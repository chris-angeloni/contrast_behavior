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5FE5DA" w14:textId="4B0CB393" w:rsidR="00247E70" w:rsidRPr="003A75F6" w:rsidRDefault="0035199D" w:rsidP="000A7884">
      <w:pPr>
        <w:jc w:val="both"/>
        <w:rPr>
          <w:rFonts w:ascii="Arial" w:eastAsia="Times New Roman" w:hAnsi="Arial" w:cs="Arial"/>
          <w:b/>
          <w:bCs/>
          <w:color w:val="000000"/>
          <w:sz w:val="28"/>
          <w:szCs w:val="28"/>
        </w:rPr>
      </w:pPr>
      <w:r>
        <w:rPr>
          <w:rFonts w:ascii="Arial" w:eastAsia="Times New Roman" w:hAnsi="Arial" w:cs="Arial"/>
          <w:b/>
          <w:bCs/>
          <w:color w:val="000000"/>
          <w:sz w:val="28"/>
          <w:szCs w:val="28"/>
        </w:rPr>
        <w:t>Cortical efficient coding shapes behavioral performance.</w:t>
      </w:r>
    </w:p>
    <w:p w14:paraId="7E01C59E" w14:textId="77777777" w:rsidR="00247E70" w:rsidRPr="003A75F6" w:rsidRDefault="00247E70" w:rsidP="000A7884">
      <w:pPr>
        <w:jc w:val="both"/>
        <w:rPr>
          <w:rFonts w:ascii="Arial" w:eastAsia="Times New Roman" w:hAnsi="Arial" w:cs="Arial"/>
          <w:color w:val="000000"/>
          <w:sz w:val="22"/>
          <w:szCs w:val="22"/>
        </w:rPr>
      </w:pPr>
    </w:p>
    <w:p w14:paraId="25072E0B" w14:textId="403564A3" w:rsidR="00247E70" w:rsidRPr="003A75F6" w:rsidRDefault="00247E70" w:rsidP="000A7884">
      <w:pPr>
        <w:jc w:val="both"/>
        <w:rPr>
          <w:rFonts w:ascii="Arial" w:eastAsia="Times New Roman" w:hAnsi="Arial" w:cs="Arial"/>
          <w:color w:val="000000"/>
          <w:sz w:val="22"/>
          <w:szCs w:val="22"/>
        </w:rPr>
      </w:pPr>
      <w:r w:rsidRPr="003A75F6">
        <w:rPr>
          <w:rFonts w:ascii="Arial" w:eastAsia="Times New Roman" w:hAnsi="Arial" w:cs="Arial"/>
          <w:color w:val="000000"/>
          <w:sz w:val="22"/>
          <w:szCs w:val="22"/>
        </w:rPr>
        <w:t>Chris Angeloni</w:t>
      </w:r>
      <w:r w:rsidRPr="003A75F6">
        <w:rPr>
          <w:rFonts w:ascii="Arial" w:eastAsia="Times New Roman" w:hAnsi="Arial" w:cs="Arial"/>
          <w:color w:val="000000"/>
          <w:sz w:val="22"/>
          <w:szCs w:val="22"/>
          <w:vertAlign w:val="superscript"/>
        </w:rPr>
        <w:t>1,2</w:t>
      </w:r>
      <w:r w:rsidRPr="003A75F6">
        <w:rPr>
          <w:rFonts w:ascii="Arial" w:eastAsia="Times New Roman" w:hAnsi="Arial" w:cs="Arial"/>
          <w:color w:val="000000"/>
          <w:sz w:val="22"/>
          <w:szCs w:val="22"/>
        </w:rPr>
        <w:t xml:space="preserve">, </w:t>
      </w:r>
      <w:proofErr w:type="spellStart"/>
      <w:r w:rsidRPr="003A75F6">
        <w:rPr>
          <w:rFonts w:ascii="Arial" w:eastAsia="Times New Roman" w:hAnsi="Arial" w:cs="Arial"/>
          <w:color w:val="000000"/>
          <w:sz w:val="22"/>
          <w:szCs w:val="22"/>
        </w:rPr>
        <w:t>Wiktor</w:t>
      </w:r>
      <w:proofErr w:type="spellEnd"/>
      <w:r w:rsidRPr="003A75F6">
        <w:rPr>
          <w:rFonts w:ascii="Arial" w:eastAsia="Times New Roman" w:hAnsi="Arial" w:cs="Arial"/>
          <w:color w:val="000000"/>
          <w:sz w:val="22"/>
          <w:szCs w:val="22"/>
        </w:rPr>
        <w:t xml:space="preserve"> Mlynarski</w:t>
      </w:r>
      <w:r w:rsidRPr="003A75F6">
        <w:rPr>
          <w:rFonts w:ascii="Arial" w:eastAsia="Times New Roman" w:hAnsi="Arial" w:cs="Arial"/>
          <w:color w:val="000000"/>
          <w:sz w:val="22"/>
          <w:szCs w:val="22"/>
          <w:vertAlign w:val="superscript"/>
        </w:rPr>
        <w:t>3</w:t>
      </w:r>
      <w:r w:rsidRPr="003A75F6">
        <w:rPr>
          <w:rFonts w:ascii="Arial" w:eastAsia="Times New Roman" w:hAnsi="Arial" w:cs="Arial"/>
          <w:color w:val="000000"/>
          <w:sz w:val="22"/>
          <w:szCs w:val="22"/>
        </w:rPr>
        <w:t xml:space="preserve">, </w:t>
      </w:r>
      <w:r w:rsidR="009A6393">
        <w:rPr>
          <w:rFonts w:ascii="Arial" w:eastAsia="Times New Roman" w:hAnsi="Arial" w:cs="Arial"/>
          <w:color w:val="000000"/>
          <w:sz w:val="22"/>
          <w:szCs w:val="22"/>
        </w:rPr>
        <w:t>Aaron M. Williams</w:t>
      </w:r>
      <w:r w:rsidR="003C75FD" w:rsidRPr="00C72113">
        <w:rPr>
          <w:rFonts w:ascii="Arial" w:eastAsia="Times New Roman" w:hAnsi="Arial" w:cs="Arial"/>
          <w:color w:val="000000"/>
          <w:sz w:val="22"/>
          <w:szCs w:val="22"/>
          <w:vertAlign w:val="superscript"/>
        </w:rPr>
        <w:t>2,5</w:t>
      </w:r>
      <w:r w:rsidR="009A6393">
        <w:rPr>
          <w:rFonts w:ascii="Arial" w:eastAsia="Times New Roman" w:hAnsi="Arial" w:cs="Arial"/>
          <w:color w:val="000000"/>
          <w:sz w:val="22"/>
          <w:szCs w:val="22"/>
        </w:rPr>
        <w:t xml:space="preserve">, </w:t>
      </w:r>
      <w:r w:rsidRPr="003A75F6">
        <w:rPr>
          <w:rFonts w:ascii="Arial" w:eastAsia="Times New Roman" w:hAnsi="Arial" w:cs="Arial"/>
          <w:color w:val="000000"/>
          <w:sz w:val="22"/>
          <w:szCs w:val="22"/>
        </w:rPr>
        <w:t>Katherine C. Wood</w:t>
      </w:r>
      <w:r w:rsidRPr="003A75F6">
        <w:rPr>
          <w:rFonts w:ascii="Arial" w:eastAsia="Times New Roman" w:hAnsi="Arial" w:cs="Arial"/>
          <w:color w:val="000000"/>
          <w:sz w:val="22"/>
          <w:szCs w:val="22"/>
          <w:vertAlign w:val="superscript"/>
        </w:rPr>
        <w:t>2</w:t>
      </w:r>
      <w:r w:rsidRPr="003A75F6">
        <w:rPr>
          <w:rFonts w:ascii="Arial" w:eastAsia="Times New Roman" w:hAnsi="Arial" w:cs="Arial"/>
          <w:color w:val="000000"/>
          <w:sz w:val="22"/>
          <w:szCs w:val="22"/>
        </w:rPr>
        <w:t>, Linda Garami</w:t>
      </w:r>
      <w:r w:rsidRPr="003A75F6">
        <w:rPr>
          <w:rFonts w:ascii="Arial" w:eastAsia="Times New Roman" w:hAnsi="Arial" w:cs="Arial"/>
          <w:color w:val="000000"/>
          <w:sz w:val="22"/>
          <w:szCs w:val="22"/>
          <w:vertAlign w:val="superscript"/>
        </w:rPr>
        <w:t>2</w:t>
      </w:r>
      <w:r w:rsidRPr="003A75F6">
        <w:rPr>
          <w:rFonts w:ascii="Arial" w:eastAsia="Times New Roman" w:hAnsi="Arial" w:cs="Arial"/>
          <w:color w:val="000000"/>
          <w:sz w:val="22"/>
          <w:szCs w:val="22"/>
        </w:rPr>
        <w:t xml:space="preserve">, </w:t>
      </w:r>
      <w:r w:rsidR="009A6393">
        <w:rPr>
          <w:rFonts w:ascii="Arial" w:eastAsia="Times New Roman" w:hAnsi="Arial" w:cs="Arial"/>
          <w:color w:val="000000"/>
          <w:sz w:val="22"/>
          <w:szCs w:val="22"/>
        </w:rPr>
        <w:t>Eugenio Piasini</w:t>
      </w:r>
      <w:r w:rsidR="003C75FD">
        <w:rPr>
          <w:rFonts w:ascii="Arial" w:eastAsia="Times New Roman" w:hAnsi="Arial" w:cs="Arial"/>
          <w:color w:val="000000"/>
          <w:sz w:val="22"/>
          <w:szCs w:val="22"/>
          <w:vertAlign w:val="superscript"/>
        </w:rPr>
        <w:t>5</w:t>
      </w:r>
      <w:r w:rsidR="009A6393">
        <w:rPr>
          <w:rFonts w:ascii="Arial" w:eastAsia="Times New Roman" w:hAnsi="Arial" w:cs="Arial"/>
          <w:color w:val="000000"/>
          <w:sz w:val="22"/>
          <w:szCs w:val="22"/>
        </w:rPr>
        <w:t xml:space="preserve">, </w:t>
      </w:r>
      <w:r w:rsidRPr="003A75F6">
        <w:rPr>
          <w:rFonts w:ascii="Arial" w:eastAsia="Times New Roman" w:hAnsi="Arial" w:cs="Arial"/>
          <w:color w:val="000000"/>
          <w:sz w:val="22"/>
          <w:szCs w:val="22"/>
        </w:rPr>
        <w:t>Ann Hermundstad</w:t>
      </w:r>
      <w:r w:rsidRPr="003A75F6">
        <w:rPr>
          <w:rFonts w:ascii="Arial" w:eastAsia="Times New Roman" w:hAnsi="Arial" w:cs="Arial"/>
          <w:color w:val="000000"/>
          <w:sz w:val="22"/>
          <w:szCs w:val="22"/>
          <w:vertAlign w:val="superscript"/>
        </w:rPr>
        <w:t>4</w:t>
      </w:r>
      <w:r w:rsidRPr="003A75F6">
        <w:rPr>
          <w:rFonts w:ascii="Arial" w:eastAsia="Times New Roman" w:hAnsi="Arial" w:cs="Arial"/>
          <w:color w:val="000000"/>
          <w:sz w:val="22"/>
          <w:szCs w:val="22"/>
        </w:rPr>
        <w:t>, Maria N. Geffen</w:t>
      </w:r>
      <w:r w:rsidRPr="003A75F6">
        <w:rPr>
          <w:rFonts w:ascii="Arial" w:eastAsia="Times New Roman" w:hAnsi="Arial" w:cs="Arial"/>
          <w:color w:val="000000"/>
          <w:sz w:val="22"/>
          <w:szCs w:val="22"/>
          <w:vertAlign w:val="superscript"/>
        </w:rPr>
        <w:t>2,5</w:t>
      </w:r>
    </w:p>
    <w:p w14:paraId="1F7E285A" w14:textId="77777777" w:rsidR="00247E70" w:rsidRPr="003A75F6" w:rsidRDefault="00247E70" w:rsidP="000A7884">
      <w:pPr>
        <w:jc w:val="both"/>
        <w:rPr>
          <w:rFonts w:ascii="Arial" w:eastAsia="Times New Roman" w:hAnsi="Arial" w:cs="Arial"/>
          <w:color w:val="000000"/>
          <w:sz w:val="22"/>
          <w:szCs w:val="22"/>
        </w:rPr>
      </w:pPr>
    </w:p>
    <w:p w14:paraId="45DEBBB1" w14:textId="77777777" w:rsidR="00247E70" w:rsidRPr="003A75F6" w:rsidRDefault="00247E70" w:rsidP="000A7884">
      <w:pPr>
        <w:jc w:val="both"/>
        <w:rPr>
          <w:rFonts w:ascii="Arial" w:eastAsia="Times New Roman" w:hAnsi="Arial" w:cs="Arial"/>
          <w:color w:val="000000"/>
          <w:sz w:val="20"/>
          <w:szCs w:val="20"/>
        </w:rPr>
      </w:pPr>
      <w:r w:rsidRPr="003A75F6">
        <w:rPr>
          <w:rFonts w:ascii="Arial" w:eastAsia="Times New Roman" w:hAnsi="Arial" w:cs="Arial"/>
          <w:color w:val="000000"/>
          <w:sz w:val="20"/>
          <w:szCs w:val="20"/>
          <w:vertAlign w:val="superscript"/>
        </w:rPr>
        <w:t>1</w:t>
      </w:r>
      <w:r w:rsidRPr="003A75F6">
        <w:rPr>
          <w:rFonts w:ascii="Arial" w:eastAsia="Times New Roman" w:hAnsi="Arial" w:cs="Arial"/>
          <w:color w:val="000000"/>
          <w:sz w:val="20"/>
          <w:szCs w:val="20"/>
        </w:rPr>
        <w:t>Department of Psychology, University of Pennsylvania, Philadelphia, PA, USA</w:t>
      </w:r>
    </w:p>
    <w:p w14:paraId="0CD35B95" w14:textId="77777777" w:rsidR="00247E70" w:rsidRPr="003A75F6" w:rsidRDefault="00247E70" w:rsidP="000A7884">
      <w:pPr>
        <w:jc w:val="both"/>
        <w:rPr>
          <w:rFonts w:ascii="Arial" w:eastAsia="Times New Roman" w:hAnsi="Arial" w:cs="Arial"/>
          <w:color w:val="000000"/>
          <w:sz w:val="20"/>
          <w:szCs w:val="20"/>
        </w:rPr>
      </w:pPr>
      <w:r w:rsidRPr="003A75F6">
        <w:rPr>
          <w:rFonts w:ascii="Arial" w:eastAsia="Times New Roman" w:hAnsi="Arial" w:cs="Arial"/>
          <w:color w:val="000000"/>
          <w:sz w:val="20"/>
          <w:szCs w:val="20"/>
          <w:vertAlign w:val="superscript"/>
        </w:rPr>
        <w:t>2</w:t>
      </w:r>
      <w:r w:rsidRPr="003A75F6">
        <w:rPr>
          <w:rFonts w:ascii="Arial" w:eastAsia="Times New Roman" w:hAnsi="Arial" w:cs="Arial"/>
          <w:color w:val="000000"/>
          <w:sz w:val="20"/>
          <w:szCs w:val="20"/>
        </w:rPr>
        <w:t>Department of Otorhinolaryngology, University of Pennsylvania, Philadelphia, PA, USA</w:t>
      </w:r>
    </w:p>
    <w:p w14:paraId="236D1449" w14:textId="4DDB8988" w:rsidR="00247E70" w:rsidRPr="003A75F6" w:rsidRDefault="00247E70" w:rsidP="000A7884">
      <w:pPr>
        <w:jc w:val="both"/>
        <w:rPr>
          <w:rFonts w:ascii="Arial" w:eastAsia="Times New Roman" w:hAnsi="Arial" w:cs="Arial"/>
          <w:color w:val="000000"/>
          <w:sz w:val="20"/>
          <w:szCs w:val="20"/>
        </w:rPr>
      </w:pPr>
      <w:r w:rsidRPr="003A75F6">
        <w:rPr>
          <w:rFonts w:ascii="Arial" w:eastAsia="Times New Roman" w:hAnsi="Arial" w:cs="Arial"/>
          <w:color w:val="000000"/>
          <w:sz w:val="20"/>
          <w:szCs w:val="20"/>
          <w:vertAlign w:val="superscript"/>
        </w:rPr>
        <w:t>3</w:t>
      </w:r>
      <w:r w:rsidRPr="003A75F6">
        <w:rPr>
          <w:rFonts w:ascii="Arial" w:eastAsia="Times New Roman" w:hAnsi="Arial" w:cs="Arial"/>
          <w:color w:val="000000"/>
          <w:sz w:val="20"/>
          <w:szCs w:val="20"/>
        </w:rPr>
        <w:t>Institute of Science and Tech</w:t>
      </w:r>
      <w:r w:rsidR="00C72815">
        <w:rPr>
          <w:rFonts w:ascii="Arial" w:eastAsia="Times New Roman" w:hAnsi="Arial" w:cs="Arial"/>
          <w:color w:val="000000"/>
          <w:sz w:val="20"/>
          <w:szCs w:val="20"/>
        </w:rPr>
        <w:t>n</w:t>
      </w:r>
      <w:r w:rsidRPr="003A75F6">
        <w:rPr>
          <w:rFonts w:ascii="Arial" w:eastAsia="Times New Roman" w:hAnsi="Arial" w:cs="Arial"/>
          <w:color w:val="000000"/>
          <w:sz w:val="20"/>
          <w:szCs w:val="20"/>
        </w:rPr>
        <w:t>ology Aust</w:t>
      </w:r>
      <w:r w:rsidR="00C72815">
        <w:rPr>
          <w:rFonts w:ascii="Arial" w:eastAsia="Times New Roman" w:hAnsi="Arial" w:cs="Arial"/>
          <w:color w:val="000000"/>
          <w:sz w:val="20"/>
          <w:szCs w:val="20"/>
        </w:rPr>
        <w:t>ri</w:t>
      </w:r>
      <w:r w:rsidRPr="003A75F6">
        <w:rPr>
          <w:rFonts w:ascii="Arial" w:eastAsia="Times New Roman" w:hAnsi="Arial" w:cs="Arial"/>
          <w:color w:val="000000"/>
          <w:sz w:val="20"/>
          <w:szCs w:val="20"/>
        </w:rPr>
        <w:t xml:space="preserve">a, </w:t>
      </w:r>
      <w:proofErr w:type="spellStart"/>
      <w:r w:rsidRPr="003A75F6">
        <w:rPr>
          <w:rFonts w:ascii="Arial" w:eastAsia="Times New Roman" w:hAnsi="Arial" w:cs="Arial"/>
          <w:color w:val="000000"/>
          <w:sz w:val="20"/>
          <w:szCs w:val="20"/>
        </w:rPr>
        <w:t>Klosterneuburg</w:t>
      </w:r>
      <w:proofErr w:type="spellEnd"/>
      <w:r w:rsidRPr="003A75F6">
        <w:rPr>
          <w:rFonts w:ascii="Arial" w:eastAsia="Times New Roman" w:hAnsi="Arial" w:cs="Arial"/>
          <w:color w:val="000000"/>
          <w:sz w:val="20"/>
          <w:szCs w:val="20"/>
        </w:rPr>
        <w:t>, Austria</w:t>
      </w:r>
    </w:p>
    <w:p w14:paraId="2AAFEDFE" w14:textId="77777777" w:rsidR="00247E70" w:rsidRPr="003A75F6" w:rsidRDefault="00247E70" w:rsidP="000A7884">
      <w:pPr>
        <w:jc w:val="both"/>
        <w:rPr>
          <w:rFonts w:ascii="Arial" w:eastAsia="Times New Roman" w:hAnsi="Arial" w:cs="Arial"/>
          <w:color w:val="000000"/>
          <w:sz w:val="20"/>
          <w:szCs w:val="20"/>
        </w:rPr>
      </w:pPr>
      <w:r w:rsidRPr="003A75F6">
        <w:rPr>
          <w:rFonts w:ascii="Arial" w:eastAsia="Times New Roman" w:hAnsi="Arial" w:cs="Arial"/>
          <w:color w:val="000000"/>
          <w:sz w:val="20"/>
          <w:szCs w:val="20"/>
          <w:vertAlign w:val="superscript"/>
        </w:rPr>
        <w:t>4</w:t>
      </w:r>
      <w:r w:rsidRPr="003A75F6">
        <w:rPr>
          <w:rFonts w:ascii="Arial" w:eastAsia="Times New Roman" w:hAnsi="Arial" w:cs="Arial"/>
          <w:color w:val="000000"/>
          <w:sz w:val="20"/>
          <w:szCs w:val="20"/>
        </w:rPr>
        <w:t>Janelia Research Campus, Howard Hughes Medical Institute, Ashburn, VA, USA</w:t>
      </w:r>
    </w:p>
    <w:p w14:paraId="3A49E8F7" w14:textId="77777777" w:rsidR="00247E70" w:rsidRPr="003A75F6" w:rsidRDefault="00247E70" w:rsidP="000A7884">
      <w:pPr>
        <w:jc w:val="both"/>
        <w:rPr>
          <w:rFonts w:ascii="Arial" w:eastAsia="Times New Roman" w:hAnsi="Arial" w:cs="Arial"/>
          <w:color w:val="000000"/>
          <w:sz w:val="20"/>
          <w:szCs w:val="20"/>
        </w:rPr>
      </w:pPr>
      <w:r w:rsidRPr="003A75F6">
        <w:rPr>
          <w:rFonts w:ascii="Arial" w:eastAsia="Times New Roman" w:hAnsi="Arial" w:cs="Arial"/>
          <w:color w:val="000000"/>
          <w:sz w:val="20"/>
          <w:szCs w:val="20"/>
          <w:vertAlign w:val="superscript"/>
        </w:rPr>
        <w:t>5</w:t>
      </w:r>
      <w:r w:rsidRPr="003A75F6">
        <w:rPr>
          <w:rFonts w:ascii="Arial" w:eastAsia="Times New Roman" w:hAnsi="Arial" w:cs="Arial"/>
          <w:color w:val="000000"/>
          <w:sz w:val="20"/>
          <w:szCs w:val="20"/>
        </w:rPr>
        <w:t>Department of Neuroscience, Department of Neurology, University of Pennsylvania, Philadelphia, PA, USA</w:t>
      </w:r>
    </w:p>
    <w:p w14:paraId="407B0E58" w14:textId="77777777" w:rsidR="00247E70" w:rsidRPr="003A75F6" w:rsidRDefault="00247E70" w:rsidP="000A7884">
      <w:pPr>
        <w:jc w:val="both"/>
        <w:rPr>
          <w:rFonts w:ascii="Arial" w:eastAsia="Times New Roman" w:hAnsi="Arial" w:cs="Arial"/>
          <w:color w:val="000000"/>
          <w:sz w:val="22"/>
          <w:szCs w:val="22"/>
        </w:rPr>
      </w:pPr>
      <w:r w:rsidRPr="003A75F6">
        <w:rPr>
          <w:rFonts w:ascii="Arial" w:eastAsia="Times New Roman" w:hAnsi="Arial" w:cs="Arial"/>
          <w:color w:val="000000"/>
          <w:sz w:val="22"/>
          <w:szCs w:val="22"/>
        </w:rPr>
        <w:br w:type="page"/>
      </w:r>
    </w:p>
    <w:p w14:paraId="4BE20BCD" w14:textId="77777777" w:rsidR="00247E70" w:rsidRPr="003A75F6" w:rsidRDefault="00247E70" w:rsidP="000A7884">
      <w:pPr>
        <w:jc w:val="both"/>
        <w:rPr>
          <w:rFonts w:ascii="Arial" w:eastAsia="Times New Roman" w:hAnsi="Arial" w:cs="Arial"/>
          <w:b/>
          <w:bCs/>
          <w:color w:val="000000"/>
          <w:sz w:val="22"/>
          <w:szCs w:val="22"/>
        </w:rPr>
      </w:pPr>
      <w:commentRangeStart w:id="0"/>
      <w:r w:rsidRPr="003A75F6">
        <w:rPr>
          <w:rFonts w:ascii="Arial" w:eastAsia="Times New Roman" w:hAnsi="Arial" w:cs="Arial"/>
          <w:b/>
          <w:bCs/>
          <w:color w:val="000000"/>
          <w:sz w:val="22"/>
          <w:szCs w:val="22"/>
        </w:rPr>
        <w:lastRenderedPageBreak/>
        <w:t>Abstract</w:t>
      </w:r>
      <w:commentRangeEnd w:id="0"/>
      <w:r w:rsidR="00137023">
        <w:rPr>
          <w:rStyle w:val="CommentReference"/>
        </w:rPr>
        <w:commentReference w:id="0"/>
      </w:r>
    </w:p>
    <w:p w14:paraId="39EB9C67" w14:textId="77777777" w:rsidR="00247E70" w:rsidRPr="003A75F6" w:rsidRDefault="00247E70" w:rsidP="000A7884">
      <w:pPr>
        <w:jc w:val="both"/>
        <w:rPr>
          <w:rFonts w:ascii="Arial" w:eastAsia="Times New Roman" w:hAnsi="Arial" w:cs="Arial"/>
          <w:sz w:val="22"/>
          <w:szCs w:val="22"/>
        </w:rPr>
      </w:pPr>
    </w:p>
    <w:p w14:paraId="1EDBE899" w14:textId="3579B68D" w:rsidR="00247E70" w:rsidRPr="003A75F6" w:rsidRDefault="0035199D" w:rsidP="000A7884">
      <w:pPr>
        <w:jc w:val="both"/>
        <w:rPr>
          <w:rFonts w:ascii="Arial" w:eastAsia="Times New Roman" w:hAnsi="Arial" w:cs="Arial"/>
          <w:color w:val="000000"/>
          <w:sz w:val="22"/>
          <w:szCs w:val="22"/>
        </w:rPr>
      </w:pPr>
      <w:r>
        <w:rPr>
          <w:rFonts w:ascii="Arial" w:eastAsia="Times New Roman" w:hAnsi="Arial" w:cs="Arial"/>
          <w:color w:val="000000"/>
          <w:sz w:val="22"/>
          <w:szCs w:val="22"/>
        </w:rPr>
        <w:t xml:space="preserve">The efficient coding hypothesis postulates that neurons shape their response properties to match their dynamic range to </w:t>
      </w:r>
      <w:r w:rsidR="009A6393">
        <w:rPr>
          <w:rFonts w:ascii="Arial" w:eastAsia="Times New Roman" w:hAnsi="Arial" w:cs="Arial"/>
          <w:color w:val="000000"/>
          <w:sz w:val="22"/>
          <w:szCs w:val="22"/>
        </w:rPr>
        <w:t>the statistics of incoming signals.</w:t>
      </w:r>
      <w:r>
        <w:rPr>
          <w:rFonts w:ascii="Arial" w:eastAsia="Times New Roman" w:hAnsi="Arial" w:cs="Arial"/>
          <w:color w:val="000000"/>
          <w:sz w:val="22"/>
          <w:szCs w:val="22"/>
        </w:rPr>
        <w:t xml:space="preserve"> </w:t>
      </w:r>
      <w:r w:rsidR="00ED5B37" w:rsidRPr="003A75F6">
        <w:rPr>
          <w:rFonts w:ascii="Arial" w:eastAsia="Times New Roman" w:hAnsi="Arial" w:cs="Arial"/>
          <w:color w:val="000000"/>
          <w:sz w:val="22"/>
          <w:szCs w:val="22"/>
        </w:rPr>
        <w:t xml:space="preserve">However, </w:t>
      </w:r>
      <w:r w:rsidR="00ED5B37">
        <w:rPr>
          <w:rFonts w:ascii="Arial" w:eastAsia="Times New Roman" w:hAnsi="Arial" w:cs="Arial"/>
          <w:color w:val="000000"/>
          <w:sz w:val="22"/>
          <w:szCs w:val="22"/>
        </w:rPr>
        <w:t>whether and how</w:t>
      </w:r>
      <w:r w:rsidR="008D2908">
        <w:rPr>
          <w:rFonts w:ascii="Arial" w:eastAsia="Times New Roman" w:hAnsi="Arial" w:cs="Arial"/>
          <w:color w:val="000000"/>
          <w:sz w:val="22"/>
          <w:szCs w:val="22"/>
        </w:rPr>
        <w:t xml:space="preserve"> such</w:t>
      </w:r>
      <w:r w:rsidR="00ED5B37">
        <w:rPr>
          <w:rFonts w:ascii="Arial" w:eastAsia="Times New Roman" w:hAnsi="Arial" w:cs="Arial"/>
          <w:color w:val="000000"/>
          <w:sz w:val="22"/>
          <w:szCs w:val="22"/>
        </w:rPr>
        <w:t xml:space="preserve"> efficient neuronal code</w:t>
      </w:r>
      <w:r w:rsidR="008D2908">
        <w:rPr>
          <w:rFonts w:ascii="Arial" w:eastAsia="Times New Roman" w:hAnsi="Arial" w:cs="Arial"/>
          <w:color w:val="000000"/>
          <w:sz w:val="22"/>
          <w:szCs w:val="22"/>
        </w:rPr>
        <w:t>s</w:t>
      </w:r>
      <w:r w:rsidR="00ED5B37">
        <w:rPr>
          <w:rFonts w:ascii="Arial" w:eastAsia="Times New Roman" w:hAnsi="Arial" w:cs="Arial"/>
          <w:color w:val="000000"/>
          <w:sz w:val="22"/>
          <w:szCs w:val="22"/>
        </w:rPr>
        <w:t xml:space="preserve"> inform behavior has not been previously shown directly.</w:t>
      </w:r>
      <w:r w:rsidR="00ED5B37" w:rsidRPr="003A75F6">
        <w:rPr>
          <w:rFonts w:ascii="Arial" w:eastAsia="Times New Roman" w:hAnsi="Arial" w:cs="Arial"/>
          <w:color w:val="000000"/>
          <w:sz w:val="22"/>
          <w:szCs w:val="22"/>
        </w:rPr>
        <w:t xml:space="preserve"> </w:t>
      </w:r>
      <w:r w:rsidR="00137023">
        <w:rPr>
          <w:rFonts w:ascii="Arial" w:eastAsia="Times New Roman" w:hAnsi="Arial" w:cs="Arial"/>
          <w:color w:val="000000"/>
          <w:sz w:val="22"/>
          <w:szCs w:val="22"/>
        </w:rPr>
        <w:t>Here, we trained mice to detect a target presented in noise shortly after a change in the noise contras</w:t>
      </w:r>
      <w:r w:rsidR="00ED5B37">
        <w:rPr>
          <w:rFonts w:ascii="Arial" w:eastAsia="Times New Roman" w:hAnsi="Arial" w:cs="Arial"/>
          <w:color w:val="000000"/>
          <w:sz w:val="22"/>
          <w:szCs w:val="22"/>
        </w:rPr>
        <w:t>t</w:t>
      </w:r>
      <w:r w:rsidR="00137023">
        <w:rPr>
          <w:rFonts w:ascii="Arial" w:eastAsia="Times New Roman" w:hAnsi="Arial" w:cs="Arial"/>
          <w:color w:val="000000"/>
          <w:sz w:val="22"/>
          <w:szCs w:val="22"/>
        </w:rPr>
        <w:t xml:space="preserve">. </w:t>
      </w:r>
      <w:r w:rsidR="008D2908">
        <w:rPr>
          <w:rFonts w:ascii="Arial" w:eastAsia="Times New Roman" w:hAnsi="Arial" w:cs="Arial"/>
          <w:color w:val="000000"/>
          <w:sz w:val="22"/>
          <w:szCs w:val="22"/>
        </w:rPr>
        <w:t>The observed</w:t>
      </w:r>
      <w:r w:rsidR="00BC78DD">
        <w:rPr>
          <w:rFonts w:ascii="Arial" w:eastAsia="Times New Roman" w:hAnsi="Arial" w:cs="Arial"/>
          <w:color w:val="000000"/>
          <w:sz w:val="22"/>
          <w:szCs w:val="22"/>
        </w:rPr>
        <w:t xml:space="preserve"> changes in</w:t>
      </w:r>
      <w:r w:rsidR="008D2908">
        <w:rPr>
          <w:rFonts w:ascii="Arial" w:eastAsia="Times New Roman" w:hAnsi="Arial" w:cs="Arial"/>
          <w:color w:val="000000"/>
          <w:sz w:val="22"/>
          <w:szCs w:val="22"/>
        </w:rPr>
        <w:t xml:space="preserve"> behavior</w:t>
      </w:r>
      <w:r w:rsidR="00137023">
        <w:rPr>
          <w:rFonts w:ascii="Arial" w:eastAsia="Times New Roman" w:hAnsi="Arial" w:cs="Arial"/>
          <w:color w:val="000000"/>
          <w:sz w:val="22"/>
          <w:szCs w:val="22"/>
        </w:rPr>
        <w:t xml:space="preserve"> followed the predictions of a</w:t>
      </w:r>
      <w:r>
        <w:rPr>
          <w:rFonts w:ascii="Arial" w:eastAsia="Times New Roman" w:hAnsi="Arial" w:cs="Arial"/>
          <w:color w:val="000000"/>
          <w:sz w:val="22"/>
          <w:szCs w:val="22"/>
        </w:rPr>
        <w:t xml:space="preserve"> normative model of </w:t>
      </w:r>
      <w:r w:rsidR="008D2908">
        <w:rPr>
          <w:rFonts w:ascii="Arial" w:eastAsia="Times New Roman" w:hAnsi="Arial" w:cs="Arial"/>
          <w:color w:val="000000"/>
          <w:sz w:val="22"/>
          <w:szCs w:val="22"/>
        </w:rPr>
        <w:t xml:space="preserve">efficient </w:t>
      </w:r>
      <w:r>
        <w:rPr>
          <w:rFonts w:ascii="Arial" w:eastAsia="Times New Roman" w:hAnsi="Arial" w:cs="Arial"/>
          <w:color w:val="000000"/>
          <w:sz w:val="22"/>
          <w:szCs w:val="22"/>
        </w:rPr>
        <w:t xml:space="preserve">cortical sound processing. </w:t>
      </w:r>
      <w:r w:rsidR="00BC78DD">
        <w:rPr>
          <w:rFonts w:ascii="Arial" w:eastAsia="Times New Roman" w:hAnsi="Arial" w:cs="Arial"/>
          <w:color w:val="000000"/>
          <w:sz w:val="22"/>
          <w:szCs w:val="22"/>
        </w:rPr>
        <w:t>T</w:t>
      </w:r>
      <w:r w:rsidR="00247E70" w:rsidRPr="003A75F6">
        <w:rPr>
          <w:rFonts w:ascii="Arial" w:eastAsia="Times New Roman" w:hAnsi="Arial" w:cs="Arial"/>
          <w:color w:val="000000"/>
          <w:sz w:val="22"/>
          <w:szCs w:val="22"/>
        </w:rPr>
        <w:t>arget detection and sensitivity</w:t>
      </w:r>
      <w:r w:rsidR="00BC78DD">
        <w:rPr>
          <w:rFonts w:ascii="Arial" w:eastAsia="Times New Roman" w:hAnsi="Arial" w:cs="Arial"/>
          <w:color w:val="000000"/>
          <w:sz w:val="22"/>
          <w:szCs w:val="22"/>
        </w:rPr>
        <w:t xml:space="preserve"> </w:t>
      </w:r>
      <w:r>
        <w:rPr>
          <w:rFonts w:ascii="Arial" w:eastAsia="Times New Roman" w:hAnsi="Arial" w:cs="Arial"/>
          <w:color w:val="000000"/>
          <w:sz w:val="22"/>
          <w:szCs w:val="22"/>
        </w:rPr>
        <w:t xml:space="preserve">improved in low contrast </w:t>
      </w:r>
      <w:r w:rsidR="00902E1C">
        <w:rPr>
          <w:rFonts w:ascii="Arial" w:eastAsia="Times New Roman" w:hAnsi="Arial" w:cs="Arial"/>
          <w:color w:val="000000"/>
          <w:sz w:val="22"/>
          <w:szCs w:val="22"/>
        </w:rPr>
        <w:t>relative</w:t>
      </w:r>
      <w:r>
        <w:rPr>
          <w:rFonts w:ascii="Arial" w:eastAsia="Times New Roman" w:hAnsi="Arial" w:cs="Arial"/>
          <w:color w:val="000000"/>
          <w:sz w:val="22"/>
          <w:szCs w:val="22"/>
        </w:rPr>
        <w:t xml:space="preserve"> to high</w:t>
      </w:r>
      <w:r w:rsidR="00BC78DD">
        <w:rPr>
          <w:rFonts w:ascii="Arial" w:eastAsia="Times New Roman" w:hAnsi="Arial" w:cs="Arial"/>
          <w:color w:val="000000"/>
          <w:sz w:val="22"/>
          <w:szCs w:val="22"/>
        </w:rPr>
        <w:t xml:space="preserve"> </w:t>
      </w:r>
      <w:r>
        <w:rPr>
          <w:rFonts w:ascii="Arial" w:eastAsia="Times New Roman" w:hAnsi="Arial" w:cs="Arial"/>
          <w:color w:val="000000"/>
          <w:sz w:val="22"/>
          <w:szCs w:val="22"/>
        </w:rPr>
        <w:t xml:space="preserve">contrast noise. </w:t>
      </w:r>
      <w:r w:rsidR="00BC78DD">
        <w:rPr>
          <w:rFonts w:ascii="Arial" w:eastAsia="Times New Roman" w:hAnsi="Arial" w:cs="Arial"/>
          <w:color w:val="000000"/>
          <w:sz w:val="22"/>
          <w:szCs w:val="22"/>
        </w:rPr>
        <w:t>Furthermore, t</w:t>
      </w:r>
      <w:r>
        <w:rPr>
          <w:rFonts w:ascii="Arial" w:eastAsia="Times New Roman" w:hAnsi="Arial" w:cs="Arial"/>
          <w:color w:val="000000"/>
          <w:sz w:val="22"/>
          <w:szCs w:val="22"/>
        </w:rPr>
        <w:t xml:space="preserve">he </w:t>
      </w:r>
      <w:r w:rsidR="00247E70" w:rsidRPr="003A75F6">
        <w:rPr>
          <w:rFonts w:ascii="Arial" w:eastAsia="Times New Roman" w:hAnsi="Arial" w:cs="Arial"/>
          <w:color w:val="000000"/>
          <w:sz w:val="22"/>
          <w:szCs w:val="22"/>
        </w:rPr>
        <w:t>time</w:t>
      </w:r>
      <w:r>
        <w:rPr>
          <w:rFonts w:ascii="Arial" w:eastAsia="Times New Roman" w:hAnsi="Arial" w:cs="Arial"/>
          <w:color w:val="000000"/>
          <w:sz w:val="22"/>
          <w:szCs w:val="22"/>
        </w:rPr>
        <w:t xml:space="preserve"> </w:t>
      </w:r>
      <w:r w:rsidR="00247E70" w:rsidRPr="003A75F6">
        <w:rPr>
          <w:rFonts w:ascii="Arial" w:eastAsia="Times New Roman" w:hAnsi="Arial" w:cs="Arial"/>
          <w:color w:val="000000"/>
          <w:sz w:val="22"/>
          <w:szCs w:val="22"/>
        </w:rPr>
        <w:t xml:space="preserve">course of target detectability varied depending on contrast, decreasing rapidly after a transition to high contrast, and increasing at a slower rate after a transition to low contrast. </w:t>
      </w:r>
      <w:r w:rsidR="00741167">
        <w:rPr>
          <w:rFonts w:ascii="Arial" w:eastAsia="Times New Roman" w:hAnsi="Arial" w:cs="Arial"/>
          <w:color w:val="000000"/>
          <w:sz w:val="22"/>
          <w:szCs w:val="22"/>
        </w:rPr>
        <w:t>The auditory cortex</w:t>
      </w:r>
      <w:r w:rsidR="00137023">
        <w:rPr>
          <w:rFonts w:ascii="Arial" w:eastAsia="Times New Roman" w:hAnsi="Arial" w:cs="Arial"/>
          <w:color w:val="000000"/>
          <w:sz w:val="22"/>
          <w:szCs w:val="22"/>
        </w:rPr>
        <w:t xml:space="preserve"> was </w:t>
      </w:r>
      <w:r w:rsidR="00741167">
        <w:rPr>
          <w:rFonts w:ascii="Arial" w:eastAsia="Times New Roman" w:hAnsi="Arial" w:cs="Arial"/>
          <w:color w:val="000000"/>
          <w:sz w:val="22"/>
          <w:szCs w:val="22"/>
        </w:rPr>
        <w:t xml:space="preserve">required </w:t>
      </w:r>
      <w:r w:rsidR="00137023">
        <w:rPr>
          <w:rFonts w:ascii="Arial" w:eastAsia="Times New Roman" w:hAnsi="Arial" w:cs="Arial"/>
          <w:color w:val="000000"/>
          <w:sz w:val="22"/>
          <w:szCs w:val="22"/>
        </w:rPr>
        <w:t xml:space="preserve">for detection of targets in noise and cortical neuronal responses exhibited </w:t>
      </w:r>
      <w:r w:rsidR="0081089C">
        <w:rPr>
          <w:rFonts w:ascii="Arial" w:eastAsia="Times New Roman" w:hAnsi="Arial" w:cs="Arial"/>
          <w:color w:val="000000"/>
          <w:sz w:val="22"/>
          <w:szCs w:val="22"/>
        </w:rPr>
        <w:t>the predicted</w:t>
      </w:r>
      <w:r w:rsidR="00247E70" w:rsidRPr="003A75F6">
        <w:rPr>
          <w:rFonts w:ascii="Arial" w:eastAsia="Times New Roman" w:hAnsi="Arial" w:cs="Arial"/>
          <w:color w:val="000000"/>
          <w:sz w:val="22"/>
          <w:szCs w:val="22"/>
        </w:rPr>
        <w:t xml:space="preserve"> patterns of target detectability</w:t>
      </w:r>
      <w:r w:rsidR="00137023">
        <w:rPr>
          <w:rFonts w:ascii="Arial" w:eastAsia="Times New Roman" w:hAnsi="Arial" w:cs="Arial"/>
          <w:color w:val="000000"/>
          <w:sz w:val="22"/>
          <w:szCs w:val="22"/>
        </w:rPr>
        <w:t>.</w:t>
      </w:r>
      <w:r w:rsidR="00247E70" w:rsidRPr="003A75F6">
        <w:rPr>
          <w:rFonts w:ascii="Arial" w:eastAsia="Times New Roman" w:hAnsi="Arial" w:cs="Arial"/>
          <w:color w:val="000000"/>
          <w:sz w:val="22"/>
          <w:szCs w:val="22"/>
        </w:rPr>
        <w:t xml:space="preserve"> </w:t>
      </w:r>
      <w:r w:rsidR="00C211CE">
        <w:rPr>
          <w:rFonts w:ascii="Arial" w:eastAsia="Times New Roman" w:hAnsi="Arial" w:cs="Arial"/>
          <w:color w:val="000000"/>
          <w:sz w:val="22"/>
          <w:szCs w:val="22"/>
        </w:rPr>
        <w:t>T</w:t>
      </w:r>
      <w:r w:rsidR="00247E70" w:rsidRPr="003A75F6">
        <w:rPr>
          <w:rFonts w:ascii="Arial" w:eastAsia="Times New Roman" w:hAnsi="Arial" w:cs="Arial"/>
          <w:color w:val="000000"/>
          <w:sz w:val="22"/>
          <w:szCs w:val="22"/>
        </w:rPr>
        <w:t xml:space="preserve">he magnitude of gain modulation in cortical neurons </w:t>
      </w:r>
      <w:r w:rsidR="008D68A8" w:rsidRPr="003A75F6">
        <w:rPr>
          <w:rFonts w:ascii="Arial" w:eastAsia="Times New Roman" w:hAnsi="Arial" w:cs="Arial"/>
          <w:color w:val="000000"/>
          <w:sz w:val="22"/>
          <w:szCs w:val="22"/>
        </w:rPr>
        <w:t>predict</w:t>
      </w:r>
      <w:r w:rsidR="008D68A8">
        <w:rPr>
          <w:rFonts w:ascii="Arial" w:eastAsia="Times New Roman" w:hAnsi="Arial" w:cs="Arial"/>
          <w:color w:val="000000"/>
          <w:sz w:val="22"/>
          <w:szCs w:val="22"/>
        </w:rPr>
        <w:t>ed</w:t>
      </w:r>
      <w:r w:rsidR="00BC78DD">
        <w:rPr>
          <w:rFonts w:ascii="Arial" w:eastAsia="Times New Roman" w:hAnsi="Arial" w:cs="Arial"/>
          <w:color w:val="000000"/>
          <w:sz w:val="22"/>
          <w:szCs w:val="22"/>
        </w:rPr>
        <w:t xml:space="preserve"> individual differences in</w:t>
      </w:r>
      <w:r w:rsidR="008D68A8" w:rsidRPr="003A75F6">
        <w:rPr>
          <w:rFonts w:ascii="Arial" w:eastAsia="Times New Roman" w:hAnsi="Arial" w:cs="Arial"/>
          <w:color w:val="000000"/>
          <w:sz w:val="22"/>
          <w:szCs w:val="22"/>
        </w:rPr>
        <w:t xml:space="preserve"> </w:t>
      </w:r>
      <w:r w:rsidR="00247E70" w:rsidRPr="003A75F6">
        <w:rPr>
          <w:rFonts w:ascii="Arial" w:eastAsia="Times New Roman" w:hAnsi="Arial" w:cs="Arial"/>
          <w:color w:val="000000"/>
          <w:sz w:val="22"/>
          <w:szCs w:val="22"/>
        </w:rPr>
        <w:t>behavioral performance</w:t>
      </w:r>
      <w:r>
        <w:rPr>
          <w:rFonts w:ascii="Arial" w:eastAsia="Times New Roman" w:hAnsi="Arial" w:cs="Arial"/>
          <w:color w:val="000000"/>
          <w:sz w:val="22"/>
          <w:szCs w:val="22"/>
        </w:rPr>
        <w:t>. Combined, our</w:t>
      </w:r>
      <w:r w:rsidR="00247E70" w:rsidRPr="003A75F6">
        <w:rPr>
          <w:rFonts w:ascii="Arial" w:eastAsia="Times New Roman" w:hAnsi="Arial" w:cs="Arial"/>
          <w:color w:val="000000"/>
          <w:sz w:val="22"/>
          <w:szCs w:val="22"/>
        </w:rPr>
        <w:t xml:space="preserve"> results demonstrate that efficient neural code</w:t>
      </w:r>
      <w:r w:rsidR="00BC78DD">
        <w:rPr>
          <w:rFonts w:ascii="Arial" w:eastAsia="Times New Roman" w:hAnsi="Arial" w:cs="Arial"/>
          <w:color w:val="000000"/>
          <w:sz w:val="22"/>
          <w:szCs w:val="22"/>
        </w:rPr>
        <w:t>s</w:t>
      </w:r>
      <w:r w:rsidR="00247E70" w:rsidRPr="003A75F6">
        <w:rPr>
          <w:rFonts w:ascii="Arial" w:eastAsia="Times New Roman" w:hAnsi="Arial" w:cs="Arial"/>
          <w:color w:val="000000"/>
          <w:sz w:val="22"/>
          <w:szCs w:val="22"/>
        </w:rPr>
        <w:t xml:space="preserve"> in auditory cortex directly </w:t>
      </w:r>
      <w:commentRangeStart w:id="1"/>
      <w:r w:rsidR="00247E70" w:rsidRPr="003A75F6">
        <w:rPr>
          <w:rFonts w:ascii="Arial" w:eastAsia="Times New Roman" w:hAnsi="Arial" w:cs="Arial"/>
          <w:color w:val="000000"/>
          <w:sz w:val="22"/>
          <w:szCs w:val="22"/>
        </w:rPr>
        <w:t>influence</w:t>
      </w:r>
      <w:commentRangeEnd w:id="1"/>
      <w:r w:rsidR="00C211CE">
        <w:rPr>
          <w:rStyle w:val="CommentReference"/>
        </w:rPr>
        <w:commentReference w:id="1"/>
      </w:r>
      <w:r w:rsidR="00BC78DD">
        <w:rPr>
          <w:rFonts w:ascii="Arial" w:eastAsia="Times New Roman" w:hAnsi="Arial" w:cs="Arial"/>
          <w:color w:val="000000"/>
          <w:sz w:val="22"/>
          <w:szCs w:val="22"/>
        </w:rPr>
        <w:t xml:space="preserve"> perceptual</w:t>
      </w:r>
      <w:r w:rsidR="00247E70" w:rsidRPr="003A75F6">
        <w:rPr>
          <w:rFonts w:ascii="Arial" w:eastAsia="Times New Roman" w:hAnsi="Arial" w:cs="Arial"/>
          <w:color w:val="000000"/>
          <w:sz w:val="22"/>
          <w:szCs w:val="22"/>
        </w:rPr>
        <w:t xml:space="preserve"> behavior.</w:t>
      </w:r>
    </w:p>
    <w:p w14:paraId="7576EC80" w14:textId="77777777" w:rsidR="00247E70" w:rsidRPr="003A75F6" w:rsidRDefault="00247E70" w:rsidP="000A7884">
      <w:pPr>
        <w:jc w:val="both"/>
        <w:rPr>
          <w:rFonts w:ascii="Arial" w:eastAsia="Times New Roman" w:hAnsi="Arial" w:cs="Arial"/>
          <w:color w:val="000000"/>
          <w:sz w:val="22"/>
          <w:szCs w:val="22"/>
        </w:rPr>
      </w:pPr>
      <w:r w:rsidRPr="003A75F6">
        <w:rPr>
          <w:rFonts w:ascii="Arial" w:eastAsia="Times New Roman" w:hAnsi="Arial" w:cs="Arial"/>
          <w:color w:val="000000"/>
          <w:sz w:val="22"/>
          <w:szCs w:val="22"/>
        </w:rPr>
        <w:br w:type="page"/>
      </w:r>
    </w:p>
    <w:p w14:paraId="6E5BF02B" w14:textId="77777777" w:rsidR="00247E70" w:rsidRPr="003A75F6" w:rsidRDefault="00247E70" w:rsidP="000A7884">
      <w:pPr>
        <w:jc w:val="both"/>
        <w:rPr>
          <w:rFonts w:ascii="Arial" w:eastAsia="Times New Roman" w:hAnsi="Arial" w:cs="Arial"/>
          <w:sz w:val="22"/>
          <w:szCs w:val="22"/>
        </w:rPr>
      </w:pPr>
    </w:p>
    <w:p w14:paraId="5819A39F" w14:textId="77777777" w:rsidR="00247E70" w:rsidRPr="003A75F6" w:rsidRDefault="00247E70" w:rsidP="000A7884">
      <w:pPr>
        <w:jc w:val="both"/>
        <w:rPr>
          <w:rFonts w:ascii="Arial" w:eastAsia="Times New Roman" w:hAnsi="Arial" w:cs="Arial"/>
          <w:b/>
          <w:bCs/>
          <w:color w:val="000000"/>
          <w:sz w:val="22"/>
          <w:szCs w:val="22"/>
        </w:rPr>
      </w:pPr>
      <w:commentRangeStart w:id="2"/>
      <w:r w:rsidRPr="003A75F6">
        <w:rPr>
          <w:rFonts w:ascii="Arial" w:eastAsia="Times New Roman" w:hAnsi="Arial" w:cs="Arial"/>
          <w:b/>
          <w:bCs/>
          <w:color w:val="000000"/>
          <w:sz w:val="22"/>
          <w:szCs w:val="22"/>
        </w:rPr>
        <w:t>Introduction</w:t>
      </w:r>
      <w:commentRangeEnd w:id="2"/>
      <w:r w:rsidR="00C16C6F">
        <w:rPr>
          <w:rStyle w:val="CommentReference"/>
        </w:rPr>
        <w:commentReference w:id="2"/>
      </w:r>
    </w:p>
    <w:p w14:paraId="6AA6EA4B" w14:textId="77777777" w:rsidR="00247E70" w:rsidRPr="003A75F6" w:rsidRDefault="00247E70" w:rsidP="000A7884">
      <w:pPr>
        <w:jc w:val="both"/>
        <w:rPr>
          <w:rFonts w:ascii="Arial" w:eastAsia="Times New Roman" w:hAnsi="Arial" w:cs="Arial"/>
          <w:sz w:val="22"/>
          <w:szCs w:val="22"/>
        </w:rPr>
      </w:pPr>
    </w:p>
    <w:p w14:paraId="6029C561" w14:textId="0D6AD013" w:rsidR="00747CC2" w:rsidRDefault="0031158D" w:rsidP="0040034C">
      <w:pPr>
        <w:ind w:firstLine="720"/>
        <w:jc w:val="both"/>
        <w:rPr>
          <w:rFonts w:ascii="Arial" w:eastAsia="Times New Roman" w:hAnsi="Arial" w:cs="Arial"/>
          <w:color w:val="000000"/>
          <w:sz w:val="22"/>
          <w:szCs w:val="22"/>
        </w:rPr>
      </w:pPr>
      <w:r>
        <w:rPr>
          <w:rFonts w:ascii="Arial" w:eastAsia="Times New Roman" w:hAnsi="Arial" w:cs="Arial"/>
          <w:color w:val="000000"/>
          <w:sz w:val="22"/>
          <w:szCs w:val="22"/>
        </w:rPr>
        <w:t xml:space="preserve">As we navigate the world around us, the statistics of the environment can </w:t>
      </w:r>
      <w:commentRangeStart w:id="3"/>
      <w:r>
        <w:rPr>
          <w:rFonts w:ascii="Arial" w:eastAsia="Times New Roman" w:hAnsi="Arial" w:cs="Arial"/>
          <w:color w:val="000000"/>
          <w:sz w:val="22"/>
          <w:szCs w:val="22"/>
        </w:rPr>
        <w:t>change dramatically</w:t>
      </w:r>
      <w:commentRangeEnd w:id="3"/>
      <w:r w:rsidR="00C211CE">
        <w:rPr>
          <w:rStyle w:val="CommentReference"/>
        </w:rPr>
        <w:commentReference w:id="3"/>
      </w:r>
      <w:r>
        <w:rPr>
          <w:rFonts w:ascii="Arial" w:eastAsia="Times New Roman" w:hAnsi="Arial" w:cs="Arial"/>
          <w:color w:val="000000"/>
          <w:sz w:val="22"/>
          <w:szCs w:val="22"/>
        </w:rPr>
        <w:t>.</w:t>
      </w:r>
      <w:ins w:id="4" w:author="Microsoft Office User" w:date="2021-05-05T16:06:00Z">
        <w:r w:rsidR="0040034C">
          <w:rPr>
            <w:rFonts w:ascii="Arial" w:eastAsia="Times New Roman" w:hAnsi="Arial" w:cs="Arial"/>
            <w:color w:val="000000"/>
            <w:sz w:val="22"/>
            <w:szCs w:val="22"/>
          </w:rPr>
          <w:t xml:space="preserve"> </w:t>
        </w:r>
      </w:ins>
      <w:r w:rsidR="008E526F">
        <w:rPr>
          <w:rFonts w:ascii="Arial" w:eastAsia="Times New Roman" w:hAnsi="Arial" w:cs="Arial"/>
          <w:color w:val="000000"/>
          <w:sz w:val="22"/>
          <w:szCs w:val="22"/>
        </w:rPr>
        <w:t xml:space="preserve"> The efficient coding hypothesis postulates that neurons</w:t>
      </w:r>
      <w:r w:rsidR="000B5FD6">
        <w:rPr>
          <w:rFonts w:ascii="Arial" w:eastAsia="Times New Roman" w:hAnsi="Arial" w:cs="Arial"/>
          <w:color w:val="000000"/>
          <w:sz w:val="22"/>
          <w:szCs w:val="22"/>
        </w:rPr>
        <w:t xml:space="preserve"> </w:t>
      </w:r>
      <w:r w:rsidR="008E526F">
        <w:rPr>
          <w:rFonts w:ascii="Arial" w:eastAsia="Times New Roman" w:hAnsi="Arial" w:cs="Arial"/>
          <w:color w:val="000000"/>
          <w:sz w:val="22"/>
          <w:szCs w:val="22"/>
        </w:rPr>
        <w:t>match the</w:t>
      </w:r>
      <w:r w:rsidR="000B5FD6">
        <w:rPr>
          <w:rFonts w:ascii="Arial" w:eastAsia="Times New Roman" w:hAnsi="Arial" w:cs="Arial"/>
          <w:color w:val="000000"/>
          <w:sz w:val="22"/>
          <w:szCs w:val="22"/>
        </w:rPr>
        <w:t>ir limited</w:t>
      </w:r>
      <w:r w:rsidR="008E526F">
        <w:rPr>
          <w:rFonts w:ascii="Arial" w:eastAsia="Times New Roman" w:hAnsi="Arial" w:cs="Arial"/>
          <w:color w:val="000000"/>
          <w:sz w:val="22"/>
          <w:szCs w:val="22"/>
        </w:rPr>
        <w:t xml:space="preserve"> dynamic range to the statistics of incoming sensory signals</w:t>
      </w:r>
      <w:r w:rsidR="00243817">
        <w:rPr>
          <w:rFonts w:ascii="Arial" w:eastAsia="Times New Roman" w:hAnsi="Arial" w:cs="Arial"/>
          <w:color w:val="000000"/>
          <w:sz w:val="22"/>
          <w:szCs w:val="22"/>
        </w:rPr>
        <w:fldChar w:fldCharType="begin" w:fldLock="1"/>
      </w:r>
      <w:r w:rsidR="00243817">
        <w:rPr>
          <w:rFonts w:ascii="Arial" w:eastAsia="Times New Roman" w:hAnsi="Arial" w:cs="Arial"/>
          <w:color w:val="000000"/>
          <w:sz w:val="22"/>
          <w:szCs w:val="22"/>
        </w:rPr>
        <w:instrText>ADDIN CSL_CITATION {"citationItems":[{"id":"ITEM-1","itemData":{"DOI":"10.7551/mitpress/9780262518420.003.0013","ISBN":"9780262518420","ISSN":"15459624","PMID":"15742708","abstract":"In W.A. Rosenblith, editor, Sensory Communication, pages 217–234. MIT Press, Cambridge, MA, 1961.","author":[{"dropping-particle":"","family":"Barlow","given":"HB","non-dropping-particle":"","parse-names":false,"suffix":""}],"container-title":"Sensory communication","id":"ITEM-1","issue":"2","issued":{"date-parts":[["1961"]]},"page":"57-58","title":"Possible principles underlying the transformations of sensory messages","type":"article","volume":"6"},"uris":["http://www.mendeley.com/documents/?uuid=0070ef61-3d1b-3293-be69-4a1282b94644"]}],"mendeley":{"formattedCitation":"[1]","plainTextFormattedCitation":"[1]","previouslyFormattedCitation":"[1]"},"properties":{"noteIndex":0},"schema":"https://github.com/citation-style-language/schema/raw/master/csl-citation.json"}</w:instrText>
      </w:r>
      <w:r w:rsidR="00243817">
        <w:rPr>
          <w:rFonts w:ascii="Arial" w:eastAsia="Times New Roman" w:hAnsi="Arial" w:cs="Arial"/>
          <w:color w:val="000000"/>
          <w:sz w:val="22"/>
          <w:szCs w:val="22"/>
        </w:rPr>
        <w:fldChar w:fldCharType="separate"/>
      </w:r>
      <w:r w:rsidR="00243817" w:rsidRPr="00243817">
        <w:rPr>
          <w:rFonts w:ascii="Arial" w:eastAsia="Times New Roman" w:hAnsi="Arial" w:cs="Arial"/>
          <w:noProof/>
          <w:color w:val="000000"/>
          <w:sz w:val="22"/>
          <w:szCs w:val="22"/>
        </w:rPr>
        <w:t>[1]</w:t>
      </w:r>
      <w:r w:rsidR="00243817">
        <w:rPr>
          <w:rFonts w:ascii="Arial" w:eastAsia="Times New Roman" w:hAnsi="Arial" w:cs="Arial"/>
          <w:color w:val="000000"/>
          <w:sz w:val="22"/>
          <w:szCs w:val="22"/>
        </w:rPr>
        <w:fldChar w:fldCharType="end"/>
      </w:r>
      <w:r w:rsidR="00902E1C">
        <w:rPr>
          <w:rFonts w:ascii="Arial" w:eastAsia="Times New Roman" w:hAnsi="Arial" w:cs="Arial"/>
          <w:color w:val="000000"/>
          <w:sz w:val="22"/>
          <w:szCs w:val="22"/>
        </w:rPr>
        <w:t>. Thus,</w:t>
      </w:r>
      <w:r w:rsidR="008E526F">
        <w:rPr>
          <w:rFonts w:ascii="Arial" w:eastAsia="Times New Roman" w:hAnsi="Arial" w:cs="Arial"/>
          <w:color w:val="000000"/>
          <w:sz w:val="22"/>
          <w:szCs w:val="22"/>
        </w:rPr>
        <w:t xml:space="preserve"> </w:t>
      </w:r>
      <w:r w:rsidR="00902E1C">
        <w:rPr>
          <w:rFonts w:ascii="Arial" w:eastAsia="Times New Roman" w:hAnsi="Arial" w:cs="Arial"/>
          <w:color w:val="000000"/>
          <w:sz w:val="22"/>
          <w:szCs w:val="22"/>
        </w:rPr>
        <w:t>through adaptation of their response properties, neurons</w:t>
      </w:r>
      <w:r w:rsidR="00243817">
        <w:rPr>
          <w:rFonts w:ascii="Arial" w:eastAsia="Times New Roman" w:hAnsi="Arial" w:cs="Arial"/>
          <w:color w:val="000000"/>
          <w:sz w:val="22"/>
          <w:szCs w:val="22"/>
        </w:rPr>
        <w:t xml:space="preserve"> can</w:t>
      </w:r>
      <w:r w:rsidR="00E63E32">
        <w:rPr>
          <w:rFonts w:ascii="Arial" w:eastAsia="Times New Roman" w:hAnsi="Arial" w:cs="Arial"/>
          <w:color w:val="000000"/>
          <w:sz w:val="22"/>
          <w:szCs w:val="22"/>
        </w:rPr>
        <w:t xml:space="preserve"> preserve the</w:t>
      </w:r>
      <w:r w:rsidR="009C2665">
        <w:rPr>
          <w:rFonts w:ascii="Arial" w:eastAsia="Times New Roman" w:hAnsi="Arial" w:cs="Arial"/>
          <w:color w:val="000000"/>
          <w:sz w:val="22"/>
          <w:szCs w:val="22"/>
        </w:rPr>
        <w:t>ir</w:t>
      </w:r>
      <w:r w:rsidR="00E63E32">
        <w:rPr>
          <w:rFonts w:ascii="Arial" w:eastAsia="Times New Roman" w:hAnsi="Arial" w:cs="Arial"/>
          <w:color w:val="000000"/>
          <w:sz w:val="22"/>
          <w:szCs w:val="22"/>
        </w:rPr>
        <w:t xml:space="preserve"> ability to encode information </w:t>
      </w:r>
      <w:r w:rsidR="009C2665">
        <w:rPr>
          <w:rFonts w:ascii="Arial" w:eastAsia="Times New Roman" w:hAnsi="Arial" w:cs="Arial"/>
          <w:color w:val="000000"/>
          <w:sz w:val="22"/>
          <w:szCs w:val="22"/>
        </w:rPr>
        <w:t>within many types of environments</w:t>
      </w:r>
      <w:r w:rsidR="006B34AD">
        <w:rPr>
          <w:rFonts w:ascii="Arial" w:eastAsia="Times New Roman" w:hAnsi="Arial" w:cs="Arial"/>
          <w:color w:val="000000"/>
          <w:sz w:val="22"/>
          <w:szCs w:val="22"/>
        </w:rPr>
        <w:fldChar w:fldCharType="begin" w:fldLock="1"/>
      </w:r>
      <w:r w:rsidR="007B350C">
        <w:rPr>
          <w:rFonts w:ascii="Arial" w:eastAsia="Times New Roman" w:hAnsi="Arial" w:cs="Arial"/>
          <w:color w:val="000000"/>
          <w:sz w:val="22"/>
          <w:szCs w:val="22"/>
        </w:rPr>
        <w:instrText>ADDIN CSL_CITATION {"citationItems":[{"id":"ITEM-1","itemData":{"DOI":"10.1016/S0896-6273(00)81205-2","ISSN":"08966273","PMID":"10896164","abstract":"Adaptation is a widespread phenomenon in nervous systems, providing flexibility to function under varying external conditions. Here, we relate an adaptive property of a sensory system directly to its function as a carrier of information about input signals. We show that the input/output relation of a sensory system in a dynamic environment changes with the statistical properties of the environment. Specifically, when the dynamic range of inputs changes, the input/output relation rescales so as to match the dynamic range of responses to that of the inputs. We give direct evidence that the scaling of the input/output relation is set to maximize information transmission for each distribution of signals. This adaptive behavior should be particularly useful in dealing with the intermittent statistics of natural signals.","author":[{"dropping-particle":"","family":"Brenner","given":"Naama","non-dropping-particle":"","parse-names":false,"suffix":""},{"dropping-particle":"","family":"Bialek","given":"William","non-dropping-particle":"","parse-names":false,"suffix":""},{"dropping-particle":"","family":"Ruyter Van Steveninck","given":"Rob","non-dropping-particle":"De","parse-names":false,"suffix":""}],"container-title":"Neuron","id":"ITEM-1","issue":"3","issued":{"date-parts":[["2000","6","1"]]},"page":"695-702","publisher":"Cell Press","title":"Adaptive rescaling maximizes information transmission","type":"article-journal","volume":"26"},"uris":["http://www.mendeley.com/documents/?uuid=63c0d63e-3800-48c3-bbf2-aba1db2d85c0"]},{"id":"ITEM-2","itemData":{"DOI":"10.1371/journal.pcbi.1004315","abstract":"Neurons must faithfully encode signals that can vary over many orders of magnitude despite having only limited dynamic ranges. For a correlated signal, this dynamic range constraint can be relieved by subtracting away components of the signal that can be predicted from the past, a strategy known as predictive coding, that relies on learning the input statistics. However, the statistics of input natural signals can also vary over very short time scales e.g., following saccades across a visual scene. To maintain a reduced transmission cost to signals with rapidly varying statistics, neuronal circuits implementing predictive coding must also rapidly adapt their properties. Experimentally, in different sensory modalities, sensory neurons have shown such adaptations within 100 ms of an input change. Here, we show first that linear neurons connected in a feedback inhibitory circuit can implement predictive coding. We then show that adding a rectification nonlinearity to such a feedback inhibitory circuit allows it to automatically adapt and approximate the performance of an optimal linear predictive coding network, over a wide range of inputs, while keeping its underlying temporal and synaptic properties unchanged. We demonstrate that the resulting changes to the linearized temporal filters of this nonlinear network match the fast adaptations observed experimentally in different sensory modalities, in different vertebrate species. Therefore, the nonlinear feedback inhibitory network can provide automatic adaptation to fast varying signals , maintaining the dynamic range necessary for accurate neuronal transmission of natural inputs. An animal exploring a natural scene receives sensory inputs that vary, rapidly, over many orders of magnitude. Neurons must transmit these inputs faithfully despite both their limited dynamic range and relatively slow adaptation time scales. One well-accepted strategy for transmitting signals through limited dynamic range channels-predictive coding-transmits only components of the signal that cannot be predicted from the past. Predictive coding algorithms respond maximally to unexpected inputs, making them appealing in describing sensory transmission. However, recent experimental evidence has shown that PLOS Computational Biology |","author":[{"dropping-particle":"","family":"Bharioke","given":"A","non-dropping-particle":"","parse-names":false,"suffix":""},{"dropping-particle":"","family":"Chklovskii","given":"D B","non-dropping-particle":"","parse-names":false,"suffix":""}],"container-title":"PLoS Comput Biol","id":"ITEM-2","issue":"8","issued":{"date-parts":[["2015"]]},"page":"1004315","title":"Automatic Adaptation to Fast Input Changes in a Time-Invariant Neural Circuit","type":"article-journal","volume":"11"},"uris":["http://www.mendeley.com/documents/?uuid=72a80867-0945-4e12-b316-177650d988fd"]},{"id":"ITEM-3","itemData":{"DOI":"10.1038/14731","ISSN":"10976256","PMID":"10526332","abstract":"Information theory quantifies how much information a neural response carries about the stimulus. This can be compared to the information transferred in particular models of the stimulus-response function and to maximum possible information transfer. Such comparisons are crucial because they validate assumptions present in any neurophysiological analysis. Here we review information-theory basics before demonstrating its use in neural coding. We show how to use information theory to validate simple stimulus- response models of neural coding of dynamic stimuli. Because these models require specification of spike timing precision, they can reveal which time scales contain information in neural coding. This approach shows that dynamic stimuli can be encoded efficiently by single neurons and that each spike contributes to information transmission. We argue, however, that the data obtained so far do not suggest a temporal code, in which the placement of spikes relative to each other yields additional information.","author":[{"dropping-particle":"","family":"Borst","given":"Alexander","non-dropping-particle":"","parse-names":false,"suffix":""},{"dropping-particle":"","family":"Theunissen","given":"Frédéric E.","non-dropping-particle":"","parse-names":false,"suffix":""}],"container-title":"Nature Neuroscience","id":"ITEM-3","issue":"11","issued":{"date-parts":[["1999","11"]]},"page":"947-957","publisher":"Nature Publishing Group","title":"Information theory and neural coding","type":"article","volume":"2"},"uris":["http://www.mendeley.com/documents/?uuid=e8a769ac-bebe-4e04-a5b9-51ba4cd23173"]}],"mendeley":{"formattedCitation":"[2–4]","plainTextFormattedCitation":"[2–4]","previouslyFormattedCitation":"[2–4]"},"properties":{"noteIndex":0},"schema":"https://github.com/citation-style-language/schema/raw/master/csl-citation.json"}</w:instrText>
      </w:r>
      <w:r w:rsidR="006B34AD">
        <w:rPr>
          <w:rFonts w:ascii="Arial" w:eastAsia="Times New Roman" w:hAnsi="Arial" w:cs="Arial"/>
          <w:color w:val="000000"/>
          <w:sz w:val="22"/>
          <w:szCs w:val="22"/>
        </w:rPr>
        <w:fldChar w:fldCharType="separate"/>
      </w:r>
      <w:r w:rsidR="007B350C" w:rsidRPr="007B350C">
        <w:rPr>
          <w:rFonts w:ascii="Arial" w:eastAsia="Times New Roman" w:hAnsi="Arial" w:cs="Arial"/>
          <w:noProof/>
          <w:color w:val="000000"/>
          <w:sz w:val="22"/>
          <w:szCs w:val="22"/>
        </w:rPr>
        <w:t>[2–4]</w:t>
      </w:r>
      <w:r w:rsidR="006B34AD">
        <w:rPr>
          <w:rFonts w:ascii="Arial" w:eastAsia="Times New Roman" w:hAnsi="Arial" w:cs="Arial"/>
          <w:color w:val="000000"/>
          <w:sz w:val="22"/>
          <w:szCs w:val="22"/>
        </w:rPr>
        <w:fldChar w:fldCharType="end"/>
      </w:r>
      <w:r w:rsidR="008E526F">
        <w:rPr>
          <w:rFonts w:ascii="Arial" w:eastAsia="Times New Roman" w:hAnsi="Arial" w:cs="Arial"/>
          <w:color w:val="000000"/>
          <w:sz w:val="22"/>
          <w:szCs w:val="22"/>
        </w:rPr>
        <w:t xml:space="preserve">. </w:t>
      </w:r>
      <w:r w:rsidR="00941972">
        <w:rPr>
          <w:rFonts w:ascii="Arial" w:eastAsia="Times New Roman" w:hAnsi="Arial" w:cs="Arial"/>
          <w:color w:val="000000"/>
          <w:sz w:val="22"/>
          <w:szCs w:val="22"/>
        </w:rPr>
        <w:t>Such n</w:t>
      </w:r>
      <w:r w:rsidR="0024252F">
        <w:rPr>
          <w:rFonts w:ascii="Arial" w:eastAsia="Times New Roman" w:hAnsi="Arial" w:cs="Arial"/>
          <w:color w:val="000000"/>
          <w:sz w:val="22"/>
          <w:szCs w:val="22"/>
        </w:rPr>
        <w:t>euronal a</w:t>
      </w:r>
      <w:r w:rsidR="008E526F">
        <w:rPr>
          <w:rFonts w:ascii="Arial" w:eastAsia="Times New Roman" w:hAnsi="Arial" w:cs="Arial"/>
          <w:color w:val="000000"/>
          <w:sz w:val="22"/>
          <w:szCs w:val="22"/>
        </w:rPr>
        <w:t>daptation to the statistics of the environment has been found throughout different sensory modalities and brain regions</w:t>
      </w:r>
      <w:r w:rsidR="006B34AD">
        <w:rPr>
          <w:rFonts w:ascii="Arial" w:eastAsia="Times New Roman" w:hAnsi="Arial" w:cs="Arial"/>
          <w:color w:val="000000"/>
          <w:sz w:val="22"/>
          <w:szCs w:val="22"/>
        </w:rPr>
        <w:fldChar w:fldCharType="begin" w:fldLock="1"/>
      </w:r>
      <w:r w:rsidR="007B350C">
        <w:rPr>
          <w:rFonts w:ascii="Arial" w:eastAsia="Times New Roman" w:hAnsi="Arial" w:cs="Arial"/>
          <w:color w:val="000000"/>
          <w:sz w:val="22"/>
          <w:szCs w:val="22"/>
        </w:rPr>
        <w:instrText xml:space="preserve">ADDIN CSL_CITATION {"citationItems":[{"id":"ITEM-1","itemData":{"DOI":"10.1371/journal.pbio.0050019","ISSN":"1545-7885","abstract":"Neuronal responses to ongoing stimulation in many systems change over time, or \"adapt.\" Despite the ubiquity of adaptation, its effects on the stimulus information carried by neurons are often unknown. Here we examine how adaptation affects sensory coding in barrel cortex. We used spike-triggered covariance analysis of single-neuron responses to continuous, rapidly varying vibrissa motion stimuli, recorded in anesthetized rats. Changes in stimulus statistics induced spike rate adaptation over hundreds of milliseconds. Vibrissa motion encoding changed with adaptation as follows. In every neuron that showed rate adaptation, the input-output tuning function scaled with the changes in stimulus distribution, allowing the neurons to maintain the quantity of information conveyed about stimulus features. A single neuron that did not show rate adaptation also lacked input-output rescaling and did not maintain information across changes in stimulus statistics. Therefore, in barrel cortex, rate adaptation occurs on a slow timescale relative to the features driving spikes and is associated with gain rescaling matched to the stimulus distribution. Our results suggest that adaptation enhances tactile representations in primary somatosensory cortex, where they could directly influence perceptual decisions. © 2007 Maravall et al.","author":[{"dropping-particle":"","family":"Maravall","given":"Miguel","non-dropping-particle":"","parse-names":false,"suffix":""},{"dropping-particle":"","family":"Petersen","given":"Rasmus S","non-dropping-particle":"","parse-names":false,"suffix":""},{"dropping-particle":"","family":"Fairhall","given":"Adrienne L","non-dropping-particle":"","parse-names":false,"suffix":""},{"dropping-particle":"","family":"Arabzadeh","given":"Ehsan","non-dropping-particle":"","parse-names":false,"suffix":""},{"dropping-particle":"","family":"Diamond","given":"Mathew E","non-dropping-particle":"","parse-names":false,"suffix":""}],"container-title":"PLoS Biology","editor":[{"dropping-particle":"","family":"Ebner","given":"Ford F","non-dropping-particle":"","parse-names":false,"suffix":""}],"id":"ITEM-1","issue":"2","issued":{"date-parts":[["2007","1","23"]]},"page":"e19","publisher":"Public Library of Science","title":"Shifts in Coding Properties and Maintenance of Information Transmission during Adaptation in Barrel Cortex","type":"article-journal","volume":"5"},"uris":["http://www.mendeley.com/documents/?uuid=32249d24-3157-44d3-9aca-f947f18b2509"]},{"id":"ITEM-2","itemData":{"DOI":"10.1016/S0896-6273(02)01050-4","ISSN":"08966273","PMID":"12467594","abstract":"The visual system adapts to the magnitude of intensity fluctuations, and this process begins in the retina. Following the switch from a low-contrast environment to one of high contrast, ganglion cell sensitivity declines in two distinct phases: a fast change occurs in &lt;0.1 s, and a slow decrease over </w:instrText>
      </w:r>
      <w:r w:rsidR="007B350C">
        <w:rPr>
          <w:rFonts w:ascii="Cambria Math" w:eastAsia="Times New Roman" w:hAnsi="Cambria Math" w:cs="Cambria Math"/>
          <w:color w:val="000000"/>
          <w:sz w:val="22"/>
          <w:szCs w:val="22"/>
        </w:rPr>
        <w:instrText>∼</w:instrText>
      </w:r>
      <w:r w:rsidR="007B350C">
        <w:rPr>
          <w:rFonts w:ascii="Arial" w:eastAsia="Times New Roman" w:hAnsi="Arial" w:cs="Arial"/>
          <w:color w:val="000000"/>
          <w:sz w:val="22"/>
          <w:szCs w:val="22"/>
        </w:rPr>
        <w:instrText>10 s. To examine where these modulations arise, we recorded intracellularly from every major cell type in the salamander retina. Certain bipolar and amacrine cells, and all ganglion cells, adapted to contrast. Generally, these neurons showed both fast and slow adaptation. Fast effects of a contrast increase included accelerated kinetics, decreased sensitivity, and a depolarization of the baseline membrane potential. Slow adaptation did not affect kinetics, but produced a gradual hyperpolarization. This hyperpolarization can account for slow adaptation in the spiking output of ganglion cells.","author":[{"dropping-particle":"","family":"Baccus","given":"Stephen A.","non-dropping-particle":"","parse-names":false,"suffix":""},{"dropping-particle":"","family":"Meister","given":"Markus","non-dropping-particle":"","parse-names":false,"suffix":""}],"container-title":"Neuron","id":"ITEM-2","issue":"5","issued":{"date-parts":[["2002","12","5"]]},"page":"909-919","publisher":"Cell Press","title":"Fast and slow contrast adaptation in retinal circuitry","type":"article-journal","volume":"36"},"uris":["http://www.mendeley.com/documents/?uuid=88828733-d240-4b26-aeff-206511886102"]},{"id":"ITEM-3","itemData":{"DOI":"10.1038/nature06563","ISSN":"14764687","PMID":"18337822","abstract":"Our perception of the environment relies on the capacity of neural networks to adapt rapidly to changes in incoming stimuli. It is increasingly being realized that the neural code is adaptive, that is, sensory neurons change their responses and selectivity in a dynamic manner to match the changes in input stimuli. Understanding how rapid exposure, or adaptation, to a stimulus of fixed structure changes information processing by cortical networks is essential for understanding the relationship between sensory coding and behaviour. Physiological investigations of adaptation have contributed greatly to our understanding of how individual sensory neurons change their responses to influence stimulus coding, yet whether and how adaptation affects information coding in neural populations is unknown. Here we examine how brief adaptation (on the timescale of visual fixation) influences the structure of interneuronal correlations and the accuracy of population coding in the macaque (Macaca mulatta) primary visual cortex (V1). We find that brief adaptation to a stimulus of fixed structure reorganizes the distribution of correlations across the entire network by selectively reducing their mean and variability. The post-adaptation changes in neuronal correlations are associated with specific, stimulus-dependent changes in the efficiency of the population code, and are consistent with changes in perceptual performance after adaptation. Our results have implications beyond the predictions of current theories of sensory coding, suggesting that brief adaptation improves the accuracy of population coding to optimize neuronal performance during natural viewing. ©2008 Nature Publishing Group.","author":[{"dropping-particle":"","family":"Gutnisky","given":"Diego A.","non-dropping-particle":"","parse-names":false,"suffix":""},{"dropping-particle":"","family":"Dragoi","given":"Valentin","non-dropping-particle":"","parse-names":false,"suffix":""}],"container-title":"Nature","id":"ITEM-3","issue":"7184","issued":{"date-parts":[["2008","3","13"]]},"page":"220-224","publisher":"Nature Publishing Group","title":"Adaptive coding of visual information in neural populations","type":"article-journal","volume":"452"},"uris":["http://www.mendeley.com/documents/?uuid=2ef96ef2-60fc-45d2-94ba-6ef8d4421d50"]},{"id":"ITEM-4","itemData":{"DOI":"10.1038/s41467-017-02453-9","ISSN":"20411723","PMID":"29317624","abstract":"To faithfully encode complex stimuli, sensory neurons should correct, via adaptation, for stimulus properties that corrupt pattern recognition. Here we investigate sound intensity adaptation in the Drosophila auditory system, which is largely devoted to processing courtship song. Mechanosensory neurons (JONs) in the antenna are sensitive not only to sound-induced antennal vibrations, but also to wind or gravity, which affect the antenna's mean position. Song pattern recognition, therefore, requires adaptation to antennal position (stimulus mean) in addition to sound intensity (stimulus variance). We discover fast variance adaptation in Drosophila JONs, which corrects for background noise over the behaviorally relevant intensity range. We determine where mean and variance adaptation arises and how they interact. A computational model explains our results using a sequence of subtractive and divisive adaptation modules, interleaved by rectification. These results lay the foundation for identifying the molecular and biophysical implementation of adaptation to the statistics of natural sensory stimuli.","author":[{"dropping-particle":"","family":"Clemens","given":"Jan","non-dropping-particle":"","parse-names":false,"suffix":""},{"dropping-particle":"","family":"Ozeri-Engelhard","given":"Nofar","non-dropping-particle":"","parse-names":false,"suffix":""},{"dropping-particle":"","family":"Murthy","given":"Mala","non-dropping-particle":"","parse-names":false,"suffix":""}],"container-title":"Nature Communications","id":"ITEM-4","issue":"1","issued":{"date-parts":[["2018","12","1"]]},"page":"1-15","publisher":"Nature Publishing Group","title":"Fast intensity adaptation enhances the encoding of sound in Drosophila","type":"article-journal","volume":"9"},"uris":["http://www.mendeley.com/documents/?uuid=6307e956-05f3-4020-bb46-16af2d4f91a0"]},{"id":"ITEM-5","itemData":{"DOI":"10.1038/nrn4037","ISSN":"14710048","PMID":"26558527","abstract":"To identify and interact with moving objects, including other members of the same species, an animal's nervous system must correctly interpret patterns of contrast in the physical signals (such as light or sound) that it receives from the environment. In weakly electric fish, the motion of objects in the environment and social interactions with other fish create complex patterns of contrast in the electric fields that they produce and detect. These contrast patterns can extend widely over space and time and represent a multitude of relevant features, as is also true for other sensory systems. Mounting evidence suggests that the computational principles underlying contrast coding in electrosensory neural networks are conserved elements of spatiotemporal processing that show strong parallels with the vertebrate visual system.","author":[{"dropping-particle":"","family":"Clarke","given":"Stephen E.","non-dropping-particle":"","parse-names":false,"suffix":""},{"dropping-particle":"","family":"Longtin","given":"André","non-dropping-particle":"","parse-names":false,"suffix":""},{"dropping-particle":"","family":"Maler","given":"Leonard","non-dropping-particle":"","parse-names":false,"suffix":""}],"container-title":"Nature Reviews Neuroscience","id":"ITEM-5","issue":"12","issued":{"date-parts":[["2015","12","1"]]},"page":"733-744","publisher":"Nature Publishing Group","title":"Contrast coding in the electrosensory system: Parallels with visual computation","type":"article","volume":"16"},"uris":["http://www.mendeley.com/documents/?uuid=ce5498ee-bea6-465e-9c2a-f5f8e6eb310a"]},{"id":"ITEM-6","itemData":{"DOI":"10.1016/j.neuron.2010.05.018","abstract":"Sensory systems are known to adapt their coding strategies to the statistics of their environment, but little is still known about the perceptual implications of such adjustments. We investigated how auditory spatial processing adapts to stimulus statistics by presenting human listeners and anesthetized ferrets with noise sequences in which interaural level differences (ILD) rapidly fluctuated according to a Gaussian distribution. The mean of the distribution biased the perceived laterality of a subsequent stimulus , whereas the distribution's variance changed the listeners' spatial sensitivity. The responses of neurons in the inferior colliculus changed in line with these perceptual phenomena. Their ILD preference adjusted to match the stimulus distribution mean, resulting in large shifts in rate-ILD functions, while their gain adapted to the stimulus variance, producing pronounced changes in neural sensitivity. Our findings suggest that processing of auditory space is geared toward emphasizing relative spatial differences rather than the accurate representation of absolute position.","author":[{"dropping-particle":"","family":"Dahmen","given":"Johannes C","non-dropping-particle":"","parse-names":false,"suffix":""},{"dropping-particle":"","family":"Keating","given":"Peter","non-dropping-particle":"","parse-names":false,"suffix":""},{"dropping-particle":"","family":"Nodal","given":"Fernando R","non-dropping-particle":"","parse-names":false,"suffix":""},{"dropping-particle":"","family":"Schulz","given":"Andreas L","non-dropping-particle":"","parse-names":false,"suffix":""},{"dropping-particle":"","family":"King","given":"Andrew J","non-dropping-particle":"","parse-names":false,"suffix":""}],"container-title":"Neuron","id":"ITEM-6","issued":{"date-parts":[["2010"]]},"page":"937-948","title":"Adaptation to Stimulus Statistics in the Perception and Neural Representation of Auditory Space","type":"article-journal","volume":"66"},"uris":["http://www.mendeley.com/documents/?uuid=4a548802-ff96-4dd9-b2a8-36a544ea1e6b"]},{"id":"ITEM-7","itemData":{"DOI":"10.1152/jn.00055.2012","ISSN":"00223077","PMID":"22457465","abstract":"Auditory adaptation to sound-level statistics occurs as early as in the auditory nerve (AN), the first stage of neural auditory processing. In addition to firing rate adaptation characterized by a rate decrement dependent on previous spike activity, AN fibers show dynamic range adaptation, which is characterized by a shift of the rate-level function or dynamic range toward the most frequently occurring levels in a dynamic stimulus, thereby improving the precision of coding of the most common sound levels (Wen B, Wang GI, Dean I, Delgutte B. J Neurosci 29: 13797-13808, 2009). We investigated the time course of dynamic range adaptation by recording from AN fibers with a stimulus in which the sound levels periodically switch from one nonuniform level distribution to another (Dean I, Robinson BL, Harper NS, McAlpine D. J Neurosci 28: 6430-6438, 2008). Dynamic range adaptation occurred rapidly, but its exact time course was difficult to determine directly from the data because of the concomitant firing rate adaptation. To characterize the time course of dynamic range adaptation without the confound of firing rate adaptation, we developed a phenomenological \"dual adaptation\" model that accounts for both forms of AN adaptation. When fitted to the data, the model predicts that dynamic range adaptation occurs as rapidly as firing rate adaptation, over 100-400 ms, and the time constants of the two forms of adaptation are correlated. These findings suggest that adaptive processing in the auditory periphery in response to changes in mean sound level occurs rapidly enough to have significant impact on the coding of natural sounds. © 2012 the American Physiological Society.","author":[{"dropping-particle":"","family":"Wen","given":"Bo","non-dropping-particle":"","parse-names":false,"suffix":""},{"dropping-particle":"","family":"Wang","given":"Grace I.","non-dropping-particle":"","parse-names":false,"suffix":""},{"dropping-particle":"","family":"Dean","given":"Isabel","non-dropping-particle":"","parse-names":false,"suffix":""},{"dropping-particle":"","family":"Delgutte","given":"Bertrand","non-dropping-particle":"","parse-names":false,"suffix":""}],"container-title":"Journal of Neurophysiology","id":"ITEM-7","issue":"1","issued":{"date-parts":[["2012","7","1"]]},"page":"69-82","title":"Time course of dynamic range adaptation in the auditory nerve","type":"article-journal","volume":"108"},"uris":["http://www.mendeley.com/documents/?uuid=9153e2d1-e8c3-4a14-95c3-814cacf29108"]},{"id":"ITEM-8","itemData":{"DOI":"10.1038/nn1541","ISBN":"1097-6256 (Print)","ISSN":"1097-6256","PMID":"16286934","abstract":"Mammals can hear sounds extending over a vast range of sound levels with remarkable accuracy. How auditory neurons code sound level over such a range is unclear; firing rates of individual neurons increase with sound level over only a very limited portion of the full range of hearing. We show that neurons in the auditory midbrain of the guinea pig adjust their responses to the mean, variance and more complex statistics of sound level distributions. We demonstrate that these adjustments improve the accuracy of the neural population code close to the region of most commonly occurring sound levels. This extends the range of sound levels that can be accurately encoded, fine-tuning hearing to the local acoustic environment.","author":[{"dropping-particle":"","family":"Dean","given":"Isabel","non-dropping-particle":"","parse-names":false,"suffix":""},{"dropping-particle":"","family":"Harper","given":"Nicol S","non-dropping-particle":"","parse-names":false,"suffix":""},{"dropping-particle":"","family":"McAlpine","given":"David","non-dropping-particle":"","parse-names":false,"suffix":""}],"container-title":"Nature neuroscience","id":"ITEM-8","issue":"12","issued":{"date-parts":[["2005"]]},"page":"1684-1689","title":"Neural population coding of sound level adapts to stimulus statistics.","type":"article-journal","volume":"8"},"uris":["http://www.mendeley.com/documents/?uuid=07d73f6e-7dd8-4fe5-8ce7-ec05f149b763"]},{"id":"ITEM-9","itemData":{"DOI":"10.1523/JNEUROSCI.5610-08.2009","ISSN":"02706474","PMID":"19889991","abstract":"The auditory system operates over a vast range of sound pressure levels (100-120 dB) with nearly constant discrimination ability across most of the range, well exceeding the dynamic range of most auditory neurons (20-40 dB). Dean et al. (2005) have reported that the dynamic range of midbrain auditory neurons adapts to the distribution of sound levels in a continuous, dynamic stimulus by shifting toward the most frequently occurring level. Here, we show that dynamic range adaptation, distinct from classic firing rate adaptation, also occurs in primary auditory neurons in anesthetized cats for tone and noise stimuli. Specifically, the range of sound levels over which firing rates of auditory nerve (AN) fibers grows rapidly with level shifts nearly linearly with the most probable levels in a dynamic sound stimulus. This dynamic range adaptation was observed for fibers with all characteristic frequencies and spontaneous discharge rates. As in the midbrain, dynamic range adaptation improved the precision of level coding by the AN fiber population for the prevailing sound levels in the stimulus. However, dynamic range adaptation in the AN was weaker than in the midbrain and not sufficient (0.25 dB/dB, on average, for broadband noise) to prevent a significant degradation of the precision of level coding by the AN population above 60 dB SPL. These findings suggest that adaptive processing of sound levels first occurs in the auditory periphery and is enhanced along the auditory pathway. Copyright © 2009 Society for Neuroscience.","author":[{"dropping-particle":"","family":"Wen","given":"Bo","non-dropping-particle":"","parse-names":false,"suffix":""},{"dropping-particle":"","family":"Wang","given":"Grace I.","non-dropping-particle":"","parse-names":false,"suffix":""},{"dropping-particle":"","family":"Dean","given":"Isabel","non-dropping-particle":"","parse-names":false,"suffix":""},{"dropping-particle":"","family":"Delgutte","given":"Bertrand","non-dropping-particle":"","parse-names":false,"suffix":""}],"container-title":"Journal of Neuroscience","id":"ITEM-9","issue":"44","issued":{"date-parts":[["2009","11","4"]]},"page":"13797-13808","publisher":"J Neurosci","title":"Dynamic range adaptation to sound level statistics in the auditory nerve","type":"article-journal","volume":"29"},"uris":["http://www.mendeley.com/documents/?uuid=f152a5b4-3f57-4050-8bd8-1e31f45b02c0"]}],"mendeley":{"formattedCitation":"[5–13]","plainTextFormattedCitation":"[5–13]","previouslyFormattedCitation":"[5–13]"},"properties":{"noteIndex":0},"schema":"https://github.com/citation-style-language/schema/raw/master/csl-citation.json"}</w:instrText>
      </w:r>
      <w:r w:rsidR="006B34AD">
        <w:rPr>
          <w:rFonts w:ascii="Arial" w:eastAsia="Times New Roman" w:hAnsi="Arial" w:cs="Arial"/>
          <w:color w:val="000000"/>
          <w:sz w:val="22"/>
          <w:szCs w:val="22"/>
        </w:rPr>
        <w:fldChar w:fldCharType="separate"/>
      </w:r>
      <w:r w:rsidR="007B350C" w:rsidRPr="007B350C">
        <w:rPr>
          <w:rFonts w:ascii="Arial" w:eastAsia="Times New Roman" w:hAnsi="Arial" w:cs="Arial"/>
          <w:noProof/>
          <w:color w:val="000000"/>
          <w:sz w:val="22"/>
          <w:szCs w:val="22"/>
        </w:rPr>
        <w:t>[5–13]</w:t>
      </w:r>
      <w:r w:rsidR="006B34AD">
        <w:rPr>
          <w:rFonts w:ascii="Arial" w:eastAsia="Times New Roman" w:hAnsi="Arial" w:cs="Arial"/>
          <w:color w:val="000000"/>
          <w:sz w:val="22"/>
          <w:szCs w:val="22"/>
        </w:rPr>
        <w:fldChar w:fldCharType="end"/>
      </w:r>
      <w:r w:rsidR="008E526F">
        <w:rPr>
          <w:rFonts w:ascii="Arial" w:eastAsia="Times New Roman" w:hAnsi="Arial" w:cs="Arial"/>
          <w:color w:val="000000"/>
          <w:sz w:val="22"/>
          <w:szCs w:val="22"/>
        </w:rPr>
        <w:t>. In the auditory system, neurons exhibit contrast gain control, adapting the gain of their response function to match the contrast (variance) of the in</w:t>
      </w:r>
      <w:r w:rsidR="00E77EFF">
        <w:rPr>
          <w:rFonts w:ascii="Arial" w:eastAsia="Times New Roman" w:hAnsi="Arial" w:cs="Arial"/>
          <w:color w:val="000000"/>
          <w:sz w:val="22"/>
          <w:szCs w:val="22"/>
        </w:rPr>
        <w:t>c</w:t>
      </w:r>
      <w:r w:rsidR="008E526F">
        <w:rPr>
          <w:rFonts w:ascii="Arial" w:eastAsia="Times New Roman" w:hAnsi="Arial" w:cs="Arial"/>
          <w:color w:val="000000"/>
          <w:sz w:val="22"/>
          <w:szCs w:val="22"/>
        </w:rPr>
        <w:t>oming sounds</w:t>
      </w:r>
      <w:r w:rsidR="006D783C">
        <w:rPr>
          <w:rFonts w:ascii="Arial" w:eastAsia="Times New Roman" w:hAnsi="Arial" w:cs="Arial"/>
          <w:color w:val="000000"/>
          <w:sz w:val="22"/>
          <w:szCs w:val="22"/>
        </w:rPr>
        <w:fldChar w:fldCharType="begin" w:fldLock="1"/>
      </w:r>
      <w:r w:rsidR="007B350C">
        <w:rPr>
          <w:rFonts w:ascii="Arial" w:eastAsia="Times New Roman" w:hAnsi="Arial" w:cs="Arial"/>
          <w:color w:val="000000"/>
          <w:sz w:val="22"/>
          <w:szCs w:val="22"/>
        </w:rPr>
        <w:instrText>ADDIN CSL_CITATION {"citationItems":[{"id":"ITEM-1","itemData":{"DOI":"10.1016/j.neuron.2011.04.030","ISSN":"08966273","PMID":"21689603","abstract":"The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D.B.","non-dropping-particle":"","parse-names":false,"suffix":""},{"dropping-particle":"","family":"Schnupp","given":"Jan W.H.","non-dropping-particle":"","parse-names":false,"suffix":""},{"dropping-particle":"","family":"King","given":"Andrew J.","non-dropping-particle":"","parse-names":false,"suffix":""}],"container-title":"Neuron","id":"ITEM-1","issue":"6","issued":{"date-parts":[["2011","6","23"]]},"page":"1178-1191","title":"Contrast Gain Control in Auditory Cortex","type":"article-journal","volume":"70"},"uris":["http://www.mendeley.com/documents/?uuid=2792adbc-140c-3b80-96fd-bc3423ca1f63"]},{"id":"ITEM-2","itemData":{"DOI":"10.1371/journal.pbio.1001710","ISSN":"15449173","PMID":"24265596","abstract":"Identifying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 © 2013 Rabinowitz et al.","author":[{"dropping-particle":"","family":"Rabinowitz","given":"Neil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Biology","id":"ITEM-2","issue":"11","issued":{"date-parts":[["2013","11"]]},"title":"Constructing Noise-Invariant Representations of Sound in the Auditory Pathway","type":"article-journal","volume":"11"},"uris":["http://www.mendeley.com/documents/?uuid=7ff699e5-7e58-3086-904c-860792d06e47"]},{"id":"ITEM-3","itemData":{"DOI":"10.1113/jphysiol.2014.274886","ISBN":"1469-7793 (Electronic)\\r0022-3751 (Linking)","ISSN":"1469-7793","PMID":"24907308","abstract":"Contrast gain control has recently been identified as a fundamental property of the auditory system. Electrophysiological recordings in ferrets have shown that neurons continuously adjust their gain (their sensitivity to change in sound level) in response to the contrast of sounds that are heard. At the level of the auditory cortex, these gain changes partly compensate for changes in sound contrast. This means that sounds which are structurally similar, but have different contrasts, have similar neuronal representations in the auditory cortex. As a result, the cortical representation is relatively invariant to stimulus contrast and robust to the presence of noise in the stimulus. In the inferior colliculus (an important subcortical auditory structure), gain changes are less reliably compensatory, suggesting that contrast- and noise-invariant representations are constructed gradually as one ascends the auditory pathway. In addition to noise invariance, contrast gain control provides a variety of computational advantages over static neuronal representations; it makes efficient use of neuronal dynamic range, may contribute to redundancy-reducing, sparse codes for sound and allows for simpler decoding of population responses. The circuits underlying auditory contrast gain control are still under investigation. As in the visual system, these circuits may be modulated by factors other than stimulus contrast, forming a potential neural substrate for mediating the effects of attention as well as interactions between the senses.","author":[{"dropping-particle":"","family":"Willmore","given":"Ben D B","non-dropping-particle":"","parse-names":false,"suffix":""},{"dropping-particle":"","family":"Cooke","given":"James E","non-dropping-particle":"","parse-names":false,"suffix":""},{"dropping-particle":"","family":"King","given":"Andrew J","non-dropping-particle":"","parse-names":false,"suffix":""}],"container-title":"The Journal of physiology","id":"ITEM-3","issue":"Pt 16","issued":{"date-parts":[["2014"]]},"page":"3371-3381","title":"Hearing in noisy environments: noise invariance and contrast gain control.","type":"article-journal","volume":"592"},"uris":["http://www.mendeley.com/documents/?uuid=4451b5ca-52dd-4076-b52d-b5c1d2ba2af0"]},{"id":"ITEM-4","itemData":{"DOI":"10.1152/jn.00847.2017","ISSN":"15221598","PMID":"30044164","abstract":"The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Neurophysiology","id":"ITEM-4","issue":"4","issued":{"date-parts":[["2018","7","25"]]},"page":"1872-1884","publisher":"American Physiological Society Bethesda, MD","title":"Contrast gain control in mouse auditory cortex","type":"article-journal","volume":"120"},"uris":["http://www.mendeley.com/documents/?uuid=25ee5cfc-bee6-43e3-af9b-e7453e5f03cc"]},{"id":"ITEM-5","itemData":{"DOI":"10.1152/jn.00587.2019","ISSN":"15221598","PMID":"32186432","abstract":"Contrast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Neurophysiology","id":"ITEM-5","issue":"4","issued":{"date-parts":[["2020","4","1"]]},"page":"1536-1551","publisher":"American Physiological Society","title":"Contrast gain control occurs independently of both parvalbumin-positive interneuron activity and shunting inhibition in auditory cortex","type":"article-journal","volume":"123"},"uris":["http://www.mendeley.com/documents/?uuid=361ae07d-2f44-4f87-97b9-43acea3212f5"]}],"mendeley":{"formattedCitation":"[14–18]","plainTextFormattedCitation":"[14–18]","previouslyFormattedCitation":"[14–18]"},"properties":{"noteIndex":0},"schema":"https://github.com/citation-style-language/schema/raw/master/csl-citation.json"}</w:instrText>
      </w:r>
      <w:r w:rsidR="006D783C">
        <w:rPr>
          <w:rFonts w:ascii="Arial" w:eastAsia="Times New Roman" w:hAnsi="Arial" w:cs="Arial"/>
          <w:color w:val="000000"/>
          <w:sz w:val="22"/>
          <w:szCs w:val="22"/>
        </w:rPr>
        <w:fldChar w:fldCharType="separate"/>
      </w:r>
      <w:r w:rsidR="007B350C" w:rsidRPr="007B350C">
        <w:rPr>
          <w:rFonts w:ascii="Arial" w:eastAsia="Times New Roman" w:hAnsi="Arial" w:cs="Arial"/>
          <w:noProof/>
          <w:color w:val="000000"/>
          <w:sz w:val="22"/>
          <w:szCs w:val="22"/>
        </w:rPr>
        <w:t>[14–18]</w:t>
      </w:r>
      <w:r w:rsidR="006D783C">
        <w:rPr>
          <w:rFonts w:ascii="Arial" w:eastAsia="Times New Roman" w:hAnsi="Arial" w:cs="Arial"/>
          <w:color w:val="000000"/>
          <w:sz w:val="22"/>
          <w:szCs w:val="22"/>
        </w:rPr>
        <w:fldChar w:fldCharType="end"/>
      </w:r>
      <w:r w:rsidR="008E526F">
        <w:rPr>
          <w:rFonts w:ascii="Arial" w:eastAsia="Times New Roman" w:hAnsi="Arial" w:cs="Arial"/>
          <w:color w:val="000000"/>
          <w:sz w:val="22"/>
          <w:szCs w:val="22"/>
        </w:rPr>
        <w:t xml:space="preserve">. Yet it remains unknown whether and how contrast gain control in the auditory system informs behavior, as a direct </w:t>
      </w:r>
      <w:r w:rsidR="00373899">
        <w:rPr>
          <w:rFonts w:ascii="Arial" w:eastAsia="Times New Roman" w:hAnsi="Arial" w:cs="Arial"/>
          <w:color w:val="000000"/>
          <w:sz w:val="22"/>
          <w:szCs w:val="22"/>
        </w:rPr>
        <w:t xml:space="preserve">link between neuronal adaptation and behavior </w:t>
      </w:r>
      <w:r w:rsidR="005A2B58">
        <w:rPr>
          <w:rFonts w:ascii="Arial" w:eastAsia="Times New Roman" w:hAnsi="Arial" w:cs="Arial"/>
          <w:color w:val="000000"/>
          <w:sz w:val="22"/>
          <w:szCs w:val="22"/>
        </w:rPr>
        <w:t xml:space="preserve">has </w:t>
      </w:r>
      <w:r w:rsidR="00373899">
        <w:rPr>
          <w:rFonts w:ascii="Arial" w:eastAsia="Times New Roman" w:hAnsi="Arial" w:cs="Arial"/>
          <w:color w:val="000000"/>
          <w:sz w:val="22"/>
          <w:szCs w:val="22"/>
        </w:rPr>
        <w:t xml:space="preserve">not been previously established. </w:t>
      </w:r>
      <w:r w:rsidR="00747CC2">
        <w:rPr>
          <w:rFonts w:ascii="Arial" w:eastAsia="Times New Roman" w:hAnsi="Arial" w:cs="Arial"/>
          <w:color w:val="000000"/>
          <w:sz w:val="22"/>
          <w:szCs w:val="22"/>
        </w:rPr>
        <w:t>The goal of our study was to test the hypothesis that the efficient coding</w:t>
      </w:r>
      <w:r w:rsidR="009152CD">
        <w:rPr>
          <w:rFonts w:ascii="Arial" w:eastAsia="Times New Roman" w:hAnsi="Arial" w:cs="Arial"/>
          <w:color w:val="000000"/>
          <w:sz w:val="22"/>
          <w:szCs w:val="22"/>
        </w:rPr>
        <w:t xml:space="preserve"> in auditory cortex</w:t>
      </w:r>
      <w:r w:rsidR="00747CC2">
        <w:rPr>
          <w:rFonts w:ascii="Arial" w:eastAsia="Times New Roman" w:hAnsi="Arial" w:cs="Arial"/>
          <w:color w:val="000000"/>
          <w:sz w:val="22"/>
          <w:szCs w:val="22"/>
        </w:rPr>
        <w:t xml:space="preserve"> shapes behavioral performance</w:t>
      </w:r>
      <w:r w:rsidR="009152CD">
        <w:rPr>
          <w:rFonts w:ascii="Arial" w:eastAsia="Times New Roman" w:hAnsi="Arial" w:cs="Arial"/>
          <w:color w:val="000000"/>
          <w:sz w:val="22"/>
          <w:szCs w:val="22"/>
        </w:rPr>
        <w:t xml:space="preserve"> in an auditory task</w:t>
      </w:r>
      <w:ins w:id="5" w:author="Maria Neimark Geffen" w:date="2021-05-04T14:26:00Z">
        <w:r w:rsidR="00747CC2">
          <w:rPr>
            <w:rFonts w:ascii="Arial" w:eastAsia="Times New Roman" w:hAnsi="Arial" w:cs="Arial"/>
            <w:color w:val="000000"/>
            <w:sz w:val="22"/>
            <w:szCs w:val="22"/>
          </w:rPr>
          <w:t>.</w:t>
        </w:r>
      </w:ins>
    </w:p>
    <w:p w14:paraId="3A081AB5" w14:textId="1C8E3B8D" w:rsidR="006670B4" w:rsidRDefault="000B5FD6" w:rsidP="006670B4">
      <w:pPr>
        <w:ind w:firstLine="720"/>
        <w:jc w:val="both"/>
        <w:rPr>
          <w:rFonts w:ascii="Arial" w:eastAsia="Times New Roman" w:hAnsi="Arial" w:cs="Arial"/>
          <w:sz w:val="22"/>
          <w:szCs w:val="22"/>
        </w:rPr>
      </w:pPr>
      <w:r>
        <w:rPr>
          <w:rFonts w:ascii="Arial" w:eastAsia="Times New Roman" w:hAnsi="Arial" w:cs="Arial"/>
          <w:sz w:val="22"/>
          <w:szCs w:val="22"/>
        </w:rPr>
        <w:t>The efficient coding hypothesis has been formally implemented through normative models of brain function</w:t>
      </w:r>
      <w:r w:rsidR="006D783C">
        <w:rPr>
          <w:rFonts w:ascii="Arial" w:eastAsia="Times New Roman" w:hAnsi="Arial" w:cs="Arial"/>
          <w:sz w:val="22"/>
          <w:szCs w:val="22"/>
        </w:rPr>
        <w:fldChar w:fldCharType="begin" w:fldLock="1"/>
      </w:r>
      <w:r w:rsidR="007B350C">
        <w:rPr>
          <w:rFonts w:ascii="Arial" w:eastAsia="Times New Roman" w:hAnsi="Arial" w:cs="Arial"/>
          <w:sz w:val="22"/>
          <w:szCs w:val="22"/>
        </w:rPr>
        <w: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Adaptation","type":"article-journal","volume":"10"},"uris":["http://www.mendeley.com/documents/?uuid=c26b5733-63f5-442f-837b-ab1ab251a0ca"]},{"id":"ITEM-2","itemData":{"DOI":"10.1152/jn.00055.2012","abstract":"Wen B, Wang GI, Dean I, Delgutte B. Time course of dynamic range adaptation in the auditory nerve.Auditory adaptation to sound-level statistics occurs as early as in the auditory nerve (AN), the first stage of neural auditory processing. In addition to firing rate adaptation characterized by a rate decrement dependent on previous spike activity, AN fibers show dynamic range adaptation, which is characterized by a shift of the rate-level function or dynamic range toward the most frequently occurring levels in a dynamic stimulus, thereby improving the precision of coding of the most common sound levels (Wen B, Wang GI, Dean I, Delgutte B. J Neurosci 29: 13797-13808, 2009). We investigated the time course of dynamic range adaptation by recording from AN fibers with a stimulus in which the sound levels periodically switch from one nonuni-form level distribution to another (Dean I, Robinson BL, Harper NS, McAlpine D. J Neurosci 28: 6430-6438, 2008). Dynamic range adaptation occurred rapidly, but its exact time course was difficult to determine directly from the data because of the concomitant firing rate adaptation. To characterize the time course of dynamic range adaptation without the confound of firing rate adaptation, we developed a phenomenological \"dual adaptation\" model that accounts for both forms of AN adaptation. When fitted to the data, the model predicts that dynamic range adaptation occurs as rapidly as firing rate adaptation , over 100-400 ms, and the time constants of the two forms of adaptation are correlated. These findings suggest that adaptive processing in the auditory periphery in response to changes in mean sound level occurs rapidly enough to have significant impact on the coding of natural sounds. adaptation; stimulus statistics; dynamic range problem; anesthetized cat A NEARLY UBIQUITOUS MECHANISM across sensory systems for efficient stimulus coding in the face of fast changes in the environment is to dynamically adjust the coding strategy to changes in the stimuli. Sensory neurons adapt to changes in stimulus magnitude by varying their response properties on multiple time scales. For example, retinal ganglion cells adapt to changes in luminance over 100 ms to seconds and minutes (Yeh et al. 1996). In auditory nerve (AN) fibers, rapid, short-term, and long-term adaptation to a change in sound level occurs over a few milliseconds to seconds (Chimento and Schreiner 1991; Javel 1996; Kiang et al. 1965; Smith and Zwislocki 1975; Westerma…","author":[{"dropping-particle":"","family":"Wen","given":"Bo","non-dropping-particle":"","parse-names":false,"suffix":""},{"dropping-particle":"","family":"Wang","given":"Grace I","non-dropping-particle":"","parse-names":false,"suffix":""},{"dropping-particle":"","family":"Dean","given":"Isabel","non-dropping-particle":"","parse-names":false,"suffix":""},{"dropping-particle":"","family":"Delgutte","given":"Bertrand","non-dropping-particle":"","parse-names":false,"suffix":""}],"container-title":"J Neurophysiol","id":"ITEM-2","issued":{"date-parts":[["2012"]]},"page":"69-82","title":"Time course of dynamic range adaptation in the auditory nerve","type":"article-journal","volume":"108"},"uris":["http://www.mendeley.com/documents/?uuid=438fba30-5adb-4686-98a4-d17d6162bf8a"]},{"id":"ITEM-3","itemData":{"DOI":"10.1371/journal.pcbi.1004315","abstract":"Neurons must faithfully encode signals that can vary over many orders of magnitude despite having only limited dynamic ranges. For a correlated signal, this dynamic range constraint can be relieved by subtracting away components of the signal that can be predicted from the past, a strategy known as predictive coding, that relies on learning the input statistics. However, the statistics of input natural signals can also vary over very short time scales e.g., following saccades across a visual scene. To maintain a reduced transmission cost to signals with rapidly varying statistics, neuronal circuits implementing predictive coding must also rapidly adapt their properties. Experimentally, in different sensory modalities, sensory neurons have shown such adaptations within 100 ms of an input change. Here, we show first that linear neurons connected in a feedback inhibitory circuit can implement predictive coding. We then show that adding a rectification nonlinearity to such a feedback inhibitory circuit allows it to automatically adapt and approximate the performance of an optimal linear predictive coding network, over a wide range of inputs, while keeping its underlying temporal and synaptic properties unchanged. We demonstrate that the resulting changes to the linearized temporal filters of this nonlinear network match the fast adaptations observed experimentally in different sensory modalities, in different vertebrate species. Therefore, the nonlinear feedback inhibitory network can provide automatic adaptation to fast varying signals , maintaining the dynamic range necessary for accurate neuronal transmission of natural inputs. An animal exploring a natural scene receives sensory inputs that vary, rapidly, over many orders of magnitude. Neurons must transmit these inputs faithfully despite both their limited dynamic range and relatively slow adaptation time scales. One well-accepted strategy for transmitting signals through limited dynamic range channels-predictive coding-transmits only components of the signal that cannot be predicted from the past. Predictive coding algorithms respond maximally to unexpected inputs, making them appealing in describing sensory transmission. However, recent experimental evidence has shown that PLOS Computational Biology |","author":[{"dropping-particle":"","family":"Bharioke","given":"A","non-dropping-particle":"","parse-names":false,"suffix":""},{"dropping-particle":"","family":"Chklovskii","given":"D B","non-dropping-particle":"","parse-names":false,"suffix":""}],"container-title":"PLoS Comput Biol","id":"ITEM-3","issue":"8","issued":{"date-parts":[["2015"]]},"page":"1004315","title":"Automatic Adaptation to Fast Input Changes in a Time-Invariant Neural Circuit","type":"article-journal","volume":"11"},"uris":["http://www.mendeley.com/documents/?uuid=72a80867-0945-4e12-b316-177650d988fd"]},{"id":"ITEM-4","itemData":{"DOI":"10.1101/669200","abstract":"Animals exhibit remarkable behavioral flexibility, robustly performing demanding tasks —such as searching for food or avoiding predators— in a variety of different contextual and environmental conditions. However, the demands that detecting and adjusting to changes in the environment place on a sensory system often differ from the demands associated with performing a specific behavioral task, even when both objectives rely on the same sensory modality. This necessitates neural encoding strategies that can dynamically balance these conflicting needs. Here, we develop a theoretical framework that explains how this balance can be achieved, and we use this framework to study tradeoffs in speed, performance, and information transmission that arise as a consequence of efficient coding in dynamic environments. This work generalizes current theories of efficient neural coding to dynamic environments, and thereby provides a unifying perspective on adaptive neural dynamics across different sensory systems, environments, and tasks.","author":[{"dropping-particle":"","family":"Młynarski","given":"Wiktor","non-dropping-particle":"","parse-names":false,"suffix":""},{"dropping-particle":"","family":"Hermundstad","given":"Ann M.","non-dropping-particle":"","parse-names":false,"suffix":""}],"container-title":"bioRxiv","id":"ITEM-4","issued":{"date-parts":[["2019","6","13"]]},"page":"669200","publisher":"bioRxiv","title":"Adaptability and efficiency in neural coding","type":"article"},"uris":["http://www.mendeley.com/documents/?uuid=263494f0-f991-46b6-9c56-ee53b28cabd9"]},{"id":"ITEM-5","itemData":{"DOI":"10.7554/eLife.32055","ISSN":"2050084X","PMID":"29988020","abstract":"Behavior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M.","non-dropping-particle":"","parse-names":false,"suffix":""}],"container-title":"eLife","id":"ITEM-5","issued":{"date-parts":[["2018","7","10"]]},"publisher":"eLife Sciences Publications Ltd","title":"Adaptive coding for dynamic sensory inference","type":"article-journal","volume":"7"},"uris":["http://www.mendeley.com/documents/?uuid=e9db9787-ce47-49cb-a311-a46f80e7a09c"]}],"mendeley":{"formattedCitation":"[3,19–22]","plainTextFormattedCitation":"[3,19–22]","previouslyFormattedCitation":"[3,19–22]"},"properties":{"noteIndex":0},"schema":"https://github.com/citation-style-language/schema/raw/master/csl-citation.json"}</w:instrText>
      </w:r>
      <w:r w:rsidR="006D783C">
        <w:rPr>
          <w:rFonts w:ascii="Arial" w:eastAsia="Times New Roman" w:hAnsi="Arial" w:cs="Arial"/>
          <w:sz w:val="22"/>
          <w:szCs w:val="22"/>
        </w:rPr>
        <w:fldChar w:fldCharType="separate"/>
      </w:r>
      <w:r w:rsidR="007B350C" w:rsidRPr="007B350C">
        <w:rPr>
          <w:rFonts w:ascii="Arial" w:eastAsia="Times New Roman" w:hAnsi="Arial" w:cs="Arial"/>
          <w:noProof/>
          <w:sz w:val="22"/>
          <w:szCs w:val="22"/>
        </w:rPr>
        <w:t>[3,19–22]</w:t>
      </w:r>
      <w:r w:rsidR="006D783C">
        <w:rPr>
          <w:rFonts w:ascii="Arial" w:eastAsia="Times New Roman" w:hAnsi="Arial" w:cs="Arial"/>
          <w:sz w:val="22"/>
          <w:szCs w:val="22"/>
        </w:rPr>
        <w:fldChar w:fldCharType="end"/>
      </w:r>
      <w:r>
        <w:rPr>
          <w:rFonts w:ascii="Arial" w:eastAsia="Times New Roman" w:hAnsi="Arial" w:cs="Arial"/>
          <w:sz w:val="22"/>
          <w:szCs w:val="22"/>
        </w:rPr>
        <w:t xml:space="preserve">. These models allow </w:t>
      </w:r>
      <w:r w:rsidR="00902E1C">
        <w:rPr>
          <w:rFonts w:ascii="Arial" w:eastAsia="Times New Roman" w:hAnsi="Arial" w:cs="Arial"/>
          <w:sz w:val="22"/>
          <w:szCs w:val="22"/>
        </w:rPr>
        <w:t>us to simulate how neural function constrains behavior and to assess whether and how neuronal adaptation shapes sensory representations</w:t>
      </w:r>
      <w:r>
        <w:rPr>
          <w:rFonts w:ascii="Arial" w:eastAsia="Times New Roman" w:hAnsi="Arial" w:cs="Arial"/>
          <w:sz w:val="22"/>
          <w:szCs w:val="22"/>
        </w:rPr>
        <w:t>.</w:t>
      </w:r>
      <w:r w:rsidR="006670B4" w:rsidRPr="006670B4">
        <w:rPr>
          <w:rFonts w:ascii="Arial" w:eastAsia="Times New Roman" w:hAnsi="Arial" w:cs="Arial"/>
          <w:color w:val="000000"/>
          <w:sz w:val="22"/>
          <w:szCs w:val="22"/>
        </w:rPr>
        <w:t xml:space="preserve"> </w:t>
      </w:r>
      <w:r w:rsidR="002C27AF">
        <w:rPr>
          <w:rFonts w:ascii="Arial" w:eastAsia="Times New Roman" w:hAnsi="Arial" w:cs="Arial"/>
          <w:color w:val="000000"/>
          <w:sz w:val="22"/>
          <w:szCs w:val="22"/>
        </w:rPr>
        <w:t>T</w:t>
      </w:r>
      <w:r w:rsidR="00902E1C">
        <w:rPr>
          <w:rFonts w:ascii="Arial" w:eastAsia="Times New Roman" w:hAnsi="Arial" w:cs="Arial"/>
          <w:color w:val="000000"/>
          <w:sz w:val="22"/>
          <w:szCs w:val="22"/>
        </w:rPr>
        <w:t xml:space="preserve">here has been previous work </w:t>
      </w:r>
      <w:r w:rsidR="002C27AF">
        <w:rPr>
          <w:rFonts w:ascii="Arial" w:eastAsia="Times New Roman" w:hAnsi="Arial" w:cs="Arial"/>
          <w:color w:val="000000"/>
          <w:sz w:val="22"/>
          <w:szCs w:val="22"/>
        </w:rPr>
        <w:t>demonstrating that efficient codes</w:t>
      </w:r>
      <w:r w:rsidR="005A2B58">
        <w:rPr>
          <w:rFonts w:ascii="Arial" w:eastAsia="Times New Roman" w:hAnsi="Arial" w:cs="Arial"/>
          <w:color w:val="000000"/>
          <w:sz w:val="22"/>
          <w:szCs w:val="22"/>
        </w:rPr>
        <w:t xml:space="preserve"> can</w:t>
      </w:r>
      <w:r w:rsidR="002C27AF">
        <w:rPr>
          <w:rFonts w:ascii="Arial" w:eastAsia="Times New Roman" w:hAnsi="Arial" w:cs="Arial"/>
          <w:color w:val="000000"/>
          <w:sz w:val="22"/>
          <w:szCs w:val="22"/>
        </w:rPr>
        <w:t xml:space="preserve"> explain psychophysical biases</w:t>
      </w:r>
      <w:r w:rsidR="006D783C">
        <w:rPr>
          <w:rFonts w:ascii="Arial" w:eastAsia="Times New Roman" w:hAnsi="Arial" w:cs="Arial"/>
          <w:color w:val="000000"/>
          <w:sz w:val="22"/>
          <w:szCs w:val="22"/>
        </w:rPr>
        <w:fldChar w:fldCharType="begin" w:fldLock="1"/>
      </w:r>
      <w:r w:rsidR="007B350C">
        <w:rPr>
          <w:rFonts w:ascii="Arial" w:eastAsia="Times New Roman" w:hAnsi="Arial" w:cs="Arial"/>
          <w:color w:val="000000"/>
          <w:sz w:val="22"/>
          <w:szCs w:val="22"/>
        </w:rPr>
        <w:instrText>ADDIN CSL_CITATION {"citationItems":[{"id":"ITEM-1","itemData":{"DOI":"10.1038/nn.4105","ISBN":"1546-1726 (Electronic)\\r1097-6256 (Linking)","ISSN":"1097-6256","PMID":"26343249","abstract":"Bayesian observer models provide a principled account of the fact that our perception of the world rarely matches physical reality. The standard explanation is that our percepts are biased toward our prior beliefs. However, reported psychophysical data suggest that this view may be simplistic. We propose a new model formulation based on efficient coding that is fully specified for any given natural stimulus distribution. The model makes two new and seemingly anti-Bayesian predictions. First, it predicts that perception is often biased away from an observer's prior beliefs. Second, it predicts that stimulus uncertainty differentially affects perceptual bias depending on whether the uncertainty is induced by internal or external noise. We found that both model predictions match reported perceptual biases in perceived visual orientation and spatial frequency, and were able to explain data that have not been explained before. The model is general and should prove applicable to other perceptual variables and tasks.","author":[{"dropping-particle":"","family":"Wei","given":"Xue-Xin","non-dropping-particle":"","parse-names":false,"suffix":""},{"dropping-particle":"","family":"Stocker","given":"Alan A","non-dropping-particle":"","parse-names":false,"suffix":""}],"container-title":"Nature Neuroscience","id":"ITEM-1","issue":"10","issued":{"date-parts":[["2015"]]},"page":"1509-1517","title":"A Bayesian observer model constrained by efficient coding can explain 'anti-Bayesian' percepts","type":"article-journal","volume":"18"},"uris":["http://www.mendeley.com/documents/?uuid=b37822b1-7340-40f9-b3cb-701ffd53bd32"]}],"mendeley":{"formattedCitation":"[23]","plainTextFormattedCitation":"[23]","previouslyFormattedCitation":"[23]"},"properties":{"noteIndex":0},"schema":"https://github.com/citation-style-language/schema/raw/master/csl-citation.json"}</w:instrText>
      </w:r>
      <w:r w:rsidR="006D783C">
        <w:rPr>
          <w:rFonts w:ascii="Arial" w:eastAsia="Times New Roman" w:hAnsi="Arial" w:cs="Arial"/>
          <w:color w:val="000000"/>
          <w:sz w:val="22"/>
          <w:szCs w:val="22"/>
        </w:rPr>
        <w:fldChar w:fldCharType="separate"/>
      </w:r>
      <w:r w:rsidR="007B350C" w:rsidRPr="007B350C">
        <w:rPr>
          <w:rFonts w:ascii="Arial" w:eastAsia="Times New Roman" w:hAnsi="Arial" w:cs="Arial"/>
          <w:noProof/>
          <w:color w:val="000000"/>
          <w:sz w:val="22"/>
          <w:szCs w:val="22"/>
        </w:rPr>
        <w:t>[23]</w:t>
      </w:r>
      <w:r w:rsidR="006D783C">
        <w:rPr>
          <w:rFonts w:ascii="Arial" w:eastAsia="Times New Roman" w:hAnsi="Arial" w:cs="Arial"/>
          <w:color w:val="000000"/>
          <w:sz w:val="22"/>
          <w:szCs w:val="22"/>
        </w:rPr>
        <w:fldChar w:fldCharType="end"/>
      </w:r>
      <w:r w:rsidR="006670B4">
        <w:rPr>
          <w:rFonts w:ascii="Arial" w:eastAsia="Times New Roman" w:hAnsi="Arial" w:cs="Arial"/>
          <w:color w:val="000000"/>
          <w:sz w:val="22"/>
          <w:szCs w:val="22"/>
        </w:rPr>
        <w:t xml:space="preserve"> </w:t>
      </w:r>
      <w:r w:rsidR="002C27AF">
        <w:rPr>
          <w:rFonts w:ascii="Arial" w:eastAsia="Times New Roman" w:hAnsi="Arial" w:cs="Arial"/>
          <w:color w:val="000000"/>
          <w:sz w:val="22"/>
          <w:szCs w:val="22"/>
        </w:rPr>
        <w:t>and</w:t>
      </w:r>
      <w:r w:rsidR="005A2B58">
        <w:rPr>
          <w:rFonts w:ascii="Arial" w:eastAsia="Times New Roman" w:hAnsi="Arial" w:cs="Arial"/>
          <w:color w:val="000000"/>
          <w:sz w:val="22"/>
          <w:szCs w:val="22"/>
        </w:rPr>
        <w:t xml:space="preserve"> </w:t>
      </w:r>
      <w:r w:rsidR="002C27AF">
        <w:rPr>
          <w:rFonts w:ascii="Arial" w:eastAsia="Times New Roman" w:hAnsi="Arial" w:cs="Arial"/>
          <w:color w:val="000000"/>
          <w:sz w:val="22"/>
          <w:szCs w:val="22"/>
        </w:rPr>
        <w:t xml:space="preserve">shape </w:t>
      </w:r>
      <w:r w:rsidR="00B12E24">
        <w:rPr>
          <w:rFonts w:ascii="Arial" w:eastAsia="Times New Roman" w:hAnsi="Arial" w:cs="Arial"/>
          <w:color w:val="000000"/>
          <w:sz w:val="22"/>
          <w:szCs w:val="22"/>
        </w:rPr>
        <w:t xml:space="preserve">the </w:t>
      </w:r>
      <w:r w:rsidR="006D783C">
        <w:rPr>
          <w:rFonts w:ascii="Arial" w:eastAsia="Times New Roman" w:hAnsi="Arial" w:cs="Arial"/>
          <w:color w:val="000000"/>
          <w:sz w:val="22"/>
          <w:szCs w:val="22"/>
        </w:rPr>
        <w:t xml:space="preserve">rate </w:t>
      </w:r>
      <w:r w:rsidR="00B12E24">
        <w:rPr>
          <w:rFonts w:ascii="Arial" w:eastAsia="Times New Roman" w:hAnsi="Arial" w:cs="Arial"/>
          <w:color w:val="000000"/>
          <w:sz w:val="22"/>
          <w:szCs w:val="22"/>
        </w:rPr>
        <w:t>of information transmission when stimulus statistics change dynamically</w:t>
      </w:r>
      <w:r w:rsidR="006D783C">
        <w:rPr>
          <w:rFonts w:ascii="Arial" w:eastAsia="Times New Roman" w:hAnsi="Arial" w:cs="Arial"/>
          <w:color w:val="000000"/>
          <w:sz w:val="22"/>
          <w:szCs w:val="22"/>
        </w:rPr>
        <w:t xml:space="preserve"> </w:t>
      </w:r>
      <w:r w:rsidR="006D783C">
        <w:rPr>
          <w:rFonts w:ascii="Arial" w:eastAsia="Times New Roman" w:hAnsi="Arial" w:cs="Arial"/>
          <w:color w:val="000000"/>
          <w:sz w:val="22"/>
          <w:szCs w:val="22"/>
        </w:rPr>
        <w:fldChar w:fldCharType="begin" w:fldLock="1"/>
      </w:r>
      <w:r w:rsidR="007B350C">
        <w:rPr>
          <w:rFonts w:ascii="Arial" w:eastAsia="Times New Roman" w:hAnsi="Arial" w:cs="Arial"/>
          <w:color w:val="000000"/>
          <w:sz w:val="22"/>
          <w:szCs w:val="22"/>
        </w:rPr>
        <w: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Adaptation","type":"article-journal","volume":"10"},"uris":["http://www.mendeley.com/documents/?uuid=c26b5733-63f5-442f-837b-ab1ab251a0ca"]},{"id":"ITEM-2","itemData":{"DOI":"10.7554/eLife.32055","ISSN":"2050084X","PMID":"29988020","abstract":"Behavior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M.","non-dropping-particle":"","parse-names":false,"suffix":""}],"container-title":"eLife","id":"ITEM-2","issued":{"date-parts":[["2018","7","10"]]},"publisher":"eLife Sciences Publications Ltd","title":"Adaptive coding for dynamic sensory inference","type":"article-journal","volume":"7"},"uris":["http://www.mendeley.com/documents/?uuid=e9db9787-ce47-49cb-a311-a46f80e7a09c"]},{"id":"ITEM-3","itemData":{"DOI":"10.1101/669200","abstract":"Animals exhibit remarkable behavioral flexibility, robustly performing demanding tasks —such as searching for food or avoiding predators— in a variety of different contextual and environmental conditions. However, the demands that detecting and adjusting to changes in the environment place on a sensory system often differ from the demands associated with performing a specific behavioral task, even when both objectives rely on the same sensory modality. This necessitates neural encoding strategies that can dynamically balance these conflicting needs. Here, we develop a theoretical framework that explains how this balance can be achieved, and we use this framework to study tradeoffs in speed, performance, and information transmission that arise as a consequence of efficient coding in dynamic environments. This work generalizes current theories of efficient neural coding to dynamic environments, and thereby provides a unifying perspective on adaptive neural dynamics across different sensory systems, environments, and tasks.","author":[{"dropping-particle":"","family":"Młynarski","given":"Wiktor","non-dropping-particle":"","parse-names":false,"suffix":""},{"dropping-particle":"","family":"Hermundstad","given":"Ann M.","non-dropping-particle":"","parse-names":false,"suffix":""}],"container-title":"bioRxiv","id":"ITEM-3","issued":{"date-parts":[["2019","6","13"]]},"page":"669200","publisher":"bioRxiv","title":"Adaptability and efficiency in neural coding","type":"article"},"uris":["http://www.mendeley.com/documents/?uuid=263494f0-f991-46b6-9c56-ee53b28cabd9"]}],"mendeley":{"formattedCitation":"[19,21,22]","plainTextFormattedCitation":"[19,21,22]","previouslyFormattedCitation":"[19,21,22]"},"properties":{"noteIndex":0},"schema":"https://github.com/citation-style-language/schema/raw/master/csl-citation.json"}</w:instrText>
      </w:r>
      <w:r w:rsidR="006D783C">
        <w:rPr>
          <w:rFonts w:ascii="Arial" w:eastAsia="Times New Roman" w:hAnsi="Arial" w:cs="Arial"/>
          <w:color w:val="000000"/>
          <w:sz w:val="22"/>
          <w:szCs w:val="22"/>
        </w:rPr>
        <w:fldChar w:fldCharType="separate"/>
      </w:r>
      <w:r w:rsidR="007B350C" w:rsidRPr="007B350C">
        <w:rPr>
          <w:rFonts w:ascii="Arial" w:eastAsia="Times New Roman" w:hAnsi="Arial" w:cs="Arial"/>
          <w:noProof/>
          <w:color w:val="000000"/>
          <w:sz w:val="22"/>
          <w:szCs w:val="22"/>
        </w:rPr>
        <w:t>[19,21,22]</w:t>
      </w:r>
      <w:r w:rsidR="006D783C">
        <w:rPr>
          <w:rFonts w:ascii="Arial" w:eastAsia="Times New Roman" w:hAnsi="Arial" w:cs="Arial"/>
          <w:color w:val="000000"/>
          <w:sz w:val="22"/>
          <w:szCs w:val="22"/>
        </w:rPr>
        <w:fldChar w:fldCharType="end"/>
      </w:r>
      <w:r w:rsidR="002C27AF">
        <w:rPr>
          <w:rFonts w:ascii="Arial" w:eastAsia="Times New Roman" w:hAnsi="Arial" w:cs="Arial"/>
          <w:color w:val="000000"/>
          <w:sz w:val="22"/>
          <w:szCs w:val="22"/>
        </w:rPr>
        <w:t xml:space="preserve">. These studies, which are either theoretical in nature or based in human psychophysics, rely on assumptions of neuronal mechanisms of efficient coding that were not </w:t>
      </w:r>
      <w:r w:rsidR="00B12E24">
        <w:rPr>
          <w:rFonts w:ascii="Arial" w:eastAsia="Times New Roman" w:hAnsi="Arial" w:cs="Arial"/>
          <w:color w:val="000000"/>
          <w:sz w:val="22"/>
          <w:szCs w:val="22"/>
        </w:rPr>
        <w:t>simultaneously</w:t>
      </w:r>
      <w:r w:rsidR="002C27AF">
        <w:rPr>
          <w:rFonts w:ascii="Arial" w:eastAsia="Times New Roman" w:hAnsi="Arial" w:cs="Arial"/>
          <w:color w:val="000000"/>
          <w:sz w:val="22"/>
          <w:szCs w:val="22"/>
        </w:rPr>
        <w:t xml:space="preserve"> measured. </w:t>
      </w:r>
      <w:r w:rsidR="00B12E24">
        <w:rPr>
          <w:rFonts w:ascii="Arial" w:eastAsia="Times New Roman" w:hAnsi="Arial" w:cs="Arial"/>
          <w:color w:val="000000"/>
          <w:sz w:val="22"/>
          <w:szCs w:val="22"/>
        </w:rPr>
        <w:t xml:space="preserve">As such, there are no studies combining behavioral psychophysics with recordings of brain activity to </w:t>
      </w:r>
      <w:r w:rsidR="006D783C">
        <w:rPr>
          <w:rFonts w:ascii="Arial" w:eastAsia="Times New Roman" w:hAnsi="Arial" w:cs="Arial"/>
          <w:color w:val="000000"/>
          <w:sz w:val="22"/>
          <w:szCs w:val="22"/>
        </w:rPr>
        <w:t xml:space="preserve">simultaneously </w:t>
      </w:r>
      <w:r w:rsidR="00B12E24">
        <w:rPr>
          <w:rFonts w:ascii="Arial" w:eastAsia="Times New Roman" w:hAnsi="Arial" w:cs="Arial"/>
          <w:color w:val="000000"/>
          <w:sz w:val="22"/>
          <w:szCs w:val="22"/>
        </w:rPr>
        <w:t>test the neural assumptions and behavioral predictions of these models.</w:t>
      </w:r>
    </w:p>
    <w:p w14:paraId="5ED7EB13" w14:textId="3FAF1541" w:rsidR="001935CF" w:rsidRPr="003A75F6" w:rsidRDefault="00B843A4" w:rsidP="001935CF">
      <w:pPr>
        <w:ind w:firstLine="720"/>
        <w:jc w:val="both"/>
        <w:rPr>
          <w:rFonts w:ascii="Arial" w:eastAsia="Times New Roman" w:hAnsi="Arial" w:cs="Arial"/>
          <w:sz w:val="22"/>
          <w:szCs w:val="22"/>
        </w:rPr>
      </w:pPr>
      <w:r>
        <w:rPr>
          <w:rFonts w:ascii="Arial" w:eastAsia="Times New Roman" w:hAnsi="Arial" w:cs="Arial"/>
          <w:sz w:val="22"/>
          <w:szCs w:val="22"/>
        </w:rPr>
        <w:t>Psychophysical studies</w:t>
      </w:r>
      <w:r w:rsidR="001935CF">
        <w:rPr>
          <w:rFonts w:ascii="Arial" w:eastAsia="Times New Roman" w:hAnsi="Arial" w:cs="Arial"/>
          <w:sz w:val="22"/>
          <w:szCs w:val="22"/>
        </w:rPr>
        <w:t xml:space="preserve"> </w:t>
      </w:r>
      <w:r>
        <w:rPr>
          <w:rFonts w:ascii="Arial" w:eastAsia="Times New Roman" w:hAnsi="Arial" w:cs="Arial"/>
          <w:sz w:val="22"/>
          <w:szCs w:val="22"/>
        </w:rPr>
        <w:t>suggest that</w:t>
      </w:r>
      <w:r w:rsidR="001935CF">
        <w:rPr>
          <w:rFonts w:ascii="Arial" w:eastAsia="Times New Roman" w:hAnsi="Arial" w:cs="Arial"/>
          <w:sz w:val="22"/>
          <w:szCs w:val="22"/>
        </w:rPr>
        <w:t xml:space="preserve"> the auditory system exhibits adaptation to </w:t>
      </w:r>
      <w:r w:rsidR="002C27AF">
        <w:rPr>
          <w:rFonts w:ascii="Arial" w:eastAsia="Times New Roman" w:hAnsi="Arial" w:cs="Arial"/>
          <w:sz w:val="22"/>
          <w:szCs w:val="22"/>
        </w:rPr>
        <w:t>acoustic</w:t>
      </w:r>
      <w:r w:rsidR="001935CF">
        <w:rPr>
          <w:rFonts w:ascii="Arial" w:eastAsia="Times New Roman" w:hAnsi="Arial" w:cs="Arial"/>
          <w:sz w:val="22"/>
          <w:szCs w:val="22"/>
        </w:rPr>
        <w:t xml:space="preserve"> contrast. In humans, </w:t>
      </w:r>
      <w:r w:rsidR="00956FC7">
        <w:rPr>
          <w:rFonts w:ascii="Arial" w:eastAsia="Times New Roman" w:hAnsi="Arial" w:cs="Arial"/>
          <w:sz w:val="22"/>
          <w:szCs w:val="22"/>
        </w:rPr>
        <w:t>target volume discriminability is greater in low contrast than in high</w:t>
      </w:r>
      <w:r w:rsidR="00956FC7">
        <w:rPr>
          <w:rFonts w:ascii="Arial" w:eastAsia="Times New Roman" w:hAnsi="Arial" w:cs="Arial"/>
          <w:color w:val="000000"/>
          <w:sz w:val="22"/>
          <w:szCs w:val="22"/>
        </w:rPr>
        <w:t>, an effect</w:t>
      </w:r>
      <w:r w:rsidR="001935CF" w:rsidRPr="003A75F6">
        <w:rPr>
          <w:rFonts w:ascii="Arial" w:eastAsia="Times New Roman" w:hAnsi="Arial" w:cs="Arial"/>
          <w:color w:val="000000"/>
          <w:sz w:val="22"/>
          <w:szCs w:val="22"/>
        </w:rPr>
        <w:t xml:space="preserve"> consistent with </w:t>
      </w:r>
      <w:r w:rsidR="00956FC7">
        <w:rPr>
          <w:rFonts w:ascii="Arial" w:eastAsia="Times New Roman" w:hAnsi="Arial" w:cs="Arial"/>
          <w:color w:val="000000"/>
          <w:sz w:val="22"/>
          <w:szCs w:val="22"/>
        </w:rPr>
        <w:t>gain control observed in</w:t>
      </w:r>
      <w:r w:rsidR="001935CF">
        <w:rPr>
          <w:rFonts w:ascii="Arial" w:eastAsia="Times New Roman" w:hAnsi="Arial" w:cs="Arial"/>
          <w:color w:val="000000"/>
          <w:sz w:val="22"/>
          <w:szCs w:val="22"/>
        </w:rPr>
        <w:t xml:space="preserve"> primary auditory cortex</w:t>
      </w:r>
      <w:r w:rsidR="00956FC7">
        <w:rPr>
          <w:rFonts w:ascii="Arial" w:eastAsia="Times New Roman" w:hAnsi="Arial" w:cs="Arial"/>
          <w:color w:val="000000"/>
          <w:sz w:val="22"/>
          <w:szCs w:val="22"/>
        </w:rPr>
        <w:fldChar w:fldCharType="begin" w:fldLock="1"/>
      </w:r>
      <w:r w:rsidR="007B350C">
        <w:rPr>
          <w:rFonts w:ascii="Arial" w:eastAsia="Times New Roman" w:hAnsi="Arial" w:cs="Arial"/>
          <w:color w:val="000000"/>
          <w:sz w:val="22"/>
          <w:szCs w:val="22"/>
        </w:rPr>
        <w:instrText>ADDIN CSL_CITATION {"citationItems":[{"id":"ITEM-1","itemData":{"DOI":"10.1038/s41467-019-14163-5","ISSN":"20411723","PMID":"31949136","abstract":"Neural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Communications","id":"ITEM-1","issue":"1","issued":{"date-parts":[["2020","12","1"]]},"page":"1-13","publisher":"Nature Research","title":"Neural circuits underlying auditory contrast gain control and their perceptual implications","type":"article-journal","volume":"11"},"uris":["http://www.mendeley.com/documents/?uuid=d91385cb-3b05-4b4f-a521-a56540f455e4"]}],"mendeley":{"formattedCitation":"[24]","plainTextFormattedCitation":"[24]","previouslyFormattedCitation":"[24]"},"properties":{"noteIndex":0},"schema":"https://github.com/citation-style-language/schema/raw/master/csl-citation.json"}</w:instrText>
      </w:r>
      <w:r w:rsidR="00956FC7">
        <w:rPr>
          <w:rFonts w:ascii="Arial" w:eastAsia="Times New Roman" w:hAnsi="Arial" w:cs="Arial"/>
          <w:color w:val="000000"/>
          <w:sz w:val="22"/>
          <w:szCs w:val="22"/>
        </w:rPr>
        <w:fldChar w:fldCharType="separate"/>
      </w:r>
      <w:r w:rsidR="007B350C" w:rsidRPr="007B350C">
        <w:rPr>
          <w:rFonts w:ascii="Arial" w:eastAsia="Times New Roman" w:hAnsi="Arial" w:cs="Arial"/>
          <w:noProof/>
          <w:color w:val="000000"/>
          <w:sz w:val="22"/>
          <w:szCs w:val="22"/>
        </w:rPr>
        <w:t>[24]</w:t>
      </w:r>
      <w:r w:rsidR="00956FC7">
        <w:rPr>
          <w:rFonts w:ascii="Arial" w:eastAsia="Times New Roman" w:hAnsi="Arial" w:cs="Arial"/>
          <w:color w:val="000000"/>
          <w:sz w:val="22"/>
          <w:szCs w:val="22"/>
        </w:rPr>
        <w:fldChar w:fldCharType="end"/>
      </w:r>
      <w:r w:rsidR="001935CF" w:rsidRPr="003A75F6">
        <w:rPr>
          <w:rFonts w:ascii="Arial" w:eastAsia="Times New Roman" w:hAnsi="Arial" w:cs="Arial"/>
          <w:color w:val="000000"/>
          <w:sz w:val="22"/>
          <w:szCs w:val="22"/>
        </w:rPr>
        <w:t>. Similar effects have also been shown in ferrets performing an acoustic localization task</w:t>
      </w:r>
      <w:r w:rsidR="001935CF">
        <w:rPr>
          <w:rFonts w:ascii="Arial" w:eastAsia="Times New Roman" w:hAnsi="Arial" w:cs="Arial"/>
          <w:color w:val="000000"/>
          <w:sz w:val="22"/>
          <w:szCs w:val="22"/>
        </w:rPr>
        <w:t>, where it was demonstrated that neural responses in the inferior colliculus of anesthetized ferrets changed in a manner consistent with observed perceptual shifts</w:t>
      </w:r>
      <w:r w:rsidR="00956FC7">
        <w:rPr>
          <w:rFonts w:ascii="Arial" w:eastAsia="Times New Roman" w:hAnsi="Arial" w:cs="Arial"/>
          <w:color w:val="000000"/>
          <w:sz w:val="22"/>
          <w:szCs w:val="22"/>
        </w:rPr>
        <w:fldChar w:fldCharType="begin" w:fldLock="1"/>
      </w:r>
      <w:r w:rsidR="007B350C">
        <w:rPr>
          <w:rFonts w:ascii="Arial" w:eastAsia="Times New Roman" w:hAnsi="Arial" w:cs="Arial"/>
          <w:color w:val="000000"/>
          <w:sz w:val="22"/>
          <w:szCs w:val="22"/>
        </w:rPr>
        <w:instrText>ADDIN CSL_CITATION {"citationItems":[{"id":"ITEM-1","itemData":{"DOI":"10.1016/j.neuron.2010.05.018","abstract":"Sensory systems are known to adapt their coding strategies to the statistics of their environment, but little is still known about the perceptual implications of such adjustments. We investigated how auditory spatial processing adapts to stimulus statistics by presenting human listeners and anesthetized ferrets with noise sequences in which interaural level differences (ILD) rapidly fluctuated according to a Gaussian distribution. The mean of the distribution biased the perceived laterality of a subsequent stimulus , whereas the distribution's variance changed the listeners' spatial sensitivity. The responses of neurons in the inferior colliculus changed in line with these perceptual phenomena. Their ILD preference adjusted to match the stimulus distribution mean, resulting in large shifts in rate-ILD functions, while their gain adapted to the stimulus variance, producing pronounced changes in neural sensitivity. Our findings suggest that processing of auditory space is geared toward emphasizing relative spatial differences rather than the accurate representation of absolute position.","author":[{"dropping-particle":"","family":"Dahmen","given":"Johannes C","non-dropping-particle":"","parse-names":false,"suffix":""},{"dropping-particle":"","family":"Keating","given":"Peter","non-dropping-particle":"","parse-names":false,"suffix":""},{"dropping-particle":"","family":"Nodal","given":"Fernando R","non-dropping-particle":"","parse-names":false,"suffix":""},{"dropping-particle":"","family":"Schulz","given":"Andreas L","non-dropping-particle":"","parse-names":false,"suffix":""},{"dropping-particle":"","family":"King","given":"Andrew J","non-dropping-particle":"","parse-names":false,"suffix":""}],"container-title":"Neuron","id":"ITEM-1","issued":{"date-parts":[["2010"]]},"page":"937-948","title":"Adaptation to Stimulus Statistics in the Perception and Neural Representation of Auditory Space","type":"article-journal","volume":"66"},"uris":["http://www.mendeley.com/documents/?uuid=4a548802-ff96-4dd9-b2a8-36a544ea1e6b"]}],"mendeley":{"formattedCitation":"[10]","plainTextFormattedCitation":"[10]","previouslyFormattedCitation":"[10]"},"properties":{"noteIndex":0},"schema":"https://github.com/citation-style-language/schema/raw/master/csl-citation.json"}</w:instrText>
      </w:r>
      <w:r w:rsidR="00956FC7">
        <w:rPr>
          <w:rFonts w:ascii="Arial" w:eastAsia="Times New Roman" w:hAnsi="Arial" w:cs="Arial"/>
          <w:color w:val="000000"/>
          <w:sz w:val="22"/>
          <w:szCs w:val="22"/>
        </w:rPr>
        <w:fldChar w:fldCharType="separate"/>
      </w:r>
      <w:r w:rsidR="007B350C" w:rsidRPr="007B350C">
        <w:rPr>
          <w:rFonts w:ascii="Arial" w:eastAsia="Times New Roman" w:hAnsi="Arial" w:cs="Arial"/>
          <w:noProof/>
          <w:color w:val="000000"/>
          <w:sz w:val="22"/>
          <w:szCs w:val="22"/>
        </w:rPr>
        <w:t>[10]</w:t>
      </w:r>
      <w:r w:rsidR="00956FC7">
        <w:rPr>
          <w:rFonts w:ascii="Arial" w:eastAsia="Times New Roman" w:hAnsi="Arial" w:cs="Arial"/>
          <w:color w:val="000000"/>
          <w:sz w:val="22"/>
          <w:szCs w:val="22"/>
        </w:rPr>
        <w:fldChar w:fldCharType="end"/>
      </w:r>
      <w:r w:rsidR="00956FC7">
        <w:rPr>
          <w:rFonts w:ascii="Arial" w:eastAsia="Times New Roman" w:hAnsi="Arial" w:cs="Arial"/>
          <w:color w:val="000000"/>
          <w:sz w:val="22"/>
          <w:szCs w:val="22"/>
        </w:rPr>
        <w:t>.</w:t>
      </w:r>
      <w:r w:rsidR="001935CF">
        <w:rPr>
          <w:rFonts w:ascii="Arial" w:eastAsia="Times New Roman" w:hAnsi="Arial" w:cs="Arial"/>
          <w:color w:val="000000"/>
          <w:sz w:val="22"/>
          <w:szCs w:val="22"/>
        </w:rPr>
        <w:t xml:space="preserve"> </w:t>
      </w:r>
      <w:r w:rsidR="001935CF" w:rsidRPr="003A75F6">
        <w:rPr>
          <w:rFonts w:ascii="Arial" w:eastAsia="Times New Roman" w:hAnsi="Arial" w:cs="Arial"/>
          <w:color w:val="000000"/>
          <w:sz w:val="22"/>
          <w:szCs w:val="22"/>
        </w:rPr>
        <w:t xml:space="preserve">However, it </w:t>
      </w:r>
      <w:r w:rsidR="001935CF">
        <w:rPr>
          <w:rFonts w:ascii="Arial" w:eastAsia="Times New Roman" w:hAnsi="Arial" w:cs="Arial"/>
          <w:color w:val="000000"/>
          <w:sz w:val="22"/>
          <w:szCs w:val="22"/>
        </w:rPr>
        <w:t>remains</w:t>
      </w:r>
      <w:r w:rsidR="001935CF" w:rsidRPr="003A75F6">
        <w:rPr>
          <w:rFonts w:ascii="Arial" w:eastAsia="Times New Roman" w:hAnsi="Arial" w:cs="Arial"/>
          <w:color w:val="000000"/>
          <w:sz w:val="22"/>
          <w:szCs w:val="22"/>
        </w:rPr>
        <w:t xml:space="preserve"> unclear whether the observed behavioral effects are indeed due to changes in gain in auditory neurons, as previous</w:t>
      </w:r>
      <w:r w:rsidR="001935CF">
        <w:rPr>
          <w:rFonts w:ascii="Arial" w:eastAsia="Times New Roman" w:hAnsi="Arial" w:cs="Arial"/>
          <w:color w:val="000000"/>
          <w:sz w:val="22"/>
          <w:szCs w:val="22"/>
        </w:rPr>
        <w:t xml:space="preserve"> behavioral</w:t>
      </w:r>
      <w:r w:rsidR="001935CF" w:rsidRPr="003A75F6">
        <w:rPr>
          <w:rFonts w:ascii="Arial" w:eastAsia="Times New Roman" w:hAnsi="Arial" w:cs="Arial"/>
          <w:color w:val="000000"/>
          <w:sz w:val="22"/>
          <w:szCs w:val="22"/>
        </w:rPr>
        <w:t xml:space="preserve"> studies were not performed with simultaneous neural recordings</w:t>
      </w:r>
      <w:r w:rsidR="001935CF">
        <w:rPr>
          <w:rFonts w:ascii="Arial" w:eastAsia="Times New Roman" w:hAnsi="Arial" w:cs="Arial"/>
          <w:color w:val="000000"/>
          <w:sz w:val="22"/>
          <w:szCs w:val="22"/>
        </w:rPr>
        <w:t xml:space="preserve">, so a direct relationship between neural gain and perceptual performance has yet to be assessed. </w:t>
      </w:r>
    </w:p>
    <w:p w14:paraId="360A66E5" w14:textId="7E79E50D" w:rsidR="007F729D" w:rsidRDefault="00FC64EB" w:rsidP="000A7884">
      <w:pPr>
        <w:ind w:firstLine="720"/>
        <w:jc w:val="both"/>
        <w:rPr>
          <w:rFonts w:ascii="Arial" w:eastAsia="Times New Roman" w:hAnsi="Arial" w:cs="Arial"/>
          <w:color w:val="000000"/>
          <w:sz w:val="22"/>
          <w:szCs w:val="22"/>
        </w:rPr>
      </w:pPr>
      <w:r>
        <w:rPr>
          <w:rFonts w:ascii="Arial" w:eastAsia="Times New Roman" w:hAnsi="Arial" w:cs="Arial"/>
          <w:sz w:val="22"/>
          <w:szCs w:val="22"/>
        </w:rPr>
        <w:t xml:space="preserve">Our goal for the study was to first build a formal framework </w:t>
      </w:r>
      <w:r w:rsidR="000D45EC">
        <w:rPr>
          <w:rFonts w:ascii="Arial" w:eastAsia="Times New Roman" w:hAnsi="Arial" w:cs="Arial"/>
          <w:sz w:val="22"/>
          <w:szCs w:val="22"/>
        </w:rPr>
        <w:t>based on efficient coding to predict</w:t>
      </w:r>
      <w:r>
        <w:rPr>
          <w:rFonts w:ascii="Arial" w:eastAsia="Times New Roman" w:hAnsi="Arial" w:cs="Arial"/>
          <w:sz w:val="22"/>
          <w:szCs w:val="22"/>
        </w:rPr>
        <w:t xml:space="preserve"> behavioral detection of targets </w:t>
      </w:r>
      <w:r w:rsidR="000D45EC">
        <w:rPr>
          <w:rFonts w:ascii="Arial" w:eastAsia="Times New Roman" w:hAnsi="Arial" w:cs="Arial"/>
          <w:sz w:val="22"/>
          <w:szCs w:val="22"/>
        </w:rPr>
        <w:t>given changes in</w:t>
      </w:r>
      <w:r>
        <w:rPr>
          <w:rFonts w:ascii="Arial" w:eastAsia="Times New Roman" w:hAnsi="Arial" w:cs="Arial"/>
          <w:sz w:val="22"/>
          <w:szCs w:val="22"/>
        </w:rPr>
        <w:t xml:space="preserve"> background sound contrast.</w:t>
      </w:r>
      <w:r w:rsidR="00544076">
        <w:rPr>
          <w:rFonts w:ascii="Arial" w:eastAsia="Times New Roman" w:hAnsi="Arial" w:cs="Arial"/>
          <w:color w:val="000000"/>
          <w:sz w:val="22"/>
          <w:szCs w:val="22"/>
        </w:rPr>
        <w:t xml:space="preserve"> </w:t>
      </w:r>
      <w:r>
        <w:rPr>
          <w:rFonts w:ascii="Arial" w:eastAsia="Times New Roman" w:hAnsi="Arial" w:cs="Arial"/>
          <w:color w:val="000000"/>
          <w:sz w:val="22"/>
          <w:szCs w:val="22"/>
        </w:rPr>
        <w:t>Next, to</w:t>
      </w:r>
      <w:r w:rsidR="0031158D">
        <w:rPr>
          <w:rFonts w:ascii="Arial" w:eastAsia="Times New Roman" w:hAnsi="Arial" w:cs="Arial"/>
          <w:color w:val="000000"/>
          <w:sz w:val="22"/>
          <w:szCs w:val="22"/>
        </w:rPr>
        <w:t xml:space="preserve"> directly test the role of efficient coding in auditory behavior,</w:t>
      </w:r>
      <w:r>
        <w:rPr>
          <w:rFonts w:ascii="Arial" w:eastAsia="Times New Roman" w:hAnsi="Arial" w:cs="Arial"/>
          <w:color w:val="000000"/>
          <w:sz w:val="22"/>
          <w:szCs w:val="22"/>
        </w:rPr>
        <w:t xml:space="preserve"> </w:t>
      </w:r>
      <w:r w:rsidR="0031158D">
        <w:rPr>
          <w:rFonts w:ascii="Arial" w:eastAsia="Times New Roman" w:hAnsi="Arial" w:cs="Arial"/>
          <w:color w:val="000000"/>
          <w:sz w:val="22"/>
          <w:szCs w:val="22"/>
        </w:rPr>
        <w:t>we trained mice</w:t>
      </w:r>
      <w:r w:rsidR="0031158D" w:rsidRPr="003A75F6">
        <w:rPr>
          <w:rFonts w:ascii="Arial" w:eastAsia="Times New Roman" w:hAnsi="Arial" w:cs="Arial"/>
          <w:color w:val="000000"/>
          <w:sz w:val="22"/>
          <w:szCs w:val="22"/>
        </w:rPr>
        <w:t xml:space="preserve"> </w:t>
      </w:r>
      <w:r w:rsidR="003037C0" w:rsidRPr="003A75F6">
        <w:rPr>
          <w:rFonts w:ascii="Arial" w:eastAsia="Times New Roman" w:hAnsi="Arial" w:cs="Arial"/>
          <w:color w:val="000000"/>
          <w:sz w:val="22"/>
          <w:szCs w:val="22"/>
        </w:rPr>
        <w:t xml:space="preserve">to detect targets in variable contrast backgrounds. </w:t>
      </w:r>
      <w:r w:rsidR="00B50EC7">
        <w:rPr>
          <w:rFonts w:ascii="Arial" w:eastAsia="Times New Roman" w:hAnsi="Arial" w:cs="Arial"/>
          <w:color w:val="000000"/>
          <w:sz w:val="22"/>
          <w:szCs w:val="22"/>
        </w:rPr>
        <w:t>Mouse behavior followed the model predictions.</w:t>
      </w:r>
      <w:r w:rsidR="003037C0" w:rsidRPr="003A75F6">
        <w:rPr>
          <w:rFonts w:ascii="Arial" w:eastAsia="Times New Roman" w:hAnsi="Arial" w:cs="Arial"/>
          <w:color w:val="000000"/>
          <w:sz w:val="22"/>
          <w:szCs w:val="22"/>
        </w:rPr>
        <w:t xml:space="preserve"> </w:t>
      </w:r>
      <w:r w:rsidR="00AB4ACC">
        <w:rPr>
          <w:rFonts w:ascii="Arial" w:eastAsia="Times New Roman" w:hAnsi="Arial" w:cs="Arial"/>
          <w:color w:val="000000"/>
          <w:sz w:val="22"/>
          <w:szCs w:val="22"/>
        </w:rPr>
        <w:t>Simultaneous c</w:t>
      </w:r>
      <w:r w:rsidR="003037C0" w:rsidRPr="003A75F6">
        <w:rPr>
          <w:rFonts w:ascii="Arial" w:eastAsia="Times New Roman" w:hAnsi="Arial" w:cs="Arial"/>
          <w:color w:val="000000"/>
          <w:sz w:val="22"/>
          <w:szCs w:val="22"/>
        </w:rPr>
        <w:t xml:space="preserve">hronic neural </w:t>
      </w:r>
      <w:r w:rsidR="00B50EC7">
        <w:rPr>
          <w:rFonts w:ascii="Arial" w:eastAsia="Times New Roman" w:hAnsi="Arial" w:cs="Arial"/>
          <w:color w:val="000000"/>
          <w:sz w:val="22"/>
          <w:szCs w:val="22"/>
        </w:rPr>
        <w:t xml:space="preserve">recordings </w:t>
      </w:r>
      <w:r w:rsidR="000D45EC">
        <w:rPr>
          <w:rFonts w:ascii="Arial" w:eastAsia="Times New Roman" w:hAnsi="Arial" w:cs="Arial"/>
          <w:color w:val="000000"/>
          <w:sz w:val="22"/>
          <w:szCs w:val="22"/>
        </w:rPr>
        <w:t>show</w:t>
      </w:r>
      <w:r w:rsidR="00B50EC7">
        <w:rPr>
          <w:rFonts w:ascii="Arial" w:eastAsia="Times New Roman" w:hAnsi="Arial" w:cs="Arial"/>
          <w:color w:val="000000"/>
          <w:sz w:val="22"/>
          <w:szCs w:val="22"/>
        </w:rPr>
        <w:t xml:space="preserve"> that the </w:t>
      </w:r>
      <w:r w:rsidR="003037C0" w:rsidRPr="003A75F6">
        <w:rPr>
          <w:rFonts w:ascii="Arial" w:eastAsia="Times New Roman" w:hAnsi="Arial" w:cs="Arial"/>
          <w:color w:val="000000"/>
          <w:sz w:val="22"/>
          <w:szCs w:val="22"/>
        </w:rPr>
        <w:t xml:space="preserve">neural code in auditory cortex </w:t>
      </w:r>
      <w:r w:rsidR="00AB4ACC">
        <w:rPr>
          <w:rFonts w:ascii="Arial" w:eastAsia="Times New Roman" w:hAnsi="Arial" w:cs="Arial"/>
          <w:color w:val="000000"/>
          <w:sz w:val="22"/>
          <w:szCs w:val="22"/>
        </w:rPr>
        <w:t>is</w:t>
      </w:r>
      <w:r w:rsidR="00AB4ACC" w:rsidRPr="003A75F6">
        <w:rPr>
          <w:rFonts w:ascii="Arial" w:eastAsia="Times New Roman" w:hAnsi="Arial" w:cs="Arial"/>
          <w:color w:val="000000"/>
          <w:sz w:val="22"/>
          <w:szCs w:val="22"/>
        </w:rPr>
        <w:t xml:space="preserve"> </w:t>
      </w:r>
      <w:r w:rsidR="003037C0" w:rsidRPr="003A75F6">
        <w:rPr>
          <w:rFonts w:ascii="Arial" w:eastAsia="Times New Roman" w:hAnsi="Arial" w:cs="Arial"/>
          <w:color w:val="000000"/>
          <w:sz w:val="22"/>
          <w:szCs w:val="22"/>
        </w:rPr>
        <w:t xml:space="preserve">not only predictive of </w:t>
      </w:r>
      <w:r w:rsidR="008A0AA7">
        <w:rPr>
          <w:rFonts w:ascii="Arial" w:eastAsia="Times New Roman" w:hAnsi="Arial" w:cs="Arial"/>
          <w:color w:val="000000"/>
          <w:sz w:val="22"/>
          <w:szCs w:val="22"/>
        </w:rPr>
        <w:t>individual differences in behavior</w:t>
      </w:r>
      <w:r w:rsidR="003037C0" w:rsidRPr="003A75F6">
        <w:rPr>
          <w:rFonts w:ascii="Arial" w:eastAsia="Times New Roman" w:hAnsi="Arial" w:cs="Arial"/>
          <w:color w:val="000000"/>
          <w:sz w:val="22"/>
          <w:szCs w:val="22"/>
        </w:rPr>
        <w:t xml:space="preserve">, but also that variability in neural </w:t>
      </w:r>
      <w:r w:rsidR="00AB4ACC">
        <w:rPr>
          <w:rFonts w:ascii="Arial" w:eastAsia="Times New Roman" w:hAnsi="Arial" w:cs="Arial"/>
          <w:color w:val="000000"/>
          <w:sz w:val="22"/>
          <w:szCs w:val="22"/>
        </w:rPr>
        <w:t xml:space="preserve">contrast adaptation </w:t>
      </w:r>
      <w:r w:rsidR="003037C0" w:rsidRPr="003A75F6">
        <w:rPr>
          <w:rFonts w:ascii="Arial" w:eastAsia="Times New Roman" w:hAnsi="Arial" w:cs="Arial"/>
          <w:color w:val="000000"/>
          <w:sz w:val="22"/>
          <w:szCs w:val="22"/>
        </w:rPr>
        <w:t xml:space="preserve">is predictive of </w:t>
      </w:r>
      <w:ins w:id="6" w:author="Microsoft Office User" w:date="2021-05-05T16:09:00Z">
        <w:r w:rsidR="0040034C">
          <w:rPr>
            <w:rFonts w:ascii="Arial" w:eastAsia="Times New Roman" w:hAnsi="Arial" w:cs="Arial"/>
            <w:color w:val="000000"/>
            <w:sz w:val="22"/>
            <w:szCs w:val="22"/>
          </w:rPr>
          <w:t xml:space="preserve">individual variability in </w:t>
        </w:r>
      </w:ins>
      <w:r w:rsidR="003037C0" w:rsidRPr="003A75F6">
        <w:rPr>
          <w:rFonts w:ascii="Arial" w:eastAsia="Times New Roman" w:hAnsi="Arial" w:cs="Arial"/>
          <w:color w:val="000000"/>
          <w:sz w:val="22"/>
          <w:szCs w:val="22"/>
        </w:rPr>
        <w:t>task performance in a contrast-dependent manner</w:t>
      </w:r>
      <w:del w:id="7" w:author="Microsoft Office User" w:date="2021-05-05T16:08:00Z">
        <w:r w:rsidR="00AB4ACC" w:rsidDel="0040034C">
          <w:rPr>
            <w:rFonts w:ascii="Arial" w:eastAsia="Times New Roman" w:hAnsi="Arial" w:cs="Arial"/>
            <w:color w:val="000000"/>
            <w:sz w:val="22"/>
            <w:szCs w:val="22"/>
          </w:rPr>
          <w:delText xml:space="preserve"> and on a trial-by-trial basis</w:delText>
        </w:r>
      </w:del>
      <w:r w:rsidR="003037C0" w:rsidRPr="003A75F6">
        <w:rPr>
          <w:rFonts w:ascii="Arial" w:eastAsia="Times New Roman" w:hAnsi="Arial" w:cs="Arial"/>
          <w:color w:val="000000"/>
          <w:sz w:val="22"/>
          <w:szCs w:val="22"/>
        </w:rPr>
        <w:t xml:space="preserve">. </w:t>
      </w:r>
      <w:r w:rsidR="00AB4ACC">
        <w:rPr>
          <w:rFonts w:ascii="Arial" w:eastAsia="Times New Roman" w:hAnsi="Arial" w:cs="Arial"/>
          <w:color w:val="000000"/>
          <w:sz w:val="22"/>
          <w:szCs w:val="22"/>
        </w:rPr>
        <w:t>Combined</w:t>
      </w:r>
      <w:r w:rsidR="003037C0" w:rsidRPr="003A75F6">
        <w:rPr>
          <w:rFonts w:ascii="Arial" w:eastAsia="Times New Roman" w:hAnsi="Arial" w:cs="Arial"/>
          <w:color w:val="000000"/>
          <w:sz w:val="22"/>
          <w:szCs w:val="22"/>
        </w:rPr>
        <w:t xml:space="preserve">, </w:t>
      </w:r>
      <w:r w:rsidR="00AB4ACC">
        <w:rPr>
          <w:rFonts w:ascii="Arial" w:eastAsia="Times New Roman" w:hAnsi="Arial" w:cs="Arial"/>
          <w:color w:val="000000"/>
          <w:sz w:val="22"/>
          <w:szCs w:val="22"/>
        </w:rPr>
        <w:t>our</w:t>
      </w:r>
      <w:r w:rsidR="003037C0" w:rsidRPr="003A75F6">
        <w:rPr>
          <w:rFonts w:ascii="Arial" w:eastAsia="Times New Roman" w:hAnsi="Arial" w:cs="Arial"/>
          <w:color w:val="000000"/>
          <w:sz w:val="22"/>
          <w:szCs w:val="22"/>
        </w:rPr>
        <w:t xml:space="preserve"> results </w:t>
      </w:r>
      <w:r w:rsidR="00420686">
        <w:rPr>
          <w:rFonts w:ascii="Arial" w:eastAsia="Times New Roman" w:hAnsi="Arial" w:cs="Arial"/>
          <w:color w:val="000000"/>
          <w:sz w:val="22"/>
          <w:szCs w:val="22"/>
        </w:rPr>
        <w:t>identify</w:t>
      </w:r>
      <w:r w:rsidR="00420686" w:rsidRPr="003A75F6">
        <w:rPr>
          <w:rFonts w:ascii="Arial" w:eastAsia="Times New Roman" w:hAnsi="Arial" w:cs="Arial"/>
          <w:color w:val="000000"/>
          <w:sz w:val="22"/>
          <w:szCs w:val="22"/>
        </w:rPr>
        <w:t xml:space="preserve"> </w:t>
      </w:r>
      <w:r w:rsidR="003037C0" w:rsidRPr="003A75F6">
        <w:rPr>
          <w:rFonts w:ascii="Arial" w:eastAsia="Times New Roman" w:hAnsi="Arial" w:cs="Arial"/>
          <w:color w:val="000000"/>
          <w:sz w:val="22"/>
          <w:szCs w:val="22"/>
        </w:rPr>
        <w:t xml:space="preserve">a novel </w:t>
      </w:r>
      <w:r w:rsidR="00C70DC0" w:rsidRPr="003A75F6">
        <w:rPr>
          <w:rFonts w:ascii="Arial" w:eastAsia="Times New Roman" w:hAnsi="Arial" w:cs="Arial"/>
          <w:color w:val="000000"/>
          <w:sz w:val="22"/>
          <w:szCs w:val="22"/>
        </w:rPr>
        <w:t>relationship</w:t>
      </w:r>
      <w:r w:rsidR="003037C0" w:rsidRPr="003A75F6">
        <w:rPr>
          <w:rFonts w:ascii="Arial" w:eastAsia="Times New Roman" w:hAnsi="Arial" w:cs="Arial"/>
          <w:color w:val="000000"/>
          <w:sz w:val="22"/>
          <w:szCs w:val="22"/>
        </w:rPr>
        <w:t xml:space="preserve"> between </w:t>
      </w:r>
      <w:r w:rsidR="00954664">
        <w:rPr>
          <w:rFonts w:ascii="Arial" w:eastAsia="Times New Roman" w:hAnsi="Arial" w:cs="Arial"/>
          <w:color w:val="000000"/>
          <w:sz w:val="22"/>
          <w:szCs w:val="22"/>
        </w:rPr>
        <w:t>efficient neuronal coding</w:t>
      </w:r>
      <w:r w:rsidR="003037C0" w:rsidRPr="003A75F6">
        <w:rPr>
          <w:rFonts w:ascii="Arial" w:eastAsia="Times New Roman" w:hAnsi="Arial" w:cs="Arial"/>
          <w:color w:val="000000"/>
          <w:sz w:val="22"/>
          <w:szCs w:val="22"/>
        </w:rPr>
        <w:t xml:space="preserve"> and acoustic behavior, and provide a normative framework </w:t>
      </w:r>
      <w:r w:rsidR="00C70DC0" w:rsidRPr="003A75F6">
        <w:rPr>
          <w:rFonts w:ascii="Arial" w:eastAsia="Times New Roman" w:hAnsi="Arial" w:cs="Arial"/>
          <w:color w:val="000000"/>
          <w:sz w:val="22"/>
          <w:szCs w:val="22"/>
        </w:rPr>
        <w:t>that can be used to predict behavioral performance</w:t>
      </w:r>
      <w:r w:rsidR="00A02BD8">
        <w:rPr>
          <w:rFonts w:ascii="Arial" w:eastAsia="Times New Roman" w:hAnsi="Arial" w:cs="Arial"/>
          <w:color w:val="000000"/>
          <w:sz w:val="22"/>
          <w:szCs w:val="22"/>
        </w:rPr>
        <w:t xml:space="preserve"> across other behaviors and sensory modalities.</w:t>
      </w:r>
    </w:p>
    <w:p w14:paraId="481A3416" w14:textId="77777777" w:rsidR="008855F0" w:rsidRDefault="007F729D" w:rsidP="000A7884">
      <w:pPr>
        <w:jc w:val="both"/>
        <w:rPr>
          <w:rFonts w:ascii="Arial" w:eastAsia="Times New Roman" w:hAnsi="Arial" w:cs="Arial"/>
          <w:color w:val="000000"/>
          <w:sz w:val="22"/>
          <w:szCs w:val="22"/>
        </w:rPr>
      </w:pPr>
      <w:r>
        <w:rPr>
          <w:rFonts w:ascii="Arial" w:eastAsia="Times New Roman" w:hAnsi="Arial" w:cs="Arial"/>
          <w:color w:val="000000"/>
          <w:sz w:val="22"/>
          <w:szCs w:val="22"/>
        </w:rPr>
        <w:br w:type="page"/>
      </w:r>
    </w:p>
    <w:p w14:paraId="304D021D" w14:textId="6B8B7CD4" w:rsidR="00D80F68" w:rsidRPr="00A9352F" w:rsidRDefault="00D35C7E" w:rsidP="000A7884">
      <w:pPr>
        <w:spacing w:before="240"/>
        <w:contextualSpacing/>
        <w:jc w:val="both"/>
        <w:rPr>
          <w:rFonts w:ascii="Arial" w:eastAsia="Times New Roman" w:hAnsi="Arial" w:cs="Arial"/>
          <w:b/>
          <w:bCs/>
          <w:color w:val="000000"/>
          <w:sz w:val="20"/>
          <w:szCs w:val="20"/>
        </w:rPr>
      </w:pPr>
      <w:ins w:id="8" w:author="Microsoft Office User" w:date="2021-05-18T15:30:00Z">
        <w:r>
          <w:rPr>
            <w:rFonts w:ascii="Arial" w:eastAsia="Times New Roman" w:hAnsi="Arial" w:cs="Arial"/>
            <w:b/>
            <w:bCs/>
            <w:noProof/>
            <w:color w:val="000000"/>
            <w:sz w:val="22"/>
            <w:szCs w:val="22"/>
          </w:rPr>
          <w:lastRenderedPageBreak/>
          <w:drawing>
            <wp:inline distT="0" distB="0" distL="0" distR="0" wp14:anchorId="6140AED3" wp14:editId="3B0A7F0C">
              <wp:extent cx="6858000" cy="3271520"/>
              <wp:effectExtent l="0" t="0" r="0" b="508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8000" cy="3271520"/>
                      </a:xfrm>
                      <a:prstGeom prst="rect">
                        <a:avLst/>
                      </a:prstGeom>
                    </pic:spPr>
                  </pic:pic>
                </a:graphicData>
              </a:graphic>
            </wp:inline>
          </w:drawing>
        </w:r>
      </w:ins>
      <w:del w:id="9" w:author="Microsoft Office User" w:date="2021-05-18T15:30:00Z">
        <w:r w:rsidR="00CB0EA1" w:rsidDel="00D35C7E">
          <w:rPr>
            <w:rFonts w:ascii="Arial" w:eastAsia="Times New Roman" w:hAnsi="Arial" w:cs="Arial"/>
            <w:b/>
            <w:bCs/>
            <w:noProof/>
            <w:color w:val="000000"/>
            <w:sz w:val="22"/>
            <w:szCs w:val="22"/>
          </w:rPr>
          <w:drawing>
            <wp:inline distT="0" distB="0" distL="0" distR="0" wp14:anchorId="44562DA0" wp14:editId="5E5E33B1">
              <wp:extent cx="6858000" cy="3084195"/>
              <wp:effectExtent l="0" t="0" r="0" b="190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58000" cy="3084195"/>
                      </a:xfrm>
                      <a:prstGeom prst="rect">
                        <a:avLst/>
                      </a:prstGeom>
                    </pic:spPr>
                  </pic:pic>
                </a:graphicData>
              </a:graphic>
            </wp:inline>
          </w:drawing>
        </w:r>
      </w:del>
      <w:r w:rsidR="008855F0" w:rsidRPr="00A9352F">
        <w:rPr>
          <w:rFonts w:ascii="Arial" w:eastAsia="Times New Roman" w:hAnsi="Arial" w:cs="Arial"/>
          <w:b/>
          <w:bCs/>
          <w:color w:val="000000"/>
          <w:sz w:val="20"/>
          <w:szCs w:val="20"/>
        </w:rPr>
        <w:t xml:space="preserve">Figure 1. </w:t>
      </w:r>
    </w:p>
    <w:p w14:paraId="1556EF60" w14:textId="0194D3B0" w:rsidR="00D80F68" w:rsidRPr="00A9352F" w:rsidRDefault="008855F0" w:rsidP="000A7884">
      <w:pPr>
        <w:pStyle w:val="ListParagraph"/>
        <w:numPr>
          <w:ilvl w:val="0"/>
          <w:numId w:val="4"/>
        </w:numPr>
        <w:spacing w:before="240"/>
        <w:ind w:left="270" w:hanging="270"/>
        <w:jc w:val="both"/>
        <w:rPr>
          <w:rFonts w:ascii="Arial" w:eastAsia="Times New Roman" w:hAnsi="Arial" w:cs="Arial"/>
          <w:color w:val="000000"/>
          <w:sz w:val="20"/>
          <w:szCs w:val="20"/>
        </w:rPr>
      </w:pPr>
      <w:r w:rsidRPr="00A9352F">
        <w:rPr>
          <w:rFonts w:ascii="Arial" w:eastAsia="Times New Roman" w:hAnsi="Arial" w:cs="Arial"/>
          <w:color w:val="000000"/>
          <w:sz w:val="20"/>
          <w:szCs w:val="20"/>
        </w:rPr>
        <w:t xml:space="preserve">Experimental setup. </w:t>
      </w:r>
      <w:r w:rsidR="000D45EC">
        <w:rPr>
          <w:rFonts w:ascii="Arial" w:eastAsia="Times New Roman" w:hAnsi="Arial" w:cs="Arial"/>
          <w:color w:val="000000"/>
          <w:sz w:val="20"/>
          <w:szCs w:val="20"/>
        </w:rPr>
        <w:t>Head</w:t>
      </w:r>
      <w:r w:rsidRPr="00A9352F">
        <w:rPr>
          <w:rFonts w:ascii="Arial" w:eastAsia="Times New Roman" w:hAnsi="Arial" w:cs="Arial"/>
          <w:color w:val="000000"/>
          <w:sz w:val="20"/>
          <w:szCs w:val="20"/>
        </w:rPr>
        <w:t>-fixed</w:t>
      </w:r>
      <w:r w:rsidR="000D45EC">
        <w:rPr>
          <w:rFonts w:ascii="Arial" w:eastAsia="Times New Roman" w:hAnsi="Arial" w:cs="Arial"/>
          <w:color w:val="000000"/>
          <w:sz w:val="20"/>
          <w:szCs w:val="20"/>
        </w:rPr>
        <w:t xml:space="preserve"> mice</w:t>
      </w:r>
      <w:r w:rsidRPr="00A9352F">
        <w:rPr>
          <w:rFonts w:ascii="Arial" w:eastAsia="Times New Roman" w:hAnsi="Arial" w:cs="Arial"/>
          <w:color w:val="000000"/>
          <w:sz w:val="20"/>
          <w:szCs w:val="20"/>
        </w:rPr>
        <w:t xml:space="preserve"> </w:t>
      </w:r>
      <w:r w:rsidR="009578AF">
        <w:rPr>
          <w:rFonts w:ascii="Arial" w:eastAsia="Times New Roman" w:hAnsi="Arial" w:cs="Arial"/>
          <w:color w:val="000000"/>
          <w:sz w:val="20"/>
          <w:szCs w:val="20"/>
        </w:rPr>
        <w:t>are</w:t>
      </w:r>
      <w:r w:rsidR="009578AF" w:rsidRPr="00A9352F">
        <w:rPr>
          <w:rFonts w:ascii="Arial" w:eastAsia="Times New Roman" w:hAnsi="Arial" w:cs="Arial"/>
          <w:color w:val="000000"/>
          <w:sz w:val="20"/>
          <w:szCs w:val="20"/>
        </w:rPr>
        <w:t xml:space="preserve"> </w:t>
      </w:r>
      <w:r w:rsidRPr="00A9352F">
        <w:rPr>
          <w:rFonts w:ascii="Arial" w:eastAsia="Times New Roman" w:hAnsi="Arial" w:cs="Arial"/>
          <w:color w:val="000000"/>
          <w:sz w:val="20"/>
          <w:szCs w:val="20"/>
        </w:rPr>
        <w:t xml:space="preserve">presented </w:t>
      </w:r>
      <w:r w:rsidR="009578AF">
        <w:rPr>
          <w:rFonts w:ascii="Arial" w:eastAsia="Times New Roman" w:hAnsi="Arial" w:cs="Arial"/>
          <w:color w:val="000000"/>
          <w:sz w:val="20"/>
          <w:szCs w:val="20"/>
        </w:rPr>
        <w:t xml:space="preserve">with </w:t>
      </w:r>
      <w:r w:rsidRPr="00A9352F">
        <w:rPr>
          <w:rFonts w:ascii="Arial" w:eastAsia="Times New Roman" w:hAnsi="Arial" w:cs="Arial"/>
          <w:color w:val="000000"/>
          <w:sz w:val="20"/>
          <w:szCs w:val="20"/>
        </w:rPr>
        <w:t xml:space="preserve">sounds from an ultrasonic speaker. During behavior, mice receive water rewards through a lick spout. In a subset of mice, tetrodes were implanted in </w:t>
      </w:r>
      <w:proofErr w:type="spellStart"/>
      <w:r w:rsidRPr="00A9352F">
        <w:rPr>
          <w:rFonts w:ascii="Arial" w:eastAsia="Times New Roman" w:hAnsi="Arial" w:cs="Arial"/>
          <w:color w:val="000000"/>
          <w:sz w:val="20"/>
          <w:szCs w:val="20"/>
        </w:rPr>
        <w:t>ACtx</w:t>
      </w:r>
      <w:proofErr w:type="spellEnd"/>
      <w:r w:rsidRPr="00A9352F">
        <w:rPr>
          <w:rFonts w:ascii="Arial" w:eastAsia="Times New Roman" w:hAnsi="Arial" w:cs="Arial"/>
          <w:color w:val="000000"/>
          <w:sz w:val="20"/>
          <w:szCs w:val="20"/>
        </w:rPr>
        <w:t xml:space="preserve"> to record spiking activity. </w:t>
      </w:r>
    </w:p>
    <w:p w14:paraId="4329EB60" w14:textId="4589C774" w:rsidR="00D80F68" w:rsidRPr="00A9352F" w:rsidRDefault="008855F0" w:rsidP="000A7884">
      <w:pPr>
        <w:pStyle w:val="ListParagraph"/>
        <w:numPr>
          <w:ilvl w:val="0"/>
          <w:numId w:val="4"/>
        </w:numPr>
        <w:spacing w:before="240"/>
        <w:ind w:left="270" w:hanging="270"/>
        <w:jc w:val="both"/>
        <w:rPr>
          <w:rFonts w:ascii="Arial" w:eastAsia="Times New Roman" w:hAnsi="Arial" w:cs="Arial"/>
          <w:color w:val="000000"/>
          <w:sz w:val="20"/>
          <w:szCs w:val="20"/>
        </w:rPr>
      </w:pPr>
      <w:r w:rsidRPr="00A9352F">
        <w:rPr>
          <w:rFonts w:ascii="Arial" w:eastAsia="Times New Roman" w:hAnsi="Arial" w:cs="Arial"/>
          <w:color w:val="000000"/>
          <w:sz w:val="20"/>
          <w:szCs w:val="20"/>
        </w:rPr>
        <w:t xml:space="preserve">GO/NO-GO task design. </w:t>
      </w:r>
      <w:r w:rsidRPr="00A9352F">
        <w:rPr>
          <w:rFonts w:ascii="Arial" w:eastAsia="Times New Roman" w:hAnsi="Arial" w:cs="Arial"/>
          <w:i/>
          <w:iCs/>
          <w:color w:val="000000"/>
          <w:sz w:val="20"/>
          <w:szCs w:val="20"/>
        </w:rPr>
        <w:t>Left:</w:t>
      </w:r>
      <w:r w:rsidRPr="00A9352F">
        <w:rPr>
          <w:rFonts w:ascii="Arial" w:eastAsia="Times New Roman" w:hAnsi="Arial" w:cs="Arial"/>
          <w:color w:val="000000"/>
          <w:sz w:val="20"/>
          <w:szCs w:val="20"/>
        </w:rPr>
        <w:t xml:space="preserve"> </w:t>
      </w:r>
      <w:r w:rsidR="00BB29F5" w:rsidRPr="00A9352F">
        <w:rPr>
          <w:rFonts w:ascii="Arial" w:eastAsia="Times New Roman" w:hAnsi="Arial" w:cs="Arial"/>
          <w:color w:val="000000"/>
          <w:sz w:val="20"/>
          <w:szCs w:val="20"/>
        </w:rPr>
        <w:t xml:space="preserve">example </w:t>
      </w:r>
      <w:r w:rsidRPr="00A9352F">
        <w:rPr>
          <w:rFonts w:ascii="Arial" w:eastAsia="Times New Roman" w:hAnsi="Arial" w:cs="Arial"/>
          <w:color w:val="000000"/>
          <w:sz w:val="20"/>
          <w:szCs w:val="20"/>
        </w:rPr>
        <w:t xml:space="preserve">NO-GO trials. From top to bottom: </w:t>
      </w:r>
      <w:r w:rsidR="00BB29F5" w:rsidRPr="00A9352F">
        <w:rPr>
          <w:rFonts w:ascii="Arial" w:eastAsia="Times New Roman" w:hAnsi="Arial" w:cs="Arial"/>
          <w:color w:val="000000"/>
          <w:sz w:val="20"/>
          <w:szCs w:val="20"/>
        </w:rPr>
        <w:t>spectrogram of an example low-to-high contrast trial (</w:t>
      </w:r>
      <w:proofErr w:type="spellStart"/>
      <w:r w:rsidR="00BB29F5" w:rsidRPr="00A9352F">
        <w:rPr>
          <w:rFonts w:ascii="Arial" w:eastAsia="Times New Roman" w:hAnsi="Arial" w:cs="Arial"/>
          <w:color w:val="000000"/>
          <w:sz w:val="20"/>
          <w:szCs w:val="20"/>
        </w:rPr>
        <w:t>colorbar</w:t>
      </w:r>
      <w:proofErr w:type="spellEnd"/>
      <w:r w:rsidR="00BB29F5" w:rsidRPr="00A9352F">
        <w:rPr>
          <w:rFonts w:ascii="Arial" w:eastAsia="Times New Roman" w:hAnsi="Arial" w:cs="Arial"/>
          <w:color w:val="000000"/>
          <w:sz w:val="20"/>
          <w:szCs w:val="20"/>
        </w:rPr>
        <w:t xml:space="preserve"> indicates volume in dB SPL); waveform for </w:t>
      </w:r>
      <w:r w:rsidR="00F324DD">
        <w:rPr>
          <w:rFonts w:ascii="Arial" w:eastAsia="Times New Roman" w:hAnsi="Arial" w:cs="Arial"/>
          <w:color w:val="000000"/>
          <w:sz w:val="20"/>
          <w:szCs w:val="20"/>
        </w:rPr>
        <w:t>sample</w:t>
      </w:r>
      <w:r w:rsidR="00F324DD" w:rsidRPr="00A9352F">
        <w:rPr>
          <w:rFonts w:ascii="Arial" w:eastAsia="Times New Roman" w:hAnsi="Arial" w:cs="Arial"/>
          <w:color w:val="000000"/>
          <w:sz w:val="20"/>
          <w:szCs w:val="20"/>
        </w:rPr>
        <w:t xml:space="preserve"> </w:t>
      </w:r>
      <w:r w:rsidR="00BB29F5" w:rsidRPr="00A9352F">
        <w:rPr>
          <w:rFonts w:ascii="Arial" w:eastAsia="Times New Roman" w:hAnsi="Arial" w:cs="Arial"/>
          <w:color w:val="000000"/>
          <w:sz w:val="20"/>
          <w:szCs w:val="20"/>
        </w:rPr>
        <w:t xml:space="preserve">spectrogram; example spectrogram for a high-to-low contrast trial; waveform for example spectrogram; temporally jittered response window to estimate false alarms over time; schematic lick responses during in the window; timeout delivered after the first lick for 7 seconds. Vertical red dashed line indicates the contrast switch after 3 seconds. Black horizontal scale bar indicates 1s. </w:t>
      </w:r>
      <w:r w:rsidR="00BB29F5" w:rsidRPr="00A9352F">
        <w:rPr>
          <w:rFonts w:ascii="Arial" w:eastAsia="Times New Roman" w:hAnsi="Arial" w:cs="Arial"/>
          <w:i/>
          <w:iCs/>
          <w:color w:val="000000"/>
          <w:sz w:val="20"/>
          <w:szCs w:val="20"/>
        </w:rPr>
        <w:t>Right:</w:t>
      </w:r>
      <w:r w:rsidR="00BB29F5" w:rsidRPr="00A9352F">
        <w:rPr>
          <w:rFonts w:ascii="Arial" w:eastAsia="Times New Roman" w:hAnsi="Arial" w:cs="Arial"/>
          <w:color w:val="000000"/>
          <w:sz w:val="20"/>
          <w:szCs w:val="20"/>
        </w:rPr>
        <w:t xml:space="preserve"> example GO trials. From top to bottom: same as in left panel, except the response window immediately follows target presentation and licks within the target window trigger a ~5uL water reward. </w:t>
      </w:r>
    </w:p>
    <w:p w14:paraId="3A378FE0" w14:textId="5910C21F" w:rsidR="00D80F68" w:rsidRDefault="00BB29F5" w:rsidP="000A7884">
      <w:pPr>
        <w:pStyle w:val="ListParagraph"/>
        <w:numPr>
          <w:ilvl w:val="0"/>
          <w:numId w:val="4"/>
        </w:numPr>
        <w:spacing w:before="240"/>
        <w:ind w:left="270" w:hanging="270"/>
        <w:jc w:val="both"/>
        <w:rPr>
          <w:rFonts w:ascii="Arial" w:eastAsia="Times New Roman" w:hAnsi="Arial" w:cs="Arial"/>
          <w:color w:val="000000"/>
          <w:sz w:val="20"/>
          <w:szCs w:val="20"/>
        </w:rPr>
      </w:pPr>
      <w:r w:rsidRPr="00A9352F">
        <w:rPr>
          <w:rFonts w:ascii="Arial" w:eastAsia="Times New Roman" w:hAnsi="Arial" w:cs="Arial"/>
          <w:color w:val="000000"/>
          <w:sz w:val="20"/>
          <w:szCs w:val="20"/>
        </w:rPr>
        <w:t xml:space="preserve">Target manipulation example waveforms. </w:t>
      </w:r>
      <w:r w:rsidRPr="00A9352F">
        <w:rPr>
          <w:rFonts w:ascii="Arial" w:eastAsia="Times New Roman" w:hAnsi="Arial" w:cs="Arial"/>
          <w:i/>
          <w:iCs/>
          <w:color w:val="000000"/>
          <w:sz w:val="20"/>
          <w:szCs w:val="20"/>
        </w:rPr>
        <w:t>Top:</w:t>
      </w:r>
      <w:r w:rsidRPr="00A9352F">
        <w:rPr>
          <w:rFonts w:ascii="Arial" w:eastAsia="Times New Roman" w:hAnsi="Arial" w:cs="Arial"/>
          <w:color w:val="000000"/>
          <w:sz w:val="20"/>
          <w:szCs w:val="20"/>
        </w:rPr>
        <w:t xml:space="preserve"> overlaid trials where target volume differed. Volume is indicated by the amplitude and </w:t>
      </w:r>
      <w:proofErr w:type="spellStart"/>
      <w:r w:rsidRPr="00A9352F">
        <w:rPr>
          <w:rFonts w:ascii="Arial" w:eastAsia="Times New Roman" w:hAnsi="Arial" w:cs="Arial"/>
          <w:color w:val="000000"/>
          <w:sz w:val="20"/>
          <w:szCs w:val="20"/>
        </w:rPr>
        <w:t>colorbar</w:t>
      </w:r>
      <w:proofErr w:type="spellEnd"/>
      <w:r w:rsidRPr="00A9352F">
        <w:rPr>
          <w:rFonts w:ascii="Arial" w:eastAsia="Times New Roman" w:hAnsi="Arial" w:cs="Arial"/>
          <w:color w:val="000000"/>
          <w:sz w:val="20"/>
          <w:szCs w:val="20"/>
        </w:rPr>
        <w:t xml:space="preserve">, </w:t>
      </w:r>
      <w:r w:rsidR="00EF50BC" w:rsidRPr="00A9352F">
        <w:rPr>
          <w:rFonts w:ascii="Arial" w:eastAsia="Times New Roman" w:hAnsi="Arial" w:cs="Arial"/>
          <w:color w:val="000000"/>
          <w:sz w:val="20"/>
          <w:szCs w:val="20"/>
        </w:rPr>
        <w:t xml:space="preserve">with low volume targets shaded in cyan, and high volume targets shaded in magenta. </w:t>
      </w:r>
      <w:r w:rsidR="00EF50BC" w:rsidRPr="00A9352F">
        <w:rPr>
          <w:rFonts w:ascii="Arial" w:eastAsia="Times New Roman" w:hAnsi="Arial" w:cs="Arial"/>
          <w:i/>
          <w:iCs/>
          <w:color w:val="000000"/>
          <w:sz w:val="20"/>
          <w:szCs w:val="20"/>
        </w:rPr>
        <w:t>Bottom:</w:t>
      </w:r>
      <w:r w:rsidR="00EF50BC" w:rsidRPr="00A9352F">
        <w:rPr>
          <w:rFonts w:ascii="Arial" w:eastAsia="Times New Roman" w:hAnsi="Arial" w:cs="Arial"/>
          <w:color w:val="000000"/>
          <w:sz w:val="20"/>
          <w:szCs w:val="20"/>
        </w:rPr>
        <w:t xml:space="preserve"> overlaid trials where target timing differed. Target timing is indicated in the </w:t>
      </w:r>
      <w:proofErr w:type="spellStart"/>
      <w:r w:rsidR="00EF50BC" w:rsidRPr="00A9352F">
        <w:rPr>
          <w:rFonts w:ascii="Arial" w:eastAsia="Times New Roman" w:hAnsi="Arial" w:cs="Arial"/>
          <w:color w:val="000000"/>
          <w:sz w:val="20"/>
          <w:szCs w:val="20"/>
        </w:rPr>
        <w:t>colorbar</w:t>
      </w:r>
      <w:proofErr w:type="spellEnd"/>
      <w:r w:rsidR="00EF50BC" w:rsidRPr="00A9352F">
        <w:rPr>
          <w:rFonts w:ascii="Arial" w:eastAsia="Times New Roman" w:hAnsi="Arial" w:cs="Arial"/>
          <w:color w:val="000000"/>
          <w:sz w:val="20"/>
          <w:szCs w:val="20"/>
        </w:rPr>
        <w:t xml:space="preserve">, with light magenta targets occurring shortly after the contrast switch, and darker targets occurring at increasing delays. The red vertical dashed line indicates the contrast switch. </w:t>
      </w:r>
    </w:p>
    <w:p w14:paraId="29C1BC0B" w14:textId="51B57B2D" w:rsidR="00060506" w:rsidRDefault="000D45EC" w:rsidP="00060506">
      <w:pPr>
        <w:pStyle w:val="ListParagraph"/>
        <w:numPr>
          <w:ilvl w:val="0"/>
          <w:numId w:val="4"/>
        </w:numPr>
        <w:spacing w:before="240"/>
        <w:ind w:left="270" w:hanging="270"/>
        <w:jc w:val="both"/>
        <w:rPr>
          <w:rFonts w:ascii="Arial" w:eastAsia="Times New Roman" w:hAnsi="Arial" w:cs="Arial"/>
          <w:color w:val="000000"/>
          <w:sz w:val="20"/>
          <w:szCs w:val="20"/>
        </w:rPr>
      </w:pPr>
      <w:r w:rsidRPr="00060506">
        <w:rPr>
          <w:rFonts w:ascii="Arial" w:eastAsia="Times New Roman" w:hAnsi="Arial" w:cs="Arial"/>
          <w:color w:val="000000"/>
          <w:sz w:val="20"/>
          <w:szCs w:val="20"/>
        </w:rPr>
        <w:t xml:space="preserve">Normative model of the task. </w:t>
      </w:r>
      <w:r w:rsidR="00060506" w:rsidRPr="00060506">
        <w:rPr>
          <w:rFonts w:ascii="Arial" w:eastAsia="Times New Roman" w:hAnsi="Arial" w:cs="Arial"/>
          <w:color w:val="000000"/>
          <w:sz w:val="20"/>
          <w:szCs w:val="20"/>
        </w:rPr>
        <w:t xml:space="preserve">Left inset shows volume distributions for backgrounds (light lines) and targets (dark lines) in low and high contrast. </w:t>
      </w:r>
      <w:r w:rsidR="00060506" w:rsidRPr="00A9352F">
        <w:rPr>
          <w:rFonts w:ascii="Arial" w:eastAsia="Times New Roman" w:hAnsi="Arial" w:cs="Arial"/>
          <w:color w:val="000000"/>
          <w:sz w:val="20"/>
          <w:szCs w:val="20"/>
        </w:rPr>
        <w:t>(1) Spike generation process: a 1-dimensional senso</w:t>
      </w:r>
      <w:r w:rsidR="00060506">
        <w:rPr>
          <w:rFonts w:ascii="Arial" w:eastAsia="Times New Roman" w:hAnsi="Arial" w:cs="Arial"/>
          <w:color w:val="000000"/>
          <w:sz w:val="20"/>
          <w:szCs w:val="20"/>
        </w:rPr>
        <w:t xml:space="preserve">ry </w:t>
      </w:r>
      <w:r w:rsidR="00060506" w:rsidRPr="00A9352F">
        <w:rPr>
          <w:rFonts w:ascii="Arial" w:eastAsia="Times New Roman" w:hAnsi="Arial" w:cs="Arial"/>
          <w:color w:val="000000"/>
          <w:sz w:val="20"/>
          <w:szCs w:val="20"/>
        </w:rPr>
        <w:t>stimulus</w:t>
      </w:r>
      <w:r w:rsidR="00060506">
        <w:rPr>
          <w:rFonts w:ascii="Arial" w:eastAsia="Times New Roman" w:hAnsi="Arial" w:cs="Arial"/>
          <w:color w:val="000000"/>
          <w:sz w:val="20"/>
          <w:szCs w:val="20"/>
        </w:rPr>
        <w:t xml:space="preserve"> consisting of a background</w:t>
      </w:r>
      <w:r w:rsidR="00060506" w:rsidRPr="00A9352F">
        <w:rPr>
          <w:rFonts w:ascii="Arial" w:eastAsia="Times New Roman" w:hAnsi="Arial" w:cs="Arial"/>
          <w:color w:val="000000"/>
          <w:sz w:val="20"/>
          <w:szCs w:val="20"/>
        </w:rPr>
        <w:t xml:space="preserve"> that transitions between low and high contrast</w:t>
      </w:r>
      <w:r w:rsidR="00060506">
        <w:rPr>
          <w:rFonts w:ascii="Arial" w:eastAsia="Times New Roman" w:hAnsi="Arial" w:cs="Arial"/>
          <w:color w:val="000000"/>
          <w:sz w:val="20"/>
          <w:szCs w:val="20"/>
        </w:rPr>
        <w:t xml:space="preserve"> (light lines) with superimposed targets (solid dots)</w:t>
      </w:r>
      <w:r w:rsidR="00060506" w:rsidRPr="00A9352F">
        <w:rPr>
          <w:rFonts w:ascii="Arial" w:eastAsia="Times New Roman" w:hAnsi="Arial" w:cs="Arial"/>
          <w:color w:val="000000"/>
          <w:sz w:val="20"/>
          <w:szCs w:val="20"/>
        </w:rPr>
        <w:t xml:space="preserve"> feeds into a model neuron. The response of the model neuron is governed by a sigmoidal function which then generates stochastic spikes through a Poisson process. (2) Based on the observed spiking, a variance estimator integrates spike counts to estimate the current variance of the stimulus. (3) This estimate is then used to adjust the gain of the model neuron to optimize the estimate of stimulus variance at each time step. (4) The average change in gain of the model after each contrast transition. Dashed lines and dots indicate the time taken to reach half of the range of gain values in each contrast.</w:t>
      </w:r>
    </w:p>
    <w:p w14:paraId="5D39AFF2" w14:textId="3FBDAB92" w:rsidR="00060506" w:rsidRDefault="00060506" w:rsidP="00060506">
      <w:pPr>
        <w:pStyle w:val="ListParagraph"/>
        <w:numPr>
          <w:ilvl w:val="0"/>
          <w:numId w:val="4"/>
        </w:numPr>
        <w:spacing w:before="240"/>
        <w:ind w:left="270" w:hanging="270"/>
        <w:jc w:val="both"/>
        <w:rPr>
          <w:rFonts w:ascii="Arial" w:eastAsia="Times New Roman" w:hAnsi="Arial" w:cs="Arial"/>
          <w:color w:val="000000"/>
          <w:sz w:val="20"/>
          <w:szCs w:val="20"/>
        </w:rPr>
      </w:pPr>
      <w:r w:rsidRPr="00B90F51">
        <w:rPr>
          <w:rFonts w:ascii="Arial" w:eastAsia="Times New Roman" w:hAnsi="Arial" w:cs="Arial"/>
          <w:color w:val="000000"/>
          <w:sz w:val="20"/>
          <w:szCs w:val="20"/>
        </w:rPr>
        <w:t>Model psychometric functions. Discriminability between model spike rates in response to the background and targets as a function of contrast and target volume.</w:t>
      </w:r>
      <w:ins w:id="10" w:author="Microsoft Office User" w:date="2021-05-18T15:30:00Z">
        <w:r w:rsidR="00D35C7E">
          <w:rPr>
            <w:rFonts w:ascii="Arial" w:eastAsia="Times New Roman" w:hAnsi="Arial" w:cs="Arial"/>
            <w:color w:val="000000"/>
            <w:sz w:val="20"/>
            <w:szCs w:val="20"/>
          </w:rPr>
          <w:t xml:space="preserve"> Light </w:t>
        </w:r>
      </w:ins>
      <w:ins w:id="11" w:author="Microsoft Office User" w:date="2021-05-18T15:31:00Z">
        <w:r w:rsidR="00D35C7E">
          <w:rPr>
            <w:rFonts w:ascii="Arial" w:eastAsia="Times New Roman" w:hAnsi="Arial" w:cs="Arial"/>
            <w:color w:val="000000"/>
            <w:sz w:val="20"/>
            <w:szCs w:val="20"/>
          </w:rPr>
          <w:t xml:space="preserve">dots indicate model discriminability whereas the solid lines indicate logistic fits to the data (see </w:t>
        </w:r>
        <w:r w:rsidR="00D35C7E">
          <w:rPr>
            <w:rFonts w:ascii="Arial" w:eastAsia="Times New Roman" w:hAnsi="Arial" w:cs="Arial"/>
            <w:i/>
            <w:iCs/>
            <w:color w:val="000000"/>
            <w:sz w:val="20"/>
            <w:szCs w:val="20"/>
          </w:rPr>
          <w:t>Methods</w:t>
        </w:r>
        <w:r w:rsidR="00D35C7E">
          <w:rPr>
            <w:rFonts w:ascii="Arial" w:eastAsia="Times New Roman" w:hAnsi="Arial" w:cs="Arial"/>
            <w:color w:val="000000"/>
            <w:sz w:val="20"/>
            <w:szCs w:val="20"/>
          </w:rPr>
          <w:t>). Dashed lines indicate detection thresholds</w:t>
        </w:r>
      </w:ins>
      <w:ins w:id="12" w:author="Microsoft Office User" w:date="2021-05-18T15:34:00Z">
        <w:r w:rsidR="008443B4">
          <w:rPr>
            <w:rFonts w:ascii="Arial" w:eastAsia="Times New Roman" w:hAnsi="Arial" w:cs="Arial"/>
            <w:color w:val="000000"/>
            <w:sz w:val="20"/>
            <w:szCs w:val="20"/>
          </w:rPr>
          <w:t xml:space="preserve"> (defined as </w:t>
        </w:r>
      </w:ins>
      <m:oMath>
        <m:f>
          <m:fPr>
            <m:type m:val="lin"/>
            <m:ctrlPr>
              <w:ins w:id="13" w:author="Microsoft Office User" w:date="2021-05-18T15:35:00Z">
                <w:rPr>
                  <w:rFonts w:ascii="Cambria Math" w:eastAsia="Times New Roman" w:hAnsi="Cambria Math" w:cs="Arial"/>
                  <w:i/>
                  <w:color w:val="000000"/>
                  <w:sz w:val="20"/>
                  <w:szCs w:val="20"/>
                </w:rPr>
              </w:ins>
            </m:ctrlPr>
          </m:fPr>
          <m:num>
            <m:r>
              <w:ins w:id="14" w:author="Microsoft Office User" w:date="2021-05-18T15:35:00Z">
                <w:rPr>
                  <w:rFonts w:ascii="Cambria Math" w:eastAsia="Times New Roman" w:hAnsi="Cambria Math" w:cs="Arial"/>
                  <w:color w:val="000000"/>
                  <w:sz w:val="20"/>
                  <w:szCs w:val="20"/>
                </w:rPr>
                <m:t>α</m:t>
              </w:ins>
            </m:r>
          </m:num>
          <m:den>
            <m:r>
              <w:ins w:id="15" w:author="Microsoft Office User" w:date="2021-05-18T15:35:00Z">
                <w:rPr>
                  <w:rFonts w:ascii="Cambria Math" w:eastAsia="Times New Roman" w:hAnsi="Cambria Math" w:cs="Arial"/>
                  <w:color w:val="000000"/>
                  <w:sz w:val="20"/>
                  <w:szCs w:val="20"/>
                </w:rPr>
                <m:t>β</m:t>
              </w:ins>
            </m:r>
          </m:den>
        </m:f>
      </m:oMath>
      <w:ins w:id="16" w:author="Microsoft Office User" w:date="2021-05-18T15:34:00Z">
        <w:r w:rsidR="008443B4">
          <w:rPr>
            <w:rFonts w:ascii="Arial" w:eastAsia="Times New Roman" w:hAnsi="Arial" w:cs="Arial"/>
            <w:color w:val="000000"/>
            <w:sz w:val="20"/>
            <w:szCs w:val="20"/>
          </w:rPr>
          <w:t xml:space="preserve"> </w:t>
        </w:r>
      </w:ins>
      <w:ins w:id="17" w:author="Microsoft Office User" w:date="2021-05-18T15:35:00Z">
        <w:r w:rsidR="008443B4">
          <w:rPr>
            <w:rFonts w:ascii="Arial" w:eastAsia="Times New Roman" w:hAnsi="Arial" w:cs="Arial"/>
            <w:color w:val="000000"/>
            <w:sz w:val="20"/>
            <w:szCs w:val="20"/>
          </w:rPr>
          <w:t>from the logistic fit)</w:t>
        </w:r>
      </w:ins>
      <w:ins w:id="18" w:author="Microsoft Office User" w:date="2021-05-18T15:32:00Z">
        <w:r w:rsidR="00D35C7E">
          <w:rPr>
            <w:rFonts w:ascii="Arial" w:eastAsia="Times New Roman" w:hAnsi="Arial" w:cs="Arial"/>
            <w:color w:val="000000"/>
            <w:sz w:val="20"/>
            <w:szCs w:val="20"/>
          </w:rPr>
          <w:t>.</w:t>
        </w:r>
      </w:ins>
      <w:r w:rsidRPr="00B90F51">
        <w:rPr>
          <w:rFonts w:ascii="Arial" w:eastAsia="Times New Roman" w:hAnsi="Arial" w:cs="Arial"/>
          <w:color w:val="000000"/>
          <w:sz w:val="20"/>
          <w:szCs w:val="20"/>
        </w:rPr>
        <w:t xml:space="preserve"> Arrow indicates target mean of 1.50 which is the volume used to assess time courses in </w:t>
      </w:r>
      <w:del w:id="19" w:author="Microsoft Office User" w:date="2021-05-18T15:36:00Z">
        <w:r w:rsidRPr="00D35C7E" w:rsidDel="008443B4">
          <w:rPr>
            <w:rFonts w:ascii="Arial" w:eastAsia="Times New Roman" w:hAnsi="Arial" w:cs="Arial"/>
            <w:b/>
            <w:bCs/>
            <w:color w:val="000000"/>
            <w:sz w:val="20"/>
            <w:szCs w:val="20"/>
            <w:rPrChange w:id="20" w:author="Microsoft Office User" w:date="2021-05-18T15:31:00Z">
              <w:rPr>
                <w:rFonts w:ascii="Arial" w:eastAsia="Times New Roman" w:hAnsi="Arial" w:cs="Arial"/>
                <w:color w:val="000000"/>
                <w:sz w:val="20"/>
                <w:szCs w:val="20"/>
              </w:rPr>
            </w:rPrChange>
          </w:rPr>
          <w:delText>c</w:delText>
        </w:r>
      </w:del>
      <w:ins w:id="21" w:author="Microsoft Office User" w:date="2021-05-18T15:36:00Z">
        <w:r w:rsidR="008443B4">
          <w:rPr>
            <w:rFonts w:ascii="Arial" w:eastAsia="Times New Roman" w:hAnsi="Arial" w:cs="Arial"/>
            <w:b/>
            <w:bCs/>
            <w:color w:val="000000"/>
            <w:sz w:val="20"/>
            <w:szCs w:val="20"/>
          </w:rPr>
          <w:t>f</w:t>
        </w:r>
      </w:ins>
      <w:del w:id="22" w:author="Microsoft Office User" w:date="2021-05-18T15:31:00Z">
        <w:r w:rsidRPr="00B90F51" w:rsidDel="00D35C7E">
          <w:rPr>
            <w:rFonts w:ascii="Arial" w:eastAsia="Times New Roman" w:hAnsi="Arial" w:cs="Arial"/>
            <w:color w:val="000000"/>
            <w:sz w:val="20"/>
            <w:szCs w:val="20"/>
          </w:rPr>
          <w:delText>)</w:delText>
        </w:r>
      </w:del>
      <w:r w:rsidRPr="00B90F51">
        <w:rPr>
          <w:rFonts w:ascii="Arial" w:eastAsia="Times New Roman" w:hAnsi="Arial" w:cs="Arial"/>
          <w:color w:val="000000"/>
          <w:sz w:val="20"/>
          <w:szCs w:val="20"/>
        </w:rPr>
        <w:t>.</w:t>
      </w:r>
    </w:p>
    <w:p w14:paraId="2D6AB8E7" w14:textId="206671F5" w:rsidR="00060506" w:rsidRDefault="00060506" w:rsidP="00B90F51">
      <w:pPr>
        <w:pStyle w:val="ListParagraph"/>
        <w:numPr>
          <w:ilvl w:val="0"/>
          <w:numId w:val="4"/>
        </w:numPr>
        <w:spacing w:before="240"/>
        <w:ind w:left="270" w:hanging="270"/>
        <w:jc w:val="both"/>
        <w:rPr>
          <w:ins w:id="23" w:author="Microsoft Office User" w:date="2021-05-18T15:32:00Z"/>
          <w:rFonts w:ascii="Arial" w:eastAsia="Times New Roman" w:hAnsi="Arial" w:cs="Arial"/>
          <w:color w:val="000000"/>
          <w:sz w:val="20"/>
          <w:szCs w:val="20"/>
        </w:rPr>
      </w:pPr>
      <w:r w:rsidRPr="00B90F51">
        <w:rPr>
          <w:rFonts w:ascii="Arial" w:eastAsia="Times New Roman" w:hAnsi="Arial" w:cs="Arial"/>
          <w:color w:val="000000"/>
          <w:sz w:val="20"/>
          <w:szCs w:val="20"/>
        </w:rPr>
        <w:t xml:space="preserve">Model target discrimination as a function of time and contrast. Dashed vertical line indicates the time where the background contrast </w:t>
      </w:r>
      <w:r>
        <w:rPr>
          <w:rFonts w:ascii="Arial" w:eastAsia="Times New Roman" w:hAnsi="Arial" w:cs="Arial"/>
          <w:color w:val="000000"/>
          <w:sz w:val="20"/>
          <w:szCs w:val="20"/>
        </w:rPr>
        <w:t>changes</w:t>
      </w:r>
      <w:r w:rsidRPr="00B90F51">
        <w:rPr>
          <w:rFonts w:ascii="Arial" w:eastAsia="Times New Roman" w:hAnsi="Arial" w:cs="Arial"/>
          <w:color w:val="000000"/>
          <w:sz w:val="20"/>
          <w:szCs w:val="20"/>
        </w:rPr>
        <w:t>.</w:t>
      </w:r>
    </w:p>
    <w:p w14:paraId="152E95D4" w14:textId="79FC7326" w:rsidR="00D35C7E" w:rsidRPr="00B90F51" w:rsidRDefault="00D35C7E" w:rsidP="00B90F51">
      <w:pPr>
        <w:pStyle w:val="ListParagraph"/>
        <w:numPr>
          <w:ilvl w:val="0"/>
          <w:numId w:val="4"/>
        </w:numPr>
        <w:spacing w:before="240"/>
        <w:ind w:left="270" w:hanging="270"/>
        <w:jc w:val="both"/>
        <w:rPr>
          <w:rFonts w:ascii="Arial" w:eastAsia="Times New Roman" w:hAnsi="Arial" w:cs="Arial"/>
          <w:color w:val="000000"/>
          <w:sz w:val="20"/>
          <w:szCs w:val="20"/>
        </w:rPr>
      </w:pPr>
      <w:ins w:id="24" w:author="Microsoft Office User" w:date="2021-05-18T15:32:00Z">
        <w:r>
          <w:rPr>
            <w:rFonts w:ascii="Arial" w:eastAsia="Times New Roman" w:hAnsi="Arial" w:cs="Arial"/>
            <w:color w:val="000000"/>
            <w:sz w:val="20"/>
            <w:szCs w:val="20"/>
          </w:rPr>
          <w:t xml:space="preserve">Model predictions </w:t>
        </w:r>
      </w:ins>
      <w:ins w:id="25" w:author="Microsoft Office User" w:date="2021-05-18T15:33:00Z">
        <w:r>
          <w:rPr>
            <w:rFonts w:ascii="Arial" w:eastAsia="Times New Roman" w:hAnsi="Arial" w:cs="Arial"/>
            <w:color w:val="000000"/>
            <w:sz w:val="20"/>
            <w:szCs w:val="20"/>
          </w:rPr>
          <w:t>for the effects of contrast on psychometric thresholds, slopes, and adaptation times.</w:t>
        </w:r>
      </w:ins>
    </w:p>
    <w:p w14:paraId="6A7C2F43" w14:textId="3E0251D6" w:rsidR="00E53D12" w:rsidRPr="00A9352F" w:rsidRDefault="00E53D12" w:rsidP="00B90F51">
      <w:pPr>
        <w:rPr>
          <w:b/>
          <w:bCs/>
          <w:sz w:val="22"/>
          <w:szCs w:val="22"/>
        </w:rPr>
      </w:pPr>
      <w:r w:rsidRPr="00A9352F">
        <w:rPr>
          <w:sz w:val="22"/>
          <w:szCs w:val="22"/>
        </w:rPr>
        <w:br w:type="page"/>
      </w:r>
    </w:p>
    <w:p w14:paraId="392E026B" w14:textId="77777777" w:rsidR="00C70DC0" w:rsidRDefault="00E53D12" w:rsidP="000A7884">
      <w:pPr>
        <w:jc w:val="both"/>
        <w:rPr>
          <w:rFonts w:ascii="Arial" w:eastAsia="Times New Roman" w:hAnsi="Arial" w:cs="Arial"/>
          <w:b/>
          <w:bCs/>
          <w:color w:val="000000"/>
          <w:sz w:val="22"/>
          <w:szCs w:val="22"/>
        </w:rPr>
      </w:pPr>
      <w:r>
        <w:rPr>
          <w:rFonts w:ascii="Arial" w:eastAsia="Times New Roman" w:hAnsi="Arial" w:cs="Arial"/>
          <w:b/>
          <w:bCs/>
          <w:color w:val="000000"/>
          <w:sz w:val="22"/>
          <w:szCs w:val="22"/>
        </w:rPr>
        <w:lastRenderedPageBreak/>
        <w:t>Results</w:t>
      </w:r>
    </w:p>
    <w:p w14:paraId="351F9DFC" w14:textId="77777777" w:rsidR="00E53D12" w:rsidRDefault="00E53D12" w:rsidP="000A7884">
      <w:pPr>
        <w:jc w:val="both"/>
        <w:rPr>
          <w:rFonts w:ascii="Arial" w:eastAsia="Times New Roman" w:hAnsi="Arial" w:cs="Arial"/>
          <w:b/>
          <w:bCs/>
          <w:color w:val="000000"/>
          <w:sz w:val="22"/>
          <w:szCs w:val="22"/>
        </w:rPr>
      </w:pPr>
    </w:p>
    <w:p w14:paraId="20770D68" w14:textId="18201FA5" w:rsidR="00C41270" w:rsidRDefault="00C41270" w:rsidP="00C41270">
      <w:pPr>
        <w:jc w:val="both"/>
        <w:rPr>
          <w:rFonts w:ascii="Arial" w:eastAsia="Times New Roman" w:hAnsi="Arial" w:cs="Arial"/>
          <w:i/>
          <w:iCs/>
          <w:color w:val="000000"/>
          <w:sz w:val="22"/>
          <w:szCs w:val="22"/>
        </w:rPr>
      </w:pPr>
      <w:r>
        <w:rPr>
          <w:rFonts w:ascii="Arial" w:eastAsia="Times New Roman" w:hAnsi="Arial" w:cs="Arial"/>
          <w:i/>
          <w:iCs/>
          <w:color w:val="000000"/>
          <w:sz w:val="22"/>
          <w:szCs w:val="22"/>
        </w:rPr>
        <w:t>A novel target-in-noise detection task and normative model for task predictions.</w:t>
      </w:r>
    </w:p>
    <w:p w14:paraId="5627E4FC" w14:textId="4E838E1C" w:rsidR="00C41270" w:rsidRDefault="00C41270" w:rsidP="00C41270">
      <w:pPr>
        <w:ind w:firstLine="720"/>
        <w:jc w:val="both"/>
        <w:rPr>
          <w:rFonts w:ascii="Arial" w:eastAsia="Times New Roman" w:hAnsi="Arial" w:cs="Arial"/>
          <w:color w:val="000000"/>
          <w:sz w:val="22"/>
          <w:szCs w:val="22"/>
        </w:rPr>
      </w:pPr>
      <w:commentRangeStart w:id="26"/>
      <w:r>
        <w:rPr>
          <w:rFonts w:ascii="Arial" w:eastAsia="Times New Roman" w:hAnsi="Arial" w:cs="Arial"/>
          <w:color w:val="000000"/>
          <w:sz w:val="22"/>
          <w:szCs w:val="22"/>
        </w:rPr>
        <w:t xml:space="preserve">To assess how </w:t>
      </w:r>
      <w:commentRangeEnd w:id="26"/>
      <w:r w:rsidR="006512E7">
        <w:rPr>
          <w:rStyle w:val="CommentReference"/>
        </w:rPr>
        <w:commentReference w:id="26"/>
      </w:r>
      <w:r>
        <w:rPr>
          <w:rFonts w:ascii="Arial" w:eastAsia="Times New Roman" w:hAnsi="Arial" w:cs="Arial"/>
          <w:color w:val="000000"/>
          <w:sz w:val="22"/>
          <w:szCs w:val="22"/>
        </w:rPr>
        <w:t>perceptual performance is impacted by stimulus contrast, we devised a GO/NO-GO task in which head-fixed mice were trained to detect targets embedded in different contrast backgrounds. During each trial, the mouse was first presented with 3s of dynamic random chords (DRCs) of one contrast, after which a switch occurred, either to a higher or lower contrast background. At variable delays after the switch, broad-band target chords were superimposed on the background chords, and mice were trained to lick for a water reward upon hearing the target. Target trials were interleaved with noise-only trials, during which the mouse was trained to withhold licking, but would receive a 7s timeout if licking after the contrast switch (Figure 1a,b). To assess behavioral sensitivity to targets, we parametrically varied target volume in each contrast (Figure 1c, top panel) and to assess behavioral adaptation, we parametrically varied target timing (Figure 1c, bottom panel).</w:t>
      </w:r>
      <w:r w:rsidR="00907CD0">
        <w:rPr>
          <w:rFonts w:ascii="Arial" w:eastAsia="Times New Roman" w:hAnsi="Arial" w:cs="Arial"/>
          <w:color w:val="000000"/>
          <w:sz w:val="22"/>
          <w:szCs w:val="22"/>
        </w:rPr>
        <w:t xml:space="preserve"> This stimulus design allowed us to quantitatively test whether and how adaptation to background contrast </w:t>
      </w:r>
      <w:del w:id="27" w:author="Microsoft Office User" w:date="2021-05-07T12:05:00Z">
        <w:r w:rsidR="00907CD0" w:rsidDel="004625CD">
          <w:rPr>
            <w:rFonts w:ascii="Arial" w:eastAsia="Times New Roman" w:hAnsi="Arial" w:cs="Arial"/>
            <w:color w:val="000000"/>
            <w:sz w:val="22"/>
            <w:szCs w:val="22"/>
          </w:rPr>
          <w:delText>manifested in behavior</w:delText>
        </w:r>
      </w:del>
      <w:ins w:id="28" w:author="Microsoft Office User" w:date="2021-05-07T12:05:00Z">
        <w:r w:rsidR="004625CD">
          <w:rPr>
            <w:rFonts w:ascii="Arial" w:eastAsia="Times New Roman" w:hAnsi="Arial" w:cs="Arial"/>
            <w:color w:val="000000"/>
            <w:sz w:val="22"/>
            <w:szCs w:val="22"/>
          </w:rPr>
          <w:t>affects behavioral performance</w:t>
        </w:r>
      </w:ins>
      <w:ins w:id="29" w:author="Maria Neimark Geffen" w:date="2021-05-03T11:15:00Z">
        <w:r w:rsidR="00907CD0">
          <w:rPr>
            <w:rFonts w:ascii="Arial" w:eastAsia="Times New Roman" w:hAnsi="Arial" w:cs="Arial"/>
            <w:color w:val="000000"/>
            <w:sz w:val="22"/>
            <w:szCs w:val="22"/>
          </w:rPr>
          <w:t>.</w:t>
        </w:r>
      </w:ins>
    </w:p>
    <w:p w14:paraId="124A04F5" w14:textId="06F85A32" w:rsidR="00C41270" w:rsidRDefault="00C41270" w:rsidP="00C41270">
      <w:pPr>
        <w:jc w:val="both"/>
        <w:rPr>
          <w:rFonts w:ascii="Arial" w:eastAsia="Times New Roman" w:hAnsi="Arial" w:cs="Arial"/>
          <w:color w:val="000000"/>
          <w:sz w:val="22"/>
          <w:szCs w:val="22"/>
        </w:rPr>
      </w:pPr>
      <w:r>
        <w:rPr>
          <w:rFonts w:ascii="Arial" w:eastAsia="Times New Roman" w:hAnsi="Arial" w:cs="Arial"/>
          <w:color w:val="000000"/>
          <w:sz w:val="22"/>
          <w:szCs w:val="22"/>
        </w:rPr>
        <w:tab/>
      </w:r>
      <w:commentRangeStart w:id="30"/>
      <w:r>
        <w:rPr>
          <w:rFonts w:ascii="Arial" w:eastAsia="Times New Roman" w:hAnsi="Arial" w:cs="Arial"/>
          <w:color w:val="000000"/>
          <w:sz w:val="22"/>
          <w:szCs w:val="22"/>
        </w:rPr>
        <w:t xml:space="preserve">To build an intuition </w:t>
      </w:r>
      <w:commentRangeEnd w:id="30"/>
      <w:r w:rsidR="00FE084E">
        <w:rPr>
          <w:rStyle w:val="CommentReference"/>
        </w:rPr>
        <w:commentReference w:id="30"/>
      </w:r>
      <w:r>
        <w:rPr>
          <w:rFonts w:ascii="Arial" w:eastAsia="Times New Roman" w:hAnsi="Arial" w:cs="Arial"/>
          <w:color w:val="000000"/>
          <w:sz w:val="22"/>
          <w:szCs w:val="22"/>
        </w:rPr>
        <w:t xml:space="preserve">for the effects of contrast gain control on target </w:t>
      </w:r>
      <w:del w:id="31" w:author="Microsoft Office User" w:date="2021-05-05T16:11:00Z">
        <w:r w:rsidDel="00C32530">
          <w:rPr>
            <w:rFonts w:ascii="Arial" w:eastAsia="Times New Roman" w:hAnsi="Arial" w:cs="Arial"/>
            <w:color w:val="000000"/>
            <w:sz w:val="22"/>
            <w:szCs w:val="22"/>
          </w:rPr>
          <w:delText>detectability</w:delText>
        </w:r>
      </w:del>
      <w:ins w:id="32" w:author="Microsoft Office User" w:date="2021-05-05T16:11:00Z">
        <w:r w:rsidR="00C32530">
          <w:rPr>
            <w:rFonts w:ascii="Arial" w:eastAsia="Times New Roman" w:hAnsi="Arial" w:cs="Arial"/>
            <w:color w:val="000000"/>
            <w:sz w:val="22"/>
            <w:szCs w:val="22"/>
          </w:rPr>
          <w:t>detection behavior</w:t>
        </w:r>
      </w:ins>
      <w:r>
        <w:rPr>
          <w:rFonts w:ascii="Arial" w:eastAsia="Times New Roman" w:hAnsi="Arial" w:cs="Arial"/>
          <w:color w:val="000000"/>
          <w:sz w:val="22"/>
          <w:szCs w:val="22"/>
        </w:rPr>
        <w:t>,</w:t>
      </w:r>
      <w:ins w:id="33" w:author="Microsoft Office User" w:date="2021-05-05T16:11:00Z">
        <w:r w:rsidR="00C32530">
          <w:rPr>
            <w:rFonts w:ascii="Arial" w:eastAsia="Times New Roman" w:hAnsi="Arial" w:cs="Arial"/>
            <w:color w:val="000000"/>
            <w:sz w:val="22"/>
            <w:szCs w:val="22"/>
          </w:rPr>
          <w:t xml:space="preserve"> we developed a </w:t>
        </w:r>
      </w:ins>
      <w:ins w:id="34" w:author="Microsoft Office User" w:date="2021-05-06T15:02:00Z">
        <w:r w:rsidR="000338CA">
          <w:rPr>
            <w:rFonts w:ascii="Arial" w:eastAsia="Times New Roman" w:hAnsi="Arial" w:cs="Arial"/>
            <w:color w:val="000000"/>
            <w:sz w:val="22"/>
            <w:szCs w:val="22"/>
          </w:rPr>
          <w:t xml:space="preserve">normative </w:t>
        </w:r>
      </w:ins>
      <w:ins w:id="35" w:author="Microsoft Office User" w:date="2021-05-05T16:11:00Z">
        <w:r w:rsidR="00C32530">
          <w:rPr>
            <w:rFonts w:ascii="Arial" w:eastAsia="Times New Roman" w:hAnsi="Arial" w:cs="Arial"/>
            <w:color w:val="000000"/>
            <w:sz w:val="22"/>
            <w:szCs w:val="22"/>
          </w:rPr>
          <w:t>model of task performance constrained by efficient neural coding. In th</w:t>
        </w:r>
      </w:ins>
      <w:ins w:id="36" w:author="Microsoft Office User" w:date="2021-05-05T16:12:00Z">
        <w:r w:rsidR="00C32530">
          <w:rPr>
            <w:rFonts w:ascii="Arial" w:eastAsia="Times New Roman" w:hAnsi="Arial" w:cs="Arial"/>
            <w:color w:val="000000"/>
            <w:sz w:val="22"/>
            <w:szCs w:val="22"/>
          </w:rPr>
          <w:t>is model,</w:t>
        </w:r>
      </w:ins>
      <w:r>
        <w:rPr>
          <w:rFonts w:ascii="Arial" w:eastAsia="Times New Roman" w:hAnsi="Arial" w:cs="Arial"/>
          <w:color w:val="000000"/>
          <w:sz w:val="22"/>
          <w:szCs w:val="22"/>
        </w:rPr>
        <w:t xml:space="preserve"> we simulated a neuron designed to estimate the contrast of the recent stimulus by adjusting the gain of its nonlinearity. A detailed description of the model is provided in the methods, but briefly: 1) at each timestep, a </w:t>
      </w:r>
      <w:ins w:id="37" w:author="Microsoft Office User" w:date="2021-05-05T16:19:00Z">
        <w:r w:rsidR="001E1B38">
          <w:rPr>
            <w:rFonts w:ascii="Arial" w:eastAsia="Times New Roman" w:hAnsi="Arial" w:cs="Arial"/>
            <w:color w:val="000000"/>
            <w:sz w:val="22"/>
            <w:szCs w:val="22"/>
          </w:rPr>
          <w:t xml:space="preserve">background </w:t>
        </w:r>
      </w:ins>
      <w:r>
        <w:rPr>
          <w:rFonts w:ascii="Arial" w:eastAsia="Times New Roman" w:hAnsi="Arial" w:cs="Arial"/>
          <w:color w:val="000000"/>
          <w:sz w:val="22"/>
          <w:szCs w:val="22"/>
        </w:rPr>
        <w:t xml:space="preserve">stimulus which varied in contrast </w:t>
      </w:r>
      <w:del w:id="38" w:author="Microsoft Office User" w:date="2021-05-05T16:19:00Z">
        <w:r w:rsidDel="001E1B38">
          <w:rPr>
            <w:rFonts w:ascii="Arial" w:eastAsia="Times New Roman" w:hAnsi="Arial" w:cs="Arial"/>
            <w:color w:val="000000"/>
            <w:sz w:val="22"/>
            <w:szCs w:val="22"/>
          </w:rPr>
          <w:delText xml:space="preserve">over time </w:delText>
        </w:r>
      </w:del>
      <w:r>
        <w:rPr>
          <w:rFonts w:ascii="Arial" w:eastAsia="Times New Roman" w:hAnsi="Arial" w:cs="Arial"/>
          <w:color w:val="000000"/>
          <w:sz w:val="22"/>
          <w:szCs w:val="22"/>
        </w:rPr>
        <w:t xml:space="preserve">generated stochastic spikes in the model neuron, 2) based on this spiking activity, the variance of the </w:t>
      </w:r>
      <w:del w:id="39" w:author="Microsoft Office User" w:date="2021-05-05T16:19:00Z">
        <w:r w:rsidDel="001E1B38">
          <w:rPr>
            <w:rFonts w:ascii="Arial" w:eastAsia="Times New Roman" w:hAnsi="Arial" w:cs="Arial"/>
            <w:color w:val="000000"/>
            <w:sz w:val="22"/>
            <w:szCs w:val="22"/>
          </w:rPr>
          <w:delText xml:space="preserve">stimulus </w:delText>
        </w:r>
      </w:del>
      <w:ins w:id="40" w:author="Microsoft Office User" w:date="2021-05-05T16:19:00Z">
        <w:r w:rsidR="001E1B38">
          <w:rPr>
            <w:rFonts w:ascii="Arial" w:eastAsia="Times New Roman" w:hAnsi="Arial" w:cs="Arial"/>
            <w:color w:val="000000"/>
            <w:sz w:val="22"/>
            <w:szCs w:val="22"/>
          </w:rPr>
          <w:t xml:space="preserve">background </w:t>
        </w:r>
      </w:ins>
      <w:r>
        <w:rPr>
          <w:rFonts w:ascii="Arial" w:eastAsia="Times New Roman" w:hAnsi="Arial" w:cs="Arial"/>
          <w:color w:val="000000"/>
          <w:sz w:val="22"/>
          <w:szCs w:val="22"/>
        </w:rPr>
        <w:t xml:space="preserve">in a brief window before the current timestep is estimated, 3) the variance estimate error is then fed back to the model neuron and the neuron </w:t>
      </w:r>
      <w:del w:id="41" w:author="Microsoft Office User" w:date="2021-05-05T16:19:00Z">
        <w:r w:rsidDel="001E1B38">
          <w:rPr>
            <w:rFonts w:ascii="Arial" w:eastAsia="Times New Roman" w:hAnsi="Arial" w:cs="Arial"/>
            <w:color w:val="000000"/>
            <w:sz w:val="22"/>
            <w:szCs w:val="22"/>
          </w:rPr>
          <w:delText>updates its gain</w:delText>
        </w:r>
      </w:del>
      <w:ins w:id="42" w:author="Microsoft Office User" w:date="2021-05-05T16:19:00Z">
        <w:r w:rsidR="001E1B38">
          <w:rPr>
            <w:rFonts w:ascii="Arial" w:eastAsia="Times New Roman" w:hAnsi="Arial" w:cs="Arial"/>
            <w:color w:val="000000"/>
            <w:sz w:val="22"/>
            <w:szCs w:val="22"/>
          </w:rPr>
          <w:t>adjusted the gain of its nonlinearity</w:t>
        </w:r>
      </w:ins>
      <w:r>
        <w:rPr>
          <w:rFonts w:ascii="Arial" w:eastAsia="Times New Roman" w:hAnsi="Arial" w:cs="Arial"/>
          <w:color w:val="000000"/>
          <w:sz w:val="22"/>
          <w:szCs w:val="22"/>
        </w:rPr>
        <w:t xml:space="preserve"> to improve the estimate (Figure 1d, panels 1-3).</w:t>
      </w:r>
      <w:ins w:id="43" w:author="Microsoft Office User" w:date="2021-05-05T16:17:00Z">
        <w:r w:rsidR="001E1B38">
          <w:rPr>
            <w:rFonts w:ascii="Arial" w:eastAsia="Times New Roman" w:hAnsi="Arial" w:cs="Arial"/>
            <w:color w:val="000000"/>
            <w:sz w:val="22"/>
            <w:szCs w:val="22"/>
          </w:rPr>
          <w:t xml:space="preserve"> </w:t>
        </w:r>
      </w:ins>
      <w:ins w:id="44" w:author="Microsoft Office User" w:date="2021-05-05T16:21:00Z">
        <w:r w:rsidR="001E1B38">
          <w:rPr>
            <w:rFonts w:ascii="Arial" w:eastAsia="Times New Roman" w:hAnsi="Arial" w:cs="Arial"/>
            <w:color w:val="000000"/>
            <w:sz w:val="22"/>
            <w:szCs w:val="22"/>
          </w:rPr>
          <w:t>Additionally</w:t>
        </w:r>
      </w:ins>
      <w:ins w:id="45" w:author="Microsoft Office User" w:date="2021-05-05T16:20:00Z">
        <w:r w:rsidR="001E1B38">
          <w:rPr>
            <w:rFonts w:ascii="Arial" w:eastAsia="Times New Roman" w:hAnsi="Arial" w:cs="Arial"/>
            <w:color w:val="000000"/>
            <w:sz w:val="22"/>
            <w:szCs w:val="22"/>
          </w:rPr>
          <w:t xml:space="preserve">, we simulated target responses by adding targets at different volumes </w:t>
        </w:r>
      </w:ins>
      <w:ins w:id="46" w:author="Microsoft Office User" w:date="2021-05-05T16:21:00Z">
        <w:r w:rsidR="001E1B38">
          <w:rPr>
            <w:rFonts w:ascii="Arial" w:eastAsia="Times New Roman" w:hAnsi="Arial" w:cs="Arial"/>
            <w:color w:val="000000"/>
            <w:sz w:val="22"/>
            <w:szCs w:val="22"/>
          </w:rPr>
          <w:t xml:space="preserve">at </w:t>
        </w:r>
      </w:ins>
      <w:ins w:id="47" w:author="Microsoft Office User" w:date="2021-05-05T16:22:00Z">
        <w:r w:rsidR="001E1B38">
          <w:rPr>
            <w:rFonts w:ascii="Arial" w:eastAsia="Times New Roman" w:hAnsi="Arial" w:cs="Arial"/>
            <w:color w:val="000000"/>
            <w:sz w:val="22"/>
            <w:szCs w:val="22"/>
          </w:rPr>
          <w:t>each timestep after a contrast transition. This</w:t>
        </w:r>
      </w:ins>
      <w:ins w:id="48" w:author="Microsoft Office User" w:date="2021-05-05T16:21:00Z">
        <w:r w:rsidR="001E1B38">
          <w:rPr>
            <w:rFonts w:ascii="Arial" w:eastAsia="Times New Roman" w:hAnsi="Arial" w:cs="Arial"/>
            <w:color w:val="000000"/>
            <w:sz w:val="22"/>
            <w:szCs w:val="22"/>
          </w:rPr>
          <w:t xml:space="preserve"> allow</w:t>
        </w:r>
      </w:ins>
      <w:ins w:id="49" w:author="Microsoft Office User" w:date="2021-05-05T16:22:00Z">
        <w:r w:rsidR="001E1B38">
          <w:rPr>
            <w:rFonts w:ascii="Arial" w:eastAsia="Times New Roman" w:hAnsi="Arial" w:cs="Arial"/>
            <w:color w:val="000000"/>
            <w:sz w:val="22"/>
            <w:szCs w:val="22"/>
          </w:rPr>
          <w:t>ed</w:t>
        </w:r>
      </w:ins>
      <w:ins w:id="50" w:author="Microsoft Office User" w:date="2021-05-05T16:21:00Z">
        <w:r w:rsidR="001E1B38">
          <w:rPr>
            <w:rFonts w:ascii="Arial" w:eastAsia="Times New Roman" w:hAnsi="Arial" w:cs="Arial"/>
            <w:color w:val="000000"/>
            <w:sz w:val="22"/>
            <w:szCs w:val="22"/>
          </w:rPr>
          <w:t xml:space="preserve"> us to </w:t>
        </w:r>
      </w:ins>
      <w:ins w:id="51" w:author="Microsoft Office User" w:date="2021-05-05T16:34:00Z">
        <w:r w:rsidR="00362753">
          <w:rPr>
            <w:rFonts w:ascii="Arial" w:eastAsia="Times New Roman" w:hAnsi="Arial" w:cs="Arial"/>
            <w:color w:val="000000"/>
            <w:sz w:val="22"/>
            <w:szCs w:val="22"/>
          </w:rPr>
          <w:t>probe</w:t>
        </w:r>
      </w:ins>
      <w:ins w:id="52" w:author="Microsoft Office User" w:date="2021-05-05T16:21:00Z">
        <w:r w:rsidR="001E1B38">
          <w:rPr>
            <w:rFonts w:ascii="Arial" w:eastAsia="Times New Roman" w:hAnsi="Arial" w:cs="Arial"/>
            <w:color w:val="000000"/>
            <w:sz w:val="22"/>
            <w:szCs w:val="22"/>
          </w:rPr>
          <w:t xml:space="preserve"> </w:t>
        </w:r>
      </w:ins>
      <w:ins w:id="53" w:author="Microsoft Office User" w:date="2021-05-05T16:34:00Z">
        <w:r w:rsidR="00362753">
          <w:rPr>
            <w:rFonts w:ascii="Arial" w:eastAsia="Times New Roman" w:hAnsi="Arial" w:cs="Arial"/>
            <w:color w:val="000000"/>
            <w:sz w:val="22"/>
            <w:szCs w:val="22"/>
          </w:rPr>
          <w:t>the mod</w:t>
        </w:r>
      </w:ins>
      <w:ins w:id="54" w:author="Microsoft Office User" w:date="2021-05-05T16:35:00Z">
        <w:r w:rsidR="00362753">
          <w:rPr>
            <w:rFonts w:ascii="Arial" w:eastAsia="Times New Roman" w:hAnsi="Arial" w:cs="Arial"/>
            <w:color w:val="000000"/>
            <w:sz w:val="22"/>
            <w:szCs w:val="22"/>
          </w:rPr>
          <w:t xml:space="preserve">el neurons sensitivity to targets </w:t>
        </w:r>
      </w:ins>
      <w:ins w:id="55" w:author="Microsoft Office User" w:date="2021-05-05T16:21:00Z">
        <w:r w:rsidR="001E1B38">
          <w:rPr>
            <w:rFonts w:ascii="Arial" w:eastAsia="Times New Roman" w:hAnsi="Arial" w:cs="Arial"/>
            <w:color w:val="000000"/>
            <w:sz w:val="22"/>
            <w:szCs w:val="22"/>
          </w:rPr>
          <w:t xml:space="preserve">as </w:t>
        </w:r>
      </w:ins>
      <w:ins w:id="56" w:author="Microsoft Office User" w:date="2021-05-05T16:35:00Z">
        <w:r w:rsidR="00362753">
          <w:rPr>
            <w:rFonts w:ascii="Arial" w:eastAsia="Times New Roman" w:hAnsi="Arial" w:cs="Arial"/>
            <w:color w:val="000000"/>
            <w:sz w:val="22"/>
            <w:szCs w:val="22"/>
          </w:rPr>
          <w:t>it</w:t>
        </w:r>
      </w:ins>
      <w:ins w:id="57" w:author="Microsoft Office User" w:date="2021-05-05T16:21:00Z">
        <w:r w:rsidR="001E1B38">
          <w:rPr>
            <w:rFonts w:ascii="Arial" w:eastAsia="Times New Roman" w:hAnsi="Arial" w:cs="Arial"/>
            <w:color w:val="000000"/>
            <w:sz w:val="22"/>
            <w:szCs w:val="22"/>
          </w:rPr>
          <w:t xml:space="preserve"> adapt</w:t>
        </w:r>
      </w:ins>
      <w:ins w:id="58" w:author="Microsoft Office User" w:date="2021-05-05T16:22:00Z">
        <w:r w:rsidR="001E1B38">
          <w:rPr>
            <w:rFonts w:ascii="Arial" w:eastAsia="Times New Roman" w:hAnsi="Arial" w:cs="Arial"/>
            <w:color w:val="000000"/>
            <w:sz w:val="22"/>
            <w:szCs w:val="22"/>
          </w:rPr>
          <w:t>ed t</w:t>
        </w:r>
      </w:ins>
      <w:ins w:id="59" w:author="Microsoft Office User" w:date="2021-05-05T16:21:00Z">
        <w:r w:rsidR="001E1B38">
          <w:rPr>
            <w:rFonts w:ascii="Arial" w:eastAsia="Times New Roman" w:hAnsi="Arial" w:cs="Arial"/>
            <w:color w:val="000000"/>
            <w:sz w:val="22"/>
            <w:szCs w:val="22"/>
          </w:rPr>
          <w:t>o the background</w:t>
        </w:r>
      </w:ins>
      <w:ins w:id="60" w:author="Microsoft Office User" w:date="2021-05-05T16:22:00Z">
        <w:r w:rsidR="001E1B38">
          <w:rPr>
            <w:rFonts w:ascii="Arial" w:eastAsia="Times New Roman" w:hAnsi="Arial" w:cs="Arial"/>
            <w:color w:val="000000"/>
            <w:sz w:val="22"/>
            <w:szCs w:val="22"/>
          </w:rPr>
          <w:t>.</w:t>
        </w:r>
      </w:ins>
      <w:del w:id="61" w:author="Microsoft Office User" w:date="2021-05-05T16:16:00Z">
        <w:r w:rsidDel="001E1B38">
          <w:rPr>
            <w:rFonts w:ascii="Arial" w:eastAsia="Times New Roman" w:hAnsi="Arial" w:cs="Arial"/>
            <w:color w:val="000000"/>
            <w:sz w:val="22"/>
            <w:szCs w:val="22"/>
          </w:rPr>
          <w:delText xml:space="preserve"> </w:delText>
        </w:r>
      </w:del>
      <w:del w:id="62" w:author="Microsoft Office User" w:date="2021-05-05T16:14:00Z">
        <w:r w:rsidDel="00C32530">
          <w:rPr>
            <w:rFonts w:ascii="Arial" w:eastAsia="Times New Roman" w:hAnsi="Arial" w:cs="Arial"/>
            <w:color w:val="000000"/>
            <w:sz w:val="22"/>
            <w:szCs w:val="22"/>
          </w:rPr>
          <w:delText>We find that the timescale of gain control in this model has a few key features</w:delText>
        </w:r>
      </w:del>
      <w:del w:id="63" w:author="Microsoft Office User" w:date="2021-05-05T16:16:00Z">
        <w:r w:rsidDel="001E1B38">
          <w:rPr>
            <w:rFonts w:ascii="Arial" w:eastAsia="Times New Roman" w:hAnsi="Arial" w:cs="Arial"/>
            <w:color w:val="000000"/>
            <w:sz w:val="22"/>
            <w:szCs w:val="22"/>
          </w:rPr>
          <w:delText>: 1) gain decreases after a switch from low-to-high contrast and vice-versa from high-to-low contrast, and, 2) gain adaptation times are asymmetric, adapting faster for high contrast than low contrast, as indicated by the time taken to reach half of the range of each curve (Figure 1d, panel 4).</w:delText>
        </w:r>
      </w:del>
    </w:p>
    <w:p w14:paraId="5546EE1B" w14:textId="38D01C49" w:rsidR="00C41270" w:rsidRDefault="00C41270" w:rsidP="000A7884">
      <w:pPr>
        <w:jc w:val="both"/>
        <w:rPr>
          <w:rFonts w:ascii="Arial" w:eastAsia="Times New Roman" w:hAnsi="Arial" w:cs="Arial"/>
          <w:i/>
          <w:iCs/>
          <w:color w:val="000000"/>
          <w:sz w:val="22"/>
          <w:szCs w:val="22"/>
        </w:rPr>
      </w:pPr>
      <w:r>
        <w:rPr>
          <w:rFonts w:ascii="Arial" w:eastAsia="Times New Roman" w:hAnsi="Arial" w:cs="Arial"/>
          <w:color w:val="000000"/>
          <w:sz w:val="22"/>
          <w:szCs w:val="22"/>
        </w:rPr>
        <w:tab/>
        <w:t xml:space="preserve">Using this framework for efficient coding of stimulus contrast, </w:t>
      </w:r>
      <w:del w:id="64" w:author="Microsoft Office User" w:date="2021-05-05T16:22:00Z">
        <w:r w:rsidDel="001E1B38">
          <w:rPr>
            <w:rFonts w:ascii="Arial" w:eastAsia="Times New Roman" w:hAnsi="Arial" w:cs="Arial"/>
            <w:color w:val="000000"/>
            <w:sz w:val="22"/>
            <w:szCs w:val="22"/>
          </w:rPr>
          <w:delText>we simulated how well the model can detect targets added to this fluctuating background</w:delText>
        </w:r>
      </w:del>
      <w:ins w:id="65" w:author="Microsoft Office User" w:date="2021-05-05T16:22:00Z">
        <w:r w:rsidR="001E1B38">
          <w:rPr>
            <w:rFonts w:ascii="Arial" w:eastAsia="Times New Roman" w:hAnsi="Arial" w:cs="Arial"/>
            <w:color w:val="000000"/>
            <w:sz w:val="22"/>
            <w:szCs w:val="22"/>
          </w:rPr>
          <w:t xml:space="preserve">we examined </w:t>
        </w:r>
      </w:ins>
      <w:ins w:id="66" w:author="Microsoft Office User" w:date="2021-05-05T16:23:00Z">
        <w:r w:rsidR="001E1B38">
          <w:rPr>
            <w:rFonts w:ascii="Arial" w:eastAsia="Times New Roman" w:hAnsi="Arial" w:cs="Arial"/>
            <w:color w:val="000000"/>
            <w:sz w:val="22"/>
            <w:szCs w:val="22"/>
          </w:rPr>
          <w:t xml:space="preserve">how discriminable target responses </w:t>
        </w:r>
      </w:ins>
      <w:ins w:id="67" w:author="Microsoft Office User" w:date="2021-05-05T16:24:00Z">
        <w:r w:rsidR="001E1B38">
          <w:rPr>
            <w:rFonts w:ascii="Arial" w:eastAsia="Times New Roman" w:hAnsi="Arial" w:cs="Arial"/>
            <w:color w:val="000000"/>
            <w:sz w:val="22"/>
            <w:szCs w:val="22"/>
          </w:rPr>
          <w:t xml:space="preserve">were from background responses as a function of target volume and timing. This model generated three primary hypotheses: 1) </w:t>
        </w:r>
      </w:ins>
      <w:del w:id="68" w:author="Microsoft Office User" w:date="2021-05-05T16:23:00Z">
        <w:r w:rsidDel="001E1B38">
          <w:rPr>
            <w:rFonts w:ascii="Arial" w:eastAsia="Times New Roman" w:hAnsi="Arial" w:cs="Arial"/>
            <w:color w:val="000000"/>
            <w:sz w:val="22"/>
            <w:szCs w:val="22"/>
          </w:rPr>
          <w:delText xml:space="preserve">. </w:delText>
        </w:r>
      </w:del>
      <w:del w:id="69" w:author="Microsoft Office User" w:date="2021-05-05T16:24:00Z">
        <w:r w:rsidDel="001E1B38">
          <w:rPr>
            <w:rFonts w:ascii="Arial" w:eastAsia="Times New Roman" w:hAnsi="Arial" w:cs="Arial"/>
            <w:color w:val="000000"/>
            <w:sz w:val="22"/>
            <w:szCs w:val="22"/>
          </w:rPr>
          <w:delText>By</w:delText>
        </w:r>
      </w:del>
      <w:ins w:id="70" w:author="Microsoft Office User" w:date="2021-05-05T16:24:00Z">
        <w:r w:rsidR="001E1B38">
          <w:rPr>
            <w:rFonts w:ascii="Arial" w:eastAsia="Times New Roman" w:hAnsi="Arial" w:cs="Arial"/>
            <w:color w:val="000000"/>
            <w:sz w:val="22"/>
            <w:szCs w:val="22"/>
          </w:rPr>
          <w:t>When</w:t>
        </w:r>
      </w:ins>
      <w:r>
        <w:rPr>
          <w:rFonts w:ascii="Arial" w:eastAsia="Times New Roman" w:hAnsi="Arial" w:cs="Arial"/>
          <w:color w:val="000000"/>
          <w:sz w:val="22"/>
          <w:szCs w:val="22"/>
        </w:rPr>
        <w:t xml:space="preserve"> varying the target mean in each contrast, we observed that in low contrast, the model is more sensitive to changes in volume, as indicated by the steeper slope, and has lower detection thresholds compared to high contrast (Figure 1e). </w:t>
      </w:r>
      <w:ins w:id="71" w:author="Microsoft Office User" w:date="2021-05-05T16:25:00Z">
        <w:r w:rsidR="001E1B38">
          <w:rPr>
            <w:rFonts w:ascii="Arial" w:eastAsia="Times New Roman" w:hAnsi="Arial" w:cs="Arial"/>
            <w:color w:val="000000"/>
            <w:sz w:val="22"/>
            <w:szCs w:val="22"/>
          </w:rPr>
          <w:t>2) W</w:t>
        </w:r>
      </w:ins>
      <w:del w:id="72" w:author="Microsoft Office User" w:date="2021-05-05T16:25:00Z">
        <w:r w:rsidDel="001E1B38">
          <w:rPr>
            <w:rFonts w:ascii="Arial" w:eastAsia="Times New Roman" w:hAnsi="Arial" w:cs="Arial"/>
            <w:color w:val="000000"/>
            <w:sz w:val="22"/>
            <w:szCs w:val="22"/>
          </w:rPr>
          <w:delText>Additionally, w</w:delText>
        </w:r>
      </w:del>
      <w:r>
        <w:rPr>
          <w:rFonts w:ascii="Arial" w:eastAsia="Times New Roman" w:hAnsi="Arial" w:cs="Arial"/>
          <w:color w:val="000000"/>
          <w:sz w:val="22"/>
          <w:szCs w:val="22"/>
        </w:rPr>
        <w:t xml:space="preserve">hen holding target volume fixed and varying target time relative to the </w:t>
      </w:r>
      <w:del w:id="73" w:author="Microsoft Office User" w:date="2021-05-05T16:35:00Z">
        <w:r w:rsidDel="00C153BA">
          <w:rPr>
            <w:rFonts w:ascii="Arial" w:eastAsia="Times New Roman" w:hAnsi="Arial" w:cs="Arial"/>
            <w:color w:val="000000"/>
            <w:sz w:val="22"/>
            <w:szCs w:val="22"/>
          </w:rPr>
          <w:delText>switch</w:delText>
        </w:r>
      </w:del>
      <w:ins w:id="74" w:author="Microsoft Office User" w:date="2021-05-05T16:35:00Z">
        <w:r w:rsidR="00C153BA">
          <w:rPr>
            <w:rFonts w:ascii="Arial" w:eastAsia="Times New Roman" w:hAnsi="Arial" w:cs="Arial"/>
            <w:color w:val="000000"/>
            <w:sz w:val="22"/>
            <w:szCs w:val="22"/>
          </w:rPr>
          <w:t>change in contrast</w:t>
        </w:r>
      </w:ins>
      <w:r>
        <w:rPr>
          <w:rFonts w:ascii="Arial" w:eastAsia="Times New Roman" w:hAnsi="Arial" w:cs="Arial"/>
          <w:color w:val="000000"/>
          <w:sz w:val="22"/>
          <w:szCs w:val="22"/>
        </w:rPr>
        <w:t xml:space="preserve">, </w:t>
      </w:r>
      <w:del w:id="75" w:author="Microsoft Office User" w:date="2021-05-05T16:25:00Z">
        <w:r w:rsidDel="00362753">
          <w:rPr>
            <w:rFonts w:ascii="Arial" w:eastAsia="Times New Roman" w:hAnsi="Arial" w:cs="Arial"/>
            <w:color w:val="000000"/>
            <w:sz w:val="22"/>
            <w:szCs w:val="22"/>
          </w:rPr>
          <w:delText>we see target detection adaptation in line with model gain adaptation</w:delText>
        </w:r>
      </w:del>
      <w:ins w:id="76" w:author="Microsoft Office User" w:date="2021-05-05T16:25:00Z">
        <w:r w:rsidR="00362753">
          <w:rPr>
            <w:rFonts w:ascii="Arial" w:eastAsia="Times New Roman" w:hAnsi="Arial" w:cs="Arial"/>
            <w:color w:val="000000"/>
            <w:sz w:val="22"/>
            <w:szCs w:val="22"/>
          </w:rPr>
          <w:t xml:space="preserve">target </w:t>
        </w:r>
      </w:ins>
      <w:ins w:id="77" w:author="Microsoft Office User" w:date="2021-05-05T16:26:00Z">
        <w:r w:rsidR="00362753">
          <w:rPr>
            <w:rFonts w:ascii="Arial" w:eastAsia="Times New Roman" w:hAnsi="Arial" w:cs="Arial"/>
            <w:color w:val="000000"/>
            <w:sz w:val="22"/>
            <w:szCs w:val="22"/>
          </w:rPr>
          <w:t>detectability increases after a switch from low to high contrast, but decreases after a switch from high to low contrast</w:t>
        </w:r>
      </w:ins>
      <w:r>
        <w:rPr>
          <w:rFonts w:ascii="Arial" w:eastAsia="Times New Roman" w:hAnsi="Arial" w:cs="Arial"/>
          <w:color w:val="000000"/>
          <w:sz w:val="22"/>
          <w:szCs w:val="22"/>
        </w:rPr>
        <w:t xml:space="preserve"> </w:t>
      </w:r>
      <w:ins w:id="78" w:author="Microsoft Office User" w:date="2021-05-05T16:26:00Z">
        <w:r w:rsidR="00362753">
          <w:rPr>
            <w:rFonts w:ascii="Arial" w:eastAsia="Times New Roman" w:hAnsi="Arial" w:cs="Arial"/>
            <w:color w:val="000000"/>
            <w:sz w:val="22"/>
            <w:szCs w:val="22"/>
          </w:rPr>
          <w:t xml:space="preserve">(Figure 1f). 3) </w:t>
        </w:r>
      </w:ins>
      <w:ins w:id="79" w:author="Microsoft Office User" w:date="2021-05-05T16:27:00Z">
        <w:r w:rsidR="00362753">
          <w:rPr>
            <w:rFonts w:ascii="Arial" w:eastAsia="Times New Roman" w:hAnsi="Arial" w:cs="Arial"/>
            <w:color w:val="000000"/>
            <w:sz w:val="22"/>
            <w:szCs w:val="22"/>
          </w:rPr>
          <w:t xml:space="preserve">The time course of gain adaptation in the model is asymmetric: gain </w:t>
        </w:r>
      </w:ins>
      <w:ins w:id="80" w:author="Microsoft Office User" w:date="2021-05-05T16:28:00Z">
        <w:r w:rsidR="00362753">
          <w:rPr>
            <w:rFonts w:ascii="Arial" w:eastAsia="Times New Roman" w:hAnsi="Arial" w:cs="Arial"/>
            <w:color w:val="000000"/>
            <w:sz w:val="22"/>
            <w:szCs w:val="22"/>
          </w:rPr>
          <w:t>changes</w:t>
        </w:r>
      </w:ins>
      <w:ins w:id="81" w:author="Microsoft Office User" w:date="2021-05-05T16:27:00Z">
        <w:r w:rsidR="00362753">
          <w:rPr>
            <w:rFonts w:ascii="Arial" w:eastAsia="Times New Roman" w:hAnsi="Arial" w:cs="Arial"/>
            <w:color w:val="000000"/>
            <w:sz w:val="22"/>
            <w:szCs w:val="22"/>
          </w:rPr>
          <w:t xml:space="preserve"> faster after a switch from</w:t>
        </w:r>
      </w:ins>
      <w:ins w:id="82" w:author="Microsoft Office User" w:date="2021-05-05T16:28:00Z">
        <w:r w:rsidR="00362753">
          <w:rPr>
            <w:rFonts w:ascii="Arial" w:eastAsia="Times New Roman" w:hAnsi="Arial" w:cs="Arial"/>
            <w:color w:val="000000"/>
            <w:sz w:val="22"/>
            <w:szCs w:val="22"/>
          </w:rPr>
          <w:t xml:space="preserve"> low</w:t>
        </w:r>
      </w:ins>
      <w:ins w:id="83" w:author="Microsoft Office User" w:date="2021-05-05T16:27:00Z">
        <w:r w:rsidR="00362753">
          <w:rPr>
            <w:rFonts w:ascii="Arial" w:eastAsia="Times New Roman" w:hAnsi="Arial" w:cs="Arial"/>
            <w:color w:val="000000"/>
            <w:sz w:val="22"/>
            <w:szCs w:val="22"/>
          </w:rPr>
          <w:t xml:space="preserve"> to high contrast </w:t>
        </w:r>
      </w:ins>
      <w:ins w:id="84" w:author="Microsoft Office User" w:date="2021-05-05T16:28:00Z">
        <w:r w:rsidR="00362753">
          <w:rPr>
            <w:rFonts w:ascii="Arial" w:eastAsia="Times New Roman" w:hAnsi="Arial" w:cs="Arial"/>
            <w:color w:val="000000"/>
            <w:sz w:val="22"/>
            <w:szCs w:val="22"/>
          </w:rPr>
          <w:t>than after a switch from high to low contrast</w:t>
        </w:r>
      </w:ins>
      <w:ins w:id="85" w:author="Microsoft Office User" w:date="2021-05-05T16:26:00Z">
        <w:r w:rsidR="00362753">
          <w:rPr>
            <w:rFonts w:ascii="Arial" w:eastAsia="Times New Roman" w:hAnsi="Arial" w:cs="Arial"/>
            <w:color w:val="000000"/>
            <w:sz w:val="22"/>
            <w:szCs w:val="22"/>
          </w:rPr>
          <w:t xml:space="preserve"> </w:t>
        </w:r>
      </w:ins>
      <w:r>
        <w:rPr>
          <w:rFonts w:ascii="Arial" w:eastAsia="Times New Roman" w:hAnsi="Arial" w:cs="Arial"/>
          <w:color w:val="000000"/>
          <w:sz w:val="22"/>
          <w:szCs w:val="22"/>
        </w:rPr>
        <w:t>(</w:t>
      </w:r>
      <w:del w:id="86" w:author="Microsoft Office User" w:date="2021-05-05T16:28:00Z">
        <w:r w:rsidDel="00362753">
          <w:rPr>
            <w:rFonts w:ascii="Arial" w:eastAsia="Times New Roman" w:hAnsi="Arial" w:cs="Arial"/>
            <w:color w:val="000000"/>
            <w:sz w:val="22"/>
            <w:szCs w:val="22"/>
          </w:rPr>
          <w:delText xml:space="preserve">as mentioned in </w:delText>
        </w:r>
      </w:del>
      <w:r>
        <w:rPr>
          <w:rFonts w:ascii="Arial" w:eastAsia="Times New Roman" w:hAnsi="Arial" w:cs="Arial"/>
          <w:color w:val="000000"/>
          <w:sz w:val="22"/>
          <w:szCs w:val="22"/>
        </w:rPr>
        <w:t xml:space="preserve">Figure 1d, panel 4). </w:t>
      </w:r>
      <w:del w:id="87" w:author="Microsoft Office User" w:date="2021-05-05T16:26:00Z">
        <w:r w:rsidDel="00362753">
          <w:rPr>
            <w:rFonts w:ascii="Arial" w:eastAsia="Times New Roman" w:hAnsi="Arial" w:cs="Arial"/>
            <w:color w:val="000000"/>
            <w:sz w:val="22"/>
            <w:szCs w:val="22"/>
          </w:rPr>
          <w:delText>Specifically, after a low-to-high contrast switch, targets are readily discriminable from noise, and this discriminability decreases as gain decreases, while after a high-to-low contrast switch, we see the opposite trend (Figure 1f)</w:delText>
        </w:r>
      </w:del>
      <w:del w:id="88" w:author="Microsoft Office User" w:date="2021-05-05T16:29:00Z">
        <w:r w:rsidDel="00362753">
          <w:rPr>
            <w:rFonts w:ascii="Arial" w:eastAsia="Times New Roman" w:hAnsi="Arial" w:cs="Arial"/>
            <w:color w:val="000000"/>
            <w:sz w:val="22"/>
            <w:szCs w:val="22"/>
          </w:rPr>
          <w:delText xml:space="preserve">. </w:delText>
        </w:r>
      </w:del>
      <w:r>
        <w:rPr>
          <w:rFonts w:ascii="Arial" w:eastAsia="Times New Roman" w:hAnsi="Arial" w:cs="Arial"/>
          <w:color w:val="000000"/>
          <w:sz w:val="22"/>
          <w:szCs w:val="22"/>
        </w:rPr>
        <w:t xml:space="preserve">Next, we tested these </w:t>
      </w:r>
      <w:r w:rsidR="00362753">
        <w:rPr>
          <w:rFonts w:ascii="Arial" w:eastAsia="Times New Roman" w:hAnsi="Arial" w:cs="Arial"/>
          <w:color w:val="000000"/>
          <w:sz w:val="22"/>
          <w:szCs w:val="22"/>
        </w:rPr>
        <w:t xml:space="preserve">hypotheses by </w:t>
      </w:r>
      <w:r w:rsidR="00C153BA">
        <w:rPr>
          <w:rFonts w:ascii="Arial" w:eastAsia="Times New Roman" w:hAnsi="Arial" w:cs="Arial"/>
          <w:color w:val="000000"/>
          <w:sz w:val="22"/>
          <w:szCs w:val="22"/>
        </w:rPr>
        <w:t>analyzing mouse performance</w:t>
      </w:r>
      <w:r w:rsidR="00362753">
        <w:rPr>
          <w:rFonts w:ascii="Arial" w:eastAsia="Times New Roman" w:hAnsi="Arial" w:cs="Arial"/>
          <w:color w:val="000000"/>
          <w:sz w:val="22"/>
          <w:szCs w:val="22"/>
        </w:rPr>
        <w:t xml:space="preserve"> in </w:t>
      </w:r>
      <w:r w:rsidR="00C153BA">
        <w:rPr>
          <w:rFonts w:ascii="Arial" w:eastAsia="Times New Roman" w:hAnsi="Arial" w:cs="Arial"/>
          <w:color w:val="000000"/>
          <w:sz w:val="22"/>
          <w:szCs w:val="22"/>
        </w:rPr>
        <w:t>an analogous</w:t>
      </w:r>
      <w:r w:rsidR="00362753">
        <w:rPr>
          <w:rFonts w:ascii="Arial" w:eastAsia="Times New Roman" w:hAnsi="Arial" w:cs="Arial"/>
          <w:color w:val="000000"/>
          <w:sz w:val="22"/>
          <w:szCs w:val="22"/>
        </w:rPr>
        <w:t xml:space="preserve"> GO/NO-GO task </w:t>
      </w:r>
      <w:r w:rsidR="00C153BA">
        <w:rPr>
          <w:rFonts w:ascii="Arial" w:eastAsia="Times New Roman" w:hAnsi="Arial" w:cs="Arial"/>
          <w:color w:val="000000"/>
          <w:sz w:val="22"/>
          <w:szCs w:val="22"/>
        </w:rPr>
        <w:t>(</w:t>
      </w:r>
      <w:r w:rsidR="00362753">
        <w:rPr>
          <w:rFonts w:ascii="Arial" w:eastAsia="Times New Roman" w:hAnsi="Arial" w:cs="Arial"/>
          <w:color w:val="000000"/>
          <w:sz w:val="22"/>
          <w:szCs w:val="22"/>
        </w:rPr>
        <w:t>Figure 1</w:t>
      </w:r>
      <w:r w:rsidR="00C153BA">
        <w:rPr>
          <w:rFonts w:ascii="Arial" w:eastAsia="Times New Roman" w:hAnsi="Arial" w:cs="Arial"/>
          <w:color w:val="000000"/>
          <w:sz w:val="22"/>
          <w:szCs w:val="22"/>
        </w:rPr>
        <w:t>)</w:t>
      </w:r>
      <w:r>
        <w:rPr>
          <w:rFonts w:ascii="Arial" w:eastAsia="Times New Roman" w:hAnsi="Arial" w:cs="Arial"/>
          <w:color w:val="000000"/>
          <w:sz w:val="22"/>
          <w:szCs w:val="22"/>
        </w:rPr>
        <w:t>.</w:t>
      </w:r>
    </w:p>
    <w:p w14:paraId="7FD6FA7C" w14:textId="77777777" w:rsidR="00C41270" w:rsidRDefault="00C41270" w:rsidP="000A7884">
      <w:pPr>
        <w:jc w:val="both"/>
        <w:rPr>
          <w:rFonts w:ascii="Arial" w:eastAsia="Times New Roman" w:hAnsi="Arial" w:cs="Arial"/>
          <w:i/>
          <w:iCs/>
          <w:color w:val="000000"/>
          <w:sz w:val="22"/>
          <w:szCs w:val="22"/>
        </w:rPr>
      </w:pPr>
    </w:p>
    <w:p w14:paraId="18FCA198" w14:textId="5DF0F43F" w:rsidR="008A0AA7" w:rsidRPr="002E626F" w:rsidRDefault="008A0AA7" w:rsidP="000A7884">
      <w:pPr>
        <w:jc w:val="both"/>
        <w:rPr>
          <w:rFonts w:ascii="Arial" w:eastAsia="Times New Roman" w:hAnsi="Arial" w:cs="Arial"/>
          <w:i/>
          <w:iCs/>
          <w:color w:val="000000"/>
          <w:sz w:val="22"/>
          <w:szCs w:val="22"/>
        </w:rPr>
      </w:pPr>
      <w:r>
        <w:rPr>
          <w:rFonts w:ascii="Arial" w:eastAsia="Times New Roman" w:hAnsi="Arial" w:cs="Arial"/>
          <w:i/>
          <w:iCs/>
          <w:color w:val="000000"/>
          <w:sz w:val="22"/>
          <w:szCs w:val="22"/>
        </w:rPr>
        <w:t>Mouse behavioral detection is modulated by background contrast.</w:t>
      </w:r>
    </w:p>
    <w:p w14:paraId="3BE8FEC7" w14:textId="51A0AAD2" w:rsidR="00C153BA" w:rsidRDefault="0068329E" w:rsidP="00C41270">
      <w:pPr>
        <w:ind w:firstLine="720"/>
        <w:jc w:val="both"/>
        <w:rPr>
          <w:ins w:id="89" w:author="Microsoft Office User" w:date="2021-05-05T16:39:00Z"/>
          <w:rFonts w:ascii="Arial" w:eastAsia="Times New Roman" w:hAnsi="Arial" w:cs="Arial"/>
          <w:color w:val="000000"/>
          <w:sz w:val="22"/>
          <w:szCs w:val="22"/>
        </w:rPr>
      </w:pPr>
      <w:r>
        <w:rPr>
          <w:rFonts w:ascii="Arial" w:eastAsia="Times New Roman" w:hAnsi="Arial" w:cs="Arial"/>
          <w:color w:val="000000"/>
          <w:sz w:val="22"/>
          <w:szCs w:val="22"/>
        </w:rPr>
        <w:t>Mice</w:t>
      </w:r>
      <w:ins w:id="90" w:author="Microsoft Office User" w:date="2021-05-05T16:37:00Z">
        <w:r w:rsidR="00C153BA">
          <w:rPr>
            <w:rFonts w:ascii="Arial" w:eastAsia="Times New Roman" w:hAnsi="Arial" w:cs="Arial"/>
            <w:color w:val="000000"/>
            <w:sz w:val="22"/>
            <w:szCs w:val="22"/>
          </w:rPr>
          <w:t xml:space="preserve"> were initially trained in a simple version of the GO</w:t>
        </w:r>
      </w:ins>
      <w:ins w:id="91" w:author="Microsoft Office User" w:date="2021-05-05T16:38:00Z">
        <w:r w:rsidR="00C153BA">
          <w:rPr>
            <w:rFonts w:ascii="Arial" w:eastAsia="Times New Roman" w:hAnsi="Arial" w:cs="Arial"/>
            <w:color w:val="000000"/>
            <w:sz w:val="22"/>
            <w:szCs w:val="22"/>
          </w:rPr>
          <w:t>/NO-GO task, where they were required to lick in response a high SNR target presented on go trials, and withhold licking on trials in which only background noise was presented.</w:t>
        </w:r>
      </w:ins>
      <w:ins w:id="92" w:author="Microsoft Office User" w:date="2021-05-05T16:39:00Z">
        <w:r w:rsidR="00C153BA">
          <w:rPr>
            <w:rFonts w:ascii="Arial" w:eastAsia="Times New Roman" w:hAnsi="Arial" w:cs="Arial"/>
            <w:color w:val="000000"/>
            <w:sz w:val="22"/>
            <w:szCs w:val="22"/>
          </w:rPr>
          <w:t xml:space="preserve"> Mice</w:t>
        </w:r>
      </w:ins>
      <w:r>
        <w:rPr>
          <w:rFonts w:ascii="Arial" w:eastAsia="Times New Roman" w:hAnsi="Arial" w:cs="Arial"/>
          <w:color w:val="000000"/>
          <w:sz w:val="22"/>
          <w:szCs w:val="22"/>
        </w:rPr>
        <w:t xml:space="preserve"> learned this task reliably, typically reaching criterion performance of 80% correct within 2-3 weeks in either contrast and performed this task for many weeks </w:t>
      </w:r>
      <w:commentRangeStart w:id="93"/>
      <w:r>
        <w:rPr>
          <w:rFonts w:ascii="Arial" w:eastAsia="Times New Roman" w:hAnsi="Arial" w:cs="Arial"/>
          <w:color w:val="000000"/>
          <w:sz w:val="22"/>
          <w:szCs w:val="22"/>
        </w:rPr>
        <w:t xml:space="preserve">(Figure </w:t>
      </w:r>
      <w:r w:rsidR="005A3A78">
        <w:rPr>
          <w:rFonts w:ascii="Arial" w:eastAsia="Times New Roman" w:hAnsi="Arial" w:cs="Arial"/>
          <w:color w:val="000000"/>
          <w:sz w:val="22"/>
          <w:szCs w:val="22"/>
        </w:rPr>
        <w:t>2a</w:t>
      </w:r>
      <w:r>
        <w:rPr>
          <w:rFonts w:ascii="Arial" w:eastAsia="Times New Roman" w:hAnsi="Arial" w:cs="Arial"/>
          <w:color w:val="000000"/>
          <w:sz w:val="22"/>
          <w:szCs w:val="22"/>
        </w:rPr>
        <w:t>).</w:t>
      </w:r>
      <w:ins w:id="94" w:author="Microsoft Office User" w:date="2021-05-05T16:45:00Z">
        <w:r w:rsidR="00C153BA">
          <w:rPr>
            <w:rFonts w:ascii="Arial" w:eastAsia="Times New Roman" w:hAnsi="Arial" w:cs="Arial"/>
            <w:color w:val="000000"/>
            <w:sz w:val="22"/>
            <w:szCs w:val="22"/>
          </w:rPr>
          <w:t xml:space="preserve"> After mice performe</w:t>
        </w:r>
      </w:ins>
      <w:ins w:id="95" w:author="Microsoft Office User" w:date="2021-05-05T16:46:00Z">
        <w:r w:rsidR="00C153BA">
          <w:rPr>
            <w:rFonts w:ascii="Arial" w:eastAsia="Times New Roman" w:hAnsi="Arial" w:cs="Arial"/>
            <w:color w:val="000000"/>
            <w:sz w:val="22"/>
            <w:szCs w:val="22"/>
          </w:rPr>
          <w:t xml:space="preserve">d above </w:t>
        </w:r>
        <w:r w:rsidR="007F6CC3">
          <w:rPr>
            <w:rFonts w:ascii="Arial" w:eastAsia="Times New Roman" w:hAnsi="Arial" w:cs="Arial"/>
            <w:color w:val="000000"/>
            <w:sz w:val="22"/>
            <w:szCs w:val="22"/>
          </w:rPr>
          <w:t>criterion</w:t>
        </w:r>
        <w:r w:rsidR="00C153BA">
          <w:rPr>
            <w:rFonts w:ascii="Arial" w:eastAsia="Times New Roman" w:hAnsi="Arial" w:cs="Arial"/>
            <w:color w:val="000000"/>
            <w:sz w:val="22"/>
            <w:szCs w:val="22"/>
          </w:rPr>
          <w:t xml:space="preserve"> for at least three sessions, </w:t>
        </w:r>
        <w:r w:rsidR="007F6CC3">
          <w:rPr>
            <w:rFonts w:ascii="Arial" w:eastAsia="Times New Roman" w:hAnsi="Arial" w:cs="Arial"/>
            <w:color w:val="000000"/>
            <w:sz w:val="22"/>
            <w:szCs w:val="22"/>
          </w:rPr>
          <w:t>they moved on to psychometric testing.</w:t>
        </w:r>
      </w:ins>
    </w:p>
    <w:p w14:paraId="49A4FCD2" w14:textId="7D27FA6B" w:rsidR="00C41270" w:rsidDel="00C153BA" w:rsidRDefault="00C153BA" w:rsidP="00C41270">
      <w:pPr>
        <w:ind w:firstLine="720"/>
        <w:jc w:val="both"/>
        <w:rPr>
          <w:del w:id="96" w:author="Microsoft Office User" w:date="2021-05-05T16:39:00Z"/>
          <w:rFonts w:ascii="Arial" w:eastAsia="Times New Roman" w:hAnsi="Arial" w:cs="Arial"/>
          <w:color w:val="000000"/>
          <w:sz w:val="22"/>
          <w:szCs w:val="22"/>
        </w:rPr>
      </w:pPr>
      <w:ins w:id="97" w:author="Microsoft Office User" w:date="2021-05-05T16:39:00Z">
        <w:r>
          <w:rPr>
            <w:rFonts w:ascii="Arial" w:eastAsia="Times New Roman" w:hAnsi="Arial" w:cs="Arial"/>
            <w:color w:val="000000"/>
            <w:sz w:val="22"/>
            <w:szCs w:val="22"/>
          </w:rPr>
          <w:t>By varying the volume of presented targets</w:t>
        </w:r>
      </w:ins>
      <w:del w:id="98" w:author="Microsoft Office User" w:date="2021-05-05T16:39:00Z">
        <w:r w:rsidR="0068329E" w:rsidDel="00C153BA">
          <w:rPr>
            <w:rFonts w:ascii="Arial" w:eastAsia="Times New Roman" w:hAnsi="Arial" w:cs="Arial"/>
            <w:color w:val="000000"/>
            <w:sz w:val="22"/>
            <w:szCs w:val="22"/>
          </w:rPr>
          <w:delText xml:space="preserve"> </w:delText>
        </w:r>
        <w:commentRangeEnd w:id="93"/>
        <w:r w:rsidR="00F324DD" w:rsidDel="00C153BA">
          <w:rPr>
            <w:rStyle w:val="CommentReference"/>
          </w:rPr>
          <w:commentReference w:id="93"/>
        </w:r>
        <w:commentRangeStart w:id="99"/>
        <w:r w:rsidR="0068329E" w:rsidDel="00C153BA">
          <w:rPr>
            <w:rFonts w:ascii="Arial" w:eastAsia="Times New Roman" w:hAnsi="Arial" w:cs="Arial"/>
            <w:color w:val="000000"/>
            <w:sz w:val="22"/>
            <w:szCs w:val="22"/>
          </w:rPr>
          <w:delText>In all of the mice we tested</w:delText>
        </w:r>
        <w:commentRangeEnd w:id="99"/>
        <w:r w:rsidR="00605730" w:rsidDel="00C153BA">
          <w:rPr>
            <w:rStyle w:val="CommentReference"/>
          </w:rPr>
          <w:commentReference w:id="99"/>
        </w:r>
      </w:del>
      <w:r w:rsidR="0068329E">
        <w:rPr>
          <w:rFonts w:ascii="Arial" w:eastAsia="Times New Roman" w:hAnsi="Arial" w:cs="Arial"/>
          <w:color w:val="000000"/>
          <w:sz w:val="22"/>
          <w:szCs w:val="22"/>
        </w:rPr>
        <w:t>, we</w:t>
      </w:r>
      <w:ins w:id="100" w:author="Microsoft Office User" w:date="2021-05-05T16:40:00Z">
        <w:r>
          <w:rPr>
            <w:rFonts w:ascii="Arial" w:eastAsia="Times New Roman" w:hAnsi="Arial" w:cs="Arial"/>
            <w:color w:val="000000"/>
            <w:sz w:val="22"/>
            <w:szCs w:val="22"/>
          </w:rPr>
          <w:t xml:space="preserve"> collected psychometric curves of 21 mice in low and high contrast (Figure 2b). </w:t>
        </w:r>
      </w:ins>
      <w:ins w:id="101" w:author="Microsoft Office User" w:date="2021-05-06T15:54:00Z">
        <w:r w:rsidR="009F2E3A">
          <w:rPr>
            <w:rFonts w:ascii="Arial" w:eastAsia="Times New Roman" w:hAnsi="Arial" w:cs="Arial"/>
            <w:color w:val="000000"/>
            <w:sz w:val="22"/>
            <w:szCs w:val="22"/>
          </w:rPr>
          <w:t>Across all mice (n = 21), we</w:t>
        </w:r>
      </w:ins>
      <w:r w:rsidR="0068329E">
        <w:rPr>
          <w:rFonts w:ascii="Arial" w:eastAsia="Times New Roman" w:hAnsi="Arial" w:cs="Arial"/>
          <w:color w:val="000000"/>
          <w:sz w:val="22"/>
          <w:szCs w:val="22"/>
        </w:rPr>
        <w:t xml:space="preserve"> found that targets were easier to detect in low contrast, observing significantly lower detection thresholds in low contrast</w:t>
      </w:r>
      <w:r w:rsidR="008A3F40">
        <w:rPr>
          <w:rFonts w:ascii="Arial" w:eastAsia="Times New Roman" w:hAnsi="Arial" w:cs="Arial"/>
          <w:color w:val="000000"/>
          <w:sz w:val="22"/>
          <w:szCs w:val="22"/>
        </w:rPr>
        <w:t xml:space="preserve"> (</w:t>
      </w:r>
      <w:r w:rsidR="008A3F40">
        <w:rPr>
          <w:rFonts w:ascii="Arial" w:eastAsia="Times New Roman" w:hAnsi="Arial" w:cs="Arial"/>
          <w:i/>
          <w:iCs/>
          <w:color w:val="000000"/>
          <w:sz w:val="22"/>
          <w:szCs w:val="22"/>
        </w:rPr>
        <w:t xml:space="preserve">M </w:t>
      </w:r>
      <w:r w:rsidR="008A3F40">
        <w:rPr>
          <w:rFonts w:ascii="Arial" w:eastAsia="Times New Roman" w:hAnsi="Arial" w:cs="Arial"/>
          <w:color w:val="000000"/>
          <w:sz w:val="22"/>
          <w:szCs w:val="22"/>
        </w:rPr>
        <w:t xml:space="preserve">= 7.29, </w:t>
      </w:r>
      <w:r w:rsidR="008A3F40">
        <w:rPr>
          <w:rFonts w:ascii="Arial" w:eastAsia="Times New Roman" w:hAnsi="Arial" w:cs="Arial"/>
          <w:i/>
          <w:iCs/>
          <w:color w:val="000000"/>
          <w:sz w:val="22"/>
          <w:szCs w:val="22"/>
        </w:rPr>
        <w:t xml:space="preserve">SD = </w:t>
      </w:r>
      <w:r w:rsidR="008A3F40">
        <w:rPr>
          <w:rFonts w:ascii="Arial" w:eastAsia="Times New Roman" w:hAnsi="Arial" w:cs="Arial"/>
          <w:color w:val="000000"/>
          <w:sz w:val="22"/>
          <w:szCs w:val="22"/>
        </w:rPr>
        <w:t>1.44) compared to high contrast</w:t>
      </w:r>
      <w:r w:rsidR="0068329E">
        <w:rPr>
          <w:rFonts w:ascii="Arial" w:eastAsia="Times New Roman" w:hAnsi="Arial" w:cs="Arial"/>
          <w:color w:val="000000"/>
          <w:sz w:val="22"/>
          <w:szCs w:val="22"/>
        </w:rPr>
        <w:t xml:space="preserve"> </w:t>
      </w:r>
      <w:r w:rsidR="008A3F40">
        <w:rPr>
          <w:rFonts w:ascii="Arial" w:eastAsia="Times New Roman" w:hAnsi="Arial" w:cs="Arial"/>
          <w:color w:val="000000"/>
          <w:sz w:val="22"/>
          <w:szCs w:val="22"/>
        </w:rPr>
        <w:t>(</w:t>
      </w:r>
      <w:r w:rsidR="008A3F40">
        <w:rPr>
          <w:rFonts w:ascii="Arial" w:eastAsia="Times New Roman" w:hAnsi="Arial" w:cs="Arial"/>
          <w:i/>
          <w:iCs/>
          <w:color w:val="000000"/>
          <w:sz w:val="22"/>
          <w:szCs w:val="22"/>
        </w:rPr>
        <w:t>M =</w:t>
      </w:r>
      <w:r w:rsidR="008A3F40">
        <w:rPr>
          <w:rFonts w:ascii="Arial" w:eastAsia="Times New Roman" w:hAnsi="Arial" w:cs="Arial"/>
          <w:color w:val="000000"/>
          <w:sz w:val="22"/>
          <w:szCs w:val="22"/>
        </w:rPr>
        <w:t xml:space="preserve"> 12.89, </w:t>
      </w:r>
      <w:r w:rsidR="008A3F40">
        <w:rPr>
          <w:rFonts w:ascii="Arial" w:eastAsia="Times New Roman" w:hAnsi="Arial" w:cs="Arial"/>
          <w:i/>
          <w:iCs/>
          <w:color w:val="000000"/>
          <w:sz w:val="22"/>
          <w:szCs w:val="22"/>
        </w:rPr>
        <w:t xml:space="preserve">SD = </w:t>
      </w:r>
      <w:r w:rsidR="008A3F40">
        <w:rPr>
          <w:rFonts w:ascii="Arial" w:eastAsia="Times New Roman" w:hAnsi="Arial" w:cs="Arial"/>
          <w:color w:val="000000"/>
          <w:sz w:val="22"/>
          <w:szCs w:val="22"/>
        </w:rPr>
        <w:t xml:space="preserve">1.80; paired t-test: </w:t>
      </w:r>
      <w:r w:rsidR="008A3F40" w:rsidRPr="00C72113">
        <w:rPr>
          <w:rFonts w:ascii="Arial" w:eastAsia="Times New Roman" w:hAnsi="Arial" w:cs="Arial"/>
          <w:i/>
          <w:iCs/>
          <w:color w:val="000000"/>
          <w:sz w:val="22"/>
          <w:szCs w:val="22"/>
        </w:rPr>
        <w:t>t(40)</w:t>
      </w:r>
      <w:r w:rsidR="008A3F40">
        <w:rPr>
          <w:rFonts w:ascii="Arial" w:eastAsia="Times New Roman" w:hAnsi="Arial" w:cs="Arial"/>
          <w:color w:val="000000"/>
          <w:sz w:val="22"/>
          <w:szCs w:val="22"/>
        </w:rPr>
        <w:t xml:space="preserve"> = -11.13, </w:t>
      </w:r>
      <w:r w:rsidR="0068329E" w:rsidRPr="00C72113">
        <w:rPr>
          <w:rFonts w:ascii="Arial" w:eastAsia="Times New Roman" w:hAnsi="Arial" w:cs="Arial"/>
          <w:i/>
          <w:iCs/>
          <w:color w:val="000000"/>
          <w:sz w:val="22"/>
          <w:szCs w:val="22"/>
        </w:rPr>
        <w:t>p</w:t>
      </w:r>
      <w:r w:rsidR="0068329E">
        <w:rPr>
          <w:rFonts w:ascii="Arial" w:eastAsia="Times New Roman" w:hAnsi="Arial" w:cs="Arial"/>
          <w:color w:val="000000"/>
          <w:sz w:val="22"/>
          <w:szCs w:val="22"/>
        </w:rPr>
        <w:t xml:space="preserve"> = 8.14e-14, Figure </w:t>
      </w:r>
      <w:r w:rsidR="005A3A78">
        <w:rPr>
          <w:rFonts w:ascii="Arial" w:eastAsia="Times New Roman" w:hAnsi="Arial" w:cs="Arial"/>
          <w:color w:val="000000"/>
          <w:sz w:val="22"/>
          <w:szCs w:val="22"/>
        </w:rPr>
        <w:t>2</w:t>
      </w:r>
      <w:del w:id="102" w:author="Microsoft Office User" w:date="2021-05-05T16:40:00Z">
        <w:r w:rsidR="005A3A78" w:rsidDel="00C153BA">
          <w:rPr>
            <w:rFonts w:ascii="Arial" w:eastAsia="Times New Roman" w:hAnsi="Arial" w:cs="Arial"/>
            <w:color w:val="000000"/>
            <w:sz w:val="22"/>
            <w:szCs w:val="22"/>
          </w:rPr>
          <w:delText>b</w:delText>
        </w:r>
        <w:r w:rsidR="0068329E" w:rsidDel="00C153BA">
          <w:rPr>
            <w:rFonts w:ascii="Arial" w:eastAsia="Times New Roman" w:hAnsi="Arial" w:cs="Arial"/>
            <w:color w:val="000000"/>
            <w:sz w:val="22"/>
            <w:szCs w:val="22"/>
          </w:rPr>
          <w:delText>,</w:delText>
        </w:r>
      </w:del>
      <w:r w:rsidR="005A3A78">
        <w:rPr>
          <w:rFonts w:ascii="Arial" w:eastAsia="Times New Roman" w:hAnsi="Arial" w:cs="Arial"/>
          <w:color w:val="000000"/>
          <w:sz w:val="22"/>
          <w:szCs w:val="22"/>
        </w:rPr>
        <w:t>c</w:t>
      </w:r>
      <w:r w:rsidR="0068329E">
        <w:rPr>
          <w:rFonts w:ascii="Arial" w:eastAsia="Times New Roman" w:hAnsi="Arial" w:cs="Arial"/>
          <w:color w:val="000000"/>
          <w:sz w:val="22"/>
          <w:szCs w:val="22"/>
        </w:rPr>
        <w:t>).</w:t>
      </w:r>
      <w:ins w:id="103" w:author="Microsoft Office User" w:date="2021-05-05T16:39:00Z">
        <w:r>
          <w:rPr>
            <w:rFonts w:ascii="Arial" w:eastAsia="Times New Roman" w:hAnsi="Arial" w:cs="Arial"/>
            <w:color w:val="000000"/>
            <w:sz w:val="22"/>
            <w:szCs w:val="22"/>
          </w:rPr>
          <w:t xml:space="preserve"> </w:t>
        </w:r>
      </w:ins>
    </w:p>
    <w:p w14:paraId="13DB9FDE" w14:textId="5B450198" w:rsidR="00286498" w:rsidRDefault="005A3A78" w:rsidP="00C153BA">
      <w:pPr>
        <w:ind w:firstLine="720"/>
        <w:jc w:val="both"/>
        <w:rPr>
          <w:ins w:id="104" w:author="Maria Neimark Geffen" w:date="2021-05-03T11:39:00Z"/>
          <w:rFonts w:ascii="Arial" w:eastAsia="Times New Roman" w:hAnsi="Arial" w:cs="Arial"/>
          <w:color w:val="000000"/>
          <w:sz w:val="22"/>
          <w:szCs w:val="22"/>
        </w:rPr>
      </w:pPr>
      <w:del w:id="105" w:author="Microsoft Office User" w:date="2021-05-05T16:40:00Z">
        <w:r w:rsidDel="00C153BA">
          <w:rPr>
            <w:rFonts w:ascii="Arial" w:eastAsia="Times New Roman" w:hAnsi="Arial" w:cs="Arial"/>
            <w:color w:val="000000"/>
            <w:sz w:val="22"/>
            <w:szCs w:val="22"/>
          </w:rPr>
          <w:delText>Using psychometric testing</w:delText>
        </w:r>
      </w:del>
      <w:ins w:id="106" w:author="Microsoft Office User" w:date="2021-05-05T16:40:00Z">
        <w:r w:rsidR="00C153BA">
          <w:rPr>
            <w:rFonts w:ascii="Arial" w:eastAsia="Times New Roman" w:hAnsi="Arial" w:cs="Arial"/>
            <w:color w:val="000000"/>
            <w:sz w:val="22"/>
            <w:szCs w:val="22"/>
          </w:rPr>
          <w:t xml:space="preserve">In a </w:t>
        </w:r>
      </w:ins>
      <w:ins w:id="107" w:author="Microsoft Office User" w:date="2021-05-05T16:41:00Z">
        <w:r w:rsidR="00C153BA">
          <w:rPr>
            <w:rFonts w:ascii="Arial" w:eastAsia="Times New Roman" w:hAnsi="Arial" w:cs="Arial"/>
            <w:color w:val="000000"/>
            <w:sz w:val="22"/>
            <w:szCs w:val="22"/>
          </w:rPr>
          <w:t>group</w:t>
        </w:r>
      </w:ins>
      <w:ins w:id="108" w:author="Microsoft Office User" w:date="2021-05-05T16:40:00Z">
        <w:r w:rsidR="00C153BA">
          <w:rPr>
            <w:rFonts w:ascii="Arial" w:eastAsia="Times New Roman" w:hAnsi="Arial" w:cs="Arial"/>
            <w:color w:val="000000"/>
            <w:sz w:val="22"/>
            <w:szCs w:val="22"/>
          </w:rPr>
          <w:t xml:space="preserve"> of mice</w:t>
        </w:r>
      </w:ins>
      <w:ins w:id="109" w:author="Microsoft Office User" w:date="2021-05-05T16:41:00Z">
        <w:r w:rsidR="00C153BA">
          <w:rPr>
            <w:rFonts w:ascii="Arial" w:eastAsia="Times New Roman" w:hAnsi="Arial" w:cs="Arial"/>
            <w:color w:val="000000"/>
            <w:sz w:val="22"/>
            <w:szCs w:val="22"/>
          </w:rPr>
          <w:t xml:space="preserve"> (n = 4)</w:t>
        </w:r>
      </w:ins>
      <w:ins w:id="110" w:author="Microsoft Office User" w:date="2021-05-05T16:40:00Z">
        <w:r w:rsidR="00C153BA">
          <w:rPr>
            <w:rFonts w:ascii="Arial" w:eastAsia="Times New Roman" w:hAnsi="Arial" w:cs="Arial"/>
            <w:color w:val="000000"/>
            <w:sz w:val="22"/>
            <w:szCs w:val="22"/>
          </w:rPr>
          <w:t xml:space="preserve">, we </w:t>
        </w:r>
      </w:ins>
      <w:ins w:id="111" w:author="Microsoft Office User" w:date="2021-05-05T16:41:00Z">
        <w:r w:rsidR="00C153BA">
          <w:rPr>
            <w:rFonts w:ascii="Arial" w:eastAsia="Times New Roman" w:hAnsi="Arial" w:cs="Arial"/>
            <w:color w:val="000000"/>
            <w:sz w:val="22"/>
            <w:szCs w:val="22"/>
          </w:rPr>
          <w:t xml:space="preserve">presented targets of the same volume in low and high contrast, to </w:t>
        </w:r>
      </w:ins>
      <w:ins w:id="112" w:author="Microsoft Office User" w:date="2021-05-05T16:42:00Z">
        <w:r w:rsidR="00C153BA">
          <w:rPr>
            <w:rFonts w:ascii="Arial" w:eastAsia="Times New Roman" w:hAnsi="Arial" w:cs="Arial"/>
            <w:color w:val="000000"/>
            <w:sz w:val="22"/>
            <w:szCs w:val="22"/>
          </w:rPr>
          <w:t>ensure that the dynamic range of target volumes was matched across cont</w:t>
        </w:r>
      </w:ins>
      <w:ins w:id="113" w:author="Microsoft Office User" w:date="2021-05-06T15:54:00Z">
        <w:r w:rsidR="009F2E3A">
          <w:rPr>
            <w:rFonts w:ascii="Arial" w:eastAsia="Times New Roman" w:hAnsi="Arial" w:cs="Arial"/>
            <w:color w:val="000000"/>
            <w:sz w:val="22"/>
            <w:szCs w:val="22"/>
          </w:rPr>
          <w:t>r</w:t>
        </w:r>
      </w:ins>
      <w:ins w:id="114" w:author="Microsoft Office User" w:date="2021-05-05T16:42:00Z">
        <w:r w:rsidR="00C153BA">
          <w:rPr>
            <w:rFonts w:ascii="Arial" w:eastAsia="Times New Roman" w:hAnsi="Arial" w:cs="Arial"/>
            <w:color w:val="000000"/>
            <w:sz w:val="22"/>
            <w:szCs w:val="22"/>
          </w:rPr>
          <w:t>asts</w:t>
        </w:r>
      </w:ins>
      <w:ins w:id="115" w:author="Microsoft Office User" w:date="2021-05-05T16:43:00Z">
        <w:r w:rsidR="00C153BA">
          <w:rPr>
            <w:rFonts w:ascii="Arial" w:eastAsia="Times New Roman" w:hAnsi="Arial" w:cs="Arial"/>
            <w:color w:val="000000"/>
            <w:sz w:val="22"/>
            <w:szCs w:val="22"/>
          </w:rPr>
          <w:t xml:space="preserve"> (Figure 2d)</w:t>
        </w:r>
      </w:ins>
      <w:ins w:id="116" w:author="Microsoft Office User" w:date="2021-05-05T16:41:00Z">
        <w:r w:rsidR="00C153BA">
          <w:rPr>
            <w:rFonts w:ascii="Arial" w:eastAsia="Times New Roman" w:hAnsi="Arial" w:cs="Arial"/>
            <w:color w:val="000000"/>
            <w:sz w:val="22"/>
            <w:szCs w:val="22"/>
          </w:rPr>
          <w:t>.</w:t>
        </w:r>
      </w:ins>
      <w:del w:id="117" w:author="Microsoft Office User" w:date="2021-05-05T16:41:00Z">
        <w:r w:rsidDel="00C153BA">
          <w:rPr>
            <w:rFonts w:ascii="Arial" w:eastAsia="Times New Roman" w:hAnsi="Arial" w:cs="Arial"/>
            <w:color w:val="000000"/>
            <w:sz w:val="22"/>
            <w:szCs w:val="22"/>
          </w:rPr>
          <w:delText>,</w:delText>
        </w:r>
      </w:del>
      <w:r>
        <w:rPr>
          <w:rFonts w:ascii="Arial" w:eastAsia="Times New Roman" w:hAnsi="Arial" w:cs="Arial"/>
          <w:color w:val="000000"/>
          <w:sz w:val="22"/>
          <w:szCs w:val="22"/>
        </w:rPr>
        <w:t xml:space="preserve"> </w:t>
      </w:r>
      <w:ins w:id="118" w:author="Microsoft Office User" w:date="2021-05-06T15:54:00Z">
        <w:r w:rsidR="009F2E3A">
          <w:rPr>
            <w:rFonts w:ascii="Arial" w:eastAsia="Times New Roman" w:hAnsi="Arial" w:cs="Arial"/>
            <w:color w:val="000000"/>
            <w:sz w:val="22"/>
            <w:szCs w:val="22"/>
          </w:rPr>
          <w:t>W</w:t>
        </w:r>
      </w:ins>
      <w:del w:id="119" w:author="Microsoft Office User" w:date="2021-05-05T16:42:00Z">
        <w:r w:rsidDel="00C153BA">
          <w:rPr>
            <w:rFonts w:ascii="Arial" w:eastAsia="Times New Roman" w:hAnsi="Arial" w:cs="Arial"/>
            <w:color w:val="000000"/>
            <w:sz w:val="22"/>
            <w:szCs w:val="22"/>
          </w:rPr>
          <w:delText>w</w:delText>
        </w:r>
      </w:del>
      <w:r>
        <w:rPr>
          <w:rFonts w:ascii="Arial" w:eastAsia="Times New Roman" w:hAnsi="Arial" w:cs="Arial"/>
          <w:color w:val="000000"/>
          <w:sz w:val="22"/>
          <w:szCs w:val="22"/>
        </w:rPr>
        <w:t xml:space="preserve">e found significantly lower target thresholds </w:t>
      </w:r>
      <w:r w:rsidR="008A3F40">
        <w:rPr>
          <w:rFonts w:ascii="Arial" w:eastAsia="Times New Roman" w:hAnsi="Arial" w:cs="Arial"/>
          <w:color w:val="000000"/>
          <w:sz w:val="22"/>
          <w:szCs w:val="22"/>
        </w:rPr>
        <w:t>in low contrast (</w:t>
      </w:r>
      <w:r w:rsidR="008A3F40">
        <w:rPr>
          <w:rFonts w:ascii="Arial" w:eastAsia="Times New Roman" w:hAnsi="Arial" w:cs="Arial"/>
          <w:i/>
          <w:iCs/>
          <w:color w:val="000000"/>
          <w:sz w:val="22"/>
          <w:szCs w:val="22"/>
        </w:rPr>
        <w:t xml:space="preserve">M </w:t>
      </w:r>
      <w:r w:rsidR="008A3F40">
        <w:rPr>
          <w:rFonts w:ascii="Arial" w:eastAsia="Times New Roman" w:hAnsi="Arial" w:cs="Arial"/>
          <w:color w:val="000000"/>
          <w:sz w:val="22"/>
          <w:szCs w:val="22"/>
        </w:rPr>
        <w:t xml:space="preserve">= 5.33, </w:t>
      </w:r>
      <w:r w:rsidR="008A3F40">
        <w:rPr>
          <w:rFonts w:ascii="Arial" w:eastAsia="Times New Roman" w:hAnsi="Arial" w:cs="Arial"/>
          <w:i/>
          <w:iCs/>
          <w:color w:val="000000"/>
          <w:sz w:val="22"/>
          <w:szCs w:val="22"/>
        </w:rPr>
        <w:t xml:space="preserve">SD = </w:t>
      </w:r>
      <w:r w:rsidR="008A3F40">
        <w:rPr>
          <w:rFonts w:ascii="Arial" w:eastAsia="Times New Roman" w:hAnsi="Arial" w:cs="Arial"/>
          <w:color w:val="000000"/>
          <w:sz w:val="22"/>
          <w:szCs w:val="22"/>
        </w:rPr>
        <w:t>2.46) compared to high contrast (</w:t>
      </w:r>
      <w:r w:rsidR="008A3F40">
        <w:rPr>
          <w:rFonts w:ascii="Arial" w:eastAsia="Times New Roman" w:hAnsi="Arial" w:cs="Arial"/>
          <w:i/>
          <w:iCs/>
          <w:color w:val="000000"/>
          <w:sz w:val="22"/>
          <w:szCs w:val="22"/>
        </w:rPr>
        <w:t>M =</w:t>
      </w:r>
      <w:r w:rsidR="008A3F40">
        <w:rPr>
          <w:rFonts w:ascii="Arial" w:eastAsia="Times New Roman" w:hAnsi="Arial" w:cs="Arial"/>
          <w:color w:val="000000"/>
          <w:sz w:val="22"/>
          <w:szCs w:val="22"/>
        </w:rPr>
        <w:t xml:space="preserve"> 12.28, </w:t>
      </w:r>
      <w:r w:rsidR="008A3F40">
        <w:rPr>
          <w:rFonts w:ascii="Arial" w:eastAsia="Times New Roman" w:hAnsi="Arial" w:cs="Arial"/>
          <w:i/>
          <w:iCs/>
          <w:color w:val="000000"/>
          <w:sz w:val="22"/>
          <w:szCs w:val="22"/>
        </w:rPr>
        <w:t xml:space="preserve">SD = </w:t>
      </w:r>
      <w:r w:rsidR="008A3F40">
        <w:rPr>
          <w:rFonts w:ascii="Arial" w:eastAsia="Times New Roman" w:hAnsi="Arial" w:cs="Arial"/>
          <w:color w:val="000000"/>
          <w:sz w:val="22"/>
          <w:szCs w:val="22"/>
        </w:rPr>
        <w:t xml:space="preserve">1.31; paired t-test: </w:t>
      </w:r>
      <w:r w:rsidR="008A3F40" w:rsidRPr="00C72113">
        <w:rPr>
          <w:rFonts w:ascii="Arial" w:eastAsia="Times New Roman" w:hAnsi="Arial" w:cs="Arial"/>
          <w:i/>
          <w:iCs/>
          <w:color w:val="000000"/>
          <w:sz w:val="22"/>
          <w:szCs w:val="22"/>
        </w:rPr>
        <w:t>t(5)</w:t>
      </w:r>
      <w:r w:rsidR="008A3F40">
        <w:rPr>
          <w:rFonts w:ascii="Arial" w:eastAsia="Times New Roman" w:hAnsi="Arial" w:cs="Arial"/>
          <w:color w:val="000000"/>
          <w:sz w:val="22"/>
          <w:szCs w:val="22"/>
        </w:rPr>
        <w:t xml:space="preserve"> = -4.38, </w:t>
      </w:r>
      <w:r w:rsidR="008A3F40" w:rsidRPr="00C72113">
        <w:rPr>
          <w:rFonts w:ascii="Arial" w:eastAsia="Times New Roman" w:hAnsi="Arial" w:cs="Arial"/>
          <w:i/>
          <w:iCs/>
          <w:color w:val="000000"/>
          <w:sz w:val="22"/>
          <w:szCs w:val="22"/>
        </w:rPr>
        <w:t>p</w:t>
      </w:r>
      <w:r w:rsidR="008A3F40">
        <w:rPr>
          <w:rFonts w:ascii="Arial" w:eastAsia="Times New Roman" w:hAnsi="Arial" w:cs="Arial"/>
          <w:color w:val="000000"/>
          <w:sz w:val="22"/>
          <w:szCs w:val="22"/>
        </w:rPr>
        <w:t xml:space="preserve"> = </w:t>
      </w:r>
      <w:r w:rsidR="002120D3">
        <w:rPr>
          <w:rFonts w:ascii="Arial" w:eastAsia="Times New Roman" w:hAnsi="Arial" w:cs="Arial"/>
          <w:color w:val="000000"/>
          <w:sz w:val="22"/>
          <w:szCs w:val="22"/>
        </w:rPr>
        <w:t>0</w:t>
      </w:r>
      <w:r w:rsidR="008A3F40">
        <w:rPr>
          <w:rFonts w:ascii="Arial" w:eastAsia="Times New Roman" w:hAnsi="Arial" w:cs="Arial"/>
          <w:color w:val="000000"/>
          <w:sz w:val="22"/>
          <w:szCs w:val="22"/>
        </w:rPr>
        <w:t>.007</w:t>
      </w:r>
      <w:r w:rsidR="00526203">
        <w:rPr>
          <w:rFonts w:ascii="Arial" w:eastAsia="Times New Roman" w:hAnsi="Arial" w:cs="Arial"/>
          <w:color w:val="000000"/>
          <w:sz w:val="22"/>
          <w:szCs w:val="22"/>
        </w:rPr>
        <w:t>;</w:t>
      </w:r>
      <w:r w:rsidR="008A3F40">
        <w:rPr>
          <w:rFonts w:ascii="Arial" w:eastAsia="Times New Roman" w:hAnsi="Arial" w:cs="Arial"/>
          <w:color w:val="000000"/>
          <w:sz w:val="22"/>
          <w:szCs w:val="22"/>
        </w:rPr>
        <w:t xml:space="preserve"> Figure 2e)</w:t>
      </w:r>
      <w:r w:rsidR="002120D3">
        <w:rPr>
          <w:rFonts w:ascii="Arial" w:eastAsia="Times New Roman" w:hAnsi="Arial" w:cs="Arial"/>
          <w:color w:val="000000"/>
          <w:sz w:val="22"/>
          <w:szCs w:val="22"/>
        </w:rPr>
        <w:t xml:space="preserve"> and significantly higher psychometric slopes in low contrast (</w:t>
      </w:r>
      <w:r w:rsidR="002120D3">
        <w:rPr>
          <w:rFonts w:ascii="Arial" w:eastAsia="Times New Roman" w:hAnsi="Arial" w:cs="Arial"/>
          <w:i/>
          <w:iCs/>
          <w:color w:val="000000"/>
          <w:sz w:val="22"/>
          <w:szCs w:val="22"/>
        </w:rPr>
        <w:t xml:space="preserve">M </w:t>
      </w:r>
      <w:r w:rsidR="002120D3">
        <w:rPr>
          <w:rFonts w:ascii="Arial" w:eastAsia="Times New Roman" w:hAnsi="Arial" w:cs="Arial"/>
          <w:color w:val="000000"/>
          <w:sz w:val="22"/>
          <w:szCs w:val="22"/>
        </w:rPr>
        <w:t>= 0.054</w:t>
      </w:r>
      <w:ins w:id="120" w:author="Microsoft Office User" w:date="2021-05-06T15:54:00Z">
        <w:r w:rsidR="009F2E3A">
          <w:rPr>
            <w:rFonts w:ascii="Arial" w:eastAsia="Times New Roman" w:hAnsi="Arial" w:cs="Arial"/>
            <w:color w:val="000000"/>
            <w:sz w:val="22"/>
            <w:szCs w:val="22"/>
          </w:rPr>
          <w:t>,</w:t>
        </w:r>
      </w:ins>
      <w:r w:rsidR="002120D3">
        <w:rPr>
          <w:rFonts w:ascii="Arial" w:eastAsia="Times New Roman" w:hAnsi="Arial" w:cs="Arial"/>
          <w:color w:val="000000"/>
          <w:sz w:val="22"/>
          <w:szCs w:val="22"/>
        </w:rPr>
        <w:t xml:space="preserve"> </w:t>
      </w:r>
      <w:r w:rsidR="002120D3">
        <w:rPr>
          <w:rFonts w:ascii="Arial" w:eastAsia="Times New Roman" w:hAnsi="Arial" w:cs="Arial"/>
          <w:i/>
          <w:iCs/>
          <w:color w:val="000000"/>
          <w:sz w:val="22"/>
          <w:szCs w:val="22"/>
        </w:rPr>
        <w:t xml:space="preserve">SD = </w:t>
      </w:r>
      <w:r w:rsidR="002120D3">
        <w:rPr>
          <w:rFonts w:ascii="Arial" w:eastAsia="Times New Roman" w:hAnsi="Arial" w:cs="Arial"/>
          <w:color w:val="000000"/>
          <w:sz w:val="22"/>
          <w:szCs w:val="22"/>
        </w:rPr>
        <w:t>0.007) compared to high contrast (</w:t>
      </w:r>
      <w:r w:rsidR="002120D3">
        <w:rPr>
          <w:rFonts w:ascii="Arial" w:eastAsia="Times New Roman" w:hAnsi="Arial" w:cs="Arial"/>
          <w:i/>
          <w:iCs/>
          <w:color w:val="000000"/>
          <w:sz w:val="22"/>
          <w:szCs w:val="22"/>
        </w:rPr>
        <w:t>M =</w:t>
      </w:r>
      <w:r w:rsidR="002120D3">
        <w:rPr>
          <w:rFonts w:ascii="Arial" w:eastAsia="Times New Roman" w:hAnsi="Arial" w:cs="Arial"/>
          <w:color w:val="000000"/>
          <w:sz w:val="22"/>
          <w:szCs w:val="22"/>
        </w:rPr>
        <w:t xml:space="preserve"> 0.038, </w:t>
      </w:r>
      <w:r w:rsidR="002120D3">
        <w:rPr>
          <w:rFonts w:ascii="Arial" w:eastAsia="Times New Roman" w:hAnsi="Arial" w:cs="Arial"/>
          <w:i/>
          <w:iCs/>
          <w:color w:val="000000"/>
          <w:sz w:val="22"/>
          <w:szCs w:val="22"/>
        </w:rPr>
        <w:t xml:space="preserve">SD = </w:t>
      </w:r>
      <w:r w:rsidR="002120D3">
        <w:rPr>
          <w:rFonts w:ascii="Arial" w:eastAsia="Times New Roman" w:hAnsi="Arial" w:cs="Arial"/>
          <w:color w:val="000000"/>
          <w:sz w:val="22"/>
          <w:szCs w:val="22"/>
        </w:rPr>
        <w:t xml:space="preserve">0.002; paired t-test: </w:t>
      </w:r>
      <w:r w:rsidR="002120D3" w:rsidRPr="00C72113">
        <w:rPr>
          <w:rFonts w:ascii="Arial" w:eastAsia="Times New Roman" w:hAnsi="Arial" w:cs="Arial"/>
          <w:i/>
          <w:iCs/>
          <w:color w:val="000000"/>
          <w:sz w:val="22"/>
          <w:szCs w:val="22"/>
        </w:rPr>
        <w:t>t(5)</w:t>
      </w:r>
      <w:r w:rsidR="002120D3">
        <w:rPr>
          <w:rFonts w:ascii="Arial" w:eastAsia="Times New Roman" w:hAnsi="Arial" w:cs="Arial"/>
          <w:color w:val="000000"/>
          <w:sz w:val="22"/>
          <w:szCs w:val="22"/>
        </w:rPr>
        <w:t xml:space="preserve"> = 3.86, </w:t>
      </w:r>
      <w:r w:rsidR="002120D3" w:rsidRPr="00C72113">
        <w:rPr>
          <w:rFonts w:ascii="Arial" w:eastAsia="Times New Roman" w:hAnsi="Arial" w:cs="Arial"/>
          <w:i/>
          <w:iCs/>
          <w:color w:val="000000"/>
          <w:sz w:val="22"/>
          <w:szCs w:val="22"/>
        </w:rPr>
        <w:t>p</w:t>
      </w:r>
      <w:r w:rsidR="002120D3">
        <w:rPr>
          <w:rFonts w:ascii="Arial" w:eastAsia="Times New Roman" w:hAnsi="Arial" w:cs="Arial"/>
          <w:color w:val="000000"/>
          <w:sz w:val="22"/>
          <w:szCs w:val="22"/>
        </w:rPr>
        <w:t xml:space="preserve"> = 0.012</w:t>
      </w:r>
      <w:r w:rsidR="00526203">
        <w:rPr>
          <w:rFonts w:ascii="Arial" w:eastAsia="Times New Roman" w:hAnsi="Arial" w:cs="Arial"/>
          <w:color w:val="000000"/>
          <w:sz w:val="22"/>
          <w:szCs w:val="22"/>
        </w:rPr>
        <w:t>;</w:t>
      </w:r>
      <w:r w:rsidR="002120D3">
        <w:rPr>
          <w:rFonts w:ascii="Arial" w:eastAsia="Times New Roman" w:hAnsi="Arial" w:cs="Arial"/>
          <w:color w:val="000000"/>
          <w:sz w:val="22"/>
          <w:szCs w:val="22"/>
        </w:rPr>
        <w:t xml:space="preserve"> Figure 2f).</w:t>
      </w:r>
      <w:ins w:id="121" w:author="Microsoft Office User" w:date="2021-05-05T16:43:00Z">
        <w:r w:rsidR="00C153BA">
          <w:rPr>
            <w:rFonts w:ascii="Arial" w:eastAsia="Times New Roman" w:hAnsi="Arial" w:cs="Arial"/>
            <w:color w:val="000000"/>
            <w:sz w:val="22"/>
            <w:szCs w:val="22"/>
          </w:rPr>
          <w:t xml:space="preserve"> These results demonstrate that </w:t>
        </w:r>
      </w:ins>
      <w:ins w:id="122" w:author="Microsoft Office User" w:date="2021-05-05T16:44:00Z">
        <w:r w:rsidR="00C153BA">
          <w:rPr>
            <w:rFonts w:ascii="Arial" w:eastAsia="Times New Roman" w:hAnsi="Arial" w:cs="Arial"/>
            <w:color w:val="000000"/>
            <w:sz w:val="22"/>
            <w:szCs w:val="22"/>
          </w:rPr>
          <w:t xml:space="preserve">background contrast </w:t>
        </w:r>
      </w:ins>
      <w:ins w:id="123" w:author="Microsoft Office User" w:date="2021-05-05T16:46:00Z">
        <w:r w:rsidR="007F6CC3">
          <w:rPr>
            <w:rFonts w:ascii="Arial" w:eastAsia="Times New Roman" w:hAnsi="Arial" w:cs="Arial"/>
            <w:color w:val="000000"/>
            <w:sz w:val="22"/>
            <w:szCs w:val="22"/>
          </w:rPr>
          <w:t>has a substantial impact on task performance, and that mice are mor</w:t>
        </w:r>
      </w:ins>
      <w:ins w:id="124" w:author="Microsoft Office User" w:date="2021-05-05T16:47:00Z">
        <w:r w:rsidR="007F6CC3">
          <w:rPr>
            <w:rFonts w:ascii="Arial" w:eastAsia="Times New Roman" w:hAnsi="Arial" w:cs="Arial"/>
            <w:color w:val="000000"/>
            <w:sz w:val="22"/>
            <w:szCs w:val="22"/>
          </w:rPr>
          <w:t>e sensitive to targets presented in low contrast.</w:t>
        </w:r>
      </w:ins>
      <w:del w:id="125" w:author="Microsoft Office User" w:date="2021-05-05T16:43:00Z">
        <w:r w:rsidR="002120D3" w:rsidDel="00C153BA">
          <w:rPr>
            <w:rFonts w:ascii="Arial" w:eastAsia="Times New Roman" w:hAnsi="Arial" w:cs="Arial"/>
            <w:color w:val="000000"/>
            <w:sz w:val="22"/>
            <w:szCs w:val="22"/>
          </w:rPr>
          <w:delText xml:space="preserve"> </w:delText>
        </w:r>
      </w:del>
    </w:p>
    <w:p w14:paraId="2531941B" w14:textId="6462416C" w:rsidR="00C72815" w:rsidRDefault="002120D3" w:rsidP="008A3F40">
      <w:pPr>
        <w:ind w:firstLine="720"/>
        <w:jc w:val="both"/>
        <w:rPr>
          <w:rFonts w:ascii="Arial" w:eastAsia="Times New Roman" w:hAnsi="Arial" w:cs="Arial"/>
          <w:color w:val="000000"/>
          <w:sz w:val="22"/>
          <w:szCs w:val="22"/>
        </w:rPr>
      </w:pPr>
      <w:r>
        <w:rPr>
          <w:rFonts w:ascii="Arial" w:eastAsia="Times New Roman" w:hAnsi="Arial" w:cs="Arial"/>
          <w:color w:val="000000"/>
          <w:sz w:val="22"/>
          <w:szCs w:val="22"/>
        </w:rPr>
        <w:t xml:space="preserve">To assess behavioral adaptation to the background contrast, we presented targets at threshold volume at variable delays following the contrast transition. </w:t>
      </w:r>
      <w:r w:rsidR="005A3A78">
        <w:rPr>
          <w:rFonts w:ascii="Arial" w:eastAsia="Times New Roman" w:hAnsi="Arial" w:cs="Arial"/>
          <w:color w:val="000000"/>
          <w:sz w:val="22"/>
          <w:szCs w:val="22"/>
        </w:rPr>
        <w:t xml:space="preserve">We observed behavioral time-courses consistent with our model: in high contrast, </w:t>
      </w:r>
      <w:commentRangeStart w:id="126"/>
      <w:commentRangeStart w:id="127"/>
      <w:r w:rsidR="005A3A78">
        <w:rPr>
          <w:rFonts w:ascii="Arial" w:eastAsia="Times New Roman" w:hAnsi="Arial" w:cs="Arial"/>
          <w:color w:val="000000"/>
          <w:sz w:val="22"/>
          <w:szCs w:val="22"/>
        </w:rPr>
        <w:t xml:space="preserve">mice initially were able to detect targets with high accuracy which fell off over time, while in low contrast we observed increasing detection rates over time </w:t>
      </w:r>
      <w:commentRangeEnd w:id="126"/>
      <w:r w:rsidR="005A3A78">
        <w:rPr>
          <w:rStyle w:val="CommentReference"/>
        </w:rPr>
        <w:commentReference w:id="126"/>
      </w:r>
      <w:commentRangeEnd w:id="127"/>
      <w:r w:rsidR="00286498">
        <w:rPr>
          <w:rStyle w:val="CommentReference"/>
        </w:rPr>
        <w:commentReference w:id="127"/>
      </w:r>
      <w:r w:rsidR="005A3A78">
        <w:rPr>
          <w:rFonts w:ascii="Arial" w:eastAsia="Times New Roman" w:hAnsi="Arial" w:cs="Arial"/>
          <w:color w:val="000000"/>
          <w:sz w:val="22"/>
          <w:szCs w:val="22"/>
        </w:rPr>
        <w:t>(Figure 2g).</w:t>
      </w:r>
      <w:ins w:id="128" w:author="Microsoft Office User" w:date="2021-05-06T15:55:00Z">
        <w:r w:rsidR="009F2E3A">
          <w:rPr>
            <w:rFonts w:ascii="Arial" w:eastAsia="Times New Roman" w:hAnsi="Arial" w:cs="Arial"/>
            <w:color w:val="000000"/>
            <w:sz w:val="22"/>
            <w:szCs w:val="22"/>
          </w:rPr>
          <w:t xml:space="preserve"> </w:t>
        </w:r>
      </w:ins>
      <w:ins w:id="129" w:author="Microsoft Office User" w:date="2021-05-06T15:57:00Z">
        <w:r w:rsidR="009F2E3A">
          <w:rPr>
            <w:rFonts w:ascii="Arial" w:eastAsia="Times New Roman" w:hAnsi="Arial" w:cs="Arial"/>
            <w:color w:val="000000"/>
            <w:sz w:val="22"/>
            <w:szCs w:val="22"/>
          </w:rPr>
          <w:t xml:space="preserve">We next quantified the speed of </w:t>
        </w:r>
        <w:r w:rsidR="009F2E3A">
          <w:rPr>
            <w:rFonts w:ascii="Arial" w:eastAsia="Times New Roman" w:hAnsi="Arial" w:cs="Arial"/>
            <w:color w:val="000000"/>
            <w:sz w:val="22"/>
            <w:szCs w:val="22"/>
          </w:rPr>
          <w:lastRenderedPageBreak/>
          <w:t xml:space="preserve">behavioral adaptation in each contrast. First, we found that in high contrast, the first significant </w:t>
        </w:r>
      </w:ins>
      <w:ins w:id="130" w:author="Microsoft Office User" w:date="2021-05-06T15:58:00Z">
        <w:r w:rsidR="009F2E3A">
          <w:rPr>
            <w:rFonts w:ascii="Arial" w:eastAsia="Times New Roman" w:hAnsi="Arial" w:cs="Arial"/>
            <w:color w:val="000000"/>
            <w:sz w:val="22"/>
            <w:szCs w:val="22"/>
          </w:rPr>
          <w:t>drop in performance occurred between the first two time points, while in low contrast the first significant increase in performance occurred between the first and third time points (</w:t>
        </w:r>
      </w:ins>
      <w:ins w:id="131" w:author="Microsoft Office User" w:date="2021-05-06T16:11:00Z">
        <w:r w:rsidR="00352A0E">
          <w:rPr>
            <w:rFonts w:ascii="Arial" w:eastAsia="Times New Roman" w:hAnsi="Arial" w:cs="Arial"/>
            <w:color w:val="000000"/>
            <w:sz w:val="22"/>
            <w:szCs w:val="22"/>
          </w:rPr>
          <w:t xml:space="preserve">Figure 2g, </w:t>
        </w:r>
      </w:ins>
      <w:ins w:id="132" w:author="Microsoft Office User" w:date="2021-05-06T15:58:00Z">
        <w:r w:rsidR="009F2E3A">
          <w:rPr>
            <w:rFonts w:ascii="Arial" w:eastAsia="Times New Roman" w:hAnsi="Arial" w:cs="Arial"/>
            <w:color w:val="000000"/>
            <w:sz w:val="22"/>
            <w:szCs w:val="22"/>
          </w:rPr>
          <w:t>Table 1).</w:t>
        </w:r>
      </w:ins>
      <w:r w:rsidR="005A3A78">
        <w:rPr>
          <w:rFonts w:ascii="Arial" w:eastAsia="Times New Roman" w:hAnsi="Arial" w:cs="Arial"/>
          <w:color w:val="000000"/>
          <w:sz w:val="22"/>
          <w:szCs w:val="22"/>
        </w:rPr>
        <w:t xml:space="preserve"> </w:t>
      </w:r>
      <w:ins w:id="133" w:author="Microsoft Office User" w:date="2021-05-06T16:12:00Z">
        <w:r w:rsidR="00352A0E">
          <w:rPr>
            <w:rFonts w:ascii="Arial" w:eastAsia="Times New Roman" w:hAnsi="Arial" w:cs="Arial"/>
            <w:color w:val="000000"/>
            <w:sz w:val="22"/>
            <w:szCs w:val="22"/>
          </w:rPr>
          <w:t>Then, b</w:t>
        </w:r>
      </w:ins>
      <w:del w:id="134" w:author="Microsoft Office User" w:date="2021-05-06T16:12:00Z">
        <w:r w:rsidR="005A3A78" w:rsidDel="00352A0E">
          <w:rPr>
            <w:rFonts w:ascii="Arial" w:eastAsia="Times New Roman" w:hAnsi="Arial" w:cs="Arial"/>
            <w:color w:val="000000"/>
            <w:sz w:val="22"/>
            <w:szCs w:val="22"/>
          </w:rPr>
          <w:delText>B</w:delText>
        </w:r>
      </w:del>
      <w:r w:rsidR="005A3A78">
        <w:rPr>
          <w:rFonts w:ascii="Arial" w:eastAsia="Times New Roman" w:hAnsi="Arial" w:cs="Arial"/>
          <w:color w:val="000000"/>
          <w:sz w:val="22"/>
          <w:szCs w:val="22"/>
        </w:rPr>
        <w:t>y fitting each mouse’s adaptation time-course with an exponential function and comparing time constants for each contrast, we also found that behavioral adaptation is significantly faster in high contrast</w:t>
      </w:r>
      <w:r>
        <w:rPr>
          <w:rFonts w:ascii="Arial" w:eastAsia="Times New Roman" w:hAnsi="Arial" w:cs="Arial"/>
          <w:color w:val="000000"/>
          <w:sz w:val="22"/>
          <w:szCs w:val="22"/>
        </w:rPr>
        <w:t xml:space="preserve"> (</w:t>
      </w:r>
      <w:proofErr w:type="spellStart"/>
      <w:r>
        <w:rPr>
          <w:rFonts w:ascii="Arial" w:eastAsia="Times New Roman" w:hAnsi="Arial" w:cs="Arial"/>
          <w:i/>
          <w:iCs/>
          <w:color w:val="000000"/>
          <w:sz w:val="22"/>
          <w:szCs w:val="22"/>
        </w:rPr>
        <w:t>Mdn</w:t>
      </w:r>
      <w:proofErr w:type="spellEnd"/>
      <w:r>
        <w:rPr>
          <w:rFonts w:ascii="Arial" w:eastAsia="Times New Roman" w:hAnsi="Arial" w:cs="Arial"/>
          <w:i/>
          <w:iCs/>
          <w:color w:val="000000"/>
          <w:sz w:val="22"/>
          <w:szCs w:val="22"/>
        </w:rPr>
        <w:t xml:space="preserve"> </w:t>
      </w:r>
      <w:r>
        <w:rPr>
          <w:rFonts w:ascii="Arial" w:eastAsia="Times New Roman" w:hAnsi="Arial" w:cs="Arial"/>
          <w:color w:val="000000"/>
          <w:sz w:val="22"/>
          <w:szCs w:val="22"/>
        </w:rPr>
        <w:t>= 0.</w:t>
      </w:r>
      <w:del w:id="135" w:author="Microsoft Office User" w:date="2021-05-06T16:10:00Z">
        <w:r w:rsidDel="00352A0E">
          <w:rPr>
            <w:rFonts w:ascii="Arial" w:eastAsia="Times New Roman" w:hAnsi="Arial" w:cs="Arial"/>
            <w:color w:val="000000"/>
            <w:sz w:val="22"/>
            <w:szCs w:val="22"/>
          </w:rPr>
          <w:delText>013</w:delText>
        </w:r>
      </w:del>
      <w:ins w:id="136" w:author="Microsoft Office User" w:date="2021-05-06T16:10:00Z">
        <w:r w:rsidR="00352A0E">
          <w:rPr>
            <w:rFonts w:ascii="Arial" w:eastAsia="Times New Roman" w:hAnsi="Arial" w:cs="Arial"/>
            <w:color w:val="000000"/>
            <w:sz w:val="22"/>
            <w:szCs w:val="22"/>
          </w:rPr>
          <w:t>023</w:t>
        </w:r>
      </w:ins>
      <w:r>
        <w:rPr>
          <w:rFonts w:ascii="Arial" w:eastAsia="Times New Roman" w:hAnsi="Arial" w:cs="Arial"/>
          <w:color w:val="000000"/>
          <w:sz w:val="22"/>
          <w:szCs w:val="22"/>
        </w:rPr>
        <w:t>)</w:t>
      </w:r>
      <w:r w:rsidR="005A3A78">
        <w:rPr>
          <w:rFonts w:ascii="Arial" w:eastAsia="Times New Roman" w:hAnsi="Arial" w:cs="Arial"/>
          <w:color w:val="000000"/>
          <w:sz w:val="22"/>
          <w:szCs w:val="22"/>
        </w:rPr>
        <w:t xml:space="preserve"> compared to low contrast</w:t>
      </w:r>
      <w:r>
        <w:rPr>
          <w:rFonts w:ascii="Arial" w:eastAsia="Times New Roman" w:hAnsi="Arial" w:cs="Arial"/>
          <w:color w:val="000000"/>
          <w:sz w:val="22"/>
          <w:szCs w:val="22"/>
        </w:rPr>
        <w:t xml:space="preserve"> (</w:t>
      </w:r>
      <w:proofErr w:type="spellStart"/>
      <w:r>
        <w:rPr>
          <w:rFonts w:ascii="Arial" w:eastAsia="Times New Roman" w:hAnsi="Arial" w:cs="Arial"/>
          <w:i/>
          <w:iCs/>
          <w:color w:val="000000"/>
          <w:sz w:val="22"/>
          <w:szCs w:val="22"/>
        </w:rPr>
        <w:t>Mdn</w:t>
      </w:r>
      <w:proofErr w:type="spellEnd"/>
      <w:r>
        <w:rPr>
          <w:rFonts w:ascii="Arial" w:eastAsia="Times New Roman" w:hAnsi="Arial" w:cs="Arial"/>
          <w:i/>
          <w:iCs/>
          <w:color w:val="000000"/>
          <w:sz w:val="22"/>
          <w:szCs w:val="22"/>
        </w:rPr>
        <w:t xml:space="preserve"> = </w:t>
      </w:r>
      <w:r>
        <w:rPr>
          <w:rFonts w:ascii="Arial" w:eastAsia="Times New Roman" w:hAnsi="Arial" w:cs="Arial"/>
          <w:color w:val="000000"/>
          <w:sz w:val="22"/>
          <w:szCs w:val="22"/>
        </w:rPr>
        <w:t>0.128;</w:t>
      </w:r>
      <w:r w:rsidR="005A3A78">
        <w:rPr>
          <w:rFonts w:ascii="Arial" w:eastAsia="Times New Roman" w:hAnsi="Arial" w:cs="Arial"/>
          <w:color w:val="000000"/>
          <w:sz w:val="22"/>
          <w:szCs w:val="22"/>
        </w:rPr>
        <w:t xml:space="preserve"> </w:t>
      </w:r>
      <w:r>
        <w:rPr>
          <w:rFonts w:ascii="Arial" w:eastAsia="Times New Roman" w:hAnsi="Arial" w:cs="Arial"/>
          <w:color w:val="000000"/>
          <w:sz w:val="22"/>
          <w:szCs w:val="22"/>
        </w:rPr>
        <w:t xml:space="preserve">Wilcoxon rank-sum test: </w:t>
      </w:r>
      <w:del w:id="137" w:author="Microsoft Office User" w:date="2021-05-06T16:11:00Z">
        <w:r w:rsidDel="00352A0E">
          <w:rPr>
            <w:rFonts w:ascii="Arial" w:eastAsia="Times New Roman" w:hAnsi="Arial" w:cs="Arial"/>
            <w:i/>
            <w:iCs/>
            <w:color w:val="000000"/>
            <w:sz w:val="22"/>
            <w:szCs w:val="22"/>
          </w:rPr>
          <w:delText xml:space="preserve">T </w:delText>
        </w:r>
        <w:r w:rsidDel="00352A0E">
          <w:rPr>
            <w:rFonts w:ascii="Arial" w:eastAsia="Times New Roman" w:hAnsi="Arial" w:cs="Arial"/>
            <w:color w:val="000000"/>
            <w:sz w:val="22"/>
            <w:szCs w:val="22"/>
          </w:rPr>
          <w:delText xml:space="preserve"> </w:delText>
        </w:r>
      </w:del>
      <w:ins w:id="138" w:author="Microsoft Office User" w:date="2021-05-06T16:11:00Z">
        <w:r w:rsidR="00352A0E">
          <w:rPr>
            <w:rFonts w:ascii="Arial" w:eastAsia="Times New Roman" w:hAnsi="Arial" w:cs="Arial"/>
            <w:i/>
            <w:iCs/>
            <w:color w:val="000000"/>
            <w:sz w:val="22"/>
            <w:szCs w:val="22"/>
          </w:rPr>
          <w:t xml:space="preserve">rank </w:t>
        </w:r>
        <w:r w:rsidR="00352A0E">
          <w:rPr>
            <w:rFonts w:ascii="Arial" w:eastAsia="Times New Roman" w:hAnsi="Arial" w:cs="Arial"/>
            <w:color w:val="000000"/>
            <w:sz w:val="22"/>
            <w:szCs w:val="22"/>
          </w:rPr>
          <w:t xml:space="preserve"> </w:t>
        </w:r>
      </w:ins>
      <w:r>
        <w:rPr>
          <w:rFonts w:ascii="Arial" w:eastAsia="Times New Roman" w:hAnsi="Arial" w:cs="Arial"/>
          <w:color w:val="000000"/>
          <w:sz w:val="22"/>
          <w:szCs w:val="22"/>
        </w:rPr>
        <w:t xml:space="preserve">= </w:t>
      </w:r>
      <w:ins w:id="139" w:author="Microsoft Office User" w:date="2021-05-06T16:10:00Z">
        <w:r w:rsidR="00352A0E">
          <w:rPr>
            <w:rFonts w:ascii="Arial" w:eastAsia="Times New Roman" w:hAnsi="Arial" w:cs="Arial"/>
            <w:color w:val="000000"/>
            <w:sz w:val="22"/>
            <w:szCs w:val="22"/>
          </w:rPr>
          <w:t>547</w:t>
        </w:r>
      </w:ins>
      <w:del w:id="140" w:author="Microsoft Office User" w:date="2021-05-06T16:10:00Z">
        <w:r w:rsidDel="00352A0E">
          <w:rPr>
            <w:rFonts w:ascii="Arial" w:eastAsia="Times New Roman" w:hAnsi="Arial" w:cs="Arial"/>
            <w:color w:val="000000"/>
            <w:sz w:val="22"/>
            <w:szCs w:val="22"/>
          </w:rPr>
          <w:delText>475</w:delText>
        </w:r>
      </w:del>
      <w:r>
        <w:rPr>
          <w:rFonts w:ascii="Arial" w:eastAsia="Times New Roman" w:hAnsi="Arial" w:cs="Arial"/>
          <w:color w:val="000000"/>
          <w:sz w:val="22"/>
          <w:szCs w:val="22"/>
        </w:rPr>
        <w:t xml:space="preserve">, </w:t>
      </w:r>
      <w:del w:id="141" w:author="Microsoft Office User" w:date="2021-05-06T16:11:00Z">
        <w:r w:rsidRPr="00C72113" w:rsidDel="00352A0E">
          <w:rPr>
            <w:rFonts w:ascii="Arial" w:eastAsia="Times New Roman" w:hAnsi="Arial" w:cs="Arial"/>
            <w:i/>
            <w:iCs/>
            <w:color w:val="000000"/>
            <w:sz w:val="22"/>
            <w:szCs w:val="22"/>
          </w:rPr>
          <w:delText>z</w:delText>
        </w:r>
        <w:r w:rsidDel="00352A0E">
          <w:rPr>
            <w:rFonts w:ascii="Arial" w:eastAsia="Times New Roman" w:hAnsi="Arial" w:cs="Arial"/>
            <w:color w:val="000000"/>
            <w:sz w:val="22"/>
            <w:szCs w:val="22"/>
          </w:rPr>
          <w:delText xml:space="preserve"> </w:delText>
        </w:r>
      </w:del>
      <w:ins w:id="142" w:author="Microsoft Office User" w:date="2021-05-06T16:11:00Z">
        <w:r w:rsidR="00352A0E">
          <w:rPr>
            <w:rFonts w:ascii="Arial" w:eastAsia="Times New Roman" w:hAnsi="Arial" w:cs="Arial"/>
            <w:i/>
            <w:iCs/>
            <w:color w:val="000000"/>
            <w:sz w:val="22"/>
            <w:szCs w:val="22"/>
          </w:rPr>
          <w:t>Z</w:t>
        </w:r>
        <w:r w:rsidR="00352A0E">
          <w:rPr>
            <w:rFonts w:ascii="Arial" w:eastAsia="Times New Roman" w:hAnsi="Arial" w:cs="Arial"/>
            <w:color w:val="000000"/>
            <w:sz w:val="22"/>
            <w:szCs w:val="22"/>
          </w:rPr>
          <w:t xml:space="preserve"> </w:t>
        </w:r>
      </w:ins>
      <w:r>
        <w:rPr>
          <w:rFonts w:ascii="Arial" w:eastAsia="Times New Roman" w:hAnsi="Arial" w:cs="Arial"/>
          <w:color w:val="000000"/>
          <w:sz w:val="22"/>
          <w:szCs w:val="22"/>
        </w:rPr>
        <w:t>= 2.</w:t>
      </w:r>
      <w:del w:id="143" w:author="Microsoft Office User" w:date="2021-05-06T16:10:00Z">
        <w:r w:rsidDel="00352A0E">
          <w:rPr>
            <w:rFonts w:ascii="Arial" w:eastAsia="Times New Roman" w:hAnsi="Arial" w:cs="Arial"/>
            <w:color w:val="000000"/>
            <w:sz w:val="22"/>
            <w:szCs w:val="22"/>
          </w:rPr>
          <w:delText>76</w:delText>
        </w:r>
      </w:del>
      <w:ins w:id="144" w:author="Microsoft Office User" w:date="2021-05-06T16:10:00Z">
        <w:r w:rsidR="00352A0E">
          <w:rPr>
            <w:rFonts w:ascii="Arial" w:eastAsia="Times New Roman" w:hAnsi="Arial" w:cs="Arial"/>
            <w:color w:val="000000"/>
            <w:sz w:val="22"/>
            <w:szCs w:val="22"/>
          </w:rPr>
          <w:t>75</w:t>
        </w:r>
      </w:ins>
      <w:r>
        <w:rPr>
          <w:rFonts w:ascii="Arial" w:eastAsia="Times New Roman" w:hAnsi="Arial" w:cs="Arial"/>
          <w:color w:val="000000"/>
          <w:sz w:val="22"/>
          <w:szCs w:val="22"/>
        </w:rPr>
        <w:t xml:space="preserve">, </w:t>
      </w:r>
      <w:r w:rsidRPr="00C72113">
        <w:rPr>
          <w:rFonts w:ascii="Arial" w:eastAsia="Times New Roman" w:hAnsi="Arial" w:cs="Arial"/>
          <w:i/>
          <w:iCs/>
          <w:color w:val="000000"/>
          <w:sz w:val="22"/>
          <w:szCs w:val="22"/>
        </w:rPr>
        <w:t xml:space="preserve">p </w:t>
      </w:r>
      <w:r>
        <w:rPr>
          <w:rFonts w:ascii="Arial" w:eastAsia="Times New Roman" w:hAnsi="Arial" w:cs="Arial"/>
          <w:color w:val="000000"/>
          <w:sz w:val="22"/>
          <w:szCs w:val="22"/>
        </w:rPr>
        <w:t>= 0.006</w:t>
      </w:r>
      <w:r w:rsidR="00526203">
        <w:rPr>
          <w:rFonts w:ascii="Arial" w:eastAsia="Times New Roman" w:hAnsi="Arial" w:cs="Arial"/>
          <w:color w:val="000000"/>
          <w:sz w:val="22"/>
          <w:szCs w:val="22"/>
        </w:rPr>
        <w:t>; Figure 2h</w:t>
      </w:r>
      <w:r w:rsidR="005A3A78">
        <w:rPr>
          <w:rFonts w:ascii="Arial" w:eastAsia="Times New Roman" w:hAnsi="Arial" w:cs="Arial"/>
          <w:color w:val="000000"/>
          <w:sz w:val="22"/>
          <w:szCs w:val="22"/>
        </w:rPr>
        <w:t>).</w:t>
      </w:r>
    </w:p>
    <w:p w14:paraId="450F0E85" w14:textId="77777777" w:rsidR="00C72815" w:rsidRDefault="00C72815">
      <w:pPr>
        <w:rPr>
          <w:rFonts w:ascii="Arial" w:eastAsia="Times New Roman" w:hAnsi="Arial" w:cs="Arial"/>
          <w:color w:val="000000"/>
          <w:sz w:val="22"/>
          <w:szCs w:val="22"/>
        </w:rPr>
      </w:pPr>
      <w:r>
        <w:rPr>
          <w:rFonts w:ascii="Arial" w:eastAsia="Times New Roman" w:hAnsi="Arial" w:cs="Arial"/>
          <w:color w:val="000000"/>
          <w:sz w:val="22"/>
          <w:szCs w:val="22"/>
        </w:rPr>
        <w:br w:type="page"/>
      </w:r>
    </w:p>
    <w:p w14:paraId="3C79D7FF" w14:textId="5338CA1C" w:rsidR="005A3A78" w:rsidRDefault="000338CA" w:rsidP="00C72113">
      <w:pPr>
        <w:jc w:val="both"/>
        <w:rPr>
          <w:rFonts w:ascii="Arial" w:eastAsia="Times New Roman" w:hAnsi="Arial" w:cs="Arial"/>
          <w:color w:val="000000"/>
          <w:sz w:val="22"/>
          <w:szCs w:val="22"/>
        </w:rPr>
      </w:pPr>
      <w:ins w:id="145" w:author="Microsoft Office User" w:date="2021-05-06T15:10:00Z">
        <w:r>
          <w:rPr>
            <w:rFonts w:ascii="Arial" w:eastAsia="Times New Roman" w:hAnsi="Arial" w:cs="Arial"/>
            <w:noProof/>
            <w:color w:val="000000"/>
            <w:sz w:val="22"/>
            <w:szCs w:val="22"/>
          </w:rPr>
          <w:lastRenderedPageBreak/>
          <w:drawing>
            <wp:inline distT="0" distB="0" distL="0" distR="0" wp14:anchorId="44AE773A" wp14:editId="59AB4299">
              <wp:extent cx="6858000" cy="2734945"/>
              <wp:effectExtent l="0" t="0" r="0"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58000" cy="2734945"/>
                      </a:xfrm>
                      <a:prstGeom prst="rect">
                        <a:avLst/>
                      </a:prstGeom>
                    </pic:spPr>
                  </pic:pic>
                </a:graphicData>
              </a:graphic>
            </wp:inline>
          </w:drawing>
        </w:r>
      </w:ins>
      <w:del w:id="146" w:author="Microsoft Office User" w:date="2021-05-06T15:10:00Z">
        <w:r w:rsidR="00C72815" w:rsidDel="000338CA">
          <w:rPr>
            <w:rFonts w:ascii="Arial" w:eastAsia="Times New Roman" w:hAnsi="Arial" w:cs="Arial"/>
            <w:noProof/>
            <w:color w:val="000000"/>
            <w:sz w:val="22"/>
            <w:szCs w:val="22"/>
          </w:rPr>
          <w:drawing>
            <wp:inline distT="0" distB="0" distL="0" distR="0" wp14:anchorId="620591B2" wp14:editId="6A8DD81C">
              <wp:extent cx="6858000" cy="2729230"/>
              <wp:effectExtent l="0" t="0" r="0" b="127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8000" cy="2729230"/>
                      </a:xfrm>
                      <a:prstGeom prst="rect">
                        <a:avLst/>
                      </a:prstGeom>
                    </pic:spPr>
                  </pic:pic>
                </a:graphicData>
              </a:graphic>
            </wp:inline>
          </w:drawing>
        </w:r>
      </w:del>
    </w:p>
    <w:p w14:paraId="485C7D55" w14:textId="0AE4D4FD" w:rsidR="00C41270" w:rsidRDefault="00C41270" w:rsidP="00C41270">
      <w:pPr>
        <w:jc w:val="both"/>
        <w:rPr>
          <w:rFonts w:ascii="Arial" w:eastAsia="Times New Roman" w:hAnsi="Arial" w:cs="Arial"/>
          <w:b/>
          <w:bCs/>
          <w:color w:val="000000"/>
          <w:sz w:val="20"/>
          <w:szCs w:val="20"/>
        </w:rPr>
      </w:pPr>
      <w:r w:rsidRPr="00A9352F">
        <w:rPr>
          <w:rFonts w:ascii="Arial" w:eastAsia="Times New Roman" w:hAnsi="Arial" w:cs="Arial"/>
          <w:b/>
          <w:bCs/>
          <w:color w:val="000000"/>
          <w:sz w:val="20"/>
          <w:szCs w:val="20"/>
        </w:rPr>
        <w:t>Figure 2.</w:t>
      </w:r>
    </w:p>
    <w:p w14:paraId="1F41033E" w14:textId="1E81490E" w:rsidR="00C41270" w:rsidRPr="00A9352F" w:rsidRDefault="00C41270" w:rsidP="00C41270">
      <w:pPr>
        <w:jc w:val="both"/>
        <w:rPr>
          <w:rFonts w:ascii="Arial" w:eastAsia="Times New Roman" w:hAnsi="Arial" w:cs="Arial"/>
          <w:b/>
          <w:bCs/>
          <w:color w:val="000000"/>
          <w:sz w:val="20"/>
          <w:szCs w:val="20"/>
        </w:rPr>
      </w:pPr>
    </w:p>
    <w:p w14:paraId="1C262171" w14:textId="38003C7C" w:rsidR="00C41270" w:rsidRPr="00A9352F" w:rsidRDefault="00C41270" w:rsidP="00C41270">
      <w:pPr>
        <w:pStyle w:val="ListParagraph"/>
        <w:numPr>
          <w:ilvl w:val="0"/>
          <w:numId w:val="1"/>
        </w:numPr>
        <w:jc w:val="both"/>
        <w:rPr>
          <w:rFonts w:ascii="Arial" w:eastAsia="Times New Roman" w:hAnsi="Arial" w:cs="Arial"/>
          <w:b/>
          <w:bCs/>
          <w:color w:val="000000"/>
          <w:sz w:val="20"/>
          <w:szCs w:val="20"/>
        </w:rPr>
      </w:pPr>
      <w:r>
        <w:rPr>
          <w:rFonts w:ascii="Arial" w:eastAsia="Times New Roman" w:hAnsi="Arial" w:cs="Arial"/>
          <w:color w:val="000000"/>
          <w:sz w:val="20"/>
          <w:szCs w:val="20"/>
        </w:rPr>
        <w:t>Behavioral performance</w:t>
      </w:r>
      <w:r w:rsidRPr="00A9352F">
        <w:rPr>
          <w:rFonts w:ascii="Arial" w:eastAsia="Times New Roman" w:hAnsi="Arial" w:cs="Arial"/>
          <w:color w:val="000000"/>
          <w:sz w:val="20"/>
          <w:szCs w:val="20"/>
        </w:rPr>
        <w:t xml:space="preserve">. </w:t>
      </w:r>
      <w:r w:rsidRPr="00060506">
        <w:rPr>
          <w:rFonts w:ascii="Arial" w:eastAsia="Times New Roman" w:hAnsi="Arial" w:cs="Arial"/>
          <w:color w:val="000000"/>
          <w:sz w:val="20"/>
          <w:szCs w:val="20"/>
        </w:rPr>
        <w:t>Percent correct performance relative to the first session of task exposure. Dots indicate a session, while the traces indicate a running average using a 7 day window. Blue dots and traces indicate sessions in which mice detected targets in low contrast (</w:t>
      </w:r>
      <w:proofErr w:type="spellStart"/>
      <w:r w:rsidRPr="00060506">
        <w:rPr>
          <w:rFonts w:ascii="Arial" w:eastAsia="Times New Roman" w:hAnsi="Arial" w:cs="Arial"/>
          <w:color w:val="000000"/>
          <w:sz w:val="20"/>
          <w:szCs w:val="20"/>
        </w:rPr>
        <w:t>ie</w:t>
      </w:r>
      <w:proofErr w:type="spellEnd"/>
      <w:r w:rsidRPr="00060506">
        <w:rPr>
          <w:rFonts w:ascii="Arial" w:eastAsia="Times New Roman" w:hAnsi="Arial" w:cs="Arial"/>
          <w:color w:val="000000"/>
          <w:sz w:val="20"/>
          <w:szCs w:val="20"/>
        </w:rPr>
        <w:t>. after high-to-low contrast transitions), while red dots and traces indicate sessions in which mice detected targets in high contrast (</w:t>
      </w:r>
      <w:proofErr w:type="spellStart"/>
      <w:r w:rsidRPr="00060506">
        <w:rPr>
          <w:rFonts w:ascii="Arial" w:eastAsia="Times New Roman" w:hAnsi="Arial" w:cs="Arial"/>
          <w:color w:val="000000"/>
          <w:sz w:val="20"/>
          <w:szCs w:val="20"/>
        </w:rPr>
        <w:t>ie</w:t>
      </w:r>
      <w:proofErr w:type="spellEnd"/>
      <w:r w:rsidRPr="00060506">
        <w:rPr>
          <w:rFonts w:ascii="Arial" w:eastAsia="Times New Roman" w:hAnsi="Arial" w:cs="Arial"/>
          <w:color w:val="000000"/>
          <w:sz w:val="20"/>
          <w:szCs w:val="20"/>
        </w:rPr>
        <w:t>. after low-to-high contrast transitions).</w:t>
      </w:r>
    </w:p>
    <w:p w14:paraId="7DDD9D33" w14:textId="69E1BBA7" w:rsidR="00C41270" w:rsidRPr="00A917F9" w:rsidRDefault="00C41270" w:rsidP="00C41270">
      <w:pPr>
        <w:pStyle w:val="ListParagraph"/>
        <w:numPr>
          <w:ilvl w:val="0"/>
          <w:numId w:val="1"/>
        </w:numPr>
        <w:jc w:val="both"/>
        <w:rPr>
          <w:rFonts w:ascii="Arial" w:eastAsia="Times New Roman" w:hAnsi="Arial" w:cs="Arial"/>
          <w:b/>
          <w:bCs/>
          <w:color w:val="000000"/>
          <w:sz w:val="20"/>
          <w:szCs w:val="20"/>
        </w:rPr>
      </w:pPr>
      <w:r w:rsidRPr="00A9352F">
        <w:rPr>
          <w:rFonts w:ascii="Arial" w:eastAsia="Times New Roman" w:hAnsi="Arial" w:cs="Arial"/>
          <w:color w:val="000000"/>
          <w:sz w:val="20"/>
          <w:szCs w:val="20"/>
        </w:rPr>
        <w:t>Psychometric functions averaged for n=21 mice in low and high contrast. Error bars indicate SEM over mice at individual target SNRs, while the solid lines are logistic function fits to the average performance per contrast. Colors as in d).</w:t>
      </w:r>
    </w:p>
    <w:p w14:paraId="39E4B3BA" w14:textId="0158601B" w:rsidR="00C41270" w:rsidRPr="00A917F9" w:rsidRDefault="00C41270" w:rsidP="00C41270">
      <w:pPr>
        <w:pStyle w:val="ListParagraph"/>
        <w:numPr>
          <w:ilvl w:val="0"/>
          <w:numId w:val="1"/>
        </w:numPr>
        <w:jc w:val="both"/>
        <w:rPr>
          <w:rFonts w:ascii="Arial" w:eastAsia="Times New Roman" w:hAnsi="Arial" w:cs="Arial"/>
          <w:b/>
          <w:bCs/>
          <w:color w:val="000000"/>
          <w:sz w:val="20"/>
          <w:szCs w:val="20"/>
        </w:rPr>
      </w:pPr>
      <w:r w:rsidRPr="00A9352F">
        <w:rPr>
          <w:rFonts w:ascii="Arial" w:eastAsia="Times New Roman" w:hAnsi="Arial" w:cs="Arial"/>
          <w:color w:val="000000"/>
          <w:sz w:val="20"/>
          <w:szCs w:val="20"/>
        </w:rPr>
        <w:t>Psychometric thresholds per contrast. Each dot represents a mouse, line</w:t>
      </w:r>
      <w:r>
        <w:rPr>
          <w:rFonts w:ascii="Arial" w:eastAsia="Times New Roman" w:hAnsi="Arial" w:cs="Arial"/>
          <w:color w:val="000000"/>
          <w:sz w:val="20"/>
          <w:szCs w:val="20"/>
        </w:rPr>
        <w:t>s connect individual mouse performance on</w:t>
      </w:r>
      <w:r w:rsidRPr="00A9352F">
        <w:rPr>
          <w:rFonts w:ascii="Arial" w:eastAsia="Times New Roman" w:hAnsi="Arial" w:cs="Arial"/>
          <w:color w:val="000000"/>
          <w:sz w:val="20"/>
          <w:szCs w:val="20"/>
        </w:rPr>
        <w:t xml:space="preserve"> low and high contrast sessions. Bars indicate the average threshold over mice, while error bars in black indicate threshold SEM over mice. Bar colors as in d).</w:t>
      </w:r>
    </w:p>
    <w:p w14:paraId="15CFA656" w14:textId="4BDBB6CB" w:rsidR="00C41270" w:rsidRPr="00A917F9" w:rsidRDefault="00C41270" w:rsidP="00C41270">
      <w:pPr>
        <w:pStyle w:val="ListParagraph"/>
        <w:numPr>
          <w:ilvl w:val="0"/>
          <w:numId w:val="1"/>
        </w:numPr>
        <w:jc w:val="both"/>
        <w:rPr>
          <w:rFonts w:ascii="Arial" w:eastAsia="Times New Roman" w:hAnsi="Arial" w:cs="Arial"/>
          <w:b/>
          <w:bCs/>
          <w:color w:val="000000"/>
          <w:sz w:val="20"/>
          <w:szCs w:val="20"/>
        </w:rPr>
      </w:pPr>
      <w:r w:rsidRPr="00A917F9">
        <w:rPr>
          <w:rFonts w:ascii="Arial" w:eastAsia="Times New Roman" w:hAnsi="Arial" w:cs="Arial"/>
          <w:color w:val="000000"/>
          <w:sz w:val="20"/>
          <w:szCs w:val="20"/>
        </w:rPr>
        <w:t xml:space="preserve">Behavioral psychometric functions. Dots with error bars indicate average performance +- SEM over mice as a function of contrast and target volume. Overlaid dark colored lines indicate psychometric fits to the averages, with the black dot indicating the average threshold. Light colored lines indicate the psychometric curves of individual mice. Black horizontal line indicates chance (0.5) performance. </w:t>
      </w:r>
    </w:p>
    <w:p w14:paraId="5A2CFAD2" w14:textId="7C20D196" w:rsidR="00C41270" w:rsidRPr="00A917F9" w:rsidRDefault="00C41270" w:rsidP="00C41270">
      <w:pPr>
        <w:pStyle w:val="ListParagraph"/>
        <w:numPr>
          <w:ilvl w:val="0"/>
          <w:numId w:val="1"/>
        </w:numPr>
        <w:jc w:val="both"/>
        <w:rPr>
          <w:rFonts w:ascii="Arial" w:eastAsia="Times New Roman" w:hAnsi="Arial" w:cs="Arial"/>
          <w:b/>
          <w:bCs/>
          <w:color w:val="000000"/>
          <w:sz w:val="20"/>
          <w:szCs w:val="20"/>
        </w:rPr>
      </w:pPr>
      <w:r w:rsidRPr="00A917F9">
        <w:rPr>
          <w:rFonts w:ascii="Arial" w:eastAsia="Times New Roman" w:hAnsi="Arial" w:cs="Arial"/>
          <w:color w:val="000000"/>
          <w:sz w:val="20"/>
          <w:szCs w:val="20"/>
        </w:rPr>
        <w:t xml:space="preserve">Psychometric thresholds per contrast. Each dot represents a mouse, lines indicate where a mice participated in both low and high contrast sessions. Bars indicate the average threshold over mice, while error bars in black indicate threshold SEM over mice. </w:t>
      </w:r>
    </w:p>
    <w:p w14:paraId="0A9F325E" w14:textId="313E6EA6" w:rsidR="00C41270" w:rsidRPr="00A917F9" w:rsidRDefault="00C41270" w:rsidP="00C41270">
      <w:pPr>
        <w:pStyle w:val="ListParagraph"/>
        <w:numPr>
          <w:ilvl w:val="0"/>
          <w:numId w:val="1"/>
        </w:numPr>
        <w:jc w:val="both"/>
        <w:rPr>
          <w:rFonts w:ascii="Arial" w:eastAsia="Times New Roman" w:hAnsi="Arial" w:cs="Arial"/>
          <w:b/>
          <w:bCs/>
          <w:color w:val="000000"/>
          <w:sz w:val="20"/>
          <w:szCs w:val="20"/>
        </w:rPr>
      </w:pPr>
      <w:r w:rsidRPr="00A917F9">
        <w:rPr>
          <w:rFonts w:ascii="Arial" w:eastAsia="Times New Roman" w:hAnsi="Arial" w:cs="Arial"/>
          <w:color w:val="000000"/>
          <w:sz w:val="20"/>
          <w:szCs w:val="20"/>
        </w:rPr>
        <w:t xml:space="preserve">Psychometric slopes per contrast. Presentation as in </w:t>
      </w:r>
      <w:r w:rsidRPr="00A917F9">
        <w:rPr>
          <w:rFonts w:ascii="Arial" w:eastAsia="Times New Roman" w:hAnsi="Arial" w:cs="Arial"/>
          <w:b/>
          <w:bCs/>
          <w:color w:val="000000"/>
          <w:sz w:val="20"/>
          <w:szCs w:val="20"/>
        </w:rPr>
        <w:t>e</w:t>
      </w:r>
      <w:r w:rsidRPr="00A917F9">
        <w:rPr>
          <w:rFonts w:ascii="Arial" w:eastAsia="Times New Roman" w:hAnsi="Arial" w:cs="Arial"/>
          <w:color w:val="000000"/>
          <w:sz w:val="20"/>
          <w:szCs w:val="20"/>
        </w:rPr>
        <w:t>.</w:t>
      </w:r>
    </w:p>
    <w:p w14:paraId="185BFF17" w14:textId="002B8A2C" w:rsidR="00C41270" w:rsidRPr="00A917F9" w:rsidRDefault="00C41270" w:rsidP="00C41270">
      <w:pPr>
        <w:pStyle w:val="ListParagraph"/>
        <w:numPr>
          <w:ilvl w:val="0"/>
          <w:numId w:val="1"/>
        </w:numPr>
        <w:jc w:val="both"/>
        <w:rPr>
          <w:rFonts w:ascii="Arial" w:eastAsia="Times New Roman" w:hAnsi="Arial" w:cs="Arial"/>
          <w:b/>
          <w:bCs/>
          <w:color w:val="000000"/>
          <w:sz w:val="20"/>
          <w:szCs w:val="20"/>
        </w:rPr>
      </w:pPr>
      <w:r w:rsidRPr="00A9352F">
        <w:rPr>
          <w:rFonts w:ascii="Arial" w:eastAsia="Times New Roman" w:hAnsi="Arial" w:cs="Arial"/>
          <w:color w:val="000000"/>
          <w:sz w:val="20"/>
          <w:szCs w:val="20"/>
        </w:rPr>
        <w:t xml:space="preserve">Behavioral performance as a function of contrast and target time relative to the switch in contrast. Dots with error bars indicate average performance +- SEM over mice. Solid </w:t>
      </w:r>
      <w:del w:id="147" w:author="Microsoft Office User" w:date="2021-05-06T15:11:00Z">
        <w:r w:rsidRPr="00A9352F" w:rsidDel="000338CA">
          <w:rPr>
            <w:rFonts w:ascii="Arial" w:eastAsia="Times New Roman" w:hAnsi="Arial" w:cs="Arial"/>
            <w:color w:val="000000"/>
            <w:sz w:val="20"/>
            <w:szCs w:val="20"/>
          </w:rPr>
          <w:delText>colored lines</w:delText>
        </w:r>
      </w:del>
      <w:ins w:id="148" w:author="Microsoft Office User" w:date="2021-05-06T15:11:00Z">
        <w:r w:rsidR="000338CA">
          <w:rPr>
            <w:rFonts w:ascii="Arial" w:eastAsia="Times New Roman" w:hAnsi="Arial" w:cs="Arial"/>
            <w:color w:val="000000"/>
            <w:sz w:val="20"/>
            <w:szCs w:val="20"/>
          </w:rPr>
          <w:t>curves</w:t>
        </w:r>
      </w:ins>
      <w:r w:rsidRPr="00A9352F">
        <w:rPr>
          <w:rFonts w:ascii="Arial" w:eastAsia="Times New Roman" w:hAnsi="Arial" w:cs="Arial"/>
          <w:color w:val="000000"/>
          <w:sz w:val="20"/>
          <w:szCs w:val="20"/>
        </w:rPr>
        <w:t xml:space="preserve"> indicate exponential function fits to the average over mice. Black, dashed vertical line indicates the contrast switch. </w:t>
      </w:r>
      <w:ins w:id="149" w:author="Microsoft Office User" w:date="2021-05-06T15:12:00Z">
        <w:r w:rsidR="00553CFB">
          <w:rPr>
            <w:rFonts w:ascii="Arial" w:eastAsia="Times New Roman" w:hAnsi="Arial" w:cs="Arial"/>
            <w:color w:val="000000"/>
            <w:sz w:val="20"/>
            <w:szCs w:val="20"/>
          </w:rPr>
          <w:t>Horizontal lines at the top of the plot indicate significant changes in performance between the first target presentation time and subsequent target presentation times, as assessed by Wilcoxon Sign-rank tests with false discovery rate correction for multiple comparisons.</w:t>
        </w:r>
      </w:ins>
    </w:p>
    <w:p w14:paraId="1C55DF03" w14:textId="70197F19" w:rsidR="00C41270" w:rsidRPr="00A9352F" w:rsidRDefault="00C41270" w:rsidP="00C41270">
      <w:pPr>
        <w:pStyle w:val="ListParagraph"/>
        <w:numPr>
          <w:ilvl w:val="0"/>
          <w:numId w:val="1"/>
        </w:numPr>
        <w:jc w:val="both"/>
        <w:rPr>
          <w:rFonts w:ascii="Arial" w:eastAsia="Times New Roman" w:hAnsi="Arial" w:cs="Arial"/>
          <w:b/>
          <w:bCs/>
          <w:color w:val="000000"/>
          <w:sz w:val="20"/>
          <w:szCs w:val="20"/>
        </w:rPr>
      </w:pPr>
      <w:r>
        <w:rPr>
          <w:rFonts w:ascii="Arial" w:eastAsia="Times New Roman" w:hAnsi="Arial" w:cs="Arial"/>
          <w:color w:val="000000"/>
          <w:sz w:val="20"/>
          <w:szCs w:val="20"/>
        </w:rPr>
        <w:t>A</w:t>
      </w:r>
      <w:r w:rsidRPr="00A9352F">
        <w:rPr>
          <w:rFonts w:ascii="Arial" w:eastAsia="Times New Roman" w:hAnsi="Arial" w:cs="Arial"/>
          <w:color w:val="000000"/>
          <w:sz w:val="20"/>
          <w:szCs w:val="20"/>
        </w:rPr>
        <w:t xml:space="preserve">verage time constant of exponential fits in low and high contrast. Presented as in </w:t>
      </w:r>
      <w:r w:rsidRPr="00A917F9">
        <w:rPr>
          <w:rFonts w:ascii="Arial" w:eastAsia="Times New Roman" w:hAnsi="Arial" w:cs="Arial"/>
          <w:b/>
          <w:bCs/>
          <w:color w:val="000000"/>
          <w:sz w:val="20"/>
          <w:szCs w:val="20"/>
        </w:rPr>
        <w:t>h</w:t>
      </w:r>
      <w:r w:rsidRPr="00A9352F">
        <w:rPr>
          <w:rFonts w:ascii="Arial" w:eastAsia="Times New Roman" w:hAnsi="Arial" w:cs="Arial"/>
          <w:color w:val="000000"/>
          <w:sz w:val="20"/>
          <w:szCs w:val="20"/>
        </w:rPr>
        <w:t>. In all plots, blue indicates when targets were presented in low contrast and red indicates high contrast.</w:t>
      </w:r>
    </w:p>
    <w:p w14:paraId="7F470653" w14:textId="284CA440" w:rsidR="00060506" w:rsidRDefault="00060506" w:rsidP="000A7884">
      <w:pPr>
        <w:jc w:val="both"/>
        <w:rPr>
          <w:rFonts w:ascii="Arial" w:eastAsia="Times New Roman" w:hAnsi="Arial" w:cs="Arial"/>
          <w:color w:val="000000"/>
          <w:sz w:val="22"/>
          <w:szCs w:val="22"/>
        </w:rPr>
      </w:pPr>
    </w:p>
    <w:p w14:paraId="7F594E73" w14:textId="77777777" w:rsidR="00C41270" w:rsidRDefault="00D80F68" w:rsidP="00C41270">
      <w:pPr>
        <w:jc w:val="both"/>
        <w:rPr>
          <w:rFonts w:ascii="Arial" w:eastAsia="Times New Roman" w:hAnsi="Arial" w:cs="Arial"/>
          <w:i/>
          <w:iCs/>
          <w:color w:val="000000"/>
          <w:sz w:val="22"/>
          <w:szCs w:val="22"/>
        </w:rPr>
      </w:pPr>
      <w:r>
        <w:rPr>
          <w:rFonts w:ascii="Arial" w:eastAsia="Times New Roman" w:hAnsi="Arial" w:cs="Arial"/>
          <w:color w:val="000000"/>
          <w:sz w:val="22"/>
          <w:szCs w:val="22"/>
        </w:rPr>
        <w:br w:type="page"/>
      </w:r>
      <w:r w:rsidR="00C41270">
        <w:rPr>
          <w:rFonts w:ascii="Arial" w:eastAsia="Times New Roman" w:hAnsi="Arial" w:cs="Arial"/>
          <w:i/>
          <w:iCs/>
          <w:color w:val="000000"/>
          <w:sz w:val="22"/>
          <w:szCs w:val="22"/>
        </w:rPr>
        <w:lastRenderedPageBreak/>
        <w:t>Auditory cortex is necessary for detection in noise.</w:t>
      </w:r>
    </w:p>
    <w:p w14:paraId="03398222" w14:textId="065C8E02" w:rsidR="0000545D" w:rsidRDefault="00C41270" w:rsidP="000A7884">
      <w:pPr>
        <w:jc w:val="both"/>
        <w:rPr>
          <w:rFonts w:ascii="Arial" w:eastAsia="Times New Roman" w:hAnsi="Arial" w:cs="Arial"/>
          <w:color w:val="000000"/>
          <w:sz w:val="22"/>
          <w:szCs w:val="22"/>
        </w:rPr>
      </w:pPr>
      <w:r>
        <w:rPr>
          <w:rFonts w:ascii="Arial" w:eastAsia="Times New Roman" w:hAnsi="Arial" w:cs="Arial"/>
          <w:color w:val="000000"/>
          <w:sz w:val="22"/>
          <w:szCs w:val="22"/>
        </w:rPr>
        <w:tab/>
      </w:r>
      <w:ins w:id="150" w:author="Microsoft Office User" w:date="2021-05-03T12:17:00Z">
        <w:r w:rsidR="00752512" w:rsidRPr="003A27B0">
          <w:rPr>
            <w:rFonts w:ascii="Arial" w:eastAsia="Times New Roman" w:hAnsi="Arial" w:cs="Arial"/>
            <w:color w:val="000000"/>
            <w:sz w:val="22"/>
            <w:szCs w:val="22"/>
          </w:rPr>
          <w:t xml:space="preserve">Previous studies </w:t>
        </w:r>
      </w:ins>
      <w:ins w:id="151" w:author="Microsoft Office User" w:date="2021-05-10T17:03:00Z">
        <w:r w:rsidR="003D73CB">
          <w:rPr>
            <w:rFonts w:ascii="Arial" w:eastAsia="Times New Roman" w:hAnsi="Arial" w:cs="Arial"/>
            <w:color w:val="000000"/>
            <w:sz w:val="22"/>
            <w:szCs w:val="22"/>
          </w:rPr>
          <w:t xml:space="preserve">have shown that while gain control happens </w:t>
        </w:r>
      </w:ins>
      <w:ins w:id="152" w:author="Microsoft Office User" w:date="2021-05-10T17:07:00Z">
        <w:r w:rsidR="003D73CB">
          <w:rPr>
            <w:rFonts w:ascii="Arial" w:eastAsia="Times New Roman" w:hAnsi="Arial" w:cs="Arial"/>
            <w:color w:val="000000"/>
            <w:sz w:val="22"/>
            <w:szCs w:val="22"/>
          </w:rPr>
          <w:t>in many areas across</w:t>
        </w:r>
      </w:ins>
      <w:ins w:id="153" w:author="Microsoft Office User" w:date="2021-05-10T17:03:00Z">
        <w:r w:rsidR="003D73CB">
          <w:rPr>
            <w:rFonts w:ascii="Arial" w:eastAsia="Times New Roman" w:hAnsi="Arial" w:cs="Arial"/>
            <w:color w:val="000000"/>
            <w:sz w:val="22"/>
            <w:szCs w:val="22"/>
          </w:rPr>
          <w:t xml:space="preserve"> the auditory pathway, </w:t>
        </w:r>
      </w:ins>
      <w:ins w:id="154" w:author="Microsoft Office User" w:date="2021-05-10T17:07:00Z">
        <w:r w:rsidR="003D73CB">
          <w:rPr>
            <w:rFonts w:ascii="Arial" w:eastAsia="Times New Roman" w:hAnsi="Arial" w:cs="Arial"/>
            <w:color w:val="000000"/>
            <w:sz w:val="22"/>
            <w:szCs w:val="22"/>
          </w:rPr>
          <w:t xml:space="preserve">gain </w:t>
        </w:r>
      </w:ins>
      <w:ins w:id="155" w:author="Microsoft Office User" w:date="2021-05-10T17:03:00Z">
        <w:r w:rsidR="003D73CB">
          <w:rPr>
            <w:rFonts w:ascii="Arial" w:eastAsia="Times New Roman" w:hAnsi="Arial" w:cs="Arial"/>
            <w:color w:val="000000"/>
            <w:sz w:val="22"/>
            <w:szCs w:val="22"/>
          </w:rPr>
          <w:t xml:space="preserve">adaptation is strongest in auditory cortex </w:t>
        </w:r>
      </w:ins>
      <w:ins w:id="156" w:author="Microsoft Office User" w:date="2021-05-10T17:01:00Z">
        <w:r w:rsidR="003A27B0">
          <w:rPr>
            <w:rFonts w:ascii="Arial" w:eastAsia="Times New Roman" w:hAnsi="Arial" w:cs="Arial"/>
            <w:color w:val="000000"/>
            <w:sz w:val="22"/>
            <w:szCs w:val="22"/>
          </w:rPr>
          <w:fldChar w:fldCharType="begin" w:fldLock="1"/>
        </w:r>
      </w:ins>
      <w:r w:rsidR="00421973">
        <w:rPr>
          <w:rFonts w:ascii="Arial" w:eastAsia="Times New Roman" w:hAnsi="Arial" w:cs="Arial"/>
          <w:color w:val="000000"/>
          <w:sz w:val="22"/>
          <w:szCs w:val="22"/>
        </w:rPr>
        <w:instrText>ADDIN CSL_CITATION {"citationItems":[{"id":"ITEM-1","itemData":{"DOI":"10.1371/journal.pbio.1001710","ISBN":"1545-7885","ISSN":"15449173","PMID":"24265596","abstract":"Identifying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M.","non-dropping-particle":"","parse-names":false,"suffix":""}],"id":"ITEM-1","issue":"11","issued":{"date-parts":[["2013","11","12"]]},"page":"e1001710","publisher":"Public Library of Science","title":"Constructing Noise-Invariant Representations of Sound in the Auditory Pathway","type":"article-journal","volume":"11"},"uris":["http://www.mendeley.com/documents/?uuid=2a7d688c-b8a1-486b-9a1b-910622addcb3"]},{"id":"ITEM-2","itemData":{"DOI":"10.1038/s41467-019-14163-5","ISSN":"20411723","PMID":"31949136","abstract":"Neural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d91385cb-3b05-4b4f-a521-a56540f455e4"]}],"mendeley":{"formattedCitation":"[24,25]","plainTextFormattedCitation":"[24,25]","previouslyFormattedCitation":"[24,25]"},"properties":{"noteIndex":0},"schema":"https://github.com/citation-style-language/schema/raw/master/csl-citation.json"}</w:instrText>
      </w:r>
      <w:r w:rsidR="003A27B0">
        <w:rPr>
          <w:rFonts w:ascii="Arial" w:eastAsia="Times New Roman" w:hAnsi="Arial" w:cs="Arial"/>
          <w:color w:val="000000"/>
          <w:sz w:val="22"/>
          <w:szCs w:val="22"/>
        </w:rPr>
        <w:fldChar w:fldCharType="separate"/>
      </w:r>
      <w:r w:rsidR="003A27B0" w:rsidRPr="003A27B0">
        <w:rPr>
          <w:rFonts w:ascii="Arial" w:eastAsia="Times New Roman" w:hAnsi="Arial" w:cs="Arial"/>
          <w:noProof/>
          <w:color w:val="000000"/>
          <w:sz w:val="22"/>
          <w:szCs w:val="22"/>
        </w:rPr>
        <w:t>[24,25]</w:t>
      </w:r>
      <w:ins w:id="157" w:author="Microsoft Office User" w:date="2021-05-10T17:01:00Z">
        <w:r w:rsidR="003A27B0">
          <w:rPr>
            <w:rFonts w:ascii="Arial" w:eastAsia="Times New Roman" w:hAnsi="Arial" w:cs="Arial"/>
            <w:color w:val="000000"/>
            <w:sz w:val="22"/>
            <w:szCs w:val="22"/>
          </w:rPr>
          <w:fldChar w:fldCharType="end"/>
        </w:r>
      </w:ins>
      <w:ins w:id="158" w:author="Microsoft Office User" w:date="2021-05-10T17:02:00Z">
        <w:r w:rsidR="003D73CB">
          <w:rPr>
            <w:rFonts w:ascii="Arial" w:eastAsia="Times New Roman" w:hAnsi="Arial" w:cs="Arial"/>
            <w:color w:val="000000"/>
            <w:sz w:val="22"/>
            <w:szCs w:val="22"/>
          </w:rPr>
          <w:t xml:space="preserve">. </w:t>
        </w:r>
      </w:ins>
      <w:ins w:id="159" w:author="Microsoft Office User" w:date="2021-05-10T17:03:00Z">
        <w:r w:rsidR="003D73CB">
          <w:rPr>
            <w:rFonts w:ascii="Arial" w:eastAsia="Times New Roman" w:hAnsi="Arial" w:cs="Arial"/>
            <w:color w:val="000000"/>
            <w:sz w:val="22"/>
            <w:szCs w:val="22"/>
          </w:rPr>
          <w:t>As s</w:t>
        </w:r>
      </w:ins>
      <w:ins w:id="160" w:author="Microsoft Office User" w:date="2021-05-10T17:04:00Z">
        <w:r w:rsidR="003D73CB">
          <w:rPr>
            <w:rFonts w:ascii="Arial" w:eastAsia="Times New Roman" w:hAnsi="Arial" w:cs="Arial"/>
            <w:color w:val="000000"/>
            <w:sz w:val="22"/>
            <w:szCs w:val="22"/>
          </w:rPr>
          <w:t xml:space="preserve">uch, we hypothesized that auditory cortex was likely to be a key brain area supporting the detection of sounds </w:t>
        </w:r>
      </w:ins>
      <w:ins w:id="161" w:author="Microsoft Office User" w:date="2021-05-10T17:05:00Z">
        <w:r w:rsidR="003D73CB">
          <w:rPr>
            <w:rFonts w:ascii="Arial" w:eastAsia="Times New Roman" w:hAnsi="Arial" w:cs="Arial"/>
            <w:color w:val="000000"/>
            <w:sz w:val="22"/>
            <w:szCs w:val="22"/>
          </w:rPr>
          <w:t>in the presence of background</w:t>
        </w:r>
      </w:ins>
      <w:ins w:id="162" w:author="Microsoft Office User" w:date="2021-05-10T17:07:00Z">
        <w:r w:rsidR="003D73CB">
          <w:rPr>
            <w:rFonts w:ascii="Arial" w:eastAsia="Times New Roman" w:hAnsi="Arial" w:cs="Arial"/>
            <w:color w:val="000000"/>
            <w:sz w:val="22"/>
            <w:szCs w:val="22"/>
          </w:rPr>
          <w:t xml:space="preserve"> noise, particularly when using background sounds known to modulate neuronal gain</w:t>
        </w:r>
      </w:ins>
      <w:ins w:id="163" w:author="Microsoft Office User" w:date="2021-05-10T17:05:00Z">
        <w:r w:rsidR="003D73CB">
          <w:rPr>
            <w:rFonts w:ascii="Arial" w:eastAsia="Times New Roman" w:hAnsi="Arial" w:cs="Arial"/>
            <w:color w:val="000000"/>
            <w:sz w:val="22"/>
            <w:szCs w:val="22"/>
          </w:rPr>
          <w:t xml:space="preserve">. </w:t>
        </w:r>
      </w:ins>
      <w:del w:id="164" w:author="Microsoft Office User" w:date="2021-05-10T17:05:00Z">
        <w:r w:rsidDel="003D73CB">
          <w:rPr>
            <w:rFonts w:ascii="Arial" w:eastAsia="Times New Roman" w:hAnsi="Arial" w:cs="Arial"/>
            <w:color w:val="000000"/>
            <w:sz w:val="22"/>
            <w:szCs w:val="22"/>
          </w:rPr>
          <w:delText xml:space="preserve">We </w:delText>
        </w:r>
        <w:r w:rsidR="007D3E69" w:rsidDel="003D73CB">
          <w:rPr>
            <w:rFonts w:ascii="Arial" w:eastAsia="Times New Roman" w:hAnsi="Arial" w:cs="Arial"/>
            <w:color w:val="000000"/>
            <w:sz w:val="22"/>
            <w:szCs w:val="22"/>
          </w:rPr>
          <w:delText>next tested whether</w:delText>
        </w:r>
        <w:r w:rsidDel="003D73CB">
          <w:rPr>
            <w:rFonts w:ascii="Arial" w:eastAsia="Times New Roman" w:hAnsi="Arial" w:cs="Arial"/>
            <w:color w:val="000000"/>
            <w:sz w:val="22"/>
            <w:szCs w:val="22"/>
          </w:rPr>
          <w:delText xml:space="preserve"> </w:delText>
        </w:r>
      </w:del>
      <w:del w:id="165" w:author="Microsoft Office User" w:date="2021-05-07T12:07:00Z">
        <w:r w:rsidDel="004625CD">
          <w:rPr>
            <w:rFonts w:ascii="Arial" w:eastAsia="Times New Roman" w:hAnsi="Arial" w:cs="Arial"/>
            <w:color w:val="000000"/>
            <w:sz w:val="22"/>
            <w:szCs w:val="22"/>
          </w:rPr>
          <w:delText>adaptation in auditory cortex shapes performance</w:delText>
        </w:r>
      </w:del>
      <w:del w:id="166" w:author="Microsoft Office User" w:date="2021-05-10T17:05:00Z">
        <w:r w:rsidDel="003D73CB">
          <w:rPr>
            <w:rFonts w:ascii="Arial" w:eastAsia="Times New Roman" w:hAnsi="Arial" w:cs="Arial"/>
            <w:color w:val="000000"/>
            <w:sz w:val="22"/>
            <w:szCs w:val="22"/>
          </w:rPr>
          <w:delText xml:space="preserve"> </w:delText>
        </w:r>
      </w:del>
      <w:del w:id="167" w:author="Microsoft Office User" w:date="2021-05-07T12:07:00Z">
        <w:r w:rsidDel="004625CD">
          <w:rPr>
            <w:rFonts w:ascii="Arial" w:eastAsia="Times New Roman" w:hAnsi="Arial" w:cs="Arial"/>
            <w:color w:val="000000"/>
            <w:sz w:val="22"/>
            <w:szCs w:val="22"/>
          </w:rPr>
          <w:delText>in</w:delText>
        </w:r>
      </w:del>
      <w:del w:id="168" w:author="Microsoft Office User" w:date="2021-05-10T17:05:00Z">
        <w:r w:rsidDel="003D73CB">
          <w:rPr>
            <w:rFonts w:ascii="Arial" w:eastAsia="Times New Roman" w:hAnsi="Arial" w:cs="Arial"/>
            <w:color w:val="000000"/>
            <w:sz w:val="22"/>
            <w:szCs w:val="22"/>
          </w:rPr>
          <w:delText xml:space="preserve"> </w:delText>
        </w:r>
      </w:del>
      <w:del w:id="169" w:author="Microsoft Office User" w:date="2021-05-07T12:07:00Z">
        <w:r w:rsidDel="004625CD">
          <w:rPr>
            <w:rFonts w:ascii="Arial" w:eastAsia="Times New Roman" w:hAnsi="Arial" w:cs="Arial"/>
            <w:color w:val="000000"/>
            <w:sz w:val="22"/>
            <w:szCs w:val="22"/>
          </w:rPr>
          <w:delText>this behavioral task</w:delText>
        </w:r>
      </w:del>
      <w:del w:id="170" w:author="Microsoft Office User" w:date="2021-05-10T17:05:00Z">
        <w:r w:rsidDel="003D73CB">
          <w:rPr>
            <w:rFonts w:ascii="Arial" w:eastAsia="Times New Roman" w:hAnsi="Arial" w:cs="Arial"/>
            <w:color w:val="000000"/>
            <w:sz w:val="22"/>
            <w:szCs w:val="22"/>
          </w:rPr>
          <w:delText xml:space="preserve">. </w:delText>
        </w:r>
      </w:del>
      <w:r>
        <w:rPr>
          <w:rFonts w:ascii="Arial" w:eastAsia="Times New Roman" w:hAnsi="Arial" w:cs="Arial"/>
          <w:color w:val="000000"/>
          <w:sz w:val="22"/>
          <w:szCs w:val="22"/>
        </w:rPr>
        <w:t>To test this prediction, we inactivated auditory cortex using the GABA agonist muscimol to assess whether it is necessary for task performance. We first validated that muscimol disrupts cortical coding of target sounds by applying muscimol topically to the cortical surface of awake, untrained mice while recording neuronal responses during passive playback of the behavioral stimuli (</w:t>
      </w:r>
      <w:r w:rsidR="005A3A78">
        <w:rPr>
          <w:rFonts w:ascii="Arial" w:eastAsia="Times New Roman" w:hAnsi="Arial" w:cs="Arial"/>
          <w:color w:val="000000"/>
          <w:sz w:val="22"/>
          <w:szCs w:val="22"/>
        </w:rPr>
        <w:t xml:space="preserve">Supplementary </w:t>
      </w:r>
      <w:r>
        <w:rPr>
          <w:rFonts w:ascii="Arial" w:eastAsia="Times New Roman" w:hAnsi="Arial" w:cs="Arial"/>
          <w:color w:val="000000"/>
          <w:sz w:val="22"/>
          <w:szCs w:val="22"/>
        </w:rPr>
        <w:t xml:space="preserve">Figure </w:t>
      </w:r>
      <w:r w:rsidR="005A3A78">
        <w:rPr>
          <w:rFonts w:ascii="Arial" w:eastAsia="Times New Roman" w:hAnsi="Arial" w:cs="Arial"/>
          <w:color w:val="000000"/>
          <w:sz w:val="22"/>
          <w:szCs w:val="22"/>
        </w:rPr>
        <w:t>1</w:t>
      </w:r>
      <w:r>
        <w:rPr>
          <w:rFonts w:ascii="Arial" w:eastAsia="Times New Roman" w:hAnsi="Arial" w:cs="Arial"/>
          <w:color w:val="000000"/>
          <w:sz w:val="22"/>
          <w:szCs w:val="22"/>
        </w:rPr>
        <w:t xml:space="preserve">a). We first recorded baseline responses to all stimuli, </w:t>
      </w:r>
      <w:r w:rsidR="0008595A">
        <w:rPr>
          <w:rFonts w:ascii="Arial" w:eastAsia="Times New Roman" w:hAnsi="Arial" w:cs="Arial"/>
          <w:color w:val="000000"/>
          <w:sz w:val="22"/>
          <w:szCs w:val="22"/>
        </w:rPr>
        <w:t>then topically applied muscimol or saline, waited 30 minutes, and recorded stimulus responses again. After muscimol application, there was a marked decrease in neural responses to targets compared to the baseline recordings (</w:t>
      </w:r>
      <w:r w:rsidR="005A3A78">
        <w:rPr>
          <w:rFonts w:ascii="Arial" w:eastAsia="Times New Roman" w:hAnsi="Arial" w:cs="Arial"/>
          <w:color w:val="000000"/>
          <w:sz w:val="22"/>
          <w:szCs w:val="22"/>
        </w:rPr>
        <w:t>Supplementary Figure 1</w:t>
      </w:r>
      <w:r w:rsidR="0008595A">
        <w:rPr>
          <w:rFonts w:ascii="Arial" w:eastAsia="Times New Roman" w:hAnsi="Arial" w:cs="Arial"/>
          <w:color w:val="000000"/>
          <w:sz w:val="22"/>
          <w:szCs w:val="22"/>
        </w:rPr>
        <w:t>b</w:t>
      </w:r>
      <w:r w:rsidR="00D72CA5">
        <w:rPr>
          <w:rFonts w:ascii="Arial" w:eastAsia="Times New Roman" w:hAnsi="Arial" w:cs="Arial"/>
          <w:color w:val="000000"/>
          <w:sz w:val="22"/>
          <w:szCs w:val="22"/>
        </w:rPr>
        <w:t>, top</w:t>
      </w:r>
      <w:r w:rsidR="0008595A">
        <w:rPr>
          <w:rFonts w:ascii="Arial" w:eastAsia="Times New Roman" w:hAnsi="Arial" w:cs="Arial"/>
          <w:color w:val="000000"/>
          <w:sz w:val="22"/>
          <w:szCs w:val="22"/>
        </w:rPr>
        <w:t>). Notably, in our saline control, we observed little to no change in neural responses after saline application (</w:t>
      </w:r>
      <w:r w:rsidR="005A3A78">
        <w:rPr>
          <w:rFonts w:ascii="Arial" w:eastAsia="Times New Roman" w:hAnsi="Arial" w:cs="Arial"/>
          <w:color w:val="000000"/>
          <w:sz w:val="22"/>
          <w:szCs w:val="22"/>
        </w:rPr>
        <w:t>Supplementary Figure 1</w:t>
      </w:r>
      <w:r w:rsidR="00D72CA5">
        <w:rPr>
          <w:rFonts w:ascii="Arial" w:eastAsia="Times New Roman" w:hAnsi="Arial" w:cs="Arial"/>
          <w:color w:val="000000"/>
          <w:sz w:val="22"/>
          <w:szCs w:val="22"/>
        </w:rPr>
        <w:t>b, bottom</w:t>
      </w:r>
      <w:r w:rsidR="0008595A">
        <w:rPr>
          <w:rFonts w:ascii="Arial" w:eastAsia="Times New Roman" w:hAnsi="Arial" w:cs="Arial"/>
          <w:color w:val="000000"/>
          <w:sz w:val="22"/>
          <w:szCs w:val="22"/>
        </w:rPr>
        <w:t xml:space="preserve">). </w:t>
      </w:r>
      <w:r w:rsidR="00D72CA5">
        <w:rPr>
          <w:rFonts w:ascii="Arial" w:eastAsia="Times New Roman" w:hAnsi="Arial" w:cs="Arial"/>
          <w:color w:val="000000"/>
          <w:sz w:val="22"/>
          <w:szCs w:val="22"/>
        </w:rPr>
        <w:t>We used a 3-way ANOVA to compare the effects of muscimol, contrast, and target volume on</w:t>
      </w:r>
      <w:r w:rsidR="0008595A">
        <w:rPr>
          <w:rFonts w:ascii="Arial" w:eastAsia="Times New Roman" w:hAnsi="Arial" w:cs="Arial"/>
          <w:color w:val="000000"/>
          <w:sz w:val="22"/>
          <w:szCs w:val="22"/>
        </w:rPr>
        <w:t xml:space="preserve"> target responses</w:t>
      </w:r>
      <w:r w:rsidR="00D72CA5">
        <w:rPr>
          <w:rFonts w:ascii="Arial" w:eastAsia="Times New Roman" w:hAnsi="Arial" w:cs="Arial"/>
          <w:color w:val="000000"/>
          <w:sz w:val="22"/>
          <w:szCs w:val="22"/>
        </w:rPr>
        <w:t xml:space="preserve"> in the saline and muscimol recording sessions. We found a significant main </w:t>
      </w:r>
      <w:del w:id="171" w:author="Microsoft Office User" w:date="2021-05-03T12:18:00Z">
        <w:r w:rsidR="00D72CA5" w:rsidDel="00362F61">
          <w:rPr>
            <w:rFonts w:ascii="Arial" w:eastAsia="Times New Roman" w:hAnsi="Arial" w:cs="Arial"/>
            <w:color w:val="000000"/>
            <w:sz w:val="22"/>
            <w:szCs w:val="22"/>
          </w:rPr>
          <w:delText>affect</w:delText>
        </w:r>
        <w:r w:rsidR="0008595A" w:rsidDel="00362F61">
          <w:rPr>
            <w:rFonts w:ascii="Arial" w:eastAsia="Times New Roman" w:hAnsi="Arial" w:cs="Arial"/>
            <w:color w:val="000000"/>
            <w:sz w:val="22"/>
            <w:szCs w:val="22"/>
          </w:rPr>
          <w:delText xml:space="preserve"> </w:delText>
        </w:r>
      </w:del>
      <w:ins w:id="172" w:author="Microsoft Office User" w:date="2021-05-03T12:18:00Z">
        <w:r w:rsidR="00362F61">
          <w:rPr>
            <w:rFonts w:ascii="Arial" w:eastAsia="Times New Roman" w:hAnsi="Arial" w:cs="Arial"/>
            <w:color w:val="000000"/>
            <w:sz w:val="22"/>
            <w:szCs w:val="22"/>
          </w:rPr>
          <w:t xml:space="preserve">effect </w:t>
        </w:r>
      </w:ins>
      <w:r w:rsidR="00D72CA5">
        <w:rPr>
          <w:rFonts w:ascii="Arial" w:eastAsia="Times New Roman" w:hAnsi="Arial" w:cs="Arial"/>
          <w:color w:val="000000"/>
          <w:sz w:val="22"/>
          <w:szCs w:val="22"/>
        </w:rPr>
        <w:t>of muscimol (</w:t>
      </w:r>
      <w:r w:rsidR="00D72CA5" w:rsidRPr="00C72113">
        <w:rPr>
          <w:rFonts w:ascii="Arial" w:eastAsia="Times New Roman" w:hAnsi="Arial" w:cs="Arial"/>
          <w:i/>
          <w:iCs/>
          <w:color w:val="000000"/>
          <w:sz w:val="22"/>
          <w:szCs w:val="22"/>
        </w:rPr>
        <w:t>F</w:t>
      </w:r>
      <w:r w:rsidR="00D72CA5">
        <w:rPr>
          <w:rFonts w:ascii="Arial" w:eastAsia="Times New Roman" w:hAnsi="Arial" w:cs="Arial"/>
          <w:color w:val="000000"/>
          <w:sz w:val="22"/>
          <w:szCs w:val="22"/>
        </w:rPr>
        <w:t xml:space="preserve">(1) = 322.65, </w:t>
      </w:r>
      <w:r w:rsidR="00D72CA5" w:rsidRPr="00C72113">
        <w:rPr>
          <w:rFonts w:ascii="Arial" w:eastAsia="Times New Roman" w:hAnsi="Arial" w:cs="Arial"/>
          <w:i/>
          <w:iCs/>
          <w:color w:val="000000"/>
          <w:sz w:val="22"/>
          <w:szCs w:val="22"/>
        </w:rPr>
        <w:t>p</w:t>
      </w:r>
      <w:r w:rsidR="00D72CA5">
        <w:rPr>
          <w:rFonts w:ascii="Arial" w:eastAsia="Times New Roman" w:hAnsi="Arial" w:cs="Arial"/>
          <w:color w:val="000000"/>
          <w:sz w:val="22"/>
          <w:szCs w:val="22"/>
        </w:rPr>
        <w:t xml:space="preserve"> = 4.88e-67) and volume (</w:t>
      </w:r>
      <w:r w:rsidR="00D72CA5" w:rsidRPr="00C72113">
        <w:rPr>
          <w:rFonts w:ascii="Arial" w:eastAsia="Times New Roman" w:hAnsi="Arial" w:cs="Arial"/>
          <w:i/>
          <w:iCs/>
          <w:color w:val="000000"/>
          <w:sz w:val="22"/>
          <w:szCs w:val="22"/>
        </w:rPr>
        <w:t>F</w:t>
      </w:r>
      <w:r w:rsidR="00D72CA5">
        <w:rPr>
          <w:rFonts w:ascii="Arial" w:eastAsia="Times New Roman" w:hAnsi="Arial" w:cs="Arial"/>
          <w:color w:val="000000"/>
          <w:sz w:val="22"/>
          <w:szCs w:val="22"/>
        </w:rPr>
        <w:t xml:space="preserve">(6) = 15.48, </w:t>
      </w:r>
      <w:r w:rsidR="00D72CA5" w:rsidRPr="00C72113">
        <w:rPr>
          <w:rFonts w:ascii="Arial" w:eastAsia="Times New Roman" w:hAnsi="Arial" w:cs="Arial"/>
          <w:i/>
          <w:iCs/>
          <w:color w:val="000000"/>
          <w:sz w:val="22"/>
          <w:szCs w:val="22"/>
        </w:rPr>
        <w:t>p</w:t>
      </w:r>
      <w:r w:rsidR="00D72CA5">
        <w:rPr>
          <w:rFonts w:ascii="Arial" w:eastAsia="Times New Roman" w:hAnsi="Arial" w:cs="Arial"/>
          <w:color w:val="000000"/>
          <w:sz w:val="22"/>
          <w:szCs w:val="22"/>
        </w:rPr>
        <w:t xml:space="preserve"> = 1.98e-17), but no main effect of contrast (</w:t>
      </w:r>
      <w:r w:rsidR="00D72CA5" w:rsidRPr="00C72113">
        <w:rPr>
          <w:rFonts w:ascii="Arial" w:eastAsia="Times New Roman" w:hAnsi="Arial" w:cs="Arial"/>
          <w:i/>
          <w:iCs/>
          <w:color w:val="000000"/>
          <w:sz w:val="22"/>
          <w:szCs w:val="22"/>
        </w:rPr>
        <w:t>F</w:t>
      </w:r>
      <w:r w:rsidR="00D72CA5">
        <w:rPr>
          <w:rFonts w:ascii="Arial" w:eastAsia="Times New Roman" w:hAnsi="Arial" w:cs="Arial"/>
          <w:color w:val="000000"/>
          <w:sz w:val="22"/>
          <w:szCs w:val="22"/>
        </w:rPr>
        <w:t xml:space="preserve">(1) = 0.39, </w:t>
      </w:r>
      <w:r w:rsidR="00D72CA5" w:rsidRPr="00C72113">
        <w:rPr>
          <w:rFonts w:ascii="Arial" w:eastAsia="Times New Roman" w:hAnsi="Arial" w:cs="Arial"/>
          <w:i/>
          <w:iCs/>
          <w:color w:val="000000"/>
          <w:sz w:val="22"/>
          <w:szCs w:val="22"/>
        </w:rPr>
        <w:t>p</w:t>
      </w:r>
      <w:r w:rsidR="00D72CA5">
        <w:rPr>
          <w:rFonts w:ascii="Arial" w:eastAsia="Times New Roman" w:hAnsi="Arial" w:cs="Arial"/>
          <w:color w:val="000000"/>
          <w:sz w:val="22"/>
          <w:szCs w:val="22"/>
        </w:rPr>
        <w:t xml:space="preserve"> = 0.53)</w:t>
      </w:r>
      <w:r w:rsidR="000D3D0B">
        <w:rPr>
          <w:rFonts w:ascii="Arial" w:eastAsia="Times New Roman" w:hAnsi="Arial" w:cs="Arial"/>
          <w:color w:val="000000"/>
          <w:sz w:val="22"/>
          <w:szCs w:val="22"/>
        </w:rPr>
        <w:t>,</w:t>
      </w:r>
      <w:r w:rsidR="00D72CA5">
        <w:rPr>
          <w:rFonts w:ascii="Arial" w:eastAsia="Times New Roman" w:hAnsi="Arial" w:cs="Arial"/>
          <w:color w:val="000000"/>
          <w:sz w:val="22"/>
          <w:szCs w:val="22"/>
        </w:rPr>
        <w:t xml:space="preserve"> indicating </w:t>
      </w:r>
      <w:r w:rsidR="0008595A">
        <w:rPr>
          <w:rFonts w:ascii="Arial" w:eastAsia="Times New Roman" w:hAnsi="Arial" w:cs="Arial"/>
          <w:color w:val="000000"/>
          <w:sz w:val="22"/>
          <w:szCs w:val="22"/>
        </w:rPr>
        <w:t>nearly complete suppression of responses to both targets and noise in high and low contrast (</w:t>
      </w:r>
      <w:r w:rsidR="005A3A78">
        <w:rPr>
          <w:rFonts w:ascii="Arial" w:eastAsia="Times New Roman" w:hAnsi="Arial" w:cs="Arial"/>
          <w:color w:val="000000"/>
          <w:sz w:val="22"/>
          <w:szCs w:val="22"/>
        </w:rPr>
        <w:t xml:space="preserve">Supplementary Figure </w:t>
      </w:r>
      <w:r w:rsidR="00D72CA5">
        <w:rPr>
          <w:rFonts w:ascii="Arial" w:eastAsia="Times New Roman" w:hAnsi="Arial" w:cs="Arial"/>
          <w:color w:val="000000"/>
          <w:sz w:val="22"/>
          <w:szCs w:val="22"/>
        </w:rPr>
        <w:t>1c</w:t>
      </w:r>
      <w:r w:rsidR="0008595A">
        <w:rPr>
          <w:rFonts w:ascii="Arial" w:eastAsia="Times New Roman" w:hAnsi="Arial" w:cs="Arial"/>
          <w:color w:val="000000"/>
          <w:sz w:val="22"/>
          <w:szCs w:val="22"/>
        </w:rPr>
        <w:t>). These results confirmed that muscimol effectively disrupts the cortical coding of our behavioral stimuli.</w:t>
      </w:r>
    </w:p>
    <w:p w14:paraId="5E1BFD31" w14:textId="5B616939" w:rsidR="007D3D70" w:rsidRDefault="00F70576" w:rsidP="000A7884">
      <w:pPr>
        <w:jc w:val="both"/>
        <w:rPr>
          <w:ins w:id="173" w:author="Microsoft Office User" w:date="2021-05-10T15:59:00Z"/>
          <w:rFonts w:ascii="Arial" w:eastAsia="Times New Roman" w:hAnsi="Arial" w:cs="Arial"/>
          <w:color w:val="000000"/>
          <w:sz w:val="22"/>
          <w:szCs w:val="22"/>
        </w:rPr>
      </w:pPr>
      <w:r>
        <w:rPr>
          <w:rFonts w:ascii="Arial" w:eastAsia="Times New Roman" w:hAnsi="Arial" w:cs="Arial"/>
          <w:color w:val="000000"/>
          <w:sz w:val="22"/>
          <w:szCs w:val="22"/>
        </w:rPr>
        <w:tab/>
        <w:t xml:space="preserve">To test whether </w:t>
      </w:r>
      <w:del w:id="174" w:author="Microsoft Office User" w:date="2021-05-10T14:51:00Z">
        <w:r w:rsidDel="000B79DE">
          <w:rPr>
            <w:rFonts w:ascii="Arial" w:eastAsia="Times New Roman" w:hAnsi="Arial" w:cs="Arial"/>
            <w:color w:val="000000"/>
            <w:sz w:val="22"/>
            <w:szCs w:val="22"/>
          </w:rPr>
          <w:delText xml:space="preserve">this cortical </w:delText>
        </w:r>
      </w:del>
      <w:ins w:id="175" w:author="Maria Neimark Geffen" w:date="2021-05-03T11:41:00Z">
        <w:del w:id="176" w:author="Microsoft Office User" w:date="2021-05-10T14:51:00Z">
          <w:r w:rsidR="00D00C3A" w:rsidDel="000B79DE">
            <w:rPr>
              <w:rFonts w:ascii="Arial" w:eastAsia="Times New Roman" w:hAnsi="Arial" w:cs="Arial"/>
              <w:color w:val="000000"/>
              <w:sz w:val="22"/>
              <w:szCs w:val="22"/>
            </w:rPr>
            <w:delText xml:space="preserve">activity </w:delText>
          </w:r>
        </w:del>
      </w:ins>
      <w:del w:id="177" w:author="Microsoft Office User" w:date="2021-05-10T14:51:00Z">
        <w:r w:rsidDel="000B79DE">
          <w:rPr>
            <w:rFonts w:ascii="Arial" w:eastAsia="Times New Roman" w:hAnsi="Arial" w:cs="Arial"/>
            <w:color w:val="000000"/>
            <w:sz w:val="22"/>
            <w:szCs w:val="22"/>
          </w:rPr>
          <w:delText xml:space="preserve">disruption </w:delText>
        </w:r>
      </w:del>
      <w:ins w:id="178" w:author="Maria Neimark Geffen" w:date="2021-05-03T11:41:00Z">
        <w:del w:id="179" w:author="Microsoft Office User" w:date="2021-05-10T14:51:00Z">
          <w:r w:rsidR="00D00C3A" w:rsidDel="000B79DE">
            <w:rPr>
              <w:rFonts w:ascii="Arial" w:eastAsia="Times New Roman" w:hAnsi="Arial" w:cs="Arial"/>
              <w:color w:val="000000"/>
              <w:sz w:val="22"/>
              <w:szCs w:val="22"/>
            </w:rPr>
            <w:delText>by muscimol</w:delText>
          </w:r>
        </w:del>
      </w:ins>
      <w:ins w:id="180" w:author="Microsoft Office User" w:date="2021-05-10T14:51:00Z">
        <w:r w:rsidR="000B79DE">
          <w:rPr>
            <w:rFonts w:ascii="Arial" w:eastAsia="Times New Roman" w:hAnsi="Arial" w:cs="Arial"/>
            <w:color w:val="000000"/>
            <w:sz w:val="22"/>
            <w:szCs w:val="22"/>
          </w:rPr>
          <w:t>inactivation of auditory cortex</w:t>
        </w:r>
      </w:ins>
      <w:ins w:id="181" w:author="Maria Neimark Geffen" w:date="2021-05-03T11:41:00Z">
        <w:r w:rsidR="00D00C3A">
          <w:rPr>
            <w:rFonts w:ascii="Arial" w:eastAsia="Times New Roman" w:hAnsi="Arial" w:cs="Arial"/>
            <w:color w:val="000000"/>
            <w:sz w:val="22"/>
            <w:szCs w:val="22"/>
          </w:rPr>
          <w:t xml:space="preserve"> </w:t>
        </w:r>
      </w:ins>
      <w:del w:id="182" w:author="Microsoft Office User" w:date="2021-05-10T14:51:00Z">
        <w:r w:rsidDel="00290F81">
          <w:rPr>
            <w:rFonts w:ascii="Arial" w:eastAsia="Times New Roman" w:hAnsi="Arial" w:cs="Arial"/>
            <w:color w:val="000000"/>
            <w:sz w:val="22"/>
            <w:szCs w:val="22"/>
          </w:rPr>
          <w:delText xml:space="preserve">perturbs </w:delText>
        </w:r>
      </w:del>
      <w:ins w:id="183" w:author="Microsoft Office User" w:date="2021-05-10T14:51:00Z">
        <w:r w:rsidR="00290F81">
          <w:rPr>
            <w:rFonts w:ascii="Arial" w:eastAsia="Times New Roman" w:hAnsi="Arial" w:cs="Arial"/>
            <w:color w:val="000000"/>
            <w:sz w:val="22"/>
            <w:szCs w:val="22"/>
          </w:rPr>
          <w:t xml:space="preserve">affects </w:t>
        </w:r>
      </w:ins>
      <w:r>
        <w:rPr>
          <w:rFonts w:ascii="Arial" w:eastAsia="Times New Roman" w:hAnsi="Arial" w:cs="Arial"/>
          <w:color w:val="000000"/>
          <w:sz w:val="22"/>
          <w:szCs w:val="22"/>
        </w:rPr>
        <w:t>behavioral performance, we repeated the same experiments in behaving mice, administering muscimol or saline</w:t>
      </w:r>
      <w:r w:rsidR="0064651D">
        <w:rPr>
          <w:rFonts w:ascii="Arial" w:eastAsia="Times New Roman" w:hAnsi="Arial" w:cs="Arial"/>
          <w:color w:val="000000"/>
          <w:sz w:val="22"/>
          <w:szCs w:val="22"/>
        </w:rPr>
        <w:t xml:space="preserve"> bilaterally</w:t>
      </w:r>
      <w:r>
        <w:rPr>
          <w:rFonts w:ascii="Arial" w:eastAsia="Times New Roman" w:hAnsi="Arial" w:cs="Arial"/>
          <w:color w:val="000000"/>
          <w:sz w:val="22"/>
          <w:szCs w:val="22"/>
        </w:rPr>
        <w:t xml:space="preserve"> through chronically implanted </w:t>
      </w:r>
      <w:proofErr w:type="spellStart"/>
      <w:r>
        <w:rPr>
          <w:rFonts w:ascii="Arial" w:eastAsia="Times New Roman" w:hAnsi="Arial" w:cs="Arial"/>
          <w:color w:val="000000"/>
          <w:sz w:val="22"/>
          <w:szCs w:val="22"/>
        </w:rPr>
        <w:t>cannulae</w:t>
      </w:r>
      <w:proofErr w:type="spellEnd"/>
      <w:r>
        <w:rPr>
          <w:rFonts w:ascii="Arial" w:eastAsia="Times New Roman" w:hAnsi="Arial" w:cs="Arial"/>
          <w:color w:val="000000"/>
          <w:sz w:val="22"/>
          <w:szCs w:val="22"/>
        </w:rPr>
        <w:t xml:space="preserve"> (Figure 3</w:t>
      </w:r>
      <w:r w:rsidR="005A3A78">
        <w:rPr>
          <w:rFonts w:ascii="Arial" w:eastAsia="Times New Roman" w:hAnsi="Arial" w:cs="Arial"/>
          <w:color w:val="000000"/>
          <w:sz w:val="22"/>
          <w:szCs w:val="22"/>
        </w:rPr>
        <w:t>a</w:t>
      </w:r>
      <w:r>
        <w:rPr>
          <w:rFonts w:ascii="Arial" w:eastAsia="Times New Roman" w:hAnsi="Arial" w:cs="Arial"/>
          <w:color w:val="000000"/>
          <w:sz w:val="22"/>
          <w:szCs w:val="22"/>
        </w:rPr>
        <w:t xml:space="preserve">). As observed in cortical activity, there was a profound decrease in the rate of responding to both targets (hits) and noise (false alarms) in both contrasts (Figure </w:t>
      </w:r>
      <w:r w:rsidR="005A3A78">
        <w:rPr>
          <w:rFonts w:ascii="Arial" w:eastAsia="Times New Roman" w:hAnsi="Arial" w:cs="Arial"/>
          <w:color w:val="000000"/>
          <w:sz w:val="22"/>
          <w:szCs w:val="22"/>
        </w:rPr>
        <w:t>3b</w:t>
      </w:r>
      <w:r>
        <w:rPr>
          <w:rFonts w:ascii="Arial" w:eastAsia="Times New Roman" w:hAnsi="Arial" w:cs="Arial"/>
          <w:color w:val="000000"/>
          <w:sz w:val="22"/>
          <w:szCs w:val="22"/>
        </w:rPr>
        <w:t>). We quantified these effects on the psychometric curve</w:t>
      </w:r>
      <w:del w:id="184" w:author="Microsoft Office User" w:date="2021-05-10T14:38:00Z">
        <w:r w:rsidDel="000B79DE">
          <w:rPr>
            <w:rFonts w:ascii="Arial" w:eastAsia="Times New Roman" w:hAnsi="Arial" w:cs="Arial"/>
            <w:color w:val="000000"/>
            <w:sz w:val="22"/>
            <w:szCs w:val="22"/>
          </w:rPr>
          <w:delText>, and observed significant decrease</w:delText>
        </w:r>
        <w:r w:rsidR="0064651D" w:rsidDel="000B79DE">
          <w:rPr>
            <w:rFonts w:ascii="Arial" w:eastAsia="Times New Roman" w:hAnsi="Arial" w:cs="Arial"/>
            <w:color w:val="000000"/>
            <w:sz w:val="22"/>
            <w:szCs w:val="22"/>
          </w:rPr>
          <w:delText>s</w:delText>
        </w:r>
        <w:r w:rsidDel="000B79DE">
          <w:rPr>
            <w:rFonts w:ascii="Arial" w:eastAsia="Times New Roman" w:hAnsi="Arial" w:cs="Arial"/>
            <w:color w:val="000000"/>
            <w:sz w:val="22"/>
            <w:szCs w:val="22"/>
          </w:rPr>
          <w:delText xml:space="preserve"> in the response rate at the highest volume, false alarm rate, and slope of the psychometric functions</w:delText>
        </w:r>
      </w:del>
      <w:ins w:id="185" w:author="Microsoft Office User" w:date="2021-05-10T14:38:00Z">
        <w:r w:rsidR="000B79DE">
          <w:rPr>
            <w:rFonts w:ascii="Arial" w:eastAsia="Times New Roman" w:hAnsi="Arial" w:cs="Arial"/>
            <w:color w:val="000000"/>
            <w:sz w:val="22"/>
            <w:szCs w:val="22"/>
          </w:rPr>
          <w:t xml:space="preserve"> using a 3-way ANOVA </w:t>
        </w:r>
      </w:ins>
      <w:ins w:id="186" w:author="Microsoft Office User" w:date="2021-05-10T14:39:00Z">
        <w:r w:rsidR="000B79DE">
          <w:rPr>
            <w:rFonts w:ascii="Arial" w:eastAsia="Times New Roman" w:hAnsi="Arial" w:cs="Arial"/>
            <w:color w:val="000000"/>
            <w:sz w:val="22"/>
            <w:szCs w:val="22"/>
          </w:rPr>
          <w:t xml:space="preserve">with </w:t>
        </w:r>
      </w:ins>
      <w:ins w:id="187" w:author="Microsoft Office User" w:date="2021-05-10T15:30:00Z">
        <w:r w:rsidR="00F269BE">
          <w:rPr>
            <w:rFonts w:ascii="Arial" w:eastAsia="Times New Roman" w:hAnsi="Arial" w:cs="Arial"/>
            <w:color w:val="000000"/>
            <w:sz w:val="22"/>
            <w:szCs w:val="22"/>
          </w:rPr>
          <w:t xml:space="preserve">cortical </w:t>
        </w:r>
      </w:ins>
      <w:ins w:id="188" w:author="Microsoft Office User" w:date="2021-05-10T14:39:00Z">
        <w:r w:rsidR="000B79DE">
          <w:rPr>
            <w:rFonts w:ascii="Arial" w:eastAsia="Times New Roman" w:hAnsi="Arial" w:cs="Arial"/>
            <w:color w:val="000000"/>
            <w:sz w:val="22"/>
            <w:szCs w:val="22"/>
          </w:rPr>
          <w:t>intervention (muscimol or saline), contrast, and target volume as factors. We foun</w:t>
        </w:r>
      </w:ins>
      <w:ins w:id="189" w:author="Microsoft Office User" w:date="2021-05-10T14:42:00Z">
        <w:r w:rsidR="000B79DE">
          <w:rPr>
            <w:rFonts w:ascii="Arial" w:eastAsia="Times New Roman" w:hAnsi="Arial" w:cs="Arial"/>
            <w:color w:val="000000"/>
            <w:sz w:val="22"/>
            <w:szCs w:val="22"/>
          </w:rPr>
          <w:t>d</w:t>
        </w:r>
      </w:ins>
      <w:ins w:id="190" w:author="Microsoft Office User" w:date="2021-05-10T14:39:00Z">
        <w:r w:rsidR="000B79DE">
          <w:rPr>
            <w:rFonts w:ascii="Arial" w:eastAsia="Times New Roman" w:hAnsi="Arial" w:cs="Arial"/>
            <w:color w:val="000000"/>
            <w:sz w:val="22"/>
            <w:szCs w:val="22"/>
          </w:rPr>
          <w:t xml:space="preserve"> significant mai</w:t>
        </w:r>
      </w:ins>
      <w:ins w:id="191" w:author="Microsoft Office User" w:date="2021-05-10T14:40:00Z">
        <w:r w:rsidR="000B79DE">
          <w:rPr>
            <w:rFonts w:ascii="Arial" w:eastAsia="Times New Roman" w:hAnsi="Arial" w:cs="Arial"/>
            <w:color w:val="000000"/>
            <w:sz w:val="22"/>
            <w:szCs w:val="22"/>
          </w:rPr>
          <w:t>n effects of muscimol (</w:t>
        </w:r>
        <w:r w:rsidR="000B79DE">
          <w:rPr>
            <w:rFonts w:ascii="Arial" w:eastAsia="Times New Roman" w:hAnsi="Arial" w:cs="Arial"/>
            <w:i/>
            <w:iCs/>
            <w:color w:val="000000"/>
            <w:sz w:val="22"/>
            <w:szCs w:val="22"/>
          </w:rPr>
          <w:t>F</w:t>
        </w:r>
        <w:r w:rsidR="000B79DE">
          <w:rPr>
            <w:rFonts w:ascii="Arial" w:eastAsia="Times New Roman" w:hAnsi="Arial" w:cs="Arial"/>
            <w:color w:val="000000"/>
            <w:sz w:val="22"/>
            <w:szCs w:val="22"/>
          </w:rPr>
          <w:t>(1</w:t>
        </w:r>
      </w:ins>
      <w:ins w:id="192" w:author="Microsoft Office User" w:date="2021-05-10T15:57:00Z">
        <w:r w:rsidR="007D3D70">
          <w:rPr>
            <w:rFonts w:ascii="Arial" w:eastAsia="Times New Roman" w:hAnsi="Arial" w:cs="Arial"/>
            <w:color w:val="000000"/>
            <w:sz w:val="22"/>
            <w:szCs w:val="22"/>
          </w:rPr>
          <w:t>,307</w:t>
        </w:r>
      </w:ins>
      <w:ins w:id="193" w:author="Microsoft Office User" w:date="2021-05-10T14:40:00Z">
        <w:r w:rsidR="000B79DE">
          <w:rPr>
            <w:rFonts w:ascii="Arial" w:eastAsia="Times New Roman" w:hAnsi="Arial" w:cs="Arial"/>
            <w:color w:val="000000"/>
            <w:sz w:val="22"/>
            <w:szCs w:val="22"/>
          </w:rPr>
          <w:t xml:space="preserve">) = </w:t>
        </w:r>
      </w:ins>
      <w:r>
        <w:rPr>
          <w:rFonts w:ascii="Arial" w:eastAsia="Times New Roman" w:hAnsi="Arial" w:cs="Arial"/>
          <w:color w:val="000000"/>
          <w:sz w:val="22"/>
          <w:szCs w:val="22"/>
        </w:rPr>
        <w:t xml:space="preserve"> </w:t>
      </w:r>
      <w:ins w:id="194" w:author="Microsoft Office User" w:date="2021-05-10T14:42:00Z">
        <w:r w:rsidR="000B79DE">
          <w:rPr>
            <w:rFonts w:ascii="Arial" w:eastAsia="Times New Roman" w:hAnsi="Arial" w:cs="Arial"/>
            <w:color w:val="000000"/>
            <w:sz w:val="22"/>
            <w:szCs w:val="22"/>
          </w:rPr>
          <w:t xml:space="preserve">278.63, </w:t>
        </w:r>
        <w:r w:rsidR="000B79DE">
          <w:rPr>
            <w:rFonts w:ascii="Arial" w:eastAsia="Times New Roman" w:hAnsi="Arial" w:cs="Arial"/>
            <w:i/>
            <w:iCs/>
            <w:color w:val="000000"/>
            <w:sz w:val="22"/>
            <w:szCs w:val="22"/>
          </w:rPr>
          <w:t>p</w:t>
        </w:r>
        <w:r w:rsidR="000B79DE">
          <w:rPr>
            <w:rFonts w:ascii="Arial" w:eastAsia="Times New Roman" w:hAnsi="Arial" w:cs="Arial"/>
            <w:color w:val="000000"/>
            <w:sz w:val="22"/>
            <w:szCs w:val="22"/>
          </w:rPr>
          <w:t xml:space="preserve"> = 3.83e-44</w:t>
        </w:r>
      </w:ins>
      <w:ins w:id="195" w:author="Microsoft Office User" w:date="2021-05-10T14:43:00Z">
        <w:r w:rsidR="000B79DE">
          <w:rPr>
            <w:rFonts w:ascii="Arial" w:eastAsia="Times New Roman" w:hAnsi="Arial" w:cs="Arial"/>
            <w:color w:val="000000"/>
            <w:sz w:val="22"/>
            <w:szCs w:val="22"/>
          </w:rPr>
          <w:t>), contrast (</w:t>
        </w:r>
        <w:r w:rsidR="000B79DE">
          <w:rPr>
            <w:rFonts w:ascii="Arial" w:eastAsia="Times New Roman" w:hAnsi="Arial" w:cs="Arial"/>
            <w:i/>
            <w:iCs/>
            <w:color w:val="000000"/>
            <w:sz w:val="22"/>
            <w:szCs w:val="22"/>
          </w:rPr>
          <w:t>F</w:t>
        </w:r>
        <w:r w:rsidR="000B79DE">
          <w:rPr>
            <w:rFonts w:ascii="Arial" w:eastAsia="Times New Roman" w:hAnsi="Arial" w:cs="Arial"/>
            <w:color w:val="000000"/>
            <w:sz w:val="22"/>
            <w:szCs w:val="22"/>
          </w:rPr>
          <w:t>(1</w:t>
        </w:r>
      </w:ins>
      <w:ins w:id="196" w:author="Microsoft Office User" w:date="2021-05-10T15:57:00Z">
        <w:r w:rsidR="007D3D70">
          <w:rPr>
            <w:rFonts w:ascii="Arial" w:eastAsia="Times New Roman" w:hAnsi="Arial" w:cs="Arial"/>
            <w:color w:val="000000"/>
            <w:sz w:val="22"/>
            <w:szCs w:val="22"/>
          </w:rPr>
          <w:t>,307</w:t>
        </w:r>
      </w:ins>
      <w:ins w:id="197" w:author="Microsoft Office User" w:date="2021-05-10T14:43:00Z">
        <w:r w:rsidR="000B79DE">
          <w:rPr>
            <w:rFonts w:ascii="Arial" w:eastAsia="Times New Roman" w:hAnsi="Arial" w:cs="Arial"/>
            <w:color w:val="000000"/>
            <w:sz w:val="22"/>
            <w:szCs w:val="22"/>
          </w:rPr>
          <w:t xml:space="preserve">) = 4.39, </w:t>
        </w:r>
        <w:r w:rsidR="000B79DE">
          <w:rPr>
            <w:rFonts w:ascii="Arial" w:eastAsia="Times New Roman" w:hAnsi="Arial" w:cs="Arial"/>
            <w:i/>
            <w:iCs/>
            <w:color w:val="000000"/>
            <w:sz w:val="22"/>
            <w:szCs w:val="22"/>
          </w:rPr>
          <w:t>p</w:t>
        </w:r>
        <w:r w:rsidR="000B79DE">
          <w:rPr>
            <w:rFonts w:ascii="Arial" w:eastAsia="Times New Roman" w:hAnsi="Arial" w:cs="Arial"/>
            <w:color w:val="000000"/>
            <w:sz w:val="22"/>
            <w:szCs w:val="22"/>
          </w:rPr>
          <w:t xml:space="preserve"> = 0.037) and volume (</w:t>
        </w:r>
        <w:r w:rsidR="000B79DE">
          <w:rPr>
            <w:rFonts w:ascii="Arial" w:eastAsia="Times New Roman" w:hAnsi="Arial" w:cs="Arial"/>
            <w:i/>
            <w:iCs/>
            <w:color w:val="000000"/>
            <w:sz w:val="22"/>
            <w:szCs w:val="22"/>
          </w:rPr>
          <w:t>F</w:t>
        </w:r>
        <w:r w:rsidR="000B79DE">
          <w:rPr>
            <w:rFonts w:ascii="Arial" w:eastAsia="Times New Roman" w:hAnsi="Arial" w:cs="Arial"/>
            <w:color w:val="000000"/>
            <w:sz w:val="22"/>
            <w:szCs w:val="22"/>
          </w:rPr>
          <w:t>(6</w:t>
        </w:r>
      </w:ins>
      <w:ins w:id="198" w:author="Microsoft Office User" w:date="2021-05-10T15:57:00Z">
        <w:r w:rsidR="007D3D70">
          <w:rPr>
            <w:rFonts w:ascii="Arial" w:eastAsia="Times New Roman" w:hAnsi="Arial" w:cs="Arial"/>
            <w:color w:val="000000"/>
            <w:sz w:val="22"/>
            <w:szCs w:val="22"/>
          </w:rPr>
          <w:t>,307</w:t>
        </w:r>
      </w:ins>
      <w:ins w:id="199" w:author="Microsoft Office User" w:date="2021-05-10T14:43:00Z">
        <w:r w:rsidR="000B79DE">
          <w:rPr>
            <w:rFonts w:ascii="Arial" w:eastAsia="Times New Roman" w:hAnsi="Arial" w:cs="Arial"/>
            <w:color w:val="000000"/>
            <w:sz w:val="22"/>
            <w:szCs w:val="22"/>
          </w:rPr>
          <w:t xml:space="preserve">) = </w:t>
        </w:r>
      </w:ins>
      <w:ins w:id="200" w:author="Microsoft Office User" w:date="2021-05-10T14:44:00Z">
        <w:r w:rsidR="000B79DE">
          <w:rPr>
            <w:rFonts w:ascii="Arial" w:eastAsia="Times New Roman" w:hAnsi="Arial" w:cs="Arial"/>
            <w:color w:val="000000"/>
            <w:sz w:val="22"/>
            <w:szCs w:val="22"/>
          </w:rPr>
          <w:t xml:space="preserve">40.90, </w:t>
        </w:r>
        <w:r w:rsidR="000B79DE">
          <w:rPr>
            <w:rFonts w:ascii="Arial" w:eastAsia="Times New Roman" w:hAnsi="Arial" w:cs="Arial"/>
            <w:i/>
            <w:iCs/>
            <w:color w:val="000000"/>
            <w:sz w:val="22"/>
            <w:szCs w:val="22"/>
          </w:rPr>
          <w:t xml:space="preserve">p = </w:t>
        </w:r>
        <w:r w:rsidR="000B79DE">
          <w:rPr>
            <w:rFonts w:ascii="Arial" w:eastAsia="Times New Roman" w:hAnsi="Arial" w:cs="Arial"/>
            <w:color w:val="000000"/>
            <w:sz w:val="22"/>
            <w:szCs w:val="22"/>
          </w:rPr>
          <w:t>7.54e-36).</w:t>
        </w:r>
      </w:ins>
      <w:ins w:id="201" w:author="Microsoft Office User" w:date="2021-05-10T14:55:00Z">
        <w:r w:rsidR="00290F81">
          <w:rPr>
            <w:rFonts w:ascii="Arial" w:eastAsia="Times New Roman" w:hAnsi="Arial" w:cs="Arial"/>
            <w:color w:val="000000"/>
            <w:sz w:val="22"/>
            <w:szCs w:val="22"/>
          </w:rPr>
          <w:t xml:space="preserve"> Post-hoc tests showed that </w:t>
        </w:r>
      </w:ins>
      <w:ins w:id="202" w:author="Microsoft Office User" w:date="2021-05-10T15:18:00Z">
        <w:r w:rsidR="00111178">
          <w:rPr>
            <w:rFonts w:ascii="Arial" w:eastAsia="Times New Roman" w:hAnsi="Arial" w:cs="Arial"/>
            <w:color w:val="000000"/>
            <w:sz w:val="22"/>
            <w:szCs w:val="22"/>
          </w:rPr>
          <w:t>muscimol</w:t>
        </w:r>
      </w:ins>
      <w:ins w:id="203" w:author="Microsoft Office User" w:date="2021-05-10T15:28:00Z">
        <w:r w:rsidR="00111178">
          <w:rPr>
            <w:rFonts w:ascii="Arial" w:eastAsia="Times New Roman" w:hAnsi="Arial" w:cs="Arial"/>
            <w:color w:val="000000"/>
            <w:sz w:val="22"/>
            <w:szCs w:val="22"/>
          </w:rPr>
          <w:t xml:space="preserve"> application</w:t>
        </w:r>
      </w:ins>
      <w:ins w:id="204" w:author="Microsoft Office User" w:date="2021-05-10T15:22:00Z">
        <w:r w:rsidR="00111178">
          <w:rPr>
            <w:rFonts w:ascii="Arial" w:eastAsia="Times New Roman" w:hAnsi="Arial" w:cs="Arial"/>
            <w:color w:val="000000"/>
            <w:sz w:val="22"/>
            <w:szCs w:val="22"/>
          </w:rPr>
          <w:t xml:space="preserve"> significantly</w:t>
        </w:r>
      </w:ins>
      <w:ins w:id="205" w:author="Microsoft Office User" w:date="2021-05-10T15:18:00Z">
        <w:r w:rsidR="00111178">
          <w:rPr>
            <w:rFonts w:ascii="Arial" w:eastAsia="Times New Roman" w:hAnsi="Arial" w:cs="Arial"/>
            <w:color w:val="000000"/>
            <w:sz w:val="22"/>
            <w:szCs w:val="22"/>
          </w:rPr>
          <w:t xml:space="preserve"> decreased </w:t>
        </w:r>
      </w:ins>
      <w:ins w:id="206" w:author="Microsoft Office User" w:date="2021-05-10T15:21:00Z">
        <w:r w:rsidR="00111178">
          <w:rPr>
            <w:rFonts w:ascii="Arial" w:eastAsia="Times New Roman" w:hAnsi="Arial" w:cs="Arial"/>
            <w:color w:val="000000"/>
            <w:sz w:val="22"/>
            <w:szCs w:val="22"/>
          </w:rPr>
          <w:t>hit rates</w:t>
        </w:r>
      </w:ins>
      <w:ins w:id="207" w:author="Microsoft Office User" w:date="2021-05-10T15:23:00Z">
        <w:r w:rsidR="00111178">
          <w:rPr>
            <w:rFonts w:ascii="Arial" w:eastAsia="Times New Roman" w:hAnsi="Arial" w:cs="Arial"/>
            <w:color w:val="000000"/>
            <w:sz w:val="22"/>
            <w:szCs w:val="22"/>
          </w:rPr>
          <w:t xml:space="preserve"> by 31%</w:t>
        </w:r>
      </w:ins>
      <w:ins w:id="208" w:author="Microsoft Office User" w:date="2021-05-10T15:21:00Z">
        <w:r w:rsidR="00111178">
          <w:rPr>
            <w:rFonts w:ascii="Arial" w:eastAsia="Times New Roman" w:hAnsi="Arial" w:cs="Arial"/>
            <w:color w:val="000000"/>
            <w:sz w:val="22"/>
            <w:szCs w:val="22"/>
          </w:rPr>
          <w:t xml:space="preserve"> </w:t>
        </w:r>
      </w:ins>
      <w:ins w:id="209" w:author="Microsoft Office User" w:date="2021-05-10T15:22:00Z">
        <w:r w:rsidR="00111178">
          <w:rPr>
            <w:rFonts w:ascii="Arial" w:eastAsia="Times New Roman" w:hAnsi="Arial" w:cs="Arial"/>
            <w:color w:val="000000"/>
            <w:sz w:val="22"/>
            <w:szCs w:val="22"/>
          </w:rPr>
          <w:t>(95% CI [</w:t>
        </w:r>
      </w:ins>
      <w:ins w:id="210" w:author="Microsoft Office User" w:date="2021-05-10T15:23:00Z">
        <w:r w:rsidR="00111178">
          <w:rPr>
            <w:rFonts w:ascii="Arial" w:eastAsia="Times New Roman" w:hAnsi="Arial" w:cs="Arial"/>
            <w:color w:val="000000"/>
            <w:sz w:val="22"/>
            <w:szCs w:val="22"/>
          </w:rPr>
          <w:t xml:space="preserve">28,35]), </w:t>
        </w:r>
      </w:ins>
      <w:ins w:id="211" w:author="Microsoft Office User" w:date="2021-05-10T15:24:00Z">
        <w:r w:rsidR="00111178">
          <w:rPr>
            <w:rFonts w:ascii="Arial" w:eastAsia="Times New Roman" w:hAnsi="Arial" w:cs="Arial"/>
            <w:color w:val="000000"/>
            <w:sz w:val="22"/>
            <w:szCs w:val="22"/>
          </w:rPr>
          <w:t>wh</w:t>
        </w:r>
      </w:ins>
      <w:ins w:id="212" w:author="Microsoft Office User" w:date="2021-05-10T15:28:00Z">
        <w:r w:rsidR="00F269BE">
          <w:rPr>
            <w:rFonts w:ascii="Arial" w:eastAsia="Times New Roman" w:hAnsi="Arial" w:cs="Arial"/>
            <w:color w:val="000000"/>
            <w:sz w:val="22"/>
            <w:szCs w:val="22"/>
          </w:rPr>
          <w:t>er</w:t>
        </w:r>
      </w:ins>
      <w:ins w:id="213" w:author="Microsoft Office User" w:date="2021-05-10T15:39:00Z">
        <w:r w:rsidR="00F269BE">
          <w:rPr>
            <w:rFonts w:ascii="Arial" w:eastAsia="Times New Roman" w:hAnsi="Arial" w:cs="Arial"/>
            <w:color w:val="000000"/>
            <w:sz w:val="22"/>
            <w:szCs w:val="22"/>
          </w:rPr>
          <w:t>e</w:t>
        </w:r>
      </w:ins>
      <w:ins w:id="214" w:author="Microsoft Office User" w:date="2021-05-10T15:28:00Z">
        <w:r w:rsidR="00F269BE">
          <w:rPr>
            <w:rFonts w:ascii="Arial" w:eastAsia="Times New Roman" w:hAnsi="Arial" w:cs="Arial"/>
            <w:color w:val="000000"/>
            <w:sz w:val="22"/>
            <w:szCs w:val="22"/>
          </w:rPr>
          <w:t>as</w:t>
        </w:r>
      </w:ins>
      <w:ins w:id="215" w:author="Microsoft Office User" w:date="2021-05-10T15:24:00Z">
        <w:r w:rsidR="00111178">
          <w:rPr>
            <w:rFonts w:ascii="Arial" w:eastAsia="Times New Roman" w:hAnsi="Arial" w:cs="Arial"/>
            <w:color w:val="000000"/>
            <w:sz w:val="22"/>
            <w:szCs w:val="22"/>
          </w:rPr>
          <w:t xml:space="preserve"> hit rates were </w:t>
        </w:r>
      </w:ins>
      <w:ins w:id="216" w:author="Microsoft Office User" w:date="2021-05-10T15:28:00Z">
        <w:r w:rsidR="00F269BE">
          <w:rPr>
            <w:rFonts w:ascii="Arial" w:eastAsia="Times New Roman" w:hAnsi="Arial" w:cs="Arial"/>
            <w:color w:val="000000"/>
            <w:sz w:val="22"/>
            <w:szCs w:val="22"/>
          </w:rPr>
          <w:t>significantly</w:t>
        </w:r>
      </w:ins>
      <w:ins w:id="217" w:author="Microsoft Office User" w:date="2021-05-10T15:24:00Z">
        <w:r w:rsidR="00111178">
          <w:rPr>
            <w:rFonts w:ascii="Arial" w:eastAsia="Times New Roman" w:hAnsi="Arial" w:cs="Arial"/>
            <w:color w:val="000000"/>
            <w:sz w:val="22"/>
            <w:szCs w:val="22"/>
          </w:rPr>
          <w:t xml:space="preserve"> elevated in low contrast by </w:t>
        </w:r>
      </w:ins>
      <w:ins w:id="218" w:author="Microsoft Office User" w:date="2021-05-10T15:25:00Z">
        <w:r w:rsidR="00111178">
          <w:rPr>
            <w:rFonts w:ascii="Arial" w:eastAsia="Times New Roman" w:hAnsi="Arial" w:cs="Arial"/>
            <w:color w:val="000000"/>
            <w:sz w:val="22"/>
            <w:szCs w:val="22"/>
          </w:rPr>
          <w:t xml:space="preserve">4.9% (95% CI [2.6,7.6]). Furthermore, we observed </w:t>
        </w:r>
      </w:ins>
      <w:ins w:id="219" w:author="Microsoft Office User" w:date="2021-05-10T15:26:00Z">
        <w:r w:rsidR="00111178">
          <w:rPr>
            <w:rFonts w:ascii="Arial" w:eastAsia="Times New Roman" w:hAnsi="Arial" w:cs="Arial"/>
            <w:color w:val="000000"/>
            <w:sz w:val="22"/>
            <w:szCs w:val="22"/>
          </w:rPr>
          <w:t xml:space="preserve">significant interactions between </w:t>
        </w:r>
      </w:ins>
      <w:ins w:id="220" w:author="Microsoft Office User" w:date="2021-05-10T15:27:00Z">
        <w:r w:rsidR="00111178">
          <w:rPr>
            <w:rFonts w:ascii="Arial" w:eastAsia="Times New Roman" w:hAnsi="Arial" w:cs="Arial"/>
            <w:color w:val="000000"/>
            <w:sz w:val="22"/>
            <w:szCs w:val="22"/>
          </w:rPr>
          <w:t xml:space="preserve">target volume and </w:t>
        </w:r>
      </w:ins>
      <w:ins w:id="221" w:author="Microsoft Office User" w:date="2021-05-10T15:39:00Z">
        <w:r w:rsidR="007221F0">
          <w:rPr>
            <w:rFonts w:ascii="Arial" w:eastAsia="Times New Roman" w:hAnsi="Arial" w:cs="Arial"/>
            <w:color w:val="000000"/>
            <w:sz w:val="22"/>
            <w:szCs w:val="22"/>
          </w:rPr>
          <w:t xml:space="preserve">cortical </w:t>
        </w:r>
      </w:ins>
      <w:ins w:id="222" w:author="Microsoft Office User" w:date="2021-05-10T15:27:00Z">
        <w:r w:rsidR="00111178">
          <w:rPr>
            <w:rFonts w:ascii="Arial" w:eastAsia="Times New Roman" w:hAnsi="Arial" w:cs="Arial"/>
            <w:color w:val="000000"/>
            <w:sz w:val="22"/>
            <w:szCs w:val="22"/>
          </w:rPr>
          <w:t>intervention (</w:t>
        </w:r>
        <w:r w:rsidR="00111178">
          <w:rPr>
            <w:rFonts w:ascii="Arial" w:eastAsia="Times New Roman" w:hAnsi="Arial" w:cs="Arial"/>
            <w:i/>
            <w:iCs/>
            <w:color w:val="000000"/>
            <w:sz w:val="22"/>
            <w:szCs w:val="22"/>
          </w:rPr>
          <w:t>F</w:t>
        </w:r>
        <w:r w:rsidR="00111178">
          <w:rPr>
            <w:rFonts w:ascii="Arial" w:eastAsia="Times New Roman" w:hAnsi="Arial" w:cs="Arial"/>
            <w:color w:val="000000"/>
            <w:sz w:val="22"/>
            <w:szCs w:val="22"/>
          </w:rPr>
          <w:t>(6</w:t>
        </w:r>
      </w:ins>
      <w:ins w:id="223" w:author="Microsoft Office User" w:date="2021-05-10T15:57:00Z">
        <w:r w:rsidR="007D3D70">
          <w:rPr>
            <w:rFonts w:ascii="Arial" w:eastAsia="Times New Roman" w:hAnsi="Arial" w:cs="Arial"/>
            <w:color w:val="000000"/>
            <w:sz w:val="22"/>
            <w:szCs w:val="22"/>
          </w:rPr>
          <w:t>,307</w:t>
        </w:r>
      </w:ins>
      <w:ins w:id="224" w:author="Microsoft Office User" w:date="2021-05-10T15:27:00Z">
        <w:r w:rsidR="00111178">
          <w:rPr>
            <w:rFonts w:ascii="Arial" w:eastAsia="Times New Roman" w:hAnsi="Arial" w:cs="Arial"/>
            <w:color w:val="000000"/>
            <w:sz w:val="22"/>
            <w:szCs w:val="22"/>
          </w:rPr>
          <w:t xml:space="preserve">) = </w:t>
        </w:r>
      </w:ins>
      <w:ins w:id="225" w:author="Microsoft Office User" w:date="2021-05-10T15:28:00Z">
        <w:r w:rsidR="00F269BE">
          <w:rPr>
            <w:rFonts w:ascii="Arial" w:eastAsia="Times New Roman" w:hAnsi="Arial" w:cs="Arial"/>
            <w:color w:val="000000"/>
            <w:sz w:val="22"/>
            <w:szCs w:val="22"/>
          </w:rPr>
          <w:t xml:space="preserve">14.11, </w:t>
        </w:r>
        <w:r w:rsidR="00F269BE">
          <w:rPr>
            <w:rFonts w:ascii="Arial" w:eastAsia="Times New Roman" w:hAnsi="Arial" w:cs="Arial"/>
            <w:i/>
            <w:iCs/>
            <w:color w:val="000000"/>
            <w:sz w:val="22"/>
            <w:szCs w:val="22"/>
          </w:rPr>
          <w:t xml:space="preserve">p </w:t>
        </w:r>
        <w:r w:rsidR="00F269BE">
          <w:rPr>
            <w:rFonts w:ascii="Arial" w:eastAsia="Times New Roman" w:hAnsi="Arial" w:cs="Arial"/>
            <w:color w:val="000000"/>
            <w:sz w:val="22"/>
            <w:szCs w:val="22"/>
          </w:rPr>
          <w:t xml:space="preserve">= 4.47e-14), and </w:t>
        </w:r>
      </w:ins>
      <w:ins w:id="226" w:author="Microsoft Office User" w:date="2021-05-10T15:29:00Z">
        <w:r w:rsidR="00F269BE">
          <w:rPr>
            <w:rFonts w:ascii="Arial" w:eastAsia="Times New Roman" w:hAnsi="Arial" w:cs="Arial"/>
            <w:color w:val="000000"/>
            <w:sz w:val="22"/>
            <w:szCs w:val="22"/>
          </w:rPr>
          <w:t>between target volume and contrast (</w:t>
        </w:r>
        <w:r w:rsidR="00F269BE">
          <w:rPr>
            <w:rFonts w:ascii="Arial" w:eastAsia="Times New Roman" w:hAnsi="Arial" w:cs="Arial"/>
            <w:i/>
            <w:iCs/>
            <w:color w:val="000000"/>
            <w:sz w:val="22"/>
            <w:szCs w:val="22"/>
          </w:rPr>
          <w:t>F</w:t>
        </w:r>
        <w:r w:rsidR="00F269BE">
          <w:rPr>
            <w:rFonts w:ascii="Arial" w:eastAsia="Times New Roman" w:hAnsi="Arial" w:cs="Arial"/>
            <w:color w:val="000000"/>
            <w:sz w:val="22"/>
            <w:szCs w:val="22"/>
          </w:rPr>
          <w:t>(6</w:t>
        </w:r>
      </w:ins>
      <w:ins w:id="227" w:author="Microsoft Office User" w:date="2021-05-10T15:57:00Z">
        <w:r w:rsidR="007D3D70">
          <w:rPr>
            <w:rFonts w:ascii="Arial" w:eastAsia="Times New Roman" w:hAnsi="Arial" w:cs="Arial"/>
            <w:color w:val="000000"/>
            <w:sz w:val="22"/>
            <w:szCs w:val="22"/>
          </w:rPr>
          <w:t>,307</w:t>
        </w:r>
      </w:ins>
      <w:ins w:id="228" w:author="Microsoft Office User" w:date="2021-05-10T15:29:00Z">
        <w:r w:rsidR="00F269BE">
          <w:rPr>
            <w:rFonts w:ascii="Arial" w:eastAsia="Times New Roman" w:hAnsi="Arial" w:cs="Arial"/>
            <w:color w:val="000000"/>
            <w:sz w:val="22"/>
            <w:szCs w:val="22"/>
          </w:rPr>
          <w:t xml:space="preserve">) = 2.97, </w:t>
        </w:r>
        <w:r w:rsidR="00F269BE">
          <w:rPr>
            <w:rFonts w:ascii="Arial" w:eastAsia="Times New Roman" w:hAnsi="Arial" w:cs="Arial"/>
            <w:i/>
            <w:iCs/>
            <w:color w:val="000000"/>
            <w:sz w:val="22"/>
            <w:szCs w:val="22"/>
          </w:rPr>
          <w:t>p</w:t>
        </w:r>
        <w:r w:rsidR="00F269BE">
          <w:rPr>
            <w:rFonts w:ascii="Arial" w:eastAsia="Times New Roman" w:hAnsi="Arial" w:cs="Arial"/>
            <w:color w:val="000000"/>
            <w:sz w:val="22"/>
            <w:szCs w:val="22"/>
          </w:rPr>
          <w:t xml:space="preserve"> = 7.87e-3), </w:t>
        </w:r>
      </w:ins>
      <w:ins w:id="229" w:author="Microsoft Office User" w:date="2021-05-10T15:30:00Z">
        <w:r w:rsidR="00F269BE">
          <w:rPr>
            <w:rFonts w:ascii="Arial" w:eastAsia="Times New Roman" w:hAnsi="Arial" w:cs="Arial"/>
            <w:color w:val="000000"/>
            <w:sz w:val="22"/>
            <w:szCs w:val="22"/>
          </w:rPr>
          <w:t xml:space="preserve">but no significant interaction between contrast and cortical intervention. </w:t>
        </w:r>
      </w:ins>
      <w:ins w:id="230" w:author="Microsoft Office User" w:date="2021-05-10T15:31:00Z">
        <w:r w:rsidR="00F269BE">
          <w:rPr>
            <w:rFonts w:ascii="Arial" w:eastAsia="Times New Roman" w:hAnsi="Arial" w:cs="Arial"/>
            <w:color w:val="000000"/>
            <w:sz w:val="22"/>
            <w:szCs w:val="22"/>
          </w:rPr>
          <w:t xml:space="preserve">This pattern of results suggests that </w:t>
        </w:r>
      </w:ins>
      <w:ins w:id="231" w:author="Microsoft Office User" w:date="2021-05-10T15:40:00Z">
        <w:r w:rsidR="007221F0">
          <w:rPr>
            <w:rFonts w:ascii="Arial" w:eastAsia="Times New Roman" w:hAnsi="Arial" w:cs="Arial"/>
            <w:color w:val="000000"/>
            <w:sz w:val="22"/>
            <w:szCs w:val="22"/>
          </w:rPr>
          <w:t xml:space="preserve">muscimol and contrast </w:t>
        </w:r>
      </w:ins>
      <w:ins w:id="232" w:author="Microsoft Office User" w:date="2021-05-10T16:41:00Z">
        <w:r w:rsidR="00EF2304">
          <w:rPr>
            <w:rFonts w:ascii="Arial" w:eastAsia="Times New Roman" w:hAnsi="Arial" w:cs="Arial"/>
            <w:color w:val="000000"/>
            <w:sz w:val="22"/>
            <w:szCs w:val="22"/>
          </w:rPr>
          <w:t>re</w:t>
        </w:r>
      </w:ins>
      <w:ins w:id="233" w:author="Microsoft Office User" w:date="2021-05-10T15:40:00Z">
        <w:r w:rsidR="007221F0">
          <w:rPr>
            <w:rFonts w:ascii="Arial" w:eastAsia="Times New Roman" w:hAnsi="Arial" w:cs="Arial"/>
            <w:color w:val="000000"/>
            <w:sz w:val="22"/>
            <w:szCs w:val="22"/>
          </w:rPr>
          <w:t xml:space="preserve">shape psychometric </w:t>
        </w:r>
      </w:ins>
      <w:ins w:id="234" w:author="Microsoft Office User" w:date="2021-05-10T15:41:00Z">
        <w:r w:rsidR="007221F0">
          <w:rPr>
            <w:rFonts w:ascii="Arial" w:eastAsia="Times New Roman" w:hAnsi="Arial" w:cs="Arial"/>
            <w:color w:val="000000"/>
            <w:sz w:val="22"/>
            <w:szCs w:val="22"/>
          </w:rPr>
          <w:t>performance</w:t>
        </w:r>
      </w:ins>
      <w:ins w:id="235" w:author="Microsoft Office User" w:date="2021-05-10T15:40:00Z">
        <w:r w:rsidR="007221F0">
          <w:rPr>
            <w:rFonts w:ascii="Arial" w:eastAsia="Times New Roman" w:hAnsi="Arial" w:cs="Arial"/>
            <w:color w:val="000000"/>
            <w:sz w:val="22"/>
            <w:szCs w:val="22"/>
          </w:rPr>
          <w:t xml:space="preserve"> in a </w:t>
        </w:r>
      </w:ins>
      <w:ins w:id="236" w:author="Microsoft Office User" w:date="2021-05-10T15:41:00Z">
        <w:r w:rsidR="007221F0">
          <w:rPr>
            <w:rFonts w:ascii="Arial" w:eastAsia="Times New Roman" w:hAnsi="Arial" w:cs="Arial"/>
            <w:color w:val="000000"/>
            <w:sz w:val="22"/>
            <w:szCs w:val="22"/>
          </w:rPr>
          <w:t>similar manner.</w:t>
        </w:r>
      </w:ins>
      <w:ins w:id="237" w:author="Microsoft Office User" w:date="2021-05-10T15:45:00Z">
        <w:r w:rsidR="007221F0">
          <w:rPr>
            <w:rFonts w:ascii="Arial" w:eastAsia="Times New Roman" w:hAnsi="Arial" w:cs="Arial"/>
            <w:color w:val="000000"/>
            <w:sz w:val="22"/>
            <w:szCs w:val="22"/>
          </w:rPr>
          <w:t xml:space="preserve"> </w:t>
        </w:r>
      </w:ins>
    </w:p>
    <w:p w14:paraId="5041F857" w14:textId="50B41AEE" w:rsidR="0008595A" w:rsidRDefault="00F70576">
      <w:pPr>
        <w:ind w:firstLine="720"/>
        <w:jc w:val="both"/>
        <w:rPr>
          <w:rFonts w:ascii="Arial" w:eastAsia="Times New Roman" w:hAnsi="Arial" w:cs="Arial"/>
          <w:color w:val="000000"/>
          <w:sz w:val="22"/>
          <w:szCs w:val="22"/>
        </w:rPr>
        <w:pPrChange w:id="238" w:author="Microsoft Office User" w:date="2021-05-10T15:59:00Z">
          <w:pPr>
            <w:jc w:val="both"/>
          </w:pPr>
        </w:pPrChange>
      </w:pPr>
      <w:del w:id="239" w:author="Microsoft Office User" w:date="2021-05-10T15:41:00Z">
        <w:r w:rsidDel="007221F0">
          <w:rPr>
            <w:rFonts w:ascii="Arial" w:eastAsia="Times New Roman" w:hAnsi="Arial" w:cs="Arial"/>
            <w:color w:val="000000"/>
            <w:sz w:val="22"/>
            <w:szCs w:val="22"/>
          </w:rPr>
          <w:delText xml:space="preserve">(Figure </w:delText>
        </w:r>
        <w:r w:rsidR="005A3A78" w:rsidDel="007221F0">
          <w:rPr>
            <w:rFonts w:ascii="Arial" w:eastAsia="Times New Roman" w:hAnsi="Arial" w:cs="Arial"/>
            <w:color w:val="000000"/>
            <w:sz w:val="22"/>
            <w:szCs w:val="22"/>
          </w:rPr>
          <w:delText>3c</w:delText>
        </w:r>
        <w:r w:rsidR="003A3139" w:rsidDel="007221F0">
          <w:rPr>
            <w:rFonts w:ascii="Arial" w:eastAsia="Times New Roman" w:hAnsi="Arial" w:cs="Arial"/>
            <w:color w:val="000000"/>
            <w:sz w:val="22"/>
            <w:szCs w:val="22"/>
          </w:rPr>
          <w:delText xml:space="preserve">, </w:delText>
        </w:r>
        <w:r w:rsidR="003A3139" w:rsidRPr="00C72113" w:rsidDel="007221F0">
          <w:rPr>
            <w:rFonts w:ascii="Arial" w:eastAsia="Times New Roman" w:hAnsi="Arial" w:cs="Arial"/>
            <w:b/>
            <w:bCs/>
            <w:color w:val="000000"/>
            <w:sz w:val="22"/>
            <w:szCs w:val="22"/>
          </w:rPr>
          <w:delText>STATS T</w:delText>
        </w:r>
      </w:del>
      <w:ins w:id="240" w:author="Microsoft Office User" w:date="2021-05-10T15:41:00Z">
        <w:r w:rsidR="007221F0">
          <w:rPr>
            <w:rFonts w:ascii="Arial" w:eastAsia="Times New Roman" w:hAnsi="Arial" w:cs="Arial"/>
            <w:color w:val="000000"/>
            <w:sz w:val="22"/>
            <w:szCs w:val="22"/>
          </w:rPr>
          <w:t>To better quantify</w:t>
        </w:r>
      </w:ins>
      <w:ins w:id="241" w:author="Microsoft Office User" w:date="2021-05-10T15:47:00Z">
        <w:r w:rsidR="007221F0">
          <w:rPr>
            <w:rFonts w:ascii="Arial" w:eastAsia="Times New Roman" w:hAnsi="Arial" w:cs="Arial"/>
            <w:color w:val="000000"/>
            <w:sz w:val="22"/>
            <w:szCs w:val="22"/>
          </w:rPr>
          <w:t xml:space="preserve"> the</w:t>
        </w:r>
      </w:ins>
      <w:ins w:id="242" w:author="Microsoft Office User" w:date="2021-05-10T15:41:00Z">
        <w:r w:rsidR="007221F0">
          <w:rPr>
            <w:rFonts w:ascii="Arial" w:eastAsia="Times New Roman" w:hAnsi="Arial" w:cs="Arial"/>
            <w:color w:val="000000"/>
            <w:sz w:val="22"/>
            <w:szCs w:val="22"/>
          </w:rPr>
          <w:t xml:space="preserve"> </w:t>
        </w:r>
      </w:ins>
      <w:ins w:id="243" w:author="Microsoft Office User" w:date="2021-05-10T15:42:00Z">
        <w:r w:rsidR="007221F0">
          <w:rPr>
            <w:rFonts w:ascii="Arial" w:eastAsia="Times New Roman" w:hAnsi="Arial" w:cs="Arial"/>
            <w:color w:val="000000"/>
            <w:sz w:val="22"/>
            <w:szCs w:val="22"/>
          </w:rPr>
          <w:t>specific</w:t>
        </w:r>
      </w:ins>
      <w:ins w:id="244" w:author="Microsoft Office User" w:date="2021-05-10T15:41:00Z">
        <w:r w:rsidR="007221F0">
          <w:rPr>
            <w:rFonts w:ascii="Arial" w:eastAsia="Times New Roman" w:hAnsi="Arial" w:cs="Arial"/>
            <w:color w:val="000000"/>
            <w:sz w:val="22"/>
            <w:szCs w:val="22"/>
          </w:rPr>
          <w:t xml:space="preserve"> </w:t>
        </w:r>
      </w:ins>
      <w:ins w:id="245" w:author="Microsoft Office User" w:date="2021-05-10T15:59:00Z">
        <w:r w:rsidR="007D3D70">
          <w:rPr>
            <w:rFonts w:ascii="Arial" w:eastAsia="Times New Roman" w:hAnsi="Arial" w:cs="Arial"/>
            <w:color w:val="000000"/>
            <w:sz w:val="22"/>
            <w:szCs w:val="22"/>
          </w:rPr>
          <w:t>e</w:t>
        </w:r>
      </w:ins>
      <w:ins w:id="246" w:author="Microsoft Office User" w:date="2021-05-10T15:41:00Z">
        <w:r w:rsidR="007221F0">
          <w:rPr>
            <w:rFonts w:ascii="Arial" w:eastAsia="Times New Roman" w:hAnsi="Arial" w:cs="Arial"/>
            <w:color w:val="000000"/>
            <w:sz w:val="22"/>
            <w:szCs w:val="22"/>
          </w:rPr>
          <w:t>ffects of muscimol on psychometric performance</w:t>
        </w:r>
      </w:ins>
      <w:ins w:id="247" w:author="Microsoft Office User" w:date="2021-05-10T15:42:00Z">
        <w:r w:rsidR="007221F0">
          <w:rPr>
            <w:rFonts w:ascii="Arial" w:eastAsia="Times New Roman" w:hAnsi="Arial" w:cs="Arial"/>
            <w:color w:val="000000"/>
            <w:sz w:val="22"/>
            <w:szCs w:val="22"/>
          </w:rPr>
          <w:t xml:space="preserve">, we extracted the </w:t>
        </w:r>
      </w:ins>
      <w:ins w:id="248" w:author="Microsoft Office User" w:date="2021-05-10T16:53:00Z">
        <w:r w:rsidR="003A27B0">
          <w:rPr>
            <w:rFonts w:ascii="Arial" w:eastAsia="Times New Roman" w:hAnsi="Arial" w:cs="Arial"/>
            <w:color w:val="000000"/>
            <w:sz w:val="22"/>
            <w:szCs w:val="22"/>
          </w:rPr>
          <w:t>response rate at maximum volume</w:t>
        </w:r>
      </w:ins>
      <w:ins w:id="249" w:author="Microsoft Office User" w:date="2021-05-10T15:42:00Z">
        <w:r w:rsidR="007221F0">
          <w:rPr>
            <w:rFonts w:ascii="Arial" w:eastAsia="Times New Roman" w:hAnsi="Arial" w:cs="Arial"/>
            <w:color w:val="000000"/>
            <w:sz w:val="22"/>
            <w:szCs w:val="22"/>
          </w:rPr>
          <w:t xml:space="preserve">, false alarm rates, </w:t>
        </w:r>
      </w:ins>
      <w:ins w:id="250" w:author="Microsoft Office User" w:date="2021-05-10T15:43:00Z">
        <w:r w:rsidR="007221F0">
          <w:rPr>
            <w:rFonts w:ascii="Arial" w:eastAsia="Times New Roman" w:hAnsi="Arial" w:cs="Arial"/>
            <w:color w:val="000000"/>
            <w:sz w:val="22"/>
            <w:szCs w:val="22"/>
          </w:rPr>
          <w:t xml:space="preserve">thresholds, and slopes of psychometric functions fit to each session (see Methods). </w:t>
        </w:r>
      </w:ins>
      <w:ins w:id="251" w:author="Microsoft Office User" w:date="2021-05-10T15:42:00Z">
        <w:r w:rsidR="007221F0">
          <w:rPr>
            <w:rFonts w:ascii="Arial" w:eastAsia="Times New Roman" w:hAnsi="Arial" w:cs="Arial"/>
            <w:color w:val="000000"/>
            <w:sz w:val="22"/>
            <w:szCs w:val="22"/>
          </w:rPr>
          <w:t xml:space="preserve"> </w:t>
        </w:r>
      </w:ins>
      <w:ins w:id="252" w:author="Microsoft Office User" w:date="2021-05-10T15:45:00Z">
        <w:r w:rsidR="007221F0">
          <w:rPr>
            <w:rFonts w:ascii="Arial" w:eastAsia="Times New Roman" w:hAnsi="Arial" w:cs="Arial"/>
            <w:color w:val="000000"/>
            <w:sz w:val="22"/>
            <w:szCs w:val="22"/>
          </w:rPr>
          <w:t xml:space="preserve">Muscimol significantly reduced every measure of psychometric performance, with the </w:t>
        </w:r>
      </w:ins>
      <w:del w:id="253" w:author="Microsoft Office User" w:date="2021-05-10T15:41:00Z">
        <w:r w:rsidR="003A3139" w:rsidRPr="007221F0" w:rsidDel="007221F0">
          <w:rPr>
            <w:rFonts w:ascii="Arial" w:eastAsia="Times New Roman" w:hAnsi="Arial" w:cs="Arial"/>
            <w:color w:val="000000"/>
            <w:sz w:val="22"/>
            <w:szCs w:val="22"/>
            <w:rPrChange w:id="254" w:author="Microsoft Office User" w:date="2021-05-10T15:46:00Z">
              <w:rPr>
                <w:rFonts w:ascii="Arial" w:eastAsia="Times New Roman" w:hAnsi="Arial" w:cs="Arial"/>
                <w:b/>
                <w:bCs/>
                <w:color w:val="000000"/>
                <w:sz w:val="22"/>
                <w:szCs w:val="22"/>
              </w:rPr>
            </w:rPrChange>
          </w:rPr>
          <w:delText>ABLE</w:delText>
        </w:r>
        <w:r w:rsidRPr="007221F0" w:rsidDel="007221F0">
          <w:rPr>
            <w:rFonts w:ascii="Arial" w:eastAsia="Times New Roman" w:hAnsi="Arial" w:cs="Arial"/>
            <w:color w:val="000000"/>
            <w:sz w:val="22"/>
            <w:szCs w:val="22"/>
          </w:rPr>
          <w:delText xml:space="preserve">). </w:delText>
        </w:r>
      </w:del>
      <w:del w:id="255" w:author="Microsoft Office User" w:date="2021-05-10T15:45:00Z">
        <w:r w:rsidRPr="007221F0" w:rsidDel="007221F0">
          <w:rPr>
            <w:rFonts w:ascii="Arial" w:eastAsia="Times New Roman" w:hAnsi="Arial" w:cs="Arial"/>
            <w:color w:val="000000"/>
            <w:sz w:val="22"/>
            <w:szCs w:val="22"/>
          </w:rPr>
          <w:delText>The only parameter that was unaffected by muscimol was the</w:delText>
        </w:r>
      </w:del>
      <w:ins w:id="256" w:author="Microsoft Office User" w:date="2021-05-10T15:45:00Z">
        <w:r w:rsidR="007221F0" w:rsidRPr="007221F0">
          <w:rPr>
            <w:rFonts w:ascii="Arial" w:eastAsia="Times New Roman" w:hAnsi="Arial" w:cs="Arial"/>
            <w:color w:val="000000"/>
            <w:sz w:val="22"/>
            <w:szCs w:val="22"/>
            <w:rPrChange w:id="257" w:author="Microsoft Office User" w:date="2021-05-10T15:46:00Z">
              <w:rPr>
                <w:rFonts w:ascii="Arial" w:eastAsia="Times New Roman" w:hAnsi="Arial" w:cs="Arial"/>
                <w:b/>
                <w:bCs/>
                <w:color w:val="000000"/>
                <w:sz w:val="22"/>
                <w:szCs w:val="22"/>
              </w:rPr>
            </w:rPrChange>
          </w:rPr>
          <w:t>exception of</w:t>
        </w:r>
      </w:ins>
      <w:r>
        <w:rPr>
          <w:rFonts w:ascii="Arial" w:eastAsia="Times New Roman" w:hAnsi="Arial" w:cs="Arial"/>
          <w:color w:val="000000"/>
          <w:sz w:val="22"/>
          <w:szCs w:val="22"/>
        </w:rPr>
        <w:t xml:space="preserve"> behavioral threshold (Figure </w:t>
      </w:r>
      <w:r w:rsidR="005A3A78">
        <w:rPr>
          <w:rFonts w:ascii="Arial" w:eastAsia="Times New Roman" w:hAnsi="Arial" w:cs="Arial"/>
          <w:color w:val="000000"/>
          <w:sz w:val="22"/>
          <w:szCs w:val="22"/>
        </w:rPr>
        <w:t>3c</w:t>
      </w:r>
      <w:ins w:id="258" w:author="Microsoft Office User" w:date="2021-05-10T15:46:00Z">
        <w:r w:rsidR="007221F0">
          <w:rPr>
            <w:rFonts w:ascii="Arial" w:eastAsia="Times New Roman" w:hAnsi="Arial" w:cs="Arial"/>
            <w:color w:val="000000"/>
            <w:sz w:val="22"/>
            <w:szCs w:val="22"/>
          </w:rPr>
          <w:t>, Table 1</w:t>
        </w:r>
      </w:ins>
      <w:del w:id="259" w:author="Microsoft Office User" w:date="2021-05-10T15:46:00Z">
        <w:r w:rsidDel="007221F0">
          <w:rPr>
            <w:rFonts w:ascii="Arial" w:eastAsia="Times New Roman" w:hAnsi="Arial" w:cs="Arial"/>
            <w:color w:val="000000"/>
            <w:sz w:val="22"/>
            <w:szCs w:val="22"/>
          </w:rPr>
          <w:delText>, bottom left panel</w:delText>
        </w:r>
      </w:del>
      <w:r>
        <w:rPr>
          <w:rFonts w:ascii="Arial" w:eastAsia="Times New Roman" w:hAnsi="Arial" w:cs="Arial"/>
          <w:color w:val="000000"/>
          <w:sz w:val="22"/>
          <w:szCs w:val="22"/>
        </w:rPr>
        <w:t>).</w:t>
      </w:r>
      <w:ins w:id="260" w:author="Microsoft Office User" w:date="2021-05-10T15:46:00Z">
        <w:r w:rsidR="007221F0">
          <w:rPr>
            <w:rFonts w:ascii="Arial" w:eastAsia="Times New Roman" w:hAnsi="Arial" w:cs="Arial"/>
            <w:color w:val="000000"/>
            <w:sz w:val="22"/>
            <w:szCs w:val="22"/>
          </w:rPr>
          <w:t xml:space="preserve"> From these results, we can conclude that auditory cortex is necessary for performing target in noise detection, </w:t>
        </w:r>
      </w:ins>
      <w:ins w:id="261" w:author="Microsoft Office User" w:date="2021-05-10T15:47:00Z">
        <w:r w:rsidR="007221F0">
          <w:rPr>
            <w:rFonts w:ascii="Arial" w:eastAsia="Times New Roman" w:hAnsi="Arial" w:cs="Arial"/>
            <w:color w:val="000000"/>
            <w:sz w:val="22"/>
            <w:szCs w:val="22"/>
          </w:rPr>
          <w:t>regardless of the background contrast</w:t>
        </w:r>
      </w:ins>
      <w:ins w:id="262" w:author="Microsoft Office User" w:date="2021-05-10T15:46:00Z">
        <w:r w:rsidR="007221F0">
          <w:rPr>
            <w:rFonts w:ascii="Arial" w:eastAsia="Times New Roman" w:hAnsi="Arial" w:cs="Arial"/>
            <w:color w:val="000000"/>
            <w:sz w:val="22"/>
            <w:szCs w:val="22"/>
          </w:rPr>
          <w:t>.</w:t>
        </w:r>
      </w:ins>
    </w:p>
    <w:p w14:paraId="3279AC94" w14:textId="77777777" w:rsidR="00292D46" w:rsidRDefault="00F70576" w:rsidP="000A7884">
      <w:pPr>
        <w:jc w:val="both"/>
        <w:rPr>
          <w:ins w:id="263" w:author="Maria Neimark Geffen" w:date="2021-05-03T11:41:00Z"/>
          <w:rFonts w:ascii="Arial" w:eastAsia="Times New Roman" w:hAnsi="Arial" w:cs="Arial"/>
          <w:color w:val="000000"/>
          <w:sz w:val="22"/>
          <w:szCs w:val="22"/>
        </w:rPr>
      </w:pPr>
      <w:r>
        <w:rPr>
          <w:rFonts w:ascii="Arial" w:eastAsia="Times New Roman" w:hAnsi="Arial" w:cs="Arial"/>
          <w:color w:val="000000"/>
          <w:sz w:val="22"/>
          <w:szCs w:val="22"/>
        </w:rPr>
        <w:tab/>
      </w:r>
      <w:r w:rsidR="00BA3B7D">
        <w:rPr>
          <w:rFonts w:ascii="Arial" w:eastAsia="Times New Roman" w:hAnsi="Arial" w:cs="Arial"/>
          <w:color w:val="000000"/>
          <w:sz w:val="22"/>
          <w:szCs w:val="22"/>
        </w:rPr>
        <w:t xml:space="preserve">A </w:t>
      </w:r>
      <w:r>
        <w:rPr>
          <w:rFonts w:ascii="Arial" w:eastAsia="Times New Roman" w:hAnsi="Arial" w:cs="Arial"/>
          <w:color w:val="000000"/>
          <w:sz w:val="22"/>
          <w:szCs w:val="22"/>
        </w:rPr>
        <w:t xml:space="preserve">potential alternative effect of muscimol </w:t>
      </w:r>
      <w:r w:rsidR="00BA3B7D">
        <w:rPr>
          <w:rFonts w:ascii="Arial" w:eastAsia="Times New Roman" w:hAnsi="Arial" w:cs="Arial"/>
          <w:color w:val="000000"/>
          <w:sz w:val="22"/>
          <w:szCs w:val="22"/>
        </w:rPr>
        <w:t>is a general loss of function that is not specific to hearing target sounds</w:t>
      </w:r>
      <w:r w:rsidR="005A3A78">
        <w:rPr>
          <w:rFonts w:ascii="Arial" w:eastAsia="Times New Roman" w:hAnsi="Arial" w:cs="Arial"/>
          <w:color w:val="000000"/>
          <w:sz w:val="22"/>
          <w:szCs w:val="22"/>
        </w:rPr>
        <w:t xml:space="preserve">. To control for this, we devised another task where instead of detecting targets in noise (Figure 3d), mice </w:t>
      </w:r>
      <w:r w:rsidR="00A95162">
        <w:rPr>
          <w:rFonts w:ascii="Arial" w:eastAsia="Times New Roman" w:hAnsi="Arial" w:cs="Arial"/>
          <w:color w:val="000000"/>
          <w:sz w:val="22"/>
          <w:szCs w:val="22"/>
        </w:rPr>
        <w:t>detected</w:t>
      </w:r>
      <w:r w:rsidR="005A3A78">
        <w:rPr>
          <w:rFonts w:ascii="Arial" w:eastAsia="Times New Roman" w:hAnsi="Arial" w:cs="Arial"/>
          <w:color w:val="000000"/>
          <w:sz w:val="22"/>
          <w:szCs w:val="22"/>
        </w:rPr>
        <w:t xml:space="preserve"> targets in silence (Figure 3e). To ensure equivalency between the two tasks, we took the highest volume trial of the target in noise task (</w:t>
      </w:r>
      <w:r w:rsidR="00A95162">
        <w:rPr>
          <w:rFonts w:ascii="Arial" w:eastAsia="Times New Roman" w:hAnsi="Arial" w:cs="Arial"/>
          <w:color w:val="000000"/>
          <w:sz w:val="22"/>
          <w:szCs w:val="22"/>
        </w:rPr>
        <w:t xml:space="preserve">25dB SNR in high contrast; </w:t>
      </w:r>
      <w:r w:rsidR="005A3A78">
        <w:rPr>
          <w:rFonts w:ascii="Arial" w:eastAsia="Times New Roman" w:hAnsi="Arial" w:cs="Arial"/>
          <w:color w:val="000000"/>
          <w:sz w:val="22"/>
          <w:szCs w:val="22"/>
        </w:rPr>
        <w:t xml:space="preserve">Figure 3d, left panel), and </w:t>
      </w:r>
      <w:r w:rsidR="00A95162">
        <w:rPr>
          <w:rFonts w:ascii="Arial" w:eastAsia="Times New Roman" w:hAnsi="Arial" w:cs="Arial"/>
          <w:color w:val="000000"/>
          <w:sz w:val="22"/>
          <w:szCs w:val="22"/>
        </w:rPr>
        <w:t xml:space="preserve">removed the background noise during the target detection period (Figure 3e, left panel). As such, mice detected the exact same targets as in the previous task, but without the flanking noise, allowing us to test whether auditory cortex is specifically required for detection in the presence of noise. </w:t>
      </w:r>
    </w:p>
    <w:p w14:paraId="0BB58605" w14:textId="732B7B6D" w:rsidR="005A3A78" w:rsidDel="00292D46" w:rsidRDefault="00A95162">
      <w:pPr>
        <w:ind w:firstLine="720"/>
        <w:jc w:val="both"/>
        <w:rPr>
          <w:del w:id="264" w:author="Maria Neimark Geffen" w:date="2021-05-03T11:41:00Z"/>
          <w:rFonts w:ascii="Arial" w:eastAsia="Times New Roman" w:hAnsi="Arial" w:cs="Arial"/>
          <w:color w:val="000000"/>
          <w:sz w:val="22"/>
          <w:szCs w:val="22"/>
        </w:rPr>
        <w:pPrChange w:id="265" w:author="Maria Neimark Geffen" w:date="2021-05-03T11:41:00Z">
          <w:pPr>
            <w:jc w:val="both"/>
          </w:pPr>
        </w:pPrChange>
      </w:pPr>
      <w:r>
        <w:rPr>
          <w:rFonts w:ascii="Arial" w:eastAsia="Times New Roman" w:hAnsi="Arial" w:cs="Arial"/>
          <w:color w:val="000000"/>
          <w:sz w:val="22"/>
          <w:szCs w:val="22"/>
        </w:rPr>
        <w:t>To assess psychometric performance in this new task, we modulated detection difficulty by attenuating the volume of each target.</w:t>
      </w:r>
      <w:ins w:id="266" w:author="Maria Neimark Geffen" w:date="2021-05-03T11:41:00Z">
        <w:r w:rsidR="00292D46">
          <w:rPr>
            <w:rFonts w:ascii="Arial" w:eastAsia="Times New Roman" w:hAnsi="Arial" w:cs="Arial"/>
            <w:color w:val="000000"/>
            <w:sz w:val="22"/>
            <w:szCs w:val="22"/>
          </w:rPr>
          <w:t xml:space="preserve"> </w:t>
        </w:r>
      </w:ins>
    </w:p>
    <w:p w14:paraId="61616160" w14:textId="5EAFCA52" w:rsidR="007221F0" w:rsidRPr="00EF2304" w:rsidRDefault="00A95162">
      <w:pPr>
        <w:ind w:firstLine="720"/>
        <w:jc w:val="both"/>
        <w:rPr>
          <w:ins w:id="267" w:author="Microsoft Office User" w:date="2021-05-10T15:48:00Z"/>
          <w:rFonts w:ascii="Arial" w:eastAsia="Times New Roman" w:hAnsi="Arial" w:cs="Arial"/>
          <w:color w:val="000000"/>
          <w:sz w:val="22"/>
          <w:szCs w:val="22"/>
        </w:rPr>
      </w:pPr>
      <w:del w:id="268" w:author="Maria Neimark Geffen" w:date="2021-05-03T11:41:00Z">
        <w:r w:rsidDel="00292D46">
          <w:rPr>
            <w:rFonts w:ascii="Arial" w:eastAsia="Times New Roman" w:hAnsi="Arial" w:cs="Arial"/>
            <w:color w:val="000000"/>
            <w:sz w:val="22"/>
            <w:szCs w:val="22"/>
          </w:rPr>
          <w:tab/>
        </w:r>
      </w:del>
      <w:r>
        <w:rPr>
          <w:rFonts w:ascii="Arial" w:eastAsia="Times New Roman" w:hAnsi="Arial" w:cs="Arial"/>
          <w:color w:val="000000"/>
          <w:sz w:val="22"/>
          <w:szCs w:val="22"/>
        </w:rPr>
        <w:t>As observed previously, inactivation of auditory cortex hindered detection in high contrast noise (Figure 3d, right panel). However, cortical inactivation had little effect on psychometric performance in silence (Figure 3e, right panel).</w:t>
      </w:r>
      <w:ins w:id="269" w:author="Microsoft Office User" w:date="2021-05-10T15:48:00Z">
        <w:r w:rsidR="007221F0">
          <w:rPr>
            <w:rFonts w:ascii="Arial" w:eastAsia="Times New Roman" w:hAnsi="Arial" w:cs="Arial"/>
            <w:color w:val="000000"/>
            <w:sz w:val="22"/>
            <w:szCs w:val="22"/>
          </w:rPr>
          <w:t xml:space="preserve"> We quantified these effects on the psychometric curve using a 3-way ANOVA with cortical intervention (muscimol or saline), task (</w:t>
        </w:r>
      </w:ins>
      <w:ins w:id="270" w:author="Microsoft Office User" w:date="2021-05-10T15:49:00Z">
        <w:r w:rsidR="007221F0">
          <w:rPr>
            <w:rFonts w:ascii="Arial" w:eastAsia="Times New Roman" w:hAnsi="Arial" w:cs="Arial"/>
            <w:color w:val="000000"/>
            <w:sz w:val="22"/>
            <w:szCs w:val="22"/>
          </w:rPr>
          <w:t>detection in noise or silence)</w:t>
        </w:r>
      </w:ins>
      <w:ins w:id="271" w:author="Microsoft Office User" w:date="2021-05-10T15:48:00Z">
        <w:r w:rsidR="007221F0">
          <w:rPr>
            <w:rFonts w:ascii="Arial" w:eastAsia="Times New Roman" w:hAnsi="Arial" w:cs="Arial"/>
            <w:color w:val="000000"/>
            <w:sz w:val="22"/>
            <w:szCs w:val="22"/>
          </w:rPr>
          <w:t>, and target volume as factors.</w:t>
        </w:r>
      </w:ins>
      <w:ins w:id="272" w:author="Microsoft Office User" w:date="2021-05-10T15:50:00Z">
        <w:r w:rsidR="007D3D70">
          <w:rPr>
            <w:rFonts w:ascii="Arial" w:eastAsia="Times New Roman" w:hAnsi="Arial" w:cs="Arial"/>
            <w:color w:val="000000"/>
            <w:sz w:val="22"/>
            <w:szCs w:val="22"/>
          </w:rPr>
          <w:t xml:space="preserve"> We found significant main effects of </w:t>
        </w:r>
      </w:ins>
      <w:ins w:id="273" w:author="Microsoft Office User" w:date="2021-05-10T15:51:00Z">
        <w:r w:rsidR="007D3D70">
          <w:rPr>
            <w:rFonts w:ascii="Arial" w:eastAsia="Times New Roman" w:hAnsi="Arial" w:cs="Arial"/>
            <w:color w:val="000000"/>
            <w:sz w:val="22"/>
            <w:szCs w:val="22"/>
          </w:rPr>
          <w:t>intervention (</w:t>
        </w:r>
        <w:r w:rsidR="007D3D70">
          <w:rPr>
            <w:rFonts w:ascii="Arial" w:eastAsia="Times New Roman" w:hAnsi="Arial" w:cs="Arial"/>
            <w:i/>
            <w:iCs/>
            <w:color w:val="000000"/>
            <w:sz w:val="22"/>
            <w:szCs w:val="22"/>
          </w:rPr>
          <w:t>F</w:t>
        </w:r>
        <w:r w:rsidR="007D3D70">
          <w:rPr>
            <w:rFonts w:ascii="Arial" w:eastAsia="Times New Roman" w:hAnsi="Arial" w:cs="Arial"/>
            <w:color w:val="000000"/>
            <w:sz w:val="22"/>
            <w:szCs w:val="22"/>
          </w:rPr>
          <w:t>(1,</w:t>
        </w:r>
      </w:ins>
      <w:ins w:id="274" w:author="Microsoft Office User" w:date="2021-05-10T16:00:00Z">
        <w:r w:rsidR="007D3D70">
          <w:rPr>
            <w:rFonts w:ascii="Arial" w:eastAsia="Times New Roman" w:hAnsi="Arial" w:cs="Arial"/>
            <w:color w:val="000000"/>
            <w:sz w:val="22"/>
            <w:szCs w:val="22"/>
          </w:rPr>
          <w:t xml:space="preserve">181) = 62.83, </w:t>
        </w:r>
        <w:r w:rsidR="00A969DB">
          <w:rPr>
            <w:rFonts w:ascii="Arial" w:eastAsia="Times New Roman" w:hAnsi="Arial" w:cs="Arial"/>
            <w:i/>
            <w:iCs/>
            <w:color w:val="000000"/>
            <w:sz w:val="22"/>
            <w:szCs w:val="22"/>
          </w:rPr>
          <w:t>p</w:t>
        </w:r>
        <w:r w:rsidR="00A969DB">
          <w:rPr>
            <w:rFonts w:ascii="Arial" w:eastAsia="Times New Roman" w:hAnsi="Arial" w:cs="Arial"/>
            <w:color w:val="000000"/>
            <w:sz w:val="22"/>
            <w:szCs w:val="22"/>
          </w:rPr>
          <w:t xml:space="preserve"> = </w:t>
        </w:r>
      </w:ins>
      <w:ins w:id="275" w:author="Microsoft Office User" w:date="2021-05-10T16:21:00Z">
        <w:r w:rsidR="00A969DB">
          <w:rPr>
            <w:rFonts w:ascii="Arial" w:eastAsia="Times New Roman" w:hAnsi="Arial" w:cs="Arial"/>
            <w:color w:val="000000"/>
            <w:sz w:val="22"/>
            <w:szCs w:val="22"/>
          </w:rPr>
          <w:t>3.62e-13)</w:t>
        </w:r>
      </w:ins>
      <w:ins w:id="276" w:author="Microsoft Office User" w:date="2021-05-10T15:51:00Z">
        <w:r w:rsidR="007D3D70">
          <w:rPr>
            <w:rFonts w:ascii="Arial" w:eastAsia="Times New Roman" w:hAnsi="Arial" w:cs="Arial"/>
            <w:color w:val="000000"/>
            <w:sz w:val="22"/>
            <w:szCs w:val="22"/>
          </w:rPr>
          <w:t>, task</w:t>
        </w:r>
      </w:ins>
      <w:ins w:id="277" w:author="Microsoft Office User" w:date="2021-05-10T16:21:00Z">
        <w:r w:rsidR="00A969DB">
          <w:rPr>
            <w:rFonts w:ascii="Arial" w:eastAsia="Times New Roman" w:hAnsi="Arial" w:cs="Arial"/>
            <w:color w:val="000000"/>
            <w:sz w:val="22"/>
            <w:szCs w:val="22"/>
          </w:rPr>
          <w:t xml:space="preserve"> (</w:t>
        </w:r>
        <w:r w:rsidR="004E45B6">
          <w:rPr>
            <w:rFonts w:ascii="Arial" w:eastAsia="Times New Roman" w:hAnsi="Arial" w:cs="Arial"/>
            <w:i/>
            <w:iCs/>
            <w:color w:val="000000"/>
            <w:sz w:val="22"/>
            <w:szCs w:val="22"/>
          </w:rPr>
          <w:t>F</w:t>
        </w:r>
        <w:r w:rsidR="004E45B6">
          <w:rPr>
            <w:rFonts w:ascii="Arial" w:eastAsia="Times New Roman" w:hAnsi="Arial" w:cs="Arial"/>
            <w:color w:val="000000"/>
            <w:sz w:val="22"/>
            <w:szCs w:val="22"/>
          </w:rPr>
          <w:t xml:space="preserve">(1,181) = </w:t>
        </w:r>
      </w:ins>
      <w:ins w:id="278" w:author="Microsoft Office User" w:date="2021-05-10T16:22:00Z">
        <w:r w:rsidR="004E45B6">
          <w:rPr>
            <w:rFonts w:ascii="Arial" w:eastAsia="Times New Roman" w:hAnsi="Arial" w:cs="Arial"/>
            <w:color w:val="000000"/>
            <w:sz w:val="22"/>
            <w:szCs w:val="22"/>
          </w:rPr>
          <w:t xml:space="preserve">6.82, </w:t>
        </w:r>
        <w:r w:rsidR="004E45B6">
          <w:rPr>
            <w:rFonts w:ascii="Arial" w:eastAsia="Times New Roman" w:hAnsi="Arial" w:cs="Arial"/>
            <w:i/>
            <w:iCs/>
            <w:color w:val="000000"/>
            <w:sz w:val="22"/>
            <w:szCs w:val="22"/>
          </w:rPr>
          <w:t>p</w:t>
        </w:r>
        <w:r w:rsidR="004E45B6">
          <w:rPr>
            <w:rFonts w:ascii="Arial" w:eastAsia="Times New Roman" w:hAnsi="Arial" w:cs="Arial"/>
            <w:color w:val="000000"/>
            <w:sz w:val="22"/>
            <w:szCs w:val="22"/>
          </w:rPr>
          <w:t xml:space="preserve"> = 9.86e-3)</w:t>
        </w:r>
      </w:ins>
      <w:ins w:id="279" w:author="Microsoft Office User" w:date="2021-05-10T15:51:00Z">
        <w:r w:rsidR="007D3D70">
          <w:rPr>
            <w:rFonts w:ascii="Arial" w:eastAsia="Times New Roman" w:hAnsi="Arial" w:cs="Arial"/>
            <w:color w:val="000000"/>
            <w:sz w:val="22"/>
            <w:szCs w:val="22"/>
          </w:rPr>
          <w:t>, and volume</w:t>
        </w:r>
      </w:ins>
      <w:ins w:id="280" w:author="Microsoft Office User" w:date="2021-05-10T16:22:00Z">
        <w:r w:rsidR="004E45B6">
          <w:rPr>
            <w:rFonts w:ascii="Arial" w:eastAsia="Times New Roman" w:hAnsi="Arial" w:cs="Arial"/>
            <w:color w:val="000000"/>
            <w:sz w:val="22"/>
            <w:szCs w:val="22"/>
          </w:rPr>
          <w:t xml:space="preserve"> (</w:t>
        </w:r>
        <w:r w:rsidR="004E45B6">
          <w:rPr>
            <w:rFonts w:ascii="Arial" w:eastAsia="Times New Roman" w:hAnsi="Arial" w:cs="Arial"/>
            <w:i/>
            <w:iCs/>
            <w:color w:val="000000"/>
            <w:sz w:val="22"/>
            <w:szCs w:val="22"/>
          </w:rPr>
          <w:t>F</w:t>
        </w:r>
        <w:r w:rsidR="004E45B6">
          <w:rPr>
            <w:rFonts w:ascii="Arial" w:eastAsia="Times New Roman" w:hAnsi="Arial" w:cs="Arial"/>
            <w:color w:val="000000"/>
            <w:sz w:val="22"/>
            <w:szCs w:val="22"/>
          </w:rPr>
          <w:t xml:space="preserve">(6,181) = 46.16, </w:t>
        </w:r>
        <w:r w:rsidR="004E45B6">
          <w:rPr>
            <w:rFonts w:ascii="Arial" w:eastAsia="Times New Roman" w:hAnsi="Arial" w:cs="Arial"/>
            <w:i/>
            <w:iCs/>
            <w:color w:val="000000"/>
            <w:sz w:val="22"/>
            <w:szCs w:val="22"/>
          </w:rPr>
          <w:t>p</w:t>
        </w:r>
        <w:r w:rsidR="004E45B6">
          <w:rPr>
            <w:rFonts w:ascii="Arial" w:eastAsia="Times New Roman" w:hAnsi="Arial" w:cs="Arial"/>
            <w:color w:val="000000"/>
            <w:sz w:val="22"/>
            <w:szCs w:val="22"/>
          </w:rPr>
          <w:t xml:space="preserve"> = 1.69e-32)</w:t>
        </w:r>
      </w:ins>
      <w:ins w:id="281" w:author="Microsoft Office User" w:date="2021-05-10T16:23:00Z">
        <w:r w:rsidR="004E45B6">
          <w:rPr>
            <w:rFonts w:ascii="Arial" w:eastAsia="Times New Roman" w:hAnsi="Arial" w:cs="Arial"/>
            <w:color w:val="000000"/>
            <w:sz w:val="22"/>
            <w:szCs w:val="22"/>
          </w:rPr>
          <w:t xml:space="preserve">. Post-hoc tests showed that </w:t>
        </w:r>
      </w:ins>
      <w:ins w:id="282" w:author="Microsoft Office User" w:date="2021-05-10T16:24:00Z">
        <w:r w:rsidR="004E45B6">
          <w:rPr>
            <w:rFonts w:ascii="Arial" w:eastAsia="Times New Roman" w:hAnsi="Arial" w:cs="Arial"/>
            <w:color w:val="000000"/>
            <w:sz w:val="22"/>
            <w:szCs w:val="22"/>
          </w:rPr>
          <w:t>muscimol significantly reduced hit rates</w:t>
        </w:r>
      </w:ins>
      <w:ins w:id="283" w:author="Microsoft Office User" w:date="2021-05-10T16:25:00Z">
        <w:r w:rsidR="004E45B6">
          <w:rPr>
            <w:rFonts w:ascii="Arial" w:eastAsia="Times New Roman" w:hAnsi="Arial" w:cs="Arial"/>
            <w:color w:val="000000"/>
            <w:sz w:val="22"/>
            <w:szCs w:val="22"/>
          </w:rPr>
          <w:t xml:space="preserve"> by </w:t>
        </w:r>
      </w:ins>
      <w:ins w:id="284" w:author="Microsoft Office User" w:date="2021-05-10T16:34:00Z">
        <w:r w:rsidR="00592E32">
          <w:rPr>
            <w:rFonts w:ascii="Arial" w:eastAsia="Times New Roman" w:hAnsi="Arial" w:cs="Arial"/>
            <w:color w:val="000000"/>
            <w:sz w:val="22"/>
            <w:szCs w:val="22"/>
          </w:rPr>
          <w:t>2</w:t>
        </w:r>
      </w:ins>
      <w:ins w:id="285" w:author="Microsoft Office User" w:date="2021-05-10T16:36:00Z">
        <w:r w:rsidR="00592E32">
          <w:rPr>
            <w:rFonts w:ascii="Arial" w:eastAsia="Times New Roman" w:hAnsi="Arial" w:cs="Arial"/>
            <w:color w:val="000000"/>
            <w:sz w:val="22"/>
            <w:szCs w:val="22"/>
          </w:rPr>
          <w:t>1.8</w:t>
        </w:r>
      </w:ins>
      <w:ins w:id="286" w:author="Microsoft Office User" w:date="2021-05-10T16:25:00Z">
        <w:r w:rsidR="004E45B6">
          <w:rPr>
            <w:rFonts w:ascii="Arial" w:eastAsia="Times New Roman" w:hAnsi="Arial" w:cs="Arial"/>
            <w:color w:val="000000"/>
            <w:sz w:val="22"/>
            <w:szCs w:val="22"/>
          </w:rPr>
          <w:t>%</w:t>
        </w:r>
      </w:ins>
      <w:ins w:id="287" w:author="Microsoft Office User" w:date="2021-05-10T16:24:00Z">
        <w:r w:rsidR="004E45B6">
          <w:rPr>
            <w:rFonts w:ascii="Arial" w:eastAsia="Times New Roman" w:hAnsi="Arial" w:cs="Arial"/>
            <w:color w:val="000000"/>
            <w:sz w:val="22"/>
            <w:szCs w:val="22"/>
          </w:rPr>
          <w:t xml:space="preserve"> (</w:t>
        </w:r>
      </w:ins>
      <w:ins w:id="288" w:author="Microsoft Office User" w:date="2021-05-10T16:25:00Z">
        <w:r w:rsidR="004E45B6">
          <w:rPr>
            <w:rFonts w:ascii="Arial" w:eastAsia="Times New Roman" w:hAnsi="Arial" w:cs="Arial"/>
            <w:color w:val="000000"/>
            <w:sz w:val="22"/>
            <w:szCs w:val="22"/>
          </w:rPr>
          <w:t>95% CI [15</w:t>
        </w:r>
      </w:ins>
      <w:ins w:id="289" w:author="Microsoft Office User" w:date="2021-05-10T16:36:00Z">
        <w:r w:rsidR="00592E32">
          <w:rPr>
            <w:rFonts w:ascii="Arial" w:eastAsia="Times New Roman" w:hAnsi="Arial" w:cs="Arial"/>
            <w:color w:val="000000"/>
            <w:sz w:val="22"/>
            <w:szCs w:val="22"/>
          </w:rPr>
          <w:t>.2</w:t>
        </w:r>
      </w:ins>
      <w:ins w:id="290" w:author="Microsoft Office User" w:date="2021-05-10T16:25:00Z">
        <w:r w:rsidR="004E45B6">
          <w:rPr>
            <w:rFonts w:ascii="Arial" w:eastAsia="Times New Roman" w:hAnsi="Arial" w:cs="Arial"/>
            <w:color w:val="000000"/>
            <w:sz w:val="22"/>
            <w:szCs w:val="22"/>
          </w:rPr>
          <w:t>,25</w:t>
        </w:r>
      </w:ins>
      <w:ins w:id="291" w:author="Microsoft Office User" w:date="2021-05-10T16:36:00Z">
        <w:r w:rsidR="00592E32">
          <w:rPr>
            <w:rFonts w:ascii="Arial" w:eastAsia="Times New Roman" w:hAnsi="Arial" w:cs="Arial"/>
            <w:color w:val="000000"/>
            <w:sz w:val="22"/>
            <w:szCs w:val="22"/>
          </w:rPr>
          <w:t>.2</w:t>
        </w:r>
      </w:ins>
      <w:ins w:id="292" w:author="Microsoft Office User" w:date="2021-05-10T16:25:00Z">
        <w:r w:rsidR="004E45B6">
          <w:rPr>
            <w:rFonts w:ascii="Arial" w:eastAsia="Times New Roman" w:hAnsi="Arial" w:cs="Arial"/>
            <w:color w:val="000000"/>
            <w:sz w:val="22"/>
            <w:szCs w:val="22"/>
          </w:rPr>
          <w:t>]), wh</w:t>
        </w:r>
      </w:ins>
      <w:ins w:id="293" w:author="Microsoft Office User" w:date="2021-05-10T16:29:00Z">
        <w:r w:rsidR="004E45B6">
          <w:rPr>
            <w:rFonts w:ascii="Arial" w:eastAsia="Times New Roman" w:hAnsi="Arial" w:cs="Arial"/>
            <w:color w:val="000000"/>
            <w:sz w:val="22"/>
            <w:szCs w:val="22"/>
          </w:rPr>
          <w:t xml:space="preserve">ereas hit rates </w:t>
        </w:r>
      </w:ins>
      <w:ins w:id="294" w:author="Microsoft Office User" w:date="2021-05-10T16:32:00Z">
        <w:r w:rsidR="00592E32">
          <w:rPr>
            <w:rFonts w:ascii="Arial" w:eastAsia="Times New Roman" w:hAnsi="Arial" w:cs="Arial"/>
            <w:color w:val="000000"/>
            <w:sz w:val="22"/>
            <w:szCs w:val="22"/>
          </w:rPr>
          <w:t>to targets pr</w:t>
        </w:r>
      </w:ins>
      <w:ins w:id="295" w:author="Microsoft Office User" w:date="2021-05-10T16:33:00Z">
        <w:r w:rsidR="00592E32">
          <w:rPr>
            <w:rFonts w:ascii="Arial" w:eastAsia="Times New Roman" w:hAnsi="Arial" w:cs="Arial"/>
            <w:color w:val="000000"/>
            <w:sz w:val="22"/>
            <w:szCs w:val="22"/>
          </w:rPr>
          <w:t xml:space="preserve">esented in silence were significantly </w:t>
        </w:r>
      </w:ins>
      <w:ins w:id="296" w:author="Microsoft Office User" w:date="2021-05-10T16:35:00Z">
        <w:r w:rsidR="00592E32">
          <w:rPr>
            <w:rFonts w:ascii="Arial" w:eastAsia="Times New Roman" w:hAnsi="Arial" w:cs="Arial"/>
            <w:color w:val="000000"/>
            <w:sz w:val="22"/>
            <w:szCs w:val="22"/>
          </w:rPr>
          <w:t xml:space="preserve">elevated by </w:t>
        </w:r>
      </w:ins>
      <w:ins w:id="297" w:author="Microsoft Office User" w:date="2021-05-10T16:36:00Z">
        <w:r w:rsidR="00592E32">
          <w:rPr>
            <w:rFonts w:ascii="Arial" w:eastAsia="Times New Roman" w:hAnsi="Arial" w:cs="Arial"/>
            <w:color w:val="000000"/>
            <w:sz w:val="22"/>
            <w:szCs w:val="22"/>
          </w:rPr>
          <w:t>6.7%</w:t>
        </w:r>
      </w:ins>
      <w:ins w:id="298" w:author="Microsoft Office User" w:date="2021-05-10T16:37:00Z">
        <w:r w:rsidR="00592E32">
          <w:rPr>
            <w:rFonts w:ascii="Arial" w:eastAsia="Times New Roman" w:hAnsi="Arial" w:cs="Arial"/>
            <w:color w:val="000000"/>
            <w:sz w:val="22"/>
            <w:szCs w:val="22"/>
          </w:rPr>
          <w:t xml:space="preserve"> relative to the noise condition</w:t>
        </w:r>
      </w:ins>
      <w:ins w:id="299" w:author="Microsoft Office User" w:date="2021-05-10T16:33:00Z">
        <w:r w:rsidR="00592E32">
          <w:rPr>
            <w:rFonts w:ascii="Arial" w:eastAsia="Times New Roman" w:hAnsi="Arial" w:cs="Arial"/>
            <w:color w:val="000000"/>
            <w:sz w:val="22"/>
            <w:szCs w:val="22"/>
          </w:rPr>
          <w:t xml:space="preserve"> (</w:t>
        </w:r>
      </w:ins>
      <w:ins w:id="300" w:author="Microsoft Office User" w:date="2021-05-10T16:36:00Z">
        <w:r w:rsidR="00592E32">
          <w:rPr>
            <w:rFonts w:ascii="Arial" w:eastAsia="Times New Roman" w:hAnsi="Arial" w:cs="Arial"/>
            <w:color w:val="000000"/>
            <w:sz w:val="22"/>
            <w:szCs w:val="22"/>
          </w:rPr>
          <w:t>95% CI [</w:t>
        </w:r>
      </w:ins>
      <w:ins w:id="301" w:author="Microsoft Office User" w:date="2021-05-10T16:37:00Z">
        <w:r w:rsidR="00592E32">
          <w:rPr>
            <w:rFonts w:ascii="Arial" w:eastAsia="Times New Roman" w:hAnsi="Arial" w:cs="Arial"/>
            <w:color w:val="000000"/>
            <w:sz w:val="22"/>
            <w:szCs w:val="22"/>
          </w:rPr>
          <w:t xml:space="preserve">1.7,11.6]). </w:t>
        </w:r>
      </w:ins>
      <w:ins w:id="302" w:author="Microsoft Office User" w:date="2021-05-10T16:38:00Z">
        <w:r w:rsidR="00592E32">
          <w:rPr>
            <w:rFonts w:ascii="Arial" w:eastAsia="Times New Roman" w:hAnsi="Arial" w:cs="Arial"/>
            <w:color w:val="000000"/>
            <w:sz w:val="22"/>
            <w:szCs w:val="22"/>
          </w:rPr>
          <w:t>Furthermore, we found significant interactions between cortical intervention and task type (</w:t>
        </w:r>
      </w:ins>
      <w:ins w:id="303" w:author="Microsoft Office User" w:date="2021-05-10T16:39:00Z">
        <w:r w:rsidR="00592E32">
          <w:rPr>
            <w:rFonts w:ascii="Arial" w:eastAsia="Times New Roman" w:hAnsi="Arial" w:cs="Arial"/>
            <w:i/>
            <w:iCs/>
            <w:color w:val="000000"/>
            <w:sz w:val="22"/>
            <w:szCs w:val="22"/>
          </w:rPr>
          <w:t>F</w:t>
        </w:r>
      </w:ins>
      <w:ins w:id="304" w:author="Microsoft Office User" w:date="2021-05-10T16:40:00Z">
        <w:r w:rsidR="00592E32">
          <w:rPr>
            <w:rFonts w:ascii="Arial" w:eastAsia="Times New Roman" w:hAnsi="Arial" w:cs="Arial"/>
            <w:color w:val="000000"/>
            <w:sz w:val="22"/>
            <w:szCs w:val="22"/>
          </w:rPr>
          <w:t xml:space="preserve">(1,181) = 6.36, </w:t>
        </w:r>
        <w:r w:rsidR="00592E32">
          <w:rPr>
            <w:rFonts w:ascii="Arial" w:eastAsia="Times New Roman" w:hAnsi="Arial" w:cs="Arial"/>
            <w:i/>
            <w:iCs/>
            <w:color w:val="000000"/>
            <w:sz w:val="22"/>
            <w:szCs w:val="22"/>
          </w:rPr>
          <w:t xml:space="preserve">p </w:t>
        </w:r>
        <w:r w:rsidR="00592E32">
          <w:rPr>
            <w:rFonts w:ascii="Arial" w:eastAsia="Times New Roman" w:hAnsi="Arial" w:cs="Arial"/>
            <w:color w:val="000000"/>
            <w:sz w:val="22"/>
            <w:szCs w:val="22"/>
          </w:rPr>
          <w:t>= 0.013), intervention and volume (</w:t>
        </w:r>
        <w:r w:rsidR="00592E32">
          <w:rPr>
            <w:rFonts w:ascii="Arial" w:eastAsia="Times New Roman" w:hAnsi="Arial" w:cs="Arial"/>
            <w:i/>
            <w:iCs/>
            <w:color w:val="000000"/>
            <w:sz w:val="22"/>
            <w:szCs w:val="22"/>
          </w:rPr>
          <w:t>F</w:t>
        </w:r>
        <w:r w:rsidR="00592E32">
          <w:rPr>
            <w:rFonts w:ascii="Arial" w:eastAsia="Times New Roman" w:hAnsi="Arial" w:cs="Arial"/>
            <w:color w:val="000000"/>
            <w:sz w:val="22"/>
            <w:szCs w:val="22"/>
          </w:rPr>
          <w:t>(6,181) = 3.47</w:t>
        </w:r>
      </w:ins>
      <w:ins w:id="305" w:author="Microsoft Office User" w:date="2021-05-10T16:41:00Z">
        <w:r w:rsidR="00592E32">
          <w:rPr>
            <w:rFonts w:ascii="Arial" w:eastAsia="Times New Roman" w:hAnsi="Arial" w:cs="Arial"/>
            <w:color w:val="000000"/>
            <w:sz w:val="22"/>
            <w:szCs w:val="22"/>
          </w:rPr>
          <w:t xml:space="preserve">, </w:t>
        </w:r>
        <w:r w:rsidR="00592E32">
          <w:rPr>
            <w:rFonts w:ascii="Arial" w:eastAsia="Times New Roman" w:hAnsi="Arial" w:cs="Arial"/>
            <w:i/>
            <w:iCs/>
            <w:color w:val="000000"/>
            <w:sz w:val="22"/>
            <w:szCs w:val="22"/>
          </w:rPr>
          <w:t xml:space="preserve">p </w:t>
        </w:r>
        <w:r w:rsidR="00592E32">
          <w:rPr>
            <w:rFonts w:ascii="Arial" w:eastAsia="Times New Roman" w:hAnsi="Arial" w:cs="Arial"/>
            <w:color w:val="000000"/>
            <w:sz w:val="22"/>
            <w:szCs w:val="22"/>
          </w:rPr>
          <w:t xml:space="preserve">= 2.98e-3), and volume and </w:t>
        </w:r>
      </w:ins>
      <w:ins w:id="306" w:author="Microsoft Office User" w:date="2021-05-10T16:42:00Z">
        <w:r w:rsidR="00EF2304">
          <w:rPr>
            <w:rFonts w:ascii="Arial" w:eastAsia="Times New Roman" w:hAnsi="Arial" w:cs="Arial"/>
            <w:color w:val="000000"/>
            <w:sz w:val="22"/>
            <w:szCs w:val="22"/>
          </w:rPr>
          <w:t>task type (</w:t>
        </w:r>
        <w:r w:rsidR="00EF2304">
          <w:rPr>
            <w:rFonts w:ascii="Arial" w:eastAsia="Times New Roman" w:hAnsi="Arial" w:cs="Arial"/>
            <w:i/>
            <w:iCs/>
            <w:color w:val="000000"/>
            <w:sz w:val="22"/>
            <w:szCs w:val="22"/>
          </w:rPr>
          <w:t>F</w:t>
        </w:r>
        <w:r w:rsidR="00EF2304">
          <w:rPr>
            <w:rFonts w:ascii="Arial" w:eastAsia="Times New Roman" w:hAnsi="Arial" w:cs="Arial"/>
            <w:color w:val="000000"/>
            <w:sz w:val="22"/>
            <w:szCs w:val="22"/>
          </w:rPr>
          <w:t xml:space="preserve">(6,181) = 8.47, </w:t>
        </w:r>
        <w:r w:rsidR="00EF2304">
          <w:rPr>
            <w:rFonts w:ascii="Arial" w:eastAsia="Times New Roman" w:hAnsi="Arial" w:cs="Arial"/>
            <w:i/>
            <w:iCs/>
            <w:color w:val="000000"/>
            <w:sz w:val="22"/>
            <w:szCs w:val="22"/>
          </w:rPr>
          <w:t>p</w:t>
        </w:r>
        <w:r w:rsidR="00EF2304">
          <w:rPr>
            <w:rFonts w:ascii="Arial" w:eastAsia="Times New Roman" w:hAnsi="Arial" w:cs="Arial"/>
            <w:color w:val="000000"/>
            <w:sz w:val="22"/>
            <w:szCs w:val="22"/>
          </w:rPr>
          <w:t xml:space="preserve"> = 5.43e-8). Taken</w:t>
        </w:r>
      </w:ins>
      <w:ins w:id="307" w:author="Microsoft Office User" w:date="2021-05-10T16:43:00Z">
        <w:r w:rsidR="00EF2304">
          <w:rPr>
            <w:rFonts w:ascii="Arial" w:eastAsia="Times New Roman" w:hAnsi="Arial" w:cs="Arial"/>
            <w:color w:val="000000"/>
            <w:sz w:val="22"/>
            <w:szCs w:val="22"/>
          </w:rPr>
          <w:t xml:space="preserve"> together, these results show that while cortical </w:t>
        </w:r>
      </w:ins>
      <w:ins w:id="308" w:author="Microsoft Office User" w:date="2021-05-10T16:44:00Z">
        <w:r w:rsidR="00EF2304">
          <w:rPr>
            <w:rFonts w:ascii="Arial" w:eastAsia="Times New Roman" w:hAnsi="Arial" w:cs="Arial"/>
            <w:color w:val="000000"/>
            <w:sz w:val="22"/>
            <w:szCs w:val="22"/>
          </w:rPr>
          <w:t>inactivation and the presence or absen</w:t>
        </w:r>
      </w:ins>
      <w:ins w:id="309" w:author="Microsoft Office User" w:date="2021-05-10T16:51:00Z">
        <w:r w:rsidR="00EF2304">
          <w:rPr>
            <w:rFonts w:ascii="Arial" w:eastAsia="Times New Roman" w:hAnsi="Arial" w:cs="Arial"/>
            <w:color w:val="000000"/>
            <w:sz w:val="22"/>
            <w:szCs w:val="22"/>
          </w:rPr>
          <w:t>ce</w:t>
        </w:r>
      </w:ins>
      <w:ins w:id="310" w:author="Microsoft Office User" w:date="2021-05-10T16:44:00Z">
        <w:r w:rsidR="00EF2304">
          <w:rPr>
            <w:rFonts w:ascii="Arial" w:eastAsia="Times New Roman" w:hAnsi="Arial" w:cs="Arial"/>
            <w:color w:val="000000"/>
            <w:sz w:val="22"/>
            <w:szCs w:val="22"/>
          </w:rPr>
          <w:t xml:space="preserve"> of background noise both affect behavioral performance, </w:t>
        </w:r>
      </w:ins>
      <w:ins w:id="311" w:author="Microsoft Office User" w:date="2021-05-10T16:45:00Z">
        <w:r w:rsidR="00EF2304">
          <w:rPr>
            <w:rFonts w:ascii="Arial" w:eastAsia="Times New Roman" w:hAnsi="Arial" w:cs="Arial"/>
            <w:color w:val="000000"/>
            <w:sz w:val="22"/>
            <w:szCs w:val="22"/>
          </w:rPr>
          <w:t>the</w:t>
        </w:r>
      </w:ins>
      <w:ins w:id="312" w:author="Microsoft Office User" w:date="2021-05-10T16:46:00Z">
        <w:r w:rsidR="00EF2304">
          <w:rPr>
            <w:rFonts w:ascii="Arial" w:eastAsia="Times New Roman" w:hAnsi="Arial" w:cs="Arial"/>
            <w:color w:val="000000"/>
            <w:sz w:val="22"/>
            <w:szCs w:val="22"/>
          </w:rPr>
          <w:t xml:space="preserve">se effects interact: muscimol has a larger effect on performance </w:t>
        </w:r>
      </w:ins>
      <w:ins w:id="313" w:author="Microsoft Office User" w:date="2021-05-10T16:51:00Z">
        <w:r w:rsidR="00EF2304">
          <w:rPr>
            <w:rFonts w:ascii="Arial" w:eastAsia="Times New Roman" w:hAnsi="Arial" w:cs="Arial"/>
            <w:color w:val="000000"/>
            <w:sz w:val="22"/>
            <w:szCs w:val="22"/>
          </w:rPr>
          <w:t>when background noise is present</w:t>
        </w:r>
      </w:ins>
      <w:ins w:id="314" w:author="Microsoft Office User" w:date="2021-05-10T16:46:00Z">
        <w:r w:rsidR="00EF2304">
          <w:rPr>
            <w:rFonts w:ascii="Arial" w:eastAsia="Times New Roman" w:hAnsi="Arial" w:cs="Arial"/>
            <w:color w:val="000000"/>
            <w:sz w:val="22"/>
            <w:szCs w:val="22"/>
          </w:rPr>
          <w:t>.</w:t>
        </w:r>
      </w:ins>
    </w:p>
    <w:p w14:paraId="52925FEE" w14:textId="77777777" w:rsidR="007221F0" w:rsidRDefault="00A07D9A">
      <w:pPr>
        <w:jc w:val="both"/>
        <w:rPr>
          <w:ins w:id="315" w:author="Microsoft Office User" w:date="2021-05-10T15:48:00Z"/>
          <w:rFonts w:ascii="Arial" w:eastAsia="Times New Roman" w:hAnsi="Arial" w:cs="Arial"/>
          <w:color w:val="000000"/>
          <w:sz w:val="22"/>
          <w:szCs w:val="22"/>
        </w:rPr>
        <w:pPrChange w:id="316" w:author="Microsoft Office User" w:date="2021-05-11T14:50:00Z">
          <w:pPr>
            <w:ind w:firstLine="720"/>
            <w:jc w:val="both"/>
          </w:pPr>
        </w:pPrChange>
      </w:pPr>
      <w:ins w:id="317" w:author="Microsoft Office User" w:date="2021-05-11T14:50:00Z">
        <w:r>
          <w:rPr>
            <w:rFonts w:ascii="Arial" w:eastAsia="Times New Roman" w:hAnsi="Arial" w:cs="Arial"/>
            <w:noProof/>
            <w:color w:val="000000"/>
            <w:sz w:val="22"/>
            <w:szCs w:val="22"/>
          </w:rPr>
          <w:lastRenderedPageBreak/>
          <w:drawing>
            <wp:anchor distT="0" distB="0" distL="114300" distR="114300" simplePos="0" relativeHeight="251662336" behindDoc="0" locked="0" layoutInCell="1" allowOverlap="1" wp14:anchorId="47B841A6" wp14:editId="4914EB81">
              <wp:simplePos x="0" y="0"/>
              <wp:positionH relativeFrom="column">
                <wp:posOffset>502124</wp:posOffset>
              </wp:positionH>
              <wp:positionV relativeFrom="paragraph">
                <wp:posOffset>520</wp:posOffset>
              </wp:positionV>
              <wp:extent cx="5852160" cy="4700016"/>
              <wp:effectExtent l="0" t="0" r="2540" b="0"/>
              <wp:wrapTopAndBottom/>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52160" cy="4700016"/>
                      </a:xfrm>
                      <a:prstGeom prst="rect">
                        <a:avLst/>
                      </a:prstGeom>
                    </pic:spPr>
                  </pic:pic>
                </a:graphicData>
              </a:graphic>
              <wp14:sizeRelH relativeFrom="margin">
                <wp14:pctWidth>0</wp14:pctWidth>
              </wp14:sizeRelH>
              <wp14:sizeRelV relativeFrom="margin">
                <wp14:pctHeight>0</wp14:pctHeight>
              </wp14:sizeRelV>
            </wp:anchor>
          </w:drawing>
        </w:r>
      </w:ins>
    </w:p>
    <w:p w14:paraId="7A35CFC7" w14:textId="0DA89342" w:rsidR="00A07D9A" w:rsidRPr="00A9352F" w:rsidRDefault="00A07D9A" w:rsidP="00A07D9A">
      <w:pPr>
        <w:jc w:val="both"/>
        <w:rPr>
          <w:ins w:id="318" w:author="Microsoft Office User" w:date="2021-05-11T14:50:00Z"/>
          <w:rFonts w:ascii="Arial" w:eastAsia="Times New Roman" w:hAnsi="Arial" w:cs="Arial"/>
          <w:b/>
          <w:bCs/>
          <w:color w:val="000000"/>
          <w:sz w:val="20"/>
          <w:szCs w:val="20"/>
        </w:rPr>
      </w:pPr>
      <w:ins w:id="319" w:author="Microsoft Office User" w:date="2021-05-11T14:50:00Z">
        <w:r w:rsidRPr="00A9352F">
          <w:rPr>
            <w:rFonts w:ascii="Arial" w:eastAsia="Times New Roman" w:hAnsi="Arial" w:cs="Arial"/>
            <w:b/>
            <w:bCs/>
            <w:color w:val="000000"/>
            <w:sz w:val="20"/>
            <w:szCs w:val="20"/>
          </w:rPr>
          <w:t>Figure 3.</w:t>
        </w:r>
      </w:ins>
    </w:p>
    <w:p w14:paraId="7D70F29C" w14:textId="77777777" w:rsidR="00A07D9A" w:rsidRPr="00A9352F" w:rsidRDefault="00A07D9A" w:rsidP="00A07D9A">
      <w:pPr>
        <w:pStyle w:val="ListParagraph"/>
        <w:numPr>
          <w:ilvl w:val="0"/>
          <w:numId w:val="2"/>
        </w:numPr>
        <w:ind w:left="360"/>
        <w:jc w:val="both"/>
        <w:rPr>
          <w:ins w:id="320" w:author="Microsoft Office User" w:date="2021-05-11T14:50:00Z"/>
          <w:rFonts w:ascii="Arial" w:eastAsia="Times New Roman" w:hAnsi="Arial" w:cs="Arial"/>
          <w:color w:val="000000"/>
          <w:sz w:val="20"/>
          <w:szCs w:val="20"/>
        </w:rPr>
      </w:pPr>
      <w:ins w:id="321" w:author="Microsoft Office User" w:date="2021-05-11T14:50:00Z">
        <w:r w:rsidRPr="00A9352F">
          <w:rPr>
            <w:rFonts w:ascii="Arial" w:eastAsia="Times New Roman" w:hAnsi="Arial" w:cs="Arial"/>
            <w:color w:val="000000"/>
            <w:sz w:val="20"/>
            <w:szCs w:val="20"/>
          </w:rPr>
          <w:t>Setup schematic for chronic muscimol application in behaving mice.</w:t>
        </w:r>
      </w:ins>
    </w:p>
    <w:p w14:paraId="71184B79" w14:textId="77777777" w:rsidR="00A07D9A" w:rsidRPr="00A9352F" w:rsidRDefault="00A07D9A" w:rsidP="00A07D9A">
      <w:pPr>
        <w:pStyle w:val="ListParagraph"/>
        <w:numPr>
          <w:ilvl w:val="0"/>
          <w:numId w:val="2"/>
        </w:numPr>
        <w:ind w:left="360"/>
        <w:jc w:val="both"/>
        <w:rPr>
          <w:ins w:id="322" w:author="Microsoft Office User" w:date="2021-05-11T14:50:00Z"/>
          <w:rFonts w:ascii="Arial" w:eastAsia="Times New Roman" w:hAnsi="Arial" w:cs="Arial"/>
          <w:color w:val="000000"/>
          <w:sz w:val="20"/>
          <w:szCs w:val="20"/>
        </w:rPr>
      </w:pPr>
      <w:ins w:id="323" w:author="Microsoft Office User" w:date="2021-05-11T14:50:00Z">
        <w:r w:rsidRPr="00A9352F">
          <w:rPr>
            <w:rFonts w:ascii="Arial" w:eastAsia="Times New Roman" w:hAnsi="Arial" w:cs="Arial"/>
            <w:color w:val="000000"/>
            <w:sz w:val="20"/>
            <w:szCs w:val="20"/>
          </w:rPr>
          <w:t>Behavioral psychometric functions during muscimol or saline application</w:t>
        </w:r>
        <w:r>
          <w:rPr>
            <w:rFonts w:ascii="Arial" w:eastAsia="Times New Roman" w:hAnsi="Arial" w:cs="Arial"/>
            <w:color w:val="000000"/>
            <w:sz w:val="20"/>
            <w:szCs w:val="20"/>
          </w:rPr>
          <w:t xml:space="preserve"> for n=4 mice</w:t>
        </w:r>
        <w:r w:rsidRPr="00A9352F">
          <w:rPr>
            <w:rFonts w:ascii="Arial" w:eastAsia="Times New Roman" w:hAnsi="Arial" w:cs="Arial"/>
            <w:color w:val="000000"/>
            <w:sz w:val="20"/>
            <w:szCs w:val="20"/>
          </w:rPr>
          <w:t>. Dark solid lines and filled circles indicate average performance after saline injection. Dark dashed lines and open circles indicate average performance after muscimol injection. Light solid and dashed lines are psychometric curves from individual sessions. Error bars indicate S.E.M. across sessions.</w:t>
        </w:r>
      </w:ins>
    </w:p>
    <w:p w14:paraId="4C144416" w14:textId="77777777" w:rsidR="00A07D9A" w:rsidRDefault="00A07D9A" w:rsidP="00A07D9A">
      <w:pPr>
        <w:pStyle w:val="ListParagraph"/>
        <w:numPr>
          <w:ilvl w:val="0"/>
          <w:numId w:val="2"/>
        </w:numPr>
        <w:ind w:left="360"/>
        <w:jc w:val="both"/>
        <w:rPr>
          <w:ins w:id="324" w:author="Microsoft Office User" w:date="2021-05-11T14:50:00Z"/>
          <w:rFonts w:ascii="Arial" w:eastAsia="Times New Roman" w:hAnsi="Arial" w:cs="Arial"/>
          <w:color w:val="000000"/>
          <w:sz w:val="20"/>
          <w:szCs w:val="20"/>
        </w:rPr>
      </w:pPr>
      <w:ins w:id="325" w:author="Microsoft Office User" w:date="2021-05-11T14:50:00Z">
        <w:r w:rsidRPr="00A9352F">
          <w:rPr>
            <w:rFonts w:ascii="Arial" w:eastAsia="Times New Roman" w:hAnsi="Arial" w:cs="Arial"/>
            <w:color w:val="000000"/>
            <w:sz w:val="20"/>
            <w:szCs w:val="20"/>
          </w:rPr>
          <w:t>Behavioral performance metrics as a function of contrast and pharmacological intervention. Open circles indicate performance in individual sessions. Colored bars indicate average performance across sessions. Bars with low transparency and solid outlines are averages after saline application, while high transparency bars with dashed outlines are averages after muscimol application. Clockwise from the upper left, are plots of the max response rat</w:t>
        </w:r>
        <w:r>
          <w:rPr>
            <w:rFonts w:ascii="Arial" w:eastAsia="Times New Roman" w:hAnsi="Arial" w:cs="Arial"/>
            <w:color w:val="000000"/>
            <w:sz w:val="20"/>
            <w:szCs w:val="20"/>
          </w:rPr>
          <w:t>e</w:t>
        </w:r>
        <w:r w:rsidRPr="00A9352F">
          <w:rPr>
            <w:rFonts w:ascii="Arial" w:eastAsia="Times New Roman" w:hAnsi="Arial" w:cs="Arial"/>
            <w:color w:val="000000"/>
            <w:sz w:val="20"/>
            <w:szCs w:val="20"/>
          </w:rPr>
          <w:t>, false alarm rate, psychometric threshold, and the maximum slope of the psychometric curve.</w:t>
        </w:r>
      </w:ins>
    </w:p>
    <w:p w14:paraId="4084E5D2" w14:textId="77777777" w:rsidR="00A07D9A" w:rsidRDefault="00A07D9A" w:rsidP="00A07D9A">
      <w:pPr>
        <w:pStyle w:val="ListParagraph"/>
        <w:numPr>
          <w:ilvl w:val="0"/>
          <w:numId w:val="2"/>
        </w:numPr>
        <w:ind w:left="360"/>
        <w:jc w:val="both"/>
        <w:rPr>
          <w:ins w:id="326" w:author="Microsoft Office User" w:date="2021-05-11T14:50:00Z"/>
          <w:rFonts w:ascii="Arial" w:eastAsia="Times New Roman" w:hAnsi="Arial" w:cs="Arial"/>
          <w:color w:val="000000"/>
          <w:sz w:val="20"/>
          <w:szCs w:val="20"/>
        </w:rPr>
      </w:pPr>
      <w:ins w:id="327" w:author="Microsoft Office User" w:date="2021-05-11T14:50:00Z">
        <w:r>
          <w:rPr>
            <w:rFonts w:ascii="Arial" w:eastAsia="Times New Roman" w:hAnsi="Arial" w:cs="Arial"/>
            <w:i/>
            <w:iCs/>
            <w:color w:val="000000"/>
            <w:sz w:val="20"/>
            <w:szCs w:val="20"/>
          </w:rPr>
          <w:t xml:space="preserve">Left: </w:t>
        </w:r>
        <w:r>
          <w:rPr>
            <w:rFonts w:ascii="Arial" w:eastAsia="Times New Roman" w:hAnsi="Arial" w:cs="Arial"/>
            <w:color w:val="000000"/>
            <w:sz w:val="20"/>
            <w:szCs w:val="20"/>
          </w:rPr>
          <w:t xml:space="preserve">Example stimulus spectrogram for the target-in-noise detection task with the corresponding waveform below. The scale line indicates 1 second, and the </w:t>
        </w:r>
        <w:proofErr w:type="spellStart"/>
        <w:r>
          <w:rPr>
            <w:rFonts w:ascii="Arial" w:eastAsia="Times New Roman" w:hAnsi="Arial" w:cs="Arial"/>
            <w:color w:val="000000"/>
            <w:sz w:val="20"/>
            <w:szCs w:val="20"/>
          </w:rPr>
          <w:t>colorbar</w:t>
        </w:r>
        <w:proofErr w:type="spellEnd"/>
        <w:r>
          <w:rPr>
            <w:rFonts w:ascii="Arial" w:eastAsia="Times New Roman" w:hAnsi="Arial" w:cs="Arial"/>
            <w:color w:val="000000"/>
            <w:sz w:val="20"/>
            <w:szCs w:val="20"/>
          </w:rPr>
          <w:t xml:space="preserve"> indicates the volume for each time-frequency bin. </w:t>
        </w:r>
        <w:r>
          <w:rPr>
            <w:rFonts w:ascii="Arial" w:eastAsia="Times New Roman" w:hAnsi="Arial" w:cs="Arial"/>
            <w:i/>
            <w:iCs/>
            <w:color w:val="000000"/>
            <w:sz w:val="20"/>
            <w:szCs w:val="20"/>
          </w:rPr>
          <w:t>Right:</w:t>
        </w:r>
        <w:r>
          <w:rPr>
            <w:rFonts w:ascii="Arial" w:eastAsia="Times New Roman" w:hAnsi="Arial" w:cs="Arial"/>
            <w:color w:val="000000"/>
            <w:sz w:val="20"/>
            <w:szCs w:val="20"/>
          </w:rPr>
          <w:t xml:space="preserve"> psychometric performance for n=2 mice in the target-in-noise task, with target volume on the abscissa and probability of responding on the ordinate. Filled circles and dark solid lines indicate average performance after saline injection and psychometric fits to the average. Red open circles and dark dashed lines indicate average performance after muscimol injection and psychometric fits to the average. Light red solid and dashed lines are psychometric curves from individual sessions. </w:t>
        </w:r>
        <w:proofErr w:type="spellStart"/>
        <w:r>
          <w:rPr>
            <w:rFonts w:ascii="Arial" w:eastAsia="Times New Roman" w:hAnsi="Arial" w:cs="Arial"/>
            <w:color w:val="000000"/>
            <w:sz w:val="20"/>
            <w:szCs w:val="20"/>
          </w:rPr>
          <w:t>Errorbars</w:t>
        </w:r>
        <w:proofErr w:type="spellEnd"/>
        <w:r>
          <w:rPr>
            <w:rFonts w:ascii="Arial" w:eastAsia="Times New Roman" w:hAnsi="Arial" w:cs="Arial"/>
            <w:color w:val="000000"/>
            <w:sz w:val="20"/>
            <w:szCs w:val="20"/>
          </w:rPr>
          <w:t xml:space="preserve"> indicate S.E.M. across sessions.</w:t>
        </w:r>
      </w:ins>
    </w:p>
    <w:p w14:paraId="4FAFFAE7" w14:textId="77777777" w:rsidR="00A07D9A" w:rsidRDefault="00A07D9A" w:rsidP="00A07D9A">
      <w:pPr>
        <w:pStyle w:val="ListParagraph"/>
        <w:numPr>
          <w:ilvl w:val="0"/>
          <w:numId w:val="2"/>
        </w:numPr>
        <w:ind w:left="360"/>
        <w:jc w:val="both"/>
        <w:rPr>
          <w:ins w:id="328" w:author="Microsoft Office User" w:date="2021-05-11T14:51:00Z"/>
          <w:rFonts w:ascii="Arial" w:eastAsia="Times New Roman" w:hAnsi="Arial" w:cs="Arial"/>
          <w:color w:val="000000"/>
          <w:sz w:val="20"/>
          <w:szCs w:val="20"/>
        </w:rPr>
      </w:pPr>
      <w:ins w:id="329" w:author="Microsoft Office User" w:date="2021-05-11T14:50:00Z">
        <w:r>
          <w:rPr>
            <w:rFonts w:ascii="Arial" w:eastAsia="Times New Roman" w:hAnsi="Arial" w:cs="Arial"/>
            <w:i/>
            <w:iCs/>
            <w:color w:val="000000"/>
            <w:sz w:val="20"/>
            <w:szCs w:val="20"/>
          </w:rPr>
          <w:t>Left:</w:t>
        </w:r>
        <w:r>
          <w:rPr>
            <w:rFonts w:ascii="Arial" w:eastAsia="Times New Roman" w:hAnsi="Arial" w:cs="Arial"/>
            <w:color w:val="000000"/>
            <w:sz w:val="20"/>
            <w:szCs w:val="20"/>
          </w:rPr>
          <w:t xml:space="preserve"> Example stimulus spectrogram for the target-in-silence detection task with the corresponding waveform below. Time scale and volume scale as in </w:t>
        </w:r>
        <w:r>
          <w:rPr>
            <w:rFonts w:ascii="Arial" w:eastAsia="Times New Roman" w:hAnsi="Arial" w:cs="Arial"/>
            <w:b/>
            <w:bCs/>
            <w:color w:val="000000"/>
            <w:sz w:val="20"/>
            <w:szCs w:val="20"/>
          </w:rPr>
          <w:t>d)</w:t>
        </w:r>
        <w:r>
          <w:rPr>
            <w:rFonts w:ascii="Arial" w:eastAsia="Times New Roman" w:hAnsi="Arial" w:cs="Arial"/>
            <w:color w:val="000000"/>
            <w:sz w:val="20"/>
            <w:szCs w:val="20"/>
          </w:rPr>
          <w:t xml:space="preserve">. </w:t>
        </w:r>
        <w:r>
          <w:rPr>
            <w:rFonts w:ascii="Arial" w:eastAsia="Times New Roman" w:hAnsi="Arial" w:cs="Arial"/>
            <w:i/>
            <w:iCs/>
            <w:color w:val="000000"/>
            <w:sz w:val="20"/>
            <w:szCs w:val="20"/>
          </w:rPr>
          <w:t>Right:</w:t>
        </w:r>
        <w:r>
          <w:rPr>
            <w:rFonts w:ascii="Arial" w:eastAsia="Times New Roman" w:hAnsi="Arial" w:cs="Arial"/>
            <w:color w:val="000000"/>
            <w:sz w:val="20"/>
            <w:szCs w:val="20"/>
          </w:rPr>
          <w:t xml:space="preserve"> psychometric performance for n=2 mice (same mice as in </w:t>
        </w:r>
        <w:r>
          <w:rPr>
            <w:rFonts w:ascii="Arial" w:eastAsia="Times New Roman" w:hAnsi="Arial" w:cs="Arial"/>
            <w:b/>
            <w:bCs/>
            <w:color w:val="000000"/>
            <w:sz w:val="20"/>
            <w:szCs w:val="20"/>
          </w:rPr>
          <w:t>d)</w:t>
        </w:r>
        <w:r>
          <w:rPr>
            <w:rFonts w:ascii="Arial" w:eastAsia="Times New Roman" w:hAnsi="Arial" w:cs="Arial"/>
            <w:color w:val="000000"/>
            <w:sz w:val="20"/>
            <w:szCs w:val="20"/>
          </w:rPr>
          <w:t xml:space="preserve">) in the target-in-silence task, with target attenuation relative to the highest volume target from the target-in-noise task on the abscissa and probability of responding on the ordinate. Black filled circles and dark solid lines indicate average performance after saline injection and psychometric fits to the average. Open circles and dark dashed lines indicate average performance after muscimol injection and psychometric fits to the average. Light grey solid and dashed lines are psychometric curves from individual sessions. </w:t>
        </w:r>
        <w:proofErr w:type="spellStart"/>
        <w:r>
          <w:rPr>
            <w:rFonts w:ascii="Arial" w:eastAsia="Times New Roman" w:hAnsi="Arial" w:cs="Arial"/>
            <w:color w:val="000000"/>
            <w:sz w:val="20"/>
            <w:szCs w:val="20"/>
          </w:rPr>
          <w:t>Errorbars</w:t>
        </w:r>
        <w:proofErr w:type="spellEnd"/>
        <w:r>
          <w:rPr>
            <w:rFonts w:ascii="Arial" w:eastAsia="Times New Roman" w:hAnsi="Arial" w:cs="Arial"/>
            <w:color w:val="000000"/>
            <w:sz w:val="20"/>
            <w:szCs w:val="20"/>
          </w:rPr>
          <w:t xml:space="preserve"> indicate S.E.M. across sessions.</w:t>
        </w:r>
      </w:ins>
    </w:p>
    <w:p w14:paraId="3EC37662" w14:textId="77777777" w:rsidR="00A07D9A" w:rsidRPr="00A07D9A" w:rsidRDefault="00A07D9A" w:rsidP="00A07D9A">
      <w:pPr>
        <w:pStyle w:val="ListParagraph"/>
        <w:numPr>
          <w:ilvl w:val="0"/>
          <w:numId w:val="2"/>
        </w:numPr>
        <w:ind w:left="360"/>
        <w:jc w:val="both"/>
        <w:rPr>
          <w:ins w:id="330" w:author="Microsoft Office User" w:date="2021-05-11T14:51:00Z"/>
          <w:rFonts w:ascii="Arial" w:eastAsia="Times New Roman" w:hAnsi="Arial" w:cs="Arial"/>
          <w:color w:val="000000"/>
          <w:sz w:val="20"/>
          <w:szCs w:val="20"/>
          <w:rPrChange w:id="331" w:author="Microsoft Office User" w:date="2021-05-11T14:51:00Z">
            <w:rPr>
              <w:ins w:id="332" w:author="Microsoft Office User" w:date="2021-05-11T14:51:00Z"/>
              <w:rFonts w:ascii="Arial" w:eastAsia="Times New Roman" w:hAnsi="Arial" w:cs="Arial"/>
              <w:color w:val="000000"/>
              <w:sz w:val="22"/>
              <w:szCs w:val="22"/>
            </w:rPr>
          </w:rPrChange>
        </w:rPr>
      </w:pPr>
      <w:ins w:id="333" w:author="Microsoft Office User" w:date="2021-05-11T14:50:00Z">
        <w:r w:rsidRPr="00A07D9A">
          <w:rPr>
            <w:rFonts w:ascii="Arial" w:eastAsia="Times New Roman" w:hAnsi="Arial" w:cs="Arial"/>
            <w:color w:val="000000"/>
            <w:sz w:val="20"/>
            <w:szCs w:val="20"/>
            <w:rPrChange w:id="334" w:author="Microsoft Office User" w:date="2021-05-11T14:51:00Z">
              <w:rPr/>
            </w:rPrChange>
          </w:rPr>
          <w:t xml:space="preserve">Behavioral performance metrics as a function of task type (detection in noise or detection in silence) and pharmacological intervention. Formatting and metrics as in </w:t>
        </w:r>
        <w:r w:rsidRPr="00A07D9A">
          <w:rPr>
            <w:rFonts w:ascii="Arial" w:eastAsia="Times New Roman" w:hAnsi="Arial" w:cs="Arial"/>
            <w:b/>
            <w:bCs/>
            <w:color w:val="000000"/>
            <w:sz w:val="20"/>
            <w:szCs w:val="20"/>
            <w:rPrChange w:id="335" w:author="Microsoft Office User" w:date="2021-05-11T14:51:00Z">
              <w:rPr>
                <w:b/>
                <w:bCs/>
              </w:rPr>
            </w:rPrChange>
          </w:rPr>
          <w:t>c)</w:t>
        </w:r>
        <w:r w:rsidRPr="00A07D9A">
          <w:rPr>
            <w:rFonts w:ascii="Arial" w:eastAsia="Times New Roman" w:hAnsi="Arial" w:cs="Arial"/>
            <w:color w:val="000000"/>
            <w:sz w:val="20"/>
            <w:szCs w:val="20"/>
            <w:rPrChange w:id="336" w:author="Microsoft Office User" w:date="2021-05-11T14:51:00Z">
              <w:rPr/>
            </w:rPrChange>
          </w:rPr>
          <w:t>. Dark and light red bars indicate performance in the detection-in-noise task, with application of saline or muscimol. Dark and light grey bars indicate performance in the detection-in-silence task, with application of saline or muscimol.</w:t>
        </w:r>
      </w:ins>
      <w:r w:rsidR="00A95162" w:rsidRPr="00A07D9A">
        <w:rPr>
          <w:rFonts w:ascii="Arial" w:eastAsia="Times New Roman" w:hAnsi="Arial" w:cs="Arial"/>
          <w:color w:val="000000"/>
          <w:sz w:val="22"/>
          <w:szCs w:val="22"/>
          <w:rPrChange w:id="337" w:author="Microsoft Office User" w:date="2021-05-11T14:51:00Z">
            <w:rPr>
              <w:sz w:val="22"/>
              <w:szCs w:val="22"/>
            </w:rPr>
          </w:rPrChange>
        </w:rPr>
        <w:t xml:space="preserve"> </w:t>
      </w:r>
    </w:p>
    <w:p w14:paraId="19CCBC41" w14:textId="17A14729" w:rsidR="00A95162" w:rsidRPr="00A07D9A" w:rsidRDefault="00A95162">
      <w:pPr>
        <w:ind w:firstLine="360"/>
        <w:jc w:val="both"/>
        <w:rPr>
          <w:rFonts w:ascii="Arial" w:eastAsia="Times New Roman" w:hAnsi="Arial" w:cs="Arial"/>
          <w:color w:val="000000"/>
          <w:sz w:val="20"/>
          <w:szCs w:val="20"/>
          <w:rPrChange w:id="338" w:author="Microsoft Office User" w:date="2021-05-11T14:51:00Z">
            <w:rPr>
              <w:sz w:val="22"/>
              <w:szCs w:val="22"/>
            </w:rPr>
          </w:rPrChange>
        </w:rPr>
        <w:pPrChange w:id="339" w:author="Microsoft Office User" w:date="2021-05-11T14:51:00Z">
          <w:pPr>
            <w:jc w:val="both"/>
          </w:pPr>
        </w:pPrChange>
      </w:pPr>
      <w:del w:id="340" w:author="Microsoft Office User" w:date="2021-05-10T16:47:00Z">
        <w:r w:rsidRPr="00A07D9A" w:rsidDel="00EF2304">
          <w:rPr>
            <w:rFonts w:ascii="Arial" w:eastAsia="Times New Roman" w:hAnsi="Arial" w:cs="Arial"/>
            <w:color w:val="000000"/>
            <w:sz w:val="22"/>
            <w:szCs w:val="22"/>
            <w:rPrChange w:id="341" w:author="Microsoft Office User" w:date="2021-05-11T14:51:00Z">
              <w:rPr>
                <w:sz w:val="22"/>
                <w:szCs w:val="22"/>
              </w:rPr>
            </w:rPrChange>
          </w:rPr>
          <w:lastRenderedPageBreak/>
          <w:delText>We quantified these effects in the two tasks as previously described</w:delText>
        </w:r>
      </w:del>
      <w:ins w:id="342" w:author="Microsoft Office User" w:date="2021-05-10T16:48:00Z">
        <w:r w:rsidR="00EF2304" w:rsidRPr="00A07D9A">
          <w:rPr>
            <w:rFonts w:ascii="Arial" w:eastAsia="Times New Roman" w:hAnsi="Arial" w:cs="Arial"/>
            <w:color w:val="000000"/>
            <w:sz w:val="22"/>
            <w:szCs w:val="22"/>
            <w:rPrChange w:id="343" w:author="Microsoft Office User" w:date="2021-05-11T14:51:00Z">
              <w:rPr>
                <w:sz w:val="22"/>
                <w:szCs w:val="22"/>
              </w:rPr>
            </w:rPrChange>
          </w:rPr>
          <w:t>Previously, we demonstrated interactions between cortical intervention, task and target volume, suggesting that these two manipu</w:t>
        </w:r>
      </w:ins>
      <w:ins w:id="344" w:author="Microsoft Office User" w:date="2021-05-10T16:49:00Z">
        <w:r w:rsidR="00EF2304" w:rsidRPr="00A07D9A">
          <w:rPr>
            <w:rFonts w:ascii="Arial" w:eastAsia="Times New Roman" w:hAnsi="Arial" w:cs="Arial"/>
            <w:color w:val="000000"/>
            <w:sz w:val="22"/>
            <w:szCs w:val="22"/>
            <w:rPrChange w:id="345" w:author="Microsoft Office User" w:date="2021-05-11T14:51:00Z">
              <w:rPr>
                <w:sz w:val="22"/>
                <w:szCs w:val="22"/>
              </w:rPr>
            </w:rPrChange>
          </w:rPr>
          <w:t xml:space="preserve">lations affect the shape of psychometric curves in different ways. As before, we parameterized psychometric performance </w:t>
        </w:r>
      </w:ins>
      <w:ins w:id="346" w:author="Microsoft Office User" w:date="2021-05-10T16:50:00Z">
        <w:r w:rsidR="00EF2304" w:rsidRPr="00A07D9A">
          <w:rPr>
            <w:rFonts w:ascii="Arial" w:eastAsia="Times New Roman" w:hAnsi="Arial" w:cs="Arial"/>
            <w:color w:val="000000"/>
            <w:sz w:val="22"/>
            <w:szCs w:val="22"/>
            <w:rPrChange w:id="347" w:author="Microsoft Office User" w:date="2021-05-11T14:51:00Z">
              <w:rPr>
                <w:sz w:val="22"/>
                <w:szCs w:val="22"/>
              </w:rPr>
            </w:rPrChange>
          </w:rPr>
          <w:t xml:space="preserve">by fitting each session with a psychometric curve, and extracting the </w:t>
        </w:r>
      </w:ins>
      <w:ins w:id="348" w:author="Microsoft Office User" w:date="2021-05-10T16:53:00Z">
        <w:r w:rsidR="003A27B0" w:rsidRPr="00A07D9A">
          <w:rPr>
            <w:rFonts w:ascii="Arial" w:eastAsia="Times New Roman" w:hAnsi="Arial" w:cs="Arial"/>
            <w:color w:val="000000"/>
            <w:sz w:val="22"/>
            <w:szCs w:val="22"/>
            <w:rPrChange w:id="349" w:author="Microsoft Office User" w:date="2021-05-11T14:51:00Z">
              <w:rPr>
                <w:sz w:val="22"/>
                <w:szCs w:val="22"/>
              </w:rPr>
            </w:rPrChange>
          </w:rPr>
          <w:t>response rate at maximum volume</w:t>
        </w:r>
      </w:ins>
      <w:ins w:id="350" w:author="Microsoft Office User" w:date="2021-05-10T16:50:00Z">
        <w:r w:rsidR="00EF2304" w:rsidRPr="00A07D9A">
          <w:rPr>
            <w:rFonts w:ascii="Arial" w:eastAsia="Times New Roman" w:hAnsi="Arial" w:cs="Arial"/>
            <w:color w:val="000000"/>
            <w:sz w:val="22"/>
            <w:szCs w:val="22"/>
            <w:rPrChange w:id="351" w:author="Microsoft Office User" w:date="2021-05-11T14:51:00Z">
              <w:rPr>
                <w:sz w:val="22"/>
                <w:szCs w:val="22"/>
              </w:rPr>
            </w:rPrChange>
          </w:rPr>
          <w:t>,</w:t>
        </w:r>
      </w:ins>
      <w:ins w:id="352" w:author="Microsoft Office User" w:date="2021-05-10T16:53:00Z">
        <w:r w:rsidR="003A27B0" w:rsidRPr="00A07D9A">
          <w:rPr>
            <w:rFonts w:ascii="Arial" w:eastAsia="Times New Roman" w:hAnsi="Arial" w:cs="Arial"/>
            <w:color w:val="000000"/>
            <w:sz w:val="22"/>
            <w:szCs w:val="22"/>
            <w:rPrChange w:id="353" w:author="Microsoft Office User" w:date="2021-05-11T14:51:00Z">
              <w:rPr>
                <w:sz w:val="22"/>
                <w:szCs w:val="22"/>
              </w:rPr>
            </w:rPrChange>
          </w:rPr>
          <w:t xml:space="preserve"> false alarm rate, response rate at threshold, and psychometric slope</w:t>
        </w:r>
      </w:ins>
      <w:ins w:id="354" w:author="Microsoft Office User" w:date="2021-05-10T16:55:00Z">
        <w:r w:rsidR="003A27B0" w:rsidRPr="00A07D9A">
          <w:rPr>
            <w:rFonts w:ascii="Arial" w:eastAsia="Times New Roman" w:hAnsi="Arial" w:cs="Arial"/>
            <w:color w:val="000000"/>
            <w:sz w:val="22"/>
            <w:szCs w:val="22"/>
            <w:rPrChange w:id="355" w:author="Microsoft Office User" w:date="2021-05-11T14:51:00Z">
              <w:rPr>
                <w:sz w:val="22"/>
                <w:szCs w:val="22"/>
              </w:rPr>
            </w:rPrChange>
          </w:rPr>
          <w:t>. During the target in noise task, we found significant effects of muscimol on the r</w:t>
        </w:r>
      </w:ins>
      <w:ins w:id="356" w:author="Microsoft Office User" w:date="2021-05-10T16:56:00Z">
        <w:r w:rsidR="003A27B0" w:rsidRPr="00A07D9A">
          <w:rPr>
            <w:rFonts w:ascii="Arial" w:eastAsia="Times New Roman" w:hAnsi="Arial" w:cs="Arial"/>
            <w:color w:val="000000"/>
            <w:sz w:val="22"/>
            <w:szCs w:val="22"/>
            <w:rPrChange w:id="357" w:author="Microsoft Office User" w:date="2021-05-11T14:51:00Z">
              <w:rPr>
                <w:sz w:val="22"/>
                <w:szCs w:val="22"/>
              </w:rPr>
            </w:rPrChange>
          </w:rPr>
          <w:t>esponse rates at maximum volume and threshold, a moderate effect on psychometric slope, and no effect on false alarm rate. However, muscimol application had no signific</w:t>
        </w:r>
      </w:ins>
      <w:ins w:id="358" w:author="Microsoft Office User" w:date="2021-05-10T16:57:00Z">
        <w:r w:rsidR="003A27B0" w:rsidRPr="00A07D9A">
          <w:rPr>
            <w:rFonts w:ascii="Arial" w:eastAsia="Times New Roman" w:hAnsi="Arial" w:cs="Arial"/>
            <w:color w:val="000000"/>
            <w:sz w:val="22"/>
            <w:szCs w:val="22"/>
            <w:rPrChange w:id="359" w:author="Microsoft Office User" w:date="2021-05-11T14:51:00Z">
              <w:rPr>
                <w:sz w:val="22"/>
                <w:szCs w:val="22"/>
              </w:rPr>
            </w:rPrChange>
          </w:rPr>
          <w:t>ant effect on any of these measures in the target in silence task (Figure 3f , Table 1</w:t>
        </w:r>
      </w:ins>
      <w:ins w:id="360" w:author="Microsoft Office User" w:date="2021-05-10T16:58:00Z">
        <w:r w:rsidR="003A27B0" w:rsidRPr="00A07D9A">
          <w:rPr>
            <w:rFonts w:ascii="Arial" w:eastAsia="Times New Roman" w:hAnsi="Arial" w:cs="Arial"/>
            <w:color w:val="000000"/>
            <w:sz w:val="22"/>
            <w:szCs w:val="22"/>
            <w:rPrChange w:id="361" w:author="Microsoft Office User" w:date="2021-05-11T14:51:00Z">
              <w:rPr>
                <w:sz w:val="22"/>
                <w:szCs w:val="22"/>
              </w:rPr>
            </w:rPrChange>
          </w:rPr>
          <w:t xml:space="preserve">). Taken together, </w:t>
        </w:r>
      </w:ins>
      <w:del w:id="362" w:author="Microsoft Office User" w:date="2021-05-10T16:49:00Z">
        <w:r w:rsidRPr="00A07D9A" w:rsidDel="00EF2304">
          <w:rPr>
            <w:rFonts w:ascii="Arial" w:eastAsia="Times New Roman" w:hAnsi="Arial" w:cs="Arial"/>
            <w:color w:val="000000"/>
            <w:sz w:val="22"/>
            <w:szCs w:val="22"/>
            <w:rPrChange w:id="363" w:author="Microsoft Office User" w:date="2021-05-11T14:51:00Z">
              <w:rPr>
                <w:sz w:val="22"/>
                <w:szCs w:val="22"/>
              </w:rPr>
            </w:rPrChange>
          </w:rPr>
          <w:delText>,</w:delText>
        </w:r>
      </w:del>
      <w:del w:id="364" w:author="Microsoft Office User" w:date="2021-05-10T16:57:00Z">
        <w:r w:rsidRPr="00A07D9A" w:rsidDel="003A27B0">
          <w:rPr>
            <w:rFonts w:ascii="Arial" w:eastAsia="Times New Roman" w:hAnsi="Arial" w:cs="Arial"/>
            <w:color w:val="000000"/>
            <w:sz w:val="22"/>
            <w:szCs w:val="22"/>
            <w:rPrChange w:id="365" w:author="Microsoft Office User" w:date="2021-05-11T14:51:00Z">
              <w:rPr>
                <w:sz w:val="22"/>
                <w:szCs w:val="22"/>
              </w:rPr>
            </w:rPrChange>
          </w:rPr>
          <w:delText xml:space="preserve"> and found that </w:delText>
        </w:r>
        <w:r w:rsidR="002A6675" w:rsidRPr="00A07D9A" w:rsidDel="003A27B0">
          <w:rPr>
            <w:rFonts w:ascii="Arial" w:eastAsia="Times New Roman" w:hAnsi="Arial" w:cs="Arial"/>
            <w:color w:val="000000"/>
            <w:sz w:val="22"/>
            <w:szCs w:val="22"/>
            <w:rPrChange w:id="366" w:author="Microsoft Office User" w:date="2021-05-11T14:51:00Z">
              <w:rPr>
                <w:sz w:val="22"/>
                <w:szCs w:val="22"/>
              </w:rPr>
            </w:rPrChange>
          </w:rPr>
          <w:delText>the effect of muscimol was greatest during the target in noise task, significantly affecting the max response rate (STATS), threshold and moderately affecting slope (</w:delText>
        </w:r>
        <w:r w:rsidR="002A6675" w:rsidRPr="00A07D9A" w:rsidDel="003A27B0">
          <w:rPr>
            <w:rFonts w:ascii="Arial" w:eastAsia="Times New Roman" w:hAnsi="Arial" w:cs="Arial"/>
            <w:b/>
            <w:bCs/>
            <w:color w:val="000000"/>
            <w:sz w:val="22"/>
            <w:szCs w:val="22"/>
            <w:rPrChange w:id="367" w:author="Microsoft Office User" w:date="2021-05-11T14:51:00Z">
              <w:rPr>
                <w:b/>
                <w:bCs/>
                <w:sz w:val="22"/>
                <w:szCs w:val="22"/>
              </w:rPr>
            </w:rPrChange>
          </w:rPr>
          <w:delText>STATS</w:delText>
        </w:r>
        <w:r w:rsidR="003A3139" w:rsidRPr="00A07D9A" w:rsidDel="003A27B0">
          <w:rPr>
            <w:rFonts w:ascii="Arial" w:eastAsia="Times New Roman" w:hAnsi="Arial" w:cs="Arial"/>
            <w:b/>
            <w:bCs/>
            <w:color w:val="000000"/>
            <w:sz w:val="22"/>
            <w:szCs w:val="22"/>
            <w:rPrChange w:id="368" w:author="Microsoft Office User" w:date="2021-05-11T14:51:00Z">
              <w:rPr>
                <w:b/>
                <w:bCs/>
                <w:sz w:val="22"/>
                <w:szCs w:val="22"/>
              </w:rPr>
            </w:rPrChange>
          </w:rPr>
          <w:delText xml:space="preserve"> TABLE</w:delText>
        </w:r>
        <w:r w:rsidR="002A6675" w:rsidRPr="00A07D9A" w:rsidDel="003A27B0">
          <w:rPr>
            <w:rFonts w:ascii="Arial" w:eastAsia="Times New Roman" w:hAnsi="Arial" w:cs="Arial"/>
            <w:color w:val="000000"/>
            <w:sz w:val="22"/>
            <w:szCs w:val="22"/>
            <w:rPrChange w:id="369" w:author="Microsoft Office User" w:date="2021-05-11T14:51:00Z">
              <w:rPr>
                <w:sz w:val="22"/>
                <w:szCs w:val="22"/>
              </w:rPr>
            </w:rPrChange>
          </w:rPr>
          <w:delText>). On the other hand, during the detection in silence task, muscimol only significantly increased detection thresholds (</w:delText>
        </w:r>
        <w:r w:rsidR="003A3139" w:rsidRPr="00A07D9A" w:rsidDel="003A27B0">
          <w:rPr>
            <w:rFonts w:ascii="Arial" w:eastAsia="Times New Roman" w:hAnsi="Arial" w:cs="Arial"/>
            <w:b/>
            <w:bCs/>
            <w:color w:val="000000"/>
            <w:sz w:val="22"/>
            <w:szCs w:val="22"/>
            <w:rPrChange w:id="370" w:author="Microsoft Office User" w:date="2021-05-11T14:51:00Z">
              <w:rPr>
                <w:b/>
                <w:bCs/>
                <w:sz w:val="22"/>
                <w:szCs w:val="22"/>
              </w:rPr>
            </w:rPrChange>
          </w:rPr>
          <w:delText>STATS TABLE</w:delText>
        </w:r>
        <w:r w:rsidR="002A6675" w:rsidRPr="00A07D9A" w:rsidDel="003A27B0">
          <w:rPr>
            <w:rFonts w:ascii="Arial" w:eastAsia="Times New Roman" w:hAnsi="Arial" w:cs="Arial"/>
            <w:color w:val="000000"/>
            <w:sz w:val="22"/>
            <w:szCs w:val="22"/>
            <w:rPrChange w:id="371" w:author="Microsoft Office User" w:date="2021-05-11T14:51:00Z">
              <w:rPr>
                <w:sz w:val="22"/>
                <w:szCs w:val="22"/>
              </w:rPr>
            </w:rPrChange>
          </w:rPr>
          <w:delText xml:space="preserve">), while all other metrics were unaffected. </w:delText>
        </w:r>
      </w:del>
      <w:ins w:id="372" w:author="Microsoft Office User" w:date="2021-05-10T16:58:00Z">
        <w:r w:rsidR="003A27B0" w:rsidRPr="00A07D9A">
          <w:rPr>
            <w:rFonts w:ascii="Arial" w:eastAsia="Times New Roman" w:hAnsi="Arial" w:cs="Arial"/>
            <w:color w:val="000000"/>
            <w:sz w:val="22"/>
            <w:szCs w:val="22"/>
            <w:rPrChange w:id="373" w:author="Microsoft Office User" w:date="2021-05-11T14:51:00Z">
              <w:rPr>
                <w:sz w:val="22"/>
                <w:szCs w:val="22"/>
              </w:rPr>
            </w:rPrChange>
          </w:rPr>
          <w:t>t</w:t>
        </w:r>
      </w:ins>
      <w:del w:id="374" w:author="Microsoft Office User" w:date="2021-05-10T16:58:00Z">
        <w:r w:rsidR="002A6675" w:rsidRPr="00A07D9A" w:rsidDel="003A27B0">
          <w:rPr>
            <w:rFonts w:ascii="Arial" w:eastAsia="Times New Roman" w:hAnsi="Arial" w:cs="Arial"/>
            <w:color w:val="000000"/>
            <w:sz w:val="22"/>
            <w:szCs w:val="22"/>
            <w:rPrChange w:id="375" w:author="Microsoft Office User" w:date="2021-05-11T14:51:00Z">
              <w:rPr>
                <w:sz w:val="22"/>
                <w:szCs w:val="22"/>
              </w:rPr>
            </w:rPrChange>
          </w:rPr>
          <w:delText>T</w:delText>
        </w:r>
      </w:del>
      <w:r w:rsidR="002A6675" w:rsidRPr="00A07D9A">
        <w:rPr>
          <w:rFonts w:ascii="Arial" w:eastAsia="Times New Roman" w:hAnsi="Arial" w:cs="Arial"/>
          <w:color w:val="000000"/>
          <w:sz w:val="22"/>
          <w:szCs w:val="22"/>
          <w:rPrChange w:id="376" w:author="Microsoft Office User" w:date="2021-05-11T14:51:00Z">
            <w:rPr>
              <w:sz w:val="22"/>
              <w:szCs w:val="22"/>
            </w:rPr>
          </w:rPrChange>
        </w:rPr>
        <w:t>hese results demonstrate that cortex is specifically necessary for detection in the presence of noise</w:t>
      </w:r>
      <w:ins w:id="377" w:author="Microsoft Office User" w:date="2021-05-10T16:58:00Z">
        <w:r w:rsidR="003A27B0" w:rsidRPr="00A07D9A">
          <w:rPr>
            <w:rFonts w:ascii="Arial" w:eastAsia="Times New Roman" w:hAnsi="Arial" w:cs="Arial"/>
            <w:color w:val="000000"/>
            <w:sz w:val="22"/>
            <w:szCs w:val="22"/>
            <w:rPrChange w:id="378" w:author="Microsoft Office User" w:date="2021-05-11T14:51:00Z">
              <w:rPr>
                <w:sz w:val="22"/>
                <w:szCs w:val="22"/>
              </w:rPr>
            </w:rPrChange>
          </w:rPr>
          <w:t xml:space="preserve">, and has a much smaller effect on performance during </w:t>
        </w:r>
      </w:ins>
      <w:ins w:id="379" w:author="Microsoft Office User" w:date="2021-05-17T07:37:00Z">
        <w:r w:rsidR="005C526F">
          <w:rPr>
            <w:rFonts w:ascii="Arial" w:eastAsia="Times New Roman" w:hAnsi="Arial" w:cs="Arial"/>
            <w:color w:val="000000"/>
            <w:sz w:val="22"/>
            <w:szCs w:val="22"/>
          </w:rPr>
          <w:t>detection in silence</w:t>
        </w:r>
      </w:ins>
      <w:r w:rsidR="002A6675" w:rsidRPr="00A07D9A">
        <w:rPr>
          <w:rFonts w:ascii="Arial" w:eastAsia="Times New Roman" w:hAnsi="Arial" w:cs="Arial"/>
          <w:color w:val="000000"/>
          <w:sz w:val="22"/>
          <w:szCs w:val="22"/>
          <w:rPrChange w:id="380" w:author="Microsoft Office User" w:date="2021-05-11T14:51:00Z">
            <w:rPr>
              <w:sz w:val="22"/>
              <w:szCs w:val="22"/>
            </w:rPr>
          </w:rPrChange>
        </w:rPr>
        <w:t>.</w:t>
      </w:r>
    </w:p>
    <w:p w14:paraId="0DE0FEF9" w14:textId="24C601D9" w:rsidR="00F70576" w:rsidRDefault="002A6675" w:rsidP="00B90F51">
      <w:pPr>
        <w:ind w:firstLine="720"/>
        <w:jc w:val="both"/>
        <w:rPr>
          <w:ins w:id="381" w:author="Maria Neimark Geffen" w:date="2021-05-03T11:42:00Z"/>
          <w:rFonts w:ascii="Arial" w:eastAsia="Times New Roman" w:hAnsi="Arial" w:cs="Arial"/>
          <w:color w:val="000000"/>
          <w:sz w:val="22"/>
          <w:szCs w:val="22"/>
        </w:rPr>
      </w:pPr>
      <w:r>
        <w:rPr>
          <w:rFonts w:ascii="Arial" w:eastAsia="Times New Roman" w:hAnsi="Arial" w:cs="Arial"/>
          <w:color w:val="000000"/>
          <w:sz w:val="22"/>
          <w:szCs w:val="22"/>
        </w:rPr>
        <w:t>An additional alternative effect of muscimol is a general loss of the ability to lick</w:t>
      </w:r>
      <w:r w:rsidR="00BA3B7D">
        <w:rPr>
          <w:rFonts w:ascii="Arial" w:eastAsia="Times New Roman" w:hAnsi="Arial" w:cs="Arial"/>
          <w:color w:val="000000"/>
          <w:sz w:val="22"/>
          <w:szCs w:val="22"/>
        </w:rPr>
        <w:t>.</w:t>
      </w:r>
      <w:r>
        <w:rPr>
          <w:rFonts w:ascii="Arial" w:eastAsia="Times New Roman" w:hAnsi="Arial" w:cs="Arial"/>
          <w:color w:val="000000"/>
          <w:sz w:val="22"/>
          <w:szCs w:val="22"/>
        </w:rPr>
        <w:t xml:space="preserve"> To assess this,</w:t>
      </w:r>
      <w:r w:rsidR="00BA3B7D">
        <w:rPr>
          <w:rFonts w:ascii="Arial" w:eastAsia="Times New Roman" w:hAnsi="Arial" w:cs="Arial"/>
          <w:color w:val="000000"/>
          <w:sz w:val="22"/>
          <w:szCs w:val="22"/>
        </w:rPr>
        <w:t xml:space="preserve"> </w:t>
      </w:r>
      <w:r>
        <w:rPr>
          <w:rFonts w:ascii="Arial" w:eastAsia="Times New Roman" w:hAnsi="Arial" w:cs="Arial"/>
          <w:color w:val="000000"/>
          <w:sz w:val="22"/>
          <w:szCs w:val="22"/>
        </w:rPr>
        <w:t>w</w:t>
      </w:r>
      <w:r w:rsidR="00BA3B7D">
        <w:rPr>
          <w:rFonts w:ascii="Arial" w:eastAsia="Times New Roman" w:hAnsi="Arial" w:cs="Arial"/>
          <w:color w:val="000000"/>
          <w:sz w:val="22"/>
          <w:szCs w:val="22"/>
        </w:rPr>
        <w:t>e monitored the lick probability of the mice throughout the trial duration, and found that muscimol specifically reduced licking responses during the period where targets were presented (</w:t>
      </w:r>
      <w:r w:rsidR="003A3139">
        <w:rPr>
          <w:rFonts w:ascii="Arial" w:eastAsia="Times New Roman" w:hAnsi="Arial" w:cs="Arial"/>
          <w:color w:val="000000"/>
          <w:sz w:val="22"/>
          <w:szCs w:val="22"/>
        </w:rPr>
        <w:t xml:space="preserve">Wilcoxon rank-sum test: </w:t>
      </w:r>
      <w:r w:rsidR="003A3139">
        <w:rPr>
          <w:rFonts w:ascii="Arial" w:eastAsia="Times New Roman" w:hAnsi="Arial" w:cs="Arial"/>
          <w:i/>
          <w:iCs/>
          <w:color w:val="000000"/>
          <w:sz w:val="22"/>
          <w:szCs w:val="22"/>
        </w:rPr>
        <w:t xml:space="preserve">T </w:t>
      </w:r>
      <w:r w:rsidR="003A3139">
        <w:rPr>
          <w:rFonts w:ascii="Arial" w:eastAsia="Times New Roman" w:hAnsi="Arial" w:cs="Arial"/>
          <w:color w:val="000000"/>
          <w:sz w:val="22"/>
          <w:szCs w:val="22"/>
        </w:rPr>
        <w:t xml:space="preserve">= 337, </w:t>
      </w:r>
      <w:r w:rsidR="003A3139">
        <w:rPr>
          <w:rFonts w:ascii="Arial" w:eastAsia="Times New Roman" w:hAnsi="Arial" w:cs="Arial"/>
          <w:i/>
          <w:iCs/>
          <w:color w:val="000000"/>
          <w:sz w:val="22"/>
          <w:szCs w:val="22"/>
        </w:rPr>
        <w:t xml:space="preserve">z </w:t>
      </w:r>
      <w:r w:rsidR="003A3139">
        <w:rPr>
          <w:rFonts w:ascii="Arial" w:eastAsia="Times New Roman" w:hAnsi="Arial" w:cs="Arial"/>
          <w:color w:val="000000"/>
          <w:sz w:val="22"/>
          <w:szCs w:val="22"/>
        </w:rPr>
        <w:t xml:space="preserve">= -4.23, </w:t>
      </w:r>
      <w:r w:rsidR="003A3139" w:rsidRPr="003A3139">
        <w:rPr>
          <w:rFonts w:ascii="Arial" w:eastAsia="Times New Roman" w:hAnsi="Arial" w:cs="Arial"/>
          <w:i/>
          <w:iCs/>
          <w:color w:val="000000"/>
          <w:sz w:val="22"/>
          <w:szCs w:val="22"/>
        </w:rPr>
        <w:t>p</w:t>
      </w:r>
      <w:r w:rsidR="003A3139">
        <w:rPr>
          <w:rFonts w:ascii="Arial" w:eastAsia="Times New Roman" w:hAnsi="Arial" w:cs="Arial"/>
          <w:color w:val="000000"/>
          <w:sz w:val="22"/>
          <w:szCs w:val="22"/>
        </w:rPr>
        <w:t xml:space="preserve"> = 2.34e-5; </w:t>
      </w:r>
      <w:r w:rsidRPr="003A3139">
        <w:rPr>
          <w:rFonts w:ascii="Arial" w:eastAsia="Times New Roman" w:hAnsi="Arial" w:cs="Arial"/>
          <w:color w:val="000000"/>
          <w:sz w:val="22"/>
          <w:szCs w:val="22"/>
        </w:rPr>
        <w:t>Supplemental</w:t>
      </w:r>
      <w:r>
        <w:rPr>
          <w:rFonts w:ascii="Arial" w:eastAsia="Times New Roman" w:hAnsi="Arial" w:cs="Arial"/>
          <w:color w:val="000000"/>
          <w:sz w:val="22"/>
          <w:szCs w:val="22"/>
        </w:rPr>
        <w:t xml:space="preserve"> </w:t>
      </w:r>
      <w:r w:rsidR="00BA3B7D">
        <w:rPr>
          <w:rFonts w:ascii="Arial" w:eastAsia="Times New Roman" w:hAnsi="Arial" w:cs="Arial"/>
          <w:color w:val="000000"/>
          <w:sz w:val="22"/>
          <w:szCs w:val="22"/>
        </w:rPr>
        <w:t xml:space="preserve">Figure </w:t>
      </w:r>
      <w:r>
        <w:rPr>
          <w:rFonts w:ascii="Arial" w:eastAsia="Times New Roman" w:hAnsi="Arial" w:cs="Arial"/>
          <w:color w:val="000000"/>
          <w:sz w:val="22"/>
          <w:szCs w:val="22"/>
        </w:rPr>
        <w:t>1d, right panel of Supplemental Figure 1e</w:t>
      </w:r>
      <w:r w:rsidR="00BA3B7D">
        <w:rPr>
          <w:rFonts w:ascii="Arial" w:eastAsia="Times New Roman" w:hAnsi="Arial" w:cs="Arial"/>
          <w:color w:val="000000"/>
          <w:sz w:val="22"/>
          <w:szCs w:val="22"/>
        </w:rPr>
        <w:t>). Mice also tended to lick immediately after the trial onset (</w:t>
      </w:r>
      <w:r>
        <w:rPr>
          <w:rFonts w:ascii="Arial" w:eastAsia="Times New Roman" w:hAnsi="Arial" w:cs="Arial"/>
          <w:color w:val="000000"/>
          <w:sz w:val="22"/>
          <w:szCs w:val="22"/>
        </w:rPr>
        <w:t>Supplemental Figure 1e</w:t>
      </w:r>
      <w:r w:rsidR="00BA3B7D">
        <w:rPr>
          <w:rFonts w:ascii="Arial" w:eastAsia="Times New Roman" w:hAnsi="Arial" w:cs="Arial"/>
          <w:color w:val="000000"/>
          <w:sz w:val="22"/>
          <w:szCs w:val="22"/>
        </w:rPr>
        <w:t>,</w:t>
      </w:r>
      <w:r>
        <w:rPr>
          <w:rFonts w:ascii="Arial" w:eastAsia="Times New Roman" w:hAnsi="Arial" w:cs="Arial"/>
          <w:color w:val="000000"/>
          <w:sz w:val="22"/>
          <w:szCs w:val="22"/>
        </w:rPr>
        <w:t xml:space="preserve"> left panel</w:t>
      </w:r>
      <w:r w:rsidR="00BA3B7D">
        <w:rPr>
          <w:rFonts w:ascii="Arial" w:eastAsia="Times New Roman" w:hAnsi="Arial" w:cs="Arial"/>
          <w:color w:val="000000"/>
          <w:sz w:val="22"/>
          <w:szCs w:val="22"/>
        </w:rPr>
        <w:t>), but we found that the lick rates under muscimol and saline conditions were identical during this period</w:t>
      </w:r>
      <w:r w:rsidR="00561876">
        <w:rPr>
          <w:rFonts w:ascii="Arial" w:eastAsia="Times New Roman" w:hAnsi="Arial" w:cs="Arial"/>
          <w:color w:val="000000"/>
          <w:sz w:val="22"/>
          <w:szCs w:val="22"/>
        </w:rPr>
        <w:t xml:space="preserve"> (Wilcoxon rank-sum test: </w:t>
      </w:r>
      <w:r w:rsidR="00561876">
        <w:rPr>
          <w:rFonts w:ascii="Arial" w:eastAsia="Times New Roman" w:hAnsi="Arial" w:cs="Arial"/>
          <w:i/>
          <w:iCs/>
          <w:color w:val="000000"/>
          <w:sz w:val="22"/>
          <w:szCs w:val="22"/>
        </w:rPr>
        <w:t xml:space="preserve">T </w:t>
      </w:r>
      <w:r w:rsidR="00561876">
        <w:rPr>
          <w:rFonts w:ascii="Arial" w:eastAsia="Times New Roman" w:hAnsi="Arial" w:cs="Arial"/>
          <w:color w:val="000000"/>
          <w:sz w:val="22"/>
          <w:szCs w:val="22"/>
        </w:rPr>
        <w:t xml:space="preserve">= 528, </w:t>
      </w:r>
      <w:r w:rsidR="00561876">
        <w:rPr>
          <w:rFonts w:ascii="Arial" w:eastAsia="Times New Roman" w:hAnsi="Arial" w:cs="Arial"/>
          <w:i/>
          <w:iCs/>
          <w:color w:val="000000"/>
          <w:sz w:val="22"/>
          <w:szCs w:val="22"/>
        </w:rPr>
        <w:t xml:space="preserve">z </w:t>
      </w:r>
      <w:r w:rsidR="00561876">
        <w:rPr>
          <w:rFonts w:ascii="Arial" w:eastAsia="Times New Roman" w:hAnsi="Arial" w:cs="Arial"/>
          <w:color w:val="000000"/>
          <w:sz w:val="22"/>
          <w:szCs w:val="22"/>
        </w:rPr>
        <w:t xml:space="preserve">= 0.23, </w:t>
      </w:r>
      <w:r w:rsidR="00561876" w:rsidRPr="003A3139">
        <w:rPr>
          <w:rFonts w:ascii="Arial" w:eastAsia="Times New Roman" w:hAnsi="Arial" w:cs="Arial"/>
          <w:i/>
          <w:iCs/>
          <w:color w:val="000000"/>
          <w:sz w:val="22"/>
          <w:szCs w:val="22"/>
        </w:rPr>
        <w:t>p</w:t>
      </w:r>
      <w:r w:rsidR="00561876">
        <w:rPr>
          <w:rFonts w:ascii="Arial" w:eastAsia="Times New Roman" w:hAnsi="Arial" w:cs="Arial"/>
          <w:color w:val="000000"/>
          <w:sz w:val="22"/>
          <w:szCs w:val="22"/>
        </w:rPr>
        <w:t xml:space="preserve"> = 0.81)</w:t>
      </w:r>
      <w:r w:rsidR="00BA3B7D">
        <w:rPr>
          <w:rFonts w:ascii="Arial" w:eastAsia="Times New Roman" w:hAnsi="Arial" w:cs="Arial"/>
          <w:color w:val="000000"/>
          <w:sz w:val="22"/>
          <w:szCs w:val="22"/>
        </w:rPr>
        <w:t xml:space="preserve">. These results suggest that muscimol </w:t>
      </w:r>
      <w:r w:rsidR="008F1DC2">
        <w:rPr>
          <w:rFonts w:ascii="Arial" w:eastAsia="Times New Roman" w:hAnsi="Arial" w:cs="Arial"/>
          <w:color w:val="000000"/>
          <w:sz w:val="22"/>
          <w:szCs w:val="22"/>
        </w:rPr>
        <w:t>does not impair the mouse</w:t>
      </w:r>
      <w:r w:rsidR="0087106C">
        <w:rPr>
          <w:rFonts w:ascii="Arial" w:eastAsia="Times New Roman" w:hAnsi="Arial" w:cs="Arial"/>
          <w:color w:val="000000"/>
          <w:sz w:val="22"/>
          <w:szCs w:val="22"/>
        </w:rPr>
        <w:t>’</w:t>
      </w:r>
      <w:r w:rsidR="008F1DC2">
        <w:rPr>
          <w:rFonts w:ascii="Arial" w:eastAsia="Times New Roman" w:hAnsi="Arial" w:cs="Arial"/>
          <w:color w:val="000000"/>
          <w:sz w:val="22"/>
          <w:szCs w:val="22"/>
        </w:rPr>
        <w:t>s ability to lick in general</w:t>
      </w:r>
      <w:r w:rsidR="00BA3B7D">
        <w:rPr>
          <w:rFonts w:ascii="Arial" w:eastAsia="Times New Roman" w:hAnsi="Arial" w:cs="Arial"/>
          <w:color w:val="000000"/>
          <w:sz w:val="22"/>
          <w:szCs w:val="22"/>
        </w:rPr>
        <w:t>,</w:t>
      </w:r>
      <w:r w:rsidR="008F1DC2">
        <w:rPr>
          <w:rFonts w:ascii="Arial" w:eastAsia="Times New Roman" w:hAnsi="Arial" w:cs="Arial"/>
          <w:color w:val="000000"/>
          <w:sz w:val="22"/>
          <w:szCs w:val="22"/>
        </w:rPr>
        <w:t xml:space="preserve"> but results in a specific deficit in licking in response to targets.</w:t>
      </w:r>
    </w:p>
    <w:p w14:paraId="133F4F7D" w14:textId="51BC92D0" w:rsidR="00637DB3" w:rsidRDefault="00637DB3" w:rsidP="00B90F51">
      <w:pPr>
        <w:ind w:firstLine="720"/>
        <w:jc w:val="both"/>
        <w:rPr>
          <w:rFonts w:ascii="Arial" w:eastAsia="Times New Roman" w:hAnsi="Arial" w:cs="Arial"/>
          <w:color w:val="000000"/>
          <w:sz w:val="22"/>
          <w:szCs w:val="22"/>
        </w:rPr>
      </w:pPr>
      <w:ins w:id="382" w:author="Maria Neimark Geffen" w:date="2021-05-03T11:42:00Z">
        <w:r>
          <w:rPr>
            <w:rFonts w:ascii="Arial" w:eastAsia="Times New Roman" w:hAnsi="Arial" w:cs="Arial"/>
            <w:color w:val="000000"/>
            <w:sz w:val="22"/>
            <w:szCs w:val="22"/>
          </w:rPr>
          <w:t xml:space="preserve">Combined, our results demonstrate that the auditory cortex is </w:t>
        </w:r>
        <w:del w:id="383" w:author="Microsoft Office User" w:date="2021-05-10T16:59:00Z">
          <w:r w:rsidDel="003A27B0">
            <w:rPr>
              <w:rFonts w:ascii="Arial" w:eastAsia="Times New Roman" w:hAnsi="Arial" w:cs="Arial"/>
              <w:color w:val="000000"/>
              <w:sz w:val="22"/>
              <w:szCs w:val="22"/>
            </w:rPr>
            <w:delText>required for detection of tones in noise after contrast transitions</w:delText>
          </w:r>
        </w:del>
      </w:ins>
      <w:ins w:id="384" w:author="Microsoft Office User" w:date="2021-05-10T16:59:00Z">
        <w:r w:rsidR="003A27B0">
          <w:rPr>
            <w:rFonts w:ascii="Arial" w:eastAsia="Times New Roman" w:hAnsi="Arial" w:cs="Arial"/>
            <w:color w:val="000000"/>
            <w:sz w:val="22"/>
            <w:szCs w:val="22"/>
          </w:rPr>
          <w:t>specifically required for detection in the presence of background noise</w:t>
        </w:r>
      </w:ins>
      <w:ins w:id="385" w:author="Maria Neimark Geffen" w:date="2021-05-03T11:42:00Z">
        <w:r>
          <w:rPr>
            <w:rFonts w:ascii="Arial" w:eastAsia="Times New Roman" w:hAnsi="Arial" w:cs="Arial"/>
            <w:color w:val="000000"/>
            <w:sz w:val="22"/>
            <w:szCs w:val="22"/>
          </w:rPr>
          <w:t>. Our next goal was to test the relationship betwe</w:t>
        </w:r>
      </w:ins>
      <w:ins w:id="386" w:author="Maria Neimark Geffen" w:date="2021-05-03T11:43:00Z">
        <w:r>
          <w:rPr>
            <w:rFonts w:ascii="Arial" w:eastAsia="Times New Roman" w:hAnsi="Arial" w:cs="Arial"/>
            <w:color w:val="000000"/>
            <w:sz w:val="22"/>
            <w:szCs w:val="22"/>
          </w:rPr>
          <w:t>en neuronal activity in AC and behavioral performance.</w:t>
        </w:r>
      </w:ins>
    </w:p>
    <w:p w14:paraId="0BA24704" w14:textId="77777777" w:rsidR="008F1DC2" w:rsidRDefault="008F1DC2" w:rsidP="000A7884">
      <w:pPr>
        <w:jc w:val="both"/>
        <w:rPr>
          <w:rFonts w:ascii="Arial" w:eastAsia="Times New Roman" w:hAnsi="Arial" w:cs="Arial"/>
          <w:color w:val="000000"/>
          <w:sz w:val="22"/>
          <w:szCs w:val="22"/>
        </w:rPr>
      </w:pPr>
    </w:p>
    <w:p w14:paraId="6B8B0C8A" w14:textId="77777777" w:rsidR="008F1DC2" w:rsidRDefault="0087106C" w:rsidP="000A7884">
      <w:pPr>
        <w:jc w:val="both"/>
        <w:rPr>
          <w:rFonts w:ascii="Arial" w:eastAsia="Times New Roman" w:hAnsi="Arial" w:cs="Arial"/>
          <w:i/>
          <w:iCs/>
          <w:color w:val="000000"/>
          <w:sz w:val="22"/>
          <w:szCs w:val="22"/>
        </w:rPr>
      </w:pPr>
      <w:r>
        <w:rPr>
          <w:rFonts w:ascii="Arial" w:eastAsia="Times New Roman" w:hAnsi="Arial" w:cs="Arial"/>
          <w:i/>
          <w:iCs/>
          <w:color w:val="000000"/>
          <w:sz w:val="22"/>
          <w:szCs w:val="22"/>
        </w:rPr>
        <w:t>Population responses</w:t>
      </w:r>
      <w:r w:rsidR="008F1DC2">
        <w:rPr>
          <w:rFonts w:ascii="Arial" w:eastAsia="Times New Roman" w:hAnsi="Arial" w:cs="Arial"/>
          <w:i/>
          <w:iCs/>
          <w:color w:val="000000"/>
          <w:sz w:val="22"/>
          <w:szCs w:val="22"/>
        </w:rPr>
        <w:t xml:space="preserve"> </w:t>
      </w:r>
      <w:r>
        <w:rPr>
          <w:rFonts w:ascii="Arial" w:eastAsia="Times New Roman" w:hAnsi="Arial" w:cs="Arial"/>
          <w:i/>
          <w:iCs/>
          <w:color w:val="000000"/>
          <w:sz w:val="22"/>
          <w:szCs w:val="22"/>
        </w:rPr>
        <w:t>to</w:t>
      </w:r>
      <w:r w:rsidR="008F1DC2">
        <w:rPr>
          <w:rFonts w:ascii="Arial" w:eastAsia="Times New Roman" w:hAnsi="Arial" w:cs="Arial"/>
          <w:i/>
          <w:iCs/>
          <w:color w:val="000000"/>
          <w:sz w:val="22"/>
          <w:szCs w:val="22"/>
        </w:rPr>
        <w:t xml:space="preserve"> targets track individual behavioral performance.</w:t>
      </w:r>
    </w:p>
    <w:p w14:paraId="506CEACA" w14:textId="77777777" w:rsidR="006923AF" w:rsidRDefault="008F1DC2" w:rsidP="000A7884">
      <w:pPr>
        <w:jc w:val="both"/>
        <w:rPr>
          <w:rFonts w:ascii="Arial" w:eastAsia="Times New Roman" w:hAnsi="Arial" w:cs="Arial"/>
          <w:color w:val="000000"/>
          <w:sz w:val="22"/>
          <w:szCs w:val="22"/>
        </w:rPr>
      </w:pPr>
      <w:r>
        <w:rPr>
          <w:rFonts w:ascii="Arial" w:eastAsia="Times New Roman" w:hAnsi="Arial" w:cs="Arial"/>
          <w:color w:val="000000"/>
          <w:sz w:val="22"/>
          <w:szCs w:val="22"/>
        </w:rPr>
        <w:tab/>
      </w:r>
      <w:r w:rsidR="0087106C">
        <w:rPr>
          <w:rFonts w:ascii="Arial" w:eastAsia="Times New Roman" w:hAnsi="Arial" w:cs="Arial"/>
          <w:color w:val="000000"/>
          <w:sz w:val="22"/>
          <w:szCs w:val="22"/>
        </w:rPr>
        <w:t>To better understand how representations in auditory cortex could give rise to behavior, we chronically recorded from populations of neurons in auditory cortex while mice performed the behavioral task (Figure 4a). In the psychometric task where we varied target volume, many cortical neurons monotonically increased their firing rate with increased target volume (example neuron, Figure 4b; simultaneously recorded populations from two example sessions, Figure 4c).</w:t>
      </w:r>
    </w:p>
    <w:p w14:paraId="1DDC0FD3" w14:textId="43E25F40" w:rsidR="00C72815" w:rsidDel="00A07D9A" w:rsidRDefault="0087106C" w:rsidP="00C72113">
      <w:pPr>
        <w:ind w:firstLine="720"/>
        <w:jc w:val="both"/>
        <w:rPr>
          <w:del w:id="387" w:author="Microsoft Office User" w:date="2021-05-11T14:51:00Z"/>
          <w:rFonts w:ascii="Arial" w:eastAsia="Times New Roman" w:hAnsi="Arial" w:cs="Arial"/>
          <w:color w:val="000000"/>
          <w:sz w:val="22"/>
          <w:szCs w:val="22"/>
        </w:rPr>
      </w:pPr>
      <w:r>
        <w:rPr>
          <w:rFonts w:ascii="Arial" w:eastAsia="Times New Roman" w:hAnsi="Arial" w:cs="Arial"/>
          <w:color w:val="000000"/>
          <w:sz w:val="22"/>
          <w:szCs w:val="22"/>
        </w:rPr>
        <w:t>To leverage our ability to simultaneously record from multiple neurons, we adapted a population vector approach</w:t>
      </w:r>
      <w:r w:rsidR="00956FC7">
        <w:rPr>
          <w:rFonts w:ascii="Arial" w:eastAsia="Times New Roman" w:hAnsi="Arial" w:cs="Arial"/>
          <w:color w:val="000000"/>
          <w:sz w:val="22"/>
          <w:szCs w:val="22"/>
        </w:rPr>
        <w:fldChar w:fldCharType="begin" w:fldLock="1"/>
      </w:r>
      <w:r w:rsidR="00421973">
        <w:rPr>
          <w:rFonts w:ascii="Arial" w:eastAsia="Times New Roman" w:hAnsi="Arial" w:cs="Arial"/>
          <w:color w:val="000000"/>
          <w:sz w:val="22"/>
          <w:szCs w:val="22"/>
        </w:rPr>
        <w:instrText>ADDIN CSL_CITATION {"citationItems":[{"id":"ITEM-1","itemData":{"DOI":"10.1038/nature17643","ISSN":"14764687","PMID":"27074502","abstract":"Neural activity maintains representations that bridge past and future events, often over many seconds. Network models can produce persistent and ramping activity, but the positive feedback that is critical for these slow dynamics can cause sensitivity to perturbations. Here we use electrophysiology and optogenetic perturbations in the mouse premotor cortex to probe the robustness of persistent neural representations during motor planning. We show that preparatory activity is remarkably robust to large-scale unilateral silencing: detailed neural dynamics that drive specific future movements were quickly and selectively restored by the network. Selectivity did not recover after bilateral silencing of the premotor cortex. Perturbations to one hemisphere are thus corrected by information from the other hemisphere. Corpus callosum bisections demonstrated that premotor cortex hemispheres can maintain preparatory activity independently. Redundancy across selectively coupled modules, as we observed in the premotor cortex, is a hallmark of robust control systems. Network models incorporating these principles show robustness that is consistent with data.","author":[{"dropping-particle":"","family":"Li","given":"Nuo","non-dropping-particle":"","parse-names":false,"suffix":""},{"dropping-particle":"","family":"Daie","given":"Kayvon","non-dropping-particle":"","parse-names":false,"suffix":""},{"dropping-particle":"","family":"Svoboda","given":"Karel","non-dropping-particle":"","parse-names":false,"suffix":""},{"dropping-particle":"","family":"Druckmann","given":"Shaul","non-dropping-particle":"","parse-names":false,"suffix":""}],"container-title":"Nature","id":"ITEM-1","issue":"7600","issued":{"date-parts":[["2016","4","28"]]},"page":"459-464","publisher":"Nature Publishing Group","title":"Robust neuronal dynamics in premotor cortex during motor planning","type":"article-journal","volume":"532"},"uris":["http://www.mendeley.com/documents/?uuid=536e33bd-4f5a-48f4-b733-db6d14c5ceaf"]}],"mendeley":{"formattedCitation":"[26]","plainTextFormattedCitation":"[26]","previouslyFormattedCitation":"[26]"},"properties":{"noteIndex":0},"schema":"https://github.com/citation-style-language/schema/raw/master/csl-citation.json"}</w:instrText>
      </w:r>
      <w:r w:rsidR="00956FC7">
        <w:rPr>
          <w:rFonts w:ascii="Arial" w:eastAsia="Times New Roman" w:hAnsi="Arial" w:cs="Arial"/>
          <w:color w:val="000000"/>
          <w:sz w:val="22"/>
          <w:szCs w:val="22"/>
        </w:rPr>
        <w:fldChar w:fldCharType="separate"/>
      </w:r>
      <w:r w:rsidR="003A27B0" w:rsidRPr="003A27B0">
        <w:rPr>
          <w:rFonts w:ascii="Arial" w:eastAsia="Times New Roman" w:hAnsi="Arial" w:cs="Arial"/>
          <w:noProof/>
          <w:color w:val="000000"/>
          <w:sz w:val="22"/>
          <w:szCs w:val="22"/>
        </w:rPr>
        <w:t>[26]</w:t>
      </w:r>
      <w:r w:rsidR="00956FC7">
        <w:rPr>
          <w:rFonts w:ascii="Arial" w:eastAsia="Times New Roman" w:hAnsi="Arial" w:cs="Arial"/>
          <w:color w:val="000000"/>
          <w:sz w:val="22"/>
          <w:szCs w:val="22"/>
        </w:rPr>
        <w:fldChar w:fldCharType="end"/>
      </w:r>
      <w:r>
        <w:rPr>
          <w:rFonts w:ascii="Arial" w:eastAsia="Times New Roman" w:hAnsi="Arial" w:cs="Arial"/>
          <w:color w:val="000000"/>
          <w:sz w:val="22"/>
          <w:szCs w:val="22"/>
        </w:rPr>
        <w:t xml:space="preserve"> </w:t>
      </w:r>
      <w:r w:rsidR="006923AF">
        <w:rPr>
          <w:rFonts w:ascii="Arial" w:eastAsia="Times New Roman" w:hAnsi="Arial" w:cs="Arial"/>
          <w:color w:val="000000"/>
          <w:sz w:val="22"/>
          <w:szCs w:val="22"/>
        </w:rPr>
        <w:t>to generate metrics of target from noise discriminability from population activity. To do this, we estimated the coding direction in the high dimensional space of simultaneously recorded neurons by subtracting population vector responses to noise alone from population vector response</w:t>
      </w:r>
      <w:r w:rsidR="00C72815">
        <w:rPr>
          <w:rFonts w:ascii="Arial" w:eastAsia="Times New Roman" w:hAnsi="Arial" w:cs="Arial"/>
          <w:color w:val="000000"/>
          <w:sz w:val="22"/>
          <w:szCs w:val="22"/>
        </w:rPr>
        <w:t>s</w:t>
      </w:r>
      <w:del w:id="388" w:author="Microsoft Office User" w:date="2021-05-11T14:51:00Z">
        <w:r w:rsidR="00C72815" w:rsidDel="00A07D9A">
          <w:rPr>
            <w:rFonts w:ascii="Arial" w:eastAsia="Times New Roman" w:hAnsi="Arial" w:cs="Arial"/>
            <w:color w:val="000000"/>
            <w:sz w:val="22"/>
            <w:szCs w:val="22"/>
          </w:rPr>
          <w:br w:type="page"/>
        </w:r>
      </w:del>
    </w:p>
    <w:p w14:paraId="6CCC2487" w14:textId="116AA2C0" w:rsidR="00C72815" w:rsidDel="00A07D9A" w:rsidRDefault="00C72815">
      <w:pPr>
        <w:jc w:val="both"/>
        <w:rPr>
          <w:del w:id="389" w:author="Microsoft Office User" w:date="2021-05-11T14:51:00Z"/>
          <w:rFonts w:ascii="Arial" w:eastAsia="Times New Roman" w:hAnsi="Arial" w:cs="Arial"/>
          <w:color w:val="000000"/>
          <w:sz w:val="22"/>
          <w:szCs w:val="22"/>
        </w:rPr>
        <w:pPrChange w:id="390" w:author="Microsoft Office User" w:date="2021-05-11T14:51:00Z">
          <w:pPr>
            <w:ind w:firstLine="720"/>
            <w:jc w:val="both"/>
          </w:pPr>
        </w:pPrChange>
      </w:pPr>
      <w:del w:id="391" w:author="Microsoft Office User" w:date="2021-05-10T18:14:00Z">
        <w:r w:rsidDel="00A675FC">
          <w:rPr>
            <w:rFonts w:ascii="Arial" w:eastAsia="Times New Roman" w:hAnsi="Arial" w:cs="Arial"/>
            <w:noProof/>
            <w:color w:val="000000"/>
            <w:sz w:val="22"/>
            <w:szCs w:val="22"/>
          </w:rPr>
          <w:drawing>
            <wp:anchor distT="0" distB="0" distL="114300" distR="114300" simplePos="0" relativeHeight="251658240" behindDoc="0" locked="0" layoutInCell="1" allowOverlap="1" wp14:anchorId="441BE759" wp14:editId="2BEB5BEB">
              <wp:simplePos x="0" y="0"/>
              <wp:positionH relativeFrom="column">
                <wp:posOffset>738505</wp:posOffset>
              </wp:positionH>
              <wp:positionV relativeFrom="paragraph">
                <wp:posOffset>404</wp:posOffset>
              </wp:positionV>
              <wp:extent cx="5413248" cy="4416552"/>
              <wp:effectExtent l="0" t="0" r="0" b="3175"/>
              <wp:wrapTopAndBottom/>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13248" cy="4416552"/>
                      </a:xfrm>
                      <a:prstGeom prst="rect">
                        <a:avLst/>
                      </a:prstGeom>
                    </pic:spPr>
                  </pic:pic>
                </a:graphicData>
              </a:graphic>
              <wp14:sizeRelH relativeFrom="margin">
                <wp14:pctWidth>0</wp14:pctWidth>
              </wp14:sizeRelH>
              <wp14:sizeRelV relativeFrom="margin">
                <wp14:pctHeight>0</wp14:pctHeight>
              </wp14:sizeRelV>
            </wp:anchor>
          </w:drawing>
        </w:r>
      </w:del>
      <w:del w:id="392" w:author="Microsoft Office User" w:date="2021-05-11T14:51:00Z">
        <w:r w:rsidDel="00A07D9A">
          <w:rPr>
            <w:rFonts w:ascii="Arial" w:eastAsia="Times New Roman" w:hAnsi="Arial" w:cs="Arial"/>
            <w:color w:val="000000"/>
            <w:sz w:val="22"/>
            <w:szCs w:val="22"/>
          </w:rPr>
          <w:delText xml:space="preserve"> </w:delText>
        </w:r>
        <w:r w:rsidR="006923AF" w:rsidDel="00A07D9A">
          <w:rPr>
            <w:rFonts w:ascii="Arial" w:eastAsia="Times New Roman" w:hAnsi="Arial" w:cs="Arial"/>
            <w:color w:val="000000"/>
            <w:sz w:val="22"/>
            <w:szCs w:val="22"/>
          </w:rPr>
          <w:delText xml:space="preserve"> </w:delText>
        </w:r>
      </w:del>
    </w:p>
    <w:p w14:paraId="40703AD1" w14:textId="4ED59235" w:rsidR="00C72815" w:rsidRPr="00A07D9A" w:rsidDel="00A07D9A" w:rsidRDefault="00C72815">
      <w:pPr>
        <w:rPr>
          <w:del w:id="393" w:author="Microsoft Office User" w:date="2021-05-11T14:48:00Z"/>
          <w:rFonts w:ascii="Arial" w:eastAsia="Times New Roman" w:hAnsi="Arial" w:cs="Arial"/>
          <w:b/>
          <w:bCs/>
          <w:color w:val="000000"/>
          <w:sz w:val="20"/>
          <w:szCs w:val="20"/>
          <w:rPrChange w:id="394" w:author="Microsoft Office User" w:date="2021-05-11T14:51:00Z">
            <w:rPr>
              <w:del w:id="395" w:author="Microsoft Office User" w:date="2021-05-11T14:48:00Z"/>
            </w:rPr>
          </w:rPrChange>
        </w:rPr>
        <w:pPrChange w:id="396" w:author="Microsoft Office User" w:date="2021-05-11T14:51:00Z">
          <w:pPr>
            <w:jc w:val="both"/>
          </w:pPr>
        </w:pPrChange>
      </w:pPr>
      <w:del w:id="397" w:author="Microsoft Office User" w:date="2021-05-11T14:48:00Z">
        <w:r w:rsidRPr="00A07D9A" w:rsidDel="00A07D9A">
          <w:rPr>
            <w:rFonts w:ascii="Arial" w:eastAsia="Times New Roman" w:hAnsi="Arial" w:cs="Arial"/>
            <w:b/>
            <w:bCs/>
            <w:color w:val="000000"/>
            <w:sz w:val="20"/>
            <w:szCs w:val="20"/>
            <w:rPrChange w:id="398" w:author="Microsoft Office User" w:date="2021-05-11T14:51:00Z">
              <w:rPr/>
            </w:rPrChange>
          </w:rPr>
          <w:delText>Figure 3.</w:delText>
        </w:r>
      </w:del>
    </w:p>
    <w:p w14:paraId="2C8D3D64" w14:textId="7256CFD8" w:rsidR="00C72815" w:rsidRPr="00A9352F" w:rsidDel="00A07D9A" w:rsidRDefault="00C72815">
      <w:pPr>
        <w:rPr>
          <w:del w:id="399" w:author="Microsoft Office User" w:date="2021-05-11T14:48:00Z"/>
        </w:rPr>
        <w:pPrChange w:id="400" w:author="Microsoft Office User" w:date="2021-05-11T14:51:00Z">
          <w:pPr>
            <w:jc w:val="both"/>
          </w:pPr>
        </w:pPrChange>
      </w:pPr>
    </w:p>
    <w:p w14:paraId="4178FA86" w14:textId="07FA0B77" w:rsidR="00C72815" w:rsidRPr="00A9352F" w:rsidDel="00A07D9A" w:rsidRDefault="00C72815">
      <w:pPr>
        <w:rPr>
          <w:del w:id="401" w:author="Microsoft Office User" w:date="2021-05-11T14:48:00Z"/>
        </w:rPr>
        <w:pPrChange w:id="402" w:author="Microsoft Office User" w:date="2021-05-11T14:51:00Z">
          <w:pPr>
            <w:pStyle w:val="ListParagraph"/>
            <w:numPr>
              <w:numId w:val="2"/>
            </w:numPr>
            <w:ind w:left="360" w:hanging="360"/>
            <w:jc w:val="both"/>
          </w:pPr>
        </w:pPrChange>
      </w:pPr>
      <w:del w:id="403" w:author="Microsoft Office User" w:date="2021-05-11T14:48:00Z">
        <w:r w:rsidRPr="00A9352F" w:rsidDel="00A07D9A">
          <w:delText>Setup schematic for chronic muscimol application in behaving mice.</w:delText>
        </w:r>
      </w:del>
    </w:p>
    <w:p w14:paraId="592FAE4F" w14:textId="5A9CB594" w:rsidR="00C72815" w:rsidRPr="00A9352F" w:rsidDel="00A07D9A" w:rsidRDefault="00C72815">
      <w:pPr>
        <w:rPr>
          <w:del w:id="404" w:author="Microsoft Office User" w:date="2021-05-11T14:48:00Z"/>
        </w:rPr>
        <w:pPrChange w:id="405" w:author="Microsoft Office User" w:date="2021-05-11T14:51:00Z">
          <w:pPr>
            <w:pStyle w:val="ListParagraph"/>
            <w:numPr>
              <w:numId w:val="2"/>
            </w:numPr>
            <w:ind w:left="360" w:hanging="360"/>
            <w:jc w:val="both"/>
          </w:pPr>
        </w:pPrChange>
      </w:pPr>
      <w:del w:id="406" w:author="Microsoft Office User" w:date="2021-05-11T14:48:00Z">
        <w:r w:rsidRPr="00A9352F" w:rsidDel="00A07D9A">
          <w:delText>Behavioral psychometric functions during muscimol or saline application</w:delText>
        </w:r>
        <w:r w:rsidDel="00A07D9A">
          <w:delText xml:space="preserve"> for n=4 mice</w:delText>
        </w:r>
        <w:r w:rsidRPr="00A9352F" w:rsidDel="00A07D9A">
          <w:delText>. Dark solid lines and filled circles indicate average performance after saline injection. Dark dashed lines and open circles indicate average performance after muscimol injection. Light solid and dashed lines are psychometric curves from individual sessions. Error bars indicate S.E.M. across sessions.</w:delText>
        </w:r>
      </w:del>
    </w:p>
    <w:p w14:paraId="153EFF6B" w14:textId="1055AB5A" w:rsidR="00C72815" w:rsidDel="00A07D9A" w:rsidRDefault="00C72815">
      <w:pPr>
        <w:rPr>
          <w:del w:id="407" w:author="Microsoft Office User" w:date="2021-05-11T14:48:00Z"/>
        </w:rPr>
        <w:pPrChange w:id="408" w:author="Microsoft Office User" w:date="2021-05-11T14:51:00Z">
          <w:pPr>
            <w:pStyle w:val="ListParagraph"/>
            <w:numPr>
              <w:numId w:val="2"/>
            </w:numPr>
            <w:ind w:left="360" w:hanging="360"/>
            <w:jc w:val="both"/>
          </w:pPr>
        </w:pPrChange>
      </w:pPr>
      <w:del w:id="409" w:author="Microsoft Office User" w:date="2021-05-11T14:48:00Z">
        <w:r w:rsidRPr="00A9352F" w:rsidDel="00A07D9A">
          <w:delText>Behavioral performance metrics as a function of contrast and pharmacological intervention. Open circles indicate performance in individual sessions. Colored bars indicate average performance across sessions. Bars with low transparency and solid outlines are averages after saline application, while high transparency bars with dashed outlines are averages after muscimol application. Clockwise from the upper left, are plots of the max response rat</w:delText>
        </w:r>
        <w:r w:rsidDel="00A07D9A">
          <w:delText>e</w:delText>
        </w:r>
        <w:r w:rsidRPr="00A9352F" w:rsidDel="00A07D9A">
          <w:delText>, false alarm rate, psychometric threshold, and the maximum slope of the psychometric curve.</w:delText>
        </w:r>
      </w:del>
    </w:p>
    <w:p w14:paraId="2CD962DF" w14:textId="48F5C17F" w:rsidR="00C72815" w:rsidDel="00A07D9A" w:rsidRDefault="00C72815">
      <w:pPr>
        <w:rPr>
          <w:del w:id="410" w:author="Microsoft Office User" w:date="2021-05-11T14:48:00Z"/>
        </w:rPr>
        <w:pPrChange w:id="411" w:author="Microsoft Office User" w:date="2021-05-11T14:51:00Z">
          <w:pPr>
            <w:pStyle w:val="ListParagraph"/>
            <w:numPr>
              <w:numId w:val="2"/>
            </w:numPr>
            <w:ind w:left="360" w:hanging="360"/>
            <w:jc w:val="both"/>
          </w:pPr>
        </w:pPrChange>
      </w:pPr>
      <w:del w:id="412" w:author="Microsoft Office User" w:date="2021-05-11T14:48:00Z">
        <w:r w:rsidDel="00A07D9A">
          <w:rPr>
            <w:i/>
            <w:iCs/>
          </w:rPr>
          <w:delText xml:space="preserve">Left: </w:delText>
        </w:r>
        <w:r w:rsidDel="00A07D9A">
          <w:delText xml:space="preserve">Example stimulus spectrogram for the target-in-noise detection task with the corresponding waveform below. The scale line indicates 1 second, and the colorbar indicates the volume for each time-frequency bin. </w:delText>
        </w:r>
        <w:r w:rsidDel="00A07D9A">
          <w:rPr>
            <w:i/>
            <w:iCs/>
          </w:rPr>
          <w:delText>Right:</w:delText>
        </w:r>
        <w:r w:rsidDel="00A07D9A">
          <w:delText xml:space="preserve"> psychometric performance for n=2 mice in the target-in-noise task, with target volume on the abscissa and probability of responding on the ordinate. Filled circles and dark solid lines indicate average performance after saline injection and psychometric fits to the average. Red open circles and dark dashed lines indicate average performance after muscimol injection and psychometric fits to the average. Light red solid and dashed lines are psychometric curves from individual sessions. Errorbars indicate S.E.M. across sessions.</w:delText>
        </w:r>
      </w:del>
    </w:p>
    <w:p w14:paraId="2AB2C4ED" w14:textId="691253E4" w:rsidR="00C72815" w:rsidDel="00A07D9A" w:rsidRDefault="00C72815">
      <w:pPr>
        <w:rPr>
          <w:del w:id="413" w:author="Microsoft Office User" w:date="2021-05-11T14:48:00Z"/>
        </w:rPr>
        <w:pPrChange w:id="414" w:author="Microsoft Office User" w:date="2021-05-11T14:51:00Z">
          <w:pPr>
            <w:pStyle w:val="ListParagraph"/>
            <w:numPr>
              <w:numId w:val="2"/>
            </w:numPr>
            <w:ind w:left="360" w:hanging="360"/>
            <w:jc w:val="both"/>
          </w:pPr>
        </w:pPrChange>
      </w:pPr>
      <w:del w:id="415" w:author="Microsoft Office User" w:date="2021-05-11T14:48:00Z">
        <w:r w:rsidDel="00A07D9A">
          <w:rPr>
            <w:i/>
            <w:iCs/>
          </w:rPr>
          <w:delText>Left:</w:delText>
        </w:r>
        <w:r w:rsidDel="00A07D9A">
          <w:delText xml:space="preserve"> Example stimulus spectrogram for the target-in-silence detection task with the corresponding waveform below. Time scale and volume scale as in d). </w:delText>
        </w:r>
        <w:r w:rsidDel="00A07D9A">
          <w:rPr>
            <w:i/>
            <w:iCs/>
          </w:rPr>
          <w:delText>Right:</w:delText>
        </w:r>
        <w:r w:rsidDel="00A07D9A">
          <w:delText xml:space="preserve"> psychometric performance for n=2 mice (same mice as in d)) in the target-in-silence task, with target attenuation relative to the highest volume target from the target-in-noise task on the abscissa and probability of responding on the ordinate. Black filled circles and dark solid lines indicate average performance after saline injection and psychometric fits to the average. Open circles and dark dashed lines indicate average performance after muscimol injection and psychometric fits to the average. Light grey solid and dashed lines are psychometric curves from individual sessions. Errorbars indicate S.E.M. across sessions.</w:delText>
        </w:r>
      </w:del>
    </w:p>
    <w:p w14:paraId="27398F9E" w14:textId="7A1F5AEB" w:rsidR="00C72815" w:rsidRPr="00A9352F" w:rsidDel="005130BC" w:rsidRDefault="00C72815">
      <w:pPr>
        <w:rPr>
          <w:del w:id="416" w:author="Microsoft Office User" w:date="2021-05-11T10:17:00Z"/>
        </w:rPr>
        <w:pPrChange w:id="417" w:author="Microsoft Office User" w:date="2021-05-11T14:51:00Z">
          <w:pPr>
            <w:pStyle w:val="ListParagraph"/>
            <w:numPr>
              <w:numId w:val="2"/>
            </w:numPr>
            <w:ind w:left="360" w:hanging="360"/>
            <w:jc w:val="both"/>
          </w:pPr>
        </w:pPrChange>
      </w:pPr>
      <w:del w:id="418" w:author="Microsoft Office User" w:date="2021-05-11T14:48:00Z">
        <w:r w:rsidDel="00A07D9A">
          <w:delText>Behavioral performance metrics as a function of task type (detection in noise or detection in silence) and pharmacological intervention. Formatting and metrics as in c). Dark and light red bars indicate performance in the detection-in-noise task, with application of saline or muscimol. Dark and light grey bars indicate performance in the detection-in-silence task, with application of saline or muscimol.</w:delText>
        </w:r>
      </w:del>
    </w:p>
    <w:p w14:paraId="664759DE" w14:textId="150184AE" w:rsidR="00C72815" w:rsidRPr="005130BC" w:rsidDel="00821F36" w:rsidRDefault="00C72815">
      <w:pPr>
        <w:ind w:firstLine="720"/>
        <w:jc w:val="both"/>
        <w:rPr>
          <w:del w:id="419" w:author="Microsoft Office User" w:date="2021-05-17T14:42:00Z"/>
          <w:sz w:val="22"/>
          <w:szCs w:val="22"/>
          <w:rPrChange w:id="420" w:author="Microsoft Office User" w:date="2021-05-11T10:17:00Z">
            <w:rPr>
              <w:del w:id="421" w:author="Microsoft Office User" w:date="2021-05-17T14:42:00Z"/>
            </w:rPr>
          </w:rPrChange>
        </w:rPr>
        <w:pPrChange w:id="422" w:author="Microsoft Office User" w:date="2021-05-11T14:51:00Z">
          <w:pPr/>
        </w:pPrChange>
      </w:pPr>
      <w:del w:id="423" w:author="Microsoft Office User" w:date="2021-05-11T10:17:00Z">
        <w:r w:rsidRPr="005130BC" w:rsidDel="005130BC">
          <w:rPr>
            <w:sz w:val="22"/>
            <w:szCs w:val="22"/>
            <w:rPrChange w:id="424" w:author="Microsoft Office User" w:date="2021-05-11T10:17:00Z">
              <w:rPr/>
            </w:rPrChange>
          </w:rPr>
          <w:br w:type="page"/>
        </w:r>
      </w:del>
      <w:ins w:id="425" w:author="Microsoft Office User" w:date="2021-05-17T14:42:00Z">
        <w:r w:rsidR="00821F36">
          <w:rPr>
            <w:rFonts w:ascii="Arial" w:eastAsia="Times New Roman" w:hAnsi="Arial" w:cs="Arial"/>
            <w:color w:val="000000"/>
            <w:sz w:val="22"/>
            <w:szCs w:val="22"/>
          </w:rPr>
          <w:t xml:space="preserve"> </w:t>
        </w:r>
      </w:ins>
    </w:p>
    <w:p w14:paraId="7D782D82" w14:textId="6E8D365E" w:rsidR="00A4192F" w:rsidRDefault="006923AF">
      <w:pPr>
        <w:ind w:firstLine="720"/>
        <w:jc w:val="both"/>
        <w:rPr>
          <w:rFonts w:ascii="Arial" w:eastAsia="Times New Roman" w:hAnsi="Arial" w:cs="Arial"/>
          <w:color w:val="000000"/>
          <w:sz w:val="22"/>
          <w:szCs w:val="22"/>
        </w:rPr>
        <w:pPrChange w:id="426" w:author="Microsoft Office User" w:date="2021-05-17T14:42:00Z">
          <w:pPr/>
        </w:pPrChange>
      </w:pPr>
      <w:r>
        <w:rPr>
          <w:rFonts w:ascii="Arial" w:eastAsia="Times New Roman" w:hAnsi="Arial" w:cs="Arial"/>
          <w:color w:val="000000"/>
          <w:sz w:val="22"/>
          <w:szCs w:val="22"/>
        </w:rPr>
        <w:t>to targets. The resulting coding direction vector is the direction in high dimensional space between the average response to noise and targets (Figure 4d, left panel). This vector was trained on all but one trial, and the remaining trials</w:t>
      </w:r>
      <w:r w:rsidR="002A6675">
        <w:rPr>
          <w:rFonts w:ascii="Arial" w:eastAsia="Times New Roman" w:hAnsi="Arial" w:cs="Arial"/>
          <w:color w:val="000000"/>
          <w:sz w:val="22"/>
          <w:szCs w:val="22"/>
        </w:rPr>
        <w:t>’</w:t>
      </w:r>
      <w:r>
        <w:rPr>
          <w:rFonts w:ascii="Arial" w:eastAsia="Times New Roman" w:hAnsi="Arial" w:cs="Arial"/>
          <w:color w:val="000000"/>
          <w:sz w:val="22"/>
          <w:szCs w:val="22"/>
        </w:rPr>
        <w:t xml:space="preserve"> population response was projected along this coding direction to generate a single projection </w:t>
      </w:r>
      <w:r w:rsidR="00C72815">
        <w:rPr>
          <w:rFonts w:ascii="Arial" w:eastAsia="Times New Roman" w:hAnsi="Arial" w:cs="Arial"/>
          <w:b/>
          <w:bCs/>
          <w:color w:val="000000"/>
          <w:sz w:val="20"/>
          <w:szCs w:val="20"/>
        </w:rPr>
        <w:t xml:space="preserve"> </w:t>
      </w:r>
      <w:r>
        <w:rPr>
          <w:rFonts w:ascii="Arial" w:eastAsia="Times New Roman" w:hAnsi="Arial" w:cs="Arial"/>
          <w:color w:val="000000"/>
          <w:sz w:val="22"/>
          <w:szCs w:val="22"/>
        </w:rPr>
        <w:t>value along this coding direction. This was repeated for all trials,</w:t>
      </w:r>
      <w:r w:rsidR="00A4192F">
        <w:rPr>
          <w:rFonts w:ascii="Arial" w:eastAsia="Times New Roman" w:hAnsi="Arial" w:cs="Arial"/>
          <w:color w:val="000000"/>
          <w:sz w:val="22"/>
          <w:szCs w:val="22"/>
        </w:rPr>
        <w:t xml:space="preserve"> and the projection values were averaged for every trial within a </w:t>
      </w:r>
      <w:ins w:id="427" w:author="Microsoft Office User" w:date="2021-05-11T10:24:00Z">
        <w:r w:rsidR="005130BC">
          <w:rPr>
            <w:rFonts w:ascii="Arial" w:eastAsia="Times New Roman" w:hAnsi="Arial" w:cs="Arial"/>
            <w:color w:val="000000"/>
            <w:sz w:val="22"/>
            <w:szCs w:val="22"/>
          </w:rPr>
          <w:t>10</w:t>
        </w:r>
      </w:ins>
      <w:del w:id="428" w:author="Microsoft Office User" w:date="2021-05-11T10:24:00Z">
        <w:r w:rsidR="002A6675" w:rsidDel="005130BC">
          <w:rPr>
            <w:rFonts w:ascii="Arial" w:eastAsia="Times New Roman" w:hAnsi="Arial" w:cs="Arial"/>
            <w:color w:val="000000"/>
            <w:sz w:val="22"/>
            <w:szCs w:val="22"/>
          </w:rPr>
          <w:delText>4</w:delText>
        </w:r>
      </w:del>
      <w:r w:rsidR="002A6675">
        <w:rPr>
          <w:rFonts w:ascii="Arial" w:eastAsia="Times New Roman" w:hAnsi="Arial" w:cs="Arial"/>
          <w:color w:val="000000"/>
          <w:sz w:val="22"/>
          <w:szCs w:val="22"/>
        </w:rPr>
        <w:t xml:space="preserve">0ms </w:t>
      </w:r>
      <w:r w:rsidR="00A4192F">
        <w:rPr>
          <w:rFonts w:ascii="Arial" w:eastAsia="Times New Roman" w:hAnsi="Arial" w:cs="Arial"/>
          <w:color w:val="000000"/>
          <w:sz w:val="22"/>
          <w:szCs w:val="22"/>
        </w:rPr>
        <w:t>window after target onset. We then grouped these values into trial distributions for each target volume, and compared them to noise trial distributions by estimating a criterion projection value that best predicted whether each was a target or noise trial</w:t>
      </w:r>
      <w:r w:rsidR="00956FC7">
        <w:rPr>
          <w:rFonts w:ascii="Arial" w:eastAsia="Times New Roman" w:hAnsi="Arial" w:cs="Arial"/>
          <w:color w:val="000000"/>
          <w:sz w:val="22"/>
          <w:szCs w:val="22"/>
        </w:rPr>
        <w:fldChar w:fldCharType="begin" w:fldLock="1"/>
      </w:r>
      <w:r w:rsidR="00F9703F">
        <w:rPr>
          <w:rFonts w:ascii="Arial" w:eastAsia="Times New Roman" w:hAnsi="Arial" w:cs="Arial"/>
          <w:color w:val="000000"/>
          <w:sz w:val="22"/>
          <w:szCs w:val="22"/>
        </w:rPr>
        <w:instrText>ADDIN CSL_CITATION {"citationItems":[{"id":"ITEM-1","itemData":{"DOI":"10.1152/jn.00521.2017","ISSN":"15221598","abstract":"A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Neurophysiology","id":"ITEM-1","issue":"6","issued":{"date-parts":[["2017","12","1"]]},"page":"3118-3131","publisher":"American Physiological Society","title":"Contribution of spiking activity in the primary auditory cortex to detection in noise","type":"article-journal","volume":"118"},"uris":["http://www.mendeley.com/documents/?uuid=5d8c8d85-a3c9-312d-9a34-63eb6a67ad54"]}],"mendeley":{"formattedCitation":"[27]","plainTextFormattedCitation":"[27]","previouslyFormattedCitation":"[27]"},"properties":{"noteIndex":0},"schema":"https://github.com/citation-style-language/schema/raw/master/csl-citation.json"}</w:instrText>
      </w:r>
      <w:r w:rsidR="00956FC7">
        <w:rPr>
          <w:rFonts w:ascii="Arial" w:eastAsia="Times New Roman" w:hAnsi="Arial" w:cs="Arial"/>
          <w:color w:val="000000"/>
          <w:sz w:val="22"/>
          <w:szCs w:val="22"/>
        </w:rPr>
        <w:fldChar w:fldCharType="separate"/>
      </w:r>
      <w:r w:rsidR="003A27B0" w:rsidRPr="003A27B0">
        <w:rPr>
          <w:rFonts w:ascii="Arial" w:eastAsia="Times New Roman" w:hAnsi="Arial" w:cs="Arial"/>
          <w:noProof/>
          <w:color w:val="000000"/>
          <w:sz w:val="22"/>
          <w:szCs w:val="22"/>
        </w:rPr>
        <w:t>[27]</w:t>
      </w:r>
      <w:r w:rsidR="00956FC7">
        <w:rPr>
          <w:rFonts w:ascii="Arial" w:eastAsia="Times New Roman" w:hAnsi="Arial" w:cs="Arial"/>
          <w:color w:val="000000"/>
          <w:sz w:val="22"/>
          <w:szCs w:val="22"/>
        </w:rPr>
        <w:fldChar w:fldCharType="end"/>
      </w:r>
      <w:r w:rsidR="00A4192F">
        <w:rPr>
          <w:rFonts w:ascii="Arial" w:eastAsia="Times New Roman" w:hAnsi="Arial" w:cs="Arial"/>
          <w:color w:val="000000"/>
          <w:sz w:val="22"/>
          <w:szCs w:val="22"/>
        </w:rPr>
        <w:t xml:space="preserve"> (example projection value distributions from the recording</w:t>
      </w:r>
      <w:r w:rsidR="002A6675">
        <w:rPr>
          <w:rFonts w:ascii="Arial" w:eastAsia="Times New Roman" w:hAnsi="Arial" w:cs="Arial"/>
          <w:color w:val="000000"/>
          <w:sz w:val="22"/>
          <w:szCs w:val="22"/>
        </w:rPr>
        <w:t xml:space="preserve"> session</w:t>
      </w:r>
      <w:r w:rsidR="00A4192F">
        <w:rPr>
          <w:rFonts w:ascii="Arial" w:eastAsia="Times New Roman" w:hAnsi="Arial" w:cs="Arial"/>
          <w:color w:val="000000"/>
          <w:sz w:val="22"/>
          <w:szCs w:val="22"/>
        </w:rPr>
        <w:t xml:space="preserve"> in Figure 4C, left panel is shown in Figure 4d, right panel). </w:t>
      </w:r>
      <w:ins w:id="429" w:author="Microsoft Office User" w:date="2021-05-11T10:18:00Z">
        <w:r w:rsidR="005130BC">
          <w:rPr>
            <w:rFonts w:ascii="Arial" w:eastAsia="Times New Roman" w:hAnsi="Arial" w:cs="Arial"/>
            <w:color w:val="000000"/>
            <w:sz w:val="22"/>
            <w:szCs w:val="22"/>
          </w:rPr>
          <w:t xml:space="preserve">Using this population decoding method, we then </w:t>
        </w:r>
      </w:ins>
      <w:ins w:id="430" w:author="Microsoft Office User" w:date="2021-05-11T10:19:00Z">
        <w:r w:rsidR="005130BC">
          <w:rPr>
            <w:rFonts w:ascii="Arial" w:eastAsia="Times New Roman" w:hAnsi="Arial" w:cs="Arial"/>
            <w:color w:val="000000"/>
            <w:sz w:val="22"/>
            <w:szCs w:val="22"/>
          </w:rPr>
          <w:t xml:space="preserve">compared the </w:t>
        </w:r>
      </w:ins>
      <w:ins w:id="431" w:author="Microsoft Office User" w:date="2021-05-11T10:20:00Z">
        <w:r w:rsidR="005130BC">
          <w:rPr>
            <w:rFonts w:ascii="Arial" w:eastAsia="Times New Roman" w:hAnsi="Arial" w:cs="Arial"/>
            <w:color w:val="000000"/>
            <w:sz w:val="22"/>
            <w:szCs w:val="22"/>
          </w:rPr>
          <w:t>resulting neural performance in the task to behavioral performance.</w:t>
        </w:r>
      </w:ins>
    </w:p>
    <w:p w14:paraId="39E181AC" w14:textId="77777777" w:rsidR="00A07D9A" w:rsidRDefault="00A4192F">
      <w:pPr>
        <w:ind w:firstLine="720"/>
        <w:jc w:val="both"/>
        <w:rPr>
          <w:ins w:id="432" w:author="Microsoft Office User" w:date="2021-05-11T14:52:00Z"/>
          <w:rFonts w:ascii="Arial" w:eastAsia="Times New Roman" w:hAnsi="Arial" w:cs="Arial"/>
          <w:color w:val="000000"/>
          <w:sz w:val="22"/>
          <w:szCs w:val="22"/>
        </w:rPr>
        <w:pPrChange w:id="433" w:author="Microsoft Office User" w:date="2021-05-17T14:42:00Z">
          <w:pPr>
            <w:jc w:val="both"/>
          </w:pPr>
        </w:pPrChange>
      </w:pPr>
      <w:r>
        <w:rPr>
          <w:rFonts w:ascii="Arial" w:eastAsia="Times New Roman" w:hAnsi="Arial" w:cs="Arial"/>
          <w:color w:val="000000"/>
          <w:sz w:val="22"/>
          <w:szCs w:val="22"/>
        </w:rPr>
        <w:t>Using this criterion, we then computed the accuracy of the neural population in discriminating targets from noise at each volume and at each contrast</w:t>
      </w:r>
      <w:r w:rsidR="00384D55">
        <w:rPr>
          <w:rFonts w:ascii="Arial" w:eastAsia="Times New Roman" w:hAnsi="Arial" w:cs="Arial"/>
          <w:color w:val="000000"/>
          <w:sz w:val="22"/>
          <w:szCs w:val="22"/>
        </w:rPr>
        <w:t xml:space="preserve">. </w:t>
      </w:r>
      <w:r>
        <w:rPr>
          <w:rFonts w:ascii="Arial" w:eastAsia="Times New Roman" w:hAnsi="Arial" w:cs="Arial"/>
          <w:color w:val="000000"/>
          <w:sz w:val="22"/>
          <w:szCs w:val="22"/>
        </w:rPr>
        <w:t xml:space="preserve">This allowed us to estimate </w:t>
      </w:r>
      <w:proofErr w:type="spellStart"/>
      <w:r>
        <w:rPr>
          <w:rFonts w:ascii="Arial" w:eastAsia="Times New Roman" w:hAnsi="Arial" w:cs="Arial"/>
          <w:color w:val="000000"/>
          <w:sz w:val="22"/>
          <w:szCs w:val="22"/>
        </w:rPr>
        <w:t>neurometric</w:t>
      </w:r>
      <w:proofErr w:type="spellEnd"/>
      <w:r>
        <w:rPr>
          <w:rFonts w:ascii="Arial" w:eastAsia="Times New Roman" w:hAnsi="Arial" w:cs="Arial"/>
          <w:color w:val="000000"/>
          <w:sz w:val="22"/>
          <w:szCs w:val="22"/>
        </w:rPr>
        <w:t xml:space="preserve"> functions for direct comparison to the corresponding psychometric functions of each mouse</w:t>
      </w:r>
      <w:r w:rsidR="00384D55">
        <w:rPr>
          <w:rFonts w:ascii="Arial" w:eastAsia="Times New Roman" w:hAnsi="Arial" w:cs="Arial"/>
          <w:color w:val="000000"/>
          <w:sz w:val="22"/>
          <w:szCs w:val="22"/>
        </w:rPr>
        <w:t xml:space="preserve"> (Figure 4e)</w:t>
      </w:r>
      <w:r>
        <w:rPr>
          <w:rFonts w:ascii="Arial" w:eastAsia="Times New Roman" w:hAnsi="Arial" w:cs="Arial"/>
          <w:color w:val="000000"/>
          <w:sz w:val="22"/>
          <w:szCs w:val="22"/>
        </w:rPr>
        <w:t>.</w:t>
      </w:r>
      <w:r w:rsidR="00384D55">
        <w:rPr>
          <w:rFonts w:ascii="Arial" w:eastAsia="Times New Roman" w:hAnsi="Arial" w:cs="Arial"/>
          <w:color w:val="000000"/>
          <w:sz w:val="22"/>
          <w:szCs w:val="22"/>
        </w:rPr>
        <w:t xml:space="preserve"> On average, </w:t>
      </w:r>
      <w:proofErr w:type="spellStart"/>
      <w:r w:rsidR="00384D55">
        <w:rPr>
          <w:rFonts w:ascii="Arial" w:eastAsia="Times New Roman" w:hAnsi="Arial" w:cs="Arial"/>
          <w:color w:val="000000"/>
          <w:sz w:val="22"/>
          <w:szCs w:val="22"/>
        </w:rPr>
        <w:t>neurometric</w:t>
      </w:r>
      <w:proofErr w:type="spellEnd"/>
      <w:r w:rsidR="00384D55">
        <w:rPr>
          <w:rFonts w:ascii="Arial" w:eastAsia="Times New Roman" w:hAnsi="Arial" w:cs="Arial"/>
          <w:color w:val="000000"/>
          <w:sz w:val="22"/>
          <w:szCs w:val="22"/>
        </w:rPr>
        <w:t xml:space="preserve"> and psychometric functions were qualitatively similar, with </w:t>
      </w:r>
      <w:proofErr w:type="spellStart"/>
      <w:r w:rsidR="00384D55">
        <w:rPr>
          <w:rFonts w:ascii="Arial" w:eastAsia="Times New Roman" w:hAnsi="Arial" w:cs="Arial"/>
          <w:color w:val="000000"/>
          <w:sz w:val="22"/>
          <w:szCs w:val="22"/>
        </w:rPr>
        <w:t>neurometric</w:t>
      </w:r>
      <w:proofErr w:type="spellEnd"/>
      <w:r w:rsidR="00384D55">
        <w:rPr>
          <w:rFonts w:ascii="Arial" w:eastAsia="Times New Roman" w:hAnsi="Arial" w:cs="Arial"/>
          <w:color w:val="000000"/>
          <w:sz w:val="22"/>
          <w:szCs w:val="22"/>
        </w:rPr>
        <w:t xml:space="preserve"> functions exhibiting slightly lower thresholds, and shallower slopes (Figure 4f). We found that behavioral thresholds were highly predictive of the observed neural thresholds across both contrasts (</w:t>
      </w:r>
      <w:r w:rsidR="008F510E">
        <w:rPr>
          <w:rFonts w:ascii="Arial" w:eastAsia="Times New Roman" w:hAnsi="Arial" w:cs="Arial"/>
          <w:color w:val="000000"/>
          <w:sz w:val="22"/>
          <w:szCs w:val="22"/>
        </w:rPr>
        <w:t xml:space="preserve">single linear regression: </w:t>
      </w:r>
      <w:r w:rsidR="00954C1F" w:rsidRPr="00C72113">
        <w:rPr>
          <w:rFonts w:ascii="Arial" w:eastAsia="Times New Roman" w:hAnsi="Arial" w:cs="Arial"/>
          <w:i/>
          <w:iCs/>
          <w:color w:val="000000"/>
          <w:sz w:val="22"/>
          <w:szCs w:val="22"/>
        </w:rPr>
        <w:t>F</w:t>
      </w:r>
      <w:r w:rsidR="00954C1F">
        <w:rPr>
          <w:rFonts w:ascii="Arial" w:eastAsia="Times New Roman" w:hAnsi="Arial" w:cs="Arial"/>
          <w:color w:val="000000"/>
          <w:sz w:val="22"/>
          <w:szCs w:val="22"/>
        </w:rPr>
        <w:t>(1,17) = 2</w:t>
      </w:r>
      <w:r w:rsidR="00C0363D">
        <w:rPr>
          <w:rFonts w:ascii="Arial" w:eastAsia="Times New Roman" w:hAnsi="Arial" w:cs="Arial"/>
          <w:color w:val="000000"/>
          <w:sz w:val="22"/>
          <w:szCs w:val="22"/>
        </w:rPr>
        <w:t>3.7</w:t>
      </w:r>
      <w:r w:rsidR="00954C1F">
        <w:rPr>
          <w:rFonts w:ascii="Arial" w:eastAsia="Times New Roman" w:hAnsi="Arial" w:cs="Arial"/>
          <w:color w:val="000000"/>
          <w:sz w:val="22"/>
          <w:szCs w:val="22"/>
        </w:rPr>
        <w:t xml:space="preserve">, </w:t>
      </w:r>
      <w:r w:rsidR="00954C1F" w:rsidRPr="00C72113">
        <w:rPr>
          <w:rFonts w:ascii="Arial" w:eastAsia="Times New Roman" w:hAnsi="Arial" w:cs="Arial"/>
          <w:i/>
          <w:iCs/>
          <w:color w:val="000000"/>
          <w:sz w:val="22"/>
          <w:szCs w:val="22"/>
        </w:rPr>
        <w:t>p</w:t>
      </w:r>
      <w:r w:rsidR="00954C1F">
        <w:rPr>
          <w:rFonts w:ascii="Arial" w:eastAsia="Times New Roman" w:hAnsi="Arial" w:cs="Arial"/>
          <w:color w:val="000000"/>
          <w:sz w:val="22"/>
          <w:szCs w:val="22"/>
        </w:rPr>
        <w:t xml:space="preserve"> &lt; 0.001, </w:t>
      </w:r>
      <w:r w:rsidR="00954C1F" w:rsidRPr="00C72113">
        <w:rPr>
          <w:rFonts w:ascii="Arial" w:eastAsia="Times New Roman" w:hAnsi="Arial" w:cs="Arial"/>
          <w:i/>
          <w:iCs/>
          <w:color w:val="000000"/>
          <w:sz w:val="22"/>
          <w:szCs w:val="22"/>
        </w:rPr>
        <w:t>R</w:t>
      </w:r>
      <w:r w:rsidR="00954C1F" w:rsidRPr="00C72113">
        <w:rPr>
          <w:rFonts w:ascii="Arial" w:eastAsia="Times New Roman" w:hAnsi="Arial" w:cs="Arial"/>
          <w:i/>
          <w:iCs/>
          <w:color w:val="000000"/>
          <w:sz w:val="22"/>
          <w:szCs w:val="22"/>
          <w:vertAlign w:val="superscript"/>
        </w:rPr>
        <w:t>2</w:t>
      </w:r>
      <w:r w:rsidR="00954C1F">
        <w:rPr>
          <w:rFonts w:ascii="Arial" w:eastAsia="Times New Roman" w:hAnsi="Arial" w:cs="Arial"/>
          <w:color w:val="000000"/>
          <w:sz w:val="22"/>
          <w:szCs w:val="22"/>
        </w:rPr>
        <w:t xml:space="preserve"> = </w:t>
      </w:r>
      <w:r w:rsidR="00C0363D">
        <w:rPr>
          <w:rFonts w:ascii="Arial" w:eastAsia="Times New Roman" w:hAnsi="Arial" w:cs="Arial"/>
          <w:color w:val="000000"/>
          <w:sz w:val="22"/>
          <w:szCs w:val="22"/>
        </w:rPr>
        <w:t>0</w:t>
      </w:r>
      <w:r w:rsidR="00954C1F">
        <w:rPr>
          <w:rFonts w:ascii="Arial" w:eastAsia="Times New Roman" w:hAnsi="Arial" w:cs="Arial"/>
          <w:color w:val="000000"/>
          <w:sz w:val="22"/>
          <w:szCs w:val="22"/>
        </w:rPr>
        <w:t>.58;</w:t>
      </w:r>
      <w:r w:rsidR="00384D55">
        <w:rPr>
          <w:rFonts w:ascii="Arial" w:eastAsia="Times New Roman" w:hAnsi="Arial" w:cs="Arial"/>
          <w:color w:val="000000"/>
          <w:sz w:val="22"/>
          <w:szCs w:val="22"/>
        </w:rPr>
        <w:t xml:space="preserve"> Figure 4g). We also observed a significant relationship between behavioral and neural thresholds in low contrast alone</w:t>
      </w:r>
      <w:r w:rsidR="00C0363D">
        <w:rPr>
          <w:rFonts w:ascii="Arial" w:eastAsia="Times New Roman" w:hAnsi="Arial" w:cs="Arial"/>
          <w:color w:val="000000"/>
          <w:sz w:val="22"/>
          <w:szCs w:val="22"/>
        </w:rPr>
        <w:t xml:space="preserve"> (single linear regression: </w:t>
      </w:r>
      <w:r w:rsidR="00C0363D" w:rsidRPr="00C72113">
        <w:rPr>
          <w:rFonts w:ascii="Arial" w:eastAsia="Times New Roman" w:hAnsi="Arial" w:cs="Arial"/>
          <w:i/>
          <w:iCs/>
          <w:color w:val="000000"/>
          <w:sz w:val="22"/>
          <w:szCs w:val="22"/>
        </w:rPr>
        <w:t>F</w:t>
      </w:r>
      <w:r w:rsidR="00C0363D">
        <w:rPr>
          <w:rFonts w:ascii="Arial" w:eastAsia="Times New Roman" w:hAnsi="Arial" w:cs="Arial"/>
          <w:color w:val="000000"/>
          <w:sz w:val="22"/>
          <w:szCs w:val="22"/>
        </w:rPr>
        <w:t xml:space="preserve">(1,9) = 6.24, </w:t>
      </w:r>
      <w:r w:rsidR="00C0363D" w:rsidRPr="00C72113">
        <w:rPr>
          <w:rFonts w:ascii="Arial" w:eastAsia="Times New Roman" w:hAnsi="Arial" w:cs="Arial"/>
          <w:i/>
          <w:iCs/>
          <w:color w:val="000000"/>
          <w:sz w:val="22"/>
          <w:szCs w:val="22"/>
        </w:rPr>
        <w:t>p</w:t>
      </w:r>
      <w:r w:rsidR="00C0363D">
        <w:rPr>
          <w:rFonts w:ascii="Arial" w:eastAsia="Times New Roman" w:hAnsi="Arial" w:cs="Arial"/>
          <w:color w:val="000000"/>
          <w:sz w:val="22"/>
          <w:szCs w:val="22"/>
        </w:rPr>
        <w:t xml:space="preserve"> = 0.034, </w:t>
      </w:r>
      <w:r w:rsidR="002D4145" w:rsidRPr="004E703E">
        <w:rPr>
          <w:rFonts w:ascii="Arial" w:eastAsia="Times New Roman" w:hAnsi="Arial" w:cs="Arial"/>
          <w:i/>
          <w:iCs/>
          <w:color w:val="000000"/>
          <w:sz w:val="22"/>
          <w:szCs w:val="22"/>
        </w:rPr>
        <w:t>R</w:t>
      </w:r>
      <w:r w:rsidR="002D4145" w:rsidRPr="004E703E">
        <w:rPr>
          <w:rFonts w:ascii="Arial" w:eastAsia="Times New Roman" w:hAnsi="Arial" w:cs="Arial"/>
          <w:i/>
          <w:iCs/>
          <w:color w:val="000000"/>
          <w:sz w:val="22"/>
          <w:szCs w:val="22"/>
          <w:vertAlign w:val="superscript"/>
        </w:rPr>
        <w:t>2</w:t>
      </w:r>
      <w:r w:rsidR="002D4145">
        <w:rPr>
          <w:rFonts w:ascii="Arial" w:eastAsia="Times New Roman" w:hAnsi="Arial" w:cs="Arial"/>
          <w:color w:val="000000"/>
          <w:sz w:val="22"/>
          <w:szCs w:val="22"/>
        </w:rPr>
        <w:t xml:space="preserve"> </w:t>
      </w:r>
      <w:r w:rsidR="00C0363D">
        <w:rPr>
          <w:rFonts w:ascii="Arial" w:eastAsia="Times New Roman" w:hAnsi="Arial" w:cs="Arial"/>
          <w:color w:val="000000"/>
          <w:sz w:val="22"/>
          <w:szCs w:val="22"/>
        </w:rPr>
        <w:t>= 0.34)</w:t>
      </w:r>
      <w:r w:rsidR="00384D55">
        <w:rPr>
          <w:rFonts w:ascii="Arial" w:eastAsia="Times New Roman" w:hAnsi="Arial" w:cs="Arial"/>
          <w:color w:val="000000"/>
          <w:sz w:val="22"/>
          <w:szCs w:val="22"/>
        </w:rPr>
        <w:t xml:space="preserve">, suggesting that the observed correlation across contrasts is not just due to contrast, but that cortical neurons track behavioral thresholds independently of contrast (Figure 4g). </w:t>
      </w:r>
      <w:r w:rsidR="00C0363D">
        <w:rPr>
          <w:rFonts w:ascii="Arial" w:eastAsia="Times New Roman" w:hAnsi="Arial" w:cs="Arial"/>
          <w:color w:val="000000"/>
          <w:sz w:val="22"/>
          <w:szCs w:val="22"/>
        </w:rPr>
        <w:t xml:space="preserve">We tested whether </w:t>
      </w:r>
      <w:proofErr w:type="spellStart"/>
      <w:r w:rsidR="00C0363D">
        <w:rPr>
          <w:rFonts w:ascii="Arial" w:eastAsia="Times New Roman" w:hAnsi="Arial" w:cs="Arial"/>
          <w:color w:val="000000"/>
          <w:sz w:val="22"/>
          <w:szCs w:val="22"/>
        </w:rPr>
        <w:t>neurometric</w:t>
      </w:r>
      <w:proofErr w:type="spellEnd"/>
      <w:r w:rsidR="00C0363D">
        <w:rPr>
          <w:rFonts w:ascii="Arial" w:eastAsia="Times New Roman" w:hAnsi="Arial" w:cs="Arial"/>
          <w:color w:val="000000"/>
          <w:sz w:val="22"/>
          <w:szCs w:val="22"/>
        </w:rPr>
        <w:t xml:space="preserve"> and psychometric thresholds were similarly affected by background contrast using a two-way ANOVA, with thresholds as the dependent variable and threshold measure (psychometric or </w:t>
      </w:r>
      <w:proofErr w:type="spellStart"/>
      <w:r w:rsidR="00C0363D">
        <w:rPr>
          <w:rFonts w:ascii="Arial" w:eastAsia="Times New Roman" w:hAnsi="Arial" w:cs="Arial"/>
          <w:color w:val="000000"/>
          <w:sz w:val="22"/>
          <w:szCs w:val="22"/>
        </w:rPr>
        <w:t>neurometric</w:t>
      </w:r>
      <w:proofErr w:type="spellEnd"/>
      <w:r w:rsidR="00C0363D">
        <w:rPr>
          <w:rFonts w:ascii="Arial" w:eastAsia="Times New Roman" w:hAnsi="Arial" w:cs="Arial"/>
          <w:color w:val="000000"/>
          <w:sz w:val="22"/>
          <w:szCs w:val="22"/>
        </w:rPr>
        <w:t>) and contrast as independent variables. We found a main effect of contrast (</w:t>
      </w:r>
      <w:r w:rsidR="00C0363D" w:rsidRPr="00C72113">
        <w:rPr>
          <w:rFonts w:ascii="Arial" w:eastAsia="Times New Roman" w:hAnsi="Arial" w:cs="Arial"/>
          <w:i/>
          <w:iCs/>
          <w:color w:val="000000"/>
          <w:sz w:val="22"/>
          <w:szCs w:val="22"/>
        </w:rPr>
        <w:t>F</w:t>
      </w:r>
      <w:r w:rsidR="00C0363D">
        <w:rPr>
          <w:rFonts w:ascii="Arial" w:eastAsia="Times New Roman" w:hAnsi="Arial" w:cs="Arial"/>
          <w:color w:val="000000"/>
          <w:sz w:val="22"/>
          <w:szCs w:val="22"/>
        </w:rPr>
        <w:t xml:space="preserve">(1)  = 29.30, </w:t>
      </w:r>
      <w:r w:rsidR="00C0363D" w:rsidRPr="00C72113">
        <w:rPr>
          <w:rFonts w:ascii="Arial" w:eastAsia="Times New Roman" w:hAnsi="Arial" w:cs="Arial"/>
          <w:i/>
          <w:iCs/>
          <w:color w:val="000000"/>
          <w:sz w:val="22"/>
          <w:szCs w:val="22"/>
        </w:rPr>
        <w:t>p</w:t>
      </w:r>
      <w:r w:rsidR="00C0363D">
        <w:rPr>
          <w:rFonts w:ascii="Arial" w:eastAsia="Times New Roman" w:hAnsi="Arial" w:cs="Arial"/>
          <w:color w:val="000000"/>
          <w:sz w:val="22"/>
          <w:szCs w:val="22"/>
        </w:rPr>
        <w:t xml:space="preserve"> = 5.00e-6), but no main effect of threshold measure (</w:t>
      </w:r>
      <w:r w:rsidR="00C0363D" w:rsidRPr="00C72113">
        <w:rPr>
          <w:rFonts w:ascii="Arial" w:eastAsia="Times New Roman" w:hAnsi="Arial" w:cs="Arial"/>
          <w:i/>
          <w:iCs/>
          <w:color w:val="000000"/>
          <w:sz w:val="22"/>
          <w:szCs w:val="22"/>
        </w:rPr>
        <w:t>F</w:t>
      </w:r>
      <w:r w:rsidR="00C0363D">
        <w:rPr>
          <w:rFonts w:ascii="Arial" w:eastAsia="Times New Roman" w:hAnsi="Arial" w:cs="Arial"/>
          <w:color w:val="000000"/>
          <w:sz w:val="22"/>
          <w:szCs w:val="22"/>
        </w:rPr>
        <w:t xml:space="preserve">(1) = 0.02, </w:t>
      </w:r>
      <w:r w:rsidR="00C0363D" w:rsidRPr="00C72113">
        <w:rPr>
          <w:rFonts w:ascii="Arial" w:eastAsia="Times New Roman" w:hAnsi="Arial" w:cs="Arial"/>
          <w:i/>
          <w:iCs/>
          <w:color w:val="000000"/>
          <w:sz w:val="22"/>
          <w:szCs w:val="22"/>
        </w:rPr>
        <w:t>p</w:t>
      </w:r>
      <w:r w:rsidR="00C0363D">
        <w:rPr>
          <w:rFonts w:ascii="Arial" w:eastAsia="Times New Roman" w:hAnsi="Arial" w:cs="Arial"/>
          <w:color w:val="000000"/>
          <w:sz w:val="22"/>
          <w:szCs w:val="22"/>
        </w:rPr>
        <w:t xml:space="preserve"> = 0.89) or interaction between measure and contrast (</w:t>
      </w:r>
      <w:r w:rsidR="00C0363D" w:rsidRPr="00C72113">
        <w:rPr>
          <w:rFonts w:ascii="Arial" w:eastAsia="Times New Roman" w:hAnsi="Arial" w:cs="Arial"/>
          <w:i/>
          <w:iCs/>
          <w:color w:val="000000"/>
          <w:sz w:val="22"/>
          <w:szCs w:val="22"/>
        </w:rPr>
        <w:t>F</w:t>
      </w:r>
      <w:r w:rsidR="00C0363D">
        <w:rPr>
          <w:rFonts w:ascii="Arial" w:eastAsia="Times New Roman" w:hAnsi="Arial" w:cs="Arial"/>
          <w:color w:val="000000"/>
          <w:sz w:val="22"/>
          <w:szCs w:val="22"/>
        </w:rPr>
        <w:t xml:space="preserve">(1) = 0.04, </w:t>
      </w:r>
      <w:r w:rsidR="00C0363D" w:rsidRPr="00C72113">
        <w:rPr>
          <w:rFonts w:ascii="Arial" w:eastAsia="Times New Roman" w:hAnsi="Arial" w:cs="Arial"/>
          <w:i/>
          <w:iCs/>
          <w:color w:val="000000"/>
          <w:sz w:val="22"/>
          <w:szCs w:val="22"/>
        </w:rPr>
        <w:t>p</w:t>
      </w:r>
      <w:r w:rsidR="00C0363D">
        <w:rPr>
          <w:rFonts w:ascii="Arial" w:eastAsia="Times New Roman" w:hAnsi="Arial" w:cs="Arial"/>
          <w:color w:val="000000"/>
          <w:sz w:val="22"/>
          <w:szCs w:val="22"/>
        </w:rPr>
        <w:t xml:space="preserve"> = 0</w:t>
      </w:r>
      <w:ins w:id="434" w:author="Microsoft Office User" w:date="2021-05-11T10:22:00Z">
        <w:r w:rsidR="005130BC">
          <w:rPr>
            <w:rFonts w:ascii="Arial" w:eastAsia="Times New Roman" w:hAnsi="Arial" w:cs="Arial"/>
            <w:color w:val="000000"/>
            <w:sz w:val="22"/>
            <w:szCs w:val="22"/>
          </w:rPr>
          <w:t>.</w:t>
        </w:r>
      </w:ins>
      <w:del w:id="435" w:author="Microsoft Office User" w:date="2021-05-11T10:22:00Z">
        <w:r w:rsidR="00C0363D" w:rsidDel="005130BC">
          <w:rPr>
            <w:rFonts w:ascii="Arial" w:eastAsia="Times New Roman" w:hAnsi="Arial" w:cs="Arial"/>
            <w:color w:val="000000"/>
            <w:sz w:val="22"/>
            <w:szCs w:val="22"/>
          </w:rPr>
          <w:delText>,</w:delText>
        </w:r>
      </w:del>
      <w:r w:rsidR="00C0363D">
        <w:rPr>
          <w:rFonts w:ascii="Arial" w:eastAsia="Times New Roman" w:hAnsi="Arial" w:cs="Arial"/>
          <w:color w:val="000000"/>
          <w:sz w:val="22"/>
          <w:szCs w:val="22"/>
        </w:rPr>
        <w:t xml:space="preserve">85), which demonstrates that behavioral and neural thresholds were </w:t>
      </w:r>
    </w:p>
    <w:p w14:paraId="430987FD" w14:textId="77777777" w:rsidR="00A07D9A" w:rsidRDefault="00A07D9A">
      <w:pPr>
        <w:rPr>
          <w:ins w:id="436" w:author="Microsoft Office User" w:date="2021-05-11T14:52:00Z"/>
          <w:rFonts w:ascii="Arial" w:eastAsia="Times New Roman" w:hAnsi="Arial" w:cs="Arial"/>
          <w:color w:val="000000"/>
          <w:sz w:val="22"/>
          <w:szCs w:val="22"/>
        </w:rPr>
      </w:pPr>
      <w:ins w:id="437" w:author="Microsoft Office User" w:date="2021-05-11T14:52:00Z">
        <w:r>
          <w:rPr>
            <w:rFonts w:ascii="Arial" w:eastAsia="Times New Roman" w:hAnsi="Arial" w:cs="Arial"/>
            <w:color w:val="000000"/>
            <w:sz w:val="22"/>
            <w:szCs w:val="22"/>
          </w:rPr>
          <w:br w:type="page"/>
        </w:r>
      </w:ins>
    </w:p>
    <w:p w14:paraId="1C5E0354" w14:textId="3B77CE30" w:rsidR="00A07D9A" w:rsidRDefault="00A07D9A" w:rsidP="00A07D9A">
      <w:pPr>
        <w:jc w:val="both"/>
        <w:rPr>
          <w:ins w:id="438" w:author="Microsoft Office User" w:date="2021-05-11T14:53:00Z"/>
          <w:rFonts w:ascii="Arial" w:eastAsia="Times New Roman" w:hAnsi="Arial" w:cs="Arial"/>
          <w:b/>
          <w:bCs/>
          <w:color w:val="000000"/>
          <w:sz w:val="22"/>
          <w:szCs w:val="22"/>
        </w:rPr>
      </w:pPr>
      <w:ins w:id="439" w:author="Microsoft Office User" w:date="2021-05-11T14:52:00Z">
        <w:r>
          <w:rPr>
            <w:rFonts w:ascii="Arial" w:eastAsia="Times New Roman" w:hAnsi="Arial" w:cs="Arial"/>
            <w:noProof/>
            <w:color w:val="000000"/>
            <w:sz w:val="22"/>
            <w:szCs w:val="22"/>
          </w:rPr>
          <w:lastRenderedPageBreak/>
          <w:drawing>
            <wp:anchor distT="0" distB="0" distL="114300" distR="114300" simplePos="0" relativeHeight="251664384" behindDoc="0" locked="0" layoutInCell="1" allowOverlap="1" wp14:anchorId="5B9CDD54" wp14:editId="6DAB4C3D">
              <wp:simplePos x="0" y="0"/>
              <wp:positionH relativeFrom="column">
                <wp:posOffset>1104265</wp:posOffset>
              </wp:positionH>
              <wp:positionV relativeFrom="paragraph">
                <wp:posOffset>0</wp:posOffset>
              </wp:positionV>
              <wp:extent cx="4645152" cy="5541264"/>
              <wp:effectExtent l="0" t="0" r="3175" b="0"/>
              <wp:wrapTopAndBottom/>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45152" cy="5541264"/>
                      </a:xfrm>
                      <a:prstGeom prst="rect">
                        <a:avLst/>
                      </a:prstGeom>
                    </pic:spPr>
                  </pic:pic>
                </a:graphicData>
              </a:graphic>
              <wp14:sizeRelH relativeFrom="margin">
                <wp14:pctWidth>0</wp14:pctWidth>
              </wp14:sizeRelH>
              <wp14:sizeRelV relativeFrom="margin">
                <wp14:pctHeight>0</wp14:pctHeight>
              </wp14:sizeRelV>
            </wp:anchor>
          </w:drawing>
        </w:r>
      </w:ins>
      <w:ins w:id="440" w:author="Microsoft Office User" w:date="2021-05-11T14:53:00Z">
        <w:r>
          <w:rPr>
            <w:rFonts w:ascii="Arial" w:eastAsia="Times New Roman" w:hAnsi="Arial" w:cs="Arial"/>
            <w:b/>
            <w:bCs/>
            <w:color w:val="000000"/>
            <w:sz w:val="22"/>
            <w:szCs w:val="22"/>
          </w:rPr>
          <w:t>Figure 4.</w:t>
        </w:r>
      </w:ins>
    </w:p>
    <w:p w14:paraId="5DB2748C" w14:textId="33C2EC7E" w:rsidR="00A07D9A" w:rsidRDefault="00A07D9A" w:rsidP="00A07D9A">
      <w:pPr>
        <w:jc w:val="both"/>
        <w:rPr>
          <w:ins w:id="441" w:author="Microsoft Office User" w:date="2021-05-11T14:53:00Z"/>
          <w:rFonts w:ascii="Arial" w:eastAsia="Times New Roman" w:hAnsi="Arial" w:cs="Arial"/>
          <w:b/>
          <w:bCs/>
          <w:color w:val="000000"/>
          <w:sz w:val="22"/>
          <w:szCs w:val="22"/>
        </w:rPr>
      </w:pPr>
    </w:p>
    <w:p w14:paraId="222E0032" w14:textId="706B7978" w:rsidR="00A07D9A" w:rsidRPr="00E56240" w:rsidRDefault="00A07D9A" w:rsidP="00A07D9A">
      <w:pPr>
        <w:pStyle w:val="ListParagraph"/>
        <w:numPr>
          <w:ilvl w:val="0"/>
          <w:numId w:val="7"/>
        </w:numPr>
        <w:ind w:left="360"/>
        <w:jc w:val="both"/>
        <w:rPr>
          <w:ins w:id="442" w:author="Microsoft Office User" w:date="2021-05-11T14:53:00Z"/>
          <w:rFonts w:ascii="Arial" w:eastAsia="Times New Roman" w:hAnsi="Arial" w:cs="Arial"/>
          <w:b/>
          <w:bCs/>
          <w:color w:val="000000"/>
          <w:sz w:val="20"/>
          <w:szCs w:val="20"/>
        </w:rPr>
      </w:pPr>
      <w:ins w:id="443" w:author="Microsoft Office User" w:date="2021-05-11T14:53:00Z">
        <w:r w:rsidRPr="00E56240">
          <w:rPr>
            <w:rFonts w:ascii="Arial" w:eastAsia="Times New Roman" w:hAnsi="Arial" w:cs="Arial"/>
            <w:color w:val="000000"/>
            <w:sz w:val="20"/>
            <w:szCs w:val="20"/>
          </w:rPr>
          <w:t xml:space="preserve">Experimental setup for chronic </w:t>
        </w:r>
        <w:proofErr w:type="spellStart"/>
        <w:r w:rsidRPr="00E56240">
          <w:rPr>
            <w:rFonts w:ascii="Arial" w:eastAsia="Times New Roman" w:hAnsi="Arial" w:cs="Arial"/>
            <w:color w:val="000000"/>
            <w:sz w:val="20"/>
            <w:szCs w:val="20"/>
          </w:rPr>
          <w:t>ACtx</w:t>
        </w:r>
        <w:proofErr w:type="spellEnd"/>
        <w:r w:rsidRPr="00E56240">
          <w:rPr>
            <w:rFonts w:ascii="Arial" w:eastAsia="Times New Roman" w:hAnsi="Arial" w:cs="Arial"/>
            <w:color w:val="000000"/>
            <w:sz w:val="20"/>
            <w:szCs w:val="20"/>
          </w:rPr>
          <w:t xml:space="preserve"> recordings from behaving mice.</w:t>
        </w:r>
      </w:ins>
    </w:p>
    <w:p w14:paraId="59CA2FC4" w14:textId="0B63D66B" w:rsidR="00A07D9A" w:rsidRPr="00E56240" w:rsidRDefault="00A07D9A" w:rsidP="00A07D9A">
      <w:pPr>
        <w:pStyle w:val="ListParagraph"/>
        <w:numPr>
          <w:ilvl w:val="0"/>
          <w:numId w:val="7"/>
        </w:numPr>
        <w:ind w:left="360"/>
        <w:jc w:val="both"/>
        <w:rPr>
          <w:ins w:id="444" w:author="Microsoft Office User" w:date="2021-05-11T14:53:00Z"/>
          <w:rFonts w:ascii="Arial" w:eastAsia="Times New Roman" w:hAnsi="Arial" w:cs="Arial"/>
          <w:b/>
          <w:bCs/>
          <w:color w:val="000000"/>
          <w:sz w:val="20"/>
          <w:szCs w:val="20"/>
        </w:rPr>
      </w:pPr>
      <w:ins w:id="445" w:author="Microsoft Office User" w:date="2021-05-11T14:53:00Z">
        <w:r w:rsidRPr="00E56240">
          <w:rPr>
            <w:rFonts w:ascii="Arial" w:eastAsia="Times New Roman" w:hAnsi="Arial" w:cs="Arial"/>
            <w:color w:val="000000"/>
            <w:sz w:val="20"/>
            <w:szCs w:val="20"/>
          </w:rPr>
          <w:t xml:space="preserve">Example spiking responses to targets and noise in low contrast during behavior. The top portion of the plot is a spike raster ordered by target identity. Colored bars indicate the target volume, grey bars indicate noise only trials. The bottom portion of the plot contains spike rates for each target condition, averaged over trials and smoothed with a </w:t>
        </w:r>
        <w:r>
          <w:rPr>
            <w:rFonts w:ascii="Arial" w:eastAsia="Times New Roman" w:hAnsi="Arial" w:cs="Arial"/>
            <w:color w:val="000000"/>
            <w:sz w:val="20"/>
            <w:szCs w:val="20"/>
          </w:rPr>
          <w:t>2</w:t>
        </w:r>
        <w:r w:rsidRPr="00E56240">
          <w:rPr>
            <w:rFonts w:ascii="Arial" w:eastAsia="Times New Roman" w:hAnsi="Arial" w:cs="Arial"/>
            <w:color w:val="000000"/>
            <w:sz w:val="20"/>
            <w:szCs w:val="20"/>
          </w:rPr>
          <w:t xml:space="preserve">ms standard deviation Gaussian kernel. </w:t>
        </w:r>
        <w:r w:rsidRPr="00E56240">
          <w:rPr>
            <w:rFonts w:ascii="Arial" w:eastAsia="Times New Roman" w:hAnsi="Arial" w:cs="Arial"/>
            <w:i/>
            <w:iCs/>
            <w:color w:val="000000"/>
            <w:sz w:val="20"/>
            <w:szCs w:val="20"/>
          </w:rPr>
          <w:t>Inset:</w:t>
        </w:r>
        <w:r w:rsidRPr="00E56240">
          <w:rPr>
            <w:rFonts w:ascii="Arial" w:eastAsia="Times New Roman" w:hAnsi="Arial" w:cs="Arial"/>
            <w:color w:val="000000"/>
            <w:sz w:val="20"/>
            <w:szCs w:val="20"/>
          </w:rPr>
          <w:t xml:space="preserve"> Grey solid line indicates the behavioral percent correct for this session. Closed circles and the solid blue line indicate the performance of an ideal observer in discriminating between noise responses and target responses at each volume. Circle colors indicate the presented volume. The dashed horizontal line indicates chan</w:t>
        </w:r>
        <w:r>
          <w:rPr>
            <w:rFonts w:ascii="Arial" w:eastAsia="Times New Roman" w:hAnsi="Arial" w:cs="Arial"/>
            <w:color w:val="000000"/>
            <w:sz w:val="20"/>
            <w:szCs w:val="20"/>
          </w:rPr>
          <w:t>c</w:t>
        </w:r>
        <w:r w:rsidRPr="00E56240">
          <w:rPr>
            <w:rFonts w:ascii="Arial" w:eastAsia="Times New Roman" w:hAnsi="Arial" w:cs="Arial"/>
            <w:color w:val="000000"/>
            <w:sz w:val="20"/>
            <w:szCs w:val="20"/>
          </w:rPr>
          <w:t>e performance (0.5). Error bars are the 95% confidence interval of ideal observer performance as assessed through a bootstrap procedure.</w:t>
        </w:r>
      </w:ins>
    </w:p>
    <w:p w14:paraId="3C97557C" w14:textId="31CB7315" w:rsidR="00A07D9A" w:rsidRPr="00E56240" w:rsidRDefault="00A07D9A" w:rsidP="00A07D9A">
      <w:pPr>
        <w:pStyle w:val="ListParagraph"/>
        <w:numPr>
          <w:ilvl w:val="0"/>
          <w:numId w:val="7"/>
        </w:numPr>
        <w:ind w:left="360"/>
        <w:jc w:val="both"/>
        <w:rPr>
          <w:ins w:id="446" w:author="Microsoft Office User" w:date="2021-05-11T14:53:00Z"/>
          <w:rFonts w:ascii="Arial" w:eastAsia="Times New Roman" w:hAnsi="Arial" w:cs="Arial"/>
          <w:b/>
          <w:bCs/>
          <w:color w:val="000000"/>
          <w:sz w:val="20"/>
          <w:szCs w:val="20"/>
        </w:rPr>
      </w:pPr>
      <w:ins w:id="447" w:author="Microsoft Office User" w:date="2021-05-11T14:53:00Z">
        <w:r w:rsidRPr="00E56240">
          <w:rPr>
            <w:rFonts w:ascii="Arial" w:eastAsia="Times New Roman" w:hAnsi="Arial" w:cs="Arial"/>
            <w:color w:val="000000"/>
            <w:sz w:val="20"/>
            <w:szCs w:val="20"/>
          </w:rPr>
          <w:t>Neurograms of populations of simultaneously recorded neurons during a low contrast and high contrast session from the same mouse. Neurons are plotted along the ordinate, while target volume is plotted along the abscissa. Within each plot, shade indicates the neural response to each target, with the average response to noise alone subtracted. White indicates no change in firing rate, blue/red indicate increases in firing rate relative to the noise response, and cyan indicates suppression below the noise response. Asterix indicates the responses of the neuron in panel b).</w:t>
        </w:r>
      </w:ins>
    </w:p>
    <w:p w14:paraId="14B74360" w14:textId="472A43CC" w:rsidR="00A07D9A" w:rsidRPr="00E56240" w:rsidRDefault="00A07D9A" w:rsidP="00A07D9A">
      <w:pPr>
        <w:pStyle w:val="ListParagraph"/>
        <w:numPr>
          <w:ilvl w:val="0"/>
          <w:numId w:val="7"/>
        </w:numPr>
        <w:ind w:left="360"/>
        <w:jc w:val="both"/>
        <w:rPr>
          <w:ins w:id="448" w:author="Microsoft Office User" w:date="2021-05-11T14:53:00Z"/>
          <w:rFonts w:ascii="Arial" w:eastAsia="Times New Roman" w:hAnsi="Arial" w:cs="Arial"/>
          <w:b/>
          <w:bCs/>
          <w:color w:val="000000"/>
          <w:sz w:val="20"/>
          <w:szCs w:val="20"/>
        </w:rPr>
      </w:pPr>
      <w:ins w:id="449" w:author="Microsoft Office User" w:date="2021-05-11T14:53:00Z">
        <w:r w:rsidRPr="00E56240">
          <w:rPr>
            <w:rFonts w:ascii="Arial" w:eastAsia="Times New Roman" w:hAnsi="Arial" w:cs="Arial"/>
            <w:color w:val="000000"/>
            <w:sz w:val="20"/>
            <w:szCs w:val="20"/>
          </w:rPr>
          <w:t xml:space="preserve">Discriminating targets from noise using population responses. </w:t>
        </w:r>
        <w:r w:rsidRPr="00E56240">
          <w:rPr>
            <w:rFonts w:ascii="Arial" w:eastAsia="Times New Roman" w:hAnsi="Arial" w:cs="Arial"/>
            <w:i/>
            <w:iCs/>
            <w:color w:val="000000"/>
            <w:sz w:val="20"/>
            <w:szCs w:val="20"/>
          </w:rPr>
          <w:t xml:space="preserve">Left: </w:t>
        </w:r>
        <w:r w:rsidRPr="00E56240">
          <w:rPr>
            <w:rFonts w:ascii="Arial" w:eastAsia="Times New Roman" w:hAnsi="Arial" w:cs="Arial"/>
            <w:color w:val="000000"/>
            <w:sz w:val="20"/>
            <w:szCs w:val="20"/>
          </w:rPr>
          <w:t xml:space="preserve">schematic of coding direction analysis. In high dimensional neural space, noise trials are represented as a gray point cloud, while target responses are represented </w:t>
        </w:r>
        <w:r>
          <w:rPr>
            <w:rFonts w:ascii="Arial" w:eastAsia="Times New Roman" w:hAnsi="Arial" w:cs="Arial"/>
            <w:color w:val="000000"/>
            <w:sz w:val="20"/>
            <w:szCs w:val="20"/>
          </w:rPr>
          <w:t>as</w:t>
        </w:r>
        <w:r w:rsidRPr="00E56240">
          <w:rPr>
            <w:rFonts w:ascii="Arial" w:eastAsia="Times New Roman" w:hAnsi="Arial" w:cs="Arial"/>
            <w:color w:val="000000"/>
            <w:sz w:val="20"/>
            <w:szCs w:val="20"/>
          </w:rPr>
          <w:t xml:space="preserve"> a blue point cloud. The coding direction (CD) is the</w:t>
        </w:r>
        <w:r>
          <w:rPr>
            <w:rFonts w:ascii="Arial" w:eastAsia="Times New Roman" w:hAnsi="Arial" w:cs="Arial"/>
            <w:color w:val="000000"/>
            <w:sz w:val="20"/>
            <w:szCs w:val="20"/>
          </w:rPr>
          <w:t xml:space="preserve"> vector defining</w:t>
        </w:r>
        <w:r w:rsidRPr="00E56240">
          <w:rPr>
            <w:rFonts w:ascii="Arial" w:eastAsia="Times New Roman" w:hAnsi="Arial" w:cs="Arial"/>
            <w:color w:val="000000"/>
            <w:sz w:val="20"/>
            <w:szCs w:val="20"/>
          </w:rPr>
          <w:t xml:space="preserve"> </w:t>
        </w:r>
        <w:r>
          <w:rPr>
            <w:rFonts w:ascii="Arial" w:eastAsia="Times New Roman" w:hAnsi="Arial" w:cs="Arial"/>
            <w:color w:val="000000"/>
            <w:sz w:val="20"/>
            <w:szCs w:val="20"/>
          </w:rPr>
          <w:t>the average difference between</w:t>
        </w:r>
        <w:r w:rsidRPr="00E56240">
          <w:rPr>
            <w:rFonts w:ascii="Arial" w:eastAsia="Times New Roman" w:hAnsi="Arial" w:cs="Arial"/>
            <w:color w:val="000000"/>
            <w:sz w:val="20"/>
            <w:szCs w:val="20"/>
          </w:rPr>
          <w:t xml:space="preserve"> these two point clouds </w:t>
        </w:r>
        <w:r>
          <w:rPr>
            <w:rFonts w:ascii="Arial" w:eastAsia="Times New Roman" w:hAnsi="Arial" w:cs="Arial"/>
            <w:color w:val="000000"/>
            <w:sz w:val="20"/>
            <w:szCs w:val="20"/>
          </w:rPr>
          <w:t>as</w:t>
        </w:r>
        <w:r w:rsidRPr="00E56240">
          <w:rPr>
            <w:rFonts w:ascii="Arial" w:eastAsia="Times New Roman" w:hAnsi="Arial" w:cs="Arial"/>
            <w:color w:val="000000"/>
            <w:sz w:val="20"/>
            <w:szCs w:val="20"/>
          </w:rPr>
          <w:t xml:space="preserve"> indicated by the arrow. </w:t>
        </w:r>
        <w:r w:rsidRPr="00E56240">
          <w:rPr>
            <w:rFonts w:ascii="Arial" w:eastAsia="Times New Roman" w:hAnsi="Arial" w:cs="Arial"/>
            <w:i/>
            <w:iCs/>
            <w:color w:val="000000"/>
            <w:sz w:val="20"/>
            <w:szCs w:val="20"/>
          </w:rPr>
          <w:t>Right:</w:t>
        </w:r>
        <w:r w:rsidRPr="00E56240">
          <w:rPr>
            <w:rFonts w:ascii="Arial" w:eastAsia="Times New Roman" w:hAnsi="Arial" w:cs="Arial"/>
            <w:color w:val="000000"/>
            <w:sz w:val="20"/>
            <w:szCs w:val="20"/>
          </w:rPr>
          <w:t xml:space="preserve"> trial distributions of projections along the coding direction for one session (session CA118-200</w:t>
        </w:r>
        <w:r>
          <w:rPr>
            <w:rFonts w:ascii="Arial" w:eastAsia="Times New Roman" w:hAnsi="Arial" w:cs="Arial"/>
            <w:color w:val="000000"/>
            <w:sz w:val="20"/>
            <w:szCs w:val="20"/>
          </w:rPr>
          <w:t>707</w:t>
        </w:r>
        <w:r w:rsidRPr="00E56240">
          <w:rPr>
            <w:rFonts w:ascii="Arial" w:eastAsia="Times New Roman" w:hAnsi="Arial" w:cs="Arial"/>
            <w:color w:val="000000"/>
            <w:sz w:val="20"/>
            <w:szCs w:val="20"/>
          </w:rPr>
          <w:t xml:space="preserve">, as plotted in </w:t>
        </w:r>
        <w:r w:rsidRPr="00076498">
          <w:rPr>
            <w:rFonts w:ascii="Arial" w:eastAsia="Times New Roman" w:hAnsi="Arial" w:cs="Arial"/>
            <w:b/>
            <w:bCs/>
            <w:color w:val="000000"/>
            <w:sz w:val="20"/>
            <w:szCs w:val="20"/>
          </w:rPr>
          <w:t>c</w:t>
        </w:r>
        <w:r w:rsidRPr="00E56240">
          <w:rPr>
            <w:rFonts w:ascii="Arial" w:eastAsia="Times New Roman" w:hAnsi="Arial" w:cs="Arial"/>
            <w:color w:val="000000"/>
            <w:sz w:val="20"/>
            <w:szCs w:val="20"/>
          </w:rPr>
          <w:t xml:space="preserve">). The blue distribution is the average projection value in a 40ms window after presentation of 20 dB </w:t>
        </w:r>
        <w:r>
          <w:rPr>
            <w:rFonts w:ascii="Arial" w:eastAsia="Times New Roman" w:hAnsi="Arial" w:cs="Arial"/>
            <w:color w:val="000000"/>
            <w:sz w:val="20"/>
            <w:szCs w:val="20"/>
          </w:rPr>
          <w:t>SNR</w:t>
        </w:r>
        <w:r w:rsidRPr="00E56240">
          <w:rPr>
            <w:rFonts w:ascii="Arial" w:eastAsia="Times New Roman" w:hAnsi="Arial" w:cs="Arial"/>
            <w:color w:val="000000"/>
            <w:sz w:val="20"/>
            <w:szCs w:val="20"/>
          </w:rPr>
          <w:t xml:space="preserve"> targets</w:t>
        </w:r>
        <w:r>
          <w:rPr>
            <w:rFonts w:ascii="Arial" w:eastAsia="Times New Roman" w:hAnsi="Arial" w:cs="Arial"/>
            <w:color w:val="000000"/>
            <w:sz w:val="20"/>
            <w:szCs w:val="20"/>
          </w:rPr>
          <w:t xml:space="preserve"> (indicated by arrow in panel </w:t>
        </w:r>
        <w:r w:rsidRPr="00076498">
          <w:rPr>
            <w:rFonts w:ascii="Arial" w:eastAsia="Times New Roman" w:hAnsi="Arial" w:cs="Arial"/>
            <w:b/>
            <w:bCs/>
            <w:color w:val="000000"/>
            <w:sz w:val="20"/>
            <w:szCs w:val="20"/>
          </w:rPr>
          <w:t>e</w:t>
        </w:r>
        <w:r>
          <w:rPr>
            <w:rFonts w:ascii="Arial" w:eastAsia="Times New Roman" w:hAnsi="Arial" w:cs="Arial"/>
            <w:color w:val="000000"/>
            <w:sz w:val="20"/>
            <w:szCs w:val="20"/>
          </w:rPr>
          <w:t>)</w:t>
        </w:r>
        <w:r w:rsidRPr="00E56240">
          <w:rPr>
            <w:rFonts w:ascii="Arial" w:eastAsia="Times New Roman" w:hAnsi="Arial" w:cs="Arial"/>
            <w:color w:val="000000"/>
            <w:sz w:val="20"/>
            <w:szCs w:val="20"/>
          </w:rPr>
          <w:t xml:space="preserve">. The gray distribution is the average projection value in the same window during noise only trials. The vertical </w:t>
        </w:r>
        <w:r>
          <w:rPr>
            <w:rFonts w:ascii="Arial" w:eastAsia="Times New Roman" w:hAnsi="Arial" w:cs="Arial"/>
            <w:color w:val="000000"/>
            <w:sz w:val="20"/>
            <w:szCs w:val="20"/>
          </w:rPr>
          <w:t>red</w:t>
        </w:r>
        <w:r w:rsidRPr="00E56240">
          <w:rPr>
            <w:rFonts w:ascii="Arial" w:eastAsia="Times New Roman" w:hAnsi="Arial" w:cs="Arial"/>
            <w:color w:val="000000"/>
            <w:sz w:val="20"/>
            <w:szCs w:val="20"/>
          </w:rPr>
          <w:t xml:space="preserve"> line is the criterion which yielded the highest performance in predicting target presence across all trials.</w:t>
        </w:r>
      </w:ins>
    </w:p>
    <w:p w14:paraId="55A07EBC" w14:textId="6DBCB2B2" w:rsidR="00A07D9A" w:rsidRPr="00E56240" w:rsidRDefault="00A07D9A" w:rsidP="00A07D9A">
      <w:pPr>
        <w:pStyle w:val="ListParagraph"/>
        <w:numPr>
          <w:ilvl w:val="0"/>
          <w:numId w:val="7"/>
        </w:numPr>
        <w:ind w:left="360"/>
        <w:jc w:val="both"/>
        <w:rPr>
          <w:ins w:id="450" w:author="Microsoft Office User" w:date="2021-05-11T14:53:00Z"/>
          <w:rFonts w:ascii="Arial" w:eastAsia="Times New Roman" w:hAnsi="Arial" w:cs="Arial"/>
          <w:b/>
          <w:bCs/>
          <w:color w:val="000000"/>
          <w:sz w:val="20"/>
          <w:szCs w:val="20"/>
        </w:rPr>
      </w:pPr>
      <w:ins w:id="451" w:author="Microsoft Office User" w:date="2021-05-11T14:53:00Z">
        <w:r w:rsidRPr="00E56240">
          <w:rPr>
            <w:rFonts w:ascii="Arial" w:eastAsia="Times New Roman" w:hAnsi="Arial" w:cs="Arial"/>
            <w:color w:val="000000"/>
            <w:sz w:val="20"/>
            <w:szCs w:val="20"/>
          </w:rPr>
          <w:lastRenderedPageBreak/>
          <w:t xml:space="preserve">Example </w:t>
        </w:r>
        <w:proofErr w:type="spellStart"/>
        <w:r w:rsidRPr="00E56240">
          <w:rPr>
            <w:rFonts w:ascii="Arial" w:eastAsia="Times New Roman" w:hAnsi="Arial" w:cs="Arial"/>
            <w:color w:val="000000"/>
            <w:sz w:val="20"/>
            <w:szCs w:val="20"/>
          </w:rPr>
          <w:t>neurometric</w:t>
        </w:r>
        <w:proofErr w:type="spellEnd"/>
        <w:r w:rsidRPr="00E56240">
          <w:rPr>
            <w:rFonts w:ascii="Arial" w:eastAsia="Times New Roman" w:hAnsi="Arial" w:cs="Arial"/>
            <w:color w:val="000000"/>
            <w:sz w:val="20"/>
            <w:szCs w:val="20"/>
          </w:rPr>
          <w:t xml:space="preserve"> and psychometric curves. </w:t>
        </w:r>
        <w:r w:rsidRPr="00E56240">
          <w:rPr>
            <w:rFonts w:ascii="Arial" w:eastAsia="Times New Roman" w:hAnsi="Arial" w:cs="Arial"/>
            <w:i/>
            <w:iCs/>
            <w:color w:val="000000"/>
            <w:sz w:val="20"/>
            <w:szCs w:val="20"/>
          </w:rPr>
          <w:t xml:space="preserve">Left: </w:t>
        </w:r>
        <w:r w:rsidRPr="00E56240">
          <w:rPr>
            <w:rFonts w:ascii="Arial" w:eastAsia="Times New Roman" w:hAnsi="Arial" w:cs="Arial"/>
            <w:color w:val="000000"/>
            <w:sz w:val="20"/>
            <w:szCs w:val="20"/>
          </w:rPr>
          <w:t xml:space="preserve">Low contrast curves. </w:t>
        </w:r>
        <w:r>
          <w:rPr>
            <w:rFonts w:ascii="Arial" w:eastAsia="Times New Roman" w:hAnsi="Arial" w:cs="Arial"/>
            <w:color w:val="000000"/>
            <w:sz w:val="20"/>
            <w:szCs w:val="20"/>
          </w:rPr>
          <w:t>Light blue</w:t>
        </w:r>
        <w:r w:rsidRPr="00E56240">
          <w:rPr>
            <w:rFonts w:ascii="Arial" w:eastAsia="Times New Roman" w:hAnsi="Arial" w:cs="Arial"/>
            <w:color w:val="000000"/>
            <w:sz w:val="20"/>
            <w:szCs w:val="20"/>
          </w:rPr>
          <w:t xml:space="preserve"> circles and solid lines indicate psychometric performance and a logistic fit, respectively. </w:t>
        </w:r>
        <w:r>
          <w:rPr>
            <w:rFonts w:ascii="Arial" w:eastAsia="Times New Roman" w:hAnsi="Arial" w:cs="Arial"/>
            <w:color w:val="000000"/>
            <w:sz w:val="20"/>
            <w:szCs w:val="20"/>
          </w:rPr>
          <w:t>Dark blue</w:t>
        </w:r>
        <w:r w:rsidRPr="00E56240">
          <w:rPr>
            <w:rFonts w:ascii="Arial" w:eastAsia="Times New Roman" w:hAnsi="Arial" w:cs="Arial"/>
            <w:color w:val="000000"/>
            <w:sz w:val="20"/>
            <w:szCs w:val="20"/>
          </w:rPr>
          <w:t xml:space="preserve"> </w:t>
        </w:r>
        <w:r>
          <w:rPr>
            <w:rFonts w:ascii="Arial" w:eastAsia="Times New Roman" w:hAnsi="Arial" w:cs="Arial"/>
            <w:color w:val="000000"/>
            <w:sz w:val="20"/>
            <w:szCs w:val="20"/>
          </w:rPr>
          <w:t>circles</w:t>
        </w:r>
        <w:r w:rsidRPr="00E56240">
          <w:rPr>
            <w:rFonts w:ascii="Arial" w:eastAsia="Times New Roman" w:hAnsi="Arial" w:cs="Arial"/>
            <w:color w:val="000000"/>
            <w:sz w:val="20"/>
            <w:szCs w:val="20"/>
          </w:rPr>
          <w:t xml:space="preserve"> and </w:t>
        </w:r>
        <w:r>
          <w:rPr>
            <w:rFonts w:ascii="Arial" w:eastAsia="Times New Roman" w:hAnsi="Arial" w:cs="Arial"/>
            <w:color w:val="000000"/>
            <w:sz w:val="20"/>
            <w:szCs w:val="20"/>
          </w:rPr>
          <w:t>solid</w:t>
        </w:r>
        <w:r w:rsidRPr="00E56240">
          <w:rPr>
            <w:rFonts w:ascii="Arial" w:eastAsia="Times New Roman" w:hAnsi="Arial" w:cs="Arial"/>
            <w:color w:val="000000"/>
            <w:sz w:val="20"/>
            <w:szCs w:val="20"/>
          </w:rPr>
          <w:t xml:space="preserve"> lines indicate </w:t>
        </w:r>
        <w:proofErr w:type="spellStart"/>
        <w:r w:rsidRPr="00E56240">
          <w:rPr>
            <w:rFonts w:ascii="Arial" w:eastAsia="Times New Roman" w:hAnsi="Arial" w:cs="Arial"/>
            <w:color w:val="000000"/>
            <w:sz w:val="20"/>
            <w:szCs w:val="20"/>
          </w:rPr>
          <w:t>neurometric</w:t>
        </w:r>
        <w:proofErr w:type="spellEnd"/>
        <w:r w:rsidRPr="00E56240">
          <w:rPr>
            <w:rFonts w:ascii="Arial" w:eastAsia="Times New Roman" w:hAnsi="Arial" w:cs="Arial"/>
            <w:color w:val="000000"/>
            <w:sz w:val="20"/>
            <w:szCs w:val="20"/>
          </w:rPr>
          <w:t xml:space="preserve"> performance from the session plotted in</w:t>
        </w:r>
        <w:r>
          <w:rPr>
            <w:rFonts w:ascii="Arial" w:eastAsia="Times New Roman" w:hAnsi="Arial" w:cs="Arial"/>
            <w:color w:val="000000"/>
            <w:sz w:val="20"/>
            <w:szCs w:val="20"/>
          </w:rPr>
          <w:t xml:space="preserve"> the left panel of</w:t>
        </w:r>
        <w:r w:rsidRPr="00E56240">
          <w:rPr>
            <w:rFonts w:ascii="Arial" w:eastAsia="Times New Roman" w:hAnsi="Arial" w:cs="Arial"/>
            <w:color w:val="000000"/>
            <w:sz w:val="20"/>
            <w:szCs w:val="20"/>
          </w:rPr>
          <w:t xml:space="preserve"> </w:t>
        </w:r>
        <w:r w:rsidRPr="00A917F9">
          <w:rPr>
            <w:rFonts w:ascii="Arial" w:eastAsia="Times New Roman" w:hAnsi="Arial" w:cs="Arial"/>
            <w:b/>
            <w:bCs/>
            <w:color w:val="000000"/>
            <w:sz w:val="20"/>
            <w:szCs w:val="20"/>
          </w:rPr>
          <w:t>c</w:t>
        </w:r>
        <w:r w:rsidRPr="00E56240">
          <w:rPr>
            <w:rFonts w:ascii="Arial" w:eastAsia="Times New Roman" w:hAnsi="Arial" w:cs="Arial"/>
            <w:color w:val="000000"/>
            <w:sz w:val="20"/>
            <w:szCs w:val="20"/>
          </w:rPr>
          <w:t xml:space="preserve">. The horizontal dashed line indicates chance performance (0.5). The arrow indicates the neural performance computed from the distributions and criterion plotted in </w:t>
        </w:r>
        <w:r w:rsidRPr="00A917F9">
          <w:rPr>
            <w:rFonts w:ascii="Arial" w:eastAsia="Times New Roman" w:hAnsi="Arial" w:cs="Arial"/>
            <w:b/>
            <w:bCs/>
            <w:color w:val="000000"/>
            <w:sz w:val="20"/>
            <w:szCs w:val="20"/>
          </w:rPr>
          <w:t>d</w:t>
        </w:r>
        <w:r w:rsidRPr="00E56240">
          <w:rPr>
            <w:rFonts w:ascii="Arial" w:eastAsia="Times New Roman" w:hAnsi="Arial" w:cs="Arial"/>
            <w:color w:val="000000"/>
            <w:sz w:val="20"/>
            <w:szCs w:val="20"/>
          </w:rPr>
          <w:t xml:space="preserve">. </w:t>
        </w:r>
        <w:r w:rsidRPr="00E56240">
          <w:rPr>
            <w:rFonts w:ascii="Arial" w:eastAsia="Times New Roman" w:hAnsi="Arial" w:cs="Arial"/>
            <w:i/>
            <w:iCs/>
            <w:color w:val="000000"/>
            <w:sz w:val="20"/>
            <w:szCs w:val="20"/>
          </w:rPr>
          <w:t>Right:</w:t>
        </w:r>
        <w:r w:rsidRPr="00E56240">
          <w:rPr>
            <w:rFonts w:ascii="Arial" w:eastAsia="Times New Roman" w:hAnsi="Arial" w:cs="Arial"/>
            <w:color w:val="000000"/>
            <w:sz w:val="20"/>
            <w:szCs w:val="20"/>
          </w:rPr>
          <w:t xml:space="preserve"> High contrast curves </w:t>
        </w:r>
        <w:r>
          <w:rPr>
            <w:rFonts w:ascii="Arial" w:eastAsia="Times New Roman" w:hAnsi="Arial" w:cs="Arial"/>
            <w:color w:val="000000"/>
            <w:sz w:val="20"/>
            <w:szCs w:val="20"/>
          </w:rPr>
          <w:t xml:space="preserve">from the same mouse </w:t>
        </w:r>
        <w:r w:rsidRPr="00E56240">
          <w:rPr>
            <w:rFonts w:ascii="Arial" w:eastAsia="Times New Roman" w:hAnsi="Arial" w:cs="Arial"/>
            <w:color w:val="000000"/>
            <w:sz w:val="20"/>
            <w:szCs w:val="20"/>
          </w:rPr>
          <w:t xml:space="preserve">for the session plotted in </w:t>
        </w:r>
        <w:r>
          <w:rPr>
            <w:rFonts w:ascii="Arial" w:eastAsia="Times New Roman" w:hAnsi="Arial" w:cs="Arial"/>
            <w:color w:val="000000"/>
            <w:sz w:val="20"/>
            <w:szCs w:val="20"/>
          </w:rPr>
          <w:t xml:space="preserve">the right panel of </w:t>
        </w:r>
        <w:r w:rsidRPr="00A917F9">
          <w:rPr>
            <w:rFonts w:ascii="Arial" w:eastAsia="Times New Roman" w:hAnsi="Arial" w:cs="Arial"/>
            <w:b/>
            <w:bCs/>
            <w:color w:val="000000"/>
            <w:sz w:val="20"/>
            <w:szCs w:val="20"/>
          </w:rPr>
          <w:t>c</w:t>
        </w:r>
        <w:r>
          <w:rPr>
            <w:rFonts w:ascii="Arial" w:eastAsia="Times New Roman" w:hAnsi="Arial" w:cs="Arial"/>
            <w:color w:val="000000"/>
            <w:sz w:val="20"/>
            <w:szCs w:val="20"/>
          </w:rPr>
          <w:t>.</w:t>
        </w:r>
      </w:ins>
    </w:p>
    <w:p w14:paraId="092AC95E" w14:textId="4254290C" w:rsidR="00A07D9A" w:rsidRPr="00E56240" w:rsidRDefault="00A07D9A" w:rsidP="00A07D9A">
      <w:pPr>
        <w:pStyle w:val="ListParagraph"/>
        <w:numPr>
          <w:ilvl w:val="0"/>
          <w:numId w:val="7"/>
        </w:numPr>
        <w:ind w:left="360"/>
        <w:jc w:val="both"/>
        <w:rPr>
          <w:ins w:id="452" w:author="Microsoft Office User" w:date="2021-05-11T14:53:00Z"/>
          <w:rFonts w:ascii="Arial" w:eastAsia="Times New Roman" w:hAnsi="Arial" w:cs="Arial"/>
          <w:b/>
          <w:bCs/>
          <w:color w:val="000000"/>
          <w:sz w:val="20"/>
          <w:szCs w:val="20"/>
        </w:rPr>
      </w:pPr>
      <w:ins w:id="453" w:author="Microsoft Office User" w:date="2021-05-11T14:53:00Z">
        <w:r w:rsidRPr="00E56240">
          <w:rPr>
            <w:rFonts w:ascii="Arial" w:eastAsia="Times New Roman" w:hAnsi="Arial" w:cs="Arial"/>
            <w:color w:val="000000"/>
            <w:sz w:val="20"/>
            <w:szCs w:val="20"/>
          </w:rPr>
          <w:t xml:space="preserve">Average psychometric and </w:t>
        </w:r>
        <w:proofErr w:type="spellStart"/>
        <w:r w:rsidRPr="00E56240">
          <w:rPr>
            <w:rFonts w:ascii="Arial" w:eastAsia="Times New Roman" w:hAnsi="Arial" w:cs="Arial"/>
            <w:color w:val="000000"/>
            <w:sz w:val="20"/>
            <w:szCs w:val="20"/>
          </w:rPr>
          <w:t>neurometric</w:t>
        </w:r>
        <w:proofErr w:type="spellEnd"/>
        <w:r w:rsidRPr="00E56240">
          <w:rPr>
            <w:rFonts w:ascii="Arial" w:eastAsia="Times New Roman" w:hAnsi="Arial" w:cs="Arial"/>
            <w:color w:val="000000"/>
            <w:sz w:val="20"/>
            <w:szCs w:val="20"/>
          </w:rPr>
          <w:t xml:space="preserve"> functions across mice. </w:t>
        </w:r>
        <w:r>
          <w:rPr>
            <w:rFonts w:ascii="Arial" w:eastAsia="Times New Roman" w:hAnsi="Arial" w:cs="Arial"/>
            <w:color w:val="000000"/>
            <w:sz w:val="20"/>
            <w:szCs w:val="20"/>
          </w:rPr>
          <w:t xml:space="preserve">Light </w:t>
        </w:r>
        <w:r w:rsidRPr="00E56240">
          <w:rPr>
            <w:rFonts w:ascii="Arial" w:eastAsia="Times New Roman" w:hAnsi="Arial" w:cs="Arial"/>
            <w:color w:val="000000"/>
            <w:sz w:val="20"/>
            <w:szCs w:val="20"/>
          </w:rPr>
          <w:t xml:space="preserve">circles indicate average behavioral performance, </w:t>
        </w:r>
        <w:r>
          <w:rPr>
            <w:rFonts w:ascii="Arial" w:eastAsia="Times New Roman" w:hAnsi="Arial" w:cs="Arial"/>
            <w:color w:val="000000"/>
            <w:sz w:val="20"/>
            <w:szCs w:val="20"/>
          </w:rPr>
          <w:t>dark red and blue</w:t>
        </w:r>
        <w:r w:rsidRPr="00E56240">
          <w:rPr>
            <w:rFonts w:ascii="Arial" w:eastAsia="Times New Roman" w:hAnsi="Arial" w:cs="Arial"/>
            <w:color w:val="000000"/>
            <w:sz w:val="20"/>
            <w:szCs w:val="20"/>
          </w:rPr>
          <w:t xml:space="preserve"> </w:t>
        </w:r>
        <w:r>
          <w:rPr>
            <w:rFonts w:ascii="Arial" w:eastAsia="Times New Roman" w:hAnsi="Arial" w:cs="Arial"/>
            <w:color w:val="000000"/>
            <w:sz w:val="20"/>
            <w:szCs w:val="20"/>
          </w:rPr>
          <w:t>circles</w:t>
        </w:r>
        <w:r w:rsidRPr="00E56240">
          <w:rPr>
            <w:rFonts w:ascii="Arial" w:eastAsia="Times New Roman" w:hAnsi="Arial" w:cs="Arial"/>
            <w:color w:val="000000"/>
            <w:sz w:val="20"/>
            <w:szCs w:val="20"/>
          </w:rPr>
          <w:t xml:space="preserve"> indicate average neural performance. </w:t>
        </w:r>
        <w:r>
          <w:rPr>
            <w:rFonts w:ascii="Arial" w:eastAsia="Times New Roman" w:hAnsi="Arial" w:cs="Arial"/>
            <w:color w:val="000000"/>
            <w:sz w:val="20"/>
            <w:szCs w:val="20"/>
          </w:rPr>
          <w:t>Light solid</w:t>
        </w:r>
        <w:r w:rsidRPr="00E56240">
          <w:rPr>
            <w:rFonts w:ascii="Arial" w:eastAsia="Times New Roman" w:hAnsi="Arial" w:cs="Arial"/>
            <w:color w:val="000000"/>
            <w:sz w:val="20"/>
            <w:szCs w:val="20"/>
          </w:rPr>
          <w:t xml:space="preserve"> curves indicate logistic fits to average behavioral performance, while vertical lines indicate the fit thresholds. </w:t>
        </w:r>
        <w:r>
          <w:rPr>
            <w:rFonts w:ascii="Arial" w:eastAsia="Times New Roman" w:hAnsi="Arial" w:cs="Arial"/>
            <w:color w:val="000000"/>
            <w:sz w:val="20"/>
            <w:szCs w:val="20"/>
          </w:rPr>
          <w:t>Dark solid</w:t>
        </w:r>
        <w:r w:rsidRPr="00E56240">
          <w:rPr>
            <w:rFonts w:ascii="Arial" w:eastAsia="Times New Roman" w:hAnsi="Arial" w:cs="Arial"/>
            <w:color w:val="000000"/>
            <w:sz w:val="20"/>
            <w:szCs w:val="20"/>
          </w:rPr>
          <w:t xml:space="preserve"> lines indicate fits and thresholds for the neural data. The dashed vertical line indicates chance performance.</w:t>
        </w:r>
        <w:r>
          <w:rPr>
            <w:rFonts w:ascii="Arial" w:eastAsia="Times New Roman" w:hAnsi="Arial" w:cs="Arial"/>
            <w:color w:val="000000"/>
            <w:sz w:val="20"/>
            <w:szCs w:val="20"/>
          </w:rPr>
          <w:t xml:space="preserve"> Shades of blue and red indicate averages over low and high contrast respectively.</w:t>
        </w:r>
      </w:ins>
    </w:p>
    <w:p w14:paraId="497BD12C" w14:textId="7117028D" w:rsidR="00A07D9A" w:rsidRPr="00E56240" w:rsidRDefault="00A07D9A" w:rsidP="00A07D9A">
      <w:pPr>
        <w:pStyle w:val="ListParagraph"/>
        <w:numPr>
          <w:ilvl w:val="0"/>
          <w:numId w:val="7"/>
        </w:numPr>
        <w:ind w:left="360"/>
        <w:jc w:val="both"/>
        <w:rPr>
          <w:ins w:id="454" w:author="Microsoft Office User" w:date="2021-05-11T14:53:00Z"/>
          <w:rFonts w:ascii="Arial" w:eastAsia="Times New Roman" w:hAnsi="Arial" w:cs="Arial"/>
          <w:b/>
          <w:bCs/>
          <w:color w:val="000000"/>
          <w:sz w:val="20"/>
          <w:szCs w:val="20"/>
        </w:rPr>
      </w:pPr>
      <w:ins w:id="455" w:author="Microsoft Office User" w:date="2021-05-11T14:53:00Z">
        <w:r w:rsidRPr="00E56240">
          <w:rPr>
            <w:rFonts w:ascii="Arial" w:eastAsia="Times New Roman" w:hAnsi="Arial" w:cs="Arial"/>
            <w:color w:val="000000"/>
            <w:sz w:val="20"/>
            <w:szCs w:val="20"/>
          </w:rPr>
          <w:t>Relationship between behavioral and neural thresholds. Each circle represents the average behavioral and neural threshold for each mouse for each contrast (as indicated by the circle fill color). Grey lines and shaded areas indicate the linear regression fit across contrasts, +- the 95% confidence interval. The solid black line indicates unity.</w:t>
        </w:r>
        <w:r>
          <w:rPr>
            <w:rFonts w:ascii="Arial" w:eastAsia="Times New Roman" w:hAnsi="Arial" w:cs="Arial"/>
            <w:color w:val="000000"/>
            <w:sz w:val="20"/>
            <w:szCs w:val="20"/>
          </w:rPr>
          <w:t xml:space="preserve"> Inset text indicates the significance of linear fits between all data points (black), low contrast data points only (blue), or high contrast data points only (red).</w:t>
        </w:r>
      </w:ins>
    </w:p>
    <w:p w14:paraId="2E145D67" w14:textId="16F4B6B8" w:rsidR="00A07D9A" w:rsidRPr="00A917F9" w:rsidRDefault="00A07D9A" w:rsidP="00A07D9A">
      <w:pPr>
        <w:pStyle w:val="ListParagraph"/>
        <w:numPr>
          <w:ilvl w:val="0"/>
          <w:numId w:val="7"/>
        </w:numPr>
        <w:ind w:left="360"/>
        <w:jc w:val="both"/>
        <w:rPr>
          <w:ins w:id="456" w:author="Microsoft Office User" w:date="2021-05-11T14:53:00Z"/>
          <w:rFonts w:ascii="Arial" w:eastAsia="Times New Roman" w:hAnsi="Arial" w:cs="Arial"/>
          <w:b/>
          <w:bCs/>
          <w:color w:val="000000"/>
          <w:sz w:val="20"/>
          <w:szCs w:val="20"/>
        </w:rPr>
      </w:pPr>
      <w:ins w:id="457" w:author="Microsoft Office User" w:date="2021-05-11T14:53:00Z">
        <w:r w:rsidRPr="00E56240">
          <w:rPr>
            <w:rFonts w:ascii="Arial" w:eastAsia="Times New Roman" w:hAnsi="Arial" w:cs="Arial"/>
            <w:color w:val="000000"/>
            <w:sz w:val="20"/>
            <w:szCs w:val="20"/>
          </w:rPr>
          <w:t xml:space="preserve">Relationship between behavioral and neural slopes. Appearance as in </w:t>
        </w:r>
        <w:r w:rsidRPr="00076498">
          <w:rPr>
            <w:rFonts w:ascii="Arial" w:eastAsia="Times New Roman" w:hAnsi="Arial" w:cs="Arial"/>
            <w:b/>
            <w:bCs/>
            <w:color w:val="000000"/>
            <w:sz w:val="20"/>
            <w:szCs w:val="20"/>
          </w:rPr>
          <w:t>g</w:t>
        </w:r>
        <w:r w:rsidRPr="00E56240">
          <w:rPr>
            <w:rFonts w:ascii="Arial" w:eastAsia="Times New Roman" w:hAnsi="Arial" w:cs="Arial"/>
            <w:color w:val="000000"/>
            <w:sz w:val="20"/>
            <w:szCs w:val="20"/>
          </w:rPr>
          <w:t>).</w:t>
        </w:r>
      </w:ins>
    </w:p>
    <w:p w14:paraId="5E4FF8C8" w14:textId="0446852A" w:rsidR="00A07D9A" w:rsidRPr="00A917F9" w:rsidRDefault="00A07D9A" w:rsidP="00A07D9A">
      <w:pPr>
        <w:pStyle w:val="ListParagraph"/>
        <w:numPr>
          <w:ilvl w:val="0"/>
          <w:numId w:val="7"/>
        </w:numPr>
        <w:ind w:left="360"/>
        <w:jc w:val="both"/>
        <w:rPr>
          <w:ins w:id="458" w:author="Microsoft Office User" w:date="2021-05-11T14:53:00Z"/>
          <w:rFonts w:ascii="Arial" w:eastAsia="Times New Roman" w:hAnsi="Arial" w:cs="Arial"/>
          <w:b/>
          <w:bCs/>
          <w:color w:val="000000"/>
          <w:sz w:val="20"/>
          <w:szCs w:val="20"/>
        </w:rPr>
      </w:pPr>
      <w:ins w:id="459" w:author="Microsoft Office User" w:date="2021-05-11T14:53:00Z">
        <w:r>
          <w:rPr>
            <w:rFonts w:ascii="Arial" w:eastAsia="Times New Roman" w:hAnsi="Arial" w:cs="Arial"/>
            <w:color w:val="000000"/>
            <w:sz w:val="20"/>
            <w:szCs w:val="20"/>
          </w:rPr>
          <w:t xml:space="preserve">Population decoder performance while varying contrast transition, and target timing relative to the transition (indicated by the dashed vertical black line at 0s). Ticks on the abscissa indicate average target time from the transition in milliseconds. Solid lines and circles indicate the percent correct performance of a target decoder after a switch low contrast (blue) or high contrast (red). </w:t>
        </w:r>
        <w:proofErr w:type="spellStart"/>
        <w:r>
          <w:rPr>
            <w:rFonts w:ascii="Arial" w:eastAsia="Times New Roman" w:hAnsi="Arial" w:cs="Arial"/>
            <w:color w:val="000000"/>
            <w:sz w:val="20"/>
            <w:szCs w:val="20"/>
          </w:rPr>
          <w:t>Errorbars</w:t>
        </w:r>
        <w:proofErr w:type="spellEnd"/>
        <w:r>
          <w:rPr>
            <w:rFonts w:ascii="Arial" w:eastAsia="Times New Roman" w:hAnsi="Arial" w:cs="Arial"/>
            <w:color w:val="000000"/>
            <w:sz w:val="20"/>
            <w:szCs w:val="20"/>
          </w:rPr>
          <w:t xml:space="preserve"> indicate S.E.M. over sessions. Horizontal lines indicate significant changes in performance between the first target presentation time and subsequent target presentation times, as assessed by Wilcoxon Sign-rank tests with false discovery rate correction for multiple comparisons. The span of the lines indicates the target times being compared, while the color of the lines indicates whether the test was performed within high contrast (red) or low contrast (blue).</w:t>
        </w:r>
      </w:ins>
    </w:p>
    <w:p w14:paraId="3D07EB9F" w14:textId="0BFFCE51" w:rsidR="00A07D9A" w:rsidRPr="00E56240" w:rsidRDefault="00A07D9A" w:rsidP="00A07D9A">
      <w:pPr>
        <w:pStyle w:val="ListParagraph"/>
        <w:numPr>
          <w:ilvl w:val="0"/>
          <w:numId w:val="7"/>
        </w:numPr>
        <w:ind w:left="360"/>
        <w:jc w:val="both"/>
        <w:rPr>
          <w:ins w:id="460" w:author="Microsoft Office User" w:date="2021-05-11T14:53:00Z"/>
          <w:rFonts w:ascii="Arial" w:eastAsia="Times New Roman" w:hAnsi="Arial" w:cs="Arial"/>
          <w:b/>
          <w:bCs/>
          <w:color w:val="000000"/>
          <w:sz w:val="20"/>
          <w:szCs w:val="20"/>
        </w:rPr>
      </w:pPr>
      <w:ins w:id="461" w:author="Microsoft Office User" w:date="2021-05-11T14:53:00Z">
        <w:r>
          <w:rPr>
            <w:rFonts w:ascii="Arial" w:eastAsia="Times New Roman" w:hAnsi="Arial" w:cs="Arial"/>
            <w:color w:val="000000"/>
            <w:sz w:val="20"/>
            <w:szCs w:val="20"/>
          </w:rPr>
          <w:t>Adaptation time constants of exponentials fitted to the average neural decoder performance for each mouse in each contrast. Blue and red circles indicate the adaptation time constants from neural populations for each mouse in low and high contrast respectively. Solid black lines indicate time constants from the same mouse.</w:t>
        </w:r>
      </w:ins>
    </w:p>
    <w:p w14:paraId="7FD20985" w14:textId="608A3606" w:rsidR="00A07D9A" w:rsidRDefault="00A07D9A">
      <w:pPr>
        <w:rPr>
          <w:ins w:id="462" w:author="Microsoft Office User" w:date="2021-05-11T14:52:00Z"/>
          <w:rFonts w:ascii="Arial" w:eastAsia="Times New Roman" w:hAnsi="Arial" w:cs="Arial"/>
          <w:color w:val="000000"/>
          <w:sz w:val="22"/>
          <w:szCs w:val="22"/>
        </w:rPr>
      </w:pPr>
      <w:ins w:id="463" w:author="Microsoft Office User" w:date="2021-05-11T14:52:00Z">
        <w:r>
          <w:rPr>
            <w:rFonts w:ascii="Arial" w:eastAsia="Times New Roman" w:hAnsi="Arial" w:cs="Arial"/>
            <w:color w:val="000000"/>
            <w:sz w:val="22"/>
            <w:szCs w:val="22"/>
          </w:rPr>
          <w:br w:type="page"/>
        </w:r>
      </w:ins>
    </w:p>
    <w:p w14:paraId="0676C42C" w14:textId="545F4B6D" w:rsidR="008F1DC2" w:rsidRPr="00821F36" w:rsidRDefault="00C0363D">
      <w:pPr>
        <w:jc w:val="both"/>
        <w:rPr>
          <w:rFonts w:ascii="Arial" w:eastAsia="Times New Roman" w:hAnsi="Arial" w:cs="Arial"/>
          <w:b/>
          <w:bCs/>
          <w:color w:val="000000"/>
          <w:sz w:val="20"/>
          <w:szCs w:val="20"/>
          <w:rPrChange w:id="464" w:author="Microsoft Office User" w:date="2021-05-17T14:43:00Z">
            <w:rPr>
              <w:rFonts w:ascii="Arial" w:eastAsia="Times New Roman" w:hAnsi="Arial" w:cs="Arial"/>
              <w:color w:val="000000"/>
              <w:sz w:val="22"/>
              <w:szCs w:val="22"/>
            </w:rPr>
          </w:rPrChange>
        </w:rPr>
        <w:pPrChange w:id="465" w:author="Microsoft Office User" w:date="2021-05-17T14:43:00Z">
          <w:pPr>
            <w:ind w:firstLine="720"/>
            <w:jc w:val="both"/>
          </w:pPr>
        </w:pPrChange>
      </w:pPr>
      <w:r>
        <w:rPr>
          <w:rFonts w:ascii="Arial" w:eastAsia="Times New Roman" w:hAnsi="Arial" w:cs="Arial"/>
          <w:color w:val="000000"/>
          <w:sz w:val="22"/>
          <w:szCs w:val="22"/>
        </w:rPr>
        <w:lastRenderedPageBreak/>
        <w:t xml:space="preserve">similarly affected by background contrast. </w:t>
      </w:r>
      <w:r w:rsidR="00384D55">
        <w:rPr>
          <w:rFonts w:ascii="Arial" w:eastAsia="Times New Roman" w:hAnsi="Arial" w:cs="Arial"/>
          <w:color w:val="000000"/>
          <w:sz w:val="22"/>
          <w:szCs w:val="22"/>
        </w:rPr>
        <w:t>Additionally, we find that across both contrasts there is a significant</w:t>
      </w:r>
      <w:ins w:id="466" w:author="Microsoft Office User" w:date="2021-05-11T10:23:00Z">
        <w:r w:rsidR="005130BC">
          <w:rPr>
            <w:rFonts w:ascii="Arial" w:eastAsia="Times New Roman" w:hAnsi="Arial" w:cs="Arial"/>
            <w:color w:val="000000"/>
            <w:sz w:val="22"/>
            <w:szCs w:val="22"/>
          </w:rPr>
          <w:t xml:space="preserve"> positive</w:t>
        </w:r>
      </w:ins>
      <w:r w:rsidR="00384D55">
        <w:rPr>
          <w:rFonts w:ascii="Arial" w:eastAsia="Times New Roman" w:hAnsi="Arial" w:cs="Arial"/>
          <w:color w:val="000000"/>
          <w:sz w:val="22"/>
          <w:szCs w:val="22"/>
        </w:rPr>
        <w:t xml:space="preserve"> relationship between </w:t>
      </w:r>
      <w:proofErr w:type="spellStart"/>
      <w:r w:rsidR="00384D55">
        <w:rPr>
          <w:rFonts w:ascii="Arial" w:eastAsia="Times New Roman" w:hAnsi="Arial" w:cs="Arial"/>
          <w:color w:val="000000"/>
          <w:sz w:val="22"/>
          <w:szCs w:val="22"/>
        </w:rPr>
        <w:t>neurometric</w:t>
      </w:r>
      <w:proofErr w:type="spellEnd"/>
      <w:r w:rsidR="00384D55">
        <w:rPr>
          <w:rFonts w:ascii="Arial" w:eastAsia="Times New Roman" w:hAnsi="Arial" w:cs="Arial"/>
          <w:color w:val="000000"/>
          <w:sz w:val="22"/>
          <w:szCs w:val="22"/>
        </w:rPr>
        <w:t xml:space="preserve"> and psychometric slopes (</w:t>
      </w:r>
      <w:r>
        <w:rPr>
          <w:rFonts w:ascii="Arial" w:eastAsia="Times New Roman" w:hAnsi="Arial" w:cs="Arial"/>
          <w:color w:val="000000"/>
          <w:sz w:val="22"/>
          <w:szCs w:val="22"/>
        </w:rPr>
        <w:t xml:space="preserve">single linear regression: </w:t>
      </w:r>
      <w:r w:rsidRPr="00C72113">
        <w:rPr>
          <w:rFonts w:ascii="Arial" w:eastAsia="Times New Roman" w:hAnsi="Arial" w:cs="Arial"/>
          <w:i/>
          <w:iCs/>
          <w:color w:val="000000"/>
          <w:sz w:val="22"/>
          <w:szCs w:val="22"/>
        </w:rPr>
        <w:t>F</w:t>
      </w:r>
      <w:r>
        <w:rPr>
          <w:rFonts w:ascii="Arial" w:eastAsia="Times New Roman" w:hAnsi="Arial" w:cs="Arial"/>
          <w:color w:val="000000"/>
          <w:sz w:val="22"/>
          <w:szCs w:val="22"/>
        </w:rPr>
        <w:t xml:space="preserve">(1,17) = 20.4, </w:t>
      </w:r>
      <w:r w:rsidRPr="00C72113">
        <w:rPr>
          <w:rFonts w:ascii="Arial" w:eastAsia="Times New Roman" w:hAnsi="Arial" w:cs="Arial"/>
          <w:i/>
          <w:iCs/>
          <w:color w:val="000000"/>
          <w:sz w:val="22"/>
          <w:szCs w:val="22"/>
        </w:rPr>
        <w:t>p</w:t>
      </w:r>
      <w:ins w:id="467" w:author="Microsoft Office User" w:date="2021-05-17T14:43:00Z">
        <w:r w:rsidR="00821F36">
          <w:rPr>
            <w:rFonts w:ascii="Arial" w:eastAsia="Times New Roman" w:hAnsi="Arial" w:cs="Arial"/>
            <w:b/>
            <w:bCs/>
            <w:color w:val="000000"/>
            <w:sz w:val="20"/>
            <w:szCs w:val="20"/>
          </w:rPr>
          <w:t xml:space="preserve"> </w:t>
        </w:r>
      </w:ins>
      <w:del w:id="468" w:author="Microsoft Office User" w:date="2021-05-17T14:43:00Z">
        <w:r w:rsidDel="00821F36">
          <w:rPr>
            <w:rFonts w:ascii="Arial" w:eastAsia="Times New Roman" w:hAnsi="Arial" w:cs="Arial"/>
            <w:color w:val="000000"/>
            <w:sz w:val="22"/>
            <w:szCs w:val="22"/>
          </w:rPr>
          <w:delText xml:space="preserve"> </w:delText>
        </w:r>
      </w:del>
      <w:r>
        <w:rPr>
          <w:rFonts w:ascii="Arial" w:eastAsia="Times New Roman" w:hAnsi="Arial" w:cs="Arial"/>
          <w:color w:val="000000"/>
          <w:sz w:val="22"/>
          <w:szCs w:val="22"/>
        </w:rPr>
        <w:t xml:space="preserve">&lt; 0.001, </w:t>
      </w:r>
      <w:r w:rsidR="002D4145" w:rsidRPr="004E703E">
        <w:rPr>
          <w:rFonts w:ascii="Arial" w:eastAsia="Times New Roman" w:hAnsi="Arial" w:cs="Arial"/>
          <w:i/>
          <w:iCs/>
          <w:color w:val="000000"/>
          <w:sz w:val="22"/>
          <w:szCs w:val="22"/>
        </w:rPr>
        <w:t>R</w:t>
      </w:r>
      <w:r w:rsidR="002D4145" w:rsidRPr="004E703E">
        <w:rPr>
          <w:rFonts w:ascii="Arial" w:eastAsia="Times New Roman" w:hAnsi="Arial" w:cs="Arial"/>
          <w:i/>
          <w:iCs/>
          <w:color w:val="000000"/>
          <w:sz w:val="22"/>
          <w:szCs w:val="22"/>
          <w:vertAlign w:val="superscript"/>
        </w:rPr>
        <w:t>2</w:t>
      </w:r>
      <w:r w:rsidR="002D4145">
        <w:rPr>
          <w:rFonts w:ascii="Arial" w:eastAsia="Times New Roman" w:hAnsi="Arial" w:cs="Arial"/>
          <w:color w:val="000000"/>
          <w:sz w:val="22"/>
          <w:szCs w:val="22"/>
        </w:rPr>
        <w:t xml:space="preserve"> </w:t>
      </w:r>
      <w:r>
        <w:rPr>
          <w:rFonts w:ascii="Arial" w:eastAsia="Times New Roman" w:hAnsi="Arial" w:cs="Arial"/>
          <w:color w:val="000000"/>
          <w:sz w:val="22"/>
          <w:szCs w:val="22"/>
        </w:rPr>
        <w:t>= 0.52</w:t>
      </w:r>
      <w:r w:rsidR="005D7786">
        <w:rPr>
          <w:rFonts w:ascii="Arial" w:eastAsia="Times New Roman" w:hAnsi="Arial" w:cs="Arial"/>
          <w:color w:val="000000"/>
          <w:sz w:val="22"/>
          <w:szCs w:val="22"/>
        </w:rPr>
        <w:t>, Figure 4h</w:t>
      </w:r>
      <w:r w:rsidR="00384D55">
        <w:rPr>
          <w:rFonts w:ascii="Arial" w:eastAsia="Times New Roman" w:hAnsi="Arial" w:cs="Arial"/>
          <w:color w:val="000000"/>
          <w:sz w:val="22"/>
          <w:szCs w:val="22"/>
        </w:rPr>
        <w:t>)</w:t>
      </w:r>
      <w:ins w:id="469" w:author="Microsoft Office User" w:date="2021-05-11T10:23:00Z">
        <w:r w:rsidR="005130BC">
          <w:rPr>
            <w:rFonts w:ascii="Arial" w:eastAsia="Times New Roman" w:hAnsi="Arial" w:cs="Arial"/>
            <w:color w:val="000000"/>
            <w:sz w:val="22"/>
            <w:szCs w:val="22"/>
          </w:rPr>
          <w:t>,</w:t>
        </w:r>
      </w:ins>
      <w:del w:id="470" w:author="Microsoft Office User" w:date="2021-05-11T10:23:00Z">
        <w:r w:rsidR="00384D55" w:rsidDel="005130BC">
          <w:rPr>
            <w:rFonts w:ascii="Arial" w:eastAsia="Times New Roman" w:hAnsi="Arial" w:cs="Arial"/>
            <w:color w:val="000000"/>
            <w:sz w:val="22"/>
            <w:szCs w:val="22"/>
          </w:rPr>
          <w:delText>,</w:delText>
        </w:r>
      </w:del>
      <w:r w:rsidR="00384D55">
        <w:rPr>
          <w:rFonts w:ascii="Arial" w:eastAsia="Times New Roman" w:hAnsi="Arial" w:cs="Arial"/>
          <w:color w:val="000000"/>
          <w:sz w:val="22"/>
          <w:szCs w:val="22"/>
        </w:rPr>
        <w:t xml:space="preserve"> </w:t>
      </w:r>
      <w:r w:rsidR="005D7786">
        <w:rPr>
          <w:rFonts w:ascii="Arial" w:eastAsia="Times New Roman" w:hAnsi="Arial" w:cs="Arial"/>
          <w:color w:val="000000"/>
          <w:sz w:val="22"/>
          <w:szCs w:val="22"/>
        </w:rPr>
        <w:t>with a significant relationship within high contrast</w:t>
      </w:r>
      <w:r w:rsidR="00384D55">
        <w:rPr>
          <w:rFonts w:ascii="Arial" w:eastAsia="Times New Roman" w:hAnsi="Arial" w:cs="Arial"/>
          <w:color w:val="000000"/>
          <w:sz w:val="22"/>
          <w:szCs w:val="22"/>
        </w:rPr>
        <w:t xml:space="preserve"> (</w:t>
      </w:r>
      <w:r w:rsidR="009E0C9F" w:rsidRPr="00C72113">
        <w:rPr>
          <w:rFonts w:ascii="Arial" w:eastAsia="Times New Roman" w:hAnsi="Arial" w:cs="Arial"/>
          <w:i/>
          <w:iCs/>
          <w:color w:val="000000"/>
          <w:sz w:val="22"/>
          <w:szCs w:val="22"/>
        </w:rPr>
        <w:t>F</w:t>
      </w:r>
      <w:r w:rsidR="009E0C9F">
        <w:rPr>
          <w:rFonts w:ascii="Arial" w:eastAsia="Times New Roman" w:hAnsi="Arial" w:cs="Arial"/>
          <w:color w:val="000000"/>
          <w:sz w:val="22"/>
          <w:szCs w:val="22"/>
        </w:rPr>
        <w:t xml:space="preserve">(1,9) = 7.07, </w:t>
      </w:r>
      <w:r w:rsidR="009E0C9F" w:rsidRPr="00C72113">
        <w:rPr>
          <w:rFonts w:ascii="Arial" w:eastAsia="Times New Roman" w:hAnsi="Arial" w:cs="Arial"/>
          <w:i/>
          <w:iCs/>
          <w:color w:val="000000"/>
          <w:sz w:val="22"/>
          <w:szCs w:val="22"/>
        </w:rPr>
        <w:t>p</w:t>
      </w:r>
      <w:r w:rsidR="009E0C9F">
        <w:rPr>
          <w:rFonts w:ascii="Arial" w:eastAsia="Times New Roman" w:hAnsi="Arial" w:cs="Arial"/>
          <w:color w:val="000000"/>
          <w:sz w:val="22"/>
          <w:szCs w:val="22"/>
        </w:rPr>
        <w:t xml:space="preserve"> = 0.038, </w:t>
      </w:r>
      <w:r w:rsidR="002D4145" w:rsidRPr="004E703E">
        <w:rPr>
          <w:rFonts w:ascii="Arial" w:eastAsia="Times New Roman" w:hAnsi="Arial" w:cs="Arial"/>
          <w:i/>
          <w:iCs/>
          <w:color w:val="000000"/>
          <w:sz w:val="22"/>
          <w:szCs w:val="22"/>
        </w:rPr>
        <w:t>R</w:t>
      </w:r>
      <w:r w:rsidR="002D4145" w:rsidRPr="004E703E">
        <w:rPr>
          <w:rFonts w:ascii="Arial" w:eastAsia="Times New Roman" w:hAnsi="Arial" w:cs="Arial"/>
          <w:i/>
          <w:iCs/>
          <w:color w:val="000000"/>
          <w:sz w:val="22"/>
          <w:szCs w:val="22"/>
          <w:vertAlign w:val="superscript"/>
        </w:rPr>
        <w:t>2</w:t>
      </w:r>
      <w:r w:rsidR="002D4145">
        <w:rPr>
          <w:rFonts w:ascii="Arial" w:eastAsia="Times New Roman" w:hAnsi="Arial" w:cs="Arial"/>
          <w:color w:val="000000"/>
          <w:sz w:val="22"/>
          <w:szCs w:val="22"/>
        </w:rPr>
        <w:t xml:space="preserve"> </w:t>
      </w:r>
      <w:r w:rsidR="009E0C9F">
        <w:rPr>
          <w:rFonts w:ascii="Arial" w:eastAsia="Times New Roman" w:hAnsi="Arial" w:cs="Arial"/>
          <w:color w:val="000000"/>
          <w:sz w:val="22"/>
          <w:szCs w:val="22"/>
        </w:rPr>
        <w:t>= 0.46</w:t>
      </w:r>
      <w:r w:rsidR="00384D55">
        <w:rPr>
          <w:rFonts w:ascii="Arial" w:eastAsia="Times New Roman" w:hAnsi="Arial" w:cs="Arial"/>
          <w:color w:val="000000"/>
          <w:sz w:val="22"/>
          <w:szCs w:val="22"/>
        </w:rPr>
        <w:t>)</w:t>
      </w:r>
      <w:r w:rsidR="005D7786">
        <w:rPr>
          <w:rFonts w:ascii="Arial" w:eastAsia="Times New Roman" w:hAnsi="Arial" w:cs="Arial"/>
          <w:color w:val="000000"/>
          <w:sz w:val="22"/>
          <w:szCs w:val="22"/>
        </w:rPr>
        <w:t>, and a marginally significant relationship in low contrast (</w:t>
      </w:r>
      <w:r>
        <w:rPr>
          <w:rFonts w:ascii="Arial" w:eastAsia="Times New Roman" w:hAnsi="Arial" w:cs="Arial"/>
          <w:color w:val="000000"/>
          <w:sz w:val="22"/>
          <w:szCs w:val="22"/>
        </w:rPr>
        <w:t xml:space="preserve">single linear regression: </w:t>
      </w:r>
      <w:r w:rsidRPr="00C72113">
        <w:rPr>
          <w:rFonts w:ascii="Arial" w:eastAsia="Times New Roman" w:hAnsi="Arial" w:cs="Arial"/>
          <w:i/>
          <w:iCs/>
          <w:color w:val="000000"/>
          <w:sz w:val="22"/>
          <w:szCs w:val="22"/>
        </w:rPr>
        <w:t>F</w:t>
      </w:r>
      <w:r>
        <w:rPr>
          <w:rFonts w:ascii="Arial" w:eastAsia="Times New Roman" w:hAnsi="Arial" w:cs="Arial"/>
          <w:color w:val="000000"/>
          <w:sz w:val="22"/>
          <w:szCs w:val="22"/>
        </w:rPr>
        <w:t>(1,</w:t>
      </w:r>
      <w:r w:rsidR="009E0C9F">
        <w:rPr>
          <w:rFonts w:ascii="Arial" w:eastAsia="Times New Roman" w:hAnsi="Arial" w:cs="Arial"/>
          <w:color w:val="000000"/>
          <w:sz w:val="22"/>
          <w:szCs w:val="22"/>
        </w:rPr>
        <w:t>9</w:t>
      </w:r>
      <w:r>
        <w:rPr>
          <w:rFonts w:ascii="Arial" w:eastAsia="Times New Roman" w:hAnsi="Arial" w:cs="Arial"/>
          <w:color w:val="000000"/>
          <w:sz w:val="22"/>
          <w:szCs w:val="22"/>
        </w:rPr>
        <w:t xml:space="preserve">) = 3.93, </w:t>
      </w:r>
      <w:r w:rsidRPr="00C72113">
        <w:rPr>
          <w:rFonts w:ascii="Arial" w:eastAsia="Times New Roman" w:hAnsi="Arial" w:cs="Arial"/>
          <w:i/>
          <w:iCs/>
          <w:color w:val="000000"/>
          <w:sz w:val="22"/>
          <w:szCs w:val="22"/>
        </w:rPr>
        <w:t>p</w:t>
      </w:r>
      <w:r>
        <w:rPr>
          <w:rFonts w:ascii="Arial" w:eastAsia="Times New Roman" w:hAnsi="Arial" w:cs="Arial"/>
          <w:color w:val="000000"/>
          <w:sz w:val="22"/>
          <w:szCs w:val="22"/>
        </w:rPr>
        <w:t xml:space="preserve"> = 0.0</w:t>
      </w:r>
      <w:r w:rsidR="009E0C9F">
        <w:rPr>
          <w:rFonts w:ascii="Arial" w:eastAsia="Times New Roman" w:hAnsi="Arial" w:cs="Arial"/>
          <w:color w:val="000000"/>
          <w:sz w:val="22"/>
          <w:szCs w:val="22"/>
        </w:rPr>
        <w:t>79</w:t>
      </w:r>
      <w:r>
        <w:rPr>
          <w:rFonts w:ascii="Arial" w:eastAsia="Times New Roman" w:hAnsi="Arial" w:cs="Arial"/>
          <w:color w:val="000000"/>
          <w:sz w:val="22"/>
          <w:szCs w:val="22"/>
        </w:rPr>
        <w:t xml:space="preserve">, </w:t>
      </w:r>
      <w:r w:rsidR="002D4145" w:rsidRPr="004E703E">
        <w:rPr>
          <w:rFonts w:ascii="Arial" w:eastAsia="Times New Roman" w:hAnsi="Arial" w:cs="Arial"/>
          <w:i/>
          <w:iCs/>
          <w:color w:val="000000"/>
          <w:sz w:val="22"/>
          <w:szCs w:val="22"/>
        </w:rPr>
        <w:t>R</w:t>
      </w:r>
      <w:r w:rsidR="002D4145" w:rsidRPr="004E703E">
        <w:rPr>
          <w:rFonts w:ascii="Arial" w:eastAsia="Times New Roman" w:hAnsi="Arial" w:cs="Arial"/>
          <w:i/>
          <w:iCs/>
          <w:color w:val="000000"/>
          <w:sz w:val="22"/>
          <w:szCs w:val="22"/>
          <w:vertAlign w:val="superscript"/>
        </w:rPr>
        <w:t>2</w:t>
      </w:r>
      <w:r w:rsidR="002D4145">
        <w:rPr>
          <w:rFonts w:ascii="Arial" w:eastAsia="Times New Roman" w:hAnsi="Arial" w:cs="Arial"/>
          <w:color w:val="000000"/>
          <w:sz w:val="22"/>
          <w:szCs w:val="22"/>
        </w:rPr>
        <w:t xml:space="preserve"> </w:t>
      </w:r>
      <w:r>
        <w:rPr>
          <w:rFonts w:ascii="Arial" w:eastAsia="Times New Roman" w:hAnsi="Arial" w:cs="Arial"/>
          <w:color w:val="000000"/>
          <w:sz w:val="22"/>
          <w:szCs w:val="22"/>
        </w:rPr>
        <w:t>= 0.23</w:t>
      </w:r>
      <w:r w:rsidR="005D7786">
        <w:rPr>
          <w:rFonts w:ascii="Arial" w:eastAsia="Times New Roman" w:hAnsi="Arial" w:cs="Arial"/>
          <w:color w:val="000000"/>
          <w:sz w:val="22"/>
          <w:szCs w:val="22"/>
        </w:rPr>
        <w:t>)</w:t>
      </w:r>
      <w:r w:rsidR="00384D55">
        <w:rPr>
          <w:rFonts w:ascii="Arial" w:eastAsia="Times New Roman" w:hAnsi="Arial" w:cs="Arial"/>
          <w:color w:val="000000"/>
          <w:sz w:val="22"/>
          <w:szCs w:val="22"/>
        </w:rPr>
        <w:t>.</w:t>
      </w:r>
      <w:r w:rsidR="009E0C9F">
        <w:rPr>
          <w:rFonts w:ascii="Arial" w:eastAsia="Times New Roman" w:hAnsi="Arial" w:cs="Arial"/>
          <w:color w:val="000000"/>
          <w:sz w:val="22"/>
          <w:szCs w:val="22"/>
        </w:rPr>
        <w:t xml:space="preserve"> We examined whether </w:t>
      </w:r>
      <w:proofErr w:type="spellStart"/>
      <w:r w:rsidR="009E0C9F">
        <w:rPr>
          <w:rFonts w:ascii="Arial" w:eastAsia="Times New Roman" w:hAnsi="Arial" w:cs="Arial"/>
          <w:color w:val="000000"/>
          <w:sz w:val="22"/>
          <w:szCs w:val="22"/>
        </w:rPr>
        <w:t>neurometric</w:t>
      </w:r>
      <w:proofErr w:type="spellEnd"/>
      <w:r w:rsidR="009E0C9F">
        <w:rPr>
          <w:rFonts w:ascii="Arial" w:eastAsia="Times New Roman" w:hAnsi="Arial" w:cs="Arial"/>
          <w:color w:val="000000"/>
          <w:sz w:val="22"/>
          <w:szCs w:val="22"/>
        </w:rPr>
        <w:t xml:space="preserve"> and psychometric slopes using a two-way ANOVA, as described above, and found a significant main effect of slope measure (</w:t>
      </w:r>
      <w:r w:rsidR="009E0C9F" w:rsidRPr="00C72113">
        <w:rPr>
          <w:rFonts w:ascii="Arial" w:eastAsia="Times New Roman" w:hAnsi="Arial" w:cs="Arial"/>
          <w:i/>
          <w:iCs/>
          <w:color w:val="000000"/>
          <w:sz w:val="22"/>
          <w:szCs w:val="22"/>
        </w:rPr>
        <w:t>F</w:t>
      </w:r>
      <w:r w:rsidR="009E0C9F">
        <w:rPr>
          <w:rFonts w:ascii="Arial" w:eastAsia="Times New Roman" w:hAnsi="Arial" w:cs="Arial"/>
          <w:color w:val="000000"/>
          <w:sz w:val="22"/>
          <w:szCs w:val="22"/>
        </w:rPr>
        <w:t xml:space="preserve">(1) = 5.88, </w:t>
      </w:r>
      <w:r w:rsidR="009E0C9F" w:rsidRPr="00C72113">
        <w:rPr>
          <w:rFonts w:ascii="Arial" w:eastAsia="Times New Roman" w:hAnsi="Arial" w:cs="Arial"/>
          <w:i/>
          <w:iCs/>
          <w:color w:val="000000"/>
          <w:sz w:val="22"/>
          <w:szCs w:val="22"/>
        </w:rPr>
        <w:t>p</w:t>
      </w:r>
      <w:r w:rsidR="009E0C9F">
        <w:rPr>
          <w:rFonts w:ascii="Arial" w:eastAsia="Times New Roman" w:hAnsi="Arial" w:cs="Arial"/>
          <w:color w:val="000000"/>
          <w:sz w:val="22"/>
          <w:szCs w:val="22"/>
        </w:rPr>
        <w:t xml:space="preserve"> = 0.021) and contrast (</w:t>
      </w:r>
      <w:r w:rsidR="009E0C9F" w:rsidRPr="00C72113">
        <w:rPr>
          <w:rFonts w:ascii="Arial" w:eastAsia="Times New Roman" w:hAnsi="Arial" w:cs="Arial"/>
          <w:i/>
          <w:iCs/>
          <w:color w:val="000000"/>
          <w:sz w:val="22"/>
          <w:szCs w:val="22"/>
        </w:rPr>
        <w:t>F</w:t>
      </w:r>
      <w:r w:rsidR="009E0C9F">
        <w:rPr>
          <w:rFonts w:ascii="Arial" w:eastAsia="Times New Roman" w:hAnsi="Arial" w:cs="Arial"/>
          <w:color w:val="000000"/>
          <w:sz w:val="22"/>
          <w:szCs w:val="22"/>
        </w:rPr>
        <w:t xml:space="preserve">(1) = 8.31, </w:t>
      </w:r>
      <w:r w:rsidR="009E0C9F" w:rsidRPr="00C72113">
        <w:rPr>
          <w:rFonts w:ascii="Arial" w:eastAsia="Times New Roman" w:hAnsi="Arial" w:cs="Arial"/>
          <w:i/>
          <w:iCs/>
          <w:color w:val="000000"/>
          <w:sz w:val="22"/>
          <w:szCs w:val="22"/>
        </w:rPr>
        <w:t>p</w:t>
      </w:r>
      <w:r w:rsidR="009E0C9F">
        <w:rPr>
          <w:rFonts w:ascii="Arial" w:eastAsia="Times New Roman" w:hAnsi="Arial" w:cs="Arial"/>
          <w:color w:val="000000"/>
          <w:sz w:val="22"/>
          <w:szCs w:val="22"/>
        </w:rPr>
        <w:t xml:space="preserve"> = 0.007). Post-hoc testing revealed that psychometric slopes were significantly steeper than </w:t>
      </w:r>
      <w:proofErr w:type="spellStart"/>
      <w:r w:rsidR="009E0C9F">
        <w:rPr>
          <w:rFonts w:ascii="Arial" w:eastAsia="Times New Roman" w:hAnsi="Arial" w:cs="Arial"/>
          <w:color w:val="000000"/>
          <w:sz w:val="22"/>
          <w:szCs w:val="22"/>
        </w:rPr>
        <w:t>neurometric</w:t>
      </w:r>
      <w:proofErr w:type="spellEnd"/>
      <w:r w:rsidR="009E0C9F">
        <w:rPr>
          <w:rFonts w:ascii="Arial" w:eastAsia="Times New Roman" w:hAnsi="Arial" w:cs="Arial"/>
          <w:color w:val="000000"/>
          <w:sz w:val="22"/>
          <w:szCs w:val="22"/>
        </w:rPr>
        <w:t xml:space="preserve"> slopes (</w:t>
      </w:r>
      <w:r w:rsidR="009E0C9F">
        <w:rPr>
          <w:rFonts w:ascii="Arial" w:eastAsia="Times New Roman" w:hAnsi="Arial" w:cs="Arial"/>
          <w:b/>
          <w:bCs/>
          <w:color w:val="000000"/>
          <w:sz w:val="22"/>
          <w:szCs w:val="22"/>
        </w:rPr>
        <w:t>DO POST HOC TESTING</w:t>
      </w:r>
      <w:r w:rsidR="009E0C9F">
        <w:rPr>
          <w:rFonts w:ascii="Arial" w:eastAsia="Times New Roman" w:hAnsi="Arial" w:cs="Arial"/>
          <w:color w:val="000000"/>
          <w:sz w:val="22"/>
          <w:szCs w:val="22"/>
        </w:rPr>
        <w:t>).</w:t>
      </w:r>
      <w:ins w:id="471" w:author="Microsoft Office User" w:date="2021-05-11T10:23:00Z">
        <w:r w:rsidR="005130BC">
          <w:rPr>
            <w:rFonts w:ascii="Arial" w:eastAsia="Times New Roman" w:hAnsi="Arial" w:cs="Arial"/>
            <w:color w:val="000000"/>
            <w:sz w:val="22"/>
            <w:szCs w:val="22"/>
          </w:rPr>
          <w:t xml:space="preserve"> </w:t>
        </w:r>
      </w:ins>
      <w:ins w:id="472" w:author="Microsoft Office User" w:date="2021-05-11T10:24:00Z">
        <w:r w:rsidR="005130BC">
          <w:rPr>
            <w:rFonts w:ascii="Arial" w:eastAsia="Times New Roman" w:hAnsi="Arial" w:cs="Arial"/>
            <w:color w:val="000000"/>
            <w:sz w:val="22"/>
            <w:szCs w:val="22"/>
          </w:rPr>
          <w:t xml:space="preserve">Taken together, these results demonstrate that </w:t>
        </w:r>
        <w:proofErr w:type="spellStart"/>
        <w:r w:rsidR="005130BC">
          <w:rPr>
            <w:rFonts w:ascii="Arial" w:eastAsia="Times New Roman" w:hAnsi="Arial" w:cs="Arial"/>
            <w:color w:val="000000"/>
            <w:sz w:val="22"/>
            <w:szCs w:val="22"/>
          </w:rPr>
          <w:t>neurometric</w:t>
        </w:r>
        <w:proofErr w:type="spellEnd"/>
        <w:r w:rsidR="005130BC">
          <w:rPr>
            <w:rFonts w:ascii="Arial" w:eastAsia="Times New Roman" w:hAnsi="Arial" w:cs="Arial"/>
            <w:color w:val="000000"/>
            <w:sz w:val="22"/>
            <w:szCs w:val="22"/>
          </w:rPr>
          <w:t xml:space="preserve"> and psychometric functions are both affected by contrast in similar ways, and that individual variation in</w:t>
        </w:r>
      </w:ins>
      <w:ins w:id="473" w:author="Microsoft Office User" w:date="2021-05-11T10:25:00Z">
        <w:r w:rsidR="005130BC">
          <w:rPr>
            <w:rFonts w:ascii="Arial" w:eastAsia="Times New Roman" w:hAnsi="Arial" w:cs="Arial"/>
            <w:color w:val="000000"/>
            <w:sz w:val="22"/>
            <w:szCs w:val="22"/>
          </w:rPr>
          <w:t xml:space="preserve"> psychometric performance is predicted by population activity in auditory, independently of the effect of contrast.</w:t>
        </w:r>
      </w:ins>
    </w:p>
    <w:p w14:paraId="15508DD9" w14:textId="5C074588" w:rsidR="00384D55" w:rsidRPr="008F1DC2" w:rsidRDefault="00384D55" w:rsidP="000A7884">
      <w:pPr>
        <w:ind w:firstLine="720"/>
        <w:jc w:val="both"/>
        <w:rPr>
          <w:rFonts w:ascii="Arial" w:eastAsia="Times New Roman" w:hAnsi="Arial" w:cs="Arial"/>
          <w:color w:val="000000"/>
          <w:sz w:val="22"/>
          <w:szCs w:val="22"/>
        </w:rPr>
      </w:pPr>
    </w:p>
    <w:p w14:paraId="4E5E8AB5" w14:textId="121C39FD" w:rsidR="008F1DC2" w:rsidRDefault="00384D55" w:rsidP="000A7884">
      <w:pPr>
        <w:jc w:val="both"/>
        <w:rPr>
          <w:rFonts w:ascii="Arial" w:eastAsia="Times New Roman" w:hAnsi="Arial" w:cs="Arial"/>
          <w:i/>
          <w:iCs/>
          <w:color w:val="000000"/>
          <w:sz w:val="22"/>
          <w:szCs w:val="22"/>
        </w:rPr>
      </w:pPr>
      <w:r>
        <w:rPr>
          <w:rFonts w:ascii="Arial" w:eastAsia="Times New Roman" w:hAnsi="Arial" w:cs="Arial"/>
          <w:i/>
          <w:iCs/>
          <w:color w:val="000000"/>
          <w:sz w:val="22"/>
          <w:szCs w:val="22"/>
        </w:rPr>
        <w:t>Cortical gain tracks individual behavioral performance.</w:t>
      </w:r>
    </w:p>
    <w:p w14:paraId="403B54B5" w14:textId="1C91808C" w:rsidR="00435193" w:rsidRPr="00E56240" w:rsidRDefault="00384D55" w:rsidP="005D7786">
      <w:pPr>
        <w:jc w:val="both"/>
        <w:rPr>
          <w:rFonts w:ascii="Arial" w:eastAsia="Times New Roman" w:hAnsi="Arial" w:cs="Arial"/>
          <w:color w:val="000000"/>
          <w:sz w:val="20"/>
          <w:szCs w:val="20"/>
        </w:rPr>
      </w:pPr>
      <w:r>
        <w:rPr>
          <w:rFonts w:ascii="Arial" w:eastAsia="Times New Roman" w:hAnsi="Arial" w:cs="Arial"/>
          <w:color w:val="000000"/>
          <w:sz w:val="22"/>
          <w:szCs w:val="22"/>
        </w:rPr>
        <w:tab/>
        <w:t xml:space="preserve">Our behavioral results and model provide strong evidence that gain control in the auditory system shapes patterns of behavioral performance. </w:t>
      </w:r>
      <w:r w:rsidR="00D60E7B">
        <w:rPr>
          <w:rFonts w:ascii="Arial" w:eastAsia="Times New Roman" w:hAnsi="Arial" w:cs="Arial"/>
          <w:color w:val="000000"/>
          <w:sz w:val="22"/>
          <w:szCs w:val="22"/>
        </w:rPr>
        <w:t>To more directly assess the role of gain control in auditory cortex in shapin</w:t>
      </w:r>
      <w:r w:rsidR="005D7786">
        <w:rPr>
          <w:rFonts w:ascii="Arial" w:eastAsia="Times New Roman" w:hAnsi="Arial" w:cs="Arial"/>
          <w:color w:val="000000"/>
          <w:sz w:val="22"/>
          <w:szCs w:val="22"/>
        </w:rPr>
        <w:t xml:space="preserve">g </w:t>
      </w:r>
    </w:p>
    <w:p w14:paraId="37636193" w14:textId="06C99EBF" w:rsidR="00D60E7B" w:rsidRDefault="00D60E7B" w:rsidP="000A7884">
      <w:pPr>
        <w:jc w:val="both"/>
        <w:rPr>
          <w:rFonts w:ascii="Arial" w:eastAsia="Times New Roman" w:hAnsi="Arial" w:cs="Arial"/>
          <w:color w:val="000000"/>
          <w:sz w:val="22"/>
          <w:szCs w:val="22"/>
        </w:rPr>
      </w:pPr>
      <w:r>
        <w:rPr>
          <w:rFonts w:ascii="Arial" w:eastAsia="Times New Roman" w:hAnsi="Arial" w:cs="Arial"/>
          <w:color w:val="000000"/>
          <w:sz w:val="22"/>
          <w:szCs w:val="22"/>
        </w:rPr>
        <w:t>behavior, we leveraged the design of our background sounds to estimate the gain of cortical neurons using a generalized-linear-nonlinear model (</w:t>
      </w:r>
      <w:proofErr w:type="spellStart"/>
      <w:r>
        <w:rPr>
          <w:rFonts w:ascii="Arial" w:eastAsia="Times New Roman" w:hAnsi="Arial" w:cs="Arial"/>
          <w:color w:val="000000"/>
          <w:sz w:val="22"/>
          <w:szCs w:val="22"/>
        </w:rPr>
        <w:t>gLN</w:t>
      </w:r>
      <w:proofErr w:type="spellEnd"/>
      <w:r>
        <w:rPr>
          <w:rFonts w:ascii="Arial" w:eastAsia="Times New Roman" w:hAnsi="Arial" w:cs="Arial"/>
          <w:color w:val="000000"/>
          <w:sz w:val="22"/>
          <w:szCs w:val="22"/>
        </w:rPr>
        <w:t xml:space="preserve">). Briefly, we estimated the spectrotemporal receptive fields (STRFs) of individual cortical neurons using generalized linear regression and convolved them with the stimulus spectrogram to generate linear predictions of cortical activity (Figure 5a, panels 1-3). We could then compare the linear prediction to the observed firing rate elicited by the background to </w:t>
      </w:r>
      <w:ins w:id="474" w:author="Microsoft Office User" w:date="2021-05-17T12:59:00Z">
        <w:r w:rsidR="00043363">
          <w:rPr>
            <w:rFonts w:ascii="Arial" w:eastAsia="Times New Roman" w:hAnsi="Arial" w:cs="Arial"/>
            <w:color w:val="000000"/>
            <w:sz w:val="22"/>
            <w:szCs w:val="22"/>
          </w:rPr>
          <w:t xml:space="preserve">estimate neural gain control by </w:t>
        </w:r>
      </w:ins>
      <w:del w:id="475" w:author="Microsoft Office User" w:date="2021-05-17T12:59:00Z">
        <w:r w:rsidDel="00043363">
          <w:rPr>
            <w:rFonts w:ascii="Arial" w:eastAsia="Times New Roman" w:hAnsi="Arial" w:cs="Arial"/>
            <w:color w:val="000000"/>
            <w:sz w:val="22"/>
            <w:szCs w:val="22"/>
          </w:rPr>
          <w:delText xml:space="preserve">estimate </w:delText>
        </w:r>
      </w:del>
      <w:ins w:id="476" w:author="Microsoft Office User" w:date="2021-05-17T12:59:00Z">
        <w:r w:rsidR="00043363">
          <w:rPr>
            <w:rFonts w:ascii="Arial" w:eastAsia="Times New Roman" w:hAnsi="Arial" w:cs="Arial"/>
            <w:color w:val="000000"/>
            <w:sz w:val="22"/>
            <w:szCs w:val="22"/>
          </w:rPr>
          <w:t xml:space="preserve">fitting </w:t>
        </w:r>
      </w:ins>
      <w:r>
        <w:rPr>
          <w:rFonts w:ascii="Arial" w:eastAsia="Times New Roman" w:hAnsi="Arial" w:cs="Arial"/>
          <w:color w:val="000000"/>
          <w:sz w:val="22"/>
          <w:szCs w:val="22"/>
        </w:rPr>
        <w:t>the nonlinearity of each neuron in high and low contrast (</w:t>
      </w:r>
      <w:ins w:id="477" w:author="Microsoft Office User" w:date="2021-05-17T12:59:00Z">
        <w:r w:rsidR="00043363">
          <w:rPr>
            <w:rFonts w:ascii="Arial" w:eastAsia="Times New Roman" w:hAnsi="Arial" w:cs="Arial"/>
            <w:color w:val="000000"/>
            <w:sz w:val="22"/>
            <w:szCs w:val="22"/>
          </w:rPr>
          <w:t xml:space="preserve">GC model, </w:t>
        </w:r>
      </w:ins>
      <w:r>
        <w:rPr>
          <w:rFonts w:ascii="Arial" w:eastAsia="Times New Roman" w:hAnsi="Arial" w:cs="Arial"/>
          <w:color w:val="000000"/>
          <w:sz w:val="22"/>
          <w:szCs w:val="22"/>
        </w:rPr>
        <w:t>Figure 5a, panel 4).</w:t>
      </w:r>
      <w:ins w:id="478" w:author="Microsoft Office User" w:date="2021-05-17T12:59:00Z">
        <w:r w:rsidR="00043363">
          <w:rPr>
            <w:rFonts w:ascii="Arial" w:eastAsia="Times New Roman" w:hAnsi="Arial" w:cs="Arial"/>
            <w:color w:val="000000"/>
            <w:sz w:val="22"/>
            <w:szCs w:val="22"/>
          </w:rPr>
          <w:t xml:space="preserve"> For comparison, each neuron was fit in a similar fashion using </w:t>
        </w:r>
      </w:ins>
      <w:ins w:id="479" w:author="Microsoft Office User" w:date="2021-05-17T14:44:00Z">
        <w:r w:rsidR="00821F36">
          <w:rPr>
            <w:rFonts w:ascii="Arial" w:eastAsia="Times New Roman" w:hAnsi="Arial" w:cs="Arial"/>
            <w:color w:val="000000"/>
            <w:sz w:val="22"/>
            <w:szCs w:val="22"/>
          </w:rPr>
          <w:t>a single,</w:t>
        </w:r>
      </w:ins>
      <w:ins w:id="480" w:author="Microsoft Office User" w:date="2021-05-17T12:59:00Z">
        <w:r w:rsidR="00043363">
          <w:rPr>
            <w:rFonts w:ascii="Arial" w:eastAsia="Times New Roman" w:hAnsi="Arial" w:cs="Arial"/>
            <w:color w:val="000000"/>
            <w:sz w:val="22"/>
            <w:szCs w:val="22"/>
          </w:rPr>
          <w:t xml:space="preserve"> static nonlinearity (static model, Figure 5</w:t>
        </w:r>
      </w:ins>
      <w:ins w:id="481" w:author="Microsoft Office User" w:date="2021-05-17T13:00:00Z">
        <w:r w:rsidR="00043363">
          <w:rPr>
            <w:rFonts w:ascii="Arial" w:eastAsia="Times New Roman" w:hAnsi="Arial" w:cs="Arial"/>
            <w:color w:val="000000"/>
            <w:sz w:val="22"/>
            <w:szCs w:val="22"/>
          </w:rPr>
          <w:t>a, panel 4).</w:t>
        </w:r>
      </w:ins>
      <w:r>
        <w:rPr>
          <w:rFonts w:ascii="Arial" w:eastAsia="Times New Roman" w:hAnsi="Arial" w:cs="Arial"/>
          <w:color w:val="000000"/>
          <w:sz w:val="22"/>
          <w:szCs w:val="22"/>
        </w:rPr>
        <w:t xml:space="preserve"> This modeling strategy allowed us to estimate cortical gain during different periods in the task, and assess how gain is related to behavioral performance.</w:t>
      </w:r>
    </w:p>
    <w:p w14:paraId="7AA310EB" w14:textId="13AD73A1" w:rsidR="002F191E" w:rsidRDefault="00D60E7B" w:rsidP="000A7884">
      <w:pPr>
        <w:jc w:val="both"/>
        <w:rPr>
          <w:rFonts w:ascii="Arial" w:eastAsia="Times New Roman" w:hAnsi="Arial" w:cs="Arial"/>
          <w:color w:val="000000"/>
          <w:sz w:val="22"/>
          <w:szCs w:val="22"/>
        </w:rPr>
      </w:pPr>
      <w:r>
        <w:rPr>
          <w:rFonts w:ascii="Arial" w:eastAsia="Times New Roman" w:hAnsi="Arial" w:cs="Arial"/>
          <w:color w:val="000000"/>
          <w:sz w:val="22"/>
          <w:szCs w:val="22"/>
        </w:rPr>
        <w:tab/>
      </w:r>
      <w:ins w:id="482" w:author="Microsoft Office User" w:date="2021-05-17T13:01:00Z">
        <w:r w:rsidR="00324B86">
          <w:rPr>
            <w:rFonts w:ascii="Arial" w:eastAsia="Times New Roman" w:hAnsi="Arial" w:cs="Arial"/>
            <w:color w:val="000000"/>
            <w:sz w:val="22"/>
            <w:szCs w:val="22"/>
          </w:rPr>
          <w:t xml:space="preserve">Figure 5b-d demonstrates a representative neuron recorded during behavior. </w:t>
        </w:r>
      </w:ins>
      <w:ins w:id="483" w:author="Microsoft Office User" w:date="2021-05-17T13:02:00Z">
        <w:r w:rsidR="00324B86">
          <w:rPr>
            <w:rFonts w:ascii="Arial" w:eastAsia="Times New Roman" w:hAnsi="Arial" w:cs="Arial"/>
            <w:color w:val="000000"/>
            <w:sz w:val="22"/>
            <w:szCs w:val="22"/>
          </w:rPr>
          <w:t xml:space="preserve">Within each session, the background noise was randomly drawn from one of five frozen noise scenes, which allowed us to observe </w:t>
        </w:r>
      </w:ins>
      <w:ins w:id="484" w:author="Microsoft Office User" w:date="2021-05-17T13:03:00Z">
        <w:r w:rsidR="00324B86">
          <w:rPr>
            <w:rFonts w:ascii="Arial" w:eastAsia="Times New Roman" w:hAnsi="Arial" w:cs="Arial"/>
            <w:color w:val="000000"/>
            <w:sz w:val="22"/>
            <w:szCs w:val="22"/>
          </w:rPr>
          <w:t>stimulus aligned spike patterns across repeats of each scene (Figure 5b, spike raster)</w:t>
        </w:r>
      </w:ins>
      <w:ins w:id="485" w:author="Microsoft Office User" w:date="2021-05-17T13:02:00Z">
        <w:r w:rsidR="00324B86">
          <w:rPr>
            <w:rFonts w:ascii="Arial" w:eastAsia="Times New Roman" w:hAnsi="Arial" w:cs="Arial"/>
            <w:color w:val="000000"/>
            <w:sz w:val="22"/>
            <w:szCs w:val="22"/>
          </w:rPr>
          <w:t xml:space="preserve">. </w:t>
        </w:r>
      </w:ins>
      <w:del w:id="486" w:author="Microsoft Office User" w:date="2021-05-17T13:01:00Z">
        <w:r w:rsidR="00E10A1D" w:rsidDel="00324B86">
          <w:rPr>
            <w:rFonts w:ascii="Arial" w:eastAsia="Times New Roman" w:hAnsi="Arial" w:cs="Arial"/>
            <w:color w:val="000000"/>
            <w:sz w:val="22"/>
            <w:szCs w:val="22"/>
          </w:rPr>
          <w:delText xml:space="preserve">During the task, we </w:delText>
        </w:r>
        <w:r w:rsidR="00821F06" w:rsidDel="00324B86">
          <w:rPr>
            <w:rFonts w:ascii="Arial" w:eastAsia="Times New Roman" w:hAnsi="Arial" w:cs="Arial"/>
            <w:color w:val="000000"/>
            <w:sz w:val="22"/>
            <w:szCs w:val="22"/>
          </w:rPr>
          <w:delText xml:space="preserve">used </w:delText>
        </w:r>
        <w:r w:rsidR="00E10A1D" w:rsidDel="00324B86">
          <w:rPr>
            <w:rFonts w:ascii="Arial" w:eastAsia="Times New Roman" w:hAnsi="Arial" w:cs="Arial"/>
            <w:color w:val="000000"/>
            <w:sz w:val="22"/>
            <w:szCs w:val="22"/>
          </w:rPr>
          <w:delText>DRC</w:delText>
        </w:r>
        <w:r w:rsidDel="00324B86">
          <w:rPr>
            <w:rFonts w:ascii="Arial" w:eastAsia="Times New Roman" w:hAnsi="Arial" w:cs="Arial"/>
            <w:color w:val="000000"/>
            <w:sz w:val="22"/>
            <w:szCs w:val="22"/>
          </w:rPr>
          <w:delText xml:space="preserve"> </w:delText>
        </w:r>
        <w:r w:rsidR="00E10A1D" w:rsidDel="00324B86">
          <w:rPr>
            <w:rFonts w:ascii="Arial" w:eastAsia="Times New Roman" w:hAnsi="Arial" w:cs="Arial"/>
            <w:color w:val="000000"/>
            <w:sz w:val="22"/>
            <w:szCs w:val="22"/>
          </w:rPr>
          <w:delText xml:space="preserve">backgrounds with fixed patterns, allowing us to quantify </w:delText>
        </w:r>
        <w:r w:rsidR="002F191E" w:rsidDel="00324B86">
          <w:rPr>
            <w:rFonts w:ascii="Arial" w:eastAsia="Times New Roman" w:hAnsi="Arial" w:cs="Arial"/>
            <w:color w:val="000000"/>
            <w:sz w:val="22"/>
            <w:szCs w:val="22"/>
          </w:rPr>
          <w:delText>reliability of the responses to the background by taking the ratio of noise power of the responses to the signal powe</w:delText>
        </w:r>
        <w:r w:rsidR="005A2B58" w:rsidDel="00324B86">
          <w:rPr>
            <w:rFonts w:ascii="Arial" w:eastAsia="Times New Roman" w:hAnsi="Arial" w:cs="Arial"/>
            <w:color w:val="000000"/>
            <w:sz w:val="22"/>
            <w:szCs w:val="22"/>
          </w:rPr>
          <w:delText>r, a value known as the noise ratio</w:delText>
        </w:r>
        <w:r w:rsidR="005A2B58" w:rsidDel="00324B86">
          <w:rPr>
            <w:rFonts w:ascii="Arial" w:eastAsia="Times New Roman" w:hAnsi="Arial" w:cs="Arial"/>
            <w:color w:val="000000"/>
            <w:sz w:val="22"/>
            <w:szCs w:val="22"/>
          </w:rPr>
          <w:fldChar w:fldCharType="begin" w:fldLock="1"/>
        </w:r>
        <w:r w:rsidR="000915B5" w:rsidRPr="00324B86" w:rsidDel="00324B86">
          <w:rPr>
            <w:rFonts w:ascii="Arial" w:eastAsia="Times New Roman" w:hAnsi="Arial" w:cs="Arial"/>
            <w:color w:val="000000"/>
            <w:sz w:val="22"/>
            <w:szCs w:val="22"/>
          </w:rPr>
          <w:delInstrText>ADDIN CSL_CITATION {"citationItems":[{"id":"ITEM-1","itemData":{"DOI":"10.1124/dmd.105.005157.concerning","ISBN":"0262025507","ISSN":"1049-5258","abstract":"By comparison to some other sensory cortices, the functional properties of cells in the primary auditory cortex are not yet well understood. Recent attempts to obtain a generalized description of auditory cortical responses have often relied upon characterization of the spectrotemporal receptive field (STRF), which amounts to a model of the stimulus-response function (SRF) that is linear in the spectrogram of the stimulus. How well can such a model account for neural responses at the very first stages of auditory cortical processing? To answer this question, we develop a novel methodology for evaluating the fraction of stimulus-related response power in a population that can be captured by a given type of SRF model. We use this technique to show that, in the thalamo-recipient layers of primary auditory cortex, STRF models account for no more than 40% of the stimulus-related power in neural responses.","author":[{"dropping-particle":"","family":"Sahani","given":"Maneesh","non-dropping-particle":"","parse-names":false,"suffix":""},{"dropping-particle":"","family":"Linden","given":"J. F.","non-dropping-particle":"","parse-names":false,"suffix":""}],"container-title":"Advances in neural information processing systems","id":"ITEM-1","issued":{"date-parts":[["2003"]]},"page":"109-116","title":"How Linear are Auditory Cortical Responses?","type":"article-journal"},"uris":["http://www.mendeley.com/documents/?uuid=2dbb9915-e042-43f3-af3f-c2f1e96e1239"]}],"mendeley":{"formattedCitation":"[28]","plainTextFormattedCitation":"[28]","previouslyFormattedCitation":"[28]"},"properties":{"noteIndex":0},"schema":"https://github.com/citation-style-language/schema/raw/master/csl-citation.json"}</w:delInstrText>
        </w:r>
        <w:r w:rsidR="005A2B58" w:rsidDel="00324B86">
          <w:rPr>
            <w:rFonts w:ascii="Arial" w:eastAsia="Times New Roman" w:hAnsi="Arial" w:cs="Arial"/>
            <w:color w:val="000000"/>
            <w:sz w:val="22"/>
            <w:szCs w:val="22"/>
          </w:rPr>
          <w:fldChar w:fldCharType="separate"/>
        </w:r>
        <w:r w:rsidR="003A27B0" w:rsidRPr="00324B86" w:rsidDel="00324B86">
          <w:rPr>
            <w:rFonts w:ascii="Arial" w:eastAsia="Times New Roman" w:hAnsi="Arial" w:cs="Arial"/>
            <w:noProof/>
            <w:color w:val="000000"/>
            <w:sz w:val="22"/>
            <w:szCs w:val="22"/>
          </w:rPr>
          <w:delText>[28]</w:delText>
        </w:r>
        <w:r w:rsidR="005A2B58" w:rsidDel="00324B86">
          <w:rPr>
            <w:rFonts w:ascii="Arial" w:eastAsia="Times New Roman" w:hAnsi="Arial" w:cs="Arial"/>
            <w:color w:val="000000"/>
            <w:sz w:val="22"/>
            <w:szCs w:val="22"/>
          </w:rPr>
          <w:fldChar w:fldCharType="end"/>
        </w:r>
        <w:r w:rsidR="002F191E" w:rsidDel="00324B86">
          <w:rPr>
            <w:rFonts w:ascii="Arial" w:eastAsia="Times New Roman" w:hAnsi="Arial" w:cs="Arial"/>
            <w:color w:val="000000"/>
            <w:sz w:val="22"/>
            <w:szCs w:val="22"/>
          </w:rPr>
          <w:delText xml:space="preserve"> (see Methods)</w:delText>
        </w:r>
        <w:r w:rsidR="00E10A1D" w:rsidDel="00324B86">
          <w:rPr>
            <w:rFonts w:ascii="Arial" w:eastAsia="Times New Roman" w:hAnsi="Arial" w:cs="Arial"/>
            <w:color w:val="000000"/>
            <w:sz w:val="22"/>
            <w:szCs w:val="22"/>
          </w:rPr>
          <w:delText xml:space="preserve">  (Figure 5b, spike raster). </w:delText>
        </w:r>
      </w:del>
      <w:r w:rsidR="00E10A1D">
        <w:rPr>
          <w:rFonts w:ascii="Arial" w:eastAsia="Times New Roman" w:hAnsi="Arial" w:cs="Arial"/>
          <w:color w:val="000000"/>
          <w:sz w:val="22"/>
          <w:szCs w:val="22"/>
        </w:rPr>
        <w:t>The estimated STRF for this example unit is shown in Figure 5c, along with the nonlinearities estimated for low and high contrast in Figure 5d</w:t>
      </w:r>
      <w:ins w:id="487" w:author="Microsoft Office User" w:date="2021-05-17T13:04:00Z">
        <w:r w:rsidR="00324B86">
          <w:rPr>
            <w:rFonts w:ascii="Arial" w:eastAsia="Times New Roman" w:hAnsi="Arial" w:cs="Arial"/>
            <w:color w:val="000000"/>
            <w:sz w:val="22"/>
            <w:szCs w:val="22"/>
          </w:rPr>
          <w:t>, and the GC model fit to the data i</w:t>
        </w:r>
      </w:ins>
      <w:ins w:id="488" w:author="Microsoft Office User" w:date="2021-05-17T13:05:00Z">
        <w:r w:rsidR="00324B86">
          <w:rPr>
            <w:rFonts w:ascii="Arial" w:eastAsia="Times New Roman" w:hAnsi="Arial" w:cs="Arial"/>
            <w:color w:val="000000"/>
            <w:sz w:val="22"/>
            <w:szCs w:val="22"/>
          </w:rPr>
          <w:t>n the bottom of Figure 5b</w:t>
        </w:r>
      </w:ins>
      <w:r w:rsidR="00E10A1D">
        <w:rPr>
          <w:rFonts w:ascii="Arial" w:eastAsia="Times New Roman" w:hAnsi="Arial" w:cs="Arial"/>
          <w:color w:val="000000"/>
          <w:sz w:val="22"/>
          <w:szCs w:val="22"/>
        </w:rPr>
        <w:t xml:space="preserve">. </w:t>
      </w:r>
      <w:ins w:id="489" w:author="Microsoft Office User" w:date="2021-05-17T13:05:00Z">
        <w:r w:rsidR="00324B86">
          <w:rPr>
            <w:rFonts w:ascii="Arial" w:eastAsia="Times New Roman" w:hAnsi="Arial" w:cs="Arial"/>
            <w:color w:val="000000"/>
            <w:sz w:val="22"/>
            <w:szCs w:val="22"/>
          </w:rPr>
          <w:t>We first compared the</w:t>
        </w:r>
      </w:ins>
      <w:ins w:id="490" w:author="Microsoft Office User" w:date="2021-05-17T13:22:00Z">
        <w:r w:rsidR="008903FF">
          <w:rPr>
            <w:rFonts w:ascii="Arial" w:eastAsia="Times New Roman" w:hAnsi="Arial" w:cs="Arial"/>
            <w:color w:val="000000"/>
            <w:sz w:val="22"/>
            <w:szCs w:val="22"/>
          </w:rPr>
          <w:t xml:space="preserve"> cross-validated</w:t>
        </w:r>
      </w:ins>
      <w:ins w:id="491" w:author="Microsoft Office User" w:date="2021-05-17T13:05:00Z">
        <w:r w:rsidR="00324B86">
          <w:rPr>
            <w:rFonts w:ascii="Arial" w:eastAsia="Times New Roman" w:hAnsi="Arial" w:cs="Arial"/>
            <w:color w:val="000000"/>
            <w:sz w:val="22"/>
            <w:szCs w:val="22"/>
          </w:rPr>
          <w:t xml:space="preserve"> performance of a </w:t>
        </w:r>
      </w:ins>
      <w:ins w:id="492" w:author="Microsoft Office User" w:date="2021-05-17T13:11:00Z">
        <w:r w:rsidR="00D82165">
          <w:rPr>
            <w:rFonts w:ascii="Arial" w:eastAsia="Times New Roman" w:hAnsi="Arial" w:cs="Arial"/>
            <w:color w:val="000000"/>
            <w:sz w:val="22"/>
            <w:szCs w:val="22"/>
          </w:rPr>
          <w:t>model with a static nonlinearity versus a gain control model</w:t>
        </w:r>
      </w:ins>
      <w:ins w:id="493" w:author="Microsoft Office User" w:date="2021-05-17T13:05:00Z">
        <w:r w:rsidR="00324B86">
          <w:rPr>
            <w:rFonts w:ascii="Arial" w:eastAsia="Times New Roman" w:hAnsi="Arial" w:cs="Arial"/>
            <w:color w:val="000000"/>
            <w:sz w:val="22"/>
            <w:szCs w:val="22"/>
          </w:rPr>
          <w:t xml:space="preserve">, and observed a </w:t>
        </w:r>
      </w:ins>
      <w:ins w:id="494" w:author="Microsoft Office User" w:date="2021-05-17T13:12:00Z">
        <w:r w:rsidR="00D82165">
          <w:rPr>
            <w:rFonts w:ascii="Arial" w:eastAsia="Times New Roman" w:hAnsi="Arial" w:cs="Arial"/>
            <w:color w:val="000000"/>
            <w:sz w:val="22"/>
            <w:szCs w:val="22"/>
          </w:rPr>
          <w:t>significant</w:t>
        </w:r>
      </w:ins>
      <w:ins w:id="495" w:author="Microsoft Office User" w:date="2021-05-17T13:05:00Z">
        <w:r w:rsidR="00324B86">
          <w:rPr>
            <w:rFonts w:ascii="Arial" w:eastAsia="Times New Roman" w:hAnsi="Arial" w:cs="Arial"/>
            <w:color w:val="000000"/>
            <w:sz w:val="22"/>
            <w:szCs w:val="22"/>
          </w:rPr>
          <w:t xml:space="preserve"> enhancement</w:t>
        </w:r>
      </w:ins>
      <w:ins w:id="496" w:author="Microsoft Office User" w:date="2021-05-17T13:12:00Z">
        <w:r w:rsidR="00D82165">
          <w:rPr>
            <w:rFonts w:ascii="Arial" w:eastAsia="Times New Roman" w:hAnsi="Arial" w:cs="Arial"/>
            <w:color w:val="000000"/>
            <w:sz w:val="22"/>
            <w:szCs w:val="22"/>
          </w:rPr>
          <w:t xml:space="preserve"> in the model’s correlation to the obser</w:t>
        </w:r>
      </w:ins>
      <w:ins w:id="497" w:author="Microsoft Office User" w:date="2021-05-17T13:13:00Z">
        <w:r w:rsidR="00D82165">
          <w:rPr>
            <w:rFonts w:ascii="Arial" w:eastAsia="Times New Roman" w:hAnsi="Arial" w:cs="Arial"/>
            <w:color w:val="000000"/>
            <w:sz w:val="22"/>
            <w:szCs w:val="22"/>
          </w:rPr>
          <w:t>ved spikes</w:t>
        </w:r>
      </w:ins>
      <w:ins w:id="498" w:author="Microsoft Office User" w:date="2021-05-17T13:05:00Z">
        <w:r w:rsidR="00324B86">
          <w:rPr>
            <w:rFonts w:ascii="Arial" w:eastAsia="Times New Roman" w:hAnsi="Arial" w:cs="Arial"/>
            <w:color w:val="000000"/>
            <w:sz w:val="22"/>
            <w:szCs w:val="22"/>
          </w:rPr>
          <w:t xml:space="preserve"> when </w:t>
        </w:r>
      </w:ins>
      <w:ins w:id="499" w:author="Microsoft Office User" w:date="2021-05-17T13:10:00Z">
        <w:r w:rsidR="00324B86">
          <w:rPr>
            <w:rFonts w:ascii="Arial" w:eastAsia="Times New Roman" w:hAnsi="Arial" w:cs="Arial"/>
            <w:color w:val="000000"/>
            <w:sz w:val="22"/>
            <w:szCs w:val="22"/>
          </w:rPr>
          <w:t>modelling gain control</w:t>
        </w:r>
        <w:r w:rsidR="00D82165">
          <w:rPr>
            <w:rFonts w:ascii="Arial" w:eastAsia="Times New Roman" w:hAnsi="Arial" w:cs="Arial"/>
            <w:color w:val="000000"/>
            <w:sz w:val="22"/>
            <w:szCs w:val="22"/>
          </w:rPr>
          <w:t xml:space="preserve"> (</w:t>
        </w:r>
      </w:ins>
      <w:proofErr w:type="spellStart"/>
      <w:ins w:id="500" w:author="Microsoft Office User" w:date="2021-05-17T13:11:00Z">
        <w:r w:rsidR="00D82165">
          <w:rPr>
            <w:rFonts w:ascii="Arial" w:eastAsia="Times New Roman" w:hAnsi="Arial" w:cs="Arial"/>
            <w:i/>
            <w:iCs/>
            <w:color w:val="000000"/>
            <w:sz w:val="22"/>
            <w:szCs w:val="22"/>
          </w:rPr>
          <w:t>Mdn</w:t>
        </w:r>
        <w:proofErr w:type="spellEnd"/>
        <w:r w:rsidR="00D82165">
          <w:rPr>
            <w:rFonts w:ascii="Arial" w:eastAsia="Times New Roman" w:hAnsi="Arial" w:cs="Arial"/>
            <w:i/>
            <w:iCs/>
            <w:color w:val="000000"/>
            <w:sz w:val="22"/>
            <w:szCs w:val="22"/>
          </w:rPr>
          <w:t>:</w:t>
        </w:r>
        <w:r w:rsidR="00D82165">
          <w:rPr>
            <w:rFonts w:ascii="Arial" w:eastAsia="Times New Roman" w:hAnsi="Arial" w:cs="Arial"/>
            <w:color w:val="000000"/>
            <w:sz w:val="22"/>
            <w:szCs w:val="22"/>
          </w:rPr>
          <w:t xml:space="preserve"> 0.815), rela</w:t>
        </w:r>
      </w:ins>
      <w:ins w:id="501" w:author="Microsoft Office User" w:date="2021-05-17T13:12:00Z">
        <w:r w:rsidR="00D82165">
          <w:rPr>
            <w:rFonts w:ascii="Arial" w:eastAsia="Times New Roman" w:hAnsi="Arial" w:cs="Arial"/>
            <w:color w:val="000000"/>
            <w:sz w:val="22"/>
            <w:szCs w:val="22"/>
          </w:rPr>
          <w:t>tive to the static model (</w:t>
        </w:r>
        <w:proofErr w:type="spellStart"/>
        <w:r w:rsidR="00D82165">
          <w:rPr>
            <w:rFonts w:ascii="Arial" w:eastAsia="Times New Roman" w:hAnsi="Arial" w:cs="Arial"/>
            <w:i/>
            <w:iCs/>
            <w:color w:val="000000"/>
            <w:sz w:val="22"/>
            <w:szCs w:val="22"/>
          </w:rPr>
          <w:t>Mdn</w:t>
        </w:r>
        <w:proofErr w:type="spellEnd"/>
        <w:r w:rsidR="00D82165">
          <w:rPr>
            <w:rFonts w:ascii="Arial" w:eastAsia="Times New Roman" w:hAnsi="Arial" w:cs="Arial"/>
            <w:color w:val="000000"/>
            <w:sz w:val="22"/>
            <w:szCs w:val="22"/>
          </w:rPr>
          <w:t>: 0.645</w:t>
        </w:r>
      </w:ins>
      <w:ins w:id="502" w:author="Microsoft Office User" w:date="2021-05-17T13:13:00Z">
        <w:r w:rsidR="00D82165">
          <w:rPr>
            <w:rFonts w:ascii="Arial" w:eastAsia="Times New Roman" w:hAnsi="Arial" w:cs="Arial"/>
            <w:color w:val="000000"/>
            <w:sz w:val="22"/>
            <w:szCs w:val="22"/>
          </w:rPr>
          <w:t>; Wilcoxon sign-rank test</w:t>
        </w:r>
      </w:ins>
      <w:ins w:id="503" w:author="Microsoft Office User" w:date="2021-05-17T13:15:00Z">
        <w:r w:rsidR="00D82165">
          <w:rPr>
            <w:rFonts w:ascii="Arial" w:eastAsia="Times New Roman" w:hAnsi="Arial" w:cs="Arial"/>
            <w:color w:val="000000"/>
            <w:sz w:val="22"/>
            <w:szCs w:val="22"/>
          </w:rPr>
          <w:t xml:space="preserve"> (n = 1,535 neurons)</w:t>
        </w:r>
      </w:ins>
      <w:ins w:id="504" w:author="Microsoft Office User" w:date="2021-05-17T13:13:00Z">
        <w:r w:rsidR="00D82165">
          <w:rPr>
            <w:rFonts w:ascii="Arial" w:eastAsia="Times New Roman" w:hAnsi="Arial" w:cs="Arial"/>
            <w:color w:val="000000"/>
            <w:sz w:val="22"/>
            <w:szCs w:val="22"/>
          </w:rPr>
          <w:t xml:space="preserve">: </w:t>
        </w:r>
      </w:ins>
      <w:ins w:id="505" w:author="Microsoft Office User" w:date="2021-05-17T13:14:00Z">
        <w:r w:rsidR="00D82165" w:rsidRPr="00D82165">
          <w:rPr>
            <w:rFonts w:ascii="Arial" w:eastAsia="Times New Roman" w:hAnsi="Arial" w:cs="Arial"/>
            <w:i/>
            <w:iCs/>
            <w:color w:val="000000"/>
            <w:sz w:val="22"/>
            <w:szCs w:val="22"/>
            <w:rPrChange w:id="506" w:author="Microsoft Office User" w:date="2021-05-17T13:16:00Z">
              <w:rPr>
                <w:rFonts w:ascii="Arial" w:eastAsia="Times New Roman" w:hAnsi="Arial" w:cs="Arial"/>
                <w:color w:val="000000"/>
                <w:sz w:val="22"/>
                <w:szCs w:val="22"/>
              </w:rPr>
            </w:rPrChange>
          </w:rPr>
          <w:t>rank</w:t>
        </w:r>
        <w:r w:rsidR="00D82165">
          <w:rPr>
            <w:rFonts w:ascii="Arial" w:eastAsia="Times New Roman" w:hAnsi="Arial" w:cs="Arial"/>
            <w:color w:val="000000"/>
            <w:sz w:val="22"/>
            <w:szCs w:val="22"/>
          </w:rPr>
          <w:t xml:space="preserve"> = 64,346,</w:t>
        </w:r>
      </w:ins>
      <w:ins w:id="507" w:author="Microsoft Office User" w:date="2021-05-17T13:13:00Z">
        <w:r w:rsidR="00D82165">
          <w:rPr>
            <w:rFonts w:ascii="Arial" w:eastAsia="Times New Roman" w:hAnsi="Arial" w:cs="Arial"/>
            <w:color w:val="000000"/>
            <w:sz w:val="22"/>
            <w:szCs w:val="22"/>
          </w:rPr>
          <w:t xml:space="preserve"> </w:t>
        </w:r>
      </w:ins>
      <w:ins w:id="508" w:author="Microsoft Office User" w:date="2021-05-17T13:14:00Z">
        <w:r w:rsidR="00D82165" w:rsidRPr="00D82165">
          <w:rPr>
            <w:rFonts w:ascii="Arial" w:eastAsia="Times New Roman" w:hAnsi="Arial" w:cs="Arial"/>
            <w:i/>
            <w:iCs/>
            <w:color w:val="000000"/>
            <w:sz w:val="22"/>
            <w:szCs w:val="22"/>
            <w:rPrChange w:id="509" w:author="Microsoft Office User" w:date="2021-05-17T13:16:00Z">
              <w:rPr>
                <w:rFonts w:ascii="Arial" w:eastAsia="Times New Roman" w:hAnsi="Arial" w:cs="Arial"/>
                <w:color w:val="000000"/>
                <w:sz w:val="22"/>
                <w:szCs w:val="22"/>
              </w:rPr>
            </w:rPrChange>
          </w:rPr>
          <w:t>Z</w:t>
        </w:r>
        <w:r w:rsidR="00D82165">
          <w:rPr>
            <w:rFonts w:ascii="Arial" w:eastAsia="Times New Roman" w:hAnsi="Arial" w:cs="Arial"/>
            <w:color w:val="000000"/>
            <w:sz w:val="22"/>
            <w:szCs w:val="22"/>
          </w:rPr>
          <w:t xml:space="preserve"> = -30.23, </w:t>
        </w:r>
        <w:r w:rsidR="00D82165" w:rsidRPr="00D82165">
          <w:rPr>
            <w:rFonts w:ascii="Arial" w:eastAsia="Times New Roman" w:hAnsi="Arial" w:cs="Arial"/>
            <w:i/>
            <w:iCs/>
            <w:color w:val="000000"/>
            <w:sz w:val="22"/>
            <w:szCs w:val="22"/>
            <w:rPrChange w:id="510" w:author="Microsoft Office User" w:date="2021-05-17T13:16:00Z">
              <w:rPr>
                <w:rFonts w:ascii="Arial" w:eastAsia="Times New Roman" w:hAnsi="Arial" w:cs="Arial"/>
                <w:color w:val="000000"/>
                <w:sz w:val="22"/>
                <w:szCs w:val="22"/>
              </w:rPr>
            </w:rPrChange>
          </w:rPr>
          <w:t>p</w:t>
        </w:r>
        <w:r w:rsidR="00D82165">
          <w:rPr>
            <w:rFonts w:ascii="Arial" w:eastAsia="Times New Roman" w:hAnsi="Arial" w:cs="Arial"/>
            <w:color w:val="000000"/>
            <w:sz w:val="22"/>
            <w:szCs w:val="22"/>
          </w:rPr>
          <w:t xml:space="preserve"> = </w:t>
        </w:r>
      </w:ins>
      <w:ins w:id="511" w:author="Microsoft Office User" w:date="2021-05-17T13:20:00Z">
        <w:r w:rsidR="008903FF">
          <w:rPr>
            <w:rFonts w:ascii="Arial" w:eastAsia="Times New Roman" w:hAnsi="Arial" w:cs="Arial"/>
            <w:color w:val="000000"/>
            <w:sz w:val="22"/>
            <w:szCs w:val="22"/>
          </w:rPr>
          <w:t>9</w:t>
        </w:r>
      </w:ins>
      <w:ins w:id="512" w:author="Microsoft Office User" w:date="2021-05-17T13:14:00Z">
        <w:r w:rsidR="00D82165">
          <w:rPr>
            <w:rFonts w:ascii="Arial" w:eastAsia="Times New Roman" w:hAnsi="Arial" w:cs="Arial"/>
            <w:color w:val="000000"/>
            <w:sz w:val="22"/>
            <w:szCs w:val="22"/>
          </w:rPr>
          <w:t>.</w:t>
        </w:r>
      </w:ins>
      <w:ins w:id="513" w:author="Microsoft Office User" w:date="2021-05-17T13:15:00Z">
        <w:r w:rsidR="00D82165">
          <w:rPr>
            <w:rFonts w:ascii="Arial" w:eastAsia="Times New Roman" w:hAnsi="Arial" w:cs="Arial"/>
            <w:color w:val="000000"/>
            <w:sz w:val="22"/>
            <w:szCs w:val="22"/>
          </w:rPr>
          <w:t>26</w:t>
        </w:r>
      </w:ins>
      <w:ins w:id="514" w:author="Microsoft Office User" w:date="2021-05-17T13:14:00Z">
        <w:r w:rsidR="00D82165">
          <w:rPr>
            <w:rFonts w:ascii="Arial" w:eastAsia="Times New Roman" w:hAnsi="Arial" w:cs="Arial"/>
            <w:color w:val="000000"/>
            <w:sz w:val="22"/>
            <w:szCs w:val="22"/>
          </w:rPr>
          <w:t>e-</w:t>
        </w:r>
      </w:ins>
      <w:ins w:id="515" w:author="Microsoft Office User" w:date="2021-05-17T13:15:00Z">
        <w:r w:rsidR="00D82165">
          <w:rPr>
            <w:rFonts w:ascii="Arial" w:eastAsia="Times New Roman" w:hAnsi="Arial" w:cs="Arial"/>
            <w:color w:val="000000"/>
            <w:sz w:val="22"/>
            <w:szCs w:val="22"/>
          </w:rPr>
          <w:t>201</w:t>
        </w:r>
      </w:ins>
      <w:ins w:id="516" w:author="Microsoft Office User" w:date="2021-05-17T13:17:00Z">
        <w:r w:rsidR="00D82165">
          <w:rPr>
            <w:rFonts w:ascii="Arial" w:eastAsia="Times New Roman" w:hAnsi="Arial" w:cs="Arial"/>
            <w:color w:val="000000"/>
            <w:sz w:val="22"/>
            <w:szCs w:val="22"/>
          </w:rPr>
          <w:t>;</w:t>
        </w:r>
      </w:ins>
      <w:ins w:id="517" w:author="Microsoft Office User" w:date="2021-05-17T13:18:00Z">
        <w:r w:rsidR="00D82165">
          <w:rPr>
            <w:rFonts w:ascii="Arial" w:eastAsia="Times New Roman" w:hAnsi="Arial" w:cs="Arial"/>
            <w:color w:val="000000"/>
            <w:sz w:val="22"/>
            <w:szCs w:val="22"/>
          </w:rPr>
          <w:t xml:space="preserve"> Figure 5e</w:t>
        </w:r>
      </w:ins>
      <w:ins w:id="518" w:author="Microsoft Office User" w:date="2021-05-17T13:12:00Z">
        <w:r w:rsidR="00D82165">
          <w:rPr>
            <w:rFonts w:ascii="Arial" w:eastAsia="Times New Roman" w:hAnsi="Arial" w:cs="Arial"/>
            <w:color w:val="000000"/>
            <w:sz w:val="22"/>
            <w:szCs w:val="22"/>
          </w:rPr>
          <w:t>)</w:t>
        </w:r>
      </w:ins>
      <w:ins w:id="519" w:author="Microsoft Office User" w:date="2021-05-17T13:06:00Z">
        <w:r w:rsidR="00324B86">
          <w:rPr>
            <w:rFonts w:ascii="Arial" w:eastAsia="Times New Roman" w:hAnsi="Arial" w:cs="Arial"/>
            <w:color w:val="000000"/>
            <w:sz w:val="22"/>
            <w:szCs w:val="22"/>
          </w:rPr>
          <w:t xml:space="preserve">. </w:t>
        </w:r>
      </w:ins>
      <w:del w:id="520" w:author="Microsoft Office User" w:date="2021-05-17T13:06:00Z">
        <w:r w:rsidR="00E10A1D" w:rsidDel="00324B86">
          <w:rPr>
            <w:rFonts w:ascii="Arial" w:eastAsia="Times New Roman" w:hAnsi="Arial" w:cs="Arial"/>
            <w:color w:val="000000"/>
            <w:sz w:val="22"/>
            <w:szCs w:val="22"/>
          </w:rPr>
          <w:delText xml:space="preserve">By fitting nonlinearities separately to high and low contrast portions of each trial, we were able to estimate neural gain for all of the recorded units during the task. </w:delText>
        </w:r>
      </w:del>
      <w:r w:rsidR="002F191E">
        <w:rPr>
          <w:rFonts w:ascii="Arial" w:eastAsia="Times New Roman" w:hAnsi="Arial" w:cs="Arial"/>
          <w:color w:val="000000"/>
          <w:sz w:val="22"/>
          <w:szCs w:val="22"/>
        </w:rPr>
        <w:t>After pooling all of the neurons recorded across all mice and sessions, and including only neurons with high reliability in both contrasts (</w:t>
      </w:r>
      <w:ins w:id="521" w:author="Microsoft Office User" w:date="2021-05-17T13:04:00Z">
        <w:r w:rsidR="00324B86">
          <w:rPr>
            <w:rFonts w:ascii="Arial" w:eastAsia="Times New Roman" w:hAnsi="Arial" w:cs="Arial"/>
            <w:color w:val="000000"/>
            <w:sz w:val="22"/>
            <w:szCs w:val="22"/>
          </w:rPr>
          <w:t xml:space="preserve">defined as units with </w:t>
        </w:r>
      </w:ins>
      <w:r w:rsidR="002F191E">
        <w:rPr>
          <w:rFonts w:ascii="Arial" w:eastAsia="Times New Roman" w:hAnsi="Arial" w:cs="Arial"/>
          <w:color w:val="000000"/>
          <w:sz w:val="22"/>
          <w:szCs w:val="22"/>
        </w:rPr>
        <w:t>noise</w:t>
      </w:r>
      <w:ins w:id="522" w:author="Microsoft Office User" w:date="2021-05-17T13:03:00Z">
        <w:r w:rsidR="00324B86">
          <w:rPr>
            <w:rFonts w:ascii="Arial" w:eastAsia="Times New Roman" w:hAnsi="Arial" w:cs="Arial"/>
            <w:color w:val="000000"/>
            <w:sz w:val="22"/>
            <w:szCs w:val="22"/>
          </w:rPr>
          <w:t>-to-signal</w:t>
        </w:r>
      </w:ins>
      <w:r w:rsidR="002F191E">
        <w:rPr>
          <w:rFonts w:ascii="Arial" w:eastAsia="Times New Roman" w:hAnsi="Arial" w:cs="Arial"/>
          <w:color w:val="000000"/>
          <w:sz w:val="22"/>
          <w:szCs w:val="22"/>
        </w:rPr>
        <w:t xml:space="preserve"> ratio &lt; 100 in low and high contrast</w:t>
      </w:r>
      <w:ins w:id="523" w:author="Microsoft Office User" w:date="2021-05-17T13:16:00Z">
        <w:r w:rsidR="00D82165">
          <w:rPr>
            <w:rFonts w:ascii="Arial" w:eastAsia="Times New Roman" w:hAnsi="Arial" w:cs="Arial"/>
            <w:color w:val="000000"/>
            <w:sz w:val="22"/>
            <w:szCs w:val="22"/>
          </w:rPr>
          <w:t xml:space="preserve">, see </w:t>
        </w:r>
        <w:r w:rsidR="00D82165" w:rsidRPr="00D82165">
          <w:rPr>
            <w:rFonts w:ascii="Arial" w:eastAsia="Times New Roman" w:hAnsi="Arial" w:cs="Arial"/>
            <w:i/>
            <w:iCs/>
            <w:color w:val="000000"/>
            <w:sz w:val="22"/>
            <w:szCs w:val="22"/>
            <w:rPrChange w:id="524" w:author="Microsoft Office User" w:date="2021-05-17T13:16:00Z">
              <w:rPr>
                <w:rFonts w:ascii="Arial" w:eastAsia="Times New Roman" w:hAnsi="Arial" w:cs="Arial"/>
                <w:color w:val="000000"/>
                <w:sz w:val="22"/>
                <w:szCs w:val="22"/>
              </w:rPr>
            </w:rPrChange>
          </w:rPr>
          <w:t>Methods</w:t>
        </w:r>
      </w:ins>
      <w:r w:rsidR="002F191E">
        <w:rPr>
          <w:rFonts w:ascii="Arial" w:eastAsia="Times New Roman" w:hAnsi="Arial" w:cs="Arial"/>
          <w:color w:val="000000"/>
          <w:sz w:val="22"/>
          <w:szCs w:val="22"/>
        </w:rPr>
        <w:t xml:space="preserve">), we observed </w:t>
      </w:r>
      <w:del w:id="525" w:author="Microsoft Office User" w:date="2021-05-17T13:16:00Z">
        <w:r w:rsidR="002F191E" w:rsidDel="00D82165">
          <w:rPr>
            <w:rFonts w:ascii="Arial" w:eastAsia="Times New Roman" w:hAnsi="Arial" w:cs="Arial"/>
            <w:color w:val="000000"/>
            <w:sz w:val="22"/>
            <w:szCs w:val="22"/>
          </w:rPr>
          <w:delText>substantial gain control</w:delText>
        </w:r>
      </w:del>
      <w:ins w:id="526" w:author="Microsoft Office User" w:date="2021-05-17T13:16:00Z">
        <w:r w:rsidR="00D82165">
          <w:rPr>
            <w:rFonts w:ascii="Arial" w:eastAsia="Times New Roman" w:hAnsi="Arial" w:cs="Arial"/>
            <w:color w:val="000000"/>
            <w:sz w:val="22"/>
            <w:szCs w:val="22"/>
          </w:rPr>
          <w:t xml:space="preserve">significantly </w:t>
        </w:r>
      </w:ins>
      <w:ins w:id="527" w:author="Microsoft Office User" w:date="2021-05-17T13:17:00Z">
        <w:r w:rsidR="00D82165">
          <w:rPr>
            <w:rFonts w:ascii="Arial" w:eastAsia="Times New Roman" w:hAnsi="Arial" w:cs="Arial"/>
            <w:color w:val="000000"/>
            <w:sz w:val="22"/>
            <w:szCs w:val="22"/>
          </w:rPr>
          <w:t>higher gain in low contrast (</w:t>
        </w:r>
        <w:proofErr w:type="spellStart"/>
        <w:r w:rsidR="00D82165">
          <w:rPr>
            <w:rFonts w:ascii="Arial" w:eastAsia="Times New Roman" w:hAnsi="Arial" w:cs="Arial"/>
            <w:i/>
            <w:iCs/>
            <w:color w:val="000000"/>
            <w:sz w:val="22"/>
            <w:szCs w:val="22"/>
          </w:rPr>
          <w:t>Mdn</w:t>
        </w:r>
        <w:proofErr w:type="spellEnd"/>
        <w:r w:rsidR="00D82165">
          <w:rPr>
            <w:rFonts w:ascii="Arial" w:eastAsia="Times New Roman" w:hAnsi="Arial" w:cs="Arial"/>
            <w:color w:val="000000"/>
            <w:sz w:val="22"/>
            <w:szCs w:val="22"/>
          </w:rPr>
          <w:t>: 0.093) than in high contrast (</w:t>
        </w:r>
        <w:r w:rsidR="00D82165">
          <w:rPr>
            <w:rFonts w:ascii="Arial" w:eastAsia="Times New Roman" w:hAnsi="Arial" w:cs="Arial"/>
            <w:i/>
            <w:iCs/>
            <w:color w:val="000000"/>
            <w:sz w:val="22"/>
            <w:szCs w:val="22"/>
          </w:rPr>
          <w:t>Mdn</w:t>
        </w:r>
        <w:r w:rsidR="00D82165">
          <w:rPr>
            <w:rFonts w:ascii="Arial" w:eastAsia="Times New Roman" w:hAnsi="Arial" w:cs="Arial"/>
            <w:color w:val="000000"/>
            <w:sz w:val="22"/>
            <w:szCs w:val="22"/>
          </w:rPr>
          <w:t xml:space="preserve">: 0.050; </w:t>
        </w:r>
      </w:ins>
      <w:ins w:id="528" w:author="Microsoft Office User" w:date="2021-05-17T13:18:00Z">
        <w:r w:rsidR="00D82165">
          <w:rPr>
            <w:rFonts w:ascii="Arial" w:eastAsia="Times New Roman" w:hAnsi="Arial" w:cs="Arial"/>
            <w:color w:val="000000"/>
            <w:sz w:val="22"/>
            <w:szCs w:val="22"/>
          </w:rPr>
          <w:t>Wilcoxon sign-rank test</w:t>
        </w:r>
      </w:ins>
      <w:ins w:id="529" w:author="Microsoft Office User" w:date="2021-05-17T13:19:00Z">
        <w:r w:rsidR="00D82165">
          <w:rPr>
            <w:rFonts w:ascii="Arial" w:eastAsia="Times New Roman" w:hAnsi="Arial" w:cs="Arial"/>
            <w:color w:val="000000"/>
            <w:sz w:val="22"/>
            <w:szCs w:val="22"/>
          </w:rPr>
          <w:t xml:space="preserve"> (n = 1,535 neurons): </w:t>
        </w:r>
        <w:r w:rsidR="00D82165" w:rsidRPr="00076498">
          <w:rPr>
            <w:rFonts w:ascii="Arial" w:eastAsia="Times New Roman" w:hAnsi="Arial" w:cs="Arial"/>
            <w:i/>
            <w:iCs/>
            <w:color w:val="000000"/>
            <w:sz w:val="22"/>
            <w:szCs w:val="22"/>
          </w:rPr>
          <w:t>rank</w:t>
        </w:r>
        <w:r w:rsidR="00D82165">
          <w:rPr>
            <w:rFonts w:ascii="Arial" w:eastAsia="Times New Roman" w:hAnsi="Arial" w:cs="Arial"/>
            <w:color w:val="000000"/>
            <w:sz w:val="22"/>
            <w:szCs w:val="22"/>
          </w:rPr>
          <w:t xml:space="preserve"> = 972,742, </w:t>
        </w:r>
        <w:r w:rsidR="00D82165" w:rsidRPr="00076498">
          <w:rPr>
            <w:rFonts w:ascii="Arial" w:eastAsia="Times New Roman" w:hAnsi="Arial" w:cs="Arial"/>
            <w:i/>
            <w:iCs/>
            <w:color w:val="000000"/>
            <w:sz w:val="22"/>
            <w:szCs w:val="22"/>
          </w:rPr>
          <w:t>Z</w:t>
        </w:r>
        <w:r w:rsidR="00D82165">
          <w:rPr>
            <w:rFonts w:ascii="Arial" w:eastAsia="Times New Roman" w:hAnsi="Arial" w:cs="Arial"/>
            <w:color w:val="000000"/>
            <w:sz w:val="22"/>
            <w:szCs w:val="22"/>
          </w:rPr>
          <w:t xml:space="preserve"> = </w:t>
        </w:r>
      </w:ins>
      <w:ins w:id="530" w:author="Microsoft Office User" w:date="2021-05-17T13:20:00Z">
        <w:r w:rsidR="00D82165">
          <w:rPr>
            <w:rFonts w:ascii="Arial" w:eastAsia="Times New Roman" w:hAnsi="Arial" w:cs="Arial"/>
            <w:color w:val="000000"/>
            <w:sz w:val="22"/>
            <w:szCs w:val="22"/>
          </w:rPr>
          <w:t>22.07</w:t>
        </w:r>
      </w:ins>
      <w:ins w:id="531" w:author="Microsoft Office User" w:date="2021-05-17T13:19:00Z">
        <w:r w:rsidR="00D82165">
          <w:rPr>
            <w:rFonts w:ascii="Arial" w:eastAsia="Times New Roman" w:hAnsi="Arial" w:cs="Arial"/>
            <w:color w:val="000000"/>
            <w:sz w:val="22"/>
            <w:szCs w:val="22"/>
          </w:rPr>
          <w:t xml:space="preserve">, </w:t>
        </w:r>
        <w:r w:rsidR="00D82165" w:rsidRPr="00076498">
          <w:rPr>
            <w:rFonts w:ascii="Arial" w:eastAsia="Times New Roman" w:hAnsi="Arial" w:cs="Arial"/>
            <w:i/>
            <w:iCs/>
            <w:color w:val="000000"/>
            <w:sz w:val="22"/>
            <w:szCs w:val="22"/>
          </w:rPr>
          <w:t>p</w:t>
        </w:r>
        <w:r w:rsidR="00D82165">
          <w:rPr>
            <w:rFonts w:ascii="Arial" w:eastAsia="Times New Roman" w:hAnsi="Arial" w:cs="Arial"/>
            <w:color w:val="000000"/>
            <w:sz w:val="22"/>
            <w:szCs w:val="22"/>
          </w:rPr>
          <w:t xml:space="preserve"> = 6.</w:t>
        </w:r>
      </w:ins>
      <w:ins w:id="532" w:author="Microsoft Office User" w:date="2021-05-17T13:20:00Z">
        <w:r w:rsidR="008903FF">
          <w:rPr>
            <w:rFonts w:ascii="Arial" w:eastAsia="Times New Roman" w:hAnsi="Arial" w:cs="Arial"/>
            <w:color w:val="000000"/>
            <w:sz w:val="22"/>
            <w:szCs w:val="22"/>
          </w:rPr>
          <w:t>4</w:t>
        </w:r>
      </w:ins>
      <w:ins w:id="533" w:author="Microsoft Office User" w:date="2021-05-17T13:19:00Z">
        <w:r w:rsidR="00D82165">
          <w:rPr>
            <w:rFonts w:ascii="Arial" w:eastAsia="Times New Roman" w:hAnsi="Arial" w:cs="Arial"/>
            <w:color w:val="000000"/>
            <w:sz w:val="22"/>
            <w:szCs w:val="22"/>
          </w:rPr>
          <w:t>6e-</w:t>
        </w:r>
      </w:ins>
      <w:ins w:id="534" w:author="Microsoft Office User" w:date="2021-05-17T13:20:00Z">
        <w:r w:rsidR="008903FF">
          <w:rPr>
            <w:rFonts w:ascii="Arial" w:eastAsia="Times New Roman" w:hAnsi="Arial" w:cs="Arial"/>
            <w:color w:val="000000"/>
            <w:sz w:val="22"/>
            <w:szCs w:val="22"/>
          </w:rPr>
          <w:t>108</w:t>
        </w:r>
      </w:ins>
      <w:ins w:id="535" w:author="Microsoft Office User" w:date="2021-05-17T13:19:00Z">
        <w:r w:rsidR="00D82165">
          <w:rPr>
            <w:rFonts w:ascii="Arial" w:eastAsia="Times New Roman" w:hAnsi="Arial" w:cs="Arial"/>
            <w:color w:val="000000"/>
            <w:sz w:val="22"/>
            <w:szCs w:val="22"/>
          </w:rPr>
          <w:t>; Figure 5</w:t>
        </w:r>
      </w:ins>
      <w:ins w:id="536" w:author="Microsoft Office User" w:date="2021-05-17T13:20:00Z">
        <w:r w:rsidR="008903FF">
          <w:rPr>
            <w:rFonts w:ascii="Arial" w:eastAsia="Times New Roman" w:hAnsi="Arial" w:cs="Arial"/>
            <w:color w:val="000000"/>
            <w:sz w:val="22"/>
            <w:szCs w:val="22"/>
          </w:rPr>
          <w:t>f</w:t>
        </w:r>
      </w:ins>
      <w:ins w:id="537" w:author="Microsoft Office User" w:date="2021-05-17T13:19:00Z">
        <w:r w:rsidR="00D82165">
          <w:rPr>
            <w:rFonts w:ascii="Arial" w:eastAsia="Times New Roman" w:hAnsi="Arial" w:cs="Arial"/>
            <w:color w:val="000000"/>
            <w:sz w:val="22"/>
            <w:szCs w:val="22"/>
          </w:rPr>
          <w:t xml:space="preserve">). </w:t>
        </w:r>
      </w:ins>
      <w:ins w:id="538" w:author="Microsoft Office User" w:date="2021-05-17T13:21:00Z">
        <w:r w:rsidR="008903FF">
          <w:rPr>
            <w:rFonts w:ascii="Arial" w:eastAsia="Times New Roman" w:hAnsi="Arial" w:cs="Arial"/>
            <w:color w:val="000000"/>
            <w:sz w:val="22"/>
            <w:szCs w:val="22"/>
          </w:rPr>
          <w:t xml:space="preserve">These results </w:t>
        </w:r>
      </w:ins>
      <w:ins w:id="539" w:author="Microsoft Office User" w:date="2021-05-17T13:23:00Z">
        <w:r w:rsidR="008903FF">
          <w:rPr>
            <w:rFonts w:ascii="Arial" w:eastAsia="Times New Roman" w:hAnsi="Arial" w:cs="Arial"/>
            <w:color w:val="000000"/>
            <w:sz w:val="22"/>
            <w:szCs w:val="22"/>
          </w:rPr>
          <w:t>demonstrate</w:t>
        </w:r>
      </w:ins>
      <w:ins w:id="540" w:author="Microsoft Office User" w:date="2021-05-17T13:21:00Z">
        <w:r w:rsidR="008903FF">
          <w:rPr>
            <w:rFonts w:ascii="Arial" w:eastAsia="Times New Roman" w:hAnsi="Arial" w:cs="Arial"/>
            <w:color w:val="000000"/>
            <w:sz w:val="22"/>
            <w:szCs w:val="22"/>
          </w:rPr>
          <w:t xml:space="preserve"> that models incorporating gain control </w:t>
        </w:r>
      </w:ins>
      <w:ins w:id="541" w:author="Microsoft Office User" w:date="2021-05-17T13:23:00Z">
        <w:r w:rsidR="008903FF">
          <w:rPr>
            <w:rFonts w:ascii="Arial" w:eastAsia="Times New Roman" w:hAnsi="Arial" w:cs="Arial"/>
            <w:color w:val="000000"/>
            <w:sz w:val="22"/>
            <w:szCs w:val="22"/>
          </w:rPr>
          <w:t xml:space="preserve">are better predictors of cortical activity, and </w:t>
        </w:r>
      </w:ins>
      <w:del w:id="542" w:author="Microsoft Office User" w:date="2021-05-17T13:19:00Z">
        <w:r w:rsidR="002F191E" w:rsidDel="00D82165">
          <w:rPr>
            <w:rFonts w:ascii="Arial" w:eastAsia="Times New Roman" w:hAnsi="Arial" w:cs="Arial"/>
            <w:color w:val="000000"/>
            <w:sz w:val="22"/>
            <w:szCs w:val="22"/>
          </w:rPr>
          <w:delText xml:space="preserve"> during the task (</w:delText>
        </w:r>
        <w:r w:rsidR="00956FC7" w:rsidDel="00D82165">
          <w:rPr>
            <w:rFonts w:ascii="Arial" w:eastAsia="Times New Roman" w:hAnsi="Arial" w:cs="Arial"/>
            <w:b/>
            <w:bCs/>
            <w:color w:val="000000"/>
            <w:sz w:val="22"/>
            <w:szCs w:val="22"/>
          </w:rPr>
          <w:delText>STATS</w:delText>
        </w:r>
        <w:r w:rsidR="002F191E" w:rsidDel="00D82165">
          <w:rPr>
            <w:rFonts w:ascii="Arial" w:eastAsia="Times New Roman" w:hAnsi="Arial" w:cs="Arial"/>
            <w:color w:val="000000"/>
            <w:sz w:val="22"/>
            <w:szCs w:val="22"/>
          </w:rPr>
          <w:delText>)</w:delText>
        </w:r>
        <w:r w:rsidR="00F94590" w:rsidDel="00D82165">
          <w:rPr>
            <w:rFonts w:ascii="Arial" w:eastAsia="Times New Roman" w:hAnsi="Arial" w:cs="Arial"/>
            <w:color w:val="000000"/>
            <w:sz w:val="22"/>
            <w:szCs w:val="22"/>
          </w:rPr>
          <w:delText xml:space="preserve"> </w:delText>
        </w:r>
      </w:del>
      <w:r w:rsidR="00F94590">
        <w:rPr>
          <w:rFonts w:ascii="Arial" w:eastAsia="Times New Roman" w:hAnsi="Arial" w:cs="Arial"/>
          <w:color w:val="000000"/>
          <w:sz w:val="22"/>
          <w:szCs w:val="22"/>
        </w:rPr>
        <w:t>confirm</w:t>
      </w:r>
      <w:del w:id="543" w:author="Microsoft Office User" w:date="2021-05-17T13:23:00Z">
        <w:r w:rsidR="00F94590" w:rsidDel="008903FF">
          <w:rPr>
            <w:rFonts w:ascii="Arial" w:eastAsia="Times New Roman" w:hAnsi="Arial" w:cs="Arial"/>
            <w:color w:val="000000"/>
            <w:sz w:val="22"/>
            <w:szCs w:val="22"/>
          </w:rPr>
          <w:delText>ing</w:delText>
        </w:r>
      </w:del>
      <w:r w:rsidR="00F94590">
        <w:rPr>
          <w:rFonts w:ascii="Arial" w:eastAsia="Times New Roman" w:hAnsi="Arial" w:cs="Arial"/>
          <w:color w:val="000000"/>
          <w:sz w:val="22"/>
          <w:szCs w:val="22"/>
        </w:rPr>
        <w:t xml:space="preserve"> previous </w:t>
      </w:r>
      <w:del w:id="544" w:author="Microsoft Office User" w:date="2021-05-17T13:23:00Z">
        <w:r w:rsidR="00F94590" w:rsidDel="008903FF">
          <w:rPr>
            <w:rFonts w:ascii="Arial" w:eastAsia="Times New Roman" w:hAnsi="Arial" w:cs="Arial"/>
            <w:color w:val="000000"/>
            <w:sz w:val="22"/>
            <w:szCs w:val="22"/>
          </w:rPr>
          <w:delText xml:space="preserve">findings </w:delText>
        </w:r>
      </w:del>
      <w:ins w:id="545" w:author="Microsoft Office User" w:date="2021-05-17T13:23:00Z">
        <w:r w:rsidR="008903FF">
          <w:rPr>
            <w:rFonts w:ascii="Arial" w:eastAsia="Times New Roman" w:hAnsi="Arial" w:cs="Arial"/>
            <w:color w:val="000000"/>
            <w:sz w:val="22"/>
            <w:szCs w:val="22"/>
          </w:rPr>
          <w:t xml:space="preserve">reports of robust gain control </w:t>
        </w:r>
      </w:ins>
      <w:r w:rsidR="00F94590">
        <w:rPr>
          <w:rFonts w:ascii="Arial" w:eastAsia="Times New Roman" w:hAnsi="Arial" w:cs="Arial"/>
          <w:color w:val="000000"/>
          <w:sz w:val="22"/>
          <w:szCs w:val="22"/>
        </w:rPr>
        <w:t>in</w:t>
      </w:r>
      <w:r w:rsidR="00956FC7">
        <w:rPr>
          <w:rFonts w:ascii="Arial" w:eastAsia="Times New Roman" w:hAnsi="Arial" w:cs="Arial"/>
          <w:color w:val="000000"/>
          <w:sz w:val="22"/>
          <w:szCs w:val="22"/>
        </w:rPr>
        <w:t xml:space="preserve"> ferret and mouse</w:t>
      </w:r>
      <w:r w:rsidR="00F94590">
        <w:rPr>
          <w:rFonts w:ascii="Arial" w:eastAsia="Times New Roman" w:hAnsi="Arial" w:cs="Arial"/>
          <w:color w:val="000000"/>
          <w:sz w:val="22"/>
          <w:szCs w:val="22"/>
        </w:rPr>
        <w:t xml:space="preserve"> auditory cortex</w:t>
      </w:r>
      <w:r w:rsidR="00956FC7">
        <w:rPr>
          <w:rFonts w:ascii="Arial" w:eastAsia="Times New Roman" w:hAnsi="Arial" w:cs="Arial"/>
          <w:color w:val="000000"/>
          <w:sz w:val="22"/>
          <w:szCs w:val="22"/>
        </w:rPr>
        <w:fldChar w:fldCharType="begin" w:fldLock="1"/>
      </w:r>
      <w:r w:rsidR="007B350C">
        <w:rPr>
          <w:rFonts w:ascii="Arial" w:eastAsia="Times New Roman" w:hAnsi="Arial" w:cs="Arial"/>
          <w:color w:val="000000"/>
          <w:sz w:val="22"/>
          <w:szCs w:val="22"/>
        </w:rPr>
        <w:instrText>ADDIN CSL_CITATION {"citationItems":[{"id":"ITEM-1","itemData":{"DOI":"10.1016/j.neuron.2011.04.030","ISSN":"08966273","PMID":"21689603","abstract":"The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D.B.","non-dropping-particle":"","parse-names":false,"suffix":""},{"dropping-particle":"","family":"Schnupp","given":"Jan W.H.","non-dropping-particle":"","parse-names":false,"suffix":""},{"dropping-particle":"","family":"King","given":"Andrew J.","non-dropping-particle":"","parse-names":false,"suffix":""}],"container-title":"Neuron","id":"ITEM-1","issue":"6","issued":{"date-parts":[["2011","6","23"]]},"page":"1178-1191","title":"Contrast Gain Control in Auditory Cortex","type":"article-journal","volume":"70"},"uris":["http://www.mendeley.com/documents/?uuid=2792adbc-140c-3b80-96fd-bc3423ca1f63"]},{"id":"ITEM-2","itemData":{"DOI":"10.1152/jn.00847.2017","ISSN":"15221598","PMID":"30044164","abstract":"The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25ee5cfc-bee6-43e3-af9b-e7453e5f03cc"]}],"mendeley":{"formattedCitation":"[14,17]","plainTextFormattedCitation":"[14,17]","previouslyFormattedCitation":"[14,17]"},"properties":{"noteIndex":0},"schema":"https://github.com/citation-style-language/schema/raw/master/csl-citation.json"}</w:instrText>
      </w:r>
      <w:r w:rsidR="00956FC7">
        <w:rPr>
          <w:rFonts w:ascii="Arial" w:eastAsia="Times New Roman" w:hAnsi="Arial" w:cs="Arial"/>
          <w:color w:val="000000"/>
          <w:sz w:val="22"/>
          <w:szCs w:val="22"/>
        </w:rPr>
        <w:fldChar w:fldCharType="separate"/>
      </w:r>
      <w:r w:rsidR="007B350C" w:rsidRPr="007B350C">
        <w:rPr>
          <w:rFonts w:ascii="Arial" w:eastAsia="Times New Roman" w:hAnsi="Arial" w:cs="Arial"/>
          <w:noProof/>
          <w:color w:val="000000"/>
          <w:sz w:val="22"/>
          <w:szCs w:val="22"/>
        </w:rPr>
        <w:t>[14,17]</w:t>
      </w:r>
      <w:r w:rsidR="00956FC7">
        <w:rPr>
          <w:rFonts w:ascii="Arial" w:eastAsia="Times New Roman" w:hAnsi="Arial" w:cs="Arial"/>
          <w:color w:val="000000"/>
          <w:sz w:val="22"/>
          <w:szCs w:val="22"/>
        </w:rPr>
        <w:fldChar w:fldCharType="end"/>
      </w:r>
      <w:r w:rsidR="00956FC7">
        <w:rPr>
          <w:rFonts w:ascii="Arial" w:eastAsia="Times New Roman" w:hAnsi="Arial" w:cs="Arial"/>
          <w:color w:val="000000"/>
          <w:sz w:val="22"/>
          <w:szCs w:val="22"/>
        </w:rPr>
        <w:t>.</w:t>
      </w:r>
    </w:p>
    <w:p w14:paraId="032DE5F3" w14:textId="3DE189BB" w:rsidR="005D7786" w:rsidRDefault="00F94590" w:rsidP="000A7884">
      <w:pPr>
        <w:jc w:val="both"/>
        <w:rPr>
          <w:rFonts w:ascii="Arial" w:eastAsia="Times New Roman" w:hAnsi="Arial" w:cs="Arial"/>
          <w:color w:val="000000"/>
          <w:sz w:val="22"/>
          <w:szCs w:val="22"/>
        </w:rPr>
      </w:pPr>
      <w:r>
        <w:rPr>
          <w:rFonts w:ascii="Arial" w:eastAsia="Times New Roman" w:hAnsi="Arial" w:cs="Arial"/>
          <w:color w:val="000000"/>
          <w:sz w:val="22"/>
          <w:szCs w:val="22"/>
        </w:rPr>
        <w:tab/>
        <w:t xml:space="preserve">We </w:t>
      </w:r>
      <w:del w:id="546" w:author="Microsoft Office User" w:date="2021-05-17T13:23:00Z">
        <w:r w:rsidDel="008903FF">
          <w:rPr>
            <w:rFonts w:ascii="Arial" w:eastAsia="Times New Roman" w:hAnsi="Arial" w:cs="Arial"/>
            <w:color w:val="000000"/>
            <w:sz w:val="22"/>
            <w:szCs w:val="22"/>
          </w:rPr>
          <w:delText xml:space="preserve">then </w:delText>
        </w:r>
      </w:del>
      <w:ins w:id="547" w:author="Microsoft Office User" w:date="2021-05-17T13:23:00Z">
        <w:r w:rsidR="008903FF">
          <w:rPr>
            <w:rFonts w:ascii="Arial" w:eastAsia="Times New Roman" w:hAnsi="Arial" w:cs="Arial"/>
            <w:color w:val="000000"/>
            <w:sz w:val="22"/>
            <w:szCs w:val="22"/>
          </w:rPr>
          <w:t xml:space="preserve">next </w:t>
        </w:r>
      </w:ins>
      <w:r>
        <w:rPr>
          <w:rFonts w:ascii="Arial" w:eastAsia="Times New Roman" w:hAnsi="Arial" w:cs="Arial"/>
          <w:color w:val="000000"/>
          <w:sz w:val="22"/>
          <w:szCs w:val="22"/>
        </w:rPr>
        <w:t xml:space="preserve">assessed whether gain in auditory cortex reliably predicts how well a mouse is able to hear targets in </w:t>
      </w:r>
      <w:del w:id="548" w:author="Microsoft Office User" w:date="2021-05-17T13:24:00Z">
        <w:r w:rsidDel="008903FF">
          <w:rPr>
            <w:rFonts w:ascii="Arial" w:eastAsia="Times New Roman" w:hAnsi="Arial" w:cs="Arial"/>
            <w:color w:val="000000"/>
            <w:sz w:val="22"/>
            <w:szCs w:val="22"/>
          </w:rPr>
          <w:delText>these different backgrounds</w:delText>
        </w:r>
      </w:del>
      <w:ins w:id="549" w:author="Microsoft Office User" w:date="2021-05-17T13:24:00Z">
        <w:r w:rsidR="008903FF">
          <w:rPr>
            <w:rFonts w:ascii="Arial" w:eastAsia="Times New Roman" w:hAnsi="Arial" w:cs="Arial"/>
            <w:color w:val="000000"/>
            <w:sz w:val="22"/>
            <w:szCs w:val="22"/>
          </w:rPr>
          <w:t>each contrast</w:t>
        </w:r>
      </w:ins>
      <w:r>
        <w:rPr>
          <w:rFonts w:ascii="Arial" w:eastAsia="Times New Roman" w:hAnsi="Arial" w:cs="Arial"/>
          <w:color w:val="000000"/>
          <w:sz w:val="22"/>
          <w:szCs w:val="22"/>
        </w:rPr>
        <w:t>. To do so, we averaged the gain of target-selective neurons during the target period of the task for each mouse and then compared the target period gain for each mouse to the behavioral thresholds and slopes collected in the psychometric task. We found a significant negative relationship between cortical gain and behavioral threshold across contrasts (</w:t>
      </w:r>
      <w:r w:rsidR="00335FFA">
        <w:rPr>
          <w:rFonts w:ascii="Arial" w:eastAsia="Times New Roman" w:hAnsi="Arial" w:cs="Arial"/>
          <w:color w:val="000000"/>
          <w:sz w:val="22"/>
          <w:szCs w:val="22"/>
        </w:rPr>
        <w:t xml:space="preserve">single linear regression: </w:t>
      </w:r>
      <w:r w:rsidR="00335FFA" w:rsidRPr="00C72113">
        <w:rPr>
          <w:rFonts w:ascii="Arial" w:eastAsia="Times New Roman" w:hAnsi="Arial" w:cs="Arial"/>
          <w:i/>
          <w:iCs/>
          <w:color w:val="000000"/>
          <w:sz w:val="22"/>
          <w:szCs w:val="22"/>
        </w:rPr>
        <w:t>F</w:t>
      </w:r>
      <w:r w:rsidR="00335FFA">
        <w:rPr>
          <w:rFonts w:ascii="Arial" w:eastAsia="Times New Roman" w:hAnsi="Arial" w:cs="Arial"/>
          <w:color w:val="000000"/>
          <w:sz w:val="22"/>
          <w:szCs w:val="22"/>
        </w:rPr>
        <w:t xml:space="preserve">(1,12) = </w:t>
      </w:r>
      <w:r w:rsidR="00C72815">
        <w:rPr>
          <w:rFonts w:ascii="Arial" w:eastAsia="Times New Roman" w:hAnsi="Arial" w:cs="Arial"/>
          <w:color w:val="000000"/>
          <w:sz w:val="22"/>
          <w:szCs w:val="22"/>
        </w:rPr>
        <w:t>24.2,</w:t>
      </w:r>
      <w:r w:rsidR="00335FFA">
        <w:rPr>
          <w:rFonts w:ascii="Arial" w:eastAsia="Times New Roman" w:hAnsi="Arial" w:cs="Arial"/>
          <w:color w:val="000000"/>
          <w:sz w:val="22"/>
          <w:szCs w:val="22"/>
        </w:rPr>
        <w:t xml:space="preserve"> </w:t>
      </w:r>
      <w:r w:rsidR="00335FFA" w:rsidRPr="00C72113">
        <w:rPr>
          <w:rFonts w:ascii="Arial" w:eastAsia="Times New Roman" w:hAnsi="Arial" w:cs="Arial"/>
          <w:i/>
          <w:iCs/>
          <w:color w:val="000000"/>
          <w:sz w:val="22"/>
          <w:szCs w:val="22"/>
        </w:rPr>
        <w:t>p</w:t>
      </w:r>
      <w:r w:rsidR="00335FFA">
        <w:rPr>
          <w:rFonts w:ascii="Arial" w:eastAsia="Times New Roman" w:hAnsi="Arial" w:cs="Arial"/>
          <w:color w:val="000000"/>
          <w:sz w:val="22"/>
          <w:szCs w:val="22"/>
        </w:rPr>
        <w:t xml:space="preserve"> </w:t>
      </w:r>
      <w:r w:rsidR="00C72815">
        <w:rPr>
          <w:rFonts w:ascii="Arial" w:eastAsia="Times New Roman" w:hAnsi="Arial" w:cs="Arial"/>
          <w:color w:val="000000"/>
          <w:sz w:val="22"/>
          <w:szCs w:val="22"/>
        </w:rPr>
        <w:t>&lt; 0.001</w:t>
      </w:r>
      <w:r w:rsidR="00335FFA">
        <w:rPr>
          <w:rFonts w:ascii="Arial" w:eastAsia="Times New Roman" w:hAnsi="Arial" w:cs="Arial"/>
          <w:color w:val="000000"/>
          <w:sz w:val="22"/>
          <w:szCs w:val="22"/>
        </w:rPr>
        <w:t xml:space="preserve">, </w:t>
      </w:r>
      <w:r w:rsidR="00335FFA" w:rsidRPr="00C72113">
        <w:rPr>
          <w:rFonts w:ascii="Arial" w:eastAsia="Times New Roman" w:hAnsi="Arial" w:cs="Arial"/>
          <w:i/>
          <w:iCs/>
          <w:color w:val="000000"/>
          <w:sz w:val="22"/>
          <w:szCs w:val="22"/>
        </w:rPr>
        <w:t>R</w:t>
      </w:r>
      <w:r w:rsidR="00335FFA" w:rsidRPr="00C72113">
        <w:rPr>
          <w:rFonts w:ascii="Arial" w:eastAsia="Times New Roman" w:hAnsi="Arial" w:cs="Arial"/>
          <w:i/>
          <w:iCs/>
          <w:color w:val="000000"/>
          <w:sz w:val="22"/>
          <w:szCs w:val="22"/>
          <w:vertAlign w:val="superscript"/>
        </w:rPr>
        <w:t>2</w:t>
      </w:r>
      <w:r w:rsidR="00335FFA">
        <w:rPr>
          <w:rFonts w:ascii="Arial" w:eastAsia="Times New Roman" w:hAnsi="Arial" w:cs="Arial"/>
          <w:color w:val="000000"/>
          <w:sz w:val="22"/>
          <w:szCs w:val="22"/>
        </w:rPr>
        <w:t xml:space="preserve"> = 0.</w:t>
      </w:r>
      <w:r w:rsidR="00C72815">
        <w:rPr>
          <w:rFonts w:ascii="Arial" w:eastAsia="Times New Roman" w:hAnsi="Arial" w:cs="Arial"/>
          <w:color w:val="000000"/>
          <w:sz w:val="22"/>
          <w:szCs w:val="22"/>
        </w:rPr>
        <w:t>67</w:t>
      </w:r>
      <w:r>
        <w:rPr>
          <w:rFonts w:ascii="Arial" w:eastAsia="Times New Roman" w:hAnsi="Arial" w:cs="Arial"/>
          <w:color w:val="000000"/>
          <w:sz w:val="22"/>
          <w:szCs w:val="22"/>
        </w:rPr>
        <w:t xml:space="preserve">), suggesting that increased gain yielded greater sensitivity to lower target volumes. However, we didn’t observe this relationship when only </w:t>
      </w:r>
      <w:r w:rsidR="00C72815">
        <w:rPr>
          <w:rFonts w:ascii="Arial" w:eastAsia="Times New Roman" w:hAnsi="Arial" w:cs="Arial"/>
          <w:color w:val="000000"/>
          <w:sz w:val="22"/>
          <w:szCs w:val="22"/>
        </w:rPr>
        <w:t>including</w:t>
      </w:r>
      <w:r>
        <w:rPr>
          <w:rFonts w:ascii="Arial" w:eastAsia="Times New Roman" w:hAnsi="Arial" w:cs="Arial"/>
          <w:color w:val="000000"/>
          <w:sz w:val="22"/>
          <w:szCs w:val="22"/>
        </w:rPr>
        <w:t xml:space="preserve"> low contrast</w:t>
      </w:r>
      <w:r w:rsidR="00C72815">
        <w:rPr>
          <w:rFonts w:ascii="Arial" w:eastAsia="Times New Roman" w:hAnsi="Arial" w:cs="Arial"/>
          <w:color w:val="000000"/>
          <w:sz w:val="22"/>
          <w:szCs w:val="22"/>
        </w:rPr>
        <w:t xml:space="preserve"> sessions</w:t>
      </w:r>
      <w:r>
        <w:rPr>
          <w:rFonts w:ascii="Arial" w:eastAsia="Times New Roman" w:hAnsi="Arial" w:cs="Arial"/>
          <w:color w:val="000000"/>
          <w:sz w:val="22"/>
          <w:szCs w:val="22"/>
        </w:rPr>
        <w:t xml:space="preserve"> (</w:t>
      </w:r>
      <w:r w:rsidR="00335FFA" w:rsidRPr="00C72113">
        <w:rPr>
          <w:rFonts w:ascii="Arial" w:eastAsia="Times New Roman" w:hAnsi="Arial" w:cs="Arial"/>
          <w:i/>
          <w:iCs/>
          <w:color w:val="000000"/>
          <w:sz w:val="22"/>
          <w:szCs w:val="22"/>
        </w:rPr>
        <w:t>F</w:t>
      </w:r>
      <w:r w:rsidR="00335FFA">
        <w:rPr>
          <w:rFonts w:ascii="Arial" w:eastAsia="Times New Roman" w:hAnsi="Arial" w:cs="Arial"/>
          <w:color w:val="000000"/>
          <w:sz w:val="22"/>
          <w:szCs w:val="22"/>
        </w:rPr>
        <w:t xml:space="preserve">(1,7) = </w:t>
      </w:r>
      <w:r w:rsidR="00C72815">
        <w:rPr>
          <w:rFonts w:ascii="Arial" w:eastAsia="Times New Roman" w:hAnsi="Arial" w:cs="Arial"/>
          <w:color w:val="000000"/>
          <w:sz w:val="22"/>
          <w:szCs w:val="22"/>
        </w:rPr>
        <w:t>1.42</w:t>
      </w:r>
      <w:r w:rsidR="00335FFA">
        <w:rPr>
          <w:rFonts w:ascii="Arial" w:eastAsia="Times New Roman" w:hAnsi="Arial" w:cs="Arial"/>
          <w:color w:val="000000"/>
          <w:sz w:val="22"/>
          <w:szCs w:val="22"/>
        </w:rPr>
        <w:t xml:space="preserve">, </w:t>
      </w:r>
      <w:r w:rsidR="00335FFA" w:rsidRPr="00C72113">
        <w:rPr>
          <w:rFonts w:ascii="Arial" w:eastAsia="Times New Roman" w:hAnsi="Arial" w:cs="Arial"/>
          <w:i/>
          <w:iCs/>
          <w:color w:val="000000"/>
          <w:sz w:val="22"/>
          <w:szCs w:val="22"/>
        </w:rPr>
        <w:t>p</w:t>
      </w:r>
      <w:r w:rsidR="00335FFA">
        <w:rPr>
          <w:rFonts w:ascii="Arial" w:eastAsia="Times New Roman" w:hAnsi="Arial" w:cs="Arial"/>
          <w:color w:val="000000"/>
          <w:sz w:val="22"/>
          <w:szCs w:val="22"/>
        </w:rPr>
        <w:t xml:space="preserve"> = 0.</w:t>
      </w:r>
      <w:r w:rsidR="00C72815">
        <w:rPr>
          <w:rFonts w:ascii="Arial" w:eastAsia="Times New Roman" w:hAnsi="Arial" w:cs="Arial"/>
          <w:color w:val="000000"/>
          <w:sz w:val="22"/>
          <w:szCs w:val="22"/>
        </w:rPr>
        <w:t>27</w:t>
      </w:r>
      <w:r w:rsidR="00335FFA">
        <w:rPr>
          <w:rFonts w:ascii="Arial" w:eastAsia="Times New Roman" w:hAnsi="Arial" w:cs="Arial"/>
          <w:color w:val="000000"/>
          <w:sz w:val="22"/>
          <w:szCs w:val="22"/>
        </w:rPr>
        <w:t xml:space="preserve">, </w:t>
      </w:r>
      <w:r w:rsidR="00956FC7" w:rsidRPr="004E703E">
        <w:rPr>
          <w:rFonts w:ascii="Arial" w:eastAsia="Times New Roman" w:hAnsi="Arial" w:cs="Arial"/>
          <w:i/>
          <w:iCs/>
          <w:color w:val="000000"/>
          <w:sz w:val="22"/>
          <w:szCs w:val="22"/>
        </w:rPr>
        <w:t>R</w:t>
      </w:r>
      <w:r w:rsidR="00956FC7" w:rsidRPr="004E703E">
        <w:rPr>
          <w:rFonts w:ascii="Arial" w:eastAsia="Times New Roman" w:hAnsi="Arial" w:cs="Arial"/>
          <w:i/>
          <w:iCs/>
          <w:color w:val="000000"/>
          <w:sz w:val="22"/>
          <w:szCs w:val="22"/>
          <w:vertAlign w:val="superscript"/>
        </w:rPr>
        <w:t>2</w:t>
      </w:r>
      <w:r w:rsidR="00956FC7">
        <w:rPr>
          <w:rFonts w:ascii="Arial" w:eastAsia="Times New Roman" w:hAnsi="Arial" w:cs="Arial"/>
          <w:i/>
          <w:iCs/>
          <w:color w:val="000000"/>
          <w:sz w:val="22"/>
          <w:szCs w:val="22"/>
          <w:vertAlign w:val="superscript"/>
        </w:rPr>
        <w:t xml:space="preserve"> </w:t>
      </w:r>
      <w:r w:rsidR="00335FFA">
        <w:rPr>
          <w:rFonts w:ascii="Arial" w:eastAsia="Times New Roman" w:hAnsi="Arial" w:cs="Arial"/>
          <w:color w:val="000000"/>
          <w:sz w:val="22"/>
          <w:szCs w:val="22"/>
        </w:rPr>
        <w:t>= 0.</w:t>
      </w:r>
      <w:r w:rsidR="00C72815">
        <w:rPr>
          <w:rFonts w:ascii="Arial" w:eastAsia="Times New Roman" w:hAnsi="Arial" w:cs="Arial"/>
          <w:color w:val="000000"/>
          <w:sz w:val="22"/>
          <w:szCs w:val="22"/>
        </w:rPr>
        <w:t>17</w:t>
      </w:r>
      <w:r>
        <w:rPr>
          <w:rFonts w:ascii="Arial" w:eastAsia="Times New Roman" w:hAnsi="Arial" w:cs="Arial"/>
          <w:color w:val="000000"/>
          <w:sz w:val="22"/>
          <w:szCs w:val="22"/>
        </w:rPr>
        <w:t>)</w:t>
      </w:r>
      <w:r w:rsidR="00335FFA">
        <w:rPr>
          <w:rFonts w:ascii="Arial" w:eastAsia="Times New Roman" w:hAnsi="Arial" w:cs="Arial"/>
          <w:color w:val="000000"/>
          <w:sz w:val="22"/>
          <w:szCs w:val="22"/>
        </w:rPr>
        <w:t xml:space="preserve"> or high contrast (</w:t>
      </w:r>
      <w:r w:rsidR="00335FFA" w:rsidRPr="00C72113">
        <w:rPr>
          <w:rFonts w:ascii="Arial" w:eastAsia="Times New Roman" w:hAnsi="Arial" w:cs="Arial"/>
          <w:i/>
          <w:iCs/>
          <w:color w:val="000000"/>
          <w:sz w:val="22"/>
          <w:szCs w:val="22"/>
        </w:rPr>
        <w:t>F</w:t>
      </w:r>
      <w:r w:rsidR="00335FFA">
        <w:rPr>
          <w:rFonts w:ascii="Arial" w:eastAsia="Times New Roman" w:hAnsi="Arial" w:cs="Arial"/>
          <w:color w:val="000000"/>
          <w:sz w:val="22"/>
          <w:szCs w:val="22"/>
        </w:rPr>
        <w:t xml:space="preserve">(1,3) = </w:t>
      </w:r>
      <w:r w:rsidR="00C72815">
        <w:rPr>
          <w:rFonts w:ascii="Arial" w:eastAsia="Times New Roman" w:hAnsi="Arial" w:cs="Arial"/>
          <w:color w:val="000000"/>
          <w:sz w:val="22"/>
          <w:szCs w:val="22"/>
        </w:rPr>
        <w:t>2.02</w:t>
      </w:r>
      <w:r w:rsidR="00335FFA">
        <w:rPr>
          <w:rFonts w:ascii="Arial" w:eastAsia="Times New Roman" w:hAnsi="Arial" w:cs="Arial"/>
          <w:color w:val="000000"/>
          <w:sz w:val="22"/>
          <w:szCs w:val="22"/>
        </w:rPr>
        <w:t xml:space="preserve">, </w:t>
      </w:r>
      <w:r w:rsidR="00335FFA" w:rsidRPr="00C72113">
        <w:rPr>
          <w:rFonts w:ascii="Arial" w:eastAsia="Times New Roman" w:hAnsi="Arial" w:cs="Arial"/>
          <w:i/>
          <w:iCs/>
          <w:color w:val="000000"/>
          <w:sz w:val="22"/>
          <w:szCs w:val="22"/>
        </w:rPr>
        <w:t>p</w:t>
      </w:r>
      <w:r w:rsidR="00335FFA">
        <w:rPr>
          <w:rFonts w:ascii="Arial" w:eastAsia="Times New Roman" w:hAnsi="Arial" w:cs="Arial"/>
          <w:color w:val="000000"/>
          <w:sz w:val="22"/>
          <w:szCs w:val="22"/>
        </w:rPr>
        <w:t xml:space="preserve"> = 0.</w:t>
      </w:r>
      <w:r w:rsidR="00C72815">
        <w:rPr>
          <w:rFonts w:ascii="Arial" w:eastAsia="Times New Roman" w:hAnsi="Arial" w:cs="Arial"/>
          <w:color w:val="000000"/>
          <w:sz w:val="22"/>
          <w:szCs w:val="22"/>
        </w:rPr>
        <w:t>25</w:t>
      </w:r>
      <w:r w:rsidR="00335FFA">
        <w:rPr>
          <w:rFonts w:ascii="Arial" w:eastAsia="Times New Roman" w:hAnsi="Arial" w:cs="Arial"/>
          <w:color w:val="000000"/>
          <w:sz w:val="22"/>
          <w:szCs w:val="22"/>
        </w:rPr>
        <w:t xml:space="preserve">, </w:t>
      </w:r>
      <w:r w:rsidR="00956FC7" w:rsidRPr="004E703E">
        <w:rPr>
          <w:rFonts w:ascii="Arial" w:eastAsia="Times New Roman" w:hAnsi="Arial" w:cs="Arial"/>
          <w:i/>
          <w:iCs/>
          <w:color w:val="000000"/>
          <w:sz w:val="22"/>
          <w:szCs w:val="22"/>
        </w:rPr>
        <w:t>R</w:t>
      </w:r>
      <w:r w:rsidR="00956FC7" w:rsidRPr="004E703E">
        <w:rPr>
          <w:rFonts w:ascii="Arial" w:eastAsia="Times New Roman" w:hAnsi="Arial" w:cs="Arial"/>
          <w:i/>
          <w:iCs/>
          <w:color w:val="000000"/>
          <w:sz w:val="22"/>
          <w:szCs w:val="22"/>
          <w:vertAlign w:val="superscript"/>
        </w:rPr>
        <w:t>2</w:t>
      </w:r>
      <w:r w:rsidR="00956FC7">
        <w:rPr>
          <w:rFonts w:ascii="Arial" w:eastAsia="Times New Roman" w:hAnsi="Arial" w:cs="Arial"/>
          <w:color w:val="000000"/>
          <w:sz w:val="22"/>
          <w:szCs w:val="22"/>
        </w:rPr>
        <w:t xml:space="preserve"> </w:t>
      </w:r>
      <w:r w:rsidR="00335FFA">
        <w:rPr>
          <w:rFonts w:ascii="Arial" w:eastAsia="Times New Roman" w:hAnsi="Arial" w:cs="Arial"/>
          <w:color w:val="000000"/>
          <w:sz w:val="22"/>
          <w:szCs w:val="22"/>
        </w:rPr>
        <w:t>= 0.</w:t>
      </w:r>
      <w:r w:rsidR="00C72815">
        <w:rPr>
          <w:rFonts w:ascii="Arial" w:eastAsia="Times New Roman" w:hAnsi="Arial" w:cs="Arial"/>
          <w:color w:val="000000"/>
          <w:sz w:val="22"/>
          <w:szCs w:val="22"/>
        </w:rPr>
        <w:t>40</w:t>
      </w:r>
      <w:r w:rsidR="00335FFA">
        <w:rPr>
          <w:rFonts w:ascii="Arial" w:eastAsia="Times New Roman" w:hAnsi="Arial" w:cs="Arial"/>
          <w:color w:val="000000"/>
          <w:sz w:val="22"/>
          <w:szCs w:val="22"/>
        </w:rPr>
        <w:t>)</w:t>
      </w:r>
      <w:r>
        <w:rPr>
          <w:rFonts w:ascii="Arial" w:eastAsia="Times New Roman" w:hAnsi="Arial" w:cs="Arial"/>
          <w:color w:val="000000"/>
          <w:sz w:val="22"/>
          <w:szCs w:val="22"/>
        </w:rPr>
        <w:t>, so we cannot definitely conclude that contrast-independent fluctuations in gain predict behavioral thresholds (Figure 5f). We conducted the same analysis between gain and psychometric slopes, and found significant positive relationships across contrasts (</w:t>
      </w:r>
      <w:r w:rsidR="00335FFA">
        <w:rPr>
          <w:rFonts w:ascii="Arial" w:eastAsia="Times New Roman" w:hAnsi="Arial" w:cs="Arial"/>
          <w:color w:val="000000"/>
          <w:sz w:val="22"/>
          <w:szCs w:val="22"/>
        </w:rPr>
        <w:t xml:space="preserve">single </w:t>
      </w:r>
      <w:r w:rsidR="002C1323">
        <w:rPr>
          <w:rFonts w:ascii="Arial" w:eastAsia="Times New Roman" w:hAnsi="Arial" w:cs="Arial"/>
          <w:color w:val="000000"/>
          <w:sz w:val="22"/>
          <w:szCs w:val="22"/>
        </w:rPr>
        <w:t>linear regression</w:t>
      </w:r>
      <w:r w:rsidR="00335FFA">
        <w:rPr>
          <w:rFonts w:ascii="Arial" w:eastAsia="Times New Roman" w:hAnsi="Arial" w:cs="Arial"/>
          <w:color w:val="000000"/>
          <w:sz w:val="22"/>
          <w:szCs w:val="22"/>
        </w:rPr>
        <w:t xml:space="preserve">: </w:t>
      </w:r>
      <w:r w:rsidR="00335FFA" w:rsidRPr="00C72113">
        <w:rPr>
          <w:rFonts w:ascii="Arial" w:eastAsia="Times New Roman" w:hAnsi="Arial" w:cs="Arial"/>
          <w:i/>
          <w:iCs/>
          <w:color w:val="000000"/>
          <w:sz w:val="22"/>
          <w:szCs w:val="22"/>
        </w:rPr>
        <w:t>F</w:t>
      </w:r>
      <w:r w:rsidR="00335FFA">
        <w:rPr>
          <w:rFonts w:ascii="Arial" w:eastAsia="Times New Roman" w:hAnsi="Arial" w:cs="Arial"/>
          <w:color w:val="000000"/>
          <w:sz w:val="22"/>
          <w:szCs w:val="22"/>
        </w:rPr>
        <w:t xml:space="preserve">(1,12) = </w:t>
      </w:r>
      <w:r w:rsidR="00C72815">
        <w:rPr>
          <w:rFonts w:ascii="Arial" w:eastAsia="Times New Roman" w:hAnsi="Arial" w:cs="Arial"/>
          <w:color w:val="000000"/>
          <w:sz w:val="22"/>
          <w:szCs w:val="22"/>
        </w:rPr>
        <w:t>12.0</w:t>
      </w:r>
      <w:r w:rsidR="00335FFA">
        <w:rPr>
          <w:rFonts w:ascii="Arial" w:eastAsia="Times New Roman" w:hAnsi="Arial" w:cs="Arial"/>
          <w:color w:val="000000"/>
          <w:sz w:val="22"/>
          <w:szCs w:val="22"/>
        </w:rPr>
        <w:t xml:space="preserve">, </w:t>
      </w:r>
      <w:r w:rsidR="00335FFA" w:rsidRPr="00C72113">
        <w:rPr>
          <w:rFonts w:ascii="Arial" w:eastAsia="Times New Roman" w:hAnsi="Arial" w:cs="Arial"/>
          <w:i/>
          <w:iCs/>
          <w:color w:val="000000"/>
          <w:sz w:val="22"/>
          <w:szCs w:val="22"/>
        </w:rPr>
        <w:t>p</w:t>
      </w:r>
      <w:r w:rsidR="00335FFA">
        <w:rPr>
          <w:rFonts w:ascii="Arial" w:eastAsia="Times New Roman" w:hAnsi="Arial" w:cs="Arial"/>
          <w:color w:val="000000"/>
          <w:sz w:val="22"/>
          <w:szCs w:val="22"/>
        </w:rPr>
        <w:t xml:space="preserve"> = 0.0</w:t>
      </w:r>
      <w:r w:rsidR="00C72815">
        <w:rPr>
          <w:rFonts w:ascii="Arial" w:eastAsia="Times New Roman" w:hAnsi="Arial" w:cs="Arial"/>
          <w:color w:val="000000"/>
          <w:sz w:val="22"/>
          <w:szCs w:val="22"/>
        </w:rPr>
        <w:t>05</w:t>
      </w:r>
      <w:r w:rsidR="00335FFA">
        <w:rPr>
          <w:rFonts w:ascii="Arial" w:eastAsia="Times New Roman" w:hAnsi="Arial" w:cs="Arial"/>
          <w:color w:val="000000"/>
          <w:sz w:val="22"/>
          <w:szCs w:val="22"/>
        </w:rPr>
        <w:t xml:space="preserve">, </w:t>
      </w:r>
      <w:r w:rsidR="00956FC7" w:rsidRPr="004E703E">
        <w:rPr>
          <w:rFonts w:ascii="Arial" w:eastAsia="Times New Roman" w:hAnsi="Arial" w:cs="Arial"/>
          <w:i/>
          <w:iCs/>
          <w:color w:val="000000"/>
          <w:sz w:val="22"/>
          <w:szCs w:val="22"/>
        </w:rPr>
        <w:t>R</w:t>
      </w:r>
      <w:r w:rsidR="00956FC7" w:rsidRPr="004E703E">
        <w:rPr>
          <w:rFonts w:ascii="Arial" w:eastAsia="Times New Roman" w:hAnsi="Arial" w:cs="Arial"/>
          <w:i/>
          <w:iCs/>
          <w:color w:val="000000"/>
          <w:sz w:val="22"/>
          <w:szCs w:val="22"/>
          <w:vertAlign w:val="superscript"/>
        </w:rPr>
        <w:t>2</w:t>
      </w:r>
      <w:r w:rsidR="00956FC7">
        <w:rPr>
          <w:rFonts w:ascii="Arial" w:eastAsia="Times New Roman" w:hAnsi="Arial" w:cs="Arial"/>
          <w:color w:val="000000"/>
          <w:sz w:val="22"/>
          <w:szCs w:val="22"/>
        </w:rPr>
        <w:t xml:space="preserve"> </w:t>
      </w:r>
      <w:r w:rsidR="00335FFA">
        <w:rPr>
          <w:rFonts w:ascii="Arial" w:eastAsia="Times New Roman" w:hAnsi="Arial" w:cs="Arial"/>
          <w:color w:val="000000"/>
          <w:sz w:val="22"/>
          <w:szCs w:val="22"/>
        </w:rPr>
        <w:t>= 0.</w:t>
      </w:r>
      <w:r w:rsidR="00C72815">
        <w:rPr>
          <w:rFonts w:ascii="Arial" w:eastAsia="Times New Roman" w:hAnsi="Arial" w:cs="Arial"/>
          <w:color w:val="000000"/>
          <w:sz w:val="22"/>
          <w:szCs w:val="22"/>
        </w:rPr>
        <w:t>50</w:t>
      </w:r>
      <w:r w:rsidR="002C1323">
        <w:rPr>
          <w:rFonts w:ascii="Arial" w:eastAsia="Times New Roman" w:hAnsi="Arial" w:cs="Arial"/>
          <w:color w:val="000000"/>
          <w:sz w:val="22"/>
          <w:szCs w:val="22"/>
        </w:rPr>
        <w:t>) and within low contrast (</w:t>
      </w:r>
      <w:r w:rsidR="00C72815" w:rsidRPr="00C72113">
        <w:rPr>
          <w:rFonts w:ascii="Arial" w:eastAsia="Times New Roman" w:hAnsi="Arial" w:cs="Arial"/>
          <w:i/>
          <w:iCs/>
          <w:color w:val="000000"/>
          <w:sz w:val="22"/>
          <w:szCs w:val="22"/>
        </w:rPr>
        <w:t>F</w:t>
      </w:r>
      <w:r w:rsidR="00C72815">
        <w:rPr>
          <w:rFonts w:ascii="Arial" w:eastAsia="Times New Roman" w:hAnsi="Arial" w:cs="Arial"/>
          <w:color w:val="000000"/>
          <w:sz w:val="22"/>
          <w:szCs w:val="22"/>
        </w:rPr>
        <w:t xml:space="preserve">(1,7) = 6.96, </w:t>
      </w:r>
      <w:r w:rsidR="00C72815" w:rsidRPr="00C72113">
        <w:rPr>
          <w:rFonts w:ascii="Arial" w:eastAsia="Times New Roman" w:hAnsi="Arial" w:cs="Arial"/>
          <w:i/>
          <w:iCs/>
          <w:color w:val="000000"/>
          <w:sz w:val="22"/>
          <w:szCs w:val="22"/>
        </w:rPr>
        <w:t>p</w:t>
      </w:r>
      <w:r w:rsidR="00C72815">
        <w:rPr>
          <w:rFonts w:ascii="Arial" w:eastAsia="Times New Roman" w:hAnsi="Arial" w:cs="Arial"/>
          <w:color w:val="000000"/>
          <w:sz w:val="22"/>
          <w:szCs w:val="22"/>
        </w:rPr>
        <w:t xml:space="preserve"> = 0.034, </w:t>
      </w:r>
      <w:r w:rsidR="00956FC7" w:rsidRPr="004E703E">
        <w:rPr>
          <w:rFonts w:ascii="Arial" w:eastAsia="Times New Roman" w:hAnsi="Arial" w:cs="Arial"/>
          <w:i/>
          <w:iCs/>
          <w:color w:val="000000"/>
          <w:sz w:val="22"/>
          <w:szCs w:val="22"/>
        </w:rPr>
        <w:t>R</w:t>
      </w:r>
      <w:r w:rsidR="00956FC7" w:rsidRPr="004E703E">
        <w:rPr>
          <w:rFonts w:ascii="Arial" w:eastAsia="Times New Roman" w:hAnsi="Arial" w:cs="Arial"/>
          <w:i/>
          <w:iCs/>
          <w:color w:val="000000"/>
          <w:sz w:val="22"/>
          <w:szCs w:val="22"/>
          <w:vertAlign w:val="superscript"/>
        </w:rPr>
        <w:t>2</w:t>
      </w:r>
      <w:r w:rsidR="00956FC7">
        <w:rPr>
          <w:rFonts w:ascii="Arial" w:eastAsia="Times New Roman" w:hAnsi="Arial" w:cs="Arial"/>
          <w:color w:val="000000"/>
          <w:sz w:val="22"/>
          <w:szCs w:val="22"/>
        </w:rPr>
        <w:t xml:space="preserve"> </w:t>
      </w:r>
      <w:r w:rsidR="00C72815">
        <w:rPr>
          <w:rFonts w:ascii="Arial" w:eastAsia="Times New Roman" w:hAnsi="Arial" w:cs="Arial"/>
          <w:color w:val="000000"/>
          <w:sz w:val="22"/>
          <w:szCs w:val="22"/>
        </w:rPr>
        <w:t>= 0.50</w:t>
      </w:r>
      <w:r w:rsidR="002C1323">
        <w:rPr>
          <w:rFonts w:ascii="Arial" w:eastAsia="Times New Roman" w:hAnsi="Arial" w:cs="Arial"/>
          <w:color w:val="000000"/>
          <w:sz w:val="22"/>
          <w:szCs w:val="22"/>
        </w:rPr>
        <w:t>), suggesting that individual differences in cortical gain influence behavioral sensitivity to changes in volume, independently of contrast gain control.</w:t>
      </w:r>
    </w:p>
    <w:p w14:paraId="01F618F7" w14:textId="77777777" w:rsidR="005D7786" w:rsidRDefault="005D7786">
      <w:pPr>
        <w:rPr>
          <w:rFonts w:ascii="Arial" w:eastAsia="Times New Roman" w:hAnsi="Arial" w:cs="Arial"/>
          <w:color w:val="000000"/>
          <w:sz w:val="22"/>
          <w:szCs w:val="22"/>
        </w:rPr>
      </w:pPr>
      <w:r>
        <w:rPr>
          <w:rFonts w:ascii="Arial" w:eastAsia="Times New Roman" w:hAnsi="Arial" w:cs="Arial"/>
          <w:color w:val="000000"/>
          <w:sz w:val="22"/>
          <w:szCs w:val="22"/>
        </w:rPr>
        <w:br w:type="page"/>
      </w:r>
    </w:p>
    <w:p w14:paraId="06C2A094" w14:textId="1F3C3807" w:rsidR="00A07D9A" w:rsidRPr="000A7884" w:rsidRDefault="00453FED" w:rsidP="00A07D9A">
      <w:pPr>
        <w:jc w:val="both"/>
        <w:rPr>
          <w:ins w:id="550" w:author="Microsoft Office User" w:date="2021-05-11T14:54:00Z"/>
          <w:rFonts w:ascii="Arial" w:eastAsia="Times New Roman" w:hAnsi="Arial" w:cs="Arial"/>
          <w:b/>
          <w:bCs/>
          <w:color w:val="000000"/>
          <w:sz w:val="20"/>
          <w:szCs w:val="20"/>
        </w:rPr>
      </w:pPr>
      <w:ins w:id="551" w:author="Microsoft Office User" w:date="2021-05-17T12:40:00Z">
        <w:r>
          <w:rPr>
            <w:rFonts w:ascii="Arial" w:eastAsia="Times New Roman" w:hAnsi="Arial" w:cs="Arial"/>
            <w:b/>
            <w:bCs/>
            <w:noProof/>
            <w:color w:val="000000"/>
            <w:sz w:val="20"/>
            <w:szCs w:val="20"/>
          </w:rPr>
          <w:lastRenderedPageBreak/>
          <w:drawing>
            <wp:inline distT="0" distB="0" distL="0" distR="0" wp14:anchorId="643E3491" wp14:editId="3ED9F8F4">
              <wp:extent cx="6858000" cy="2654935"/>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8000" cy="2654935"/>
                      </a:xfrm>
                      <a:prstGeom prst="rect">
                        <a:avLst/>
                      </a:prstGeom>
                    </pic:spPr>
                  </pic:pic>
                </a:graphicData>
              </a:graphic>
            </wp:inline>
          </w:drawing>
        </w:r>
      </w:ins>
      <w:ins w:id="552" w:author="Microsoft Office User" w:date="2021-05-11T14:54:00Z">
        <w:r w:rsidR="00A07D9A" w:rsidRPr="000A7884">
          <w:rPr>
            <w:rFonts w:ascii="Arial" w:eastAsia="Times New Roman" w:hAnsi="Arial" w:cs="Arial"/>
            <w:b/>
            <w:bCs/>
            <w:color w:val="000000"/>
            <w:sz w:val="20"/>
            <w:szCs w:val="20"/>
          </w:rPr>
          <w:t>Figure 5.</w:t>
        </w:r>
      </w:ins>
    </w:p>
    <w:p w14:paraId="7396F89F" w14:textId="1FB8FCA3" w:rsidR="00A07D9A" w:rsidRPr="000A7884" w:rsidRDefault="00A07D9A" w:rsidP="00A07D9A">
      <w:pPr>
        <w:jc w:val="both"/>
        <w:rPr>
          <w:ins w:id="553" w:author="Microsoft Office User" w:date="2021-05-11T14:54:00Z"/>
          <w:rFonts w:ascii="Arial" w:eastAsia="Times New Roman" w:hAnsi="Arial" w:cs="Arial"/>
          <w:color w:val="000000"/>
          <w:sz w:val="20"/>
          <w:szCs w:val="20"/>
        </w:rPr>
      </w:pPr>
    </w:p>
    <w:p w14:paraId="01CCE812" w14:textId="3CDBB522" w:rsidR="00A07D9A" w:rsidRPr="000A7884" w:rsidRDefault="00A07D9A" w:rsidP="00A07D9A">
      <w:pPr>
        <w:pStyle w:val="ListParagraph"/>
        <w:numPr>
          <w:ilvl w:val="0"/>
          <w:numId w:val="8"/>
        </w:numPr>
        <w:ind w:left="360"/>
        <w:jc w:val="both"/>
        <w:rPr>
          <w:ins w:id="554" w:author="Microsoft Office User" w:date="2021-05-11T14:54:00Z"/>
          <w:rFonts w:ascii="Arial" w:eastAsia="Times New Roman" w:hAnsi="Arial" w:cs="Arial"/>
          <w:b/>
          <w:bCs/>
          <w:color w:val="000000"/>
          <w:sz w:val="20"/>
          <w:szCs w:val="20"/>
        </w:rPr>
      </w:pPr>
      <w:ins w:id="555" w:author="Microsoft Office User" w:date="2021-05-11T14:54:00Z">
        <w:r w:rsidRPr="000A7884">
          <w:rPr>
            <w:rFonts w:ascii="Arial" w:eastAsia="Times New Roman" w:hAnsi="Arial" w:cs="Arial"/>
            <w:color w:val="000000"/>
            <w:sz w:val="20"/>
            <w:szCs w:val="20"/>
          </w:rPr>
          <w:t>Schematic of the generalized-linear-nonlinear model. 1) Schematic</w:t>
        </w:r>
        <w:r>
          <w:rPr>
            <w:rFonts w:ascii="Arial" w:eastAsia="Times New Roman" w:hAnsi="Arial" w:cs="Arial"/>
            <w:color w:val="000000"/>
            <w:sz w:val="20"/>
            <w:szCs w:val="20"/>
          </w:rPr>
          <w:t xml:space="preserve"> of a </w:t>
        </w:r>
        <w:r w:rsidRPr="000A7884">
          <w:rPr>
            <w:rFonts w:ascii="Arial" w:eastAsia="Times New Roman" w:hAnsi="Arial" w:cs="Arial"/>
            <w:color w:val="000000"/>
            <w:sz w:val="20"/>
            <w:szCs w:val="20"/>
          </w:rPr>
          <w:t>spectrotemporal response function</w:t>
        </w:r>
      </w:ins>
      <w:ins w:id="556" w:author="Microsoft Office User" w:date="2021-05-17T12:49:00Z">
        <w:r w:rsidR="00453FED">
          <w:rPr>
            <w:rFonts w:ascii="Arial" w:eastAsia="Times New Roman" w:hAnsi="Arial" w:cs="Arial"/>
            <w:color w:val="000000"/>
            <w:sz w:val="20"/>
            <w:szCs w:val="20"/>
          </w:rPr>
          <w:t xml:space="preserve"> (STRF)</w:t>
        </w:r>
      </w:ins>
      <w:ins w:id="557" w:author="Microsoft Office User" w:date="2021-05-11T14:54:00Z">
        <w:r w:rsidRPr="000A7884">
          <w:rPr>
            <w:rFonts w:ascii="Arial" w:eastAsia="Times New Roman" w:hAnsi="Arial" w:cs="Arial"/>
            <w:color w:val="000000"/>
            <w:sz w:val="20"/>
            <w:szCs w:val="20"/>
          </w:rPr>
          <w:t>. 2) Example stimulus spectrogram of low and high contrast. 3) The gray trace is the filter response when convolving the STRF with the spectrogram. The black trace is the observed spike rate during the same stimulus period. 4) Schematized nonlinearities fit separately to low and high contrast periods</w:t>
        </w:r>
      </w:ins>
      <w:ins w:id="558" w:author="Microsoft Office User" w:date="2021-05-17T12:41:00Z">
        <w:r w:rsidR="00453FED">
          <w:rPr>
            <w:rFonts w:ascii="Arial" w:eastAsia="Times New Roman" w:hAnsi="Arial" w:cs="Arial"/>
            <w:color w:val="000000"/>
            <w:sz w:val="20"/>
            <w:szCs w:val="20"/>
          </w:rPr>
          <w:t xml:space="preserve"> in a gain control (GC) model, or fit to all data in a static model</w:t>
        </w:r>
      </w:ins>
      <w:ins w:id="559" w:author="Microsoft Office User" w:date="2021-05-11T14:54:00Z">
        <w:r w:rsidRPr="000A7884">
          <w:rPr>
            <w:rFonts w:ascii="Arial" w:eastAsia="Times New Roman" w:hAnsi="Arial" w:cs="Arial"/>
            <w:color w:val="000000"/>
            <w:sz w:val="20"/>
            <w:szCs w:val="20"/>
          </w:rPr>
          <w:t>.</w:t>
        </w:r>
      </w:ins>
    </w:p>
    <w:p w14:paraId="2CEFBB34" w14:textId="01908D55" w:rsidR="00A07D9A" w:rsidRPr="000A7884" w:rsidRDefault="00A07D9A" w:rsidP="00A07D9A">
      <w:pPr>
        <w:pStyle w:val="ListParagraph"/>
        <w:numPr>
          <w:ilvl w:val="0"/>
          <w:numId w:val="8"/>
        </w:numPr>
        <w:ind w:left="360"/>
        <w:jc w:val="both"/>
        <w:rPr>
          <w:ins w:id="560" w:author="Microsoft Office User" w:date="2021-05-11T14:54:00Z"/>
          <w:rFonts w:ascii="Arial" w:eastAsia="Times New Roman" w:hAnsi="Arial" w:cs="Arial"/>
          <w:b/>
          <w:bCs/>
          <w:color w:val="000000"/>
          <w:sz w:val="20"/>
          <w:szCs w:val="20"/>
        </w:rPr>
      </w:pPr>
      <w:ins w:id="561" w:author="Microsoft Office User" w:date="2021-05-11T14:54:00Z">
        <w:r w:rsidRPr="000A7884">
          <w:rPr>
            <w:rFonts w:ascii="Arial" w:eastAsia="Times New Roman" w:hAnsi="Arial" w:cs="Arial"/>
            <w:color w:val="000000"/>
            <w:sz w:val="20"/>
            <w:szCs w:val="20"/>
          </w:rPr>
          <w:t xml:space="preserve">Example background-locked responses from a well-tuned cortical unit across the trial duration. The top portion of the plot is a spike raster sorted by the frozen noise pattern (FN1-5) of the background. The bottom portion of the plot is a PSTH of the observed spiking, binned every 25ms (black trace). The colored traces are the </w:t>
        </w:r>
      </w:ins>
      <w:ins w:id="562" w:author="Microsoft Office User" w:date="2021-05-17T12:48:00Z">
        <w:r w:rsidR="00453FED">
          <w:rPr>
            <w:rFonts w:ascii="Arial" w:eastAsia="Times New Roman" w:hAnsi="Arial" w:cs="Arial"/>
            <w:color w:val="000000"/>
            <w:sz w:val="20"/>
            <w:szCs w:val="20"/>
          </w:rPr>
          <w:t xml:space="preserve">GC </w:t>
        </w:r>
      </w:ins>
      <w:ins w:id="563" w:author="Microsoft Office User" w:date="2021-05-11T14:54:00Z">
        <w:r w:rsidRPr="000A7884">
          <w:rPr>
            <w:rFonts w:ascii="Arial" w:eastAsia="Times New Roman" w:hAnsi="Arial" w:cs="Arial"/>
            <w:color w:val="000000"/>
            <w:sz w:val="20"/>
            <w:szCs w:val="20"/>
          </w:rPr>
          <w:t xml:space="preserve">model predictions in each contrast (red trace uses the red nonlinearity in </w:t>
        </w:r>
        <w:r w:rsidRPr="00453FED">
          <w:rPr>
            <w:rFonts w:ascii="Arial" w:eastAsia="Times New Roman" w:hAnsi="Arial" w:cs="Arial"/>
            <w:b/>
            <w:bCs/>
            <w:color w:val="000000"/>
            <w:sz w:val="20"/>
            <w:szCs w:val="20"/>
            <w:rPrChange w:id="564" w:author="Microsoft Office User" w:date="2021-05-17T12:48:00Z">
              <w:rPr>
                <w:rFonts w:ascii="Arial" w:eastAsia="Times New Roman" w:hAnsi="Arial" w:cs="Arial"/>
                <w:color w:val="000000"/>
                <w:sz w:val="20"/>
                <w:szCs w:val="20"/>
              </w:rPr>
            </w:rPrChange>
          </w:rPr>
          <w:t>d</w:t>
        </w:r>
        <w:r w:rsidRPr="000A7884">
          <w:rPr>
            <w:rFonts w:ascii="Arial" w:eastAsia="Times New Roman" w:hAnsi="Arial" w:cs="Arial"/>
            <w:color w:val="000000"/>
            <w:sz w:val="20"/>
            <w:szCs w:val="20"/>
          </w:rPr>
          <w:t xml:space="preserve">, blue trace uses the blue nonlinearity in </w:t>
        </w:r>
        <w:r w:rsidRPr="00453FED">
          <w:rPr>
            <w:rFonts w:ascii="Arial" w:eastAsia="Times New Roman" w:hAnsi="Arial" w:cs="Arial"/>
            <w:b/>
            <w:bCs/>
            <w:color w:val="000000"/>
            <w:sz w:val="20"/>
            <w:szCs w:val="20"/>
            <w:rPrChange w:id="565" w:author="Microsoft Office User" w:date="2021-05-17T12:48:00Z">
              <w:rPr>
                <w:rFonts w:ascii="Arial" w:eastAsia="Times New Roman" w:hAnsi="Arial" w:cs="Arial"/>
                <w:color w:val="000000"/>
                <w:sz w:val="20"/>
                <w:szCs w:val="20"/>
              </w:rPr>
            </w:rPrChange>
          </w:rPr>
          <w:t>d</w:t>
        </w:r>
        <w:r w:rsidRPr="000A7884">
          <w:rPr>
            <w:rFonts w:ascii="Arial" w:eastAsia="Times New Roman" w:hAnsi="Arial" w:cs="Arial"/>
            <w:color w:val="000000"/>
            <w:sz w:val="20"/>
            <w:szCs w:val="20"/>
          </w:rPr>
          <w:t>).</w:t>
        </w:r>
      </w:ins>
    </w:p>
    <w:p w14:paraId="03ED8A5F" w14:textId="69EBF119" w:rsidR="00A07D9A" w:rsidRPr="000A7884" w:rsidRDefault="00A07D9A" w:rsidP="00A07D9A">
      <w:pPr>
        <w:pStyle w:val="ListParagraph"/>
        <w:numPr>
          <w:ilvl w:val="0"/>
          <w:numId w:val="8"/>
        </w:numPr>
        <w:ind w:left="360"/>
        <w:jc w:val="both"/>
        <w:rPr>
          <w:ins w:id="566" w:author="Microsoft Office User" w:date="2021-05-11T14:54:00Z"/>
          <w:rFonts w:ascii="Arial" w:eastAsia="Times New Roman" w:hAnsi="Arial" w:cs="Arial"/>
          <w:b/>
          <w:bCs/>
          <w:color w:val="000000"/>
          <w:sz w:val="20"/>
          <w:szCs w:val="20"/>
        </w:rPr>
      </w:pPr>
      <w:ins w:id="567" w:author="Microsoft Office User" w:date="2021-05-11T14:54:00Z">
        <w:r w:rsidRPr="000A7884">
          <w:rPr>
            <w:rFonts w:ascii="Arial" w:eastAsia="Times New Roman" w:hAnsi="Arial" w:cs="Arial"/>
            <w:color w:val="000000"/>
            <w:sz w:val="20"/>
            <w:szCs w:val="20"/>
          </w:rPr>
          <w:t xml:space="preserve">STRF for this example neuron. STRF values are indicated by the </w:t>
        </w:r>
        <w:proofErr w:type="spellStart"/>
        <w:r w:rsidRPr="000A7884">
          <w:rPr>
            <w:rFonts w:ascii="Arial" w:eastAsia="Times New Roman" w:hAnsi="Arial" w:cs="Arial"/>
            <w:color w:val="000000"/>
            <w:sz w:val="20"/>
            <w:szCs w:val="20"/>
          </w:rPr>
          <w:t>colorbar</w:t>
        </w:r>
        <w:proofErr w:type="spellEnd"/>
        <w:r w:rsidRPr="000A7884">
          <w:rPr>
            <w:rFonts w:ascii="Arial" w:eastAsia="Times New Roman" w:hAnsi="Arial" w:cs="Arial"/>
            <w:color w:val="000000"/>
            <w:sz w:val="20"/>
            <w:szCs w:val="20"/>
          </w:rPr>
          <w:t>.</w:t>
        </w:r>
      </w:ins>
    </w:p>
    <w:p w14:paraId="4AE205C6" w14:textId="26BB26E1" w:rsidR="00A07D9A" w:rsidRPr="000A7884" w:rsidRDefault="00A07D9A" w:rsidP="00A07D9A">
      <w:pPr>
        <w:pStyle w:val="ListParagraph"/>
        <w:numPr>
          <w:ilvl w:val="0"/>
          <w:numId w:val="8"/>
        </w:numPr>
        <w:ind w:left="360"/>
        <w:jc w:val="both"/>
        <w:rPr>
          <w:ins w:id="568" w:author="Microsoft Office User" w:date="2021-05-11T14:54:00Z"/>
          <w:rFonts w:ascii="Arial" w:eastAsia="Times New Roman" w:hAnsi="Arial" w:cs="Arial"/>
          <w:b/>
          <w:bCs/>
          <w:color w:val="000000"/>
          <w:sz w:val="20"/>
          <w:szCs w:val="20"/>
        </w:rPr>
      </w:pPr>
      <w:ins w:id="569" w:author="Microsoft Office User" w:date="2021-05-11T14:54:00Z">
        <w:r w:rsidRPr="000A7884">
          <w:rPr>
            <w:rFonts w:ascii="Arial" w:eastAsia="Times New Roman" w:hAnsi="Arial" w:cs="Arial"/>
            <w:color w:val="000000"/>
            <w:sz w:val="20"/>
            <w:szCs w:val="20"/>
          </w:rPr>
          <w:t>Estimated nonlinearities for this example neuron. Points indicate the mean observed firing rate (ordinate), binned according to observed filter prediction values (abscissa). Solid lines indicate exponential function fits to the underlying points. Each line is a fit to the test set in a cross-validation run (see Methods).</w:t>
        </w:r>
      </w:ins>
    </w:p>
    <w:p w14:paraId="56B740B2" w14:textId="640E490D" w:rsidR="00453FED" w:rsidRPr="00453FED" w:rsidRDefault="00453FED" w:rsidP="00A07D9A">
      <w:pPr>
        <w:pStyle w:val="ListParagraph"/>
        <w:numPr>
          <w:ilvl w:val="0"/>
          <w:numId w:val="8"/>
        </w:numPr>
        <w:ind w:left="360"/>
        <w:jc w:val="both"/>
        <w:rPr>
          <w:ins w:id="570" w:author="Microsoft Office User" w:date="2021-05-17T12:42:00Z"/>
          <w:rFonts w:ascii="Arial" w:eastAsia="Times New Roman" w:hAnsi="Arial" w:cs="Arial"/>
          <w:b/>
          <w:bCs/>
          <w:color w:val="000000"/>
          <w:sz w:val="20"/>
          <w:szCs w:val="20"/>
          <w:rPrChange w:id="571" w:author="Microsoft Office User" w:date="2021-05-17T12:42:00Z">
            <w:rPr>
              <w:ins w:id="572" w:author="Microsoft Office User" w:date="2021-05-17T12:42:00Z"/>
              <w:rFonts w:ascii="Arial" w:eastAsia="Times New Roman" w:hAnsi="Arial" w:cs="Arial"/>
              <w:color w:val="000000"/>
              <w:sz w:val="20"/>
              <w:szCs w:val="20"/>
            </w:rPr>
          </w:rPrChange>
        </w:rPr>
      </w:pPr>
      <w:ins w:id="573" w:author="Microsoft Office User" w:date="2021-05-17T12:42:00Z">
        <w:r>
          <w:rPr>
            <w:rFonts w:ascii="Arial" w:eastAsia="Times New Roman" w:hAnsi="Arial" w:cs="Arial"/>
            <w:color w:val="000000"/>
            <w:sz w:val="20"/>
            <w:szCs w:val="20"/>
          </w:rPr>
          <w:t xml:space="preserve">Correlation coefficients between the observed trial-averaged spike rate and the model prediction for the static model and the </w:t>
        </w:r>
      </w:ins>
      <w:ins w:id="574" w:author="Microsoft Office User" w:date="2021-05-17T12:43:00Z">
        <w:r>
          <w:rPr>
            <w:rFonts w:ascii="Arial" w:eastAsia="Times New Roman" w:hAnsi="Arial" w:cs="Arial"/>
            <w:color w:val="000000"/>
            <w:sz w:val="20"/>
            <w:szCs w:val="20"/>
          </w:rPr>
          <w:t xml:space="preserve">gain control model. Each dot is </w:t>
        </w:r>
      </w:ins>
      <w:ins w:id="575" w:author="Microsoft Office User" w:date="2021-05-17T13:22:00Z">
        <w:r w:rsidR="008903FF">
          <w:rPr>
            <w:rFonts w:ascii="Arial" w:eastAsia="Times New Roman" w:hAnsi="Arial" w:cs="Arial"/>
            <w:color w:val="000000"/>
            <w:sz w:val="20"/>
            <w:szCs w:val="20"/>
          </w:rPr>
          <w:t>the average correlation across 10 cross-validation folds for each</w:t>
        </w:r>
      </w:ins>
      <w:ins w:id="576" w:author="Microsoft Office User" w:date="2021-05-17T12:43:00Z">
        <w:r>
          <w:rPr>
            <w:rFonts w:ascii="Arial" w:eastAsia="Times New Roman" w:hAnsi="Arial" w:cs="Arial"/>
            <w:color w:val="000000"/>
            <w:sz w:val="20"/>
            <w:szCs w:val="20"/>
          </w:rPr>
          <w:t xml:space="preserve"> neuron, where black dots are high stimulus locking neurons with low noise ratios (NR &lt; 100) and grey dots are neurons w</w:t>
        </w:r>
      </w:ins>
      <w:ins w:id="577" w:author="Microsoft Office User" w:date="2021-05-17T12:44:00Z">
        <w:r>
          <w:rPr>
            <w:rFonts w:ascii="Arial" w:eastAsia="Times New Roman" w:hAnsi="Arial" w:cs="Arial"/>
            <w:color w:val="000000"/>
            <w:sz w:val="20"/>
            <w:szCs w:val="20"/>
          </w:rPr>
          <w:t xml:space="preserve">ith low stimulus locking (NR &gt; 100). For the remaining figures, only neurons with NR &lt; 100 are included. </w:t>
        </w:r>
      </w:ins>
      <w:ins w:id="578" w:author="Microsoft Office User" w:date="2021-05-17T12:45:00Z">
        <w:r>
          <w:rPr>
            <w:rFonts w:ascii="Arial" w:eastAsia="Times New Roman" w:hAnsi="Arial" w:cs="Arial"/>
            <w:color w:val="000000"/>
            <w:sz w:val="20"/>
            <w:szCs w:val="20"/>
          </w:rPr>
          <w:t>The solid red line ind</w:t>
        </w:r>
      </w:ins>
      <w:ins w:id="579" w:author="Microsoft Office User" w:date="2021-05-17T12:46:00Z">
        <w:r>
          <w:rPr>
            <w:rFonts w:ascii="Arial" w:eastAsia="Times New Roman" w:hAnsi="Arial" w:cs="Arial"/>
            <w:color w:val="000000"/>
            <w:sz w:val="20"/>
            <w:szCs w:val="20"/>
          </w:rPr>
          <w:t>icates unity. The red “x” indicates the median correlation for each model.</w:t>
        </w:r>
      </w:ins>
    </w:p>
    <w:p w14:paraId="1F2F71B1" w14:textId="77777777" w:rsidR="00453FED" w:rsidRPr="00453FED" w:rsidRDefault="00A07D9A" w:rsidP="00453FED">
      <w:pPr>
        <w:pStyle w:val="ListParagraph"/>
        <w:numPr>
          <w:ilvl w:val="0"/>
          <w:numId w:val="8"/>
        </w:numPr>
        <w:ind w:left="360"/>
        <w:jc w:val="both"/>
        <w:rPr>
          <w:ins w:id="580" w:author="Microsoft Office User" w:date="2021-05-17T12:47:00Z"/>
          <w:rFonts w:ascii="Arial" w:eastAsia="Times New Roman" w:hAnsi="Arial" w:cs="Arial"/>
          <w:b/>
          <w:bCs/>
          <w:color w:val="000000"/>
          <w:sz w:val="20"/>
          <w:szCs w:val="20"/>
          <w:rPrChange w:id="581" w:author="Microsoft Office User" w:date="2021-05-17T12:47:00Z">
            <w:rPr>
              <w:ins w:id="582" w:author="Microsoft Office User" w:date="2021-05-17T12:47:00Z"/>
              <w:rFonts w:ascii="Arial" w:eastAsia="Times New Roman" w:hAnsi="Arial" w:cs="Arial"/>
              <w:color w:val="000000"/>
              <w:sz w:val="20"/>
              <w:szCs w:val="20"/>
            </w:rPr>
          </w:rPrChange>
        </w:rPr>
      </w:pPr>
      <w:ins w:id="583" w:author="Microsoft Office User" w:date="2021-05-11T14:54:00Z">
        <w:r w:rsidRPr="000A7884">
          <w:rPr>
            <w:rFonts w:ascii="Arial" w:eastAsia="Times New Roman" w:hAnsi="Arial" w:cs="Arial"/>
            <w:color w:val="000000"/>
            <w:sz w:val="20"/>
            <w:szCs w:val="20"/>
          </w:rPr>
          <w:t xml:space="preserve">Gain control in auditory cortex during the task. Each histogram is the distribution of gain values in high and low contrast across </w:t>
        </w:r>
      </w:ins>
      <w:ins w:id="584" w:author="Microsoft Office User" w:date="2021-05-17T12:46:00Z">
        <w:r w:rsidR="00453FED">
          <w:rPr>
            <w:rFonts w:ascii="Arial" w:eastAsia="Times New Roman" w:hAnsi="Arial" w:cs="Arial"/>
            <w:color w:val="000000"/>
            <w:sz w:val="20"/>
            <w:szCs w:val="20"/>
          </w:rPr>
          <w:t>neurons with noise ratios below 100,</w:t>
        </w:r>
      </w:ins>
      <w:ins w:id="585" w:author="Microsoft Office User" w:date="2021-05-11T14:54:00Z">
        <w:r w:rsidRPr="000A7884">
          <w:rPr>
            <w:rFonts w:ascii="Arial" w:eastAsia="Times New Roman" w:hAnsi="Arial" w:cs="Arial"/>
            <w:color w:val="000000"/>
            <w:sz w:val="20"/>
            <w:szCs w:val="20"/>
          </w:rPr>
          <w:t xml:space="preserve"> recorded during behavior. Dashed vertical lines indicate the median of each distributions.</w:t>
        </w:r>
      </w:ins>
    </w:p>
    <w:p w14:paraId="2F8593EC" w14:textId="77777777" w:rsidR="00453FED" w:rsidRPr="00453FED" w:rsidRDefault="00A07D9A" w:rsidP="00453FED">
      <w:pPr>
        <w:pStyle w:val="ListParagraph"/>
        <w:numPr>
          <w:ilvl w:val="0"/>
          <w:numId w:val="8"/>
        </w:numPr>
        <w:ind w:left="360"/>
        <w:jc w:val="both"/>
        <w:rPr>
          <w:ins w:id="586" w:author="Microsoft Office User" w:date="2021-05-17T12:48:00Z"/>
          <w:rFonts w:ascii="Arial" w:eastAsia="Times New Roman" w:hAnsi="Arial" w:cs="Arial"/>
          <w:b/>
          <w:bCs/>
          <w:color w:val="000000"/>
          <w:sz w:val="20"/>
          <w:szCs w:val="20"/>
          <w:rPrChange w:id="587" w:author="Microsoft Office User" w:date="2021-05-17T12:48:00Z">
            <w:rPr>
              <w:ins w:id="588" w:author="Microsoft Office User" w:date="2021-05-17T12:48:00Z"/>
              <w:rFonts w:ascii="Arial" w:eastAsia="Times New Roman" w:hAnsi="Arial" w:cs="Arial"/>
              <w:color w:val="000000"/>
              <w:sz w:val="20"/>
              <w:szCs w:val="20"/>
            </w:rPr>
          </w:rPrChange>
        </w:rPr>
      </w:pPr>
      <w:ins w:id="589" w:author="Microsoft Office User" w:date="2021-05-11T14:54:00Z">
        <w:r w:rsidRPr="00453FED">
          <w:rPr>
            <w:rFonts w:ascii="Arial" w:eastAsia="Times New Roman" w:hAnsi="Arial" w:cs="Arial"/>
            <w:color w:val="000000"/>
            <w:sz w:val="20"/>
            <w:szCs w:val="20"/>
            <w:rPrChange w:id="590" w:author="Microsoft Office User" w:date="2021-05-17T12:47:00Z">
              <w:rPr/>
            </w:rPrChange>
          </w:rPr>
          <w:t>Relationship between gain and behavioral threshold. Each circle represents the</w:t>
        </w:r>
      </w:ins>
      <w:ins w:id="591" w:author="Microsoft Office User" w:date="2021-05-17T12:46:00Z">
        <w:r w:rsidR="00453FED" w:rsidRPr="00453FED">
          <w:rPr>
            <w:rFonts w:ascii="Arial" w:eastAsia="Times New Roman" w:hAnsi="Arial" w:cs="Arial"/>
            <w:color w:val="000000"/>
            <w:sz w:val="20"/>
            <w:szCs w:val="20"/>
            <w:rPrChange w:id="592" w:author="Microsoft Office User" w:date="2021-05-17T12:47:00Z">
              <w:rPr/>
            </w:rPrChange>
          </w:rPr>
          <w:t xml:space="preserve"> average</w:t>
        </w:r>
      </w:ins>
      <w:ins w:id="593" w:author="Microsoft Office User" w:date="2021-05-11T14:54:00Z">
        <w:r w:rsidRPr="00453FED">
          <w:rPr>
            <w:rFonts w:ascii="Arial" w:eastAsia="Times New Roman" w:hAnsi="Arial" w:cs="Arial"/>
            <w:color w:val="000000"/>
            <w:sz w:val="20"/>
            <w:szCs w:val="20"/>
            <w:rPrChange w:id="594" w:author="Microsoft Office User" w:date="2021-05-17T12:47:00Z">
              <w:rPr/>
            </w:rPrChange>
          </w:rPr>
          <w:t xml:space="preserve"> gain and behavioral threshold for each mouse for each contrast (as indicated by the circle fill color). </w:t>
        </w:r>
      </w:ins>
      <w:ins w:id="595" w:author="Microsoft Office User" w:date="2021-05-17T12:47:00Z">
        <w:r w:rsidR="00453FED" w:rsidRPr="00453FED">
          <w:rPr>
            <w:rFonts w:ascii="Arial" w:eastAsia="Times New Roman" w:hAnsi="Arial" w:cs="Arial"/>
            <w:color w:val="000000"/>
            <w:sz w:val="20"/>
            <w:szCs w:val="20"/>
            <w:rPrChange w:id="596" w:author="Microsoft Office User" w:date="2021-05-17T12:47:00Z">
              <w:rPr/>
            </w:rPrChange>
          </w:rPr>
          <w:t xml:space="preserve">Gain values were averaged over target selective neurons. </w:t>
        </w:r>
      </w:ins>
      <w:ins w:id="597" w:author="Microsoft Office User" w:date="2021-05-11T14:54:00Z">
        <w:r w:rsidRPr="00453FED">
          <w:rPr>
            <w:rFonts w:ascii="Arial" w:eastAsia="Times New Roman" w:hAnsi="Arial" w:cs="Arial"/>
            <w:color w:val="000000"/>
            <w:sz w:val="20"/>
            <w:szCs w:val="20"/>
            <w:rPrChange w:id="598" w:author="Microsoft Office User" w:date="2021-05-17T12:47:00Z">
              <w:rPr/>
            </w:rPrChange>
          </w:rPr>
          <w:t>Grey lines and shaded areas indicate the linear regression fit across contrasts, +- the 95% confidence interval.</w:t>
        </w:r>
      </w:ins>
    </w:p>
    <w:p w14:paraId="098E3490" w14:textId="36EC9643" w:rsidR="00453FED" w:rsidRPr="00453FED" w:rsidRDefault="00453FED">
      <w:pPr>
        <w:pStyle w:val="ListParagraph"/>
        <w:numPr>
          <w:ilvl w:val="0"/>
          <w:numId w:val="8"/>
        </w:numPr>
        <w:ind w:left="360"/>
        <w:jc w:val="both"/>
        <w:rPr>
          <w:ins w:id="599" w:author="Microsoft Office User" w:date="2021-05-17T12:47:00Z"/>
          <w:rFonts w:ascii="Arial" w:eastAsia="Times New Roman" w:hAnsi="Arial" w:cs="Arial"/>
          <w:b/>
          <w:bCs/>
          <w:color w:val="000000"/>
          <w:sz w:val="20"/>
          <w:szCs w:val="20"/>
          <w:rPrChange w:id="600" w:author="Microsoft Office User" w:date="2021-05-17T12:47:00Z">
            <w:rPr>
              <w:ins w:id="601" w:author="Microsoft Office User" w:date="2021-05-17T12:47:00Z"/>
            </w:rPr>
          </w:rPrChange>
        </w:rPr>
        <w:pPrChange w:id="602" w:author="Microsoft Office User" w:date="2021-05-17T12:47:00Z">
          <w:pPr>
            <w:pStyle w:val="ListParagraph"/>
          </w:pPr>
        </w:pPrChange>
      </w:pPr>
      <w:ins w:id="603" w:author="Microsoft Office User" w:date="2021-05-17T12:48:00Z">
        <w:r>
          <w:rPr>
            <w:rFonts w:ascii="Arial" w:eastAsia="Times New Roman" w:hAnsi="Arial" w:cs="Arial"/>
            <w:color w:val="000000"/>
            <w:sz w:val="20"/>
            <w:szCs w:val="20"/>
          </w:rPr>
          <w:t xml:space="preserve">Relationship between gain and behavioral slope. Appearance as in </w:t>
        </w:r>
        <w:r>
          <w:rPr>
            <w:rFonts w:ascii="Arial" w:eastAsia="Times New Roman" w:hAnsi="Arial" w:cs="Arial"/>
            <w:b/>
            <w:bCs/>
            <w:color w:val="000000"/>
            <w:sz w:val="20"/>
            <w:szCs w:val="20"/>
          </w:rPr>
          <w:t>g</w:t>
        </w:r>
        <w:r>
          <w:rPr>
            <w:rFonts w:ascii="Arial" w:eastAsia="Times New Roman" w:hAnsi="Arial" w:cs="Arial"/>
            <w:color w:val="000000"/>
            <w:sz w:val="20"/>
            <w:szCs w:val="20"/>
          </w:rPr>
          <w:t>.</w:t>
        </w:r>
      </w:ins>
      <w:ins w:id="604" w:author="Microsoft Office User" w:date="2021-05-11T14:54:00Z">
        <w:r w:rsidR="00A07D9A" w:rsidRPr="00453FED">
          <w:rPr>
            <w:rFonts w:ascii="Arial" w:eastAsia="Times New Roman" w:hAnsi="Arial" w:cs="Arial"/>
            <w:color w:val="000000"/>
            <w:sz w:val="20"/>
            <w:szCs w:val="20"/>
            <w:rPrChange w:id="605" w:author="Microsoft Office User" w:date="2021-05-17T12:47:00Z">
              <w:rPr/>
            </w:rPrChange>
          </w:rPr>
          <w:t xml:space="preserve"> </w:t>
        </w:r>
      </w:ins>
      <w:ins w:id="606" w:author="Microsoft Office User" w:date="2021-05-17T12:47:00Z">
        <w:r w:rsidRPr="00453FED">
          <w:rPr>
            <w:rFonts w:ascii="Arial" w:eastAsia="Times New Roman" w:hAnsi="Arial" w:cs="Arial"/>
            <w:color w:val="000000"/>
            <w:sz w:val="20"/>
            <w:szCs w:val="20"/>
            <w:rPrChange w:id="607" w:author="Microsoft Office User" w:date="2021-05-17T12:47:00Z">
              <w:rPr/>
            </w:rPrChange>
          </w:rPr>
          <w:t xml:space="preserve"> </w:t>
        </w:r>
      </w:ins>
    </w:p>
    <w:p w14:paraId="5CCD112A" w14:textId="43A14A51" w:rsidR="00435193" w:rsidRPr="00453FED" w:rsidDel="00A07D9A" w:rsidRDefault="005D7786">
      <w:pPr>
        <w:rPr>
          <w:del w:id="608" w:author="Microsoft Office User" w:date="2021-05-11T14:52:00Z"/>
          <w:rFonts w:ascii="Arial" w:eastAsia="Times New Roman" w:hAnsi="Arial" w:cs="Arial"/>
          <w:b/>
          <w:bCs/>
          <w:color w:val="000000"/>
          <w:sz w:val="20"/>
          <w:szCs w:val="20"/>
          <w:rPrChange w:id="609" w:author="Microsoft Office User" w:date="2021-05-17T12:47:00Z">
            <w:rPr>
              <w:del w:id="610" w:author="Microsoft Office User" w:date="2021-05-11T14:52:00Z"/>
              <w:b/>
              <w:bCs/>
              <w:sz w:val="22"/>
              <w:szCs w:val="22"/>
            </w:rPr>
          </w:rPrChange>
        </w:rPr>
        <w:pPrChange w:id="611" w:author="Microsoft Office User" w:date="2021-05-17T12:47:00Z">
          <w:pPr>
            <w:jc w:val="both"/>
          </w:pPr>
        </w:pPrChange>
      </w:pPr>
      <w:del w:id="612" w:author="Microsoft Office User" w:date="2021-05-11T14:52:00Z">
        <w:r w:rsidDel="00A07D9A">
          <w:rPr>
            <w:noProof/>
            <w:sz w:val="22"/>
            <w:szCs w:val="22"/>
          </w:rPr>
          <w:drawing>
            <wp:anchor distT="0" distB="0" distL="114300" distR="114300" simplePos="0" relativeHeight="251661312" behindDoc="0" locked="0" layoutInCell="1" allowOverlap="1" wp14:anchorId="62C7EAFB" wp14:editId="0B73D85F">
              <wp:simplePos x="0" y="0"/>
              <wp:positionH relativeFrom="column">
                <wp:align>center</wp:align>
              </wp:positionH>
              <wp:positionV relativeFrom="paragraph">
                <wp:posOffset>0</wp:posOffset>
              </wp:positionV>
              <wp:extent cx="4645152" cy="5541264"/>
              <wp:effectExtent l="0" t="0" r="3175" b="0"/>
              <wp:wrapTopAndBottom/>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45152" cy="5541264"/>
                      </a:xfrm>
                      <a:prstGeom prst="rect">
                        <a:avLst/>
                      </a:prstGeom>
                    </pic:spPr>
                  </pic:pic>
                </a:graphicData>
              </a:graphic>
              <wp14:sizeRelH relativeFrom="margin">
                <wp14:pctWidth>0</wp14:pctWidth>
              </wp14:sizeRelH>
              <wp14:sizeRelV relativeFrom="margin">
                <wp14:pctHeight>0</wp14:pctHeight>
              </wp14:sizeRelV>
            </wp:anchor>
          </w:drawing>
        </w:r>
        <w:r w:rsidRPr="00453FED" w:rsidDel="00A07D9A">
          <w:rPr>
            <w:rFonts w:ascii="Arial" w:eastAsia="Times New Roman" w:hAnsi="Arial" w:cs="Arial"/>
            <w:b/>
            <w:bCs/>
            <w:color w:val="000000"/>
            <w:sz w:val="22"/>
            <w:szCs w:val="22"/>
            <w:rPrChange w:id="613" w:author="Microsoft Office User" w:date="2021-05-17T12:47:00Z">
              <w:rPr>
                <w:b/>
                <w:bCs/>
                <w:sz w:val="22"/>
                <w:szCs w:val="22"/>
              </w:rPr>
            </w:rPrChange>
          </w:rPr>
          <w:delText>Figure 4.</w:delText>
        </w:r>
      </w:del>
    </w:p>
    <w:p w14:paraId="7B1405B5" w14:textId="5EF581E5" w:rsidR="005D7786" w:rsidDel="00A07D9A" w:rsidRDefault="005D7786">
      <w:pPr>
        <w:rPr>
          <w:del w:id="614" w:author="Microsoft Office User" w:date="2021-05-11T14:52:00Z"/>
          <w:b/>
          <w:bCs/>
          <w:sz w:val="22"/>
          <w:szCs w:val="22"/>
        </w:rPr>
        <w:pPrChange w:id="615" w:author="Microsoft Office User" w:date="2021-05-17T12:47:00Z">
          <w:pPr>
            <w:jc w:val="both"/>
          </w:pPr>
        </w:pPrChange>
      </w:pPr>
    </w:p>
    <w:p w14:paraId="62C15B6B" w14:textId="0C498D49" w:rsidR="005D7786" w:rsidRPr="00E56240" w:rsidDel="00A07D9A" w:rsidRDefault="005D7786">
      <w:pPr>
        <w:rPr>
          <w:del w:id="616" w:author="Microsoft Office User" w:date="2021-05-11T14:52:00Z"/>
          <w:b/>
          <w:bCs/>
        </w:rPr>
        <w:pPrChange w:id="617" w:author="Microsoft Office User" w:date="2021-05-17T12:47:00Z">
          <w:pPr>
            <w:pStyle w:val="ListParagraph"/>
            <w:numPr>
              <w:numId w:val="7"/>
            </w:numPr>
            <w:ind w:left="360" w:hanging="360"/>
            <w:jc w:val="both"/>
          </w:pPr>
        </w:pPrChange>
      </w:pPr>
      <w:del w:id="618" w:author="Microsoft Office User" w:date="2021-05-11T14:52:00Z">
        <w:r w:rsidRPr="00E56240" w:rsidDel="00A07D9A">
          <w:delText>Experimental setup for chronic ACtx recordings from behaving mice.</w:delText>
        </w:r>
      </w:del>
    </w:p>
    <w:p w14:paraId="2EDD074A" w14:textId="1A383EF3" w:rsidR="005D7786" w:rsidRPr="00E56240" w:rsidDel="00A07D9A" w:rsidRDefault="005D7786">
      <w:pPr>
        <w:rPr>
          <w:del w:id="619" w:author="Microsoft Office User" w:date="2021-05-11T14:52:00Z"/>
          <w:b/>
          <w:bCs/>
        </w:rPr>
        <w:pPrChange w:id="620" w:author="Microsoft Office User" w:date="2021-05-17T12:47:00Z">
          <w:pPr>
            <w:pStyle w:val="ListParagraph"/>
            <w:numPr>
              <w:numId w:val="7"/>
            </w:numPr>
            <w:ind w:left="360" w:hanging="360"/>
            <w:jc w:val="both"/>
          </w:pPr>
        </w:pPrChange>
      </w:pPr>
      <w:del w:id="621" w:author="Microsoft Office User" w:date="2021-05-11T14:52:00Z">
        <w:r w:rsidRPr="00E56240" w:rsidDel="00A07D9A">
          <w:delText xml:space="preserve">Example spiking responses to targets and noise in low contrast during behavior. The top portion of the plot is a spike raster ordered by target identity. Colored bars indicate the target volume, grey bars indicate noise only trials. The bottom portion of the plot contains spike rates for each target condition, averaged over trials and smoothed with a </w:delText>
        </w:r>
        <w:r w:rsidDel="00A07D9A">
          <w:delText>2</w:delText>
        </w:r>
        <w:r w:rsidRPr="00E56240" w:rsidDel="00A07D9A">
          <w:delText xml:space="preserve">ms standard deviation Gaussian kernel. </w:delText>
        </w:r>
        <w:r w:rsidRPr="00E56240" w:rsidDel="00A07D9A">
          <w:rPr>
            <w:i/>
            <w:iCs/>
          </w:rPr>
          <w:delText>Inset:</w:delText>
        </w:r>
        <w:r w:rsidRPr="00E56240" w:rsidDel="00A07D9A">
          <w:delText xml:space="preserve"> Grey solid line indicates the behavioral percent correct for this session. Closed circles and the solid blue line indicate the performance of an ideal observer in discriminating between noise responses and target responses at each volume. Circle colors indicate the presented volume. The dashed horizontal line indicates chan</w:delText>
        </w:r>
        <w:r w:rsidDel="00A07D9A">
          <w:delText>c</w:delText>
        </w:r>
        <w:r w:rsidRPr="00E56240" w:rsidDel="00A07D9A">
          <w:delText>e performance (0.5). Error bars are the 95% confidence interval of ideal observer performance as assessed through a bootstrap procedure.</w:delText>
        </w:r>
      </w:del>
    </w:p>
    <w:p w14:paraId="706D7F8A" w14:textId="47B41DD7" w:rsidR="005D7786" w:rsidRPr="00E56240" w:rsidDel="00A07D9A" w:rsidRDefault="005D7786">
      <w:pPr>
        <w:rPr>
          <w:del w:id="622" w:author="Microsoft Office User" w:date="2021-05-11T14:52:00Z"/>
          <w:b/>
          <w:bCs/>
        </w:rPr>
        <w:pPrChange w:id="623" w:author="Microsoft Office User" w:date="2021-05-17T12:47:00Z">
          <w:pPr>
            <w:pStyle w:val="ListParagraph"/>
            <w:numPr>
              <w:numId w:val="7"/>
            </w:numPr>
            <w:ind w:left="360" w:hanging="360"/>
            <w:jc w:val="both"/>
          </w:pPr>
        </w:pPrChange>
      </w:pPr>
      <w:del w:id="624" w:author="Microsoft Office User" w:date="2021-05-11T14:52:00Z">
        <w:r w:rsidRPr="00E56240" w:rsidDel="00A07D9A">
          <w:delText>Neurograms of populations of simultaneously recorded neurons during a low contrast and high contrast session from the same mouse. Neurons are plotted along the ordinate, while target volume is plotted along the abscissa. Within each plot, shade indicates the neural response to each target, with the average response to noise alone subtracted. White indicates no change in firing rate, blue/red indicate increases in firing rate relative to the noise response, and cyan indicates suppression below the noise response. Asterix indicates the responses of the neuron in panel b).</w:delText>
        </w:r>
      </w:del>
    </w:p>
    <w:p w14:paraId="33C2D349" w14:textId="45D45948" w:rsidR="005D7786" w:rsidRPr="00E56240" w:rsidDel="00A07D9A" w:rsidRDefault="005D7786">
      <w:pPr>
        <w:rPr>
          <w:del w:id="625" w:author="Microsoft Office User" w:date="2021-05-11T14:52:00Z"/>
          <w:b/>
          <w:bCs/>
        </w:rPr>
        <w:pPrChange w:id="626" w:author="Microsoft Office User" w:date="2021-05-17T12:47:00Z">
          <w:pPr>
            <w:pStyle w:val="ListParagraph"/>
            <w:numPr>
              <w:numId w:val="7"/>
            </w:numPr>
            <w:ind w:left="360" w:hanging="360"/>
            <w:jc w:val="both"/>
          </w:pPr>
        </w:pPrChange>
      </w:pPr>
      <w:del w:id="627" w:author="Microsoft Office User" w:date="2021-05-11T14:52:00Z">
        <w:r w:rsidRPr="00E56240" w:rsidDel="00A07D9A">
          <w:delText xml:space="preserve">Discriminating targets from noise using population responses. </w:delText>
        </w:r>
        <w:r w:rsidRPr="00E56240" w:rsidDel="00A07D9A">
          <w:rPr>
            <w:i/>
            <w:iCs/>
          </w:rPr>
          <w:delText xml:space="preserve">Left: </w:delText>
        </w:r>
        <w:r w:rsidRPr="00E56240" w:rsidDel="00A07D9A">
          <w:delText xml:space="preserve">schematic of coding direction analysis. In high dimensional neural space, noise trials are represented as a gray point cloud, while target responses are represented </w:delText>
        </w:r>
      </w:del>
      <w:del w:id="628" w:author="Microsoft Office User" w:date="2021-05-07T11:59:00Z">
        <w:r w:rsidRPr="00E56240" w:rsidDel="00F87B96">
          <w:delText xml:space="preserve">by </w:delText>
        </w:r>
      </w:del>
      <w:del w:id="629" w:author="Microsoft Office User" w:date="2021-05-11T14:52:00Z">
        <w:r w:rsidRPr="00E56240" w:rsidDel="00A07D9A">
          <w:delText>a blue point cloud. The coding direction (CD) is the</w:delText>
        </w:r>
        <w:r w:rsidDel="00A07D9A">
          <w:delText xml:space="preserve"> vector defining</w:delText>
        </w:r>
        <w:r w:rsidRPr="00E56240" w:rsidDel="00A07D9A">
          <w:delText xml:space="preserve"> </w:delText>
        </w:r>
        <w:r w:rsidDel="00A07D9A">
          <w:delText>the average difference between</w:delText>
        </w:r>
        <w:r w:rsidRPr="00E56240" w:rsidDel="00A07D9A">
          <w:delText xml:space="preserve"> these two point clouds </w:delText>
        </w:r>
        <w:r w:rsidDel="00A07D9A">
          <w:delText>as</w:delText>
        </w:r>
        <w:r w:rsidRPr="00E56240" w:rsidDel="00A07D9A">
          <w:delText xml:space="preserve"> indicated by the arrow. </w:delText>
        </w:r>
        <w:r w:rsidRPr="00E56240" w:rsidDel="00A07D9A">
          <w:rPr>
            <w:i/>
            <w:iCs/>
          </w:rPr>
          <w:delText>Right:</w:delText>
        </w:r>
        <w:r w:rsidRPr="00E56240" w:rsidDel="00A07D9A">
          <w:delText xml:space="preserve"> trial distributions of projections along the coding direction for one session (session CA118-200</w:delText>
        </w:r>
        <w:r w:rsidDel="00A07D9A">
          <w:delText>707</w:delText>
        </w:r>
        <w:r w:rsidRPr="00E56240" w:rsidDel="00A07D9A">
          <w:delText xml:space="preserve">, as plotted in </w:delText>
        </w:r>
        <w:r w:rsidRPr="00F87B96" w:rsidDel="00A07D9A">
          <w:rPr>
            <w:b/>
            <w:bCs/>
            <w:rPrChange w:id="630" w:author="Microsoft Office User" w:date="2021-05-07T12:00:00Z">
              <w:rPr>
                <w:rFonts w:ascii="Arial" w:eastAsia="Times New Roman" w:hAnsi="Arial" w:cs="Arial"/>
                <w:color w:val="000000"/>
                <w:sz w:val="20"/>
                <w:szCs w:val="20"/>
              </w:rPr>
            </w:rPrChange>
          </w:rPr>
          <w:delText>c</w:delText>
        </w:r>
        <w:r w:rsidRPr="00E56240" w:rsidDel="00A07D9A">
          <w:delText xml:space="preserve">). The blue distribution is the average projection value in a 40ms window after presentation of 20 dB </w:delText>
        </w:r>
        <w:r w:rsidDel="00A07D9A">
          <w:delText>SNR</w:delText>
        </w:r>
        <w:r w:rsidRPr="00E56240" w:rsidDel="00A07D9A">
          <w:delText xml:space="preserve"> targets. The gray distribution is the average projection value in the same window during noise only trials. The vertical </w:delText>
        </w:r>
        <w:r w:rsidDel="00A07D9A">
          <w:delText>red</w:delText>
        </w:r>
        <w:r w:rsidRPr="00E56240" w:rsidDel="00A07D9A">
          <w:delText xml:space="preserve"> line is the criterion which yielded the highest performance in predicting target presence across all trials.</w:delText>
        </w:r>
      </w:del>
    </w:p>
    <w:p w14:paraId="54305EA0" w14:textId="2A44661C" w:rsidR="005D7786" w:rsidRPr="00E56240" w:rsidDel="00A07D9A" w:rsidRDefault="005D7786">
      <w:pPr>
        <w:rPr>
          <w:del w:id="631" w:author="Microsoft Office User" w:date="2021-05-11T14:52:00Z"/>
          <w:b/>
          <w:bCs/>
        </w:rPr>
        <w:pPrChange w:id="632" w:author="Microsoft Office User" w:date="2021-05-17T12:47:00Z">
          <w:pPr>
            <w:pStyle w:val="ListParagraph"/>
            <w:numPr>
              <w:numId w:val="7"/>
            </w:numPr>
            <w:ind w:left="360" w:hanging="360"/>
            <w:jc w:val="both"/>
          </w:pPr>
        </w:pPrChange>
      </w:pPr>
      <w:del w:id="633" w:author="Microsoft Office User" w:date="2021-05-11T14:52:00Z">
        <w:r w:rsidRPr="00E56240" w:rsidDel="00A07D9A">
          <w:delText xml:space="preserve">Example neurometric and psychometric curves. </w:delText>
        </w:r>
        <w:r w:rsidRPr="00E56240" w:rsidDel="00A07D9A">
          <w:rPr>
            <w:i/>
            <w:iCs/>
          </w:rPr>
          <w:delText xml:space="preserve">Left: </w:delText>
        </w:r>
        <w:r w:rsidRPr="00E56240" w:rsidDel="00A07D9A">
          <w:delText xml:space="preserve">Low contrast curves. </w:delText>
        </w:r>
        <w:r w:rsidDel="00A07D9A">
          <w:delText>Light blue</w:delText>
        </w:r>
        <w:r w:rsidRPr="00E56240" w:rsidDel="00A07D9A">
          <w:delText xml:space="preserve"> circles and solid lines indicate psychometric performance and a logistic fit, respectively. </w:delText>
        </w:r>
        <w:r w:rsidDel="00A07D9A">
          <w:delText>Dark blue</w:delText>
        </w:r>
        <w:r w:rsidRPr="00E56240" w:rsidDel="00A07D9A">
          <w:delText xml:space="preserve"> </w:delText>
        </w:r>
        <w:r w:rsidDel="00A07D9A">
          <w:delText>circles</w:delText>
        </w:r>
        <w:r w:rsidRPr="00E56240" w:rsidDel="00A07D9A">
          <w:delText xml:space="preserve"> and </w:delText>
        </w:r>
        <w:r w:rsidDel="00A07D9A">
          <w:delText>solid</w:delText>
        </w:r>
        <w:r w:rsidRPr="00E56240" w:rsidDel="00A07D9A">
          <w:delText xml:space="preserve"> lines indicate neurometric performance from the session plotted in </w:delText>
        </w:r>
        <w:r w:rsidRPr="00A917F9" w:rsidDel="00A07D9A">
          <w:rPr>
            <w:b/>
            <w:bCs/>
          </w:rPr>
          <w:delText>c</w:delText>
        </w:r>
      </w:del>
      <w:del w:id="634" w:author="Microsoft Office User" w:date="2021-05-07T12:00:00Z">
        <w:r w:rsidRPr="00A917F9" w:rsidDel="00F87B96">
          <w:rPr>
            <w:b/>
            <w:bCs/>
          </w:rPr>
          <w:delText>)</w:delText>
        </w:r>
      </w:del>
      <w:del w:id="635" w:author="Microsoft Office User" w:date="2021-05-11T14:52:00Z">
        <w:r w:rsidRPr="00E56240" w:rsidDel="00A07D9A">
          <w:delText xml:space="preserve">. The horizontal dashed line indicates chance performance (0.5). The arrow indicates the neural performance computed from the distributions and criterion plotted in </w:delText>
        </w:r>
        <w:r w:rsidRPr="00A917F9" w:rsidDel="00A07D9A">
          <w:rPr>
            <w:b/>
            <w:bCs/>
          </w:rPr>
          <w:delText>d</w:delText>
        </w:r>
      </w:del>
      <w:del w:id="636" w:author="Microsoft Office User" w:date="2021-05-07T12:00:00Z">
        <w:r w:rsidRPr="00A917F9" w:rsidDel="00F87B96">
          <w:rPr>
            <w:b/>
            <w:bCs/>
          </w:rPr>
          <w:delText>)</w:delText>
        </w:r>
      </w:del>
      <w:del w:id="637" w:author="Microsoft Office User" w:date="2021-05-11T14:52:00Z">
        <w:r w:rsidRPr="00E56240" w:rsidDel="00A07D9A">
          <w:delText xml:space="preserve">. </w:delText>
        </w:r>
        <w:r w:rsidRPr="00E56240" w:rsidDel="00A07D9A">
          <w:rPr>
            <w:i/>
            <w:iCs/>
          </w:rPr>
          <w:delText>Right:</w:delText>
        </w:r>
        <w:r w:rsidRPr="00E56240" w:rsidDel="00A07D9A">
          <w:delText xml:space="preserve"> High contrast curves </w:delText>
        </w:r>
        <w:r w:rsidDel="00A07D9A">
          <w:delText xml:space="preserve">from the same mouse </w:delText>
        </w:r>
        <w:r w:rsidRPr="00E56240" w:rsidDel="00A07D9A">
          <w:delText xml:space="preserve">for the session plotted in </w:delText>
        </w:r>
        <w:r w:rsidRPr="00A917F9" w:rsidDel="00A07D9A">
          <w:rPr>
            <w:b/>
            <w:bCs/>
          </w:rPr>
          <w:delText>c</w:delText>
        </w:r>
      </w:del>
      <w:del w:id="638" w:author="Microsoft Office User" w:date="2021-05-07T12:00:00Z">
        <w:r w:rsidRPr="00A917F9" w:rsidDel="00F87B96">
          <w:rPr>
            <w:b/>
            <w:bCs/>
          </w:rPr>
          <w:delText>)</w:delText>
        </w:r>
      </w:del>
      <w:del w:id="639" w:author="Microsoft Office User" w:date="2021-05-07T12:01:00Z">
        <w:r w:rsidRPr="00E56240" w:rsidDel="00F87B96">
          <w:delText xml:space="preserve"> (plot appearance as in left).</w:delText>
        </w:r>
      </w:del>
    </w:p>
    <w:p w14:paraId="5EAB086C" w14:textId="0FAA5E2A" w:rsidR="005D7786" w:rsidRPr="00E56240" w:rsidDel="00A07D9A" w:rsidRDefault="005D7786">
      <w:pPr>
        <w:rPr>
          <w:del w:id="640" w:author="Microsoft Office User" w:date="2021-05-11T14:52:00Z"/>
          <w:b/>
          <w:bCs/>
        </w:rPr>
        <w:pPrChange w:id="641" w:author="Microsoft Office User" w:date="2021-05-17T12:47:00Z">
          <w:pPr>
            <w:pStyle w:val="ListParagraph"/>
            <w:numPr>
              <w:numId w:val="7"/>
            </w:numPr>
            <w:ind w:left="360" w:hanging="360"/>
            <w:jc w:val="both"/>
          </w:pPr>
        </w:pPrChange>
      </w:pPr>
      <w:del w:id="642" w:author="Microsoft Office User" w:date="2021-05-11T14:52:00Z">
        <w:r w:rsidRPr="00E56240" w:rsidDel="00A07D9A">
          <w:delText xml:space="preserve">Average psychometric and neurometric functions across mice. </w:delText>
        </w:r>
        <w:r w:rsidDel="00A07D9A">
          <w:delText xml:space="preserve">Light </w:delText>
        </w:r>
        <w:r w:rsidRPr="00E56240" w:rsidDel="00A07D9A">
          <w:delText xml:space="preserve">circles indicate average behavioral performance, </w:delText>
        </w:r>
        <w:r w:rsidDel="00A07D9A">
          <w:delText>dark red and blue</w:delText>
        </w:r>
        <w:r w:rsidRPr="00E56240" w:rsidDel="00A07D9A">
          <w:delText xml:space="preserve"> </w:delText>
        </w:r>
        <w:r w:rsidDel="00A07D9A">
          <w:delText>circles</w:delText>
        </w:r>
        <w:r w:rsidRPr="00E56240" w:rsidDel="00A07D9A">
          <w:delText xml:space="preserve"> indicate average neural performance. </w:delText>
        </w:r>
        <w:r w:rsidDel="00A07D9A">
          <w:delText>Light solid</w:delText>
        </w:r>
        <w:r w:rsidRPr="00E56240" w:rsidDel="00A07D9A">
          <w:delText xml:space="preserve"> curves indicate logistic fits to average behavioral performance, while vertical lines indicate the fit thresholds. </w:delText>
        </w:r>
        <w:r w:rsidDel="00A07D9A">
          <w:delText>Dark solid</w:delText>
        </w:r>
        <w:r w:rsidRPr="00E56240" w:rsidDel="00A07D9A">
          <w:delText xml:space="preserve"> lines indicate fits and thresholds for the neural data. The dashed vertical line indicates chance performance.</w:delText>
        </w:r>
        <w:r w:rsidDel="00A07D9A">
          <w:delText xml:space="preserve"> Shades of blue and red indicate averages over low and high contrast respectively.</w:delText>
        </w:r>
      </w:del>
    </w:p>
    <w:p w14:paraId="626F1171" w14:textId="51B4A728" w:rsidR="005D7786" w:rsidRPr="00E56240" w:rsidDel="00A07D9A" w:rsidRDefault="005D7786">
      <w:pPr>
        <w:rPr>
          <w:del w:id="643" w:author="Microsoft Office User" w:date="2021-05-11T14:52:00Z"/>
          <w:b/>
          <w:bCs/>
        </w:rPr>
        <w:pPrChange w:id="644" w:author="Microsoft Office User" w:date="2021-05-17T12:47:00Z">
          <w:pPr>
            <w:pStyle w:val="ListParagraph"/>
            <w:numPr>
              <w:numId w:val="7"/>
            </w:numPr>
            <w:ind w:left="360" w:hanging="360"/>
            <w:jc w:val="both"/>
          </w:pPr>
        </w:pPrChange>
      </w:pPr>
      <w:del w:id="645" w:author="Microsoft Office User" w:date="2021-05-11T14:52:00Z">
        <w:r w:rsidRPr="00E56240" w:rsidDel="00A07D9A">
          <w:delText>Relationship between behavioral and neural thresholds. Each circle represents the average behavioral and neural threshold for each mouse for each contrast (as indicated by the circle fill color). Grey lines and shaded areas indicate the linear regression fit across contrasts, +- the 95% confidence interval. The solid black line indicates unity.</w:delText>
        </w:r>
        <w:r w:rsidDel="00A07D9A">
          <w:delText xml:space="preserve"> Inset text indicates the significance of linear fits between all data points (black), low contrast data points only (blue), or high contrast data points only (red).</w:delText>
        </w:r>
      </w:del>
    </w:p>
    <w:p w14:paraId="59FCFFB4" w14:textId="7CE29E2C" w:rsidR="005D7786" w:rsidRPr="00A917F9" w:rsidDel="00A07D9A" w:rsidRDefault="005D7786">
      <w:pPr>
        <w:rPr>
          <w:del w:id="646" w:author="Microsoft Office User" w:date="2021-05-11T14:52:00Z"/>
          <w:b/>
          <w:bCs/>
        </w:rPr>
        <w:pPrChange w:id="647" w:author="Microsoft Office User" w:date="2021-05-17T12:47:00Z">
          <w:pPr>
            <w:pStyle w:val="ListParagraph"/>
            <w:numPr>
              <w:numId w:val="7"/>
            </w:numPr>
            <w:ind w:left="360" w:hanging="360"/>
            <w:jc w:val="both"/>
          </w:pPr>
        </w:pPrChange>
      </w:pPr>
      <w:del w:id="648" w:author="Microsoft Office User" w:date="2021-05-11T14:52:00Z">
        <w:r w:rsidRPr="00E56240" w:rsidDel="00A07D9A">
          <w:delText xml:space="preserve">Relationship between behavioral and neural slopes. Appearance as in </w:delText>
        </w:r>
        <w:r w:rsidRPr="00F87B96" w:rsidDel="00A07D9A">
          <w:rPr>
            <w:b/>
            <w:bCs/>
            <w:rPrChange w:id="649" w:author="Microsoft Office User" w:date="2021-05-07T12:00:00Z">
              <w:rPr>
                <w:rFonts w:ascii="Arial" w:eastAsia="Times New Roman" w:hAnsi="Arial" w:cs="Arial"/>
                <w:color w:val="000000"/>
                <w:sz w:val="20"/>
                <w:szCs w:val="20"/>
              </w:rPr>
            </w:rPrChange>
          </w:rPr>
          <w:delText>g</w:delText>
        </w:r>
        <w:r w:rsidRPr="00E56240" w:rsidDel="00A07D9A">
          <w:delText>).</w:delText>
        </w:r>
      </w:del>
    </w:p>
    <w:p w14:paraId="59EA8C8F" w14:textId="4B5924C9" w:rsidR="005D7786" w:rsidRPr="00A917F9" w:rsidDel="00A07D9A" w:rsidRDefault="005D7786">
      <w:pPr>
        <w:rPr>
          <w:del w:id="650" w:author="Microsoft Office User" w:date="2021-05-11T14:52:00Z"/>
          <w:b/>
          <w:bCs/>
        </w:rPr>
        <w:pPrChange w:id="651" w:author="Microsoft Office User" w:date="2021-05-17T12:47:00Z">
          <w:pPr>
            <w:pStyle w:val="ListParagraph"/>
            <w:numPr>
              <w:numId w:val="7"/>
            </w:numPr>
            <w:ind w:left="360" w:hanging="360"/>
            <w:jc w:val="both"/>
          </w:pPr>
        </w:pPrChange>
      </w:pPr>
      <w:del w:id="652" w:author="Microsoft Office User" w:date="2021-05-11T14:52:00Z">
        <w:r w:rsidDel="00A07D9A">
          <w:delText xml:space="preserve">Population decoder performance while varying contrast transition, and target timing relative to the transition (indicated by the dashed vertical black line at 0s). Ticks on the abscissa indicate average target time from the transition in milliseconds. Solid lines and circles indicate the percent correct performance of a target decoder after a switch low contrast (blue) or high contrast (red). Errorbars indicate S.E.M. over sessions. Horizontal lines significant changes in performance between the first target presentation time and subsequent target presentation times, as assessed by </w:delText>
        </w:r>
        <w:r w:rsidR="003C75FD" w:rsidDel="00A07D9A">
          <w:delText>Wilcoxon S</w:delText>
        </w:r>
        <w:r w:rsidDel="00A07D9A">
          <w:delText>ig</w:delText>
        </w:r>
        <w:r w:rsidR="003C75FD" w:rsidDel="00A07D9A">
          <w:delText>n-</w:delText>
        </w:r>
        <w:r w:rsidDel="00A07D9A">
          <w:delText>rank tests with false discovery rate correction for multiple comparisons. The span of the lines indicates the target times being compared, while the color of the lines indicates whether the test was performed within high contrast (red) or low contrast (blue).</w:delText>
        </w:r>
      </w:del>
    </w:p>
    <w:p w14:paraId="161F2092" w14:textId="47A40F89" w:rsidR="005D7786" w:rsidRPr="00E56240" w:rsidDel="00A07D9A" w:rsidRDefault="005D7786">
      <w:pPr>
        <w:rPr>
          <w:del w:id="653" w:author="Microsoft Office User" w:date="2021-05-11T14:52:00Z"/>
          <w:b/>
          <w:bCs/>
        </w:rPr>
        <w:pPrChange w:id="654" w:author="Microsoft Office User" w:date="2021-05-17T12:47:00Z">
          <w:pPr>
            <w:pStyle w:val="ListParagraph"/>
            <w:numPr>
              <w:numId w:val="7"/>
            </w:numPr>
            <w:ind w:left="360" w:hanging="360"/>
            <w:jc w:val="both"/>
          </w:pPr>
        </w:pPrChange>
      </w:pPr>
      <w:del w:id="655" w:author="Microsoft Office User" w:date="2021-05-11T14:52:00Z">
        <w:r w:rsidDel="00A07D9A">
          <w:delText>Adaptation time constants of exponentials fitted to the average neural decoder performance for each mouse in each contrast. Blue and red circles indicate the adaptation time constants from neural populations for each mouse in low and high contrast respectively. Solid black lines indicate time constants from the same mouse.</w:delText>
        </w:r>
      </w:del>
    </w:p>
    <w:p w14:paraId="5B3A2302" w14:textId="77777777" w:rsidR="00A07D9A" w:rsidRDefault="00A07D9A">
      <w:pPr>
        <w:rPr>
          <w:ins w:id="656" w:author="Microsoft Office User" w:date="2021-05-11T14:54:00Z"/>
          <w:b/>
          <w:bCs/>
          <w:sz w:val="22"/>
          <w:szCs w:val="22"/>
        </w:rPr>
        <w:pPrChange w:id="657" w:author="Microsoft Office User" w:date="2021-05-17T12:47:00Z">
          <w:pPr>
            <w:jc w:val="both"/>
          </w:pPr>
        </w:pPrChange>
      </w:pPr>
    </w:p>
    <w:p w14:paraId="117FEF27" w14:textId="77777777" w:rsidR="00A07D9A" w:rsidRDefault="00A07D9A" w:rsidP="00747CC2">
      <w:pPr>
        <w:jc w:val="both"/>
        <w:rPr>
          <w:ins w:id="658" w:author="Microsoft Office User" w:date="2021-05-11T14:54:00Z"/>
          <w:rFonts w:ascii="Arial" w:eastAsia="Times New Roman" w:hAnsi="Arial" w:cs="Arial"/>
          <w:b/>
          <w:bCs/>
          <w:color w:val="000000"/>
          <w:sz w:val="22"/>
          <w:szCs w:val="22"/>
        </w:rPr>
      </w:pPr>
    </w:p>
    <w:p w14:paraId="38DE997F" w14:textId="2A581DE7" w:rsidR="00747CC2" w:rsidRDefault="005D7786" w:rsidP="00747CC2">
      <w:pPr>
        <w:jc w:val="both"/>
        <w:rPr>
          <w:rFonts w:ascii="Arial" w:eastAsia="Times New Roman" w:hAnsi="Arial" w:cs="Arial"/>
          <w:b/>
          <w:bCs/>
          <w:color w:val="000000"/>
          <w:sz w:val="22"/>
          <w:szCs w:val="22"/>
        </w:rPr>
      </w:pPr>
      <w:r w:rsidRPr="00A07D9A">
        <w:rPr>
          <w:rFonts w:ascii="Arial" w:eastAsia="Times New Roman" w:hAnsi="Arial" w:cs="Arial"/>
          <w:sz w:val="22"/>
          <w:szCs w:val="22"/>
          <w:rPrChange w:id="659" w:author="Microsoft Office User" w:date="2021-05-11T14:54:00Z">
            <w:rPr>
              <w:rFonts w:ascii="Arial" w:eastAsia="Times New Roman" w:hAnsi="Arial" w:cs="Arial"/>
              <w:b/>
              <w:bCs/>
              <w:color w:val="000000"/>
              <w:sz w:val="22"/>
              <w:szCs w:val="22"/>
            </w:rPr>
          </w:rPrChange>
        </w:rPr>
        <w:br w:type="page"/>
      </w:r>
      <w:r w:rsidR="000A7884">
        <w:rPr>
          <w:rFonts w:ascii="Arial" w:eastAsia="Times New Roman" w:hAnsi="Arial" w:cs="Arial"/>
          <w:b/>
          <w:bCs/>
          <w:color w:val="000000"/>
          <w:sz w:val="22"/>
          <w:szCs w:val="22"/>
        </w:rPr>
        <w:lastRenderedPageBreak/>
        <w:t>Discussion</w:t>
      </w:r>
    </w:p>
    <w:p w14:paraId="4EB37EC5" w14:textId="1E6A205F" w:rsidR="00747CC2" w:rsidRDefault="00747CC2" w:rsidP="00747CC2">
      <w:pPr>
        <w:jc w:val="both"/>
        <w:rPr>
          <w:rFonts w:ascii="Arial" w:eastAsia="Times New Roman" w:hAnsi="Arial" w:cs="Arial"/>
          <w:sz w:val="22"/>
          <w:szCs w:val="22"/>
        </w:rPr>
      </w:pPr>
      <w:r>
        <w:rPr>
          <w:rFonts w:ascii="Arial" w:eastAsia="Times New Roman" w:hAnsi="Arial" w:cs="Arial"/>
          <w:sz w:val="22"/>
          <w:szCs w:val="22"/>
        </w:rPr>
        <w:tab/>
      </w:r>
      <w:r w:rsidRPr="005B538C">
        <w:rPr>
          <w:rFonts w:ascii="Arial" w:eastAsia="Times New Roman" w:hAnsi="Arial" w:cs="Arial"/>
          <w:sz w:val="22"/>
          <w:szCs w:val="22"/>
        </w:rPr>
        <w:t xml:space="preserve">On daily basis, we navigate through </w:t>
      </w:r>
      <w:r>
        <w:rPr>
          <w:rFonts w:ascii="Arial" w:eastAsia="Times New Roman" w:hAnsi="Arial" w:cs="Arial"/>
          <w:sz w:val="22"/>
          <w:szCs w:val="22"/>
        </w:rPr>
        <w:t>many auditory</w:t>
      </w:r>
      <w:r w:rsidRPr="005B538C">
        <w:rPr>
          <w:rFonts w:ascii="Arial" w:eastAsia="Times New Roman" w:hAnsi="Arial" w:cs="Arial"/>
          <w:sz w:val="22"/>
          <w:szCs w:val="22"/>
        </w:rPr>
        <w:t xml:space="preserve"> environments</w:t>
      </w:r>
      <w:r>
        <w:rPr>
          <w:rFonts w:ascii="Arial" w:eastAsia="Times New Roman" w:hAnsi="Arial" w:cs="Arial"/>
          <w:sz w:val="22"/>
          <w:szCs w:val="22"/>
        </w:rPr>
        <w:t>, each defined by different statistical properties</w:t>
      </w:r>
      <w:r w:rsidRPr="005B538C">
        <w:rPr>
          <w:rFonts w:ascii="Arial" w:eastAsia="Times New Roman" w:hAnsi="Arial" w:cs="Arial"/>
          <w:sz w:val="22"/>
          <w:szCs w:val="22"/>
        </w:rPr>
        <w:t>.</w:t>
      </w:r>
      <w:r>
        <w:rPr>
          <w:rFonts w:ascii="Arial" w:eastAsia="Times New Roman" w:hAnsi="Arial" w:cs="Arial"/>
          <w:sz w:val="22"/>
          <w:szCs w:val="22"/>
        </w:rPr>
        <w:t xml:space="preserve"> The dynamic range, or contrast, of acoustic inputs poses a challenge to the auditory system, which is composed of neurons with limited dynamic range in their response.</w:t>
      </w:r>
      <w:r w:rsidRPr="005B538C">
        <w:rPr>
          <w:rFonts w:ascii="Arial" w:eastAsia="Times New Roman" w:hAnsi="Arial" w:cs="Arial"/>
          <w:sz w:val="22"/>
          <w:szCs w:val="22"/>
        </w:rPr>
        <w:t xml:space="preserve"> The efficient coding hypothesis predicts that as acoustic contrast shifts, neurons throughout the auditory pathway adjust their sensitivity, so as to match the dynamic range of their response to that of the stimulus distribution</w:t>
      </w:r>
      <w:ins w:id="660" w:author="Microsoft Office User" w:date="2021-05-06T17:41:00Z">
        <w:r w:rsidR="009152CD">
          <w:rPr>
            <w:rFonts w:ascii="Arial" w:eastAsia="Times New Roman" w:hAnsi="Arial" w:cs="Arial"/>
            <w:sz w:val="22"/>
            <w:szCs w:val="22"/>
          </w:rPr>
          <w:fldChar w:fldCharType="begin" w:fldLock="1"/>
        </w:r>
      </w:ins>
      <w:r w:rsidR="00421973">
        <w:rPr>
          <w:rFonts w:ascii="Arial" w:eastAsia="Times New Roman" w:hAnsi="Arial" w:cs="Arial"/>
          <w:sz w:val="22"/>
          <w:szCs w:val="22"/>
        </w:rPr>
        <w:instrText>ADDIN CSL_CITATION {"citationItems":[{"id":"ITEM-1","itemData":{"DOI":"10.7551/mitpress/9780262518420.003.0013","abstract":"In W.A. Rosenblith, editor, Sensory Communication, pages 217–234. MIT Press, Cambridge, MA, 1961.","author":[{"dropping-particle":"","family":"Barlow","given":"H B","non-dropping-particle":"","parse-names":false,"suffix":""}],"container-title":"Sensory Communication","id":"ITEM-1","issued":{"date-parts":[["1961"]]},"page":"216-234","title":"Possible Principles Underlying the Transformations of Sensory Messages","type":"chapter"},"uris":["http://www.mendeley.com/documents/?uuid=747522f7-665f-37d1-b0db-6651453e0fe7"]}],"mendeley":{"formattedCitation":"[29]","plainTextFormattedCitation":"[29]","previouslyFormattedCitation":"[29]"},"properties":{"noteIndex":0},"schema":"https://github.com/citation-style-language/schema/raw/master/csl-citation.json"}</w:instrText>
      </w:r>
      <w:r w:rsidR="009152CD">
        <w:rPr>
          <w:rFonts w:ascii="Arial" w:eastAsia="Times New Roman" w:hAnsi="Arial" w:cs="Arial"/>
          <w:sz w:val="22"/>
          <w:szCs w:val="22"/>
        </w:rPr>
        <w:fldChar w:fldCharType="separate"/>
      </w:r>
      <w:r w:rsidR="003A27B0" w:rsidRPr="003A27B0">
        <w:rPr>
          <w:rFonts w:ascii="Arial" w:eastAsia="Times New Roman" w:hAnsi="Arial" w:cs="Arial"/>
          <w:noProof/>
          <w:sz w:val="22"/>
          <w:szCs w:val="22"/>
        </w:rPr>
        <w:t>[29]</w:t>
      </w:r>
      <w:ins w:id="661" w:author="Microsoft Office User" w:date="2021-05-06T17:41:00Z">
        <w:r w:rsidR="009152CD">
          <w:rPr>
            <w:rFonts w:ascii="Arial" w:eastAsia="Times New Roman" w:hAnsi="Arial" w:cs="Arial"/>
            <w:sz w:val="22"/>
            <w:szCs w:val="22"/>
          </w:rPr>
          <w:fldChar w:fldCharType="end"/>
        </w:r>
      </w:ins>
      <w:r w:rsidRPr="005B538C">
        <w:rPr>
          <w:rFonts w:ascii="Arial" w:eastAsia="Times New Roman" w:hAnsi="Arial" w:cs="Arial"/>
          <w:sz w:val="22"/>
          <w:szCs w:val="22"/>
        </w:rPr>
        <w:t xml:space="preserve">. This process </w:t>
      </w:r>
      <w:r>
        <w:rPr>
          <w:rFonts w:ascii="Arial" w:eastAsia="Times New Roman" w:hAnsi="Arial" w:cs="Arial"/>
          <w:sz w:val="22"/>
          <w:szCs w:val="22"/>
        </w:rPr>
        <w:t>allows auditory neurons to encode volume information within each contrast, despite changes in the dynamic range</w:t>
      </w:r>
      <w:r w:rsidRPr="005B538C">
        <w:rPr>
          <w:rFonts w:ascii="Arial" w:eastAsia="Times New Roman" w:hAnsi="Arial" w:cs="Arial"/>
          <w:sz w:val="22"/>
          <w:szCs w:val="22"/>
        </w:rPr>
        <w:t>. Multiple studies have demonstrated that indeed, neurons throughout the auditory pathway exhibit contrast adaptation</w:t>
      </w:r>
      <w:r>
        <w:rPr>
          <w:rFonts w:ascii="Arial" w:eastAsia="Times New Roman" w:hAnsi="Arial" w:cs="Arial"/>
          <w:sz w:val="22"/>
          <w:szCs w:val="22"/>
        </w:rPr>
        <w:fldChar w:fldCharType="begin" w:fldLock="1"/>
      </w:r>
      <w:r w:rsidR="00421973">
        <w:rPr>
          <w:rFonts w:ascii="Arial" w:eastAsia="Times New Roman" w:hAnsi="Arial" w:cs="Arial"/>
          <w:sz w:val="22"/>
          <w:szCs w:val="22"/>
        </w:rPr>
        <w:instrText>ADDIN CSL_CITATION {"citationItems":[{"id":"ITEM-1","itemData":{"DOI":"10.1113/jphysiol.2014.274886","ISBN":"1469-7793 (Electronic)\\r0022-3751 (Linking)","ISSN":"1469-7793","PMID":"24907308","abstract":"Contrast gain control has recently been identified as a fundamental property of the auditory system. Electrophysiological recordings in ferrets have shown that neurons continuously adjust their gain (their sensitivity to change in sound level) in response to the contrast of sounds that are heard. At the level of the auditory cortex, these gain changes partly compensate for changes in sound contrast. This means that sounds which are structurally similar, but have different contrasts, have similar neuronal representations in the auditory cortex. As a result, the cortical representation is relatively invariant to stimulus contrast and robust to the presence of noise in the stimulus. In the inferior colliculus (an important subcortical auditory structure), gain changes are less reliably compensatory, suggesting that contrast- and noise-invariant representations are constructed gradually as one ascends the auditory pathway. In addition to noise invariance, contrast gain control provides a variety of computational advantages over static neuronal representations; it makes efficient use of neuronal dynamic range, may contribute to redundancy-reducing, sparse codes for sound and allows for simpler decoding of population responses. The circuits underlying auditory contrast gain control are still under investigation. As in the visual system, these circuits may be modulated by factors other than stimulus contrast, forming a potential neural substrate for mediating the effects of attention as well as interactions between the senses.","author":[{"dropping-particle":"","family":"Willmore","given":"Ben D B","non-dropping-particle":"","parse-names":false,"suffix":""},{"dropping-particle":"","family":"Cooke","given":"James E","non-dropping-particle":"","parse-names":false,"suffix":""},{"dropping-particle":"","family":"King","given":"Andrew J","non-dropping-particle":"","parse-names":false,"suffix":""}],"container-title":"The Journal of physiology","id":"ITEM-1","issue":"Pt 16","issued":{"date-parts":[["2014"]]},"page":"3371-3381","title":"Hearing in noisy environments: noise invariance and contrast gain control.","type":"article-journal","volume":"592"},"uris":["http://www.mendeley.com/documents/?uuid=4451b5ca-52dd-4076-b52d-b5c1d2ba2af0"]},{"id":"ITEM-2","itemData":{"DOI":"10.1152/jn.00847.2017","ISSN":"15221598","PMID":"30044164","abstract":"The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cortex","type":"article-journal","volume":"120"},"uris":["http://www.mendeley.com/documents/?uuid=25ee5cfc-bee6-43e3-af9b-e7453e5f03cc"]},{"id":"ITEM-3","itemData":{"DOI":"10.1016/j.neuron.2011.04.030","ISSN":"08966273","PMID":"21689603","abstract":"The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D.B.","non-dropping-particle":"","parse-names":false,"suffix":""},{"dropping-particle":"","family":"Schnupp","given":"Jan W.H.","non-dropping-particle":"","parse-names":false,"suffix":""},{"dropping-particle":"","family":"King","given":"Andrew J.","non-dropping-particle":"","parse-names":false,"suffix":""}],"container-title":"Neuron","id":"ITEM-3","issue":"6","issued":{"date-parts":[["2011","6","23"]]},"page":"1178-1191","title":"Contrast Gain Control in Auditory Cortex","type":"article-journal","volume":"70"},"uris":["http://www.mendeley.com/documents/?uuid=2792adbc-140c-3b80-96fd-bc3423ca1f63"]},{"id":"ITEM-4","itemData":{"DOI":"10.1371/journal.pbio.1001710","ISBN":"1545-7885","ISSN":"15449173","PMID":"24265596","abstract":"Identifying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M.","non-dropping-particle":"","parse-names":false,"suffix":""}],"id":"ITEM-4","issue":"11","issued":{"date-parts":[["2013","11","12"]]},"page":"e1001710","publisher":"Public Library of Science","title":"Constructing Noise-Invariant Representations of Sound in the Auditory Pathway","type":"article-journal","volume":"11"},"uris":["http://www.mendeley.com/documents/?uuid=2a7d688c-b8a1-486b-9a1b-910622addcb3"]}],"mendeley":{"formattedCitation":"[14,16,17,25]","plainTextFormattedCitation":"[14,16,17,25]","previouslyFormattedCitation":"[14,16,17,25]"},"properties":{"noteIndex":0},"schema":"https://github.com/citation-style-language/schema/raw/master/csl-citation.json"}</w:instrText>
      </w:r>
      <w:r>
        <w:rPr>
          <w:rFonts w:ascii="Arial" w:eastAsia="Times New Roman" w:hAnsi="Arial" w:cs="Arial"/>
          <w:sz w:val="22"/>
          <w:szCs w:val="22"/>
        </w:rPr>
        <w:fldChar w:fldCharType="separate"/>
      </w:r>
      <w:r w:rsidR="003A27B0" w:rsidRPr="003A27B0">
        <w:rPr>
          <w:rFonts w:ascii="Arial" w:eastAsia="Times New Roman" w:hAnsi="Arial" w:cs="Arial"/>
          <w:noProof/>
          <w:sz w:val="22"/>
          <w:szCs w:val="22"/>
        </w:rPr>
        <w:t>[14,16,17,25]</w:t>
      </w:r>
      <w:r>
        <w:rPr>
          <w:rFonts w:ascii="Arial" w:eastAsia="Times New Roman" w:hAnsi="Arial" w:cs="Arial"/>
          <w:sz w:val="22"/>
          <w:szCs w:val="22"/>
        </w:rPr>
        <w:fldChar w:fldCharType="end"/>
      </w:r>
      <w:r w:rsidRPr="005B538C">
        <w:rPr>
          <w:rFonts w:ascii="Arial" w:eastAsia="Times New Roman" w:hAnsi="Arial" w:cs="Arial"/>
          <w:sz w:val="22"/>
          <w:szCs w:val="22"/>
        </w:rPr>
        <w:t xml:space="preserve">. </w:t>
      </w:r>
      <w:del w:id="662" w:author="Microsoft Office User" w:date="2021-05-06T17:43:00Z">
        <w:r w:rsidRPr="005B538C" w:rsidDel="009152CD">
          <w:rPr>
            <w:rFonts w:ascii="Arial" w:eastAsia="Times New Roman" w:hAnsi="Arial" w:cs="Arial"/>
            <w:sz w:val="22"/>
            <w:szCs w:val="22"/>
          </w:rPr>
          <w:delText>However, whether contrast adaptation plays a role in auditory behavior has not been previously examined directly</w:delText>
        </w:r>
        <w:r w:rsidDel="009152CD">
          <w:rPr>
            <w:rFonts w:ascii="Arial" w:eastAsia="Times New Roman" w:hAnsi="Arial" w:cs="Arial"/>
            <w:sz w:val="22"/>
            <w:szCs w:val="22"/>
          </w:rPr>
          <w:delText xml:space="preserve">, </w:delText>
        </w:r>
      </w:del>
      <w:del w:id="663" w:author="Microsoft Office User" w:date="2021-05-06T17:42:00Z">
        <w:r w:rsidDel="009152CD">
          <w:rPr>
            <w:rFonts w:ascii="Arial" w:eastAsia="Times New Roman" w:hAnsi="Arial" w:cs="Arial"/>
            <w:sz w:val="22"/>
            <w:szCs w:val="22"/>
          </w:rPr>
          <w:delText>wh</w:delText>
        </w:r>
      </w:del>
      <w:ins w:id="664" w:author="Microsoft Office User" w:date="2021-05-06T17:42:00Z">
        <w:r w:rsidR="009152CD">
          <w:rPr>
            <w:rFonts w:ascii="Arial" w:eastAsia="Times New Roman" w:hAnsi="Arial" w:cs="Arial"/>
            <w:sz w:val="22"/>
            <w:szCs w:val="22"/>
          </w:rPr>
          <w:t>Wh</w:t>
        </w:r>
      </w:ins>
      <w:del w:id="665" w:author="Microsoft Office User" w:date="2021-05-06T17:42:00Z">
        <w:r w:rsidDel="009152CD">
          <w:rPr>
            <w:rFonts w:ascii="Arial" w:eastAsia="Times New Roman" w:hAnsi="Arial" w:cs="Arial"/>
            <w:sz w:val="22"/>
            <w:szCs w:val="22"/>
          </w:rPr>
          <w:delText>ile</w:delText>
        </w:r>
      </w:del>
      <w:ins w:id="666" w:author="Microsoft Office User" w:date="2021-05-06T17:42:00Z">
        <w:r w:rsidR="009152CD">
          <w:rPr>
            <w:rFonts w:ascii="Arial" w:eastAsia="Times New Roman" w:hAnsi="Arial" w:cs="Arial"/>
            <w:sz w:val="22"/>
            <w:szCs w:val="22"/>
          </w:rPr>
          <w:t>ereas</w:t>
        </w:r>
      </w:ins>
      <w:r>
        <w:rPr>
          <w:rFonts w:ascii="Arial" w:eastAsia="Times New Roman" w:hAnsi="Arial" w:cs="Arial"/>
          <w:sz w:val="22"/>
          <w:szCs w:val="22"/>
        </w:rPr>
        <w:t xml:space="preserve"> recent work has demonstrated a link between </w:t>
      </w:r>
      <w:ins w:id="667" w:author="Microsoft Office User" w:date="2021-05-06T17:42:00Z">
        <w:r w:rsidR="009152CD">
          <w:rPr>
            <w:rFonts w:ascii="Arial" w:eastAsia="Times New Roman" w:hAnsi="Arial" w:cs="Arial"/>
            <w:sz w:val="22"/>
            <w:szCs w:val="22"/>
          </w:rPr>
          <w:t xml:space="preserve">efficient </w:t>
        </w:r>
      </w:ins>
      <w:r>
        <w:rPr>
          <w:rFonts w:ascii="Arial" w:eastAsia="Times New Roman" w:hAnsi="Arial" w:cs="Arial"/>
          <w:sz w:val="22"/>
          <w:szCs w:val="22"/>
        </w:rPr>
        <w:t xml:space="preserve">cortical codes and human psychophysical performance </w:t>
      </w:r>
      <w:r>
        <w:rPr>
          <w:rFonts w:ascii="Arial" w:eastAsia="Times New Roman" w:hAnsi="Arial" w:cs="Arial"/>
          <w:sz w:val="22"/>
          <w:szCs w:val="22"/>
        </w:rPr>
        <w:fldChar w:fldCharType="begin" w:fldLock="1"/>
      </w:r>
      <w:r>
        <w:rPr>
          <w:rFonts w:ascii="Arial" w:eastAsia="Times New Roman" w:hAnsi="Arial" w:cs="Arial"/>
          <w:sz w:val="22"/>
          <w:szCs w:val="22"/>
        </w:rPr>
        <w:instrText>ADDIN CSL_CITATION {"citationItems":[{"id":"ITEM-1","itemData":{"DOI":"10.1038/s41467-019-14163-5","ISSN":"20411723","PMID":"31949136","abstract":"Neural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Communications","id":"ITEM-1","issue":"1","issued":{"date-parts":[["2020","12","1"]]},"page":"1-13","publisher":"Nature Research","title":"Neural circuits underlying auditory contrast gain control and their perceptual implications","type":"article-journal","volume":"11"},"uris":["http://www.mendeley.com/documents/?uuid=d91385cb-3b05-4b4f-a521-a56540f455e4"]}],"mendeley":{"formattedCitation":"[24]","plainTextFormattedCitation":"[24]","previouslyFormattedCitation":"[24]"},"properties":{"noteIndex":0},"schema":"https://github.com/citation-style-language/schema/raw/master/csl-citation.json"}</w:instrText>
      </w:r>
      <w:r>
        <w:rPr>
          <w:rFonts w:ascii="Arial" w:eastAsia="Times New Roman" w:hAnsi="Arial" w:cs="Arial"/>
          <w:sz w:val="22"/>
          <w:szCs w:val="22"/>
        </w:rPr>
        <w:fldChar w:fldCharType="separate"/>
      </w:r>
      <w:r w:rsidRPr="007B350C">
        <w:rPr>
          <w:rFonts w:ascii="Arial" w:eastAsia="Times New Roman" w:hAnsi="Arial" w:cs="Arial"/>
          <w:noProof/>
          <w:sz w:val="22"/>
          <w:szCs w:val="22"/>
        </w:rPr>
        <w:t>[24]</w:t>
      </w:r>
      <w:r>
        <w:rPr>
          <w:rFonts w:ascii="Arial" w:eastAsia="Times New Roman" w:hAnsi="Arial" w:cs="Arial"/>
          <w:sz w:val="22"/>
          <w:szCs w:val="22"/>
        </w:rPr>
        <w:fldChar w:fldCharType="end"/>
      </w:r>
      <w:ins w:id="668" w:author="Microsoft Office User" w:date="2021-05-06T17:43:00Z">
        <w:r w:rsidR="009152CD">
          <w:rPr>
            <w:rFonts w:ascii="Arial" w:eastAsia="Times New Roman" w:hAnsi="Arial" w:cs="Arial"/>
            <w:sz w:val="22"/>
            <w:szCs w:val="22"/>
          </w:rPr>
          <w:t xml:space="preserve">, </w:t>
        </w:r>
        <w:r w:rsidR="009152CD" w:rsidRPr="005B538C">
          <w:rPr>
            <w:rFonts w:ascii="Arial" w:eastAsia="Times New Roman" w:hAnsi="Arial" w:cs="Arial"/>
            <w:sz w:val="22"/>
            <w:szCs w:val="22"/>
          </w:rPr>
          <w:t xml:space="preserve">whether </w:t>
        </w:r>
        <w:r w:rsidR="009152CD">
          <w:rPr>
            <w:rFonts w:ascii="Arial" w:eastAsia="Times New Roman" w:hAnsi="Arial" w:cs="Arial"/>
            <w:sz w:val="22"/>
            <w:szCs w:val="22"/>
          </w:rPr>
          <w:t xml:space="preserve">neuronal </w:t>
        </w:r>
        <w:r w:rsidR="009152CD" w:rsidRPr="005B538C">
          <w:rPr>
            <w:rFonts w:ascii="Arial" w:eastAsia="Times New Roman" w:hAnsi="Arial" w:cs="Arial"/>
            <w:sz w:val="22"/>
            <w:szCs w:val="22"/>
          </w:rPr>
          <w:t xml:space="preserve">contrast adaptation plays a role in auditory </w:t>
        </w:r>
      </w:ins>
      <w:ins w:id="669" w:author="Microsoft Office User" w:date="2021-05-06T17:44:00Z">
        <w:r w:rsidR="009152CD">
          <w:rPr>
            <w:rFonts w:ascii="Arial" w:eastAsia="Times New Roman" w:hAnsi="Arial" w:cs="Arial"/>
            <w:sz w:val="22"/>
            <w:szCs w:val="22"/>
          </w:rPr>
          <w:t>perception</w:t>
        </w:r>
      </w:ins>
      <w:ins w:id="670" w:author="Microsoft Office User" w:date="2021-05-06T17:43:00Z">
        <w:r w:rsidR="009152CD" w:rsidRPr="005B538C">
          <w:rPr>
            <w:rFonts w:ascii="Arial" w:eastAsia="Times New Roman" w:hAnsi="Arial" w:cs="Arial"/>
            <w:sz w:val="22"/>
            <w:szCs w:val="22"/>
          </w:rPr>
          <w:t xml:space="preserve"> has not been previously examined </w:t>
        </w:r>
        <w:r w:rsidR="009152CD">
          <w:rPr>
            <w:rFonts w:ascii="Arial" w:eastAsia="Times New Roman" w:hAnsi="Arial" w:cs="Arial"/>
            <w:sz w:val="22"/>
            <w:szCs w:val="22"/>
          </w:rPr>
          <w:t>simultaneously with behavior</w:t>
        </w:r>
      </w:ins>
      <w:r w:rsidRPr="005B538C">
        <w:rPr>
          <w:rFonts w:ascii="Arial" w:eastAsia="Times New Roman" w:hAnsi="Arial" w:cs="Arial"/>
          <w:sz w:val="22"/>
          <w:szCs w:val="22"/>
        </w:rPr>
        <w:t>. In this study, we directly linked neuronal contrast gain control to auditory behavior</w:t>
      </w:r>
      <w:r>
        <w:rPr>
          <w:rFonts w:ascii="Arial" w:eastAsia="Times New Roman" w:hAnsi="Arial" w:cs="Arial"/>
          <w:sz w:val="22"/>
          <w:szCs w:val="22"/>
        </w:rPr>
        <w:t xml:space="preserve"> through the use of a theoretical model of efficient coding, behavioral psychophysics, and simultaneous manipulation and recordings of cortical activity</w:t>
      </w:r>
      <w:r w:rsidRPr="005B538C">
        <w:rPr>
          <w:rFonts w:ascii="Arial" w:eastAsia="Times New Roman" w:hAnsi="Arial" w:cs="Arial"/>
          <w:sz w:val="22"/>
          <w:szCs w:val="22"/>
        </w:rPr>
        <w:t>.</w:t>
      </w:r>
    </w:p>
    <w:p w14:paraId="5713190B" w14:textId="77777777" w:rsidR="00747CC2" w:rsidRDefault="00747CC2" w:rsidP="00747CC2">
      <w:pPr>
        <w:jc w:val="both"/>
        <w:rPr>
          <w:rFonts w:ascii="Arial" w:eastAsia="Times New Roman" w:hAnsi="Arial" w:cs="Arial"/>
          <w:sz w:val="22"/>
          <w:szCs w:val="22"/>
        </w:rPr>
      </w:pPr>
    </w:p>
    <w:p w14:paraId="5926E718" w14:textId="6BC249B6" w:rsidR="005A58EB" w:rsidRPr="005A58EB" w:rsidRDefault="005A58EB" w:rsidP="005B538C">
      <w:pPr>
        <w:jc w:val="both"/>
        <w:rPr>
          <w:rFonts w:ascii="Arial" w:eastAsia="Times New Roman" w:hAnsi="Arial" w:cs="Arial"/>
          <w:i/>
          <w:iCs/>
          <w:sz w:val="22"/>
          <w:szCs w:val="22"/>
          <w:rPrChange w:id="671" w:author="Maria Neimark Geffen" w:date="2021-05-04T10:40:00Z">
            <w:rPr>
              <w:rFonts w:ascii="Arial" w:eastAsia="Times New Roman" w:hAnsi="Arial" w:cs="Arial"/>
              <w:sz w:val="22"/>
              <w:szCs w:val="22"/>
            </w:rPr>
          </w:rPrChange>
        </w:rPr>
      </w:pPr>
      <w:r>
        <w:rPr>
          <w:rFonts w:ascii="Arial" w:eastAsia="Times New Roman" w:hAnsi="Arial" w:cs="Arial"/>
          <w:i/>
          <w:iCs/>
          <w:sz w:val="22"/>
          <w:szCs w:val="22"/>
        </w:rPr>
        <w:t>Summary of results</w:t>
      </w:r>
    </w:p>
    <w:p w14:paraId="47C26B96" w14:textId="30F04B38" w:rsidR="00356448" w:rsidRDefault="00CC6FE0" w:rsidP="0091773A">
      <w:pPr>
        <w:ind w:firstLine="720"/>
        <w:jc w:val="both"/>
        <w:rPr>
          <w:ins w:id="672" w:author="Maria Neimark Geffen" w:date="2021-05-04T10:39:00Z"/>
          <w:rFonts w:ascii="Arial" w:eastAsia="Times New Roman" w:hAnsi="Arial" w:cs="Arial"/>
          <w:sz w:val="22"/>
          <w:szCs w:val="22"/>
        </w:rPr>
      </w:pPr>
      <w:r>
        <w:rPr>
          <w:rFonts w:ascii="Arial" w:eastAsia="Times New Roman" w:hAnsi="Arial" w:cs="Arial"/>
          <w:sz w:val="22"/>
          <w:szCs w:val="22"/>
        </w:rPr>
        <w:t xml:space="preserve">The goal of this study was to test the hypothesis that efficient coding at the neuronal level in the auditory cortex </w:t>
      </w:r>
      <w:del w:id="673" w:author="Microsoft Office User" w:date="2021-05-11T10:27:00Z">
        <w:r w:rsidDel="00421973">
          <w:rPr>
            <w:rFonts w:ascii="Arial" w:eastAsia="Times New Roman" w:hAnsi="Arial" w:cs="Arial"/>
            <w:sz w:val="22"/>
            <w:szCs w:val="22"/>
          </w:rPr>
          <w:delText>supports</w:delText>
        </w:r>
      </w:del>
      <w:ins w:id="674" w:author="Microsoft Office User" w:date="2021-05-11T10:27:00Z">
        <w:r w:rsidR="00421973">
          <w:rPr>
            <w:rFonts w:ascii="Arial" w:eastAsia="Times New Roman" w:hAnsi="Arial" w:cs="Arial"/>
            <w:sz w:val="22"/>
            <w:szCs w:val="22"/>
          </w:rPr>
          <w:t>shapes</w:t>
        </w:r>
      </w:ins>
      <w:r>
        <w:rPr>
          <w:rFonts w:ascii="Arial" w:eastAsia="Times New Roman" w:hAnsi="Arial" w:cs="Arial"/>
          <w:sz w:val="22"/>
          <w:szCs w:val="22"/>
        </w:rPr>
        <w:t xml:space="preserve"> auditory behavior. To tackle this complex question</w:t>
      </w:r>
      <w:r w:rsidR="005B538C" w:rsidRPr="005B538C">
        <w:rPr>
          <w:rFonts w:ascii="Arial" w:eastAsia="Times New Roman" w:hAnsi="Arial" w:cs="Arial"/>
          <w:sz w:val="22"/>
          <w:szCs w:val="22"/>
        </w:rPr>
        <w:t>, we first developed a normative framework</w:t>
      </w:r>
      <w:r w:rsidR="00A35436">
        <w:rPr>
          <w:rFonts w:ascii="Arial" w:eastAsia="Times New Roman" w:hAnsi="Arial" w:cs="Arial"/>
          <w:sz w:val="22"/>
          <w:szCs w:val="22"/>
        </w:rPr>
        <w:fldChar w:fldCharType="begin" w:fldLock="1"/>
      </w:r>
      <w:r w:rsidR="007B350C">
        <w:rPr>
          <w:rFonts w:ascii="Arial" w:eastAsia="Times New Roman" w:hAnsi="Arial" w:cs="Arial"/>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e9db9787-ce47-49cb-a311-a46f80e7a09c"]}],"mendeley":{"formattedCitation":"[22]","plainTextFormattedCitation":"[22]","previouslyFormattedCitation":"[22]"},"properties":{"noteIndex":0},"schema":"https://github.com/citation-style-language/schema/raw/master/csl-citation.json"}</w:instrText>
      </w:r>
      <w:r w:rsidR="00A35436">
        <w:rPr>
          <w:rFonts w:ascii="Arial" w:eastAsia="Times New Roman" w:hAnsi="Arial" w:cs="Arial"/>
          <w:sz w:val="22"/>
          <w:szCs w:val="22"/>
        </w:rPr>
        <w:fldChar w:fldCharType="separate"/>
      </w:r>
      <w:r w:rsidR="007B350C" w:rsidRPr="007B350C">
        <w:rPr>
          <w:rFonts w:ascii="Arial" w:eastAsia="Times New Roman" w:hAnsi="Arial" w:cs="Arial"/>
          <w:noProof/>
          <w:sz w:val="22"/>
          <w:szCs w:val="22"/>
        </w:rPr>
        <w:t>[22]</w:t>
      </w:r>
      <w:r w:rsidR="00A35436">
        <w:rPr>
          <w:rFonts w:ascii="Arial" w:eastAsia="Times New Roman" w:hAnsi="Arial" w:cs="Arial"/>
          <w:sz w:val="22"/>
          <w:szCs w:val="22"/>
        </w:rPr>
        <w:fldChar w:fldCharType="end"/>
      </w:r>
      <w:r w:rsidR="005B538C" w:rsidRPr="005B538C">
        <w:rPr>
          <w:rFonts w:ascii="Arial" w:eastAsia="Times New Roman" w:hAnsi="Arial" w:cs="Arial"/>
          <w:sz w:val="22"/>
          <w:szCs w:val="22"/>
        </w:rPr>
        <w:t xml:space="preserve"> that allowed us to make specific predictions for behavioral performance as expected by contrast gain control. The model predicted that (1) The detection threshold of a target in noise under low contrast should be lower than under high contrast;</w:t>
      </w:r>
      <w:r w:rsidR="000B343A">
        <w:rPr>
          <w:rFonts w:ascii="Arial" w:eastAsia="Times New Roman" w:hAnsi="Arial" w:cs="Arial"/>
          <w:sz w:val="22"/>
          <w:szCs w:val="22"/>
        </w:rPr>
        <w:t xml:space="preserve"> </w:t>
      </w:r>
      <w:r w:rsidR="005B538C" w:rsidRPr="005B538C">
        <w:rPr>
          <w:rFonts w:ascii="Arial" w:eastAsia="Times New Roman" w:hAnsi="Arial" w:cs="Arial"/>
          <w:sz w:val="22"/>
          <w:szCs w:val="22"/>
        </w:rPr>
        <w:t xml:space="preserve">(2) Upon </w:t>
      </w:r>
      <w:r w:rsidR="000B343A">
        <w:rPr>
          <w:rFonts w:ascii="Arial" w:eastAsia="Times New Roman" w:hAnsi="Arial" w:cs="Arial"/>
          <w:sz w:val="22"/>
          <w:szCs w:val="22"/>
        </w:rPr>
        <w:t xml:space="preserve">a </w:t>
      </w:r>
      <w:r w:rsidR="005B538C" w:rsidRPr="005B538C">
        <w:rPr>
          <w:rFonts w:ascii="Arial" w:eastAsia="Times New Roman" w:hAnsi="Arial" w:cs="Arial"/>
          <w:sz w:val="22"/>
          <w:szCs w:val="22"/>
        </w:rPr>
        <w:t xml:space="preserve">shift </w:t>
      </w:r>
      <w:r w:rsidR="000B343A">
        <w:rPr>
          <w:rFonts w:ascii="Arial" w:eastAsia="Times New Roman" w:hAnsi="Arial" w:cs="Arial"/>
          <w:sz w:val="22"/>
          <w:szCs w:val="22"/>
        </w:rPr>
        <w:t>in the</w:t>
      </w:r>
      <w:r w:rsidR="005B538C" w:rsidRPr="005B538C">
        <w:rPr>
          <w:rFonts w:ascii="Arial" w:eastAsia="Times New Roman" w:hAnsi="Arial" w:cs="Arial"/>
          <w:sz w:val="22"/>
          <w:szCs w:val="22"/>
        </w:rPr>
        <w:t xml:space="preserve"> background noise contrast, detection improves upon transition from high to low contrast, but is impaired upon transition from low to high contrast; and (3) The time </w:t>
      </w:r>
      <w:r w:rsidR="000B343A">
        <w:rPr>
          <w:rFonts w:ascii="Arial" w:eastAsia="Times New Roman" w:hAnsi="Arial" w:cs="Arial"/>
          <w:sz w:val="22"/>
          <w:szCs w:val="22"/>
        </w:rPr>
        <w:t>constant</w:t>
      </w:r>
      <w:r w:rsidR="005B538C" w:rsidRPr="005B538C">
        <w:rPr>
          <w:rFonts w:ascii="Arial" w:eastAsia="Times New Roman" w:hAnsi="Arial" w:cs="Arial"/>
          <w:sz w:val="22"/>
          <w:szCs w:val="22"/>
        </w:rPr>
        <w:t xml:space="preserve"> for this change in detection performance is slower for transition</w:t>
      </w:r>
      <w:r w:rsidR="000B343A">
        <w:rPr>
          <w:rFonts w:ascii="Arial" w:eastAsia="Times New Roman" w:hAnsi="Arial" w:cs="Arial"/>
          <w:sz w:val="22"/>
          <w:szCs w:val="22"/>
        </w:rPr>
        <w:t>s</w:t>
      </w:r>
      <w:r w:rsidR="005B538C" w:rsidRPr="005B538C">
        <w:rPr>
          <w:rFonts w:ascii="Arial" w:eastAsia="Times New Roman" w:hAnsi="Arial" w:cs="Arial"/>
          <w:sz w:val="22"/>
          <w:szCs w:val="22"/>
        </w:rPr>
        <w:t xml:space="preserve"> from high to low contrast than from low to high contrast</w:t>
      </w:r>
      <w:r w:rsidR="007B350C">
        <w:rPr>
          <w:rFonts w:ascii="Arial" w:eastAsia="Times New Roman" w:hAnsi="Arial" w:cs="Arial"/>
          <w:sz w:val="22"/>
          <w:szCs w:val="22"/>
        </w:rPr>
        <w:t xml:space="preserve"> (Figure 1)</w:t>
      </w:r>
      <w:r w:rsidR="005B538C" w:rsidRPr="005B538C">
        <w:rPr>
          <w:rFonts w:ascii="Arial" w:eastAsia="Times New Roman" w:hAnsi="Arial" w:cs="Arial"/>
          <w:sz w:val="22"/>
          <w:szCs w:val="22"/>
        </w:rPr>
        <w:t>. To test these predictions, we trained mice to detect a target in</w:t>
      </w:r>
      <w:ins w:id="675" w:author="Microsoft Office User" w:date="2021-05-11T10:28:00Z">
        <w:r w:rsidR="00421973">
          <w:rPr>
            <w:rFonts w:ascii="Arial" w:eastAsia="Times New Roman" w:hAnsi="Arial" w:cs="Arial"/>
            <w:sz w:val="22"/>
            <w:szCs w:val="22"/>
          </w:rPr>
          <w:t xml:space="preserve"> </w:t>
        </w:r>
      </w:ins>
      <w:ins w:id="676" w:author="Microsoft Office User" w:date="2021-05-11T10:29:00Z">
        <w:r w:rsidR="00421973">
          <w:rPr>
            <w:rFonts w:ascii="Arial" w:eastAsia="Times New Roman" w:hAnsi="Arial" w:cs="Arial"/>
            <w:sz w:val="22"/>
            <w:szCs w:val="22"/>
          </w:rPr>
          <w:t>background noise</w:t>
        </w:r>
      </w:ins>
      <w:del w:id="677" w:author="Microsoft Office User" w:date="2021-05-11T10:29:00Z">
        <w:r w:rsidR="005B538C" w:rsidRPr="005B538C" w:rsidDel="00421973">
          <w:rPr>
            <w:rFonts w:ascii="Arial" w:eastAsia="Times New Roman" w:hAnsi="Arial" w:cs="Arial"/>
            <w:sz w:val="22"/>
            <w:szCs w:val="22"/>
          </w:rPr>
          <w:delText xml:space="preserve"> </w:delText>
        </w:r>
      </w:del>
      <w:del w:id="678" w:author="Microsoft Office User" w:date="2021-05-11T10:28:00Z">
        <w:r w:rsidR="005B538C" w:rsidRPr="005B538C" w:rsidDel="00421973">
          <w:rPr>
            <w:rFonts w:ascii="Arial" w:eastAsia="Times New Roman" w:hAnsi="Arial" w:cs="Arial"/>
            <w:sz w:val="22"/>
            <w:szCs w:val="22"/>
          </w:rPr>
          <w:delText>noise</w:delText>
        </w:r>
      </w:del>
      <w:del w:id="679" w:author="Microsoft Office User" w:date="2021-05-11T10:29:00Z">
        <w:r w:rsidR="005B538C" w:rsidRPr="005B538C" w:rsidDel="00421973">
          <w:rPr>
            <w:rFonts w:ascii="Arial" w:eastAsia="Times New Roman" w:hAnsi="Arial" w:cs="Arial"/>
            <w:sz w:val="22"/>
            <w:szCs w:val="22"/>
          </w:rPr>
          <w:delText xml:space="preserve"> background</w:delText>
        </w:r>
      </w:del>
      <w:r w:rsidR="005B538C" w:rsidRPr="005B538C">
        <w:rPr>
          <w:rFonts w:ascii="Arial" w:eastAsia="Times New Roman" w:hAnsi="Arial" w:cs="Arial"/>
          <w:sz w:val="22"/>
          <w:szCs w:val="22"/>
        </w:rPr>
        <w:t xml:space="preserve">, as noise contrast shifted from low to high or from high to low. As predicted by the normative model, mice exhibited a lower threshold for detecting targets in low as compared to high background. </w:t>
      </w:r>
      <w:r w:rsidR="00D060D9">
        <w:rPr>
          <w:rFonts w:ascii="Arial" w:eastAsia="Times New Roman" w:hAnsi="Arial" w:cs="Arial"/>
          <w:sz w:val="22"/>
          <w:szCs w:val="22"/>
        </w:rPr>
        <w:t>Over time, we observed a</w:t>
      </w:r>
      <w:r w:rsidR="005B538C" w:rsidRPr="005B538C">
        <w:rPr>
          <w:rFonts w:ascii="Arial" w:eastAsia="Times New Roman" w:hAnsi="Arial" w:cs="Arial"/>
          <w:sz w:val="22"/>
          <w:szCs w:val="22"/>
        </w:rPr>
        <w:t xml:space="preserve"> decrease in </w:t>
      </w:r>
      <w:r w:rsidR="00D060D9">
        <w:rPr>
          <w:rFonts w:ascii="Arial" w:eastAsia="Times New Roman" w:hAnsi="Arial" w:cs="Arial"/>
          <w:sz w:val="22"/>
          <w:szCs w:val="22"/>
        </w:rPr>
        <w:t>tone detection after a switch to</w:t>
      </w:r>
      <w:r w:rsidR="005B538C" w:rsidRPr="005B538C">
        <w:rPr>
          <w:rFonts w:ascii="Arial" w:eastAsia="Times New Roman" w:hAnsi="Arial" w:cs="Arial"/>
          <w:sz w:val="22"/>
          <w:szCs w:val="22"/>
        </w:rPr>
        <w:t xml:space="preserve"> </w:t>
      </w:r>
      <w:r w:rsidR="00D060D9">
        <w:rPr>
          <w:rFonts w:ascii="Arial" w:eastAsia="Times New Roman" w:hAnsi="Arial" w:cs="Arial"/>
          <w:sz w:val="22"/>
          <w:szCs w:val="22"/>
        </w:rPr>
        <w:t>high contrast</w:t>
      </w:r>
      <w:r w:rsidR="005B538C" w:rsidRPr="005B538C">
        <w:rPr>
          <w:rFonts w:ascii="Arial" w:eastAsia="Times New Roman" w:hAnsi="Arial" w:cs="Arial"/>
          <w:sz w:val="22"/>
          <w:szCs w:val="22"/>
        </w:rPr>
        <w:t xml:space="preserve">, and in increase in </w:t>
      </w:r>
      <w:r w:rsidR="00D060D9">
        <w:rPr>
          <w:rFonts w:ascii="Arial" w:eastAsia="Times New Roman" w:hAnsi="Arial" w:cs="Arial"/>
          <w:sz w:val="22"/>
          <w:szCs w:val="22"/>
        </w:rPr>
        <w:t>tone detection after a switch to low contrast</w:t>
      </w:r>
      <w:r w:rsidR="005B538C" w:rsidRPr="005B538C">
        <w:rPr>
          <w:rFonts w:ascii="Arial" w:eastAsia="Times New Roman" w:hAnsi="Arial" w:cs="Arial"/>
          <w:sz w:val="22"/>
          <w:szCs w:val="22"/>
        </w:rPr>
        <w:t xml:space="preserve">. </w:t>
      </w:r>
      <w:r w:rsidR="00D060D9">
        <w:rPr>
          <w:rFonts w:ascii="Arial" w:eastAsia="Times New Roman" w:hAnsi="Arial" w:cs="Arial"/>
          <w:sz w:val="22"/>
          <w:szCs w:val="22"/>
        </w:rPr>
        <w:t>Behavioral adaptation was</w:t>
      </w:r>
      <w:r w:rsidR="005B538C" w:rsidRPr="005B538C">
        <w:rPr>
          <w:rFonts w:ascii="Arial" w:eastAsia="Times New Roman" w:hAnsi="Arial" w:cs="Arial"/>
          <w:sz w:val="22"/>
          <w:szCs w:val="22"/>
        </w:rPr>
        <w:t xml:space="preserve"> faster in high contrast, as compared to low contrast backgrounds</w:t>
      </w:r>
      <w:r w:rsidR="00D060D9">
        <w:rPr>
          <w:rFonts w:ascii="Arial" w:eastAsia="Times New Roman" w:hAnsi="Arial" w:cs="Arial"/>
          <w:sz w:val="22"/>
          <w:szCs w:val="22"/>
        </w:rPr>
        <w:t>, in agreement with our model and previous theoretical models</w:t>
      </w:r>
      <w:r w:rsidR="00D060D9">
        <w:rPr>
          <w:rFonts w:ascii="Arial" w:eastAsia="Times New Roman" w:hAnsi="Arial" w:cs="Arial"/>
          <w:sz w:val="22"/>
          <w:szCs w:val="22"/>
        </w:rPr>
        <w:fldChar w:fldCharType="begin" w:fldLock="1"/>
      </w:r>
      <w:r w:rsidR="007B350C">
        <w:rPr>
          <w:rFonts w:ascii="Arial" w:eastAsia="Times New Roman" w:hAnsi="Arial" w:cs="Arial"/>
          <w:sz w:val="22"/>
          <w:szCs w:val="22"/>
        </w:rPr>
        <w: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c26b5733-63f5-442f-837b-ab1ab251a0ca"]}],"mendeley":{"formattedCitation":"[19]","plainTextFormattedCitation":"[19]","previouslyFormattedCitation":"[19]"},"properties":{"noteIndex":0},"schema":"https://github.com/citation-style-language/schema/raw/master/csl-citation.json"}</w:instrText>
      </w:r>
      <w:r w:rsidR="00D060D9">
        <w:rPr>
          <w:rFonts w:ascii="Arial" w:eastAsia="Times New Roman" w:hAnsi="Arial" w:cs="Arial"/>
          <w:sz w:val="22"/>
          <w:szCs w:val="22"/>
        </w:rPr>
        <w:fldChar w:fldCharType="separate"/>
      </w:r>
      <w:r w:rsidR="007B350C" w:rsidRPr="007B350C">
        <w:rPr>
          <w:rFonts w:ascii="Arial" w:eastAsia="Times New Roman" w:hAnsi="Arial" w:cs="Arial"/>
          <w:noProof/>
          <w:sz w:val="22"/>
          <w:szCs w:val="22"/>
        </w:rPr>
        <w:t>[19]</w:t>
      </w:r>
      <w:r w:rsidR="00D060D9">
        <w:rPr>
          <w:rFonts w:ascii="Arial" w:eastAsia="Times New Roman" w:hAnsi="Arial" w:cs="Arial"/>
          <w:sz w:val="22"/>
          <w:szCs w:val="22"/>
        </w:rPr>
        <w:fldChar w:fldCharType="end"/>
      </w:r>
      <w:r w:rsidR="007B350C">
        <w:rPr>
          <w:rFonts w:ascii="Arial" w:eastAsia="Times New Roman" w:hAnsi="Arial" w:cs="Arial"/>
          <w:sz w:val="22"/>
          <w:szCs w:val="22"/>
        </w:rPr>
        <w:t xml:space="preserve"> (Figure 2)</w:t>
      </w:r>
      <w:r w:rsidR="005B538C" w:rsidRPr="005B538C">
        <w:rPr>
          <w:rFonts w:ascii="Arial" w:eastAsia="Times New Roman" w:hAnsi="Arial" w:cs="Arial"/>
          <w:sz w:val="22"/>
          <w:szCs w:val="22"/>
        </w:rPr>
        <w:t>. We furthermore found that AC is necessary</w:t>
      </w:r>
      <w:r w:rsidR="000B343A">
        <w:rPr>
          <w:rFonts w:ascii="Arial" w:eastAsia="Times New Roman" w:hAnsi="Arial" w:cs="Arial"/>
          <w:sz w:val="22"/>
          <w:szCs w:val="22"/>
        </w:rPr>
        <w:t xml:space="preserve"> specifically</w:t>
      </w:r>
      <w:r w:rsidR="005B538C" w:rsidRPr="005B538C">
        <w:rPr>
          <w:rFonts w:ascii="Arial" w:eastAsia="Times New Roman" w:hAnsi="Arial" w:cs="Arial"/>
          <w:sz w:val="22"/>
          <w:szCs w:val="22"/>
        </w:rPr>
        <w:t xml:space="preserve"> for th</w:t>
      </w:r>
      <w:r w:rsidR="000B343A">
        <w:rPr>
          <w:rFonts w:ascii="Arial" w:eastAsia="Times New Roman" w:hAnsi="Arial" w:cs="Arial"/>
          <w:sz w:val="22"/>
          <w:szCs w:val="22"/>
        </w:rPr>
        <w:t>is</w:t>
      </w:r>
      <w:r w:rsidR="005B538C" w:rsidRPr="005B538C">
        <w:rPr>
          <w:rFonts w:ascii="Arial" w:eastAsia="Times New Roman" w:hAnsi="Arial" w:cs="Arial"/>
          <w:sz w:val="22"/>
          <w:szCs w:val="22"/>
        </w:rPr>
        <w:t xml:space="preserve"> detection</w:t>
      </w:r>
      <w:r w:rsidR="000B343A">
        <w:rPr>
          <w:rFonts w:ascii="Arial" w:eastAsia="Times New Roman" w:hAnsi="Arial" w:cs="Arial"/>
          <w:sz w:val="22"/>
          <w:szCs w:val="22"/>
        </w:rPr>
        <w:t>-in-noise</w:t>
      </w:r>
      <w:r w:rsidR="005B538C" w:rsidRPr="005B538C">
        <w:rPr>
          <w:rFonts w:ascii="Arial" w:eastAsia="Times New Roman" w:hAnsi="Arial" w:cs="Arial"/>
          <w:sz w:val="22"/>
          <w:szCs w:val="22"/>
        </w:rPr>
        <w:t xml:space="preserve"> task</w:t>
      </w:r>
      <w:ins w:id="680" w:author="Microsoft Office User" w:date="2021-05-06T17:44:00Z">
        <w:r w:rsidR="009152CD">
          <w:rPr>
            <w:rFonts w:ascii="Arial" w:eastAsia="Times New Roman" w:hAnsi="Arial" w:cs="Arial"/>
            <w:sz w:val="22"/>
            <w:szCs w:val="22"/>
          </w:rPr>
          <w:t xml:space="preserve"> (Figure 3)</w:t>
        </w:r>
      </w:ins>
      <w:r w:rsidR="00322A79">
        <w:rPr>
          <w:rFonts w:ascii="Arial" w:eastAsia="Times New Roman" w:hAnsi="Arial" w:cs="Arial"/>
          <w:sz w:val="22"/>
          <w:szCs w:val="22"/>
        </w:rPr>
        <w:t xml:space="preserve">. </w:t>
      </w:r>
      <w:r w:rsidR="00041A74">
        <w:rPr>
          <w:rFonts w:ascii="Arial" w:eastAsia="Times New Roman" w:hAnsi="Arial" w:cs="Arial"/>
          <w:sz w:val="22"/>
          <w:szCs w:val="22"/>
        </w:rPr>
        <w:t>As predicted by the model, the</w:t>
      </w:r>
      <w:r w:rsidR="00E650D8">
        <w:rPr>
          <w:rFonts w:ascii="Arial" w:eastAsia="Times New Roman" w:hAnsi="Arial" w:cs="Arial"/>
          <w:sz w:val="22"/>
          <w:szCs w:val="22"/>
        </w:rPr>
        <w:t xml:space="preserve"> </w:t>
      </w:r>
      <w:proofErr w:type="spellStart"/>
      <w:r w:rsidR="00E650D8">
        <w:rPr>
          <w:rFonts w:ascii="Arial" w:eastAsia="Times New Roman" w:hAnsi="Arial" w:cs="Arial"/>
          <w:sz w:val="22"/>
          <w:szCs w:val="22"/>
        </w:rPr>
        <w:t>neurometric</w:t>
      </w:r>
      <w:proofErr w:type="spellEnd"/>
      <w:r w:rsidR="00041A74">
        <w:rPr>
          <w:rFonts w:ascii="Arial" w:eastAsia="Times New Roman" w:hAnsi="Arial" w:cs="Arial"/>
          <w:sz w:val="22"/>
          <w:szCs w:val="22"/>
        </w:rPr>
        <w:t xml:space="preserve"> threshold for sound detection was </w:t>
      </w:r>
      <w:del w:id="681" w:author="Microsoft Office User" w:date="2021-05-11T10:30:00Z">
        <w:r w:rsidR="00041A74" w:rsidDel="00421973">
          <w:rPr>
            <w:rFonts w:ascii="Arial" w:eastAsia="Times New Roman" w:hAnsi="Arial" w:cs="Arial"/>
            <w:sz w:val="22"/>
            <w:szCs w:val="22"/>
          </w:rPr>
          <w:delText xml:space="preserve">higher </w:delText>
        </w:r>
      </w:del>
      <w:ins w:id="682" w:author="Microsoft Office User" w:date="2021-05-11T10:30:00Z">
        <w:r w:rsidR="00421973">
          <w:rPr>
            <w:rFonts w:ascii="Arial" w:eastAsia="Times New Roman" w:hAnsi="Arial" w:cs="Arial"/>
            <w:sz w:val="22"/>
            <w:szCs w:val="22"/>
          </w:rPr>
          <w:t xml:space="preserve">greater </w:t>
        </w:r>
      </w:ins>
      <w:del w:id="683" w:author="Microsoft Office User" w:date="2021-05-11T10:30:00Z">
        <w:r w:rsidR="00041A74" w:rsidDel="00421973">
          <w:rPr>
            <w:rFonts w:ascii="Arial" w:eastAsia="Times New Roman" w:hAnsi="Arial" w:cs="Arial"/>
            <w:sz w:val="22"/>
            <w:szCs w:val="22"/>
          </w:rPr>
          <w:delText xml:space="preserve">under </w:delText>
        </w:r>
      </w:del>
      <w:ins w:id="684" w:author="Microsoft Office User" w:date="2021-05-11T10:30:00Z">
        <w:r w:rsidR="00421973">
          <w:rPr>
            <w:rFonts w:ascii="Arial" w:eastAsia="Times New Roman" w:hAnsi="Arial" w:cs="Arial"/>
            <w:sz w:val="22"/>
            <w:szCs w:val="22"/>
          </w:rPr>
          <w:t xml:space="preserve">in </w:t>
        </w:r>
      </w:ins>
      <w:r w:rsidR="00041A74">
        <w:rPr>
          <w:rFonts w:ascii="Arial" w:eastAsia="Times New Roman" w:hAnsi="Arial" w:cs="Arial"/>
          <w:sz w:val="22"/>
          <w:szCs w:val="22"/>
        </w:rPr>
        <w:t xml:space="preserve">high </w:t>
      </w:r>
      <w:del w:id="685" w:author="Microsoft Office User" w:date="2021-05-11T10:30:00Z">
        <w:r w:rsidR="00041A74" w:rsidDel="00421973">
          <w:rPr>
            <w:rFonts w:ascii="Arial" w:eastAsia="Times New Roman" w:hAnsi="Arial" w:cs="Arial"/>
            <w:sz w:val="22"/>
            <w:szCs w:val="22"/>
          </w:rPr>
          <w:delText>as compared to</w:delText>
        </w:r>
      </w:del>
      <w:ins w:id="686" w:author="Microsoft Office User" w:date="2021-05-11T10:30:00Z">
        <w:r w:rsidR="00421973">
          <w:rPr>
            <w:rFonts w:ascii="Arial" w:eastAsia="Times New Roman" w:hAnsi="Arial" w:cs="Arial"/>
            <w:sz w:val="22"/>
            <w:szCs w:val="22"/>
          </w:rPr>
          <w:t>than in</w:t>
        </w:r>
      </w:ins>
      <w:r w:rsidR="00041A74">
        <w:rPr>
          <w:rFonts w:ascii="Arial" w:eastAsia="Times New Roman" w:hAnsi="Arial" w:cs="Arial"/>
          <w:sz w:val="22"/>
          <w:szCs w:val="22"/>
        </w:rPr>
        <w:t xml:space="preserve"> low contrast</w:t>
      </w:r>
      <w:del w:id="687" w:author="Microsoft Office User" w:date="2021-05-06T17:48:00Z">
        <w:r w:rsidR="00041A74" w:rsidDel="006D0B5D">
          <w:rPr>
            <w:rFonts w:ascii="Arial" w:eastAsia="Times New Roman" w:hAnsi="Arial" w:cs="Arial"/>
            <w:sz w:val="22"/>
            <w:szCs w:val="22"/>
          </w:rPr>
          <w:delText>. As</w:delText>
        </w:r>
      </w:del>
      <w:ins w:id="688" w:author="Microsoft Office User" w:date="2021-05-06T17:48:00Z">
        <w:r w:rsidR="006D0B5D">
          <w:rPr>
            <w:rFonts w:ascii="Arial" w:eastAsia="Times New Roman" w:hAnsi="Arial" w:cs="Arial"/>
            <w:sz w:val="22"/>
            <w:szCs w:val="22"/>
          </w:rPr>
          <w:t>, and we observed</w:t>
        </w:r>
      </w:ins>
      <w:ins w:id="689" w:author="Maria Neimark Geffen" w:date="2021-05-04T14:27:00Z">
        <w:r w:rsidR="00041A74">
          <w:rPr>
            <w:rFonts w:ascii="Arial" w:eastAsia="Times New Roman" w:hAnsi="Arial" w:cs="Arial"/>
            <w:sz w:val="22"/>
            <w:szCs w:val="22"/>
          </w:rPr>
          <w:t xml:space="preserve"> </w:t>
        </w:r>
        <w:del w:id="690" w:author="Microsoft Office User" w:date="2021-05-06T17:48:00Z">
          <w:r w:rsidR="00041A74" w:rsidDel="006D0B5D">
            <w:rPr>
              <w:rFonts w:ascii="Arial" w:eastAsia="Times New Roman" w:hAnsi="Arial" w:cs="Arial"/>
              <w:sz w:val="22"/>
              <w:szCs w:val="22"/>
            </w:rPr>
            <w:delText xml:space="preserve">the background contrast changed, the neuronal thresholds for the </w:delText>
          </w:r>
        </w:del>
      </w:ins>
      <w:ins w:id="691" w:author="Maria Neimark Geffen" w:date="2021-05-04T14:28:00Z">
        <w:del w:id="692" w:author="Microsoft Office User" w:date="2021-05-06T17:48:00Z">
          <w:r w:rsidR="00E650D8" w:rsidDel="006D0B5D">
            <w:rPr>
              <w:rFonts w:ascii="Arial" w:eastAsia="Times New Roman" w:hAnsi="Arial" w:cs="Arial"/>
              <w:sz w:val="22"/>
              <w:szCs w:val="22"/>
            </w:rPr>
            <w:delText>adjusted in the opposite directions, as predicte</w:delText>
          </w:r>
        </w:del>
      </w:ins>
      <w:ins w:id="693" w:author="Microsoft Office User" w:date="2021-05-06T17:49:00Z">
        <w:r w:rsidR="006D0B5D">
          <w:rPr>
            <w:rFonts w:ascii="Arial" w:eastAsia="Times New Roman" w:hAnsi="Arial" w:cs="Arial"/>
            <w:sz w:val="22"/>
            <w:szCs w:val="22"/>
          </w:rPr>
          <w:t>that as neurons adapted to transition</w:t>
        </w:r>
      </w:ins>
      <w:ins w:id="694" w:author="Microsoft Office User" w:date="2021-05-06T17:50:00Z">
        <w:r w:rsidR="006D0B5D">
          <w:rPr>
            <w:rFonts w:ascii="Arial" w:eastAsia="Times New Roman" w:hAnsi="Arial" w:cs="Arial"/>
            <w:sz w:val="22"/>
            <w:szCs w:val="22"/>
          </w:rPr>
          <w:t>s</w:t>
        </w:r>
      </w:ins>
      <w:ins w:id="695" w:author="Microsoft Office User" w:date="2021-05-06T17:49:00Z">
        <w:r w:rsidR="006D0B5D">
          <w:rPr>
            <w:rFonts w:ascii="Arial" w:eastAsia="Times New Roman" w:hAnsi="Arial" w:cs="Arial"/>
            <w:sz w:val="22"/>
            <w:szCs w:val="22"/>
          </w:rPr>
          <w:t xml:space="preserve"> in background contrast, the time course of target discriminability adapted similarly to the behavior and model predictions</w:t>
        </w:r>
      </w:ins>
      <w:ins w:id="696" w:author="Maria Neimark Geffen" w:date="2021-05-04T14:28:00Z">
        <w:del w:id="697" w:author="Microsoft Office User" w:date="2021-05-06T17:48:00Z">
          <w:r w:rsidR="00E650D8" w:rsidDel="006D0B5D">
            <w:rPr>
              <w:rFonts w:ascii="Arial" w:eastAsia="Times New Roman" w:hAnsi="Arial" w:cs="Arial"/>
              <w:sz w:val="22"/>
              <w:szCs w:val="22"/>
            </w:rPr>
            <w:delText>d</w:delText>
          </w:r>
        </w:del>
      </w:ins>
      <w:ins w:id="698" w:author="Microsoft Office User" w:date="2021-05-06T17:45:00Z">
        <w:r w:rsidR="009152CD">
          <w:rPr>
            <w:rFonts w:ascii="Arial" w:eastAsia="Times New Roman" w:hAnsi="Arial" w:cs="Arial"/>
            <w:sz w:val="22"/>
            <w:szCs w:val="22"/>
          </w:rPr>
          <w:t xml:space="preserve"> (Figure 4)</w:t>
        </w:r>
      </w:ins>
      <w:ins w:id="699" w:author="Maria Neimark Geffen" w:date="2021-05-04T14:28:00Z">
        <w:r w:rsidR="00E650D8">
          <w:rPr>
            <w:rFonts w:ascii="Arial" w:eastAsia="Times New Roman" w:hAnsi="Arial" w:cs="Arial"/>
            <w:sz w:val="22"/>
            <w:szCs w:val="22"/>
          </w:rPr>
          <w:t>.</w:t>
        </w:r>
      </w:ins>
      <w:ins w:id="700" w:author="Maria Neimark Geffen" w:date="2021-05-04T14:40:00Z">
        <w:r w:rsidR="00E650D8">
          <w:rPr>
            <w:rFonts w:ascii="Arial" w:eastAsia="Times New Roman" w:hAnsi="Arial" w:cs="Arial"/>
            <w:sz w:val="22"/>
            <w:szCs w:val="22"/>
          </w:rPr>
          <w:t xml:space="preserve"> </w:t>
        </w:r>
        <w:del w:id="701" w:author="Microsoft Office User" w:date="2021-05-06T17:45:00Z">
          <w:r w:rsidR="00E650D8" w:rsidDel="009152CD">
            <w:rPr>
              <w:rFonts w:ascii="Arial" w:eastAsia="Times New Roman" w:hAnsi="Arial" w:cs="Arial"/>
              <w:sz w:val="22"/>
              <w:szCs w:val="22"/>
            </w:rPr>
            <w:delText>Finally</w:delText>
          </w:r>
        </w:del>
      </w:ins>
      <w:ins w:id="702" w:author="Microsoft Office User" w:date="2021-05-06T17:45:00Z">
        <w:r w:rsidR="009152CD">
          <w:rPr>
            <w:rFonts w:ascii="Arial" w:eastAsia="Times New Roman" w:hAnsi="Arial" w:cs="Arial"/>
            <w:sz w:val="22"/>
            <w:szCs w:val="22"/>
          </w:rPr>
          <w:t>Additionally</w:t>
        </w:r>
      </w:ins>
      <w:r w:rsidR="00E650D8">
        <w:rPr>
          <w:rFonts w:ascii="Arial" w:eastAsia="Times New Roman" w:hAnsi="Arial" w:cs="Arial"/>
          <w:sz w:val="22"/>
          <w:szCs w:val="22"/>
        </w:rPr>
        <w:t xml:space="preserve">, a direct comparison of </w:t>
      </w:r>
      <w:proofErr w:type="spellStart"/>
      <w:r w:rsidR="00E650D8">
        <w:rPr>
          <w:rFonts w:ascii="Arial" w:eastAsia="Times New Roman" w:hAnsi="Arial" w:cs="Arial"/>
          <w:sz w:val="22"/>
          <w:szCs w:val="22"/>
        </w:rPr>
        <w:t>neurometric</w:t>
      </w:r>
      <w:proofErr w:type="spellEnd"/>
      <w:r w:rsidR="00E650D8">
        <w:rPr>
          <w:rFonts w:ascii="Arial" w:eastAsia="Times New Roman" w:hAnsi="Arial" w:cs="Arial"/>
          <w:sz w:val="22"/>
          <w:szCs w:val="22"/>
        </w:rPr>
        <w:t xml:space="preserve"> and behavioral performance revealed a significant correlation</w:t>
      </w:r>
      <w:r w:rsidR="0091773A">
        <w:rPr>
          <w:rFonts w:ascii="Arial" w:eastAsia="Times New Roman" w:hAnsi="Arial" w:cs="Arial"/>
          <w:sz w:val="22"/>
          <w:szCs w:val="22"/>
        </w:rPr>
        <w:t xml:space="preserve"> for the thresholds and slopes of the psychometric curves</w:t>
      </w:r>
      <w:ins w:id="703" w:author="Microsoft Office User" w:date="2021-05-06T17:46:00Z">
        <w:r w:rsidR="009152CD">
          <w:rPr>
            <w:rFonts w:ascii="Arial" w:eastAsia="Times New Roman" w:hAnsi="Arial" w:cs="Arial"/>
            <w:sz w:val="22"/>
            <w:szCs w:val="22"/>
          </w:rPr>
          <w:t xml:space="preserve"> (Figure 4). Finally, we found correlations between cortical gain and behavioral thresholds and slopes (Figure 5)</w:t>
        </w:r>
      </w:ins>
      <w:r w:rsidR="0091773A">
        <w:rPr>
          <w:rFonts w:ascii="Arial" w:eastAsia="Times New Roman" w:hAnsi="Arial" w:cs="Arial"/>
          <w:sz w:val="22"/>
          <w:szCs w:val="22"/>
        </w:rPr>
        <w:t>, supporting our hypothesis that efficient coding at the neuronal level predicts auditory behavior.</w:t>
      </w:r>
    </w:p>
    <w:p w14:paraId="043CBDDA" w14:textId="351CA9BC" w:rsidR="0091773A" w:rsidRDefault="0091773A" w:rsidP="00747CC2">
      <w:pPr>
        <w:jc w:val="both"/>
        <w:rPr>
          <w:ins w:id="704" w:author="Maria Neimark Geffen" w:date="2021-05-04T14:42:00Z"/>
          <w:rFonts w:ascii="Arial" w:eastAsia="Times New Roman" w:hAnsi="Arial" w:cs="Arial"/>
          <w:i/>
          <w:iCs/>
          <w:sz w:val="22"/>
          <w:szCs w:val="22"/>
        </w:rPr>
      </w:pPr>
    </w:p>
    <w:p w14:paraId="7D794EA1" w14:textId="7D34A92C" w:rsidR="009152CD" w:rsidRPr="00076498" w:rsidRDefault="009152CD" w:rsidP="009152CD">
      <w:pPr>
        <w:jc w:val="both"/>
        <w:rPr>
          <w:rFonts w:ascii="Arial" w:eastAsia="Times New Roman" w:hAnsi="Arial" w:cs="Arial"/>
          <w:i/>
          <w:iCs/>
          <w:sz w:val="22"/>
          <w:szCs w:val="22"/>
        </w:rPr>
      </w:pPr>
      <w:r w:rsidRPr="00076498">
        <w:rPr>
          <w:rFonts w:ascii="Arial" w:eastAsia="Times New Roman" w:hAnsi="Arial" w:cs="Arial"/>
          <w:i/>
          <w:iCs/>
          <w:sz w:val="22"/>
          <w:szCs w:val="22"/>
        </w:rPr>
        <w:t xml:space="preserve">The role of </w:t>
      </w:r>
      <w:del w:id="705" w:author="Microsoft Office User" w:date="2021-05-11T14:24:00Z">
        <w:r w:rsidRPr="00076498" w:rsidDel="008F3209">
          <w:rPr>
            <w:rFonts w:ascii="Arial" w:eastAsia="Times New Roman" w:hAnsi="Arial" w:cs="Arial"/>
            <w:i/>
            <w:iCs/>
            <w:sz w:val="22"/>
            <w:szCs w:val="22"/>
          </w:rPr>
          <w:delText xml:space="preserve">auditory </w:delText>
        </w:r>
      </w:del>
      <w:r w:rsidRPr="00076498">
        <w:rPr>
          <w:rFonts w:ascii="Arial" w:eastAsia="Times New Roman" w:hAnsi="Arial" w:cs="Arial"/>
          <w:i/>
          <w:iCs/>
          <w:sz w:val="22"/>
          <w:szCs w:val="22"/>
        </w:rPr>
        <w:t>cortex</w:t>
      </w:r>
      <w:ins w:id="706" w:author="Microsoft Office User" w:date="2021-05-11T14:24:00Z">
        <w:r w:rsidR="008F3209">
          <w:rPr>
            <w:rFonts w:ascii="Arial" w:eastAsia="Times New Roman" w:hAnsi="Arial" w:cs="Arial"/>
            <w:i/>
            <w:iCs/>
            <w:sz w:val="22"/>
            <w:szCs w:val="22"/>
          </w:rPr>
          <w:t xml:space="preserve"> in behavior</w:t>
        </w:r>
      </w:ins>
      <w:r w:rsidRPr="00076498">
        <w:rPr>
          <w:rFonts w:ascii="Arial" w:eastAsia="Times New Roman" w:hAnsi="Arial" w:cs="Arial"/>
          <w:i/>
          <w:iCs/>
          <w:sz w:val="22"/>
          <w:szCs w:val="22"/>
        </w:rPr>
        <w:t>.</w:t>
      </w:r>
    </w:p>
    <w:p w14:paraId="31CA7D49" w14:textId="5A1525FE" w:rsidR="009152CD" w:rsidRDefault="009152CD" w:rsidP="009152CD">
      <w:pPr>
        <w:ind w:firstLine="720"/>
        <w:jc w:val="both"/>
        <w:rPr>
          <w:rFonts w:ascii="Arial" w:eastAsia="Times New Roman" w:hAnsi="Arial" w:cs="Arial"/>
          <w:sz w:val="22"/>
          <w:szCs w:val="22"/>
        </w:rPr>
      </w:pPr>
      <w:r>
        <w:rPr>
          <w:rFonts w:ascii="Arial" w:eastAsia="Times New Roman" w:hAnsi="Arial" w:cs="Arial"/>
          <w:sz w:val="22"/>
          <w:szCs w:val="22"/>
        </w:rPr>
        <w:t>The role of auditory cortex in auditory behavior has been subject of debate. A number of prior studies found that auditory cortex was not required for relatively simple behavioral tasks such as frequency discrimination or detection</w:t>
      </w:r>
      <w:r w:rsidR="007464BD">
        <w:rPr>
          <w:rFonts w:ascii="Arial" w:eastAsia="Times New Roman" w:hAnsi="Arial" w:cs="Arial"/>
          <w:sz w:val="22"/>
          <w:szCs w:val="22"/>
        </w:rPr>
        <w:fldChar w:fldCharType="begin" w:fldLock="1"/>
      </w:r>
      <w:r w:rsidR="000915B5">
        <w:rPr>
          <w:rFonts w:ascii="Arial" w:eastAsia="Times New Roman" w:hAnsi="Arial" w:cs="Arial"/>
          <w:sz w:val="22"/>
          <w:szCs w:val="22"/>
        </w:rPr>
        <w:instrText>ADDIN CSL_CITATION {"citationItems":[{"id":"ITEM-1","itemData":{"DOI":"10.1152/jn.2001.85.6.2350","ISSN":"00223077","PMID":"11387381","abstract":"Studies in several mammalian species have demonstrated that bilateral ablations of the auditory cortex have little effect on simple sound intensity and frequency-based behaviors. In the rat, for example, early experiments have shown that auditory ablations result in virtually no effect on the rat's ability to either detect tones or discriminate frequencies. Such lesion experiments, however, typically examine an animal's performance some time after recovery from ablation surgery. As such, they demonstrate that the cortex is not essential for simple auditory behaviors in the long run. Our study further explores the role of cortex in basic auditory perception by examining whether the cortex is normally involved in these behaviors. In these experiments we reversibly inactivated the rat primary auditory cortex (AI) using the GABA agonist muscimol, while the animals performed a simple auditory task. At the same time we monitored the rat's auditory activity by recording auditory evoked potentials (AEP) from the cortical surface. In contrast to lesion studies, the rapid time course of these experimental conditions preclude reorganization of the auditory system that might otherwise compensate for the loss of cortical processing. Soon after bilateral muscimol application to their AI region, our rats exhibited an acute and profound inability to detect tones. After a few hours this state was followed by a gradual recovery of normal hearing, first of tone detection and, much later, of the ability to discriminate frequencies. Surface muscimol application, at the same time, drastically altered the normal rat AEP. Some of the normal AEP components vanished nearly instantaneously to unveil an underlying waveform, whose size was related to the severity of accompanying behavioral deficits. These results strongly suggest that the cortex is directly involved in basic acoustic processing. Along with observations from accompanying multiunit experiments that related the AEP to AI neuronal activity, our results suggest that a critical amount of activity in the auditory cortex is necessary for normal hearing. It is likely that the involvement of the cortex in simple auditory perceptions has hitherto not been clearly understood because of underlying recovery processes that, in the long-term, safeguard fundamental auditory abilities after cortical injury.","author":[{"dropping-particle":"","family":"Talwar","given":"Sanjiv K","non-dropping-particle":"","parse-names":false,"suffix":""},{"dropping-particle":"","family":"Musial","given":"Pawel G","non-dropping-particle":"","parse-names":false,"suffix":""},{"dropping-particle":"","family":"Gerstein","given":"George L","non-dropping-particle":"","parse-names":false,"suffix":""}],"container-title":"Journal of Neurophysiology","id":"ITEM-1","issue":"6","issued":{"date-parts":[["2001"]]},"page":"2350-2358","title":"Role of mammalian auditory cortex in the perception of elementary sound properties","type":"article-journal","volume":"85"},"uris":["http://www.mendeley.com/documents/?uuid=7d32587d-cbd5-3373-b87c-0a71a7524af3"]},{"id":"ITEM-2","itemData":{"DOI":"10.1152/jn.00124.2015","ISSN":"15221598","PMID":"26156379","abstract":"A defining feature of adaptive behavior is our ability to change the way we interpret sensory stimuli depending on context. Rapid adaptation in behavior has been attributed to frontal cortical circuits, but it is not clear if sensory cortexes also play an essential role in such tasks. In this study we tested whether the auditory cortex was necessary for rapid adaptation in the interpretation of sounds. We used a two-alternative choice sound-categorization task for rats in which the boundary that separated two acoustic categories changed several times within a behavioral session. These shifts in the boundary resulted in changes in the rewarded action for a subset of stimuli. We found that extensive lesions of the auditory cortex did not impair the ability of rats to switch between categorization contingencies and sound discrimination performance was minimally impaired. Similar results were obtained after reversible inactivation of the auditory cortex with muscimol. In contrast, lesions of the auditory thalamus largely impaired discrimination performance and, as a result, the ability to modify behavior across contingencies. Thalamic lesions did not impair performance of a visual discrimination task, indicating that the effects were specific to audition and not to motor preparation or execution. These results suggest that subcortical outputs of the auditory thalamus can mediate rapid adaptation in the interpretation of sounds.","author":[{"dropping-particle":"","family":"Gimenez","given":"Tyler L.","non-dropping-particle":"","parse-names":false,"suffix":""},{"dropping-particle":"","family":"Lorenc","given":"Maja","non-dropping-particle":"","parse-names":false,"suffix":""},{"dropping-particle":"","family":"Jaramillo","given":"Santiago","non-dropping-particle":"","parse-names":false,"suffix":""}],"container-title":"Journal of Neurophysiology","id":"ITEM-2","issue":"2","issued":{"date-parts":[["2015","7","9"]]},"page":"1137-1145","publisher":"American Physiological Society","title":"Adaptive categorization of sound frequency does not require the auditory cortex in rats","type":"article-journal","volume":"114"},"uris":["http://www.mendeley.com/documents/?uuid=4fd6012a-df1c-34e1-affa-b309760f1560"]}],"mendeley":{"formattedCitation":"[30,31]","plainTextFormattedCitation":"[30,31]","previouslyFormattedCitation":"[30,31]"},"properties":{"noteIndex":0},"schema":"https://github.com/citation-style-language/schema/raw/master/csl-citation.json"}</w:instrText>
      </w:r>
      <w:r w:rsidR="007464BD">
        <w:rPr>
          <w:rFonts w:ascii="Arial" w:eastAsia="Times New Roman" w:hAnsi="Arial" w:cs="Arial"/>
          <w:sz w:val="22"/>
          <w:szCs w:val="22"/>
        </w:rPr>
        <w:fldChar w:fldCharType="separate"/>
      </w:r>
      <w:r w:rsidR="007464BD" w:rsidRPr="007464BD">
        <w:rPr>
          <w:rFonts w:ascii="Arial" w:eastAsia="Times New Roman" w:hAnsi="Arial" w:cs="Arial"/>
          <w:noProof/>
          <w:sz w:val="22"/>
          <w:szCs w:val="22"/>
        </w:rPr>
        <w:t>[30,31]</w:t>
      </w:r>
      <w:r w:rsidR="007464BD">
        <w:rPr>
          <w:rFonts w:ascii="Arial" w:eastAsia="Times New Roman" w:hAnsi="Arial" w:cs="Arial"/>
          <w:sz w:val="22"/>
          <w:szCs w:val="22"/>
        </w:rPr>
        <w:fldChar w:fldCharType="end"/>
      </w:r>
      <w:r>
        <w:rPr>
          <w:rFonts w:ascii="Arial" w:eastAsia="Times New Roman" w:hAnsi="Arial" w:cs="Arial"/>
          <w:sz w:val="22"/>
          <w:szCs w:val="22"/>
        </w:rPr>
        <w:t xml:space="preserve">. </w:t>
      </w:r>
      <w:r w:rsidR="007464BD">
        <w:rPr>
          <w:rFonts w:ascii="Arial" w:eastAsia="Times New Roman" w:hAnsi="Arial" w:cs="Arial"/>
          <w:sz w:val="22"/>
          <w:szCs w:val="22"/>
        </w:rPr>
        <w:t>Rather, many studies</w:t>
      </w:r>
      <w:r>
        <w:rPr>
          <w:rFonts w:ascii="Arial" w:eastAsia="Times New Roman" w:hAnsi="Arial" w:cs="Arial"/>
          <w:sz w:val="22"/>
          <w:szCs w:val="22"/>
        </w:rPr>
        <w:t xml:space="preserve"> </w:t>
      </w:r>
      <w:r w:rsidR="007464BD">
        <w:rPr>
          <w:rFonts w:ascii="Arial" w:eastAsia="Times New Roman" w:hAnsi="Arial" w:cs="Arial"/>
          <w:sz w:val="22"/>
          <w:szCs w:val="22"/>
        </w:rPr>
        <w:t>found that</w:t>
      </w:r>
      <w:r>
        <w:rPr>
          <w:rFonts w:ascii="Arial" w:eastAsia="Times New Roman" w:hAnsi="Arial" w:cs="Arial"/>
          <w:sz w:val="22"/>
          <w:szCs w:val="22"/>
        </w:rPr>
        <w:t xml:space="preserve"> auditory cortex</w:t>
      </w:r>
      <w:r w:rsidR="007464BD">
        <w:rPr>
          <w:rFonts w:ascii="Arial" w:eastAsia="Times New Roman" w:hAnsi="Arial" w:cs="Arial"/>
          <w:sz w:val="22"/>
          <w:szCs w:val="22"/>
        </w:rPr>
        <w:t xml:space="preserve"> is primarily</w:t>
      </w:r>
      <w:r>
        <w:rPr>
          <w:rFonts w:ascii="Arial" w:eastAsia="Times New Roman" w:hAnsi="Arial" w:cs="Arial"/>
          <w:sz w:val="22"/>
          <w:szCs w:val="22"/>
        </w:rPr>
        <w:t xml:space="preserve"> in</w:t>
      </w:r>
      <w:r w:rsidR="007464BD">
        <w:rPr>
          <w:rFonts w:ascii="Arial" w:eastAsia="Times New Roman" w:hAnsi="Arial" w:cs="Arial"/>
          <w:sz w:val="22"/>
          <w:szCs w:val="22"/>
        </w:rPr>
        <w:t>volved in more complex</w:t>
      </w:r>
      <w:r>
        <w:rPr>
          <w:rFonts w:ascii="Arial" w:eastAsia="Times New Roman" w:hAnsi="Arial" w:cs="Arial"/>
          <w:sz w:val="22"/>
          <w:szCs w:val="22"/>
        </w:rPr>
        <w:t xml:space="preserve"> behavior</w:t>
      </w:r>
      <w:r w:rsidR="007464BD">
        <w:rPr>
          <w:rFonts w:ascii="Arial" w:eastAsia="Times New Roman" w:hAnsi="Arial" w:cs="Arial"/>
          <w:sz w:val="22"/>
          <w:szCs w:val="22"/>
        </w:rPr>
        <w:t>s</w:t>
      </w:r>
      <w:r>
        <w:rPr>
          <w:rFonts w:ascii="Arial" w:eastAsia="Times New Roman" w:hAnsi="Arial" w:cs="Arial"/>
          <w:sz w:val="22"/>
          <w:szCs w:val="22"/>
        </w:rPr>
        <w:t>,</w:t>
      </w:r>
      <w:r w:rsidR="007464BD">
        <w:rPr>
          <w:rFonts w:ascii="Arial" w:eastAsia="Times New Roman" w:hAnsi="Arial" w:cs="Arial"/>
          <w:sz w:val="22"/>
          <w:szCs w:val="22"/>
        </w:rPr>
        <w:t xml:space="preserve"> such those requiring temporal expectation</w:t>
      </w:r>
      <w:r w:rsidR="00E46AAE">
        <w:rPr>
          <w:rFonts w:ascii="Arial" w:eastAsia="Times New Roman" w:hAnsi="Arial" w:cs="Arial"/>
          <w:sz w:val="22"/>
          <w:szCs w:val="22"/>
        </w:rPr>
        <w:fldChar w:fldCharType="begin" w:fldLock="1"/>
      </w:r>
      <w:r w:rsidR="00E46AAE">
        <w:rPr>
          <w:rFonts w:ascii="Arial" w:eastAsia="Times New Roman" w:hAnsi="Arial" w:cs="Arial"/>
          <w:sz w:val="22"/>
          <w:szCs w:val="22"/>
        </w:rPr>
        <w:instrText>ADDIN CSL_CITATION {"citationItems":[{"id":"ITEM-1","itemData":{"abstract":"When events occur at predictable instants, anticipation improves performance. Knowledge of event timing modulates motor circuits, improving response speed. By contrast, the neu-ronal mechanisms underlying changes in sensory perception due to expectation are not well understood. We have developed a novel behavioral paradigm for rats in which we manipulated expectations about sound timing. Valid expectations improved both the speed and the accuracy of subjects' performance, indicating not only improved motor preparedness but also enhanced perception. Single neuron recordings in primary auditory cortex revealed enhanced representation of sounds during periods of heightened expectation. Furthermore, we found that activity in auditory cortex was causally linked to the performance of the task, and that changes in the neuronal representation of sounds predicted performance on a trial-by-trial basis. Our results indicate that changes in neuronal representation as early as primary sensory cortex mediate the perceptual advantage conferred by temporal expectation. Attending to moments in time is a powerful cognitive mechanism for exploiting temporal structure in behaviors such as hunting moving prey or playing music in an ensemble. Anticipation of an event can influence the speed of behavioral response as well as our perception of such an event 1 , but how these improvements in perception arise from changes in neuronal activity remains largely unknown. However, it is clear that organisms can take advantage of regularities in the environment to form expectations and predictions which can be used to enhance performance. The auditory cortex is sensitive to many forms of acoustic regularity 2. For example, cortical neurons respond more strongly to rarely presented sounds embedded within a regular sequence, even when these sounds are not required to perform a task 3. In addition, changes in expectation about the frequency of a task-relevant sound modulate the activity of single neurons in auditory cortex 4. However, although temporal structure is central to the organization of sounds, our understanding of the effects of temporal expectation in the auditory system is largely limited to studies in humans 1,5 in which it is difficult to study the underlying neuronal mechanisms. In particular, we know little about whether and how auditory temporal expectation changes neuronal representations in the auditory cortex. Improved performance from temporal expectation could arise…","author":[{"dropping-particle":"","family":"Jaramillo","given":"Santiago","non-dropping-particle":"","parse-names":false,"suffix":""},{"dropping-particle":"","family":"Zador","given":"Anthony M","non-dropping-particle":"","parse-names":false,"suffix":""}],"container-title":"Nature Neuroscience","id":"ITEM-1","issued":{"date-parts":[["2010"]]},"title":"Auditory cortex mediates the perceptual effects of acoustic temporal expectation","type":"report"},"uris":["http://www.mendeley.com/documents/?uuid=5e9b0a51-6eb0-3355-85f7-b803a6e10143"]}],"mendeley":{"formattedCitation":"[32]","plainTextFormattedCitation":"[32]","previouslyFormattedCitation":"[32]"},"properties":{"noteIndex":0},"schema":"https://github.com/citation-style-language/schema/raw/master/csl-citation.json"}</w:instrText>
      </w:r>
      <w:r w:rsidR="00E46AAE">
        <w:rPr>
          <w:rFonts w:ascii="Arial" w:eastAsia="Times New Roman" w:hAnsi="Arial" w:cs="Arial"/>
          <w:sz w:val="22"/>
          <w:szCs w:val="22"/>
        </w:rPr>
        <w:fldChar w:fldCharType="separate"/>
      </w:r>
      <w:r w:rsidR="00E46AAE" w:rsidRPr="00E46AAE">
        <w:rPr>
          <w:rFonts w:ascii="Arial" w:eastAsia="Times New Roman" w:hAnsi="Arial" w:cs="Arial"/>
          <w:noProof/>
          <w:sz w:val="22"/>
          <w:szCs w:val="22"/>
        </w:rPr>
        <w:t>[32]</w:t>
      </w:r>
      <w:r w:rsidR="00E46AAE">
        <w:rPr>
          <w:rFonts w:ascii="Arial" w:eastAsia="Times New Roman" w:hAnsi="Arial" w:cs="Arial"/>
          <w:sz w:val="22"/>
          <w:szCs w:val="22"/>
        </w:rPr>
        <w:fldChar w:fldCharType="end"/>
      </w:r>
      <w:r w:rsidR="007464BD">
        <w:rPr>
          <w:rFonts w:ascii="Arial" w:eastAsia="Times New Roman" w:hAnsi="Arial" w:cs="Arial"/>
          <w:sz w:val="22"/>
          <w:szCs w:val="22"/>
        </w:rPr>
        <w:t>, localization</w:t>
      </w:r>
      <w:r w:rsidR="00E46AAE">
        <w:rPr>
          <w:rFonts w:ascii="Arial" w:eastAsia="Times New Roman" w:hAnsi="Arial" w:cs="Arial"/>
          <w:sz w:val="22"/>
          <w:szCs w:val="22"/>
        </w:rPr>
        <w:fldChar w:fldCharType="begin" w:fldLock="1"/>
      </w:r>
      <w:r w:rsidR="00E46AAE">
        <w:rPr>
          <w:rFonts w:ascii="Arial" w:eastAsia="Times New Roman" w:hAnsi="Arial" w:cs="Arial"/>
          <w:sz w:val="22"/>
          <w:szCs w:val="22"/>
        </w:rPr>
        <w:instrText>ADDIN CSL_CITATION {"citationItems":[{"id":"ITEM-1","itemData":{"DOI":"10.1371/journal.pone.0170264","ISSN":"19326203","PMID":"28099489","abstract":"The objective of this study was to demonstrate the efficacy of acute inactivation of brain areas by cooling in the behaving ferret and to demonstrate that cooling auditory cortex produced a localisation deficit that was specific to auditory stimuli. The effect of cooling on neural activity was measured in anesthetized ferret cortex. The behavioural effect of cooling was determined in a benchmark sound localisation task in which inactivation of primary auditory cortex (A1) is known to impair performance. Cooling strongly suppressed the spontaneous and stimulusevoked firing rates of cortical neurons when the cooling loop was held at temperatures below 10?C, and this suppression was reversed when the cortical temperature recovered. Cooling of ferret auditory cortex during behavioural testing impaired sound localisation performance, with unilateral cooling producing selective deficits in the hemifield contralateral to cooling, and bilateral cooling producing deficits on both sides of space. The deficit in sound localisation induced by inactivation of A1 was not caused by motivational or locomotor changes since inactivation of A1 did not affect localisation of visual stimuli in the same context.","author":[{"dropping-particle":"","family":"Wood","given":"Katherine C.","non-dropping-particle":"","parse-names":false,"suffix":""},{"dropping-particle":"","family":"Town","given":"Stephen M.","non-dropping-particle":"","parse-names":false,"suffix":""},{"dropping-particle":"","family":"Atilgan","given":"Huriye","non-dropping-particle":"","parse-names":false,"suffix":""},{"dropping-particle":"","family":"Jones","given":"Gareth P.","non-dropping-particle":"","parse-names":false,"suffix":""},{"dropping-particle":"","family":"Bizley","given":"Jennifer K.","non-dropping-particle":"","parse-names":false,"suffix":""}],"container-title":"PLoS ONE","id":"ITEM-1","issue":"1","issued":{"date-parts":[["2017","1","1"]]},"publisher":"Public Library of Science","title":"Acute inactivation of primary auditory cortex causes a sound localisation deficit in ferrets","type":"article-journal","volume":"12"},"uris":["http://www.mendeley.com/documents/?uuid=2ee1626a-f86e-371d-a6e9-437efb58f95e"]}],"mendeley":{"formattedCitation":"[33]","plainTextFormattedCitation":"[33]","previouslyFormattedCitation":"[33]"},"properties":{"noteIndex":0},"schema":"https://github.com/citation-style-language/schema/raw/master/csl-citation.json"}</w:instrText>
      </w:r>
      <w:r w:rsidR="00E46AAE">
        <w:rPr>
          <w:rFonts w:ascii="Arial" w:eastAsia="Times New Roman" w:hAnsi="Arial" w:cs="Arial"/>
          <w:sz w:val="22"/>
          <w:szCs w:val="22"/>
        </w:rPr>
        <w:fldChar w:fldCharType="separate"/>
      </w:r>
      <w:r w:rsidR="00E46AAE" w:rsidRPr="00E46AAE">
        <w:rPr>
          <w:rFonts w:ascii="Arial" w:eastAsia="Times New Roman" w:hAnsi="Arial" w:cs="Arial"/>
          <w:noProof/>
          <w:sz w:val="22"/>
          <w:szCs w:val="22"/>
        </w:rPr>
        <w:t>[33]</w:t>
      </w:r>
      <w:r w:rsidR="00E46AAE">
        <w:rPr>
          <w:rFonts w:ascii="Arial" w:eastAsia="Times New Roman" w:hAnsi="Arial" w:cs="Arial"/>
          <w:sz w:val="22"/>
          <w:szCs w:val="22"/>
        </w:rPr>
        <w:fldChar w:fldCharType="end"/>
      </w:r>
      <w:r w:rsidR="007464BD">
        <w:rPr>
          <w:rFonts w:ascii="Arial" w:eastAsia="Times New Roman" w:hAnsi="Arial" w:cs="Arial"/>
          <w:sz w:val="22"/>
          <w:szCs w:val="22"/>
        </w:rPr>
        <w:t xml:space="preserve">, </w:t>
      </w:r>
      <w:r w:rsidR="00E46AAE">
        <w:rPr>
          <w:rFonts w:ascii="Arial" w:eastAsia="Times New Roman" w:hAnsi="Arial" w:cs="Arial"/>
          <w:sz w:val="22"/>
          <w:szCs w:val="22"/>
        </w:rPr>
        <w:t>or discrimination of more complex sounds</w:t>
      </w:r>
      <w:r w:rsidR="00E46AAE">
        <w:rPr>
          <w:rFonts w:ascii="Arial" w:eastAsia="Times New Roman" w:hAnsi="Arial" w:cs="Arial"/>
          <w:sz w:val="22"/>
          <w:szCs w:val="22"/>
        </w:rPr>
        <w:fldChar w:fldCharType="begin" w:fldLock="1"/>
      </w:r>
      <w:r w:rsidR="001C1334">
        <w:rPr>
          <w:rFonts w:ascii="Arial" w:eastAsia="Times New Roman" w:hAnsi="Arial" w:cs="Arial"/>
          <w:sz w:val="22"/>
          <w:szCs w:val="22"/>
        </w:rPr>
        <w:instrText>ADDIN CSL_CITATION {"citationItems":[{"id":"ITEM-1","itemData":{"DOI":"10.1016/j.neuron.2015.10.024","ISSN":"10974199","PMID":"26586181","abstract":"Animals require the ability to ignore sensory stimuli that have no consequence yet respond to the same stimuli when they become useful. However, the brain circuits that govern this flexibility in sensory processing are not well understood. Here we show in mouse primary auditory cortex (A1) that daily passive sound exposure causes a long-lasting reduction in representations of the experienced sound by layer 2/3 pyramidal cells. This habituation arises locally in A1 and involves an enhancement in inhibition and selective upregulation in the activity of somatostatin-expressing inhibitory neurons (SOM cells). Furthermore, when mice engage in sound-guided behavior, pyramidal cell excitatory responses to habituated sounds are enhanced, whereas SOM cell responses are diminished. Together, our results demonstrate the bidirectional modulation of A1 sensory representations and suggest that SOM cells gate cortical information flow based on the behavioral relevance of the stimulus.","author":[{"dropping-particle":"","family":"Kato","given":"Hiroyuki K.","non-dropping-particle":"","parse-names":false,"suffix":""},{"dropping-particle":"","family":"Gillet","given":"Shea N.","non-dropping-particle":"","parse-names":false,"suffix":""},{"dropping-particle":"","family":"Isaacson","given":"Jeffry S.","non-dropping-particle":"","parse-names":false,"suffix":""}],"container-title":"Neuron","id":"ITEM-1","issue":"5","issued":{"date-parts":[["2015","12","2"]]},"page":"1027-1039","publisher":"Cell Press","title":"Flexible Sensory Representations in Auditory Cortex Driven by Behavioral Relevance","type":"article-journal","volume":"88"},"uris":["http://www.mendeley.com/documents/?uuid=c0270de2-321e-3791-a807-a4ea2ac9cbe6"]},{"id":"ITEM-2","itemData":{"DOI":"10.1016/j.neuron.2019.09.043","abstract":"Highlights d Auditory cortex is dispensable for discrimination of dissimilar pure tones in mice d Auditory cortex is involved in a sound discrimination requiring temporal integration d Focal cortical activations bias choices in cortex-dependent discriminations d Discrimination is faster for pure tones than for optogenetic cortical activations In this study, Ceballo et al. show that targeted activation of specific neural ensembles in auditory cortex changes perceptual decisions in a difficult auditory discrimination task, although auditory cortex is not involved in easier decisions.","author":[{"dropping-particle":"","family":"Ceballo","given":"Sebastian","non-dropping-particle":"","parse-names":false,"suffix":""},{"dropping-particle":"","family":"Piwkowska","given":"Zuzanna","non-dropping-particle":"","parse-names":false,"suffix":""},{"dropping-particle":"","family":"Bourg","given":"Jacques","non-dropping-particle":"","parse-names":false,"suffix":""}],"container-title":"Neuron","id":"ITEM-2","issued":{"date-parts":[["2019"]]},"page":"1168-1179.e5","title":"Targeted Cortical Manipulation of Auditory Perception In Brief","type":"article-journal","volume":"104"},"uris":["http://www.mendeley.com/documents/?uuid=fca449b5-a5f5-34e8-8f38-28f633cb151b"]},{"id":"ITEM-3","itemData":{"DOI":"10.1038/s41467-021-21248-7","ISSN":"20411723","PMID":"33589613","abstract":"Animals exhibit innate defense behaviors in response to approaching threats cued by the dynamics of sensory inputs of various modalities. The underlying neural circuits have been mostly studied in the visual system, but remain unclear for other modalities. Here, by utilizing sounds with increasing (vs. decreasing) loudness to mimic looming (vs. receding) objects, we find that looming sounds elicit stereotypical sequential defensive reactions: freezing followed by flight. Both behaviors require the activity of auditory cortex, in particular the sustained type of responses, but are differentially mediated by corticostriatal projections primarily innervating D2 neurons in the tail of the striatum and corticocollicular projections to the superior colliculus, respectively. The behavioral transition from freezing to flight can be attributed to the differential temporal dynamics of the striatal and collicular neurons in their responses to looming sound stimuli. Our results reveal an essential role of the striatum in the innate defense control.","author":[{"dropping-particle":"","family":"Li","given":"Zhong","non-dropping-particle":"","parse-names":false,"suffix":""},{"dropping-particle":"","family":"Wei","given":"Jin Xing","non-dropping-particle":"","parse-names":false,"suffix":""},{"dropping-particle":"","family":"Zhang","given":"Guang Wei","non-dropping-particle":"","parse-names":false,"suffix":""},{"dropping-particle":"","family":"Huang","given":"Junxiang J.","non-dropping-particle":"","parse-names":false,"suffix":""},{"dropping-particle":"","family":"Zingg","given":"Brian","non-dropping-particle":"","parse-names":false,"suffix":""},{"dropping-particle":"","family":"Wang","given":"Xiyue","non-dropping-particle":"","parse-names":false,"suffix":""},{"dropping-particle":"","family":"Tao","given":"Huizhong W.","non-dropping-particle":"","parse-names":false,"suffix":""},{"dropping-particle":"","family":"Zhang","given":"Li I.","non-dropping-particle":"","parse-names":false,"suffix":""}],"container-title":"Nature Communications","id":"ITEM-3","issue":"1","issued":{"date-parts":[["2021","12","1"]]},"page":"1-13","publisher":"Nature Research","title":"Corticostriatal control of defense behavior in mice induced by auditory looming cues","type":"article-journal","volume":"12"},"uris":["http://www.mendeley.com/documents/?uuid=0e3d21c8-e52e-3ffb-aa49-2973433b4a23"]}],"mendeley":{"formattedCitation":"[34–36]","plainTextFormattedCitation":"[34–36]","previouslyFormattedCitation":"[34–36]"},"properties":{"noteIndex":0},"schema":"https://github.com/citation-style-language/schema/raw/master/csl-citation.json"}</w:instrText>
      </w:r>
      <w:r w:rsidR="00E46AAE">
        <w:rPr>
          <w:rFonts w:ascii="Arial" w:eastAsia="Times New Roman" w:hAnsi="Arial" w:cs="Arial"/>
          <w:sz w:val="22"/>
          <w:szCs w:val="22"/>
        </w:rPr>
        <w:fldChar w:fldCharType="separate"/>
      </w:r>
      <w:r w:rsidR="00E46AAE" w:rsidRPr="00E46AAE">
        <w:rPr>
          <w:rFonts w:ascii="Arial" w:eastAsia="Times New Roman" w:hAnsi="Arial" w:cs="Arial"/>
          <w:noProof/>
          <w:sz w:val="22"/>
          <w:szCs w:val="22"/>
        </w:rPr>
        <w:t>[34–36]</w:t>
      </w:r>
      <w:r w:rsidR="00E46AAE">
        <w:rPr>
          <w:rFonts w:ascii="Arial" w:eastAsia="Times New Roman" w:hAnsi="Arial" w:cs="Arial"/>
          <w:sz w:val="22"/>
          <w:szCs w:val="22"/>
        </w:rPr>
        <w:fldChar w:fldCharType="end"/>
      </w:r>
      <w:r w:rsidR="00E46AAE">
        <w:rPr>
          <w:rFonts w:ascii="Arial" w:eastAsia="Times New Roman" w:hAnsi="Arial" w:cs="Arial"/>
          <w:sz w:val="22"/>
          <w:szCs w:val="22"/>
        </w:rPr>
        <w:t>.</w:t>
      </w:r>
      <w:r w:rsidR="009A0397">
        <w:rPr>
          <w:rFonts w:ascii="Arial" w:eastAsia="Times New Roman" w:hAnsi="Arial" w:cs="Arial"/>
          <w:sz w:val="22"/>
          <w:szCs w:val="22"/>
        </w:rPr>
        <w:t xml:space="preserve"> </w:t>
      </w:r>
      <w:r>
        <w:rPr>
          <w:rFonts w:ascii="Arial" w:eastAsia="Times New Roman" w:hAnsi="Arial" w:cs="Arial"/>
          <w:sz w:val="22"/>
          <w:szCs w:val="22"/>
        </w:rPr>
        <w:t>Consistent</w:t>
      </w:r>
      <w:r w:rsidR="007464BD">
        <w:rPr>
          <w:rFonts w:ascii="Arial" w:eastAsia="Times New Roman" w:hAnsi="Arial" w:cs="Arial"/>
          <w:sz w:val="22"/>
          <w:szCs w:val="22"/>
        </w:rPr>
        <w:t xml:space="preserve"> with previous findings</w:t>
      </w:r>
      <w:r>
        <w:rPr>
          <w:rFonts w:ascii="Arial" w:eastAsia="Times New Roman" w:hAnsi="Arial" w:cs="Arial"/>
          <w:sz w:val="22"/>
          <w:szCs w:val="22"/>
        </w:rPr>
        <w:t>, w</w:t>
      </w:r>
      <w:r w:rsidRPr="005B538C">
        <w:rPr>
          <w:rFonts w:ascii="Arial" w:eastAsia="Times New Roman" w:hAnsi="Arial" w:cs="Arial"/>
          <w:sz w:val="22"/>
          <w:szCs w:val="22"/>
        </w:rPr>
        <w:t xml:space="preserve">e found that </w:t>
      </w:r>
      <w:r>
        <w:rPr>
          <w:rFonts w:ascii="Arial" w:eastAsia="Times New Roman" w:hAnsi="Arial" w:cs="Arial"/>
          <w:sz w:val="22"/>
          <w:szCs w:val="22"/>
        </w:rPr>
        <w:t>AC</w:t>
      </w:r>
      <w:r w:rsidRPr="005B538C">
        <w:rPr>
          <w:rFonts w:ascii="Arial" w:eastAsia="Times New Roman" w:hAnsi="Arial" w:cs="Arial"/>
          <w:sz w:val="22"/>
          <w:szCs w:val="22"/>
        </w:rPr>
        <w:t xml:space="preserve"> inactivation selectively impaired the detection of target in noise background</w:t>
      </w:r>
      <w:r>
        <w:rPr>
          <w:rFonts w:ascii="Arial" w:eastAsia="Times New Roman" w:hAnsi="Arial" w:cs="Arial"/>
          <w:sz w:val="22"/>
          <w:szCs w:val="22"/>
        </w:rPr>
        <w:t>, but did not impair detection of targets in the absence of background noise (Figure 3). Furthermore, on subject-by-subject basis, neuronal activity</w:t>
      </w:r>
      <w:r w:rsidR="00421973">
        <w:rPr>
          <w:rFonts w:ascii="Arial" w:eastAsia="Times New Roman" w:hAnsi="Arial" w:cs="Arial"/>
          <w:sz w:val="22"/>
          <w:szCs w:val="22"/>
        </w:rPr>
        <w:t xml:space="preserve"> in AC</w:t>
      </w:r>
      <w:r>
        <w:rPr>
          <w:rFonts w:ascii="Arial" w:eastAsia="Times New Roman" w:hAnsi="Arial" w:cs="Arial"/>
          <w:sz w:val="22"/>
          <w:szCs w:val="22"/>
        </w:rPr>
        <w:t xml:space="preserve"> was correlated with behavioral performance of the subject (Figures 4, 5). Th</w:t>
      </w:r>
      <w:r w:rsidR="00421973">
        <w:rPr>
          <w:rFonts w:ascii="Arial" w:eastAsia="Times New Roman" w:hAnsi="Arial" w:cs="Arial"/>
          <w:sz w:val="22"/>
          <w:szCs w:val="22"/>
        </w:rPr>
        <w:t>is</w:t>
      </w:r>
      <w:r>
        <w:rPr>
          <w:rFonts w:ascii="Arial" w:eastAsia="Times New Roman" w:hAnsi="Arial" w:cs="Arial"/>
          <w:sz w:val="22"/>
          <w:szCs w:val="22"/>
        </w:rPr>
        <w:t xml:space="preserve"> set of result establish</w:t>
      </w:r>
      <w:r w:rsidR="00421973">
        <w:rPr>
          <w:rFonts w:ascii="Arial" w:eastAsia="Times New Roman" w:hAnsi="Arial" w:cs="Arial"/>
          <w:sz w:val="22"/>
          <w:szCs w:val="22"/>
        </w:rPr>
        <w:t>es</w:t>
      </w:r>
      <w:r>
        <w:rPr>
          <w:rFonts w:ascii="Arial" w:eastAsia="Times New Roman" w:hAnsi="Arial" w:cs="Arial"/>
          <w:sz w:val="22"/>
          <w:szCs w:val="22"/>
        </w:rPr>
        <w:t xml:space="preserve"> </w:t>
      </w:r>
      <w:r w:rsidR="00421973">
        <w:rPr>
          <w:rFonts w:ascii="Arial" w:eastAsia="Times New Roman" w:hAnsi="Arial" w:cs="Arial"/>
          <w:sz w:val="22"/>
          <w:szCs w:val="22"/>
        </w:rPr>
        <w:t>that AC is necessary for the</w:t>
      </w:r>
      <w:r>
        <w:rPr>
          <w:rFonts w:ascii="Arial" w:eastAsia="Times New Roman" w:hAnsi="Arial" w:cs="Arial"/>
          <w:sz w:val="22"/>
          <w:szCs w:val="22"/>
        </w:rPr>
        <w:t xml:space="preserve"> detection of targets in complex backgrounds and support</w:t>
      </w:r>
      <w:r w:rsidR="00421973">
        <w:rPr>
          <w:rFonts w:ascii="Arial" w:eastAsia="Times New Roman" w:hAnsi="Arial" w:cs="Arial"/>
          <w:sz w:val="22"/>
          <w:szCs w:val="22"/>
        </w:rPr>
        <w:t>s</w:t>
      </w:r>
      <w:r>
        <w:rPr>
          <w:rFonts w:ascii="Arial" w:eastAsia="Times New Roman" w:hAnsi="Arial" w:cs="Arial"/>
          <w:sz w:val="22"/>
          <w:szCs w:val="22"/>
        </w:rPr>
        <w:t xml:space="preserve"> the more general notion that AC is required for more complex auditory tasks, but is not required for simpler tasks.</w:t>
      </w:r>
    </w:p>
    <w:p w14:paraId="01924536" w14:textId="49B5128B" w:rsidR="007464BD" w:rsidRPr="00DE0D84" w:rsidRDefault="007464BD">
      <w:pPr>
        <w:jc w:val="both"/>
        <w:rPr>
          <w:rFonts w:ascii="Arial" w:eastAsia="Times New Roman" w:hAnsi="Arial" w:cs="Arial"/>
          <w:i/>
          <w:iCs/>
          <w:sz w:val="22"/>
          <w:szCs w:val="22"/>
        </w:rPr>
        <w:pPrChange w:id="707" w:author="Microsoft Office User" w:date="2021-05-11T11:34:00Z">
          <w:pPr>
            <w:ind w:firstLine="720"/>
            <w:jc w:val="both"/>
          </w:pPr>
        </w:pPrChange>
      </w:pPr>
      <w:r>
        <w:rPr>
          <w:rFonts w:ascii="Arial" w:eastAsia="Times New Roman" w:hAnsi="Arial" w:cs="Arial"/>
          <w:sz w:val="22"/>
          <w:szCs w:val="22"/>
        </w:rPr>
        <w:tab/>
      </w:r>
      <w:r w:rsidR="00E46AAE">
        <w:rPr>
          <w:rFonts w:ascii="Arial" w:eastAsia="Times New Roman" w:hAnsi="Arial" w:cs="Arial"/>
          <w:sz w:val="22"/>
          <w:szCs w:val="22"/>
        </w:rPr>
        <w:t xml:space="preserve">While the work previously mentioned demonstrates the necessity of auditory cortex in performance of behavior, the brain areas and mechanisms supporting the </w:t>
      </w:r>
      <w:r w:rsidR="001C1334">
        <w:rPr>
          <w:rFonts w:ascii="Arial" w:eastAsia="Times New Roman" w:hAnsi="Arial" w:cs="Arial"/>
          <w:sz w:val="22"/>
          <w:szCs w:val="22"/>
        </w:rPr>
        <w:t xml:space="preserve">transformation from stimulus to decision </w:t>
      </w:r>
      <w:r w:rsidR="00E46AAE">
        <w:rPr>
          <w:rFonts w:ascii="Arial" w:eastAsia="Times New Roman" w:hAnsi="Arial" w:cs="Arial"/>
          <w:sz w:val="22"/>
          <w:szCs w:val="22"/>
        </w:rPr>
        <w:t>are an active field of study</w:t>
      </w:r>
      <w:r w:rsidR="001C1334">
        <w:rPr>
          <w:rFonts w:ascii="Arial" w:eastAsia="Times New Roman" w:hAnsi="Arial" w:cs="Arial"/>
          <w:sz w:val="22"/>
          <w:szCs w:val="22"/>
        </w:rPr>
        <w:fldChar w:fldCharType="begin" w:fldLock="1"/>
      </w:r>
      <w:r w:rsidR="00DE0D84">
        <w:rPr>
          <w:rFonts w:ascii="Arial" w:eastAsia="Times New Roman" w:hAnsi="Arial" w:cs="Arial"/>
          <w:sz w:val="22"/>
          <w:szCs w:val="22"/>
        </w:rPr>
        <w:instrText>ADDIN CSL_CITATION {"citationItems":[{"id":"ITEM-1","itemData":{"DOI":"10.1016/j.conb.2019.09.011","ISSN":"18736882","PMID":"31670073","abstract":"With the increasing acquisition of large-scale neural recordings comes the challenge of inferring the computations they perform and understanding how these give rise to behavior. Here, we review emerging conceptual and technological advances that begin to address this challenge, garnering insights from both biological and artificial neural networks. We argue that neural data should be recorded during rich behavioral tasks, to model cognitive processes and estimate latent behavioral variables. Careful quantification of animal movements can also provide a more complete picture of how movements shape neural dynamics and reflect changes in brain state, such as arousal or stress. Artificial neural networks (ANNs) could serve as artificial model organisms to connect neural dynamics and rich behavioral data. ANNs have already begun to reveal how a wide range of different behaviors can be implemented, generating hypotheses about how observed neural activity might drive behavior and explaining diversity in behavioral strategies.","author":[{"dropping-particle":"","family":"Musall","given":"Simon","non-dropping-particle":"","parse-names":false,"suffix":""},{"dropping-particle":"","family":"Urai","given":"Anne E.","non-dropping-particle":"","parse-names":false,"suffix":""},{"dropping-particle":"","family":"Sussillo","given":"David","non-dropping-particle":"","parse-names":false,"suffix":""},{"dropping-particle":"","family":"Churchland","given":"Anne K.","non-dropping-particle":"","parse-names":false,"suffix":""}],"container-title":"Current Opinion in Neurobiology","id":"ITEM-1","issued":{"date-parts":[["2019","10","1"]]},"page":"229-238","publisher":"Elsevier Ltd","title":"Harnessing behavioral diversity to understand neural computations for cognition","type":"article","volume":"58"},"uris":["http://www.mendeley.com/documents/?uuid=1f2bbf75-ce13-383a-be1b-de0282e69624"]},{"id":"ITEM-2","itemData":{"DOI":"10.1016/j.neuron.2013.10.047","ISSN":"08966273","PMID":"24183028","abstract":"A decision is a commitment to a proposition or plan of action based on information and values associated with the possible outcomes. The process operates in a flexible timeframe that is free from the immediacy of evidence acquisition and the real time demands of action itself. Thus, it involves deliberation, planning, and strategizing. This Perspective focuses on perceptual decision making in nonhuman primates and the discovery of neural mechanisms that support accuracy, speed, and confidence in a decision. We suggest that these mechanisms expose principles of cognitive function in general, and we speculate about the challenges and directions before the field.","author":[{"dropping-particle":"","family":"Shadlen","given":"Michael N.","non-dropping-particle":"","parse-names":false,"suffix":""},{"dropping-particle":"","family":"Kiani","given":"Roozbeh","non-dropping-particle":"","parse-names":false,"suffix":""}],"container-title":"Neuron","id":"ITEM-2","issue":"3","issued":{"date-parts":[["2013"]]},"page":"791-806","title":"Decision making as a window on cognition","type":"article","volume":"80"},"uris":["http://www.mendeley.com/documents/?uuid=560258cf-0d89-3701-bf7f-de9976edb971"]}],"mendeley":{"formattedCitation":"[37,38]","plainTextFormattedCitation":"[37,38]","previouslyFormattedCitation":"[37,38]"},"properties":{"noteIndex":0},"schema":"https://github.com/citation-style-language/schema/raw/master/csl-citation.json"}</w:instrText>
      </w:r>
      <w:r w:rsidR="001C1334">
        <w:rPr>
          <w:rFonts w:ascii="Arial" w:eastAsia="Times New Roman" w:hAnsi="Arial" w:cs="Arial"/>
          <w:sz w:val="22"/>
          <w:szCs w:val="22"/>
        </w:rPr>
        <w:fldChar w:fldCharType="separate"/>
      </w:r>
      <w:r w:rsidR="009A0397" w:rsidRPr="009A0397">
        <w:rPr>
          <w:rFonts w:ascii="Arial" w:eastAsia="Times New Roman" w:hAnsi="Arial" w:cs="Arial"/>
          <w:noProof/>
          <w:sz w:val="22"/>
          <w:szCs w:val="22"/>
        </w:rPr>
        <w:t>[37,38]</w:t>
      </w:r>
      <w:r w:rsidR="001C1334">
        <w:rPr>
          <w:rFonts w:ascii="Arial" w:eastAsia="Times New Roman" w:hAnsi="Arial" w:cs="Arial"/>
          <w:sz w:val="22"/>
          <w:szCs w:val="22"/>
        </w:rPr>
        <w:fldChar w:fldCharType="end"/>
      </w:r>
      <w:r w:rsidR="00E46AAE">
        <w:rPr>
          <w:rFonts w:ascii="Arial" w:eastAsia="Times New Roman" w:hAnsi="Arial" w:cs="Arial"/>
          <w:sz w:val="22"/>
          <w:szCs w:val="22"/>
        </w:rPr>
        <w:t xml:space="preserve">. By recording during </w:t>
      </w:r>
      <w:r w:rsidR="001C1334">
        <w:rPr>
          <w:rFonts w:ascii="Arial" w:eastAsia="Times New Roman" w:hAnsi="Arial" w:cs="Arial"/>
          <w:sz w:val="22"/>
          <w:szCs w:val="22"/>
        </w:rPr>
        <w:t>task performance</w:t>
      </w:r>
      <w:r w:rsidR="00E46AAE">
        <w:rPr>
          <w:rFonts w:ascii="Arial" w:eastAsia="Times New Roman" w:hAnsi="Arial" w:cs="Arial"/>
          <w:sz w:val="22"/>
          <w:szCs w:val="22"/>
        </w:rPr>
        <w:t xml:space="preserve">, we were able to leverage behavioral variability to </w:t>
      </w:r>
      <w:r w:rsidR="001C1334">
        <w:rPr>
          <w:rFonts w:ascii="Arial" w:eastAsia="Times New Roman" w:hAnsi="Arial" w:cs="Arial"/>
          <w:sz w:val="22"/>
          <w:szCs w:val="22"/>
        </w:rPr>
        <w:t>show that</w:t>
      </w:r>
      <w:r w:rsidR="00E46AAE">
        <w:rPr>
          <w:rFonts w:ascii="Arial" w:eastAsia="Times New Roman" w:hAnsi="Arial" w:cs="Arial"/>
          <w:sz w:val="22"/>
          <w:szCs w:val="22"/>
        </w:rPr>
        <w:t xml:space="preserve"> </w:t>
      </w:r>
      <w:r w:rsidR="001C1334">
        <w:rPr>
          <w:rFonts w:ascii="Arial" w:eastAsia="Times New Roman" w:hAnsi="Arial" w:cs="Arial"/>
          <w:sz w:val="22"/>
          <w:szCs w:val="22"/>
        </w:rPr>
        <w:t>behavioral performance covaried with representations of targets</w:t>
      </w:r>
      <w:r w:rsidR="00F9703F">
        <w:rPr>
          <w:rFonts w:ascii="Arial" w:eastAsia="Times New Roman" w:hAnsi="Arial" w:cs="Arial"/>
          <w:sz w:val="22"/>
          <w:szCs w:val="22"/>
        </w:rPr>
        <w:t xml:space="preserve"> within small neural populations</w:t>
      </w:r>
      <w:r w:rsidR="001C1334">
        <w:rPr>
          <w:rFonts w:ascii="Arial" w:eastAsia="Times New Roman" w:hAnsi="Arial" w:cs="Arial"/>
          <w:sz w:val="22"/>
          <w:szCs w:val="22"/>
        </w:rPr>
        <w:t xml:space="preserve"> </w:t>
      </w:r>
      <w:r w:rsidR="00E46AAE">
        <w:rPr>
          <w:rFonts w:ascii="Arial" w:eastAsia="Times New Roman" w:hAnsi="Arial" w:cs="Arial"/>
          <w:sz w:val="22"/>
          <w:szCs w:val="22"/>
        </w:rPr>
        <w:t>(Figure 4)</w:t>
      </w:r>
      <w:r w:rsidR="001C1334">
        <w:rPr>
          <w:rFonts w:ascii="Arial" w:eastAsia="Times New Roman" w:hAnsi="Arial" w:cs="Arial"/>
          <w:sz w:val="22"/>
          <w:szCs w:val="22"/>
        </w:rPr>
        <w:t xml:space="preserve"> and cortical gain (Figure 5)</w:t>
      </w:r>
      <w:r w:rsidR="00E46AAE">
        <w:rPr>
          <w:rFonts w:ascii="Arial" w:eastAsia="Times New Roman" w:hAnsi="Arial" w:cs="Arial"/>
          <w:sz w:val="22"/>
          <w:szCs w:val="22"/>
        </w:rPr>
        <w:t>.</w:t>
      </w:r>
      <w:r w:rsidR="001C1334">
        <w:rPr>
          <w:rFonts w:ascii="Arial" w:eastAsia="Times New Roman" w:hAnsi="Arial" w:cs="Arial"/>
          <w:sz w:val="22"/>
          <w:szCs w:val="22"/>
        </w:rPr>
        <w:t xml:space="preserve"> There is a large body of literature relating cortical codes to behavioral variability: early studies in the visual system suggested that relatively small numbers of neurons may match or outperform animal behavior in psychophysical tasks</w:t>
      </w:r>
      <w:r w:rsidR="001C1334">
        <w:rPr>
          <w:rFonts w:ascii="Arial" w:eastAsia="Times New Roman" w:hAnsi="Arial" w:cs="Arial"/>
          <w:sz w:val="22"/>
          <w:szCs w:val="22"/>
        </w:rPr>
        <w:fldChar w:fldCharType="begin" w:fldLock="1"/>
      </w:r>
      <w:r w:rsidR="00DE0D84">
        <w:rPr>
          <w:rFonts w:ascii="Arial" w:eastAsia="Times New Roman" w:hAnsi="Arial" w:cs="Arial"/>
          <w:sz w:val="22"/>
          <w:szCs w:val="22"/>
        </w:rPr>
        <w:instrText>ADDIN CSL_CITATION {"citationItems":[{"id":"ITEM-1","itemData":{"DOI":"10.1038/341052a0","ISSN":"00280836","PMID":"2770878","abstract":"THE relationship between neuronal activity and psychophysical judgement has long been of interest to students of sensory processing. Previous analyses of this problem have compared the performance of human or animal observers in detection or discrimination tasks with the signals carried by individual neurons, but have been hampered because neuronal and perceptual data were not obtained at the same time and under the same conditions1-4. We have now measured the performance of monkeys and of visual cortical neurons while the animals performed a psychophysical task well matched to the properties of the neurons under study. Here we report that the reliability and sensitivity of most neurons on this task equalled or exceeded that of the monkeys. We therefore suggest that under our conditions, psychophysical judgements could be based on the activity of a relatively small number of neurons. © 1989 Nature Publishing Group.","author":[{"dropping-particle":"","family":"Newsome","given":"William T.","non-dropping-particle":"","parse-names":false,"suffix":""},{"dropping-particle":"","family":"Britten","given":"Kenneth H.","non-dropping-particle":"","parse-names":false,"suffix":""},{"dropping-particle":"","family":"Movshon","given":"J. Anthony","non-dropping-particle":"","parse-names":false,"suffix":""}],"container-title":"Nature","id":"ITEM-1","issue":"6237","issued":{"date-parts":[["1989"]]},"page":"52-54","publisher":"Nature Publishing Group","title":"Neuronal correlates of a perceptual decision","type":"article-journal","volume":"341"},"uris":["http://www.mendeley.com/documents/?uuid=d55a5ef9-a32f-433b-ab2a-6dd8afa737f2"]},{"id":"ITEM-2","itemData":{"DOI":"10.1523/jneurosci.12-12-04745.1992","ISSN":"02706474","PMID":"1464765","abstract":"We compared the ability of psychophysical observers and single cortical neurons to discriminate weak motion signals in a stochastic visual display. All data were obtained from rhesus monkeys trained to perform a direction discrimination task near psychophysical threshold. The conditions for such a comparison were ideal in that both psychophysical and physiological data were obtained in the same animals, on the same sets of trials, and using the same visual display. In addition, the psychophysical task was tailored in each experiment to the physiological properties of the neuron under study; the visual display was matched to each neuron's preference for size, speed, and direction of motion. Under these conditions, the sensitivity of most MT neurons was very similar to the psychophysical sensitivity of the animal observers. In fact, the responses of single neurons typically provided a satisfactory account of both absolute psychophysical threshold and the shape of the psychometric function relating performance to the strength of the motion signal. Thus, psychophysical decisions in our task are likely to be based upon a relatively small number of neural signals. These signals could be carried by a small number of neurons if the responses of the pooled neurons are statistically independent. Alternatively, the signals may be carried by a much larger pool of neurons if their responses are partially intercorrelated.","author":[{"dropping-particle":"","family":"Britten","given":"K. H.","non-dropping-particle":"","parse-names":false,"suffix":""},{"dropping-particle":"","family":"Shadlen","given":"M. N.","non-dropping-particle":"","parse-names":false,"suffix":""},{"dropping-particle":"","family":"Newsome","given":"W. T.","non-dropping-particle":"","parse-names":false,"suffix":""},{"dropping-particle":"","family":"Movshon","given":"J. A.","non-dropping-particle":"","parse-names":false,"suffix":""}],"container-title":"Journal of Neuroscience","id":"ITEM-2","issue":"12","issued":{"date-parts":[["1992"]]},"page":"4745-4765","publisher":"J Neurosci","title":"The analysis of visual motion: A comparison of neuronal and psychophysical performance","type":"article-journal","volume":"12"},"uris":["http://www.mendeley.com/documents/?uuid=a89dd2c3-90e2-3c40-9f40-2c604385c3ca"]},{"id":"ITEM-3","itemData":{"DOI":"10.1523/jneurosci.16-04-01486.1996","ISSN":"02706474","PMID":"8778300","abstract":"We have documented previously a close relationship between neuronal activity in the middle temporal visual area (MT or V5) and behavioral judgments of motion (Newsome et al., 1989; Salzman et al., 1990; Britten et al., 1992; Britten et al., 1996). We have now used numerical simulations to try to understand how neural signals in area MT support psychophysical decisions. We developed a model that pools neuronal responses drawn from our physiological data set and compares average responses in different pools to produce psychophysical decisions. The structure of the model allows us to assess the relationship between 'neuronal' input signals and simulated psychophysical performance using the same methods we have applied to real experimental data. We sought to reconcile three experimental observations: psychophysical performance (threshold sensitivity to motion stimuli embedded in noise), a trial-by-trial covariation between the neural response and the monkey's choices, and a modest correlation between pairs of MT neurons in their variable responses to identical visual stimuli. Our results can be most accurately simulated if psychophysical decisions are based on pools of at least 100 weakly correlated sensory neurons. The neurons composing the pools must include a broader range of sensitivities than we encountered in our MT recordings, presumably because of the inclusion of neurons whose optimal stimulus is different from the one being discriminated. Central sources of noise degrade the signal-to-noise ratio of the pooled signal, but this degradation is relatively small compared with the noise typically carried by single cortical neurons. This suggests that our monkeys base near-threshold psychophysical judgments on signals carried by populations of weakly interacting neurons; these populations include many neurons that are not tuned optimally for the particular stimuli being discriminated.","author":[{"dropping-particle":"","family":"Shadlen","given":"Michael N.","non-dropping-particle":"","parse-names":false,"suffix":""},{"dropping-particle":"","family":"Britten","given":"Kenneth H.","non-dropping-particle":"","parse-names":false,"suffix":""},{"dropping-particle":"","family":"Newsome","given":"William T.","non-dropping-particle":"","parse-names":false,"suffix":""},{"dropping-particle":"","family":"Movshon","given":"J. Anthony","non-dropping-particle":"","parse-names":false,"suffix":""}],"container-title":"Journal of Neuroscience","id":"ITEM-3","issue":"4","issued":{"date-parts":[["1996","2","15"]]},"page":"1486-1510","publisher":"Society for Neuroscience","title":"A computational analysis of the relationship between neuronal and behavioral responses to visual motion","type":"article-journal","volume":"16"},"uris":["http://www.mendeley.com/documents/?uuid=8b0c400a-bc5a-4a16-a2dd-33a3b9a1081e"]}],"mendeley":{"formattedCitation":"[39–41]","plainTextFormattedCitation":"[39–41]","previouslyFormattedCitation":"[39–41]"},"properties":{"noteIndex":0},"schema":"https://github.com/citation-style-language/schema/raw/master/csl-citation.json"}</w:instrText>
      </w:r>
      <w:r w:rsidR="001C1334">
        <w:rPr>
          <w:rFonts w:ascii="Arial" w:eastAsia="Times New Roman" w:hAnsi="Arial" w:cs="Arial"/>
          <w:sz w:val="22"/>
          <w:szCs w:val="22"/>
        </w:rPr>
        <w:fldChar w:fldCharType="separate"/>
      </w:r>
      <w:r w:rsidR="009A0397" w:rsidRPr="009A0397">
        <w:rPr>
          <w:rFonts w:ascii="Arial" w:eastAsia="Times New Roman" w:hAnsi="Arial" w:cs="Arial"/>
          <w:noProof/>
          <w:sz w:val="22"/>
          <w:szCs w:val="22"/>
        </w:rPr>
        <w:t>[39–41]</w:t>
      </w:r>
      <w:r w:rsidR="001C1334">
        <w:rPr>
          <w:rFonts w:ascii="Arial" w:eastAsia="Times New Roman" w:hAnsi="Arial" w:cs="Arial"/>
          <w:sz w:val="22"/>
          <w:szCs w:val="22"/>
        </w:rPr>
        <w:fldChar w:fldCharType="end"/>
      </w:r>
      <w:r w:rsidR="00F9703F">
        <w:rPr>
          <w:rFonts w:ascii="Arial" w:eastAsia="Times New Roman" w:hAnsi="Arial" w:cs="Arial"/>
          <w:sz w:val="22"/>
          <w:szCs w:val="22"/>
        </w:rPr>
        <w:t xml:space="preserve"> and that behavioral choice can be predicted from activity in sensory areas</w:t>
      </w:r>
      <w:r w:rsidR="00F9703F">
        <w:rPr>
          <w:rFonts w:ascii="Arial" w:eastAsia="Times New Roman" w:hAnsi="Arial" w:cs="Arial"/>
          <w:sz w:val="22"/>
          <w:szCs w:val="22"/>
        </w:rPr>
        <w:fldChar w:fldCharType="begin" w:fldLock="1"/>
      </w:r>
      <w:r w:rsidR="00DE0D84">
        <w:rPr>
          <w:rFonts w:ascii="Arial" w:eastAsia="Times New Roman" w:hAnsi="Arial" w:cs="Arial"/>
          <w:sz w:val="22"/>
          <w:szCs w:val="22"/>
        </w:rPr>
        <w:instrText>ADDIN CSL_CITATION {"citationItems":[{"id":"ITEM-1","itemData":{"DOI":"10.1523/jneurosci.16-04-01486.1996","ISSN":"02706474","PMID":"8778300","abstract":"We have documented previously a close relationship between neuronal activity in the middle temporal visual area (MT or V5) and behavioral judgments of motion (Newsome et al., 1989; Salzman et al., 1990; Britten et al., 1992; Britten et al., 1996). We have now used numerical simulations to try to understand how neural signals in area MT support psychophysical decisions. We developed a model that pools neuronal responses drawn from our physiological data set and compares average responses in different pools to produce psychophysical decisions. The structure of the model allows us to assess the relationship between 'neuronal' input signals and simulated psychophysical performance using the same methods we have applied to real experimental data. We sought to reconcile three experimental observations: psychophysical performance (threshold sensitivity to motion stimuli embedded in noise), a trial-by-trial covariation between the neural response and the monkey's choices, and a modest correlation between pairs of MT neurons in their variable responses to identical visual stimuli. Our results can be most accurately simulated if psychophysical decisions are based on pools of at least 100 weakly correlated sensory neurons. The neurons composing the pools must include a broader range of sensitivities than we encountered in our MT recordings, presumably because of the inclusion of neurons whose optimal stimulus is different from the one being discriminated. Central sources of noise degrade the signal-to-noise ratio of the pooled signal, but this degradation is relatively small compared with the noise typically carried by single cortical neurons. This suggests that our monkeys base near-threshold psychophysical judgments on signals carried by populations of weakly interacting neurons; these populations include many neurons that are not tuned optimally for the particular stimuli being discriminated.","author":[{"dropping-particle":"","family":"Shadlen","given":"Michael N.","non-dropping-particle":"","parse-names":false,"suffix":""},{"dropping-particle":"","family":"Britten","given":"Kenneth H.","non-dropping-particle":"","parse-names":false,"suffix":""},{"dropping-particle":"","family":"Newsome","given":"William T.","non-dropping-particle":"","parse-names":false,"suffix":""},{"dropping-particle":"","family":"Movshon","given":"J. Anthony","non-dropping-particle":"","parse-names":false,"suffix":""}],"container-title":"Journal of Neuroscience","id":"ITEM-1","issue":"4","issued":{"date-parts":[["1996","2","15"]]},"page":"1486-1510","publisher":"Society for Neuroscience","title":"A computational analysis of the relationship between neuronal and behavioral responses to visual motion","type":"article-journal","volume":"16"},"uris":["http://www.mendeley.com/documents/?uuid=8b0c400a-bc5a-4a16-a2dd-33a3b9a1081e"]},{"id":"ITEM-2","itemData":{"DOI":"10.1152/jn.00521.2017","ISSN":"15221598","abstract":"A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Neurophysiology","id":"ITEM-2","issue":"6","issued":{"date-parts":[["2017","12","1"]]},"page":"3118-3131","publisher":"American Physiological Society","title":"Contribution of spiking activity in the primary auditory cortex to detection in noise","type":"article-journal","volume":"118"},"uris":["http://www.mendeley.com/documents/?uuid=ca28ce17-be71-4372-81d8-87890bc24522"]}],"mendeley":{"formattedCitation":"[27,41]","plainTextFormattedCitation":"[27,41]","previouslyFormattedCitation":"[27,41]"},"properties":{"noteIndex":0},"schema":"https://github.com/citation-style-language/schema/raw/master/csl-citation.json"}</w:instrText>
      </w:r>
      <w:r w:rsidR="00F9703F">
        <w:rPr>
          <w:rFonts w:ascii="Arial" w:eastAsia="Times New Roman" w:hAnsi="Arial" w:cs="Arial"/>
          <w:sz w:val="22"/>
          <w:szCs w:val="22"/>
        </w:rPr>
        <w:fldChar w:fldCharType="separate"/>
      </w:r>
      <w:r w:rsidR="009A0397" w:rsidRPr="009A0397">
        <w:rPr>
          <w:rFonts w:ascii="Arial" w:eastAsia="Times New Roman" w:hAnsi="Arial" w:cs="Arial"/>
          <w:noProof/>
          <w:sz w:val="22"/>
          <w:szCs w:val="22"/>
        </w:rPr>
        <w:t>[27,41]</w:t>
      </w:r>
      <w:r w:rsidR="00F9703F">
        <w:rPr>
          <w:rFonts w:ascii="Arial" w:eastAsia="Times New Roman" w:hAnsi="Arial" w:cs="Arial"/>
          <w:sz w:val="22"/>
          <w:szCs w:val="22"/>
        </w:rPr>
        <w:fldChar w:fldCharType="end"/>
      </w:r>
      <w:r w:rsidR="001C1334">
        <w:rPr>
          <w:rFonts w:ascii="Arial" w:eastAsia="Times New Roman" w:hAnsi="Arial" w:cs="Arial"/>
          <w:sz w:val="22"/>
          <w:szCs w:val="22"/>
        </w:rPr>
        <w:t>.</w:t>
      </w:r>
      <w:r w:rsidR="00C34127">
        <w:rPr>
          <w:rFonts w:ascii="Arial" w:eastAsia="Times New Roman" w:hAnsi="Arial" w:cs="Arial"/>
          <w:sz w:val="22"/>
          <w:szCs w:val="22"/>
        </w:rPr>
        <w:t xml:space="preserve"> </w:t>
      </w:r>
      <w:r w:rsidR="00F9703F">
        <w:rPr>
          <w:rFonts w:ascii="Arial" w:eastAsia="Times New Roman" w:hAnsi="Arial" w:cs="Arial"/>
          <w:sz w:val="22"/>
          <w:szCs w:val="22"/>
        </w:rPr>
        <w:t>These accounts suggest that variability in</w:t>
      </w:r>
      <w:r w:rsidR="009635BC">
        <w:rPr>
          <w:rFonts w:ascii="Arial" w:eastAsia="Times New Roman" w:hAnsi="Arial" w:cs="Arial"/>
          <w:sz w:val="22"/>
          <w:szCs w:val="22"/>
        </w:rPr>
        <w:t xml:space="preserve"> bottom-up</w:t>
      </w:r>
      <w:r w:rsidR="00F9703F">
        <w:rPr>
          <w:rFonts w:ascii="Arial" w:eastAsia="Times New Roman" w:hAnsi="Arial" w:cs="Arial"/>
          <w:sz w:val="22"/>
          <w:szCs w:val="22"/>
        </w:rPr>
        <w:t xml:space="preserve"> sensory encoding </w:t>
      </w:r>
      <w:r w:rsidR="009635BC">
        <w:rPr>
          <w:rFonts w:ascii="Arial" w:eastAsia="Times New Roman" w:hAnsi="Arial" w:cs="Arial"/>
          <w:sz w:val="22"/>
          <w:szCs w:val="22"/>
        </w:rPr>
        <w:t>drives the</w:t>
      </w:r>
      <w:r w:rsidR="00F9703F">
        <w:rPr>
          <w:rFonts w:ascii="Arial" w:eastAsia="Times New Roman" w:hAnsi="Arial" w:cs="Arial"/>
          <w:sz w:val="22"/>
          <w:szCs w:val="22"/>
        </w:rPr>
        <w:t xml:space="preserve"> variability in behavioral output, but more recent work </w:t>
      </w:r>
      <w:r w:rsidR="009635BC">
        <w:rPr>
          <w:rFonts w:ascii="Arial" w:eastAsia="Times New Roman" w:hAnsi="Arial" w:cs="Arial"/>
          <w:sz w:val="22"/>
          <w:szCs w:val="22"/>
        </w:rPr>
        <w:t xml:space="preserve">suggests that variability in sensory areas is driven by </w:t>
      </w:r>
      <w:r w:rsidR="009635BC">
        <w:rPr>
          <w:rFonts w:ascii="Arial" w:eastAsia="Times New Roman" w:hAnsi="Arial" w:cs="Arial"/>
          <w:sz w:val="22"/>
          <w:szCs w:val="22"/>
        </w:rPr>
        <w:lastRenderedPageBreak/>
        <w:t>top-down influences</w:t>
      </w:r>
      <w:r w:rsidR="009635BC">
        <w:rPr>
          <w:rFonts w:ascii="Arial" w:eastAsia="Times New Roman" w:hAnsi="Arial" w:cs="Arial"/>
          <w:sz w:val="22"/>
          <w:szCs w:val="22"/>
        </w:rPr>
        <w:fldChar w:fldCharType="begin" w:fldLock="1"/>
      </w:r>
      <w:r w:rsidR="00DE0D84">
        <w:rPr>
          <w:rFonts w:ascii="Arial" w:eastAsia="Times New Roman" w:hAnsi="Arial" w:cs="Arial"/>
          <w:sz w:val="22"/>
          <w:szCs w:val="22"/>
        </w:rPr>
        <w:instrText>ADDIN CSL_CITATION {"citationItems":[{"id":"ITEM-1","itemData":{"DOI":"10.1038/nature07821","ISSN":"00280836","PMID":"19270683","abstract":"During perceptual decisions, the activity of sensory neurons correlates with a subjects percept, even when the physical stimulus is identical. The origin of this correlation is unknown. Current theory proposes a causal effect of noise in sensory neurons on perceptual decisions, but the correlation could result from different brain states associated with the perceptual choice (a top-down explanation). These two schemes have very different implications for the role of sensory neurons in forming decisions. Here we use white-noise analysis to measure tuning functions of V2 neurons associated with choice and simultaneously measure how the variation in the stimulus affects the subjects (two macaques) perceptual decisions. In causal models, stronger effects of the stimulus upon decisions, mediated by sensory neurons, are associated with stronger choice-related activity. However, we find that over the time course of the trial these measures change in different directionsat odds with causal models. An analysis of the effect of reward size also supports this conclusion. Finally, we find that choice is associated with changes in neuronal gain that are incompatible with causal models. All three results are readily explained if choice is associated with changes in neuronal gain caused by top-down phenomena that closely resemble attention. We conclude that top-down processes contribute to choice-related activity. Thus, even forming simple sensory decisions involves complex interactions between cognitive processes and sensory neurons. © 2009 Macmillan Publishers Limited. All rights reserved.","author":[{"dropping-particle":"","family":"Nienborg","given":"Hendrikje","non-dropping-particle":"","parse-names":false,"suffix":""},{"dropping-particle":"","family":"Cumming","given":"Bruce G.","non-dropping-particle":"","parse-names":false,"suffix":""}],"container-title":"Nature","id":"ITEM-1","issue":"7243","issued":{"date-parts":[["2009"]]},"page":"89-92","title":"Decision-related activity in sensory neurons reflects more than a neurons causal effect","type":"article-journal","volume":"459"},"uris":["http://www.mendeley.com/documents/?uuid=af33eaeb-ed6c-3e23-97e8-5e5ff018502e"]},{"id":"ITEM-2","itemData":{"DOI":"10.1016/j.conb.2016.01.009","ISSN":"18736882","PMID":"26922005","abstract":"How the processing of signals carried by sensory neurons supports perceptual decisions is a long-standing question in neuroscience. The ability to record neuronal activity in awake animals while they perform psychophysical tasks near threshold has been a key advance in studying these questions. Trial-to-trial correlations between the activity of sensory neurons and the decisions reported by animals ('choice probabilities'), even when measured across repeated presentations of an identical stimulus provide insights into this problem. But understanding the sources of such co-variability between sensory neurons and behavior has proven more difficult than it initially appeared. Below, we discuss our current understanding of what gives rise to these correlations.","author":[{"dropping-particle":"","family":"Cumming","given":"Bruce G.","non-dropping-particle":"","parse-names":false,"suffix":""},{"dropping-particle":"","family":"Nienborg","given":"Hendrikje","non-dropping-particle":"","parse-names":false,"suffix":""}],"container-title":"Current Opinion in Neurobiology","id":"ITEM-2","issued":{"date-parts":[["2016","4","1"]]},"page":"126-132","publisher":"Elsevier Ltd","title":"Feedforward and feedback sources of choice probability in neural population responses","type":"article","volume":"37"},"uris":["http://www.mendeley.com/documents/?uuid=ec3d4112-21db-3ae9-9e74-06b90e4d8e56"]},{"id":"ITEM-3","itemData":{"DOI":"10.1038/nn.4195","ISSN":"15461726","PMID":"26656644","abstract":"Auditory perceptual decisions are thought to be mediated by the ventral auditory pathway. However, the specific and causal contributions of different brain regions in this pathway, including the middle-lateral (ML) and anterolateral (AL) belt regions of the auditory cortex, to auditory decisions have not been fully identified. To identify these contributions, we recorded from and microstimulated ML and AL sites while monkeys decided whether an auditory stimulus contained more low-frequency or high-frequency tone bursts. Both ML and AL neural activity was modulated by the frequency content of the stimulus. But, only the responses of the most stimulus-sensitive AL neurons were systematically modulated by the monkeys' choices. Consistent with this observation, microstimulation of AL, but not ML, systematically biased the monkeys' behavior toward the choice associated with the preferred frequency of the stimulated site. Together, these findings suggest that AL directly and causally contributes sensory evidence to form this auditory decision.","author":[{"dropping-particle":"","family":"Tsunada","given":"Joji","non-dropping-particle":"","parse-names":false,"suffix":""},{"dropping-particle":"","family":"Liu","given":"Andrew S.K.","non-dropping-particle":"","parse-names":false,"suffix":""},{"dropping-particle":"","family":"Gold","given":"Joshua I","non-dropping-particle":"","parse-names":false,"suffix":""},{"dropping-particle":"","family":"Cohen","given":"Yale E","non-dropping-particle":"","parse-names":false,"suffix":""}],"container-title":"Nature Neuroscience","id":"ITEM-3","issue":"1","issued":{"date-parts":[["2015"]]},"page":"135-142","title":"Causal contribution of primate auditory cortex to auditory perceptual decision-making","type":"article-journal","volume":"19"},"uris":["http://www.mendeley.com/documents/?uuid=76598d1d-262f-4bd5-bc9f-38ae91948572"]},{"id":"ITEM-4","itemData":{"DOI":"10.1038/s41586-019-1787-x","ISSN":"14764687","PMID":"31776518","abstract":"Vision, choice, action and behavioural engagement arise from neuronal activity that may be distributed across brain regions. Here we delineate the spatial distribution of neurons underlying these processes. We used Neuropixels probes1,2 to record from approximately 30,000 neurons in 42 brain regions of mice performing a visual discrimination task3. Neurons in nearly all regions responded non-specifically when the mouse initiated an action. By contrast, neurons encoding visual stimuli and upcoming choices occupied restricted regions in the neocortex, basal ganglia and midbrain. Choice signals were rare and emerged with indistinguishable timing across regions. Midbrain neurons were activated before contralateral choices and were suppressed before ipsilateral choices, whereas forebrain neurons could prefer either side. Brain-wide pre-stimulus activity predicted engagement in individual trials and in the overall task, with enhanced subcortical but suppressed neocortical activity during engagement. These results reveal organizing principles for the distribution of neurons encoding behaviourally relevant variables across the mouse brain.","author":[{"dropping-particle":"","family":"Steinmetz","given":"Nicholas A.","non-dropping-particle":"","parse-names":false,"suffix":""},{"dropping-particle":"","family":"Zatka-Haas","given":"Peter","non-dropping-particle":"","parse-names":false,"suffix":""},{"dropping-particle":"","family":"Carandini","given":"Matteo","non-dropping-particle":"","parse-names":false,"suffix":""},{"dropping-particle":"","family":"Harris","given":"Kenneth D.","non-dropping-particle":"","parse-names":false,"suffix":""}],"container-title":"Nature","id":"ITEM-4","issue":"7786","issued":{"date-parts":[["2019","12","12"]]},"page":"266-273","publisher":"Nature Research","title":"Distributed coding of choice, action and engagement across the mouse brain","type":"article-journal","volume":"576"},"uris":["http://www.mendeley.com/documents/?uuid=8f799bfd-d684-3be5-b45b-87b96ab87587"]}],"mendeley":{"formattedCitation":"[42–45]","plainTextFormattedCitation":"[42–45]","previouslyFormattedCitation":"[42–45]"},"properties":{"noteIndex":0},"schema":"https://github.com/citation-style-language/schema/raw/master/csl-citation.json"}</w:instrText>
      </w:r>
      <w:r w:rsidR="009635BC">
        <w:rPr>
          <w:rFonts w:ascii="Arial" w:eastAsia="Times New Roman" w:hAnsi="Arial" w:cs="Arial"/>
          <w:sz w:val="22"/>
          <w:szCs w:val="22"/>
        </w:rPr>
        <w:fldChar w:fldCharType="separate"/>
      </w:r>
      <w:r w:rsidR="009A0397" w:rsidRPr="009A0397">
        <w:rPr>
          <w:rFonts w:ascii="Arial" w:eastAsia="Times New Roman" w:hAnsi="Arial" w:cs="Arial"/>
          <w:noProof/>
          <w:sz w:val="22"/>
          <w:szCs w:val="22"/>
        </w:rPr>
        <w:t>[42–45]</w:t>
      </w:r>
      <w:r w:rsidR="009635BC">
        <w:rPr>
          <w:rFonts w:ascii="Arial" w:eastAsia="Times New Roman" w:hAnsi="Arial" w:cs="Arial"/>
          <w:sz w:val="22"/>
          <w:szCs w:val="22"/>
        </w:rPr>
        <w:fldChar w:fldCharType="end"/>
      </w:r>
      <w:r w:rsidR="009635BC">
        <w:rPr>
          <w:rFonts w:ascii="Arial" w:eastAsia="Times New Roman" w:hAnsi="Arial" w:cs="Arial"/>
          <w:sz w:val="22"/>
          <w:szCs w:val="22"/>
        </w:rPr>
        <w:t>, which are modulated by attention and learning</w:t>
      </w:r>
      <w:r w:rsidR="009635BC">
        <w:rPr>
          <w:rFonts w:ascii="Arial" w:eastAsia="Times New Roman" w:hAnsi="Arial" w:cs="Arial"/>
          <w:sz w:val="22"/>
          <w:szCs w:val="22"/>
        </w:rPr>
        <w:fldChar w:fldCharType="begin" w:fldLock="1"/>
      </w:r>
      <w:r w:rsidR="00DE0D84">
        <w:rPr>
          <w:rFonts w:ascii="Arial" w:eastAsia="Times New Roman" w:hAnsi="Arial" w:cs="Arial"/>
          <w:sz w:val="22"/>
          <w:szCs w:val="22"/>
        </w:rPr>
        <w:instrText>ADDIN CSL_CITATION {"citationItems":[{"id":"ITEM-1","itemData":{"DOI":"10.1016/j.neuron.2008.08.007","ISSN":"08966273","PMID":"18940596","abstract":"Animals can flexibly change their behavior in response to a particular sensory stimulus; the mapping between sensory and motor representations in the brain must therefore be flexible as well. Changes in the correlated firing of pairs of neurons may provide a metric of changes in functional circuitry during behavior. We studied dynamic changes in functional circuitry by analyzing the noise correlations of simultaneously recorded MT neurons in two behavioral contexts: one that promotes cooperative interactions between the two neurons and another that promotes competitive interactions. We found that identical visual stimuli give rise to differences in noise correlation in the two contexts, suggesting that MT neurons receive inputs of central origin whose strength changes with the task structure. The data are consistent with a mixed feature-based attentional strategy model in which the animal sometimes alternates attention between opposite directions of motion and sometimes attends to the two directions simultaneously. © 2008 Elsevier Inc. All rights reserved.","author":[{"dropping-particle":"","family":"Cohen","given":"Marlene R.","non-dropping-particle":"","parse-names":false,"suffix":""},{"dropping-particle":"","family":"Newsome","given":"William T.","non-dropping-particle":"","parse-names":false,"suffix":""}],"container-title":"Neuron","id":"ITEM-1","issue":"1","issued":{"date-parts":[["2008","10","9"]]},"page":"162-173","publisher":"Cell Press","title":"Context-Dependent Changes in Functional Circuitry in Visual Area MT","type":"article-journal","volume":"60"},"uris":["http://www.mendeley.com/documents/?uuid=d4135ddd-bf8c-3d28-8f65-a30baf66d336"]},{"id":"ITEM-2","itemData":{"DOI":"10.1523/JNEUROSCI.5179-08.2009","ISBN":"1529-2401 (Electronic)\\r0270-6474 (Linking)","ISSN":"02706474","PMID":"19458234","abstract":"The sensitivity of a population of neurons, and therefore the amount of sensory information available to an animal, is limited by the sensitivity of single neurons in the population and by noise correlation between neurons. For decades, therefore, neurophysiologists have devised increasingly clever and rigorous ways to measure these critical variables (Parker and Newsome, 1998). Previous studies examining the relationship between the responses of single middle temporal (MT) neurons and direction-discrimination performance uncovered an apparent paradox. Sensitivity measurements from single neurons suggested that small numbers of neurons may account for a monkey's psychophysical performance (Britten et al., 1992), but trial-to-trial variability in activity of single MT neurons are only weakly correlated with the monkey's behavior, suggesting that the monkey's decision must be based on the responses of many neurons (Britten et al., 1996). We suggest that the resolution to this paradox lies (1) in the long stimulus duration used in the original studies, which led to an overestimate of neural sensitivity relative to psychophysical sensitivity, and (2) mistaken assumptions (because no data were available) about the level of noise correlation in MT columns with opposite preferred directions. We therefore made new physiological and psychophysical measurements in a reaction time version of the direction-discrimination task that matches neural measurements to the actual decision time of the animals. These new data, considered together with our recent data on noise correlation in MT (Cohen and Newsome, 2008), provide a substantially improved account of psychometric performance in the direction-discrimination task. Copyright © 2009 Society for Neuroscience.","author":[{"dropping-particle":"","family":"Cohen","given":"Marlene R.","non-dropping-particle":"","parse-names":false,"suffix":""},{"dropping-particle":"","family":"Newsome","given":"William T.","non-dropping-particle":"","parse-names":false,"suffix":""}],"container-title":"Journal of Neuroscience","id":"ITEM-2","issue":"20","issued":{"date-parts":[["2009","5","20"]]},"page":"6635-6648","publisher":"NIH Public Access","title":"Estimates of the contribution of single neurons to perception depend on timescale and noise correlation","type":"article-journal","volume":"29"},"uris":["http://www.mendeley.com/documents/?uuid=0c0625d6-d315-4f41-b91c-223247b46fae"]},{"id":"ITEM-3","itemData":{"DOI":"10.1126/science.aao0284","abstract":"Prior studies have demonstrated that correlated variability changes with cognitive processes that improve perceptual performance. We tested whether correlated variability covaries with subjects' performance-whether performance improves quickly with attention or slowly with perceptual learning. We found a single, consistent relationship between correlated variability and behavioral performance, regardless of the time frame of correlated variability change. This correlated variability was oriented along the dimensions in population space used by the animal on a trial-by-trial basis to make decisions. That subjects' choices were predicted by specific dimensions that were aligned with the correlated variability axis clarifies long-standing paradoxes about the relationship between shared variability and behavior. T he responses of pairs of neurons to repeated presentations of the same stimulus are typically correlated [quantified as noise correlations, or spike count correlations (r SC)] (1, 2). Prior electrophysiological studies have shown that these correlations change with cognitive processes that affect perceptual performance (2-4). However, theoretical work has suggested that this correlated variability may not affect the information encoded by a neuronal population in a manner that influences a sub-ject's decisions (5, 6). We therefore measured the relationship between neuronal population activity and performance by studying two processes that both improve visual performance but on very different time scales: attention (7) and perceptual learning (8). By observing attention and learning in the same behavioral trials and neuronal populations, we identified the dimensions of population activity that matter most for behavior. We recorded from neuronal populations in V4 (3, 4, 7-9) in two rhesus monkeys with chronically implanted microelectrode arrays (3). The monkeys detected changes in the orientation of either of two Gabor stimuli (Fig. 1A): one placed within the receptive fields (RFs) of the recorded neurons and one in the opposite hemifield (Fig. 1B). We measured attention effects within a single session and learning effects across sessions (Fig. 1C). Attention and perceptual learning improved performance and affected neuronal population responses in similar ways (Fig. 2 and figs. S1 and S2). Both processes were associated with decreases in the mean-normalized trial-to-trial variance (Fano factor) of individual units and the correlated variability bet…","author":[{"dropping-particle":"","family":"Ni","given":"A M","non-dropping-particle":"","parse-names":false,"suffix":""},{"dropping-particle":"","family":"Ruff","given":"D A","non-dropping-particle":"","parse-names":false,"suffix":""},{"dropping-particle":"","family":"Alberts","given":"J J","non-dropping-particle":"","parse-names":false,"suffix":""},{"dropping-particle":"","family":"Symmonds","given":"J","non-dropping-particle":"","parse-names":false,"suffix":""},{"dropping-particle":"","family":"Cohen","given":"M R","non-dropping-particle":"","parse-names":false,"suffix":""}],"container-title":"Science","id":"ITEM-3","issued":{"date-parts":[["2018"]]},"page":"463-465","title":"Learning and attention reveal a general relationship between population activity and behavior","type":"article-journal","volume":"359"},"uris":["http://www.mendeley.com/documents/?uuid=c7093bea-7b16-4d40-88e8-8aeb3c30445e"]},{"id":"ITEM-4","itemData":{"DOI":"10.1523/JNEUROSCI.4094-14.2015","ISBN":"0270-6474","ISSN":"0270-6474","PMID":"25972181","abstract":"Noise correlations (r(noise)) between neurons can affect a neural population's discrimination capacity, even without changes in mean firing rates of neurons. r(noise), the degree to which the response variability of a pair of neurons is correlated, has been shown to change with attention with most reports showing a reduction in r(noise). However, the effect of reducing r(noise) on sensory discrimination depends on many factors, including the tuning similarity, or tuning correlation (r(tuning)), between the pair. Theoretically, reducing r(noise) should enhance sensory discrimination when the pair exhibits similar tuning, but should impair discrimination when tuning is dissimilar. We recorded from pairs of neurons in primary auditory cortex (A1) under two conditions: while rhesus macaque monkeys (Macaca mulatta) actively performed a threshold amplitude modulation (AM) detection task and while they sat passively awake. We report that, for pairs with similar AM tuning, average r(noise) in A1 decreases when the animal performs the AM detection task compared with when sitting passively. For pairs with dissimilar tuning, the average r(noise) did not significantly change between conditions. This suggests that attention-related modulation can target selective subcircuits to decorrelate noise. These results demonstrate that engagement in an auditory task enhances population coding in primary auditory cortex by selectively reducing deleterious r(noise) and leaving beneficial r(noise) intact.","author":[{"dropping-particle":"","family":"Downer","given":"J. D.","non-dropping-particle":"","parse-names":false,"suffix":""},{"dropping-particle":"","family":"Niwa","given":"M.","non-dropping-particle":"","parse-names":false,"suffix":""},{"dropping-particle":"","family":"Sutter","given":"M. L.","non-dropping-particle":"","parse-names":false,"suffix":""}],"container-title":"Journal of Neuroscience","id":"ITEM-4","issue":"19","issued":{"date-parts":[["2015"]]},"page":"7565-7574","title":"Task Engagement Selectively Modulates Neural Correlations in Primary Auditory Cortex","type":"article-journal","volume":"35"},"uris":["http://www.mendeley.com/documents/?uuid=2e29b735-c102-46b2-9832-5dd2480f4166"]}],"mendeley":{"formattedCitation":"[46–49]","plainTextFormattedCitation":"[46–49]","previouslyFormattedCitation":"[46–49]"},"properties":{"noteIndex":0},"schema":"https://github.com/citation-style-language/schema/raw/master/csl-citation.json"}</w:instrText>
      </w:r>
      <w:r w:rsidR="009635BC">
        <w:rPr>
          <w:rFonts w:ascii="Arial" w:eastAsia="Times New Roman" w:hAnsi="Arial" w:cs="Arial"/>
          <w:sz w:val="22"/>
          <w:szCs w:val="22"/>
        </w:rPr>
        <w:fldChar w:fldCharType="separate"/>
      </w:r>
      <w:r w:rsidR="009A0397" w:rsidRPr="009A0397">
        <w:rPr>
          <w:rFonts w:ascii="Arial" w:eastAsia="Times New Roman" w:hAnsi="Arial" w:cs="Arial"/>
          <w:noProof/>
          <w:sz w:val="22"/>
          <w:szCs w:val="22"/>
        </w:rPr>
        <w:t>[46–49]</w:t>
      </w:r>
      <w:r w:rsidR="009635BC">
        <w:rPr>
          <w:rFonts w:ascii="Arial" w:eastAsia="Times New Roman" w:hAnsi="Arial" w:cs="Arial"/>
          <w:sz w:val="22"/>
          <w:szCs w:val="22"/>
        </w:rPr>
        <w:fldChar w:fldCharType="end"/>
      </w:r>
      <w:r w:rsidR="009635BC">
        <w:rPr>
          <w:rFonts w:ascii="Arial" w:eastAsia="Times New Roman" w:hAnsi="Arial" w:cs="Arial"/>
          <w:sz w:val="22"/>
          <w:szCs w:val="22"/>
        </w:rPr>
        <w:t>.</w:t>
      </w:r>
      <w:r w:rsidR="00DE0D84">
        <w:rPr>
          <w:rFonts w:ascii="Arial" w:eastAsia="Times New Roman" w:hAnsi="Arial" w:cs="Arial"/>
          <w:sz w:val="22"/>
          <w:szCs w:val="22"/>
        </w:rPr>
        <w:t xml:space="preserve"> Interestingly, a recent study imaging tens of thousands of neurons in the visual cortex demonstrated that </w:t>
      </w:r>
      <w:del w:id="708" w:author="Microsoft Office User" w:date="2021-05-17T12:51:00Z">
        <w:r w:rsidR="00DE0D84" w:rsidDel="00BC6C40">
          <w:rPr>
            <w:rFonts w:ascii="Arial" w:eastAsia="Times New Roman" w:hAnsi="Arial" w:cs="Arial"/>
            <w:sz w:val="22"/>
            <w:szCs w:val="22"/>
          </w:rPr>
          <w:delText xml:space="preserve">while </w:delText>
        </w:r>
      </w:del>
      <w:r w:rsidR="00DE0D84">
        <w:rPr>
          <w:rFonts w:ascii="Arial" w:eastAsia="Times New Roman" w:hAnsi="Arial" w:cs="Arial"/>
          <w:sz w:val="22"/>
          <w:szCs w:val="22"/>
        </w:rPr>
        <w:t>cortical representations have higher acuity than mouse behavioral output, yet did not correlate with behavioral performance, suggesting that perceptual discrimination depends on post-sensory brain regions</w:t>
      </w:r>
      <w:r w:rsidR="00DE0D84">
        <w:rPr>
          <w:rFonts w:ascii="Arial" w:eastAsia="Times New Roman" w:hAnsi="Arial" w:cs="Arial"/>
          <w:sz w:val="22"/>
          <w:szCs w:val="22"/>
        </w:rPr>
        <w:fldChar w:fldCharType="begin" w:fldLock="1"/>
      </w:r>
      <w:r w:rsidR="006E67B1">
        <w:rPr>
          <w:rFonts w:ascii="Arial" w:eastAsia="Times New Roman" w:hAnsi="Arial" w:cs="Arial"/>
          <w:sz w:val="22"/>
          <w:szCs w:val="22"/>
        </w:rPr>
        <w:instrText>ADDIN CSL_CITATION {"citationItems":[{"id":"ITEM-1","itemData":{"DOI":"10.1016/j.cell.2021.03.042","ISSN":"00928674","author":[{"dropping-particle":"","family":"Stringer","given":"Carsen","non-dropping-particle":"","parse-names":false,"suffix":""},{"dropping-particle":"","family":"Michaelos","given":"Michalis","non-dropping-particle":"","parse-names":false,"suffix":""},{"dropping-particle":"","family":"Tsyboulski","given":"Dmitri","non-dropping-particle":"","parse-names":false,"suffix":""},{"dropping-particle":"","family":"Lindo","given":"Sarah E.","non-dropping-particle":"","parse-names":false,"suffix":""},{"dropping-particle":"","family":"Pachitariu","given":"Marius","non-dropping-particle":"","parse-names":false,"suffix":""}],"container-title":"Cell","id":"ITEM-1","issued":{"date-parts":[["2021","4","14"]]},"publisher":"Cell Press","title":"High-precision coding in visual cortex","type":"article-journal"},"uris":["http://www.mendeley.com/documents/?uuid=b632221b-2c6d-43b6-b049-7da73e384cb4"]}],"mendeley":{"formattedCitation":"[50]","plainTextFormattedCitation":"[50]","previouslyFormattedCitation":"[50]"},"properties":{"noteIndex":0},"schema":"https://github.com/citation-style-language/schema/raw/master/csl-citation.json"}</w:instrText>
      </w:r>
      <w:r w:rsidR="00DE0D84">
        <w:rPr>
          <w:rFonts w:ascii="Arial" w:eastAsia="Times New Roman" w:hAnsi="Arial" w:cs="Arial"/>
          <w:sz w:val="22"/>
          <w:szCs w:val="22"/>
        </w:rPr>
        <w:fldChar w:fldCharType="separate"/>
      </w:r>
      <w:r w:rsidR="00DE0D84" w:rsidRPr="00DE0D84">
        <w:rPr>
          <w:rFonts w:ascii="Arial" w:eastAsia="Times New Roman" w:hAnsi="Arial" w:cs="Arial"/>
          <w:noProof/>
          <w:sz w:val="22"/>
          <w:szCs w:val="22"/>
        </w:rPr>
        <w:t>[50]</w:t>
      </w:r>
      <w:r w:rsidR="00DE0D84">
        <w:rPr>
          <w:rFonts w:ascii="Arial" w:eastAsia="Times New Roman" w:hAnsi="Arial" w:cs="Arial"/>
          <w:sz w:val="22"/>
          <w:szCs w:val="22"/>
        </w:rPr>
        <w:fldChar w:fldCharType="end"/>
      </w:r>
      <w:r w:rsidR="00DE0D84">
        <w:rPr>
          <w:rFonts w:ascii="Arial" w:eastAsia="Times New Roman" w:hAnsi="Arial" w:cs="Arial"/>
          <w:sz w:val="22"/>
          <w:szCs w:val="22"/>
        </w:rPr>
        <w:t xml:space="preserve">. </w:t>
      </w:r>
      <w:r w:rsidR="009635BC">
        <w:rPr>
          <w:rFonts w:ascii="Arial" w:eastAsia="Times New Roman" w:hAnsi="Arial" w:cs="Arial"/>
          <w:sz w:val="22"/>
          <w:szCs w:val="22"/>
        </w:rPr>
        <w:t xml:space="preserve">Our results suggest that bottom-up adaptation to stimulus statistics shapes behavioral output, as we observed very stereotyped patterns of behavioral adaptation (Figure 2) </w:t>
      </w:r>
      <w:r w:rsidR="00C34127">
        <w:rPr>
          <w:rFonts w:ascii="Arial" w:eastAsia="Times New Roman" w:hAnsi="Arial" w:cs="Arial"/>
          <w:sz w:val="22"/>
          <w:szCs w:val="22"/>
        </w:rPr>
        <w:t xml:space="preserve">qualitatively </w:t>
      </w:r>
      <w:r w:rsidR="009635BC">
        <w:rPr>
          <w:rFonts w:ascii="Arial" w:eastAsia="Times New Roman" w:hAnsi="Arial" w:cs="Arial"/>
          <w:sz w:val="22"/>
          <w:szCs w:val="22"/>
        </w:rPr>
        <w:t>consistent with an efficient encoding model (Figure 1)</w:t>
      </w:r>
      <w:r w:rsidR="00C34127">
        <w:rPr>
          <w:rFonts w:ascii="Arial" w:eastAsia="Times New Roman" w:hAnsi="Arial" w:cs="Arial"/>
          <w:sz w:val="22"/>
          <w:szCs w:val="22"/>
        </w:rPr>
        <w:t xml:space="preserve"> and patterns of stimulus driven activity in auditory cortex (Figure 4)</w:t>
      </w:r>
      <w:r w:rsidR="009635BC">
        <w:rPr>
          <w:rFonts w:ascii="Arial" w:eastAsia="Times New Roman" w:hAnsi="Arial" w:cs="Arial"/>
          <w:sz w:val="22"/>
          <w:szCs w:val="22"/>
        </w:rPr>
        <w:t>.</w:t>
      </w:r>
      <w:r w:rsidR="00C7139A">
        <w:rPr>
          <w:rFonts w:ascii="Arial" w:eastAsia="Times New Roman" w:hAnsi="Arial" w:cs="Arial"/>
          <w:sz w:val="22"/>
          <w:szCs w:val="22"/>
        </w:rPr>
        <w:t xml:space="preserve"> Indeed, there have been other studies demonstrating that individual differences in sensory-guided behaviors are reflected in cortical activity</w:t>
      </w:r>
      <w:r w:rsidR="00C7139A">
        <w:rPr>
          <w:rFonts w:ascii="Arial" w:eastAsia="Times New Roman" w:hAnsi="Arial" w:cs="Arial"/>
          <w:sz w:val="22"/>
          <w:szCs w:val="22"/>
        </w:rPr>
        <w:fldChar w:fldCharType="begin" w:fldLock="1"/>
      </w:r>
      <w:r w:rsidR="006E67B1">
        <w:rPr>
          <w:rFonts w:ascii="Arial" w:eastAsia="Times New Roman" w:hAnsi="Arial" w:cs="Arial"/>
          <w:sz w:val="22"/>
          <w:szCs w:val="22"/>
        </w:rPr>
        <w:instrText>ADDIN CSL_CITATION {"citationItems":[{"id":"ITEM-1","itemData":{"DOI":"10.7554/eLife.06619","ISSN":"2050084X","PMID":"26245232","abstract":"Cortical spike trains often appear noisy, with the timing and number of spikes varying across repetitions of stimuli. Spiking variability can arise from internal (behavioral state, unreliable neurons, or chaotic dynamics in neural circuits) and external (uncontrolled behavior or sensory stimuli) sources. The amount of irreducible internal noise in spike trains, an important constraint on models of cortical networks, has been difficult to estimate, since behavior and brain state must be precisely controlled or tracked. We recorded from excitatory barrel cortex neurons in layer 4 during active behavior, where mice control tactile input through learned whisker movements. Touch was the dominant sensorimotor feature, with &gt;70% spikes occurring in millisecond timescale epochs after touch onset. The variance of touch responses was smaller than expected from Poisson processes, often reaching the theoretical minimum. Layer 4 spike trains thus reflect the millisecond-timescale structure of tactile input with little noise.","author":[{"dropping-particle":"","family":"Hires","given":"Samuel Andrew","non-dropping-particle":"","parse-names":false,"suffix":""},{"dropping-particle":"","family":"Gutnisky","given":"Diego A.","non-dropping-particle":"","parse-names":false,"suffix":""},{"dropping-particle":"","family":"Yu","given":"Jianing","non-dropping-particle":"","parse-names":false,"suffix":""},{"dropping-particle":"","family":"O’Connor","given":"Daniel H.","non-dropping-particle":"","parse-names":false,"suffix":""},{"dropping-particle":"","family":"Svoboda","given":"Karel","non-dropping-particle":"","parse-names":false,"suffix":""}],"container-title":"eLife","id":"ITEM-1","issue":"AUGUST2015","issued":{"date-parts":[["2015","8","6"]]},"publisher":"eLife Sciences Publications Ltd","title":"Low-noise encoding of active touch by layer 4 in the somatosensory cortex","type":"article-journal","volume":"4"},"uris":["http://www.mendeley.com/documents/?uuid=b7f3e32e-f599-341e-93e7-b6419ce20acc"]},{"id":"ITEM-2","itemData":{"DOI":"10.3389/fnbeh.2015.00356","ISSN":"16625153","abstract":"The rat vibrissal system is an important model for the study of somatosensation, but the small size and rapid speed of the vibrissae have precluded measuring precise vibrissal-object contact sequences during behavior. We used a laser light sheet to quantify, with 1 ms resolution, the spatiotemporal structure of whisker-surface contact as five naïve rats freely explored a flat, vertical glass wall. Consistent with previous work, we show that the whisk cycle cannot be uniquely defined because different whiskers often move asynchronously, but that quasi-periodic (~8 Hz) variations in head velocity represent a distinct temporal feature on which to lock analysis. Around times of minimum head velocity, whiskers protract to make contact with the surface, and then sustain contact with the surface for extended durations (~25-60 ms) before detaching. This behavior results in discrete temporal windows in which large numbers of whiskers are in contact with the surface. These “sustained collective contact intervals” (SCCIs) were observed on 100% of whisks for all five rats. The overall spatiotemporal structure of the SCCIs can be qualitatively predicted based on information about head pose and the average whisk cycle. In contrast, precise sequences of whisker-surface contact depend on detailed head and whisker kinematics. Sequences of vibrissal contact were highly variable, equally likely to propagate in all directions across the array. Somewhat more structure was found when sequences of contacts were examined on a row-wise basis. In striking contrast to the high variability associated with contact sequences, a consistent feature of each SCCI was that the contact locations of the whiskers on the glass converged and moved more slowly on the sheet. Together, these findings lead us to propose that the rat uses a strategy of “windowed sampling” to extract an object's spatial features: specifically, the rat spatially integrates quasi-static mechanical signals across whiskers during the period of sustained contact, resembling an “enclosing” haptic procedure.","author":[{"dropping-particle":"","family":"Hobbs","given":"Jennifer A.","non-dropping-particle":"","parse-names":false,"suffix":""},{"dropping-particle":"","family":"Towal","given":"R. Blythe","non-dropping-particle":"","parse-names":false,"suffix":""},{"dropping-particle":"","family":"Hartmann","given":"Mitra J.Z.","non-dropping-particle":"","parse-names":false,"suffix":""}],"container-title":"Frontiers in Behavioral Neuroscience","id":"ITEM-2","issued":{"date-parts":[["2016","1","5"]]},"page":"356","publisher":"Frontiers Media S.A.","title":"Spatiotemporal patterns of contact across the rat vibrissal array during exploratory behavior","type":"article-journal","volume":"9"},"uris":["http://www.mendeley.com/documents/?uuid=13122039-4d79-3b97-9a08-de88d31a9346"]}],"mendeley":{"formattedCitation":"[51,52]","plainTextFormattedCitation":"[51,52]","previouslyFormattedCitation":"[51,52]"},"properties":{"noteIndex":0},"schema":"https://github.com/citation-style-language/schema/raw/master/csl-citation.json"}</w:instrText>
      </w:r>
      <w:r w:rsidR="00C7139A">
        <w:rPr>
          <w:rFonts w:ascii="Arial" w:eastAsia="Times New Roman" w:hAnsi="Arial" w:cs="Arial"/>
          <w:sz w:val="22"/>
          <w:szCs w:val="22"/>
        </w:rPr>
        <w:fldChar w:fldCharType="separate"/>
      </w:r>
      <w:r w:rsidR="00DE0D84" w:rsidRPr="00DE0D84">
        <w:rPr>
          <w:rFonts w:ascii="Arial" w:eastAsia="Times New Roman" w:hAnsi="Arial" w:cs="Arial"/>
          <w:noProof/>
          <w:sz w:val="22"/>
          <w:szCs w:val="22"/>
        </w:rPr>
        <w:t>[51,52]</w:t>
      </w:r>
      <w:r w:rsidR="00C7139A">
        <w:rPr>
          <w:rFonts w:ascii="Arial" w:eastAsia="Times New Roman" w:hAnsi="Arial" w:cs="Arial"/>
          <w:sz w:val="22"/>
          <w:szCs w:val="22"/>
        </w:rPr>
        <w:fldChar w:fldCharType="end"/>
      </w:r>
      <w:r w:rsidR="00C7139A">
        <w:rPr>
          <w:rFonts w:ascii="Arial" w:eastAsia="Times New Roman" w:hAnsi="Arial" w:cs="Arial"/>
          <w:sz w:val="22"/>
          <w:szCs w:val="22"/>
        </w:rPr>
        <w:t>, are bidirectionally modulated by cortical manipulation</w:t>
      </w:r>
      <w:r w:rsidR="00C7139A">
        <w:rPr>
          <w:rFonts w:ascii="Arial" w:eastAsia="Times New Roman" w:hAnsi="Arial" w:cs="Arial"/>
          <w:sz w:val="22"/>
          <w:szCs w:val="22"/>
        </w:rPr>
        <w:fldChar w:fldCharType="begin" w:fldLock="1"/>
      </w:r>
      <w:r w:rsidR="006E67B1">
        <w:rPr>
          <w:rFonts w:ascii="Arial" w:eastAsia="Times New Roman" w:hAnsi="Arial" w:cs="Arial"/>
          <w:sz w:val="22"/>
          <w:szCs w:val="22"/>
        </w:rPr>
        <w:instrText>ADDIN CSL_CITATION {"citationItems":[{"id":"ITEM-1","itemData":{"DOI":"10.1038/nn.3443","ISSN":"10976256","PMID":"23817548","abstract":"Although emotional learning affects sensory acuity, little is known about how these changes are facilitated in the brain. We found that auditory fear conditioning in mice elicited either an increase or a decrease in frequency discrimination acuity depending on how specific the learned response was to the conditioned tone. Using reversible pharmacological inactivation, we found that the auditory cortex mediated learning-evoked changes in acuity in both directions. © 2013 Nature America, Inc. All rights reserved.","author":[{"dropping-particle":"","family":"Aizenberg","given":"Mark","non-dropping-particle":"","parse-names":false,"suffix":""},{"dropping-particle":"","family":"Geffen","given":"Maria Neimark","non-dropping-particle":"","parse-names":false,"suffix":""}],"container-title":"Nature Neuroscience","id":"ITEM-1","issue":"8","issued":{"date-parts":[["2013","8"]]},"page":"994-996","title":"Bidirectional effects of aversive learning on perceptual acuity are mediated by the sensory cortex","type":"article-journal","volume":"16"},"uris":["http://www.mendeley.com/documents/?uuid=588fa19f-7dc3-321e-83d3-77a7bff8a2c5"]},{"id":"ITEM-2","itemData":{"DOI":"10.1371/journal.pbio.1002308","ISSN":"1545-7885","abstract":"The ability to discriminate tones of different frequencies is fundamentally important for everyday hearing. While neurons in the primary auditory cortex (AC) respond differentially to tones of different frequencies, whether and how AC regulates auditory behaviors that rely on frequency discrimination remains poorly understood. Here, we find that the level of activity of inhibitory neurons in AC controls frequency specificity in innate and learned auditory behaviors that rely on frequency discrimination. Photoactivation of parvalbumin-positive interneurons (PVs) improved the ability of the mouse to detect a shift in tone frequency, whereas photosuppression of PVs impaired the performance. Furthermore, photosuppression of PVs during discriminative auditory fear conditioning increased generalization of conditioned response across tone frequencies, whereas PV photoactivation preserved normal specificity of learning. The observed changes in behavioral performance were correlated with bidirectional changes in the magnitude of tone-evoked responses, consistent with predictions of a model of a coupled excitatory-inhibitory cortical network. Direct photoactivation of excitatory neurons, which did not change tone-evoked response magnitude, did not affect behavioral performance in either task. Our results identify a new function for inhibition in the auditory cortex, demonstrating that it can improve or impair acuity of innate and learned auditory behaviors that rely on frequency discrimination.","author":[{"dropping-particle":"","family":"Aizenberg","given":"Mark","non-dropping-particle":"","parse-names":false,"suffix":""},{"dropping-particle":"","family":"Mwilambwe-Tshilobo","given":"Laetitia","non-dropping-particle":"","parse-names":false,"suffix":""},{"dropping-particle":"","family":"Briguglio","given":"John J.","non-dropping-particle":"","parse-names":false,"suffix":""},{"dropping-particle":"","family":"Natan","given":"Ryan G.","non-dropping-particle":"","parse-names":false,"suffix":""},{"dropping-particle":"","family":"Geffen","given":"Maria N.","non-dropping-particle":"","parse-names":false,"suffix":""}],"container-title":"PLOS Biology","editor":[{"dropping-particle":"","family":"Froemke","given":"Robert Crooks","non-dropping-particle":"","parse-names":false,"suffix":""}],"id":"ITEM-2","issue":"12","issued":{"date-parts":[["2015","12","2"]]},"page":"e1002308","publisher":"Public Library of Science","title":"Bidirectional Regulation of Innate and Learned Behaviors That Rely on Frequency Discrimination by Cortical Inhibitory Neurons","type":"article-journal","volume":"13"},"uris":["http://www.mendeley.com/documents/?uuid=559b1489-63ad-3716-ba70-ab97514b3980"]}],"mendeley":{"formattedCitation":"[53,54]","plainTextFormattedCitation":"[53,54]","previouslyFormattedCitation":"[53,54]"},"properties":{"noteIndex":0},"schema":"https://github.com/citation-style-language/schema/raw/master/csl-citation.json"}</w:instrText>
      </w:r>
      <w:r w:rsidR="00C7139A">
        <w:rPr>
          <w:rFonts w:ascii="Arial" w:eastAsia="Times New Roman" w:hAnsi="Arial" w:cs="Arial"/>
          <w:sz w:val="22"/>
          <w:szCs w:val="22"/>
        </w:rPr>
        <w:fldChar w:fldCharType="separate"/>
      </w:r>
      <w:r w:rsidR="00DE0D84" w:rsidRPr="00DE0D84">
        <w:rPr>
          <w:rFonts w:ascii="Arial" w:eastAsia="Times New Roman" w:hAnsi="Arial" w:cs="Arial"/>
          <w:noProof/>
          <w:sz w:val="22"/>
          <w:szCs w:val="22"/>
        </w:rPr>
        <w:t>[53,54]</w:t>
      </w:r>
      <w:r w:rsidR="00C7139A">
        <w:rPr>
          <w:rFonts w:ascii="Arial" w:eastAsia="Times New Roman" w:hAnsi="Arial" w:cs="Arial"/>
          <w:sz w:val="22"/>
          <w:szCs w:val="22"/>
        </w:rPr>
        <w:fldChar w:fldCharType="end"/>
      </w:r>
      <w:r w:rsidR="00C7139A">
        <w:rPr>
          <w:rFonts w:ascii="Arial" w:eastAsia="Times New Roman" w:hAnsi="Arial" w:cs="Arial"/>
          <w:sz w:val="22"/>
          <w:szCs w:val="22"/>
        </w:rPr>
        <w:t>, and can be predicted from tuning properties in auditory cortex</w:t>
      </w:r>
      <w:r w:rsidR="009A0397">
        <w:rPr>
          <w:rFonts w:ascii="Arial" w:eastAsia="Times New Roman" w:hAnsi="Arial" w:cs="Arial"/>
          <w:sz w:val="22"/>
          <w:szCs w:val="22"/>
        </w:rPr>
        <w:fldChar w:fldCharType="begin" w:fldLock="1"/>
      </w:r>
      <w:r w:rsidR="006E67B1">
        <w:rPr>
          <w:rFonts w:ascii="Arial" w:eastAsia="Times New Roman" w:hAnsi="Arial" w:cs="Arial"/>
          <w:sz w:val="22"/>
          <w:szCs w:val="22"/>
        </w:rPr>
        <w:instrText>ADDIN CSL_CITATION {"citationItems":[{"id":"ITEM-1","itemData":{"DOI":"10.1523/JNEUROSCI.2457-17.2017","ISSN":"15292401","PMID":"29367406","abstract":"Excitatory and inhibitory neurons in the mammalian sensory cortex form interconnected circuits that control cortical stimulus selectivity and sensory acuity. Theoretical studies have predicted that suppression of inhibition in such excitatory-inhibitory networks can lead to either an increase or, paradoxically, a decrease in excitatory neuronal firing, with consequent effects on stimulus selectivity.Wetested whether modulation of inhibition or excitation in the auditory cortex of male mice could evoke such a variety of effects in tone-evoked responses and in behavioral frequency discrimination acuity. We found that, indeed, the effects of optogenetic manipulation on stimulus selectivity and behavior varied in both magnitude and sign across subjects, possibly reflecting differences in circuitry or expression of optogenetic factors. Changes in neural population responses consistently predicted behavioral changes for individuals separately, including improvement and impairment in acuity. This correlation between cortical and behavioral change demonstrates that, despite the complex and varied effects that these manipulations can have on neuronal dynamics, the resulting changes in cortical activity account for accompanying changes in behavioral acuity.","author":[{"dropping-particle":"","family":"Briguglio","given":"John J.","non-dropping-particle":"","parse-names":false,"suffix":""},{"dropping-particle":"","family":"Aizenberg","given":"Mark","non-dropping-particle":"","parse-names":false,"suffix":""},{"dropping-particle":"","family":"Balasubramanian","given":"Vijay","non-dropping-particle":"","parse-names":false,"suffix":""},{"dropping-particle":"","family":"Geffen","given":"Maria N.","non-dropping-particle":"","parse-names":false,"suffix":""}],"container-title":"Journal of Neuroscience","id":"ITEM-1","issue":"8","issued":{"date-parts":[["2018","2","21"]]},"page":"2094-2105","publisher":"Society for Neuroscience","title":"Cortical neural activity predicts sensory acuity under optogenetic manipulation","type":"article-journal","volume":"38"},"uris":["http://www.mendeley.com/documents/?uuid=70a8d4b2-1c89-35d8-a5a1-011f0542906b"]},{"id":"ITEM-2","itemData":{"DOI":"10.1101/2020.06.02.128702","ISSN":"26928205","abstract":"Learning to avoid dangerous signals while preserving normal behavioral responses to safe stimuli is essential for everyday behavior and survival. Like other forms of learning, fear learning has a high level of inter-subject variability. Following an identical fear conditioning protocol, different subjects exhibit a range of fear specificity. Under high specificity, subjects specialize fear to only the paired (dangerous) stimulus, whereas under low specificity, subjects generalize fear to other (safe) sensory stimuli. Pathological fear generalization underlies emotional disorders, such as post-traumatic stress disorder. Despite decades of work, the neuronal basis that determines fear specificity level remains unknown. We identified the neuronal code that underlies variability in fear specificity. We performed longitudinal imaging of activity of neuronal ensembles in the auditory cortex of mice prior to and after the mice were subjected to differential fear conditioning. The neuronal code in the auditory cortex prior to learning predicted the level of specificity following fear learning across subjects. After fear learning, population neuronal responses were reorganized: the responses to the safe stimulus decreased, whereas the responses to the dangerous stimulus remained the same, rather than decreasing as in pseudo-conditioned subjects. The magnitude of these changes, however, did not correlate with learning specificity, suggesting that they did not reflect the fear memory. Together, our results identify a new, temporally restricted, function for cortical activity in associative learning. These results reconcile seemingly conflicting previous findings and provide for a neuronal code for determining individual patterns in learning.","author":[{"dropping-particle":"","family":"Wood","given":"Katherine C.","non-dropping-particle":"","parse-names":false,"suffix":""},{"dropping-particle":"","family":"Angeloni","given":"Christopher F.","non-dropping-particle":"","parse-names":false,"suffix":""},{"dropping-particle":"","family":"Oxman","given":"Karmi","non-dropping-particle":"","parse-names":false,"suffix":""},{"dropping-particle":"","family":"Clopath","given":"Claudia","non-dropping-particle":"","parse-names":false,"suffix":""},{"dropping-particle":"","family":"Geffen","given":"Maria N.","non-dropping-particle":"","parse-names":false,"suffix":""}],"container-title":"bioRxiv","id":"ITEM-2","issued":{"date-parts":[["2020","6","3"]]},"page":"2020.06.02.128702","publisher":"bioRxiv","title":"Neuronal activity in sensory cortex predicts the specificity of learning","type":"article"},"uris":["http://www.mendeley.com/documents/?uuid=c40e7ec7-73f3-364d-a8f6-8aa73abb4e21"]}],"mendeley":{"formattedCitation":"[55,56]","plainTextFormattedCitation":"[55,56]","previouslyFormattedCitation":"[55,56]"},"properties":{"noteIndex":0},"schema":"https://github.com/citation-style-language/schema/raw/master/csl-citation.json"}</w:instrText>
      </w:r>
      <w:r w:rsidR="009A0397">
        <w:rPr>
          <w:rFonts w:ascii="Arial" w:eastAsia="Times New Roman" w:hAnsi="Arial" w:cs="Arial"/>
          <w:sz w:val="22"/>
          <w:szCs w:val="22"/>
        </w:rPr>
        <w:fldChar w:fldCharType="separate"/>
      </w:r>
      <w:r w:rsidR="00DE0D84" w:rsidRPr="00DE0D84">
        <w:rPr>
          <w:rFonts w:ascii="Arial" w:eastAsia="Times New Roman" w:hAnsi="Arial" w:cs="Arial"/>
          <w:noProof/>
          <w:sz w:val="22"/>
          <w:szCs w:val="22"/>
        </w:rPr>
        <w:t>[55,56]</w:t>
      </w:r>
      <w:r w:rsidR="009A0397">
        <w:rPr>
          <w:rFonts w:ascii="Arial" w:eastAsia="Times New Roman" w:hAnsi="Arial" w:cs="Arial"/>
          <w:sz w:val="22"/>
          <w:szCs w:val="22"/>
        </w:rPr>
        <w:fldChar w:fldCharType="end"/>
      </w:r>
      <w:r w:rsidR="009A0397">
        <w:rPr>
          <w:rFonts w:ascii="Arial" w:eastAsia="Times New Roman" w:hAnsi="Arial" w:cs="Arial"/>
          <w:sz w:val="22"/>
          <w:szCs w:val="22"/>
        </w:rPr>
        <w:t>.</w:t>
      </w:r>
      <w:r w:rsidR="00C7139A">
        <w:rPr>
          <w:rFonts w:ascii="Arial" w:eastAsia="Times New Roman" w:hAnsi="Arial" w:cs="Arial"/>
          <w:sz w:val="22"/>
          <w:szCs w:val="22"/>
        </w:rPr>
        <w:t xml:space="preserve"> </w:t>
      </w:r>
      <w:r w:rsidR="009635BC">
        <w:rPr>
          <w:rFonts w:ascii="Arial" w:eastAsia="Times New Roman" w:hAnsi="Arial" w:cs="Arial"/>
          <w:sz w:val="22"/>
          <w:szCs w:val="22"/>
        </w:rPr>
        <w:t>While our results cannot rule out that top-down input is the causal driver of sensory decisions, they do support the notion that the</w:t>
      </w:r>
      <w:ins w:id="709" w:author="Microsoft Office User" w:date="2021-05-17T12:52:00Z">
        <w:r w:rsidR="00BC6C40">
          <w:rPr>
            <w:rFonts w:ascii="Arial" w:eastAsia="Times New Roman" w:hAnsi="Arial" w:cs="Arial"/>
            <w:sz w:val="22"/>
            <w:szCs w:val="22"/>
          </w:rPr>
          <w:t xml:space="preserve"> sensory</w:t>
        </w:r>
      </w:ins>
      <w:r w:rsidR="009635BC">
        <w:rPr>
          <w:rFonts w:ascii="Arial" w:eastAsia="Times New Roman" w:hAnsi="Arial" w:cs="Arial"/>
          <w:sz w:val="22"/>
          <w:szCs w:val="22"/>
        </w:rPr>
        <w:t xml:space="preserve"> information </w:t>
      </w:r>
      <w:r w:rsidR="00C34127">
        <w:rPr>
          <w:rFonts w:ascii="Arial" w:eastAsia="Times New Roman" w:hAnsi="Arial" w:cs="Arial"/>
          <w:sz w:val="22"/>
          <w:szCs w:val="22"/>
        </w:rPr>
        <w:t>upon</w:t>
      </w:r>
      <w:r w:rsidR="009635BC">
        <w:rPr>
          <w:rFonts w:ascii="Arial" w:eastAsia="Times New Roman" w:hAnsi="Arial" w:cs="Arial"/>
          <w:sz w:val="22"/>
          <w:szCs w:val="22"/>
        </w:rPr>
        <w:t xml:space="preserve"> which decisions</w:t>
      </w:r>
      <w:r w:rsidR="00C34127">
        <w:rPr>
          <w:rFonts w:ascii="Arial" w:eastAsia="Times New Roman" w:hAnsi="Arial" w:cs="Arial"/>
          <w:sz w:val="22"/>
          <w:szCs w:val="22"/>
        </w:rPr>
        <w:t xml:space="preserve"> are made</w:t>
      </w:r>
      <w:r w:rsidR="009635BC">
        <w:rPr>
          <w:rFonts w:ascii="Arial" w:eastAsia="Times New Roman" w:hAnsi="Arial" w:cs="Arial"/>
          <w:sz w:val="22"/>
          <w:szCs w:val="22"/>
        </w:rPr>
        <w:t xml:space="preserve"> </w:t>
      </w:r>
      <w:r w:rsidR="00C34127">
        <w:rPr>
          <w:rFonts w:ascii="Arial" w:eastAsia="Times New Roman" w:hAnsi="Arial" w:cs="Arial"/>
          <w:sz w:val="22"/>
          <w:szCs w:val="22"/>
        </w:rPr>
        <w:t>is shaped by neuronal adaptation, which thus affects behavioral outcomes.</w:t>
      </w:r>
    </w:p>
    <w:p w14:paraId="40352AAB" w14:textId="77777777" w:rsidR="009152CD" w:rsidRDefault="009152CD" w:rsidP="009152CD">
      <w:pPr>
        <w:ind w:firstLine="720"/>
        <w:jc w:val="both"/>
        <w:rPr>
          <w:rFonts w:ascii="Arial" w:eastAsia="Times New Roman" w:hAnsi="Arial" w:cs="Arial"/>
          <w:sz w:val="22"/>
          <w:szCs w:val="22"/>
        </w:rPr>
      </w:pPr>
    </w:p>
    <w:p w14:paraId="52B2B118" w14:textId="77777777" w:rsidR="009152CD" w:rsidRPr="00DF725F" w:rsidRDefault="009152CD" w:rsidP="009152CD">
      <w:pPr>
        <w:jc w:val="both"/>
        <w:rPr>
          <w:rFonts w:ascii="Arial" w:eastAsia="Times New Roman" w:hAnsi="Arial" w:cs="Arial"/>
          <w:i/>
          <w:iCs/>
          <w:sz w:val="22"/>
          <w:szCs w:val="22"/>
        </w:rPr>
      </w:pPr>
      <w:r>
        <w:rPr>
          <w:rFonts w:ascii="Arial" w:eastAsia="Times New Roman" w:hAnsi="Arial" w:cs="Arial"/>
          <w:i/>
          <w:iCs/>
          <w:sz w:val="22"/>
          <w:szCs w:val="22"/>
        </w:rPr>
        <w:t>Adaptation in the auditory system.</w:t>
      </w:r>
    </w:p>
    <w:p w14:paraId="4E4A5F84" w14:textId="79DE389D" w:rsidR="006E67B1" w:rsidRDefault="009152CD" w:rsidP="006E67B1">
      <w:pPr>
        <w:ind w:firstLine="720"/>
        <w:jc w:val="both"/>
        <w:rPr>
          <w:ins w:id="710" w:author="Microsoft Office User" w:date="2021-05-11T13:58:00Z"/>
          <w:rFonts w:ascii="Arial" w:eastAsia="Times New Roman" w:hAnsi="Arial" w:cs="Arial"/>
          <w:sz w:val="22"/>
          <w:szCs w:val="22"/>
        </w:rPr>
      </w:pPr>
      <w:r w:rsidRPr="005B538C">
        <w:rPr>
          <w:rFonts w:ascii="Arial" w:eastAsia="Times New Roman" w:hAnsi="Arial" w:cs="Arial"/>
          <w:sz w:val="22"/>
          <w:szCs w:val="22"/>
        </w:rPr>
        <w:t>Neurons throughout the auditory system adapt to the statistics of the acoustic environment, including</w:t>
      </w:r>
      <w:r w:rsidR="00421973">
        <w:rPr>
          <w:rFonts w:ascii="Arial" w:eastAsia="Times New Roman" w:hAnsi="Arial" w:cs="Arial"/>
          <w:sz w:val="22"/>
          <w:szCs w:val="22"/>
        </w:rPr>
        <w:t xml:space="preserve"> the</w:t>
      </w:r>
      <w:r w:rsidRPr="005B538C">
        <w:rPr>
          <w:rFonts w:ascii="Arial" w:eastAsia="Times New Roman" w:hAnsi="Arial" w:cs="Arial"/>
          <w:sz w:val="22"/>
          <w:szCs w:val="22"/>
        </w:rPr>
        <w:t xml:space="preserve"> distribution of stimuli over time</w:t>
      </w:r>
      <w:r>
        <w:rPr>
          <w:rFonts w:ascii="Arial" w:eastAsia="Times New Roman" w:hAnsi="Arial" w:cs="Arial"/>
          <w:sz w:val="22"/>
          <w:szCs w:val="22"/>
        </w:rPr>
        <w:fldChar w:fldCharType="begin" w:fldLock="1"/>
      </w:r>
      <w:r w:rsidR="006E67B1">
        <w:rPr>
          <w:rFonts w:ascii="Arial" w:eastAsia="Times New Roman" w:hAnsi="Arial" w:cs="Arial"/>
          <w:sz w:val="22"/>
          <w:szCs w:val="22"/>
        </w:rPr>
        <w:instrText>ADDIN CSL_CITATION {"citationItems":[{"id":"ITEM-1","itemData":{"DOI":"10.1038/nn1032","ISSN":"10976256","PMID":"12652303","abstract":"The ability to detect rare auditory events can be critical for survival. We report here that neurons in cat primary auditory cortex (A1) responded more strongly to a rarely presented sound than to the same sound when it was common. For the rare stimuli, we used both frequency and amplitude deviants. Moreover, some A1 neurons showed hyperacuity for frequency deviants - a frequency resolution one order of magnitude better than receptive field widths in A1. In contrast, auditory thalamic neurons were insensitive to the probability of frequency deviants. These phenomena resulted from stimulus-specific adaptation in A1, which may be a single-neuron correlate of an extensively studied cortical potential - mismatch negativity - that is evoked by rare sounds. Our results thus indicate that A1 neurons, in addition to processing the acoustic features of sounds, may also be involved in sensory memory and novelty detection.","author":[{"dropping-particle":"","family":"Ulanovsky","given":"Nachum","non-dropping-particle":"","parse-names":false,"suffix":""},{"dropping-particle":"","family":"Las","given":"Liora","non-dropping-particle":"","parse-names":false,"suffix":""},{"dropping-particle":"","family":"Nelken","given":"Israel","non-dropping-particle":"","parse-names":false,"suffix":""}],"container-title":"Nature Neuroscience","id":"ITEM-1","issue":"4","issued":{"date-parts":[["2003","4","1"]]},"page":"391-398","publisher":"Nature Publishing Group","title":"Processing of low-probability sounds by cortical neurons","type":"article-journal","volume":"6"},"uris":["http://www.mendeley.com/documents/?uuid=ba22d06d-7467-4c63-a821-9c8fff7f5afe"]},{"id":"ITEM-2","itemData":{"DOI":"10.1093/cercor/bhw083","ISSN":"14602199","PMID":"27095823","abstract":"Natural sounds exhibit statistical variation in their spectrotemporal structure. This variation is central to identification of unique environmental sounds and to vocal communication. Using limited resources, the auditory system must create a faithful representation of sounds across the full range of variation in temporal statistics. Imaging studies in humans demonstrated that the auditory cortex is sensitive to temporal correlations. However, the mechanisms by which the auditory cortex represents the spectrotemporal structure of sounds and how neuronal activity adjusts to vastly different statistics remain poorly understood. In this study, we recorded responses of neurons in the primary auditory cortex of awake rats to sounds with systematically varied temporal correlation, to determine whether and how this feature alters sound encoding. Neuronal responses adapted to changing stimulus temporal correlation. This adaptation was mediated by a change in the firing rate gain of neuronal responses rather than their spectrotemporal properties. This gain adaptation allowed neurons to maintain similar firing rates across stimuli with different statistics, preserving their ability to efficiently encode temporal modulation. This dynamic gain control mechanism may underlie comprehension of vocalizations and other natural sounds under different contexts, subject to distortions in temporal correlation structure via stretching or compression.","author":[{"dropping-particle":"","family":"Natan","given":"Ryan G.","non-dropping-particle":"","parse-names":false,"suffix":""},{"dropping-particle":"","family":"Carruthers","given":"Isaac M.","non-dropping-particle":"","parse-names":false,"suffix":""},{"dropping-particle":"","family":"Mwilambwe-Tshilobo","given":"Laetitia","non-dropping-particle":"","parse-names":false,"suffix":""},{"dropping-particle":"","family":"Geffen","given":"Maria N.","non-dropping-particle":"","parse-names":false,"suffix":""}],"container-title":"Cerebral cortex (New York, N.Y. : 1991)","id":"ITEM-2","issue":"3","issued":{"date-parts":[["2017"]]},"page":"2385-2402","title":"Gain Control in the Auditory Cortex Evoked by Changing Temporal Correlation of Sounds","type":"article-journal","volume":"27"},"uris":["http://www.mendeley.com/documents/?uuid=23086abd-7b71-43e6-b9b6-25fd7b2f0580"]}],"mendeley":{"formattedCitation":"[57,58]","plainTextFormattedCitation":"[57,58]","previouslyFormattedCitation":"[57,58]"},"properties":{"noteIndex":0},"schema":"https://github.com/citation-style-language/schema/raw/master/csl-citation.json"}</w:instrText>
      </w:r>
      <w:r>
        <w:rPr>
          <w:rFonts w:ascii="Arial" w:eastAsia="Times New Roman" w:hAnsi="Arial" w:cs="Arial"/>
          <w:sz w:val="22"/>
          <w:szCs w:val="22"/>
        </w:rPr>
        <w:fldChar w:fldCharType="separate"/>
      </w:r>
      <w:r w:rsidR="00DE0D84" w:rsidRPr="00DE0D84">
        <w:rPr>
          <w:rFonts w:ascii="Arial" w:eastAsia="Times New Roman" w:hAnsi="Arial" w:cs="Arial"/>
          <w:noProof/>
          <w:sz w:val="22"/>
          <w:szCs w:val="22"/>
        </w:rPr>
        <w:t>[57,58]</w:t>
      </w:r>
      <w:r>
        <w:rPr>
          <w:rFonts w:ascii="Arial" w:eastAsia="Times New Roman" w:hAnsi="Arial" w:cs="Arial"/>
          <w:sz w:val="22"/>
          <w:szCs w:val="22"/>
        </w:rPr>
        <w:fldChar w:fldCharType="end"/>
      </w:r>
      <w:r w:rsidRPr="005B538C">
        <w:rPr>
          <w:rFonts w:ascii="Arial" w:eastAsia="Times New Roman" w:hAnsi="Arial" w:cs="Arial"/>
          <w:sz w:val="22"/>
          <w:szCs w:val="22"/>
        </w:rPr>
        <w:t xml:space="preserve"> more complex sound patterns</w:t>
      </w:r>
      <w:r>
        <w:rPr>
          <w:rFonts w:ascii="Arial" w:eastAsia="Times New Roman" w:hAnsi="Arial" w:cs="Arial"/>
          <w:sz w:val="22"/>
          <w:szCs w:val="22"/>
        </w:rPr>
        <w:fldChar w:fldCharType="begin" w:fldLock="1"/>
      </w:r>
      <w:r w:rsidR="006E67B1">
        <w:rPr>
          <w:rFonts w:ascii="Arial" w:eastAsia="Times New Roman" w:hAnsi="Arial" w:cs="Arial"/>
          <w:sz w:val="22"/>
          <w:szCs w:val="22"/>
        </w:rPr>
        <w:instrText>ADDIN CSL_CITATION {"citationItems":[{"id":"ITEM-1","itemData":{"DOI":"10.1523/ENEURO.0205-20.2020","ISSN":"23732822","PMID":"33109632","abstract":"An important step toward understanding how the brain represents complex natural sounds is to develop accu-rate models of auditory coding by single neurons. A commonly used model is the linear-nonlinear spectro-temporal receptive field (STRF; LN model). The LN model accounts for many features of auditory tuning, but it cannot account for long-lasting effects of sensory context on sound-evoked activity. Two mechanisms that may support these contextual effects are short-term plasticity (STP) and contrast-dependent gain control (GC), which have inspired expanded versions of the LN model. Both models improve performance over the LN model, but they have never been compared directly. Thus, it is unclear whether they account for distinct processes or describe one phenomenon in different ways. To address this question, we recorded activity of neurons in primary auditory cortex (A1) of awake ferrets during presentation of natural sounds. We then fit models incorporating one nonlinear mechanism (GC or STP) or both (GC+STP) using this single dataset, and measured the correlation between the models’ predictions and the recorded neural activity. Both the STP and GC models performed significantly better than the LN model, but the GC+STP model outperformed both individu-al models. We also quantified the equivalence of STP and GC model predictions and found only modest simi-larity. Consistent results were observed for a dataset collected in clean and noisy acoustic contexts. These results establish general methods for evaluating the equivalence of arbitrarily complex encoding models and suggest that the STP and GC models describe complementary processes in the auditory system.","author":[{"dropping-particle":"","family":"Pennington","given":"Jacob R.","non-dropping-particle":"","parse-names":false,"suffix":""},{"dropping-particle":"V.","family":"David","given":"Stephen","non-dropping-particle":"","parse-names":false,"suffix":""}],"container-title":"eNeuro","id":"ITEM-1","issue":"6","issued":{"date-parts":[["2020","11","1"]]},"page":"1-17","publisher":"Society for Neuroscience","title":"Complementary effects of adaptation and gain control on sound encoding in primary auditory cortex","type":"article-journal","volume":"7"},"uris":["http://www.mendeley.com/documents/?uuid=9c9e6bc8-706b-4e60-9129-18a69a18dd92"]},{"id":"ITEM-2","itemData":{"DOI":"10.1371/journal.pcbi.1007430","ISSN":"15537358","PMID":"31626624","abstract":"Perception of vocalizations and other behaviorally relevant sounds requires integrating acoustic information over hundreds of milliseconds. Sound-evoked activity in auditory cortex typically has much shorter latency, but the acoustic context, i.e., sound history, can modulate sound evoked activity over longer periods. Contextual effects are attributed to modulatory phenomena, such as stimulus-specific adaption and contrast gain control. However, an encoding model that links context to natural sound processing has yet to be established. We tested whether a model in which spectrally tuned inputs undergo adaptation mimicking short-term synaptic plasticity (STP) can account for contextual effects during natural sound processing. Single-unit activity was recorded from primary auditory cortex of awake ferrets during presentation of noise with natural temporal dynamics and fully natural sounds. Encoding properties were characterized by a standard linear-nonlinear spectro-temporal receptive field (LN) model and variants that incorporated STP-like adaptation. In the adapting models, STP was applied either globally across all input spectral channels or locally to subsets of channels. For most neurons, models incorporating local STP predicted neural activity as well or better than LN and global STP models. The strength of nonlinear adaptation varied across neurons. Within neurons, adaptation was generally stronger for spectral channels with excitatory than inhibitory gain. Neurons showing improved STP model performance also tended to undergo stimulus-specific adaptation, suggesting a common mechanism for these phenomena. When STP models were compared between passive and active behavior conditions, response gain often changed, but average STP parameters were stable. Thus, spectrally and temporally heterogeneous adaptation, subserved by a mechanism with STP-like dynamics, may support representation of the complex spectro-temporal patterns that comprise natural sounds across wide-ranging sensory contexts.","author":[{"dropping-particle":"","family":"Espejo","given":"Mateo Lopez","non-dropping-particle":"","parse-names":false,"suffix":""},{"dropping-particle":"","family":"Schwartz","given":"Zachary P.","non-dropping-particle":"","parse-names":false,"suffix":""},{"dropping-particle":"V.","family":"David","given":"Stephen","non-dropping-particle":"","parse-names":false,"suffix":""}],"container-title":"PLoS Computational Biology","id":"ITEM-2","issue":"10","issued":{"date-parts":[["2019"]]},"page":"e1007430","publisher":"Public Library of Science","title":"Spectral tuning of adaptation supports coding of sensory context in auditory cortex","type":"article-journal","volume":"15"},"uris":["http://www.mendeley.com/documents/?uuid=e68f1b57-9577-3a93-acc5-c238f9863a27"]}],"mendeley":{"formattedCitation":"[59,60]","plainTextFormattedCitation":"[59,60]","previouslyFormattedCitation":"[59,60]"},"properties":{"noteIndex":0},"schema":"https://github.com/citation-style-language/schema/raw/master/csl-citation.json"}</w:instrText>
      </w:r>
      <w:r>
        <w:rPr>
          <w:rFonts w:ascii="Arial" w:eastAsia="Times New Roman" w:hAnsi="Arial" w:cs="Arial"/>
          <w:sz w:val="22"/>
          <w:szCs w:val="22"/>
        </w:rPr>
        <w:fldChar w:fldCharType="separate"/>
      </w:r>
      <w:r w:rsidR="00DE0D84" w:rsidRPr="00DE0D84">
        <w:rPr>
          <w:rFonts w:ascii="Arial" w:eastAsia="Times New Roman" w:hAnsi="Arial" w:cs="Arial"/>
          <w:noProof/>
          <w:sz w:val="22"/>
          <w:szCs w:val="22"/>
        </w:rPr>
        <w:t>[59,60]</w:t>
      </w:r>
      <w:r>
        <w:rPr>
          <w:rFonts w:ascii="Arial" w:eastAsia="Times New Roman" w:hAnsi="Arial" w:cs="Arial"/>
          <w:sz w:val="22"/>
          <w:szCs w:val="22"/>
        </w:rPr>
        <w:fldChar w:fldCharType="end"/>
      </w:r>
      <w:r w:rsidR="00FE3703">
        <w:rPr>
          <w:rFonts w:ascii="Arial" w:eastAsia="Times New Roman" w:hAnsi="Arial" w:cs="Arial"/>
          <w:sz w:val="22"/>
          <w:szCs w:val="22"/>
        </w:rPr>
        <w:t>, and even ongoing behavioral and attentional demands</w:t>
      </w:r>
      <w:r w:rsidR="00FE3703">
        <w:rPr>
          <w:rFonts w:ascii="Arial" w:eastAsia="Times New Roman" w:hAnsi="Arial" w:cs="Arial"/>
          <w:sz w:val="22"/>
          <w:szCs w:val="22"/>
        </w:rPr>
        <w:fldChar w:fldCharType="begin" w:fldLock="1"/>
      </w:r>
      <w:r w:rsidR="00E52637">
        <w:rPr>
          <w:rFonts w:ascii="Arial" w:eastAsia="Times New Roman" w:hAnsi="Arial" w:cs="Arial"/>
          <w:sz w:val="22"/>
          <w:szCs w:val="22"/>
        </w:rPr>
        <w:instrText>ADDIN CSL_CITATION {"citationItems":[{"id":"ITEM-1","itemData":{"DOI":"10.1038/nn1141","ISBN":"1097-6256 (Print)","ISSN":"1097-6256","PMID":"14583754","abstract":"We investigated the hypothesis that task performance can rapidly and adaptively reshape cortical receptive field properties in accord with specific task demands and salient sensory cues. We recorded neuronal responses in the primary auditory cortex of behaving ferrets that were trained to detect a target tone of any frequency. Cortical plasticity was quantified by measuring focal changes in each cell's spectrotemporal response field (STRF) in a series of passive and active behavioral conditions. STRF measurements were made simultaneously with task performance, providing multiple snapshots of the dynamic STRF during ongoing behavior. Attending to a specific target frequency during the detection task consistently induced localized facilitative changes in STRF shape, which were swift in onset. Such modulatory changes may enhance overall cortical responsiveness to the target tone and increase the likelihood of 'capturing' the attended target during the detection task. Some receptive field changes persisted for hours after the task was over and hence may contribute to long-term sensory memory.","author":[{"dropping-particle":"","family":"Fritz","given":"Jonathan","non-dropping-particle":"","parse-names":false,"suffix":""},{"dropping-particle":"","family":"Shamma","given":"Shihab","non-dropping-particle":"","parse-names":false,"suffix":""},{"dropping-particle":"","family":"Elhilali","given":"Mounya","non-dropping-particle":"","parse-names":false,"suffix":""},{"dropping-particle":"","family":"Klein","given":"David","non-dropping-particle":"","parse-names":false,"suffix":""}],"container-title":"Nature neuroscience","id":"ITEM-1","issue":"11","issued":{"date-parts":[["2003","11","28"]]},"page":"1216-1223","publisher":"Nature Publishing Group","title":"Rapid task-related plasticity of spectrotemporal receptive fields in primary auditory cortex.","type":"article-journal","volume":"6"},"uris":["http://www.mendeley.com/documents/?uuid=57f43cf0-f93d-49dd-a30a-5929bf3c33f9"]},{"id":"ITEM-2","itemData":{"DOI":"10.1007/s10827-009-0181-3","ISSN":"09295313","PMID":"19711179","abstract":"Receptive field properties of neurons in A1 can rapidly adapt their shapes during task performance in accord with specific task demands and salient sensory cues (Fritz et al., Hearing Research, 206:159-176, 2005a, Nature Neuroscience, 6: 1216-1223, 2003). Such modulatory changes selectively enhance overall cortical responsiveness to target (foreground) sounds and thus increase the likelihood of detection against the background of reference sounds. In this study, we develop a mathematical model to describe how enhancing discrimination between two arbitrary classes of sounds can lead to the observed receptive field changes in a variety of spectral and temporal discrimination tasks. Cortical receptive fields are modeled as filters that change their spectro-temporal tuning properties so as to respond best to the discriminatory acoustic features between foreground and background stimuli. We also illustrate how biologically plausible constraints on the spectro-temporal tuning of the receptive fields can be used to optimize the plasticity. Results of the model simulations are compared to published data from a variety of experimental paradigms. © 2009 Springer Science+Business Media, LLC.","author":[{"dropping-particle":"","family":"Mesgarani","given":"Nima","non-dropping-particle":"","parse-names":false,"suffix":""},{"dropping-particle":"","family":"Fritz","given":"Jonathan","non-dropping-particle":"","parse-names":false,"suffix":""},{"dropping-particle":"","family":"Shamma","given":"Shihab","non-dropping-particle":"","parse-names":false,"suffix":""}],"container-title":"Journal of Computational Neuroscience","id":"ITEM-2","issue":"1","issued":{"date-parts":[["2010","2"]]},"page":"19-27","publisher":"NIH Public Access","title":"A computational model of rapid task-related plasticity of auditory cortical receptive fields","type":"article-journal","volume":"28"},"uris":["http://www.mendeley.com/documents/?uuid=d380875c-455e-39ff-8fa4-e4f0d62a9235"]},{"id":"ITEM-3","itemData":{"DOI":"10.1073/pnas.1117717109","ISSN":"00278424","PMID":"22308415","abstract":"As sensory stimuli and behavioral demands change, the attentive brain quickly identifies task-relevant stimuli and associates them with appropriate motor responses. The effects of attention on sensory processing vary across task paradigms, suggesting that the brain may use multiple strategies and mechanisms to highlight attended stimuli and link them to motor action. To better understand factors that contribute to these variable effects, we studied sensory representations in primary auditory cortex (A1) during two instrumental tasks that shared the same auditory discrimination but required different behavioral responses, either approach or avoidance. In the approach task, ferrets were rewarded for licking a spout when they heard a target tone amid a sequence of reference noise sounds. In the avoidance task, they were punished unless they inhibited licking to the target. To explore how these changes in task reward structure influenced attention-driven rapid plasticity in A1, we measured changes in sensory neural responses during behavior. Responses to the target changed selectively during both tasks but did so with opposite sign. Despite the differences in sign, both effects were consistent with a general neural coding strategy that maximizes discriminability between sound classes. The dependence of the direction of plasticity on task suggests that representations in A1 change not only to sharpen representations of task-relevant stimuli but also to amplify responses to stimuli that signal aversive outcomes and lead to behavioral inhibition. Thus, top-down control of sensory processing can be shaped by task reward structure in addition to the required sensory discrimination.","author":[{"dropping-particle":"V.","family":"David","given":"Stephen","non-dropping-particle":"","parse-names":false,"suffix":""},{"dropping-particle":"","family":"Fritz","given":"Jonathan B.","non-dropping-particle":"","parse-names":false,"suffix":""},{"dropping-particle":"","family":"Shamma","given":"Shihab A.","non-dropping-particle":"","parse-names":false,"suffix":""}],"container-title":"Proceedings of the National Academy of Sciences of the United States of America","id":"ITEM-3","issue":"6","issued":{"date-parts":[["2012","2","7"]]},"page":"2144-2149","publisher":"PNAS","title":"Task reward structure shapes rapid receptive field plasticity in auditory cortex","type":"article-journal","volume":"109"},"uris":["http://www.mendeley.com/documents/?uuid=47e8f65b-ad86-4592-8560-9ea544503dfe"]},{"id":"ITEM-4","itemData":{"DOI":"10.1523/JNEUROSCI.2799-13.2014","ISBN":"1529-2401 (Electronic)\\r0270-6474 (Linking)","ISSN":"1529-2401","PMID":"24647959","abstract":"Complex natural and environmental sounds, such as speech and music, convey information along both spectral and temporal dimensions. The cortical representation of such stimuli rapidly adapts when animals become actively engaged in discriminating them. In this study, we examine the nature of these changes using simplified spectrotemporal versions (upward vs downward shifting tone sequences) with domestic ferrets (Mustela putorius). Cortical processing rapidly adapted to enhance the contrast between the two discriminated stimulus categories, by changing spectrotemporal receptive field properties to encode both the spectral and temporal structure of the tone sequences. Furthermore, the valence of the changes was closely linked to the task reward structure: stimuli associated with negative reward became enhanced relative to those associated with positive reward. These task- and-stimulus-related spectrotemporal receptive field changes occurred only in trained animals during, and immediately following, behavior. This plasticity was independently confirmed by parallel changes in a directionality function measured from the responses to the transition of tone sequences during task performance. The results demonstrate that induced patterns of rapid plasticity reflect closely the spectrotemporal structure of the task stimuli, thus extending the functional relevance of rapid task-related plasticity to the perception and learning of natural sounds such speech and animal vocalizations.","author":[{"dropping-particle":"","family":"Yin","given":"Pingbo","non-dropping-particle":"","parse-names":false,"suffix":""},{"dropping-particle":"","family":"Fritz","given":"Jonathan B","non-dropping-particle":"","parse-names":false,"suffix":""},{"dropping-particle":"","family":"Shamma","given":"Shihab A","non-dropping-particle":"","parse-names":false,"suffix":""}],"container-title":"The Journal of neuroscience : the official journal of the Society for Neuroscience","id":"ITEM-4","issue":"12","issued":{"date-parts":[["2014"]]},"page":"4396-408","title":"Rapid spectrotemporal plasticity in primary auditory cortex during behavior.","type":"article-journal","volume":"34"},"uris":["http://www.mendeley.com/documents/?uuid=5b7e3ef4-a100-455b-840b-26e0d867f429"]},{"id":"ITEM-5","itemData":{"DOI":"10.1523/JNEUROSCI.5832-11.2012","ISBN":"1529-2401 (Electronic)\\r0270-6474 (Linking)","ISSN":"0270-6474","PMID":"22764239","abstract":"The effect of attention on single neuron responses in the auditory system is unresolved. We found that when monkeys discriminated temporally amplitude modulated (AM) from unmodulated sounds, primary auditory cortical (A1) neurons better discriminated those sounds than when the monkeys were not discriminating them. This was observed for both average firing rate and vector strength (VS), a measure of how well neurons temporally follow the stimulus' temporal modulation. When data were separated by nonsynchronized and synchronized responses, the firing rate of nonsynchronized responses best distinguished AM- noise from unmodulated noise, followed by VS for synchronized responses, with firing rate for synchronized neurons providing the poorest AM discrimination. Firing rate-based AM discrimination for synchronized neurons, however, improved most with task engagement, showing that the least sensitive code in the passive condition improves the most with task engagement. Rate coding improved due to larger increases in absolute firing rate at higher modulation depths than for lower depths and unmodulated sounds. Relative to spontaneous activity (which increased with engagement), the response to unmodulated sounds decreased substantially. The temporal coding improvement--responses more precisely temporally following a stimulus when animals were required to attend to it--expands the framework of possible mechanisms of attention to include increasing temporal precision of stimulus following. These findings provide a crucial step to understanding the coding of temporal modulation and support a model in which rate and temporal coding work in parallel, permitting a multiplexed code for temporal modulation, and for a complementary representation of rate and temporal coding.","author":[{"dropping-particle":"","family":"Niwa","given":"M.","non-dropping-particle":"","parse-names":false,"suffix":""},{"dropping-particle":"","family":"Johnson","given":"J. S.","non-dropping-particle":"","parse-names":false,"suffix":""},{"dropping-particle":"","family":"O'Connor","given":"K. N.","non-dropping-particle":"","parse-names":false,"suffix":""},{"dropping-particle":"","family":"Sutter","given":"M. L.","non-dropping-particle":"","parse-names":false,"suffix":""}],"container-title":"Journal of Neuroscience","id":"ITEM-5","issue":"27","issued":{"date-parts":[["2012"]]},"page":"9323-9334","title":"Active Engagement Improves Primary Auditory Cortical Neurons' Ability to Discriminate Temporal Modulation","type":"article-journal","volume":"32"},"uris":["http://www.mendeley.com/documents/?uuid=be0c5df6-a23e-4b4b-b7a2-aa99742fc88b"]},{"id":"ITEM-6","itemData":{"DOI":"10.1152/jn.00552.2007","ISBN":"0022-3077 (Print)\\r0022-3077 (Linking)","ISSN":"0022-3077","PMID":"17699691","abstract":"Receptive fields in primary auditory cortex (A1) can be rapidly and adaptively reshaped to enhance responses to salient frequency cues when using single tones as targets. To explore receptive field changes to more complex spectral patterns, we trained ferrets to detect variable, multitone targets in the context of background, rippled noise. Recordings from A1 of behaving ferrets showed a consistent pattern of plasticity, at both the single-neuron level and the population level, with enhancement for each component tone frequency and suppression for intertone frequencies. Plasticity was strongest near neuronal best frequency, rapid in onset, and slow to fade. Although attention may trigger cortical plasticity, the receptive field changes persisted after the behavioral task was completed. The observed comb filter plasticity is an example of an adaptive contrast matched filter, which may generally improve discriminability between foreground and background sounds and, we conjecture, may predict A1 cortical plasticity for any complex spectral target.","author":[{"dropping-particle":"","family":"Fritz","given":"Jonathan B","non-dropping-particle":"","parse-names":false,"suffix":""},{"dropping-particle":"","family":"Elhilali","given":"Mounya","non-dropping-particle":"","parse-names":false,"suffix":""},{"dropping-particle":"","family":"Shamma","given":"Shihab A","non-dropping-particle":"","parse-names":false,"suffix":""}],"container-title":"Journal of neurophysiology","id":"ITEM-6","issue":"4","issued":{"date-parts":[["2007"]]},"page":"2337-46","title":"Adaptive changes in cortical receptive fields induced by attention to complex sounds.","type":"article-journal","volume":"98"},"uris":["http://www.mendeley.com/documents/?uuid=38a2d903-f595-4a33-8fc7-ca8107825992"]}],"mendeley":{"formattedCitation":"[61–66]","plainTextFormattedCitation":"[61–66]","previouslyFormattedCitation":"[61–66]"},"properties":{"noteIndex":0},"schema":"https://github.com/citation-style-language/schema/raw/master/csl-citation.json"}</w:instrText>
      </w:r>
      <w:r w:rsidR="00FE3703">
        <w:rPr>
          <w:rFonts w:ascii="Arial" w:eastAsia="Times New Roman" w:hAnsi="Arial" w:cs="Arial"/>
          <w:sz w:val="22"/>
          <w:szCs w:val="22"/>
        </w:rPr>
        <w:fldChar w:fldCharType="separate"/>
      </w:r>
      <w:r w:rsidR="006E67B1" w:rsidRPr="006E67B1">
        <w:rPr>
          <w:rFonts w:ascii="Arial" w:eastAsia="Times New Roman" w:hAnsi="Arial" w:cs="Arial"/>
          <w:noProof/>
          <w:sz w:val="22"/>
          <w:szCs w:val="22"/>
        </w:rPr>
        <w:t>[61–66]</w:t>
      </w:r>
      <w:r w:rsidR="00FE3703">
        <w:rPr>
          <w:rFonts w:ascii="Arial" w:eastAsia="Times New Roman" w:hAnsi="Arial" w:cs="Arial"/>
          <w:sz w:val="22"/>
          <w:szCs w:val="22"/>
        </w:rPr>
        <w:fldChar w:fldCharType="end"/>
      </w:r>
      <w:r w:rsidRPr="005B538C">
        <w:rPr>
          <w:rFonts w:ascii="Arial" w:eastAsia="Times New Roman" w:hAnsi="Arial" w:cs="Arial"/>
          <w:sz w:val="22"/>
          <w:szCs w:val="22"/>
        </w:rPr>
        <w:t xml:space="preserve">. </w:t>
      </w:r>
      <w:ins w:id="711" w:author="Microsoft Office User" w:date="2021-05-11T13:58:00Z">
        <w:r w:rsidR="006E67B1">
          <w:rPr>
            <w:rFonts w:ascii="Arial" w:eastAsia="Times New Roman" w:hAnsi="Arial" w:cs="Arial"/>
            <w:sz w:val="22"/>
            <w:szCs w:val="22"/>
          </w:rPr>
          <w:t xml:space="preserve">Inspired </w:t>
        </w:r>
      </w:ins>
      <w:ins w:id="712" w:author="Microsoft Office User" w:date="2021-05-11T13:59:00Z">
        <w:r w:rsidR="006E67B1">
          <w:rPr>
            <w:rFonts w:ascii="Arial" w:eastAsia="Times New Roman" w:hAnsi="Arial" w:cs="Arial"/>
            <w:sz w:val="22"/>
            <w:szCs w:val="22"/>
          </w:rPr>
          <w:t xml:space="preserve">by the latter studies, </w:t>
        </w:r>
      </w:ins>
      <w:moveToRangeStart w:id="713" w:author="Microsoft Office User" w:date="2021-05-11T14:00:00Z" w:name="move71634040"/>
      <w:moveTo w:id="714" w:author="Microsoft Office User" w:date="2021-05-11T14:00:00Z">
        <w:r w:rsidR="006E67B1">
          <w:rPr>
            <w:rFonts w:ascii="Arial" w:eastAsia="Times New Roman" w:hAnsi="Arial" w:cs="Arial"/>
            <w:sz w:val="22"/>
            <w:szCs w:val="22"/>
          </w:rPr>
          <w:t xml:space="preserve">we intentionally designed our task stimuli using unbiased white-noise backgrounds, which allowed us to leverage our </w:t>
        </w:r>
        <w:del w:id="715" w:author="Microsoft Office User" w:date="2021-05-17T12:53:00Z">
          <w:r w:rsidR="006E67B1" w:rsidDel="00BC6C40">
            <w:rPr>
              <w:rFonts w:ascii="Arial" w:eastAsia="Times New Roman" w:hAnsi="Arial" w:cs="Arial"/>
              <w:sz w:val="22"/>
              <w:szCs w:val="22"/>
            </w:rPr>
            <w:delText>behavioral stimuli</w:delText>
          </w:r>
        </w:del>
      </w:moveTo>
      <w:ins w:id="716" w:author="Microsoft Office User" w:date="2021-05-17T12:53:00Z">
        <w:r w:rsidR="00BC6C40">
          <w:rPr>
            <w:rFonts w:ascii="Arial" w:eastAsia="Times New Roman" w:hAnsi="Arial" w:cs="Arial"/>
            <w:sz w:val="22"/>
            <w:szCs w:val="22"/>
          </w:rPr>
          <w:t>stimulus</w:t>
        </w:r>
      </w:ins>
      <w:moveTo w:id="717" w:author="Microsoft Office User" w:date="2021-05-11T14:00:00Z">
        <w:r w:rsidR="006E67B1">
          <w:rPr>
            <w:rFonts w:ascii="Arial" w:eastAsia="Times New Roman" w:hAnsi="Arial" w:cs="Arial"/>
            <w:sz w:val="22"/>
            <w:szCs w:val="22"/>
          </w:rPr>
          <w:t xml:space="preserve"> to map </w:t>
        </w:r>
        <w:proofErr w:type="spellStart"/>
        <w:r w:rsidR="006E67B1">
          <w:rPr>
            <w:rFonts w:ascii="Arial" w:eastAsia="Times New Roman" w:hAnsi="Arial" w:cs="Arial"/>
            <w:sz w:val="22"/>
            <w:szCs w:val="22"/>
          </w:rPr>
          <w:t>spectro</w:t>
        </w:r>
        <w:proofErr w:type="spellEnd"/>
        <w:r w:rsidR="006E67B1">
          <w:rPr>
            <w:rFonts w:ascii="Arial" w:eastAsia="Times New Roman" w:hAnsi="Arial" w:cs="Arial"/>
            <w:sz w:val="22"/>
            <w:szCs w:val="22"/>
          </w:rPr>
          <w:t>-temporal receptive fields and estimate neuronal gain using linear-nonlinear modelling tools. This approach allowed us to assay the relationship between cortical gain and behavioral performance (Figure 5), and carefully separate out the effect of contrast gain adaptation from other response parameters.</w:t>
        </w:r>
      </w:moveTo>
      <w:moveToRangeEnd w:id="713"/>
    </w:p>
    <w:p w14:paraId="2C40D0CB" w14:textId="61EC1FD4" w:rsidR="009152CD" w:rsidDel="006E67B1" w:rsidRDefault="009152CD" w:rsidP="00E52637">
      <w:pPr>
        <w:ind w:firstLine="720"/>
        <w:jc w:val="both"/>
        <w:rPr>
          <w:del w:id="718" w:author="Microsoft Office User" w:date="2021-05-11T14:04:00Z"/>
          <w:rFonts w:ascii="Arial" w:eastAsia="Times New Roman" w:hAnsi="Arial" w:cs="Arial"/>
          <w:sz w:val="22"/>
          <w:szCs w:val="22"/>
        </w:rPr>
      </w:pPr>
      <w:del w:id="719" w:author="Microsoft Office User" w:date="2021-05-11T14:01:00Z">
        <w:r w:rsidRPr="005B538C" w:rsidDel="006E67B1">
          <w:rPr>
            <w:rFonts w:ascii="Arial" w:eastAsia="Times New Roman" w:hAnsi="Arial" w:cs="Arial"/>
            <w:sz w:val="22"/>
            <w:szCs w:val="22"/>
          </w:rPr>
          <w:delText>In this study</w:delText>
        </w:r>
      </w:del>
      <w:ins w:id="720" w:author="Microsoft Office User" w:date="2021-05-11T14:01:00Z">
        <w:r w:rsidR="006E67B1">
          <w:rPr>
            <w:rFonts w:ascii="Arial" w:eastAsia="Times New Roman" w:hAnsi="Arial" w:cs="Arial"/>
            <w:sz w:val="22"/>
            <w:szCs w:val="22"/>
          </w:rPr>
          <w:t>Using these methods</w:t>
        </w:r>
      </w:ins>
      <w:r w:rsidRPr="005B538C">
        <w:rPr>
          <w:rFonts w:ascii="Arial" w:eastAsia="Times New Roman" w:hAnsi="Arial" w:cs="Arial"/>
          <w:sz w:val="22"/>
          <w:szCs w:val="22"/>
        </w:rPr>
        <w:t>, we focused on contrast gain control as a fundamental statistical adaptation that relates to efficient coding</w:t>
      </w:r>
      <w:r w:rsidR="00421973">
        <w:rPr>
          <w:rFonts w:ascii="Arial" w:eastAsia="Times New Roman" w:hAnsi="Arial" w:cs="Arial"/>
          <w:sz w:val="22"/>
          <w:szCs w:val="22"/>
        </w:rPr>
        <w:fldChar w:fldCharType="begin" w:fldLock="1"/>
      </w:r>
      <w:r w:rsidR="00FE3703">
        <w:rPr>
          <w:rFonts w:ascii="Arial" w:eastAsia="Times New Roman" w:hAnsi="Arial" w:cs="Arial"/>
          <w:sz w:val="22"/>
          <w:szCs w:val="22"/>
        </w:rPr>
        <w:instrText>ADDIN CSL_CITATION {"citationItems":[{"id":"ITEM-1","itemData":{"DOI":"10.1016/j.neuron.2011.04.030","ISSN":"08966273","PMID":"21689603","abstract":"The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D.B.","non-dropping-particle":"","parse-names":false,"suffix":""},{"dropping-particle":"","family":"Schnupp","given":"Jan W.H.","non-dropping-particle":"","parse-names":false,"suffix":""},{"dropping-particle":"","family":"King","given":"Andrew J.","non-dropping-particle":"","parse-names":false,"suffix":""}],"container-title":"Neuron","id":"ITEM-1","issue":"6","issued":{"date-parts":[["2011","6","23"]]},"page":"1178-1191","title":"Contrast Gain Control in Auditory Cortex","type":"article-journal","volume":"70"},"uris":["http://www.mendeley.com/documents/?uuid=2792adbc-140c-3b80-96fd-bc3423ca1f63"]},{"id":"ITEM-2","itemData":{"DOI":"10.1152/jn.00847.2017","ISSN":"15221598","PMID":"30044164","abstract":"The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cortex","type":"article-journal","volume":"120"},"uris":["http://www.mendeley.com/documents/?uuid=25ee5cfc-bee6-43e3-af9b-e7453e5f03cc"]},{"id":"ITEM-3","itemData":{"DOI":"10.1152/jn.00587.2019","ISSN":"15221598","PMID":"32186432","abstract":"Contrast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Neurophysiology","id":"ITEM-3","issue":"4","issued":{"date-parts":[["2020","4","1"]]},"page":"1536-1551","publisher":"American Physiological Society","title":"Contrast gain control occurs independently of both parvalbumin-positive interneuron activity and shunting inhibition in auditory cortex","type":"article-journal","volume":"123"},"uris":["http://www.mendeley.com/documents/?uuid=361ae07d-2f44-4f87-97b9-43acea3212f5"]},{"id":"ITEM-4","itemData":{"DOI":"10.1038/s41467-019-14163-5","ISSN":"20411723","PMID":"31949136","abstract":"Neural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d91385cb-3b05-4b4f-a521-a56540f455e4"]}],"mendeley":{"formattedCitation":"[14,17,18,24]","plainTextFormattedCitation":"[14,17,18,24]","previouslyFormattedCitation":"[14,17,18,24]"},"properties":{"noteIndex":0},"schema":"https://github.com/citation-style-language/schema/raw/master/csl-citation.json"}</w:instrText>
      </w:r>
      <w:r w:rsidR="00421973">
        <w:rPr>
          <w:rFonts w:ascii="Arial" w:eastAsia="Times New Roman" w:hAnsi="Arial" w:cs="Arial"/>
          <w:sz w:val="22"/>
          <w:szCs w:val="22"/>
        </w:rPr>
        <w:fldChar w:fldCharType="separate"/>
      </w:r>
      <w:r w:rsidR="00421973" w:rsidRPr="00421973">
        <w:rPr>
          <w:rFonts w:ascii="Arial" w:eastAsia="Times New Roman" w:hAnsi="Arial" w:cs="Arial"/>
          <w:noProof/>
          <w:sz w:val="22"/>
          <w:szCs w:val="22"/>
        </w:rPr>
        <w:t>[14,17,18,24]</w:t>
      </w:r>
      <w:r w:rsidR="00421973">
        <w:rPr>
          <w:rFonts w:ascii="Arial" w:eastAsia="Times New Roman" w:hAnsi="Arial" w:cs="Arial"/>
          <w:sz w:val="22"/>
          <w:szCs w:val="22"/>
        </w:rPr>
        <w:fldChar w:fldCharType="end"/>
      </w:r>
      <w:r>
        <w:rPr>
          <w:rFonts w:ascii="Arial" w:eastAsia="Times New Roman" w:hAnsi="Arial" w:cs="Arial"/>
          <w:sz w:val="22"/>
          <w:szCs w:val="22"/>
        </w:rPr>
        <w:t>.</w:t>
      </w:r>
      <w:r w:rsidRPr="005B538C">
        <w:rPr>
          <w:rFonts w:ascii="Arial" w:eastAsia="Times New Roman" w:hAnsi="Arial" w:cs="Arial"/>
          <w:sz w:val="22"/>
          <w:szCs w:val="22"/>
        </w:rPr>
        <w:t xml:space="preserve"> Contrast </w:t>
      </w:r>
      <w:r>
        <w:rPr>
          <w:rFonts w:ascii="Arial" w:eastAsia="Times New Roman" w:hAnsi="Arial" w:cs="Arial"/>
          <w:sz w:val="22"/>
          <w:szCs w:val="22"/>
        </w:rPr>
        <w:t>gain control</w:t>
      </w:r>
      <w:r w:rsidRPr="005B538C">
        <w:rPr>
          <w:rFonts w:ascii="Arial" w:eastAsia="Times New Roman" w:hAnsi="Arial" w:cs="Arial"/>
          <w:sz w:val="22"/>
          <w:szCs w:val="22"/>
        </w:rPr>
        <w:t xml:space="preserve"> </w:t>
      </w:r>
      <w:r>
        <w:rPr>
          <w:rFonts w:ascii="Arial" w:eastAsia="Times New Roman" w:hAnsi="Arial" w:cs="Arial"/>
          <w:sz w:val="22"/>
          <w:szCs w:val="22"/>
        </w:rPr>
        <w:t>is present at</w:t>
      </w:r>
      <w:r w:rsidRPr="005B538C">
        <w:rPr>
          <w:rFonts w:ascii="Arial" w:eastAsia="Times New Roman" w:hAnsi="Arial" w:cs="Arial"/>
          <w:sz w:val="22"/>
          <w:szCs w:val="22"/>
        </w:rPr>
        <w:t xml:space="preserve"> multiple stages in the auditory system, </w:t>
      </w:r>
      <w:r>
        <w:rPr>
          <w:rFonts w:ascii="Arial" w:eastAsia="Times New Roman" w:hAnsi="Arial" w:cs="Arial"/>
          <w:sz w:val="22"/>
          <w:szCs w:val="22"/>
        </w:rPr>
        <w:t>increasing in magnitude from the inferior colliculus to the auditory thalamus and auditory cortex</w:t>
      </w:r>
      <w:r>
        <w:rPr>
          <w:rFonts w:ascii="Arial" w:eastAsia="Times New Roman" w:hAnsi="Arial" w:cs="Arial"/>
          <w:sz w:val="22"/>
          <w:szCs w:val="22"/>
        </w:rPr>
        <w:fldChar w:fldCharType="begin" w:fldLock="1"/>
      </w:r>
      <w:r w:rsidR="00421973">
        <w:rPr>
          <w:rFonts w:ascii="Arial" w:eastAsia="Times New Roman" w:hAnsi="Arial" w:cs="Arial"/>
          <w:sz w:val="22"/>
          <w:szCs w:val="22"/>
        </w:rPr>
        <w:instrText>ADDIN CSL_CITATION {"citationItems":[{"id":"ITEM-1","itemData":{"DOI":"10.1371/journal.pbio.1001710","ISBN":"1545-7885","ISSN":"15449173","PMID":"24265596","abstract":"Identifying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M.","non-dropping-particle":"","parse-names":false,"suffix":""}],"id":"ITEM-1","issue":"11","issued":{"date-parts":[["2013","11","12"]]},"page":"e1001710","publisher":"Public Library of Science","title":"Constructing Noise-Invariant Representations of Sound in the Auditory Pathway","type":"article-journal","volume":"11"},"uris":["http://www.mendeley.com/documents/?uuid=2a7d688c-b8a1-486b-9a1b-910622addcb3"]},{"id":"ITEM-2","itemData":{"DOI":"10.1038/s41467-019-14163-5","ISSN":"20411723","PMID":"31949136","abstract":"Neural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d91385cb-3b05-4b4f-a521-a56540f455e4"]}],"mendeley":{"formattedCitation":"[24,25]","plainTextFormattedCitation":"[24,25]","previouslyFormattedCitation":"[24,25]"},"properties":{"noteIndex":0},"schema":"https://github.com/citation-style-language/schema/raw/master/csl-citation.json"}</w:instrText>
      </w:r>
      <w:r>
        <w:rPr>
          <w:rFonts w:ascii="Arial" w:eastAsia="Times New Roman" w:hAnsi="Arial" w:cs="Arial"/>
          <w:sz w:val="22"/>
          <w:szCs w:val="22"/>
        </w:rPr>
        <w:fldChar w:fldCharType="separate"/>
      </w:r>
      <w:r w:rsidR="003A27B0" w:rsidRPr="003A27B0">
        <w:rPr>
          <w:rFonts w:ascii="Arial" w:eastAsia="Times New Roman" w:hAnsi="Arial" w:cs="Arial"/>
          <w:noProof/>
          <w:sz w:val="22"/>
          <w:szCs w:val="22"/>
        </w:rPr>
        <w:t>[24,25]</w:t>
      </w:r>
      <w:r>
        <w:rPr>
          <w:rFonts w:ascii="Arial" w:eastAsia="Times New Roman" w:hAnsi="Arial" w:cs="Arial"/>
          <w:sz w:val="22"/>
          <w:szCs w:val="22"/>
        </w:rPr>
        <w:fldChar w:fldCharType="end"/>
      </w:r>
      <w:r>
        <w:rPr>
          <w:rFonts w:ascii="Arial" w:eastAsia="Times New Roman" w:hAnsi="Arial" w:cs="Arial"/>
          <w:sz w:val="22"/>
          <w:szCs w:val="22"/>
        </w:rPr>
        <w:t xml:space="preserve"> with slower adaptation speeds in auditory cortex than subcortical areas</w:t>
      </w:r>
      <w:r>
        <w:rPr>
          <w:rFonts w:ascii="Arial" w:eastAsia="Times New Roman" w:hAnsi="Arial" w:cs="Arial"/>
          <w:sz w:val="22"/>
          <w:szCs w:val="22"/>
        </w:rPr>
        <w:fldChar w:fldCharType="begin" w:fldLock="1"/>
      </w:r>
      <w:r>
        <w:rPr>
          <w:rFonts w:ascii="Arial" w:eastAsia="Times New Roman" w:hAnsi="Arial" w:cs="Arial"/>
          <w:sz w:val="22"/>
          <w:szCs w:val="22"/>
        </w:rPr>
        <w:instrText>ADDIN CSL_CITATION {"citationItems":[{"id":"ITEM-1","itemData":{"DOI":"10.1038/s41467-019-14163-5","ISSN":"20411723","PMID":"31949136","abstract":"Neural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Communications","id":"ITEM-1","issue":"1","issued":{"date-parts":[["2020","12","1"]]},"page":"1-13","publisher":"Nature Research","title":"Neural circuits underlying auditory contrast gain control and their perceptual implications","type":"article-journal","volume":"11"},"uris":["http://www.mendeley.com/documents/?uuid=d91385cb-3b05-4b4f-a521-a56540f455e4"]}],"mendeley":{"formattedCitation":"[24]","plainTextFormattedCitation":"[24]","previouslyFormattedCitation":"[24]"},"properties":{"noteIndex":0},"schema":"https://github.com/citation-style-language/schema/raw/master/csl-citation.json"}</w:instrText>
      </w:r>
      <w:r>
        <w:rPr>
          <w:rFonts w:ascii="Arial" w:eastAsia="Times New Roman" w:hAnsi="Arial" w:cs="Arial"/>
          <w:sz w:val="22"/>
          <w:szCs w:val="22"/>
        </w:rPr>
        <w:fldChar w:fldCharType="separate"/>
      </w:r>
      <w:r w:rsidRPr="007B350C">
        <w:rPr>
          <w:rFonts w:ascii="Arial" w:eastAsia="Times New Roman" w:hAnsi="Arial" w:cs="Arial"/>
          <w:noProof/>
          <w:sz w:val="22"/>
          <w:szCs w:val="22"/>
        </w:rPr>
        <w:t>[24]</w:t>
      </w:r>
      <w:r>
        <w:rPr>
          <w:rFonts w:ascii="Arial" w:eastAsia="Times New Roman" w:hAnsi="Arial" w:cs="Arial"/>
          <w:sz w:val="22"/>
          <w:szCs w:val="22"/>
        </w:rPr>
        <w:fldChar w:fldCharType="end"/>
      </w:r>
      <w:r w:rsidRPr="005B538C">
        <w:rPr>
          <w:rFonts w:ascii="Arial" w:eastAsia="Times New Roman" w:hAnsi="Arial" w:cs="Arial"/>
          <w:sz w:val="22"/>
          <w:szCs w:val="22"/>
        </w:rPr>
        <w:t xml:space="preserve">. </w:t>
      </w:r>
      <w:r>
        <w:rPr>
          <w:rFonts w:ascii="Arial" w:eastAsia="Times New Roman" w:hAnsi="Arial" w:cs="Arial"/>
          <w:sz w:val="22"/>
          <w:szCs w:val="22"/>
        </w:rPr>
        <w:t>We found that behavioral detection of target</w:t>
      </w:r>
      <w:r w:rsidR="00FE3703">
        <w:rPr>
          <w:rFonts w:ascii="Arial" w:eastAsia="Times New Roman" w:hAnsi="Arial" w:cs="Arial"/>
          <w:sz w:val="22"/>
          <w:szCs w:val="22"/>
        </w:rPr>
        <w:t>s</w:t>
      </w:r>
      <w:r>
        <w:rPr>
          <w:rFonts w:ascii="Arial" w:eastAsia="Times New Roman" w:hAnsi="Arial" w:cs="Arial"/>
          <w:sz w:val="22"/>
          <w:szCs w:val="22"/>
        </w:rPr>
        <w:t xml:space="preserve"> in </w:t>
      </w:r>
      <w:r w:rsidR="00FE3703">
        <w:rPr>
          <w:rFonts w:ascii="Arial" w:eastAsia="Times New Roman" w:hAnsi="Arial" w:cs="Arial"/>
          <w:sz w:val="22"/>
          <w:szCs w:val="22"/>
        </w:rPr>
        <w:t>backgrounds with</w:t>
      </w:r>
      <w:r>
        <w:rPr>
          <w:rFonts w:ascii="Arial" w:eastAsia="Times New Roman" w:hAnsi="Arial" w:cs="Arial"/>
          <w:sz w:val="22"/>
          <w:szCs w:val="22"/>
        </w:rPr>
        <w:t xml:space="preserve"> changing contrast required the auditory cortex (Figure 3), </w:t>
      </w:r>
      <w:del w:id="721" w:author="Microsoft Office User" w:date="2021-05-11T14:01:00Z">
        <w:r w:rsidDel="006E67B1">
          <w:rPr>
            <w:rFonts w:ascii="Arial" w:eastAsia="Times New Roman" w:hAnsi="Arial" w:cs="Arial"/>
            <w:sz w:val="22"/>
            <w:szCs w:val="22"/>
          </w:rPr>
          <w:delText>and the resulting psychometric measurements were consistent with neuronal responses in the cortex (Figure 4, 5)</w:delText>
        </w:r>
      </w:del>
      <w:ins w:id="722" w:author="Microsoft Office User" w:date="2021-05-11T14:01:00Z">
        <w:r w:rsidR="006E67B1">
          <w:rPr>
            <w:rFonts w:ascii="Arial" w:eastAsia="Times New Roman" w:hAnsi="Arial" w:cs="Arial"/>
            <w:sz w:val="22"/>
            <w:szCs w:val="22"/>
          </w:rPr>
          <w:t>and leveraged ou</w:t>
        </w:r>
      </w:ins>
      <w:ins w:id="723" w:author="Microsoft Office User" w:date="2021-05-11T14:02:00Z">
        <w:r w:rsidR="006E67B1">
          <w:rPr>
            <w:rFonts w:ascii="Arial" w:eastAsia="Times New Roman" w:hAnsi="Arial" w:cs="Arial"/>
            <w:sz w:val="22"/>
            <w:szCs w:val="22"/>
          </w:rPr>
          <w:t>r</w:t>
        </w:r>
      </w:ins>
      <w:ins w:id="724" w:author="Microsoft Office User" w:date="2021-05-11T14:01:00Z">
        <w:r w:rsidR="006E67B1">
          <w:rPr>
            <w:rFonts w:ascii="Arial" w:eastAsia="Times New Roman" w:hAnsi="Arial" w:cs="Arial"/>
            <w:sz w:val="22"/>
            <w:szCs w:val="22"/>
          </w:rPr>
          <w:t xml:space="preserve"> stimulus to </w:t>
        </w:r>
      </w:ins>
      <w:ins w:id="725" w:author="Microsoft Office User" w:date="2021-05-11T14:02:00Z">
        <w:r w:rsidR="006E67B1">
          <w:rPr>
            <w:rFonts w:ascii="Arial" w:eastAsia="Times New Roman" w:hAnsi="Arial" w:cs="Arial"/>
            <w:sz w:val="22"/>
            <w:szCs w:val="22"/>
          </w:rPr>
          <w:t>use encoding models to estimate cortical gain during the task, finding that cortical gain was predictive of behavioral performance (Figure 5)</w:t>
        </w:r>
      </w:ins>
      <w:r>
        <w:rPr>
          <w:rFonts w:ascii="Arial" w:eastAsia="Times New Roman" w:hAnsi="Arial" w:cs="Arial"/>
          <w:sz w:val="22"/>
          <w:szCs w:val="22"/>
        </w:rPr>
        <w:t xml:space="preserve">. </w:t>
      </w:r>
      <w:r w:rsidR="00FE3703">
        <w:rPr>
          <w:rFonts w:ascii="Arial" w:eastAsia="Times New Roman" w:hAnsi="Arial" w:cs="Arial"/>
          <w:sz w:val="22"/>
          <w:szCs w:val="22"/>
        </w:rPr>
        <w:t>Although</w:t>
      </w:r>
      <w:r>
        <w:rPr>
          <w:rFonts w:ascii="Arial" w:eastAsia="Times New Roman" w:hAnsi="Arial" w:cs="Arial"/>
          <w:sz w:val="22"/>
          <w:szCs w:val="22"/>
        </w:rPr>
        <w:t xml:space="preserve"> our study focused on the role of contrast gain control in detection in noise, it is plausible that performance in tasks that rely on simpler statistics</w:t>
      </w:r>
      <w:ins w:id="726" w:author="Microsoft Office User" w:date="2021-05-11T14:04:00Z">
        <w:r w:rsidR="006E67B1">
          <w:rPr>
            <w:rFonts w:ascii="Arial" w:eastAsia="Times New Roman" w:hAnsi="Arial" w:cs="Arial"/>
            <w:sz w:val="22"/>
            <w:szCs w:val="22"/>
          </w:rPr>
          <w:t xml:space="preserve"> </w:t>
        </w:r>
      </w:ins>
      <w:del w:id="727" w:author="Microsoft Office User" w:date="2021-05-11T14:04:00Z">
        <w:r w:rsidDel="006E67B1">
          <w:rPr>
            <w:rFonts w:ascii="Arial" w:eastAsia="Times New Roman" w:hAnsi="Arial" w:cs="Arial"/>
            <w:sz w:val="22"/>
            <w:szCs w:val="22"/>
          </w:rPr>
          <w:delText xml:space="preserve"> would </w:delText>
        </w:r>
      </w:del>
      <w:ins w:id="728" w:author="Microsoft Office User" w:date="2021-05-11T14:04:00Z">
        <w:r w:rsidR="006E67B1">
          <w:rPr>
            <w:rFonts w:ascii="Arial" w:eastAsia="Times New Roman" w:hAnsi="Arial" w:cs="Arial"/>
            <w:sz w:val="22"/>
            <w:szCs w:val="22"/>
          </w:rPr>
          <w:t xml:space="preserve">might </w:t>
        </w:r>
      </w:ins>
      <w:r>
        <w:rPr>
          <w:rFonts w:ascii="Arial" w:eastAsia="Times New Roman" w:hAnsi="Arial" w:cs="Arial"/>
          <w:sz w:val="22"/>
          <w:szCs w:val="22"/>
        </w:rPr>
        <w:t>rely on adaptation in sub-cortical areas</w:t>
      </w:r>
      <w:r w:rsidR="00FE3703">
        <w:rPr>
          <w:rFonts w:ascii="Arial" w:eastAsia="Times New Roman" w:hAnsi="Arial" w:cs="Arial"/>
          <w:sz w:val="22"/>
          <w:szCs w:val="22"/>
        </w:rPr>
        <w:fldChar w:fldCharType="begin" w:fldLock="1"/>
      </w:r>
      <w:r w:rsidR="007464BD">
        <w:rPr>
          <w:rFonts w:ascii="Arial" w:eastAsia="Times New Roman" w:hAnsi="Arial" w:cs="Arial"/>
          <w:sz w:val="22"/>
          <w:szCs w:val="22"/>
        </w:rPr>
        <w:instrText>ADDIN CSL_CITATION {"citationItems":[{"id":"ITEM-1","itemData":{"DOI":"10.1038/nn1541","ISBN":"1097-6256 (Print)","ISSN":"1097-6256","PMID":"16286934","abstract":"Mammals can hear sounds extending over a vast range of sound levels with remarkable accuracy. How auditory neurons code sound level over such a range is unclear; firing rates of individual neurons increase with sound level over only a very limited portion of the full range of hearing. We show that neurons in the auditory midbrain of the guinea pig adjust their responses to the mean, variance and more complex statistics of sound level distributions. We demonstrate that these adjustments improve the accuracy of the neural population code close to the region of most commonly occurring sound levels. This extends the range of sound levels that can be accurately encoded, fine-tuning hearing to the local acoustic environment.","author":[{"dropping-particle":"","family":"Dean","given":"Isabel","non-dropping-particle":"","parse-names":false,"suffix":""},{"dropping-particle":"","family":"Harper","given":"Nicol S","non-dropping-particle":"","parse-names":false,"suffix":""},{"dropping-particle":"","family":"McAlpine","given":"David","non-dropping-particle":"","parse-names":false,"suffix":""}],"container-title":"Nature neuroscience","id":"ITEM-1","issue":"12","issued":{"date-parts":[["2005"]]},"page":"1684-1689","title":"Neural population coding of sound level adapts to stimulus statistics.","type":"article-journal","volume":"8"},"uris":["http://www.mendeley.com/documents/?uuid=07d73f6e-7dd8-4fe5-8ce7-ec05f149b763"]},{"id":"ITEM-2","itemData":{"DOI":"10.1523/JNEUROSCI.5610-08.2009","ISSN":"02706474","PMID":"19889991","abstract":"The auditory system operates over a vast range of sound pressure levels (100-120 dB) with nearly constant discrimination ability across most of the range, well exceeding the dynamic range of most auditory neurons (20-40 dB). Dean et al. (2005) have reported that the dynamic range of midbrain auditory neurons adapts to the distribution of sound levels in a continuous, dynamic stimulus by shifting toward the most frequently occurring level. Here, we show that dynamic range adaptation, distinct from classic firing rate adaptation, also occurs in primary auditory neurons in anesthetized cats for tone and noise stimuli. Specifically, the range of sound levels over which firing rates of auditory nerve (AN) fibers grows rapidly with level shifts nearly linearly with the most probable levels in a dynamic sound stimulus. This dynamic range adaptation was observed for fibers with all characteristic frequencies and spontaneous discharge rates. As in the midbrain, dynamic range adaptation improved the precision of level coding by the AN fiber population for the prevailing sound levels in the stimulus. However, dynamic range adaptation in the AN was weaker than in the midbrain and not sufficient (0.25 dB/dB, on average, for broadband noise) to prevent a significant degradation of the precision of level coding by the AN population above 60 dB SPL. These findings suggest that adaptive processing of sound levels first occurs in the auditory periphery and is enhanced along the auditory pathway. Copyright © 2009 Society for Neuroscience.","author":[{"dropping-particle":"","family":"Wen","given":"Bo","non-dropping-particle":"","parse-names":false,"suffix":""},{"dropping-particle":"","family":"Wang","given":"Grace I.","non-dropping-particle":"","parse-names":false,"suffix":""},{"dropping-particle":"","family":"Dean","given":"Isabel","non-dropping-particle":"","parse-names":false,"suffix":""},{"dropping-particle":"","family":"Delgutte","given":"Bertrand","non-dropping-particle":"","parse-names":false,"suffix":""}],"container-title":"Journal of Neuroscience","id":"ITEM-2","issue":"44","issued":{"date-parts":[["2009","11","4"]]},"page":"13797-13808","publisher":"J Neurosci","title":"Dynamic range adaptation to sound level statistics in the auditory nerve","type":"article-journal","volume":"29"},"uris":["http://www.mendeley.com/documents/?uuid=f152a5b4-3f57-4050-8bd8-1e31f45b02c0"]},{"id":"ITEM-3","itemData":{"DOI":"10.1152/jn.00055.2012","ISSN":"00223077","PMID":"22457465","abstract":"Auditory adaptation to sound-level statistics occurs as early as in the auditory nerve (AN), the first stage of neural auditory processing. In addition to firing rate adaptation characterized by a rate decrement dependent on previous spike activity, AN fibers show dynamic range adaptation, which is characterized by a shift of the rate-level function or dynamic range toward the most frequently occurring levels in a dynamic stimulus, thereby improving the precision of coding of the most common sound levels (Wen B, Wang GI, Dean I, Delgutte B. J Neurosci 29: 13797-13808, 2009). We investigated the time course of dynamic range adaptation by recording from AN fibers with a stimulus in which the sound levels periodically switch from one nonuniform level distribution to another (Dean I, Robinson BL, Harper NS, McAlpine D. J Neurosci 28: 6430-6438, 2008). Dynamic range adaptation occurred rapidly, but its exact time course was difficult to determine directly from the data because of the concomitant firing rate adaptation. To characterize the time course of dynamic range adaptation without the confound of firing rate adaptation, we developed a phenomenological \"dual adaptation\" model that accounts for both forms of AN adaptation. When fitted to the data, the model predicts that dynamic range adaptation occurs as rapidly as firing rate adaptation, over 100-400 ms, and the time constants of the two forms of adaptation are correlated. These findings suggest that adaptive processing in the auditory periphery in response to changes in mean sound level occurs rapidly enough to have significant impact on the coding of natural sounds. © 2012 the American Physiological Society.","author":[{"dropping-particle":"","family":"Wen","given":"Bo","non-dropping-particle":"","parse-names":false,"suffix":""},{"dropping-particle":"","family":"Wang","given":"Grace I.","non-dropping-particle":"","parse-names":false,"suffix":""},{"dropping-particle":"","family":"Dean","given":"Isabel","non-dropping-particle":"","parse-names":false,"suffix":""},{"dropping-particle":"","family":"Delgutte","given":"Bertrand","non-dropping-particle":"","parse-names":false,"suffix":""}],"container-title":"Journal of Neurophysiology","id":"ITEM-3","issue":"1","issued":{"date-parts":[["2012","7","1"]]},"page":"69-82","title":"Time course of dynamic range adaptation in the auditory nerve","type":"article-journal","volume":"108"},"uris":["http://www.mendeley.com/documents/?uuid=9153e2d1-e8c3-4a14-95c3-814cacf29108"]}],"mendeley":{"formattedCitation":"[11–13]","plainTextFormattedCitation":"[11–13]","previouslyFormattedCitation":"[11–13]"},"properties":{"noteIndex":0},"schema":"https://github.com/citation-style-language/schema/raw/master/csl-citation.json"}</w:instrText>
      </w:r>
      <w:r w:rsidR="00FE3703">
        <w:rPr>
          <w:rFonts w:ascii="Arial" w:eastAsia="Times New Roman" w:hAnsi="Arial" w:cs="Arial"/>
          <w:sz w:val="22"/>
          <w:szCs w:val="22"/>
        </w:rPr>
        <w:fldChar w:fldCharType="separate"/>
      </w:r>
      <w:r w:rsidR="00FE3703" w:rsidRPr="00FE3703">
        <w:rPr>
          <w:rFonts w:ascii="Arial" w:eastAsia="Times New Roman" w:hAnsi="Arial" w:cs="Arial"/>
          <w:noProof/>
          <w:sz w:val="22"/>
          <w:szCs w:val="22"/>
        </w:rPr>
        <w:t>[11–13]</w:t>
      </w:r>
      <w:r w:rsidR="00FE3703">
        <w:rPr>
          <w:rFonts w:ascii="Arial" w:eastAsia="Times New Roman" w:hAnsi="Arial" w:cs="Arial"/>
          <w:sz w:val="22"/>
          <w:szCs w:val="22"/>
        </w:rPr>
        <w:fldChar w:fldCharType="end"/>
      </w:r>
      <w:r>
        <w:rPr>
          <w:rFonts w:ascii="Arial" w:eastAsia="Times New Roman" w:hAnsi="Arial" w:cs="Arial"/>
          <w:sz w:val="22"/>
          <w:szCs w:val="22"/>
        </w:rPr>
        <w:t>.</w:t>
      </w:r>
      <w:ins w:id="729" w:author="Microsoft Office User" w:date="2021-05-11T14:04:00Z">
        <w:r w:rsidR="006E67B1">
          <w:rPr>
            <w:rFonts w:ascii="Arial" w:eastAsia="Times New Roman" w:hAnsi="Arial" w:cs="Arial"/>
            <w:sz w:val="22"/>
            <w:szCs w:val="22"/>
          </w:rPr>
          <w:t xml:space="preserve"> </w:t>
        </w:r>
      </w:ins>
      <w:ins w:id="730" w:author="Microsoft Office User" w:date="2021-05-11T14:05:00Z">
        <w:r w:rsidR="006E67B1">
          <w:rPr>
            <w:rFonts w:ascii="Arial" w:eastAsia="Times New Roman" w:hAnsi="Arial" w:cs="Arial"/>
            <w:sz w:val="22"/>
            <w:szCs w:val="22"/>
          </w:rPr>
          <w:t>In general, the combination of carefully design</w:t>
        </w:r>
      </w:ins>
      <w:ins w:id="731" w:author="Microsoft Office User" w:date="2021-05-11T14:06:00Z">
        <w:r w:rsidR="006E67B1">
          <w:rPr>
            <w:rFonts w:ascii="Arial" w:eastAsia="Times New Roman" w:hAnsi="Arial" w:cs="Arial"/>
            <w:sz w:val="22"/>
            <w:szCs w:val="22"/>
          </w:rPr>
          <w:t>ed</w:t>
        </w:r>
        <w:r w:rsidR="00E52637">
          <w:rPr>
            <w:rFonts w:ascii="Arial" w:eastAsia="Times New Roman" w:hAnsi="Arial" w:cs="Arial"/>
            <w:sz w:val="22"/>
            <w:szCs w:val="22"/>
          </w:rPr>
          <w:t xml:space="preserve"> task</w:t>
        </w:r>
      </w:ins>
      <w:ins w:id="732" w:author="Microsoft Office User" w:date="2021-05-11T14:05:00Z">
        <w:r w:rsidR="006E67B1">
          <w:rPr>
            <w:rFonts w:ascii="Arial" w:eastAsia="Times New Roman" w:hAnsi="Arial" w:cs="Arial"/>
            <w:sz w:val="22"/>
            <w:szCs w:val="22"/>
          </w:rPr>
          <w:t xml:space="preserve"> stimuli</w:t>
        </w:r>
      </w:ins>
      <w:ins w:id="733" w:author="Microsoft Office User" w:date="2021-05-11T14:06:00Z">
        <w:r w:rsidR="006E67B1">
          <w:rPr>
            <w:rFonts w:ascii="Arial" w:eastAsia="Times New Roman" w:hAnsi="Arial" w:cs="Arial"/>
            <w:sz w:val="22"/>
            <w:szCs w:val="22"/>
          </w:rPr>
          <w:t xml:space="preserve"> and </w:t>
        </w:r>
        <w:r w:rsidR="00E52637">
          <w:rPr>
            <w:rFonts w:ascii="Arial" w:eastAsia="Times New Roman" w:hAnsi="Arial" w:cs="Arial"/>
            <w:sz w:val="22"/>
            <w:szCs w:val="22"/>
          </w:rPr>
          <w:t xml:space="preserve">simultaneously recorded neural activity allowed us to probe gain as a </w:t>
        </w:r>
      </w:ins>
      <w:ins w:id="734" w:author="Microsoft Office User" w:date="2021-05-11T14:07:00Z">
        <w:r w:rsidR="00E52637">
          <w:rPr>
            <w:rFonts w:ascii="Arial" w:eastAsia="Times New Roman" w:hAnsi="Arial" w:cs="Arial"/>
            <w:sz w:val="22"/>
            <w:szCs w:val="22"/>
          </w:rPr>
          <w:t xml:space="preserve">neuronal mechanism underlying behavior, </w:t>
        </w:r>
      </w:ins>
      <w:del w:id="735" w:author="Microsoft Office User" w:date="2021-05-11T14:04:00Z">
        <w:r w:rsidRPr="00065761" w:rsidDel="006E67B1">
          <w:rPr>
            <w:rFonts w:ascii="Arial" w:eastAsia="Times New Roman" w:hAnsi="Arial" w:cs="Arial"/>
            <w:sz w:val="22"/>
            <w:szCs w:val="22"/>
          </w:rPr>
          <w:delText xml:space="preserve"> </w:delText>
        </w:r>
        <w:r w:rsidDel="006E67B1">
          <w:rPr>
            <w:rFonts w:ascii="Arial" w:eastAsia="Times New Roman" w:hAnsi="Arial" w:cs="Arial"/>
            <w:sz w:val="22"/>
            <w:szCs w:val="22"/>
          </w:rPr>
          <w:delText>Our work provides for a blueprint for future studies testing the role of specific forms of adaptation to stimulus statistics in perception.</w:delText>
        </w:r>
      </w:del>
    </w:p>
    <w:p w14:paraId="14F26187" w14:textId="151A74A2" w:rsidR="009152CD" w:rsidDel="006E67B1" w:rsidRDefault="009152CD">
      <w:pPr>
        <w:ind w:firstLine="720"/>
        <w:jc w:val="both"/>
        <w:rPr>
          <w:del w:id="736" w:author="Microsoft Office User" w:date="2021-05-11T14:04:00Z"/>
          <w:rFonts w:ascii="Arial" w:eastAsia="Times New Roman" w:hAnsi="Arial" w:cs="Arial"/>
          <w:sz w:val="22"/>
          <w:szCs w:val="22"/>
        </w:rPr>
        <w:pPrChange w:id="737" w:author="Microsoft Office User" w:date="2021-05-11T14:07:00Z">
          <w:pPr>
            <w:jc w:val="both"/>
          </w:pPr>
        </w:pPrChange>
      </w:pPr>
    </w:p>
    <w:p w14:paraId="31943ABB" w14:textId="6D3D2BF0" w:rsidR="009152CD" w:rsidRPr="00076498" w:rsidDel="006E67B1" w:rsidRDefault="009152CD">
      <w:pPr>
        <w:ind w:firstLine="720"/>
        <w:jc w:val="both"/>
        <w:rPr>
          <w:del w:id="738" w:author="Microsoft Office User" w:date="2021-05-11T14:04:00Z"/>
          <w:rFonts w:ascii="Arial" w:eastAsia="Times New Roman" w:hAnsi="Arial" w:cs="Arial"/>
          <w:i/>
          <w:iCs/>
          <w:sz w:val="22"/>
          <w:szCs w:val="22"/>
        </w:rPr>
        <w:pPrChange w:id="739" w:author="Microsoft Office User" w:date="2021-05-11T14:07:00Z">
          <w:pPr>
            <w:jc w:val="both"/>
          </w:pPr>
        </w:pPrChange>
      </w:pPr>
      <w:del w:id="740" w:author="Microsoft Office User" w:date="2021-05-11T14:04:00Z">
        <w:r w:rsidDel="006E67B1">
          <w:rPr>
            <w:rFonts w:ascii="Arial" w:eastAsia="Times New Roman" w:hAnsi="Arial" w:cs="Arial"/>
            <w:i/>
            <w:iCs/>
            <w:sz w:val="22"/>
            <w:szCs w:val="22"/>
          </w:rPr>
          <w:delText>Choice of background stimuli</w:delText>
        </w:r>
      </w:del>
    </w:p>
    <w:p w14:paraId="1E9DE4BD" w14:textId="20696FC6" w:rsidR="009152CD" w:rsidRDefault="009152CD" w:rsidP="00E52637">
      <w:pPr>
        <w:ind w:firstLine="720"/>
        <w:jc w:val="both"/>
        <w:rPr>
          <w:rFonts w:ascii="Arial" w:eastAsia="Times New Roman" w:hAnsi="Arial" w:cs="Arial"/>
          <w:sz w:val="22"/>
          <w:szCs w:val="22"/>
        </w:rPr>
      </w:pPr>
      <w:del w:id="741" w:author="Microsoft Office User" w:date="2021-05-11T14:04:00Z">
        <w:r w:rsidDel="006E67B1">
          <w:rPr>
            <w:rFonts w:ascii="Arial" w:eastAsia="Times New Roman" w:hAnsi="Arial" w:cs="Arial"/>
            <w:sz w:val="22"/>
            <w:szCs w:val="22"/>
          </w:rPr>
          <w:delText>Inspired by previous studies</w:delText>
        </w:r>
        <w:r w:rsidDel="006E67B1">
          <w:rPr>
            <w:rFonts w:ascii="Arial" w:eastAsia="Times New Roman" w:hAnsi="Arial" w:cs="Arial"/>
            <w:sz w:val="22"/>
            <w:szCs w:val="22"/>
          </w:rPr>
          <w:fldChar w:fldCharType="begin" w:fldLock="1"/>
        </w:r>
        <w:r w:rsidR="006E67B1" w:rsidRPr="00E52637" w:rsidDel="006E67B1">
          <w:rPr>
            <w:rFonts w:ascii="Arial" w:eastAsia="Times New Roman" w:hAnsi="Arial" w:cs="Arial"/>
            <w:sz w:val="22"/>
            <w:szCs w:val="22"/>
          </w:rPr>
          <w:delInstrText>ADDIN CSL_CITATION {"citationItems":[{"id":"ITEM-1","itemData":{"DOI":"10.1073/pnas.1117717109","ISSN":"00278424","PMID":"22308415","abstract":"As sensory stimuli and behavioral demands change, the attentive brain quickly identifies task-relevant stimuli and associates them with appropriate motor responses. The effects of attention on sensory processing vary across task paradigms, suggesting that the brain may use multiple strategies and mechanisms to highlight attended stimuli and link them to motor action. To better understand factors that contribute to these variable effects, we studied sensory representations in primary auditory cortex (A1) during two instrumental tasks that shared the same auditory discrimination but required different behavioral responses, either approach or avoidance. In the approach task, ferrets were rewarded for licking a spout when they heard a target tone amid a sequence of reference noise sounds. In the avoidance task, they were punished unless they inhibited licking to the target. To explore how these changes in task reward structure influenced attention-driven rapid plasticity in A1, we measured changes in sensory neural responses during behavior. Responses to the target changed selectively during both tasks but did so with opposite sign. Despite the differences in sign, both effects were consistent with a general neural coding strategy that maximizes discriminability between sound classes. The dependence of the direction of plasticity on task suggests that representations in A1 change not only to sharpen representations of task-relevant stimuli but also to amplify responses to stimuli that signal aversive outcomes and lead to behavioral inhibition. Thus, top-down control of sensory processing can be shaped by task reward structure in addition to the required sensory discrimination.","author":[{"dropping-particle":"V.","family":"David","given":"Stephen","non-dropping-particle":"","parse-names":false,"suffix":""},{"dropping-particle":"","family":"Fritz","given":"Jonathan B.","non-dropping-particle":"","parse-names":false,"suffix":""},{"dropping-particle":"","family":"Shamma","given":"Shihab A.","non-dropping-particle":"","parse-names":false,"suffix":""}],"container-title":"Proceedings of the National Academy of Sciences of the United States of America","id":"ITEM-1","issue":"6","issued":{"date-parts":[["2012","2","7"]]},"page":"2144-2149","publisher":"PNAS","title":"Task reward structure shapes rapid receptive field plasticity in auditory cortex","type":"article-journal","volume":"109"},"uris":["http://www.mendeley.com/documents/?uuid=47e8f65b-ad86-4592-8560-9ea544503dfe"]},{"id":"ITEM-2","itemData":{"DOI":"10.1038/nn1141","ISBN":"1097-6256 (Print)","ISSN":"1097-6256","PMID":"14583754","abstract":"We investigated the hypothesis that task performance can rapidly and adaptively reshape cortical receptive field properties in accord with specific task demands and salient sensory cues. We recorded neuronal responses in the primary auditory cortex of behaving ferrets that were trained to detect a target tone of any frequency. Cortical plasticity was quantified by measuring focal changes in each cell's spectrotemporal response field (STRF) in a series of passive and active behavioral conditions. STRF measurements were made simultaneously with task performance, providing multiple snapshots of the dynamic STRF during ongoing behavior. Attending to a specific target frequency during the detection task consistently induced localized facilitative changes in STRF shape, which were swift in onset. Such modulatory changes may enhance overall cortical responsiveness to the target tone and increase the likelihood of 'capturing' the attended target during the detection task. Some receptive field changes persisted for hours after the task was over and hence may contribute to long-term sensory memory.","author":[{"dropping-particle":"","family":"Fritz","given":"Jonathan","non-dropping-particle":"","parse-names":false,"suffix":""},{"dropping-particle":"","family":"Shamma","given":"Shihab","non-dropping-particle":"","parse-names":false,"suffix":""},{"dropping-particle":"","family":"Elhilali","given":"Mounya","non-dropping-particle":"","parse-names":false,"suffix":""},{"dropping-particle":"","family":"Klein","given":"David","non-dropping-particle":"","parse-names":false,"suffix":""}],"container-title":"Nature neuroscience","id":"ITEM-2","issue":"11","issued":{"date-parts":[["2003","11","28"]]},"page":"1216-1223","publisher":"Nature Publishing Group","title":"Rapid task-related plasticity of spectrotemporal receptive fields in primary auditory cortex.","type":"article-journal","volume":"6"},"uris":["http://www.mendeley.com/documents/?uuid=57f43cf0-f93d-49dd-a30a-5929bf3c33f9"]},{"id":"ITEM-3","itemData":{"DOI":"10.1152/jn.00552.2007","ISBN":"0022-3077 (Print)\\r0022-3077 (Linking)","ISSN":"0022-3077","PMID":"17699691","abstract":"Receptive fields in primary auditory cortex (A1) can be rapidly and adaptively reshaped to enhance responses to salient frequency cues when using single tones as targets. To explore receptive field changes to more complex spectral patterns, we trained ferrets to detect variable, multitone targets in the context of background, rippled noise. Recordings from A1 of behaving ferrets showed a consistent pattern of plasticity, at both the single-neuron level and the population level, with enhancement for each component tone frequency and suppression for intertone frequencies. Plasticity was strongest near neuronal best frequency, rapid in onset, and slow to fade. Although attention may trigger cortical plasticity, the receptive field changes persisted after the behavioral task was completed. The observed comb filter plasticity is an example of an adaptive contrast matched filter, which may generally improve discriminability between foreground and background sounds and, we conjecture, may predict A1 cortical plasticity for any complex spectral target.","author":[{"dropping-particle":"","family":"Fritz","given":"Jonathan B","non-dropping-particle":"","parse-names":false,"suffix":""},{"dropping-particle":"","family":"Elhilali","given":"Mounya","non-dropping-particle":"","parse-names":false,"suffix":""},{"dropping-particle":"","family":"Shamma","given":"Shihab A","non-dropping-particle":"","parse-names":false,"suffix":""}],"container-title":"Journal of neurophysiology","id":"ITEM-3","issue":"4","issued":{"date-parts":[["2007"]]},"page":"2337-46","title":"Adaptive changes in cortical receptive fields induced by attention to complex sounds.","type":"article-journal","volume":"98"},"uris":["http://www.mendeley.com/documents/?uuid=38a2d903-f595-4a33-8fc7-ca8107825992"]},{"id":"ITEM-4","itemData":{"DOI":"10.1523/JNEUROSCI.2799-13.2014","ISBN":"1529-2401 (Electronic)\\r0270-6474 (Linking)","ISSN":"1529-2401","PMID":"24647959","abstract":"Complex natural and environmental sounds, such as speech and music, convey information along both spectral and temporal dimensions. The cortical representation of such stimuli rapidly adapts when animals become actively engaged in discriminating them. In this study, we examine the nature of these changes using simplified spectrotemporal versions (upward vs downward shifting tone sequences) with domestic ferrets (Mustela putorius). Cortical processing rapidly adapted to enhance the contrast between the two discriminated stimulus categories, by changing spectrotemporal receptive field properties to encode both the spectral and temporal structure of the tone sequences. Furthermore, the valence of the changes was closely linked to the task reward structure: stimuli associated with negative reward became enhanced relative to those associated with positive reward. These task- and-stimulus-related spectrotemporal receptive field changes occurred only in trained animals during, and immediately following, behavior. This plasticity was independently confirmed by parallel changes in a directionality function measured from the responses to the transition of tone sequences during task performance. The results demonstrate that induced patterns of rapid plasticity reflect closely the spectrotemporal structure of the task stimuli, thus extending the functional relevance of rapid task-related plasticity to the perception and learning of natural sounds such speech and animal vocalizations.","author":[{"dropping-particle":"","family":"Yin","given":"Pingbo","non-dropping-particle":"","parse-names":false,"suffix":""},{"dropping-particle":"","family":"Fritz","given":"Jonathan B","non-dropping-particle":"","parse-names":false,"suffix":""},{"dropping-particle":"","family":"Shamma","given":"Shihab A","non-dropping-particle":"","parse-names":false,"suffix":""}],"container-title":"The Journal of neuroscience : the official journal of the Society for Neuroscience","id":"ITEM-4","issue":"12","issued":{"date-parts":[["2014"]]},"page":"4396-408","title":"Rapid spectrotemporal plasticity in primary auditory cortex during behavior.","type":"article-journal","volume":"34"},"uris":["http://www.mendeley.com/documents/?uuid=5b7e3ef4-a100-455b-840b-26e0d867f429"]},{"id":"ITEM-5","itemData":{"DOI":"10.1523/JNEUROSCI.5179-08.2009","ISSN":"02706474","abstract":"The sensitivity of a population of neurons, and therefore the amount of sensory information available to an animal, is limited by the sensitivity of single neurons in the population and by noise correlation between neurons. For decades, therefore, neurophysiologists have devised increasingly clever and rigorous ways to measure these critical variables (Parker and Newsome, 1998). Previous studies examining the relationship between the responses of single middle temporal (MT) neurons and direction-discrimination performance uncovered an apparent paradox. Sensitivity measurements from single neurons suggested that small numbers of neurons may account for a monkey's psychophysical performance (Britten et al., 1992), but trial-to-trial variability in activity of single MT neurons are only weakly correlated with the monkey's behavior, suggesting that the monkey's decision must be based on the responses of many neurons (Britten et al., 1996). We suggest that the resolution to this paradox lies (1) in the long stimulus duration used in the original studies, which led to an overestimate of neural sensitivity relative to psychophysical sensitivity, and (2) mistaken assumptions (because no data were available) about the level of noise correlation in MT columns with opposite preferred directions. We therefore made new physiological and psychophysical measurements in a reaction time version of the direction-discrimination task that matches neural measurements to the actual decision time of the animals. These new data, considered together with our recent data on noise correlation in MT (Cohen and Newsome, 2008), provide a substantially improved account of psychometric performance in the direction-discrimination task. Copyright © 2009 Society for Neuroscience.","author":[{"dropping-particle":"","family":"Cohen","given":"Marlene R.","non-dropping-particle":"","parse-names":false,"suffix":""},{"dropping-particle":"","family":"Newsome","given":"William T.","non-dropping-particle":"","parse-names":false,"suffix":""}],"container-title":"Journal of Neuroscience","id":"ITEM-5","issue":"20","issued":{"date-parts":[["2009","5","20"]]},"page":"6635-6648","publisher":"Society for Neuroscience","title":"Estimates of the contribution of single neurons to perception depend on timescale and noise correlation","type":"article-journal","volume":"29"},"uris":["http://www.mendeley.com/documents/?uuid=dd383dcf-e550-33f3-82b3-cfdc555ba5bd"]}],"mendeley":{"formattedCitation":"[61,63,64,66,67]","plainTextFormattedCitation":"[61,63,64,66,67]","previouslyFormattedCitation":"[61,63,64,66,67]"},"properties":{"noteIndex":0},"schema":"https://github.com/citation-style-language/schema/raw/master/csl-citation.json"}</w:delInstrText>
        </w:r>
        <w:r w:rsidDel="006E67B1">
          <w:rPr>
            <w:rFonts w:ascii="Arial" w:eastAsia="Times New Roman" w:hAnsi="Arial" w:cs="Arial"/>
            <w:sz w:val="22"/>
            <w:szCs w:val="22"/>
          </w:rPr>
          <w:fldChar w:fldCharType="separate"/>
        </w:r>
        <w:r w:rsidR="00DE0D84" w:rsidRPr="006E67B1" w:rsidDel="006E67B1">
          <w:rPr>
            <w:rFonts w:ascii="Arial" w:eastAsia="Times New Roman" w:hAnsi="Arial" w:cs="Arial"/>
            <w:noProof/>
            <w:sz w:val="22"/>
            <w:szCs w:val="22"/>
          </w:rPr>
          <w:delText>[61,63,64,66,67]</w:delText>
        </w:r>
        <w:r w:rsidDel="006E67B1">
          <w:rPr>
            <w:rFonts w:ascii="Arial" w:eastAsia="Times New Roman" w:hAnsi="Arial" w:cs="Arial"/>
            <w:sz w:val="22"/>
            <w:szCs w:val="22"/>
          </w:rPr>
          <w:fldChar w:fldCharType="end"/>
        </w:r>
        <w:r w:rsidDel="006E67B1">
          <w:rPr>
            <w:rFonts w:ascii="Arial" w:eastAsia="Times New Roman" w:hAnsi="Arial" w:cs="Arial"/>
            <w:sz w:val="22"/>
            <w:szCs w:val="22"/>
          </w:rPr>
          <w:delText xml:space="preserve">, </w:delText>
        </w:r>
      </w:del>
      <w:moveFromRangeStart w:id="742" w:author="Microsoft Office User" w:date="2021-05-11T14:00:00Z" w:name="move71634040"/>
      <w:moveFrom w:id="743" w:author="Microsoft Office User" w:date="2021-05-11T14:00:00Z">
        <w:del w:id="744" w:author="Microsoft Office User" w:date="2021-05-11T14:05:00Z">
          <w:r w:rsidDel="006E67B1">
            <w:rPr>
              <w:rFonts w:ascii="Arial" w:eastAsia="Times New Roman" w:hAnsi="Arial" w:cs="Arial"/>
              <w:sz w:val="22"/>
              <w:szCs w:val="22"/>
            </w:rPr>
            <w:delText xml:space="preserve">we intentionally designed our task stimuli using unbiased white-noise backgrounds, which allowed us to leverage our behavioral stimuli to map spectro-temporal receptive fields and estimate neuronal gain using linear-nonlinear modelling tools. This approach allowed us to assay the relationship between cortical gain and behavioral performance (Figure 5), and carefully separate out the effect of contrast gain adaptation from other response parameters. </w:delText>
          </w:r>
        </w:del>
      </w:moveFrom>
      <w:moveFromRangeEnd w:id="742"/>
      <w:del w:id="745" w:author="Microsoft Office User" w:date="2021-05-11T14:05:00Z">
        <w:r w:rsidRPr="005B538C" w:rsidDel="006E67B1">
          <w:rPr>
            <w:rFonts w:ascii="Arial" w:eastAsia="Times New Roman" w:hAnsi="Arial" w:cs="Arial"/>
            <w:sz w:val="22"/>
            <w:szCs w:val="22"/>
          </w:rPr>
          <w:delText>The selection of background sound</w:delText>
        </w:r>
      </w:del>
      <w:del w:id="746" w:author="Microsoft Office User" w:date="2021-05-11T14:07:00Z">
        <w:r w:rsidRPr="005B538C" w:rsidDel="00E52637">
          <w:rPr>
            <w:rFonts w:ascii="Arial" w:eastAsia="Times New Roman" w:hAnsi="Arial" w:cs="Arial"/>
            <w:sz w:val="22"/>
            <w:szCs w:val="22"/>
          </w:rPr>
          <w:delText xml:space="preserve"> should therefore be carefully considered in experimental design</w:delText>
        </w:r>
        <w:r w:rsidDel="00E52637">
          <w:rPr>
            <w:rFonts w:ascii="Arial" w:eastAsia="Times New Roman" w:hAnsi="Arial" w:cs="Arial"/>
            <w:sz w:val="22"/>
            <w:szCs w:val="22"/>
          </w:rPr>
          <w:delText>s</w:delText>
        </w:r>
        <w:r w:rsidRPr="005B538C" w:rsidDel="00E52637">
          <w:rPr>
            <w:rFonts w:ascii="Arial" w:eastAsia="Times New Roman" w:hAnsi="Arial" w:cs="Arial"/>
            <w:sz w:val="22"/>
            <w:szCs w:val="22"/>
          </w:rPr>
          <w:delText xml:space="preserve"> in order to </w:delText>
        </w:r>
        <w:r w:rsidDel="00E52637">
          <w:rPr>
            <w:rFonts w:ascii="Arial" w:eastAsia="Times New Roman" w:hAnsi="Arial" w:cs="Arial"/>
            <w:sz w:val="22"/>
            <w:szCs w:val="22"/>
          </w:rPr>
          <w:delText xml:space="preserve">leverage the power of encoding models fit to </w:delText>
        </w:r>
        <w:r w:rsidRPr="005B538C" w:rsidDel="00E52637">
          <w:rPr>
            <w:rFonts w:ascii="Arial" w:eastAsia="Times New Roman" w:hAnsi="Arial" w:cs="Arial"/>
            <w:sz w:val="22"/>
            <w:szCs w:val="22"/>
          </w:rPr>
          <w:delText>neuronal responses</w:delText>
        </w:r>
      </w:del>
      <w:ins w:id="747" w:author="Microsoft Office User" w:date="2021-05-11T14:07:00Z">
        <w:r w:rsidR="00E52637">
          <w:rPr>
            <w:rFonts w:ascii="Arial" w:eastAsia="Times New Roman" w:hAnsi="Arial" w:cs="Arial"/>
            <w:sz w:val="22"/>
            <w:szCs w:val="22"/>
          </w:rPr>
          <w:t xml:space="preserve">and highlights the utility of encoding models for </w:t>
        </w:r>
      </w:ins>
      <w:ins w:id="748" w:author="Microsoft Office User" w:date="2021-05-11T14:08:00Z">
        <w:r w:rsidR="00E52637">
          <w:rPr>
            <w:rFonts w:ascii="Arial" w:eastAsia="Times New Roman" w:hAnsi="Arial" w:cs="Arial"/>
            <w:sz w:val="22"/>
            <w:szCs w:val="22"/>
          </w:rPr>
          <w:t>linking neural codes to behavi</w:t>
        </w:r>
      </w:ins>
      <w:moveToRangeStart w:id="749" w:author="Microsoft Office User" w:date="2021-05-11T14:53:00Z" w:name="move71637242"/>
      <w:moveTo w:id="750" w:author="Microsoft Office User" w:date="2021-05-11T14:53:00Z">
        <w:del w:id="751" w:author="Microsoft Office User" w:date="2021-05-11T14:53:00Z">
          <w:r w:rsidR="00A07D9A" w:rsidDel="00A07D9A">
            <w:rPr>
              <w:rFonts w:ascii="Arial" w:eastAsia="Times New Roman" w:hAnsi="Arial" w:cs="Arial"/>
              <w:noProof/>
              <w:color w:val="000000"/>
              <w:sz w:val="22"/>
              <w:szCs w:val="22"/>
            </w:rPr>
            <w:drawing>
              <wp:inline distT="0" distB="0" distL="0" distR="0" wp14:anchorId="3231DE21" wp14:editId="3E236B3C">
                <wp:extent cx="4821124" cy="4599709"/>
                <wp:effectExtent l="0" t="0" r="5080" b="0"/>
                <wp:docPr id="7" name="Picture 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42741" cy="4620333"/>
                        </a:xfrm>
                        <a:prstGeom prst="rect">
                          <a:avLst/>
                        </a:prstGeom>
                      </pic:spPr>
                    </pic:pic>
                  </a:graphicData>
                </a:graphic>
              </wp:inline>
            </w:drawing>
          </w:r>
        </w:del>
      </w:moveTo>
      <w:moveToRangeEnd w:id="749"/>
      <w:ins w:id="752" w:author="Microsoft Office User" w:date="2021-05-11T14:08:00Z">
        <w:r w:rsidR="00E52637">
          <w:rPr>
            <w:rFonts w:ascii="Arial" w:eastAsia="Times New Roman" w:hAnsi="Arial" w:cs="Arial"/>
            <w:sz w:val="22"/>
            <w:szCs w:val="22"/>
          </w:rPr>
          <w:t>oral performance</w:t>
        </w:r>
      </w:ins>
      <w:r>
        <w:rPr>
          <w:rFonts w:ascii="Arial" w:eastAsia="Times New Roman" w:hAnsi="Arial" w:cs="Arial"/>
          <w:sz w:val="22"/>
          <w:szCs w:val="22"/>
        </w:rPr>
        <w:fldChar w:fldCharType="begin" w:fldLock="1"/>
      </w:r>
      <w:r w:rsidR="00E52637">
        <w:rPr>
          <w:rFonts w:ascii="Arial" w:eastAsia="Times New Roman" w:hAnsi="Arial" w:cs="Arial"/>
          <w:sz w:val="22"/>
          <w:szCs w:val="22"/>
        </w:rPr>
        <w:instrText>ADDIN CSL_CITATION {"citationItems":[{"id":"ITEM-1","itemData":{"abstract":"A fundamental goal of sensory systems neuroscience is the characterization of the functional relationship between environmental stimuli and neural response. The purpose of such a characterization is to elucidate the computation being performed by the system. Qualitatively, this notion is exemplified by the concept of the \"receptive field\", a quasi-linear description of a neuron's response properties that has dominated sensory neuroscience for the past 50 years. Receptive field properties are typically determined by measuring responses to a highly restricted set of stimuli, parameterized by one or a few parameters. These stimuli are typically chosen both because they are known to produce strong responses, and because they are easy to generate using available technology. While such experiments are responsible for much of what we know about the tuning properties of sensory neurons, they typically do not provide a complete characterization of neural response. In particular, the fact that a cell is tuned for a particular parameter, or selective for a particular input feature, does not necessarily tell us how it will respond to an arbitrary stimulus. Furthermore, we have no systematic method of knowing which particular stimulus parameters are likely to govern the response of a given cell, and thus it is difficult to design an experiment to probe neurons whose response properties are not at least partially known in advance. This chapter provides an overview of some recently developed characterization methods. In general, the ingredients of the problem are: (a) the selection of a set of experimental stimuli; (b) selection of a model of response; (c) a procedure for fitting (estimation) of the model. We discuss solutions of this problem that combine stochastic stimuli with models based on an initial linear filtering stage that serves to reduce the dimensionality of the stimulus space. We begin by describing classical reverse correlation in this context, and then discuss several recent generalizations that increase the power and flexibility of this basic method.","author":[{"dropping-particle":"","family":"Simoncelli","given":"Eero P","non-dropping-particle":"","parse-names":false,"suffix":""},{"dropping-particle":"","family":"Paninski","given":"Liam","non-dropping-particle":"","parse-names":false,"suffix":""},{"dropping-particle":"","family":"Pillow","given":"Jonathan","non-dropping-particle":"","parse-names":false,"suffix":""},{"dropping-particle":"","family":"Schwartz","given":"Odelia","non-dropping-particle":"","parse-names":false,"suffix":""}],"id":"ITEM-1","issued":{"date-parts":[["2004"]]},"publisher":"MIT Press","title":"Characterization of Neural Responses with Stochastic Stimuli","type":"report"},"uris":["http://www.mendeley.com/documents/?uuid=0f497d2e-7e6e-4c93-9c39-a33151db1610"]},{"id":"ITEM-2","itemData":{"DOI":"10.1016/S0079-6123(06)65031-0","ISBN":"0444528237","ISSN":"00796123","PMID":"17925266","abstract":"There are two basic problems in the statistical analysis of neural data. The \"encoding\" problem concerns how information is encoded in neural spike trains: can we predict the spike trains of a neuron (or population of neurons), given an arbitrary stimulus or observed motor response? Conversely, the \"decoding\" problem concerns how much information is in a spike train, in particular, how well can we estimate the stimulus that gave rise to the spike train? This chapter describes statistical model-based techniques that in some cases provide a unified solution to these two coding problems. These models can capture stimulus dependencies as well as spike history and interneuronal interaction effects in population spike trains, and are intimately related to biophysically based models of integrate-and-fire type. We describe flexible, powerful likelihood-based methods for fitting these encoding models and then for using the models to perform optimal decoding. Each of these (apparently quite difficult) tasks turn out to be highly computationally tractable, due to a key concavity property of the model likelihood. Finally, we return to the encoding problem to describe how to use these models to adaptively optimize the stimuli presented to the cell on a trial-by-trial basis, in order that we may infer the optimal model parameters as efficiently as possible. © 2007 Elsevier B.V. All rights reserved.","author":[{"dropping-particle":"","family":"Paninski","given":"Liam","non-dropping-particle":"","parse-names":false,"suffix":""},{"dropping-particle":"","family":"Pillow","given":"Jonathan","non-dropping-particle":"","parse-names":false,"suffix":""},{"dropping-particle":"","family":"Lewi","given":"Jeremy","non-dropping-particle":"","parse-names":false,"suffix":""}],"container-title":"Progress in Brain Research","id":"ITEM-2","issued":{"date-parts":[["2007","1","1"]]},"page":"493-507","publisher":"Elsevier","title":"Statistical models for neural encoding, decoding, and optimal stimulus design","type":"article","volume":"165"},"uris":["http://www.mendeley.com/documents/?uuid=1d9160ef-34e2-446a-a15f-4cda4fe23fea"]},{"id":"ITEM-3","itemData":{"DOI":"10.1038/nn.3800","ISSN":"15461726","PMID":"25174005","abstract":"It has been suggested that the lateral intraparietal area (LIP) of macaques plays a fundamental role in sensorimotor decision-making. We examined the neural code in LIP at the level of individual spike trains using a statistical approach based on generalized linear models. We found that LIP responses reflected a combination of temporally overlapping task- and decision-related signals. Our model accounts for the detailed statistics of LIP spike trains and accurately predicts spike trains from task events on single trials. Moreover, we derived an optimal decoder for heterogeneous, multiplexed LIP responses that could be implemented in biologically plausible circuits. In contrast with interpretations of LIP as providing an instantaneous code for decision variables, we found that optimal decoding requires integrating LIP spikes over two distinct timescales. These analyses provide a detailed understanding of neural representations in LIP and a framework for studying the coding of multiplexed signals in higher brain areas.","author":[{"dropping-particle":"","family":"Park","given":"Il Memming","non-dropping-particle":"","parse-names":false,"suffix":""},{"dropping-particle":"","family":"Meister","given":"Miriam L.R.","non-dropping-particle":"","parse-names":false,"suffix":""},{"dropping-particle":"","family":"Huk","given":"Alexander C.","non-dropping-particle":"","parse-names":false,"suffix":""},{"dropping-particle":"","family":"Pillow","given":"Jonathan W.","non-dropping-particle":"","parse-names":false,"suffix":""}],"container-title":"Nature Neuroscience","id":"ITEM-3","issue":"10","issued":{"date-parts":[["2014","10","1"]]},"page":"1395-1403","publisher":"Nature Publishing Group","title":"Encoding and decoding in parietal cortex during sensorimotor decision-making","type":"article-journal","volume":"17"},"uris":["http://www.mendeley.com/documents/?uuid=8f6c2de5-0a3e-40cf-9591-9e2d3ac0efec"]},{"id":"ITEM-4","itemData":{"DOI":"10.1017/S0033583500005126","ISSN":"14698994","PMID":"6366861","author":[{"dropping-particle":"","family":"Eggermont","given":"J. J.","non-dropping-particle":"","parse-names":false,"suffix":""},{"dropping-particle":"","family":"Johannesma","given":"P. I.M.","non-dropping-particle":"","parse-names":false,"suffix":""},{"dropping-particle":"","family":"Aertsen","given":"A. M.H.J.","non-dropping-particle":"","parse-names":false,"suffix":""}],"container-title":"Quarterly Reviews of Biophysics","id":"ITEM-4","issue":"3","issued":{"date-parts":[["1983","8","1"]]},"page":"341-414","publisher":"Q Rev Biophys","title":"Reverse-correlation methods in auditory research","type":"article-journal","volume":"16"},"uris":["http://www.mendeley.com/documents/?uuid=650eacdb-f4a7-46bd-bdd4-ad6f77c3dad0"]}],"mendeley":{"formattedCitation":"[67–70]","plainTextFormattedCitation":"[67–70]","previouslyFormattedCitation":"[67–70]"},"properties":{"noteIndex":0},"schema":"https://github.com/citation-style-language/schema/raw/master/csl-citation.json"}</w:instrText>
      </w:r>
      <w:r>
        <w:rPr>
          <w:rFonts w:ascii="Arial" w:eastAsia="Times New Roman" w:hAnsi="Arial" w:cs="Arial"/>
          <w:sz w:val="22"/>
          <w:szCs w:val="22"/>
        </w:rPr>
        <w:fldChar w:fldCharType="separate"/>
      </w:r>
      <w:r w:rsidR="00E52637" w:rsidRPr="00E52637">
        <w:rPr>
          <w:rFonts w:ascii="Arial" w:eastAsia="Times New Roman" w:hAnsi="Arial" w:cs="Arial"/>
          <w:noProof/>
          <w:sz w:val="22"/>
          <w:szCs w:val="22"/>
        </w:rPr>
        <w:t>[67–70]</w:t>
      </w:r>
      <w:r>
        <w:rPr>
          <w:rFonts w:ascii="Arial" w:eastAsia="Times New Roman" w:hAnsi="Arial" w:cs="Arial"/>
          <w:sz w:val="22"/>
          <w:szCs w:val="22"/>
        </w:rPr>
        <w:fldChar w:fldCharType="end"/>
      </w:r>
      <w:r w:rsidRPr="005B538C">
        <w:rPr>
          <w:rFonts w:ascii="Arial" w:eastAsia="Times New Roman" w:hAnsi="Arial" w:cs="Arial"/>
          <w:sz w:val="22"/>
          <w:szCs w:val="22"/>
        </w:rPr>
        <w:t>.</w:t>
      </w:r>
    </w:p>
    <w:p w14:paraId="2A5CE11B" w14:textId="77777777" w:rsidR="009152CD" w:rsidRDefault="009152CD" w:rsidP="009152CD">
      <w:pPr>
        <w:ind w:firstLine="720"/>
        <w:jc w:val="both"/>
        <w:rPr>
          <w:rFonts w:ascii="Arial" w:eastAsia="Times New Roman" w:hAnsi="Arial" w:cs="Arial"/>
          <w:sz w:val="22"/>
          <w:szCs w:val="22"/>
        </w:rPr>
      </w:pPr>
    </w:p>
    <w:p w14:paraId="4834965C" w14:textId="2833DC38" w:rsidR="009152CD" w:rsidRPr="00076498" w:rsidRDefault="009152CD" w:rsidP="009152CD">
      <w:pPr>
        <w:jc w:val="both"/>
        <w:rPr>
          <w:rFonts w:ascii="Arial" w:eastAsia="Times New Roman" w:hAnsi="Arial" w:cs="Arial"/>
          <w:i/>
          <w:iCs/>
          <w:sz w:val="22"/>
          <w:szCs w:val="22"/>
        </w:rPr>
      </w:pPr>
      <w:r>
        <w:rPr>
          <w:rFonts w:ascii="Arial" w:eastAsia="Times New Roman" w:hAnsi="Arial" w:cs="Arial"/>
          <w:i/>
          <w:iCs/>
          <w:sz w:val="22"/>
          <w:szCs w:val="22"/>
        </w:rPr>
        <w:t xml:space="preserve">Cellular </w:t>
      </w:r>
      <w:del w:id="753" w:author="Microsoft Office User" w:date="2021-05-11T14:17:00Z">
        <w:r w:rsidDel="00865FD6">
          <w:rPr>
            <w:rFonts w:ascii="Arial" w:eastAsia="Times New Roman" w:hAnsi="Arial" w:cs="Arial"/>
            <w:i/>
            <w:iCs/>
            <w:sz w:val="22"/>
            <w:szCs w:val="22"/>
          </w:rPr>
          <w:delText>specificity</w:delText>
        </w:r>
      </w:del>
      <w:ins w:id="754" w:author="Microsoft Office User" w:date="2021-05-11T14:17:00Z">
        <w:r w:rsidR="00865FD6">
          <w:rPr>
            <w:rFonts w:ascii="Arial" w:eastAsia="Times New Roman" w:hAnsi="Arial" w:cs="Arial"/>
            <w:i/>
            <w:iCs/>
            <w:sz w:val="22"/>
            <w:szCs w:val="22"/>
          </w:rPr>
          <w:t>mechanisms of gain control.</w:t>
        </w:r>
      </w:ins>
    </w:p>
    <w:p w14:paraId="24792130" w14:textId="1DFD43A4" w:rsidR="009152CD" w:rsidRDefault="009152CD" w:rsidP="009152CD">
      <w:pPr>
        <w:ind w:firstLine="720"/>
        <w:jc w:val="both"/>
        <w:rPr>
          <w:rFonts w:ascii="Arial" w:eastAsia="Times New Roman" w:hAnsi="Arial" w:cs="Arial"/>
          <w:sz w:val="22"/>
          <w:szCs w:val="22"/>
        </w:rPr>
      </w:pPr>
      <w:r>
        <w:rPr>
          <w:rFonts w:ascii="Arial" w:eastAsia="Times New Roman" w:hAnsi="Arial" w:cs="Arial"/>
          <w:sz w:val="22"/>
          <w:szCs w:val="22"/>
        </w:rPr>
        <w:t>Whereas this study demonstrates the necessity of auditory cortex for detection in varying-contrast noise, the neuronal mechanisms driving contrast gain adaptation at</w:t>
      </w:r>
      <w:ins w:id="755" w:author="Microsoft Office User" w:date="2021-05-11T14:09:00Z">
        <w:r w:rsidR="00E52637">
          <w:rPr>
            <w:rFonts w:ascii="Arial" w:eastAsia="Times New Roman" w:hAnsi="Arial" w:cs="Arial"/>
            <w:sz w:val="22"/>
            <w:szCs w:val="22"/>
          </w:rPr>
          <w:t xml:space="preserve"> a</w:t>
        </w:r>
      </w:ins>
      <w:r>
        <w:rPr>
          <w:rFonts w:ascii="Arial" w:eastAsia="Times New Roman" w:hAnsi="Arial" w:cs="Arial"/>
          <w:sz w:val="22"/>
          <w:szCs w:val="22"/>
        </w:rPr>
        <w:t xml:space="preserve"> cellular level</w:t>
      </w:r>
      <w:ins w:id="756" w:author="Microsoft Office User" w:date="2021-05-11T14:09:00Z">
        <w:r w:rsidR="00E52637">
          <w:rPr>
            <w:rFonts w:ascii="Arial" w:eastAsia="Times New Roman" w:hAnsi="Arial" w:cs="Arial"/>
            <w:sz w:val="22"/>
            <w:szCs w:val="22"/>
          </w:rPr>
          <w:t xml:space="preserve"> remain unclear</w:t>
        </w:r>
      </w:ins>
      <w:commentRangeStart w:id="757"/>
      <w:r w:rsidRPr="005B538C">
        <w:rPr>
          <w:rFonts w:ascii="Arial" w:eastAsia="Times New Roman" w:hAnsi="Arial" w:cs="Arial"/>
          <w:sz w:val="22"/>
          <w:szCs w:val="22"/>
        </w:rPr>
        <w:t xml:space="preserve">. </w:t>
      </w:r>
      <w:commentRangeEnd w:id="757"/>
      <w:r>
        <w:rPr>
          <w:rStyle w:val="CommentReference"/>
        </w:rPr>
        <w:commentReference w:id="757"/>
      </w:r>
      <w:r>
        <w:rPr>
          <w:rFonts w:ascii="Arial" w:eastAsia="Times New Roman" w:hAnsi="Arial" w:cs="Arial"/>
          <w:sz w:val="22"/>
          <w:szCs w:val="22"/>
        </w:rPr>
        <w:t>Additionally, while we observed theoretically optimal asymmetric adaptation to changes in contrast, the neural circuits driving these temporal asymmetries are unknown. In the current study, w</w:t>
      </w:r>
      <w:r w:rsidRPr="005B538C">
        <w:rPr>
          <w:rFonts w:ascii="Arial" w:eastAsia="Times New Roman" w:hAnsi="Arial" w:cs="Arial"/>
          <w:sz w:val="22"/>
          <w:szCs w:val="22"/>
        </w:rPr>
        <w:t>e have likely recorded from a</w:t>
      </w:r>
      <w:r>
        <w:rPr>
          <w:rFonts w:ascii="Arial" w:eastAsia="Times New Roman" w:hAnsi="Arial" w:cs="Arial"/>
          <w:sz w:val="22"/>
          <w:szCs w:val="22"/>
        </w:rPr>
        <w:t xml:space="preserve"> mixed</w:t>
      </w:r>
      <w:r w:rsidRPr="005B538C">
        <w:rPr>
          <w:rFonts w:ascii="Arial" w:eastAsia="Times New Roman" w:hAnsi="Arial" w:cs="Arial"/>
          <w:sz w:val="22"/>
          <w:szCs w:val="22"/>
        </w:rPr>
        <w:t xml:space="preserve"> population of excitatory and inhibitory neurons. Different inhibitory neuronal subtypes exhibit specific roles in adaptation</w:t>
      </w:r>
      <w:ins w:id="758" w:author="Microsoft Office User" w:date="2021-05-11T14:11:00Z">
        <w:r w:rsidR="00E52637">
          <w:rPr>
            <w:rFonts w:ascii="Arial" w:eastAsia="Times New Roman" w:hAnsi="Arial" w:cs="Arial"/>
            <w:sz w:val="22"/>
            <w:szCs w:val="22"/>
          </w:rPr>
          <w:fldChar w:fldCharType="begin" w:fldLock="1"/>
        </w:r>
      </w:ins>
      <w:r w:rsidR="00E52637">
        <w:rPr>
          <w:rFonts w:ascii="Arial" w:eastAsia="Times New Roman" w:hAnsi="Arial" w:cs="Arial"/>
          <w:sz w:val="22"/>
          <w:szCs w:val="22"/>
        </w:rPr>
        <w:instrText>ADDIN CSL_CITATION {"citationItems":[{"id":"ITEM-1","itemData":{"DOI":"10.7554/eLife.09868","ISSN":"2050084X","PMID":"26460542","abstract":"Reliably detecting unexpected sounds is important for environmental awareness and survival. By selectively reducing responses to frequently, but not rarely, occurring sounds, auditory cortical neurons are thought to enhance the brain’s ability to detect unexpected events through stimulus-specific adaptation (SSA). The majority of neurons in the primary auditory cortex exhibit SSA, yet little is known about the underlying cortical circuits. We found that two types of cortical interneurons differentially amplify SSA in putative excitatory neurons. Parvalbumin-positive interneurons (PVs) amplify SSA by providing non-specific inhibition: optogenetic suppression of PVs led to an equal increase in responses to frequent and rare tones. In contrast, somatostatin-positive interneurons (SOMs) selectively reduce excitatory responses to frequent tones: suppression of SOMs led to an increase in responses to frequent, but not to rare tones. A mutually coupled excitatoryinhibitory network model accounts for distinct mechanisms by which cortical inhibitory neurons enhance the brain’s sensitivity to unexpected sounds.","author":[{"dropping-particle":"","family":"Natan","given":"Ryan G.","non-dropping-particle":"","parse-names":false,"suffix":""},{"dropping-particle":"","family":"Briguglio","given":"John J.","non-dropping-particle":"","parse-names":false,"suffix":""},{"dropping-particle":"","family":"Mwilambwe-Tshilobo","given":"Laetitia","non-dropping-particle":"","parse-names":false,"suffix":""},{"dropping-particle":"","family":"Jones","given":"Sara I.","non-dropping-particle":"","parse-names":false,"suffix":""},{"dropping-particle":"","family":"Aizenberg","given":"Mark","non-dropping-particle":"","parse-names":false,"suffix":""},{"dropping-particle":"","family":"Goldberg","given":"Ethan M.","non-dropping-particle":"","parse-names":false,"suffix":""},{"dropping-particle":"","family":"Geffen","given":"Maria Neimark","non-dropping-particle":"","parse-names":false,"suffix":""}],"container-title":"eLife","id":"ITEM-1","issue":"OCTOBER2015","issued":{"date-parts":[["2015","10","13"]]},"publisher":"eLife Sciences Publications Ltd","title":"Complementary control of sensory adaptation by two types of cortical interneurons","type":"article-journal","volume":"4"},"uris":["http://www.mendeley.com/documents/?uuid=a08e969a-86cb-36bd-a47e-a07d5fe383fe"]},{"id":"ITEM-2","itemData":{"DOI":"10.1016/j.celrep.2017.10.012","ISSN":"22111247","PMID":"29069595","abstract":"Neuronal stimulus selectivity is shaped by feedforward and recurrent excitatory-inhibitory interactions. In the auditory cortex (AC), parvalbumin- (PV) and somatostatin-positive (SOM) inhibitory interneurons differentially modulate frequency-dependent responses of excitatory neurons. Responsiveness of neurons in the AC to sound is also dependent on stimulus history. We found that the inhibitory effects of SOMs and PVs diverged as a function of adaptation to temporal repetition of tones. Prior to adaptation, suppressing either SOM or PV inhibition drove both increases and decreases in excitatory spiking activity. After adaptation, suppressing SOM activity caused predominantly disinhibitory effects, whereas suppressing PV activity still evoked bi-directional changes. SOM, but not PV-driven inhibition, dynamically modulated frequency tuning with adaptation. Unlike PV-driven inhibition, SOM-driven inhibition elicited gain-like increases in frequency tuning reflective of adaptation. Our findings suggest that distinct cortical interneurons differentially shape tuning to sensory stimuli across the neuronal receptive field, altering frequency selectivity of excitatory neurons during adaptation. Natan et al. describe how a specific component in the neural circuitry in a key auditory part of the brain helps the auditory system tease apart complex sounds. This happens through adaptation of neuronal responses to temporally repeated sounds.","author":[{"dropping-particle":"","family":"Natan","given":"Ryan G.","non-dropping-particle":"","parse-names":false,"suffix":""},{"dropping-particle":"","family":"Rao","given":"Winnie","non-dropping-particle":"","parse-names":false,"suffix":""},{"dropping-particle":"","family":"Geffen","given":"Maria N.","non-dropping-particle":"","parse-names":false,"suffix":""}],"container-title":"Cell Reports","id":"ITEM-2","issue":"4","issued":{"date-parts":[["2017","10","24"]]},"page":"878-890","publisher":"Elsevier B.V.","title":"Cortical Interneurons Differentially Shape Frequency Tuning following Adaptation","type":"article-journal","volume":"21"},"uris":["http://www.mendeley.com/documents/?uuid=0b2875f4-0d42-3f67-91f6-c0c91148bfc5"]}],"mendeley":{"formattedCitation":"[71,72]","plainTextFormattedCitation":"[71,72]","previouslyFormattedCitation":"[71,72]"},"properties":{"noteIndex":0},"schema":"https://github.com/citation-style-language/schema/raw/master/csl-citation.json"}</w:instrText>
      </w:r>
      <w:r w:rsidR="00E52637">
        <w:rPr>
          <w:rFonts w:ascii="Arial" w:eastAsia="Times New Roman" w:hAnsi="Arial" w:cs="Arial"/>
          <w:sz w:val="22"/>
          <w:szCs w:val="22"/>
        </w:rPr>
        <w:fldChar w:fldCharType="separate"/>
      </w:r>
      <w:r w:rsidR="00E52637" w:rsidRPr="00E52637">
        <w:rPr>
          <w:rFonts w:ascii="Arial" w:eastAsia="Times New Roman" w:hAnsi="Arial" w:cs="Arial"/>
          <w:noProof/>
          <w:sz w:val="22"/>
          <w:szCs w:val="22"/>
        </w:rPr>
        <w:t>[71,72]</w:t>
      </w:r>
      <w:ins w:id="759" w:author="Microsoft Office User" w:date="2021-05-11T14:11:00Z">
        <w:r w:rsidR="00E52637">
          <w:rPr>
            <w:rFonts w:ascii="Arial" w:eastAsia="Times New Roman" w:hAnsi="Arial" w:cs="Arial"/>
            <w:sz w:val="22"/>
            <w:szCs w:val="22"/>
          </w:rPr>
          <w:fldChar w:fldCharType="end"/>
        </w:r>
      </w:ins>
      <w:r>
        <w:rPr>
          <w:rFonts w:ascii="Arial" w:eastAsia="Times New Roman" w:hAnsi="Arial" w:cs="Arial"/>
          <w:sz w:val="22"/>
          <w:szCs w:val="22"/>
        </w:rPr>
        <w:t xml:space="preserve">. </w:t>
      </w:r>
      <w:ins w:id="760" w:author="Microsoft Office User" w:date="2021-05-11T14:14:00Z">
        <w:r w:rsidR="00E52637">
          <w:rPr>
            <w:rFonts w:ascii="Arial" w:eastAsia="Times New Roman" w:hAnsi="Arial" w:cs="Arial"/>
            <w:sz w:val="22"/>
            <w:szCs w:val="22"/>
          </w:rPr>
          <w:t>Although s</w:t>
        </w:r>
      </w:ins>
      <w:del w:id="761" w:author="Microsoft Office User" w:date="2021-05-11T14:14:00Z">
        <w:r w:rsidDel="00E52637">
          <w:rPr>
            <w:rFonts w:ascii="Arial" w:eastAsia="Times New Roman" w:hAnsi="Arial" w:cs="Arial"/>
            <w:sz w:val="22"/>
            <w:szCs w:val="22"/>
          </w:rPr>
          <w:delText>S</w:delText>
        </w:r>
      </w:del>
      <w:r w:rsidRPr="005B538C">
        <w:rPr>
          <w:rFonts w:ascii="Arial" w:eastAsia="Times New Roman" w:hAnsi="Arial" w:cs="Arial"/>
          <w:sz w:val="22"/>
          <w:szCs w:val="22"/>
        </w:rPr>
        <w:t xml:space="preserve">pecific inhibitory neuronal subtypes facilitate </w:t>
      </w:r>
      <w:r>
        <w:rPr>
          <w:rFonts w:ascii="Arial" w:eastAsia="Times New Roman" w:hAnsi="Arial" w:cs="Arial"/>
          <w:sz w:val="22"/>
          <w:szCs w:val="22"/>
        </w:rPr>
        <w:t>divisive</w:t>
      </w:r>
      <w:del w:id="762" w:author="Microsoft Office User" w:date="2021-05-11T14:14:00Z">
        <w:r w:rsidDel="00E52637">
          <w:rPr>
            <w:rFonts w:ascii="Arial" w:eastAsia="Times New Roman" w:hAnsi="Arial" w:cs="Arial"/>
            <w:sz w:val="22"/>
            <w:szCs w:val="22"/>
          </w:rPr>
          <w:delText xml:space="preserve"> (gain)</w:delText>
        </w:r>
      </w:del>
      <w:r>
        <w:rPr>
          <w:rFonts w:ascii="Arial" w:eastAsia="Times New Roman" w:hAnsi="Arial" w:cs="Arial"/>
          <w:sz w:val="22"/>
          <w:szCs w:val="22"/>
        </w:rPr>
        <w:t xml:space="preserve"> or subtractive control of excitatory responses</w:t>
      </w:r>
      <w:r w:rsidRPr="005B538C">
        <w:rPr>
          <w:rFonts w:ascii="Arial" w:eastAsia="Times New Roman" w:hAnsi="Arial" w:cs="Arial"/>
          <w:sz w:val="22"/>
          <w:szCs w:val="22"/>
        </w:rPr>
        <w:t xml:space="preserve"> in</w:t>
      </w:r>
      <w:r>
        <w:rPr>
          <w:rFonts w:ascii="Arial" w:eastAsia="Times New Roman" w:hAnsi="Arial" w:cs="Arial"/>
          <w:sz w:val="22"/>
          <w:szCs w:val="22"/>
        </w:rPr>
        <w:t xml:space="preserve"> visual</w:t>
      </w:r>
      <w:r>
        <w:rPr>
          <w:rFonts w:ascii="Arial" w:eastAsia="Times New Roman" w:hAnsi="Arial" w:cs="Arial"/>
          <w:sz w:val="22"/>
          <w:szCs w:val="22"/>
        </w:rPr>
        <w:fldChar w:fldCharType="begin" w:fldLock="1"/>
      </w:r>
      <w:r w:rsidR="00E52637">
        <w:rPr>
          <w:rFonts w:ascii="Arial" w:eastAsia="Times New Roman" w:hAnsi="Arial" w:cs="Arial"/>
          <w:sz w:val="22"/>
          <w:szCs w:val="22"/>
        </w:rPr>
        <w:instrText>ADDIN CSL_CITATION {"citationItems":[{"id":"ITEM-1","itemData":{"DOI":"10.1016/j.neuron.2011.12.013","ISSN":"08966273","PMID":"22243754","abstract":"The response of cortical neurons to a sensory stimulus is shaped by the network in which they are embedded. Here we establish a role of parvalbumin (PV)-expressing cells, a large class of inhibitory neurons that target the soma and perisomatic compartments of pyramidal cells, in controlling cortical responses. By bidirectionally manipulating PV cell activity in visual cortex we show that these neurons strongly modulate layer 2/3 pyramidal cell spiking responses to visual stimuli while only modestly affecting their tuning properties. PV cells' impact on pyramidal cells is captured by a linear transformation, both additive and multiplicative, with a threshold. These results indicate that PV cells are ideally suited to modulate cortical gain and establish a causal relationship between a select neuron type and specific computations performed by the cortex during sensory processing. Here, Atallah etal. define the role of parvalbumin (PV)-expressing inhibitory neurons in controlling cortical responses. PV neurons strongly modulate layer 2/3 pyramidal cell spiking responses to visual stimuli while only modestly affecting tuning properties, revealing a key role in modulating cortical gain. © 2012 Elsevier Inc.","author":[{"dropping-particle":"V.","family":"Atallah","given":"Bassam","non-dropping-particle":"","parse-names":false,"suffix":""},{"dropping-particle":"","family":"Bruns","given":"William","non-dropping-particle":"","parse-names":false,"suffix":""},{"dropping-particle":"","family":"Carandini","given":"Matteo","non-dropping-particle":"","parse-names":false,"suffix":""},{"dropping-particle":"","family":"Scanziani","given":"Massimo","non-dropping-particle":"","parse-names":false,"suffix":""}],"container-title":"Neuron","id":"ITEM-1","issue":"1","issued":{"date-parts":[["2012","1","12"]]},"page":"159-170","title":"Parvalbumin-Expressing Interneurons Linearly Transform Cortical Responses to Visual Stimuli","type":"article-journal","volume":"73"},"uris":["http://www.mendeley.com/documents/?uuid=433dec6e-0bee-3e84-a5b6-f06b0ae4a4f9"]},{"id":"ITEM-2","itemData":{"DOI":"10.1038/nature11347","ISSN":"00280836","PMID":"22878717","abstract":"Brain circuits process information through specialized neuronal subclasses interacting within a network. Revealing their interplay requires activating specific cells while monitoring others in a functioning circuit. Here we use a new platform for two-way light-based circuit interrogation in visual cortex in vivo to show the computational implications of modulating different subclasses of inhibitory neurons during sensory processing. We find that soma-targeting, parvalbumin-expressing (PV) neurons principally divide responses but preserve stimulus selectivity, whereas dendrite-targeting, somatostatin-expressing (SOM) neurons principally subtract from excitatory responses and sharpen selectivity. Visualized in vivo cell-attached recordings show that division by PV neurons alters response gain, whereas subtraction by SOM neurons shifts response levels. Finally, stimulating identified neurons while scanning many target cells reveals that single PV and SOM neurons functionally impact only specific subsets of neurons in their projection fields. These findings provide direct evidence that inhibitory neuronal subclasses have distinct and complementary roles in cortical computations. © 2012 Macmillan Publishers Limited. All rights reserved.","author":[{"dropping-particle":"","family":"Wilson","given":"Nathan R.","non-dropping-particle":"","parse-names":false,"suffix":""},{"dropping-particle":"","family":"Runyan","given":"Caroline A.","non-dropping-particle":"","parse-names":false,"suffix":""},{"dropping-particle":"","family":"Wang","given":"Forea L.","non-dropping-particle":"","parse-names":false,"suffix":""},{"dropping-particle":"","family":"Sur","given":"Mriganka","non-dropping-particle":"","parse-names":false,"suffix":""}],"container-title":"Nature","id":"ITEM-2","issue":"7411","issued":{"date-parts":[["2012","8","16"]]},"page":"343-348","publisher":"Nature Publishing Group","title":"Division and subtraction by distinct cortical inhibitory networks in vivo","type":"article-journal","volume":"488"},"uris":["http://www.mendeley.com/documents/?uuid=a9437ffb-15cd-3017-9ba8-896dd910d3db"]}],"mendeley":{"formattedCitation":"[73,74]","plainTextFormattedCitation":"[73,74]","previouslyFormattedCitation":"[73,74]"},"properties":{"noteIndex":0},"schema":"https://github.com/citation-style-language/schema/raw/master/csl-citation.json"}</w:instrText>
      </w:r>
      <w:r>
        <w:rPr>
          <w:rFonts w:ascii="Arial" w:eastAsia="Times New Roman" w:hAnsi="Arial" w:cs="Arial"/>
          <w:sz w:val="22"/>
          <w:szCs w:val="22"/>
        </w:rPr>
        <w:fldChar w:fldCharType="separate"/>
      </w:r>
      <w:r w:rsidR="00E52637" w:rsidRPr="00E52637">
        <w:rPr>
          <w:rFonts w:ascii="Arial" w:eastAsia="Times New Roman" w:hAnsi="Arial" w:cs="Arial"/>
          <w:noProof/>
          <w:sz w:val="22"/>
          <w:szCs w:val="22"/>
        </w:rPr>
        <w:t>[73,74]</w:t>
      </w:r>
      <w:r>
        <w:rPr>
          <w:rFonts w:ascii="Arial" w:eastAsia="Times New Roman" w:hAnsi="Arial" w:cs="Arial"/>
          <w:sz w:val="22"/>
          <w:szCs w:val="22"/>
        </w:rPr>
        <w:fldChar w:fldCharType="end"/>
      </w:r>
      <w:r>
        <w:rPr>
          <w:rFonts w:ascii="Arial" w:eastAsia="Times New Roman" w:hAnsi="Arial" w:cs="Arial"/>
          <w:sz w:val="22"/>
          <w:szCs w:val="22"/>
        </w:rPr>
        <w:t xml:space="preserve"> and</w:t>
      </w:r>
      <w:r w:rsidRPr="005B538C">
        <w:rPr>
          <w:rFonts w:ascii="Arial" w:eastAsia="Times New Roman" w:hAnsi="Arial" w:cs="Arial"/>
          <w:sz w:val="22"/>
          <w:szCs w:val="22"/>
        </w:rPr>
        <w:t xml:space="preserve"> auditory cortex</w:t>
      </w:r>
      <w:r>
        <w:rPr>
          <w:rFonts w:ascii="Arial" w:eastAsia="Times New Roman" w:hAnsi="Arial" w:cs="Arial"/>
          <w:sz w:val="22"/>
          <w:szCs w:val="22"/>
        </w:rPr>
        <w:fldChar w:fldCharType="begin" w:fldLock="1"/>
      </w:r>
      <w:r w:rsidR="00865FD6">
        <w:rPr>
          <w:rFonts w:ascii="Arial" w:eastAsia="Times New Roman" w:hAnsi="Arial" w:cs="Arial"/>
          <w:sz w:val="22"/>
          <w:szCs w:val="22"/>
        </w:rPr>
        <w:instrText>ADDIN CSL_CITATION {"citationItems":[{"id":"ITEM-1","itemData":{"DOI":"10.1016/j.neuron.2015.09.013","ISSN":"0896-6273","author":[{"dropping-particle":"","family":"Seybold","given":"Bryan a","non-dropping-particle":"","parse-names":false,"suffix":""},{"dropping-particle":"","family":"Phillips","given":"Elizabeth a K","non-dropping-particle":"","parse-names":false,"suffix":""},{"dropping-particle":"","family":"Schreiner","given":"Christoph E","non-dropping-particle":"","parse-names":false,"suffix":""},{"dropping-particle":"","family":"Hasenstaub","given":"Andrea R","non-dropping-particle":"","parse-names":false,"suffix":""}],"container-title":"Neuron","id":"ITEM-1","issue":"6","issued":{"date-parts":[["2015"]]},"page":"1181-1192","publisher":"Elsevier Inc.","title":"Inhibitory Actions Unified by Network Integration","type":"article-journal","volume":"87"},"uris":["http://www.mendeley.com/documents/?uuid=2ce950b2-1e22-4545-ada4-29d1dbfda653"]},{"id":"ITEM-2","itemData":{"DOI":"10.7554/eLife.18383","ISSN":"2050-084X","PMID":"27719761","abstract":"Bidirectional manipulations – activation and inactivation – are widely used to identify the functions supported by specific cortical interneuron types. Implicit in much of this work is the notion that tonic activation and inactivation will both produce valid, internally consistent insights into interneurons’ computational roles. Here, using single-unit recordings in auditory cortex of awake mice, we show that this may not generally hold true. Optogenetically manipulating somatostatin-positive (Sst+) or parvalbumin-positive (Pvalb+) interneurons while recording tone-responses showed that Sst+ inactivation increased response gain, while Pvalb+ inactivation weakened tuning and decreased information transfer, implying that these neurons support delineable computational functions. But activating Sst+ and Pvalb+ interneurons revealed no such differences. We used a simple network model to understand this asymmetry, and showed how relatively small changes in key parameters, such as spontaneous activity or strength of the light manipulation, determined whether activation and inactivation would produce consistent or paradoxical conclusions regarding interneurons’ computational functions.","author":[{"dropping-particle":"","family":"Phillips","given":"Elizabeth A K","non-dropping-particle":"","parse-names":false,"suffix":""},{"dropping-particle":"","family":"Hasenstaub","given":"Andrea R","non-dropping-particle":"","parse-names":false,"suffix":""}],"container-title":"eLife","id":"ITEM-2","issued":{"date-parts":[["2016","10","10"]]},"page":"e18383","publisher":"eLife Sciences Publications Limited","title":"Asymmetric effects of activating and inactivating cortical interneurons","type":"article-journal","volume":"5"},"uris":["http://www.mendeley.com/documents/?uuid=11fc6b94-7e60-4bdd-aa87-92afc30a7bb2"]}],"mendeley":{"formattedCitation":"[75,76]","plainTextFormattedCitation":"[75,76]","previouslyFormattedCitation":"[75,76]"},"properties":{"noteIndex":0},"schema":"https://github.com/citation-style-language/schema/raw/master/csl-citation.json"}</w:instrText>
      </w:r>
      <w:r>
        <w:rPr>
          <w:rFonts w:ascii="Arial" w:eastAsia="Times New Roman" w:hAnsi="Arial" w:cs="Arial"/>
          <w:sz w:val="22"/>
          <w:szCs w:val="22"/>
        </w:rPr>
        <w:fldChar w:fldCharType="separate"/>
      </w:r>
      <w:r w:rsidR="00E52637" w:rsidRPr="00E52637">
        <w:rPr>
          <w:rFonts w:ascii="Arial" w:eastAsia="Times New Roman" w:hAnsi="Arial" w:cs="Arial"/>
          <w:noProof/>
          <w:sz w:val="22"/>
          <w:szCs w:val="22"/>
        </w:rPr>
        <w:t>[75,76]</w:t>
      </w:r>
      <w:r>
        <w:rPr>
          <w:rFonts w:ascii="Arial" w:eastAsia="Times New Roman" w:hAnsi="Arial" w:cs="Arial"/>
          <w:sz w:val="22"/>
          <w:szCs w:val="22"/>
        </w:rPr>
        <w:fldChar w:fldCharType="end"/>
      </w:r>
      <w:ins w:id="763" w:author="Microsoft Office User" w:date="2021-05-11T14:16:00Z">
        <w:r w:rsidR="00865FD6">
          <w:rPr>
            <w:rFonts w:ascii="Arial" w:eastAsia="Times New Roman" w:hAnsi="Arial" w:cs="Arial"/>
            <w:sz w:val="22"/>
            <w:szCs w:val="22"/>
          </w:rPr>
          <w:t>, the role of these interneurons in contrast gain control has been inconclusive</w:t>
        </w:r>
        <w:r w:rsidR="00865FD6">
          <w:rPr>
            <w:rFonts w:ascii="Arial" w:eastAsia="Times New Roman" w:hAnsi="Arial" w:cs="Arial"/>
            <w:sz w:val="22"/>
            <w:szCs w:val="22"/>
          </w:rPr>
          <w:fldChar w:fldCharType="begin" w:fldLock="1"/>
        </w:r>
      </w:ins>
      <w:r w:rsidR="00D01A57">
        <w:rPr>
          <w:rFonts w:ascii="Arial" w:eastAsia="Times New Roman" w:hAnsi="Arial" w:cs="Arial"/>
          <w:sz w:val="22"/>
          <w:szCs w:val="22"/>
        </w:rPr>
        <w:instrText>ADDIN CSL_CITATION {"citationItems":[{"id":"ITEM-1","itemData":{"DOI":"10.1152/jn.00587.2019","ISSN":"15221598","PMID":"32186432","abstract":"Contrast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Neurophysiology","id":"ITEM-1","issue":"4","issued":{"date-parts":[["2020","4","1"]]},"page":"1536-1551","publisher":"American Physiological Society","title":"Contrast gain control occurs independently of both parvalbumin-positive interneuron activity and shunting inhibition in auditory cortex","type":"article-journal","volume":"123"},"uris":["http://www.mendeley.com/documents/?uuid=361ae07d-2f44-4f87-97b9-43acea3212f5"]}],"mendeley":{"formattedCitation":"[18]","plainTextFormattedCitation":"[18]","previouslyFormattedCitation":"[18]"},"properties":{"noteIndex":0},"schema":"https://github.com/citation-style-language/schema/raw/master/csl-citation.json"}</w:instrText>
      </w:r>
      <w:r w:rsidR="00865FD6">
        <w:rPr>
          <w:rFonts w:ascii="Arial" w:eastAsia="Times New Roman" w:hAnsi="Arial" w:cs="Arial"/>
          <w:sz w:val="22"/>
          <w:szCs w:val="22"/>
        </w:rPr>
        <w:fldChar w:fldCharType="separate"/>
      </w:r>
      <w:r w:rsidR="00865FD6" w:rsidRPr="00865FD6">
        <w:rPr>
          <w:rFonts w:ascii="Arial" w:eastAsia="Times New Roman" w:hAnsi="Arial" w:cs="Arial"/>
          <w:noProof/>
          <w:sz w:val="22"/>
          <w:szCs w:val="22"/>
        </w:rPr>
        <w:t>[18]</w:t>
      </w:r>
      <w:ins w:id="764" w:author="Microsoft Office User" w:date="2021-05-11T14:16:00Z">
        <w:r w:rsidR="00865FD6">
          <w:rPr>
            <w:rFonts w:ascii="Arial" w:eastAsia="Times New Roman" w:hAnsi="Arial" w:cs="Arial"/>
            <w:sz w:val="22"/>
            <w:szCs w:val="22"/>
          </w:rPr>
          <w:fldChar w:fldCharType="end"/>
        </w:r>
        <w:r w:rsidR="00865FD6">
          <w:rPr>
            <w:rFonts w:ascii="Arial" w:eastAsia="Times New Roman" w:hAnsi="Arial" w:cs="Arial"/>
            <w:sz w:val="22"/>
            <w:szCs w:val="22"/>
          </w:rPr>
          <w:t>.</w:t>
        </w:r>
      </w:ins>
      <w:ins w:id="765" w:author="Microsoft Office User" w:date="2021-05-11T14:12:00Z">
        <w:r w:rsidR="00E52637">
          <w:rPr>
            <w:rFonts w:ascii="Arial" w:eastAsia="Times New Roman" w:hAnsi="Arial" w:cs="Arial"/>
            <w:sz w:val="22"/>
            <w:szCs w:val="22"/>
          </w:rPr>
          <w:t xml:space="preserve"> </w:t>
        </w:r>
      </w:ins>
      <w:ins w:id="766" w:author="Microsoft Office User" w:date="2021-05-11T14:18:00Z">
        <w:r w:rsidR="00865FD6">
          <w:rPr>
            <w:rFonts w:ascii="Arial" w:eastAsia="Times New Roman" w:hAnsi="Arial" w:cs="Arial"/>
            <w:sz w:val="22"/>
            <w:szCs w:val="22"/>
          </w:rPr>
          <w:t>By combining previously mentioned optogenetic methods with behavioral</w:t>
        </w:r>
      </w:ins>
      <w:ins w:id="767" w:author="Microsoft Office User" w:date="2021-05-11T14:19:00Z">
        <w:r w:rsidR="00865FD6">
          <w:rPr>
            <w:rFonts w:ascii="Arial" w:eastAsia="Times New Roman" w:hAnsi="Arial" w:cs="Arial"/>
            <w:sz w:val="22"/>
            <w:szCs w:val="22"/>
          </w:rPr>
          <w:t xml:space="preserve"> tasks, future studies may</w:t>
        </w:r>
      </w:ins>
      <w:del w:id="768" w:author="Microsoft Office User" w:date="2021-05-11T14:12:00Z">
        <w:r w:rsidDel="00E52637">
          <w:rPr>
            <w:rFonts w:ascii="Arial" w:eastAsia="Times New Roman" w:hAnsi="Arial" w:cs="Arial"/>
            <w:sz w:val="22"/>
            <w:szCs w:val="22"/>
          </w:rPr>
          <w:delText xml:space="preserve">, </w:delText>
        </w:r>
        <w:r w:rsidRPr="005B538C" w:rsidDel="00E52637">
          <w:rPr>
            <w:rFonts w:ascii="Arial" w:eastAsia="Times New Roman" w:hAnsi="Arial" w:cs="Arial"/>
            <w:sz w:val="22"/>
            <w:szCs w:val="22"/>
          </w:rPr>
          <w:delText>whereas other</w:delText>
        </w:r>
        <w:r w:rsidDel="00E52637">
          <w:rPr>
            <w:rFonts w:ascii="Arial" w:eastAsia="Times New Roman" w:hAnsi="Arial" w:cs="Arial"/>
            <w:sz w:val="22"/>
            <w:szCs w:val="22"/>
          </w:rPr>
          <w:delText>s</w:delText>
        </w:r>
        <w:r w:rsidRPr="005B538C" w:rsidDel="00E52637">
          <w:rPr>
            <w:rFonts w:ascii="Arial" w:eastAsia="Times New Roman" w:hAnsi="Arial" w:cs="Arial"/>
            <w:sz w:val="22"/>
            <w:szCs w:val="22"/>
          </w:rPr>
          <w:delText xml:space="preserve"> contribute to target detection and behavioral choice</w:delText>
        </w:r>
        <w:r w:rsidDel="00E52637">
          <w:rPr>
            <w:rFonts w:ascii="Arial" w:eastAsia="Times New Roman" w:hAnsi="Arial" w:cs="Arial"/>
            <w:sz w:val="22"/>
            <w:szCs w:val="22"/>
          </w:rPr>
          <w:delText>(</w:delText>
        </w:r>
        <w:r w:rsidRPr="00C72113" w:rsidDel="00E52637">
          <w:rPr>
            <w:rFonts w:ascii="Arial" w:eastAsia="Times New Roman" w:hAnsi="Arial" w:cs="Arial"/>
            <w:b/>
            <w:bCs/>
            <w:sz w:val="22"/>
            <w:szCs w:val="22"/>
          </w:rPr>
          <w:delText>CITE</w:delText>
        </w:r>
        <w:r w:rsidDel="00E52637">
          <w:rPr>
            <w:rFonts w:ascii="Arial" w:eastAsia="Times New Roman" w:hAnsi="Arial" w:cs="Arial"/>
            <w:sz w:val="22"/>
            <w:szCs w:val="22"/>
          </w:rPr>
          <w:delText>)</w:delText>
        </w:r>
        <w:r w:rsidRPr="005B538C" w:rsidDel="00E52637">
          <w:rPr>
            <w:rFonts w:ascii="Arial" w:eastAsia="Times New Roman" w:hAnsi="Arial" w:cs="Arial"/>
            <w:sz w:val="22"/>
            <w:szCs w:val="22"/>
          </w:rPr>
          <w:delText>.</w:delText>
        </w:r>
      </w:del>
      <w:del w:id="769" w:author="Microsoft Office User" w:date="2021-05-11T14:17:00Z">
        <w:r w:rsidRPr="005B538C" w:rsidDel="00865FD6">
          <w:rPr>
            <w:rFonts w:ascii="Arial" w:eastAsia="Times New Roman" w:hAnsi="Arial" w:cs="Arial"/>
            <w:sz w:val="22"/>
            <w:szCs w:val="22"/>
          </w:rPr>
          <w:delText xml:space="preserve"> </w:delText>
        </w:r>
      </w:del>
      <w:del w:id="770" w:author="Microsoft Office User" w:date="2021-05-11T14:19:00Z">
        <w:r w:rsidDel="00865FD6">
          <w:rPr>
            <w:rFonts w:ascii="Arial" w:eastAsia="Times New Roman" w:hAnsi="Arial" w:cs="Arial"/>
            <w:sz w:val="22"/>
            <w:szCs w:val="22"/>
          </w:rPr>
          <w:delText>Future studies, using optogenetic and behavioral approaches should</w:delText>
        </w:r>
      </w:del>
      <w:r>
        <w:rPr>
          <w:rFonts w:ascii="Arial" w:eastAsia="Times New Roman" w:hAnsi="Arial" w:cs="Arial"/>
          <w:sz w:val="22"/>
          <w:szCs w:val="22"/>
        </w:rPr>
        <w:t xml:space="preserve"> explore and test the specific role of inhibitory neurons in</w:t>
      </w:r>
      <w:del w:id="771" w:author="Microsoft Office User" w:date="2021-05-11T14:19:00Z">
        <w:r w:rsidDel="00865FD6">
          <w:rPr>
            <w:rFonts w:ascii="Arial" w:eastAsia="Times New Roman" w:hAnsi="Arial" w:cs="Arial"/>
            <w:sz w:val="22"/>
            <w:szCs w:val="22"/>
          </w:rPr>
          <w:delText xml:space="preserve"> </w:delText>
        </w:r>
      </w:del>
      <w:ins w:id="772" w:author="Microsoft Office User" w:date="2021-05-11T14:19:00Z">
        <w:r w:rsidR="00865FD6">
          <w:rPr>
            <w:rFonts w:ascii="Arial" w:eastAsia="Times New Roman" w:hAnsi="Arial" w:cs="Arial"/>
            <w:sz w:val="22"/>
            <w:szCs w:val="22"/>
          </w:rPr>
          <w:t xml:space="preserve"> driving changes in neuronal gain during behavior</w:t>
        </w:r>
      </w:ins>
      <w:del w:id="773" w:author="Microsoft Office User" w:date="2021-05-11T14:19:00Z">
        <w:r w:rsidDel="00865FD6">
          <w:rPr>
            <w:rFonts w:ascii="Arial" w:eastAsia="Times New Roman" w:hAnsi="Arial" w:cs="Arial"/>
            <w:sz w:val="22"/>
            <w:szCs w:val="22"/>
          </w:rPr>
          <w:delText>the driving behavior based on contrast gain control</w:delText>
        </w:r>
      </w:del>
      <w:r>
        <w:rPr>
          <w:rFonts w:ascii="Arial" w:eastAsia="Times New Roman" w:hAnsi="Arial" w:cs="Arial"/>
          <w:sz w:val="22"/>
          <w:szCs w:val="22"/>
        </w:rPr>
        <w:t>.</w:t>
      </w:r>
    </w:p>
    <w:p w14:paraId="55FAF924" w14:textId="77777777" w:rsidR="009152CD" w:rsidRDefault="009152CD" w:rsidP="009152CD">
      <w:pPr>
        <w:ind w:firstLine="720"/>
        <w:jc w:val="both"/>
        <w:rPr>
          <w:rFonts w:ascii="Arial" w:eastAsia="Times New Roman" w:hAnsi="Arial" w:cs="Arial"/>
          <w:sz w:val="22"/>
          <w:szCs w:val="22"/>
        </w:rPr>
      </w:pPr>
    </w:p>
    <w:p w14:paraId="1834B797" w14:textId="33F47A5C" w:rsidR="009152CD" w:rsidRPr="00DF725F" w:rsidRDefault="009152CD" w:rsidP="009152CD">
      <w:pPr>
        <w:jc w:val="both"/>
        <w:rPr>
          <w:rFonts w:ascii="Arial" w:eastAsia="Times New Roman" w:hAnsi="Arial" w:cs="Arial"/>
          <w:i/>
          <w:iCs/>
          <w:sz w:val="22"/>
          <w:szCs w:val="22"/>
        </w:rPr>
      </w:pPr>
      <w:r>
        <w:rPr>
          <w:rFonts w:ascii="Arial" w:eastAsia="Times New Roman" w:hAnsi="Arial" w:cs="Arial"/>
          <w:i/>
          <w:iCs/>
          <w:sz w:val="22"/>
          <w:szCs w:val="22"/>
        </w:rPr>
        <w:t xml:space="preserve">The missing link between </w:t>
      </w:r>
      <w:del w:id="774" w:author="Microsoft Office User" w:date="2021-05-11T14:24:00Z">
        <w:r w:rsidDel="008F3209">
          <w:rPr>
            <w:rFonts w:ascii="Arial" w:eastAsia="Times New Roman" w:hAnsi="Arial" w:cs="Arial"/>
            <w:i/>
            <w:iCs/>
            <w:sz w:val="22"/>
            <w:szCs w:val="22"/>
          </w:rPr>
          <w:delText xml:space="preserve">neuronal </w:delText>
        </w:r>
      </w:del>
      <w:r>
        <w:rPr>
          <w:rFonts w:ascii="Arial" w:eastAsia="Times New Roman" w:hAnsi="Arial" w:cs="Arial"/>
          <w:i/>
          <w:iCs/>
          <w:sz w:val="22"/>
          <w:szCs w:val="22"/>
        </w:rPr>
        <w:t>efficient coding and behavior.</w:t>
      </w:r>
    </w:p>
    <w:p w14:paraId="3973E9B5" w14:textId="55EDB8F4" w:rsidR="009152CD" w:rsidRDefault="009152CD" w:rsidP="009152CD">
      <w:pPr>
        <w:jc w:val="both"/>
        <w:rPr>
          <w:rFonts w:ascii="Arial" w:eastAsia="Times New Roman" w:hAnsi="Arial" w:cs="Arial"/>
          <w:sz w:val="22"/>
          <w:szCs w:val="22"/>
        </w:rPr>
      </w:pPr>
      <w:r>
        <w:rPr>
          <w:rFonts w:ascii="Arial" w:eastAsia="Times New Roman" w:hAnsi="Arial" w:cs="Arial"/>
          <w:sz w:val="22"/>
          <w:szCs w:val="22"/>
        </w:rPr>
        <w:tab/>
        <w:t xml:space="preserve">Combined, our results develop a framework and provide support for the role of efficient neuronal coding in behavior. The efficient coding hypothesis has emerged as one of the leading principles in computational neuroscience that has </w:t>
      </w:r>
      <w:del w:id="775" w:author="Microsoft Office User" w:date="2021-05-11T14:28:00Z">
        <w:r w:rsidDel="008F3209">
          <w:rPr>
            <w:rFonts w:ascii="Arial" w:eastAsia="Times New Roman" w:hAnsi="Arial" w:cs="Arial"/>
            <w:sz w:val="22"/>
            <w:szCs w:val="22"/>
          </w:rPr>
          <w:delText xml:space="preserve">allowed </w:delText>
        </w:r>
      </w:del>
      <w:ins w:id="776" w:author="Microsoft Office User" w:date="2021-05-11T14:28:00Z">
        <w:r w:rsidR="008F3209">
          <w:rPr>
            <w:rFonts w:ascii="Arial" w:eastAsia="Times New Roman" w:hAnsi="Arial" w:cs="Arial"/>
            <w:sz w:val="22"/>
            <w:szCs w:val="22"/>
          </w:rPr>
          <w:t xml:space="preserve">shaped our </w:t>
        </w:r>
      </w:ins>
      <w:r>
        <w:rPr>
          <w:rFonts w:ascii="Arial" w:eastAsia="Times New Roman" w:hAnsi="Arial" w:cs="Arial"/>
          <w:sz w:val="22"/>
          <w:szCs w:val="22"/>
        </w:rPr>
        <w:t>understanding</w:t>
      </w:r>
      <w:ins w:id="777" w:author="Microsoft Office User" w:date="2021-05-11T14:28:00Z">
        <w:r w:rsidR="008F3209">
          <w:rPr>
            <w:rFonts w:ascii="Arial" w:eastAsia="Times New Roman" w:hAnsi="Arial" w:cs="Arial"/>
            <w:sz w:val="22"/>
            <w:szCs w:val="22"/>
          </w:rPr>
          <w:t xml:space="preserve"> of</w:t>
        </w:r>
      </w:ins>
      <w:r>
        <w:rPr>
          <w:rFonts w:ascii="Arial" w:eastAsia="Times New Roman" w:hAnsi="Arial" w:cs="Arial"/>
          <w:sz w:val="22"/>
          <w:szCs w:val="22"/>
        </w:rPr>
        <w:t xml:space="preserve"> neuronal coding, architecture and </w:t>
      </w:r>
      <w:commentRangeStart w:id="778"/>
      <w:r>
        <w:rPr>
          <w:rFonts w:ascii="Arial" w:eastAsia="Times New Roman" w:hAnsi="Arial" w:cs="Arial"/>
          <w:sz w:val="22"/>
          <w:szCs w:val="22"/>
        </w:rPr>
        <w:t>evolution</w:t>
      </w:r>
      <w:ins w:id="779" w:author="Microsoft Office User" w:date="2021-05-11T14:40:00Z">
        <w:r w:rsidR="00D01A57">
          <w:rPr>
            <w:rFonts w:ascii="Arial" w:eastAsia="Times New Roman" w:hAnsi="Arial" w:cs="Arial"/>
            <w:sz w:val="22"/>
            <w:szCs w:val="22"/>
          </w:rPr>
          <w:fldChar w:fldCharType="begin" w:fldLock="1"/>
        </w:r>
      </w:ins>
      <w:r w:rsidR="000915B5">
        <w:rPr>
          <w:rFonts w:ascii="Arial" w:eastAsia="Times New Roman" w:hAnsi="Arial" w:cs="Arial"/>
          <w:sz w:val="22"/>
          <w:szCs w:val="22"/>
        </w:rPr>
        <w:instrText>ADDIN CSL_CITATION {"citationItems":[{"id":"ITEM-1","itemData":{"DOI":"10.1037/h0054663","ISSN":"0033295X","PMID":"13167245","abstract":"This is an attempt to apply the concepts and techniques of information theory to the problems of visual perception. The informational concept of redundancy comes in for a good deal of attention with regard to the understanding of phenomena of visual perception, and a demonstration of its nature in this area is presented. The analysis employed by the author also permits him to present informational and statistical descriptions of a good many classical concepts from the area of vision, including the historically most important Gestalt perceptual principles. (PsycINFO Database Record (c) 2006 APA, all rights reserved). © 1954 American Psychological Association.","author":[{"dropping-particle":"","family":"Attneave","given":"Fred","non-dropping-particle":"","parse-names":false,"suffix":""}],"container-title":"Psychological Review","id":"ITEM-1","issue":"3","issued":{"date-parts":[["1954","5"]]},"page":"183-193","title":"Some informational aspects of visual perception","type":"article-journal","volume":"61"},"uris":["http://www.mendeley.com/documents/?uuid=9f62267a-b885-3c30-80a5-f8d51544d517"]},{"id":"ITEM-2","itemData":{"DOI":"10.7551/mitpress/9780262518420.003.0013","abstract":"In W.A. Rosenblith, editor, Sensory Communication, pages 217–234. MIT Press, Cambridge, MA, 1961.","author":[{"dropping-particle":"","family":"Barlow","given":"H B","non-dropping-particle":"","parse-names":false,"suffix":""}],"container-title":"Sensory Communication","id":"ITEM-2","issued":{"date-parts":[["1961"]]},"page":"216-234","title":"Possible Principles Underlying the Transformations of Sensory Messages","type":"chapter"},"uris":["http://www.mendeley.com/documents/?uuid=747522f7-665f-37d1-b0db-6651453e0fe7"]},{"id":"ITEM-3","itemData":{"DOI":"10.1146/annurev.neuro.24.1.1193","ISSN":"0147006X","PMID":"11520932","abstract":"It has long been assumed that sensory neurons are adapted, through both evolutionary and developmental processes, to the statistical properties of the signals to which they are exposed. Attneave (1954) and Barlow (1961) proposed that information theory could provide a link between environmental statistics and neural responses through the concept of coding efficiency. Recent developments in statistical modeling, along with powerful computational tools, have enabled researchers to study more sophisticated statistical models for visual images, to validate these models empirically against large sets of data, and to begin experimentally testing the efficient coding hypothesis for both individual neurons and populations of neurons.","author":[{"dropping-particle":"","family":"Simoncelli","given":"E. P.","non-dropping-particle":"","parse-names":false,"suffix":""},{"dropping-particle":"","family":"Olshausen","given":"B. A.","non-dropping-particle":"","parse-names":false,"suffix":""}],"container-title":"Annual Review of Neuroscience","id":"ITEM-3","issued":{"date-parts":[["2001"]]},"page":"1193-1216","publisher":"Annu Rev Neurosci","title":"Natural image statistics and neural representation","type":"article","volume":"24"},"uris":["http://www.mendeley.com/documents/?uuid=03001b91-ab38-3b2e-bba9-3275f49ad45b"]},{"id":"ITEM-4","itemData":{"DOI":"10.1016/S0959-4388(03)00047-3","ISSN":"09594388","PMID":"12744966","abstract":"It is widely believed that visual systems are optimized for the visual properties of the environment inhabited by the organism. A specific instance of this principle is known as the Efficient Coding Hypothesis, which holds that the purpose of early visual processing is to produce an efficient representation of the incoming visual signal. The theory provides a quantitative link between the statistical properties of the world and the structure of the visual system. As such, specific instances of this theory have been tested experimentally, and have been used to motivate and constrain models for early visual processing.","author":[{"dropping-particle":"","family":"Simoncelli","given":"Eero P.","non-dropping-particle":"","parse-names":false,"suffix":""}],"container-title":"Current Opinion in Neurobiology","id":"ITEM-4","issue":"2","issued":{"date-parts":[["2003","4","1"]]},"page":"144-149","publisher":"Elsevier Ltd","title":"Vision and the statistics of the visual environment","type":"article","volume":"13"},"uris":["http://www.mendeley.com/documents/?uuid=0c4769ba-3188-34f6-a8f2-a1c0b8803984"]},{"id":"ITEM-5","itemData":{"DOI":"10.1016/j.neuron.2021.01.020","ISSN":"10974199","PMID":"33592180","abstract":"Normative theories and statistical inference provide complementary approaches for the study of biological systems. A normative theory postulates that organisms have adapted to efficiently solve essential tasks and proceeds to mathematically work out testable consequences of such optimality; parameters that maximize the hypothesized organismal function can be derived ab initio, without reference to experimental data. In contrast, statistical inference focuses on the efficient utilization of data to learn model parameters, without reference to any a priori notion of biological function. Traditionally, these two approaches were developed independently and applied separately. Here, we unify them in a coherent Bayesian framework that embeds a normative theory into a family of maximum-entropy “optimization priors.” This family defines a smooth interpolation between a data-rich inference regime and a data-limited prediction regime. Using three neuroscience datasets, we demonstrate that our framework allows one to address fundamental challenges relating to inference in high-dimensional, biological problems.","author":[{"dropping-particle":"","family":"Młynarski","given":"Wiktor","non-dropping-particle":"","parse-names":false,"suffix":""},{"dropping-particle":"","family":"Hledík","given":"Michal","non-dropping-particle":"","parse-names":false,"suffix":""},{"dropping-particle":"","family":"Sokolowski","given":"Thomas R.","non-dropping-particle":"","parse-names":false,"suffix":""},{"dropping-particle":"","family":"Tkačik","given":"Gašper","non-dropping-particle":"","parse-names":false,"suffix":""}],"container-title":"Neuron","id":"ITEM-5","issue":"7","issued":{"date-parts":[["2021","4","7"]]},"page":"1227-1241.e5","publisher":"Cell Press","title":"Statistical analysis and optimality of neural systems","type":"article-journal","volume":"109"},"uris":["http://www.mendeley.com/documents/?uuid=a398b51c-b2b2-30dc-8a9e-2e96b5f159eb"]}],"mendeley":{"formattedCitation":"[29,77–80]","plainTextFormattedCitation":"[29,77–80]","previouslyFormattedCitation":"[29,77–80]"},"properties":{"noteIndex":0},"schema":"https://github.com/citation-style-language/schema/raw/master/csl-citation.json"}</w:instrText>
      </w:r>
      <w:r w:rsidR="00D01A57">
        <w:rPr>
          <w:rFonts w:ascii="Arial" w:eastAsia="Times New Roman" w:hAnsi="Arial" w:cs="Arial"/>
          <w:sz w:val="22"/>
          <w:szCs w:val="22"/>
        </w:rPr>
        <w:fldChar w:fldCharType="separate"/>
      </w:r>
      <w:r w:rsidR="000915B5" w:rsidRPr="000915B5">
        <w:rPr>
          <w:rFonts w:ascii="Arial" w:eastAsia="Times New Roman" w:hAnsi="Arial" w:cs="Arial"/>
          <w:noProof/>
          <w:sz w:val="22"/>
          <w:szCs w:val="22"/>
        </w:rPr>
        <w:t>[29,77–80]</w:t>
      </w:r>
      <w:ins w:id="780" w:author="Microsoft Office User" w:date="2021-05-11T14:40:00Z">
        <w:r w:rsidR="00D01A57">
          <w:rPr>
            <w:rFonts w:ascii="Arial" w:eastAsia="Times New Roman" w:hAnsi="Arial" w:cs="Arial"/>
            <w:sz w:val="22"/>
            <w:szCs w:val="22"/>
          </w:rPr>
          <w:fldChar w:fldCharType="end"/>
        </w:r>
      </w:ins>
      <w:r>
        <w:rPr>
          <w:rFonts w:ascii="Arial" w:eastAsia="Times New Roman" w:hAnsi="Arial" w:cs="Arial"/>
          <w:sz w:val="22"/>
          <w:szCs w:val="22"/>
        </w:rPr>
        <w:t xml:space="preserve">. </w:t>
      </w:r>
      <w:commentRangeEnd w:id="778"/>
      <w:r>
        <w:rPr>
          <w:rStyle w:val="CommentReference"/>
        </w:rPr>
        <w:commentReference w:id="778"/>
      </w:r>
      <w:r>
        <w:rPr>
          <w:rFonts w:ascii="Arial" w:eastAsia="Times New Roman" w:hAnsi="Arial" w:cs="Arial"/>
          <w:sz w:val="22"/>
          <w:szCs w:val="22"/>
        </w:rPr>
        <w:t xml:space="preserve">Extensive prior research found that human behavior follows principles of </w:t>
      </w:r>
      <w:commentRangeStart w:id="781"/>
      <w:r>
        <w:rPr>
          <w:rFonts w:ascii="Arial" w:eastAsia="Times New Roman" w:hAnsi="Arial" w:cs="Arial"/>
          <w:sz w:val="22"/>
          <w:szCs w:val="22"/>
        </w:rPr>
        <w:t>efficiency</w:t>
      </w:r>
      <w:commentRangeEnd w:id="781"/>
      <w:r>
        <w:rPr>
          <w:rStyle w:val="CommentReference"/>
        </w:rPr>
        <w:commentReference w:id="781"/>
      </w:r>
      <w:ins w:id="782" w:author="Microsoft Office User" w:date="2021-05-11T14:46:00Z">
        <w:r w:rsidR="000915B5">
          <w:rPr>
            <w:rFonts w:ascii="Arial" w:eastAsia="Times New Roman" w:hAnsi="Arial" w:cs="Arial"/>
            <w:sz w:val="22"/>
            <w:szCs w:val="22"/>
          </w:rPr>
          <w:fldChar w:fldCharType="begin" w:fldLock="1"/>
        </w:r>
      </w:ins>
      <w:r w:rsidR="000915B5">
        <w:rPr>
          <w:rFonts w:ascii="Arial" w:eastAsia="Times New Roman" w:hAnsi="Arial" w:cs="Arial"/>
          <w:sz w:val="22"/>
          <w:szCs w:val="22"/>
        </w:rPr>
        <w:instrText>ADDIN CSL_CITATION {"citationItems":[{"id":"ITEM-1","itemData":{"DOI":"10.1038/nn.4105","ISBN":"1546-1726 (Electronic)\\r1097-6256 (Linking)","ISSN":"1097-6256","PMID":"26343249","abstract":"Bayesian observer models provide a principled account of the fact that our perception of the world rarely matches physical reality. The standard explanation is that our percepts are biased toward our prior beliefs. However, reported psychophysical data suggest that this view may be simplistic. We propose a new model formulation based on efficient coding that is fully specified for any given natural stimulus distribution. The model makes two new and seemingly anti-Bayesian predictions. First, it predicts that perception is often biased away from an observer's prior beliefs. Second, it predicts that stimulus uncertainty differentially affects perceptual bias depending on whether the uncertainty is induced by internal or external noise. We found that both model predictions match reported perceptual biases in perceived visual orientation and spatial frequency, and were able to explain data that have not been explained before. The model is general and should prove applicable to other perceptual variables and tasks.","author":[{"dropping-particle":"","family":"Wei","given":"Xue-Xin","non-dropping-particle":"","parse-names":false,"suffix":""},{"dropping-particle":"","family":"Stocker","given":"Alan A","non-dropping-particle":"","parse-names":false,"suffix":""}],"container-title":"Nature Neuroscience","id":"ITEM-1","issue":"10","issued":{"date-parts":[["2015"]]},"page":"1509-1517","title":"A Bayesian observer model constrained by efficient coding can explain 'anti-Bayesian' percepts","type":"article-journal","volume":"18"},"uris":["http://www.mendeley.com/documents/?uuid=756afad5-1159-3425-bc96-6d8debdde2cf"]},{"id":"ITEM-2","itemData":{"DOI":"10.1038/s41467-019-14163-5","ISSN":"20411723","PMID":"31949136","abstract":"Neural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076dfd0e-aaf6-3674-8b3d-0725089664ea"]}],"mendeley":{"formattedCitation":"[23,24]","plainTextFormattedCitation":"[23,24]"},"properties":{"noteIndex":0},"schema":"https://github.com/citation-style-language/schema/raw/master/csl-citation.json"}</w:instrText>
      </w:r>
      <w:r w:rsidR="000915B5">
        <w:rPr>
          <w:rFonts w:ascii="Arial" w:eastAsia="Times New Roman" w:hAnsi="Arial" w:cs="Arial"/>
          <w:sz w:val="22"/>
          <w:szCs w:val="22"/>
        </w:rPr>
        <w:fldChar w:fldCharType="separate"/>
      </w:r>
      <w:r w:rsidR="000915B5" w:rsidRPr="000915B5">
        <w:rPr>
          <w:rFonts w:ascii="Arial" w:eastAsia="Times New Roman" w:hAnsi="Arial" w:cs="Arial"/>
          <w:noProof/>
          <w:sz w:val="22"/>
          <w:szCs w:val="22"/>
        </w:rPr>
        <w:t>[23,24]</w:t>
      </w:r>
      <w:ins w:id="783" w:author="Microsoft Office User" w:date="2021-05-11T14:46:00Z">
        <w:r w:rsidR="000915B5">
          <w:rPr>
            <w:rFonts w:ascii="Arial" w:eastAsia="Times New Roman" w:hAnsi="Arial" w:cs="Arial"/>
            <w:sz w:val="22"/>
            <w:szCs w:val="22"/>
          </w:rPr>
          <w:fldChar w:fldCharType="end"/>
        </w:r>
      </w:ins>
      <w:r>
        <w:rPr>
          <w:rFonts w:ascii="Arial" w:eastAsia="Times New Roman" w:hAnsi="Arial" w:cs="Arial"/>
          <w:sz w:val="22"/>
          <w:szCs w:val="22"/>
        </w:rPr>
        <w:t>. Our work now provides a framework for linking the principles of neuronal coding with behavioral performance. Because of the minimal number of assumptions of the normative model, that operates generally based on the statistics of the inputs and expected statistics of the</w:t>
      </w:r>
      <w:commentRangeStart w:id="784"/>
      <w:r>
        <w:rPr>
          <w:rFonts w:ascii="Arial" w:eastAsia="Times New Roman" w:hAnsi="Arial" w:cs="Arial"/>
          <w:sz w:val="22"/>
          <w:szCs w:val="22"/>
        </w:rPr>
        <w:t xml:space="preserve"> outputs</w:t>
      </w:r>
      <w:commentRangeEnd w:id="784"/>
      <w:r>
        <w:rPr>
          <w:rStyle w:val="CommentReference"/>
        </w:rPr>
        <w:commentReference w:id="784"/>
      </w:r>
      <w:r>
        <w:rPr>
          <w:rFonts w:ascii="Arial" w:eastAsia="Times New Roman" w:hAnsi="Arial" w:cs="Arial"/>
          <w:sz w:val="22"/>
          <w:szCs w:val="22"/>
        </w:rPr>
        <w:t>, we expect that the framework proposed here will be generalized across different sensory modalities and forms of neuronal computation and behavior in future studies of behavior in animal and human models.</w:t>
      </w:r>
    </w:p>
    <w:p w14:paraId="6CAFC2AB" w14:textId="43485A29" w:rsidR="00356448" w:rsidRPr="00356448" w:rsidDel="009152CD" w:rsidRDefault="00356448">
      <w:pPr>
        <w:jc w:val="both"/>
        <w:rPr>
          <w:ins w:id="785" w:author="Maria Neimark Geffen" w:date="2021-05-04T10:37:00Z"/>
          <w:del w:id="786" w:author="Microsoft Office User" w:date="2021-05-06T17:47:00Z"/>
          <w:rFonts w:ascii="Arial" w:eastAsia="Times New Roman" w:hAnsi="Arial" w:cs="Arial"/>
          <w:i/>
          <w:iCs/>
          <w:sz w:val="22"/>
          <w:szCs w:val="22"/>
          <w:rPrChange w:id="787" w:author="Maria Neimark Geffen" w:date="2021-05-04T10:39:00Z">
            <w:rPr>
              <w:ins w:id="788" w:author="Maria Neimark Geffen" w:date="2021-05-04T10:37:00Z"/>
              <w:del w:id="789" w:author="Microsoft Office User" w:date="2021-05-06T17:47:00Z"/>
              <w:rFonts w:ascii="Arial" w:eastAsia="Times New Roman" w:hAnsi="Arial" w:cs="Arial"/>
              <w:sz w:val="22"/>
              <w:szCs w:val="22"/>
            </w:rPr>
          </w:rPrChange>
        </w:rPr>
        <w:pPrChange w:id="790" w:author="Maria Neimark Geffen" w:date="2021-05-04T14:12:00Z">
          <w:pPr>
            <w:ind w:firstLine="720"/>
            <w:jc w:val="both"/>
          </w:pPr>
        </w:pPrChange>
      </w:pPr>
      <w:ins w:id="791" w:author="Maria Neimark Geffen" w:date="2021-05-04T10:39:00Z">
        <w:del w:id="792" w:author="Microsoft Office User" w:date="2021-05-06T17:47:00Z">
          <w:r w:rsidDel="009152CD">
            <w:rPr>
              <w:rFonts w:ascii="Arial" w:eastAsia="Times New Roman" w:hAnsi="Arial" w:cs="Arial"/>
              <w:i/>
              <w:iCs/>
              <w:sz w:val="22"/>
              <w:szCs w:val="22"/>
            </w:rPr>
            <w:delText xml:space="preserve">The missing link between </w:delText>
          </w:r>
        </w:del>
      </w:ins>
      <w:ins w:id="793" w:author="Maria Neimark Geffen" w:date="2021-05-04T10:40:00Z">
        <w:del w:id="794" w:author="Microsoft Office User" w:date="2021-05-06T17:47:00Z">
          <w:r w:rsidDel="009152CD">
            <w:rPr>
              <w:rFonts w:ascii="Arial" w:eastAsia="Times New Roman" w:hAnsi="Arial" w:cs="Arial"/>
              <w:i/>
              <w:iCs/>
              <w:sz w:val="22"/>
              <w:szCs w:val="22"/>
            </w:rPr>
            <w:delText xml:space="preserve">neuronal </w:delText>
          </w:r>
        </w:del>
      </w:ins>
      <w:ins w:id="795" w:author="Maria Neimark Geffen" w:date="2021-05-04T10:39:00Z">
        <w:del w:id="796" w:author="Microsoft Office User" w:date="2021-05-06T17:47:00Z">
          <w:r w:rsidDel="009152CD">
            <w:rPr>
              <w:rFonts w:ascii="Arial" w:eastAsia="Times New Roman" w:hAnsi="Arial" w:cs="Arial"/>
              <w:i/>
              <w:iCs/>
              <w:sz w:val="22"/>
              <w:szCs w:val="22"/>
            </w:rPr>
            <w:delText>efficient coding and behavior.</w:delText>
          </w:r>
        </w:del>
      </w:ins>
    </w:p>
    <w:p w14:paraId="7F8BF67B" w14:textId="088AFCC5" w:rsidR="009537D6" w:rsidDel="009152CD" w:rsidRDefault="0091773A" w:rsidP="009537D6">
      <w:pPr>
        <w:jc w:val="both"/>
        <w:rPr>
          <w:ins w:id="797" w:author="Maria Neimark Geffen" w:date="2021-05-04T14:42:00Z"/>
          <w:del w:id="798" w:author="Microsoft Office User" w:date="2021-05-06T17:47:00Z"/>
          <w:rFonts w:ascii="Arial" w:eastAsia="Times New Roman" w:hAnsi="Arial" w:cs="Arial"/>
          <w:sz w:val="22"/>
          <w:szCs w:val="22"/>
        </w:rPr>
      </w:pPr>
      <w:ins w:id="799" w:author="Maria Neimark Geffen" w:date="2021-05-04T14:42:00Z">
        <w:del w:id="800" w:author="Microsoft Office User" w:date="2021-05-06T17:47:00Z">
          <w:r w:rsidDel="009152CD">
            <w:rPr>
              <w:rFonts w:ascii="Arial" w:eastAsia="Times New Roman" w:hAnsi="Arial" w:cs="Arial"/>
              <w:sz w:val="22"/>
              <w:szCs w:val="22"/>
            </w:rPr>
            <w:tab/>
            <w:delText>Combined, our results develop a framework and provide support for the role of efficient neuronal codi</w:delText>
          </w:r>
        </w:del>
      </w:ins>
      <w:ins w:id="801" w:author="Maria Neimark Geffen" w:date="2021-05-04T14:43:00Z">
        <w:del w:id="802" w:author="Microsoft Office User" w:date="2021-05-06T17:47:00Z">
          <w:r w:rsidDel="009152CD">
            <w:rPr>
              <w:rFonts w:ascii="Arial" w:eastAsia="Times New Roman" w:hAnsi="Arial" w:cs="Arial"/>
              <w:sz w:val="22"/>
              <w:szCs w:val="22"/>
            </w:rPr>
            <w:delText xml:space="preserve">ng in behavior. The efficient coding hypothesis has emerged as one of the leading principles </w:delText>
          </w:r>
        </w:del>
      </w:ins>
      <w:ins w:id="803" w:author="Maria Neimark Geffen" w:date="2021-05-04T14:57:00Z">
        <w:del w:id="804" w:author="Microsoft Office User" w:date="2021-05-06T17:47:00Z">
          <w:r w:rsidR="00185250" w:rsidDel="009152CD">
            <w:rPr>
              <w:rFonts w:ascii="Arial" w:eastAsia="Times New Roman" w:hAnsi="Arial" w:cs="Arial"/>
              <w:sz w:val="22"/>
              <w:szCs w:val="22"/>
            </w:rPr>
            <w:delText>in</w:delText>
          </w:r>
        </w:del>
      </w:ins>
      <w:ins w:id="805" w:author="Maria Neimark Geffen" w:date="2021-05-04T14:43:00Z">
        <w:del w:id="806" w:author="Microsoft Office User" w:date="2021-05-06T17:47:00Z">
          <w:r w:rsidDel="009152CD">
            <w:rPr>
              <w:rFonts w:ascii="Arial" w:eastAsia="Times New Roman" w:hAnsi="Arial" w:cs="Arial"/>
              <w:sz w:val="22"/>
              <w:szCs w:val="22"/>
            </w:rPr>
            <w:delText xml:space="preserve"> computational neuroscience</w:delText>
          </w:r>
        </w:del>
      </w:ins>
      <w:ins w:id="807" w:author="Maria Neimark Geffen" w:date="2021-05-04T14:57:00Z">
        <w:del w:id="808" w:author="Microsoft Office User" w:date="2021-05-06T17:47:00Z">
          <w:r w:rsidR="00185250" w:rsidDel="009152CD">
            <w:rPr>
              <w:rFonts w:ascii="Arial" w:eastAsia="Times New Roman" w:hAnsi="Arial" w:cs="Arial"/>
              <w:sz w:val="22"/>
              <w:szCs w:val="22"/>
            </w:rPr>
            <w:delText xml:space="preserve"> that has allowed understanding neuronal </w:delText>
          </w:r>
        </w:del>
      </w:ins>
      <w:ins w:id="809" w:author="Maria Neimark Geffen" w:date="2021-05-04T14:58:00Z">
        <w:del w:id="810" w:author="Microsoft Office User" w:date="2021-05-06T17:47:00Z">
          <w:r w:rsidR="00185250" w:rsidDel="009152CD">
            <w:rPr>
              <w:rFonts w:ascii="Arial" w:eastAsia="Times New Roman" w:hAnsi="Arial" w:cs="Arial"/>
              <w:sz w:val="22"/>
              <w:szCs w:val="22"/>
            </w:rPr>
            <w:delText xml:space="preserve">coding, architecture and evolution. Extensive prior research found that human behavior follows principles of efficiency. </w:delText>
          </w:r>
        </w:del>
      </w:ins>
      <w:ins w:id="811" w:author="Maria Neimark Geffen" w:date="2021-05-04T15:00:00Z">
        <w:del w:id="812" w:author="Microsoft Office User" w:date="2021-05-06T17:47:00Z">
          <w:r w:rsidR="00D17F55" w:rsidDel="009152CD">
            <w:rPr>
              <w:rFonts w:ascii="Arial" w:eastAsia="Times New Roman" w:hAnsi="Arial" w:cs="Arial"/>
              <w:sz w:val="22"/>
              <w:szCs w:val="22"/>
            </w:rPr>
            <w:delText xml:space="preserve">Our work now provides a framework for linking the principles of neuronal coding with behavioral performance. </w:delText>
          </w:r>
        </w:del>
      </w:ins>
      <w:ins w:id="813" w:author="Maria Neimark Geffen" w:date="2021-05-04T14:59:00Z">
        <w:del w:id="814" w:author="Microsoft Office User" w:date="2021-05-06T17:47:00Z">
          <w:r w:rsidR="00185250" w:rsidDel="009152CD">
            <w:rPr>
              <w:rFonts w:ascii="Arial" w:eastAsia="Times New Roman" w:hAnsi="Arial" w:cs="Arial"/>
              <w:sz w:val="22"/>
              <w:szCs w:val="22"/>
            </w:rPr>
            <w:delText>Because of the minimal number of assumptions of the normative model, that operates generally based on the statistics of the inputs and expected statistics of the outputs, the framework proposed here can be generalized across different sensory modalities</w:delText>
          </w:r>
        </w:del>
      </w:ins>
      <w:ins w:id="815" w:author="Maria Neimark Geffen" w:date="2021-05-04T15:00:00Z">
        <w:del w:id="816" w:author="Microsoft Office User" w:date="2021-05-06T17:47:00Z">
          <w:r w:rsidR="00185250" w:rsidDel="009152CD">
            <w:rPr>
              <w:rFonts w:ascii="Arial" w:eastAsia="Times New Roman" w:hAnsi="Arial" w:cs="Arial"/>
              <w:sz w:val="22"/>
              <w:szCs w:val="22"/>
            </w:rPr>
            <w:delText xml:space="preserve"> and forms of neuronal computation and behavior.</w:delText>
          </w:r>
        </w:del>
      </w:ins>
    </w:p>
    <w:p w14:paraId="269D3966" w14:textId="570FC1BF" w:rsidR="0091773A" w:rsidDel="009152CD" w:rsidRDefault="0091773A" w:rsidP="009537D6">
      <w:pPr>
        <w:jc w:val="both"/>
        <w:rPr>
          <w:ins w:id="817" w:author="Maria Neimark Geffen" w:date="2021-05-04T10:37:00Z"/>
          <w:del w:id="818" w:author="Microsoft Office User" w:date="2021-05-06T17:47:00Z"/>
          <w:rFonts w:ascii="Arial" w:eastAsia="Times New Roman" w:hAnsi="Arial" w:cs="Arial"/>
          <w:sz w:val="22"/>
          <w:szCs w:val="22"/>
        </w:rPr>
      </w:pPr>
    </w:p>
    <w:p w14:paraId="22BDBA3B" w14:textId="365FE3E5" w:rsidR="009537D6" w:rsidRPr="009537D6" w:rsidDel="009152CD" w:rsidRDefault="009D3E37">
      <w:pPr>
        <w:jc w:val="both"/>
        <w:rPr>
          <w:del w:id="819" w:author="Microsoft Office User" w:date="2021-05-06T17:47:00Z"/>
          <w:rFonts w:ascii="Arial" w:eastAsia="Times New Roman" w:hAnsi="Arial" w:cs="Arial"/>
          <w:i/>
          <w:iCs/>
          <w:sz w:val="22"/>
          <w:szCs w:val="22"/>
          <w:rPrChange w:id="820" w:author="Maria Neimark Geffen" w:date="2021-05-04T10:37:00Z">
            <w:rPr>
              <w:del w:id="821" w:author="Microsoft Office User" w:date="2021-05-06T17:47:00Z"/>
              <w:rFonts w:ascii="Arial" w:eastAsia="Times New Roman" w:hAnsi="Arial" w:cs="Arial"/>
              <w:sz w:val="22"/>
              <w:szCs w:val="22"/>
            </w:rPr>
          </w:rPrChange>
        </w:rPr>
        <w:pPrChange w:id="822" w:author="Maria Neimark Geffen" w:date="2021-05-04T10:37:00Z">
          <w:pPr>
            <w:ind w:firstLine="720"/>
            <w:jc w:val="both"/>
          </w:pPr>
        </w:pPrChange>
      </w:pPr>
      <w:ins w:id="823" w:author="Maria Neimark Geffen" w:date="2021-05-04T15:33:00Z">
        <w:del w:id="824" w:author="Microsoft Office User" w:date="2021-05-06T17:47:00Z">
          <w:r w:rsidDel="009152CD">
            <w:rPr>
              <w:rFonts w:ascii="Arial" w:eastAsia="Times New Roman" w:hAnsi="Arial" w:cs="Arial"/>
              <w:i/>
              <w:iCs/>
              <w:sz w:val="22"/>
              <w:szCs w:val="22"/>
            </w:rPr>
            <w:delText>Adaptation in the auditory system</w:delText>
          </w:r>
          <w:r w:rsidR="00142B3A" w:rsidDel="009152CD">
            <w:rPr>
              <w:rFonts w:ascii="Arial" w:eastAsia="Times New Roman" w:hAnsi="Arial" w:cs="Arial"/>
              <w:i/>
              <w:iCs/>
              <w:sz w:val="22"/>
              <w:szCs w:val="22"/>
            </w:rPr>
            <w:delText>.</w:delText>
          </w:r>
        </w:del>
      </w:ins>
    </w:p>
    <w:p w14:paraId="725DCDAA" w14:textId="116B645F" w:rsidR="00E07A9C" w:rsidDel="009152CD" w:rsidRDefault="005B538C" w:rsidP="00FA3D69">
      <w:pPr>
        <w:ind w:firstLine="720"/>
        <w:jc w:val="both"/>
        <w:rPr>
          <w:ins w:id="825" w:author="Maria Neimark Geffen" w:date="2021-05-04T15:35:00Z"/>
          <w:del w:id="826" w:author="Microsoft Office User" w:date="2021-05-06T17:47:00Z"/>
          <w:rFonts w:ascii="Arial" w:eastAsia="Times New Roman" w:hAnsi="Arial" w:cs="Arial"/>
          <w:sz w:val="22"/>
          <w:szCs w:val="22"/>
        </w:rPr>
      </w:pPr>
      <w:commentRangeStart w:id="827"/>
      <w:del w:id="828" w:author="Microsoft Office User" w:date="2021-05-06T17:47:00Z">
        <w:r w:rsidRPr="005B538C" w:rsidDel="009152CD">
          <w:rPr>
            <w:rFonts w:ascii="Arial" w:eastAsia="Times New Roman" w:hAnsi="Arial" w:cs="Arial"/>
            <w:sz w:val="22"/>
            <w:szCs w:val="22"/>
          </w:rPr>
          <w:delText xml:space="preserve">Neurons throughout the auditory </w:delText>
        </w:r>
        <w:commentRangeEnd w:id="827"/>
        <w:r w:rsidRPr="005B538C" w:rsidDel="009152CD">
          <w:rPr>
            <w:rFonts w:ascii="Arial" w:eastAsia="Times New Roman" w:hAnsi="Arial" w:cs="Arial"/>
            <w:sz w:val="22"/>
            <w:szCs w:val="22"/>
          </w:rPr>
          <w:commentReference w:id="827"/>
        </w:r>
        <w:r w:rsidRPr="005B538C" w:rsidDel="009152CD">
          <w:rPr>
            <w:rFonts w:ascii="Arial" w:eastAsia="Times New Roman" w:hAnsi="Arial" w:cs="Arial"/>
            <w:sz w:val="22"/>
            <w:szCs w:val="22"/>
          </w:rPr>
          <w:delText>system adapt to the statistics of the acoustic environment, including distribution of stimuli over time</w:delText>
        </w:r>
        <w:r w:rsidR="00D060D9" w:rsidDel="009152CD">
          <w:rPr>
            <w:rFonts w:ascii="Arial" w:eastAsia="Times New Roman" w:hAnsi="Arial" w:cs="Arial"/>
            <w:sz w:val="22"/>
            <w:szCs w:val="22"/>
          </w:rPr>
          <w:fldChar w:fldCharType="begin" w:fldLock="1"/>
        </w:r>
        <w:r w:rsidR="009152CD" w:rsidRPr="002C0B65" w:rsidDel="009152CD">
          <w:rPr>
            <w:rFonts w:ascii="Arial" w:eastAsia="Times New Roman" w:hAnsi="Arial" w:cs="Arial"/>
            <w:sz w:val="22"/>
            <w:szCs w:val="22"/>
          </w:rPr>
          <w:delInstrText>ADDIN CSL_CITATION {"citationItems":[{"id":"ITEM-1","itemData":{"DOI":"10.1038/nn1032","ISSN":"10976256","PMID":"12652303","abstract":"The ability to detect rare auditory events can be critical for survival. We report here that neurons in cat primary auditory cortex (A1) responded more strongly to a rarely presented sound than to the same sound when it was common. For the rare stimuli, we used both frequency and amplitude deviants. Moreover, some A1 neurons showed hyperacuity for frequency deviants - a frequency resolution one order of magnitude better than receptive field widths in A1. In contrast, auditory thalamic neurons were insensitive to the probability of frequency deviants. These phenomena resulted from stimulus-specific adaptation in A1, which may be a single-neuron correlate of an extensively studied cortical potential - mismatch negativity - that is evoked by rare sounds. Our results thus indicate that A1 neurons, in addition to processing the acoustic features of sounds, may also be involved in sensory memory and novelty detection.","author":[{"dropping-particle":"","family":"Ulanovsky","given":"Nachum","non-dropping-particle":"","parse-names":false,"suffix":""},{"dropping-particle":"","family":"Las","given":"Liora","non-dropping-particle":"","parse-names":false,"suffix":""},{"dropping-particle":"","family":"Nelken","given":"Israel","non-dropping-particle":"","parse-names":false,"suffix":""}],"container-title":"Nature Neuroscience","id":"ITEM-1","issue":"4","issued":{"date-parts":[["2003","4","1"]]},"page":"391-398","publisher":"Nature Publishing Group","title":"Processing of low-probability sounds by cortical neurons","type":"article-journal","volume":"6"},"uris":["http://www.mendeley.com/documents/?uuid=ba22d06d-7467-4c63-a821-9c8fff7f5afe"]},{"id":"ITEM-2","itemData":{"DOI":"10.1093/cercor/bhw083","ISSN":"14602199","PMID":"27095823","abstract":"Natural sounds exhibit statistical variation in their spectrotemporal structure. This variation is central to identification of unique environmental sounds and to vocal communication. Using limited resources, the auditory system must create a faithful representation of sounds across the full range of variation in temporal statistics. Imaging studies in humans demonstrated that the auditory cortex is sensitive to temporal correlations. However, the mechanisms by which the auditory cortex represents the spectrotemporal structure of sounds and how neuronal activity adjusts to vastly different statistics remain poorly understood. In this study, we recorded responses of neurons in the primary auditory cortex of awake rats to sounds with systematically varied temporal correlation, to determine whether and how this feature alters sound encoding. Neuronal responses adapted to changing stimulus temporal correlation. This adaptation was mediated by a change in the firing rate gain of neuronal responses rather than their spectrotemporal properties. This gain adaptation allowed neurons to maintain similar firing rates across stimuli with different statistics, preserving their ability to efficiently encode temporal modulation. This dynamic gain control mechanism may underlie comprehension of vocalizations and other natural sounds under different contexts, subject to distortions in temporal correlation structure via stretching or compression.","author":[{"dropping-particle":"","family":"Natan","given":"Ryan G.","non-dropping-particle":"","parse-names":false,"suffix":""},{"dropping-particle":"","family":"Carruthers","given":"Isaac M.","non-dropping-particle":"","parse-names":false,"suffix":""},{"dropping-particle":"","family":"Mwilambwe-Tshilobo","given":"Laetitia","non-dropping-particle":"","parse-names":false,"suffix":""},{"dropping-particle":"","family":"Geffen","given":"Maria N.","non-dropping-particle":"","parse-names":false,"suffix":""}],"container-title":"Cerebral cortex (New York, N.Y. : 1991)","id":"ITEM-2","issue":"3","issued":{"date-parts":[["2017"]]},"page":"2385-2402","title":"Gain Control in the Auditory Cortex Evoked by Changing Temporal Correlation of Sounds","type":"article-journal","volume":"27"},"uris":["http://www.mendeley.com/documents/?uuid=23086abd-7b71-43e6-b9b6-25fd7b2f0580"]}],"mendeley":{"formattedCitation":"[30,31]","plainTextFormattedCitation":"[30,31]","previouslyFormattedCitation":"[29,30]"},"properties":{"noteIndex":0},"schema":"https://github.com/citation-style-language/schema/raw/master/csl-citation.json"}</w:delInstrText>
        </w:r>
        <w:r w:rsidR="00D060D9" w:rsidDel="009152CD">
          <w:rPr>
            <w:rFonts w:ascii="Arial" w:eastAsia="Times New Roman" w:hAnsi="Arial" w:cs="Arial"/>
            <w:sz w:val="22"/>
            <w:szCs w:val="22"/>
          </w:rPr>
          <w:fldChar w:fldCharType="separate"/>
        </w:r>
        <w:r w:rsidR="009152CD" w:rsidRPr="002C0B65" w:rsidDel="009152CD">
          <w:rPr>
            <w:rFonts w:ascii="Arial" w:eastAsia="Times New Roman" w:hAnsi="Arial" w:cs="Arial"/>
            <w:noProof/>
            <w:sz w:val="22"/>
            <w:szCs w:val="22"/>
          </w:rPr>
          <w:delText>[30,31]</w:delText>
        </w:r>
        <w:r w:rsidR="00D060D9" w:rsidDel="009152CD">
          <w:rPr>
            <w:rFonts w:ascii="Arial" w:eastAsia="Times New Roman" w:hAnsi="Arial" w:cs="Arial"/>
            <w:sz w:val="22"/>
            <w:szCs w:val="22"/>
          </w:rPr>
          <w:fldChar w:fldCharType="end"/>
        </w:r>
        <w:r w:rsidRPr="005B538C" w:rsidDel="009152CD">
          <w:rPr>
            <w:rFonts w:ascii="Arial" w:eastAsia="Times New Roman" w:hAnsi="Arial" w:cs="Arial"/>
            <w:sz w:val="22"/>
            <w:szCs w:val="22"/>
          </w:rPr>
          <w:delText xml:space="preserve"> and more complex sound patterns</w:delText>
        </w:r>
        <w:r w:rsidR="00D060D9" w:rsidDel="009152CD">
          <w:rPr>
            <w:rFonts w:ascii="Arial" w:eastAsia="Times New Roman" w:hAnsi="Arial" w:cs="Arial"/>
            <w:sz w:val="22"/>
            <w:szCs w:val="22"/>
          </w:rPr>
          <w:fldChar w:fldCharType="begin" w:fldLock="1"/>
        </w:r>
        <w:r w:rsidR="009152CD" w:rsidDel="009152CD">
          <w:rPr>
            <w:rFonts w:ascii="Arial" w:eastAsia="Times New Roman" w:hAnsi="Arial" w:cs="Arial"/>
            <w:sz w:val="22"/>
            <w:szCs w:val="22"/>
          </w:rPr>
          <w:delInstrText>ADDIN CSL_CITATION {"citationItems":[{"id":"ITEM-1","itemData":{"DOI":"10.1523/ENEURO.0205-20.2020","ISSN":"23732822","PMID":"33109632","abstract":"An important step toward understanding how the brain represents complex natural sounds is to develop accu-rate models of auditory coding by single neurons. A commonly used model is the linear-nonlinear spectro-temporal receptive field (STRF; LN model). The LN model accounts for many features of auditory tuning, but it cannot account for long-lasting effects of sensory context on sound-evoked activity. Two mechanisms that may support these contextual effects are short-term plasticity (STP) and contrast-dependent gain control (GC), which have inspired expanded versions of the LN model. Both models improve performance over the LN model, but they have never been compared directly. Thus, it is unclear whether they account for distinct processes or describe one phenomenon in different ways. To address this question, we recorded activity of neurons in primary auditory cortex (A1) of awake ferrets during presentation of natural sounds. We then fit models incorporating one nonlinear mechanism (GC or STP) or both (GC+STP) using this single dataset, and measured the correlation between the models’ predictions and the recorded neural activity. Both the STP and GC models performed significantly better than the LN model, but the GC+STP model outperformed both individu-al models. We also quantified the equivalence of STP and GC model predictions and found only modest simi-larity. Consistent results were observed for a dataset collected in clean and noisy acoustic contexts. These results establish general methods for evaluating the equivalence of arbitrarily complex encoding models and suggest that the STP and GC models describe complementary processes in the auditory system.","author":[{"dropping-particle":"","family":"Pennington","given":"Jacob R.","non-dropping-particle":"","parse-names":false,"suffix":""},{"dropping-particle":"V.","family":"David","given":"Stephen","non-dropping-particle":"","parse-names":false,"suffix":""}],"container-title":"eNeuro","id":"ITEM-1","issue":"6","issued":{"date-parts":[["2020","11","1"]]},"page":"1-17","publisher":"Society for Neuroscience","title":"Complementary effects of adaptation and gain control on sound encoding in primary auditory cortex","type":"article-journal","volume":"7"},"uris":["http://www.mendeley.com/documents/?uuid=9c9e6bc8-706b-4e60-9129-18a69a18dd92"]}],"mendeley":{"formattedCitation":"[32]","plainTextFormattedCitation":"[32]","previouslyFormattedCitation":"[31]"},"properties":{"noteIndex":0},"schema":"https://github.com/citation-style-language/schema/raw/master/csl-citation.json"}</w:delInstrText>
        </w:r>
        <w:r w:rsidR="00D060D9" w:rsidDel="009152CD">
          <w:rPr>
            <w:rFonts w:ascii="Arial" w:eastAsia="Times New Roman" w:hAnsi="Arial" w:cs="Arial"/>
            <w:sz w:val="22"/>
            <w:szCs w:val="22"/>
          </w:rPr>
          <w:fldChar w:fldCharType="separate"/>
        </w:r>
        <w:r w:rsidR="009152CD" w:rsidRPr="009152CD" w:rsidDel="009152CD">
          <w:rPr>
            <w:rFonts w:ascii="Arial" w:eastAsia="Times New Roman" w:hAnsi="Arial" w:cs="Arial"/>
            <w:noProof/>
            <w:sz w:val="22"/>
            <w:szCs w:val="22"/>
          </w:rPr>
          <w:delText>[32]</w:delText>
        </w:r>
        <w:r w:rsidR="00D060D9" w:rsidDel="009152CD">
          <w:rPr>
            <w:rFonts w:ascii="Arial" w:eastAsia="Times New Roman" w:hAnsi="Arial" w:cs="Arial"/>
            <w:sz w:val="22"/>
            <w:szCs w:val="22"/>
          </w:rPr>
          <w:fldChar w:fldCharType="end"/>
        </w:r>
        <w:r w:rsidRPr="005B538C" w:rsidDel="009152CD">
          <w:rPr>
            <w:rFonts w:ascii="Arial" w:eastAsia="Times New Roman" w:hAnsi="Arial" w:cs="Arial"/>
            <w:sz w:val="22"/>
            <w:szCs w:val="22"/>
          </w:rPr>
          <w:delText>. In this study, we focused on contrast gain control as a fundamental statistical adaptation that relates to efficient coding</w:delText>
        </w:r>
        <w:r w:rsidR="00225349" w:rsidDel="009152CD">
          <w:rPr>
            <w:rFonts w:ascii="Arial" w:eastAsia="Times New Roman" w:hAnsi="Arial" w:cs="Arial"/>
            <w:sz w:val="22"/>
            <w:szCs w:val="22"/>
          </w:rPr>
          <w:delText>.</w:delText>
        </w:r>
        <w:r w:rsidRPr="005B538C" w:rsidDel="009152CD">
          <w:rPr>
            <w:rFonts w:ascii="Arial" w:eastAsia="Times New Roman" w:hAnsi="Arial" w:cs="Arial"/>
            <w:sz w:val="22"/>
            <w:szCs w:val="22"/>
          </w:rPr>
          <w:delText xml:space="preserve"> </w:delText>
        </w:r>
        <w:commentRangeStart w:id="829"/>
        <w:r w:rsidR="006626B3" w:rsidRPr="005B538C" w:rsidDel="009152CD">
          <w:rPr>
            <w:rFonts w:ascii="Arial" w:eastAsia="Times New Roman" w:hAnsi="Arial" w:cs="Arial"/>
            <w:sz w:val="22"/>
            <w:szCs w:val="22"/>
          </w:rPr>
          <w:delText xml:space="preserve">Contrast </w:delText>
        </w:r>
        <w:r w:rsidR="006626B3" w:rsidDel="009152CD">
          <w:rPr>
            <w:rFonts w:ascii="Arial" w:eastAsia="Times New Roman" w:hAnsi="Arial" w:cs="Arial"/>
            <w:sz w:val="22"/>
            <w:szCs w:val="22"/>
          </w:rPr>
          <w:delText>gain control</w:delText>
        </w:r>
        <w:r w:rsidR="006626B3" w:rsidRPr="005B538C" w:rsidDel="009152CD">
          <w:rPr>
            <w:rFonts w:ascii="Arial" w:eastAsia="Times New Roman" w:hAnsi="Arial" w:cs="Arial"/>
            <w:sz w:val="22"/>
            <w:szCs w:val="22"/>
          </w:rPr>
          <w:delText xml:space="preserve"> </w:delText>
        </w:r>
        <w:commentRangeEnd w:id="829"/>
        <w:r w:rsidR="006626B3" w:rsidRPr="005B538C" w:rsidDel="009152CD">
          <w:rPr>
            <w:rFonts w:ascii="Arial" w:eastAsia="Times New Roman" w:hAnsi="Arial" w:cs="Arial"/>
            <w:sz w:val="22"/>
            <w:szCs w:val="22"/>
          </w:rPr>
          <w:commentReference w:id="829"/>
        </w:r>
        <w:r w:rsidR="006626B3" w:rsidDel="009152CD">
          <w:rPr>
            <w:rFonts w:ascii="Arial" w:eastAsia="Times New Roman" w:hAnsi="Arial" w:cs="Arial"/>
            <w:sz w:val="22"/>
            <w:szCs w:val="22"/>
          </w:rPr>
          <w:delText>is present at</w:delText>
        </w:r>
        <w:r w:rsidR="006626B3" w:rsidRPr="005B538C" w:rsidDel="009152CD">
          <w:rPr>
            <w:rFonts w:ascii="Arial" w:eastAsia="Times New Roman" w:hAnsi="Arial" w:cs="Arial"/>
            <w:sz w:val="22"/>
            <w:szCs w:val="22"/>
          </w:rPr>
          <w:delText xml:space="preserve"> multiple stages in the auditory system, </w:delText>
        </w:r>
        <w:r w:rsidR="006626B3" w:rsidDel="009152CD">
          <w:rPr>
            <w:rFonts w:ascii="Arial" w:eastAsia="Times New Roman" w:hAnsi="Arial" w:cs="Arial"/>
            <w:sz w:val="22"/>
            <w:szCs w:val="22"/>
          </w:rPr>
          <w:delText>increasing in magnitude from the auditory nerve</w:delText>
        </w:r>
        <w:r w:rsidR="00225349" w:rsidDel="009152CD">
          <w:rPr>
            <w:rFonts w:ascii="Arial" w:eastAsia="Times New Roman" w:hAnsi="Arial" w:cs="Arial"/>
            <w:sz w:val="22"/>
            <w:szCs w:val="22"/>
          </w:rPr>
          <w:delText xml:space="preserve"> to</w:delText>
        </w:r>
        <w:r w:rsidR="006626B3" w:rsidDel="009152CD">
          <w:rPr>
            <w:rFonts w:ascii="Arial" w:eastAsia="Times New Roman" w:hAnsi="Arial" w:cs="Arial"/>
            <w:sz w:val="22"/>
            <w:szCs w:val="22"/>
          </w:rPr>
          <w:delText xml:space="preserve"> inferior colliculus, auditory thalamus and auditory cortex</w:delText>
        </w:r>
        <w:r w:rsidR="006626B3" w:rsidDel="009152CD">
          <w:rPr>
            <w:rFonts w:ascii="Arial" w:eastAsia="Times New Roman" w:hAnsi="Arial" w:cs="Arial"/>
            <w:sz w:val="22"/>
            <w:szCs w:val="22"/>
          </w:rPr>
          <w:fldChar w:fldCharType="begin" w:fldLock="1"/>
        </w:r>
        <w:r w:rsidR="009152CD" w:rsidDel="009152CD">
          <w:rPr>
            <w:rFonts w:ascii="Arial" w:eastAsia="Times New Roman" w:hAnsi="Arial" w:cs="Arial"/>
            <w:sz w:val="22"/>
            <w:szCs w:val="22"/>
          </w:rPr>
          <w:delInstrText>ADDIN CSL_CITATION {"citationItems":[{"id":"ITEM-1","itemData":{"DOI":"10.1371/journal.pbio.1001710","ISBN":"1545-7885","ISSN":"15449173","PMID":"24265596","abstract":"Identifying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M.","non-dropping-particle":"","parse-names":false,"suffix":""}],"id":"ITEM-1","issue":"11","issued":{"date-parts":[["2013","11","12"]]},"page":"e1001710","publisher":"Public Library of Science","title":"Constructing Noise-Invariant Representations of Sound in the Auditory Pathway","type":"article-journal","volume":"11"},"uris":["http://www.mendeley.com/documents/?uuid=2a7d688c-b8a1-486b-9a1b-910622addcb3"]},{"id":"ITEM-2","itemData":{"DOI":"10.1038/s41467-019-14163-5","ISSN":"20411723","PMID":"31949136","abstract":"Neural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d91385cb-3b05-4b4f-a521-a56540f455e4"]}],"mendeley":{"formattedCitation":"[24,29]","plainTextFormattedCitation":"[24,29]","previouslyFormattedCitation":"[24,28]"},"properties":{"noteIndex":0},"schema":"https://github.com/citation-style-language/schema/raw/master/csl-citation.json"}</w:delInstrText>
        </w:r>
        <w:r w:rsidR="006626B3" w:rsidDel="009152CD">
          <w:rPr>
            <w:rFonts w:ascii="Arial" w:eastAsia="Times New Roman" w:hAnsi="Arial" w:cs="Arial"/>
            <w:sz w:val="22"/>
            <w:szCs w:val="22"/>
          </w:rPr>
          <w:fldChar w:fldCharType="separate"/>
        </w:r>
        <w:r w:rsidR="009152CD" w:rsidRPr="009152CD" w:rsidDel="009152CD">
          <w:rPr>
            <w:rFonts w:ascii="Arial" w:eastAsia="Times New Roman" w:hAnsi="Arial" w:cs="Arial"/>
            <w:noProof/>
            <w:sz w:val="22"/>
            <w:szCs w:val="22"/>
          </w:rPr>
          <w:delText>[24,29]</w:delText>
        </w:r>
        <w:r w:rsidR="006626B3" w:rsidDel="009152CD">
          <w:rPr>
            <w:rFonts w:ascii="Arial" w:eastAsia="Times New Roman" w:hAnsi="Arial" w:cs="Arial"/>
            <w:sz w:val="22"/>
            <w:szCs w:val="22"/>
          </w:rPr>
          <w:fldChar w:fldCharType="end"/>
        </w:r>
        <w:r w:rsidR="006626B3" w:rsidDel="009152CD">
          <w:rPr>
            <w:rFonts w:ascii="Arial" w:eastAsia="Times New Roman" w:hAnsi="Arial" w:cs="Arial"/>
            <w:sz w:val="22"/>
            <w:szCs w:val="22"/>
          </w:rPr>
          <w:delText xml:space="preserve"> with slower adaptation speeds in auditory cortex</w:delText>
        </w:r>
        <w:r w:rsidR="006626B3" w:rsidDel="009152CD">
          <w:rPr>
            <w:rFonts w:ascii="Arial" w:eastAsia="Times New Roman" w:hAnsi="Arial" w:cs="Arial"/>
            <w:sz w:val="22"/>
            <w:szCs w:val="22"/>
          </w:rPr>
          <w:fldChar w:fldCharType="begin" w:fldLock="1"/>
        </w:r>
        <w:r w:rsidR="007B350C" w:rsidDel="009152CD">
          <w:rPr>
            <w:rFonts w:ascii="Arial" w:eastAsia="Times New Roman" w:hAnsi="Arial" w:cs="Arial"/>
            <w:sz w:val="22"/>
            <w:szCs w:val="22"/>
          </w:rPr>
          <w:delInstrText>ADDIN CSL_CITATION {"citationItems":[{"id":"ITEM-1","itemData":{"DOI":"10.1038/s41467-019-14163-5","ISSN":"20411723","PMID":"31949136","abstract":"Neural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Communications","id":"ITEM-1","issue":"1","issued":{"date-parts":[["2020","12","1"]]},"page":"1-13","publisher":"Nature Research","title":"Neural circuits underlying auditory contrast gain control and their perceptual implications","type":"article-journal","volume":"11"},"uris":["http://www.mendeley.com/documents/?uuid=d91385cb-3b05-4b4f-a521-a56540f455e4"]}],"mendeley":{"formattedCitation":"[24]","plainTextFormattedCitation":"[24]","previouslyFormattedCitation":"[24]"},"properties":{"noteIndex":0},"schema":"https://github.com/citation-style-language/schema/raw/master/csl-citation.json"}</w:delInstrText>
        </w:r>
        <w:r w:rsidR="006626B3" w:rsidDel="009152CD">
          <w:rPr>
            <w:rFonts w:ascii="Arial" w:eastAsia="Times New Roman" w:hAnsi="Arial" w:cs="Arial"/>
            <w:sz w:val="22"/>
            <w:szCs w:val="22"/>
          </w:rPr>
          <w:fldChar w:fldCharType="separate"/>
        </w:r>
        <w:r w:rsidR="007B350C" w:rsidRPr="007B350C" w:rsidDel="009152CD">
          <w:rPr>
            <w:rFonts w:ascii="Arial" w:eastAsia="Times New Roman" w:hAnsi="Arial" w:cs="Arial"/>
            <w:noProof/>
            <w:sz w:val="22"/>
            <w:szCs w:val="22"/>
          </w:rPr>
          <w:delText>[24]</w:delText>
        </w:r>
        <w:r w:rsidR="006626B3" w:rsidDel="009152CD">
          <w:rPr>
            <w:rFonts w:ascii="Arial" w:eastAsia="Times New Roman" w:hAnsi="Arial" w:cs="Arial"/>
            <w:sz w:val="22"/>
            <w:szCs w:val="22"/>
          </w:rPr>
          <w:fldChar w:fldCharType="end"/>
        </w:r>
        <w:r w:rsidR="006626B3" w:rsidRPr="005B538C" w:rsidDel="009152CD">
          <w:rPr>
            <w:rFonts w:ascii="Arial" w:eastAsia="Times New Roman" w:hAnsi="Arial" w:cs="Arial"/>
            <w:sz w:val="22"/>
            <w:szCs w:val="22"/>
          </w:rPr>
          <w:delText xml:space="preserve">. </w:delText>
        </w:r>
      </w:del>
      <w:ins w:id="830" w:author="Maria Neimark Geffen" w:date="2021-05-04T15:02:00Z">
        <w:del w:id="831" w:author="Microsoft Office User" w:date="2021-05-06T17:47:00Z">
          <w:r w:rsidR="00E07A9C" w:rsidDel="009152CD">
            <w:rPr>
              <w:rFonts w:ascii="Arial" w:eastAsia="Times New Roman" w:hAnsi="Arial" w:cs="Arial"/>
              <w:sz w:val="22"/>
              <w:szCs w:val="22"/>
            </w:rPr>
            <w:delText>Here, w</w:delText>
          </w:r>
        </w:del>
      </w:ins>
      <w:ins w:id="832" w:author="Maria Neimark Geffen" w:date="2021-05-04T15:01:00Z">
        <w:del w:id="833" w:author="Microsoft Office User" w:date="2021-05-06T17:47:00Z">
          <w:r w:rsidR="00E07A9C" w:rsidDel="009152CD">
            <w:rPr>
              <w:rFonts w:ascii="Arial" w:eastAsia="Times New Roman" w:hAnsi="Arial" w:cs="Arial"/>
              <w:sz w:val="22"/>
              <w:szCs w:val="22"/>
            </w:rPr>
            <w:delText xml:space="preserve">e selected a task that required the auditory cortex (Figure X), and the resulting psychometric measurements were consistent with neuronal responses in the cortex. </w:delText>
          </w:r>
        </w:del>
      </w:ins>
      <w:ins w:id="834" w:author="Maria Neimark Geffen" w:date="2021-05-04T15:35:00Z">
        <w:del w:id="835" w:author="Microsoft Office User" w:date="2021-05-06T17:47:00Z">
          <w:r w:rsidR="00FA3D69" w:rsidDel="009152CD">
            <w:rPr>
              <w:rFonts w:ascii="Arial" w:eastAsia="Times New Roman" w:hAnsi="Arial" w:cs="Arial"/>
              <w:sz w:val="22"/>
              <w:szCs w:val="22"/>
            </w:rPr>
            <w:delText>Our work provides for a blueprint for future studies testing the role of specific forms of adaptation to stimulus statistics in perception. It</w:delText>
          </w:r>
        </w:del>
      </w:ins>
      <w:ins w:id="836" w:author="Maria Neimark Geffen" w:date="2021-05-04T15:01:00Z">
        <w:del w:id="837" w:author="Microsoft Office User" w:date="2021-05-06T17:47:00Z">
          <w:r w:rsidR="00E07A9C" w:rsidDel="009152CD">
            <w:rPr>
              <w:rFonts w:ascii="Arial" w:eastAsia="Times New Roman" w:hAnsi="Arial" w:cs="Arial"/>
              <w:sz w:val="22"/>
              <w:szCs w:val="22"/>
            </w:rPr>
            <w:delText xml:space="preserve"> is plausible that </w:delText>
          </w:r>
        </w:del>
      </w:ins>
      <w:ins w:id="838" w:author="Maria Neimark Geffen" w:date="2021-05-04T15:02:00Z">
        <w:del w:id="839" w:author="Microsoft Office User" w:date="2021-05-06T17:47:00Z">
          <w:r w:rsidR="00E07A9C" w:rsidDel="009152CD">
            <w:rPr>
              <w:rFonts w:ascii="Arial" w:eastAsia="Times New Roman" w:hAnsi="Arial" w:cs="Arial"/>
              <w:sz w:val="22"/>
              <w:szCs w:val="22"/>
            </w:rPr>
            <w:delText xml:space="preserve">performance in </w:delText>
          </w:r>
        </w:del>
      </w:ins>
      <w:ins w:id="840" w:author="Maria Neimark Geffen" w:date="2021-05-04T15:35:00Z">
        <w:del w:id="841" w:author="Microsoft Office User" w:date="2021-05-06T17:47:00Z">
          <w:r w:rsidR="00FB7F9F" w:rsidDel="009152CD">
            <w:rPr>
              <w:rFonts w:ascii="Arial" w:eastAsia="Times New Roman" w:hAnsi="Arial" w:cs="Arial"/>
              <w:sz w:val="22"/>
              <w:szCs w:val="22"/>
            </w:rPr>
            <w:delText>tasks that rely on simpler statistics</w:delText>
          </w:r>
        </w:del>
      </w:ins>
      <w:ins w:id="842" w:author="Maria Neimark Geffen" w:date="2021-05-04T15:02:00Z">
        <w:del w:id="843" w:author="Microsoft Office User" w:date="2021-05-06T17:47:00Z">
          <w:r w:rsidR="00E07A9C" w:rsidDel="009152CD">
            <w:rPr>
              <w:rFonts w:ascii="Arial" w:eastAsia="Times New Roman" w:hAnsi="Arial" w:cs="Arial"/>
              <w:sz w:val="22"/>
              <w:szCs w:val="22"/>
            </w:rPr>
            <w:delText xml:space="preserve"> would rely on </w:delText>
          </w:r>
          <w:r w:rsidR="00A901FE" w:rsidDel="009152CD">
            <w:rPr>
              <w:rFonts w:ascii="Arial" w:eastAsia="Times New Roman" w:hAnsi="Arial" w:cs="Arial"/>
              <w:sz w:val="22"/>
              <w:szCs w:val="22"/>
            </w:rPr>
            <w:delText xml:space="preserve">adaptation in </w:delText>
          </w:r>
          <w:r w:rsidR="00E07A9C" w:rsidDel="009152CD">
            <w:rPr>
              <w:rFonts w:ascii="Arial" w:eastAsia="Times New Roman" w:hAnsi="Arial" w:cs="Arial"/>
              <w:sz w:val="22"/>
              <w:szCs w:val="22"/>
            </w:rPr>
            <w:delText>sub-cortical areas</w:delText>
          </w:r>
        </w:del>
      </w:ins>
      <w:ins w:id="844" w:author="Maria Neimark Geffen" w:date="2021-05-04T15:03:00Z">
        <w:del w:id="845" w:author="Microsoft Office User" w:date="2021-05-06T17:47:00Z">
          <w:r w:rsidR="00A901FE" w:rsidDel="009152CD">
            <w:rPr>
              <w:rFonts w:ascii="Arial" w:eastAsia="Times New Roman" w:hAnsi="Arial" w:cs="Arial"/>
              <w:sz w:val="22"/>
              <w:szCs w:val="22"/>
            </w:rPr>
            <w:delText>.</w:delText>
          </w:r>
        </w:del>
      </w:ins>
      <w:ins w:id="846" w:author="Maria Neimark Geffen" w:date="2021-05-04T15:02:00Z">
        <w:del w:id="847" w:author="Microsoft Office User" w:date="2021-05-06T17:47:00Z">
          <w:r w:rsidR="00E07A9C" w:rsidDel="009152CD">
            <w:rPr>
              <w:rFonts w:ascii="Arial" w:eastAsia="Times New Roman" w:hAnsi="Arial" w:cs="Arial"/>
              <w:sz w:val="22"/>
              <w:szCs w:val="22"/>
            </w:rPr>
            <w:delText xml:space="preserve"> </w:delText>
          </w:r>
        </w:del>
      </w:ins>
    </w:p>
    <w:p w14:paraId="0443FCE4" w14:textId="5FF65DC3" w:rsidR="00FB7F9F" w:rsidDel="009152CD" w:rsidRDefault="00FB7F9F">
      <w:pPr>
        <w:ind w:firstLine="720"/>
        <w:jc w:val="both"/>
        <w:rPr>
          <w:ins w:id="848" w:author="Maria Neimark Geffen" w:date="2021-05-04T15:33:00Z"/>
          <w:del w:id="849" w:author="Microsoft Office User" w:date="2021-05-06T17:47:00Z"/>
          <w:rFonts w:ascii="Arial" w:eastAsia="Times New Roman" w:hAnsi="Arial" w:cs="Arial"/>
          <w:sz w:val="22"/>
          <w:szCs w:val="22"/>
        </w:rPr>
        <w:pPrChange w:id="850" w:author="Maria Neimark Geffen" w:date="2021-05-04T15:35:00Z">
          <w:pPr>
            <w:jc w:val="both"/>
          </w:pPr>
        </w:pPrChange>
      </w:pPr>
    </w:p>
    <w:p w14:paraId="6091457D" w14:textId="6F2CFD4A" w:rsidR="009D3E37" w:rsidRPr="009D3E37" w:rsidDel="009152CD" w:rsidRDefault="009D3E37">
      <w:pPr>
        <w:jc w:val="both"/>
        <w:rPr>
          <w:ins w:id="851" w:author="Maria Neimark Geffen" w:date="2021-05-04T15:00:00Z"/>
          <w:del w:id="852" w:author="Microsoft Office User" w:date="2021-05-06T17:47:00Z"/>
          <w:rFonts w:ascii="Arial" w:eastAsia="Times New Roman" w:hAnsi="Arial" w:cs="Arial"/>
          <w:i/>
          <w:iCs/>
          <w:sz w:val="22"/>
          <w:szCs w:val="22"/>
          <w:rPrChange w:id="853" w:author="Maria Neimark Geffen" w:date="2021-05-04T15:33:00Z">
            <w:rPr>
              <w:ins w:id="854" w:author="Maria Neimark Geffen" w:date="2021-05-04T15:00:00Z"/>
              <w:del w:id="855" w:author="Microsoft Office User" w:date="2021-05-06T17:47:00Z"/>
              <w:rFonts w:ascii="Arial" w:eastAsia="Times New Roman" w:hAnsi="Arial" w:cs="Arial"/>
              <w:sz w:val="22"/>
              <w:szCs w:val="22"/>
            </w:rPr>
          </w:rPrChange>
        </w:rPr>
        <w:pPrChange w:id="856" w:author="Maria Neimark Geffen" w:date="2021-05-04T15:33:00Z">
          <w:pPr>
            <w:ind w:firstLine="720"/>
            <w:jc w:val="both"/>
          </w:pPr>
        </w:pPrChange>
      </w:pPr>
      <w:ins w:id="857" w:author="Maria Neimark Geffen" w:date="2021-05-04T15:33:00Z">
        <w:del w:id="858" w:author="Microsoft Office User" w:date="2021-05-06T17:47:00Z">
          <w:r w:rsidRPr="009D3E37" w:rsidDel="009152CD">
            <w:rPr>
              <w:rFonts w:ascii="Arial" w:eastAsia="Times New Roman" w:hAnsi="Arial" w:cs="Arial"/>
              <w:i/>
              <w:iCs/>
              <w:sz w:val="22"/>
              <w:szCs w:val="22"/>
              <w:rPrChange w:id="859" w:author="Maria Neimark Geffen" w:date="2021-05-04T15:33:00Z">
                <w:rPr>
                  <w:rFonts w:ascii="Arial" w:eastAsia="Times New Roman" w:hAnsi="Arial" w:cs="Arial"/>
                  <w:sz w:val="22"/>
                  <w:szCs w:val="22"/>
                </w:rPr>
              </w:rPrChange>
            </w:rPr>
            <w:delText>The role of auditory cortex.</w:delText>
          </w:r>
        </w:del>
      </w:ins>
    </w:p>
    <w:p w14:paraId="43974C48" w14:textId="05A03231" w:rsidR="008133D7" w:rsidDel="009152CD" w:rsidRDefault="00C13489" w:rsidP="008133D7">
      <w:pPr>
        <w:ind w:firstLine="720"/>
        <w:jc w:val="both"/>
        <w:rPr>
          <w:del w:id="860" w:author="Microsoft Office User" w:date="2021-05-06T17:47:00Z"/>
          <w:moveTo w:id="861" w:author="Maria Neimark Geffen" w:date="2021-05-04T15:05:00Z"/>
          <w:rFonts w:ascii="Arial" w:eastAsia="Times New Roman" w:hAnsi="Arial" w:cs="Arial"/>
          <w:sz w:val="22"/>
          <w:szCs w:val="22"/>
        </w:rPr>
      </w:pPr>
      <w:ins w:id="862" w:author="Maria Neimark Geffen" w:date="2021-05-04T15:03:00Z">
        <w:del w:id="863" w:author="Microsoft Office User" w:date="2021-05-06T17:47:00Z">
          <w:r w:rsidDel="009152CD">
            <w:rPr>
              <w:rFonts w:ascii="Arial" w:eastAsia="Times New Roman" w:hAnsi="Arial" w:cs="Arial"/>
              <w:sz w:val="22"/>
              <w:szCs w:val="22"/>
            </w:rPr>
            <w:delText>The role of auditory cortex in auditory behavior has been subject of debate. A number of prior studies found that auditory cortex was not required for relatively simple behavioral tasks su</w:delText>
          </w:r>
        </w:del>
      </w:ins>
      <w:ins w:id="864" w:author="Maria Neimark Geffen" w:date="2021-05-04T15:04:00Z">
        <w:del w:id="865" w:author="Microsoft Office User" w:date="2021-05-06T17:47:00Z">
          <w:r w:rsidDel="009152CD">
            <w:rPr>
              <w:rFonts w:ascii="Arial" w:eastAsia="Times New Roman" w:hAnsi="Arial" w:cs="Arial"/>
              <w:sz w:val="22"/>
              <w:szCs w:val="22"/>
            </w:rPr>
            <w:delText>ch as frequency discrimination or detection (REF). Other studies were able to identify a more specific function for the auditory cortex in behavior</w:delText>
          </w:r>
        </w:del>
      </w:ins>
      <w:ins w:id="866" w:author="Maria Neimark Geffen" w:date="2021-05-04T15:05:00Z">
        <w:del w:id="867" w:author="Microsoft Office User" w:date="2021-05-06T17:47:00Z">
          <w:r w:rsidR="008133D7" w:rsidDel="009152CD">
            <w:rPr>
              <w:rFonts w:ascii="Arial" w:eastAsia="Times New Roman" w:hAnsi="Arial" w:cs="Arial"/>
              <w:sz w:val="22"/>
              <w:szCs w:val="22"/>
            </w:rPr>
            <w:delText xml:space="preserve">, </w:delText>
          </w:r>
        </w:del>
      </w:ins>
      <w:moveToRangeStart w:id="868" w:author="Maria Neimark Geffen" w:date="2021-05-04T15:05:00Z" w:name="move71033138"/>
      <w:moveTo w:id="869" w:author="Maria Neimark Geffen" w:date="2021-05-04T15:05:00Z">
        <w:del w:id="870" w:author="Microsoft Office User" w:date="2021-05-06T17:47:00Z">
          <w:r w:rsidR="008133D7" w:rsidDel="009152CD">
            <w:rPr>
              <w:rFonts w:ascii="Arial" w:eastAsia="Times New Roman" w:hAnsi="Arial" w:cs="Arial"/>
              <w:sz w:val="22"/>
              <w:szCs w:val="22"/>
            </w:rPr>
            <w:fldChar w:fldCharType="begin" w:fldLock="1"/>
          </w:r>
        </w:del>
      </w:moveTo>
      <w:del w:id="871" w:author="Microsoft Office User" w:date="2021-05-06T17:47:00Z">
        <w:r w:rsidR="009152CD" w:rsidDel="009152CD">
          <w:rPr>
            <w:rFonts w:ascii="Arial" w:eastAsia="Times New Roman" w:hAnsi="Arial" w:cs="Arial"/>
            <w:sz w:val="22"/>
            <w:szCs w:val="22"/>
          </w:rPr>
          <w:delInstrText>ADDIN CSL_CITATION {"citationItems":[{"id":"ITEM-1","itemData":{"abstract":"Talwar, Sanjiv K., Pawel G. Musial, and George L. Gerstein. Role of mammalian auditory cortex in the perception of elementary sound properties. J Neurophysiol 85: 2350-2358, 2001. Studies in several mammalian species have demonstrated that bilateral ablations of the auditory cortex have little effect on simple sound intensity and frequency based behaviors. In the rat, for example, early experiments have shown that auditory ablations result in virtually no effect on the rat's ability to either detect tones or discriminate frequencies. Such lesion experiments, however, typically examine an animal's performance some time after recovery from ablation surgery. As such, they demonstrate that the cortex is not essential for simple auditory behaviors in the long run. Our study further explores the role of cortex in basic auditory perception by examining whether the cortex is normally involved in these behaviors. In these experiments we reversibly inactivated the rat primary auditory cortex (AI) using the GABA agonist muscimol, while the animals performed a simple auditory task. At the same time we monitored the rat's auditory activity by recording auditory evoked potentials (AEP) from the cortical surface. In contrast to lesion studies, the rapid time course of these experimental conditions preclude reorganization of the auditory system that might otherwise compensate for the loss of cortical processing. Soon after bilateral muscimol application to their AI region, our rats exhibited an acute and profound inability to detect tones. After a few hours this state was followed by a gradual recovery of normal hearing, first of tone detection and, much later, of the ability to discriminate frequencies. Surface muscimol application, at the same time, drastically altered the normal rat AEP. Some of the normal AEP components vanished nearly instantaneously to unveil an underlying wave-form, whose size was related to the severity of accompanying behavioral deficits. These results strongly suggest that the cortex is directly involved in basic acoustic processing. Along with observations from accompanying multiunit experiments that related the AEP to AI neuronal activity, our results suggest that a critical amount of activity in the auditory cortex is necessary for normal hearing. It is likely that the involvement of the cortex in simple auditory perceptions has hitherto not been clearly understood because of underlying recovery processes that, in the long-term, safeguard …","author":[{"dropping-particle":"","family":"Talwar","given":"Sanjiv K","non-dropping-particle":"","parse-names":false,"suffix":""},{"dropping-particle":"","family":"Musial","given":"Pawel G","non-dropping-particle":"","parse-names":false,"suffix":""},{"dropping-particle":"","family":"Gerstein","given":"George L","non-dropping-particle":"","parse-names":false,"suffix":""}],"id":"ITEM-1","issued":{"date-parts":[["2001"]]},"title":"Role of Mammalian Auditory Cortex in the Perception of Elementary Sound Properties","type":"report"},"uris":["http://www.mendeley.com/documents/?uuid=7d32587d-cbd5-3373-b87c-0a71a7524af3"]},{"id":"ITEM-2","itemData":{"abstract":"When events occur at predictable instants, anticipation improves performance. Knowledge of event timing modulates motor circuits, improving response speed. By contrast, the neu-ronal mechanisms underlying changes in sensory perception due to expectation are not well understood. We have developed a novel behavioral paradigm for rats in which we manipulated expectations about sound timing. Valid expectations improved both the speed and the accuracy of subjects' performance, indicating not only improved motor preparedness but also enhanced perception. Single neuron recordings in primary auditory cortex revealed enhanced representation of sounds during periods of heightened expectation. Furthermore, we found that activity in auditory cortex was causally linked to the performance of the task, and that changes in the neuronal representation of sounds predicted performance on a trial-by-trial basis. Our results indicate that changes in neuronal representation as early as primary sensory cortex mediate the perceptual advantage conferred by temporal expectation. Attending to moments in time is a powerful cognitive mechanism for exploiting temporal structure in behaviors such as hunting moving prey or playing music in an ensemble. Anticipation of an event can influence the speed of behavioral response as well as our perception of such an event 1 , but how these improvements in perception arise from changes in neuronal activity remains largely unknown. However, it is clear that organisms can take advantage of regularities in the environment to form expectations and predictions which can be used to enhance performance. The auditory cortex is sensitive to many forms of acoustic regularity 2. For example, cortical neurons respond more strongly to rarely presented sounds embedded within a regular sequence, even when these sounds are not required to perform a task 3. In addition, changes in expectation about the frequency of a task-relevant sound modulate the activity of single neurons in auditory cortex 4. However, although temporal structure is central to the organization of sounds, our understanding of the effects of temporal expectation in the auditory system is largely limited to studies in humans 1,5 in which it is difficult to study the underlying neuronal mechanisms. In particular, we know little about whether and how auditory temporal expectation changes neuronal representations in the auditory cortex. Improved performance from temporal expectation could arise…","author":[{"dropping-particle":"","family":"Jaramillo","given":"Santiago","non-dropping-particle":"","parse-names":false,"suffix":""},{"dropping-particle":"","family":"Zador","given":"Anthony M","non-dropping-particle":"","parse-names":false,"suffix":""}],"container-title":"Nature Neuroscience","id":"ITEM-2","issued":{"date-parts":[["2010"]]},"title":"Auditory cortex mediates the perceptual effects of acoustic temporal expectation","type":"report"},"uris":["http://www.mendeley.com/documents/?uuid=5e9b0a51-6eb0-3355-85f7-b803a6e10143"]},{"id":"ITEM-3","itemData":{"DOI":"10.1016/j.neuron.2015.10.024","ISSN":"10974199","PMID":"26586181","abstract":"Animals require the ability to ignore sensory stimuli that have no consequence yet respond to the same stimuli when they become useful. However, the brain circuits that govern this flexibility in sensory processing are not well understood. Here we show in mouse primary auditory cortex (A1) that daily passive sound exposure causes a long-lasting reduction in representations of the experienced sound by layer 2/3 pyramidal cells. This habituation arises locally in A1 and involves an enhancement in inhibition and selective upregulation in the activity of somatostatin-expressing inhibitory neurons (SOM cells). Furthermore, when mice engage in sound-guided behavior, pyramidal cell excitatory responses to habituated sounds are enhanced, whereas SOM cell responses are diminished. Together, our results demonstrate the bidirectional modulation of A1 sensory representations and suggest that SOM cells gate cortical information flow based on the behavioral relevance of the stimulus.","author":[{"dropping-particle":"","family":"Kato","given":"Hiroyuki K.","non-dropping-particle":"","parse-names":false,"suffix":""},{"dropping-particle":"","family":"Gillet","given":"Shea N.","non-dropping-particle":"","parse-names":false,"suffix":""},{"dropping-particle":"","family":"Isaacson","given":"Jeffry S.","non-dropping-particle":"","parse-names":false,"suffix":""}],"container-title":"Neuron","id":"ITEM-3","issue":"5","issued":{"date-parts":[["2015","12","2"]]},"page":"1027-1039","publisher":"Cell Press","title":"Flexible Sensory Representations in Auditory Cortex Driven by Behavioral Relevance","type":"article-journal","volume":"88"},"uris":["http://www.mendeley.com/documents/?uuid=c0270de2-321e-3791-a807-a4ea2ac9cbe6"]},{"id":"ITEM-4","itemData":{"DOI":"10.1371/journal.pone.0170264","ISSN":"19326203","PMID":"28099489","abstract":"The objective of this study was to demonstrate the efficacy of acute inactivation of brain areas by cooling in the behaving ferret and to demonstrate that cooling auditory cortex produced a localisation deficit that was specific to auditory stimuli. The effect of cooling on neural activity was measured in anesthetized ferret cortex. The behavioural effect of cooling was determined in a benchmark sound localisation task in which inactivation of primary auditory cortex (A1) is known to impair performance. Cooling strongly suppressed the spontaneous and stimulusevoked firing rates of cortical neurons when the cooling loop was held at temperatures below 10?C, and this suppression was reversed when the cortical temperature recovered. Cooling of ferret auditory cortex during behavioural testing impaired sound localisation performance, with unilateral cooling producing selective deficits in the hemifield contralateral to cooling, and bilateral cooling producing deficits on both sides of space. The deficit in sound localisation induced by inactivation of A1 was not caused by motivational or locomotor changes since inactivation of A1 did not affect localisation of visual stimuli in the same context.","author":[{"dropping-particle":"","family":"Wood","given":"Katherine C.","non-dropping-particle":"","parse-names":false,"suffix":""},{"dropping-particle":"","family":"Town","given":"Stephen M.","non-dropping-particle":"","parse-names":false,"suffix":""},{"dropping-particle":"","family":"Atilgan","given":"Huriye","non-dropping-particle":"","parse-names":false,"suffix":""},{"dropping-particle":"","family":"Jones","given":"Gareth P.","non-dropping-particle":"","parse-names":false,"suffix":""},{"dropping-particle":"","family":"Bizley","given":"Jennifer K.","non-dropping-particle":"","parse-names":false,"suffix":""}],"container-title":"PLoS ONE","id":"ITEM-4","issue":"1","issued":{"date-parts":[["2017","1","1"]]},"publisher":"Public Library of Science","title":"Acute inactivation of primary auditory cortex causes a sound localisation deficit in ferrets","type":"article-journal","volume":"12"},"uris":["http://www.mendeley.com/documents/?uuid=2ee1626a-f86e-371d-a6e9-437efb58f95e"]},{"id":"ITEM-5","itemData":{"DOI":"10.1016/j.neuron.2019.09.043","abstract":"Highlights d Auditory cortex is dispensable for discrimination of dissimilar pure tones in mice d Auditory cortex is involved in a sound discrimination requiring temporal integration d Focal cortical activations bias choices in cortex-dependent discriminations d Discrimination is faster for pure tones than for optogenetic cortical activations In this study, Ceballo et al. show that targeted activation of specific neural ensembles in auditory cortex changes perceptual decisions in a difficult auditory discrimination task, although auditory cortex is not involved in easier decisions.","author":[{"dropping-particle":"","family":"Ceballo","given":"Sebastian","non-dropping-particle":"","parse-names":false,"suffix":""},{"dropping-particle":"","family":"Piwkowska","given":"Zuzanna","non-dropping-particle":"","parse-names":false,"suffix":""},{"dropping-particle":"","family":"Bourg","given":"Jacques","non-dropping-particle":"","parse-names":false,"suffix":""}],"container-title":"Neuron","id":"ITEM-5","issued":{"date-parts":[["2019"]]},"page":"1168-1179.e5","title":"Targeted Cortical Manipulation of Auditory Perception In Brief","type":"article-journal","volume":"104"},"uris":["http://www.mendeley.com/documents/?uuid=fca449b5-a5f5-34e8-8f38-28f633cb151b"]},{"id":"ITEM-6","itemData":{"DOI":"10.1038/s41467-021-21248-7","ISSN":"20411723","PMID":"33589613","abstract":"Animals exhibit innate defense behaviors in response to approaching threats cued by the dynamics of sensory inputs of various modalities. The underlying neural circuits have been mostly studied in the visual system, but remain unclear for other modalities. Here, by utilizing sounds with increasing (vs. decreasing) loudness to mimic looming (vs. receding) objects, we find that looming sounds elicit stereotypical sequential defensive reactions: freezing followed by flight. Both behaviors require the activity of auditory cortex, in particular the sustained type of responses, but are differentially mediated by corticostriatal projections primarily innervating D2 neurons in the tail of the striatum and corticocollicular projections to the superior colliculus, respectively. The behavioral transition from freezing to flight can be attributed to the differential temporal dynamics of the striatal and collicular neurons in their responses to looming sound stimuli. Our results reveal an essential role of the striatum in the innate defense control.","author":[{"dropping-particle":"","family":"Li","given":"Zhong","non-dropping-particle":"","parse-names":false,"suffix":""},{"dropping-particle":"","family":"Wei","given":"Jin Xing","non-dropping-particle":"","parse-names":false,"suffix":""},{"dropping-particle":"","family":"Zhang","given":"Guang Wei","non-dropping-particle":"","parse-names":false,"suffix":""},{"dropping-particle":"","family":"Huang","given":"Junxiang J.","non-dropping-particle":"","parse-names":false,"suffix":""},{"dropping-particle":"","family":"Zingg","given":"Brian","non-dropping-particle":"","parse-names":false,"suffix":""},{"dropping-particle":"","family":"Wang","given":"Xiyue","non-dropping-particle":"","parse-names":false,"suffix":""},{"dropping-particle":"","family":"Tao","given":"Huizhong W.","non-dropping-particle":"","parse-names":false,"suffix":""},{"dropping-particle":"","family":"Zhang","given":"Li I.","non-dropping-particle":"","parse-names":false,"suffix":""}],"container-title":"Nature Communications","id":"ITEM-6","issue":"1","issued":{"date-parts":[["2021","12","1"]]},"page":"1-13","publisher":"Nature Research","title":"Corticostriatal control of defense behavior in mice induced by auditory looming cues","type":"article-journal","volume":"12"},"uris":["http://www.mendeley.com/documents/?uuid=0e3d21c8-e52e-3ffb-aa49-2973433b4a23"]}],"mendeley":{"formattedCitation":"[33–38]","plainTextFormattedCitation":"[33–38]","previouslyFormattedCitation":"[32–37]"},"properties":{"noteIndex":0},"schema":"https://github.com/citation-style-language/schema/raw/master/csl-citation.json"}</w:delInstrText>
        </w:r>
      </w:del>
      <w:moveTo w:id="872" w:author="Maria Neimark Geffen" w:date="2021-05-04T15:05:00Z">
        <w:del w:id="873" w:author="Microsoft Office User" w:date="2021-05-06T17:47:00Z">
          <w:r w:rsidR="008133D7" w:rsidDel="009152CD">
            <w:rPr>
              <w:rFonts w:ascii="Arial" w:eastAsia="Times New Roman" w:hAnsi="Arial" w:cs="Arial"/>
              <w:sz w:val="22"/>
              <w:szCs w:val="22"/>
            </w:rPr>
            <w:fldChar w:fldCharType="separate"/>
          </w:r>
        </w:del>
      </w:moveTo>
      <w:del w:id="874" w:author="Microsoft Office User" w:date="2021-05-06T17:47:00Z">
        <w:r w:rsidR="009152CD" w:rsidRPr="009152CD" w:rsidDel="009152CD">
          <w:rPr>
            <w:rFonts w:ascii="Arial" w:eastAsia="Times New Roman" w:hAnsi="Arial" w:cs="Arial"/>
            <w:noProof/>
            <w:sz w:val="22"/>
            <w:szCs w:val="22"/>
          </w:rPr>
          <w:delText>[33–38]</w:delText>
        </w:r>
      </w:del>
      <w:moveTo w:id="875" w:author="Maria Neimark Geffen" w:date="2021-05-04T15:05:00Z">
        <w:del w:id="876" w:author="Microsoft Office User" w:date="2021-05-06T17:47:00Z">
          <w:r w:rsidR="008133D7" w:rsidDel="009152CD">
            <w:rPr>
              <w:rFonts w:ascii="Arial" w:eastAsia="Times New Roman" w:hAnsi="Arial" w:cs="Arial"/>
              <w:sz w:val="22"/>
              <w:szCs w:val="22"/>
            </w:rPr>
            <w:fldChar w:fldCharType="end"/>
          </w:r>
        </w:del>
      </w:moveTo>
      <w:ins w:id="877" w:author="Maria Neimark Geffen" w:date="2021-05-04T15:05:00Z">
        <w:del w:id="878" w:author="Microsoft Office User" w:date="2021-05-06T17:47:00Z">
          <w:r w:rsidR="008133D7" w:rsidDel="009152CD">
            <w:rPr>
              <w:rFonts w:ascii="Arial" w:eastAsia="Times New Roman" w:hAnsi="Arial" w:cs="Arial"/>
              <w:sz w:val="22"/>
              <w:szCs w:val="22"/>
            </w:rPr>
            <w:delText xml:space="preserve">, finding that </w:delText>
          </w:r>
        </w:del>
      </w:ins>
      <w:moveTo w:id="879" w:author="Maria Neimark Geffen" w:date="2021-05-04T15:05:00Z">
        <w:del w:id="880" w:author="Microsoft Office User" w:date="2021-05-06T17:47:00Z">
          <w:r w:rsidR="008133D7" w:rsidRPr="005B538C" w:rsidDel="009152CD">
            <w:rPr>
              <w:rFonts w:ascii="Arial" w:eastAsia="Times New Roman" w:hAnsi="Arial" w:cs="Arial"/>
              <w:sz w:val="22"/>
              <w:szCs w:val="22"/>
            </w:rPr>
            <w:delText xml:space="preserve">. </w:delText>
          </w:r>
          <w:commentRangeStart w:id="881"/>
          <w:r w:rsidR="008133D7" w:rsidRPr="005B538C" w:rsidDel="009152CD">
            <w:rPr>
              <w:rFonts w:ascii="Arial" w:eastAsia="Times New Roman" w:hAnsi="Arial" w:cs="Arial"/>
              <w:sz w:val="22"/>
              <w:szCs w:val="22"/>
            </w:rPr>
            <w:delText>In fact, whether AC is required for a specific auditory behavior depends not simply on the stimulus selection, but how differentiable stimuli are from each other at the level of population cortical activity</w:delText>
          </w:r>
          <w:r w:rsidR="008133D7" w:rsidDel="009152CD">
            <w:rPr>
              <w:rFonts w:ascii="Arial" w:eastAsia="Times New Roman" w:hAnsi="Arial" w:cs="Arial"/>
              <w:sz w:val="22"/>
              <w:szCs w:val="22"/>
            </w:rPr>
            <w:fldChar w:fldCharType="begin" w:fldLock="1"/>
          </w:r>
        </w:del>
      </w:moveTo>
      <w:del w:id="882" w:author="Microsoft Office User" w:date="2021-05-06T17:47:00Z">
        <w:r w:rsidR="009152CD" w:rsidDel="009152CD">
          <w:rPr>
            <w:rFonts w:ascii="Arial" w:eastAsia="Times New Roman" w:hAnsi="Arial" w:cs="Arial"/>
            <w:sz w:val="22"/>
            <w:szCs w:val="22"/>
          </w:rPr>
          <w:delInstrText>ADDIN CSL_CITATION {"citationItems":[{"id":"ITEM-1","itemData":{"DOI":"10.1038/nn.3443","ISSN":"10976256","PMID":"23817548","abstract":"Although emotional learning affects sensory acuity, little is known about how these changes are facilitated in the brain. We found that auditory fear conditioning in mice elicited either an increase or a decrease in frequency discrimination acuity depending on how specific the learned response was to the conditioned tone. Using reversible pharmacological inactivation, we found that the auditory cortex mediated learning-evoked changes in acuity in both directions. © 2013 Nature America, Inc. All rights reserved.","author":[{"dropping-particle":"","family":"Aizenberg","given":"Mark","non-dropping-particle":"","parse-names":false,"suffix":""},{"dropping-particle":"","family":"Geffen","given":"Maria Neimark","non-dropping-particle":"","parse-names":false,"suffix":""}],"container-title":"Nature Neuroscience","id":"ITEM-1","issue":"8","issued":{"date-parts":[["2013","8"]]},"page":"994-996","title":"Bidirectional effects of aversive learning on perceptual acuity are mediated by the sensory cortex","type":"article-journal","volume":"16"},"uris":["http://www.mendeley.com/documents/?uuid=588fa19f-7dc3-321e-83d3-77a7bff8a2c5"]},{"id":"ITEM-2","itemData":{"DOI":"10.1371/journal.pbio.1002308","ISSN":"1545-7885","abstract":"The ability to discriminate tones of different frequencies is fundamentally important for everyday hearing. While neurons in the primary auditory cortex (AC) respond differentially to tones of different frequencies, whether and how AC regulates auditory behaviors that rely on frequency discrimination remains poorly understood. Here, we find that the level of activity of inhibitory neurons in AC controls frequency specificity in innate and learned auditory behaviors that rely on frequency discrimination. Photoactivation of parvalbumin-positive interneurons (PVs) improved the ability of the mouse to detect a shift in tone frequency, whereas photosuppression of PVs impaired the performance. Furthermore, photosuppression of PVs during discriminative auditory fear conditioning increased generalization of conditioned response across tone frequencies, whereas PV photoactivation preserved normal specificity of learning. The observed changes in behavioral performance were correlated with bidirectional changes in the magnitude of tone-evoked responses, consistent with predictions of a model of a coupled excitatory-inhibitory cortical network. Direct photoactivation of excitatory neurons, which did not change tone-evoked response magnitude, did not affect behavioral performance in either task. Our results identify a new function for inhibition in the auditory cortex, demonstrating that it can improve or impair acuity of innate and learned auditory behaviors that rely on frequency discrimination.","author":[{"dropping-particle":"","family":"Aizenberg","given":"Mark","non-dropping-particle":"","parse-names":false,"suffix":""},{"dropping-particle":"","family":"Mwilambwe-Tshilobo","given":"Laetitia","non-dropping-particle":"","parse-names":false,"suffix":""},{"dropping-particle":"","family":"Briguglio","given":"John J.","non-dropping-particle":"","parse-names":false,"suffix":""},{"dropping-particle":"","family":"Natan","given":"Ryan G.","non-dropping-particle":"","parse-names":false,"suffix":""},{"dropping-particle":"","family":"Geffen","given":"Maria N.","non-dropping-particle":"","parse-names":false,"suffix":""}],"container-title":"PLOS Biology","editor":[{"dropping-particle":"","family":"Froemke","given":"Robert Crooks","non-dropping-particle":"","parse-names":false,"suffix":""}],"id":"ITEM-2","issue":"12","issued":{"date-parts":[["2015","12","2"]]},"page":"e1002308","publisher":"Public Library of Science","title":"Bidirectional Regulation of Innate and Learned Behaviors That Rely on Frequency Discrimination by Cortical Inhibitory Neurons","type":"article-journal","volume":"13"},"uris":["http://www.mendeley.com/documents/?uuid=559b1489-63ad-3716-ba70-ab97514b3980"]},{"id":"ITEM-3","itemData":{"DOI":"10.1101/2020.06.02.128702","ISSN":"26928205","abstract":"Learning to avoid dangerous signals while preserving normal behavioral responses to safe stimuli is essential for everyday behavior and survival. Like other forms of learning, fear learning has a high level of inter-subject variability. Following an identical fear conditioning protocol, different subjects exhibit a range of fear specificity. Under high specificity, subjects specialize fear to only the paired (dangerous) stimulus, whereas under low specificity, subjects generalize fear to other (safe) sensory stimuli. Pathological fear generalization underlies emotional disorders, such as post-traumatic stress disorder. Despite decades of work, the neuronal basis that determines fear specificity level remains unknown. We identified the neuronal code that underlies variability in fear specificity. We performed longitudinal imaging of activity of neuronal ensembles in the auditory cortex of mice prior to and after the mice were subjected to differential fear conditioning. The neuronal code in the auditory cortex prior to learning predicted the level of specificity following fear learning across subjects. After fear learning, population neuronal responses were reorganized: the responses to the safe stimulus decreased, whereas the responses to the dangerous stimulus remained the same, rather than decreasing as in pseudo-conditioned subjects. The magnitude of these changes, however, did not correlate with learning specificity, suggesting that they did not reflect the fear memory. Together, our results identify a new, temporally restricted, function for cortical activity in associative learning. These results reconcile seemingly conflicting previous findings and provide for a neuronal code for determining individual patterns in learning.","author":[{"dropping-particle":"","family":"Wood","given":"Katherine C.","non-dropping-particle":"","parse-names":false,"suffix":""},{"dropping-particle":"","family":"Angeloni","given":"Christopher F.","non-dropping-particle":"","parse-names":false,"suffix":""},{"dropping-particle":"","family":"Oxman","given":"Karmi","non-dropping-particle":"","parse-names":false,"suffix":""},{"dropping-particle":"","family":"Clopath","given":"Claudia","non-dropping-particle":"","parse-names":false,"suffix":""},{"dropping-particle":"","family":"Geffen","given":"Maria N.","non-dropping-particle":"","parse-names":false,"suffix":""}],"container-title":"bioRxiv","id":"ITEM-3","issued":{"date-parts":[["2020","6","3"]]},"page":"2020.06.02.128702","publisher":"bioRxiv","title":"Neuronal activity in sensory cortex predicts the specificity of learning","type":"article"},"uris":["http://www.mendeley.com/documents/?uuid=c40e7ec7-73f3-364d-a8f6-8aa73abb4e21"]}],"mendeley":{"formattedCitation":"[39–41]","plainTextFormattedCitation":"[39–41]","previouslyFormattedCitation":"[38–40]"},"properties":{"noteIndex":0},"schema":"https://github.com/citation-style-language/schema/raw/master/csl-citation.json"}</w:delInstrText>
        </w:r>
      </w:del>
      <w:moveTo w:id="883" w:author="Maria Neimark Geffen" w:date="2021-05-04T15:05:00Z">
        <w:del w:id="884" w:author="Microsoft Office User" w:date="2021-05-06T17:47:00Z">
          <w:r w:rsidR="008133D7" w:rsidDel="009152CD">
            <w:rPr>
              <w:rFonts w:ascii="Arial" w:eastAsia="Times New Roman" w:hAnsi="Arial" w:cs="Arial"/>
              <w:sz w:val="22"/>
              <w:szCs w:val="22"/>
            </w:rPr>
            <w:fldChar w:fldCharType="separate"/>
          </w:r>
        </w:del>
      </w:moveTo>
      <w:del w:id="885" w:author="Microsoft Office User" w:date="2021-05-06T17:47:00Z">
        <w:r w:rsidR="009152CD" w:rsidRPr="009152CD" w:rsidDel="009152CD">
          <w:rPr>
            <w:rFonts w:ascii="Arial" w:eastAsia="Times New Roman" w:hAnsi="Arial" w:cs="Arial"/>
            <w:noProof/>
            <w:sz w:val="22"/>
            <w:szCs w:val="22"/>
          </w:rPr>
          <w:delText>[39–41]</w:delText>
        </w:r>
      </w:del>
      <w:moveTo w:id="886" w:author="Maria Neimark Geffen" w:date="2021-05-04T15:05:00Z">
        <w:del w:id="887" w:author="Microsoft Office User" w:date="2021-05-06T17:47:00Z">
          <w:r w:rsidR="008133D7" w:rsidDel="009152CD">
            <w:rPr>
              <w:rFonts w:ascii="Arial" w:eastAsia="Times New Roman" w:hAnsi="Arial" w:cs="Arial"/>
              <w:sz w:val="22"/>
              <w:szCs w:val="22"/>
            </w:rPr>
            <w:fldChar w:fldCharType="end"/>
          </w:r>
          <w:r w:rsidR="008133D7" w:rsidDel="009152CD">
            <w:rPr>
              <w:rFonts w:ascii="Arial" w:eastAsia="Times New Roman" w:hAnsi="Arial" w:cs="Arial"/>
              <w:sz w:val="22"/>
              <w:szCs w:val="22"/>
            </w:rPr>
            <w:delText>.</w:delText>
          </w:r>
          <w:commentRangeEnd w:id="881"/>
          <w:r w:rsidR="008133D7" w:rsidDel="009152CD">
            <w:rPr>
              <w:rStyle w:val="CommentReference"/>
            </w:rPr>
            <w:commentReference w:id="881"/>
          </w:r>
        </w:del>
      </w:moveTo>
      <w:ins w:id="888" w:author="Maria Neimark Geffen" w:date="2021-05-04T15:05:00Z">
        <w:del w:id="889" w:author="Microsoft Office User" w:date="2021-05-06T17:47:00Z">
          <w:r w:rsidR="00214F06" w:rsidDel="009152CD">
            <w:rPr>
              <w:rFonts w:ascii="Arial" w:eastAsia="Times New Roman" w:hAnsi="Arial" w:cs="Arial"/>
              <w:sz w:val="22"/>
              <w:szCs w:val="22"/>
            </w:rPr>
            <w:delText xml:space="preserve"> </w:delText>
          </w:r>
        </w:del>
      </w:ins>
    </w:p>
    <w:moveToRangeEnd w:id="868"/>
    <w:p w14:paraId="13BC691B" w14:textId="1C6FF024" w:rsidR="005B538C" w:rsidDel="009152CD" w:rsidRDefault="00225349" w:rsidP="009D3E37">
      <w:pPr>
        <w:ind w:firstLine="720"/>
        <w:jc w:val="both"/>
        <w:rPr>
          <w:ins w:id="890" w:author="Maria Neimark Geffen" w:date="2021-05-04T10:37:00Z"/>
          <w:del w:id="891" w:author="Microsoft Office User" w:date="2021-05-06T17:47:00Z"/>
          <w:rFonts w:ascii="Arial" w:eastAsia="Times New Roman" w:hAnsi="Arial" w:cs="Arial"/>
          <w:sz w:val="22"/>
          <w:szCs w:val="22"/>
        </w:rPr>
      </w:pPr>
      <w:del w:id="892" w:author="Microsoft Office User" w:date="2021-05-06T17:47:00Z">
        <w:r w:rsidDel="009152CD">
          <w:rPr>
            <w:rFonts w:ascii="Arial" w:eastAsia="Times New Roman" w:hAnsi="Arial" w:cs="Arial"/>
            <w:sz w:val="22"/>
            <w:szCs w:val="22"/>
          </w:rPr>
          <w:delText>As such</w:delText>
        </w:r>
      </w:del>
      <w:ins w:id="893" w:author="Maria Neimark Geffen" w:date="2021-05-04T15:04:00Z">
        <w:del w:id="894" w:author="Microsoft Office User" w:date="2021-05-06T17:47:00Z">
          <w:r w:rsidR="00C13489" w:rsidDel="009152CD">
            <w:rPr>
              <w:rFonts w:ascii="Arial" w:eastAsia="Times New Roman" w:hAnsi="Arial" w:cs="Arial"/>
              <w:sz w:val="22"/>
              <w:szCs w:val="22"/>
            </w:rPr>
            <w:delText>Co</w:delText>
          </w:r>
        </w:del>
      </w:ins>
      <w:ins w:id="895" w:author="Maria Neimark Geffen" w:date="2021-05-04T15:05:00Z">
        <w:del w:id="896" w:author="Microsoft Office User" w:date="2021-05-06T17:47:00Z">
          <w:r w:rsidR="00C13489" w:rsidDel="009152CD">
            <w:rPr>
              <w:rFonts w:ascii="Arial" w:eastAsia="Times New Roman" w:hAnsi="Arial" w:cs="Arial"/>
              <w:sz w:val="22"/>
              <w:szCs w:val="22"/>
            </w:rPr>
            <w:delText>nsistently</w:delText>
          </w:r>
        </w:del>
      </w:ins>
      <w:del w:id="897" w:author="Microsoft Office User" w:date="2021-05-06T17:47:00Z">
        <w:r w:rsidDel="009152CD">
          <w:rPr>
            <w:rFonts w:ascii="Arial" w:eastAsia="Times New Roman" w:hAnsi="Arial" w:cs="Arial"/>
            <w:sz w:val="22"/>
            <w:szCs w:val="22"/>
          </w:rPr>
          <w:delText>, w</w:delText>
        </w:r>
        <w:r w:rsidR="006626B3" w:rsidRPr="005B538C" w:rsidDel="009152CD">
          <w:rPr>
            <w:rFonts w:ascii="Arial" w:eastAsia="Times New Roman" w:hAnsi="Arial" w:cs="Arial"/>
            <w:sz w:val="22"/>
            <w:szCs w:val="22"/>
          </w:rPr>
          <w:delText xml:space="preserve">e focused on the auditory cortex, </w:delText>
        </w:r>
        <w:r w:rsidDel="009152CD">
          <w:rPr>
            <w:rFonts w:ascii="Arial" w:eastAsia="Times New Roman" w:hAnsi="Arial" w:cs="Arial"/>
            <w:sz w:val="22"/>
            <w:szCs w:val="22"/>
          </w:rPr>
          <w:delText>and</w:delText>
        </w:r>
        <w:r w:rsidR="006626B3" w:rsidRPr="005B538C" w:rsidDel="009152CD">
          <w:rPr>
            <w:rFonts w:ascii="Arial" w:eastAsia="Times New Roman" w:hAnsi="Arial" w:cs="Arial"/>
            <w:sz w:val="22"/>
            <w:szCs w:val="22"/>
          </w:rPr>
          <w:delText xml:space="preserve"> found that its </w:delText>
        </w:r>
      </w:del>
      <w:ins w:id="898" w:author="Maria Neimark Geffen" w:date="2021-05-04T15:05:00Z">
        <w:del w:id="899" w:author="Microsoft Office User" w:date="2021-05-06T17:47:00Z">
          <w:r w:rsidR="00214F06" w:rsidDel="009152CD">
            <w:rPr>
              <w:rFonts w:ascii="Arial" w:eastAsia="Times New Roman" w:hAnsi="Arial" w:cs="Arial"/>
              <w:sz w:val="22"/>
              <w:szCs w:val="22"/>
            </w:rPr>
            <w:delText>AC</w:delText>
          </w:r>
          <w:r w:rsidR="00214F06" w:rsidRPr="005B538C" w:rsidDel="009152CD">
            <w:rPr>
              <w:rFonts w:ascii="Arial" w:eastAsia="Times New Roman" w:hAnsi="Arial" w:cs="Arial"/>
              <w:sz w:val="22"/>
              <w:szCs w:val="22"/>
            </w:rPr>
            <w:delText xml:space="preserve"> </w:delText>
          </w:r>
        </w:del>
      </w:ins>
      <w:del w:id="900" w:author="Microsoft Office User" w:date="2021-05-06T17:47:00Z">
        <w:r w:rsidR="006626B3" w:rsidRPr="005B538C" w:rsidDel="009152CD">
          <w:rPr>
            <w:rFonts w:ascii="Arial" w:eastAsia="Times New Roman" w:hAnsi="Arial" w:cs="Arial"/>
            <w:sz w:val="22"/>
            <w:szCs w:val="22"/>
          </w:rPr>
          <w:delText>inactivation selectively impaired the detection of target in noise background. Importantly, cortical inactivation did not impair detection of target</w:delText>
        </w:r>
        <w:r w:rsidR="005A2B58" w:rsidDel="009152CD">
          <w:rPr>
            <w:rFonts w:ascii="Arial" w:eastAsia="Times New Roman" w:hAnsi="Arial" w:cs="Arial"/>
            <w:sz w:val="22"/>
            <w:szCs w:val="22"/>
          </w:rPr>
          <w:delText>s</w:delText>
        </w:r>
        <w:r w:rsidR="006626B3" w:rsidRPr="005B538C" w:rsidDel="009152CD">
          <w:rPr>
            <w:rFonts w:ascii="Arial" w:eastAsia="Times New Roman" w:hAnsi="Arial" w:cs="Arial"/>
            <w:sz w:val="22"/>
            <w:szCs w:val="22"/>
          </w:rPr>
          <w:delText xml:space="preserve"> without background (Figure </w:delText>
        </w:r>
        <w:r w:rsidR="006626B3" w:rsidDel="009152CD">
          <w:rPr>
            <w:rFonts w:ascii="Arial" w:eastAsia="Times New Roman" w:hAnsi="Arial" w:cs="Arial"/>
            <w:sz w:val="22"/>
            <w:szCs w:val="22"/>
          </w:rPr>
          <w:delText>3</w:delText>
        </w:r>
        <w:r w:rsidR="006626B3" w:rsidRPr="005B538C" w:rsidDel="009152CD">
          <w:rPr>
            <w:rFonts w:ascii="Arial" w:eastAsia="Times New Roman" w:hAnsi="Arial" w:cs="Arial"/>
            <w:sz w:val="22"/>
            <w:szCs w:val="22"/>
          </w:rPr>
          <w:delText>)</w:delText>
        </w:r>
      </w:del>
      <w:ins w:id="901" w:author="Maria Neimark Geffen" w:date="2021-05-04T15:06:00Z">
        <w:del w:id="902" w:author="Microsoft Office User" w:date="2021-05-06T17:47:00Z">
          <w:r w:rsidR="006A087A" w:rsidDel="009152CD">
            <w:rPr>
              <w:rFonts w:ascii="Arial" w:eastAsia="Times New Roman" w:hAnsi="Arial" w:cs="Arial"/>
              <w:sz w:val="22"/>
              <w:szCs w:val="22"/>
            </w:rPr>
            <w:delText xml:space="preserve">. </w:delText>
          </w:r>
        </w:del>
      </w:ins>
      <w:del w:id="903" w:author="Microsoft Office User" w:date="2021-05-06T17:47:00Z">
        <w:r w:rsidR="006626B3" w:rsidRPr="005B538C" w:rsidDel="009152CD">
          <w:rPr>
            <w:rFonts w:ascii="Arial" w:eastAsia="Times New Roman" w:hAnsi="Arial" w:cs="Arial"/>
            <w:sz w:val="22"/>
            <w:szCs w:val="22"/>
          </w:rPr>
          <w:delText xml:space="preserve">, therefore confirming that </w:delText>
        </w:r>
        <w:r w:rsidR="006626B3" w:rsidDel="009152CD">
          <w:rPr>
            <w:rFonts w:ascii="Arial" w:eastAsia="Times New Roman" w:hAnsi="Arial" w:cs="Arial"/>
            <w:sz w:val="22"/>
            <w:szCs w:val="22"/>
          </w:rPr>
          <w:delText>cortex plays a specific role in extracting targets from noise</w:delText>
        </w:r>
        <w:r w:rsidR="006626B3" w:rsidRPr="005B538C" w:rsidDel="009152CD">
          <w:rPr>
            <w:rFonts w:ascii="Arial" w:eastAsia="Times New Roman" w:hAnsi="Arial" w:cs="Arial"/>
            <w:sz w:val="22"/>
            <w:szCs w:val="22"/>
          </w:rPr>
          <w:delText>.</w:delText>
        </w:r>
        <w:r w:rsidDel="009152CD">
          <w:rPr>
            <w:rFonts w:ascii="Arial" w:eastAsia="Times New Roman" w:hAnsi="Arial" w:cs="Arial"/>
            <w:sz w:val="22"/>
            <w:szCs w:val="22"/>
          </w:rPr>
          <w:delText xml:space="preserve"> </w:delText>
        </w:r>
        <w:r w:rsidR="005B538C" w:rsidRPr="005B538C" w:rsidDel="009152CD">
          <w:rPr>
            <w:rFonts w:ascii="Arial" w:eastAsia="Times New Roman" w:hAnsi="Arial" w:cs="Arial"/>
            <w:sz w:val="22"/>
            <w:szCs w:val="22"/>
          </w:rPr>
          <w:delText>Our findings are consistent with multiple previous studies, which found that the auditory cortex is not require</w:delText>
        </w:r>
        <w:r w:rsidR="000B343A" w:rsidDel="009152CD">
          <w:rPr>
            <w:rFonts w:ascii="Arial" w:eastAsia="Times New Roman" w:hAnsi="Arial" w:cs="Arial"/>
            <w:sz w:val="22"/>
            <w:szCs w:val="22"/>
          </w:rPr>
          <w:delText>d</w:delText>
        </w:r>
        <w:r w:rsidR="005B538C" w:rsidRPr="005B538C" w:rsidDel="009152CD">
          <w:rPr>
            <w:rFonts w:ascii="Arial" w:eastAsia="Times New Roman" w:hAnsi="Arial" w:cs="Arial"/>
            <w:sz w:val="22"/>
            <w:szCs w:val="22"/>
          </w:rPr>
          <w:delText xml:space="preserve"> for performance in simple tasks but is required for more complex behavioral tasks</w:delText>
        </w:r>
      </w:del>
      <w:ins w:id="904" w:author="Maria Neimark Geffen" w:date="2021-05-04T15:06:00Z">
        <w:del w:id="905" w:author="Microsoft Office User" w:date="2021-05-06T17:47:00Z">
          <w:r w:rsidR="009561FC" w:rsidDel="009152CD">
            <w:rPr>
              <w:rFonts w:ascii="Arial" w:eastAsia="Times New Roman" w:hAnsi="Arial" w:cs="Arial"/>
              <w:sz w:val="22"/>
              <w:szCs w:val="22"/>
            </w:rPr>
            <w:delText xml:space="preserve">Furthermore, on subject-by-subject basis, the neuronal activity </w:delText>
          </w:r>
        </w:del>
      </w:ins>
      <w:ins w:id="906" w:author="Maria Neimark Geffen" w:date="2021-05-04T15:28:00Z">
        <w:del w:id="907" w:author="Microsoft Office User" w:date="2021-05-06T17:47:00Z">
          <w:r w:rsidR="00B81869" w:rsidDel="009152CD">
            <w:rPr>
              <w:rFonts w:ascii="Arial" w:eastAsia="Times New Roman" w:hAnsi="Arial" w:cs="Arial"/>
              <w:sz w:val="22"/>
              <w:szCs w:val="22"/>
            </w:rPr>
            <w:delText xml:space="preserve">was </w:delText>
          </w:r>
        </w:del>
      </w:ins>
      <w:ins w:id="908" w:author="Maria Neimark Geffen" w:date="2021-05-04T15:06:00Z">
        <w:del w:id="909" w:author="Microsoft Office User" w:date="2021-05-06T17:47:00Z">
          <w:r w:rsidR="009561FC" w:rsidDel="009152CD">
            <w:rPr>
              <w:rFonts w:ascii="Arial" w:eastAsia="Times New Roman" w:hAnsi="Arial" w:cs="Arial"/>
              <w:sz w:val="22"/>
              <w:szCs w:val="22"/>
            </w:rPr>
            <w:delText xml:space="preserve">correlated with behavioral performance of the subject. </w:delText>
          </w:r>
        </w:del>
      </w:ins>
      <w:ins w:id="910" w:author="Maria Neimark Geffen" w:date="2021-05-04T15:07:00Z">
        <w:del w:id="911" w:author="Microsoft Office User" w:date="2021-05-06T17:47:00Z">
          <w:r w:rsidR="009561FC" w:rsidDel="009152CD">
            <w:rPr>
              <w:rFonts w:ascii="Arial" w:eastAsia="Times New Roman" w:hAnsi="Arial" w:cs="Arial"/>
              <w:sz w:val="22"/>
              <w:szCs w:val="22"/>
            </w:rPr>
            <w:delText>These sets of results establish the AC as the key played in detection of targets in complex backgrounds.</w:delText>
          </w:r>
        </w:del>
      </w:ins>
      <w:moveFromRangeStart w:id="912" w:author="Maria Neimark Geffen" w:date="2021-05-04T15:05:00Z" w:name="move71033138"/>
      <w:moveFrom w:id="913" w:author="Maria Neimark Geffen" w:date="2021-05-04T15:05:00Z">
        <w:del w:id="914" w:author="Microsoft Office User" w:date="2021-05-06T17:47:00Z">
          <w:r w:rsidR="00996654" w:rsidDel="009152CD">
            <w:rPr>
              <w:rFonts w:ascii="Arial" w:eastAsia="Times New Roman" w:hAnsi="Arial" w:cs="Arial"/>
              <w:sz w:val="22"/>
              <w:szCs w:val="22"/>
            </w:rPr>
            <w:fldChar w:fldCharType="begin" w:fldLock="1"/>
          </w:r>
          <w:r w:rsidR="00996654" w:rsidDel="009152CD">
            <w:rPr>
              <w:rFonts w:ascii="Arial" w:eastAsia="Times New Roman" w:hAnsi="Arial" w:cs="Arial"/>
              <w:sz w:val="22"/>
              <w:szCs w:val="22"/>
            </w:rPr>
            <w:delInstrText>ADDIN CSL_CITATION {"citationItems":[{"id":"ITEM-1","itemData":{"abstract":"Talwar, Sanjiv K., Pawel G. Musial, and George L. Gerstein. Role of mammalian auditory cortex in the perception of elementary sound properties. J Neurophysiol 85: 2350-2358, 2001. Studies in several mammalian species have demonstrated that bilateral ablations of the auditory cortex have little effect on simple sound intensity and frequency based behaviors. In the rat, for example, early experiments have shown that auditory ablations result in virtually no effect on the rat's ability to either detect tones or discriminate frequencies. Such lesion experiments, however, typically examine an animal's performance some time after recovery from ablation surgery. As such, they demonstrate that the cortex is not essential for simple auditory behaviors in the long run. Our study further explores the role of cortex in basic auditory perception by examining whether the cortex is normally involved in these behaviors. In these experiments we reversibly inactivated the rat primary auditory cortex (AI) using the GABA agonist muscimol, while the animals performed a simple auditory task. At the same time we monitored the rat's auditory activity by recording auditory evoked potentials (AEP) from the cortical surface. In contrast to lesion studies, the rapid time course of these experimental conditions preclude reorganization of the auditory system that might otherwise compensate for the loss of cortical processing. Soon after bilateral muscimol application to their AI region, our rats exhibited an acute and profound inability to detect tones. After a few hours this state was followed by a gradual recovery of normal hearing, first of tone detection and, much later, of the ability to discriminate frequencies. Surface muscimol application, at the same time, drastically altered the normal rat AEP. Some of the normal AEP components vanished nearly instantaneously to unveil an underlying wave-form, whose size was related to the severity of accompanying behavioral deficits. These results strongly suggest that the cortex is directly involved in basic acoustic processing. Along with observations from accompanying multiunit experiments that related the AEP to AI neuronal activity, our results suggest that a critical amount of activity in the auditory cortex is necessary for normal hearing. It is likely that the involvement of the cortex in simple auditory perceptions has hitherto not been clearly understood because of underlying recovery processes that, in the long-term, safeguard …","author":[{"dropping-particle":"","family":"Talwar","given":"Sanjiv K","non-dropping-particle":"","parse-names":false,"suffix":""},{"dropping-particle":"","family":"Musial","given":"Pawel G","non-dropping-particle":"","parse-names":false,"suffix":""},{"dropping-particle":"","family":"Gerstein","given":"George L","non-dropping-particle":"","parse-names":false,"suffix":""}],"id":"ITEM-1","issued":{"date-parts":[["2001"]]},"title":"Role of Mammalian Auditory Cortex in the Perception of Elementary Sound Properties","type":"report"},"uris":["http://www.mendeley.com/documents/?uuid=7d32587d-cbd5-3373-b87c-0a71a7524af3"]},{"id":"ITEM-2","itemData":{"abstract":"When events occur at predictable instants, anticipation improves performance. Knowledge of event timing modulates motor circuits, improving response speed. By contrast, the neu-ronal mechanisms underlying changes in sensory perception due to expectation are not well understood. We have developed a novel behavioral paradigm for rats in which we manipulated expectations about sound timing. Valid expectations improved both the speed and the accuracy of subjects' performance, indicating not only improved motor preparedness but also enhanced perception. Single neuron recordings in primary auditory cortex revealed enhanced representation of sounds during periods of heightened expectation. Furthermore, we found that activity in auditory cortex was causally linked to the performance of the task, and that changes in the neuronal representation of sounds predicted performance on a trial-by-trial basis. Our results indicate that changes in neuronal representation as early as primary sensory cortex mediate the perceptual advantage conferred by temporal expectation. Attending to moments in time is a powerful cognitive mechanism for exploiting temporal structure in behaviors such as hunting moving prey or playing music in an ensemble. Anticipation of an event can influence the speed of behavioral response as well as our perception of such an event 1 , but how these improvements in perception arise from changes in neuronal activity remains largely unknown. However, it is clear that organisms can take advantage of regularities in the environment to form expectations and predictions which can be used to enhance performance. The auditory cortex is sensitive to many forms of acoustic regularity 2. For example, cortical neurons respond more strongly to rarely presented sounds embedded within a regular sequence, even when these sounds are not required to perform a task 3. In addition, changes in expectation about the frequency of a task-relevant sound modulate the activity of single neurons in auditory cortex 4. However, although temporal structure is central to the organization of sounds, our understanding of the effects of temporal expectation in the auditory system is largely limited to studies in humans 1,5 in which it is difficult to study the underlying neuronal mechanisms. In particular, we know little about whether and how auditory temporal expectation changes neuronal representations in the auditory cortex. Improved performance from temporal expectation could arise…","author":[{"dropping-particle":"","family":"Jaramillo","given":"Santiago","non-dropping-particle":"","parse-names":false,"suffix":""},{"dropping-particle":"","family":"Zador","given":"Anthony M","non-dropping-particle":"","parse-names":false,"suffix":""}],"container-title":"Nature Neuroscience","id":"ITEM-2","issued":{"date-parts":[["2010"]]},"title":"Auditory cortex mediates the perceptual effects of acoustic temporal expectation","type":"report"},"uris":["http://www.mendeley.com/documents/?uuid=5e9b0a51-6eb0-3355-85f7-b803a6e10143"]},{"id":"ITEM-3","itemData":{"DOI":"10.1016/j.neuron.2015.10.024","ISSN":"10974199","PMID":"26586181","abstract":"Animals require the ability to ignore sensory stimuli that have no consequence yet respond to the same stimuli when they become useful. However, the brain circuits that govern this flexibility in sensory processing are not well understood. Here we show in mouse primary auditory cortex (A1) that daily passive sound exposure causes a long-lasting reduction in representations of the experienced sound by layer 2/3 pyramidal cells. This habituation arises locally in A1 and involves an enhancement in inhibition and selective upregulation in the activity of somatostatin-expressing inhibitory neurons (SOM cells). Furthermore, when mice engage in sound-guided behavior, pyramidal cell excitatory responses to habituated sounds are enhanced, whereas SOM cell responses are diminished. Together, our results demonstrate the bidirectional modulation of A1 sensory representations and suggest that SOM cells gate cortical information flow based on the behavioral relevance of the stimulus.","author":[{"dropping-particle":"","family":"Kato","given":"Hiroyuki K.","non-dropping-particle":"","parse-names":false,"suffix":""},{"dropping-particle":"","family":"Gillet","given":"Shea N.","non-dropping-particle":"","parse-names":false,"suffix":""},{"dropping-particle":"","family":"Isaacson","given":"Jeffry S.","non-dropping-particle":"","parse-names":false,"suffix":""}],"container-title":"Neuron","id":"ITEM-3","issue":"5","issued":{"date-parts":[["2015","12","2"]]},"page":"1027-1039","publisher":"Cell Press","title":"Flexible Sensory Representations in Auditory Cortex Driven by Behavioral Relevance","type":"article-journal","volume":"88"},"uris":["http://www.mendeley.com/documents/?uuid=c0270de2-321e-3791-a807-a4ea2ac9cbe6"]},{"id":"ITEM-4","itemData":{"DOI":"10.1371/journal.pone.0170264","ISSN":"19326203","PMID":"28099489","abstract":"The objective of this study was to demonstrate the efficacy of acute inactivation of brain areas by cooling in the behaving ferret and to demonstrate that cooling auditory cortex produced a localisation deficit that was specific to auditory stimuli. The effect of cooling on neural activity was measured in anesthetized ferret cortex. The behavioural effect of cooling was determined in a benchmark sound localisation task in which inactivation of primary auditory cortex (A1) is known to impair performance. Cooling strongly suppressed the spontaneous and stimulusevoked firing rates of cortical neurons when the cooling loop was held at temperatures below 10?C, and this suppression was reversed when the cortical temperature recovered. Cooling of ferret auditory cortex during behavioural testing impaired sound localisation performance, with unilateral cooling producing selective deficits in the hemifield contralateral to cooling, and bilateral cooling producing deficits on both sides of space. The deficit in sound localisation induced by inactivation of A1 was not caused by motivational or locomotor changes since inactivation of A1 did not affect localisation of visual stimuli in the same context.","author":[{"dropping-particle":"","family":"Wood","given":"Katherine C.","non-dropping-particle":"","parse-names":false,"suffix":""},{"dropping-particle":"","family":"Town","given":"Stephen M.","non-dropping-particle":"","parse-names":false,"suffix":""},{"dropping-particle":"","family":"Atilgan","given":"Huriye","non-dropping-particle":"","parse-names":false,"suffix":""},{"dropping-particle":"","family":"Jones","given":"Gareth P.","non-dropping-particle":"","parse-names":false,"suffix":""},{"dropping-particle":"","family":"Bizley","given":"Jennifer K.","non-dropping-particle":"","parse-names":false,"suffix":""}],"container-title":"PLoS ONE","id":"ITEM-4","issue":"1","issued":{"date-parts":[["2017","1","1"]]},"publisher":"Public Library of Science","title":"Acute inactivation of primary auditory cortex causes a sound localisation deficit in ferrets","type":"article-journal","volume":"12"},"uris":["http://www.mendeley.com/documents/?uuid=2ee1626a-f86e-371d-a6e9-437efb58f95e"]},{"id":"ITEM-5","itemData":{"DOI":"10.1016/j.neuron.2019.09.043","abstract":"Highlights d Auditory cortex is dispensable for discrimination of dissimilar pure tones in mice d Auditory cortex is involved in a sound discrimination requiring temporal integration d Focal cortical activations bias choices in cortex-dependent discriminations d Discrimination is faster for pure tones than for optogenetic cortical activations In this study, Ceballo et al. show that targeted activation of specific neural ensembles in auditory cortex changes perceptual decisions in a difficult auditory discrimination task, although auditory cortex is not involved in easier decisions.","author":[{"dropping-particle":"","family":"Ceballo","given":"Sebastian","non-dropping-particle":"","parse-names":false,"suffix":""},{"dropping-particle":"","family":"Piwkowska","given":"Zuzanna","non-dropping-particle":"","parse-names":false,"suffix":""},{"dropping-particle":"","family":"Bourg","given":"Jacques","non-dropping-particle":"","parse-names":false,"suffix":""}],"container-title":"Neuron","id":"ITEM-5","issued":{"date-parts":[["2019"]]},"page":"1168-1179.e5","title":"Targeted Cortical Manipulation of Auditory Perception In Brief","type":"article-journal","volume":"104"},"uris":["http://www.mendeley.com/documents/?uuid=fca449b5-a5f5-34e8-8f38-28f633cb151b"]},{"id":"ITEM-6","itemData":{"DOI":"10.1038/s41467-021-21248-7","ISSN":"20411723","PMID":"33589613","abstract":"Animals exhibit innate defense behaviors in response to approaching threats cued by the dynamics of sensory inputs of various modalities. The underlying neural circuits have been mostly studied in the visual system, but remain unclear for other modalities. Here, by utilizing sounds with increasing (vs. decreasing) loudness to mimic looming (vs. receding) objects, we find that looming sounds elicit stereotypical sequential defensive reactions: freezing followed by flight. Both behaviors require the activity of auditory cortex, in particular the sustained type of responses, but are differentially mediated by corticostriatal projections primarily innervating D2 neurons in the tail of the striatum and corticocollicular projections to the superior colliculus, respectively. The behavioral transition from freezing to flight can be attributed to the differential temporal dynamics of the striatal and collicular neurons in their responses to looming sound stimuli. Our results reveal an essential role of the striatum in the innate defense control.","author":[{"dropping-particle":"","family":"Li","given":"Zhong","non-dropping-particle":"","parse-names":false,"suffix":""},{"dropping-particle":"","family":"Wei","given":"Jin Xing","non-dropping-particle":"","parse-names":false,"suffix":""},{"dropping-particle":"","family":"Zhang","given":"Guang Wei","non-dropping-particle":"","parse-names":false,"suffix":""},{"dropping-particle":"","family":"Huang","given":"Junxiang J.","non-dropping-particle":"","parse-names":false,"suffix":""},{"dropping-particle":"","family":"Zingg","given":"Brian","non-dropping-particle":"","parse-names":false,"suffix":""},{"dropping-particle":"","family":"Wang","given":"Xiyue","non-dropping-particle":"","parse-names":false,"suffix":""},{"dropping-particle":"","family":"Tao","given":"Huizhong W.","non-dropping-particle":"","parse-names":false,"suffix":""},{"dropping-particle":"","family":"Zhang","given":"Li I.","non-dropping-particle":"","parse-names":false,"suffix":""}],"container-title":"Nature Communications","id":"ITEM-6","issue":"1","issued":{"date-parts":[["2021","12","1"]]},"page":"1-13","publisher":"Nature Research","title":"Corticostriatal control of defense behavior in mice induced by auditory looming cues","type":"article-journal","volume":"12"},"uris":["http://www.mendeley.com/documents/?uuid=0e3d21c8-e52e-3ffb-aa49-2973433b4a23"]}],"mendeley":{"formattedCitation":"[32–37]","plainTextFormattedCitation":"[32–37]","previouslyFormattedCitation":"[32–37]"},"properties":{"noteIndex":0},"schema":"https://github.com/citation-style-language/schema/raw/master/csl-citation.json"}</w:delInstrText>
          </w:r>
          <w:r w:rsidR="00996654" w:rsidDel="009152CD">
            <w:rPr>
              <w:rFonts w:ascii="Arial" w:eastAsia="Times New Roman" w:hAnsi="Arial" w:cs="Arial"/>
              <w:sz w:val="22"/>
              <w:szCs w:val="22"/>
            </w:rPr>
            <w:fldChar w:fldCharType="separate"/>
          </w:r>
          <w:r w:rsidR="00996654" w:rsidRPr="00996654" w:rsidDel="009152CD">
            <w:rPr>
              <w:rFonts w:ascii="Arial" w:eastAsia="Times New Roman" w:hAnsi="Arial" w:cs="Arial"/>
              <w:noProof/>
              <w:sz w:val="22"/>
              <w:szCs w:val="22"/>
            </w:rPr>
            <w:delText>[32–37]</w:delText>
          </w:r>
          <w:r w:rsidR="00996654" w:rsidDel="009152CD">
            <w:rPr>
              <w:rFonts w:ascii="Arial" w:eastAsia="Times New Roman" w:hAnsi="Arial" w:cs="Arial"/>
              <w:sz w:val="22"/>
              <w:szCs w:val="22"/>
            </w:rPr>
            <w:fldChar w:fldCharType="end"/>
          </w:r>
          <w:r w:rsidR="005B538C" w:rsidRPr="005B538C" w:rsidDel="009152CD">
            <w:rPr>
              <w:rFonts w:ascii="Arial" w:eastAsia="Times New Roman" w:hAnsi="Arial" w:cs="Arial"/>
              <w:sz w:val="22"/>
              <w:szCs w:val="22"/>
            </w:rPr>
            <w:delText xml:space="preserve">. </w:delText>
          </w:r>
          <w:commentRangeStart w:id="915"/>
          <w:r w:rsidR="005B538C" w:rsidRPr="005B538C" w:rsidDel="009152CD">
            <w:rPr>
              <w:rFonts w:ascii="Arial" w:eastAsia="Times New Roman" w:hAnsi="Arial" w:cs="Arial"/>
              <w:sz w:val="22"/>
              <w:szCs w:val="22"/>
            </w:rPr>
            <w:delText>In fact, whether AC is required for a specific auditory behavior depends not simply on the stimulus selection, but how differentiable stimuli are from each other at the level of population cortical activity</w:delText>
          </w:r>
          <w:r w:rsidR="00996654" w:rsidDel="009152CD">
            <w:rPr>
              <w:rFonts w:ascii="Arial" w:eastAsia="Times New Roman" w:hAnsi="Arial" w:cs="Arial"/>
              <w:sz w:val="22"/>
              <w:szCs w:val="22"/>
            </w:rPr>
            <w:fldChar w:fldCharType="begin" w:fldLock="1"/>
          </w:r>
          <w:r w:rsidR="002420F7" w:rsidDel="009152CD">
            <w:rPr>
              <w:rFonts w:ascii="Arial" w:eastAsia="Times New Roman" w:hAnsi="Arial" w:cs="Arial"/>
              <w:sz w:val="22"/>
              <w:szCs w:val="22"/>
            </w:rPr>
            <w:delInstrText>ADDIN CSL_CITATION {"citationItems":[{"id":"ITEM-1","itemData":{"DOI":"10.1038/nn.3443","ISSN":"10976256","PMID":"23817548","abstract":"Although emotional learning affects sensory acuity, little is known about how these changes are facilitated in the brain. We found that auditory fear conditioning in mice elicited either an increase or a decrease in frequency discrimination acuity depending on how specific the learned response was to the conditioned tone. Using reversible pharmacological inactivation, we found that the auditory cortex mediated learning-evoked changes in acuity in both directions. © 2013 Nature America, Inc. All rights reserved.","author":[{"dropping-particle":"","family":"Aizenberg","given":"Mark","non-dropping-particle":"","parse-names":false,"suffix":""},{"dropping-particle":"","family":"Geffen","given":"Maria Neimark","non-dropping-particle":"","parse-names":false,"suffix":""}],"container-title":"Nature Neuroscience","id":"ITEM-1","issue":"8","issued":{"date-parts":[["2013","8"]]},"page":"994-996","title":"Bidirectional effects of aversive learning on perceptual acuity are mediated by the sensory cortex","type":"article-journal","volume":"16"},"uris":["http://www.mendeley.com/documents/?uuid=588fa19f-7dc3-321e-83d3-77a7bff8a2c5"]},{"id":"ITEM-2","itemData":{"DOI":"10.1371/journal.pbio.1002308","ISSN":"1545-7885","abstract":"The ability to discriminate tones of different frequencies is fundamentally important for everyday hearing. While neurons in the primary auditory cortex (AC) respond differentially to tones of different frequencies, whether and how AC regulates auditory behaviors that rely on frequency discrimination remains poorly understood. Here, we find that the level of activity of inhibitory neurons in AC controls frequency specificity in innate and learned auditory behaviors that rely on frequency discrimination. Photoactivation of parvalbumin-positive interneurons (PVs) improved the ability of the mouse to detect a shift in tone frequency, whereas photosuppression of PVs impaired the performance. Furthermore, photosuppression of PVs during discriminative auditory fear conditioning increased generalization of conditioned response across tone frequencies, whereas PV photoactivation preserved normal specificity of learning. The observed changes in behavioral performance were correlated with bidirectional changes in the magnitude of tone-evoked responses, consistent with predictions of a model of a coupled excitatory-inhibitory cortical network. Direct photoactivation of excitatory neurons, which did not change tone-evoked response magnitude, did not affect behavioral performance in either task. Our results identify a new function for inhibition in the auditory cortex, demonstrating that it can improve or impair acuity of innate and learned auditory behaviors that rely on frequency discrimination.","author":[{"dropping-particle":"","family":"Aizenberg","given":"Mark","non-dropping-particle":"","parse-names":false,"suffix":""},{"dropping-particle":"","family":"Mwilambwe-Tshilobo","given":"Laetitia","non-dropping-particle":"","parse-names":false,"suffix":""},{"dropping-particle":"","family":"Briguglio","given":"John J.","non-dropping-particle":"","parse-names":false,"suffix":""},{"dropping-particle":"","family":"Natan","given":"Ryan G.","non-dropping-particle":"","parse-names":false,"suffix":""},{"dropping-particle":"","family":"Geffen","given":"Maria N.","non-dropping-particle":"","parse-names":false,"suffix":""}],"container-title":"PLOS Biology","editor":[{"dropping-particle":"","family":"Froemke","given":"Robert Crooks","non-dropping-particle":"","parse-names":false,"suffix":""}],"id":"ITEM-2","issue":"12","issued":{"date-parts":[["2015","12","2"]]},"page":"e1002308","publisher":"Public Library of Science","title":"Bidirectional Regulation of Innate and Learned Behaviors That Rely on Frequency Discrimination by Cortical Inhibitory Neurons","type":"article-journal","volume":"13"},"uris":["http://www.mendeley.com/documents/?uuid=559b1489-63ad-3716-ba70-ab97514b3980"]},{"id":"ITEM-3","itemData":{"DOI":"10.1101/2020.06.02.128702","ISSN":"26928205","abstract":"Learning to avoid dangerous signals while preserving normal behavioral responses to safe stimuli is essential for everyday behavior and survival. Like other forms of learning, fear learning has a high level of inter-subject variability. Following an identical fear conditioning protocol, different subjects exhibit a range of fear specificity. Under high specificity, subjects specialize fear to only the paired (dangerous) stimulus, whereas under low specificity, subjects generalize fear to other (safe) sensory stimuli. Pathological fear generalization underlies emotional disorders, such as post-traumatic stress disorder. Despite decades of work, the neuronal basis that determines fear specificity level remains unknown. We identified the neuronal code that underlies variability in fear specificity. We performed longitudinal imaging of activity of neuronal ensembles in the auditory cortex of mice prior to and after the mice were subjected to differential fear conditioning. The neuronal code in the auditory cortex prior to learning predicted the level of specificity following fear learning across subjects. After fear learning, population neuronal responses were reorganized: the responses to the safe stimulus decreased, whereas the responses to the dangerous stimulus remained the same, rather than decreasing as in pseudo-conditioned subjects. The magnitude of these changes, however, did not correlate with learning specificity, suggesting that they did not reflect the fear memory. Together, our results identify a new, temporally restricted, function for cortical activity in associative learning. These results reconcile seemingly conflicting previous findings and provide for a neuronal code for determining individual patterns in learning.","author":[{"dropping-particle":"","family":"Wood","given":"Katherine C.","non-dropping-particle":"","parse-names":false,"suffix":""},{"dropping-particle":"","family":"Angeloni","given":"Christopher F.","non-dropping-particle":"","parse-names":false,"suffix":""},{"dropping-particle":"","family":"Oxman","given":"Karmi","non-dropping-particle":"","parse-names":false,"suffix":""},{"dropping-particle":"","family":"Clopath","given":"Claudia","non-dropping-particle":"","parse-names":false,"suffix":""},{"dropping-particle":"","family":"Geffen","given":"Maria N.","non-dropping-particle":"","parse-names":false,"suffix":""}],"container-title":"bioRxiv","id":"ITEM-3","issued":{"date-parts":[["2020","6","3"]]},"page":"2020.06.02.128702","publisher":"bioRxiv","title":"Neuronal activity in sensory cortex predicts the specificity of learning","type":"article"},"uris":["http://www.mendeley.com/documents/?uuid=c40e7ec7-73f3-364d-a8f6-8aa73abb4e21"]}],"mendeley":{"formattedCitation":"[38–40]","plainTextFormattedCitation":"[38–40]","previouslyFormattedCitation":"[38–40]"},"properties":{"noteIndex":0},"schema":"https://github.com/citation-style-language/schema/raw/master/csl-citation.json"}</w:delInstrText>
          </w:r>
          <w:r w:rsidR="00996654" w:rsidDel="009152CD">
            <w:rPr>
              <w:rFonts w:ascii="Arial" w:eastAsia="Times New Roman" w:hAnsi="Arial" w:cs="Arial"/>
              <w:sz w:val="22"/>
              <w:szCs w:val="22"/>
            </w:rPr>
            <w:fldChar w:fldCharType="separate"/>
          </w:r>
          <w:r w:rsidR="00996654" w:rsidRPr="00996654" w:rsidDel="009152CD">
            <w:rPr>
              <w:rFonts w:ascii="Arial" w:eastAsia="Times New Roman" w:hAnsi="Arial" w:cs="Arial"/>
              <w:noProof/>
              <w:sz w:val="22"/>
              <w:szCs w:val="22"/>
            </w:rPr>
            <w:delText>[38–40]</w:delText>
          </w:r>
          <w:r w:rsidR="00996654" w:rsidDel="009152CD">
            <w:rPr>
              <w:rFonts w:ascii="Arial" w:eastAsia="Times New Roman" w:hAnsi="Arial" w:cs="Arial"/>
              <w:sz w:val="22"/>
              <w:szCs w:val="22"/>
            </w:rPr>
            <w:fldChar w:fldCharType="end"/>
          </w:r>
          <w:r w:rsidR="00996654" w:rsidDel="009152CD">
            <w:rPr>
              <w:rFonts w:ascii="Arial" w:eastAsia="Times New Roman" w:hAnsi="Arial" w:cs="Arial"/>
              <w:sz w:val="22"/>
              <w:szCs w:val="22"/>
            </w:rPr>
            <w:delText>.</w:delText>
          </w:r>
          <w:commentRangeEnd w:id="915"/>
          <w:r w:rsidR="00F35A83" w:rsidDel="009152CD">
            <w:rPr>
              <w:rStyle w:val="CommentReference"/>
            </w:rPr>
            <w:commentReference w:id="915"/>
          </w:r>
        </w:del>
      </w:moveFrom>
      <w:moveFromRangeEnd w:id="912"/>
    </w:p>
    <w:p w14:paraId="7CB133D1" w14:textId="0D5C5944" w:rsidR="009537D6" w:rsidDel="009152CD" w:rsidRDefault="009537D6" w:rsidP="009537D6">
      <w:pPr>
        <w:jc w:val="both"/>
        <w:rPr>
          <w:ins w:id="916" w:author="Maria Neimark Geffen" w:date="2021-05-04T10:38:00Z"/>
          <w:del w:id="917" w:author="Microsoft Office User" w:date="2021-05-06T17:47:00Z"/>
          <w:rFonts w:ascii="Arial" w:eastAsia="Times New Roman" w:hAnsi="Arial" w:cs="Arial"/>
          <w:sz w:val="22"/>
          <w:szCs w:val="22"/>
        </w:rPr>
      </w:pPr>
    </w:p>
    <w:p w14:paraId="79AE056B" w14:textId="062D7398" w:rsidR="0065509F" w:rsidRPr="0065509F" w:rsidDel="009152CD" w:rsidRDefault="00494657" w:rsidP="009537D6">
      <w:pPr>
        <w:jc w:val="both"/>
        <w:rPr>
          <w:ins w:id="918" w:author="Maria Neimark Geffen" w:date="2021-05-04T10:37:00Z"/>
          <w:del w:id="919" w:author="Microsoft Office User" w:date="2021-05-06T17:47:00Z"/>
          <w:rFonts w:ascii="Arial" w:eastAsia="Times New Roman" w:hAnsi="Arial" w:cs="Arial"/>
          <w:i/>
          <w:iCs/>
          <w:sz w:val="22"/>
          <w:szCs w:val="22"/>
          <w:rPrChange w:id="920" w:author="Maria Neimark Geffen" w:date="2021-05-04T10:38:00Z">
            <w:rPr>
              <w:ins w:id="921" w:author="Maria Neimark Geffen" w:date="2021-05-04T10:37:00Z"/>
              <w:del w:id="922" w:author="Microsoft Office User" w:date="2021-05-06T17:47:00Z"/>
              <w:rFonts w:ascii="Arial" w:eastAsia="Times New Roman" w:hAnsi="Arial" w:cs="Arial"/>
              <w:sz w:val="22"/>
              <w:szCs w:val="22"/>
            </w:rPr>
          </w:rPrChange>
        </w:rPr>
      </w:pPr>
      <w:ins w:id="923" w:author="Maria Neimark Geffen" w:date="2021-05-04T15:30:00Z">
        <w:del w:id="924" w:author="Microsoft Office User" w:date="2021-05-06T17:47:00Z">
          <w:r w:rsidDel="009152CD">
            <w:rPr>
              <w:rFonts w:ascii="Arial" w:eastAsia="Times New Roman" w:hAnsi="Arial" w:cs="Arial"/>
              <w:i/>
              <w:iCs/>
              <w:sz w:val="22"/>
              <w:szCs w:val="22"/>
            </w:rPr>
            <w:delText xml:space="preserve">Exploiting </w:delText>
          </w:r>
        </w:del>
      </w:ins>
      <w:ins w:id="925" w:author="Maria Neimark Geffen" w:date="2021-05-04T15:31:00Z">
        <w:del w:id="926" w:author="Microsoft Office User" w:date="2021-05-06T17:47:00Z">
          <w:r w:rsidDel="009152CD">
            <w:rPr>
              <w:rFonts w:ascii="Arial" w:eastAsia="Times New Roman" w:hAnsi="Arial" w:cs="Arial"/>
              <w:i/>
              <w:iCs/>
              <w:sz w:val="22"/>
              <w:szCs w:val="22"/>
            </w:rPr>
            <w:delText>cross-subject variability</w:delText>
          </w:r>
        </w:del>
      </w:ins>
    </w:p>
    <w:p w14:paraId="52879689" w14:textId="18B847FE" w:rsidR="009537D6" w:rsidRPr="009537D6" w:rsidDel="009152CD" w:rsidRDefault="009537D6">
      <w:pPr>
        <w:jc w:val="both"/>
        <w:rPr>
          <w:del w:id="927" w:author="Microsoft Office User" w:date="2021-05-06T17:47:00Z"/>
          <w:rFonts w:ascii="Arial" w:eastAsia="Times New Roman" w:hAnsi="Arial" w:cs="Arial"/>
          <w:i/>
          <w:iCs/>
          <w:sz w:val="22"/>
          <w:szCs w:val="22"/>
          <w:rPrChange w:id="928" w:author="Maria Neimark Geffen" w:date="2021-05-04T10:37:00Z">
            <w:rPr>
              <w:del w:id="929" w:author="Microsoft Office User" w:date="2021-05-06T17:47:00Z"/>
              <w:rFonts w:ascii="Arial" w:eastAsia="Times New Roman" w:hAnsi="Arial" w:cs="Arial"/>
              <w:sz w:val="22"/>
              <w:szCs w:val="22"/>
            </w:rPr>
          </w:rPrChange>
        </w:rPr>
        <w:pPrChange w:id="930" w:author="Maria Neimark Geffen" w:date="2021-05-04T10:37:00Z">
          <w:pPr>
            <w:ind w:firstLine="720"/>
            <w:jc w:val="both"/>
          </w:pPr>
        </w:pPrChange>
      </w:pPr>
    </w:p>
    <w:p w14:paraId="7665C426" w14:textId="6EB75430" w:rsidR="00494657" w:rsidDel="009152CD" w:rsidRDefault="00F35A83" w:rsidP="00494657">
      <w:pPr>
        <w:jc w:val="both"/>
        <w:rPr>
          <w:ins w:id="931" w:author="Maria Neimark Geffen" w:date="2021-05-04T15:28:00Z"/>
          <w:del w:id="932" w:author="Microsoft Office User" w:date="2021-05-06T17:47:00Z"/>
          <w:rFonts w:ascii="Arial" w:eastAsia="Times New Roman" w:hAnsi="Arial" w:cs="Arial"/>
          <w:sz w:val="22"/>
          <w:szCs w:val="22"/>
        </w:rPr>
      </w:pPr>
      <w:del w:id="933" w:author="Microsoft Office User" w:date="2021-05-06T17:47:00Z">
        <w:r w:rsidDel="009152CD">
          <w:rPr>
            <w:rFonts w:ascii="Arial" w:eastAsia="Times New Roman" w:hAnsi="Arial" w:cs="Arial"/>
            <w:sz w:val="22"/>
            <w:szCs w:val="22"/>
          </w:rPr>
          <w:tab/>
        </w:r>
        <w:r w:rsidR="005B538C" w:rsidRPr="005B538C" w:rsidDel="009152CD">
          <w:rPr>
            <w:rFonts w:ascii="Arial" w:eastAsia="Times New Roman" w:hAnsi="Arial" w:cs="Arial"/>
            <w:sz w:val="22"/>
            <w:szCs w:val="22"/>
          </w:rPr>
          <w:delText xml:space="preserve">Whereas previous </w:delText>
        </w:r>
        <w:r w:rsidR="00746465" w:rsidDel="009152CD">
          <w:rPr>
            <w:rFonts w:ascii="Arial" w:eastAsia="Times New Roman" w:hAnsi="Arial" w:cs="Arial"/>
            <w:sz w:val="22"/>
            <w:szCs w:val="22"/>
          </w:rPr>
          <w:delText>work</w:delText>
        </w:r>
        <w:r w:rsidR="005B538C" w:rsidRPr="005B538C" w:rsidDel="009152CD">
          <w:rPr>
            <w:rFonts w:ascii="Arial" w:eastAsia="Times New Roman" w:hAnsi="Arial" w:cs="Arial"/>
            <w:sz w:val="22"/>
            <w:szCs w:val="22"/>
          </w:rPr>
          <w:delText xml:space="preserve"> largely studied the behavioral or psychophysical performance separately from the neuronal activity, which was recorded in anesthetized or passive subjects, we were able to record neuronal responses </w:delText>
        </w:r>
        <w:r w:rsidDel="009152CD">
          <w:rPr>
            <w:rFonts w:ascii="Arial" w:eastAsia="Times New Roman" w:hAnsi="Arial" w:cs="Arial"/>
            <w:sz w:val="22"/>
            <w:szCs w:val="22"/>
          </w:rPr>
          <w:delText>from behaving mice</w:delText>
        </w:r>
        <w:r w:rsidR="005B538C" w:rsidRPr="005B538C" w:rsidDel="009152CD">
          <w:rPr>
            <w:rFonts w:ascii="Arial" w:eastAsia="Times New Roman" w:hAnsi="Arial" w:cs="Arial"/>
            <w:sz w:val="22"/>
            <w:szCs w:val="22"/>
          </w:rPr>
          <w:delText xml:space="preserve">. Not only is this important to control for the level of arousal and attention, </w:delText>
        </w:r>
        <w:r w:rsidR="00E13397" w:rsidDel="009152CD">
          <w:rPr>
            <w:rFonts w:ascii="Arial" w:eastAsia="Times New Roman" w:hAnsi="Arial" w:cs="Arial"/>
            <w:sz w:val="22"/>
            <w:szCs w:val="22"/>
          </w:rPr>
          <w:delText>which</w:delText>
        </w:r>
        <w:r w:rsidR="00E13397" w:rsidRPr="005B538C" w:rsidDel="009152CD">
          <w:rPr>
            <w:rFonts w:ascii="Arial" w:eastAsia="Times New Roman" w:hAnsi="Arial" w:cs="Arial"/>
            <w:sz w:val="22"/>
            <w:szCs w:val="22"/>
          </w:rPr>
          <w:delText xml:space="preserve"> </w:delText>
        </w:r>
        <w:r w:rsidR="005B538C" w:rsidRPr="005B538C" w:rsidDel="009152CD">
          <w:rPr>
            <w:rFonts w:ascii="Arial" w:eastAsia="Times New Roman" w:hAnsi="Arial" w:cs="Arial"/>
            <w:sz w:val="22"/>
            <w:szCs w:val="22"/>
          </w:rPr>
          <w:delText>can dramatically alter responses in AC</w:delText>
        </w:r>
        <w:r w:rsidR="00790B0D" w:rsidDel="009152CD">
          <w:rPr>
            <w:rFonts w:ascii="Arial" w:eastAsia="Times New Roman" w:hAnsi="Arial" w:cs="Arial"/>
            <w:sz w:val="22"/>
            <w:szCs w:val="22"/>
          </w:rPr>
          <w:fldChar w:fldCharType="begin" w:fldLock="1"/>
        </w:r>
        <w:r w:rsidR="009152CD" w:rsidDel="009152CD">
          <w:rPr>
            <w:rFonts w:ascii="Arial" w:eastAsia="Times New Roman" w:hAnsi="Arial" w:cs="Arial"/>
            <w:sz w:val="22"/>
            <w:szCs w:val="22"/>
          </w:rPr>
          <w:delInstrText>ADDIN CSL_CITATION {"citationItems":[{"id":"ITEM-1","itemData":{"DOI":"10.1016/j.neuron.2015.09.012","ISSN":"10974199","PMID":"26402600","abstract":"The state of the brain and body constantly varies on rapid and slow timescales. These variations contribute to the apparent noisiness of sensory responses at both the neural and the behavioral level. Recent investigations of rapid state changes in awake, behaving animals have provided insight into the mechanisms by which optimal sensory encoding and behavioral performance are achieved. Fluctuations in state, as indexed by pupillometry, impact both the \"signal\" (sensory evoked response) and the \"noise\" (spontaneous activity) of cortical responses. By taking these fluctuations into account, neural response (co)variability is significantly reduced, revealing the brain to be more reliable and predictable than previously thought. The waking brain appears to be noisy, giving rise to variable responses. McGinley et al. review literature that reveals the careful monitoring of waking can control for these variations and reveal a brain that is both reliable and predictable.","author":[{"dropping-particle":"","family":"McGinley","given":"Matthew J.","non-dropping-particle":"","parse-names":false,"suffix":""},{"dropping-particle":"","family":"Vinck","given":"Martin","non-dropping-particle":"","parse-names":false,"suffix":""},{"dropping-particle":"","family":"Reimer","given":"Jacob","non-dropping-particle":"","parse-names":false,"suffix":""},{"dropping-particle":"","family":"Batista-Brito","given":"Renata","non-dropping-particle":"","parse-names":false,"suffix":""},{"dropping-particle":"","family":"Zagha","given":"Edward","non-dropping-particle":"","parse-names":false,"suffix":""},{"dropping-particle":"","family":"Cadwell","given":"Cathryn R.","non-dropping-particle":"","parse-names":false,"suffix":""},{"dropping-particle":"","family":"Tolias","given":"Andreas S.","non-dropping-particle":"","parse-names":false,"suffix":""},{"dropping-particle":"","family":"Cardin","given":"Jessica A.","non-dropping-particle":"","parse-names":false,"suffix":""},{"dropping-particle":"","family":"McCormick","given":"David A.","non-dropping-particle":"","parse-names":false,"suffix":""}],"container-title":"Neuron","id":"ITEM-1","issue":"6","issued":{"date-parts":[["2015","9","23"]]},"page":"1143-1161","publisher":"Cell Press","title":"Waking State: Rapid Variations Modulate Neural and Behavioral Responses","type":"article","volume":"87"},"uris":["http://www.mendeley.com/documents/?uuid=f868f29f-a0a6-4fdb-8300-0c2e5b9650d5"]},{"id":"ITEM-2","itemData":{"DOI":"10.1016/j.neuron.2015.05.038","ISSN":"10974199","PMID":"26074005","abstract":"The neural correlates of optimal states for signal detection task performance are largely unknown. One hypothesis holds that optimal states exhibit tonically depolarized cortical neurons with enhanced spiking activity, such as occur during movement. We recorded membrane potentials of auditory cortical neurons in mice trained on a challenging tone-in-noise detection task while assessing arousal with simultaneous pupillometry and hippocampal recordings. Arousal measures accurately predicted multiple modes of membrane potential activity, including rhythmic slow oscillations at low arousal, stable hyperpolarization at intermediate arousal, and depolarization during phasic or tonic periods of hyper-arousal. Walking always occurred during hyper-arousal. Optimal signal detection behavior and sound-evoked responses, at both sub-threshold and spiking levels, occurred at intermediate arousal when pre-decision membrane potentials were stably hyperpolarized. These results reveal a cortical physiological signature of the classically observed inverted-U relationship between task performance and arousal and that optimal detection exhibits enhanced sensory-evoked responses and reduced background synaptic activity.","author":[{"dropping-particle":"","family":"McGinley","given":"Matthew J.","non-dropping-particle":"","parse-names":false,"suffix":""},{"dropping-particle":"V.","family":"David","given":"Stephen","non-dropping-particle":"","parse-names":false,"suffix":""},{"dropping-particle":"","family":"McCormick","given":"David A.","non-dropping-particle":"","parse-names":false,"suffix":""}],"container-title":"Neuron","id":"ITEM-2","issue":"1","issued":{"date-parts":[["2015","7","1"]]},"page":"179-192","publisher":"Cell Press","title":"Cortical Membrane Potential Signature of Optimal States for Sensory Signal Detection","type":"article-journal","volume":"87"},"uris":["http://www.mendeley.com/documents/?uuid=816f8f50-1543-4d6a-b6fd-2d2c896de80a"]},{"id":"ITEM-3","itemData":{"DOI":"10.1073/pnas.1117717109","ISSN":"00278424","PMID":"22308415","abstract":"As sensory stimuli and behavioral demands change, the attentive brain quickly identifies task-relevant stimuli and associates them with appropriate motor responses. The effects of attention on sensory processing vary across task paradigms, suggesting that the brain may use multiple strategies and mechanisms to highlight attended stimuli and link them to motor action. To better understand factors that contribute to these variable effects, we studied sensory representations in primary auditory cortex (A1) during two instrumental tasks that shared the same auditory discrimination but required different behavioral responses, either approach or avoidance. In the approach task, ferrets were rewarded for licking a spout when they heard a target tone amid a sequence of reference noise sounds. In the avoidance task, they were punished unless they inhibited licking to the target. To explore how these changes in task reward structure influenced attention-driven rapid plasticity in A1, we measured changes in sensory neural responses during behavior. Responses to the target changed selectively during both tasks but did so with opposite sign. Despite the differences in sign, both effects were consistent with a general neural coding strategy that maximizes discriminability between sound classes. The dependence of the direction of plasticity on task suggests that representations in A1 change not only to sharpen representations of task-relevant stimuli but also to amplify responses to stimuli that signal aversive outcomes and lead to behavioral inhibition. Thus, top-down control of sensory processing can be shaped by task reward structure in addition to the required sensory discrimination.","author":[{"dropping-particle":"V.","family":"David","given":"Stephen","non-dropping-particle":"","parse-names":false,"suffix":""},{"dropping-particle":"","family":"Fritz","given":"Jonathan B.","non-dropping-particle":"","parse-names":false,"suffix":""},{"dropping-particle":"","family":"Shamma","given":"Shihab A.","non-dropping-particle":"","parse-names":false,"suffix":""}],"container-title":"Proceedings of the National Academy of Sciences of the United States of America","id":"ITEM-3","issue":"6","issued":{"date-parts":[["2012","2","7"]]},"page":"2144-2149","publisher":"PNAS","title":"Task reward structure shapes rapid receptive field plasticity in auditory cortex","type":"article-journal","volume":"109"},"uris":["http://www.mendeley.com/documents/?uuid=47e8f65b-ad86-4592-8560-9ea544503dfe"]},{"id":"ITEM-4","itemData":{"DOI":"10.1073/pnas.1016134108","ISSN":"00278424","PMID":"21368107","abstract":"How can we concentrate on relevant sounds in noisy environments? A \"gain model\" suggests that auditory attention simply amplifies relevant and suppresses irrelevant afferent inputs. However, it is unclear whether this suffices when attended and ignored features overlap to stimulate the same neuronal receptive fields. A \"tuning model\" suggests that, in addition to gain, attention modulates feature selectivity of auditory neurons. We recorded magnetoencephalography, EEG, and functional MRI (fMRI) while subjects attended to tones delivered to one ear and ignored opposite-ear inputs. The attended ear was switched every 30 s to quantify how quickly the effects evolve. To produce overlapping inputs, the tones were presented alone vs. during white-noise masking notch-filtered ±1/6 octaves around the tone center frequencies. Amplitude modulation (39 vs. 41 Hz in opposite ears) was applied for \"frequency tagging\" of attention effects on maskers. Noise masking reduced early (50-150 ms; N1) auditory responses to unattended tones. In support of the tuning model, selective attention canceled out this attenuating effect but did not modulate the gain of 50-150 ms activity to nonmasked tones or steady-state responses to the maskers themselves. These tuning effects originated at nonprimary auditory cortices, purportedly occupied by neurons that, without attention, have wider frequency tuning than ±1/6 octaves. The attentional tuning evolved rapidly, during the first few seconds after attention switching, and correlated with behavioral discrimination performance. In conclusion, a simple gainmodel alone cannot explain auditory selective attention. In nonprimary auditory cortices, attention-driven short-term plasticity retunes neurons to segregate relevant sounds from noise.","author":[{"dropping-particle":"","family":"Ahveninen","given":"Jyrki","non-dropping-particle":"","parse-names":false,"suffix":""},{"dropping-particle":"","family":"Hämäläinen","given":"Matti","non-dropping-particle":"","parse-names":false,"suffix":""},{"dropping-particle":"","family":"Jääskeläinen","given":"Iiro P.","non-dropping-particle":"","parse-names":false,"suffix":""},{"dropping-particle":"","family":"Ahlfors","given":"Seppo P.","non-dropping-particle":"","parse-names":false,"suffix":""},{"dropping-particle":"","family":"Huang","given":"Samantha","non-dropping-particle":"","parse-names":false,"suffix":""},{"dropping-particle":"","family":"Lina","given":"Fa Hsuan","non-dropping-particle":"","parse-names":false,"suffix":""},{"dropping-particle":"","family":"Raij","given":"Tommi","non-dropping-particle":"","parse-names":false,"suffix":""},{"dropping-particle":"","family":"Sams","given":"Mikko","non-dropping-particle":"","parse-names":false,"suffix":""},{"dropping-particle":"","family":"Vasios","given":"Christos E.","non-dropping-particle":"","parse-names":false,"suffix":""},{"dropping-particle":"","family":"Belliveau","given":"John W.","non-dropping-particle":"","parse-names":false,"suffix":""}],"container-title":"Proceedings of the National Academy of Sciences of the United States of America","id":"ITEM-4","issue":"10","issued":{"date-parts":[["2011","3","8"]]},"page":"4182-4187","publisher":"National Academy of Sciences","title":"Attention-driven auditory cortex short-term plasticity helps segregate relevant sounds from noise","type":"article-journal","volume":"108"},"uris":["http://www.mendeley.com/documents/?uuid=9b3b2847-5d31-411d-81fa-f10e1138be25"]},{"id":"ITEM-5","itemData":{"DOI":"10.1523/JNEUROSCI.5832-11.2012","ISBN":"1529-2401 (Electronic)\\r0270-6474 (Linking)","ISSN":"0270-6474","PMID":"22764239","abstract":"The effect of attention on single neuron responses in the auditory system is unresolved. We found that when monkeys discriminated temporally amplitude modulated (AM) from unmodulated sounds, primary auditory cortical (A1) neurons better discriminated those sounds than when the monkeys were not discriminating them. This was observed for both average firing rate and vector strength (VS), a measure of how well neurons temporally follow the stimulus' temporal modulation. When data were separated by nonsynchronized and synchronized responses, the firing rate of nonsynchronized responses best distinguished AM- noise from unmodulated noise, followed by VS for synchronized responses, with firing rate for synchronized neurons providing the poorest AM discrimination. Firing rate-based AM discrimination for synchronized neurons, however, improved most with task engagement, showing that the least sensitive code in the passive condition improves the most with task engagement. Rate coding improved due to larger increases in absolute firing rate at higher modulation depths than for lower depths and unmodulated sounds. Relative to spontaneous activity (which increased with engagement), the response to unmodulated sounds decreased substantially. The temporal coding improvement--responses more precisely temporally following a stimulus when animals were required to attend to it--expands the framework of possible mechanisms of attention to include increasing temporal precision of stimulus following. These findings provide a crucial step to understanding the coding of temporal modulation and support a model in which rate and temporal coding work in parallel, permitting a multiplexed code for temporal modulation, and for a complementary representation of rate and temporal coding.","author":[{"dropping-particle":"","family":"Niwa","given":"M.","non-dropping-particle":"","parse-names":false,"suffix":""},{"dropping-particle":"","family":"Johnson","given":"J. S.","non-dropping-particle":"","parse-names":false,"suffix":""},{"dropping-particle":"","family":"O'Connor","given":"K. N.","non-dropping-particle":"","parse-names":false,"suffix":""},{"dropping-particle":"","family":"Sutter","given":"M. L.","non-dropping-particle":"","parse-names":false,"suffix":""}],"container-title":"Journal of Neuroscience","id":"ITEM-5","issue":"27","issued":{"date-parts":[["2012"]]},"page":"9323-9334","title":"Active Engagement Improves Primary Auditory Cortical Neurons' Ability to Discriminate Temporal Modulation","type":"article-journal","volume":"32"},"uris":["http://www.mendeley.com/documents/?uuid=be0c5df6-a23e-4b4b-b7a2-aa99742fc88b"]},{"id":"ITEM-6","itemData":{"DOI":"10.1523/JNEUROSCI.4094-14.2015","ISBN":"0270-6474","ISSN":"0270-6474","PMID":"25972181","abstract":"Noise correlations (r(noise)) between neurons can affect a neural population's discrimination capacity, even without changes in mean firing rates of neurons. r(noise), the degree to which the response variability of a pair of neurons is correlated, has been shown to change with attention with most reports showing a reduction in r(noise). However, the effect of reducing r(noise) on sensory discrimination depends on many factors, including the tuning similarity, or tuning correlation (r(tuning)), between the pair. Theoretically, reducing r(noise) should enhance sensory discrimination when the pair exhibits similar tuning, but should impair discrimination when tuning is dissimilar. We recorded from pairs of neurons in primary auditory cortex (A1) under two conditions: while rhesus macaque monkeys (Macaca mulatta) actively performed a threshold amplitude modulation (AM) detection task and while they sat passively awake. We report that, for pairs with similar AM tuning, average r(noise) in A1 decreases when the animal performs the AM detection task compared with when sitting passively. For pairs with dissimilar tuning, the average r(noise) did not significantly change between conditions. This suggests that attention-related modulation can target selective subcircuits to decorrelate noise. These results demonstrate that engagement in an auditory task enhances population coding in primary auditory cortex by selectively reducing deleterious r(noise) and leaving beneficial r(noise) intact.","author":[{"dropping-particle":"","family":"Downer","given":"J. D.","non-dropping-particle":"","parse-names":false,"suffix":""},{"dropping-particle":"","family":"Niwa","given":"M.","non-dropping-particle":"","parse-names":false,"suffix":""},{"dropping-particle":"","family":"Sutter","given":"M. L.","non-dropping-particle":"","parse-names":false,"suffix":""}],"container-title":"Journal of Neuroscience","id":"ITEM-6","issue":"19","issued":{"date-parts":[["2015"]]},"page":"7565-7574","title":"Task Engagement Selectively Modulates Neural Correlations in Primary Auditory Cortex","type":"article-journal","volume":"35"},"uris":["http://www.mendeley.com/documents/?uuid=2e29b735-c102-46b2-9832-5dd2480f4166"]}],"mendeley":{"formattedCitation":"[42–47]","plainTextFormattedCitation":"[42–47]","previouslyFormattedCitation":"[41–46]"},"properties":{"noteIndex":0},"schema":"https://github.com/citation-style-language/schema/raw/master/csl-citation.json"}</w:delInstrText>
        </w:r>
        <w:r w:rsidR="00790B0D" w:rsidDel="009152CD">
          <w:rPr>
            <w:rFonts w:ascii="Arial" w:eastAsia="Times New Roman" w:hAnsi="Arial" w:cs="Arial"/>
            <w:sz w:val="22"/>
            <w:szCs w:val="22"/>
          </w:rPr>
          <w:fldChar w:fldCharType="separate"/>
        </w:r>
        <w:r w:rsidR="009152CD" w:rsidRPr="009152CD" w:rsidDel="009152CD">
          <w:rPr>
            <w:rFonts w:ascii="Arial" w:eastAsia="Times New Roman" w:hAnsi="Arial" w:cs="Arial"/>
            <w:noProof/>
            <w:sz w:val="22"/>
            <w:szCs w:val="22"/>
          </w:rPr>
          <w:delText>[42–47]</w:delText>
        </w:r>
        <w:r w:rsidR="00790B0D" w:rsidDel="009152CD">
          <w:rPr>
            <w:rFonts w:ascii="Arial" w:eastAsia="Times New Roman" w:hAnsi="Arial" w:cs="Arial"/>
            <w:sz w:val="22"/>
            <w:szCs w:val="22"/>
          </w:rPr>
          <w:fldChar w:fldCharType="end"/>
        </w:r>
        <w:r w:rsidR="00790B0D" w:rsidDel="009152CD">
          <w:rPr>
            <w:rFonts w:ascii="Arial" w:eastAsia="Times New Roman" w:hAnsi="Arial" w:cs="Arial"/>
            <w:sz w:val="22"/>
            <w:szCs w:val="22"/>
          </w:rPr>
          <w:delText xml:space="preserve">, </w:delText>
        </w:r>
        <w:r w:rsidR="005B538C" w:rsidRPr="005B538C" w:rsidDel="009152CD">
          <w:rPr>
            <w:rFonts w:ascii="Arial" w:eastAsia="Times New Roman" w:hAnsi="Arial" w:cs="Arial"/>
            <w:sz w:val="22"/>
            <w:szCs w:val="22"/>
          </w:rPr>
          <w:delText xml:space="preserve">but also </w:delText>
        </w:r>
        <w:r w:rsidR="003C75FD" w:rsidDel="009152CD">
          <w:rPr>
            <w:rFonts w:ascii="Arial" w:eastAsia="Times New Roman" w:hAnsi="Arial" w:cs="Arial"/>
            <w:sz w:val="22"/>
            <w:szCs w:val="22"/>
          </w:rPr>
          <w:delText>allowed us</w:delText>
        </w:r>
        <w:r w:rsidR="005B538C" w:rsidRPr="005B538C" w:rsidDel="009152CD">
          <w:rPr>
            <w:rFonts w:ascii="Arial" w:eastAsia="Times New Roman" w:hAnsi="Arial" w:cs="Arial"/>
            <w:sz w:val="22"/>
            <w:szCs w:val="22"/>
          </w:rPr>
          <w:delText xml:space="preserve"> to test for a statistical relationship between the effects of contrast on neuronal encoding and behavioral performance </w:delText>
        </w:r>
        <w:r w:rsidDel="009152CD">
          <w:rPr>
            <w:rFonts w:ascii="Arial" w:eastAsia="Times New Roman" w:hAnsi="Arial" w:cs="Arial"/>
            <w:sz w:val="22"/>
            <w:szCs w:val="22"/>
          </w:rPr>
          <w:delText>across subjects</w:delText>
        </w:r>
        <w:r w:rsidR="005B538C" w:rsidRPr="005B538C" w:rsidDel="009152CD">
          <w:rPr>
            <w:rFonts w:ascii="Arial" w:eastAsia="Times New Roman" w:hAnsi="Arial" w:cs="Arial"/>
            <w:sz w:val="22"/>
            <w:szCs w:val="22"/>
          </w:rPr>
          <w:delText xml:space="preserve">. </w:delText>
        </w:r>
        <w:r w:rsidDel="009152CD">
          <w:rPr>
            <w:rFonts w:ascii="Arial" w:eastAsia="Times New Roman" w:hAnsi="Arial" w:cs="Arial"/>
            <w:sz w:val="22"/>
            <w:szCs w:val="22"/>
          </w:rPr>
          <w:delText xml:space="preserve">Leveraging individual differences in behavioral performance, we showed </w:delText>
        </w:r>
      </w:del>
      <w:ins w:id="934" w:author="Maria Neimark Geffen" w:date="2021-05-04T15:07:00Z">
        <w:del w:id="935" w:author="Microsoft Office User" w:date="2021-05-06T17:47:00Z">
          <w:r w:rsidR="00F6100F" w:rsidDel="009152CD">
            <w:rPr>
              <w:rFonts w:ascii="Arial" w:eastAsia="Times New Roman" w:hAnsi="Arial" w:cs="Arial"/>
              <w:sz w:val="22"/>
              <w:szCs w:val="22"/>
            </w:rPr>
            <w:delText xml:space="preserve">found </w:delText>
          </w:r>
        </w:del>
      </w:ins>
      <w:del w:id="936" w:author="Microsoft Office User" w:date="2021-05-06T17:47:00Z">
        <w:r w:rsidDel="009152CD">
          <w:rPr>
            <w:rFonts w:ascii="Arial" w:eastAsia="Times New Roman" w:hAnsi="Arial" w:cs="Arial"/>
            <w:sz w:val="22"/>
            <w:szCs w:val="22"/>
          </w:rPr>
          <w:delText>that population representations in cortex were highly predictive of behavioral performance metrics</w:delText>
        </w:r>
        <w:r w:rsidR="005B538C" w:rsidRPr="005B538C" w:rsidDel="009152CD">
          <w:rPr>
            <w:rFonts w:ascii="Arial" w:eastAsia="Times New Roman" w:hAnsi="Arial" w:cs="Arial"/>
            <w:sz w:val="22"/>
            <w:szCs w:val="22"/>
          </w:rPr>
          <w:delText xml:space="preserve"> (Figure </w:delText>
        </w:r>
        <w:r w:rsidDel="009152CD">
          <w:rPr>
            <w:rFonts w:ascii="Arial" w:eastAsia="Times New Roman" w:hAnsi="Arial" w:cs="Arial"/>
            <w:sz w:val="22"/>
            <w:szCs w:val="22"/>
          </w:rPr>
          <w:delText>4</w:delText>
        </w:r>
        <w:r w:rsidR="005B538C" w:rsidRPr="005B538C" w:rsidDel="009152CD">
          <w:rPr>
            <w:rFonts w:ascii="Arial" w:eastAsia="Times New Roman" w:hAnsi="Arial" w:cs="Arial"/>
            <w:sz w:val="22"/>
            <w:szCs w:val="22"/>
          </w:rPr>
          <w:delText>)</w:delText>
        </w:r>
      </w:del>
      <w:ins w:id="937" w:author="Maria Neimark Geffen" w:date="2021-05-04T15:08:00Z">
        <w:del w:id="938" w:author="Microsoft Office User" w:date="2021-05-06T17:47:00Z">
          <w:r w:rsidR="006577C0" w:rsidDel="009152CD">
            <w:rPr>
              <w:rFonts w:ascii="Arial" w:eastAsia="Times New Roman" w:hAnsi="Arial" w:cs="Arial"/>
              <w:sz w:val="22"/>
              <w:szCs w:val="22"/>
            </w:rPr>
            <w:delText xml:space="preserve"> across subjects. Given the large variability in behavioral performance in mice, it is useful to </w:delText>
          </w:r>
        </w:del>
      </w:ins>
      <w:ins w:id="939" w:author="Maria Neimark Geffen" w:date="2021-05-04T15:28:00Z">
        <w:del w:id="940" w:author="Microsoft Office User" w:date="2021-05-06T17:47:00Z">
          <w:r w:rsidR="00494657" w:rsidDel="009152CD">
            <w:rPr>
              <w:rFonts w:ascii="Arial" w:eastAsia="Times New Roman" w:hAnsi="Arial" w:cs="Arial"/>
              <w:sz w:val="22"/>
              <w:szCs w:val="22"/>
            </w:rPr>
            <w:delText xml:space="preserve">exploit the changes in behavior across subjects. Similar approaches have been </w:delText>
          </w:r>
        </w:del>
      </w:ins>
      <w:ins w:id="941" w:author="Maria Neimark Geffen" w:date="2021-05-04T15:36:00Z">
        <w:del w:id="942" w:author="Microsoft Office User" w:date="2021-05-06T17:47:00Z">
          <w:r w:rsidR="00155027" w:rsidDel="009152CD">
            <w:rPr>
              <w:rFonts w:ascii="Arial" w:eastAsia="Times New Roman" w:hAnsi="Arial" w:cs="Arial"/>
              <w:sz w:val="22"/>
              <w:szCs w:val="22"/>
            </w:rPr>
            <w:delText>a powerful tool in disentangling the circuits for auditory fear learning (REF), XX and XX.</w:delText>
          </w:r>
        </w:del>
      </w:ins>
    </w:p>
    <w:p w14:paraId="07DC4F23" w14:textId="0A25B5DE" w:rsidR="00494657" w:rsidDel="009152CD" w:rsidRDefault="00494657" w:rsidP="00494657">
      <w:pPr>
        <w:jc w:val="both"/>
        <w:rPr>
          <w:ins w:id="943" w:author="Maria Neimark Geffen" w:date="2021-05-04T15:28:00Z"/>
          <w:del w:id="944" w:author="Microsoft Office User" w:date="2021-05-06T17:47:00Z"/>
          <w:rFonts w:ascii="Arial" w:eastAsia="Times New Roman" w:hAnsi="Arial" w:cs="Arial"/>
          <w:sz w:val="22"/>
          <w:szCs w:val="22"/>
        </w:rPr>
      </w:pPr>
    </w:p>
    <w:p w14:paraId="3690D24D" w14:textId="28BF3C0E" w:rsidR="00A65BC3" w:rsidRPr="00E16648" w:rsidDel="009152CD" w:rsidRDefault="00A65BC3" w:rsidP="00A65BC3">
      <w:pPr>
        <w:jc w:val="both"/>
        <w:rPr>
          <w:ins w:id="945" w:author="Maria Neimark Geffen" w:date="2021-05-04T15:31:00Z"/>
          <w:del w:id="946" w:author="Microsoft Office User" w:date="2021-05-06T17:47:00Z"/>
          <w:rFonts w:ascii="Arial" w:eastAsia="Times New Roman" w:hAnsi="Arial" w:cs="Arial"/>
          <w:i/>
          <w:iCs/>
          <w:sz w:val="22"/>
          <w:szCs w:val="22"/>
        </w:rPr>
      </w:pPr>
      <w:ins w:id="947" w:author="Maria Neimark Geffen" w:date="2021-05-04T15:31:00Z">
        <w:del w:id="948" w:author="Microsoft Office User" w:date="2021-05-06T17:47:00Z">
          <w:r w:rsidDel="009152CD">
            <w:rPr>
              <w:rFonts w:ascii="Arial" w:eastAsia="Times New Roman" w:hAnsi="Arial" w:cs="Arial"/>
              <w:i/>
              <w:iCs/>
              <w:sz w:val="22"/>
              <w:szCs w:val="22"/>
            </w:rPr>
            <w:delText>Limited number of neurons</w:delText>
          </w:r>
        </w:del>
      </w:ins>
    </w:p>
    <w:p w14:paraId="274ADC7C" w14:textId="583D9470" w:rsidR="00A65BC3" w:rsidDel="009152CD" w:rsidRDefault="00A65BC3" w:rsidP="00A65BC3">
      <w:pPr>
        <w:jc w:val="both"/>
        <w:rPr>
          <w:del w:id="949" w:author="Microsoft Office User" w:date="2021-05-06T17:47:00Z"/>
          <w:moveTo w:id="950" w:author="Maria Neimark Geffen" w:date="2021-05-04T15:31:00Z"/>
          <w:rFonts w:ascii="Arial" w:eastAsia="Times New Roman" w:hAnsi="Arial" w:cs="Arial"/>
          <w:sz w:val="22"/>
          <w:szCs w:val="22"/>
        </w:rPr>
      </w:pPr>
      <w:moveToRangeStart w:id="951" w:author="Maria Neimark Geffen" w:date="2021-05-04T15:31:00Z" w:name="move70937521"/>
      <w:moveTo w:id="952" w:author="Maria Neimark Geffen" w:date="2021-05-04T15:31:00Z">
        <w:del w:id="953" w:author="Microsoft Office User" w:date="2021-05-06T17:47:00Z">
          <w:r w:rsidDel="009152CD">
            <w:rPr>
              <w:rFonts w:ascii="Arial" w:eastAsia="Times New Roman" w:hAnsi="Arial" w:cs="Arial"/>
              <w:sz w:val="22"/>
              <w:szCs w:val="22"/>
            </w:rPr>
            <w:delText>One potential limitation of our results were the limited numbers of neurons recorded from in this study. There is a rich literature in the visual field suggesting that relatively small numbers of neurons may outperform animal behavior in psychophysical tasks</w:delText>
          </w:r>
          <w:r w:rsidDel="009152CD">
            <w:rPr>
              <w:rFonts w:ascii="Arial" w:eastAsia="Times New Roman" w:hAnsi="Arial" w:cs="Arial"/>
              <w:sz w:val="22"/>
              <w:szCs w:val="22"/>
            </w:rPr>
            <w:fldChar w:fldCharType="begin" w:fldLock="1"/>
          </w:r>
        </w:del>
      </w:moveTo>
      <w:del w:id="954" w:author="Microsoft Office User" w:date="2021-05-06T17:47:00Z">
        <w:r w:rsidR="009152CD" w:rsidDel="009152CD">
          <w:rPr>
            <w:rFonts w:ascii="Arial" w:eastAsia="Times New Roman" w:hAnsi="Arial" w:cs="Arial"/>
            <w:sz w:val="22"/>
            <w:szCs w:val="22"/>
          </w:rPr>
          <w:delInstrText>ADDIN CSL_CITATION {"citationItems":[{"id":"ITEM-1","itemData":{"DOI":"10.1017/S095252380000715X","ISBN":"0952-5238 (Print)\\n0952-5238 (Linking)","ISSN":"0952-5238","PMID":"8730992","abstract":"We have previously documented the exquisite motion sensitivity of neurons in extrastriate area MT by studying the relationship between their responses and the direction and strength of visual motion signals delivered to their receptive fields. These results suggested that MT neurons might provide the signals supporting behavioral choice in visual discrimination tasks. To approach this question from another direction, we have now studied the relationship between the discharge of MT neurons and behavioral choice, independently of the effects of visual stimulation. We found that trial-to-trial variability in neuronal signals was correlated with the choices the monkey made. Therefore, when a directionally selective neuron in area MT fires more vigorously, the monkey is more likely to make a decision in favor of the preferred direction of the cell. The magnitude of the relationship was modest, on average, but was highly significant across a sample of 299 cells from four monkeys. The relationship was present for all stimuli (including those without a net motion signal), and for all but the weakest responses. The relationship was reduced or eliminated when the demands of the task were changed so that the directional signal carried by the cell was less informative. The relationship was evident within 50 ms of response onset, and persisted throughout the stimulus presentation. On average, neurons that were more sensitive to weak motion signals had a stronger relationship to behavior than those that were less sensitive. These observations are consistent with the idea that neuronal signals in MT are used by the monkey to determine the direction of stimulus motion. The modest relationship between behavioral choice and the discharge of any one neuron, and the prevalence of the relationship across the population, make it likely that signals from many neurons are pooled to form the data on which behavioral choices are based.","author":[{"dropping-particle":"","family":"Britten","given":"K H","non-dropping-particle":"","parse-names":false,"suffix":""},{"dropping-particle":"","family":"Newsome","given":"W T","non-dropping-particle":"","parse-names":false,"suffix":""},{"dropping-particle":"","family":"Shadlen","given":"M N","non-dropping-particle":"","parse-names":false,"suffix":""},{"dropping-particle":"","family":"Celebrini","given":"S","non-dropping-particle":"","parse-names":false,"suffix":""},{"dropping-particle":"","family":"Movshon","given":"J A","non-dropping-particle":"","parse-names":false,"suffix":""}],"container-title":"Visual neuroscience","id":"ITEM-1","issue":"1","issued":{"date-parts":[["1996"]]},"page":"87-100","title":"A relationship between behavioral choice and the visual responses of neurons in macaque MT.","type":"article-journal","volume":"13"},"uris":["http://www.mendeley.com/documents/?uuid=5eab7447-fb4b-4f3b-bfbc-ae1ab41f560c"]},{"id":"ITEM-2","itemData":{"DOI":"10.1.1.123.9899","ISBN":"0270-6474","ISSN":"0270-6474","PMID":"1464765","abstract":"We compared the ability of psychophysical observers and single cortical neurons to discriminate weak motion signals in a stochastic visual display. All data were obtained from rhesus monkeys trained to perform a direction discrimination task near psychophysical threshold. The conditions for such a comparison were ideal in that both psychophysical and physiological data were obtained in the same animals, on the same sets of trials, and using the same visual display. In addition, the psychophysical task was tailored in each experiment to the physiological properties of the neuron under study; the visual display was matched to each neuron's preference for size, speed, and direction of motion. Under these conditions, the sensitivity of most MT neurons was very similar to the psychophysical sensitivity of the animal observers. In fact, the responses of single neurons typically provided a satisfactory account of both absolute psychophysical threshold and the shape of the psychometric function relating performance to the strength of the motion signal. Thus, psychophysical decisions in our task are likely to be based upon a relatively small number of neural signals. These signals could be carried by a small number of neurons if the responses of the pooled neurons are statistically independent. Alternatively, the signals may be carried by a much larger pool of neurons if their responses are partially intercorrelated.","author":[{"dropping-particle":"","family":"Britten","given":"Kenneth H","non-dropping-particle":"","parse-names":false,"suffix":""},{"dropping-particle":"","family":"Shadlen","given":"Michael N","non-dropping-particle":"","parse-names":false,"suffix":""},{"dropping-particle":"","family":"Newsome","given":"William T","non-dropping-particle":"","parse-names":false,"suffix":""},{"dropping-particle":"","family":"Movshon","given":"J Anthony","non-dropping-particle":"","parse-names":false,"suffix":""}],"container-title":"The Journal of Neuroscience","id":"ITEM-2","issue":"12","issued":{"date-parts":[["1992"]]},"page":"4745-4765","title":"The analysis of visual motion: a comparison of neuronal and psychophysical performance.","type":"article-journal","volume":"12"},"uris":["http://www.mendeley.com/documents/?uuid=1e222e99-e4fd-494b-8ff9-4f02aa7ca807"]},{"id":"ITEM-3","itemData":{"DOI":"10.1523/jneurosci.16-04-01486.1996","ISSN":"02706474","PMID":"8778300","abstract":"We have documented previously a close relationship between neuronal activity in the middle temporal visual area (MT or V5) and behavioral judgments of motion (Newsome et al., 1989; Salzman et al., 1990; Britten et al., 1992; Britten et al., 1996). We have now used numerical simulations to try to understand how neural signals in area MT support psychophysical decisions. We developed a model that pools neuronal responses drawn from our physiological data set and compares average responses in different pools to produce psychophysical decisions. The structure of the model allows us to assess the relationship between 'neuronal' input signals and simulated psychophysical performance using the same methods we have applied to real experimental data. We sought to reconcile three experimental observations: psychophysical performance (threshold sensitivity to motion stimuli embedded in noise), a trial-by-trial covariation between the neural response and the monkey's choices, and a modest correlation between pairs of MT neurons in their variable responses to identical visual stimuli. Our results can be most accurately simulated if psychophysical decisions are based on pools of at least 100 weakly correlated sensory neurons. The neurons composing the pools must include a broader range of sensitivities than we encountered in our MT recordings, presumably because of the inclusion of neurons whose optimal stimulus is different from the one being discriminated. Central sources of noise degrade the signal-to-noise ratio of the pooled signal, but this degradation is relatively small compared with the noise typically carried by single cortical neurons. This suggests that our monkeys base near-threshold psychophysical judgments on signals carried by populations of weakly interacting neurons; these populations include many neurons that are not tuned optimally for the particular stimuli being discriminated.","author":[{"dropping-particle":"","family":"Shadlen","given":"Michael N.","non-dropping-particle":"","parse-names":false,"suffix":""},{"dropping-particle":"","family":"Britten","given":"Kenneth H.","non-dropping-particle":"","parse-names":false,"suffix":""},{"dropping-particle":"","family":"Newsome","given":"William T.","non-dropping-particle":"","parse-names":false,"suffix":""},{"dropping-particle":"","family":"Movshon","given":"J. Anthony","non-dropping-particle":"","parse-names":false,"suffix":""}],"container-title":"Journal of Neuroscience","id":"ITEM-3","issue":"4","issued":{"date-parts":[["1996","2","15"]]},"page":"1486-1510","publisher":"Society for Neuroscience","title":"A computational analysis of the relationship between neuronal and behavioral responses to visual motion","type":"article-journal","volume":"16"},"uris":["http://www.mendeley.com/documents/?uuid=8b0c400a-bc5a-4a16-a2dd-33a3b9a1081e"]},{"id":"ITEM-4","itemData":{"DOI":"10.1038/341052a0","ISSN":"00280836","PMID":"2770878","abstract":"THE relationship between neuronal activity and psychophysical judgement has long been of interest to students of sensory processing. Previous analyses of this problem have compared the performance of human or animal observers in detection or discrimination tasks with the signals carried by individual neurons, but have been hampered because neuronal and perceptual data were not obtained at the same time and under the same conditions1-4. We have now measured the performance of monkeys and of visual cortical neurons while the animals performed a psychophysical task well matched to the properties of the neurons under study. Here we report that the reliability and sensitivity of most neurons on this task equalled or exceeded that of the monkeys. We therefore suggest that under our conditions, psychophysical judgements could be based on the activity of a relatively small number of neurons. © 1989 Nature Publishing Group.","author":[{"dropping-particle":"","family":"Newsome","given":"William T.","non-dropping-particle":"","parse-names":false,"suffix":""},{"dropping-particle":"","family":"Britten","given":"Kenneth H.","non-dropping-particle":"","parse-names":false,"suffix":""},{"dropping-particle":"","family":"Movshon","given":"J. Anthony","non-dropping-particle":"","parse-names":false,"suffix":""}],"container-title":"Nature","id":"ITEM-4","issue":"6237","issued":{"date-parts":[["1989"]]},"page":"52-54","publisher":"Nature Publishing Group","title":"Neuronal correlates of a perceptual decision","type":"article-journal","volume":"341"},"uris":["http://www.mendeley.com/documents/?uuid=d55a5ef9-a32f-433b-ab2a-6dd8afa737f2"]}],"mendeley":{"formattedCitation":"[48–51]","plainTextFormattedCitation":"[48–51]","previouslyFormattedCitation":"[47–50]"},"properties":{"noteIndex":0},"schema":"https://github.com/citation-style-language/schema/raw/master/csl-citation.json"}</w:delInstrText>
        </w:r>
      </w:del>
      <w:moveTo w:id="955" w:author="Maria Neimark Geffen" w:date="2021-05-04T15:31:00Z">
        <w:del w:id="956" w:author="Microsoft Office User" w:date="2021-05-06T17:47:00Z">
          <w:r w:rsidDel="009152CD">
            <w:rPr>
              <w:rFonts w:ascii="Arial" w:eastAsia="Times New Roman" w:hAnsi="Arial" w:cs="Arial"/>
              <w:sz w:val="22"/>
              <w:szCs w:val="22"/>
            </w:rPr>
            <w:fldChar w:fldCharType="separate"/>
          </w:r>
        </w:del>
      </w:moveTo>
      <w:del w:id="957" w:author="Microsoft Office User" w:date="2021-05-06T17:47:00Z">
        <w:r w:rsidR="009152CD" w:rsidRPr="009152CD" w:rsidDel="009152CD">
          <w:rPr>
            <w:rFonts w:ascii="Arial" w:eastAsia="Times New Roman" w:hAnsi="Arial" w:cs="Arial"/>
            <w:noProof/>
            <w:sz w:val="22"/>
            <w:szCs w:val="22"/>
          </w:rPr>
          <w:delText>[48–51]</w:delText>
        </w:r>
      </w:del>
      <w:moveTo w:id="958" w:author="Maria Neimark Geffen" w:date="2021-05-04T15:31:00Z">
        <w:del w:id="959" w:author="Microsoft Office User" w:date="2021-05-06T17:47:00Z">
          <w:r w:rsidDel="009152CD">
            <w:rPr>
              <w:rFonts w:ascii="Arial" w:eastAsia="Times New Roman" w:hAnsi="Arial" w:cs="Arial"/>
              <w:sz w:val="22"/>
              <w:szCs w:val="22"/>
            </w:rPr>
            <w:fldChar w:fldCharType="end"/>
          </w:r>
          <w:r w:rsidDel="009152CD">
            <w:rPr>
              <w:rFonts w:ascii="Arial" w:eastAsia="Times New Roman" w:hAnsi="Arial" w:cs="Arial"/>
              <w:sz w:val="22"/>
              <w:szCs w:val="22"/>
            </w:rPr>
            <w:delText>, but more recent work highlights that such measures of neural performance are highly influenced by noise correlations</w:delText>
          </w:r>
          <w:r w:rsidDel="009152CD">
            <w:rPr>
              <w:rFonts w:ascii="Arial" w:eastAsia="Times New Roman" w:hAnsi="Arial" w:cs="Arial"/>
              <w:sz w:val="22"/>
              <w:szCs w:val="22"/>
            </w:rPr>
            <w:fldChar w:fldCharType="begin" w:fldLock="1"/>
          </w:r>
        </w:del>
      </w:moveTo>
      <w:del w:id="960" w:author="Microsoft Office User" w:date="2021-05-06T17:47:00Z">
        <w:r w:rsidR="009152CD" w:rsidDel="009152CD">
          <w:rPr>
            <w:rFonts w:ascii="Arial" w:eastAsia="Times New Roman" w:hAnsi="Arial" w:cs="Arial"/>
            <w:sz w:val="22"/>
            <w:szCs w:val="22"/>
          </w:rPr>
          <w:delInstrText>ADDIN CSL_CITATION {"citationItems":[{"id":"ITEM-1","itemData":{"DOI":"10.1523/JNEUROSCI.5179-08.2009","ISSN":"1529-2401","PMID":"19458234","abstract":"The sensitivity of a population of neurons, and therefore the amount of sensory information available to an animal, is limited by the sensitivity of single neurons in the population and by noise correlation between neurons. For decades, therefore, neurophysiologists have devised increasingly clever and rigorous ways to measure these critical variables (Parker and Newsome, 1998). Previous studies examining the relationship between the responses of single middle temporal (MT) neurons and direction-discrimination performance uncovered an apparent paradox. Sensitivity measurements from single neurons suggested that small numbers of neurons may account for a monkey's psychophysical performance (Britten et al., 1992), but trial-to-trial variability in activity of single MT neurons are only weakly correlated with the monkey's behavior, suggesting that the monkey's decision must be based on the responses of many neurons (Britten et al., 1996). We suggest that the resolution to this paradox lies (1) in the long stimulus duration used in the original studies, which led to an overestimate of neural sensitivity relative to psychophysical sensitivity, and (2) mistaken assumptions (because no data were available) about the level of noise correlation in MT columns with opposite preferred directions. We therefore made new physiological and psychophysical measurements in a reaction time version of the direction-discrimination task that matches neural measurements to the actual decision time of the animals. These new data, considered together with our recent data on noise correlation in MT (Cohen and Newsome, 2008), provide a substantially improved account of psychometric performance in the direction-discrimination task.","author":[{"dropping-particle":"","family":"Cohen","given":"Marlene R","non-dropping-particle":"","parse-names":false,"suffix":""},{"dropping-particle":"","family":"Newsome","given":"William T","non-dropping-particle":"","parse-names":false,"suffix":""}],"container-title":"The Journal of neuroscience : the official journal of the Society for Neuroscience","id":"ITEM-1","issue":"20","issued":{"date-parts":[["2009","5","20"]]},"page":"6635-48","publisher":"NIH Public Access","title":"Estimates of the contribution of single neurons to perception depend on timescale and noise correlation.","type":"article-journal","volume":"29"},"uris":["http://www.mendeley.com/documents/?uuid=cde7715e-2bb5-41fc-a275-1db72bc97d05"]},{"id":"ITEM-2","itemData":{"DOI":"10.1126/science.aao0284","abstract":"Prior studies have demonstrated that correlated variability changes with cognitive processes that improve perceptual performance. We tested whether correlated variability covaries with subjects' performance-whether performance improves quickly with attention or slowly with perceptual learning. We found a single, consistent relationship between correlated variability and behavioral performance, regardless of the time frame of correlated variability change. This correlated variability was oriented along the dimensions in population space used by the animal on a trial-by-trial basis to make decisions. That subjects' choices were predicted by specific dimensions that were aligned with the correlated variability axis clarifies long-standing paradoxes about the relationship between shared variability and behavior. T he responses of pairs of neurons to repeated presentations of the same stimulus are typically correlated [quantified as noise correlations, or spike count correlations (r SC)] (1, 2). Prior electrophysiological studies have shown that these correlations change with cognitive processes that affect perceptual performance (2-4). However, theoretical work has suggested that this correlated variability may not affect the information encoded by a neuronal population in a manner that influences a sub-ject's decisions (5, 6). We therefore measured the relationship between neuronal population activity and performance by studying two processes that both improve visual performance but on very different time scales: attention (7) and perceptual learning (8). By observing attention and learning in the same behavioral trials and neuronal populations, we identified the dimensions of population activity that matter most for behavior. We recorded from neuronal populations in V4 (3, 4, 7-9) in two rhesus monkeys with chronically implanted microelectrode arrays (3). The monkeys detected changes in the orientation of either of two Gabor stimuli (Fig. 1A): one placed within the receptive fields (RFs) of the recorded neurons and one in the opposite hemifield (Fig. 1B). We measured attention effects within a single session and learning effects across sessions (Fig. 1C). Attention and perceptual learning improved performance and affected neuronal population responses in similar ways (Fig. 2 and figs. S1 and S2). Both processes were associated with decreases in the mean-normalized trial-to-trial variance (Fano factor) of individual units and the correlated variability bet…","author":[{"dropping-particle":"","family":"Ni","given":"A M","non-dropping-particle":"","parse-names":false,"suffix":""},{"dropping-particle":"","family":"Ruff","given":"D A","non-dropping-particle":"","parse-names":false,"suffix":""},{"dropping-particle":"","family":"Alberts","given":"J J","non-dropping-particle":"","parse-names":false,"suffix":""},{"dropping-particle":"","family":"Symmonds","given":"J","non-dropping-particle":"","parse-names":false,"suffix":""},{"dropping-particle":"","family":"Cohen","given":"M R","non-dropping-particle":"","parse-names":false,"suffix":""}],"container-title":"Science","id":"ITEM-2","issued":{"date-parts":[["2018"]]},"page":"463-465","title":"Learning and attention reveal a general relationship between population activity and behavior","type":"article-journal","volume":"359"},"uris":["http://www.mendeley.com/documents/?uuid=c7093bea-7b16-4d40-88e8-8aeb3c30445e"]}],"mendeley":{"formattedCitation":"[52,53]","plainTextFormattedCitation":"[52,53]","previouslyFormattedCitation":"[51,52]"},"properties":{"noteIndex":0},"schema":"https://github.com/citation-style-language/schema/raw/master/csl-citation.json"}</w:delInstrText>
        </w:r>
      </w:del>
      <w:moveTo w:id="961" w:author="Maria Neimark Geffen" w:date="2021-05-04T15:31:00Z">
        <w:del w:id="962" w:author="Microsoft Office User" w:date="2021-05-06T17:47:00Z">
          <w:r w:rsidDel="009152CD">
            <w:rPr>
              <w:rFonts w:ascii="Arial" w:eastAsia="Times New Roman" w:hAnsi="Arial" w:cs="Arial"/>
              <w:sz w:val="22"/>
              <w:szCs w:val="22"/>
            </w:rPr>
            <w:fldChar w:fldCharType="separate"/>
          </w:r>
        </w:del>
      </w:moveTo>
      <w:del w:id="963" w:author="Microsoft Office User" w:date="2021-05-06T17:47:00Z">
        <w:r w:rsidR="009152CD" w:rsidRPr="009152CD" w:rsidDel="009152CD">
          <w:rPr>
            <w:rFonts w:ascii="Arial" w:eastAsia="Times New Roman" w:hAnsi="Arial" w:cs="Arial"/>
            <w:noProof/>
            <w:sz w:val="22"/>
            <w:szCs w:val="22"/>
          </w:rPr>
          <w:delText>[52,53]</w:delText>
        </w:r>
      </w:del>
      <w:moveTo w:id="964" w:author="Maria Neimark Geffen" w:date="2021-05-04T15:31:00Z">
        <w:del w:id="965" w:author="Microsoft Office User" w:date="2021-05-06T17:47:00Z">
          <w:r w:rsidDel="009152CD">
            <w:rPr>
              <w:rFonts w:ascii="Arial" w:eastAsia="Times New Roman" w:hAnsi="Arial" w:cs="Arial"/>
              <w:sz w:val="22"/>
              <w:szCs w:val="22"/>
            </w:rPr>
            <w:fldChar w:fldCharType="end"/>
          </w:r>
          <w:r w:rsidDel="009152CD">
            <w:rPr>
              <w:rFonts w:ascii="Arial" w:eastAsia="Times New Roman" w:hAnsi="Arial" w:cs="Arial"/>
              <w:sz w:val="22"/>
              <w:szCs w:val="22"/>
            </w:rPr>
            <w:delText>.</w:delText>
          </w:r>
        </w:del>
      </w:moveTo>
      <w:ins w:id="966" w:author="Maria Neimark Geffen" w:date="2021-05-04T15:31:00Z">
        <w:del w:id="967" w:author="Microsoft Office User" w:date="2021-05-06T17:47:00Z">
          <w:r w:rsidDel="009152CD">
            <w:rPr>
              <w:rFonts w:ascii="Arial" w:eastAsia="Times New Roman" w:hAnsi="Arial" w:cs="Arial"/>
              <w:sz w:val="22"/>
              <w:szCs w:val="22"/>
            </w:rPr>
            <w:delText xml:space="preserve"> Interestingly,</w:delText>
          </w:r>
        </w:del>
      </w:ins>
    </w:p>
    <w:moveToRangeEnd w:id="951"/>
    <w:p w14:paraId="1647A5A0" w14:textId="0AFE4FEF" w:rsidR="009537D6" w:rsidDel="009152CD" w:rsidRDefault="005B538C" w:rsidP="00F35A83">
      <w:pPr>
        <w:jc w:val="both"/>
        <w:rPr>
          <w:ins w:id="968" w:author="Maria Neimark Geffen" w:date="2021-05-04T10:38:00Z"/>
          <w:del w:id="969" w:author="Microsoft Office User" w:date="2021-05-06T17:47:00Z"/>
          <w:rFonts w:ascii="Arial" w:eastAsia="Times New Roman" w:hAnsi="Arial" w:cs="Arial"/>
          <w:sz w:val="22"/>
          <w:szCs w:val="22"/>
        </w:rPr>
      </w:pPr>
      <w:del w:id="970" w:author="Microsoft Office User" w:date="2021-05-06T17:47:00Z">
        <w:r w:rsidRPr="005B538C" w:rsidDel="009152CD">
          <w:rPr>
            <w:rFonts w:ascii="Arial" w:eastAsia="Times New Roman" w:hAnsi="Arial" w:cs="Arial"/>
            <w:sz w:val="22"/>
            <w:szCs w:val="22"/>
          </w:rPr>
          <w:delText>.</w:delText>
        </w:r>
        <w:r w:rsidR="00790B0D" w:rsidDel="009152CD">
          <w:rPr>
            <w:rFonts w:ascii="Arial" w:eastAsia="Times New Roman" w:hAnsi="Arial" w:cs="Arial"/>
            <w:sz w:val="22"/>
            <w:szCs w:val="22"/>
          </w:rPr>
          <w:delText xml:space="preserve"> </w:delText>
        </w:r>
      </w:del>
      <w:moveFromRangeStart w:id="971" w:author="Maria Neimark Geffen" w:date="2021-05-04T15:31:00Z" w:name="move70937521"/>
      <w:moveFrom w:id="972" w:author="Maria Neimark Geffen" w:date="2021-05-04T15:31:00Z">
        <w:del w:id="973" w:author="Microsoft Office User" w:date="2021-05-06T17:47:00Z">
          <w:r w:rsidR="00ED4F63" w:rsidDel="009152CD">
            <w:rPr>
              <w:rFonts w:ascii="Arial" w:eastAsia="Times New Roman" w:hAnsi="Arial" w:cs="Arial"/>
              <w:sz w:val="22"/>
              <w:szCs w:val="22"/>
            </w:rPr>
            <w:delText>One potential limitation of our results were the limited numbers of neurons recorded from in this study. There is a rich literature in the visual field suggesting that relatively small numbers of neurons may outperform animal behavior in psychophysical tasks</w:delText>
          </w:r>
          <w:r w:rsidR="00ED4F63" w:rsidDel="009152CD">
            <w:rPr>
              <w:rFonts w:ascii="Arial" w:eastAsia="Times New Roman" w:hAnsi="Arial" w:cs="Arial"/>
              <w:sz w:val="22"/>
              <w:szCs w:val="22"/>
            </w:rPr>
            <w:fldChar w:fldCharType="begin" w:fldLock="1"/>
          </w:r>
          <w:r w:rsidR="002420F7" w:rsidRPr="00EA2653" w:rsidDel="009152CD">
            <w:rPr>
              <w:rFonts w:ascii="Arial" w:eastAsia="Times New Roman" w:hAnsi="Arial" w:cs="Arial"/>
              <w:sz w:val="22"/>
              <w:szCs w:val="22"/>
            </w:rPr>
            <w:delInstrText>ADDIN CSL_CITATION {"citationItems":[{"id":"ITEM-1","itemData":{"DOI":"10.1017/S095252380000715X","ISBN":"0952-5238 (Print)\\n0952-5238 (Linking)","ISSN":"0952-5238","PMID":"8730992","abstract":"We have previously documented the exquisite motion sensitivity of neurons in extrastriate area MT by studying the relationship between their responses and the direction and strength of visual motion signals delivered to their receptive fields. These results suggested that MT neurons might provide the signals supporting behavioral choice in visual discrimination tasks. To approach this question from another direction, we have now studied the relationship between the discharge of MT neurons and behavioral choice, independently of the effects of visual stimulation. We found that trial-to-trial variability in neuronal signals was correlated with the choices the monkey made. Therefore, when a directionally selective neuron in area MT fires more vigorously, the monkey is more likely to make a decision in favor of the preferred direction of the cell. The magnitude of the relationship was modest, on average, but was highly significant across a sample of 299 cells from four monkeys. The relationship was present for all stimuli (including those without a net motion signal), and for all but the weakest responses. The relationship was reduced or eliminated when the demands of the task were changed so that the directional signal carried by the cell was less i</w:delInstrText>
          </w:r>
          <w:r w:rsidR="002420F7" w:rsidRPr="00611D11" w:rsidDel="009152CD">
            <w:rPr>
              <w:rFonts w:ascii="Arial" w:eastAsia="Times New Roman" w:hAnsi="Arial" w:cs="Arial"/>
              <w:sz w:val="22"/>
              <w:szCs w:val="22"/>
            </w:rPr>
            <w:delInstrText>nformative. The relationship was evident within 50 ms of response onset, and persisted throughout the stimulu</w:delInstrText>
          </w:r>
          <w:r w:rsidR="002420F7" w:rsidRPr="00EA2653" w:rsidDel="009152CD">
            <w:rPr>
              <w:rFonts w:ascii="Arial" w:eastAsia="Times New Roman" w:hAnsi="Arial" w:cs="Arial"/>
              <w:sz w:val="22"/>
              <w:szCs w:val="22"/>
            </w:rPr>
            <w:delInstrText>s presentation. On average, neurons that were more sensitive to weak motion signals had a stronger relationship to behavior than those that were less sensitive. These observations are consistent with the idea that neuronal signals in MT are used by the monkey to determine the direction of stimulus motion. The modest relationship between behavioral choice and the discharge of any one neuron, and the prevalence of the relationship across the population, make it likely that signals from many neurons are pooled to form the data on which behavioral choices are based.","author":[{"dropping-particle":"","family":"Britten","given":"K H","non-dropping-particle":"","parse-names":false,"suffix":""},{"dropping-particle":"","family":"Newsome","given":"W T","non-dropping-particle":"","parse-names":false,"suffix":""},{"dropping-particle":"","family":"Shadlen","given":"M N","non-dropping-particle":"","parse-names":false,"suffix":""},{"dropping-particle":"","family":"Celebrini","given":"S","non-dropping-particle":"","parse-names":false,"suffix":""},{"dropping-particle":"","family":"Movshon","given":"J A","non-dropping-particle":"","parse-names":false,"suffix":""}],"container-title":"Visual neuroscience","id":"ITEM-1","issue":"1","issued":{"date-parts":[["1996"]]},"page":"87-100","title":"A relationship between behavioral choice and the visual responses of neurons in macaque MT.","type":"article-journal","volume":"13"},"uris":["http://www.mendeley.com/documents/?uuid=5eab7447-fb4b-4f3b-bfbc-ae1ab41f560c"]},{"id":"ITEM-2","itemData":{"DOI":"10.1.1.123.9899","ISBN":"0270-6474","ISSN":"0270-6474","PMID":"1464765","abstract":"We compared the ability of psychophysical observers and single cortical neurons to discriminate weak motion signals in a stochastic visual display. All data were obtained from rhesus monkeys trained to perform a direction discrimination task near psychophysical threshold. The conditions for such a comparison were ideal in that both psychophysical and physiological data were obtained in the same animals, on the same sets of trials, and using the same visual display. In addition, the psychophysical task was tailored in each experiment to the physiological properties of the neuron under study; the visual display was matched to each neuron's preference for size, speed, and direction of motion. Under these conditions, the sensitivity of most MT neurons was very similar to the psychophysical sensitivity of the animal observers. In fact, the responses of single neurons typically provided a satisfactory account of both absolute psychophysical threshold and the shape of the psychometric function relating performance to the strength of the motion signal. Thus, psychophysical decisions in our task are likely to be based upon a relatively small number of neural signals. These signals could be carried by a small number of neurons if the responses of the pooled neurons are statistically independent. Alternatively, the signals may be carried by a much larger pool of neurons if their responses are partially intercorrelated.","author":[{"dropping-particle":"","family":"Britten","given":"Kenneth H","non-dropping-particle":"","parse-names":false,"suffix":""},{"dropping-particle":"","family":"Shadlen","given":"Michael N","non-dropping-particle":"","parse-names":false,"suffix":""},{"dropping-particle":"","family":"Newsome","given":"William T","non-dropping-particle":"","parse-names":false,"suffix":""},{"dropping-particle":"","family":"Movshon","given":"J Anthony","non-dropping-particle":"","parse-names":false,"suffix":""}],"container-title":"The Journal of Neuroscience","id":"ITEM-2","issue":"12","issued":{"date-parts":[["1992"]]},"page":"4745-4765","title":"The analysis of visual motion: a comparison of neuronal and psychophysical performance.","type":"article-journal","volume":"12"},"uris":["http://www.mendeley.com/documents/?uuid=1e222e99-e4fd-494b-8ff9-4f02aa7ca807"]},{"id":"ITEM-3","itemData":{"DOI":"10.1523/jneurosci.16-04-01486.1996","ISSN":"02706474","PMID":"8778300","abstract":"We have documented previously a close relationship between neuronal activity in the middle temporal visual area (MT or V5) and behavioral judgments of motion (Newsome et al., 1989; Salzman et al., 1990; Britten et al., 1992; Britten et al., 1996). We have now used numerical simulations to try to understand how neural signals in area MT support psychophysical decisions. We developed a model that pools neuronal responses drawn from our physiological data set and compares average responses in different pools to produce psychophysical decisions. The structure of the model allows us to assess the relationship between 'neuronal' input signals and simulated psychophysical performance using the same methods we have applied to real experimental data. We sought to reconcile three experimental observations: psychophysical performance (threshold sensitivity to motion stimuli embedded in noise), a trial-by-trial covariation between the neural response and the monkey's choices, and a modest correlation between pairs of MT neurons in their variable responses to identical visual stimuli. Our results can be most accurately simulated if psychophysical decisions are based on pools of at least 100 weakly correlated sensory neurons. The neurons composing the pools must include a broader range of sensitivities than we encountered in our MT recordings, presumably because of the inclusion of neurons whose optimal stimulus is different from the one being discriminated. Central sources of noise degrade the signal-to-noise ratio of the pooled signal, but this degradation is relatively small compared with the noise typically carried by single cortical neurons. This suggests that our monkeys base near-threshold psychophysical judgments on signals carried by populations of weakly interacting neurons; these populations include many neurons that are not tuned optimally for the particular stimuli being discriminated.","author":[{"dropping-particle":"","family":"Shadlen","given":"Michael N.","non-dropping-particle":"","parse-names":false,"suffix":""},{"dropping-particle":"","family":"Britten","given":"Kenneth H.","non-dropping-particle":"","parse-names":false,"suffix":""},{"dropping-particle":"","family":"Newsome","given":"William T.","non-dropping-particle":"","parse-names":false,"suffix":""},{"dropping-particle":"","family":"Movshon","given":"J. Anthony","non-dropping-particle":"","parse-names":false,"suffix":""}],"container-title":"Journal of Neuroscience","id":"ITEM-3","issue":"4","issued":{"date-parts":[["1996","2","15"]]},"page":"1486-1510","publisher":"Society for Neuroscience","title":"A computational analysis of the relationship between neuronal and behavioral responses to visual motion","type":"article-journal","volume":"16"},"uris":["http://www.mendeley.com/documents/?uuid=8b0c400a-bc5a-4a16-a2dd-33a3b9a1081e"]},{"id":"ITEM-4","itemData":{"DOI":"10.1038/341052a0","ISSN":"00280836","PMID":"2770878","abstract":"THE relationship between neuronal activity and psychophysical judgement has long been of interest to students of sensory processing. Previous analyses of this problem have compared the performance of human or animal observers in detection or discrimination tasks with the signals carried by individual neurons, but have been hampered because neuronal and perceptual data were not obtained at the same time and under the same conditions1-4. We have now measured the performance of monkeys and of visual cortical neurons while the animals performed a psychophysical task well matched to the properties of the neurons under study. Here we report that the reliability and sensitivity of most neurons on this task equalled or exceeded that of the monkeys. We therefore suggest that under our conditions, psychophysical judgements could be based on the activity of a relatively small number of neurons. © 1989 Nature Publishing Group.","author":[{"dropping-particle":"","family":"Newsome","given":"William T.","non-dropping-particle":"","parse-names":false,"suffix":""},{"dropping-particle":"","family":"Britten","given":"Kenneth H.","non-dropping-particle":"","parse-names":false,"suffix":""},{"dropping-particle":"","family":"Movshon","given":"J. Anthony","non-dropping-particle":"","parse-names":false,"suffix":""}],"container-title":"Nature","id":"ITEM-4","issue":"6237","issued":{"date-parts":[["1989"]]},"page":"52-54","publisher":"Nature Publishing Group","title":"Neuronal correlates of a perceptual decision","type":"article-journal","volume":"341"},"uris":["http://www.mendeley.com/documents/?uuid=d55a5ef9-a32f-433b-ab2a-6dd8afa737f2"]}],"mendeley":{"formattedCitation":"[47–50]","plainTextFormattedCitation":"[47–50]","previouslyFormattedCitation":"[47–50]"},"properties":{"noteIndex":0},"schema":"https://github.com/citation-style-language/schema/raw/master/csl-citation.json"}</w:delInstrText>
          </w:r>
          <w:r w:rsidR="00ED4F63" w:rsidDel="009152CD">
            <w:rPr>
              <w:rFonts w:ascii="Arial" w:eastAsia="Times New Roman" w:hAnsi="Arial" w:cs="Arial"/>
              <w:sz w:val="22"/>
              <w:szCs w:val="22"/>
            </w:rPr>
            <w:fldChar w:fldCharType="separate"/>
          </w:r>
          <w:r w:rsidR="00996654" w:rsidRPr="00EA2653" w:rsidDel="009152CD">
            <w:rPr>
              <w:rFonts w:ascii="Arial" w:eastAsia="Times New Roman" w:hAnsi="Arial" w:cs="Arial"/>
              <w:noProof/>
              <w:sz w:val="22"/>
              <w:szCs w:val="22"/>
            </w:rPr>
            <w:delText>[47–50]</w:delText>
          </w:r>
          <w:r w:rsidR="00ED4F63" w:rsidDel="009152CD">
            <w:rPr>
              <w:rFonts w:ascii="Arial" w:eastAsia="Times New Roman" w:hAnsi="Arial" w:cs="Arial"/>
              <w:sz w:val="22"/>
              <w:szCs w:val="22"/>
            </w:rPr>
            <w:fldChar w:fldCharType="end"/>
          </w:r>
          <w:r w:rsidR="00ED4F63" w:rsidDel="009152CD">
            <w:rPr>
              <w:rFonts w:ascii="Arial" w:eastAsia="Times New Roman" w:hAnsi="Arial" w:cs="Arial"/>
              <w:sz w:val="22"/>
              <w:szCs w:val="22"/>
            </w:rPr>
            <w:delText>, but more recent work highlights that such measures of neural performance are highly influenced by noise correlations</w:delText>
          </w:r>
          <w:r w:rsidR="00ED4F63" w:rsidDel="009152CD">
            <w:rPr>
              <w:rFonts w:ascii="Arial" w:eastAsia="Times New Roman" w:hAnsi="Arial" w:cs="Arial"/>
              <w:sz w:val="22"/>
              <w:szCs w:val="22"/>
            </w:rPr>
            <w:fldChar w:fldCharType="begin" w:fldLock="1"/>
          </w:r>
          <w:r w:rsidR="002420F7" w:rsidDel="009152CD">
            <w:rPr>
              <w:rFonts w:ascii="Arial" w:eastAsia="Times New Roman" w:hAnsi="Arial" w:cs="Arial"/>
              <w:sz w:val="22"/>
              <w:szCs w:val="22"/>
            </w:rPr>
            <w:delInstrText>ADDIN CSL_CITATION {"citationItems":[{"id":"ITEM-1","itemData":{"DOI":"10.1523/JNEUROSCI.5179-08.2009","ISSN":"1529-2401","PMID":"19458234","abstract":"The sensitivity of a population of neurons, and therefore the amount of sensory information available to an animal, is limited by the sensitivity of single neurons in the population and by noise correlation between neurons. For decades, therefore, neurophysiologists have devised increasingly clever and rigorous ways to measure these critical variables (Parker and Newsome, 1998). Previous studies examining the relationship between the responses of single middle temporal (MT) neurons and direction-discrimination performance uncovered an apparent paradox. Sensitivity measurements from single neurons suggested that small numbers of neurons may account for a monkey's psychophysical performance (Britten et al., 1992), but trial-to-trial variability in activity of single MT neurons are only weakly correlated with the monkey's behavior, suggesting that the monkey's decision must be based on the responses of many neurons (Britten et al., 1996). We suggest that the resolution to this paradox lies (1) in the long stimulus duration used in the original studies, which led to an overestimate of neural sensitivity relative to psychophysical sensitivity, and (2) mistaken assumptions (because no data were available) about the level of noise correlation in MT columns with opposite preferred directions. We therefore made new physiological and psychophysical measurements in a reaction time version of the direction-discrimination task that matches neural measurements to the actual decision time of the animals. These new data, considered together with our recent data on noise correlation in MT (Cohen and Newsome, 2008), provide a substantially improved account of psychometric performance in the direction-discrimination task.","author":[{"dropping-particle":"","family":"Cohen","given":"Marlene R","non-dropping-particle":"","parse-names":false,"suffix":""},{"dropping-particle":"","family":"Newsome","given":"William T","non-dropping-particle":"","parse-names":false,"suffix":""}],"container-title":"The Journal of neuroscience : the official journal of the Society for Neuroscience","id":"ITEM-1","issue":"20","issued":{"date-parts":[["2009","5","20"]]},"page":"6635-48","publisher":"NIH Public Access","title":"Estimates of the contribution of single neurons to perception depend on timescale and noise correlation.","type":"article-journal","volume":"29"},"uris":["http://www.mendeley.com/documents/?uuid=cde7715e-2bb5-41fc-a275-1db72bc97d05"]},{"id":"ITEM-2","itemData":{"DOI":"10.1126/science.aao0284","abstract":"Prior studies have demonstrated that correlated variability changes with cognitive processes that improve perceptual performance. We tested whether correlated variability covaries with subjects' performance-whether performance improves quickly with attention or slowly with perceptual learning. We found a single, consistent relationship between correlated variability and behavioral performance, regardless of the time frame of correlated variability change. This correlated variability was oriented along the dimensions in population space used by the animal on a trial-by-trial basis to make decisions. That subjects' choices were predicted by specific dimensions that were aligned with the correlated variability axis clarifies long-standing paradoxes about the relationship between shared variability and behavior. T he responses of pairs of neurons to repeated presentations of the same stimulus are typically correlated [quantified as noise correlations, or spike count correlations (r SC)] (1, 2). Prior electrophysiological studies have shown that these correlations change with cognitive processes that affect perceptual performance (2-4). However, theoretical work has suggested that this correlated variability may not affect the information encoded by a neuronal population in a manner that influences a sub-ject's decisions (5, 6). We therefore measured the relationship between neuronal population activity and performance by studying two processes that both improve visual performance but on very different time scales: attention (7) and perceptual learning (8). By observing attention and learning in the same behavioral trials and neuronal populations, we identified the dimensions of population activity that matter most for behavior. We recorded from neuronal populations in V4 (3, 4, 7-9) in two rhesus monkeys with chronically implanted microelectrode arrays (3). The monkeys detected changes in the orientation of either of two Gabor stimuli (Fig. 1A): one placed within the receptive fields (RFs) of the recorded neurons and one in the opposite hemifield (Fig. 1B). We measured attention effects within a single session and learning effects across sessions (Fig. 1C). Attention and perceptual learning improved performance and affected neuronal population responses in similar ways (Fig. 2 and figs. S1 and S2). Both processes were associated with decreases in the mean-normalized trial-to-trial variance (Fano factor) of individual units and the correlated variability bet…","author":[{"dropping-particle":"","family":"Ni","given":"A M","non-dropping-particle":"","parse-names":false,"suffix":""},{"dropping-particle":"","family":"Ruff","given":"D A","non-dropping-particle":"","parse-names":false,"suffix":""},{"dropping-particle":"","family":"Alberts","given":"J J","non-dropping-particle":"","parse-names":false,"suffix":""},{"dropping-particle":"","family":"Symmonds","given":"J","non-dropping-particle":"","parse-names":false,"suffix":""},{"dropping-particle":"","family":"Cohen","given":"M R","non-dropping-particle":"","parse-names":false,"suffix":""}],"container-title":"Science","id":"ITEM-2","issued":{"date-parts":[["2018"]]},"page":"463-465","title":"Learning and attention reveal a general relationship between population activity and behavior","type":"article-journal","volume":"359"},"uris":["http://www.mendeley.com/documents/?uuid=c7093bea-7b16-4d40-88e8-8aeb3c30445e"]}],"mendeley":{"formattedCitation":"[51,52]","plainTextFormattedCitation":"[51,52]","previouslyFormattedCitation":"[51,52]"},"properties":{"noteIndex":0},"schema":"https://github.com/citation-style-language/schema/raw/master/csl-citation.json"}</w:delInstrText>
          </w:r>
          <w:r w:rsidR="00ED4F63" w:rsidDel="009152CD">
            <w:rPr>
              <w:rFonts w:ascii="Arial" w:eastAsia="Times New Roman" w:hAnsi="Arial" w:cs="Arial"/>
              <w:sz w:val="22"/>
              <w:szCs w:val="22"/>
            </w:rPr>
            <w:fldChar w:fldCharType="separate"/>
          </w:r>
          <w:r w:rsidR="00996654" w:rsidRPr="00996654" w:rsidDel="009152CD">
            <w:rPr>
              <w:rFonts w:ascii="Arial" w:eastAsia="Times New Roman" w:hAnsi="Arial" w:cs="Arial"/>
              <w:noProof/>
              <w:sz w:val="22"/>
              <w:szCs w:val="22"/>
            </w:rPr>
            <w:delText>[51,52]</w:delText>
          </w:r>
          <w:r w:rsidR="00ED4F63" w:rsidDel="009152CD">
            <w:rPr>
              <w:rFonts w:ascii="Arial" w:eastAsia="Times New Roman" w:hAnsi="Arial" w:cs="Arial"/>
              <w:sz w:val="22"/>
              <w:szCs w:val="22"/>
            </w:rPr>
            <w:fldChar w:fldCharType="end"/>
          </w:r>
          <w:r w:rsidR="00ED4F63" w:rsidDel="009152CD">
            <w:rPr>
              <w:rFonts w:ascii="Arial" w:eastAsia="Times New Roman" w:hAnsi="Arial" w:cs="Arial"/>
              <w:sz w:val="22"/>
              <w:szCs w:val="22"/>
            </w:rPr>
            <w:delText xml:space="preserve">. </w:delText>
          </w:r>
        </w:del>
      </w:moveFrom>
      <w:moveFromRangeEnd w:id="971"/>
      <w:del w:id="974" w:author="Microsoft Office User" w:date="2021-05-06T17:47:00Z">
        <w:r w:rsidR="00ED4F63" w:rsidDel="009152CD">
          <w:rPr>
            <w:rFonts w:ascii="Arial" w:eastAsia="Times New Roman" w:hAnsi="Arial" w:cs="Arial"/>
            <w:sz w:val="22"/>
            <w:szCs w:val="22"/>
          </w:rPr>
          <w:delText xml:space="preserve">Additionally, a recent study examining thousands of simultaneously recorded neurons in </w:delText>
        </w:r>
        <w:r w:rsidR="003205F3" w:rsidDel="009152CD">
          <w:rPr>
            <w:rFonts w:ascii="Arial" w:eastAsia="Times New Roman" w:hAnsi="Arial" w:cs="Arial"/>
            <w:sz w:val="22"/>
            <w:szCs w:val="22"/>
          </w:rPr>
          <w:delText>V1</w:delText>
        </w:r>
        <w:r w:rsidR="00ED4F63" w:rsidDel="009152CD">
          <w:rPr>
            <w:rFonts w:ascii="Arial" w:eastAsia="Times New Roman" w:hAnsi="Arial" w:cs="Arial"/>
            <w:sz w:val="22"/>
            <w:szCs w:val="22"/>
          </w:rPr>
          <w:delText xml:space="preserve"> showed that neural </w:delText>
        </w:r>
        <w:r w:rsidR="003205F3" w:rsidDel="009152CD">
          <w:rPr>
            <w:rFonts w:ascii="Arial" w:eastAsia="Times New Roman" w:hAnsi="Arial" w:cs="Arial"/>
            <w:sz w:val="22"/>
            <w:szCs w:val="22"/>
          </w:rPr>
          <w:delText xml:space="preserve">acuity far outperformed mouse visual acuity, and </w:delText>
        </w:r>
      </w:del>
      <w:ins w:id="975" w:author="Maria Neimark Geffen" w:date="2021-05-04T15:31:00Z">
        <w:del w:id="976" w:author="Microsoft Office User" w:date="2021-05-06T17:47:00Z">
          <w:r w:rsidR="00A65BC3" w:rsidDel="009152CD">
            <w:rPr>
              <w:rFonts w:ascii="Arial" w:eastAsia="Times New Roman" w:hAnsi="Arial" w:cs="Arial"/>
              <w:sz w:val="22"/>
              <w:szCs w:val="22"/>
            </w:rPr>
            <w:delText xml:space="preserve">but </w:delText>
          </w:r>
        </w:del>
      </w:ins>
      <w:del w:id="977" w:author="Microsoft Office User" w:date="2021-05-06T17:47:00Z">
        <w:r w:rsidR="003205F3" w:rsidDel="009152CD">
          <w:rPr>
            <w:rFonts w:ascii="Arial" w:eastAsia="Times New Roman" w:hAnsi="Arial" w:cs="Arial"/>
            <w:sz w:val="22"/>
            <w:szCs w:val="22"/>
          </w:rPr>
          <w:delText>was not correlated with task performance</w:delText>
        </w:r>
        <w:r w:rsidR="003205F3" w:rsidDel="009152CD">
          <w:rPr>
            <w:rFonts w:ascii="Arial" w:eastAsia="Times New Roman" w:hAnsi="Arial" w:cs="Arial"/>
            <w:sz w:val="22"/>
            <w:szCs w:val="22"/>
          </w:rPr>
          <w:fldChar w:fldCharType="begin" w:fldLock="1"/>
        </w:r>
        <w:r w:rsidR="009152CD" w:rsidDel="009152CD">
          <w:rPr>
            <w:rFonts w:ascii="Arial" w:eastAsia="Times New Roman" w:hAnsi="Arial" w:cs="Arial"/>
            <w:sz w:val="22"/>
            <w:szCs w:val="22"/>
          </w:rPr>
          <w:delInstrText>ADDIN CSL_CITATION {"citationItems":[{"id":"ITEM-1","itemData":{"DOI":"10.1016/j.cell.2021.03.042","ISSN":"00928674","author":[{"dropping-particle":"","family":"Stringer","given":"Carsen","non-dropping-particle":"","parse-names":false,"suffix":""},{"dropping-particle":"","family":"Michaelos","given":"Michalis","non-dropping-particle":"","parse-names":false,"suffix":""},{"dropping-particle":"","family":"Tsyboulski","given":"Dmitri","non-dropping-particle":"","parse-names":false,"suffix":""},{"dropping-particle":"","family":"Lindo","given":"Sarah E.","non-dropping-particle":"","parse-names":false,"suffix":""},{"dropping-particle":"","family":"Pachitariu","given":"Marius","non-dropping-particle":"","parse-names":false,"suffix":""}],"container-title":"Cell","id":"ITEM-1","issued":{"date-parts":[["2021","4","14"]]},"publisher":"Cell Press","title":"High-precision coding in visual cortex","type":"article-journal"},"uris":["http://www.mendeley.com/documents/?uuid=b632221b-2c6d-43b6-b049-7da73e384cb4"]}],"mendeley":{"formattedCitation":"[54]","plainTextFormattedCitation":"[54]","previouslyFormattedCitation":"[53]"},"properties":{"noteIndex":0},"schema":"https://github.com/citation-style-language/schema/raw/master/csl-citation.json"}</w:delInstrText>
        </w:r>
        <w:r w:rsidR="003205F3" w:rsidDel="009152CD">
          <w:rPr>
            <w:rFonts w:ascii="Arial" w:eastAsia="Times New Roman" w:hAnsi="Arial" w:cs="Arial"/>
            <w:sz w:val="22"/>
            <w:szCs w:val="22"/>
          </w:rPr>
          <w:fldChar w:fldCharType="separate"/>
        </w:r>
        <w:r w:rsidR="009152CD" w:rsidRPr="009152CD" w:rsidDel="009152CD">
          <w:rPr>
            <w:rFonts w:ascii="Arial" w:eastAsia="Times New Roman" w:hAnsi="Arial" w:cs="Arial"/>
            <w:noProof/>
            <w:sz w:val="22"/>
            <w:szCs w:val="22"/>
          </w:rPr>
          <w:delText>[54]</w:delText>
        </w:r>
        <w:r w:rsidR="003205F3" w:rsidDel="009152CD">
          <w:rPr>
            <w:rFonts w:ascii="Arial" w:eastAsia="Times New Roman" w:hAnsi="Arial" w:cs="Arial"/>
            <w:sz w:val="22"/>
            <w:szCs w:val="22"/>
          </w:rPr>
          <w:fldChar w:fldCharType="end"/>
        </w:r>
        <w:r w:rsidR="00ED4F63" w:rsidDel="009152CD">
          <w:rPr>
            <w:rFonts w:ascii="Arial" w:eastAsia="Times New Roman" w:hAnsi="Arial" w:cs="Arial"/>
            <w:sz w:val="22"/>
            <w:szCs w:val="22"/>
          </w:rPr>
          <w:delText>.</w:delText>
        </w:r>
        <w:r w:rsidR="003205F3" w:rsidDel="009152CD">
          <w:rPr>
            <w:rFonts w:ascii="Arial" w:eastAsia="Times New Roman" w:hAnsi="Arial" w:cs="Arial"/>
            <w:sz w:val="22"/>
            <w:szCs w:val="22"/>
          </w:rPr>
          <w:delText xml:space="preserve"> In the current study</w:delText>
        </w:r>
      </w:del>
      <w:ins w:id="978" w:author="Maria Neimark Geffen" w:date="2021-05-04T15:32:00Z">
        <w:del w:id="979" w:author="Microsoft Office User" w:date="2021-05-06T17:47:00Z">
          <w:r w:rsidR="00A65BC3" w:rsidDel="009152CD">
            <w:rPr>
              <w:rFonts w:ascii="Arial" w:eastAsia="Times New Roman" w:hAnsi="Arial" w:cs="Arial"/>
              <w:sz w:val="22"/>
              <w:szCs w:val="22"/>
            </w:rPr>
            <w:delText>Our finding that a relatively small sample of neurons</w:delText>
          </w:r>
        </w:del>
      </w:ins>
      <w:del w:id="980" w:author="Microsoft Office User" w:date="2021-05-06T17:47:00Z">
        <w:r w:rsidR="003205F3" w:rsidDel="009152CD">
          <w:rPr>
            <w:rFonts w:ascii="Arial" w:eastAsia="Times New Roman" w:hAnsi="Arial" w:cs="Arial"/>
            <w:sz w:val="22"/>
            <w:szCs w:val="22"/>
          </w:rPr>
          <w:delText xml:space="preserve">, we found that </w:delText>
        </w:r>
      </w:del>
      <w:del w:id="981" w:author="Microsoft Office User" w:date="2021-05-03T12:30:00Z">
        <w:r w:rsidR="003205F3" w:rsidDel="00EA2653">
          <w:rPr>
            <w:rFonts w:ascii="Arial" w:eastAsia="Times New Roman" w:hAnsi="Arial" w:cs="Arial"/>
            <w:sz w:val="22"/>
            <w:szCs w:val="22"/>
          </w:rPr>
          <w:delText>neuronal variability was correlated with many aspects of task performance</w:delText>
        </w:r>
      </w:del>
      <w:ins w:id="982" w:author="Maria Neimark Geffen" w:date="2021-05-04T15:32:00Z">
        <w:del w:id="983" w:author="Microsoft Office User" w:date="2021-05-06T17:47:00Z">
          <w:r w:rsidR="00A65BC3" w:rsidDel="009152CD">
            <w:rPr>
              <w:rFonts w:ascii="Arial" w:eastAsia="Times New Roman" w:hAnsi="Arial" w:cs="Arial"/>
              <w:sz w:val="22"/>
              <w:szCs w:val="22"/>
            </w:rPr>
            <w:delText>, supports a number of codes that the brain may implement to create perceptual decisions</w:delText>
          </w:r>
        </w:del>
      </w:ins>
      <w:del w:id="984" w:author="Microsoft Office User" w:date="2021-05-03T12:32:00Z">
        <w:r w:rsidR="003205F3" w:rsidDel="00EA2653">
          <w:rPr>
            <w:rFonts w:ascii="Arial" w:eastAsia="Times New Roman" w:hAnsi="Arial" w:cs="Arial"/>
            <w:sz w:val="22"/>
            <w:szCs w:val="22"/>
          </w:rPr>
          <w:delText xml:space="preserve">, suggesting that primary auditory cortex is more involved in behavior than primary visual areas.  </w:delText>
        </w:r>
      </w:del>
    </w:p>
    <w:p w14:paraId="28B6D5CF" w14:textId="594D3055" w:rsidR="009537D6" w:rsidDel="009152CD" w:rsidRDefault="009537D6" w:rsidP="00F35A83">
      <w:pPr>
        <w:jc w:val="both"/>
        <w:rPr>
          <w:ins w:id="985" w:author="Maria Neimark Geffen" w:date="2021-05-04T10:38:00Z"/>
          <w:del w:id="986" w:author="Microsoft Office User" w:date="2021-05-06T17:47:00Z"/>
          <w:rFonts w:ascii="Arial" w:eastAsia="Times New Roman" w:hAnsi="Arial" w:cs="Arial"/>
          <w:sz w:val="22"/>
          <w:szCs w:val="22"/>
        </w:rPr>
      </w:pPr>
    </w:p>
    <w:p w14:paraId="587F6CFB" w14:textId="29275980" w:rsidR="009537D6" w:rsidRPr="009537D6" w:rsidDel="009152CD" w:rsidRDefault="0065509F" w:rsidP="00F35A83">
      <w:pPr>
        <w:jc w:val="both"/>
        <w:rPr>
          <w:del w:id="987" w:author="Microsoft Office User" w:date="2021-05-06T17:47:00Z"/>
          <w:rFonts w:ascii="Arial" w:eastAsia="Times New Roman" w:hAnsi="Arial" w:cs="Arial"/>
          <w:i/>
          <w:iCs/>
          <w:sz w:val="22"/>
          <w:szCs w:val="22"/>
          <w:rPrChange w:id="988" w:author="Maria Neimark Geffen" w:date="2021-05-04T10:38:00Z">
            <w:rPr>
              <w:del w:id="989" w:author="Microsoft Office User" w:date="2021-05-06T17:47:00Z"/>
              <w:rFonts w:ascii="Arial" w:eastAsia="Times New Roman" w:hAnsi="Arial" w:cs="Arial"/>
              <w:sz w:val="22"/>
              <w:szCs w:val="22"/>
            </w:rPr>
          </w:rPrChange>
        </w:rPr>
      </w:pPr>
      <w:ins w:id="990" w:author="Maria Neimark Geffen" w:date="2021-05-04T10:39:00Z">
        <w:del w:id="991" w:author="Microsoft Office User" w:date="2021-05-06T17:47:00Z">
          <w:r w:rsidDel="009152CD">
            <w:rPr>
              <w:rFonts w:ascii="Arial" w:eastAsia="Times New Roman" w:hAnsi="Arial" w:cs="Arial"/>
              <w:i/>
              <w:iCs/>
              <w:sz w:val="22"/>
              <w:szCs w:val="22"/>
            </w:rPr>
            <w:delText>Choice of background stimuli</w:delText>
          </w:r>
        </w:del>
      </w:ins>
    </w:p>
    <w:p w14:paraId="14F4BCB5" w14:textId="76DED8FA" w:rsidR="005B538C" w:rsidDel="009152CD" w:rsidRDefault="00F35A83" w:rsidP="00C72113">
      <w:pPr>
        <w:ind w:firstLine="720"/>
        <w:jc w:val="both"/>
        <w:rPr>
          <w:ins w:id="992" w:author="Maria Neimark Geffen" w:date="2021-05-04T10:38:00Z"/>
          <w:del w:id="993" w:author="Microsoft Office User" w:date="2021-05-06T17:47:00Z"/>
          <w:rFonts w:ascii="Arial" w:eastAsia="Times New Roman" w:hAnsi="Arial" w:cs="Arial"/>
          <w:sz w:val="22"/>
          <w:szCs w:val="22"/>
        </w:rPr>
      </w:pPr>
      <w:del w:id="994" w:author="Microsoft Office User" w:date="2021-05-06T17:47:00Z">
        <w:r w:rsidDel="009152CD">
          <w:rPr>
            <w:rFonts w:ascii="Arial" w:eastAsia="Times New Roman" w:hAnsi="Arial" w:cs="Arial"/>
            <w:sz w:val="22"/>
            <w:szCs w:val="22"/>
          </w:rPr>
          <w:delText>Inspired by previous studies</w:delText>
        </w:r>
        <w:r w:rsidR="00790B0D" w:rsidDel="009152CD">
          <w:rPr>
            <w:rFonts w:ascii="Arial" w:eastAsia="Times New Roman" w:hAnsi="Arial" w:cs="Arial"/>
            <w:sz w:val="22"/>
            <w:szCs w:val="22"/>
          </w:rPr>
          <w:fldChar w:fldCharType="begin" w:fldLock="1"/>
        </w:r>
        <w:r w:rsidR="009152CD" w:rsidDel="009152CD">
          <w:rPr>
            <w:rFonts w:ascii="Arial" w:eastAsia="Times New Roman" w:hAnsi="Arial" w:cs="Arial"/>
            <w:sz w:val="22"/>
            <w:szCs w:val="22"/>
          </w:rPr>
          <w:delInstrText>ADDIN CSL_CITATION {"citationItems":[{"id":"ITEM-1","itemData":{"DOI":"10.1073/pnas.1117717109","ISSN":"00278424","PMID":"22308415","abstract":"As sensory stimuli and behavioral demands change, the attentive brain quickly identifies task-relevant stimuli and associates them with appropriate motor responses. The effects of attention on sensory processing vary across task paradigms, suggesting that the brain may use multiple strategies and mechanisms to highlight attended stimuli and link them to motor action. To better understand factors that contribute to these variable effects, we studied sensory representations in primary auditory cortex (A1) during two instrumental tasks that shared the same auditory discrimination but required different behavioral responses, either approach or avoidance. In the approach task, ferrets were rewarded for licking a spout when they heard a target tone amid a sequence of reference noise sounds. In the avoidance task, they were punished unless they inhibited licking to the target. To explore how these changes in task reward structure influenced attention-driven rapid plasticity in A1, we measured changes in sensory neural responses during behavior. Responses to the target changed selectively during both tasks but did so with opposite sign. Despite the differences in sign, both effects were consistent with a general neural coding strategy that maximizes discriminability between sound classes. The dependence of the direction of plasticity on task suggests that representations in A1 change not only to sharpen representations of task-relevant stimuli but also to amplify responses to stimuli that signal aversive outcomes and lead to behavioral inhibition. Thus, top-down control of sensory processing can be shaped by task reward structure in addition to the required sensory discrimination.","author":[{"dropping-particle":"V.","family":"David","given":"Stephen","non-dropping-particle":"","parse-names":false,"suffix":""},{"dropping-particle":"","family":"Fritz","given":"Jonathan B.","non-dropping-particle":"","parse-names":false,"suffix":""},{"dropping-particle":"","family":"Shamma","given":"Shihab A.","non-dropping-particle":"","parse-names":false,"suffix":""}],"container-title":"Proceedings of the National Academy of Sciences of the United States of America","id":"ITEM-1","issue":"6","issued":{"date-parts":[["2012","2","7"]]},"page":"2144-2149","publisher":"PNAS","title":"Task reward structure shapes rapid receptive field plasticity in auditory cortex","type":"article-journal","volume":"109"},"uris":["http://www.mendeley.com/documents/?uuid=47e8f65b-ad86-4592-8560-9ea544503dfe"]},{"id":"ITEM-2","itemData":{"DOI":"10.1038/nn1141","ISBN":"1097-6256 (Print)","ISSN":"1097-6256","PMID":"14583754","abstract":"We investigated the hypothesis that task performance can rapidly and adaptively reshape cortical receptive field properties in accord with specific task demands and salient sensory cues. We recorded neuronal responses in the primary auditory cortex of behaving ferrets that were trained to detect a target tone of any frequency. Cortical plasticity was quantified by measuring focal changes in each cell's spectrotemporal response field (STRF) in a series of passive and active behavioral conditions. STRF measurements were made simultaneously with task performance, providing multiple snapshots of the dynamic STRF during ongoing behavior. Attending to a specific target frequency during the detection task consistently induced localized facilitative changes in STRF shape, which were swift in onset. Such modulatory changes may enhance overall cortical responsiveness to the target tone and increase the likelihood of 'capturing' the attended target during the detection task. Some receptive field changes persisted for hours after the task was over and hence may contribute to long-term sensory memory.","author":[{"dropping-particle":"","family":"Fritz","given":"Jonathan","non-dropping-particle":"","parse-names":false,"suffix":""},{"dropping-particle":"","family":"Shamma","given":"Shihab","non-dropping-particle":"","parse-names":false,"suffix":""},{"dropping-particle":"","family":"Elhilali","given":"Mounya","non-dropping-particle":"","parse-names":false,"suffix":""},{"dropping-particle":"","family":"Klein","given":"David","non-dropping-particle":"","parse-names":false,"suffix":""}],"container-title":"Nature neuroscience","id":"ITEM-2","issue":"11","issued":{"date-parts":[["2003","11","28"]]},"page":"1216-1223","publisher":"Nature Publishing Group","title":"Rapid task-related plasticity of spectrotemporal receptive fields in primary auditory cortex.","type":"article-journal","volume":"6"},"uris":["http://www.mendeley.com/documents/?uuid=57f43cf0-f93d-49dd-a30a-5929bf3c33f9"]},{"id":"ITEM-3","itemData":{"DOI":"10.1152/jn.00552.2007","ISBN":"0022-3077 (Print)\\r0022-3077 (Linking)","ISSN":"0022-3077","PMID":"17699691","abstract":"Receptive fields in primary auditory cortex (A1) can be rapidly and adaptively reshaped to enhance responses to salient frequency cues when using single tones as targets. To explore receptive field changes to more complex spectral patterns, we trained ferrets to detect variable, multitone targets in the context of background, rippled noise. Recordings from A1 of behaving ferrets showed a consistent pattern of plasticity, at both the single-neuron level and the population level, with enhancement for each component tone frequency and suppression for intertone frequencies. Plasticity was strongest near neuronal best frequency, rapid in onset, and slow to fade. Although attention may trigger cortical plasticity, the receptive field changes persisted after the behavioral task was completed. The observed comb filter plasticity is an example of an adaptive contrast matched filter, which may generally improve discriminability between foreground and background sounds and, we conjecture, may predict A1 cortical plasticity for any complex spectral target.","author":[{"dropping-particle":"","family":"Fritz","given":"Jonathan B","non-dropping-particle":"","parse-names":false,"suffix":""},{"dropping-particle":"","family":"Elhilali","given":"Mounya","non-dropping-particle":"","parse-names":false,"suffix":""},{"dropping-particle":"","family":"Shamma","given":"Shihab A","non-dropping-particle":"","parse-names":false,"suffix":""}],"container-title":"Journal of neurophysiology","id":"ITEM-3","issue":"4","issued":{"date-parts":[["2007"]]},"page":"2337-46","title":"Adaptive changes in cortical receptive fields induced by attention to complex sounds.","type":"article-journal","volume":"98"},"uris":["http://www.mendeley.com/documents/?uuid=38a2d903-f595-4a33-8fc7-ca8107825992"]},{"id":"ITEM-4","itemData":{"DOI":"10.1523/JNEUROSCI.2799-13.2014","ISBN":"1529-2401 (Electronic)\\r0270-6474 (Linking)","ISSN":"1529-2401","PMID":"24647959","abstract":"Complex natural and environmental sounds, such as speech and music, convey information along both spectral and temporal dimensions. The cortical representation of such stimuli rapidly adapts when animals become actively engaged in discriminating them. In this study, we examine the nature of these changes using simplified spectrotemporal versions (upward vs downward shifting tone sequences) with domestic ferrets (Mustela putorius). Cortical processing rapidly adapted to enhance the contrast between the two discriminated stimulus categories, by changing spectrotemporal receptive field properties to encode both the spectral and temporal structure of the tone sequences. Furthermore, the valence of the changes was closely linked to the task reward structure: stimuli associated with negative reward became enhanced relative to those associated with positive reward. These task- and-stimulus-related spectrotemporal receptive field changes occurred only in trained animals during, and immediately following, behavior. This plasticity was independently confirmed by parallel changes in a directionality function measured from the responses to the transition of tone sequences during task performance. The results demonstrate that induced patterns of rapid plasticity reflect closely the spectrotemporal structure of the task stimuli, thus extending the functional relevance of rapid task-related plasticity to the perception and learning of natural sounds such speech and animal vocalizations.","author":[{"dropping-particle":"","family":"Yin","given":"Pingbo","non-dropping-particle":"","parse-names":false,"suffix":""},{"dropping-particle":"","family":"Fritz","given":"Jonathan B","non-dropping-particle":"","parse-names":false,"suffix":""},{"dropping-particle":"","family":"Shamma","given":"Shihab A","non-dropping-particle":"","parse-names":false,"suffix":""}],"container-title":"The Journal of neuroscience : the official journal of the Society for Neuroscience","id":"ITEM-4","issue":"12","issued":{"date-parts":[["2014"]]},"page":"4396-408","title":"Rapid spectrotemporal plasticity in primary auditory cortex during behavior.","type":"article-journal","volume":"34"},"uris":["http://www.mendeley.com/documents/?uuid=5b7e3ef4-a100-455b-840b-26e0d867f429"]},{"id":"ITEM-5","itemData":{"DOI":"10.1523/JNEUROSCI.1318-05.2005","ISBN":"1529-2401 (Electronic)\\r0270-6474 (Linking)","ISSN":"1529-2401","PMID":"16107649","abstract":"Auditory experience leads to myriad changes in processing in the central auditory system. We recently described task-related plasticity characterized by rapid modulation of spectro-temporal receptive fields (STRFs) in ferret primary auditory cortex (A1) during tone detection. We conjectured that each acoustic task may have its own \"signature\" STRF changes, dependent on the salient cues that the animal must attend to perform the task. To discover whether other acoustic tasks could elicit changes in STRF shape, we recorded from A1 in ferrets also trained on a frequency discrimination task. Overall, we found a distinct pattern of STRF change, characterized by an expected selective enhancement at target tone frequency but also by an equally selective depression at reference tone frequency. When single-tone detection and frequency discrimination tasks were performed sequentially, neurons responded differentially to identical tones, reflecting distinct predictive values of stimuli in the two behavioral contexts. All results were observed in multiunit as well as single-unit recordings. Our findings provide additional evidence for the presence of adaptive neuronal responses in A1 that can swiftly change to reflect both sensory content and the changing behavioral meaning of incoming acoustic stimuli.","author":[{"dropping-particle":"","family":"Fritz","given":"Jonathan B","non-dropping-particle":"","parse-names":false,"suffix":""},{"dropping-particle":"","family":"Elhilali","given":"Mounya","non-dropping-particle":"","parse-names":false,"suffix":""},{"dropping-particle":"","family":"Shamma","given":"Shihab A","non-dropping-particle":"","parse-names":false,"suffix":""}],"container-title":"The Journal of neuroscience : the official journal of the Society for Neuroscience","id":"ITEM-5","issue":"33","issued":{"date-parts":[["2005"]]},"page":"7623-35","title":"Differential dynamic plasticity of A1 receptive fields during multiple spectral tasks.","type":"article-journal","volume":"25"},"uris":["http://www.mendeley.com/documents/?uuid=266d66f1-cd7f-4198-a55a-771518802b03"]}],"mendeley":{"formattedCitation":"[44,55–58]","plainTextFormattedCitation":"[44,55–58]","previouslyFormattedCitation":"[43,54–57]"},"properties":{"noteIndex":0},"schema":"https://github.com/citation-style-language/schema/raw/master/csl-citation.json"}</w:delInstrText>
        </w:r>
        <w:r w:rsidR="00790B0D" w:rsidDel="009152CD">
          <w:rPr>
            <w:rFonts w:ascii="Arial" w:eastAsia="Times New Roman" w:hAnsi="Arial" w:cs="Arial"/>
            <w:sz w:val="22"/>
            <w:szCs w:val="22"/>
          </w:rPr>
          <w:fldChar w:fldCharType="separate"/>
        </w:r>
        <w:r w:rsidR="009152CD" w:rsidRPr="009152CD" w:rsidDel="009152CD">
          <w:rPr>
            <w:rFonts w:ascii="Arial" w:eastAsia="Times New Roman" w:hAnsi="Arial" w:cs="Arial"/>
            <w:noProof/>
            <w:sz w:val="22"/>
            <w:szCs w:val="22"/>
          </w:rPr>
          <w:delText>[44,55–58]</w:delText>
        </w:r>
        <w:r w:rsidR="00790B0D" w:rsidDel="009152CD">
          <w:rPr>
            <w:rFonts w:ascii="Arial" w:eastAsia="Times New Roman" w:hAnsi="Arial" w:cs="Arial"/>
            <w:sz w:val="22"/>
            <w:szCs w:val="22"/>
          </w:rPr>
          <w:fldChar w:fldCharType="end"/>
        </w:r>
        <w:r w:rsidR="00790B0D" w:rsidDel="009152CD">
          <w:rPr>
            <w:rFonts w:ascii="Arial" w:eastAsia="Times New Roman" w:hAnsi="Arial" w:cs="Arial"/>
            <w:sz w:val="22"/>
            <w:szCs w:val="22"/>
          </w:rPr>
          <w:delText xml:space="preserve">, </w:delText>
        </w:r>
        <w:r w:rsidDel="009152CD">
          <w:rPr>
            <w:rFonts w:ascii="Arial" w:eastAsia="Times New Roman" w:hAnsi="Arial" w:cs="Arial"/>
            <w:sz w:val="22"/>
            <w:szCs w:val="22"/>
          </w:rPr>
          <w:delText>we intentionally designed our task stimuli using unbiased white-noise backgrounds, which allowed us to leverage our behavioral stimuli to map spectro-temporal receptive fields and estimate neuronal gain using linear-nonlinear modelling tools. This approach allowed us to assay the relationship between cortical gain and behavioral performance (Figure 5), but also permits exploration of other behavioral outcomes, such as choice, and whether they impact receptive fields or cortical gain on a trial-</w:delText>
        </w:r>
        <w:r w:rsidR="00350418" w:rsidDel="009152CD">
          <w:rPr>
            <w:rFonts w:ascii="Arial" w:eastAsia="Times New Roman" w:hAnsi="Arial" w:cs="Arial"/>
            <w:sz w:val="22"/>
            <w:szCs w:val="22"/>
          </w:rPr>
          <w:delText>by-</w:delText>
        </w:r>
        <w:r w:rsidDel="009152CD">
          <w:rPr>
            <w:rFonts w:ascii="Arial" w:eastAsia="Times New Roman" w:hAnsi="Arial" w:cs="Arial"/>
            <w:sz w:val="22"/>
            <w:szCs w:val="22"/>
          </w:rPr>
          <w:delText xml:space="preserve">trial basis. </w:delText>
        </w:r>
        <w:r w:rsidR="005B538C" w:rsidRPr="005B538C" w:rsidDel="009152CD">
          <w:rPr>
            <w:rFonts w:ascii="Arial" w:eastAsia="Times New Roman" w:hAnsi="Arial" w:cs="Arial"/>
            <w:sz w:val="22"/>
            <w:szCs w:val="22"/>
          </w:rPr>
          <w:delText>The selection of background sound should therefore be carefully considered in experimental design</w:delText>
        </w:r>
        <w:r w:rsidR="00746465" w:rsidDel="009152CD">
          <w:rPr>
            <w:rFonts w:ascii="Arial" w:eastAsia="Times New Roman" w:hAnsi="Arial" w:cs="Arial"/>
            <w:sz w:val="22"/>
            <w:szCs w:val="22"/>
          </w:rPr>
          <w:delText>s</w:delText>
        </w:r>
        <w:r w:rsidR="005B538C" w:rsidRPr="005B538C" w:rsidDel="009152CD">
          <w:rPr>
            <w:rFonts w:ascii="Arial" w:eastAsia="Times New Roman" w:hAnsi="Arial" w:cs="Arial"/>
            <w:sz w:val="22"/>
            <w:szCs w:val="22"/>
          </w:rPr>
          <w:delText xml:space="preserve"> in order to </w:delText>
        </w:r>
        <w:r w:rsidR="00350418" w:rsidDel="009152CD">
          <w:rPr>
            <w:rFonts w:ascii="Arial" w:eastAsia="Times New Roman" w:hAnsi="Arial" w:cs="Arial"/>
            <w:sz w:val="22"/>
            <w:szCs w:val="22"/>
          </w:rPr>
          <w:delText>leverage</w:delText>
        </w:r>
        <w:r w:rsidR="006344DD" w:rsidDel="009152CD">
          <w:rPr>
            <w:rFonts w:ascii="Arial" w:eastAsia="Times New Roman" w:hAnsi="Arial" w:cs="Arial"/>
            <w:sz w:val="22"/>
            <w:szCs w:val="22"/>
          </w:rPr>
          <w:delText xml:space="preserve"> </w:delText>
        </w:r>
        <w:r w:rsidR="00350418" w:rsidDel="009152CD">
          <w:rPr>
            <w:rFonts w:ascii="Arial" w:eastAsia="Times New Roman" w:hAnsi="Arial" w:cs="Arial"/>
            <w:sz w:val="22"/>
            <w:szCs w:val="22"/>
          </w:rPr>
          <w:delText xml:space="preserve">the power of encoding </w:delText>
        </w:r>
        <w:r w:rsidR="006344DD" w:rsidDel="009152CD">
          <w:rPr>
            <w:rFonts w:ascii="Arial" w:eastAsia="Times New Roman" w:hAnsi="Arial" w:cs="Arial"/>
            <w:sz w:val="22"/>
            <w:szCs w:val="22"/>
          </w:rPr>
          <w:delText xml:space="preserve">models </w:delText>
        </w:r>
        <w:r w:rsidR="00350418" w:rsidDel="009152CD">
          <w:rPr>
            <w:rFonts w:ascii="Arial" w:eastAsia="Times New Roman" w:hAnsi="Arial" w:cs="Arial"/>
            <w:sz w:val="22"/>
            <w:szCs w:val="22"/>
          </w:rPr>
          <w:delText>fit to</w:delText>
        </w:r>
        <w:r w:rsidR="006344DD" w:rsidDel="009152CD">
          <w:rPr>
            <w:rFonts w:ascii="Arial" w:eastAsia="Times New Roman" w:hAnsi="Arial" w:cs="Arial"/>
            <w:sz w:val="22"/>
            <w:szCs w:val="22"/>
          </w:rPr>
          <w:delText xml:space="preserve"> </w:delText>
        </w:r>
        <w:r w:rsidR="005B538C" w:rsidRPr="005B538C" w:rsidDel="009152CD">
          <w:rPr>
            <w:rFonts w:ascii="Arial" w:eastAsia="Times New Roman" w:hAnsi="Arial" w:cs="Arial"/>
            <w:sz w:val="22"/>
            <w:szCs w:val="22"/>
          </w:rPr>
          <w:delText>neuronal responses</w:delText>
        </w:r>
        <w:r w:rsidR="003205F3" w:rsidDel="009152CD">
          <w:rPr>
            <w:rFonts w:ascii="Arial" w:eastAsia="Times New Roman" w:hAnsi="Arial" w:cs="Arial"/>
            <w:sz w:val="22"/>
            <w:szCs w:val="22"/>
          </w:rPr>
          <w:fldChar w:fldCharType="begin" w:fldLock="1"/>
        </w:r>
        <w:r w:rsidR="009152CD" w:rsidDel="009152CD">
          <w:rPr>
            <w:rFonts w:ascii="Arial" w:eastAsia="Times New Roman" w:hAnsi="Arial" w:cs="Arial"/>
            <w:sz w:val="22"/>
            <w:szCs w:val="22"/>
          </w:rPr>
          <w:delInstrText>ADDIN CSL_CITATION {"citationItems":[{"id":"ITEM-1","itemData":{"abstract":"A fundamental goal of sensory systems neuroscience is the characterization of the functional relationship between environmental stimuli and neural response. The purpose of such a characterization is to elucidate the computation being performed by the system. Qualitatively, this notion is exemplified by the concept of the \"receptive field\", a quasi-linear description of a neuron's response properties that has dominated sensory neuroscience for the past 50 years. Receptive field properties are typically determined by measuring responses to a highly restricted set of stimuli, parameterized by one or a few parameters. These stimuli are typically chosen both because they are known to produce strong responses, and because they are easy to generate using available technology. While such experiments are responsible for much of what we know about the tuning properties of sensory neurons, they typically do not provide a complete characterization of neural response. In particular, the fact that a cell is tuned for a particular parameter, or selective for a particular input feature, does not necessarily tell us how it will respond to an arbitrary stimulus. Furthermore, we have no systematic method of knowing which particular stimulus parameters are likely to govern the response of a given cell, and thus it is difficult to design an experiment to probe neurons whose response properties are not at least partially known in advance. This chapter provides an overview of some recently developed characterization methods. In general, the ingredients of the problem are: (a) the selection of a set of experimental stimuli; (b) selection of a model of response; (c) a procedure for fitting (estimation) of the model. We discuss solutions of this problem that combine stochastic stimuli with models based on an initial linear filtering stage that serves to reduce the dimensionality of the stimulus space. We begin by describing classical reverse correlation in this context, and then discuss several recent generalizations that increase the power and flexibility of this basic method.","author":[{"dropping-particle":"","family":"Simoncelli","given":"Eero P","non-dropping-particle":"","parse-names":false,"suffix":""},{"dropping-particle":"","family":"Paninski","given":"Liam","non-dropping-particle":"","parse-names":false,"suffix":""},{"dropping-particle":"","family":"Pillow","given":"Jonathan","non-dropping-particle":"","parse-names":false,"suffix":""},{"dropping-particle":"","family":"Schwartz","given":"Odelia","non-dropping-particle":"","parse-names":false,"suffix":""}],"id":"ITEM-1","issued":{"date-parts":[["2004"]]},"publisher":"MIT Press","title":"Characterization of Neural Responses with Stochastic Stimuli","type":"report"},"uris":["http://www.mendeley.com/documents/?uuid=0f497d2e-7e6e-4c93-9c39-a33151db1610"]},{"id":"ITEM-2","itemData":{"DOI":"10.1016/S0079-6123(06)65031-0","ISBN":"0444528237","ISSN":"00796123","PMID":"17925266","abstract":"There are two basic problems in the statistical analysis of neural data. The \"encoding\" problem concerns how information is encoded in neural spike trains: can we predict the spike trains of a neuron (or population of neurons), given an arbitrary stimulus or observed motor response? Conversely, the \"decoding\" problem concerns how much information is in a spike train, in particular, how well can we estimate the stimulus that gave rise to the spike train? This chapter describes statistical model-based techniques that in some cases provide a unified solution to these two coding problems. These models can capture stimulus dependencies as well as spike history and interneuronal interaction effects in population spike trains, and are intimately related to biophysically based models of integrate-and-fire type. We describe flexible, powerful likelihood-based methods for fitting these encoding models and then for using the models to perform optimal decoding. Each of these (apparently quite difficult) tasks turn out to be highly computationally tractable, due to a key concavity property of the model likelihood. Finally, we return to the encoding problem to describe how to use these models to adaptively optimize the stimuli presented to the cell on a trial-by-trial basis, in order that we may infer the optimal model parameters as efficiently as possible. © 2007 Elsevier B.V. All rights reserved.","author":[{"dropping-particle":"","family":"Paninski","given":"Liam","non-dropping-particle":"","parse-names":false,"suffix":""},{"dropping-particle":"","family":"Pillow","given":"Jonathan","non-dropping-particle":"","parse-names":false,"suffix":""},{"dropping-particle":"","family":"Lewi","given":"Jeremy","non-dropping-particle":"","parse-names":false,"suffix":""}],"container-title":"Progress in Brain Research","id":"ITEM-2","issued":{"date-parts":[["2007","1","1"]]},"page":"493-507","publisher":"Elsevier","title":"Statistical models for neural encoding, decoding, and optimal stimulus design","type":"article","volume":"165"},"uris":["http://www.mendeley.com/documents/?uuid=1d9160ef-34e2-446a-a15f-4cda4fe23fea"]},{"id":"ITEM-3","itemData":{"DOI":"10.1038/nn.3800","ISSN":"15461726","PMID":"25174005","abstract":"It has been suggested that the lateral intraparietal area (LIP) of macaques plays a fundamental role in sensorimotor decision-making. We examined the neural code in LIP at the level of individual spike trains using a statistical approach based on generalized linear models. We found that LIP responses reflected a combination of temporally overlapping task- and decision-related signals. Our model accounts for the detailed statistics of LIP spike trains and accurately predicts spike trains from task events on single trials. Moreover, we derived an optimal decoder for heterogeneous, multiplexed LIP responses that could be implemented in biologically plausible circuits. In contrast with interpretations of LIP as providing an instantaneous code for decision variables, we found that optimal decoding requires integrating LIP spikes over two distinct timescales. These analyses provide a detailed understanding of neural representations in LIP and a framework for studying the coding of multiplexed signals in higher brain areas.","author":[{"dropping-particle":"","family":"Park","given":"Il Memming","non-dropping-particle":"","parse-names":false,"suffix":""},{"dropping-particle":"","family":"Meister","given":"Miriam L.R.","non-dropping-particle":"","parse-names":false,"suffix":""},{"dropping-particle":"","family":"Huk","given":"Alexander C.","non-dropping-particle":"","parse-names":false,"suffix":""},{"dropping-particle":"","family":"Pillow","given":"Jonathan W.","non-dropping-particle":"","parse-names":false,"suffix":""}],"container-title":"Nature Neuroscience","id":"ITEM-3","issue":"10","issued":{"date-parts":[["2014","10","1"]]},"page":"1395-1403","publisher":"Nature Publishing Group","title":"Encoding and decoding in parietal cortex during sensorimotor decision-making","type":"article-journal","volume":"17"},"uris":["http://www.mendeley.com/documents/?uuid=8f6c2de5-0a3e-40cf-9591-9e2d3ac0efec"]},{"id":"ITEM-4","itemData":{"DOI":"10.1017/S0033583500005126","ISSN":"14698994","PMID":"6366861","author":[{"dropping-particle":"","family":"Eggermont","given":"J. J.","non-dropping-particle":"","parse-names":false,"suffix":""},{"dropping-particle":"","family":"Johannesma","given":"P. I.M.","non-dropping-particle":"","parse-names":false,"suffix":""},{"dropping-particle":"","family":"Aertsen","given":"A. M.H.J.","non-dropping-particle":"","parse-names":false,"suffix":""}],"container-title":"Quarterly Reviews of Biophysics","id":"ITEM-4","issue":"3","issued":{"date-parts":[["1983","8","1"]]},"page":"341-414","publisher":"Q Rev Biophys","title":"Reverse-correlation methods in auditory research","type":"article-journal","volume":"16"},"uris":["http://www.mendeley.com/documents/?uuid=650eacdb-f4a7-46bd-bdd4-ad6f77c3dad0"]}],"mendeley":{"formattedCitation":"[59–62]","plainTextFormattedCitation":"[59–62]","previouslyFormattedCitation":"[58–61]"},"properties":{"noteIndex":0},"schema":"https://github.com/citation-style-language/schema/raw/master/csl-citation.json"}</w:delInstrText>
        </w:r>
        <w:r w:rsidR="003205F3" w:rsidDel="009152CD">
          <w:rPr>
            <w:rFonts w:ascii="Arial" w:eastAsia="Times New Roman" w:hAnsi="Arial" w:cs="Arial"/>
            <w:sz w:val="22"/>
            <w:szCs w:val="22"/>
          </w:rPr>
          <w:fldChar w:fldCharType="separate"/>
        </w:r>
        <w:r w:rsidR="009152CD" w:rsidRPr="009152CD" w:rsidDel="009152CD">
          <w:rPr>
            <w:rFonts w:ascii="Arial" w:eastAsia="Times New Roman" w:hAnsi="Arial" w:cs="Arial"/>
            <w:noProof/>
            <w:sz w:val="22"/>
            <w:szCs w:val="22"/>
          </w:rPr>
          <w:delText>[59–62]</w:delText>
        </w:r>
        <w:r w:rsidR="003205F3" w:rsidDel="009152CD">
          <w:rPr>
            <w:rFonts w:ascii="Arial" w:eastAsia="Times New Roman" w:hAnsi="Arial" w:cs="Arial"/>
            <w:sz w:val="22"/>
            <w:szCs w:val="22"/>
          </w:rPr>
          <w:fldChar w:fldCharType="end"/>
        </w:r>
        <w:r w:rsidR="005B538C" w:rsidRPr="005B538C" w:rsidDel="009152CD">
          <w:rPr>
            <w:rFonts w:ascii="Arial" w:eastAsia="Times New Roman" w:hAnsi="Arial" w:cs="Arial"/>
            <w:sz w:val="22"/>
            <w:szCs w:val="22"/>
          </w:rPr>
          <w:delText>.</w:delText>
        </w:r>
      </w:del>
    </w:p>
    <w:p w14:paraId="428C15AC" w14:textId="5E36DAF1" w:rsidR="009537D6" w:rsidDel="009152CD" w:rsidRDefault="009537D6" w:rsidP="00C72113">
      <w:pPr>
        <w:ind w:firstLine="720"/>
        <w:jc w:val="both"/>
        <w:rPr>
          <w:ins w:id="995" w:author="Maria Neimark Geffen" w:date="2021-05-04T10:38:00Z"/>
          <w:del w:id="996" w:author="Microsoft Office User" w:date="2021-05-06T17:47:00Z"/>
          <w:rFonts w:ascii="Arial" w:eastAsia="Times New Roman" w:hAnsi="Arial" w:cs="Arial"/>
          <w:sz w:val="22"/>
          <w:szCs w:val="22"/>
        </w:rPr>
      </w:pPr>
    </w:p>
    <w:p w14:paraId="087BF48E" w14:textId="5F33ABC2" w:rsidR="009537D6" w:rsidRPr="009537D6" w:rsidDel="009152CD" w:rsidRDefault="004A2238">
      <w:pPr>
        <w:jc w:val="both"/>
        <w:rPr>
          <w:del w:id="997" w:author="Microsoft Office User" w:date="2021-05-06T17:47:00Z"/>
          <w:rFonts w:ascii="Arial" w:eastAsia="Times New Roman" w:hAnsi="Arial" w:cs="Arial"/>
          <w:i/>
          <w:iCs/>
          <w:sz w:val="22"/>
          <w:szCs w:val="22"/>
          <w:rPrChange w:id="998" w:author="Maria Neimark Geffen" w:date="2021-05-04T10:38:00Z">
            <w:rPr>
              <w:del w:id="999" w:author="Microsoft Office User" w:date="2021-05-06T17:47:00Z"/>
              <w:rFonts w:ascii="Arial" w:eastAsia="Times New Roman" w:hAnsi="Arial" w:cs="Arial"/>
              <w:sz w:val="22"/>
              <w:szCs w:val="22"/>
            </w:rPr>
          </w:rPrChange>
        </w:rPr>
        <w:pPrChange w:id="1000" w:author="Maria Neimark Geffen" w:date="2021-05-04T14:13:00Z">
          <w:pPr>
            <w:ind w:firstLine="720"/>
            <w:jc w:val="both"/>
          </w:pPr>
        </w:pPrChange>
      </w:pPr>
      <w:ins w:id="1001" w:author="Maria Neimark Geffen" w:date="2021-05-04T10:54:00Z">
        <w:del w:id="1002" w:author="Microsoft Office User" w:date="2021-05-06T17:47:00Z">
          <w:r w:rsidDel="009152CD">
            <w:rPr>
              <w:rFonts w:ascii="Arial" w:eastAsia="Times New Roman" w:hAnsi="Arial" w:cs="Arial"/>
              <w:i/>
              <w:iCs/>
              <w:sz w:val="22"/>
              <w:szCs w:val="22"/>
            </w:rPr>
            <w:delText>Cellular specificity</w:delText>
          </w:r>
        </w:del>
      </w:ins>
    </w:p>
    <w:p w14:paraId="0BF835C9" w14:textId="7D366AE2" w:rsidR="005B538C" w:rsidDel="009152CD" w:rsidRDefault="003C75FD" w:rsidP="00B90F51">
      <w:pPr>
        <w:ind w:firstLine="720"/>
        <w:jc w:val="both"/>
        <w:rPr>
          <w:ins w:id="1003" w:author="Maria Neimark Geffen" w:date="2021-05-04T10:54:00Z"/>
          <w:del w:id="1004" w:author="Microsoft Office User" w:date="2021-05-06T17:47:00Z"/>
          <w:rFonts w:ascii="Arial" w:eastAsia="Times New Roman" w:hAnsi="Arial" w:cs="Arial"/>
          <w:sz w:val="22"/>
          <w:szCs w:val="22"/>
        </w:rPr>
      </w:pPr>
      <w:del w:id="1005" w:author="Microsoft Office User" w:date="2021-05-06T17:47:00Z">
        <w:r w:rsidDel="009152CD">
          <w:rPr>
            <w:rFonts w:ascii="Arial" w:eastAsia="Times New Roman" w:hAnsi="Arial" w:cs="Arial"/>
            <w:sz w:val="22"/>
            <w:szCs w:val="22"/>
          </w:rPr>
          <w:delText>While</w:delText>
        </w:r>
        <w:r w:rsidR="006344DD" w:rsidDel="009152CD">
          <w:rPr>
            <w:rFonts w:ascii="Arial" w:eastAsia="Times New Roman" w:hAnsi="Arial" w:cs="Arial"/>
            <w:sz w:val="22"/>
            <w:szCs w:val="22"/>
          </w:rPr>
          <w:delText xml:space="preserve"> this study demonstrates the necessity of auditory cortex for detection in varying-contrast noise, the neuronal mechanisms driving adaptation to contrast remain sparsely explored</w:delText>
        </w:r>
        <w:commentRangeStart w:id="1006"/>
        <w:r w:rsidR="005B538C" w:rsidRPr="005B538C" w:rsidDel="009152CD">
          <w:rPr>
            <w:rFonts w:ascii="Arial" w:eastAsia="Times New Roman" w:hAnsi="Arial" w:cs="Arial"/>
            <w:sz w:val="22"/>
            <w:szCs w:val="22"/>
          </w:rPr>
          <w:delText xml:space="preserve">. </w:delText>
        </w:r>
        <w:commentRangeEnd w:id="1006"/>
        <w:r w:rsidR="00746465" w:rsidDel="009152CD">
          <w:rPr>
            <w:rStyle w:val="CommentReference"/>
          </w:rPr>
          <w:commentReference w:id="1006"/>
        </w:r>
        <w:r w:rsidR="006344DD" w:rsidDel="009152CD">
          <w:rPr>
            <w:rFonts w:ascii="Arial" w:eastAsia="Times New Roman" w:hAnsi="Arial" w:cs="Arial"/>
            <w:sz w:val="22"/>
            <w:szCs w:val="22"/>
          </w:rPr>
          <w:delText xml:space="preserve">Additionally, while we observed </w:delText>
        </w:r>
        <w:r w:rsidDel="009152CD">
          <w:rPr>
            <w:rFonts w:ascii="Arial" w:eastAsia="Times New Roman" w:hAnsi="Arial" w:cs="Arial"/>
            <w:sz w:val="22"/>
            <w:szCs w:val="22"/>
          </w:rPr>
          <w:delText xml:space="preserve">theoretically optimal </w:delText>
        </w:r>
        <w:r w:rsidR="006344DD" w:rsidDel="009152CD">
          <w:rPr>
            <w:rFonts w:ascii="Arial" w:eastAsia="Times New Roman" w:hAnsi="Arial" w:cs="Arial"/>
            <w:sz w:val="22"/>
            <w:szCs w:val="22"/>
          </w:rPr>
          <w:delText>asymmetric adaptation to changes in contrast, the neural circuits driving these temporal asymmetries are unknown. In the current study, w</w:delText>
        </w:r>
        <w:r w:rsidR="005B538C" w:rsidRPr="005B538C" w:rsidDel="009152CD">
          <w:rPr>
            <w:rFonts w:ascii="Arial" w:eastAsia="Times New Roman" w:hAnsi="Arial" w:cs="Arial"/>
            <w:sz w:val="22"/>
            <w:szCs w:val="22"/>
          </w:rPr>
          <w:delText>e have likely recorded from a</w:delText>
        </w:r>
        <w:r w:rsidR="006344DD" w:rsidDel="009152CD">
          <w:rPr>
            <w:rFonts w:ascii="Arial" w:eastAsia="Times New Roman" w:hAnsi="Arial" w:cs="Arial"/>
            <w:sz w:val="22"/>
            <w:szCs w:val="22"/>
          </w:rPr>
          <w:delText xml:space="preserve"> mixed</w:delText>
        </w:r>
        <w:r w:rsidR="005B538C" w:rsidRPr="005B538C" w:rsidDel="009152CD">
          <w:rPr>
            <w:rFonts w:ascii="Arial" w:eastAsia="Times New Roman" w:hAnsi="Arial" w:cs="Arial"/>
            <w:sz w:val="22"/>
            <w:szCs w:val="22"/>
          </w:rPr>
          <w:delText xml:space="preserve"> population of excitatory and inhibitory neurons. Different inhibitory neuronal subtypes exhibit specific roles in adaptation</w:delText>
        </w:r>
        <w:r w:rsidR="007B350C" w:rsidDel="009152CD">
          <w:rPr>
            <w:rFonts w:ascii="Arial" w:eastAsia="Times New Roman" w:hAnsi="Arial" w:cs="Arial"/>
            <w:sz w:val="22"/>
            <w:szCs w:val="22"/>
          </w:rPr>
          <w:fldChar w:fldCharType="begin" w:fldLock="1"/>
        </w:r>
        <w:r w:rsidR="009152CD" w:rsidDel="009152CD">
          <w:rPr>
            <w:rFonts w:ascii="Arial" w:eastAsia="Times New Roman" w:hAnsi="Arial" w:cs="Arial"/>
            <w:sz w:val="22"/>
            <w:szCs w:val="22"/>
          </w:rPr>
          <w:delInstrText>ADDIN CSL_CITATION {"citationItems":[{"id":"ITEM-1","itemData":{"DOI":"10.7554/eLife.09868","ISSN":"2050084X","PMID":"26460542","abstract":"Reliably detecting unexpected sounds is important for environmental awareness and survival. By selectively reducing responses to frequently, but not rarely, occurring sounds, auditory cortical neurons are thought to enhance the brain’s ability to detect unexpected events through stimulus-specific adaptation (SSA). The majority of neurons in the primary auditory cortex exhibit SSA, yet little is known about the underlying cortical circuits. We found that two types of cortical interneurons differentially amplify SSA in putative excitatory neurons. Parvalbumin-positive interneurons (PVs) amplify SSA by providing non-specific inhibition: optogenetic suppression of PVs led to an equal increase in responses to frequent and rare tones. In contrast, somatostatin-positive interneurons (SOMs) selectively reduce excitatory responses to frequent tones: suppression of SOMs led to an increase in responses to frequent, but not to rare tones. A mutually coupled excitatoryinhibitory network model accounts for distinct mechanisms by which cortical inhibitory neurons enhance the brain’s sensitivity to unexpected sounds.","author":[{"dropping-particle":"","family":"Natan","given":"Ryan G.","non-dropping-particle":"","parse-names":false,"suffix":""},{"dropping-particle":"","family":"Briguglio","given":"John J.","non-dropping-particle":"","parse-names":false,"suffix":""},{"dropping-particle":"","family":"Mwilambwe-Tshilobo","given":"Laetitia","non-dropping-particle":"","parse-names":false,"suffix":""},{"dropping-particle":"","family":"Jones","given":"Sara I.","non-dropping-particle":"","parse-names":false,"suffix":""},{"dropping-particle":"","family":"Aizenberg","given":"Mark","non-dropping-particle":"","parse-names":false,"suffix":""},{"dropping-particle":"","family":"Goldberg","given":"Ethan M.","non-dropping-particle":"","parse-names":false,"suffix":""},{"dropping-particle":"","family":"Geffen","given":"Maria Neimark","non-dropping-particle":"","parse-names":false,"suffix":""}],"container-title":"eLife","id":"ITEM-1","issue":"OCTOBER2015","issued":{"date-parts":[["2015","10","13"]]},"publisher":"eLife Sciences Publications Ltd","title":"Complementary control of sensory adaptation by two types of cortical interneurons","type":"article-journal","volume":"4"},"uris":["http://www.mendeley.com/documents/?uuid=a08e969a-86cb-36bd-a47e-a07d5fe383fe"]},{"id":"ITEM-2","itemData":{"DOI":"10.1016/j.celrep.2017.10.012","ISSN":"22111247","PMID":"29069595","abstract":"Neuronal stimulus selectivity is shaped by feedforward and recurrent excitatory-inhibitory interactions. In the auditory cortex (AC), parvalbumin- (PV) and somatostatin-positive (SOM) inhibitory interneurons differentially modulate frequency-dependent responses of excitatory neurons. Responsiveness of neurons in the AC to sound is also dependent on stimulus history. We found that the inhibitory effects of SOMs and PVs diverged as a function of adaptation to temporal repetition of tones. Prior to adaptation, suppressing either SOM or PV inhibition drove both increases and decreases in excitatory spiking activity. After adaptation, suppressing SOM activity caused predominantly disinhibitory effects, whereas suppressing PV activity still evoked bi-directional changes. SOM, but not PV-driven inhibition, dynamically modulated frequency tuning with adaptation. Unlike PV-driven inhibition, SOM-driven inhibition elicited gain-like increases in frequency tuning reflective of adaptation. Our findings suggest that distinct cortical interneurons differentially shape tuning to sensory stimuli across the neuronal receptive field, altering frequency selectivity of excitatory neurons during adaptation. Natan et al. describe how a specific component in the neural circuitry in a key auditory part of the brain helps the auditory system tease apart complex sounds. This happens through adaptation of neuronal responses to temporally repeated sounds.","author":[{"dropping-particle":"","family":"Natan","given":"Ryan G.","non-dropping-particle":"","parse-names":false,"suffix":""},{"dropping-particle":"","family":"Rao","given":"Winnie","non-dropping-particle":"","parse-names":false,"suffix":""},{"dropping-particle":"","family":"Geffen","given":"Maria N.","non-dropping-particle":"","parse-names":false,"suffix":""}],"container-title":"Cell Reports","id":"ITEM-2","issue":"4","issued":{"date-parts":[["2017","10","24"]]},"page":"878-890","publisher":"Elsevier B.V.","title":"Cortical Interneurons Differentially Shape Frequency Tuning following Adaptation","type":"article-journal","volume":"21"},"uris":["http://www.mendeley.com/documents/?uuid=0b2875f4-0d42-3f67-91f6-c0c91148bfc5"]},{"id":"ITEM-3","itemData":{"DOI":"10.1523/JNEUROSCI.0686-20.2020","ISSN":"15292401","PMID":"33097639","abstract":"Cortical responses to sensory stimuli are strongly modulated by temporal context. One of the best studied examples of such modulation is sensory adaptation. We first show that in response to repeated tones pyramidal (Pyr) neurons in male mouse auditory cortex (A1) exhibit facilitating and stable responses, in addition to adapting responses. To examine the potential mechanisms underlying these distinct temporal profiles, we developed a reduced spiking model of sensory cortical circuits that incorporated the signature short-term synaptic plasticity (STP) profiles of the inhibitory parvalbumin (PV) and somatostatin (SST) interneurons. The model accounted for all three temporal response profiles as the result of dynamic changes in excitatory/inhibitory balance produced by STP, primarily through shifts in the relative latency of Pyr and inhibitory neurons. Transition between the three response profiles was possible by changing the strength of the inhibitory PVfiPyr and SSTfiPyr synapses. The model predicted that a unit’s latency would be related to its temporal profile. Consistent with this prediction, the latency of stable units was significantly shorter than that of adapting and facilitating units. Furthermore, because of the history-dependence of STP the model generated a paradoxical prediction: that inactivation of inhibitory neurons during one tone would decrease the response of A1 neurons to a subsequent tone. Indeed, we observed that optogenetic inactivation of PV neurons during one tone counterintuitively decreased the spiking of Pyr neurons to a subsequent tone 400 ms later. These results provide evidence that STP is critical to temporal context-dependent responses in the sensory cortex.","author":[{"dropping-particle":"","family":"Seay","given":"Michael J.","non-dropping-particle":"","parse-names":false,"suffix":""},{"dropping-particle":"","family":"Natan","given":"Ryan G.","non-dropping-particle":"","parse-names":false,"suffix":""},{"dropping-particle":"","family":"Geffen","given":"Maria N.","non-dropping-particle":"","parse-names":false,"suffix":""},{"dropping-particle":"V.","family":"Buonomano","given":"Dean","non-dropping-particle":"","parse-names":false,"suffix":""}],"container-title":"Journal of Neuroscience","id":"ITEM-3","issue":"48","issued":{"date-parts":[["2020","11","25"]]},"page":"9224-9235","publisher":"Society for Neuroscience","title":"Differential short-term plasticity of PV and SST neurons accounts for adaptation and facilitation of cortical neurons to auditory tones","type":"article-journal","volume":"40"},"uris":["http://www.mendeley.com/documents/?uuid=359666f1-d522-3639-a0cf-8d7888438e7a"]},{"id":"ITEM-4","itemData":{"DOI":"10.1038/s41583-019-0253-y","ISSN":"14710048","PMID":"31911627","abstract":"Cortical gain regulation allows neurons to respond adaptively to changing inputs. Neural gain is modulated by internal and external influences, including attentional and arousal states, motor activity and neuromodulatory input. These influences converge to a common set of mechanisms for gain modulation, including GABAergic inhibition, synaptically driven fluctuations in membrane potential, changes in cellular conductance and changes in other biophysical neural properties. Recent work has identified GABAergic interneurons as targets of neuromodulatory input and mediators of state-dependent gain modulation. Here, we review the engagement and effects of gain modulation in the cortex. We highlight key recent findings that link phenomenological observations of gain modulation to underlying cellular and circuit-level mechanisms. Finally, we place these cellular and circuit interactions in the larger context of their impact on perception and cognition.","author":[{"dropping-particle":"","family":"Ferguson","given":"Katie A.","non-dropping-particle":"","parse-names":false,"suffix":""},{"dropping-particle":"","family":"Cardin","given":"Jessica A.","non-dropping-particle":"","parse-names":false,"suffix":""}],"container-title":"Nature Reviews Neuroscience","id":"ITEM-4","issue":"2","issued":{"date-parts":[["2020","2","1"]]},"page":"80-92","publisher":"Nature Research","title":"Mechanisms underlying gain modulation in the cortex","type":"article","volume":"21"},"uris":["http://www.mendeley.com/documents/?uuid=d393d302-3e30-4821-81a6-f07b4072aba6"]}],"mendeley":{"formattedCitation":"[63–66]","plainTextFormattedCitation":"[63–66]","previouslyFormattedCitation":"[62–65]"},"properties":{"noteIndex":0},"schema":"https://github.com/citation-style-language/schema/raw/master/csl-citation.json"}</w:delInstrText>
        </w:r>
        <w:r w:rsidR="007B350C" w:rsidDel="009152CD">
          <w:rPr>
            <w:rFonts w:ascii="Arial" w:eastAsia="Times New Roman" w:hAnsi="Arial" w:cs="Arial"/>
            <w:sz w:val="22"/>
            <w:szCs w:val="22"/>
          </w:rPr>
          <w:fldChar w:fldCharType="separate"/>
        </w:r>
        <w:r w:rsidR="009152CD" w:rsidRPr="009152CD" w:rsidDel="009152CD">
          <w:rPr>
            <w:rFonts w:ascii="Arial" w:eastAsia="Times New Roman" w:hAnsi="Arial" w:cs="Arial"/>
            <w:noProof/>
            <w:sz w:val="22"/>
            <w:szCs w:val="22"/>
          </w:rPr>
          <w:delText>[63–66]</w:delText>
        </w:r>
        <w:r w:rsidR="007B350C" w:rsidDel="009152CD">
          <w:rPr>
            <w:rFonts w:ascii="Arial" w:eastAsia="Times New Roman" w:hAnsi="Arial" w:cs="Arial"/>
            <w:sz w:val="22"/>
            <w:szCs w:val="22"/>
          </w:rPr>
          <w:fldChar w:fldCharType="end"/>
        </w:r>
        <w:r w:rsidR="005B538C" w:rsidRPr="005B538C" w:rsidDel="009152CD">
          <w:rPr>
            <w:rFonts w:ascii="Arial" w:eastAsia="Times New Roman" w:hAnsi="Arial" w:cs="Arial"/>
            <w:sz w:val="22"/>
            <w:szCs w:val="22"/>
          </w:rPr>
          <w:delText>.</w:delText>
        </w:r>
        <w:r w:rsidR="006344DD" w:rsidDel="009152CD">
          <w:rPr>
            <w:rFonts w:ascii="Arial" w:eastAsia="Times New Roman" w:hAnsi="Arial" w:cs="Arial"/>
            <w:sz w:val="22"/>
            <w:szCs w:val="22"/>
          </w:rPr>
          <w:delText xml:space="preserve"> It is also thought</w:delText>
        </w:r>
        <w:r w:rsidR="005B538C" w:rsidRPr="005B538C" w:rsidDel="009152CD">
          <w:rPr>
            <w:rFonts w:ascii="Arial" w:eastAsia="Times New Roman" w:hAnsi="Arial" w:cs="Arial"/>
            <w:sz w:val="22"/>
            <w:szCs w:val="22"/>
          </w:rPr>
          <w:delText xml:space="preserve"> </w:delText>
        </w:r>
        <w:r w:rsidR="006344DD" w:rsidDel="009152CD">
          <w:rPr>
            <w:rFonts w:ascii="Arial" w:eastAsia="Times New Roman" w:hAnsi="Arial" w:cs="Arial"/>
            <w:sz w:val="22"/>
            <w:szCs w:val="22"/>
          </w:rPr>
          <w:delText>that</w:delText>
        </w:r>
        <w:r w:rsidR="005B538C" w:rsidRPr="005B538C" w:rsidDel="009152CD">
          <w:rPr>
            <w:rFonts w:ascii="Arial" w:eastAsia="Times New Roman" w:hAnsi="Arial" w:cs="Arial"/>
            <w:sz w:val="22"/>
            <w:szCs w:val="22"/>
          </w:rPr>
          <w:delText xml:space="preserve"> specific inhibitory neuronal subtypes facilitate </w:delText>
        </w:r>
        <w:r w:rsidR="007B350C" w:rsidDel="009152CD">
          <w:rPr>
            <w:rFonts w:ascii="Arial" w:eastAsia="Times New Roman" w:hAnsi="Arial" w:cs="Arial"/>
            <w:sz w:val="22"/>
            <w:szCs w:val="22"/>
          </w:rPr>
          <w:delText>divisive (</w:delText>
        </w:r>
        <w:r w:rsidR="00E13397" w:rsidDel="009152CD">
          <w:rPr>
            <w:rFonts w:ascii="Arial" w:eastAsia="Times New Roman" w:hAnsi="Arial" w:cs="Arial"/>
            <w:sz w:val="22"/>
            <w:szCs w:val="22"/>
          </w:rPr>
          <w:delText>gain</w:delText>
        </w:r>
        <w:r w:rsidR="007B350C" w:rsidDel="009152CD">
          <w:rPr>
            <w:rFonts w:ascii="Arial" w:eastAsia="Times New Roman" w:hAnsi="Arial" w:cs="Arial"/>
            <w:sz w:val="22"/>
            <w:szCs w:val="22"/>
          </w:rPr>
          <w:delText>) or subtractive</w:delText>
        </w:r>
        <w:r w:rsidR="00E13397" w:rsidDel="009152CD">
          <w:rPr>
            <w:rFonts w:ascii="Arial" w:eastAsia="Times New Roman" w:hAnsi="Arial" w:cs="Arial"/>
            <w:sz w:val="22"/>
            <w:szCs w:val="22"/>
          </w:rPr>
          <w:delText xml:space="preserve"> control</w:delText>
        </w:r>
        <w:r w:rsidR="007B350C" w:rsidDel="009152CD">
          <w:rPr>
            <w:rFonts w:ascii="Arial" w:eastAsia="Times New Roman" w:hAnsi="Arial" w:cs="Arial"/>
            <w:sz w:val="22"/>
            <w:szCs w:val="22"/>
          </w:rPr>
          <w:delText xml:space="preserve"> of excitatory responses</w:delText>
        </w:r>
        <w:r w:rsidR="005B538C" w:rsidRPr="005B538C" w:rsidDel="009152CD">
          <w:rPr>
            <w:rFonts w:ascii="Arial" w:eastAsia="Times New Roman" w:hAnsi="Arial" w:cs="Arial"/>
            <w:sz w:val="22"/>
            <w:szCs w:val="22"/>
          </w:rPr>
          <w:delText xml:space="preserve"> in</w:delText>
        </w:r>
        <w:r w:rsidR="006344DD" w:rsidDel="009152CD">
          <w:rPr>
            <w:rFonts w:ascii="Arial" w:eastAsia="Times New Roman" w:hAnsi="Arial" w:cs="Arial"/>
            <w:sz w:val="22"/>
            <w:szCs w:val="22"/>
          </w:rPr>
          <w:delText xml:space="preserve"> visual</w:delText>
        </w:r>
        <w:r w:rsidR="00390749" w:rsidDel="009152CD">
          <w:rPr>
            <w:rFonts w:ascii="Arial" w:eastAsia="Times New Roman" w:hAnsi="Arial" w:cs="Arial"/>
            <w:sz w:val="22"/>
            <w:szCs w:val="22"/>
          </w:rPr>
          <w:fldChar w:fldCharType="begin" w:fldLock="1"/>
        </w:r>
        <w:r w:rsidR="009152CD" w:rsidDel="009152CD">
          <w:rPr>
            <w:rFonts w:ascii="Arial" w:eastAsia="Times New Roman" w:hAnsi="Arial" w:cs="Arial"/>
            <w:sz w:val="22"/>
            <w:szCs w:val="22"/>
          </w:rPr>
          <w:delInstrText>ADDIN CSL_CITATION {"citationItems":[{"id":"ITEM-1","itemData":{"DOI":"10.1016/j.neuron.2011.12.013","ISSN":"08966273","PMID":"22243754","abstract":"The response of cortical neurons to a sensory stimulus is shaped by the network in which they are embedded. Here we establish a role of parvalbumin (PV)-expressing cells, a large class of inhibitory neurons that target the soma and perisomatic compartments of pyramidal cells, in controlling cortical responses. By bidirectionally manipulating PV cell activity in visual cortex we show that these neurons strongly modulate layer 2/3 pyramidal cell spiking responses to visual stimuli while only modestly affecting their tuning properties. PV cells' impact on pyramidal cells is captured by a linear transformation, both additive and multiplicative, with a threshold. These results indicate that PV cells are ideally suited to modulate cortical gain and establish a causal relationship between a select neuron type and specific computations performed by the cortex during sensory processing. Here, Atallah etal. define the role of parvalbumin (PV)-expressing inhibitory neurons in controlling cortical responses. PV neurons strongly modulate layer 2/3 pyramidal cell spiking responses to visual stimuli while only modestly affecting tuning properties, revealing a key role in modulating cortical gain. © 2012 Elsevier Inc.","author":[{"dropping-particle":"V.","family":"Atallah","given":"Bassam","non-dropping-particle":"","parse-names":false,"suffix":""},{"dropping-particle":"","family":"Bruns","given":"William","non-dropping-particle":"","parse-names":false,"suffix":""},{"dropping-particle":"","family":"Carandini","given":"Matteo","non-dropping-particle":"","parse-names":false,"suffix":""},{"dropping-particle":"","family":"Scanziani","given":"Massimo","non-dropping-particle":"","parse-names":false,"suffix":""}],"container-title":"Neuron","id":"ITEM-1","issue":"1","issued":{"date-parts":[["2012","1","12"]]},"page":"159-170","title":"Parvalbumin-Expressing Interneurons Linearly Transform Cortical Responses to Visual Stimuli","type":"article-journal","volume":"73"},"uris":["http://www.mendeley.com/documents/?uuid=433dec6e-0bee-3e84-a5b6-f06b0ae4a4f9"]},{"id":"ITEM-2","itemData":{"DOI":"10.1038/nature11347","ISSN":"00280836","PMID":"22878717","abstract":"Brain circuits process information through specialized neuronal subclasses interacting within a network. Revealing their interplay requires activating specific cells while monitoring others in a functioning circuit. Here we use a new platform for two-way light-based circuit interrogation in visual cortex in vivo to show the computational implications of modulating different subclasses of inhibitory neurons during sensory processing. We find that soma-targeting, parvalbumin-expressing (PV) neurons principally divide responses but preserve stimulus selectivity, whereas dendrite-targeting, somatostatin-expressing (SOM) neurons principally subtract from excitatory responses and sharpen selectivity. Visualized in vivo cell-attached recordings show that division by PV neurons alters response gain, whereas subtraction by SOM neurons shifts response levels. Finally, stimulating identified neurons while scanning many target cells reveals that single PV and SOM neurons functionally impact only specific subsets of neurons in their projection fields. These findings provide direct evidence that inhibitory neuronal subclasses have distinct and complementary roles in cortical computations. © 2012 Macmillan Publishers Limited. All rights reserved.","author":[{"dropping-particle":"","family":"Wilson","given":"Nathan R.","non-dropping-particle":"","parse-names":false,"suffix":""},{"dropping-particle":"","family":"Runyan","given":"Caroline A.","non-dropping-particle":"","parse-names":false,"suffix":""},{"dropping-particle":"","family":"Wang","given":"Forea L.","non-dropping-particle":"","parse-names":false,"suffix":""},{"dropping-particle":"","family":"Sur","given":"Mriganka","non-dropping-particle":"","parse-names":false,"suffix":""}],"container-title":"Nature","id":"ITEM-2","issue":"7411","issued":{"date-parts":[["2012","8","16"]]},"page":"343-348","publisher":"Nature Publishing Group","title":"Division and subtraction by distinct cortical inhibitory networks in vivo","type":"article-journal","volume":"488"},"uris":["http://www.mendeley.com/documents/?uuid=a9437ffb-15cd-3017-9ba8-896dd910d3db"]}],"mendeley":{"formattedCitation":"[67,68]","plainTextFormattedCitation":"[67,68]","previouslyFormattedCitation":"[66,67]"},"properties":{"noteIndex":0},"schema":"https://github.com/citation-style-language/schema/raw/master/csl-citation.json"}</w:delInstrText>
        </w:r>
        <w:r w:rsidR="00390749" w:rsidDel="009152CD">
          <w:rPr>
            <w:rFonts w:ascii="Arial" w:eastAsia="Times New Roman" w:hAnsi="Arial" w:cs="Arial"/>
            <w:sz w:val="22"/>
            <w:szCs w:val="22"/>
          </w:rPr>
          <w:fldChar w:fldCharType="separate"/>
        </w:r>
        <w:r w:rsidR="009152CD" w:rsidRPr="009152CD" w:rsidDel="009152CD">
          <w:rPr>
            <w:rFonts w:ascii="Arial" w:eastAsia="Times New Roman" w:hAnsi="Arial" w:cs="Arial"/>
            <w:noProof/>
            <w:sz w:val="22"/>
            <w:szCs w:val="22"/>
          </w:rPr>
          <w:delText>[67,68]</w:delText>
        </w:r>
        <w:r w:rsidR="00390749" w:rsidDel="009152CD">
          <w:rPr>
            <w:rFonts w:ascii="Arial" w:eastAsia="Times New Roman" w:hAnsi="Arial" w:cs="Arial"/>
            <w:sz w:val="22"/>
            <w:szCs w:val="22"/>
          </w:rPr>
          <w:fldChar w:fldCharType="end"/>
        </w:r>
        <w:r w:rsidR="006344DD" w:rsidDel="009152CD">
          <w:rPr>
            <w:rFonts w:ascii="Arial" w:eastAsia="Times New Roman" w:hAnsi="Arial" w:cs="Arial"/>
            <w:sz w:val="22"/>
            <w:szCs w:val="22"/>
          </w:rPr>
          <w:delText xml:space="preserve"> and</w:delText>
        </w:r>
        <w:r w:rsidR="005B538C" w:rsidRPr="005B538C" w:rsidDel="009152CD">
          <w:rPr>
            <w:rFonts w:ascii="Arial" w:eastAsia="Times New Roman" w:hAnsi="Arial" w:cs="Arial"/>
            <w:sz w:val="22"/>
            <w:szCs w:val="22"/>
          </w:rPr>
          <w:delText xml:space="preserve"> auditory cortex</w:delText>
        </w:r>
        <w:r w:rsidR="00353080" w:rsidDel="009152CD">
          <w:rPr>
            <w:rFonts w:ascii="Arial" w:eastAsia="Times New Roman" w:hAnsi="Arial" w:cs="Arial"/>
            <w:sz w:val="22"/>
            <w:szCs w:val="22"/>
          </w:rPr>
          <w:fldChar w:fldCharType="begin" w:fldLock="1"/>
        </w:r>
        <w:r w:rsidR="009152CD" w:rsidDel="009152CD">
          <w:rPr>
            <w:rFonts w:ascii="Arial" w:eastAsia="Times New Roman" w:hAnsi="Arial" w:cs="Arial"/>
            <w:sz w:val="22"/>
            <w:szCs w:val="22"/>
          </w:rPr>
          <w:delInstrText>ADDIN CSL_CITATION {"citationItems":[{"id":"ITEM-1","itemData":{"DOI":"10.1152/jn.00587.2019","ISSN":"15221598","PMID":"32186432","abstract":"Contrast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Neurophysiology","id":"ITEM-1","issue":"4","issued":{"date-parts":[["2020","4","1"]]},"page":"1536-1551","publisher":"American Physiological Society","title":"Contrast gain control occurs independently of both parvalbumin-positive interneuron activity and shunting inhibition in auditory cortex","type":"article-journal","volume":"123"},"uris":["http://www.mendeley.com/documents/?uuid=361ae07d-2f44-4f87-97b9-43acea3212f5"]},{"id":"ITEM-2","itemData":{"DOI":"10.1016/j.neuron.2015.09.013","ISSN":"0896-6273","author":[{"dropping-particle":"","family":"Seybold","given":"Bryan a","non-dropping-particle":"","parse-names":false,"suffix":""},{"dropping-particle":"","family":"Phillips","given":"Elizabeth a K","non-dropping-particle":"","parse-names":false,"suffix":""},{"dropping-particle":"","family":"Schreiner","given":"Christoph E","non-dropping-particle":"","parse-names":false,"suffix":""},{"dropping-particle":"","family":"Hasenstaub","given":"Andrea R","non-dropping-particle":"","parse-names":false,"suffix":""}],"container-title":"Neuron","id":"ITEM-2","issue":"6","issued":{"date-parts":[["2015"]]},"page":"1181-1192","publisher":"Elsevier Inc.","title":"Inhibitory Actions Unified by Network Integration","type":"article-journal","volume":"87"},"uris":["http://www.mendeley.com/documents/?uuid=2ce950b2-1e22-4545-ada4-29d1dbfda653"]},{"id":"ITEM-3","itemData":{"DOI":"10.7554/eLife.18383","ISSN":"2050-084X","PMID":"27719761","abstract":"Bidirectional manipulations – activation and inactivation – are widely used to identify the functions supported by specific cortical interneuron types. Implicit in much of this work is the notion that tonic activation and inactivation will both produce valid, internally consistent insights into interneurons’ computational roles. Here, using single-unit recordings in auditory cortex of awake mice, we show that this may not generally hold true. Optogenetically manipulating somatostatin-positive (Sst+) or parvalbumin-positive (Pvalb+) interneurons while recording tone-responses showed that Sst+ inactivation increased response gain, while Pvalb+ inactivation weakened tuning and decreased information transfer, implying that these neurons support delineable computational functions. But activating Sst+ and Pvalb+ interneurons revealed no such differences. We used a simple network model to understand this asymmetry, and showed how relatively small changes in key parameters, such as spontaneous activity or strength of the light manipulation, determined whether activation and inactivation would produce consistent or paradoxical conclusions regarding interneurons’ computational functions.","author":[{"dropping-particle":"","family":"Phillips","given":"Elizabeth A K","non-dropping-particle":"","parse-names":false,"suffix":""},{"dropping-particle":"","family":"Hasenstaub","given":"Andrea R","non-dropping-particle":"","parse-names":false,"suffix":""}],"container-title":"eLife","id":"ITEM-3","issued":{"date-parts":[["2016","10","10"]]},"page":"e18383","publisher":"eLife Sciences Publications Limited","title":"Asymmetric effects of activating and inactivating cortical interneurons","type":"article-journal","volume":"5"},"uris":["http://www.mendeley.com/documents/?uuid=11fc6b94-7e60-4bdd-aa87-92afc30a7bb2"]}],"mendeley":{"formattedCitation":"[18,69,70]","plainTextFormattedCitation":"[18,69,70]","previouslyFormattedCitation":"[18,68,69]"},"properties":{"noteIndex":0},"schema":"https://github.com/citation-style-language/schema/raw/master/csl-citation.json"}</w:delInstrText>
        </w:r>
        <w:r w:rsidR="00353080" w:rsidDel="009152CD">
          <w:rPr>
            <w:rFonts w:ascii="Arial" w:eastAsia="Times New Roman" w:hAnsi="Arial" w:cs="Arial"/>
            <w:sz w:val="22"/>
            <w:szCs w:val="22"/>
          </w:rPr>
          <w:fldChar w:fldCharType="separate"/>
        </w:r>
        <w:r w:rsidR="009152CD" w:rsidRPr="009152CD" w:rsidDel="009152CD">
          <w:rPr>
            <w:rFonts w:ascii="Arial" w:eastAsia="Times New Roman" w:hAnsi="Arial" w:cs="Arial"/>
            <w:noProof/>
            <w:sz w:val="22"/>
            <w:szCs w:val="22"/>
          </w:rPr>
          <w:delText>[18,69,70]</w:delText>
        </w:r>
        <w:r w:rsidR="00353080" w:rsidDel="009152CD">
          <w:rPr>
            <w:rFonts w:ascii="Arial" w:eastAsia="Times New Roman" w:hAnsi="Arial" w:cs="Arial"/>
            <w:sz w:val="22"/>
            <w:szCs w:val="22"/>
          </w:rPr>
          <w:fldChar w:fldCharType="end"/>
        </w:r>
        <w:r w:rsidR="00390749" w:rsidDel="009152CD">
          <w:rPr>
            <w:rFonts w:ascii="Arial" w:eastAsia="Times New Roman" w:hAnsi="Arial" w:cs="Arial"/>
            <w:sz w:val="22"/>
            <w:szCs w:val="22"/>
          </w:rPr>
          <w:delText xml:space="preserve">, </w:delText>
        </w:r>
        <w:r w:rsidR="005B538C" w:rsidRPr="005B538C" w:rsidDel="009152CD">
          <w:rPr>
            <w:rFonts w:ascii="Arial" w:eastAsia="Times New Roman" w:hAnsi="Arial" w:cs="Arial"/>
            <w:sz w:val="22"/>
            <w:szCs w:val="22"/>
          </w:rPr>
          <w:delText>whereas other</w:delText>
        </w:r>
        <w:r w:rsidR="00746465" w:rsidDel="009152CD">
          <w:rPr>
            <w:rFonts w:ascii="Arial" w:eastAsia="Times New Roman" w:hAnsi="Arial" w:cs="Arial"/>
            <w:sz w:val="22"/>
            <w:szCs w:val="22"/>
          </w:rPr>
          <w:delText>s</w:delText>
        </w:r>
        <w:r w:rsidR="005B538C" w:rsidRPr="005B538C" w:rsidDel="009152CD">
          <w:rPr>
            <w:rFonts w:ascii="Arial" w:eastAsia="Times New Roman" w:hAnsi="Arial" w:cs="Arial"/>
            <w:sz w:val="22"/>
            <w:szCs w:val="22"/>
          </w:rPr>
          <w:delText xml:space="preserve"> contribute to target detection and behavioral choice</w:delText>
        </w:r>
        <w:r w:rsidR="006344DD" w:rsidDel="009152CD">
          <w:rPr>
            <w:rFonts w:ascii="Arial" w:eastAsia="Times New Roman" w:hAnsi="Arial" w:cs="Arial"/>
            <w:sz w:val="22"/>
            <w:szCs w:val="22"/>
          </w:rPr>
          <w:delText>(</w:delText>
        </w:r>
        <w:r w:rsidR="006344DD" w:rsidRPr="00C72113" w:rsidDel="009152CD">
          <w:rPr>
            <w:rFonts w:ascii="Arial" w:eastAsia="Times New Roman" w:hAnsi="Arial" w:cs="Arial"/>
            <w:b/>
            <w:bCs/>
            <w:sz w:val="22"/>
            <w:szCs w:val="22"/>
          </w:rPr>
          <w:delText>CITE</w:delText>
        </w:r>
        <w:r w:rsidR="006344DD" w:rsidDel="009152CD">
          <w:rPr>
            <w:rFonts w:ascii="Arial" w:eastAsia="Times New Roman" w:hAnsi="Arial" w:cs="Arial"/>
            <w:sz w:val="22"/>
            <w:szCs w:val="22"/>
          </w:rPr>
          <w:delText>)</w:delText>
        </w:r>
        <w:r w:rsidR="005B538C" w:rsidRPr="005B538C" w:rsidDel="009152CD">
          <w:rPr>
            <w:rFonts w:ascii="Arial" w:eastAsia="Times New Roman" w:hAnsi="Arial" w:cs="Arial"/>
            <w:sz w:val="22"/>
            <w:szCs w:val="22"/>
          </w:rPr>
          <w:delText xml:space="preserve">. </w:delText>
        </w:r>
        <w:r w:rsidR="006344DD" w:rsidDel="009152CD">
          <w:rPr>
            <w:rFonts w:ascii="Arial" w:eastAsia="Times New Roman" w:hAnsi="Arial" w:cs="Arial"/>
            <w:sz w:val="22"/>
            <w:szCs w:val="22"/>
          </w:rPr>
          <w:delText>Through the use of modelling techniques, behavior, and cell-specific neuronal manipulation and recording methods, t</w:delText>
        </w:r>
        <w:r w:rsidR="006344DD" w:rsidRPr="005B538C" w:rsidDel="009152CD">
          <w:rPr>
            <w:rFonts w:ascii="Arial" w:eastAsia="Times New Roman" w:hAnsi="Arial" w:cs="Arial"/>
            <w:sz w:val="22"/>
            <w:szCs w:val="22"/>
          </w:rPr>
          <w:delText xml:space="preserve">hese </w:delText>
        </w:r>
        <w:r w:rsidDel="009152CD">
          <w:rPr>
            <w:rFonts w:ascii="Arial" w:eastAsia="Times New Roman" w:hAnsi="Arial" w:cs="Arial"/>
            <w:sz w:val="22"/>
            <w:szCs w:val="22"/>
          </w:rPr>
          <w:delText>unresolved questions</w:delText>
        </w:r>
        <w:r w:rsidR="005B538C" w:rsidRPr="005B538C" w:rsidDel="009152CD">
          <w:rPr>
            <w:rFonts w:ascii="Arial" w:eastAsia="Times New Roman" w:hAnsi="Arial" w:cs="Arial"/>
            <w:sz w:val="22"/>
            <w:szCs w:val="22"/>
          </w:rPr>
          <w:delText xml:space="preserve"> </w:delText>
        </w:r>
        <w:r w:rsidR="00350418" w:rsidDel="009152CD">
          <w:rPr>
            <w:rFonts w:ascii="Arial" w:eastAsia="Times New Roman" w:hAnsi="Arial" w:cs="Arial"/>
            <w:sz w:val="22"/>
            <w:szCs w:val="22"/>
          </w:rPr>
          <w:delText>provide many future avenues to study the relationship between neural circuits and behavior</w:delText>
        </w:r>
        <w:r w:rsidR="005B538C" w:rsidRPr="005B538C" w:rsidDel="009152CD">
          <w:rPr>
            <w:rFonts w:ascii="Arial" w:eastAsia="Times New Roman" w:hAnsi="Arial" w:cs="Arial"/>
            <w:sz w:val="22"/>
            <w:szCs w:val="22"/>
          </w:rPr>
          <w:delText>.</w:delText>
        </w:r>
      </w:del>
    </w:p>
    <w:p w14:paraId="131BDA1D" w14:textId="2BAF61FE" w:rsidR="004A2238" w:rsidDel="009152CD" w:rsidRDefault="004A2238" w:rsidP="00B90F51">
      <w:pPr>
        <w:ind w:firstLine="720"/>
        <w:jc w:val="both"/>
        <w:rPr>
          <w:ins w:id="1007" w:author="Maria Neimark Geffen" w:date="2021-05-04T10:54:00Z"/>
          <w:del w:id="1008" w:author="Microsoft Office User" w:date="2021-05-06T17:47:00Z"/>
          <w:rFonts w:ascii="Arial" w:eastAsia="Times New Roman" w:hAnsi="Arial" w:cs="Arial"/>
          <w:sz w:val="22"/>
          <w:szCs w:val="22"/>
        </w:rPr>
      </w:pPr>
    </w:p>
    <w:p w14:paraId="2E1BFEAC" w14:textId="2E047E98" w:rsidR="004A2238" w:rsidDel="009152CD" w:rsidRDefault="004A2238" w:rsidP="004A2238">
      <w:pPr>
        <w:jc w:val="both"/>
        <w:rPr>
          <w:ins w:id="1009" w:author="Maria Neimark Geffen" w:date="2021-05-04T10:54:00Z"/>
          <w:del w:id="1010" w:author="Microsoft Office User" w:date="2021-05-06T17:47:00Z"/>
          <w:rFonts w:ascii="Arial" w:eastAsia="Times New Roman" w:hAnsi="Arial" w:cs="Arial"/>
          <w:i/>
          <w:iCs/>
          <w:sz w:val="22"/>
          <w:szCs w:val="22"/>
        </w:rPr>
      </w:pPr>
      <w:ins w:id="1011" w:author="Maria Neimark Geffen" w:date="2021-05-04T10:54:00Z">
        <w:del w:id="1012" w:author="Microsoft Office User" w:date="2021-05-06T17:47:00Z">
          <w:r w:rsidDel="009152CD">
            <w:rPr>
              <w:rFonts w:ascii="Arial" w:eastAsia="Times New Roman" w:hAnsi="Arial" w:cs="Arial"/>
              <w:i/>
              <w:iCs/>
              <w:sz w:val="22"/>
              <w:szCs w:val="22"/>
            </w:rPr>
            <w:delText>Conclusions</w:delText>
          </w:r>
        </w:del>
      </w:ins>
    </w:p>
    <w:p w14:paraId="01BBC74A" w14:textId="77777777" w:rsidR="004A2238" w:rsidRPr="004A2238" w:rsidRDefault="004A2238">
      <w:pPr>
        <w:jc w:val="both"/>
        <w:rPr>
          <w:rFonts w:ascii="Arial" w:eastAsia="Times New Roman" w:hAnsi="Arial" w:cs="Arial"/>
          <w:sz w:val="22"/>
          <w:szCs w:val="22"/>
        </w:rPr>
        <w:pPrChange w:id="1013" w:author="Maria Neimark Geffen" w:date="2021-05-04T10:54:00Z">
          <w:pPr>
            <w:ind w:firstLine="720"/>
            <w:jc w:val="both"/>
          </w:pPr>
        </w:pPrChange>
      </w:pPr>
    </w:p>
    <w:p w14:paraId="3B058AAF" w14:textId="77777777" w:rsidR="00224193" w:rsidRDefault="00224193">
      <w:pPr>
        <w:rPr>
          <w:ins w:id="1014" w:author="Microsoft Office User" w:date="2021-05-11T14:55:00Z"/>
          <w:rFonts w:ascii="Arial" w:eastAsia="Times New Roman" w:hAnsi="Arial" w:cs="Arial"/>
          <w:b/>
          <w:bCs/>
          <w:color w:val="000000"/>
          <w:sz w:val="22"/>
          <w:szCs w:val="22"/>
        </w:rPr>
      </w:pPr>
      <w:ins w:id="1015" w:author="Microsoft Office User" w:date="2021-05-11T14:55:00Z">
        <w:r>
          <w:rPr>
            <w:rFonts w:ascii="Arial" w:eastAsia="Times New Roman" w:hAnsi="Arial" w:cs="Arial"/>
            <w:b/>
            <w:bCs/>
            <w:color w:val="000000"/>
            <w:sz w:val="22"/>
            <w:szCs w:val="22"/>
          </w:rPr>
          <w:lastRenderedPageBreak/>
          <w:br w:type="page"/>
        </w:r>
      </w:ins>
    </w:p>
    <w:p w14:paraId="0B68377E" w14:textId="14091208" w:rsidR="00435193" w:rsidDel="00A07D9A" w:rsidRDefault="00A07D9A">
      <w:pPr>
        <w:rPr>
          <w:del w:id="1016" w:author="Microsoft Office User" w:date="2021-05-11T14:55:00Z"/>
          <w:rFonts w:ascii="Arial" w:eastAsia="Times New Roman" w:hAnsi="Arial" w:cs="Arial"/>
          <w:color w:val="000000"/>
          <w:sz w:val="22"/>
          <w:szCs w:val="22"/>
        </w:rPr>
        <w:pPrChange w:id="1017" w:author="Microsoft Office User" w:date="2021-05-11T14:55:00Z">
          <w:pPr>
            <w:jc w:val="both"/>
          </w:pPr>
        </w:pPrChange>
      </w:pPr>
      <w:ins w:id="1018" w:author="Microsoft Office User" w:date="2021-05-11T14:55:00Z">
        <w:r>
          <w:rPr>
            <w:rFonts w:ascii="Arial" w:eastAsia="Times New Roman" w:hAnsi="Arial" w:cs="Arial"/>
            <w:b/>
            <w:bCs/>
            <w:color w:val="000000"/>
            <w:sz w:val="22"/>
            <w:szCs w:val="22"/>
          </w:rPr>
          <w:lastRenderedPageBreak/>
          <w:t>M</w:t>
        </w:r>
      </w:ins>
      <w:del w:id="1019" w:author="Microsoft Office User" w:date="2021-05-11T14:21:00Z">
        <w:r w:rsidR="00435193" w:rsidDel="00865FD6">
          <w:rPr>
            <w:rFonts w:ascii="Arial" w:eastAsia="Times New Roman" w:hAnsi="Arial" w:cs="Arial"/>
            <w:color w:val="000000"/>
            <w:sz w:val="22"/>
            <w:szCs w:val="22"/>
          </w:rPr>
          <w:br w:type="page"/>
        </w:r>
      </w:del>
    </w:p>
    <w:p w14:paraId="38258C47" w14:textId="0B641767" w:rsidR="00A9352F" w:rsidDel="00A07D9A" w:rsidRDefault="00143746">
      <w:pPr>
        <w:rPr>
          <w:del w:id="1020" w:author="Microsoft Office User" w:date="2021-05-11T14:55:00Z"/>
          <w:rFonts w:ascii="Arial" w:eastAsia="Times New Roman" w:hAnsi="Arial" w:cs="Arial"/>
          <w:color w:val="000000"/>
          <w:sz w:val="22"/>
          <w:szCs w:val="22"/>
        </w:rPr>
        <w:pPrChange w:id="1021" w:author="Microsoft Office User" w:date="2021-05-11T14:55:00Z">
          <w:pPr>
            <w:jc w:val="center"/>
          </w:pPr>
        </w:pPrChange>
      </w:pPr>
      <w:moveFromRangeStart w:id="1022" w:author="Microsoft Office User" w:date="2021-05-11T14:53:00Z" w:name="move71637242"/>
      <w:moveFrom w:id="1023" w:author="Microsoft Office User" w:date="2021-05-11T14:53:00Z">
        <w:del w:id="1024" w:author="Microsoft Office User" w:date="2021-05-11T14:55:00Z">
          <w:r w:rsidDel="00A07D9A">
            <w:rPr>
              <w:rFonts w:ascii="Arial" w:eastAsia="Times New Roman" w:hAnsi="Arial" w:cs="Arial"/>
              <w:noProof/>
              <w:color w:val="000000"/>
              <w:sz w:val="22"/>
              <w:szCs w:val="22"/>
            </w:rPr>
            <w:drawing>
              <wp:inline distT="0" distB="0" distL="0" distR="0" wp14:anchorId="79945CD2" wp14:editId="4BB9EA8F">
                <wp:extent cx="4821124" cy="4599709"/>
                <wp:effectExtent l="0" t="0" r="5080" b="0"/>
                <wp:docPr id="10" name="Picture 1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42741" cy="4620333"/>
                        </a:xfrm>
                        <a:prstGeom prst="rect">
                          <a:avLst/>
                        </a:prstGeom>
                      </pic:spPr>
                    </pic:pic>
                  </a:graphicData>
                </a:graphic>
              </wp:inline>
            </w:drawing>
          </w:r>
        </w:del>
      </w:moveFrom>
      <w:moveFromRangeEnd w:id="1022"/>
    </w:p>
    <w:p w14:paraId="13835FC7" w14:textId="54DCE4BF" w:rsidR="00435193" w:rsidRPr="000A7884" w:rsidDel="00A07D9A" w:rsidRDefault="00435193">
      <w:pPr>
        <w:rPr>
          <w:del w:id="1025" w:author="Microsoft Office User" w:date="2021-05-11T14:53:00Z"/>
          <w:rFonts w:ascii="Arial" w:eastAsia="Times New Roman" w:hAnsi="Arial" w:cs="Arial"/>
          <w:b/>
          <w:bCs/>
          <w:color w:val="000000"/>
          <w:sz w:val="20"/>
          <w:szCs w:val="20"/>
        </w:rPr>
        <w:pPrChange w:id="1026" w:author="Microsoft Office User" w:date="2021-05-11T14:55:00Z">
          <w:pPr>
            <w:jc w:val="both"/>
          </w:pPr>
        </w:pPrChange>
      </w:pPr>
      <w:del w:id="1027" w:author="Microsoft Office User" w:date="2021-05-11T14:53:00Z">
        <w:r w:rsidRPr="000A7884" w:rsidDel="00A07D9A">
          <w:rPr>
            <w:rFonts w:ascii="Arial" w:eastAsia="Times New Roman" w:hAnsi="Arial" w:cs="Arial"/>
            <w:b/>
            <w:bCs/>
            <w:color w:val="000000"/>
            <w:sz w:val="20"/>
            <w:szCs w:val="20"/>
          </w:rPr>
          <w:delText>Figure 5.</w:delText>
        </w:r>
      </w:del>
    </w:p>
    <w:p w14:paraId="31FE22EB" w14:textId="3940607C" w:rsidR="000A7884" w:rsidRPr="000A7884" w:rsidDel="00A07D9A" w:rsidRDefault="000A7884">
      <w:pPr>
        <w:rPr>
          <w:del w:id="1028" w:author="Microsoft Office User" w:date="2021-05-11T14:53:00Z"/>
          <w:rFonts w:ascii="Arial" w:eastAsia="Times New Roman" w:hAnsi="Arial" w:cs="Arial"/>
          <w:color w:val="000000"/>
          <w:sz w:val="20"/>
          <w:szCs w:val="20"/>
        </w:rPr>
        <w:pPrChange w:id="1029" w:author="Microsoft Office User" w:date="2021-05-11T14:55:00Z">
          <w:pPr>
            <w:jc w:val="both"/>
          </w:pPr>
        </w:pPrChange>
      </w:pPr>
    </w:p>
    <w:p w14:paraId="7D8E721A" w14:textId="10B323F2" w:rsidR="00435193" w:rsidRPr="000A7884" w:rsidDel="00A07D9A" w:rsidRDefault="00435193">
      <w:pPr>
        <w:pStyle w:val="ListParagraph"/>
        <w:numPr>
          <w:ilvl w:val="0"/>
          <w:numId w:val="8"/>
        </w:numPr>
        <w:ind w:left="360"/>
        <w:rPr>
          <w:del w:id="1030" w:author="Microsoft Office User" w:date="2021-05-11T14:53:00Z"/>
          <w:rFonts w:ascii="Arial" w:eastAsia="Times New Roman" w:hAnsi="Arial" w:cs="Arial"/>
          <w:b/>
          <w:bCs/>
          <w:color w:val="000000"/>
          <w:sz w:val="20"/>
          <w:szCs w:val="20"/>
        </w:rPr>
        <w:pPrChange w:id="1031" w:author="Microsoft Office User" w:date="2021-05-11T14:55:00Z">
          <w:pPr>
            <w:pStyle w:val="ListParagraph"/>
            <w:numPr>
              <w:numId w:val="8"/>
            </w:numPr>
            <w:ind w:left="360" w:hanging="360"/>
            <w:jc w:val="both"/>
          </w:pPr>
        </w:pPrChange>
      </w:pPr>
      <w:del w:id="1032" w:author="Microsoft Office User" w:date="2021-05-11T14:53:00Z">
        <w:r w:rsidRPr="000A7884" w:rsidDel="00A07D9A">
          <w:rPr>
            <w:rFonts w:ascii="Arial" w:eastAsia="Times New Roman" w:hAnsi="Arial" w:cs="Arial"/>
            <w:color w:val="000000"/>
            <w:sz w:val="20"/>
            <w:szCs w:val="20"/>
          </w:rPr>
          <w:delText>Schematic of the generalized-linear-nonlinear model. 1) Schematic</w:delText>
        </w:r>
        <w:r w:rsidR="00AB3F90" w:rsidDel="00A07D9A">
          <w:rPr>
            <w:rFonts w:ascii="Arial" w:eastAsia="Times New Roman" w:hAnsi="Arial" w:cs="Arial"/>
            <w:color w:val="000000"/>
            <w:sz w:val="20"/>
            <w:szCs w:val="20"/>
          </w:rPr>
          <w:delText xml:space="preserve"> of a </w:delText>
        </w:r>
        <w:r w:rsidRPr="000A7884" w:rsidDel="00A07D9A">
          <w:rPr>
            <w:rFonts w:ascii="Arial" w:eastAsia="Times New Roman" w:hAnsi="Arial" w:cs="Arial"/>
            <w:color w:val="000000"/>
            <w:sz w:val="20"/>
            <w:szCs w:val="20"/>
          </w:rPr>
          <w:delText>spectrotemporal response function. 2) Example stimulus spectrogram of low and high contrast. 3) The gray trace is the filter response when convolving the STRF with the spectrogram. The black trace is the observed spike rate during the same stimulus period. 4) Schematized nonlinearities fit separately to low and high contrast periods.</w:delText>
        </w:r>
      </w:del>
    </w:p>
    <w:p w14:paraId="5CBC3C64" w14:textId="4B5E24D9" w:rsidR="00143746" w:rsidRPr="000A7884" w:rsidDel="00A07D9A" w:rsidRDefault="00435193">
      <w:pPr>
        <w:pStyle w:val="ListParagraph"/>
        <w:numPr>
          <w:ilvl w:val="0"/>
          <w:numId w:val="8"/>
        </w:numPr>
        <w:ind w:left="360"/>
        <w:rPr>
          <w:del w:id="1033" w:author="Microsoft Office User" w:date="2021-05-11T14:53:00Z"/>
          <w:rFonts w:ascii="Arial" w:eastAsia="Times New Roman" w:hAnsi="Arial" w:cs="Arial"/>
          <w:b/>
          <w:bCs/>
          <w:color w:val="000000"/>
          <w:sz w:val="20"/>
          <w:szCs w:val="20"/>
        </w:rPr>
        <w:pPrChange w:id="1034" w:author="Microsoft Office User" w:date="2021-05-11T14:55:00Z">
          <w:pPr>
            <w:pStyle w:val="ListParagraph"/>
            <w:numPr>
              <w:numId w:val="8"/>
            </w:numPr>
            <w:ind w:left="360" w:hanging="360"/>
            <w:jc w:val="both"/>
          </w:pPr>
        </w:pPrChange>
      </w:pPr>
      <w:del w:id="1035" w:author="Microsoft Office User" w:date="2021-05-11T14:53:00Z">
        <w:r w:rsidRPr="000A7884" w:rsidDel="00A07D9A">
          <w:rPr>
            <w:rFonts w:ascii="Arial" w:eastAsia="Times New Roman" w:hAnsi="Arial" w:cs="Arial"/>
            <w:color w:val="000000"/>
            <w:sz w:val="20"/>
            <w:szCs w:val="20"/>
          </w:rPr>
          <w:delText xml:space="preserve">Example background-locked responses from a well-tuned cortical unit across the trial duration. The top portion of the plot is a spike raster sorted by the frozen noise pattern (FN1-5) of the background. The bottom portion of the plot </w:delText>
        </w:r>
        <w:r w:rsidR="00143746" w:rsidRPr="000A7884" w:rsidDel="00A07D9A">
          <w:rPr>
            <w:rFonts w:ascii="Arial" w:eastAsia="Times New Roman" w:hAnsi="Arial" w:cs="Arial"/>
            <w:color w:val="000000"/>
            <w:sz w:val="20"/>
            <w:szCs w:val="20"/>
          </w:rPr>
          <w:delText>is a PSTH of the observed spiking, binned every 25ms (black trace). The colored traces are the model predictions in each contrast (red trace uses the red nonlinearity in d), blue trace uses the blue nonlinearity in d)).</w:delText>
        </w:r>
      </w:del>
    </w:p>
    <w:p w14:paraId="3C65A65D" w14:textId="40B7DAC9" w:rsidR="00143746" w:rsidRPr="000A7884" w:rsidDel="00A07D9A" w:rsidRDefault="00143746">
      <w:pPr>
        <w:pStyle w:val="ListParagraph"/>
        <w:numPr>
          <w:ilvl w:val="0"/>
          <w:numId w:val="8"/>
        </w:numPr>
        <w:ind w:left="360"/>
        <w:rPr>
          <w:del w:id="1036" w:author="Microsoft Office User" w:date="2021-05-11T14:53:00Z"/>
          <w:rFonts w:ascii="Arial" w:eastAsia="Times New Roman" w:hAnsi="Arial" w:cs="Arial"/>
          <w:b/>
          <w:bCs/>
          <w:color w:val="000000"/>
          <w:sz w:val="20"/>
          <w:szCs w:val="20"/>
        </w:rPr>
        <w:pPrChange w:id="1037" w:author="Microsoft Office User" w:date="2021-05-11T14:55:00Z">
          <w:pPr>
            <w:pStyle w:val="ListParagraph"/>
            <w:numPr>
              <w:numId w:val="8"/>
            </w:numPr>
            <w:ind w:left="360" w:hanging="360"/>
            <w:jc w:val="both"/>
          </w:pPr>
        </w:pPrChange>
      </w:pPr>
      <w:del w:id="1038" w:author="Microsoft Office User" w:date="2021-05-11T14:53:00Z">
        <w:r w:rsidRPr="000A7884" w:rsidDel="00A07D9A">
          <w:rPr>
            <w:rFonts w:ascii="Arial" w:eastAsia="Times New Roman" w:hAnsi="Arial" w:cs="Arial"/>
            <w:color w:val="000000"/>
            <w:sz w:val="20"/>
            <w:szCs w:val="20"/>
          </w:rPr>
          <w:delText>STRF for this example neuron. STRF values are indicated by the colorbar.</w:delText>
        </w:r>
      </w:del>
    </w:p>
    <w:p w14:paraId="22AC160E" w14:textId="170F4E89" w:rsidR="00143746" w:rsidRPr="000A7884" w:rsidDel="00A07D9A" w:rsidRDefault="00143746">
      <w:pPr>
        <w:pStyle w:val="ListParagraph"/>
        <w:numPr>
          <w:ilvl w:val="0"/>
          <w:numId w:val="8"/>
        </w:numPr>
        <w:ind w:left="360"/>
        <w:rPr>
          <w:del w:id="1039" w:author="Microsoft Office User" w:date="2021-05-11T14:53:00Z"/>
          <w:rFonts w:ascii="Arial" w:eastAsia="Times New Roman" w:hAnsi="Arial" w:cs="Arial"/>
          <w:b/>
          <w:bCs/>
          <w:color w:val="000000"/>
          <w:sz w:val="20"/>
          <w:szCs w:val="20"/>
        </w:rPr>
        <w:pPrChange w:id="1040" w:author="Microsoft Office User" w:date="2021-05-11T14:55:00Z">
          <w:pPr>
            <w:pStyle w:val="ListParagraph"/>
            <w:numPr>
              <w:numId w:val="8"/>
            </w:numPr>
            <w:ind w:left="360" w:hanging="360"/>
            <w:jc w:val="both"/>
          </w:pPr>
        </w:pPrChange>
      </w:pPr>
      <w:del w:id="1041" w:author="Microsoft Office User" w:date="2021-05-11T14:53:00Z">
        <w:r w:rsidRPr="000A7884" w:rsidDel="00A07D9A">
          <w:rPr>
            <w:rFonts w:ascii="Arial" w:eastAsia="Times New Roman" w:hAnsi="Arial" w:cs="Arial"/>
            <w:color w:val="000000"/>
            <w:sz w:val="20"/>
            <w:szCs w:val="20"/>
          </w:rPr>
          <w:delText>Estimated nonlinearities for this example neuron. Points indicate the mean observed firing rate (ordinate), binned according to observed filter prediction values (abscissa). Solid lines indicate exponential function fits to the underlying points. Each line is a fit to the test set in a cross-validation run (see Methods).</w:delText>
        </w:r>
      </w:del>
    </w:p>
    <w:p w14:paraId="3ED6C983" w14:textId="571E84D3" w:rsidR="000A7884" w:rsidRPr="000A7884" w:rsidDel="00A07D9A" w:rsidRDefault="00143746">
      <w:pPr>
        <w:pStyle w:val="ListParagraph"/>
        <w:numPr>
          <w:ilvl w:val="0"/>
          <w:numId w:val="8"/>
        </w:numPr>
        <w:ind w:left="360"/>
        <w:rPr>
          <w:del w:id="1042" w:author="Microsoft Office User" w:date="2021-05-11T14:53:00Z"/>
          <w:rFonts w:ascii="Arial" w:eastAsia="Times New Roman" w:hAnsi="Arial" w:cs="Arial"/>
          <w:b/>
          <w:bCs/>
          <w:color w:val="000000"/>
          <w:sz w:val="20"/>
          <w:szCs w:val="20"/>
        </w:rPr>
        <w:pPrChange w:id="1043" w:author="Microsoft Office User" w:date="2021-05-11T14:55:00Z">
          <w:pPr>
            <w:pStyle w:val="ListParagraph"/>
            <w:numPr>
              <w:numId w:val="8"/>
            </w:numPr>
            <w:ind w:left="360" w:hanging="360"/>
            <w:jc w:val="both"/>
          </w:pPr>
        </w:pPrChange>
      </w:pPr>
      <w:del w:id="1044" w:author="Microsoft Office User" w:date="2021-05-11T14:53:00Z">
        <w:r w:rsidRPr="000A7884" w:rsidDel="00A07D9A">
          <w:rPr>
            <w:rFonts w:ascii="Arial" w:eastAsia="Times New Roman" w:hAnsi="Arial" w:cs="Arial"/>
            <w:color w:val="000000"/>
            <w:sz w:val="20"/>
            <w:szCs w:val="20"/>
          </w:rPr>
          <w:delText>Gain control in auditory cortex during the task. Each histogram is the distribution of gain values in high and low contrast across all cells recorded during behavior</w:delText>
        </w:r>
        <w:r w:rsidR="000A7884" w:rsidRPr="000A7884" w:rsidDel="00A07D9A">
          <w:rPr>
            <w:rFonts w:ascii="Arial" w:eastAsia="Times New Roman" w:hAnsi="Arial" w:cs="Arial"/>
            <w:color w:val="000000"/>
            <w:sz w:val="20"/>
            <w:szCs w:val="20"/>
          </w:rPr>
          <w:delText>. Dashed vertical lines indicate the median of each distributions.</w:delText>
        </w:r>
      </w:del>
    </w:p>
    <w:p w14:paraId="50FD89CB" w14:textId="186B45D7" w:rsidR="000A7884" w:rsidRPr="000A7884" w:rsidDel="00A07D9A" w:rsidRDefault="000A7884">
      <w:pPr>
        <w:pStyle w:val="ListParagraph"/>
        <w:numPr>
          <w:ilvl w:val="0"/>
          <w:numId w:val="8"/>
        </w:numPr>
        <w:ind w:left="360"/>
        <w:rPr>
          <w:del w:id="1045" w:author="Microsoft Office User" w:date="2021-05-11T14:53:00Z"/>
          <w:rFonts w:ascii="Arial" w:eastAsia="Times New Roman" w:hAnsi="Arial" w:cs="Arial"/>
          <w:b/>
          <w:bCs/>
          <w:color w:val="000000"/>
          <w:sz w:val="20"/>
          <w:szCs w:val="20"/>
        </w:rPr>
        <w:pPrChange w:id="1046" w:author="Microsoft Office User" w:date="2021-05-11T14:55:00Z">
          <w:pPr>
            <w:pStyle w:val="ListParagraph"/>
            <w:numPr>
              <w:numId w:val="8"/>
            </w:numPr>
            <w:ind w:left="360" w:hanging="360"/>
            <w:jc w:val="both"/>
          </w:pPr>
        </w:pPrChange>
      </w:pPr>
      <w:del w:id="1047" w:author="Microsoft Office User" w:date="2021-05-11T14:53:00Z">
        <w:r w:rsidRPr="000A7884" w:rsidDel="00A07D9A">
          <w:rPr>
            <w:rFonts w:ascii="Arial" w:eastAsia="Times New Roman" w:hAnsi="Arial" w:cs="Arial"/>
            <w:color w:val="000000"/>
            <w:sz w:val="20"/>
            <w:szCs w:val="20"/>
          </w:rPr>
          <w:delText xml:space="preserve">Relationship between gain and behavioral threshold. Each circle represents the gain and behavioral threshold for each mouse for each contrast (as indicated by the circle fill color). Grey lines and shaded areas indicate the linear regression fit across contrasts, +- the 95% confidence interval. </w:delText>
        </w:r>
      </w:del>
    </w:p>
    <w:p w14:paraId="299C1D78" w14:textId="5369FA24" w:rsidR="00435193" w:rsidRPr="00435193" w:rsidDel="00A07D9A" w:rsidRDefault="000A7884">
      <w:pPr>
        <w:pStyle w:val="ListParagraph"/>
        <w:numPr>
          <w:ilvl w:val="0"/>
          <w:numId w:val="8"/>
        </w:numPr>
        <w:ind w:left="360"/>
        <w:rPr>
          <w:del w:id="1048" w:author="Microsoft Office User" w:date="2021-05-11T14:53:00Z"/>
          <w:rFonts w:ascii="Arial" w:eastAsia="Times New Roman" w:hAnsi="Arial" w:cs="Arial"/>
          <w:b/>
          <w:bCs/>
          <w:color w:val="000000"/>
          <w:sz w:val="22"/>
          <w:szCs w:val="22"/>
        </w:rPr>
        <w:pPrChange w:id="1049" w:author="Microsoft Office User" w:date="2021-05-11T14:55:00Z">
          <w:pPr>
            <w:pStyle w:val="ListParagraph"/>
            <w:numPr>
              <w:numId w:val="8"/>
            </w:numPr>
            <w:ind w:left="360" w:hanging="360"/>
            <w:jc w:val="both"/>
          </w:pPr>
        </w:pPrChange>
      </w:pPr>
      <w:del w:id="1050" w:author="Microsoft Office User" w:date="2021-05-11T14:53:00Z">
        <w:r w:rsidRPr="000A7884" w:rsidDel="00A07D9A">
          <w:rPr>
            <w:rFonts w:ascii="Arial" w:eastAsia="Times New Roman" w:hAnsi="Arial" w:cs="Arial"/>
            <w:color w:val="000000"/>
            <w:sz w:val="20"/>
            <w:szCs w:val="20"/>
          </w:rPr>
          <w:delText>Relationship between gain and behavioral slope. Appearance as in f).</w:delText>
        </w:r>
        <w:r w:rsidR="00435193" w:rsidRPr="00435193" w:rsidDel="00A07D9A">
          <w:rPr>
            <w:rFonts w:ascii="Arial" w:eastAsia="Times New Roman" w:hAnsi="Arial" w:cs="Arial"/>
            <w:b/>
            <w:bCs/>
            <w:color w:val="000000"/>
            <w:sz w:val="22"/>
            <w:szCs w:val="22"/>
          </w:rPr>
          <w:br w:type="page"/>
        </w:r>
      </w:del>
    </w:p>
    <w:p w14:paraId="65234D92" w14:textId="0E548F39" w:rsidR="00C70DC0" w:rsidRPr="003A75F6" w:rsidRDefault="00C70DC0">
      <w:pPr>
        <w:rPr>
          <w:rFonts w:ascii="Arial" w:eastAsia="Times New Roman" w:hAnsi="Arial" w:cs="Arial"/>
          <w:b/>
          <w:bCs/>
          <w:color w:val="000000"/>
          <w:sz w:val="22"/>
          <w:szCs w:val="22"/>
        </w:rPr>
        <w:pPrChange w:id="1051" w:author="Microsoft Office User" w:date="2021-05-11T14:55:00Z">
          <w:pPr>
            <w:jc w:val="both"/>
          </w:pPr>
        </w:pPrChange>
      </w:pPr>
      <w:del w:id="1052" w:author="Microsoft Office User" w:date="2021-05-11T14:55:00Z">
        <w:r w:rsidRPr="003A75F6" w:rsidDel="00A07D9A">
          <w:rPr>
            <w:rFonts w:ascii="Arial" w:eastAsia="Times New Roman" w:hAnsi="Arial" w:cs="Arial"/>
            <w:b/>
            <w:bCs/>
            <w:color w:val="000000"/>
            <w:sz w:val="22"/>
            <w:szCs w:val="22"/>
          </w:rPr>
          <w:delText>M</w:delText>
        </w:r>
      </w:del>
      <w:r w:rsidRPr="003A75F6">
        <w:rPr>
          <w:rFonts w:ascii="Arial" w:eastAsia="Times New Roman" w:hAnsi="Arial" w:cs="Arial"/>
          <w:b/>
          <w:bCs/>
          <w:color w:val="000000"/>
          <w:sz w:val="22"/>
          <w:szCs w:val="22"/>
        </w:rPr>
        <w:t>ethods</w:t>
      </w:r>
    </w:p>
    <w:p w14:paraId="1663D719" w14:textId="77777777" w:rsidR="00C70DC0" w:rsidRPr="003A75F6" w:rsidRDefault="00C70DC0" w:rsidP="000A7884">
      <w:pPr>
        <w:ind w:firstLine="720"/>
        <w:jc w:val="both"/>
        <w:rPr>
          <w:rFonts w:ascii="Arial" w:eastAsia="Times New Roman" w:hAnsi="Arial" w:cs="Arial"/>
          <w:color w:val="000000"/>
          <w:sz w:val="22"/>
          <w:szCs w:val="22"/>
        </w:rPr>
      </w:pPr>
    </w:p>
    <w:p w14:paraId="0F3F93A1" w14:textId="77777777" w:rsidR="008949ED" w:rsidRPr="003A75F6" w:rsidRDefault="008949ED" w:rsidP="000A7884">
      <w:pPr>
        <w:jc w:val="both"/>
        <w:rPr>
          <w:rFonts w:ascii="Arial" w:hAnsi="Arial" w:cs="Arial"/>
          <w:sz w:val="22"/>
          <w:szCs w:val="22"/>
        </w:rPr>
      </w:pPr>
      <w:r w:rsidRPr="003A75F6">
        <w:rPr>
          <w:rFonts w:ascii="Arial" w:hAnsi="Arial" w:cs="Arial"/>
          <w:i/>
          <w:iCs/>
          <w:sz w:val="22"/>
          <w:szCs w:val="22"/>
        </w:rPr>
        <w:t>Animals</w:t>
      </w:r>
      <w:r w:rsidRPr="003A75F6">
        <w:rPr>
          <w:rFonts w:ascii="Arial" w:hAnsi="Arial" w:cs="Arial"/>
          <w:sz w:val="22"/>
          <w:szCs w:val="22"/>
        </w:rPr>
        <w:t xml:space="preserve">. All experiments were performed in adult male (n = </w:t>
      </w:r>
      <w:r w:rsidRPr="00C72113">
        <w:rPr>
          <w:rFonts w:ascii="Arial" w:hAnsi="Arial" w:cs="Arial"/>
          <w:b/>
          <w:bCs/>
          <w:sz w:val="22"/>
          <w:szCs w:val="22"/>
        </w:rPr>
        <w:t>xxx</w:t>
      </w:r>
      <w:r w:rsidRPr="003A75F6">
        <w:rPr>
          <w:rFonts w:ascii="Arial" w:hAnsi="Arial" w:cs="Arial"/>
          <w:sz w:val="22"/>
          <w:szCs w:val="22"/>
        </w:rPr>
        <w:t xml:space="preserve">) and female (n = </w:t>
      </w:r>
      <w:r w:rsidRPr="00C72113">
        <w:rPr>
          <w:rFonts w:ascii="Arial" w:hAnsi="Arial" w:cs="Arial"/>
          <w:b/>
          <w:bCs/>
          <w:sz w:val="22"/>
          <w:szCs w:val="22"/>
        </w:rPr>
        <w:t>xxx</w:t>
      </w:r>
      <w:r w:rsidRPr="003A75F6">
        <w:rPr>
          <w:rFonts w:ascii="Arial" w:hAnsi="Arial" w:cs="Arial"/>
          <w:sz w:val="22"/>
          <w:szCs w:val="22"/>
        </w:rPr>
        <w:t xml:space="preserve">) mice (The Jackson Laboratory; age 12-15 weeks; weight 20-30g; </w:t>
      </w:r>
      <w:r w:rsidRPr="00A853EC">
        <w:rPr>
          <w:rFonts w:ascii="Arial" w:hAnsi="Arial" w:cs="Arial"/>
          <w:b/>
          <w:bCs/>
          <w:sz w:val="22"/>
          <w:szCs w:val="22"/>
          <w:rPrChange w:id="1053" w:author="Microsoft Office User" w:date="2021-05-17T16:24:00Z">
            <w:rPr>
              <w:rFonts w:ascii="Arial" w:hAnsi="Arial" w:cs="Arial"/>
              <w:sz w:val="22"/>
              <w:szCs w:val="22"/>
            </w:rPr>
          </w:rPrChange>
        </w:rPr>
        <w:t>STRAINS</w:t>
      </w:r>
      <w:r w:rsidRPr="003A75F6">
        <w:rPr>
          <w:rFonts w:ascii="Arial" w:hAnsi="Arial" w:cs="Arial"/>
          <w:sz w:val="22"/>
          <w:szCs w:val="22"/>
        </w:rPr>
        <w:t xml:space="preserve">, etc.), housed with, at most, five mice per cage, at 28°C on a 12-h </w:t>
      </w:r>
      <w:proofErr w:type="spellStart"/>
      <w:r w:rsidRPr="003A75F6">
        <w:rPr>
          <w:rFonts w:ascii="Arial" w:hAnsi="Arial" w:cs="Arial"/>
          <w:sz w:val="22"/>
          <w:szCs w:val="22"/>
        </w:rPr>
        <w:t>light:dark</w:t>
      </w:r>
      <w:proofErr w:type="spellEnd"/>
      <w:r w:rsidRPr="003A75F6">
        <w:rPr>
          <w:rFonts w:ascii="Arial" w:hAnsi="Arial" w:cs="Arial"/>
          <w:sz w:val="22"/>
          <w:szCs w:val="22"/>
        </w:rPr>
        <w:t xml:space="preserve"> cycle with food provided ad libitum, and a restricted water schedule (see </w:t>
      </w:r>
      <w:r w:rsidRPr="003A75F6">
        <w:rPr>
          <w:rFonts w:ascii="Arial" w:hAnsi="Arial" w:cs="Arial"/>
          <w:i/>
          <w:iCs/>
          <w:sz w:val="22"/>
          <w:szCs w:val="22"/>
        </w:rPr>
        <w:t>Water Restriction</w:t>
      </w:r>
      <w:r w:rsidRPr="003A75F6">
        <w:rPr>
          <w:rFonts w:ascii="Arial" w:hAnsi="Arial" w:cs="Arial"/>
          <w:sz w:val="22"/>
          <w:szCs w:val="22"/>
        </w:rPr>
        <w:t>). All experiments were performed during the animals’ dark cycle. All experimental procedures were in accordance with NIH guidelines and approved by the Institutional Animal Care and Use Committee at the University of Pennsylvania.</w:t>
      </w:r>
    </w:p>
    <w:p w14:paraId="150F4E26" w14:textId="77777777" w:rsidR="008949ED" w:rsidRPr="003A75F6" w:rsidRDefault="008949ED" w:rsidP="000A7884">
      <w:pPr>
        <w:ind w:firstLine="360"/>
        <w:jc w:val="both"/>
        <w:rPr>
          <w:rFonts w:ascii="Arial" w:hAnsi="Arial" w:cs="Arial"/>
          <w:sz w:val="22"/>
          <w:szCs w:val="22"/>
        </w:rPr>
      </w:pPr>
    </w:p>
    <w:p w14:paraId="0735C64C" w14:textId="76A835E1" w:rsidR="008949ED" w:rsidRPr="003A75F6" w:rsidRDefault="008949ED" w:rsidP="000A7884">
      <w:pPr>
        <w:jc w:val="both"/>
        <w:rPr>
          <w:rFonts w:ascii="Arial" w:hAnsi="Arial" w:cs="Arial"/>
          <w:sz w:val="22"/>
          <w:szCs w:val="22"/>
        </w:rPr>
      </w:pPr>
      <w:r w:rsidRPr="003A75F6">
        <w:rPr>
          <w:rFonts w:ascii="Arial" w:hAnsi="Arial" w:cs="Arial"/>
          <w:i/>
          <w:iCs/>
          <w:sz w:val="22"/>
          <w:szCs w:val="22"/>
        </w:rPr>
        <w:t>Surgery</w:t>
      </w:r>
      <w:r w:rsidRPr="003A75F6">
        <w:rPr>
          <w:rFonts w:ascii="Arial" w:hAnsi="Arial" w:cs="Arial"/>
          <w:sz w:val="22"/>
          <w:szCs w:val="22"/>
        </w:rPr>
        <w:t>. Mice were anesthetized under isoflurane (1-3%</w:t>
      </w:r>
      <w:del w:id="1054" w:author="Microsoft Office User" w:date="2021-05-17T16:31:00Z">
        <w:r w:rsidRPr="003A75F6" w:rsidDel="005804E2">
          <w:rPr>
            <w:rFonts w:ascii="Arial" w:hAnsi="Arial" w:cs="Arial"/>
            <w:sz w:val="22"/>
            <w:szCs w:val="22"/>
          </w:rPr>
          <w:delText>, vol/vol</w:delText>
        </w:r>
      </w:del>
      <w:r w:rsidRPr="003A75F6">
        <w:rPr>
          <w:rFonts w:ascii="Arial" w:hAnsi="Arial" w:cs="Arial"/>
          <w:sz w:val="22"/>
          <w:szCs w:val="22"/>
        </w:rPr>
        <w:t>). Prior to implantation, all mice were administered</w:t>
      </w:r>
      <w:r w:rsidR="003A75F6">
        <w:rPr>
          <w:rFonts w:ascii="Arial" w:hAnsi="Arial" w:cs="Arial"/>
          <w:sz w:val="22"/>
          <w:szCs w:val="22"/>
        </w:rPr>
        <w:t xml:space="preserve"> subcutaneous doses of</w:t>
      </w:r>
      <w:r w:rsidRPr="003A75F6">
        <w:rPr>
          <w:rFonts w:ascii="Arial" w:hAnsi="Arial" w:cs="Arial"/>
          <w:sz w:val="22"/>
          <w:szCs w:val="22"/>
        </w:rPr>
        <w:t xml:space="preserve"> </w:t>
      </w:r>
      <w:r w:rsidR="003A75F6">
        <w:rPr>
          <w:rFonts w:ascii="Arial" w:hAnsi="Arial" w:cs="Arial"/>
          <w:sz w:val="22"/>
          <w:szCs w:val="22"/>
        </w:rPr>
        <w:t>buprenorphine</w:t>
      </w:r>
      <w:r w:rsidRPr="003A75F6">
        <w:rPr>
          <w:rFonts w:ascii="Arial" w:hAnsi="Arial" w:cs="Arial"/>
          <w:sz w:val="22"/>
          <w:szCs w:val="22"/>
        </w:rPr>
        <w:t xml:space="preserve"> (</w:t>
      </w:r>
      <w:proofErr w:type="spellStart"/>
      <w:r w:rsidR="003A75F6">
        <w:rPr>
          <w:rFonts w:ascii="Arial" w:hAnsi="Arial" w:cs="Arial"/>
          <w:sz w:val="22"/>
          <w:szCs w:val="22"/>
        </w:rPr>
        <w:t>Buprenex</w:t>
      </w:r>
      <w:proofErr w:type="spellEnd"/>
      <w:del w:id="1055" w:author="Microsoft Office User" w:date="2021-05-17T16:25:00Z">
        <w:r w:rsidR="003A75F6" w:rsidDel="00A853EC">
          <w:rPr>
            <w:rFonts w:ascii="Arial" w:hAnsi="Arial" w:cs="Arial"/>
            <w:sz w:val="22"/>
            <w:szCs w:val="22"/>
          </w:rPr>
          <w:delText xml:space="preserve">, </w:delText>
        </w:r>
        <w:r w:rsidRPr="00C72113" w:rsidDel="00A853EC">
          <w:rPr>
            <w:rFonts w:ascii="Arial" w:hAnsi="Arial" w:cs="Arial"/>
            <w:b/>
            <w:bCs/>
            <w:sz w:val="22"/>
            <w:szCs w:val="22"/>
          </w:rPr>
          <w:delText>DOSE</w:delText>
        </w:r>
      </w:del>
      <w:ins w:id="1056" w:author="Microsoft Office User" w:date="2021-05-17T16:25:00Z">
        <w:r w:rsidR="00A853EC">
          <w:rPr>
            <w:rFonts w:ascii="Arial" w:hAnsi="Arial" w:cs="Arial"/>
            <w:sz w:val="22"/>
            <w:szCs w:val="22"/>
          </w:rPr>
          <w:t xml:space="preserve">, </w:t>
        </w:r>
      </w:ins>
      <w:ins w:id="1057" w:author="Microsoft Office User" w:date="2021-05-17T16:28:00Z">
        <w:r w:rsidR="005804E2">
          <w:rPr>
            <w:rFonts w:ascii="Arial" w:hAnsi="Arial" w:cs="Arial"/>
            <w:sz w:val="22"/>
            <w:szCs w:val="22"/>
          </w:rPr>
          <w:t>0.05-0.1</w:t>
        </w:r>
      </w:ins>
      <w:ins w:id="1058" w:author="Microsoft Office User" w:date="2021-05-17T16:31:00Z">
        <w:r w:rsidR="005804E2">
          <w:rPr>
            <w:rFonts w:ascii="Arial" w:hAnsi="Arial" w:cs="Arial"/>
            <w:sz w:val="22"/>
            <w:szCs w:val="22"/>
          </w:rPr>
          <w:t xml:space="preserve"> </w:t>
        </w:r>
      </w:ins>
      <w:ins w:id="1059" w:author="Microsoft Office User" w:date="2021-05-17T16:25:00Z">
        <w:r w:rsidR="00A853EC">
          <w:rPr>
            <w:rFonts w:ascii="Arial" w:hAnsi="Arial" w:cs="Arial"/>
            <w:sz w:val="22"/>
            <w:szCs w:val="22"/>
          </w:rPr>
          <w:t>mg/kg</w:t>
        </w:r>
      </w:ins>
      <w:r w:rsidRPr="003A75F6">
        <w:rPr>
          <w:rFonts w:ascii="Arial" w:hAnsi="Arial" w:cs="Arial"/>
          <w:sz w:val="22"/>
          <w:szCs w:val="22"/>
        </w:rPr>
        <w:t>) for analgesia</w:t>
      </w:r>
      <w:r w:rsidR="003A75F6">
        <w:rPr>
          <w:rFonts w:ascii="Arial" w:hAnsi="Arial" w:cs="Arial"/>
          <w:sz w:val="22"/>
          <w:szCs w:val="22"/>
        </w:rPr>
        <w:t xml:space="preserve">, </w:t>
      </w:r>
      <w:r w:rsidRPr="003A75F6">
        <w:rPr>
          <w:rFonts w:ascii="Arial" w:hAnsi="Arial" w:cs="Arial"/>
          <w:sz w:val="22"/>
          <w:szCs w:val="22"/>
        </w:rPr>
        <w:t>dexamethasone (</w:t>
      </w:r>
      <w:del w:id="1060" w:author="Microsoft Office User" w:date="2021-05-17T16:25:00Z">
        <w:r w:rsidRPr="003A75F6" w:rsidDel="005804E2">
          <w:rPr>
            <w:rFonts w:ascii="Arial" w:hAnsi="Arial" w:cs="Arial"/>
            <w:sz w:val="22"/>
            <w:szCs w:val="22"/>
          </w:rPr>
          <w:delText>DOSE</w:delText>
        </w:r>
      </w:del>
      <w:ins w:id="1061" w:author="Microsoft Office User" w:date="2021-05-17T16:25:00Z">
        <w:r w:rsidR="005804E2">
          <w:rPr>
            <w:rFonts w:ascii="Arial" w:hAnsi="Arial" w:cs="Arial"/>
            <w:sz w:val="22"/>
            <w:szCs w:val="22"/>
          </w:rPr>
          <w:t>0.2</w:t>
        </w:r>
      </w:ins>
      <w:ins w:id="1062" w:author="Microsoft Office User" w:date="2021-05-17T16:32:00Z">
        <w:r w:rsidR="005804E2">
          <w:rPr>
            <w:rFonts w:ascii="Arial" w:hAnsi="Arial" w:cs="Arial"/>
            <w:sz w:val="22"/>
            <w:szCs w:val="22"/>
          </w:rPr>
          <w:t xml:space="preserve"> </w:t>
        </w:r>
      </w:ins>
      <w:ins w:id="1063" w:author="Microsoft Office User" w:date="2021-05-17T16:25:00Z">
        <w:r w:rsidR="005804E2">
          <w:rPr>
            <w:rFonts w:ascii="Arial" w:hAnsi="Arial" w:cs="Arial"/>
            <w:sz w:val="22"/>
            <w:szCs w:val="22"/>
          </w:rPr>
          <w:t>mg/kg</w:t>
        </w:r>
      </w:ins>
      <w:r w:rsidRPr="003A75F6">
        <w:rPr>
          <w:rFonts w:ascii="Arial" w:hAnsi="Arial" w:cs="Arial"/>
          <w:sz w:val="22"/>
          <w:szCs w:val="22"/>
        </w:rPr>
        <w:t>) to reduce brain swelling</w:t>
      </w:r>
      <w:r w:rsidR="003A75F6">
        <w:rPr>
          <w:rFonts w:ascii="Arial" w:hAnsi="Arial" w:cs="Arial"/>
          <w:sz w:val="22"/>
          <w:szCs w:val="22"/>
        </w:rPr>
        <w:t xml:space="preserve">, and </w:t>
      </w:r>
      <w:proofErr w:type="spellStart"/>
      <w:r w:rsidR="003A75F6">
        <w:rPr>
          <w:rFonts w:ascii="Arial" w:hAnsi="Arial" w:cs="Arial"/>
          <w:sz w:val="22"/>
          <w:szCs w:val="22"/>
        </w:rPr>
        <w:t>bupivicane</w:t>
      </w:r>
      <w:proofErr w:type="spellEnd"/>
      <w:r w:rsidR="003A75F6">
        <w:rPr>
          <w:rFonts w:ascii="Arial" w:hAnsi="Arial" w:cs="Arial"/>
          <w:sz w:val="22"/>
          <w:szCs w:val="22"/>
        </w:rPr>
        <w:t xml:space="preserve"> (</w:t>
      </w:r>
      <w:ins w:id="1064" w:author="Microsoft Office User" w:date="2021-05-17T16:26:00Z">
        <w:r w:rsidR="005804E2">
          <w:rPr>
            <w:rFonts w:ascii="Arial" w:hAnsi="Arial" w:cs="Arial"/>
            <w:sz w:val="22"/>
            <w:szCs w:val="22"/>
          </w:rPr>
          <w:t>2</w:t>
        </w:r>
      </w:ins>
      <w:ins w:id="1065" w:author="Microsoft Office User" w:date="2021-05-17T16:32:00Z">
        <w:r w:rsidR="005804E2">
          <w:rPr>
            <w:rFonts w:ascii="Arial" w:hAnsi="Arial" w:cs="Arial"/>
            <w:sz w:val="22"/>
            <w:szCs w:val="22"/>
          </w:rPr>
          <w:t xml:space="preserve"> </w:t>
        </w:r>
      </w:ins>
      <w:ins w:id="1066" w:author="Microsoft Office User" w:date="2021-05-17T16:26:00Z">
        <w:r w:rsidR="005804E2">
          <w:rPr>
            <w:rFonts w:ascii="Arial" w:hAnsi="Arial" w:cs="Arial"/>
            <w:sz w:val="22"/>
            <w:szCs w:val="22"/>
          </w:rPr>
          <w:t>mg/kg</w:t>
        </w:r>
      </w:ins>
      <w:del w:id="1067" w:author="Microsoft Office User" w:date="2021-05-17T16:25:00Z">
        <w:r w:rsidR="003A75F6" w:rsidRPr="00C72113" w:rsidDel="005804E2">
          <w:rPr>
            <w:rFonts w:ascii="Arial" w:hAnsi="Arial" w:cs="Arial"/>
            <w:b/>
            <w:bCs/>
            <w:sz w:val="22"/>
            <w:szCs w:val="22"/>
          </w:rPr>
          <w:delText>DOSE</w:delText>
        </w:r>
      </w:del>
      <w:r w:rsidR="003A75F6">
        <w:rPr>
          <w:rFonts w:ascii="Arial" w:hAnsi="Arial" w:cs="Arial"/>
          <w:sz w:val="22"/>
          <w:szCs w:val="22"/>
        </w:rPr>
        <w:t>) for local anesthesia</w:t>
      </w:r>
      <w:r w:rsidRPr="003A75F6">
        <w:rPr>
          <w:rFonts w:ascii="Arial" w:hAnsi="Arial" w:cs="Arial"/>
          <w:sz w:val="22"/>
          <w:szCs w:val="22"/>
        </w:rPr>
        <w:t xml:space="preserve">. In mice undergoing electrophysiological experiments, two ground screws attached to ground wires were implanted in the left frontal lobe and right cerebellum, with an additional skull screw implanted over the left cerebellum to provide additional support. A small craniotomy was performed over the target stereotactic coordinates relative to bregma, -2.6mm anterior, -4.3mm lateral. </w:t>
      </w:r>
      <w:r w:rsidR="003A75F6">
        <w:rPr>
          <w:rFonts w:ascii="Arial" w:hAnsi="Arial" w:cs="Arial"/>
          <w:sz w:val="22"/>
          <w:szCs w:val="22"/>
        </w:rPr>
        <w:t>Either</w:t>
      </w:r>
      <w:r w:rsidRPr="003A75F6">
        <w:rPr>
          <w:rFonts w:ascii="Arial" w:hAnsi="Arial" w:cs="Arial"/>
          <w:sz w:val="22"/>
          <w:szCs w:val="22"/>
        </w:rPr>
        <w:t xml:space="preserve"> custom 16-channel</w:t>
      </w:r>
      <w:r w:rsidR="003A75F6">
        <w:rPr>
          <w:rFonts w:ascii="Arial" w:hAnsi="Arial" w:cs="Arial"/>
          <w:sz w:val="22"/>
          <w:szCs w:val="22"/>
        </w:rPr>
        <w:t xml:space="preserve"> </w:t>
      </w:r>
      <w:proofErr w:type="spellStart"/>
      <w:r w:rsidR="003A75F6">
        <w:rPr>
          <w:rFonts w:ascii="Arial" w:hAnsi="Arial" w:cs="Arial"/>
          <w:sz w:val="22"/>
          <w:szCs w:val="22"/>
        </w:rPr>
        <w:t>microdrives</w:t>
      </w:r>
      <w:proofErr w:type="spellEnd"/>
      <w:r w:rsidR="003A75F6">
        <w:rPr>
          <w:rFonts w:ascii="Arial" w:hAnsi="Arial" w:cs="Arial"/>
          <w:sz w:val="22"/>
          <w:szCs w:val="22"/>
        </w:rPr>
        <w:t>, 32-, or 64-channel shuttle drives (cite)</w:t>
      </w:r>
      <w:r w:rsidRPr="003A75F6">
        <w:rPr>
          <w:rFonts w:ascii="Arial" w:hAnsi="Arial" w:cs="Arial"/>
          <w:sz w:val="22"/>
          <w:szCs w:val="22"/>
        </w:rPr>
        <w:t xml:space="preserve"> </w:t>
      </w:r>
      <w:r w:rsidR="003A75F6">
        <w:rPr>
          <w:rFonts w:ascii="Arial" w:hAnsi="Arial" w:cs="Arial"/>
          <w:sz w:val="22"/>
          <w:szCs w:val="22"/>
        </w:rPr>
        <w:t xml:space="preserve">holding tetrode bundles of </w:t>
      </w:r>
      <w:r w:rsidRPr="003A75F6">
        <w:rPr>
          <w:rFonts w:ascii="Arial" w:hAnsi="Arial" w:cs="Arial"/>
          <w:sz w:val="22"/>
          <w:szCs w:val="22"/>
        </w:rPr>
        <w:t>polyimide-coated nichrome wires w</w:t>
      </w:r>
      <w:r w:rsidR="003A75F6">
        <w:rPr>
          <w:rFonts w:ascii="Arial" w:hAnsi="Arial" w:cs="Arial"/>
          <w:sz w:val="22"/>
          <w:szCs w:val="22"/>
        </w:rPr>
        <w:t>ere</w:t>
      </w:r>
      <w:r w:rsidRPr="003A75F6">
        <w:rPr>
          <w:rFonts w:ascii="Arial" w:hAnsi="Arial" w:cs="Arial"/>
          <w:sz w:val="22"/>
          <w:szCs w:val="22"/>
        </w:rPr>
        <w:t xml:space="preserve"> chronically implanted over auditory cortex, and tetrodes were lowered 800um below the pial surface. The exposed base of the tetrodes were covered with </w:t>
      </w:r>
      <w:proofErr w:type="spellStart"/>
      <w:r w:rsidRPr="003A75F6">
        <w:rPr>
          <w:rFonts w:ascii="Arial" w:hAnsi="Arial" w:cs="Arial"/>
          <w:sz w:val="22"/>
          <w:szCs w:val="22"/>
        </w:rPr>
        <w:t>GelFoam</w:t>
      </w:r>
      <w:proofErr w:type="spellEnd"/>
      <w:r w:rsidRPr="003A75F6">
        <w:rPr>
          <w:rFonts w:ascii="Arial" w:hAnsi="Arial" w:cs="Arial"/>
          <w:sz w:val="22"/>
          <w:szCs w:val="22"/>
        </w:rPr>
        <w:t xml:space="preserve"> (</w:t>
      </w:r>
      <w:ins w:id="1068" w:author="Microsoft Office User" w:date="2021-05-17T16:18:00Z">
        <w:r w:rsidR="00A853EC">
          <w:rPr>
            <w:rFonts w:ascii="Arial" w:hAnsi="Arial" w:cs="Arial"/>
            <w:sz w:val="22"/>
            <w:szCs w:val="22"/>
          </w:rPr>
          <w:t>Pfizer</w:t>
        </w:r>
      </w:ins>
      <w:del w:id="1069" w:author="Microsoft Office User" w:date="2021-05-17T16:18:00Z">
        <w:r w:rsidRPr="00A853EC" w:rsidDel="00A853EC">
          <w:rPr>
            <w:rFonts w:ascii="Arial" w:hAnsi="Arial" w:cs="Arial"/>
            <w:sz w:val="22"/>
            <w:szCs w:val="22"/>
            <w:rPrChange w:id="1070" w:author="Microsoft Office User" w:date="2021-05-17T16:17:00Z">
              <w:rPr>
                <w:rFonts w:ascii="Arial" w:hAnsi="Arial" w:cs="Arial"/>
                <w:b/>
                <w:bCs/>
                <w:sz w:val="22"/>
                <w:szCs w:val="22"/>
              </w:rPr>
            </w:rPrChange>
          </w:rPr>
          <w:delText>CITE</w:delText>
        </w:r>
      </w:del>
      <w:r w:rsidRPr="003A75F6">
        <w:rPr>
          <w:rFonts w:ascii="Arial" w:hAnsi="Arial" w:cs="Arial"/>
          <w:sz w:val="22"/>
          <w:szCs w:val="22"/>
        </w:rPr>
        <w:t xml:space="preserve">) </w:t>
      </w:r>
      <w:r w:rsidR="003A75F6">
        <w:rPr>
          <w:rFonts w:ascii="Arial" w:hAnsi="Arial" w:cs="Arial"/>
          <w:sz w:val="22"/>
          <w:szCs w:val="22"/>
        </w:rPr>
        <w:t xml:space="preserve">or sterile silicone lubricant </w:t>
      </w:r>
      <w:del w:id="1071" w:author="Microsoft Office User" w:date="2021-05-17T16:16:00Z">
        <w:r w:rsidR="003A75F6" w:rsidDel="00A853EC">
          <w:rPr>
            <w:rFonts w:ascii="Arial" w:hAnsi="Arial" w:cs="Arial"/>
            <w:sz w:val="22"/>
            <w:szCs w:val="22"/>
          </w:rPr>
          <w:delText>(</w:delText>
        </w:r>
        <w:r w:rsidR="003A75F6" w:rsidRPr="00C72113" w:rsidDel="00A853EC">
          <w:rPr>
            <w:rFonts w:ascii="Arial" w:hAnsi="Arial" w:cs="Arial"/>
            <w:b/>
            <w:bCs/>
            <w:sz w:val="22"/>
            <w:szCs w:val="22"/>
          </w:rPr>
          <w:delText>CITE</w:delText>
        </w:r>
        <w:r w:rsidR="003A75F6" w:rsidDel="00A853EC">
          <w:rPr>
            <w:rFonts w:ascii="Arial" w:hAnsi="Arial" w:cs="Arial"/>
            <w:sz w:val="22"/>
            <w:szCs w:val="22"/>
          </w:rPr>
          <w:delText xml:space="preserve">) </w:delText>
        </w:r>
      </w:del>
      <w:r w:rsidRPr="003A75F6">
        <w:rPr>
          <w:rFonts w:ascii="Arial" w:hAnsi="Arial" w:cs="Arial"/>
          <w:sz w:val="22"/>
          <w:szCs w:val="22"/>
        </w:rPr>
        <w:t xml:space="preserve">and </w:t>
      </w:r>
      <w:r w:rsidR="003A75F6">
        <w:rPr>
          <w:rFonts w:ascii="Arial" w:hAnsi="Arial" w:cs="Arial"/>
          <w:sz w:val="22"/>
          <w:szCs w:val="22"/>
        </w:rPr>
        <w:t xml:space="preserve">sealed with </w:t>
      </w:r>
      <w:del w:id="1072" w:author="Microsoft Office User" w:date="2021-05-17T16:14:00Z">
        <w:r w:rsidRPr="003A75F6" w:rsidDel="00A853EC">
          <w:rPr>
            <w:rFonts w:ascii="Arial" w:hAnsi="Arial" w:cs="Arial"/>
            <w:sz w:val="22"/>
            <w:szCs w:val="22"/>
          </w:rPr>
          <w:delText xml:space="preserve">QuikCast </w:delText>
        </w:r>
      </w:del>
      <w:ins w:id="1073" w:author="Microsoft Office User" w:date="2021-05-17T16:14:00Z">
        <w:r w:rsidR="00A853EC">
          <w:rPr>
            <w:rFonts w:ascii="Arial" w:hAnsi="Arial" w:cs="Arial"/>
            <w:sz w:val="22"/>
            <w:szCs w:val="22"/>
          </w:rPr>
          <w:t>Kw</w:t>
        </w:r>
        <w:r w:rsidR="00A853EC" w:rsidRPr="003A75F6">
          <w:rPr>
            <w:rFonts w:ascii="Arial" w:hAnsi="Arial" w:cs="Arial"/>
            <w:sz w:val="22"/>
            <w:szCs w:val="22"/>
          </w:rPr>
          <w:t>ik</w:t>
        </w:r>
      </w:ins>
      <w:ins w:id="1074" w:author="Microsoft Office User" w:date="2021-05-17T16:15:00Z">
        <w:r w:rsidR="00A853EC">
          <w:rPr>
            <w:rFonts w:ascii="Arial" w:hAnsi="Arial" w:cs="Arial"/>
            <w:sz w:val="22"/>
            <w:szCs w:val="22"/>
          </w:rPr>
          <w:t>-</w:t>
        </w:r>
      </w:ins>
      <w:ins w:id="1075" w:author="Microsoft Office User" w:date="2021-05-17T16:14:00Z">
        <w:r w:rsidR="00A853EC" w:rsidRPr="003A75F6">
          <w:rPr>
            <w:rFonts w:ascii="Arial" w:hAnsi="Arial" w:cs="Arial"/>
            <w:sz w:val="22"/>
            <w:szCs w:val="22"/>
          </w:rPr>
          <w:t xml:space="preserve">Cast </w:t>
        </w:r>
      </w:ins>
      <w:r w:rsidRPr="003A75F6">
        <w:rPr>
          <w:rFonts w:ascii="Arial" w:hAnsi="Arial" w:cs="Arial"/>
          <w:sz w:val="22"/>
          <w:szCs w:val="22"/>
        </w:rPr>
        <w:t>(</w:t>
      </w:r>
      <w:del w:id="1076" w:author="Microsoft Office User" w:date="2021-05-17T16:15:00Z">
        <w:r w:rsidRPr="00A853EC" w:rsidDel="00A853EC">
          <w:rPr>
            <w:rFonts w:ascii="Arial" w:hAnsi="Arial" w:cs="Arial"/>
            <w:sz w:val="22"/>
            <w:szCs w:val="22"/>
            <w:rPrChange w:id="1077" w:author="Microsoft Office User" w:date="2021-05-17T16:15:00Z">
              <w:rPr>
                <w:rFonts w:ascii="Arial" w:hAnsi="Arial" w:cs="Arial"/>
                <w:b/>
                <w:bCs/>
                <w:sz w:val="22"/>
                <w:szCs w:val="22"/>
              </w:rPr>
            </w:rPrChange>
          </w:rPr>
          <w:delText>CITE</w:delText>
        </w:r>
      </w:del>
      <w:ins w:id="1078" w:author="Microsoft Office User" w:date="2021-05-17T16:15:00Z">
        <w:r w:rsidR="00A853EC">
          <w:rPr>
            <w:rFonts w:ascii="Arial" w:hAnsi="Arial" w:cs="Arial"/>
            <w:sz w:val="22"/>
            <w:szCs w:val="22"/>
          </w:rPr>
          <w:t>World Precision Instruments</w:t>
        </w:r>
      </w:ins>
      <w:r w:rsidRPr="003A75F6">
        <w:rPr>
          <w:rFonts w:ascii="Arial" w:hAnsi="Arial" w:cs="Arial"/>
          <w:sz w:val="22"/>
          <w:szCs w:val="22"/>
        </w:rPr>
        <w:t xml:space="preserve">). The plastic body of the </w:t>
      </w:r>
      <w:proofErr w:type="spellStart"/>
      <w:r w:rsidRPr="003A75F6">
        <w:rPr>
          <w:rFonts w:ascii="Arial" w:hAnsi="Arial" w:cs="Arial"/>
          <w:sz w:val="22"/>
          <w:szCs w:val="22"/>
        </w:rPr>
        <w:t>microdrive</w:t>
      </w:r>
      <w:proofErr w:type="spellEnd"/>
      <w:r w:rsidRPr="003A75F6">
        <w:rPr>
          <w:rFonts w:ascii="Arial" w:hAnsi="Arial" w:cs="Arial"/>
          <w:sz w:val="22"/>
          <w:szCs w:val="22"/>
        </w:rPr>
        <w:t xml:space="preserve"> and a custom titanium headplate were secured to the skull using dental cement (C&amp;B </w:t>
      </w:r>
      <w:proofErr w:type="spellStart"/>
      <w:r w:rsidRPr="003A75F6">
        <w:rPr>
          <w:rFonts w:ascii="Arial" w:hAnsi="Arial" w:cs="Arial"/>
          <w:sz w:val="22"/>
          <w:szCs w:val="22"/>
        </w:rPr>
        <w:t>Metabond</w:t>
      </w:r>
      <w:proofErr w:type="spellEnd"/>
      <w:r w:rsidRPr="003A75F6">
        <w:rPr>
          <w:rFonts w:ascii="Arial" w:hAnsi="Arial" w:cs="Arial"/>
          <w:sz w:val="22"/>
          <w:szCs w:val="22"/>
        </w:rPr>
        <w:t>) and acrylic (Lang Dental). Mice undergoing only behavioral experiments were implanted with two skull screws in the cerebellum, and a custom titanium headplate was mounted on the skull as previously described. An antibiotic (</w:t>
      </w:r>
      <w:proofErr w:type="spellStart"/>
      <w:r w:rsidRPr="003A75F6">
        <w:rPr>
          <w:rFonts w:ascii="Arial" w:hAnsi="Arial" w:cs="Arial"/>
          <w:sz w:val="22"/>
          <w:szCs w:val="22"/>
        </w:rPr>
        <w:t>Baytril</w:t>
      </w:r>
      <w:proofErr w:type="spellEnd"/>
      <w:r w:rsidRPr="003A75F6">
        <w:rPr>
          <w:rFonts w:ascii="Arial" w:hAnsi="Arial" w:cs="Arial"/>
          <w:sz w:val="22"/>
          <w:szCs w:val="22"/>
        </w:rPr>
        <w:t xml:space="preserve">, </w:t>
      </w:r>
      <w:del w:id="1079" w:author="Microsoft Office User" w:date="2021-05-17T16:26:00Z">
        <w:r w:rsidRPr="005804E2" w:rsidDel="005804E2">
          <w:rPr>
            <w:rFonts w:ascii="Arial" w:hAnsi="Arial" w:cs="Arial"/>
            <w:sz w:val="22"/>
            <w:szCs w:val="22"/>
            <w:rPrChange w:id="1080" w:author="Microsoft Office User" w:date="2021-05-17T16:26:00Z">
              <w:rPr>
                <w:rFonts w:ascii="Arial" w:hAnsi="Arial" w:cs="Arial"/>
                <w:b/>
                <w:bCs/>
                <w:sz w:val="22"/>
                <w:szCs w:val="22"/>
              </w:rPr>
            </w:rPrChange>
          </w:rPr>
          <w:delText>DOSE</w:delText>
        </w:r>
      </w:del>
      <w:ins w:id="1081" w:author="Microsoft Office User" w:date="2021-05-17T16:26:00Z">
        <w:r w:rsidR="005804E2">
          <w:rPr>
            <w:rFonts w:ascii="Arial" w:hAnsi="Arial" w:cs="Arial"/>
            <w:sz w:val="22"/>
            <w:szCs w:val="22"/>
          </w:rPr>
          <w:t>5mg/kg</w:t>
        </w:r>
      </w:ins>
      <w:r w:rsidRPr="003A75F6">
        <w:rPr>
          <w:rFonts w:ascii="Arial" w:hAnsi="Arial" w:cs="Arial"/>
          <w:sz w:val="22"/>
          <w:szCs w:val="22"/>
        </w:rPr>
        <w:t>) and analgesic (Meloxicam,</w:t>
      </w:r>
      <w:del w:id="1082" w:author="Microsoft Office User" w:date="2021-05-17T16:30:00Z">
        <w:r w:rsidRPr="003A75F6" w:rsidDel="005804E2">
          <w:rPr>
            <w:rFonts w:ascii="Arial" w:hAnsi="Arial" w:cs="Arial"/>
            <w:sz w:val="22"/>
            <w:szCs w:val="22"/>
          </w:rPr>
          <w:delText xml:space="preserve"> </w:delText>
        </w:r>
      </w:del>
      <w:ins w:id="1083" w:author="Microsoft Office User" w:date="2021-05-17T16:30:00Z">
        <w:r w:rsidR="005804E2">
          <w:rPr>
            <w:rFonts w:ascii="Arial" w:hAnsi="Arial" w:cs="Arial"/>
            <w:sz w:val="22"/>
            <w:szCs w:val="22"/>
          </w:rPr>
          <w:t xml:space="preserve"> 5mg/kg</w:t>
        </w:r>
      </w:ins>
      <w:del w:id="1084" w:author="Microsoft Office User" w:date="2021-05-17T16:30:00Z">
        <w:r w:rsidRPr="005804E2" w:rsidDel="005804E2">
          <w:rPr>
            <w:rFonts w:ascii="Arial" w:hAnsi="Arial" w:cs="Arial"/>
            <w:sz w:val="22"/>
            <w:szCs w:val="22"/>
            <w:rPrChange w:id="1085" w:author="Microsoft Office User" w:date="2021-05-17T16:30:00Z">
              <w:rPr>
                <w:rFonts w:ascii="Arial" w:hAnsi="Arial" w:cs="Arial"/>
                <w:b/>
                <w:bCs/>
                <w:sz w:val="22"/>
                <w:szCs w:val="22"/>
              </w:rPr>
            </w:rPrChange>
          </w:rPr>
          <w:delText>DOSE</w:delText>
        </w:r>
      </w:del>
      <w:r w:rsidRPr="003A75F6">
        <w:rPr>
          <w:rFonts w:ascii="Arial" w:hAnsi="Arial" w:cs="Arial"/>
          <w:sz w:val="22"/>
          <w:szCs w:val="22"/>
        </w:rPr>
        <w:t>) were administered daily (for 3 days) during recovery.</w:t>
      </w:r>
    </w:p>
    <w:p w14:paraId="350517D1" w14:textId="77777777" w:rsidR="008949ED" w:rsidRPr="003A75F6" w:rsidRDefault="008949ED" w:rsidP="000A7884">
      <w:pPr>
        <w:ind w:firstLine="360"/>
        <w:jc w:val="both"/>
        <w:rPr>
          <w:rFonts w:ascii="Arial" w:hAnsi="Arial" w:cs="Arial"/>
          <w:sz w:val="22"/>
          <w:szCs w:val="22"/>
        </w:rPr>
      </w:pPr>
    </w:p>
    <w:p w14:paraId="1F6F8E56" w14:textId="2C10A204" w:rsidR="008949ED" w:rsidRPr="003A75F6" w:rsidRDefault="008949ED" w:rsidP="000A7884">
      <w:pPr>
        <w:jc w:val="both"/>
        <w:rPr>
          <w:rFonts w:ascii="Arial" w:eastAsia="Times New Roman" w:hAnsi="Arial" w:cs="Arial"/>
          <w:sz w:val="22"/>
          <w:szCs w:val="22"/>
        </w:rPr>
      </w:pPr>
      <w:r w:rsidRPr="003A75F6">
        <w:rPr>
          <w:rFonts w:ascii="Arial" w:hAnsi="Arial" w:cs="Arial"/>
          <w:i/>
          <w:iCs/>
          <w:sz w:val="22"/>
          <w:szCs w:val="22"/>
        </w:rPr>
        <w:t>Water Restriction</w:t>
      </w:r>
      <w:r w:rsidRPr="003A75F6">
        <w:rPr>
          <w:rFonts w:ascii="Arial" w:hAnsi="Arial" w:cs="Arial"/>
          <w:sz w:val="22"/>
          <w:szCs w:val="22"/>
        </w:rPr>
        <w:t>. Following surgical recovery (3 d</w:t>
      </w:r>
      <w:ins w:id="1086" w:author="Microsoft Office User" w:date="2021-05-17T16:32:00Z">
        <w:r w:rsidR="005804E2">
          <w:rPr>
            <w:rFonts w:ascii="Arial" w:hAnsi="Arial" w:cs="Arial"/>
            <w:sz w:val="22"/>
            <w:szCs w:val="22"/>
          </w:rPr>
          <w:t>ays</w:t>
        </w:r>
      </w:ins>
      <w:r w:rsidRPr="003A75F6">
        <w:rPr>
          <w:rFonts w:ascii="Arial" w:hAnsi="Arial" w:cs="Arial"/>
          <w:sz w:val="22"/>
          <w:szCs w:val="22"/>
        </w:rPr>
        <w:t xml:space="preserve"> postop), each mouse’s weight was monitored for three days to establish a baseline weight. Over the next seven days, mice were water deprived, beginning with a daily ration of 120uL/g and gradually decreasing their ration to 40-50</w:t>
      </w:r>
      <w:r w:rsidRPr="003A75F6">
        <w:rPr>
          <w:rFonts w:ascii="Arial" w:eastAsia="Times New Roman" w:hAnsi="Arial" w:cs="Arial"/>
          <w:color w:val="222222"/>
          <w:sz w:val="22"/>
          <w:szCs w:val="22"/>
          <w:shd w:val="clear" w:color="auto" w:fill="FFFFFF"/>
        </w:rPr>
        <w:t>u</w:t>
      </w:r>
      <w:r w:rsidRPr="003A75F6">
        <w:rPr>
          <w:rFonts w:ascii="Arial" w:hAnsi="Arial" w:cs="Arial"/>
          <w:sz w:val="22"/>
          <w:szCs w:val="22"/>
        </w:rPr>
        <w:t>L/g. During the task, if mice did not receive their full ration, the remainder of their ration was provided in their home cage. Mouse weight relative to baseline was monitored during all stages of water restriction. Additional health signs were used to determine a health score and subsequent treatment plan if a mouse lost more than 20% of baseline weight, as described by previously published methods</w:t>
      </w:r>
      <w:r w:rsidR="002420F7">
        <w:rPr>
          <w:rFonts w:ascii="Arial" w:hAnsi="Arial" w:cs="Arial"/>
          <w:sz w:val="22"/>
          <w:szCs w:val="22"/>
        </w:rPr>
        <w:fldChar w:fldCharType="begin" w:fldLock="1"/>
      </w:r>
      <w:r w:rsidR="000915B5">
        <w:rPr>
          <w:rFonts w:ascii="Arial" w:hAnsi="Arial" w:cs="Arial"/>
          <w:sz w:val="22"/>
          <w:szCs w:val="22"/>
        </w:rPr>
        <w:instrText>ADDIN CSL_CITATION {"citationItems":[{"id":"ITEM-1","itemData":{"DOI":"10.1371/journal.pone.0088678","ISSN":"19326203","PMID":"24520413","abstract":"The mouse is an increasingly prominent model for the analysis of mammalian neuronal circuits. Neural circuits ultimately have to be probed during behaviors that engage the circuits. Linking circuit dynamics to behavior requires precise control of sensory stimuli and measurement of body movements. Head-fixation has been used for behavioral research, particularly in non-human primates, to facilitate precise stimulus control, behavioral monitoring and neural recording. However, choicebased, perceptual decision tasks by head-fixed mice have only recently been introduced. Training mice relies on motivating mice using water restriction. Here we describe procedures for head-fixation, water restriction and behavioral training for head-fixed mice, with a focus on active, whisker-based tactile behaviors. In these experiments mice had restricted access to water (typically 1 ml/day). After ten days of water restriction, body weight stabilized at approximately 80% of initial weight. At that point mice were trained to discriminate sensory stimuli using operant conditioning. Head-fixed mice reported stimuli by licking in go/no-go tasks and also using a forced choice paradigm using a dual lickport. In some cases mice learned to discriminate sensory stimuli in a few trials within the first behavioral session. Delay epochs lasting a second or more were used to separate sensation (e.g. tactile exploration) and action (i.e. licking). Mice performed a variety of perceptual decision tasks with high performance for hundreds of trials per behavioral session. Up to four months of continuous water restriction showed no adverse health effects. Behavioral performance correlated with the degree of water restriction, supporting the importance of controlling access to water. These behavioral paradigms can be combined with cellular resolution imaging, random access photostimulation, and whole cell recordings. © 2014 Guo et al.","author":[{"dropping-particle":"V.","family":"Guo","given":"Zengcai","non-dropping-particle":"","parse-names":false,"suffix":""},{"dropping-particle":"","family":"Hires","given":"S. Andrew","non-dropping-particle":"","parse-names":false,"suffix":""},{"dropping-particle":"","family":"Li","given":"Nuo","non-dropping-particle":"","parse-names":false,"suffix":""},{"dropping-particle":"","family":"O'Connor","given":"Daniel H.","non-dropping-particle":"","parse-names":false,"suffix":""},{"dropping-particle":"","family":"Komiyama","given":"Takaki","non-dropping-particle":"","parse-names":false,"suffix":""},{"dropping-particle":"","family":"Ophir","given":"Eran","non-dropping-particle":"","parse-names":false,"suffix":""},{"dropping-particle":"","family":"Huber","given":"Daniel","non-dropping-particle":"","parse-names":false,"suffix":""},{"dropping-particle":"","family":"Bonardi","given":"Claudia","non-dropping-particle":"","parse-names":false,"suffix":""},{"dropping-particle":"","family":"Morandell","given":"Karin","non-dropping-particle":"","parse-names":false,"suffix":""},{"dropping-particle":"","family":"Gutnisky","given":"Diego","non-dropping-particle":"","parse-names":false,"suffix":""},{"dropping-particle":"","family":"Peron","given":"Simon","non-dropping-particle":"","parse-names":false,"suffix":""},{"dropping-particle":"","family":"Xu","given":"Ning Long","non-dropping-particle":"","parse-names":false,"suffix":""},{"dropping-particle":"","family":"Cox","given":"James","non-dropping-particle":"","parse-names":false,"suffix":""},{"dropping-particle":"","family":"Svoboda","given":"Karel","non-dropping-particle":"","parse-names":false,"suffix":""}],"container-title":"PLoS ONE","id":"ITEM-1","issue":"2","issued":{"date-parts":[["2014","2","10"]]},"publisher":"Public Library of Science","title":"Procedures for behavioral experiments in head-fixed mice","type":"article-journal","volume":"9"},"uris":["http://www.mendeley.com/documents/?uuid=aac4deab-ab2f-3c87-aff9-e0cdb63a0162"]}],"mendeley":{"formattedCitation":"[81]","plainTextFormattedCitation":"[81]","previouslyFormattedCitation":"[81]"},"properties":{"noteIndex":0},"schema":"https://github.com/citation-style-language/schema/raw/master/csl-citation.json"}</w:instrText>
      </w:r>
      <w:r w:rsidR="002420F7">
        <w:rPr>
          <w:rFonts w:ascii="Arial" w:hAnsi="Arial" w:cs="Arial"/>
          <w:sz w:val="22"/>
          <w:szCs w:val="22"/>
        </w:rPr>
        <w:fldChar w:fldCharType="separate"/>
      </w:r>
      <w:r w:rsidR="000915B5" w:rsidRPr="000915B5">
        <w:rPr>
          <w:rFonts w:ascii="Arial" w:hAnsi="Arial" w:cs="Arial"/>
          <w:noProof/>
          <w:sz w:val="22"/>
          <w:szCs w:val="22"/>
        </w:rPr>
        <w:t>[81]</w:t>
      </w:r>
      <w:r w:rsidR="002420F7">
        <w:rPr>
          <w:rFonts w:ascii="Arial" w:hAnsi="Arial" w:cs="Arial"/>
          <w:sz w:val="22"/>
          <w:szCs w:val="22"/>
        </w:rPr>
        <w:fldChar w:fldCharType="end"/>
      </w:r>
      <w:r w:rsidRPr="003A75F6">
        <w:rPr>
          <w:rFonts w:ascii="Arial" w:hAnsi="Arial" w:cs="Arial"/>
          <w:sz w:val="22"/>
          <w:szCs w:val="22"/>
        </w:rPr>
        <w:t xml:space="preserve"> and approved by the Institutional Animal Care and Use Committee at the University of Pennsylvania.</w:t>
      </w:r>
    </w:p>
    <w:p w14:paraId="15B431D1" w14:textId="77777777" w:rsidR="008949ED" w:rsidRPr="003A75F6" w:rsidRDefault="008949ED" w:rsidP="000A7884">
      <w:pPr>
        <w:ind w:firstLine="360"/>
        <w:jc w:val="both"/>
        <w:rPr>
          <w:rFonts w:ascii="Arial" w:hAnsi="Arial" w:cs="Arial"/>
          <w:sz w:val="22"/>
          <w:szCs w:val="22"/>
        </w:rPr>
      </w:pPr>
    </w:p>
    <w:p w14:paraId="3CE7D7B9" w14:textId="443E2E95" w:rsidR="008949ED" w:rsidRPr="003A75F6" w:rsidRDefault="008949ED" w:rsidP="000A7884">
      <w:pPr>
        <w:jc w:val="both"/>
        <w:rPr>
          <w:rFonts w:ascii="Arial" w:hAnsi="Arial" w:cs="Arial"/>
          <w:sz w:val="22"/>
          <w:szCs w:val="22"/>
        </w:rPr>
      </w:pPr>
      <w:r w:rsidRPr="003A75F6">
        <w:rPr>
          <w:rFonts w:ascii="Arial" w:hAnsi="Arial" w:cs="Arial"/>
          <w:i/>
          <w:iCs/>
          <w:sz w:val="22"/>
          <w:szCs w:val="22"/>
        </w:rPr>
        <w:t>Behavioral Apparatus</w:t>
      </w:r>
      <w:r w:rsidRPr="003A75F6">
        <w:rPr>
          <w:rFonts w:ascii="Arial" w:hAnsi="Arial" w:cs="Arial"/>
          <w:sz w:val="22"/>
          <w:szCs w:val="22"/>
        </w:rPr>
        <w:t>. During the Go/</w:t>
      </w:r>
      <w:proofErr w:type="spellStart"/>
      <w:r w:rsidRPr="003A75F6">
        <w:rPr>
          <w:rFonts w:ascii="Arial" w:hAnsi="Arial" w:cs="Arial"/>
          <w:sz w:val="22"/>
          <w:szCs w:val="22"/>
        </w:rPr>
        <w:t>NoGo</w:t>
      </w:r>
      <w:proofErr w:type="spellEnd"/>
      <w:r w:rsidRPr="003A75F6">
        <w:rPr>
          <w:rFonts w:ascii="Arial" w:hAnsi="Arial" w:cs="Arial"/>
          <w:sz w:val="22"/>
          <w:szCs w:val="22"/>
        </w:rPr>
        <w:t xml:space="preserve"> task, the mouse was head-fixed in a custom-built, acoustically isolated chamber. A capacitive touch sensor (AT42QT1010, </w:t>
      </w:r>
      <w:proofErr w:type="spellStart"/>
      <w:r w:rsidRPr="003A75F6">
        <w:rPr>
          <w:rFonts w:ascii="Arial" w:hAnsi="Arial" w:cs="Arial"/>
          <w:sz w:val="22"/>
          <w:szCs w:val="22"/>
        </w:rPr>
        <w:t>SparkFun</w:t>
      </w:r>
      <w:proofErr w:type="spellEnd"/>
      <w:r w:rsidRPr="003A75F6">
        <w:rPr>
          <w:rFonts w:ascii="Arial" w:hAnsi="Arial" w:cs="Arial"/>
          <w:sz w:val="22"/>
          <w:szCs w:val="22"/>
        </w:rPr>
        <w:t xml:space="preserve">) soldered to a lick spout monitored lick activity. Water rewards were dispensed from a gravity fed reservoir, controlled by a solenoid valve (161T011, Neptune Research) </w:t>
      </w:r>
      <w:r w:rsidR="003A75F6">
        <w:rPr>
          <w:rFonts w:ascii="Arial" w:hAnsi="Arial" w:cs="Arial"/>
          <w:sz w:val="22"/>
          <w:szCs w:val="22"/>
        </w:rPr>
        <w:t xml:space="preserve">calibrated to </w:t>
      </w:r>
      <w:r w:rsidRPr="003A75F6">
        <w:rPr>
          <w:rFonts w:ascii="Arial" w:hAnsi="Arial" w:cs="Arial"/>
          <w:sz w:val="22"/>
          <w:szCs w:val="22"/>
        </w:rPr>
        <w:t>deliver approximately 4-5uL of water per reward</w:t>
      </w:r>
      <w:r w:rsidR="00950B58">
        <w:rPr>
          <w:rFonts w:ascii="Arial" w:hAnsi="Arial" w:cs="Arial"/>
          <w:sz w:val="22"/>
          <w:szCs w:val="22"/>
        </w:rPr>
        <w:fldChar w:fldCharType="begin" w:fldLock="1"/>
      </w:r>
      <w:r w:rsidR="000915B5">
        <w:rPr>
          <w:rFonts w:ascii="Arial" w:hAnsi="Arial" w:cs="Arial"/>
          <w:sz w:val="22"/>
          <w:szCs w:val="22"/>
        </w:rPr>
        <w:instrText xml:space="preserve">ADDIN CSL_CITATION {"citationItems":[{"id":"ITEM-1","itemData":{"DOI":"10.1016/j.neuron.2017.12.021","ISSN":"10974199","PMID":"29307709","abstract":"Tactile objects have both local geometry (shape) and broader macroscopic texture, but how these different spatial scales are simultaneously encoded during active touch is unknown. In the whisker system, we tested for a shared code based on localized whisker micromotions (stick-slips) and slip-evoked spikes. We trained mice to discriminate smooth from rough surfaces, including ridged gratings and sandpaper. Whisker slips locked to ridges and evoked temporally precise spikes (&lt;10 ms jitter) in somatosensory cortex (S1) that could resolve ridges with </w:instrText>
      </w:r>
      <w:r w:rsidR="000915B5">
        <w:rPr>
          <w:rFonts w:ascii="Cambria Math" w:hAnsi="Cambria Math" w:cs="Cambria Math"/>
          <w:sz w:val="22"/>
          <w:szCs w:val="22"/>
        </w:rPr>
        <w:instrText>∼</w:instrText>
      </w:r>
      <w:r w:rsidR="000915B5">
        <w:rPr>
          <w:rFonts w:ascii="Arial" w:hAnsi="Arial" w:cs="Arial"/>
          <w:sz w:val="22"/>
          <w:szCs w:val="22"/>
        </w:rPr>
        <w:instrText>1 mm accuracy. Slip-sensitive neurons also encoded touch and texture. On rough surfaces, both slip-evoked spikes and an additional non-slip signal elevated mean firing rate, allowing accurate rough-smooth texture decoding from population firing rate. Eighteen percent of neurons were selective among rough surfaces. Thus, slips elicit spatially and temporally precise spiking in S1 that simultaneously encodes local shape (ridges) and is integrated into a macroscopic firing rate code for roughness. Isett et al. test how local shape and texture are encoded during active whisker sensation. Local shape elicits stick-slip whisker motions and temporally precise spikes in somatosensory cortex. Spikes track local features and contribute to a firing rate code for roughness.","author":[{"dropping-particle":"","family":"Isett","given":"Brian R.","non-dropping-particle":"","parse-names":false,"suffix":""},{"dropping-particle":"","family":"Feasel","given":"Sierra H.","non-dropping-particle":"","parse-names":false,"suffix":""},{"dropping-particle":"","family":"Lane","given":"Monet A.","non-dropping-particle":"","parse-names":false,"suffix":""},{"dropping-particle":"","family":"Feldman","given":"Daniel E.","non-dropping-particle":"","parse-names":false,"suffix":""}],"container-title":"Neuron","id":"ITEM-1","issue":"2","issued":{"date-parts":[["2018","1","17"]]},"page":"418-433.e5","publisher":"Cell Press","title":"Slip-Based Coding of Local Shape and Texture in Mouse S1","type":"article-journal","volume":"97"},"uris":["http://www.mendeley.com/documents/?uuid=5210179a-c380-31d1-92ab-dd637cd7de40"]}],"mendeley":{"formattedCitation":"[82]","plainTextFormattedCitation":"[82]","previouslyFormattedCitation":"[82]"},"properties":{"noteIndex":0},"schema":"https://github.com/citation-style-language/schema/raw/master/csl-citation.json"}</w:instrText>
      </w:r>
      <w:r w:rsidR="00950B58">
        <w:rPr>
          <w:rFonts w:ascii="Arial" w:hAnsi="Arial" w:cs="Arial"/>
          <w:sz w:val="22"/>
          <w:szCs w:val="22"/>
        </w:rPr>
        <w:fldChar w:fldCharType="separate"/>
      </w:r>
      <w:r w:rsidR="000915B5" w:rsidRPr="000915B5">
        <w:rPr>
          <w:rFonts w:ascii="Arial" w:hAnsi="Arial" w:cs="Arial"/>
          <w:noProof/>
          <w:sz w:val="22"/>
          <w:szCs w:val="22"/>
        </w:rPr>
        <w:t>[82]</w:t>
      </w:r>
      <w:r w:rsidR="00950B58">
        <w:rPr>
          <w:rFonts w:ascii="Arial" w:hAnsi="Arial" w:cs="Arial"/>
          <w:sz w:val="22"/>
          <w:szCs w:val="22"/>
        </w:rPr>
        <w:fldChar w:fldCharType="end"/>
      </w:r>
      <w:r w:rsidR="00950B58">
        <w:rPr>
          <w:rFonts w:ascii="Arial" w:hAnsi="Arial" w:cs="Arial"/>
          <w:sz w:val="22"/>
          <w:szCs w:val="22"/>
        </w:rPr>
        <w:t>.</w:t>
      </w:r>
      <w:r w:rsidRPr="003A75F6">
        <w:rPr>
          <w:rFonts w:ascii="Arial" w:hAnsi="Arial" w:cs="Arial"/>
          <w:sz w:val="22"/>
          <w:szCs w:val="22"/>
        </w:rPr>
        <w:t xml:space="preserve"> Low level task logic, such as lick detection, reward and timeout delivery, and task timing intervals, was directly controlled by an Arduino Uno microprocessor running custom, low-latency software routines. High level task logic, such as trial randomization, stimulus buffering and presentation, and online data collection and analysis were controlled by custom MATLAB (</w:t>
      </w:r>
      <w:proofErr w:type="spellStart"/>
      <w:r w:rsidRPr="003A75F6">
        <w:rPr>
          <w:rFonts w:ascii="Arial" w:hAnsi="Arial" w:cs="Arial"/>
          <w:sz w:val="22"/>
          <w:szCs w:val="22"/>
        </w:rPr>
        <w:t>Mathworks</w:t>
      </w:r>
      <w:proofErr w:type="spellEnd"/>
      <w:r w:rsidRPr="003A75F6">
        <w:rPr>
          <w:rFonts w:ascii="Arial" w:hAnsi="Arial" w:cs="Arial"/>
          <w:sz w:val="22"/>
          <w:szCs w:val="22"/>
        </w:rPr>
        <w:t xml:space="preserve">) software communicating with the Arduino over a serial port. Digital waveforms were converted to analog signals via a soundcard (Lynx E44, Lynx Studio Technology, Inc.) or a National Instruments card (NI PCIe-6353) and delivered through an ultrasonic transducer (MCPCT-G5100-4139, </w:t>
      </w:r>
      <w:proofErr w:type="spellStart"/>
      <w:r w:rsidRPr="003A75F6">
        <w:rPr>
          <w:rFonts w:ascii="Arial" w:hAnsi="Arial" w:cs="Arial"/>
          <w:sz w:val="22"/>
          <w:szCs w:val="22"/>
        </w:rPr>
        <w:t>Multicomp</w:t>
      </w:r>
      <w:proofErr w:type="spellEnd"/>
      <w:r w:rsidRPr="003A75F6">
        <w:rPr>
          <w:rFonts w:ascii="Arial" w:hAnsi="Arial" w:cs="Arial"/>
          <w:sz w:val="22"/>
          <w:szCs w:val="22"/>
        </w:rPr>
        <w:t>). The transducer was calibrated to have a flat frequency response between 3 kHz and 80 kHz using a 1/4-inch condenser microphone (</w:t>
      </w:r>
      <w:proofErr w:type="spellStart"/>
      <w:r w:rsidRPr="003A75F6">
        <w:rPr>
          <w:rFonts w:ascii="Arial" w:eastAsia="Times New Roman" w:hAnsi="Arial" w:cs="Arial"/>
          <w:sz w:val="22"/>
          <w:szCs w:val="22"/>
        </w:rPr>
        <w:t>Brüel</w:t>
      </w:r>
      <w:proofErr w:type="spellEnd"/>
      <w:r w:rsidRPr="003A75F6">
        <w:rPr>
          <w:rFonts w:ascii="Arial" w:eastAsia="Times New Roman" w:hAnsi="Arial" w:cs="Arial"/>
          <w:sz w:val="22"/>
          <w:szCs w:val="22"/>
        </w:rPr>
        <w:t xml:space="preserve"> &amp; </w:t>
      </w:r>
      <w:proofErr w:type="spellStart"/>
      <w:r w:rsidRPr="003A75F6">
        <w:rPr>
          <w:rFonts w:ascii="Arial" w:eastAsia="Times New Roman" w:hAnsi="Arial" w:cs="Arial"/>
          <w:sz w:val="22"/>
          <w:szCs w:val="22"/>
        </w:rPr>
        <w:t>Kjær</w:t>
      </w:r>
      <w:proofErr w:type="spellEnd"/>
      <w:r w:rsidRPr="003A75F6">
        <w:rPr>
          <w:rFonts w:ascii="Arial" w:hAnsi="Arial" w:cs="Arial"/>
          <w:sz w:val="22"/>
          <w:szCs w:val="22"/>
        </w:rPr>
        <w:t>) positioned at the expected location of the mouse’s ear, as described previously</w:t>
      </w:r>
      <w:r w:rsidR="002420F7">
        <w:rPr>
          <w:rFonts w:ascii="Arial" w:hAnsi="Arial" w:cs="Arial"/>
          <w:b/>
          <w:bCs/>
          <w:sz w:val="22"/>
          <w:szCs w:val="22"/>
        </w:rPr>
        <w:fldChar w:fldCharType="begin" w:fldLock="1"/>
      </w:r>
      <w:r w:rsidR="000915B5">
        <w:rPr>
          <w:rFonts w:ascii="Arial" w:hAnsi="Arial" w:cs="Arial"/>
          <w:b/>
          <w:bCs/>
          <w:sz w:val="22"/>
          <w:szCs w:val="22"/>
        </w:rPr>
        <w:instrText>ADDIN CSL_CITATION {"citationItems":[{"id":"ITEM-1","itemData":{"DOI":"10.1152/jn.00483.2012","ISBN":"1522-1598 (Electronic)\\r0022-3077 (Linking)","ISSN":"1522-1598","PMID":"23324323","abstract":"One of the central tasks of the mammalian auditory system is to represent information about acoustic communicative signals, such as vocalizations. However, the neuronal computations underlying vocalization encoding in the central auditory system are poorly understood. To learn how the rat auditory cortex encodes information about conspecific vocalizations, we presented a library of natural and temporally transformed ultrasonic vocalizations (USVs) to awake rats while recording neural activity in the primary auditory cortex (A1) with chronically implanted multielectrode probes. Many neurons reliably and selectively responded to USVs. The response strength to USVs correlated strongly with the response strength to frequency-modulated (FM) sweeps and the FM rate tuning index, suggesting that related mechanisms generate responses to USVs as to FM sweeps. The response strength further correlated with the neuron's best frequency, with the strongest responses produced by neurons whose best frequency was in the ultrasonic frequency range. For responses of each neuron to each stimulus group, we fitted a novel predictive model: a reduced generalized linear-nonlinear model (GLNM) that takes the frequency modulation and single-tone amplitude as the only two input parameters. The GLNM accurately predicted neuronal responses to previously unheard USVs, and its prediction accuracy was higher than that of an analogous spectrogram-based linear-nonlinear model. The response strength of neurons and the model prediction accuracy were higher for original, rather than temporally transformed, vocalizations. These results indicate that A1 processes original USVs differentially than transformed USVs, indicating preference for temporal statistics of the original vocalizations.","author":[{"dropping-particle":"","family":"Carruthers","given":"Isaac M","non-dropping-particle":"","parse-names":false,"suffix":""},{"dropping-particle":"","family":"Natan","given":"Ryan G","non-dropping-particle":"","parse-names":false,"suffix":""},{"dropping-particle":"","family":"Geffen","given":"Maria N","non-dropping-particle":"","parse-names":false,"suffix":""}],"container-title":"J Neurophysiol","id":"ITEM-1","issue":"7","issued":{"date-parts":[["2013"]]},"page":"1912-1927","title":"Encoding of ultrasonic vocalizations in the auditory cortex","type":"article-journal","volume":"109"},"uris":["http://www.mendeley.com/documents/?uuid=ad50ad12-ff8c-4ece-b2a0-9846dd0662ef"]},{"id":"ITEM-2","itemData":{"DOI":"10.1152/jn.00095.2015","ISSN":"0022-3077","author":[{"dropping-particle":"","family":"Carruthers","given":"Isaac M.","non-dropping-particle":"","parse-names":false,"suffix":""},{"dropping-particle":"","family":"Laplagne","given":"Diego a.","non-dropping-particle":"","parse-names":false,"suffix":""},{"dropping-particle":"","family":"Jaegle","given":"Andrew","non-dropping-particle":"","parse-names":false,"suffix":""},{"dropping-particle":"","family":"Briguglio","given":"John","non-dropping-particle":"","parse-names":false,"suffix":""},{"dropping-particle":"","family":"Mwilambwe-Tshilobo","given":"Laetitia","non-dropping-particle":"","parse-names":false,"suffix":""},{"dropping-particle":"","family":"Natan","given":"Ryan G.","non-dropping-particle":"","parse-names":false,"suffix":""},{"dropping-particle":"","family":"Geffen","given":"Maria Neimark","non-dropping-particle":"","parse-names":false,"suffix":""}],"container-title":"Journal of Neurophysiology","id":"ITEM-2","issue":"215","issued":{"date-parts":[["2015"]]},"page":"jn.00095.2015","title":"Emergence of invariant representation of vocalizations in the auditory cortex.","type":"article-journal"},"uris":["http://www.mendeley.com/documents/?uuid=c96e83a5-eb84-409d-980e-61a8ed47dfb4"]}],"mendeley":{"formattedCitation":"[83,84]","plainTextFormattedCitation":"[83,84]","previouslyFormattedCitation":"[83,84]"},"properties":{"noteIndex":0},"schema":"https://github.com/citation-style-language/schema/raw/master/csl-citation.json"}</w:instrText>
      </w:r>
      <w:r w:rsidR="002420F7">
        <w:rPr>
          <w:rFonts w:ascii="Arial" w:hAnsi="Arial" w:cs="Arial"/>
          <w:b/>
          <w:bCs/>
          <w:sz w:val="22"/>
          <w:szCs w:val="22"/>
        </w:rPr>
        <w:fldChar w:fldCharType="separate"/>
      </w:r>
      <w:r w:rsidR="000915B5" w:rsidRPr="000915B5">
        <w:rPr>
          <w:rFonts w:ascii="Arial" w:hAnsi="Arial" w:cs="Arial"/>
          <w:bCs/>
          <w:noProof/>
          <w:sz w:val="22"/>
          <w:szCs w:val="22"/>
        </w:rPr>
        <w:t>[83,84]</w:t>
      </w:r>
      <w:r w:rsidR="002420F7">
        <w:rPr>
          <w:rFonts w:ascii="Arial" w:hAnsi="Arial" w:cs="Arial"/>
          <w:b/>
          <w:bCs/>
          <w:sz w:val="22"/>
          <w:szCs w:val="22"/>
        </w:rPr>
        <w:fldChar w:fldCharType="end"/>
      </w:r>
      <w:r w:rsidRPr="003A75F6">
        <w:rPr>
          <w:rFonts w:ascii="Arial" w:hAnsi="Arial" w:cs="Arial"/>
          <w:sz w:val="22"/>
          <w:szCs w:val="22"/>
        </w:rPr>
        <w:t>. During electrophysiological recording sessions, licks were detected using an optical interrupt sensor (EE-SX771, Omron Automation), to prevent lick-related electrical artifacts</w:t>
      </w:r>
      <w:r w:rsidR="003A75F6">
        <w:rPr>
          <w:rFonts w:ascii="Arial" w:hAnsi="Arial" w:cs="Arial"/>
          <w:sz w:val="22"/>
          <w:szCs w:val="22"/>
        </w:rPr>
        <w:t xml:space="preserve"> introduced by contact with the capacitive sensor</w:t>
      </w:r>
      <w:r w:rsidRPr="003A75F6">
        <w:rPr>
          <w:rFonts w:ascii="Arial" w:hAnsi="Arial" w:cs="Arial"/>
          <w:sz w:val="22"/>
          <w:szCs w:val="22"/>
        </w:rPr>
        <w:t>.</w:t>
      </w:r>
    </w:p>
    <w:p w14:paraId="254BA1E9" w14:textId="77777777" w:rsidR="008949ED" w:rsidRPr="003A75F6" w:rsidRDefault="008949ED" w:rsidP="000A7884">
      <w:pPr>
        <w:ind w:firstLine="360"/>
        <w:jc w:val="both"/>
        <w:rPr>
          <w:rFonts w:ascii="Arial" w:hAnsi="Arial" w:cs="Arial"/>
          <w:sz w:val="22"/>
          <w:szCs w:val="22"/>
        </w:rPr>
      </w:pPr>
    </w:p>
    <w:p w14:paraId="618F28FB" w14:textId="77777777" w:rsidR="008949ED" w:rsidRPr="003A75F6" w:rsidRDefault="008949ED" w:rsidP="000A7884">
      <w:pPr>
        <w:jc w:val="both"/>
        <w:rPr>
          <w:rFonts w:ascii="Arial" w:hAnsi="Arial" w:cs="Arial"/>
          <w:sz w:val="22"/>
          <w:szCs w:val="22"/>
        </w:rPr>
      </w:pPr>
      <w:r w:rsidRPr="003A75F6">
        <w:rPr>
          <w:rFonts w:ascii="Arial" w:hAnsi="Arial" w:cs="Arial"/>
          <w:i/>
          <w:iCs/>
          <w:sz w:val="22"/>
          <w:szCs w:val="22"/>
        </w:rPr>
        <w:t>Behavioral Timeline</w:t>
      </w:r>
      <w:r w:rsidRPr="003A75F6">
        <w:rPr>
          <w:rFonts w:ascii="Arial" w:hAnsi="Arial" w:cs="Arial"/>
          <w:sz w:val="22"/>
          <w:szCs w:val="22"/>
        </w:rPr>
        <w:t xml:space="preserve">. Each mouse underwent four stages in the behavioral task: </w:t>
      </w:r>
      <w:r w:rsidR="003A75F6">
        <w:rPr>
          <w:rFonts w:ascii="Arial" w:hAnsi="Arial" w:cs="Arial"/>
          <w:sz w:val="22"/>
          <w:szCs w:val="22"/>
        </w:rPr>
        <w:t xml:space="preserve">1) </w:t>
      </w:r>
      <w:r w:rsidRPr="003A75F6">
        <w:rPr>
          <w:rFonts w:ascii="Arial" w:hAnsi="Arial" w:cs="Arial"/>
          <w:sz w:val="22"/>
          <w:szCs w:val="22"/>
        </w:rPr>
        <w:t xml:space="preserve">water restriction and habituation, </w:t>
      </w:r>
      <w:r w:rsidR="003A75F6">
        <w:rPr>
          <w:rFonts w:ascii="Arial" w:hAnsi="Arial" w:cs="Arial"/>
          <w:sz w:val="22"/>
          <w:szCs w:val="22"/>
        </w:rPr>
        <w:t xml:space="preserve">2) </w:t>
      </w:r>
      <w:r w:rsidRPr="003A75F6">
        <w:rPr>
          <w:rFonts w:ascii="Arial" w:hAnsi="Arial" w:cs="Arial"/>
          <w:sz w:val="22"/>
          <w:szCs w:val="22"/>
        </w:rPr>
        <w:t xml:space="preserve">behavioral training, </w:t>
      </w:r>
      <w:r w:rsidR="003A75F6">
        <w:rPr>
          <w:rFonts w:ascii="Arial" w:hAnsi="Arial" w:cs="Arial"/>
          <w:sz w:val="22"/>
          <w:szCs w:val="22"/>
        </w:rPr>
        <w:t xml:space="preserve">3) </w:t>
      </w:r>
      <w:r w:rsidRPr="003A75F6">
        <w:rPr>
          <w:rFonts w:ascii="Arial" w:hAnsi="Arial" w:cs="Arial"/>
          <w:sz w:val="22"/>
          <w:szCs w:val="22"/>
        </w:rPr>
        <w:t>psychometric testing, and</w:t>
      </w:r>
      <w:r w:rsidR="003A75F6">
        <w:rPr>
          <w:rFonts w:ascii="Arial" w:hAnsi="Arial" w:cs="Arial"/>
          <w:sz w:val="22"/>
          <w:szCs w:val="22"/>
        </w:rPr>
        <w:t>, 4)</w:t>
      </w:r>
      <w:r w:rsidRPr="003A75F6">
        <w:rPr>
          <w:rFonts w:ascii="Arial" w:hAnsi="Arial" w:cs="Arial"/>
          <w:sz w:val="22"/>
          <w:szCs w:val="22"/>
        </w:rPr>
        <w:t xml:space="preserve"> offset testing. During the induction of water restriction, mice were simultaneously habituated to head-fixation in the behavioral chambers and receiving water through the lick spout, by providing a water reward for any licks separated by more than 2 s. After the mouse began to receive its entire ration by licking in the booth, behavioral training was initiated (typically 1 week). Each mouse was initially trained and tested in one contrast condition (see </w:t>
      </w:r>
      <w:r w:rsidRPr="003A75F6">
        <w:rPr>
          <w:rFonts w:ascii="Arial" w:hAnsi="Arial" w:cs="Arial"/>
          <w:i/>
          <w:iCs/>
          <w:sz w:val="22"/>
          <w:szCs w:val="22"/>
        </w:rPr>
        <w:t>Stimuli</w:t>
      </w:r>
      <w:r w:rsidRPr="003A75F6">
        <w:rPr>
          <w:rFonts w:ascii="Arial" w:hAnsi="Arial" w:cs="Arial"/>
          <w:sz w:val="22"/>
          <w:szCs w:val="22"/>
        </w:rPr>
        <w:t xml:space="preserve">), with the initial training condition counterbalanced across mice. Behavioral performance was monitored during training, and mice were considered </w:t>
      </w:r>
      <w:r w:rsidRPr="003A75F6">
        <w:rPr>
          <w:rFonts w:ascii="Arial" w:hAnsi="Arial" w:cs="Arial"/>
          <w:sz w:val="22"/>
          <w:szCs w:val="22"/>
        </w:rPr>
        <w:lastRenderedPageBreak/>
        <w:t xml:space="preserve">trained after completing at least three consecutive sessions with over 80% percent correct (~2-3 weeks). After completing training, behavioral thresholds were measured during at least three sessions in which psychometric stimuli were presented (see </w:t>
      </w:r>
      <w:r w:rsidRPr="003A75F6">
        <w:rPr>
          <w:rFonts w:ascii="Arial" w:hAnsi="Arial" w:cs="Arial"/>
          <w:i/>
          <w:iCs/>
          <w:sz w:val="22"/>
          <w:szCs w:val="22"/>
        </w:rPr>
        <w:t>Stimuli</w:t>
      </w:r>
      <w:r w:rsidRPr="003A75F6">
        <w:rPr>
          <w:rFonts w:ascii="Arial" w:hAnsi="Arial" w:cs="Arial"/>
          <w:sz w:val="22"/>
          <w:szCs w:val="22"/>
        </w:rPr>
        <w:t xml:space="preserve">). After estimating the behavioral threshold for each mouse, offset stimulus sets were generated using threshold-level targets. After completion of at least three sessions in the offset task, each mouse was then retrained on the remaining contrast condition. Upon reaching the training criterion of 80% in the new contrast condition, mice were then tested in the psychometric and offset tasks as previously described. For mice in electrophysiological experiments, this sequence of training and testing was continued until the recording site yielded less than three units, or until the mouse stopped </w:t>
      </w:r>
      <w:r w:rsidR="002373E5">
        <w:rPr>
          <w:rFonts w:ascii="Arial" w:hAnsi="Arial" w:cs="Arial"/>
          <w:sz w:val="22"/>
          <w:szCs w:val="22"/>
        </w:rPr>
        <w:t>performing</w:t>
      </w:r>
      <w:r w:rsidRPr="003A75F6">
        <w:rPr>
          <w:rFonts w:ascii="Arial" w:hAnsi="Arial" w:cs="Arial"/>
          <w:sz w:val="22"/>
          <w:szCs w:val="22"/>
        </w:rPr>
        <w:t xml:space="preserve"> in the task.</w:t>
      </w:r>
    </w:p>
    <w:p w14:paraId="4C240E02" w14:textId="77777777" w:rsidR="008949ED" w:rsidRPr="003A75F6" w:rsidRDefault="008949ED" w:rsidP="000A7884">
      <w:pPr>
        <w:ind w:firstLine="360"/>
        <w:jc w:val="both"/>
        <w:rPr>
          <w:rFonts w:ascii="Arial" w:hAnsi="Arial" w:cs="Arial"/>
          <w:sz w:val="22"/>
          <w:szCs w:val="22"/>
        </w:rPr>
      </w:pPr>
    </w:p>
    <w:p w14:paraId="1E3A40FD" w14:textId="2F17AB9A" w:rsidR="008949ED" w:rsidRPr="003A75F6" w:rsidRDefault="008949ED" w:rsidP="000A7884">
      <w:pPr>
        <w:jc w:val="both"/>
        <w:rPr>
          <w:rFonts w:ascii="Arial" w:hAnsi="Arial" w:cs="Arial"/>
          <w:sz w:val="22"/>
          <w:szCs w:val="22"/>
        </w:rPr>
      </w:pPr>
      <w:r w:rsidRPr="002373E5">
        <w:rPr>
          <w:rFonts w:ascii="Arial" w:hAnsi="Arial" w:cs="Arial"/>
          <w:i/>
          <w:iCs/>
          <w:sz w:val="22"/>
          <w:szCs w:val="22"/>
        </w:rPr>
        <w:t>Stimuli</w:t>
      </w:r>
      <w:r w:rsidRPr="003A75F6">
        <w:rPr>
          <w:rFonts w:ascii="Arial" w:hAnsi="Arial" w:cs="Arial"/>
          <w:sz w:val="22"/>
          <w:szCs w:val="22"/>
        </w:rPr>
        <w:t>. All stimuli were created in MATLAB and sampled at 192 kHz or 200 kHz and 32-bit resolution. A set of dynamic random chords (DRCs) were created with different contrasts, similarly to those described in previous studies</w:t>
      </w:r>
      <w:r w:rsidR="002420F7">
        <w:rPr>
          <w:rFonts w:ascii="Arial" w:hAnsi="Arial" w:cs="Arial"/>
          <w:b/>
          <w:bCs/>
          <w:sz w:val="22"/>
          <w:szCs w:val="22"/>
        </w:rPr>
        <w:fldChar w:fldCharType="begin" w:fldLock="1"/>
      </w:r>
      <w:r w:rsidR="00950B58">
        <w:rPr>
          <w:rFonts w:ascii="Arial" w:hAnsi="Arial" w:cs="Arial"/>
          <w:b/>
          <w:bCs/>
          <w:sz w:val="22"/>
          <w:szCs w:val="22"/>
        </w:rPr>
        <w:instrText>ADDIN CSL_CITATION {"citationItems":[{"id":"ITEM-1","itemData":{"DOI":"10.1016/j.neuron.2011.04.030","ISSN":"08966273","PMID":"21689603","abstract":"The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D.B.","non-dropping-particle":"","parse-names":false,"suffix":""},{"dropping-particle":"","family":"Schnupp","given":"Jan W.H.","non-dropping-particle":"","parse-names":false,"suffix":""},{"dropping-particle":"","family":"King","given":"Andrew J.","non-dropping-particle":"","parse-names":false,"suffix":""}],"container-title":"Neuron","id":"ITEM-1","issue":"6","issued":{"date-parts":[["2011","6","23"]]},"page":"1178-1191","title":"Contrast Gain Control in Auditory Cortex","type":"article-journal","volume":"70"},"uris":["http://www.mendeley.com/documents/?uuid=2792adbc-140c-3b80-96fd-bc3423ca1f63"]},{"id":"ITEM-2","itemData":{"DOI":"10.1152/jn.00847.2017","ISSN":"15221598","PMID":"30044164","abstract":"The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cortex","type":"article-journal","volume":"120"},"uris":["http://www.mendeley.com/documents/?uuid=25ee5cfc-bee6-43e3-af9b-e7453e5f03cc"]},{"id":"ITEM-3","itemData":{"DOI":"10.1038/s41467-019-14163-5","ISSN":"20411723","PMID":"31949136","abstract":"Neural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Communications","id":"ITEM-3","issue":"1","issued":{"date-parts":[["2020","12","1"]]},"page":"1-13","publisher":"Nature Research","title":"Neural circuits underlying auditory contrast gain control and their perceptual implications","type":"article-journal","volume":"11"},"uris":["http://www.mendeley.com/documents/?uuid=d91385cb-3b05-4b4f-a521-a56540f455e4"]}],"mendeley":{"formattedCitation":"[14,17,24]","plainTextFormattedCitation":"[14,17,24]","previouslyFormattedCitation":"[14,17,24]"},"properties":{"noteIndex":0},"schema":"https://github.com/citation-style-language/schema/raw/master/csl-citation.json"}</w:instrText>
      </w:r>
      <w:r w:rsidR="002420F7">
        <w:rPr>
          <w:rFonts w:ascii="Arial" w:hAnsi="Arial" w:cs="Arial"/>
          <w:b/>
          <w:bCs/>
          <w:sz w:val="22"/>
          <w:szCs w:val="22"/>
        </w:rPr>
        <w:fldChar w:fldCharType="separate"/>
      </w:r>
      <w:r w:rsidR="002420F7" w:rsidRPr="002420F7">
        <w:rPr>
          <w:rFonts w:ascii="Arial" w:hAnsi="Arial" w:cs="Arial"/>
          <w:bCs/>
          <w:noProof/>
          <w:sz w:val="22"/>
          <w:szCs w:val="22"/>
        </w:rPr>
        <w:t>[14,17,24]</w:t>
      </w:r>
      <w:r w:rsidR="002420F7">
        <w:rPr>
          <w:rFonts w:ascii="Arial" w:hAnsi="Arial" w:cs="Arial"/>
          <w:b/>
          <w:bCs/>
          <w:sz w:val="22"/>
          <w:szCs w:val="22"/>
        </w:rPr>
        <w:fldChar w:fldCharType="end"/>
      </w:r>
      <w:r w:rsidRPr="003A75F6">
        <w:rPr>
          <w:rFonts w:ascii="Arial" w:hAnsi="Arial" w:cs="Arial"/>
          <w:sz w:val="22"/>
          <w:szCs w:val="22"/>
        </w:rPr>
        <w:t xml:space="preserve">. This stimulus was used 1) to measure the spectrotemporal receptive fields of neurons by fitting a linear-nonlinear model, and 2) to modulate the gain of auditory neurons by manipulating stimulus contrast. To construct a DRC, amplitude modulated pure tones were </w:t>
      </w:r>
      <w:r w:rsidR="002373E5">
        <w:rPr>
          <w:rFonts w:ascii="Arial" w:hAnsi="Arial" w:cs="Arial"/>
          <w:sz w:val="22"/>
          <w:szCs w:val="22"/>
        </w:rPr>
        <w:t>generated at multiple frequencies and then superimposed</w:t>
      </w:r>
      <w:r w:rsidRPr="003A75F6">
        <w:rPr>
          <w:rFonts w:ascii="Arial" w:hAnsi="Arial" w:cs="Arial"/>
          <w:sz w:val="22"/>
          <w:szCs w:val="22"/>
        </w:rPr>
        <w:t xml:space="preserve"> to create a chord.</w:t>
      </w:r>
      <w:r w:rsidR="002373E5">
        <w:rPr>
          <w:rFonts w:ascii="Arial" w:hAnsi="Arial" w:cs="Arial"/>
          <w:sz w:val="22"/>
          <w:szCs w:val="22"/>
        </w:rPr>
        <w:t xml:space="preserve"> In some experiments, 34 frequencies were sampled between 4 and ~40kHz in 1/10 octave steps, in the remaining experiments, 33 frequencies were sampled between 4 and 64kHz in 1/8 octave steps. </w:t>
      </w:r>
      <w:r w:rsidRPr="003A75F6">
        <w:rPr>
          <w:rFonts w:ascii="Arial" w:hAnsi="Arial" w:cs="Arial"/>
          <w:sz w:val="22"/>
          <w:szCs w:val="22"/>
        </w:rPr>
        <w:t>The amplitude envelope of each tone was generated as follows: every 2</w:t>
      </w:r>
      <w:r w:rsidR="002373E5">
        <w:rPr>
          <w:rFonts w:ascii="Arial" w:hAnsi="Arial" w:cs="Arial"/>
          <w:sz w:val="22"/>
          <w:szCs w:val="22"/>
        </w:rPr>
        <w:t>5</w:t>
      </w:r>
      <w:r w:rsidRPr="003A75F6">
        <w:rPr>
          <w:rFonts w:ascii="Arial" w:hAnsi="Arial" w:cs="Arial"/>
          <w:sz w:val="22"/>
          <w:szCs w:val="22"/>
        </w:rPr>
        <w:t xml:space="preserve"> </w:t>
      </w:r>
      <w:proofErr w:type="spellStart"/>
      <w:r w:rsidRPr="003A75F6">
        <w:rPr>
          <w:rFonts w:ascii="Arial" w:hAnsi="Arial" w:cs="Arial"/>
          <w:sz w:val="22"/>
          <w:szCs w:val="22"/>
        </w:rPr>
        <w:t>ms</w:t>
      </w:r>
      <w:proofErr w:type="spellEnd"/>
      <w:r w:rsidRPr="003A75F6">
        <w:rPr>
          <w:rFonts w:ascii="Arial" w:hAnsi="Arial" w:cs="Arial"/>
          <w:sz w:val="22"/>
          <w:szCs w:val="22"/>
        </w:rPr>
        <w:t xml:space="preserve">, amplitudes for each frequency were sampled from a uniform distribution with a mean of 50 dB and a width of ±5 dB in low contrast or ±15 dB in high contrast. Between each 20 </w:t>
      </w:r>
      <w:proofErr w:type="spellStart"/>
      <w:r w:rsidRPr="003A75F6">
        <w:rPr>
          <w:rFonts w:ascii="Arial" w:hAnsi="Arial" w:cs="Arial"/>
          <w:sz w:val="22"/>
          <w:szCs w:val="22"/>
        </w:rPr>
        <w:t>ms</w:t>
      </w:r>
      <w:proofErr w:type="spellEnd"/>
      <w:r w:rsidRPr="003A75F6">
        <w:rPr>
          <w:rFonts w:ascii="Arial" w:hAnsi="Arial" w:cs="Arial"/>
          <w:sz w:val="22"/>
          <w:szCs w:val="22"/>
        </w:rPr>
        <w:t xml:space="preserve"> chord, the amplitude envelope of each frequency band was linearly ramped over 5 </w:t>
      </w:r>
      <w:proofErr w:type="spellStart"/>
      <w:r w:rsidRPr="003A75F6">
        <w:rPr>
          <w:rFonts w:ascii="Arial" w:hAnsi="Arial" w:cs="Arial"/>
          <w:sz w:val="22"/>
          <w:szCs w:val="22"/>
        </w:rPr>
        <w:t>ms</w:t>
      </w:r>
      <w:proofErr w:type="spellEnd"/>
      <w:r w:rsidRPr="003A75F6">
        <w:rPr>
          <w:rFonts w:ascii="Arial" w:hAnsi="Arial" w:cs="Arial"/>
          <w:sz w:val="22"/>
          <w:szCs w:val="22"/>
        </w:rPr>
        <w:t xml:space="preserve"> to the amplitude value for the next chord, such that the total duration of each chord and its ramp was 25 </w:t>
      </w:r>
      <w:proofErr w:type="spellStart"/>
      <w:r w:rsidRPr="003A75F6">
        <w:rPr>
          <w:rFonts w:ascii="Arial" w:hAnsi="Arial" w:cs="Arial"/>
          <w:sz w:val="22"/>
          <w:szCs w:val="22"/>
        </w:rPr>
        <w:t>ms.</w:t>
      </w:r>
      <w:proofErr w:type="spellEnd"/>
      <w:r w:rsidRPr="003A75F6">
        <w:rPr>
          <w:rFonts w:ascii="Arial" w:hAnsi="Arial" w:cs="Arial"/>
          <w:sz w:val="22"/>
          <w:szCs w:val="22"/>
        </w:rPr>
        <w:t xml:space="preserve">  To synthesize the stimuli, amplitude envelopes were multiplied by a sine wave of their respective frequencies, and summed to produce the final waveform.</w:t>
      </w:r>
    </w:p>
    <w:p w14:paraId="3BDBF0B8" w14:textId="77777777" w:rsidR="008949ED" w:rsidRPr="003A75F6" w:rsidRDefault="008949ED" w:rsidP="000A7884">
      <w:pPr>
        <w:ind w:firstLine="360"/>
        <w:jc w:val="both"/>
        <w:rPr>
          <w:rFonts w:ascii="Arial" w:hAnsi="Arial" w:cs="Arial"/>
          <w:sz w:val="22"/>
          <w:szCs w:val="22"/>
        </w:rPr>
      </w:pPr>
      <w:r w:rsidRPr="003A75F6">
        <w:rPr>
          <w:rFonts w:ascii="Arial" w:hAnsi="Arial" w:cs="Arial"/>
          <w:sz w:val="22"/>
          <w:szCs w:val="22"/>
        </w:rPr>
        <w:t>In all stages of behavioral training and testing, stimuli created for each trial consisted of a DRC background containing a change in contrast, and the presence or lack of a target at a delay after the change in contrast. Each trial was initialized with 3 seconds of DRC noise of one contrast, followed by a switch to the other contrast. Targets consisted of a fixed chord composed of 17 frequencies pseudo-randomly sampled from the frequencies contained in the DRC background, such that the target frequencies were uniformly distributed across the frequency range of the background. To add targets to the background noise, the target amplitude at each target frequency was simply added to a single chord in the amplitude envelope of the background, and ramped as described previously; this procedure ensured that target timing was perfectly aligned to changes in the background noise, removing asynchronous timing cues that could be used by the animal to detect the target. Target amplitudes are described in values of signal-to-noise ratio (SNR) relative to the average level of the background noise (</w:t>
      </w:r>
      <w:proofErr w:type="spellStart"/>
      <w:r w:rsidRPr="003A75F6">
        <w:rPr>
          <w:rFonts w:ascii="Arial" w:hAnsi="Arial" w:cs="Arial"/>
          <w:sz w:val="22"/>
          <w:szCs w:val="22"/>
        </w:rPr>
        <w:t>ie</w:t>
      </w:r>
      <w:proofErr w:type="spellEnd"/>
      <w:r w:rsidRPr="003A75F6">
        <w:rPr>
          <w:rFonts w:ascii="Arial" w:hAnsi="Arial" w:cs="Arial"/>
          <w:sz w:val="22"/>
          <w:szCs w:val="22"/>
        </w:rPr>
        <w:t xml:space="preserve">. a 50 dB target embedded in 50 dB noise would have an SNR of 0 dB). We note that because the targets only contained power in half of the frequency bands used to construct the noise background, target SNRs were typically above 0 </w:t>
      </w:r>
      <w:proofErr w:type="spellStart"/>
      <w:r w:rsidRPr="003A75F6">
        <w:rPr>
          <w:rFonts w:ascii="Arial" w:hAnsi="Arial" w:cs="Arial"/>
          <w:sz w:val="22"/>
          <w:szCs w:val="22"/>
        </w:rPr>
        <w:t>dB.</w:t>
      </w:r>
      <w:proofErr w:type="spellEnd"/>
      <w:r w:rsidRPr="003A75F6">
        <w:rPr>
          <w:rFonts w:ascii="Arial" w:hAnsi="Arial" w:cs="Arial"/>
          <w:sz w:val="22"/>
          <w:szCs w:val="22"/>
        </w:rPr>
        <w:t xml:space="preserve"> </w:t>
      </w:r>
      <w:r w:rsidR="002373E5" w:rsidRPr="00E53D12">
        <w:rPr>
          <w:rFonts w:ascii="Arial" w:hAnsi="Arial" w:cs="Arial"/>
          <w:sz w:val="22"/>
          <w:szCs w:val="22"/>
          <w:highlight w:val="yellow"/>
        </w:rPr>
        <w:t>**** INSERT TABLE DESCRIBING ALL DIFFERENT EXPERIMENTAL CONDITIONS ****</w:t>
      </w:r>
      <w:r w:rsidRPr="003A75F6">
        <w:rPr>
          <w:rFonts w:ascii="Arial" w:hAnsi="Arial" w:cs="Arial"/>
          <w:sz w:val="22"/>
          <w:szCs w:val="22"/>
        </w:rPr>
        <w:t xml:space="preserve"> In all trials, targets were embedded after a change in the background contrast, with a delay and volume dependent on the current training or testing stage (see Behavioral Task).</w:t>
      </w:r>
    </w:p>
    <w:p w14:paraId="7FAE8F44" w14:textId="77777777" w:rsidR="008949ED" w:rsidRPr="003A75F6" w:rsidRDefault="008949ED" w:rsidP="000A7884">
      <w:pPr>
        <w:ind w:firstLine="360"/>
        <w:jc w:val="both"/>
        <w:rPr>
          <w:rFonts w:ascii="Arial" w:hAnsi="Arial" w:cs="Arial"/>
          <w:sz w:val="22"/>
          <w:szCs w:val="22"/>
        </w:rPr>
      </w:pPr>
    </w:p>
    <w:p w14:paraId="66BB2E65" w14:textId="77777777" w:rsidR="008949ED" w:rsidRPr="003A75F6" w:rsidRDefault="008949ED" w:rsidP="000A7884">
      <w:pPr>
        <w:jc w:val="both"/>
        <w:rPr>
          <w:rFonts w:ascii="Arial" w:hAnsi="Arial" w:cs="Arial"/>
          <w:sz w:val="22"/>
          <w:szCs w:val="22"/>
        </w:rPr>
      </w:pPr>
      <w:r w:rsidRPr="002373E5">
        <w:rPr>
          <w:rFonts w:ascii="Arial" w:hAnsi="Arial" w:cs="Arial"/>
          <w:i/>
          <w:iCs/>
          <w:sz w:val="22"/>
          <w:szCs w:val="22"/>
        </w:rPr>
        <w:t>Behavioral Task</w:t>
      </w:r>
      <w:r w:rsidRPr="003A75F6">
        <w:rPr>
          <w:rFonts w:ascii="Arial" w:hAnsi="Arial" w:cs="Arial"/>
          <w:sz w:val="22"/>
          <w:szCs w:val="22"/>
        </w:rPr>
        <w:t>. We employed a Go/</w:t>
      </w:r>
      <w:proofErr w:type="spellStart"/>
      <w:r w:rsidRPr="003A75F6">
        <w:rPr>
          <w:rFonts w:ascii="Arial" w:hAnsi="Arial" w:cs="Arial"/>
          <w:sz w:val="22"/>
          <w:szCs w:val="22"/>
        </w:rPr>
        <w:t>NoGo</w:t>
      </w:r>
      <w:proofErr w:type="spellEnd"/>
      <w:r w:rsidRPr="003A75F6">
        <w:rPr>
          <w:rFonts w:ascii="Arial" w:hAnsi="Arial" w:cs="Arial"/>
          <w:sz w:val="22"/>
          <w:szCs w:val="22"/>
        </w:rPr>
        <w:t xml:space="preserve"> task to measure </w:t>
      </w:r>
      <w:proofErr w:type="spellStart"/>
      <w:r w:rsidRPr="003A75F6">
        <w:rPr>
          <w:rFonts w:ascii="Arial" w:hAnsi="Arial" w:cs="Arial"/>
          <w:sz w:val="22"/>
          <w:szCs w:val="22"/>
        </w:rPr>
        <w:t>mouses’</w:t>
      </w:r>
      <w:proofErr w:type="spellEnd"/>
      <w:r w:rsidRPr="003A75F6">
        <w:rPr>
          <w:rFonts w:ascii="Arial" w:hAnsi="Arial" w:cs="Arial"/>
          <w:sz w:val="22"/>
          <w:szCs w:val="22"/>
        </w:rPr>
        <w:t xml:space="preserve"> perceptual ability to detect targets in noise. In this task, each trial consisted of a noise background with a contrast shift, along with the presence or absence of a target after the change in contrast. Mice were trained to lick when they detect a target (hit), or to withhold licking in the absence of a target (correct reject). This behavior was reinforced by providing a 4-5uL water reward when the mouse performed a hit, and by initiating a 7</w:t>
      </w:r>
      <w:r w:rsidR="002373E5">
        <w:rPr>
          <w:rFonts w:ascii="Arial" w:hAnsi="Arial" w:cs="Arial"/>
          <w:sz w:val="22"/>
          <w:szCs w:val="22"/>
        </w:rPr>
        <w:t>-10</w:t>
      </w:r>
      <w:r w:rsidRPr="003A75F6">
        <w:rPr>
          <w:rFonts w:ascii="Arial" w:hAnsi="Arial" w:cs="Arial"/>
          <w:sz w:val="22"/>
          <w:szCs w:val="22"/>
        </w:rPr>
        <w:t>s timeout when the mouse licked in the absence of a target (false alarm). Any licks detected during the timeout period resulted in the timeout timer being reset.</w:t>
      </w:r>
      <w:r w:rsidR="00E53D12">
        <w:rPr>
          <w:rFonts w:ascii="Arial" w:hAnsi="Arial" w:cs="Arial"/>
          <w:sz w:val="22"/>
          <w:szCs w:val="22"/>
        </w:rPr>
        <w:t xml:space="preserve"> In a subset of mice, we introduced an additional trial abort period coincident with the first part of the contrast background, before the contrast switch. Any licks detected in this abort period resulted in the trial being reset after a 7-10s timeout, until the mouse withheld from licking during this period.</w:t>
      </w:r>
      <w:r w:rsidRPr="003A75F6">
        <w:rPr>
          <w:rFonts w:ascii="Arial" w:hAnsi="Arial" w:cs="Arial"/>
          <w:sz w:val="22"/>
          <w:szCs w:val="22"/>
        </w:rPr>
        <w:t xml:space="preserve"> In this task, misses and correct rejects were not rewarded or punished. Trials were separated by a minimum 1.5s inter-trial-interval (ITI). To discourage spontaneous licking, licks were monitored during this period, and if any licks occur</w:t>
      </w:r>
      <w:r w:rsidR="002373E5">
        <w:rPr>
          <w:rFonts w:ascii="Arial" w:hAnsi="Arial" w:cs="Arial"/>
          <w:sz w:val="22"/>
          <w:szCs w:val="22"/>
        </w:rPr>
        <w:t>r</w:t>
      </w:r>
      <w:r w:rsidRPr="003A75F6">
        <w:rPr>
          <w:rFonts w:ascii="Arial" w:hAnsi="Arial" w:cs="Arial"/>
          <w:sz w:val="22"/>
          <w:szCs w:val="22"/>
        </w:rPr>
        <w:t>ed the ITI timer would be reset.</w:t>
      </w:r>
      <w:r w:rsidR="002373E5">
        <w:rPr>
          <w:rFonts w:ascii="Arial" w:hAnsi="Arial" w:cs="Arial"/>
          <w:sz w:val="22"/>
          <w:szCs w:val="22"/>
        </w:rPr>
        <w:t xml:space="preserve"> </w:t>
      </w:r>
    </w:p>
    <w:p w14:paraId="35EFBAEC" w14:textId="77777777" w:rsidR="008949ED" w:rsidRPr="003A75F6" w:rsidRDefault="008949ED" w:rsidP="000A7884">
      <w:pPr>
        <w:ind w:firstLine="360"/>
        <w:jc w:val="both"/>
        <w:rPr>
          <w:rFonts w:ascii="Arial" w:hAnsi="Arial" w:cs="Arial"/>
          <w:sz w:val="22"/>
          <w:szCs w:val="22"/>
        </w:rPr>
      </w:pPr>
      <w:r w:rsidRPr="003A75F6">
        <w:rPr>
          <w:rFonts w:ascii="Arial" w:hAnsi="Arial" w:cs="Arial"/>
          <w:sz w:val="22"/>
          <w:szCs w:val="22"/>
        </w:rPr>
        <w:t>Several of our behavioral tasks varied the timing of the target relative to the contrast shift, which required a method for estimating hit rates and false alarm rates at different times during each trial, and to reward and punish the animal during these times in an unbiased manner. To approach this issue, we considered licks as responses only during a 1 s response window after a target presentation in the trial (</w:t>
      </w:r>
      <w:proofErr w:type="spellStart"/>
      <w:r w:rsidRPr="003A75F6">
        <w:rPr>
          <w:rFonts w:ascii="Arial" w:hAnsi="Arial" w:cs="Arial"/>
          <w:sz w:val="22"/>
          <w:szCs w:val="22"/>
        </w:rPr>
        <w:t>eg.</w:t>
      </w:r>
      <w:proofErr w:type="spellEnd"/>
      <w:r w:rsidRPr="003A75F6">
        <w:rPr>
          <w:rFonts w:ascii="Arial" w:hAnsi="Arial" w:cs="Arial"/>
          <w:sz w:val="22"/>
          <w:szCs w:val="22"/>
        </w:rPr>
        <w:t xml:space="preserve"> if a target was presented 500 </w:t>
      </w:r>
      <w:proofErr w:type="spellStart"/>
      <w:r w:rsidRPr="003A75F6">
        <w:rPr>
          <w:rFonts w:ascii="Arial" w:hAnsi="Arial" w:cs="Arial"/>
          <w:sz w:val="22"/>
          <w:szCs w:val="22"/>
        </w:rPr>
        <w:t>ms</w:t>
      </w:r>
      <w:proofErr w:type="spellEnd"/>
      <w:r w:rsidRPr="003A75F6">
        <w:rPr>
          <w:rFonts w:ascii="Arial" w:hAnsi="Arial" w:cs="Arial"/>
          <w:sz w:val="22"/>
          <w:szCs w:val="22"/>
        </w:rPr>
        <w:t xml:space="preserve"> post-contrast-switch, the response window persisted from 500 to 1500 </w:t>
      </w:r>
      <w:proofErr w:type="spellStart"/>
      <w:r w:rsidRPr="003A75F6">
        <w:rPr>
          <w:rFonts w:ascii="Arial" w:hAnsi="Arial" w:cs="Arial"/>
          <w:sz w:val="22"/>
          <w:szCs w:val="22"/>
        </w:rPr>
        <w:t>ms</w:t>
      </w:r>
      <w:proofErr w:type="spellEnd"/>
      <w:r w:rsidRPr="003A75F6">
        <w:rPr>
          <w:rFonts w:ascii="Arial" w:hAnsi="Arial" w:cs="Arial"/>
          <w:sz w:val="22"/>
          <w:szCs w:val="22"/>
        </w:rPr>
        <w:t xml:space="preserve"> post-contrast-switch). To apply this method to noise-only trials, in which no targets were presented, we considered noise trials as target trials </w:t>
      </w:r>
      <w:r w:rsidRPr="003A75F6">
        <w:rPr>
          <w:rFonts w:ascii="Arial" w:hAnsi="Arial" w:cs="Arial"/>
          <w:sz w:val="22"/>
          <w:szCs w:val="22"/>
        </w:rPr>
        <w:lastRenderedPageBreak/>
        <w:t xml:space="preserve">containing infinitely small target amplitudes. For each noise trial, we assigned a response window with equiprobable delay matched to the target conditions, and considered only licks within those “target” response windows. Thus, over the course of a session, we randomly sampled lick probabilities in noise trials during the same temporal windows as those licks considered during target trials. Using this scheme, we treated target and noise trials identically, and estimated hit rates and false alarm rates over time in an unbiased manner. </w:t>
      </w:r>
    </w:p>
    <w:p w14:paraId="1ADEDD37" w14:textId="07C357E0" w:rsidR="00350418" w:rsidRDefault="008949ED" w:rsidP="00350418">
      <w:pPr>
        <w:ind w:firstLine="360"/>
        <w:jc w:val="both"/>
        <w:rPr>
          <w:rFonts w:ascii="Arial" w:hAnsi="Arial" w:cs="Arial"/>
          <w:sz w:val="22"/>
          <w:szCs w:val="22"/>
        </w:rPr>
      </w:pPr>
      <w:r w:rsidRPr="003A75F6">
        <w:rPr>
          <w:rFonts w:ascii="Arial" w:hAnsi="Arial" w:cs="Arial"/>
          <w:sz w:val="22"/>
          <w:szCs w:val="22"/>
        </w:rPr>
        <w:t>Each mouse performed three stages in the behavioral task: training, psychometric testing, and offset testing. During the training task, trials consisted of two types, noise trials or target trials presented with equal probability. To facilitate learning, we selected target SNRs at the highest end of the range described previously: in low contrast training sessions, targets were 16 dB SNR, and in high contrast training sessions, targets were 20 dB SNR. To prevent response bias as a function of target timing, we randomly varied the target delay between 250, 500, 750 and 1000ms after the contrast change in each trial. During the psychometric testing task, there</w:t>
      </w:r>
      <w:ins w:id="1087" w:author="Microsoft Office User" w:date="2021-05-17T16:33:00Z">
        <w:r w:rsidR="005804E2">
          <w:rPr>
            <w:rFonts w:ascii="Arial" w:hAnsi="Arial" w:cs="Arial"/>
            <w:sz w:val="22"/>
            <w:szCs w:val="22"/>
          </w:rPr>
          <w:t xml:space="preserve"> were</w:t>
        </w:r>
      </w:ins>
      <w:r w:rsidRPr="003A75F6">
        <w:rPr>
          <w:rFonts w:ascii="Arial" w:hAnsi="Arial" w:cs="Arial"/>
          <w:sz w:val="22"/>
          <w:szCs w:val="22"/>
        </w:rPr>
        <w:t xml:space="preserve"> 7 trial types consisting of noise trials and target trials spanning six different SNRs </w:t>
      </w:r>
      <w:r w:rsidR="00E53D12">
        <w:rPr>
          <w:rFonts w:ascii="Arial" w:hAnsi="Arial" w:cs="Arial"/>
          <w:sz w:val="22"/>
          <w:szCs w:val="22"/>
        </w:rPr>
        <w:t xml:space="preserve">(*** </w:t>
      </w:r>
      <w:r w:rsidR="00E53D12" w:rsidRPr="00E53D12">
        <w:rPr>
          <w:rFonts w:ascii="Arial" w:hAnsi="Arial" w:cs="Arial"/>
          <w:sz w:val="22"/>
          <w:szCs w:val="22"/>
          <w:highlight w:val="yellow"/>
        </w:rPr>
        <w:t>TABLE</w:t>
      </w:r>
      <w:r w:rsidR="00E53D12">
        <w:rPr>
          <w:rFonts w:ascii="Arial" w:hAnsi="Arial" w:cs="Arial"/>
          <w:sz w:val="22"/>
          <w:szCs w:val="22"/>
        </w:rPr>
        <w:t>***</w:t>
      </w:r>
      <w:r w:rsidRPr="003A75F6">
        <w:rPr>
          <w:rFonts w:ascii="Arial" w:hAnsi="Arial" w:cs="Arial"/>
          <w:sz w:val="22"/>
          <w:szCs w:val="22"/>
        </w:rPr>
        <w:t xml:space="preserve">). Based on behavioral piloting, we presented high SNR trials with a greater probability, to prevent mice from giving up during the task. In low and high contrast psychometric sessions, the probability of a noise trial was 0.4, the probability of the four lowest target SNRs was 0.05 each, and the probability of the two highest target SNRs was 0.2 each. As in training, target timing was varied randomly between 250, 500, 750 and 1000ms after the contrast change in each trial. After completing at least three sessions of the psychometric task, stimuli were generated for the offset testing task. This task consisted of 15 unique trial types: 3 target volumes (noise trials, threshold target trials, and high SNR target trials), and 5 target delays relative to the contrast change (25, 75, 225, 475, 975 </w:t>
      </w:r>
      <w:proofErr w:type="spellStart"/>
      <w:r w:rsidRPr="003A75F6">
        <w:rPr>
          <w:rFonts w:ascii="Arial" w:hAnsi="Arial" w:cs="Arial"/>
          <w:sz w:val="22"/>
          <w:szCs w:val="22"/>
        </w:rPr>
        <w:t>ms</w:t>
      </w:r>
      <w:proofErr w:type="spellEnd"/>
      <w:r w:rsidRPr="003A75F6">
        <w:rPr>
          <w:rFonts w:ascii="Arial" w:hAnsi="Arial" w:cs="Arial"/>
          <w:sz w:val="22"/>
          <w:szCs w:val="22"/>
        </w:rPr>
        <w:t xml:space="preserve"> delay). Threshold target amplitudes were determined individually for each mouse by estimating target detection thresholds in each contrast condition during psychometric testing sessions, and varied between ~2-12 in low contrast and ~8-16 dB SNR in high contrast. Based on behavioral piloting, noise trials, threshold target trials, and high SNR target trials were presented with probabilities of 0.4, 0.2, and 0.4, respectively. Target delay on each trial was selected with equal probability. In all behavioral stages, trial order was </w:t>
      </w:r>
      <w:proofErr w:type="spellStart"/>
      <w:r w:rsidRPr="003A75F6">
        <w:rPr>
          <w:rFonts w:ascii="Arial" w:hAnsi="Arial" w:cs="Arial"/>
          <w:sz w:val="22"/>
          <w:szCs w:val="22"/>
        </w:rPr>
        <w:t>pseudorandomly</w:t>
      </w:r>
      <w:proofErr w:type="spellEnd"/>
      <w:r w:rsidRPr="003A75F6">
        <w:rPr>
          <w:rFonts w:ascii="Arial" w:hAnsi="Arial" w:cs="Arial"/>
          <w:sz w:val="22"/>
          <w:szCs w:val="22"/>
        </w:rPr>
        <w:t xml:space="preserve"> generated, such that there were no more than three target or noise trials in a row.</w:t>
      </w:r>
    </w:p>
    <w:p w14:paraId="0C2D5F85" w14:textId="798212FB" w:rsidR="008062EA" w:rsidRDefault="008062EA" w:rsidP="00350418">
      <w:pPr>
        <w:ind w:firstLine="360"/>
        <w:jc w:val="both"/>
        <w:rPr>
          <w:rFonts w:ascii="Arial" w:hAnsi="Arial" w:cs="Arial"/>
          <w:sz w:val="22"/>
          <w:szCs w:val="22"/>
        </w:rPr>
      </w:pPr>
    </w:p>
    <w:p w14:paraId="56CB5092" w14:textId="77777777" w:rsidR="008062EA" w:rsidRPr="004E703E" w:rsidRDefault="008062EA" w:rsidP="008062EA">
      <w:pPr>
        <w:jc w:val="both"/>
        <w:rPr>
          <w:rFonts w:ascii="Arial" w:hAnsi="Arial" w:cs="Arial"/>
          <w:b/>
          <w:bCs/>
          <w:i/>
          <w:iCs/>
          <w:sz w:val="22"/>
          <w:szCs w:val="22"/>
        </w:rPr>
      </w:pPr>
      <w:r w:rsidRPr="004E703E">
        <w:rPr>
          <w:rFonts w:ascii="Arial" w:hAnsi="Arial" w:cs="Arial"/>
          <w:b/>
          <w:bCs/>
          <w:i/>
          <w:iCs/>
          <w:sz w:val="22"/>
          <w:szCs w:val="22"/>
        </w:rPr>
        <w:t>Normative Model</w:t>
      </w:r>
    </w:p>
    <w:p w14:paraId="0E1F103D" w14:textId="77777777" w:rsidR="008062EA" w:rsidRPr="00350418" w:rsidRDefault="008062EA" w:rsidP="00350418">
      <w:pPr>
        <w:ind w:firstLine="360"/>
        <w:jc w:val="both"/>
        <w:rPr>
          <w:rFonts w:ascii="Arial" w:hAnsi="Arial" w:cs="Arial"/>
          <w:sz w:val="22"/>
          <w:szCs w:val="22"/>
        </w:rPr>
      </w:pPr>
    </w:p>
    <w:p w14:paraId="401C7569" w14:textId="77777777" w:rsidR="008949ED" w:rsidRPr="003A75F6" w:rsidRDefault="008949ED" w:rsidP="000A7884">
      <w:pPr>
        <w:ind w:firstLine="360"/>
        <w:jc w:val="both"/>
        <w:rPr>
          <w:rFonts w:ascii="Arial" w:hAnsi="Arial" w:cs="Arial"/>
          <w:sz w:val="22"/>
          <w:szCs w:val="22"/>
        </w:rPr>
      </w:pPr>
    </w:p>
    <w:p w14:paraId="1129EB1C" w14:textId="298B6AA0" w:rsidR="008062EA" w:rsidRDefault="008949ED" w:rsidP="000A7884">
      <w:pPr>
        <w:jc w:val="both"/>
        <w:rPr>
          <w:rFonts w:ascii="Arial" w:hAnsi="Arial" w:cs="Arial"/>
          <w:sz w:val="22"/>
          <w:szCs w:val="22"/>
        </w:rPr>
      </w:pPr>
      <w:r w:rsidRPr="00E53D12">
        <w:rPr>
          <w:rFonts w:ascii="Arial" w:hAnsi="Arial" w:cs="Arial"/>
          <w:i/>
          <w:iCs/>
          <w:sz w:val="22"/>
          <w:szCs w:val="22"/>
        </w:rPr>
        <w:t>Electrophysiological Recordings</w:t>
      </w:r>
      <w:r w:rsidRPr="003A75F6">
        <w:rPr>
          <w:rFonts w:ascii="Arial" w:hAnsi="Arial" w:cs="Arial"/>
          <w:sz w:val="22"/>
          <w:szCs w:val="22"/>
        </w:rPr>
        <w:t>. Neural signals were acquired from awake, behaving mice as they performed the psychometric and offset testing tasks described previously. Chronically implanted, 16</w:t>
      </w:r>
      <w:r w:rsidR="00E53D12">
        <w:rPr>
          <w:rFonts w:ascii="Arial" w:hAnsi="Arial" w:cs="Arial"/>
          <w:sz w:val="22"/>
          <w:szCs w:val="22"/>
        </w:rPr>
        <w:t>-, 32-, or 64-</w:t>
      </w:r>
      <w:r w:rsidRPr="003A75F6">
        <w:rPr>
          <w:rFonts w:ascii="Arial" w:hAnsi="Arial" w:cs="Arial"/>
          <w:sz w:val="22"/>
          <w:szCs w:val="22"/>
        </w:rPr>
        <w:t xml:space="preserve">channel </w:t>
      </w:r>
      <w:proofErr w:type="spellStart"/>
      <w:r w:rsidRPr="003A75F6">
        <w:rPr>
          <w:rFonts w:ascii="Arial" w:hAnsi="Arial" w:cs="Arial"/>
          <w:sz w:val="22"/>
          <w:szCs w:val="22"/>
        </w:rPr>
        <w:t>microdrives</w:t>
      </w:r>
      <w:proofErr w:type="spellEnd"/>
      <w:r w:rsidR="00950B58">
        <w:rPr>
          <w:rFonts w:ascii="Arial" w:hAnsi="Arial" w:cs="Arial"/>
          <w:sz w:val="22"/>
          <w:szCs w:val="22"/>
        </w:rPr>
        <w:fldChar w:fldCharType="begin" w:fldLock="1"/>
      </w:r>
      <w:r w:rsidR="000915B5">
        <w:rPr>
          <w:rFonts w:ascii="Arial" w:hAnsi="Arial" w:cs="Arial"/>
          <w:sz w:val="22"/>
          <w:szCs w:val="22"/>
        </w:rPr>
        <w:instrText xml:space="preserve">ADDIN CSL_CITATION {"citationItems":[{"id":"ITEM-1","itemData":{"DOI":"10.3389/fnsys.2013.00008","ISSN":"16625137","abstract":"Electrophysiological recording from ensembles of neurons in behaving mice are a central tool in the study of neural circuits. Despite the widespread use of chronic electrophysiology, the precise positioning of recording electrodes required for high-quality recordings remains a challenge, especially in behaving mice. The complexity of available drive mechanisms, combined with restrictions on implant weight tolerated by mice, limits current methods to recordings from no more than 4-8 electrodes in a single target area. We developed a highly miniaturized yet simple drive design that can be used to independently position 16 electrodes with up to 64 channels in a package that weighs approximately 2g. This advance over current designs is achieved by a novel spring-based drive mechanism that reduces implant weight and complexity. The device is easy to build and accommodates arbitrary spatial arrangements of electrodes. Multiple optical fibers can be integrated into the recording array and independently manipulated in depth. Thus, our novel design enables precise optogenetic control and highly parallel chronic recordings of identified single neurons throughout neural circuits in mice. © 2013 Voigts, Siegle, Pritchett and Moore.","author":[{"dropping-particle":"","family":"Voigts","given":"Jakob","non-dropping-particle":"","parse-names":false,"suffix":""},{"dropping-particle":"","family":"Siegle","given":"Josh","non-dropping-particle":"","parse-names":false,"suffix":""},{"dropping-particle":"","family":"Pritchett","given":"Dominique L.","non-dropping-particle":"","parse-names":false,"suffix":""},{"dropping-particle":"","family":"Moore","given":"Christopher I.","non-dropping-particle":"","parse-names":false,"suffix":""}],"container-title":"Frontiers in Systems Neuroscience","id":"ITEM-1","issue":"MARCH 2013","issued":{"date-parts":[["2013","3","25"]]},"page":"8","publisher":"Frontiers","title":"The flexDrive: An ultra-light implant for optical control and highly parallel chronic recording of neuronal ensembles in freely moving mice","type":"article-journal","volume":"7"},"uris":["http://www.mendeley.com/documents/?uuid=f2755d1d-ecc0-3d0f-a18b-5a1f6d4804e5"]},{"id":"ITEM-2","itemData":{"DOI":"10.1088/1741-2552/ab77f9","ISSN":"17412552","PMID":"32074511","abstract":"Tetrode arrays are a standard method for neuronal recordings in behaving animals, especially for chronic recordings of many neurons in freely-moving animals. Objective. We sought to simplify tetrode drive designs with the aim of enabling building and implanting a 16-tetrode drive in a single day. Approach. Our design makes use of recently developed technologies to reduce the complexity of the drive while maintaining a low weight. Main results. The design presents an improvement over existing implants in terms of robustness, weight, and ease of use. We describe two variants: a 16 tetrode implant weighing </w:instrText>
      </w:r>
      <w:r w:rsidR="000915B5">
        <w:rPr>
          <w:rFonts w:ascii="Cambria Math" w:hAnsi="Cambria Math" w:cs="Cambria Math"/>
          <w:sz w:val="22"/>
          <w:szCs w:val="22"/>
        </w:rPr>
        <w:instrText>∼</w:instrText>
      </w:r>
      <w:r w:rsidR="000915B5">
        <w:rPr>
          <w:rFonts w:ascii="Arial" w:hAnsi="Arial" w:cs="Arial"/>
          <w:sz w:val="22"/>
          <w:szCs w:val="22"/>
        </w:rPr>
        <w:instrText xml:space="preserve">2 g for mice, bats, tree shrews and similar animals, and a 64 tetrode implant weighing </w:instrText>
      </w:r>
      <w:r w:rsidR="000915B5">
        <w:rPr>
          <w:rFonts w:ascii="Cambria Math" w:hAnsi="Cambria Math" w:cs="Cambria Math"/>
          <w:sz w:val="22"/>
          <w:szCs w:val="22"/>
        </w:rPr>
        <w:instrText>∼</w:instrText>
      </w:r>
      <w:r w:rsidR="000915B5">
        <w:rPr>
          <w:rFonts w:ascii="Arial" w:hAnsi="Arial" w:cs="Arial"/>
          <w:sz w:val="22"/>
          <w:szCs w:val="22"/>
        </w:rPr>
        <w:instrText>16 g for rats and similar animals. These designs were co-developed and optimized alongside a new class of drive-mounted feature-rich amplifier boards with ultra-thin radio-frequency tethers, as described in an upcoming paper (Newman, Zhang et al in prep). Significance. This design significantly improves the data yield of chronic electrophysiology experiments.","author":[{"dropping-particle":"","family":"Voigts","given":"Jakob","non-dropping-particle":"","parse-names":false,"suffix":""},{"dropping-particle":"","family":"Voigts","given":"Jakob","non-dropping-particle":"","parse-names":false,"suffix":""},{"dropping-particle":"","family":"Newman","given":"Jonathan P.","non-dropping-particle":"","parse-names":false,"suffix":""},{"dropping-particle":"","family":"Newman","given":"Jonathan P.","non-dropping-particle":"","parse-names":false,"suffix":""},{"dropping-particle":"","family":"Wilson","given":"Matthew A.","non-dropping-particle":"","parse-names":false,"suffix":""},{"dropping-particle":"","family":"Wilson","given":"Matthew A.","non-dropping-particle":"","parse-names":false,"suffix":""},{"dropping-particle":"","family":"Harnett","given":"Mark T.","non-dropping-particle":"","parse-names":false,"suffix":""},{"dropping-particle":"","family":"Harnett","given":"Mark T.","non-dropping-particle":"","parse-names":false,"suffix":""}],"container-title":"Journal of Neural Engineering","id":"ITEM-2","issue":"2","issued":{"date-parts":[["2020","4","1"]]},"page":"26044","publisher":"Institute of Physics Publishing","title":"An easy-to-assemble, robust, and lightweight drive implant for chronic tetrode recordings in freely moving animals","type":"article-journal","volume":"17"},"uris":["http://www.mendeley.com/documents/?uuid=675d090a-2ced-376a-87d2-87301656b1b1"]}],"mendeley":{"formattedCitation":"[85,86]","plainTextFormattedCitation":"[85,86]","previouslyFormattedCitation":"[85,86]"},"properties":{"noteIndex":0},"schema":"https://github.com/citation-style-language/schema/raw/master/csl-citation.json"}</w:instrText>
      </w:r>
      <w:r w:rsidR="00950B58">
        <w:rPr>
          <w:rFonts w:ascii="Arial" w:hAnsi="Arial" w:cs="Arial"/>
          <w:sz w:val="22"/>
          <w:szCs w:val="22"/>
        </w:rPr>
        <w:fldChar w:fldCharType="separate"/>
      </w:r>
      <w:r w:rsidR="000915B5" w:rsidRPr="000915B5">
        <w:rPr>
          <w:rFonts w:ascii="Arial" w:hAnsi="Arial" w:cs="Arial"/>
          <w:noProof/>
          <w:sz w:val="22"/>
          <w:szCs w:val="22"/>
        </w:rPr>
        <w:t>[85,86]</w:t>
      </w:r>
      <w:r w:rsidR="00950B58">
        <w:rPr>
          <w:rFonts w:ascii="Arial" w:hAnsi="Arial" w:cs="Arial"/>
          <w:sz w:val="22"/>
          <w:szCs w:val="22"/>
        </w:rPr>
        <w:fldChar w:fldCharType="end"/>
      </w:r>
      <w:r w:rsidRPr="003A75F6">
        <w:rPr>
          <w:rFonts w:ascii="Arial" w:hAnsi="Arial" w:cs="Arial"/>
          <w:sz w:val="22"/>
          <w:szCs w:val="22"/>
        </w:rPr>
        <w:t xml:space="preserve"> were connected to </w:t>
      </w:r>
      <w:r w:rsidR="00E53D12">
        <w:rPr>
          <w:rFonts w:ascii="Arial" w:hAnsi="Arial" w:cs="Arial"/>
          <w:sz w:val="22"/>
          <w:szCs w:val="22"/>
        </w:rPr>
        <w:t>one or two</w:t>
      </w:r>
      <w:r w:rsidRPr="003A75F6">
        <w:rPr>
          <w:rFonts w:ascii="Arial" w:hAnsi="Arial" w:cs="Arial"/>
          <w:sz w:val="22"/>
          <w:szCs w:val="22"/>
        </w:rPr>
        <w:t xml:space="preserve"> 32 channel </w:t>
      </w:r>
      <w:proofErr w:type="spellStart"/>
      <w:r w:rsidRPr="003A75F6">
        <w:rPr>
          <w:rFonts w:ascii="Arial" w:hAnsi="Arial" w:cs="Arial"/>
          <w:sz w:val="22"/>
          <w:szCs w:val="22"/>
        </w:rPr>
        <w:t>Intan</w:t>
      </w:r>
      <w:proofErr w:type="spellEnd"/>
      <w:r w:rsidRPr="003A75F6">
        <w:rPr>
          <w:rFonts w:ascii="Arial" w:hAnsi="Arial" w:cs="Arial"/>
          <w:sz w:val="22"/>
          <w:szCs w:val="22"/>
        </w:rPr>
        <w:t xml:space="preserve"> amplifier </w:t>
      </w:r>
      <w:proofErr w:type="spellStart"/>
      <w:r w:rsidRPr="003A75F6">
        <w:rPr>
          <w:rFonts w:ascii="Arial" w:hAnsi="Arial" w:cs="Arial"/>
          <w:sz w:val="22"/>
          <w:szCs w:val="22"/>
        </w:rPr>
        <w:t>headstage</w:t>
      </w:r>
      <w:r w:rsidR="00E53D12">
        <w:rPr>
          <w:rFonts w:ascii="Arial" w:hAnsi="Arial" w:cs="Arial"/>
          <w:sz w:val="22"/>
          <w:szCs w:val="22"/>
        </w:rPr>
        <w:t>s</w:t>
      </w:r>
      <w:proofErr w:type="spellEnd"/>
      <w:r w:rsidRPr="003A75F6">
        <w:rPr>
          <w:rFonts w:ascii="Arial" w:hAnsi="Arial" w:cs="Arial"/>
          <w:sz w:val="22"/>
          <w:szCs w:val="22"/>
        </w:rPr>
        <w:t xml:space="preserve">. Amplified signals were recorded at 30 kHz using an </w:t>
      </w:r>
      <w:proofErr w:type="spellStart"/>
      <w:r w:rsidRPr="003A75F6">
        <w:rPr>
          <w:rFonts w:ascii="Arial" w:hAnsi="Arial" w:cs="Arial"/>
          <w:sz w:val="22"/>
          <w:szCs w:val="22"/>
        </w:rPr>
        <w:t>openEphys</w:t>
      </w:r>
      <w:proofErr w:type="spellEnd"/>
      <w:r w:rsidRPr="003A75F6">
        <w:rPr>
          <w:rFonts w:ascii="Arial" w:hAnsi="Arial" w:cs="Arial"/>
          <w:sz w:val="22"/>
          <w:szCs w:val="22"/>
        </w:rPr>
        <w:t xml:space="preserve"> acquisition board via an SPI cable, where the signals were digitized. Prior to spike analysis, broadband signals were filtered between </w:t>
      </w:r>
      <w:r w:rsidR="00950B58">
        <w:rPr>
          <w:rFonts w:ascii="Arial" w:hAnsi="Arial" w:cs="Arial"/>
          <w:sz w:val="22"/>
          <w:szCs w:val="22"/>
        </w:rPr>
        <w:t>500</w:t>
      </w:r>
      <w:r w:rsidRPr="003A75F6">
        <w:rPr>
          <w:rFonts w:ascii="Arial" w:hAnsi="Arial" w:cs="Arial"/>
          <w:sz w:val="22"/>
          <w:szCs w:val="22"/>
        </w:rPr>
        <w:t xml:space="preserve"> and 6000 Hz, offset corrected, and re-referenced to the median across all active channels. The preprocessed data was then sorted using </w:t>
      </w:r>
      <w:proofErr w:type="spellStart"/>
      <w:r w:rsidRPr="003A75F6">
        <w:rPr>
          <w:rFonts w:ascii="Arial" w:hAnsi="Arial" w:cs="Arial"/>
          <w:sz w:val="22"/>
          <w:szCs w:val="22"/>
        </w:rPr>
        <w:t>KiloSort</w:t>
      </w:r>
      <w:proofErr w:type="spellEnd"/>
      <w:r w:rsidR="00950B58">
        <w:rPr>
          <w:rFonts w:ascii="Arial" w:hAnsi="Arial" w:cs="Arial"/>
          <w:sz w:val="22"/>
          <w:szCs w:val="22"/>
        </w:rPr>
        <w:fldChar w:fldCharType="begin" w:fldLock="1"/>
      </w:r>
      <w:r w:rsidR="000915B5">
        <w:rPr>
          <w:rFonts w:ascii="Arial" w:hAnsi="Arial" w:cs="Arial"/>
          <w:sz w:val="22"/>
          <w:szCs w:val="22"/>
        </w:rPr>
        <w:instrText>ADDIN CSL_CITATION {"citationItems":[{"id":"ITEM-1","itemData":{"abstract":"New silicon technology is enabling large-scale electrophysiological recordings in vivo from hundreds to thousands of channels. Interpreting these recordings requires scalable and accurate automated methods for spike sorting, which should minimize the time required for manual curation of the results. Here we introduce KiloSort, a new integrated spike sorting framework that uses template matching both during spike detection and during spike clustering. KiloSort models the electrical voltage as a sum of template waveforms triggered on the spike times, which allows overlapping spikes to be identified and resolved. Unlike previous algorithms that compress the data with PCA, KiloSort operates on the raw data which allows it to construct a more accurate model of the waveforms. Processing times are faster than in previous algorithms thanks to batch-based optimization on GPUs. We compare KiloSort to an established algorithm and show favorable performance, at much reduced processing times. A novel post-clustering merging step based on the continuity of the templates further reduced substantially the number of manual operations required on this data, for the neurons with near-zero error rates, paving the way for fully automated spike sorting of multichannel electrode recordings.","author":[{"dropping-particle":"","family":"Pachitariu","given":"Marius","non-dropping-particle":"","parse-names":false,"suffix":""},{"dropping-particle":"","family":"Steinmetz","given":"Nick","non-dropping-particle":"","parse-names":false,"suffix":""},{"dropping-particle":"","family":"Kadir","given":"Shabnam","non-dropping-particle":"","parse-names":false,"suffix":""},{"dropping-particle":"","family":"Carandini","given":"Matteo","non-dropping-particle":"","parse-names":false,"suffix":""},{"dropping-particle":"","family":"Harris","given":"Kenneth","non-dropping-particle":"","parse-names":false,"suffix":""}],"id":"ITEM-1","issued":{"date-parts":[["0"]]},"title":"Fast and accurate spike sorting of high-channel count probes with KiloSort","type":"report"},"uris":["http://www.mendeley.com/documents/?uuid=fd3ba9f0-63ce-3969-911b-15418e50d395"]}],"mendeley":{"formattedCitation":"[87]","plainTextFormattedCitation":"[87]","previouslyFormattedCitation":"[87]"},"properties":{"noteIndex":0},"schema":"https://github.com/citation-style-language/schema/raw/master/csl-citation.json"}</w:instrText>
      </w:r>
      <w:r w:rsidR="00950B58">
        <w:rPr>
          <w:rFonts w:ascii="Arial" w:hAnsi="Arial" w:cs="Arial"/>
          <w:sz w:val="22"/>
          <w:szCs w:val="22"/>
        </w:rPr>
        <w:fldChar w:fldCharType="separate"/>
      </w:r>
      <w:r w:rsidR="000915B5" w:rsidRPr="000915B5">
        <w:rPr>
          <w:rFonts w:ascii="Arial" w:hAnsi="Arial" w:cs="Arial"/>
          <w:noProof/>
          <w:sz w:val="22"/>
          <w:szCs w:val="22"/>
        </w:rPr>
        <w:t>[87]</w:t>
      </w:r>
      <w:r w:rsidR="00950B58">
        <w:rPr>
          <w:rFonts w:ascii="Arial" w:hAnsi="Arial" w:cs="Arial"/>
          <w:sz w:val="22"/>
          <w:szCs w:val="22"/>
        </w:rPr>
        <w:fldChar w:fldCharType="end"/>
      </w:r>
      <w:r w:rsidR="002420F7">
        <w:rPr>
          <w:rFonts w:ascii="Arial" w:hAnsi="Arial" w:cs="Arial"/>
          <w:sz w:val="22"/>
          <w:szCs w:val="22"/>
        </w:rPr>
        <w:t xml:space="preserve"> </w:t>
      </w:r>
      <w:r w:rsidR="00E53D12">
        <w:rPr>
          <w:rFonts w:ascii="Arial" w:hAnsi="Arial" w:cs="Arial"/>
          <w:sz w:val="22"/>
          <w:szCs w:val="22"/>
        </w:rPr>
        <w:t>or KiloSort2</w:t>
      </w:r>
      <w:r w:rsidRPr="003A75F6">
        <w:rPr>
          <w:rFonts w:ascii="Arial" w:hAnsi="Arial" w:cs="Arial"/>
          <w:sz w:val="22"/>
          <w:szCs w:val="22"/>
        </w:rPr>
        <w:t xml:space="preserve"> and the resulting clustering was manually corrected in phy</w:t>
      </w:r>
      <w:r w:rsidR="002420F7">
        <w:rPr>
          <w:rFonts w:ascii="Arial" w:hAnsi="Arial" w:cs="Arial"/>
          <w:sz w:val="22"/>
          <w:szCs w:val="22"/>
        </w:rPr>
        <w:t>2</w:t>
      </w:r>
      <w:r w:rsidRPr="003A75F6">
        <w:rPr>
          <w:rFonts w:ascii="Arial" w:hAnsi="Arial" w:cs="Arial"/>
          <w:sz w:val="22"/>
          <w:szCs w:val="22"/>
        </w:rPr>
        <w:t xml:space="preserve"> </w:t>
      </w:r>
      <w:r w:rsidR="00E53D12">
        <w:rPr>
          <w:rFonts w:ascii="Arial" w:hAnsi="Arial" w:cs="Arial"/>
          <w:sz w:val="22"/>
          <w:szCs w:val="22"/>
        </w:rPr>
        <w:t>according to community-developed guidelines</w:t>
      </w:r>
      <w:r w:rsidRPr="003A75F6">
        <w:rPr>
          <w:rFonts w:ascii="Arial" w:hAnsi="Arial" w:cs="Arial"/>
          <w:sz w:val="22"/>
          <w:szCs w:val="22"/>
        </w:rPr>
        <w:t>. The resulting units were labelled as single units if they exhibited a clear refractory period and did not need to be split. Splitting assessments were made through manual examination</w:t>
      </w:r>
      <w:r w:rsidR="00350418">
        <w:rPr>
          <w:rFonts w:ascii="Arial" w:hAnsi="Arial" w:cs="Arial"/>
          <w:sz w:val="22"/>
          <w:szCs w:val="22"/>
        </w:rPr>
        <w:t xml:space="preserve"> of</w:t>
      </w:r>
      <w:r w:rsidRPr="003A75F6">
        <w:rPr>
          <w:rFonts w:ascii="Arial" w:hAnsi="Arial" w:cs="Arial"/>
          <w:sz w:val="22"/>
          <w:szCs w:val="22"/>
        </w:rPr>
        <w:t xml:space="preserve"> principle component features for the two best channels of a cluster. If two noticeable clusters in feature space were evident in a unit, the unit was either manually split, or classified as a multiunit.</w:t>
      </w:r>
    </w:p>
    <w:p w14:paraId="6AE8DBB4" w14:textId="0155E2C3" w:rsidR="00350418" w:rsidRDefault="00350418" w:rsidP="000A7884">
      <w:pPr>
        <w:jc w:val="both"/>
        <w:rPr>
          <w:rFonts w:ascii="Arial" w:hAnsi="Arial" w:cs="Arial"/>
          <w:sz w:val="22"/>
          <w:szCs w:val="22"/>
        </w:rPr>
      </w:pPr>
    </w:p>
    <w:p w14:paraId="4F08B87B" w14:textId="46C08C57" w:rsidR="00350418" w:rsidRDefault="00350418" w:rsidP="00350418">
      <w:pPr>
        <w:jc w:val="both"/>
        <w:rPr>
          <w:rFonts w:ascii="Arial" w:hAnsi="Arial" w:cs="Arial"/>
          <w:sz w:val="22"/>
          <w:szCs w:val="22"/>
        </w:rPr>
      </w:pPr>
      <w:r>
        <w:rPr>
          <w:rFonts w:ascii="Arial" w:hAnsi="Arial" w:cs="Arial"/>
          <w:i/>
          <w:iCs/>
          <w:sz w:val="22"/>
          <w:szCs w:val="22"/>
        </w:rPr>
        <w:t>Behavioral</w:t>
      </w:r>
      <w:r w:rsidR="00995BCB">
        <w:rPr>
          <w:rFonts w:ascii="Arial" w:hAnsi="Arial" w:cs="Arial"/>
          <w:i/>
          <w:iCs/>
          <w:sz w:val="22"/>
          <w:szCs w:val="22"/>
        </w:rPr>
        <w:t xml:space="preserve"> and Neural</w:t>
      </w:r>
      <w:r>
        <w:rPr>
          <w:rFonts w:ascii="Arial" w:hAnsi="Arial" w:cs="Arial"/>
          <w:i/>
          <w:iCs/>
          <w:sz w:val="22"/>
          <w:szCs w:val="22"/>
        </w:rPr>
        <w:t xml:space="preserve"> </w:t>
      </w:r>
      <w:r w:rsidR="00995BCB">
        <w:rPr>
          <w:rFonts w:ascii="Arial" w:hAnsi="Arial" w:cs="Arial"/>
          <w:i/>
          <w:iCs/>
          <w:sz w:val="22"/>
          <w:szCs w:val="22"/>
        </w:rPr>
        <w:t xml:space="preserve">Detection </w:t>
      </w:r>
      <w:r>
        <w:rPr>
          <w:rFonts w:ascii="Arial" w:hAnsi="Arial" w:cs="Arial"/>
          <w:i/>
          <w:iCs/>
          <w:sz w:val="22"/>
          <w:szCs w:val="22"/>
        </w:rPr>
        <w:t xml:space="preserve">Performance. </w:t>
      </w:r>
      <w:r w:rsidR="00950B58">
        <w:rPr>
          <w:rFonts w:ascii="Arial" w:hAnsi="Arial" w:cs="Arial"/>
          <w:sz w:val="22"/>
          <w:szCs w:val="22"/>
        </w:rPr>
        <w:t xml:space="preserve">To calculate </w:t>
      </w:r>
      <w:r w:rsidR="00D24F86">
        <w:rPr>
          <w:rFonts w:ascii="Arial" w:hAnsi="Arial" w:cs="Arial"/>
          <w:sz w:val="22"/>
          <w:szCs w:val="22"/>
        </w:rPr>
        <w:t>performance in target-in-noise detection task we adopted commonly used signal detection theory methods</w:t>
      </w:r>
      <w:r w:rsidR="00D24F86">
        <w:rPr>
          <w:rFonts w:ascii="Arial" w:hAnsi="Arial" w:cs="Arial"/>
          <w:sz w:val="22"/>
          <w:szCs w:val="22"/>
        </w:rPr>
        <w:fldChar w:fldCharType="begin" w:fldLock="1"/>
      </w:r>
      <w:r w:rsidR="000915B5">
        <w:rPr>
          <w:rFonts w:ascii="Arial" w:hAnsi="Arial" w:cs="Arial"/>
          <w:sz w:val="22"/>
          <w:szCs w:val="22"/>
        </w:rPr>
        <w:instrText>ADDIN CSL_CITATION {"citationItems":[{"id":"ITEM-1","itemData":{"DOI":"10.3758/BF03207704","ISSN":"07433808","PMID":"10495845","abstract":"Signal detection theory (SDT) may be applied to any area of psychology in which two different types of stimuli must be discriminated. We describe several of these areas and the advantages that can be realized through the application of SDT. Three of the most popular tasks used to study discriminability are then discussed, together with the measures that SDT prescribes for quantifying performance in these tasks. Mathematical formulae for the measures are presented, as are methods for calculating the measures with lookup tables, computer software specifically developed for SDT applications, and general purpose computer software (including spreadsheets and statistical analysis software).","author":[{"dropping-particle":"","family":"Stanislaw","given":"Harold","non-dropping-particle":"","parse-names":false,"suffix":""},{"dropping-particle":"","family":"Todorov","given":"Natasha","non-dropping-particle":"","parse-names":false,"suffix":""}],"container-title":"Behavior Research Methods, Instruments, and Computers","id":"ITEM-1","issue":"1","issued":{"date-parts":[["1999"]]},"number-of-pages":"137-149","title":"Calculation of signal detection theory measures","type":"report","volume":"31"},"uris":["http://www.mendeley.com/documents/?uuid=3d7f6acf-8134-3db9-84b7-19bdf4a003f1"]},{"id":"ITEM-2","itemData":{"DOI":"10.1038/341052a0","ISSN":"00280836","PMID":"2770878","abstract":"THE relationship between neuronal activity and psychophysical judgement has long been of interest to students of sensory processing. Previous analyses of this problem have compared the performance of human or animal observers in detection or discrimination tasks with the signals carried by individual neurons, but have been hampered because neuronal and perceptual data were not obtained at the same time and under the same conditions1-4. We have now measured the performance of monkeys and of visual cortical neurons while the animals performed a psychophysical task well matched to the properties of the neurons under study. Here we report that the reliability and sensitivity of most neurons on this task equalled or exceeded that of the monkeys. We therefore suggest that under our conditions, psychophysical judgements could be based on the activity of a relatively small number of neurons. © 1989 Nature Publishing Group.","author":[{"dropping-particle":"","family":"Newsome","given":"William T.","non-dropping-particle":"","parse-names":false,"suffix":""},{"dropping-particle":"","family":"Britten","given":"Kenneth H.","non-dropping-particle":"","parse-names":false,"suffix":""},{"dropping-particle":"","family":"Movshon","given":"J. Anthony","non-dropping-particle":"","parse-names":false,"suffix":""}],"container-title":"Nature","id":"ITEM-2","issue":"6237","issued":{"date-parts":[["1989"]]},"page":"52-54","publisher":"Nature Publishing Group","title":"Neuronal correlates of a perceptual decision","type":"article-journal","volume":"341"},"uris":["http://www.mendeley.com/documents/?uuid=d55a5ef9-a32f-433b-ab2a-6dd8afa737f2"]}],"mendeley":{"formattedCitation":"[39,88]","plainTextFormattedCitation":"[39,88]","previouslyFormattedCitation":"[39,88]"},"properties":{"noteIndex":0},"schema":"https://github.com/citation-style-language/schema/raw/master/csl-citation.json"}</w:instrText>
      </w:r>
      <w:r w:rsidR="00D24F86">
        <w:rPr>
          <w:rFonts w:ascii="Arial" w:hAnsi="Arial" w:cs="Arial"/>
          <w:sz w:val="22"/>
          <w:szCs w:val="22"/>
        </w:rPr>
        <w:fldChar w:fldCharType="separate"/>
      </w:r>
      <w:r w:rsidR="000915B5" w:rsidRPr="000915B5">
        <w:rPr>
          <w:rFonts w:ascii="Arial" w:hAnsi="Arial" w:cs="Arial"/>
          <w:noProof/>
          <w:sz w:val="22"/>
          <w:szCs w:val="22"/>
        </w:rPr>
        <w:t>[39,88]</w:t>
      </w:r>
      <w:r w:rsidR="00D24F86">
        <w:rPr>
          <w:rFonts w:ascii="Arial" w:hAnsi="Arial" w:cs="Arial"/>
          <w:sz w:val="22"/>
          <w:szCs w:val="22"/>
        </w:rPr>
        <w:fldChar w:fldCharType="end"/>
      </w:r>
      <w:r w:rsidR="00D24F86">
        <w:rPr>
          <w:rFonts w:ascii="Arial" w:hAnsi="Arial" w:cs="Arial"/>
          <w:sz w:val="22"/>
          <w:szCs w:val="22"/>
        </w:rPr>
        <w:t xml:space="preserve"> to estimate the ability of an ideal observer to discriminate between two sensory distributions: in our case, a distribution for target trials and a distribution for noise trials. When analyzing behavior, we computed the percent correct performance of an ideal observer</w:t>
      </w:r>
      <w:r w:rsidR="00DA586F">
        <w:rPr>
          <w:rFonts w:ascii="Arial" w:hAnsi="Arial" w:cs="Arial"/>
          <w:sz w:val="22"/>
          <w:szCs w:val="22"/>
        </w:rPr>
        <w:fldChar w:fldCharType="begin" w:fldLock="1"/>
      </w:r>
      <w:r w:rsidR="000915B5">
        <w:rPr>
          <w:rFonts w:ascii="Arial" w:hAnsi="Arial" w:cs="Arial"/>
          <w:sz w:val="22"/>
          <w:szCs w:val="22"/>
        </w:rPr>
        <w:instrText>ADDIN CSL_CITATION {"citationItems":[{"id":"ITEM-1","itemData":{"DOI":"10.1152/jn.00875.2017","ISSN":"0022-3077","abstract":"The detectability of target sounds embedded within noisy backgrounds is affected by the regularities that summarize acoustic sceneries. Previous studies suggested that the dynamic range of neurons in the inferior colliculus (IC) of anesthetized guinea pigs shifts towards the mean sound pressure level in irregular acoustic environments. Yet, it is unclear how this neuronal adaptation processes may influence the effectiveness of sounds as a masker, both behaviorally and in terms of neuronal encoding. To answer this question, we measured the neural response of IC neurons while macaque monkeys performed a Go/No-Go tone detection task. Macaques detected a 50 ms tone that was either simultaneously gated with a burst of noise or embedded within a continuous noise background, whose levels were randomly sampled (every 50 ms) from a probability distribution. The mean of the distribution matched the level of the gated burst of noise. Psychometric and IC neurometric thresholds to tones did not differ between the two ...","author":[{"dropping-particle":"","family":"Rocchi","given":"Francesca","non-dropping-particle":"","parse-names":false,"suffix":""},{"dropping-particle":"","family":"Ramachandran","given":"Ramnarayan","non-dropping-particle":"","parse-names":false,"suffix":""}],"container-title":"Journal of Neurophysiology","id":"ITEM-1","issue":"6","issued":{"date-parts":[["2018"]]},"page":"2819-2833","title":"Neuronal adaptation to sound statistics in the inferior colliculus of behaving macaques does not reduce the effectiveness of the masking noise","type":"article-journal","volume":"120"},"uris":["http://www.mendeley.com/documents/?uuid=eceed7cc-1684-406c-834d-028328c7f151"]}],"mendeley":{"formattedCitation":"[89]","plainTextFormattedCitation":"[89]","previouslyFormattedCitation":"[89]"},"properties":{"noteIndex":0},"schema":"https://github.com/citation-style-language/schema/raw/master/csl-citation.json"}</w:instrText>
      </w:r>
      <w:r w:rsidR="00DA586F">
        <w:rPr>
          <w:rFonts w:ascii="Arial" w:hAnsi="Arial" w:cs="Arial"/>
          <w:sz w:val="22"/>
          <w:szCs w:val="22"/>
        </w:rPr>
        <w:fldChar w:fldCharType="separate"/>
      </w:r>
      <w:r w:rsidR="000915B5" w:rsidRPr="000915B5">
        <w:rPr>
          <w:rFonts w:ascii="Arial" w:hAnsi="Arial" w:cs="Arial"/>
          <w:noProof/>
          <w:sz w:val="22"/>
          <w:szCs w:val="22"/>
        </w:rPr>
        <w:t>[89]</w:t>
      </w:r>
      <w:r w:rsidR="00DA586F">
        <w:rPr>
          <w:rFonts w:ascii="Arial" w:hAnsi="Arial" w:cs="Arial"/>
          <w:sz w:val="22"/>
          <w:szCs w:val="22"/>
        </w:rPr>
        <w:fldChar w:fldCharType="end"/>
      </w:r>
      <w:r w:rsidR="00D24F86">
        <w:rPr>
          <w:rFonts w:ascii="Arial" w:hAnsi="Arial" w:cs="Arial"/>
          <w:sz w:val="22"/>
          <w:szCs w:val="22"/>
        </w:rPr>
        <w:t xml:space="preserve"> as a function of the probability of hits and false alarms:</w:t>
      </w:r>
    </w:p>
    <w:p w14:paraId="255DCC31" w14:textId="7EBC9CC2" w:rsidR="00D24F86" w:rsidRPr="00DA586F" w:rsidRDefault="00DA586F" w:rsidP="00350418">
      <w:pPr>
        <w:jc w:val="both"/>
        <w:rPr>
          <w:rFonts w:ascii="Arial" w:eastAsiaTheme="minorEastAsia" w:hAnsi="Arial" w:cs="Arial"/>
          <w:sz w:val="22"/>
          <w:szCs w:val="22"/>
        </w:rPr>
      </w:pPr>
      <m:oMathPara>
        <m:oMath>
          <m:r>
            <w:rPr>
              <w:rFonts w:ascii="Cambria Math" w:hAnsi="Cambria Math" w:cs="Arial"/>
              <w:sz w:val="22"/>
              <w:szCs w:val="22"/>
            </w:rPr>
            <m:t>pc=</m:t>
          </m:r>
          <m:sSup>
            <m:sSupPr>
              <m:ctrlPr>
                <w:rPr>
                  <w:rFonts w:ascii="Cambria Math" w:hAnsi="Cambria Math" w:cs="Arial"/>
                  <w:i/>
                  <w:sz w:val="22"/>
                  <w:szCs w:val="22"/>
                </w:rPr>
              </m:ctrlPr>
            </m:sSupPr>
            <m:e>
              <m:r>
                <w:rPr>
                  <w:rFonts w:ascii="Cambria Math" w:hAnsi="Cambria Math" w:cs="Arial"/>
                  <w:sz w:val="22"/>
                  <w:szCs w:val="22"/>
                </w:rPr>
                <m:t>z</m:t>
              </m:r>
            </m:e>
            <m:sup>
              <m:r>
                <w:rPr>
                  <w:rFonts w:ascii="Cambria Math" w:hAnsi="Cambria Math" w:cs="Arial"/>
                  <w:sz w:val="22"/>
                  <w:szCs w:val="22"/>
                </w:rPr>
                <m:t>-1</m:t>
              </m:r>
            </m:sup>
          </m:sSup>
          <m:d>
            <m:dPr>
              <m:ctrlPr>
                <w:rPr>
                  <w:rFonts w:ascii="Cambria Math" w:hAnsi="Cambria Math" w:cs="Arial"/>
                  <w:i/>
                  <w:sz w:val="22"/>
                  <w:szCs w:val="22"/>
                </w:rPr>
              </m:ctrlPr>
            </m:dPr>
            <m:e>
              <m:f>
                <m:fPr>
                  <m:ctrlPr>
                    <w:rPr>
                      <w:rFonts w:ascii="Cambria Math" w:hAnsi="Cambria Math" w:cs="Arial"/>
                      <w:i/>
                      <w:sz w:val="22"/>
                      <w:szCs w:val="22"/>
                    </w:rPr>
                  </m:ctrlPr>
                </m:fPr>
                <m:num>
                  <m:r>
                    <w:rPr>
                      <w:rFonts w:ascii="Cambria Math" w:hAnsi="Cambria Math" w:cs="Arial"/>
                      <w:sz w:val="22"/>
                      <w:szCs w:val="22"/>
                    </w:rPr>
                    <m:t>z</m:t>
                  </m:r>
                  <m:d>
                    <m:dPr>
                      <m:ctrlPr>
                        <w:rPr>
                          <w:rFonts w:ascii="Cambria Math" w:hAnsi="Cambria Math" w:cs="Arial"/>
                          <w:i/>
                          <w:sz w:val="22"/>
                          <w:szCs w:val="22"/>
                        </w:rPr>
                      </m:ctrlPr>
                    </m:dPr>
                    <m:e>
                      <m:r>
                        <w:rPr>
                          <w:rFonts w:ascii="Cambria Math" w:hAnsi="Cambria Math" w:cs="Arial"/>
                          <w:sz w:val="22"/>
                          <w:szCs w:val="22"/>
                        </w:rPr>
                        <m:t>H</m:t>
                      </m:r>
                    </m:e>
                  </m:d>
                  <m:r>
                    <w:rPr>
                      <w:rFonts w:ascii="Cambria Math" w:hAnsi="Cambria Math" w:cs="Arial"/>
                      <w:sz w:val="22"/>
                      <w:szCs w:val="22"/>
                    </w:rPr>
                    <m:t>-z</m:t>
                  </m:r>
                  <m:d>
                    <m:dPr>
                      <m:ctrlPr>
                        <w:rPr>
                          <w:rFonts w:ascii="Cambria Math" w:hAnsi="Cambria Math" w:cs="Arial"/>
                          <w:i/>
                          <w:sz w:val="22"/>
                          <w:szCs w:val="22"/>
                        </w:rPr>
                      </m:ctrlPr>
                    </m:dPr>
                    <m:e>
                      <m:r>
                        <w:rPr>
                          <w:rFonts w:ascii="Cambria Math" w:hAnsi="Cambria Math" w:cs="Arial"/>
                          <w:sz w:val="22"/>
                          <w:szCs w:val="22"/>
                        </w:rPr>
                        <m:t>FA</m:t>
                      </m:r>
                    </m:e>
                  </m:d>
                </m:num>
                <m:den>
                  <m:rad>
                    <m:radPr>
                      <m:degHide m:val="1"/>
                      <m:ctrlPr>
                        <w:rPr>
                          <w:rFonts w:ascii="Cambria Math" w:hAnsi="Cambria Math" w:cs="Arial"/>
                          <w:i/>
                          <w:sz w:val="22"/>
                          <w:szCs w:val="22"/>
                        </w:rPr>
                      </m:ctrlPr>
                    </m:radPr>
                    <m:deg/>
                    <m:e>
                      <m:r>
                        <w:rPr>
                          <w:rFonts w:ascii="Cambria Math" w:hAnsi="Cambria Math" w:cs="Arial"/>
                          <w:sz w:val="22"/>
                          <w:szCs w:val="22"/>
                        </w:rPr>
                        <m:t>2</m:t>
                      </m:r>
                    </m:e>
                  </m:rad>
                </m:den>
              </m:f>
            </m:e>
          </m:d>
          <m:r>
            <w:rPr>
              <w:rFonts w:ascii="Cambria Math" w:hAnsi="Cambria Math" w:cs="Arial"/>
              <w:sz w:val="22"/>
              <w:szCs w:val="22"/>
            </w:rPr>
            <m:t>,</m:t>
          </m:r>
        </m:oMath>
      </m:oMathPara>
    </w:p>
    <w:p w14:paraId="4CBC31E7" w14:textId="6797B037" w:rsidR="00DA586F" w:rsidRDefault="00DA586F" w:rsidP="00350418">
      <w:pPr>
        <w:jc w:val="both"/>
        <w:rPr>
          <w:rFonts w:ascii="Arial" w:eastAsiaTheme="minorEastAsia" w:hAnsi="Arial" w:cs="Arial"/>
          <w:sz w:val="22"/>
          <w:szCs w:val="22"/>
        </w:rPr>
      </w:pPr>
      <w:r>
        <w:rPr>
          <w:rFonts w:ascii="Arial" w:eastAsiaTheme="minorEastAsia" w:hAnsi="Arial" w:cs="Arial"/>
          <w:sz w:val="22"/>
          <w:szCs w:val="22"/>
        </w:rPr>
        <w:t xml:space="preserve">where </w:t>
      </w:r>
      <m:oMath>
        <m:sSup>
          <m:sSupPr>
            <m:ctrlPr>
              <w:rPr>
                <w:rFonts w:ascii="Cambria Math" w:hAnsi="Cambria Math" w:cs="Arial"/>
                <w:i/>
                <w:sz w:val="22"/>
                <w:szCs w:val="22"/>
              </w:rPr>
            </m:ctrlPr>
          </m:sSupPr>
          <m:e>
            <m:r>
              <w:rPr>
                <w:rFonts w:ascii="Cambria Math" w:hAnsi="Cambria Math" w:cs="Arial"/>
                <w:sz w:val="22"/>
                <w:szCs w:val="22"/>
              </w:rPr>
              <m:t>z</m:t>
            </m:r>
          </m:e>
          <m:sup>
            <m:r>
              <w:rPr>
                <w:rFonts w:ascii="Cambria Math" w:hAnsi="Cambria Math" w:cs="Arial"/>
                <w:sz w:val="22"/>
                <w:szCs w:val="22"/>
              </w:rPr>
              <m:t>-1</m:t>
            </m:r>
          </m:sup>
        </m:sSup>
      </m:oMath>
      <w:r>
        <w:rPr>
          <w:rFonts w:ascii="Arial" w:eastAsiaTheme="minorEastAsia" w:hAnsi="Arial" w:cs="Arial"/>
          <w:sz w:val="22"/>
          <w:szCs w:val="22"/>
        </w:rPr>
        <w:t xml:space="preserve"> is the inverse z-transform of a standard normal distribution (normcdf in MATLAB), </w:t>
      </w:r>
      <m:oMath>
        <m:r>
          <w:rPr>
            <w:rFonts w:ascii="Cambria Math" w:hAnsi="Cambria Math" w:cs="Arial"/>
            <w:sz w:val="22"/>
            <w:szCs w:val="22"/>
          </w:rPr>
          <m:t>z</m:t>
        </m:r>
      </m:oMath>
      <w:r>
        <w:rPr>
          <w:rFonts w:ascii="Arial" w:eastAsiaTheme="minorEastAsia" w:hAnsi="Arial" w:cs="Arial"/>
          <w:sz w:val="22"/>
          <w:szCs w:val="22"/>
        </w:rPr>
        <w:t xml:space="preserve"> is the inverse of the normal distribution (norminv in MATLAB), </w:t>
      </w:r>
      <m:oMath>
        <m:r>
          <w:rPr>
            <w:rFonts w:ascii="Cambria Math" w:eastAsiaTheme="minorEastAsia" w:hAnsi="Cambria Math" w:cs="Arial"/>
            <w:sz w:val="22"/>
            <w:szCs w:val="22"/>
          </w:rPr>
          <m:t>H</m:t>
        </m:r>
      </m:oMath>
      <w:r>
        <w:rPr>
          <w:rFonts w:ascii="Arial" w:eastAsiaTheme="minorEastAsia" w:hAnsi="Arial" w:cs="Arial"/>
          <w:sz w:val="22"/>
          <w:szCs w:val="22"/>
        </w:rPr>
        <w:t xml:space="preserve"> is the hit rate, and </w:t>
      </w:r>
      <m:oMath>
        <m:r>
          <w:rPr>
            <w:rFonts w:ascii="Cambria Math" w:eastAsiaTheme="minorEastAsia" w:hAnsi="Cambria Math" w:cs="Arial"/>
            <w:sz w:val="22"/>
            <w:szCs w:val="22"/>
          </w:rPr>
          <m:t>FA</m:t>
        </m:r>
      </m:oMath>
      <w:r>
        <w:rPr>
          <w:rFonts w:ascii="Arial" w:eastAsiaTheme="minorEastAsia" w:hAnsi="Arial" w:cs="Arial"/>
          <w:sz w:val="22"/>
          <w:szCs w:val="22"/>
        </w:rPr>
        <w:t xml:space="preserve"> is the false alarm rate.</w:t>
      </w:r>
      <w:r w:rsidR="00995BCB">
        <w:rPr>
          <w:rFonts w:ascii="Arial" w:eastAsiaTheme="minorEastAsia" w:hAnsi="Arial" w:cs="Arial"/>
          <w:sz w:val="22"/>
          <w:szCs w:val="22"/>
        </w:rPr>
        <w:t xml:space="preserve"> For psychophysical performance, hit rates and false alarm rates near 0 and 1 were adjusted using the log-linear rule</w:t>
      </w:r>
      <w:r w:rsidR="00995BCB">
        <w:rPr>
          <w:rFonts w:ascii="Arial" w:eastAsiaTheme="minorEastAsia" w:hAnsi="Arial" w:cs="Arial"/>
          <w:sz w:val="22"/>
          <w:szCs w:val="22"/>
        </w:rPr>
        <w:fldChar w:fldCharType="begin" w:fldLock="1"/>
      </w:r>
      <w:r w:rsidR="000915B5">
        <w:rPr>
          <w:rFonts w:ascii="Arial" w:eastAsiaTheme="minorEastAsia" w:hAnsi="Arial" w:cs="Arial"/>
          <w:sz w:val="22"/>
          <w:szCs w:val="22"/>
        </w:rPr>
        <w:instrText>ADDIN CSL_CITATION {"citationItems":[{"id":"ITEM-1","itemData":{"abstract":"Estimating d' from extreme false-alarm or hit proportions (p = 0 orp = 1) requires the use of a correction , because the z score of such proportions takes on infinite values. Two commonly used corrections are compared by using Monte-Carlo simulations. The first is the l/(2N) rule for which an extreme proportion is corrected by this factor before d' is calculated. The second is the log-linear rule for which each cell frequency in the contingency table is increased by 0.5 irrespective ofthe contents of each cell. Results showed that the log-linear rule resulted in less biased estimates of d' that always underestimated population d'. The 1/(2N) rule, apart from being more biased, could either over-or underestimate population d'.","author":[{"dropping-particle":"","family":"Hautus","given":"Michael J","non-dropping-particle":"","parse-names":false,"suffix":""}],"container-title":"Behavior Research Methods. Instruments. &amp; Computers","id":"ITEM-1","issued":{"date-parts":[["1995"]]},"number-of-pages":"46-51","title":"Corrections for extreme proportions and their biasing effects on estimated values of d'","type":"report"},"uris":["http://www.mendeley.com/documents/?uuid=c0bcf94d-209a-38e7-9597-3c298d38f47d"]}],"mendeley":{"formattedCitation":"[90]","plainTextFormattedCitation":"[90]","previouslyFormattedCitation":"[90]"},"properties":{"noteIndex":0},"schema":"https://github.com/citation-style-language/schema/raw/master/csl-citation.json"}</w:instrText>
      </w:r>
      <w:r w:rsidR="00995BCB">
        <w:rPr>
          <w:rFonts w:ascii="Arial" w:eastAsiaTheme="minorEastAsia" w:hAnsi="Arial" w:cs="Arial"/>
          <w:sz w:val="22"/>
          <w:szCs w:val="22"/>
        </w:rPr>
        <w:fldChar w:fldCharType="separate"/>
      </w:r>
      <w:r w:rsidR="000915B5" w:rsidRPr="000915B5">
        <w:rPr>
          <w:rFonts w:ascii="Arial" w:eastAsiaTheme="minorEastAsia" w:hAnsi="Arial" w:cs="Arial"/>
          <w:noProof/>
          <w:sz w:val="22"/>
          <w:szCs w:val="22"/>
        </w:rPr>
        <w:t>[90]</w:t>
      </w:r>
      <w:r w:rsidR="00995BCB">
        <w:rPr>
          <w:rFonts w:ascii="Arial" w:eastAsiaTheme="minorEastAsia" w:hAnsi="Arial" w:cs="Arial"/>
          <w:sz w:val="22"/>
          <w:szCs w:val="22"/>
        </w:rPr>
        <w:fldChar w:fldCharType="end"/>
      </w:r>
      <w:r w:rsidR="00995BCB">
        <w:rPr>
          <w:rFonts w:ascii="Arial" w:eastAsiaTheme="minorEastAsia" w:hAnsi="Arial" w:cs="Arial"/>
          <w:sz w:val="22"/>
          <w:szCs w:val="22"/>
        </w:rPr>
        <w:t xml:space="preserve">, to reduce biases in performance estimation caused by low numbers of trials. </w:t>
      </w:r>
    </w:p>
    <w:p w14:paraId="1274C825" w14:textId="6C8AE18C" w:rsidR="00DA586F" w:rsidRDefault="00DA586F" w:rsidP="00995BCB">
      <w:pPr>
        <w:ind w:firstLine="720"/>
        <w:jc w:val="both"/>
        <w:rPr>
          <w:rFonts w:ascii="Arial" w:eastAsiaTheme="minorEastAsia" w:hAnsi="Arial" w:cs="Arial"/>
          <w:sz w:val="22"/>
          <w:szCs w:val="22"/>
        </w:rPr>
      </w:pPr>
      <w:r>
        <w:rPr>
          <w:rFonts w:ascii="Arial" w:eastAsiaTheme="minorEastAsia" w:hAnsi="Arial" w:cs="Arial"/>
          <w:sz w:val="22"/>
          <w:szCs w:val="22"/>
        </w:rPr>
        <w:t>To calculate neural performance in the same reference frame as the behavior, we employed similar ideal observer techniques. First, neuronal responses (either spike rates</w:t>
      </w:r>
      <w:r w:rsidR="008062EA">
        <w:rPr>
          <w:rFonts w:ascii="Arial" w:eastAsiaTheme="minorEastAsia" w:hAnsi="Arial" w:cs="Arial"/>
          <w:sz w:val="22"/>
          <w:szCs w:val="22"/>
        </w:rPr>
        <w:t xml:space="preserve"> or single units</w:t>
      </w:r>
      <w:r>
        <w:rPr>
          <w:rFonts w:ascii="Arial" w:eastAsiaTheme="minorEastAsia" w:hAnsi="Arial" w:cs="Arial"/>
          <w:sz w:val="22"/>
          <w:szCs w:val="22"/>
        </w:rPr>
        <w:t xml:space="preserve">, or population projection values), </w:t>
      </w:r>
      <w:r w:rsidR="00995BCB">
        <w:rPr>
          <w:rFonts w:ascii="Arial" w:eastAsiaTheme="minorEastAsia" w:hAnsi="Arial" w:cs="Arial"/>
          <w:sz w:val="22"/>
          <w:szCs w:val="22"/>
        </w:rPr>
        <w:t xml:space="preserve">were averaged in a 100ms window post target onset (for noise trials, this window was randomly chosen on each trial to coincide with target presentation times on target trials). Then, using the distributions of responses </w:t>
      </w:r>
      <w:r w:rsidR="00995BCB">
        <w:rPr>
          <w:rFonts w:ascii="Arial" w:eastAsiaTheme="minorEastAsia" w:hAnsi="Arial" w:cs="Arial"/>
          <w:sz w:val="22"/>
          <w:szCs w:val="22"/>
        </w:rPr>
        <w:lastRenderedPageBreak/>
        <w:t xml:space="preserve">during target and noise trials, we computed receiver-operating-characteristic curves and took the area under the curve (AUC) as the percent correct of an ideal observer discriminating between the target and noise distributions. </w:t>
      </w:r>
      <w:r w:rsidR="005E7BBD">
        <w:rPr>
          <w:rFonts w:ascii="Arial" w:eastAsiaTheme="minorEastAsia" w:hAnsi="Arial" w:cs="Arial"/>
          <w:sz w:val="22"/>
          <w:szCs w:val="22"/>
        </w:rPr>
        <w:t>To determine whether the AUC value for a given set of trial distributions was significantly different from chance, we performed a bootstrap procedure where we sampled from all the trials with replacement</w:t>
      </w:r>
      <w:r w:rsidR="00171B3E">
        <w:rPr>
          <w:rFonts w:ascii="Arial" w:eastAsiaTheme="minorEastAsia" w:hAnsi="Arial" w:cs="Arial"/>
          <w:sz w:val="22"/>
          <w:szCs w:val="22"/>
        </w:rPr>
        <w:t xml:space="preserve"> 500 times and recomputed AUC for each sample. If the 95% confidence intervals for this bootstrapped distribution did not include chance (.5), we defined that AUC value as significant.</w:t>
      </w:r>
      <w:r w:rsidR="005E7BBD">
        <w:rPr>
          <w:rFonts w:ascii="Arial" w:eastAsiaTheme="minorEastAsia" w:hAnsi="Arial" w:cs="Arial"/>
          <w:sz w:val="22"/>
          <w:szCs w:val="22"/>
        </w:rPr>
        <w:t xml:space="preserve"> </w:t>
      </w:r>
      <w:r w:rsidR="008062EA">
        <w:rPr>
          <w:rFonts w:ascii="Arial" w:eastAsiaTheme="minorEastAsia" w:hAnsi="Arial" w:cs="Arial"/>
          <w:sz w:val="22"/>
          <w:szCs w:val="22"/>
        </w:rPr>
        <w:t>For population analyses which generated single-trial predictions, neural hit and false alarm rates were transformed to percent correct as described above.</w:t>
      </w:r>
    </w:p>
    <w:p w14:paraId="65A5183E" w14:textId="42C364BD" w:rsidR="00696C0D" w:rsidRDefault="00696C0D" w:rsidP="00696C0D">
      <w:pPr>
        <w:ind w:firstLine="720"/>
        <w:jc w:val="both"/>
        <w:rPr>
          <w:rFonts w:ascii="Arial" w:eastAsiaTheme="minorEastAsia" w:hAnsi="Arial" w:cs="Arial"/>
          <w:sz w:val="22"/>
          <w:szCs w:val="22"/>
        </w:rPr>
      </w:pPr>
      <w:r>
        <w:rPr>
          <w:rFonts w:ascii="Arial" w:eastAsiaTheme="minorEastAsia" w:hAnsi="Arial" w:cs="Arial"/>
          <w:sz w:val="22"/>
          <w:szCs w:val="22"/>
        </w:rPr>
        <w:t xml:space="preserve">To characterize performance, psychometric curves were fit with a logistic function: </w:t>
      </w:r>
    </w:p>
    <w:p w14:paraId="5CFC8C30" w14:textId="1E4A4305" w:rsidR="00696C0D" w:rsidRPr="00696C0D" w:rsidRDefault="00696C0D" w:rsidP="00696C0D">
      <w:pPr>
        <w:ind w:firstLine="720"/>
        <w:jc w:val="both"/>
        <w:rPr>
          <w:rFonts w:ascii="Arial" w:eastAsiaTheme="minorEastAsia" w:hAnsi="Arial" w:cs="Arial"/>
          <w:sz w:val="22"/>
          <w:szCs w:val="22"/>
        </w:rPr>
      </w:pPr>
      <m:oMathPara>
        <m:oMath>
          <m:r>
            <w:rPr>
              <w:rFonts w:ascii="Cambria Math" w:eastAsiaTheme="minorEastAsia" w:hAnsi="Cambria Math" w:cs="Arial"/>
              <w:sz w:val="22"/>
              <w:szCs w:val="22"/>
            </w:rPr>
            <m:t>y= γ+</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1-γ-λ</m:t>
              </m:r>
            </m:e>
          </m:d>
          <m:r>
            <w:rPr>
              <w:rFonts w:ascii="Cambria Math" w:eastAsiaTheme="minorEastAsia" w:hAnsi="Cambria Math" w:cs="Arial"/>
              <w:sz w:val="22"/>
              <w:szCs w:val="22"/>
            </w:rPr>
            <m:t xml:space="preserve">* </m:t>
          </m:r>
          <m:f>
            <m:fPr>
              <m:ctrlPr>
                <w:rPr>
                  <w:rFonts w:ascii="Cambria Math" w:eastAsiaTheme="minorEastAsia" w:hAnsi="Cambria Math" w:cs="Arial"/>
                  <w:i/>
                  <w:sz w:val="22"/>
                  <w:szCs w:val="22"/>
                </w:rPr>
              </m:ctrlPr>
            </m:fPr>
            <m:num>
              <m:r>
                <w:rPr>
                  <w:rFonts w:ascii="Cambria Math" w:eastAsiaTheme="minorEastAsia" w:hAnsi="Cambria Math" w:cs="Arial"/>
                  <w:sz w:val="22"/>
                  <w:szCs w:val="22"/>
                </w:rPr>
                <m:t>1</m:t>
              </m:r>
            </m:num>
            <m:den>
              <m:r>
                <w:rPr>
                  <w:rFonts w:ascii="Cambria Math" w:eastAsiaTheme="minorEastAsia" w:hAnsi="Cambria Math" w:cs="Arial"/>
                  <w:sz w:val="22"/>
                  <w:szCs w:val="22"/>
                </w:rPr>
                <m:t xml:space="preserve">1+ </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α-βx</m:t>
                  </m:r>
                </m:sup>
              </m:sSup>
              <m:r>
                <w:rPr>
                  <w:rFonts w:ascii="Cambria Math" w:eastAsiaTheme="minorEastAsia" w:hAnsi="Cambria Math" w:cs="Arial"/>
                  <w:sz w:val="22"/>
                  <w:szCs w:val="22"/>
                </w:rPr>
                <m:t>,</m:t>
              </m:r>
            </m:den>
          </m:f>
        </m:oMath>
      </m:oMathPara>
    </w:p>
    <w:p w14:paraId="21F9E39F" w14:textId="7C5CFCDD" w:rsidR="00696C0D" w:rsidRDefault="00696C0D" w:rsidP="00696C0D">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α</m:t>
        </m:r>
      </m:oMath>
      <w:r>
        <w:rPr>
          <w:rFonts w:ascii="Arial" w:eastAsiaTheme="minorEastAsia" w:hAnsi="Arial" w:cs="Arial"/>
          <w:sz w:val="22"/>
          <w:szCs w:val="22"/>
        </w:rPr>
        <w:t xml:space="preserve"> is the x-offset of the function, </w:t>
      </w:r>
      <m:oMath>
        <m:r>
          <w:rPr>
            <w:rFonts w:ascii="Cambria Math" w:eastAsiaTheme="minorEastAsia" w:hAnsi="Cambria Math" w:cs="Arial"/>
            <w:sz w:val="22"/>
            <w:szCs w:val="22"/>
          </w:rPr>
          <m:t>β</m:t>
        </m:r>
      </m:oMath>
      <w:r>
        <w:rPr>
          <w:rFonts w:ascii="Arial" w:eastAsiaTheme="minorEastAsia" w:hAnsi="Arial" w:cs="Arial"/>
          <w:sz w:val="22"/>
          <w:szCs w:val="22"/>
        </w:rPr>
        <w:t xml:space="preserve"> determined the slope, or sensitivity of the function, </w:t>
      </w:r>
      <m:oMath>
        <m:r>
          <w:rPr>
            <w:rFonts w:ascii="Cambria Math" w:eastAsiaTheme="minorEastAsia" w:hAnsi="Cambria Math" w:cs="Arial"/>
            <w:sz w:val="22"/>
            <w:szCs w:val="22"/>
          </w:rPr>
          <m:t>γ</m:t>
        </m:r>
      </m:oMath>
      <w:r>
        <w:rPr>
          <w:rFonts w:ascii="Arial" w:eastAsiaTheme="minorEastAsia" w:hAnsi="Arial" w:cs="Arial"/>
          <w:sz w:val="22"/>
          <w:szCs w:val="22"/>
        </w:rPr>
        <w:t xml:space="preserve"> determined the guess rate (lower bound), </w:t>
      </w:r>
      <m:oMath>
        <m:r>
          <w:rPr>
            <w:rFonts w:ascii="Cambria Math" w:eastAsiaTheme="minorEastAsia" w:hAnsi="Cambria Math" w:cs="Arial"/>
            <w:sz w:val="22"/>
            <w:szCs w:val="22"/>
          </w:rPr>
          <m:t>λ</m:t>
        </m:r>
      </m:oMath>
      <w:r>
        <w:rPr>
          <w:rFonts w:ascii="Arial" w:eastAsiaTheme="minorEastAsia" w:hAnsi="Arial" w:cs="Arial"/>
          <w:sz w:val="22"/>
          <w:szCs w:val="22"/>
        </w:rPr>
        <w:t xml:space="preserve"> determined the lapse rate (upper bound)</w:t>
      </w:r>
      <w:r w:rsidR="009A04F5">
        <w:rPr>
          <w:rFonts w:ascii="Arial" w:eastAsiaTheme="minorEastAsia" w:hAnsi="Arial" w:cs="Arial"/>
          <w:sz w:val="22"/>
          <w:szCs w:val="22"/>
        </w:rPr>
        <w:t xml:space="preserve"> and </w:t>
      </w:r>
      <m:oMath>
        <m:r>
          <w:rPr>
            <w:rFonts w:ascii="Cambria Math" w:eastAsiaTheme="minorEastAsia" w:hAnsi="Cambria Math" w:cs="Arial"/>
            <w:sz w:val="22"/>
            <w:szCs w:val="22"/>
          </w:rPr>
          <m:t>x</m:t>
        </m:r>
      </m:oMath>
      <w:r w:rsidR="009A04F5">
        <w:rPr>
          <w:rFonts w:ascii="Arial" w:eastAsiaTheme="minorEastAsia" w:hAnsi="Arial" w:cs="Arial"/>
          <w:sz w:val="22"/>
          <w:szCs w:val="22"/>
        </w:rPr>
        <w:t xml:space="preserve"> was performance</w:t>
      </w:r>
      <w:r>
        <w:rPr>
          <w:rFonts w:ascii="Arial" w:eastAsiaTheme="minorEastAsia" w:hAnsi="Arial" w:cs="Arial"/>
          <w:sz w:val="22"/>
          <w:szCs w:val="22"/>
        </w:rPr>
        <w:t xml:space="preserve">. </w:t>
      </w:r>
      <m:oMath>
        <m:f>
          <m:fPr>
            <m:ctrlPr>
              <w:rPr>
                <w:rFonts w:ascii="Cambria Math" w:eastAsiaTheme="minorEastAsia" w:hAnsi="Cambria Math" w:cs="Arial"/>
                <w:i/>
                <w:sz w:val="22"/>
                <w:szCs w:val="22"/>
              </w:rPr>
            </m:ctrlPr>
          </m:fPr>
          <m:num>
            <m:r>
              <w:rPr>
                <w:rFonts w:ascii="Cambria Math" w:eastAsiaTheme="minorEastAsia" w:hAnsi="Cambria Math" w:cs="Arial"/>
                <w:sz w:val="22"/>
                <w:szCs w:val="22"/>
              </w:rPr>
              <m:t>α</m:t>
            </m:r>
          </m:num>
          <m:den>
            <m:r>
              <w:rPr>
                <w:rFonts w:ascii="Cambria Math" w:eastAsiaTheme="minorEastAsia" w:hAnsi="Cambria Math" w:cs="Arial"/>
                <w:sz w:val="22"/>
                <w:szCs w:val="22"/>
              </w:rPr>
              <m:t>β</m:t>
            </m:r>
          </m:den>
        </m:f>
      </m:oMath>
      <w:r>
        <w:rPr>
          <w:rFonts w:ascii="Arial" w:eastAsiaTheme="minorEastAsia" w:hAnsi="Arial" w:cs="Arial"/>
          <w:sz w:val="22"/>
          <w:szCs w:val="22"/>
        </w:rPr>
        <w:t xml:space="preserve"> determined the threshold of this function, defined </w:t>
      </w:r>
      <w:r w:rsidR="009A04F5">
        <w:rPr>
          <w:rFonts w:ascii="Arial" w:eastAsiaTheme="minorEastAsia" w:hAnsi="Arial" w:cs="Arial"/>
          <w:sz w:val="22"/>
          <w:szCs w:val="22"/>
        </w:rPr>
        <w:t xml:space="preserve">as the </w:t>
      </w:r>
      <w:r>
        <w:rPr>
          <w:rFonts w:ascii="Arial" w:eastAsiaTheme="minorEastAsia" w:hAnsi="Arial" w:cs="Arial"/>
          <w:sz w:val="22"/>
          <w:szCs w:val="22"/>
        </w:rPr>
        <w:t xml:space="preserve">x-value corresponding to the steepest part of the curve. </w:t>
      </w:r>
      <w:r w:rsidR="009A04F5">
        <w:rPr>
          <w:rFonts w:ascii="Arial" w:eastAsiaTheme="minorEastAsia" w:hAnsi="Arial" w:cs="Arial"/>
          <w:sz w:val="22"/>
          <w:szCs w:val="22"/>
        </w:rPr>
        <w:t>This function was fit to behavioral or neural performance using constrained gradient descent (</w:t>
      </w:r>
      <w:proofErr w:type="spellStart"/>
      <w:r w:rsidR="009A04F5">
        <w:rPr>
          <w:rFonts w:ascii="Arial" w:eastAsiaTheme="minorEastAsia" w:hAnsi="Arial" w:cs="Arial"/>
          <w:sz w:val="22"/>
          <w:szCs w:val="22"/>
        </w:rPr>
        <w:t>fmincon</w:t>
      </w:r>
      <w:proofErr w:type="spellEnd"/>
      <w:r w:rsidR="009A04F5">
        <w:rPr>
          <w:rFonts w:ascii="Arial" w:eastAsiaTheme="minorEastAsia" w:hAnsi="Arial" w:cs="Arial"/>
          <w:sz w:val="22"/>
          <w:szCs w:val="22"/>
        </w:rPr>
        <w:t xml:space="preserve"> in MATLAB) initialized with a 10x10 grid-search of parameters </w:t>
      </w:r>
      <m:oMath>
        <m:r>
          <w:rPr>
            <w:rFonts w:ascii="Cambria Math" w:eastAsiaTheme="minorEastAsia" w:hAnsi="Cambria Math" w:cs="Arial"/>
            <w:sz w:val="22"/>
            <w:szCs w:val="22"/>
          </w:rPr>
          <m:t>α</m:t>
        </m:r>
      </m:oMath>
      <w:r w:rsidR="009A04F5">
        <w:rPr>
          <w:rFonts w:ascii="Arial" w:eastAsiaTheme="minorEastAsia" w:hAnsi="Arial" w:cs="Arial"/>
          <w:sz w:val="22"/>
          <w:szCs w:val="22"/>
        </w:rPr>
        <w:t xml:space="preserve"> and </w:t>
      </w:r>
      <m:oMath>
        <m:r>
          <w:rPr>
            <w:rFonts w:ascii="Cambria Math" w:eastAsiaTheme="minorEastAsia" w:hAnsi="Cambria Math" w:cs="Arial"/>
            <w:sz w:val="22"/>
            <w:szCs w:val="22"/>
          </w:rPr>
          <m:t>β</m:t>
        </m:r>
      </m:oMath>
      <w:r w:rsidR="009A04F5">
        <w:rPr>
          <w:rFonts w:ascii="Arial" w:eastAsiaTheme="minorEastAsia" w:hAnsi="Arial" w:cs="Arial"/>
          <w:sz w:val="22"/>
          <w:szCs w:val="22"/>
        </w:rPr>
        <w:t>.</w:t>
      </w:r>
    </w:p>
    <w:p w14:paraId="201FCD2B" w14:textId="4EC31CC2" w:rsidR="009A04F5" w:rsidRDefault="009A04F5" w:rsidP="00696C0D">
      <w:pPr>
        <w:jc w:val="both"/>
        <w:rPr>
          <w:rFonts w:ascii="Arial" w:eastAsiaTheme="minorEastAsia" w:hAnsi="Arial" w:cs="Arial"/>
          <w:sz w:val="22"/>
          <w:szCs w:val="22"/>
        </w:rPr>
      </w:pPr>
      <w:r>
        <w:rPr>
          <w:rFonts w:ascii="Arial" w:eastAsiaTheme="minorEastAsia" w:hAnsi="Arial" w:cs="Arial"/>
          <w:sz w:val="22"/>
          <w:szCs w:val="22"/>
        </w:rPr>
        <w:tab/>
        <w:t>To characterize adaptation time constants, adaptation curves were fit with an exponential function:</w:t>
      </w:r>
    </w:p>
    <w:p w14:paraId="1814FEFE" w14:textId="42B82BD4" w:rsidR="009A04F5" w:rsidRPr="009A04F5" w:rsidRDefault="009A04F5" w:rsidP="00696C0D">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y= a+b* </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x</m:t>
                  </m:r>
                </m:num>
                <m:den>
                  <m:r>
                    <w:rPr>
                      <w:rFonts w:ascii="Cambria Math" w:hAnsi="Cambria Math" w:cs="Arial"/>
                      <w:sz w:val="22"/>
                      <w:szCs w:val="22"/>
                    </w:rPr>
                    <m:t>τ</m:t>
                  </m:r>
                </m:den>
              </m:f>
            </m:sup>
          </m:sSup>
          <m:r>
            <w:rPr>
              <w:rFonts w:ascii="Cambria Math" w:eastAsiaTheme="minorEastAsia" w:hAnsi="Cambria Math" w:cs="Arial"/>
              <w:sz w:val="22"/>
              <w:szCs w:val="22"/>
            </w:rPr>
            <m:t>,</m:t>
          </m:r>
        </m:oMath>
      </m:oMathPara>
    </w:p>
    <w:p w14:paraId="24DE4093" w14:textId="46396766" w:rsidR="009A04F5" w:rsidRDefault="009A04F5" w:rsidP="00C72113">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a</m:t>
        </m:r>
      </m:oMath>
      <w:r>
        <w:rPr>
          <w:rFonts w:ascii="Arial" w:eastAsiaTheme="minorEastAsia" w:hAnsi="Arial" w:cs="Arial"/>
          <w:sz w:val="22"/>
          <w:szCs w:val="22"/>
        </w:rPr>
        <w:t xml:space="preserve"> determined the y-offset of the function, </w:t>
      </w:r>
      <m:oMath>
        <m:r>
          <w:rPr>
            <w:rFonts w:ascii="Cambria Math" w:eastAsiaTheme="minorEastAsia" w:hAnsi="Cambria Math" w:cs="Arial"/>
            <w:sz w:val="22"/>
            <w:szCs w:val="22"/>
          </w:rPr>
          <m:t>b</m:t>
        </m:r>
      </m:oMath>
      <w:r>
        <w:rPr>
          <w:rFonts w:ascii="Arial" w:eastAsiaTheme="minorEastAsia" w:hAnsi="Arial" w:cs="Arial"/>
          <w:sz w:val="22"/>
          <w:szCs w:val="22"/>
        </w:rPr>
        <w:t xml:space="preserve"> was a multiplicative scaling factor, and </w:t>
      </w:r>
      <m:oMath>
        <m:r>
          <w:rPr>
            <w:rFonts w:ascii="Cambria Math" w:eastAsiaTheme="minorEastAsia" w:hAnsi="Cambria Math" w:cs="Arial"/>
            <w:sz w:val="22"/>
            <w:szCs w:val="22"/>
          </w:rPr>
          <m:t>τ</m:t>
        </m:r>
      </m:oMath>
      <w:r>
        <w:rPr>
          <w:rFonts w:ascii="Arial" w:eastAsiaTheme="minorEastAsia" w:hAnsi="Arial" w:cs="Arial"/>
          <w:sz w:val="22"/>
          <w:szCs w:val="22"/>
        </w:rPr>
        <w:t xml:space="preserve"> was the time constant of the exponential in units of </w:t>
      </w:r>
      <m:oMath>
        <m:r>
          <w:rPr>
            <w:rFonts w:ascii="Cambria Math" w:eastAsiaTheme="minorEastAsia" w:hAnsi="Cambria Math" w:cs="Arial"/>
            <w:sz w:val="22"/>
            <w:szCs w:val="22"/>
          </w:rPr>
          <m:t>x</m:t>
        </m:r>
      </m:oMath>
      <w:r>
        <w:rPr>
          <w:rFonts w:ascii="Arial" w:eastAsiaTheme="minorEastAsia" w:hAnsi="Arial" w:cs="Arial"/>
          <w:sz w:val="22"/>
          <w:szCs w:val="22"/>
        </w:rPr>
        <w:t>. This function was fit to behavioral or neural responses using constrained gradient descent, initialized with a 10x10x10 grid search across all three parameters.</w:t>
      </w:r>
    </w:p>
    <w:p w14:paraId="0AF43E6B" w14:textId="7FF8F555" w:rsidR="008062EA" w:rsidRDefault="008062EA" w:rsidP="00995BCB">
      <w:pPr>
        <w:ind w:firstLine="720"/>
        <w:jc w:val="both"/>
        <w:rPr>
          <w:rFonts w:ascii="Arial" w:eastAsiaTheme="minorEastAsia" w:hAnsi="Arial" w:cs="Arial"/>
          <w:sz w:val="22"/>
          <w:szCs w:val="22"/>
        </w:rPr>
      </w:pPr>
    </w:p>
    <w:p w14:paraId="20B18605" w14:textId="1B04382C" w:rsidR="008062EA" w:rsidRDefault="008062EA" w:rsidP="008062EA">
      <w:pPr>
        <w:jc w:val="both"/>
        <w:rPr>
          <w:rFonts w:ascii="Arial" w:eastAsiaTheme="minorEastAsia" w:hAnsi="Arial" w:cs="Arial"/>
          <w:sz w:val="22"/>
          <w:szCs w:val="22"/>
        </w:rPr>
      </w:pPr>
      <w:r>
        <w:rPr>
          <w:rFonts w:ascii="Arial" w:hAnsi="Arial" w:cs="Arial"/>
          <w:i/>
          <w:iCs/>
          <w:sz w:val="22"/>
          <w:szCs w:val="22"/>
        </w:rPr>
        <w:t>Population Response Metrics.</w:t>
      </w:r>
      <w:r>
        <w:rPr>
          <w:rFonts w:ascii="Arial" w:hAnsi="Arial" w:cs="Arial"/>
          <w:sz w:val="22"/>
          <w:szCs w:val="22"/>
        </w:rPr>
        <w:t xml:space="preserve"> On sessions where three or more neurons were simultaneously recorded, we used a coding direction technique</w:t>
      </w:r>
      <w:r>
        <w:rPr>
          <w:rFonts w:ascii="Arial" w:hAnsi="Arial" w:cs="Arial"/>
          <w:sz w:val="22"/>
          <w:szCs w:val="22"/>
        </w:rPr>
        <w:fldChar w:fldCharType="begin" w:fldLock="1"/>
      </w:r>
      <w:r w:rsidR="00421973">
        <w:rPr>
          <w:rFonts w:ascii="Arial" w:hAnsi="Arial" w:cs="Arial"/>
          <w:sz w:val="22"/>
          <w:szCs w:val="22"/>
        </w:rPr>
        <w:instrText>ADDIN CSL_CITATION {"citationItems":[{"id":"ITEM-1","itemData":{"DOI":"10.1038/nature17643","ISSN":"14764687","PMID":"27074502","abstract":"Neural activity maintains representations that bridge past and future events, often over many seconds. Network models can produce persistent and ramping activity, but the positive feedback that is critical for these slow dynamics can cause sensitivity to perturbations. Here we use electrophysiology and optogenetic perturbations in the mouse premotor cortex to probe the robustness of persistent neural representations during motor planning. We show that preparatory activity is remarkably robust to large-scale unilateral silencing: detailed neural dynamics that drive specific future movements were quickly and selectively restored by the network. Selectivity did not recover after bilateral silencing of the premotor cortex. Perturbations to one hemisphere are thus corrected by information from the other hemisphere. Corpus callosum bisections demonstrated that premotor cortex hemispheres can maintain preparatory activity independently. Redundancy across selectively coupled modules, as we observed in the premotor cortex, is a hallmark of robust control systems. Network models incorporating these principles show robustness that is consistent with data.","author":[{"dropping-particle":"","family":"Li","given":"Nuo","non-dropping-particle":"","parse-names":false,"suffix":""},{"dropping-particle":"","family":"Daie","given":"Kayvon","non-dropping-particle":"","parse-names":false,"suffix":""},{"dropping-particle":"","family":"Svoboda","given":"Karel","non-dropping-particle":"","parse-names":false,"suffix":""},{"dropping-particle":"","family":"Druckmann","given":"Shaul","non-dropping-particle":"","parse-names":false,"suffix":""}],"container-title":"Nature","id":"ITEM-1","issue":"7600","issued":{"date-parts":[["2016","4","28"]]},"page":"459-464","publisher":"Nature Publishing Group","title":"Robust neuronal dynamics in premotor cortex during motor planning","type":"article-journal","volume":"532"},"uris":["http://www.mendeley.com/documents/?uuid=536e33bd-4f5a-48f4-b733-db6d14c5ceaf"]}],"mendeley":{"formattedCitation":"[26]","plainTextFormattedCitation":"[26]","previouslyFormattedCitation":"[26]"},"properties":{"noteIndex":0},"schema":"https://github.com/citation-style-language/schema/raw/master/csl-citation.json"}</w:instrText>
      </w:r>
      <w:r>
        <w:rPr>
          <w:rFonts w:ascii="Arial" w:hAnsi="Arial" w:cs="Arial"/>
          <w:sz w:val="22"/>
          <w:szCs w:val="22"/>
        </w:rPr>
        <w:fldChar w:fldCharType="separate"/>
      </w:r>
      <w:r w:rsidR="003A27B0" w:rsidRPr="003A27B0">
        <w:rPr>
          <w:rFonts w:ascii="Arial" w:hAnsi="Arial" w:cs="Arial"/>
          <w:noProof/>
          <w:sz w:val="22"/>
          <w:szCs w:val="22"/>
        </w:rPr>
        <w:t>[26]</w:t>
      </w:r>
      <w:r>
        <w:rPr>
          <w:rFonts w:ascii="Arial" w:hAnsi="Arial" w:cs="Arial"/>
          <w:sz w:val="22"/>
          <w:szCs w:val="22"/>
        </w:rPr>
        <w:fldChar w:fldCharType="end"/>
      </w:r>
      <w:r>
        <w:rPr>
          <w:rFonts w:ascii="Arial" w:hAnsi="Arial" w:cs="Arial"/>
          <w:sz w:val="22"/>
          <w:szCs w:val="22"/>
        </w:rPr>
        <w:t xml:space="preserve"> to estimate the ability of neural populations to discriminate targets from noise. First, target and noise </w:t>
      </w:r>
      <w:r w:rsidR="00894825">
        <w:rPr>
          <w:rFonts w:ascii="Arial" w:hAnsi="Arial" w:cs="Arial"/>
          <w:sz w:val="22"/>
          <w:szCs w:val="22"/>
        </w:rPr>
        <w:t>spike rates</w:t>
      </w:r>
      <w:r>
        <w:rPr>
          <w:rFonts w:ascii="Arial" w:hAnsi="Arial" w:cs="Arial"/>
          <w:sz w:val="22"/>
          <w:szCs w:val="22"/>
        </w:rPr>
        <w:t xml:space="preserve"> for each neuron were averaged in a 100ms window post-target onset. Then, using a leave-one-out procedure, we computed a trial averaged population vector for target trials</w:t>
      </w:r>
      <w:r w:rsidR="00894825">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oMath>
      <w:r>
        <w:rPr>
          <w:rFonts w:ascii="Arial" w:hAnsi="Arial" w:cs="Arial"/>
          <w:sz w:val="22"/>
          <w:szCs w:val="22"/>
        </w:rPr>
        <w:t>, and a separate average population vector for noise trials</w:t>
      </w:r>
      <w:r w:rsidR="00894825">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N</m:t>
            </m:r>
          </m:sub>
        </m:sSub>
      </m:oMath>
      <w:r>
        <w:rPr>
          <w:rFonts w:ascii="Arial" w:hAnsi="Arial" w:cs="Arial"/>
          <w:sz w:val="22"/>
          <w:szCs w:val="22"/>
        </w:rPr>
        <w:t xml:space="preserve">. We then estimated the </w:t>
      </w:r>
      <w:r w:rsidR="00894825">
        <w:rPr>
          <w:rFonts w:ascii="Arial" w:hAnsi="Arial" w:cs="Arial"/>
          <w:sz w:val="22"/>
          <w:szCs w:val="22"/>
        </w:rPr>
        <w:t xml:space="preserve">coding </w:t>
      </w:r>
      <w:r>
        <w:rPr>
          <w:rFonts w:ascii="Arial" w:hAnsi="Arial" w:cs="Arial"/>
          <w:sz w:val="22"/>
          <w:szCs w:val="22"/>
        </w:rPr>
        <w:t xml:space="preserve">direction in high dimensional neural space </w:t>
      </w:r>
      <w:r w:rsidR="00894825">
        <w:rPr>
          <w:rFonts w:ascii="Arial" w:hAnsi="Arial" w:cs="Arial"/>
          <w:sz w:val="22"/>
          <w:szCs w:val="22"/>
        </w:rPr>
        <w:t xml:space="preserve">that best separated the target and noise responses: </w:t>
      </w:r>
      <m:oMath>
        <m:r>
          <w:rPr>
            <w:rFonts w:ascii="Cambria Math" w:hAnsi="Cambria Math" w:cs="Arial"/>
            <w:sz w:val="22"/>
            <w:szCs w:val="22"/>
          </w:rPr>
          <m:t xml:space="preserve">CD= </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N</m:t>
            </m:r>
          </m:sub>
        </m:sSub>
        <m:r>
          <w:rPr>
            <w:rFonts w:ascii="Cambria Math" w:hAnsi="Cambria Math" w:cs="Arial"/>
            <w:sz w:val="22"/>
            <w:szCs w:val="22"/>
          </w:rPr>
          <m:t>.</m:t>
        </m:r>
      </m:oMath>
      <w:r w:rsidR="00894825">
        <w:rPr>
          <w:rFonts w:ascii="Arial" w:eastAsiaTheme="minorEastAsia" w:hAnsi="Arial" w:cs="Arial"/>
          <w:sz w:val="22"/>
          <w:szCs w:val="22"/>
        </w:rPr>
        <w:t xml:space="preserve"> The held out trial was then projected along this dimension, by taking the population response vector on that trial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v</m:t>
            </m:r>
          </m:e>
          <m:sub>
            <m:r>
              <w:rPr>
                <w:rFonts w:ascii="Cambria Math" w:eastAsiaTheme="minorEastAsia" w:hAnsi="Cambria Math" w:cs="Arial"/>
                <w:sz w:val="22"/>
                <w:szCs w:val="22"/>
              </w:rPr>
              <m:t>trial</m:t>
            </m:r>
          </m:sub>
        </m:sSub>
      </m:oMath>
      <w:r w:rsidR="00894825">
        <w:rPr>
          <w:rFonts w:ascii="Arial" w:eastAsiaTheme="minorEastAsia" w:hAnsi="Arial" w:cs="Arial"/>
          <w:sz w:val="22"/>
          <w:szCs w:val="22"/>
        </w:rPr>
        <w:t xml:space="preserve"> and projecting it along the estimated coding direction: </w:t>
      </w:r>
      <m:oMath>
        <m:r>
          <w:rPr>
            <w:rFonts w:ascii="Cambria Math" w:eastAsiaTheme="minorEastAsia" w:hAnsi="Cambria Math" w:cs="Arial"/>
            <w:sz w:val="22"/>
            <w:szCs w:val="22"/>
          </w:rPr>
          <m:t xml:space="preserve">projection value= </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v</m:t>
            </m:r>
          </m:e>
          <m:sub>
            <m:r>
              <w:rPr>
                <w:rFonts w:ascii="Cambria Math" w:eastAsiaTheme="minorEastAsia" w:hAnsi="Cambria Math" w:cs="Arial"/>
                <w:sz w:val="22"/>
                <w:szCs w:val="22"/>
              </w:rPr>
              <m:t>trial</m:t>
            </m:r>
          </m:sub>
        </m:sSub>
        <m:r>
          <w:rPr>
            <w:rFonts w:ascii="Cambria Math" w:eastAsiaTheme="minorEastAsia" w:hAnsi="Cambria Math" w:cs="Arial"/>
            <w:sz w:val="22"/>
            <w:szCs w:val="22"/>
          </w:rPr>
          <m:t>∙ CD</m:t>
        </m:r>
      </m:oMath>
      <w:r w:rsidR="00894825">
        <w:rPr>
          <w:rFonts w:ascii="Arial" w:eastAsiaTheme="minorEastAsia" w:hAnsi="Arial" w:cs="Arial"/>
          <w:sz w:val="22"/>
          <w:szCs w:val="22"/>
        </w:rPr>
        <w:t>. This procedure was repeated holding out each trial, and estimating the coding direction from the remaining trials. For psychometric testing sessions, the target responses from the two loudest target volumes were used to estimate coding direction, and in offset testing sessions the target responses from the high SNR target trials were used.</w:t>
      </w:r>
      <w:r w:rsidR="00AF3AF5">
        <w:rPr>
          <w:rFonts w:ascii="Arial" w:eastAsiaTheme="minorEastAsia" w:hAnsi="Arial" w:cs="Arial"/>
          <w:sz w:val="22"/>
          <w:szCs w:val="22"/>
        </w:rPr>
        <w:t xml:space="preserve"> After computing projections for every trial, the resulting matrix was normalized between 0 and 1.</w:t>
      </w:r>
    </w:p>
    <w:p w14:paraId="010C9227" w14:textId="055EE13A" w:rsidR="00AF3AF5" w:rsidRDefault="00AF3AF5" w:rsidP="008062EA">
      <w:pPr>
        <w:jc w:val="both"/>
        <w:rPr>
          <w:rFonts w:ascii="Arial" w:eastAsiaTheme="minorEastAsia" w:hAnsi="Arial" w:cs="Arial"/>
          <w:sz w:val="22"/>
          <w:szCs w:val="22"/>
        </w:rPr>
      </w:pPr>
    </w:p>
    <w:p w14:paraId="23F3284B" w14:textId="23E8A98A" w:rsidR="00AF3AF5" w:rsidRDefault="00AF3AF5" w:rsidP="008062EA">
      <w:pPr>
        <w:jc w:val="both"/>
        <w:rPr>
          <w:rFonts w:ascii="Arial" w:eastAsiaTheme="minorEastAsia" w:hAnsi="Arial" w:cs="Arial"/>
          <w:sz w:val="22"/>
          <w:szCs w:val="22"/>
        </w:rPr>
      </w:pPr>
      <w:r>
        <w:rPr>
          <w:rFonts w:ascii="Arial" w:eastAsiaTheme="minorEastAsia" w:hAnsi="Arial" w:cs="Arial"/>
          <w:i/>
          <w:iCs/>
          <w:sz w:val="22"/>
          <w:szCs w:val="22"/>
        </w:rPr>
        <w:t>Criterion Classifier</w:t>
      </w:r>
      <w:r>
        <w:rPr>
          <w:rFonts w:ascii="Arial" w:eastAsiaTheme="minorEastAsia" w:hAnsi="Arial" w:cs="Arial"/>
          <w:sz w:val="22"/>
          <w:szCs w:val="22"/>
        </w:rPr>
        <w:t>. Based on previously described methods</w:t>
      </w:r>
      <w:r>
        <w:rPr>
          <w:rFonts w:ascii="Arial" w:eastAsiaTheme="minorEastAsia" w:hAnsi="Arial" w:cs="Arial"/>
          <w:sz w:val="22"/>
          <w:szCs w:val="22"/>
        </w:rPr>
        <w:fldChar w:fldCharType="begin" w:fldLock="1"/>
      </w:r>
      <w:r w:rsidR="00F9703F">
        <w:rPr>
          <w:rFonts w:ascii="Arial" w:eastAsiaTheme="minorEastAsia" w:hAnsi="Arial" w:cs="Arial"/>
          <w:sz w:val="22"/>
          <w:szCs w:val="22"/>
        </w:rPr>
        <w:instrText>ADDIN CSL_CITATION {"citationItems":[{"id":"ITEM-1","itemData":{"DOI":"10.1152/jn.00521.2017","ISSN":"15221598","abstract":"A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Neurophysiology","id":"ITEM-1","issue":"6","issued":{"date-parts":[["2017","12","1"]]},"page":"3118-3131","publisher":"American Physiological Society","title":"Contribution of spiking activity in the primary auditory cortex to detection in noise","type":"article-journal","volume":"118"},"uris":["http://www.mendeley.com/documents/?uuid=5d8c8d85-a3c9-312d-9a34-63eb6a67ad54"]}],"mendeley":{"formattedCitation":"[27]","plainTextFormattedCitation":"[27]","previouslyFormattedCitation":"[27]"},"properties":{"noteIndex":0},"schema":"https://github.com/citation-style-language/schema/raw/master/csl-citation.json"}</w:instrText>
      </w:r>
      <w:r>
        <w:rPr>
          <w:rFonts w:ascii="Arial" w:eastAsiaTheme="minorEastAsia" w:hAnsi="Arial" w:cs="Arial"/>
          <w:sz w:val="22"/>
          <w:szCs w:val="22"/>
        </w:rPr>
        <w:fldChar w:fldCharType="separate"/>
      </w:r>
      <w:r w:rsidR="003A27B0" w:rsidRPr="003A27B0">
        <w:rPr>
          <w:rFonts w:ascii="Arial" w:eastAsiaTheme="minorEastAsia" w:hAnsi="Arial" w:cs="Arial"/>
          <w:noProof/>
          <w:sz w:val="22"/>
          <w:szCs w:val="22"/>
        </w:rPr>
        <w:t>[27]</w:t>
      </w:r>
      <w:r>
        <w:rPr>
          <w:rFonts w:ascii="Arial" w:eastAsiaTheme="minorEastAsia" w:hAnsi="Arial" w:cs="Arial"/>
          <w:sz w:val="22"/>
          <w:szCs w:val="22"/>
        </w:rPr>
        <w:fldChar w:fldCharType="end"/>
      </w:r>
      <w:r>
        <w:rPr>
          <w:rFonts w:ascii="Arial" w:eastAsiaTheme="minorEastAsia" w:hAnsi="Arial" w:cs="Arial"/>
          <w:sz w:val="22"/>
          <w:szCs w:val="22"/>
        </w:rPr>
        <w:t>, we used a criterion-based decision rule to estimate how a down-stream neuron may read out neural activity during the task. As before, trial distributions of neural responses to targets and noise were created from the average activity in a 100ms window post-target. Then, we sampled 100 criterion values between the minimum and maximum response, and for each criterion estimated the proportion of correct trials under two decision rules: 1) report target present if the response is greater than the criterion, or, 2) report target present if the response is less than the criterion. By assessing these two decision rules, responses that may be suppressed by target presence were treated equally to those in which target presence enhanced the neural response. Finally, we chose the criterion and decision rule that yielded the highest proportion of correct trials</w:t>
      </w:r>
      <w:r w:rsidR="00696C0D">
        <w:rPr>
          <w:rFonts w:ascii="Arial" w:eastAsiaTheme="minorEastAsia" w:hAnsi="Arial" w:cs="Arial"/>
          <w:sz w:val="22"/>
          <w:szCs w:val="22"/>
        </w:rPr>
        <w:t>, and computed neural hit rates and false alarm rates for each target level, and noise-only. These hit rates and false alarm rates were then transformed to percent correct according the formula above, to ensure equivalency with the behavioral metrics.</w:t>
      </w:r>
    </w:p>
    <w:p w14:paraId="4DD320A3" w14:textId="1F75225F" w:rsidR="009A04F5" w:rsidRDefault="009A04F5" w:rsidP="008062EA">
      <w:pPr>
        <w:jc w:val="both"/>
        <w:rPr>
          <w:rFonts w:ascii="Arial" w:eastAsiaTheme="minorEastAsia" w:hAnsi="Arial" w:cs="Arial"/>
          <w:sz w:val="22"/>
          <w:szCs w:val="22"/>
        </w:rPr>
      </w:pPr>
    </w:p>
    <w:p w14:paraId="3E72032E" w14:textId="35FE3E78" w:rsidR="00E47BA2" w:rsidRDefault="009A04F5" w:rsidP="000A7884">
      <w:pPr>
        <w:jc w:val="both"/>
        <w:rPr>
          <w:rFonts w:ascii="Arial" w:eastAsiaTheme="minorEastAsia" w:hAnsi="Arial" w:cs="Arial"/>
          <w:sz w:val="22"/>
          <w:szCs w:val="22"/>
        </w:rPr>
      </w:pPr>
      <w:r>
        <w:rPr>
          <w:rFonts w:ascii="Arial" w:eastAsiaTheme="minorEastAsia" w:hAnsi="Arial" w:cs="Arial"/>
          <w:i/>
          <w:iCs/>
          <w:sz w:val="22"/>
          <w:szCs w:val="22"/>
        </w:rPr>
        <w:t>Linear-nonlinear Model</w:t>
      </w:r>
      <w:r>
        <w:rPr>
          <w:rFonts w:ascii="Arial" w:eastAsiaTheme="minorEastAsia" w:hAnsi="Arial" w:cs="Arial"/>
          <w:sz w:val="22"/>
          <w:szCs w:val="22"/>
        </w:rPr>
        <w:t xml:space="preserve">. </w:t>
      </w:r>
      <w:r w:rsidR="00E47BA2">
        <w:rPr>
          <w:rFonts w:ascii="Arial" w:eastAsiaTheme="minorEastAsia" w:hAnsi="Arial" w:cs="Arial"/>
          <w:sz w:val="22"/>
          <w:szCs w:val="22"/>
        </w:rPr>
        <w:t xml:space="preserve">First, we selected only neurons in the dataset which had reliable stimulus responses (noise ratio &lt; 100). </w:t>
      </w:r>
      <w:r>
        <w:rPr>
          <w:rFonts w:ascii="Arial" w:eastAsiaTheme="minorEastAsia" w:hAnsi="Arial" w:cs="Arial"/>
          <w:sz w:val="22"/>
          <w:szCs w:val="22"/>
        </w:rPr>
        <w:t>The linear nonlinear model was</w:t>
      </w:r>
      <w:r w:rsidR="00E47BA2">
        <w:rPr>
          <w:rFonts w:ascii="Arial" w:eastAsiaTheme="minorEastAsia" w:hAnsi="Arial" w:cs="Arial"/>
          <w:sz w:val="22"/>
          <w:szCs w:val="22"/>
        </w:rPr>
        <w:t xml:space="preserve"> then</w:t>
      </w:r>
      <w:r>
        <w:rPr>
          <w:rFonts w:ascii="Arial" w:eastAsiaTheme="minorEastAsia" w:hAnsi="Arial" w:cs="Arial"/>
          <w:sz w:val="22"/>
          <w:szCs w:val="22"/>
        </w:rPr>
        <w:t xml:space="preserve"> composed of two main parts, a spectrotemporal receptive field (STRF) and a set of rectifying nonlinearities. The STRF was fit using </w:t>
      </w:r>
      <w:r w:rsidR="00CE025F">
        <w:rPr>
          <w:rFonts w:ascii="Arial" w:eastAsiaTheme="minorEastAsia" w:hAnsi="Arial" w:cs="Arial"/>
          <w:sz w:val="22"/>
          <w:szCs w:val="22"/>
        </w:rPr>
        <w:t xml:space="preserve">gaussian </w:t>
      </w:r>
      <w:r>
        <w:rPr>
          <w:rFonts w:ascii="Arial" w:eastAsiaTheme="minorEastAsia" w:hAnsi="Arial" w:cs="Arial"/>
          <w:sz w:val="22"/>
          <w:szCs w:val="22"/>
        </w:rPr>
        <w:t>generalized linear regression (</w:t>
      </w:r>
      <w:proofErr w:type="spellStart"/>
      <w:r>
        <w:rPr>
          <w:rFonts w:ascii="Arial" w:eastAsiaTheme="minorEastAsia" w:hAnsi="Arial" w:cs="Arial"/>
          <w:sz w:val="22"/>
          <w:szCs w:val="22"/>
        </w:rPr>
        <w:t>glmnet</w:t>
      </w:r>
      <w:proofErr w:type="spellEnd"/>
      <w:r>
        <w:rPr>
          <w:rFonts w:ascii="Arial" w:eastAsiaTheme="minorEastAsia" w:hAnsi="Arial" w:cs="Arial"/>
          <w:sz w:val="22"/>
          <w:szCs w:val="22"/>
        </w:rPr>
        <w:t xml:space="preserve"> package in MATLAB)</w:t>
      </w:r>
      <w:r w:rsidR="00CE025F">
        <w:rPr>
          <w:rFonts w:ascii="Arial" w:eastAsiaTheme="minorEastAsia" w:hAnsi="Arial" w:cs="Arial"/>
          <w:sz w:val="22"/>
          <w:szCs w:val="22"/>
        </w:rPr>
        <w:t xml:space="preserve">, with a history window of 300ms (13 stimulus bins) and frequency bins corresponding to the frequencies composing the dynamic random chords (see </w:t>
      </w:r>
      <w:r w:rsidR="00CE025F" w:rsidRPr="002373E5">
        <w:rPr>
          <w:rFonts w:ascii="Arial" w:hAnsi="Arial" w:cs="Arial"/>
          <w:i/>
          <w:iCs/>
          <w:sz w:val="22"/>
          <w:szCs w:val="22"/>
        </w:rPr>
        <w:t>Stimuli</w:t>
      </w:r>
      <w:r w:rsidR="00CE025F">
        <w:rPr>
          <w:rFonts w:ascii="Arial" w:eastAsiaTheme="minorEastAsia" w:hAnsi="Arial" w:cs="Arial"/>
          <w:sz w:val="22"/>
          <w:szCs w:val="22"/>
        </w:rPr>
        <w:t xml:space="preserve">). Before fitting the full model, we cross-validated </w:t>
      </w:r>
      <w:proofErr w:type="spellStart"/>
      <w:r w:rsidR="00CE025F">
        <w:rPr>
          <w:rFonts w:ascii="Arial" w:eastAsiaTheme="minorEastAsia" w:hAnsi="Arial" w:cs="Arial"/>
          <w:sz w:val="22"/>
          <w:szCs w:val="22"/>
        </w:rPr>
        <w:t>glmnet’s</w:t>
      </w:r>
      <w:proofErr w:type="spellEnd"/>
      <w:r w:rsidR="00CE025F">
        <w:rPr>
          <w:rFonts w:ascii="Arial" w:eastAsiaTheme="minorEastAsia" w:hAnsi="Arial" w:cs="Arial"/>
          <w:sz w:val="22"/>
          <w:szCs w:val="22"/>
        </w:rPr>
        <w:t xml:space="preserve"> elastic net mixing parameter </w:t>
      </w:r>
      <m:oMath>
        <m:r>
          <w:rPr>
            <w:rFonts w:ascii="Cambria Math" w:eastAsiaTheme="minorEastAsia" w:hAnsi="Cambria Math" w:cs="Arial"/>
            <w:sz w:val="22"/>
            <w:szCs w:val="22"/>
          </w:rPr>
          <m:t>λ</m:t>
        </m:r>
      </m:oMath>
      <w:r w:rsidR="00CE025F">
        <w:rPr>
          <w:rFonts w:ascii="Arial" w:eastAsiaTheme="minorEastAsia" w:hAnsi="Arial" w:cs="Arial"/>
          <w:sz w:val="22"/>
          <w:szCs w:val="22"/>
        </w:rPr>
        <w:t xml:space="preserve"> (cvglmnet in MATLAB) using matched time windows of low and high contrast responses from every trial. Then, using that parameter, we fit the full model using 10-fold cross-validation in the following manner. </w:t>
      </w:r>
    </w:p>
    <w:p w14:paraId="385796BB" w14:textId="7513CB4A" w:rsidR="005E7BBD" w:rsidRDefault="00CE025F" w:rsidP="00C72113">
      <w:pPr>
        <w:ind w:firstLine="720"/>
        <w:jc w:val="both"/>
        <w:rPr>
          <w:rFonts w:ascii="Arial" w:eastAsiaTheme="minorEastAsia" w:hAnsi="Arial" w:cs="Arial"/>
          <w:sz w:val="22"/>
          <w:szCs w:val="22"/>
        </w:rPr>
      </w:pPr>
      <w:r>
        <w:rPr>
          <w:rFonts w:ascii="Arial" w:eastAsiaTheme="minorEastAsia" w:hAnsi="Arial" w:cs="Arial"/>
          <w:sz w:val="22"/>
          <w:szCs w:val="22"/>
        </w:rPr>
        <w:lastRenderedPageBreak/>
        <w:t xml:space="preserve">For each fold, we selected 90% of the trials for training, leaving the remaining 10% to be held out for testing. Within each trial, we excluded neuronal responses around transitions from silence, or transitions in contrast, to prevent the model from overfitting strong transients in the neural response. Additionally, we excluded neural responses within a </w:t>
      </w:r>
      <w:r w:rsidR="00E47BA2">
        <w:rPr>
          <w:rFonts w:ascii="Arial" w:eastAsiaTheme="minorEastAsia" w:hAnsi="Arial" w:cs="Arial"/>
          <w:sz w:val="22"/>
          <w:szCs w:val="22"/>
        </w:rPr>
        <w:t>50ms window after target presentations, to prevent overfitting to target responses. Given these exclusion criteria, we calculated the duration of stimulus sampled in the shorter target period for each trial, and, for that trial, sampled the same duration of stimulus within the adaptation period. This procedure ensured that the model was fit to the same amount of high and low contrast stimulation, to avoid overfitting to one condition. Then, a stimulus design matrix was made using these stimulus periods, and the STRF was fit to the neuronal data using lasso-regularized generalized linear regression (</w:t>
      </w:r>
      <w:proofErr w:type="spellStart"/>
      <w:r w:rsidR="00E47BA2">
        <w:rPr>
          <w:rFonts w:ascii="Arial" w:eastAsiaTheme="minorEastAsia" w:hAnsi="Arial" w:cs="Arial"/>
          <w:sz w:val="22"/>
          <w:szCs w:val="22"/>
        </w:rPr>
        <w:t>glmnet</w:t>
      </w:r>
      <w:proofErr w:type="spellEnd"/>
      <w:r w:rsidR="00E47BA2">
        <w:rPr>
          <w:rFonts w:ascii="Arial" w:eastAsiaTheme="minorEastAsia" w:hAnsi="Arial" w:cs="Arial"/>
          <w:sz w:val="22"/>
          <w:szCs w:val="22"/>
        </w:rPr>
        <w:t xml:space="preserve"> in MATLAB). Based on prior pilot analyses, we found that in reliably responsive neurons, STRFs estimated separately in high and low contrast were nearly identical, so for this analysis we estimated STRFs using both high and low contrast periods (</w:t>
      </w:r>
      <w:r w:rsidR="00E47BA2">
        <w:rPr>
          <w:rFonts w:ascii="Arial" w:eastAsiaTheme="minorEastAsia" w:hAnsi="Arial" w:cs="Arial"/>
          <w:b/>
          <w:bCs/>
          <w:sz w:val="22"/>
          <w:szCs w:val="22"/>
        </w:rPr>
        <w:t>SUPPLEMENT?</w:t>
      </w:r>
      <w:r w:rsidR="00E47BA2">
        <w:rPr>
          <w:rFonts w:ascii="Arial" w:eastAsiaTheme="minorEastAsia" w:hAnsi="Arial" w:cs="Arial"/>
          <w:sz w:val="22"/>
          <w:szCs w:val="22"/>
        </w:rPr>
        <w:t xml:space="preserve">). Using the STRF fit to the training data, we generated a linear prediction of the stimulus by convolving the STRF with the spectrogram of the training stimulus. We then separated the linear predictions into low and high contrast periods. For each contrast period, we generated a histogram of the linear prediction values (50 bins), and for each bin, computed the mean spike rate of the neuron when the linear prediction fell within those bin edges (Figure 5d, </w:t>
      </w:r>
      <w:r w:rsidR="005E7BBD">
        <w:rPr>
          <w:rFonts w:ascii="Arial" w:eastAsiaTheme="minorEastAsia" w:hAnsi="Arial" w:cs="Arial"/>
          <w:sz w:val="22"/>
          <w:szCs w:val="22"/>
        </w:rPr>
        <w:t>scatter points)</w:t>
      </w:r>
      <w:r w:rsidR="00E47BA2">
        <w:rPr>
          <w:rFonts w:ascii="Arial" w:eastAsiaTheme="minorEastAsia" w:hAnsi="Arial" w:cs="Arial"/>
          <w:sz w:val="22"/>
          <w:szCs w:val="22"/>
        </w:rPr>
        <w:t xml:space="preserve">. The resulting set of linear prediction values and average spike rates were fit </w:t>
      </w:r>
      <w:r w:rsidR="005E7BBD">
        <w:rPr>
          <w:rFonts w:ascii="Arial" w:eastAsiaTheme="minorEastAsia" w:hAnsi="Arial" w:cs="Arial"/>
          <w:sz w:val="22"/>
          <w:szCs w:val="22"/>
        </w:rPr>
        <w:t>with an exponential function:</w:t>
      </w:r>
    </w:p>
    <w:p w14:paraId="7FFBF143" w14:textId="1AE060F1" w:rsidR="005E7BBD" w:rsidRPr="005E7BBD" w:rsidRDefault="005E7BBD" w:rsidP="005E7BBD">
      <w:pPr>
        <w:jc w:val="both"/>
        <w:rPr>
          <w:rFonts w:ascii="Arial" w:eastAsiaTheme="minorEastAsia" w:hAnsi="Arial" w:cs="Arial"/>
          <w:sz w:val="22"/>
          <w:szCs w:val="22"/>
        </w:rPr>
      </w:pPr>
      <m:oMathPara>
        <m:oMath>
          <m:r>
            <w:rPr>
              <w:rFonts w:ascii="Cambria Math" w:eastAsiaTheme="minorEastAsia" w:hAnsi="Cambria Math" w:cs="Arial"/>
              <w:sz w:val="22"/>
              <w:szCs w:val="22"/>
            </w:rPr>
            <m:t>y=a+b</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eastAsiaTheme="minorEastAsia" w:hAnsi="Cambria Math" w:cs="Arial"/>
                  <w:sz w:val="22"/>
                  <w:szCs w:val="22"/>
                </w:rPr>
                <m:t>c</m:t>
              </m:r>
              <m:d>
                <m:dPr>
                  <m:ctrlPr>
                    <w:rPr>
                      <w:rFonts w:ascii="Cambria Math" w:hAnsi="Cambria Math" w:cs="Arial"/>
                      <w:i/>
                      <w:sz w:val="22"/>
                      <w:szCs w:val="22"/>
                    </w:rPr>
                  </m:ctrlPr>
                </m:dPr>
                <m:e>
                  <m:r>
                    <w:rPr>
                      <w:rFonts w:ascii="Cambria Math" w:hAnsi="Cambria Math" w:cs="Arial"/>
                      <w:sz w:val="22"/>
                      <w:szCs w:val="22"/>
                    </w:rPr>
                    <m:t>x-d</m:t>
                  </m:r>
                </m:e>
              </m:d>
            </m:sup>
          </m:sSup>
          <m:r>
            <w:rPr>
              <w:rFonts w:ascii="Cambria Math" w:eastAsiaTheme="minorEastAsia" w:hAnsi="Cambria Math" w:cs="Arial"/>
              <w:sz w:val="22"/>
              <w:szCs w:val="22"/>
            </w:rPr>
            <m:t>,</m:t>
          </m:r>
        </m:oMath>
      </m:oMathPara>
    </w:p>
    <w:p w14:paraId="1BD13969" w14:textId="136AD1D1" w:rsidR="005E7BBD" w:rsidRDefault="005E7BBD" w:rsidP="005E7BBD">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a</m:t>
        </m:r>
      </m:oMath>
      <w:r>
        <w:rPr>
          <w:rFonts w:ascii="Arial" w:eastAsiaTheme="minorEastAsia" w:hAnsi="Arial" w:cs="Arial"/>
          <w:sz w:val="22"/>
          <w:szCs w:val="22"/>
        </w:rPr>
        <w:t xml:space="preserve"> determined the minimum firing rate, </w:t>
      </w:r>
      <m:oMath>
        <m:r>
          <w:rPr>
            <w:rFonts w:ascii="Cambria Math" w:eastAsiaTheme="minorEastAsia" w:hAnsi="Cambria Math" w:cs="Arial"/>
            <w:sz w:val="22"/>
            <w:szCs w:val="22"/>
          </w:rPr>
          <m:t>b</m:t>
        </m:r>
      </m:oMath>
      <w:r>
        <w:rPr>
          <w:rFonts w:ascii="Arial" w:eastAsiaTheme="minorEastAsia" w:hAnsi="Arial" w:cs="Arial"/>
          <w:sz w:val="22"/>
          <w:szCs w:val="22"/>
        </w:rPr>
        <w:t xml:space="preserve"> was a multiplicative scaling factor, </w:t>
      </w:r>
      <m:oMath>
        <m:r>
          <w:rPr>
            <w:rFonts w:ascii="Cambria Math" w:eastAsiaTheme="minorEastAsia" w:hAnsi="Cambria Math" w:cs="Arial"/>
            <w:sz w:val="22"/>
            <w:szCs w:val="22"/>
          </w:rPr>
          <m:t>c</m:t>
        </m:r>
      </m:oMath>
      <w:r>
        <w:rPr>
          <w:rFonts w:ascii="Arial" w:eastAsiaTheme="minorEastAsia" w:hAnsi="Arial" w:cs="Arial"/>
          <w:sz w:val="22"/>
          <w:szCs w:val="22"/>
        </w:rPr>
        <w:t xml:space="preserve"> determined the gain of the exponent, and </w:t>
      </w:r>
      <m:oMath>
        <m:r>
          <w:rPr>
            <w:rFonts w:ascii="Cambria Math" w:eastAsiaTheme="minorEastAsia" w:hAnsi="Cambria Math" w:cs="Arial"/>
            <w:sz w:val="22"/>
            <w:szCs w:val="22"/>
          </w:rPr>
          <m:t>d</m:t>
        </m:r>
      </m:oMath>
      <w:r>
        <w:rPr>
          <w:rFonts w:ascii="Arial" w:eastAsiaTheme="minorEastAsia" w:hAnsi="Arial" w:cs="Arial"/>
          <w:sz w:val="22"/>
          <w:szCs w:val="22"/>
        </w:rPr>
        <w:t xml:space="preserve"> determined the x-offset, or firing threshold of the neuron. This function was fit to each cell using con</w:t>
      </w:r>
      <w:del w:id="1088" w:author="Microsoft Office User" w:date="2021-05-14T16:23:00Z">
        <w:r w:rsidDel="00C805A8">
          <w:rPr>
            <w:rFonts w:ascii="Arial" w:eastAsiaTheme="minorEastAsia" w:hAnsi="Arial" w:cs="Arial"/>
            <w:sz w:val="22"/>
            <w:szCs w:val="22"/>
          </w:rPr>
          <w:delText>t</w:delText>
        </w:r>
      </w:del>
      <w:r>
        <w:rPr>
          <w:rFonts w:ascii="Arial" w:eastAsiaTheme="minorEastAsia" w:hAnsi="Arial" w:cs="Arial"/>
          <w:sz w:val="22"/>
          <w:szCs w:val="22"/>
        </w:rPr>
        <w:t xml:space="preserve">strained gradient descent, using a 10x10 grid search for parameters </w:t>
      </w:r>
      <m:oMath>
        <m:r>
          <w:rPr>
            <w:rFonts w:ascii="Cambria Math" w:eastAsiaTheme="minorEastAsia" w:hAnsi="Cambria Math" w:cs="Arial"/>
            <w:sz w:val="22"/>
            <w:szCs w:val="22"/>
          </w:rPr>
          <m:t>b</m:t>
        </m:r>
      </m:oMath>
      <w:r>
        <w:rPr>
          <w:rFonts w:ascii="Arial" w:eastAsiaTheme="minorEastAsia" w:hAnsi="Arial" w:cs="Arial"/>
          <w:sz w:val="22"/>
          <w:szCs w:val="22"/>
        </w:rPr>
        <w:t xml:space="preserve"> and </w:t>
      </w:r>
      <m:oMath>
        <m:r>
          <w:rPr>
            <w:rFonts w:ascii="Cambria Math" w:eastAsiaTheme="minorEastAsia" w:hAnsi="Cambria Math" w:cs="Arial"/>
            <w:sz w:val="22"/>
            <w:szCs w:val="22"/>
          </w:rPr>
          <m:t>c</m:t>
        </m:r>
      </m:oMath>
      <w:r>
        <w:rPr>
          <w:rFonts w:ascii="Arial" w:eastAsiaTheme="minorEastAsia" w:hAnsi="Arial" w:cs="Arial"/>
          <w:sz w:val="22"/>
          <w:szCs w:val="22"/>
        </w:rPr>
        <w:t xml:space="preserve">. These fits were determined for each contrast, and the gain for each contrast for each neuron was estimated using </w:t>
      </w:r>
      <m:oMath>
        <m:r>
          <w:rPr>
            <w:rFonts w:ascii="Cambria Math" w:eastAsiaTheme="minorEastAsia" w:hAnsi="Cambria Math" w:cs="Arial"/>
            <w:sz w:val="22"/>
            <w:szCs w:val="22"/>
          </w:rPr>
          <m:t>c</m:t>
        </m:r>
      </m:oMath>
      <w:r>
        <w:rPr>
          <w:rFonts w:ascii="Arial" w:eastAsiaTheme="minorEastAsia" w:hAnsi="Arial" w:cs="Arial"/>
          <w:sz w:val="22"/>
          <w:szCs w:val="22"/>
        </w:rPr>
        <w:t>. This entire process was repeated for each cross-validation fold, and the final parameter estimates for the STRF and nonlinearities were taken as the average over the 10 runs.</w:t>
      </w:r>
    </w:p>
    <w:p w14:paraId="6B7C06C6" w14:textId="18BA1510" w:rsidR="005E7BBD" w:rsidDel="009F2E3A" w:rsidRDefault="005E7BBD" w:rsidP="00125C41">
      <w:pPr>
        <w:jc w:val="both"/>
        <w:rPr>
          <w:del w:id="1089" w:author="Microsoft Office User" w:date="2021-05-06T15:49:00Z"/>
          <w:rFonts w:ascii="Arial" w:eastAsiaTheme="minorEastAsia" w:hAnsi="Arial" w:cs="Arial"/>
          <w:sz w:val="22"/>
          <w:szCs w:val="22"/>
        </w:rPr>
      </w:pPr>
      <w:r>
        <w:rPr>
          <w:rFonts w:ascii="Arial" w:eastAsiaTheme="minorEastAsia" w:hAnsi="Arial" w:cs="Arial"/>
          <w:sz w:val="22"/>
          <w:szCs w:val="22"/>
        </w:rPr>
        <w:tab/>
        <w:t xml:space="preserve">To determine the relationship between neuronal gain and behavioral performance, we examined our dataset of neurons collected during the psychometric task. First, we selected all of the neurons with </w:t>
      </w:r>
      <w:r w:rsidR="00171B3E">
        <w:rPr>
          <w:rFonts w:ascii="Arial" w:eastAsiaTheme="minorEastAsia" w:hAnsi="Arial" w:cs="Arial"/>
          <w:sz w:val="22"/>
          <w:szCs w:val="22"/>
        </w:rPr>
        <w:t>significant AUC values to at least two of the six targets to ensure that we were sampling from neurons with information about target volume. Then, across all of these neurons for each mouse, we computed the average neural gain for each contrast. We then compared neural gain for each mouse to corresponding average psychometric thresholds and slopes to assess the relationship between neural gain and behavioral performance.</w:t>
      </w:r>
    </w:p>
    <w:p w14:paraId="35C6C5D4" w14:textId="25A026A4" w:rsidR="009F2E3A" w:rsidRDefault="009F2E3A" w:rsidP="005E7BBD">
      <w:pPr>
        <w:jc w:val="both"/>
        <w:rPr>
          <w:ins w:id="1090" w:author="Microsoft Office User" w:date="2021-05-06T16:03:00Z"/>
          <w:rFonts w:ascii="Arial" w:eastAsiaTheme="minorEastAsia" w:hAnsi="Arial" w:cs="Arial"/>
          <w:sz w:val="22"/>
          <w:szCs w:val="22"/>
        </w:rPr>
      </w:pPr>
    </w:p>
    <w:p w14:paraId="0BF72624" w14:textId="237EEE46" w:rsidR="009F2E3A" w:rsidRDefault="009F2E3A" w:rsidP="005E7BBD">
      <w:pPr>
        <w:jc w:val="both"/>
        <w:rPr>
          <w:ins w:id="1091" w:author="Microsoft Office User" w:date="2021-05-06T16:03:00Z"/>
          <w:rFonts w:ascii="Arial" w:eastAsiaTheme="minorEastAsia" w:hAnsi="Arial" w:cs="Arial"/>
          <w:sz w:val="22"/>
          <w:szCs w:val="22"/>
        </w:rPr>
      </w:pPr>
    </w:p>
    <w:p w14:paraId="5787B9F0" w14:textId="0CF5031C" w:rsidR="009F2E3A" w:rsidRDefault="009F2E3A" w:rsidP="005E7BBD">
      <w:pPr>
        <w:jc w:val="both"/>
        <w:rPr>
          <w:ins w:id="1092" w:author="Microsoft Office User" w:date="2021-05-06T16:03:00Z"/>
          <w:rFonts w:ascii="Arial" w:eastAsiaTheme="minorEastAsia" w:hAnsi="Arial" w:cs="Arial"/>
          <w:sz w:val="22"/>
          <w:szCs w:val="22"/>
        </w:rPr>
      </w:pPr>
    </w:p>
    <w:p w14:paraId="2E84F143" w14:textId="3D2851A2" w:rsidR="009F2E3A" w:rsidRDefault="009F2E3A" w:rsidP="005E7BBD">
      <w:pPr>
        <w:jc w:val="both"/>
        <w:rPr>
          <w:ins w:id="1093" w:author="Microsoft Office User" w:date="2021-05-06T16:03:00Z"/>
          <w:rFonts w:ascii="Arial" w:eastAsiaTheme="minorEastAsia" w:hAnsi="Arial" w:cs="Arial"/>
          <w:sz w:val="22"/>
          <w:szCs w:val="22"/>
        </w:rPr>
      </w:pPr>
    </w:p>
    <w:p w14:paraId="4ED099D4" w14:textId="33AA3C06" w:rsidR="009F2E3A" w:rsidRDefault="009F2E3A" w:rsidP="005E7BBD">
      <w:pPr>
        <w:jc w:val="both"/>
        <w:rPr>
          <w:ins w:id="1094" w:author="Microsoft Office User" w:date="2021-05-06T16:03:00Z"/>
          <w:rFonts w:ascii="Arial" w:eastAsiaTheme="minorEastAsia" w:hAnsi="Arial" w:cs="Arial"/>
          <w:sz w:val="22"/>
          <w:szCs w:val="22"/>
        </w:rPr>
      </w:pPr>
    </w:p>
    <w:p w14:paraId="24CD7C23" w14:textId="7A2008E7" w:rsidR="009F2E3A" w:rsidRDefault="009F2E3A" w:rsidP="005E7BBD">
      <w:pPr>
        <w:jc w:val="both"/>
        <w:rPr>
          <w:ins w:id="1095" w:author="Microsoft Office User" w:date="2021-05-06T16:03:00Z"/>
          <w:rFonts w:ascii="Arial" w:eastAsiaTheme="minorEastAsia" w:hAnsi="Arial" w:cs="Arial"/>
          <w:sz w:val="22"/>
          <w:szCs w:val="22"/>
        </w:rPr>
      </w:pPr>
    </w:p>
    <w:p w14:paraId="3A027CFB" w14:textId="0C8174CA" w:rsidR="009F2E3A" w:rsidRDefault="009F2E3A" w:rsidP="005E7BBD">
      <w:pPr>
        <w:jc w:val="both"/>
        <w:rPr>
          <w:ins w:id="1096" w:author="Microsoft Office User" w:date="2021-05-06T16:03:00Z"/>
          <w:rFonts w:ascii="Arial" w:eastAsiaTheme="minorEastAsia" w:hAnsi="Arial" w:cs="Arial"/>
          <w:sz w:val="22"/>
          <w:szCs w:val="22"/>
        </w:rPr>
      </w:pPr>
    </w:p>
    <w:p w14:paraId="5D6A276C" w14:textId="4C77435C" w:rsidR="009F2E3A" w:rsidRDefault="009F2E3A" w:rsidP="005E7BBD">
      <w:pPr>
        <w:jc w:val="both"/>
        <w:rPr>
          <w:ins w:id="1097" w:author="Microsoft Office User" w:date="2021-05-06T16:03:00Z"/>
          <w:rFonts w:ascii="Arial" w:eastAsiaTheme="minorEastAsia" w:hAnsi="Arial" w:cs="Arial"/>
          <w:sz w:val="22"/>
          <w:szCs w:val="22"/>
        </w:rPr>
      </w:pPr>
    </w:p>
    <w:p w14:paraId="165FF432" w14:textId="7A27D87C" w:rsidR="009F2E3A" w:rsidRDefault="009F2E3A" w:rsidP="005E7BBD">
      <w:pPr>
        <w:jc w:val="both"/>
        <w:rPr>
          <w:ins w:id="1098" w:author="Microsoft Office User" w:date="2021-05-06T16:03:00Z"/>
          <w:rFonts w:ascii="Arial" w:eastAsiaTheme="minorEastAsia" w:hAnsi="Arial" w:cs="Arial"/>
          <w:sz w:val="22"/>
          <w:szCs w:val="22"/>
        </w:rPr>
      </w:pPr>
    </w:p>
    <w:p w14:paraId="65A90155" w14:textId="1FA5167D" w:rsidR="009F2E3A" w:rsidRDefault="009F2E3A" w:rsidP="005E7BBD">
      <w:pPr>
        <w:jc w:val="both"/>
        <w:rPr>
          <w:ins w:id="1099" w:author="Microsoft Office User" w:date="2021-05-06T16:03:00Z"/>
          <w:rFonts w:ascii="Arial" w:eastAsiaTheme="minorEastAsia" w:hAnsi="Arial" w:cs="Arial"/>
          <w:sz w:val="22"/>
          <w:szCs w:val="22"/>
        </w:rPr>
      </w:pPr>
    </w:p>
    <w:p w14:paraId="1B5C6F83" w14:textId="442EAD9C" w:rsidR="009F2E3A" w:rsidRDefault="009F2E3A" w:rsidP="005E7BBD">
      <w:pPr>
        <w:jc w:val="both"/>
        <w:rPr>
          <w:ins w:id="1100" w:author="Microsoft Office User" w:date="2021-05-06T16:03:00Z"/>
          <w:rFonts w:ascii="Arial" w:eastAsiaTheme="minorEastAsia" w:hAnsi="Arial" w:cs="Arial"/>
          <w:sz w:val="22"/>
          <w:szCs w:val="22"/>
        </w:rPr>
      </w:pPr>
    </w:p>
    <w:p w14:paraId="4DC71C47" w14:textId="6A94AB21" w:rsidR="009F2E3A" w:rsidRDefault="009F2E3A" w:rsidP="005E7BBD">
      <w:pPr>
        <w:jc w:val="both"/>
        <w:rPr>
          <w:ins w:id="1101" w:author="Microsoft Office User" w:date="2021-05-06T16:03:00Z"/>
          <w:rFonts w:ascii="Arial" w:eastAsiaTheme="minorEastAsia" w:hAnsi="Arial" w:cs="Arial"/>
          <w:sz w:val="22"/>
          <w:szCs w:val="22"/>
        </w:rPr>
      </w:pPr>
    </w:p>
    <w:p w14:paraId="6475FAEF" w14:textId="1D289CE3" w:rsidR="009F2E3A" w:rsidRDefault="009F2E3A" w:rsidP="005E7BBD">
      <w:pPr>
        <w:jc w:val="both"/>
        <w:rPr>
          <w:ins w:id="1102" w:author="Microsoft Office User" w:date="2021-05-06T16:03:00Z"/>
          <w:rFonts w:ascii="Arial" w:eastAsiaTheme="minorEastAsia" w:hAnsi="Arial" w:cs="Arial"/>
          <w:sz w:val="22"/>
          <w:szCs w:val="22"/>
        </w:rPr>
      </w:pPr>
    </w:p>
    <w:p w14:paraId="3A175FD2" w14:textId="2DC3CD56" w:rsidR="009F2E3A" w:rsidRDefault="009F2E3A" w:rsidP="005E7BBD">
      <w:pPr>
        <w:jc w:val="both"/>
        <w:rPr>
          <w:ins w:id="1103" w:author="Microsoft Office User" w:date="2021-05-06T16:03:00Z"/>
          <w:rFonts w:ascii="Arial" w:eastAsiaTheme="minorEastAsia" w:hAnsi="Arial" w:cs="Arial"/>
          <w:sz w:val="22"/>
          <w:szCs w:val="22"/>
        </w:rPr>
      </w:pPr>
    </w:p>
    <w:p w14:paraId="4BA9321C" w14:textId="34F43C28" w:rsidR="009F2E3A" w:rsidRDefault="009F2E3A" w:rsidP="005E7BBD">
      <w:pPr>
        <w:jc w:val="both"/>
        <w:rPr>
          <w:ins w:id="1104" w:author="Microsoft Office User" w:date="2021-05-06T16:03:00Z"/>
          <w:rFonts w:ascii="Arial" w:eastAsiaTheme="minorEastAsia" w:hAnsi="Arial" w:cs="Arial"/>
          <w:sz w:val="22"/>
          <w:szCs w:val="22"/>
        </w:rPr>
      </w:pPr>
    </w:p>
    <w:p w14:paraId="18B49829" w14:textId="633E1743" w:rsidR="009F2E3A" w:rsidRDefault="009F2E3A" w:rsidP="005E7BBD">
      <w:pPr>
        <w:jc w:val="both"/>
        <w:rPr>
          <w:ins w:id="1105" w:author="Microsoft Office User" w:date="2021-05-06T16:03:00Z"/>
          <w:rFonts w:ascii="Arial" w:eastAsiaTheme="minorEastAsia" w:hAnsi="Arial" w:cs="Arial"/>
          <w:sz w:val="22"/>
          <w:szCs w:val="22"/>
        </w:rPr>
      </w:pPr>
    </w:p>
    <w:p w14:paraId="600F5249" w14:textId="46D49868" w:rsidR="009F2E3A" w:rsidRDefault="009F2E3A" w:rsidP="005E7BBD">
      <w:pPr>
        <w:jc w:val="both"/>
        <w:rPr>
          <w:ins w:id="1106" w:author="Microsoft Office User" w:date="2021-05-06T16:03:00Z"/>
          <w:rFonts w:ascii="Arial" w:eastAsiaTheme="minorEastAsia" w:hAnsi="Arial" w:cs="Arial"/>
          <w:sz w:val="22"/>
          <w:szCs w:val="22"/>
        </w:rPr>
      </w:pPr>
    </w:p>
    <w:p w14:paraId="64E7981C" w14:textId="23C34B35" w:rsidR="009F2E3A" w:rsidRDefault="009F2E3A" w:rsidP="005E7BBD">
      <w:pPr>
        <w:jc w:val="both"/>
        <w:rPr>
          <w:ins w:id="1107" w:author="Microsoft Office User" w:date="2021-05-06T16:03:00Z"/>
          <w:rFonts w:ascii="Arial" w:eastAsiaTheme="minorEastAsia" w:hAnsi="Arial" w:cs="Arial"/>
          <w:sz w:val="22"/>
          <w:szCs w:val="22"/>
        </w:rPr>
      </w:pPr>
    </w:p>
    <w:p w14:paraId="1628EC59" w14:textId="3AFFDFBC" w:rsidR="009F2E3A" w:rsidRDefault="009F2E3A" w:rsidP="005E7BBD">
      <w:pPr>
        <w:jc w:val="both"/>
        <w:rPr>
          <w:ins w:id="1108" w:author="Microsoft Office User" w:date="2021-05-06T16:03:00Z"/>
          <w:rFonts w:ascii="Arial" w:eastAsiaTheme="minorEastAsia" w:hAnsi="Arial" w:cs="Arial"/>
          <w:sz w:val="22"/>
          <w:szCs w:val="22"/>
        </w:rPr>
      </w:pPr>
    </w:p>
    <w:p w14:paraId="0536FB21" w14:textId="294CCD93" w:rsidR="009F2E3A" w:rsidRDefault="009F2E3A" w:rsidP="005E7BBD">
      <w:pPr>
        <w:jc w:val="both"/>
        <w:rPr>
          <w:ins w:id="1109" w:author="Microsoft Office User" w:date="2021-05-06T16:03:00Z"/>
          <w:rFonts w:ascii="Arial" w:eastAsiaTheme="minorEastAsia" w:hAnsi="Arial" w:cs="Arial"/>
          <w:sz w:val="22"/>
          <w:szCs w:val="22"/>
        </w:rPr>
      </w:pPr>
    </w:p>
    <w:p w14:paraId="027736CE" w14:textId="327E2B5E" w:rsidR="009F2E3A" w:rsidRDefault="009F2E3A" w:rsidP="005E7BBD">
      <w:pPr>
        <w:jc w:val="both"/>
        <w:rPr>
          <w:ins w:id="1110" w:author="Microsoft Office User" w:date="2021-05-06T16:03:00Z"/>
          <w:rFonts w:ascii="Arial" w:eastAsiaTheme="minorEastAsia" w:hAnsi="Arial" w:cs="Arial"/>
          <w:sz w:val="22"/>
          <w:szCs w:val="22"/>
        </w:rPr>
      </w:pPr>
    </w:p>
    <w:p w14:paraId="2D528746" w14:textId="521C55E8" w:rsidR="009F2E3A" w:rsidRDefault="009F2E3A" w:rsidP="005E7BBD">
      <w:pPr>
        <w:jc w:val="both"/>
        <w:rPr>
          <w:ins w:id="1111" w:author="Microsoft Office User" w:date="2021-05-06T16:03:00Z"/>
          <w:rFonts w:ascii="Arial" w:eastAsiaTheme="minorEastAsia" w:hAnsi="Arial" w:cs="Arial"/>
          <w:sz w:val="22"/>
          <w:szCs w:val="22"/>
        </w:rPr>
      </w:pPr>
    </w:p>
    <w:p w14:paraId="24187814" w14:textId="59C36617" w:rsidR="009F2E3A" w:rsidRDefault="009F2E3A" w:rsidP="005E7BBD">
      <w:pPr>
        <w:jc w:val="both"/>
        <w:rPr>
          <w:ins w:id="1112" w:author="Microsoft Office User" w:date="2021-05-06T16:03:00Z"/>
          <w:rFonts w:ascii="Arial" w:eastAsiaTheme="minorEastAsia" w:hAnsi="Arial" w:cs="Arial"/>
          <w:sz w:val="22"/>
          <w:szCs w:val="22"/>
        </w:rPr>
      </w:pPr>
    </w:p>
    <w:p w14:paraId="38305D7E" w14:textId="327F7C26" w:rsidR="009F2E3A" w:rsidRDefault="009F2E3A" w:rsidP="005E7BBD">
      <w:pPr>
        <w:jc w:val="both"/>
        <w:rPr>
          <w:ins w:id="1113" w:author="Microsoft Office User" w:date="2021-05-06T16:03:00Z"/>
          <w:rFonts w:ascii="Arial" w:eastAsiaTheme="minorEastAsia" w:hAnsi="Arial" w:cs="Arial"/>
          <w:sz w:val="22"/>
          <w:szCs w:val="22"/>
        </w:rPr>
      </w:pPr>
    </w:p>
    <w:p w14:paraId="5FCA7B52" w14:textId="75E9D77F" w:rsidR="009F2E3A" w:rsidRDefault="009F2E3A" w:rsidP="005E7BBD">
      <w:pPr>
        <w:jc w:val="both"/>
        <w:rPr>
          <w:ins w:id="1114" w:author="Microsoft Office User" w:date="2021-05-06T16:03:00Z"/>
          <w:rFonts w:ascii="Arial" w:eastAsiaTheme="minorEastAsia" w:hAnsi="Arial" w:cs="Arial"/>
          <w:sz w:val="22"/>
          <w:szCs w:val="22"/>
        </w:rPr>
      </w:pPr>
    </w:p>
    <w:p w14:paraId="26FD13C1" w14:textId="55EBAD40" w:rsidR="009F2E3A" w:rsidRDefault="009F2E3A" w:rsidP="005E7BBD">
      <w:pPr>
        <w:jc w:val="both"/>
        <w:rPr>
          <w:ins w:id="1115" w:author="Microsoft Office User" w:date="2021-05-06T16:03:00Z"/>
          <w:rFonts w:ascii="Arial" w:eastAsiaTheme="minorEastAsia" w:hAnsi="Arial" w:cs="Arial"/>
          <w:sz w:val="22"/>
          <w:szCs w:val="22"/>
        </w:rPr>
      </w:pPr>
    </w:p>
    <w:p w14:paraId="2D337D2E" w14:textId="2B560B61" w:rsidR="009F2E3A" w:rsidRDefault="009F2E3A" w:rsidP="005E7BBD">
      <w:pPr>
        <w:jc w:val="both"/>
        <w:rPr>
          <w:ins w:id="1116" w:author="Microsoft Office User" w:date="2021-05-06T16:03:00Z"/>
          <w:rFonts w:ascii="Arial" w:eastAsiaTheme="minorEastAsia" w:hAnsi="Arial" w:cs="Arial"/>
          <w:sz w:val="22"/>
          <w:szCs w:val="22"/>
        </w:rPr>
      </w:pPr>
    </w:p>
    <w:p w14:paraId="1EFF4E86" w14:textId="3A3559BC" w:rsidR="009F2E3A" w:rsidRPr="002C0B65" w:rsidRDefault="009F2E3A" w:rsidP="005E7BBD">
      <w:pPr>
        <w:jc w:val="both"/>
        <w:rPr>
          <w:ins w:id="1117" w:author="Microsoft Office User" w:date="2021-05-06T16:03:00Z"/>
          <w:rFonts w:ascii="Arial" w:eastAsiaTheme="minorEastAsia" w:hAnsi="Arial" w:cs="Arial"/>
          <w:sz w:val="22"/>
          <w:szCs w:val="22"/>
        </w:rPr>
      </w:pPr>
      <w:ins w:id="1118" w:author="Microsoft Office User" w:date="2021-05-06T16:03:00Z">
        <w:r>
          <w:rPr>
            <w:rFonts w:ascii="Arial" w:eastAsiaTheme="minorEastAsia" w:hAnsi="Arial" w:cs="Arial"/>
            <w:b/>
            <w:bCs/>
            <w:sz w:val="22"/>
            <w:szCs w:val="22"/>
          </w:rPr>
          <w:lastRenderedPageBreak/>
          <w:t>T</w:t>
        </w:r>
      </w:ins>
      <w:ins w:id="1119" w:author="Microsoft Office User" w:date="2021-05-06T16:04:00Z">
        <w:r>
          <w:rPr>
            <w:rFonts w:ascii="Arial" w:eastAsiaTheme="minorEastAsia" w:hAnsi="Arial" w:cs="Arial"/>
            <w:b/>
            <w:bCs/>
            <w:sz w:val="22"/>
            <w:szCs w:val="22"/>
          </w:rPr>
          <w:t xml:space="preserve">able 1: </w:t>
        </w:r>
        <w:r>
          <w:rPr>
            <w:rFonts w:ascii="Arial" w:eastAsiaTheme="minorEastAsia" w:hAnsi="Arial" w:cs="Arial"/>
            <w:sz w:val="22"/>
            <w:szCs w:val="22"/>
          </w:rPr>
          <w:t>Statistical Comparisons</w:t>
        </w:r>
        <w:r w:rsidR="00352A0E">
          <w:rPr>
            <w:rFonts w:ascii="Arial" w:eastAsiaTheme="minorEastAsia" w:hAnsi="Arial" w:cs="Arial"/>
            <w:sz w:val="22"/>
            <w:szCs w:val="22"/>
          </w:rPr>
          <w:t>.</w:t>
        </w:r>
      </w:ins>
    </w:p>
    <w:p w14:paraId="6CBB3F10" w14:textId="77777777" w:rsidR="00D0254B" w:rsidRDefault="007F3B5A">
      <w:pPr>
        <w:jc w:val="both"/>
        <w:rPr>
          <w:ins w:id="1120" w:author="Microsoft Office User" w:date="2021-05-06T15:27:00Z"/>
          <w:rFonts w:ascii="Arial" w:eastAsia="Times New Roman" w:hAnsi="Arial" w:cs="Arial"/>
          <w:sz w:val="22"/>
          <w:szCs w:val="22"/>
        </w:rPr>
        <w:pPrChange w:id="1121" w:author="Microsoft Office User" w:date="2021-05-06T15:49:00Z">
          <w:pPr/>
        </w:pPrChange>
      </w:pPr>
      <w:del w:id="1122" w:author="Microsoft Office User" w:date="2021-05-06T15:49:00Z">
        <w:r w:rsidDel="00125C41">
          <w:rPr>
            <w:rFonts w:ascii="Arial" w:eastAsia="Times New Roman" w:hAnsi="Arial" w:cs="Arial"/>
            <w:sz w:val="22"/>
            <w:szCs w:val="22"/>
          </w:rPr>
          <w:br w:type="page"/>
        </w:r>
      </w:del>
    </w:p>
    <w:tbl>
      <w:tblPr>
        <w:tblStyle w:val="TableGrid"/>
        <w:tblpPr w:leftFromText="180" w:rightFromText="180" w:vertAnchor="text" w:tblpY="1"/>
        <w:tblOverlap w:val="never"/>
        <w:tblW w:w="10945" w:type="dxa"/>
        <w:tblLayout w:type="fixed"/>
        <w:tblLook w:val="04A0" w:firstRow="1" w:lastRow="0" w:firstColumn="1" w:lastColumn="0" w:noHBand="0" w:noVBand="1"/>
        <w:tblPrChange w:id="1123" w:author="Microsoft Office User" w:date="2021-05-07T10:52:00Z">
          <w:tblPr>
            <w:tblStyle w:val="TableGrid"/>
            <w:tblpPr w:leftFromText="180" w:rightFromText="180" w:vertAnchor="text" w:tblpY="1"/>
            <w:tblOverlap w:val="never"/>
            <w:tblW w:w="10945" w:type="dxa"/>
            <w:tblLook w:val="04A0" w:firstRow="1" w:lastRow="0" w:firstColumn="1" w:lastColumn="0" w:noHBand="0" w:noVBand="1"/>
          </w:tblPr>
        </w:tblPrChange>
      </w:tblPr>
      <w:tblGrid>
        <w:gridCol w:w="3014"/>
        <w:gridCol w:w="851"/>
        <w:gridCol w:w="1350"/>
        <w:gridCol w:w="990"/>
        <w:gridCol w:w="1080"/>
        <w:gridCol w:w="1595"/>
        <w:gridCol w:w="1085"/>
        <w:gridCol w:w="980"/>
        <w:tblGridChange w:id="1124">
          <w:tblGrid>
            <w:gridCol w:w="3014"/>
            <w:gridCol w:w="851"/>
            <w:gridCol w:w="62"/>
            <w:gridCol w:w="150"/>
            <w:gridCol w:w="837"/>
            <w:gridCol w:w="150"/>
            <w:gridCol w:w="151"/>
            <w:gridCol w:w="596"/>
            <w:gridCol w:w="150"/>
            <w:gridCol w:w="244"/>
            <w:gridCol w:w="322"/>
            <w:gridCol w:w="150"/>
            <w:gridCol w:w="608"/>
            <w:gridCol w:w="1445"/>
            <w:gridCol w:w="150"/>
            <w:gridCol w:w="935"/>
            <w:gridCol w:w="150"/>
            <w:gridCol w:w="830"/>
            <w:gridCol w:w="150"/>
          </w:tblGrid>
        </w:tblGridChange>
      </w:tblGrid>
      <w:tr w:rsidR="00352A0E" w14:paraId="6AE9C9D0" w14:textId="77777777" w:rsidTr="000915B5">
        <w:trPr>
          <w:trHeight w:val="262"/>
          <w:ins w:id="1125" w:author="Microsoft Office User" w:date="2021-05-06T15:27:00Z"/>
          <w:trPrChange w:id="1126" w:author="Microsoft Office User" w:date="2021-05-07T10:52:00Z">
            <w:trPr>
              <w:trHeight w:val="262"/>
            </w:trPr>
          </w:trPrChange>
        </w:trPr>
        <w:tc>
          <w:tcPr>
            <w:tcW w:w="3014" w:type="dxa"/>
            <w:tcPrChange w:id="1127" w:author="Microsoft Office User" w:date="2021-05-07T10:52:00Z">
              <w:tcPr>
                <w:tcW w:w="3014" w:type="dxa"/>
              </w:tcPr>
            </w:tcPrChange>
          </w:tcPr>
          <w:p w14:paraId="21237E35" w14:textId="6527C602" w:rsidR="00D0254B" w:rsidRPr="00D0254B" w:rsidRDefault="00D0254B">
            <w:pPr>
              <w:jc w:val="center"/>
              <w:rPr>
                <w:ins w:id="1128" w:author="Microsoft Office User" w:date="2021-05-06T15:27:00Z"/>
                <w:rFonts w:ascii="Arial" w:eastAsia="Times New Roman" w:hAnsi="Arial" w:cs="Arial"/>
                <w:b/>
                <w:bCs/>
                <w:sz w:val="18"/>
                <w:szCs w:val="18"/>
                <w:rPrChange w:id="1129" w:author="Microsoft Office User" w:date="2021-05-06T15:32:00Z">
                  <w:rPr>
                    <w:ins w:id="1130" w:author="Microsoft Office User" w:date="2021-05-06T15:27:00Z"/>
                    <w:rFonts w:ascii="Arial" w:eastAsia="Times New Roman" w:hAnsi="Arial" w:cs="Arial"/>
                    <w:sz w:val="22"/>
                    <w:szCs w:val="22"/>
                  </w:rPr>
                </w:rPrChange>
              </w:rPr>
              <w:pPrChange w:id="1131" w:author="Microsoft Office User" w:date="2021-05-06T15:33:00Z">
                <w:pPr/>
              </w:pPrChange>
            </w:pPr>
            <w:ins w:id="1132" w:author="Microsoft Office User" w:date="2021-05-06T15:27:00Z">
              <w:r w:rsidRPr="00D0254B">
                <w:rPr>
                  <w:rFonts w:ascii="Arial" w:eastAsia="Times New Roman" w:hAnsi="Arial" w:cs="Arial"/>
                  <w:b/>
                  <w:bCs/>
                  <w:sz w:val="18"/>
                  <w:szCs w:val="18"/>
                  <w:rPrChange w:id="1133" w:author="Microsoft Office User" w:date="2021-05-06T15:32:00Z">
                    <w:rPr>
                      <w:rFonts w:ascii="Arial" w:eastAsia="Times New Roman" w:hAnsi="Arial" w:cs="Arial"/>
                      <w:b/>
                      <w:bCs/>
                      <w:sz w:val="22"/>
                      <w:szCs w:val="22"/>
                    </w:rPr>
                  </w:rPrChange>
                </w:rPr>
                <w:t>Comparison</w:t>
              </w:r>
            </w:ins>
          </w:p>
        </w:tc>
        <w:tc>
          <w:tcPr>
            <w:tcW w:w="851" w:type="dxa"/>
            <w:tcPrChange w:id="1134" w:author="Microsoft Office User" w:date="2021-05-07T10:52:00Z">
              <w:tcPr>
                <w:tcW w:w="1063" w:type="dxa"/>
                <w:gridSpan w:val="3"/>
              </w:tcPr>
            </w:tcPrChange>
          </w:tcPr>
          <w:p w14:paraId="69AD8A0C" w14:textId="37791DE1" w:rsidR="00D0254B" w:rsidRPr="00D0254B" w:rsidRDefault="00D0254B">
            <w:pPr>
              <w:jc w:val="center"/>
              <w:rPr>
                <w:ins w:id="1135" w:author="Microsoft Office User" w:date="2021-05-06T15:27:00Z"/>
                <w:rFonts w:ascii="Arial" w:eastAsia="Times New Roman" w:hAnsi="Arial" w:cs="Arial"/>
                <w:b/>
                <w:bCs/>
                <w:sz w:val="18"/>
                <w:szCs w:val="18"/>
                <w:rPrChange w:id="1136" w:author="Microsoft Office User" w:date="2021-05-06T15:32:00Z">
                  <w:rPr>
                    <w:ins w:id="1137" w:author="Microsoft Office User" w:date="2021-05-06T15:27:00Z"/>
                    <w:rFonts w:ascii="Arial" w:eastAsia="Times New Roman" w:hAnsi="Arial" w:cs="Arial"/>
                    <w:sz w:val="22"/>
                    <w:szCs w:val="22"/>
                  </w:rPr>
                </w:rPrChange>
              </w:rPr>
              <w:pPrChange w:id="1138" w:author="Microsoft Office User" w:date="2021-05-06T15:33:00Z">
                <w:pPr/>
              </w:pPrChange>
            </w:pPr>
            <w:ins w:id="1139" w:author="Microsoft Office User" w:date="2021-05-06T15:28:00Z">
              <w:r w:rsidRPr="00D0254B">
                <w:rPr>
                  <w:rFonts w:ascii="Arial" w:eastAsia="Times New Roman" w:hAnsi="Arial" w:cs="Arial"/>
                  <w:b/>
                  <w:bCs/>
                  <w:sz w:val="18"/>
                  <w:szCs w:val="18"/>
                  <w:rPrChange w:id="1140" w:author="Microsoft Office User" w:date="2021-05-06T15:32:00Z">
                    <w:rPr>
                      <w:rFonts w:ascii="Arial" w:eastAsia="Times New Roman" w:hAnsi="Arial" w:cs="Arial"/>
                      <w:sz w:val="22"/>
                      <w:szCs w:val="22"/>
                    </w:rPr>
                  </w:rPrChange>
                </w:rPr>
                <w:t>Figure</w:t>
              </w:r>
            </w:ins>
          </w:p>
        </w:tc>
        <w:tc>
          <w:tcPr>
            <w:tcW w:w="1350" w:type="dxa"/>
            <w:tcPrChange w:id="1141" w:author="Microsoft Office User" w:date="2021-05-07T10:52:00Z">
              <w:tcPr>
                <w:tcW w:w="987" w:type="dxa"/>
                <w:gridSpan w:val="2"/>
              </w:tcPr>
            </w:tcPrChange>
          </w:tcPr>
          <w:p w14:paraId="4195E38C" w14:textId="687B95F5" w:rsidR="00D0254B" w:rsidRPr="00D0254B" w:rsidRDefault="00D0254B">
            <w:pPr>
              <w:jc w:val="center"/>
              <w:rPr>
                <w:ins w:id="1142" w:author="Microsoft Office User" w:date="2021-05-06T15:27:00Z"/>
                <w:rFonts w:ascii="Arial" w:eastAsia="Times New Roman" w:hAnsi="Arial" w:cs="Arial"/>
                <w:b/>
                <w:bCs/>
                <w:sz w:val="18"/>
                <w:szCs w:val="18"/>
                <w:rPrChange w:id="1143" w:author="Microsoft Office User" w:date="2021-05-06T15:32:00Z">
                  <w:rPr>
                    <w:ins w:id="1144" w:author="Microsoft Office User" w:date="2021-05-06T15:27:00Z"/>
                    <w:rFonts w:ascii="Arial" w:eastAsia="Times New Roman" w:hAnsi="Arial" w:cs="Arial"/>
                    <w:sz w:val="22"/>
                    <w:szCs w:val="22"/>
                  </w:rPr>
                </w:rPrChange>
              </w:rPr>
              <w:pPrChange w:id="1145" w:author="Microsoft Office User" w:date="2021-05-06T15:33:00Z">
                <w:pPr/>
              </w:pPrChange>
            </w:pPr>
            <w:ins w:id="1146" w:author="Microsoft Office User" w:date="2021-05-06T15:28:00Z">
              <w:r w:rsidRPr="00D0254B">
                <w:rPr>
                  <w:rFonts w:ascii="Arial" w:eastAsia="Times New Roman" w:hAnsi="Arial" w:cs="Arial"/>
                  <w:b/>
                  <w:bCs/>
                  <w:sz w:val="18"/>
                  <w:szCs w:val="18"/>
                  <w:rPrChange w:id="1147" w:author="Microsoft Office User" w:date="2021-05-06T15:32:00Z">
                    <w:rPr>
                      <w:rFonts w:ascii="Arial" w:eastAsia="Times New Roman" w:hAnsi="Arial" w:cs="Arial"/>
                      <w:sz w:val="22"/>
                      <w:szCs w:val="22"/>
                    </w:rPr>
                  </w:rPrChange>
                </w:rPr>
                <w:t>Center</w:t>
              </w:r>
            </w:ins>
          </w:p>
        </w:tc>
        <w:tc>
          <w:tcPr>
            <w:tcW w:w="990" w:type="dxa"/>
            <w:tcPrChange w:id="1148" w:author="Microsoft Office User" w:date="2021-05-07T10:52:00Z">
              <w:tcPr>
                <w:tcW w:w="897" w:type="dxa"/>
                <w:gridSpan w:val="3"/>
              </w:tcPr>
            </w:tcPrChange>
          </w:tcPr>
          <w:p w14:paraId="2E474EFF" w14:textId="0582F3A1" w:rsidR="00D0254B" w:rsidRPr="00D0254B" w:rsidRDefault="00D0254B">
            <w:pPr>
              <w:jc w:val="center"/>
              <w:rPr>
                <w:ins w:id="1149" w:author="Microsoft Office User" w:date="2021-05-06T15:27:00Z"/>
                <w:rFonts w:ascii="Arial" w:eastAsia="Times New Roman" w:hAnsi="Arial" w:cs="Arial"/>
                <w:b/>
                <w:bCs/>
                <w:sz w:val="18"/>
                <w:szCs w:val="18"/>
                <w:rPrChange w:id="1150" w:author="Microsoft Office User" w:date="2021-05-06T15:32:00Z">
                  <w:rPr>
                    <w:ins w:id="1151" w:author="Microsoft Office User" w:date="2021-05-06T15:27:00Z"/>
                    <w:rFonts w:ascii="Arial" w:eastAsia="Times New Roman" w:hAnsi="Arial" w:cs="Arial"/>
                    <w:sz w:val="22"/>
                    <w:szCs w:val="22"/>
                  </w:rPr>
                </w:rPrChange>
              </w:rPr>
              <w:pPrChange w:id="1152" w:author="Microsoft Office User" w:date="2021-05-06T15:33:00Z">
                <w:pPr/>
              </w:pPrChange>
            </w:pPr>
            <w:ins w:id="1153" w:author="Microsoft Office User" w:date="2021-05-06T15:28:00Z">
              <w:r w:rsidRPr="00D0254B">
                <w:rPr>
                  <w:rFonts w:ascii="Arial" w:eastAsia="Times New Roman" w:hAnsi="Arial" w:cs="Arial"/>
                  <w:b/>
                  <w:bCs/>
                  <w:sz w:val="18"/>
                  <w:szCs w:val="18"/>
                  <w:rPrChange w:id="1154" w:author="Microsoft Office User" w:date="2021-05-06T15:32:00Z">
                    <w:rPr>
                      <w:rFonts w:ascii="Arial" w:eastAsia="Times New Roman" w:hAnsi="Arial" w:cs="Arial"/>
                      <w:sz w:val="22"/>
                      <w:szCs w:val="22"/>
                    </w:rPr>
                  </w:rPrChange>
                </w:rPr>
                <w:t>Spread</w:t>
              </w:r>
            </w:ins>
          </w:p>
        </w:tc>
        <w:tc>
          <w:tcPr>
            <w:tcW w:w="1080" w:type="dxa"/>
            <w:tcPrChange w:id="1155" w:author="Microsoft Office User" w:date="2021-05-07T10:52:00Z">
              <w:tcPr>
                <w:tcW w:w="716" w:type="dxa"/>
                <w:gridSpan w:val="3"/>
              </w:tcPr>
            </w:tcPrChange>
          </w:tcPr>
          <w:p w14:paraId="00AE5E03" w14:textId="0BC92E13" w:rsidR="00D0254B" w:rsidRPr="00D0254B" w:rsidRDefault="00D0254B">
            <w:pPr>
              <w:jc w:val="center"/>
              <w:rPr>
                <w:ins w:id="1156" w:author="Microsoft Office User" w:date="2021-05-06T15:27:00Z"/>
                <w:rFonts w:ascii="Arial" w:eastAsia="Times New Roman" w:hAnsi="Arial" w:cs="Arial"/>
                <w:b/>
                <w:bCs/>
                <w:sz w:val="18"/>
                <w:szCs w:val="18"/>
                <w:rPrChange w:id="1157" w:author="Microsoft Office User" w:date="2021-05-06T15:32:00Z">
                  <w:rPr>
                    <w:ins w:id="1158" w:author="Microsoft Office User" w:date="2021-05-06T15:27:00Z"/>
                    <w:rFonts w:ascii="Arial" w:eastAsia="Times New Roman" w:hAnsi="Arial" w:cs="Arial"/>
                    <w:sz w:val="22"/>
                    <w:szCs w:val="22"/>
                  </w:rPr>
                </w:rPrChange>
              </w:rPr>
              <w:pPrChange w:id="1159" w:author="Microsoft Office User" w:date="2021-05-06T15:33:00Z">
                <w:pPr/>
              </w:pPrChange>
            </w:pPr>
            <w:ins w:id="1160" w:author="Microsoft Office User" w:date="2021-05-06T15:28:00Z">
              <w:r w:rsidRPr="00D0254B">
                <w:rPr>
                  <w:rFonts w:ascii="Arial" w:eastAsia="Times New Roman" w:hAnsi="Arial" w:cs="Arial"/>
                  <w:b/>
                  <w:bCs/>
                  <w:sz w:val="18"/>
                  <w:szCs w:val="18"/>
                  <w:rPrChange w:id="1161" w:author="Microsoft Office User" w:date="2021-05-06T15:32:00Z">
                    <w:rPr>
                      <w:rFonts w:ascii="Arial" w:eastAsia="Times New Roman" w:hAnsi="Arial" w:cs="Arial"/>
                      <w:sz w:val="22"/>
                      <w:szCs w:val="22"/>
                    </w:rPr>
                  </w:rPrChange>
                </w:rPr>
                <w:t>N</w:t>
              </w:r>
            </w:ins>
          </w:p>
        </w:tc>
        <w:tc>
          <w:tcPr>
            <w:tcW w:w="1595" w:type="dxa"/>
            <w:tcPrChange w:id="1162" w:author="Microsoft Office User" w:date="2021-05-07T10:52:00Z">
              <w:tcPr>
                <w:tcW w:w="2203" w:type="dxa"/>
                <w:gridSpan w:val="3"/>
              </w:tcPr>
            </w:tcPrChange>
          </w:tcPr>
          <w:p w14:paraId="3C59569B" w14:textId="45F33A72" w:rsidR="00D0254B" w:rsidRPr="00D0254B" w:rsidRDefault="00D0254B">
            <w:pPr>
              <w:jc w:val="center"/>
              <w:rPr>
                <w:ins w:id="1163" w:author="Microsoft Office User" w:date="2021-05-06T15:27:00Z"/>
                <w:rFonts w:ascii="Arial" w:eastAsia="Times New Roman" w:hAnsi="Arial" w:cs="Arial"/>
                <w:b/>
                <w:bCs/>
                <w:sz w:val="18"/>
                <w:szCs w:val="18"/>
                <w:rPrChange w:id="1164" w:author="Microsoft Office User" w:date="2021-05-06T15:32:00Z">
                  <w:rPr>
                    <w:ins w:id="1165" w:author="Microsoft Office User" w:date="2021-05-06T15:27:00Z"/>
                    <w:rFonts w:ascii="Arial" w:eastAsia="Times New Roman" w:hAnsi="Arial" w:cs="Arial"/>
                    <w:sz w:val="22"/>
                    <w:szCs w:val="22"/>
                  </w:rPr>
                </w:rPrChange>
              </w:rPr>
              <w:pPrChange w:id="1166" w:author="Microsoft Office User" w:date="2021-05-06T15:33:00Z">
                <w:pPr/>
              </w:pPrChange>
            </w:pPr>
            <w:ins w:id="1167" w:author="Microsoft Office User" w:date="2021-05-06T15:28:00Z">
              <w:r w:rsidRPr="00D0254B">
                <w:rPr>
                  <w:rFonts w:ascii="Arial" w:eastAsia="Times New Roman" w:hAnsi="Arial" w:cs="Arial"/>
                  <w:b/>
                  <w:bCs/>
                  <w:sz w:val="18"/>
                  <w:szCs w:val="18"/>
                  <w:rPrChange w:id="1168" w:author="Microsoft Office User" w:date="2021-05-06T15:32:00Z">
                    <w:rPr>
                      <w:rFonts w:ascii="Arial" w:eastAsia="Times New Roman" w:hAnsi="Arial" w:cs="Arial"/>
                      <w:sz w:val="22"/>
                      <w:szCs w:val="22"/>
                    </w:rPr>
                  </w:rPrChange>
                </w:rPr>
                <w:t>Test</w:t>
              </w:r>
            </w:ins>
          </w:p>
        </w:tc>
        <w:tc>
          <w:tcPr>
            <w:tcW w:w="1085" w:type="dxa"/>
            <w:tcPrChange w:id="1169" w:author="Microsoft Office User" w:date="2021-05-07T10:52:00Z">
              <w:tcPr>
                <w:tcW w:w="1085" w:type="dxa"/>
                <w:gridSpan w:val="2"/>
              </w:tcPr>
            </w:tcPrChange>
          </w:tcPr>
          <w:p w14:paraId="4A5C5705" w14:textId="0E4C63DE" w:rsidR="00D0254B" w:rsidRPr="00D0254B" w:rsidRDefault="00D0254B">
            <w:pPr>
              <w:jc w:val="center"/>
              <w:rPr>
                <w:ins w:id="1170" w:author="Microsoft Office User" w:date="2021-05-06T15:27:00Z"/>
                <w:rFonts w:ascii="Arial" w:eastAsia="Times New Roman" w:hAnsi="Arial" w:cs="Arial"/>
                <w:b/>
                <w:bCs/>
                <w:sz w:val="18"/>
                <w:szCs w:val="18"/>
                <w:rPrChange w:id="1171" w:author="Microsoft Office User" w:date="2021-05-06T15:32:00Z">
                  <w:rPr>
                    <w:ins w:id="1172" w:author="Microsoft Office User" w:date="2021-05-06T15:27:00Z"/>
                    <w:rFonts w:ascii="Arial" w:eastAsia="Times New Roman" w:hAnsi="Arial" w:cs="Arial"/>
                    <w:sz w:val="22"/>
                    <w:szCs w:val="22"/>
                  </w:rPr>
                </w:rPrChange>
              </w:rPr>
              <w:pPrChange w:id="1173" w:author="Microsoft Office User" w:date="2021-05-06T15:33:00Z">
                <w:pPr/>
              </w:pPrChange>
            </w:pPr>
            <w:ins w:id="1174" w:author="Microsoft Office User" w:date="2021-05-06T15:28:00Z">
              <w:r w:rsidRPr="00D0254B">
                <w:rPr>
                  <w:rFonts w:ascii="Arial" w:eastAsia="Times New Roman" w:hAnsi="Arial" w:cs="Arial"/>
                  <w:b/>
                  <w:bCs/>
                  <w:sz w:val="18"/>
                  <w:szCs w:val="18"/>
                  <w:rPrChange w:id="1175" w:author="Microsoft Office User" w:date="2021-05-06T15:32:00Z">
                    <w:rPr>
                      <w:rFonts w:ascii="Arial" w:eastAsia="Times New Roman" w:hAnsi="Arial" w:cs="Arial"/>
                      <w:sz w:val="22"/>
                      <w:szCs w:val="22"/>
                    </w:rPr>
                  </w:rPrChange>
                </w:rPr>
                <w:t>Statistic</w:t>
              </w:r>
            </w:ins>
          </w:p>
        </w:tc>
        <w:tc>
          <w:tcPr>
            <w:tcW w:w="980" w:type="dxa"/>
            <w:tcPrChange w:id="1176" w:author="Microsoft Office User" w:date="2021-05-07T10:52:00Z">
              <w:tcPr>
                <w:tcW w:w="980" w:type="dxa"/>
                <w:gridSpan w:val="2"/>
              </w:tcPr>
            </w:tcPrChange>
          </w:tcPr>
          <w:p w14:paraId="53833089" w14:textId="11D78C88" w:rsidR="00D0254B" w:rsidRPr="00D0254B" w:rsidRDefault="00D0254B">
            <w:pPr>
              <w:jc w:val="center"/>
              <w:rPr>
                <w:ins w:id="1177" w:author="Microsoft Office User" w:date="2021-05-06T15:27:00Z"/>
                <w:rFonts w:ascii="Arial" w:eastAsia="Times New Roman" w:hAnsi="Arial" w:cs="Arial"/>
                <w:b/>
                <w:bCs/>
                <w:sz w:val="18"/>
                <w:szCs w:val="18"/>
                <w:rPrChange w:id="1178" w:author="Microsoft Office User" w:date="2021-05-06T15:32:00Z">
                  <w:rPr>
                    <w:ins w:id="1179" w:author="Microsoft Office User" w:date="2021-05-06T15:27:00Z"/>
                    <w:rFonts w:ascii="Arial" w:eastAsia="Times New Roman" w:hAnsi="Arial" w:cs="Arial"/>
                    <w:sz w:val="22"/>
                    <w:szCs w:val="22"/>
                  </w:rPr>
                </w:rPrChange>
              </w:rPr>
              <w:pPrChange w:id="1180" w:author="Microsoft Office User" w:date="2021-05-06T15:33:00Z">
                <w:pPr/>
              </w:pPrChange>
            </w:pPr>
            <w:ins w:id="1181" w:author="Microsoft Office User" w:date="2021-05-06T15:28:00Z">
              <w:r w:rsidRPr="00D0254B">
                <w:rPr>
                  <w:rFonts w:ascii="Arial" w:eastAsia="Times New Roman" w:hAnsi="Arial" w:cs="Arial"/>
                  <w:b/>
                  <w:bCs/>
                  <w:sz w:val="18"/>
                  <w:szCs w:val="18"/>
                  <w:rPrChange w:id="1182" w:author="Microsoft Office User" w:date="2021-05-06T15:32:00Z">
                    <w:rPr>
                      <w:rFonts w:ascii="Arial" w:eastAsia="Times New Roman" w:hAnsi="Arial" w:cs="Arial"/>
                      <w:sz w:val="22"/>
                      <w:szCs w:val="22"/>
                    </w:rPr>
                  </w:rPrChange>
                </w:rPr>
                <w:t>p-value</w:t>
              </w:r>
            </w:ins>
          </w:p>
        </w:tc>
      </w:tr>
      <w:tr w:rsidR="00352A0E" w14:paraId="2E469641" w14:textId="77777777" w:rsidTr="000915B5">
        <w:tblPrEx>
          <w:tblPrExChange w:id="1183" w:author="Microsoft Office User" w:date="2021-05-07T10:52:00Z">
            <w:tblPrEx>
              <w:tblW w:w="10795" w:type="dxa"/>
            </w:tblPrEx>
          </w:tblPrExChange>
        </w:tblPrEx>
        <w:trPr>
          <w:trHeight w:val="454"/>
          <w:ins w:id="1184" w:author="Microsoft Office User" w:date="2021-05-06T15:27:00Z"/>
          <w:trPrChange w:id="1185" w:author="Microsoft Office User" w:date="2021-05-07T10:52:00Z">
            <w:trPr>
              <w:gridAfter w:val="0"/>
              <w:trHeight w:val="454"/>
            </w:trPr>
          </w:trPrChange>
        </w:trPr>
        <w:tc>
          <w:tcPr>
            <w:tcW w:w="3014" w:type="dxa"/>
            <w:tcPrChange w:id="1186" w:author="Microsoft Office User" w:date="2021-05-07T10:52:00Z">
              <w:tcPr>
                <w:tcW w:w="3014" w:type="dxa"/>
              </w:tcPr>
            </w:tcPrChange>
          </w:tcPr>
          <w:p w14:paraId="25F02CCC" w14:textId="304A4761" w:rsidR="00352A0E" w:rsidRPr="00445ED3" w:rsidRDefault="00352A0E" w:rsidP="000915B5">
            <w:pPr>
              <w:rPr>
                <w:ins w:id="1187" w:author="Microsoft Office User" w:date="2021-05-06T15:27:00Z"/>
                <w:rFonts w:ascii="Arial" w:eastAsia="Times New Roman" w:hAnsi="Arial" w:cs="Arial"/>
                <w:sz w:val="16"/>
                <w:szCs w:val="16"/>
                <w:rPrChange w:id="1188" w:author="Microsoft Office User" w:date="2021-05-07T11:11:00Z">
                  <w:rPr>
                    <w:ins w:id="1189" w:author="Microsoft Office User" w:date="2021-05-06T15:27:00Z"/>
                    <w:rFonts w:ascii="Arial" w:eastAsia="Times New Roman" w:hAnsi="Arial" w:cs="Arial"/>
                    <w:sz w:val="22"/>
                    <w:szCs w:val="22"/>
                  </w:rPr>
                </w:rPrChange>
              </w:rPr>
            </w:pPr>
            <w:ins w:id="1190" w:author="Microsoft Office User" w:date="2021-05-06T15:52:00Z">
              <w:r w:rsidRPr="00445ED3">
                <w:rPr>
                  <w:rFonts w:ascii="Arial" w:eastAsia="Times New Roman" w:hAnsi="Arial" w:cs="Arial"/>
                  <w:sz w:val="16"/>
                  <w:szCs w:val="16"/>
                  <w:rPrChange w:id="1191" w:author="Microsoft Office User" w:date="2021-05-07T11:11:00Z">
                    <w:rPr>
                      <w:rFonts w:ascii="Arial" w:eastAsia="Times New Roman" w:hAnsi="Arial" w:cs="Arial"/>
                      <w:sz w:val="18"/>
                      <w:szCs w:val="18"/>
                    </w:rPr>
                  </w:rPrChange>
                </w:rPr>
                <w:t>Behavior p</w:t>
              </w:r>
            </w:ins>
            <w:ins w:id="1192" w:author="Microsoft Office User" w:date="2021-05-06T15:29:00Z">
              <w:r w:rsidRPr="00445ED3">
                <w:rPr>
                  <w:rFonts w:ascii="Arial" w:eastAsia="Times New Roman" w:hAnsi="Arial" w:cs="Arial"/>
                  <w:sz w:val="16"/>
                  <w:szCs w:val="16"/>
                  <w:rPrChange w:id="1193" w:author="Microsoft Office User" w:date="2021-05-07T11:11:00Z">
                    <w:rPr>
                      <w:rFonts w:ascii="Arial" w:eastAsia="Times New Roman" w:hAnsi="Arial" w:cs="Arial"/>
                      <w:sz w:val="22"/>
                      <w:szCs w:val="22"/>
                    </w:rPr>
                  </w:rPrChange>
                </w:rPr>
                <w:t xml:space="preserve">ercent correct, </w:t>
              </w:r>
            </w:ins>
            <w:ins w:id="1194" w:author="Microsoft Office User" w:date="2021-05-06T15:30:00Z">
              <w:r w:rsidRPr="00445ED3">
                <w:rPr>
                  <w:rFonts w:ascii="Arial" w:eastAsia="Times New Roman" w:hAnsi="Arial" w:cs="Arial"/>
                  <w:sz w:val="16"/>
                  <w:szCs w:val="16"/>
                  <w:rPrChange w:id="1195" w:author="Microsoft Office User" w:date="2021-05-07T11:11:00Z">
                    <w:rPr>
                      <w:rFonts w:ascii="Arial" w:eastAsia="Times New Roman" w:hAnsi="Arial" w:cs="Arial"/>
                      <w:sz w:val="22"/>
                      <w:szCs w:val="22"/>
                    </w:rPr>
                  </w:rPrChange>
                </w:rPr>
                <w:t>low contrast</w:t>
              </w:r>
            </w:ins>
            <w:ins w:id="1196" w:author="Microsoft Office User" w:date="2021-05-06T15:52:00Z">
              <w:r w:rsidRPr="00445ED3">
                <w:rPr>
                  <w:rFonts w:ascii="Arial" w:eastAsia="Times New Roman" w:hAnsi="Arial" w:cs="Arial"/>
                  <w:sz w:val="16"/>
                  <w:szCs w:val="16"/>
                  <w:rPrChange w:id="1197" w:author="Microsoft Office User" w:date="2021-05-07T11:11:00Z">
                    <w:rPr>
                      <w:rFonts w:ascii="Arial" w:eastAsia="Times New Roman" w:hAnsi="Arial" w:cs="Arial"/>
                      <w:sz w:val="18"/>
                      <w:szCs w:val="18"/>
                    </w:rPr>
                  </w:rPrChange>
                </w:rPr>
                <w:t>:</w:t>
              </w:r>
            </w:ins>
            <w:ins w:id="1198" w:author="Microsoft Office User" w:date="2021-05-06T15:30:00Z">
              <w:r w:rsidRPr="00445ED3">
                <w:rPr>
                  <w:rFonts w:ascii="Arial" w:eastAsia="Times New Roman" w:hAnsi="Arial" w:cs="Arial"/>
                  <w:sz w:val="16"/>
                  <w:szCs w:val="16"/>
                  <w:rPrChange w:id="1199" w:author="Microsoft Office User" w:date="2021-05-07T11:11:00Z">
                    <w:rPr>
                      <w:rFonts w:ascii="Arial" w:eastAsia="Times New Roman" w:hAnsi="Arial" w:cs="Arial"/>
                      <w:sz w:val="22"/>
                      <w:szCs w:val="22"/>
                    </w:rPr>
                  </w:rPrChange>
                </w:rPr>
                <w:t xml:space="preserve"> time 1 vs</w:t>
              </w:r>
            </w:ins>
            <w:ins w:id="1200" w:author="Microsoft Office User" w:date="2021-05-07T10:37:00Z">
              <w:r w:rsidR="0044258F" w:rsidRPr="00445ED3">
                <w:rPr>
                  <w:rFonts w:ascii="Arial" w:eastAsia="Times New Roman" w:hAnsi="Arial" w:cs="Arial"/>
                  <w:sz w:val="16"/>
                  <w:szCs w:val="16"/>
                  <w:rPrChange w:id="1201" w:author="Microsoft Office User" w:date="2021-05-07T11:11:00Z">
                    <w:rPr>
                      <w:rFonts w:ascii="Arial" w:eastAsia="Times New Roman" w:hAnsi="Arial" w:cs="Arial"/>
                      <w:sz w:val="18"/>
                      <w:szCs w:val="18"/>
                    </w:rPr>
                  </w:rPrChange>
                </w:rPr>
                <w:t>.</w:t>
              </w:r>
            </w:ins>
            <w:ins w:id="1202" w:author="Microsoft Office User" w:date="2021-05-06T15:30:00Z">
              <w:r w:rsidRPr="00445ED3">
                <w:rPr>
                  <w:rFonts w:ascii="Arial" w:eastAsia="Times New Roman" w:hAnsi="Arial" w:cs="Arial"/>
                  <w:sz w:val="16"/>
                  <w:szCs w:val="16"/>
                  <w:rPrChange w:id="1203" w:author="Microsoft Office User" w:date="2021-05-07T11:11:00Z">
                    <w:rPr>
                      <w:rFonts w:ascii="Arial" w:eastAsia="Times New Roman" w:hAnsi="Arial" w:cs="Arial"/>
                      <w:sz w:val="22"/>
                      <w:szCs w:val="22"/>
                    </w:rPr>
                  </w:rPrChange>
                </w:rPr>
                <w:t xml:space="preserve"> time 2</w:t>
              </w:r>
            </w:ins>
            <w:ins w:id="1204" w:author="Microsoft Office User" w:date="2021-05-06T15:29:00Z">
              <w:r w:rsidRPr="00445ED3">
                <w:rPr>
                  <w:rFonts w:ascii="Arial" w:eastAsia="Times New Roman" w:hAnsi="Arial" w:cs="Arial"/>
                  <w:sz w:val="16"/>
                  <w:szCs w:val="16"/>
                  <w:rPrChange w:id="1205" w:author="Microsoft Office User" w:date="2021-05-07T11:11:00Z">
                    <w:rPr>
                      <w:rFonts w:ascii="Arial" w:eastAsia="Times New Roman" w:hAnsi="Arial" w:cs="Arial"/>
                      <w:sz w:val="22"/>
                      <w:szCs w:val="22"/>
                    </w:rPr>
                  </w:rPrChange>
                </w:rPr>
                <w:t xml:space="preserve"> </w:t>
              </w:r>
            </w:ins>
          </w:p>
        </w:tc>
        <w:tc>
          <w:tcPr>
            <w:tcW w:w="851" w:type="dxa"/>
            <w:vMerge w:val="restart"/>
            <w:tcPrChange w:id="1206" w:author="Microsoft Office User" w:date="2021-05-07T10:52:00Z">
              <w:tcPr>
                <w:tcW w:w="913" w:type="dxa"/>
                <w:gridSpan w:val="2"/>
                <w:vMerge w:val="restart"/>
              </w:tcPr>
            </w:tcPrChange>
          </w:tcPr>
          <w:p w14:paraId="09F347E2" w14:textId="237B7471" w:rsidR="00352A0E" w:rsidRPr="00445ED3" w:rsidRDefault="00352A0E">
            <w:pPr>
              <w:jc w:val="center"/>
              <w:rPr>
                <w:ins w:id="1207" w:author="Microsoft Office User" w:date="2021-05-06T15:27:00Z"/>
                <w:rFonts w:ascii="Arial" w:eastAsia="Times New Roman" w:hAnsi="Arial" w:cs="Arial"/>
                <w:sz w:val="16"/>
                <w:szCs w:val="16"/>
                <w:rPrChange w:id="1208" w:author="Microsoft Office User" w:date="2021-05-07T11:11:00Z">
                  <w:rPr>
                    <w:ins w:id="1209" w:author="Microsoft Office User" w:date="2021-05-06T15:27:00Z"/>
                    <w:rFonts w:ascii="Arial" w:eastAsia="Times New Roman" w:hAnsi="Arial" w:cs="Arial"/>
                    <w:sz w:val="22"/>
                    <w:szCs w:val="22"/>
                  </w:rPr>
                </w:rPrChange>
              </w:rPr>
              <w:pPrChange w:id="1210" w:author="Microsoft Office User" w:date="2021-05-06T16:08:00Z">
                <w:pPr>
                  <w:framePr w:hSpace="180" w:wrap="around" w:vAnchor="text" w:hAnchor="text" w:y="1"/>
                  <w:suppressOverlap/>
                </w:pPr>
              </w:pPrChange>
            </w:pPr>
            <w:ins w:id="1211" w:author="Microsoft Office User" w:date="2021-05-06T15:30:00Z">
              <w:r w:rsidRPr="00445ED3">
                <w:rPr>
                  <w:rFonts w:ascii="Arial" w:eastAsia="Times New Roman" w:hAnsi="Arial" w:cs="Arial"/>
                  <w:sz w:val="16"/>
                  <w:szCs w:val="16"/>
                  <w:rPrChange w:id="1212" w:author="Microsoft Office User" w:date="2021-05-07T11:11:00Z">
                    <w:rPr>
                      <w:rFonts w:ascii="Arial" w:eastAsia="Times New Roman" w:hAnsi="Arial" w:cs="Arial"/>
                      <w:sz w:val="22"/>
                      <w:szCs w:val="22"/>
                    </w:rPr>
                  </w:rPrChange>
                </w:rPr>
                <w:t>2g</w:t>
              </w:r>
            </w:ins>
          </w:p>
        </w:tc>
        <w:tc>
          <w:tcPr>
            <w:tcW w:w="1350" w:type="dxa"/>
            <w:tcPrChange w:id="1213" w:author="Microsoft Office User" w:date="2021-05-07T10:52:00Z">
              <w:tcPr>
                <w:tcW w:w="987" w:type="dxa"/>
                <w:gridSpan w:val="2"/>
              </w:tcPr>
            </w:tcPrChange>
          </w:tcPr>
          <w:p w14:paraId="080C4C94" w14:textId="38E12A5C" w:rsidR="00352A0E" w:rsidRPr="00445ED3" w:rsidRDefault="00352A0E" w:rsidP="000915B5">
            <w:pPr>
              <w:rPr>
                <w:ins w:id="1214" w:author="Microsoft Office User" w:date="2021-05-06T15:38:00Z"/>
                <w:rFonts w:ascii="Arial" w:eastAsia="Times New Roman" w:hAnsi="Arial" w:cs="Arial"/>
                <w:sz w:val="16"/>
                <w:szCs w:val="16"/>
                <w:rPrChange w:id="1215" w:author="Microsoft Office User" w:date="2021-05-07T11:11:00Z">
                  <w:rPr>
                    <w:ins w:id="1216" w:author="Microsoft Office User" w:date="2021-05-06T15:38:00Z"/>
                    <w:rFonts w:ascii="Arial" w:eastAsia="Times New Roman" w:hAnsi="Arial" w:cs="Arial"/>
                    <w:sz w:val="18"/>
                    <w:szCs w:val="18"/>
                  </w:rPr>
                </w:rPrChange>
              </w:rPr>
            </w:pPr>
            <w:ins w:id="1217" w:author="Microsoft Office User" w:date="2021-05-06T15:38:00Z">
              <w:r w:rsidRPr="00445ED3">
                <w:rPr>
                  <w:rFonts w:ascii="Arial" w:eastAsia="Times New Roman" w:hAnsi="Arial" w:cs="Arial"/>
                  <w:sz w:val="16"/>
                  <w:szCs w:val="16"/>
                  <w:rPrChange w:id="1218" w:author="Microsoft Office User" w:date="2021-05-07T11:11:00Z">
                    <w:rPr>
                      <w:rFonts w:ascii="Arial" w:eastAsia="Times New Roman" w:hAnsi="Arial" w:cs="Arial"/>
                      <w:sz w:val="18"/>
                      <w:szCs w:val="18"/>
                    </w:rPr>
                  </w:rPrChange>
                </w:rPr>
                <w:t xml:space="preserve">T1: </w:t>
              </w:r>
            </w:ins>
            <w:ins w:id="1219" w:author="Microsoft Office User" w:date="2021-05-06T15:51:00Z">
              <w:r w:rsidRPr="00445ED3">
                <w:rPr>
                  <w:rFonts w:ascii="Arial" w:eastAsia="Times New Roman" w:hAnsi="Arial" w:cs="Arial"/>
                  <w:sz w:val="16"/>
                  <w:szCs w:val="16"/>
                  <w:rPrChange w:id="1220" w:author="Microsoft Office User" w:date="2021-05-07T11:11:00Z">
                    <w:rPr>
                      <w:rFonts w:ascii="Arial" w:eastAsia="Times New Roman" w:hAnsi="Arial" w:cs="Arial"/>
                      <w:sz w:val="18"/>
                      <w:szCs w:val="18"/>
                    </w:rPr>
                  </w:rPrChange>
                </w:rPr>
                <w:t>0</w:t>
              </w:r>
            </w:ins>
            <w:ins w:id="1221" w:author="Microsoft Office User" w:date="2021-05-06T15:38:00Z">
              <w:r w:rsidRPr="00445ED3">
                <w:rPr>
                  <w:rFonts w:ascii="Arial" w:eastAsia="Times New Roman" w:hAnsi="Arial" w:cs="Arial"/>
                  <w:sz w:val="16"/>
                  <w:szCs w:val="16"/>
                  <w:rPrChange w:id="1222" w:author="Microsoft Office User" w:date="2021-05-07T11:11:00Z">
                    <w:rPr>
                      <w:rFonts w:ascii="Arial" w:eastAsia="Times New Roman" w:hAnsi="Arial" w:cs="Arial"/>
                      <w:sz w:val="18"/>
                      <w:szCs w:val="18"/>
                    </w:rPr>
                  </w:rPrChange>
                </w:rPr>
                <w:t>.68</w:t>
              </w:r>
            </w:ins>
          </w:p>
          <w:p w14:paraId="09949CAE" w14:textId="3122E8C9" w:rsidR="00352A0E" w:rsidRPr="00445ED3" w:rsidRDefault="00352A0E" w:rsidP="000915B5">
            <w:pPr>
              <w:rPr>
                <w:ins w:id="1223" w:author="Microsoft Office User" w:date="2021-05-06T15:38:00Z"/>
                <w:rFonts w:ascii="Arial" w:eastAsia="Times New Roman" w:hAnsi="Arial" w:cs="Arial"/>
                <w:sz w:val="16"/>
                <w:szCs w:val="16"/>
                <w:rPrChange w:id="1224" w:author="Microsoft Office User" w:date="2021-05-07T11:11:00Z">
                  <w:rPr>
                    <w:ins w:id="1225" w:author="Microsoft Office User" w:date="2021-05-06T15:38:00Z"/>
                    <w:rFonts w:ascii="Arial" w:eastAsia="Times New Roman" w:hAnsi="Arial" w:cs="Arial"/>
                    <w:sz w:val="18"/>
                    <w:szCs w:val="18"/>
                  </w:rPr>
                </w:rPrChange>
              </w:rPr>
            </w:pPr>
            <w:ins w:id="1226" w:author="Microsoft Office User" w:date="2021-05-06T15:38:00Z">
              <w:r w:rsidRPr="00445ED3">
                <w:rPr>
                  <w:rFonts w:ascii="Arial" w:eastAsia="Times New Roman" w:hAnsi="Arial" w:cs="Arial"/>
                  <w:sz w:val="16"/>
                  <w:szCs w:val="16"/>
                  <w:rPrChange w:id="1227" w:author="Microsoft Office User" w:date="2021-05-07T11:11:00Z">
                    <w:rPr>
                      <w:rFonts w:ascii="Arial" w:eastAsia="Times New Roman" w:hAnsi="Arial" w:cs="Arial"/>
                      <w:sz w:val="18"/>
                      <w:szCs w:val="18"/>
                    </w:rPr>
                  </w:rPrChange>
                </w:rPr>
                <w:t xml:space="preserve">T2: </w:t>
              </w:r>
            </w:ins>
            <w:ins w:id="1228" w:author="Microsoft Office User" w:date="2021-05-06T15:51:00Z">
              <w:r w:rsidRPr="00445ED3">
                <w:rPr>
                  <w:rFonts w:ascii="Arial" w:eastAsia="Times New Roman" w:hAnsi="Arial" w:cs="Arial"/>
                  <w:sz w:val="16"/>
                  <w:szCs w:val="16"/>
                  <w:rPrChange w:id="1229" w:author="Microsoft Office User" w:date="2021-05-07T11:11:00Z">
                    <w:rPr>
                      <w:rFonts w:ascii="Arial" w:eastAsia="Times New Roman" w:hAnsi="Arial" w:cs="Arial"/>
                      <w:sz w:val="18"/>
                      <w:szCs w:val="18"/>
                    </w:rPr>
                  </w:rPrChange>
                </w:rPr>
                <w:t>0</w:t>
              </w:r>
            </w:ins>
            <w:ins w:id="1230" w:author="Microsoft Office User" w:date="2021-05-06T15:38:00Z">
              <w:r w:rsidRPr="00445ED3">
                <w:rPr>
                  <w:rFonts w:ascii="Arial" w:eastAsia="Times New Roman" w:hAnsi="Arial" w:cs="Arial"/>
                  <w:sz w:val="16"/>
                  <w:szCs w:val="16"/>
                  <w:rPrChange w:id="1231" w:author="Microsoft Office User" w:date="2021-05-07T11:11:00Z">
                    <w:rPr>
                      <w:rFonts w:ascii="Arial" w:eastAsia="Times New Roman" w:hAnsi="Arial" w:cs="Arial"/>
                      <w:sz w:val="18"/>
                      <w:szCs w:val="18"/>
                    </w:rPr>
                  </w:rPrChange>
                </w:rPr>
                <w:t>.70</w:t>
              </w:r>
            </w:ins>
          </w:p>
          <w:p w14:paraId="55195E4D" w14:textId="6280198A" w:rsidR="00352A0E" w:rsidRPr="00445ED3" w:rsidRDefault="00352A0E" w:rsidP="000915B5">
            <w:pPr>
              <w:rPr>
                <w:ins w:id="1232" w:author="Microsoft Office User" w:date="2021-05-06T15:27:00Z"/>
                <w:rFonts w:ascii="Arial" w:eastAsia="Times New Roman" w:hAnsi="Arial" w:cs="Arial"/>
                <w:sz w:val="16"/>
                <w:szCs w:val="16"/>
                <w:rPrChange w:id="1233" w:author="Microsoft Office User" w:date="2021-05-07T11:11:00Z">
                  <w:rPr>
                    <w:ins w:id="1234" w:author="Microsoft Office User" w:date="2021-05-06T15:27:00Z"/>
                    <w:rFonts w:ascii="Arial" w:eastAsia="Times New Roman" w:hAnsi="Arial" w:cs="Arial"/>
                    <w:sz w:val="22"/>
                    <w:szCs w:val="22"/>
                  </w:rPr>
                </w:rPrChange>
              </w:rPr>
            </w:pPr>
            <w:ins w:id="1235" w:author="Microsoft Office User" w:date="2021-05-06T15:38:00Z">
              <w:r w:rsidRPr="00445ED3">
                <w:rPr>
                  <w:rFonts w:ascii="Arial" w:eastAsia="Times New Roman" w:hAnsi="Arial" w:cs="Arial"/>
                  <w:sz w:val="16"/>
                  <w:szCs w:val="16"/>
                  <w:rPrChange w:id="1236" w:author="Microsoft Office User" w:date="2021-05-07T11:11:00Z">
                    <w:rPr>
                      <w:rFonts w:ascii="Arial" w:eastAsia="Times New Roman" w:hAnsi="Arial" w:cs="Arial"/>
                      <w:sz w:val="18"/>
                      <w:szCs w:val="18"/>
                    </w:rPr>
                  </w:rPrChange>
                </w:rPr>
                <w:t>(median)</w:t>
              </w:r>
            </w:ins>
          </w:p>
        </w:tc>
        <w:tc>
          <w:tcPr>
            <w:tcW w:w="990" w:type="dxa"/>
            <w:tcPrChange w:id="1237" w:author="Microsoft Office User" w:date="2021-05-07T10:52:00Z">
              <w:tcPr>
                <w:tcW w:w="897" w:type="dxa"/>
                <w:gridSpan w:val="3"/>
              </w:tcPr>
            </w:tcPrChange>
          </w:tcPr>
          <w:p w14:paraId="49438876" w14:textId="764197A2" w:rsidR="00352A0E" w:rsidRPr="00445ED3" w:rsidRDefault="00352A0E" w:rsidP="000915B5">
            <w:pPr>
              <w:rPr>
                <w:ins w:id="1238" w:author="Microsoft Office User" w:date="2021-05-06T15:27:00Z"/>
                <w:rFonts w:ascii="Arial" w:eastAsia="Times New Roman" w:hAnsi="Arial" w:cs="Arial"/>
                <w:sz w:val="16"/>
                <w:szCs w:val="16"/>
                <w:rPrChange w:id="1239" w:author="Microsoft Office User" w:date="2021-05-07T11:11:00Z">
                  <w:rPr>
                    <w:ins w:id="1240" w:author="Microsoft Office User" w:date="2021-05-06T15:27:00Z"/>
                    <w:rFonts w:ascii="Arial" w:eastAsia="Times New Roman" w:hAnsi="Arial" w:cs="Arial"/>
                    <w:sz w:val="22"/>
                    <w:szCs w:val="22"/>
                  </w:rPr>
                </w:rPrChange>
              </w:rPr>
            </w:pPr>
            <w:ins w:id="1241" w:author="Microsoft Office User" w:date="2021-05-06T15:40:00Z">
              <w:r w:rsidRPr="00445ED3">
                <w:rPr>
                  <w:rFonts w:ascii="Arial" w:eastAsia="Times New Roman" w:hAnsi="Arial" w:cs="Arial"/>
                  <w:sz w:val="16"/>
                  <w:szCs w:val="16"/>
                  <w:rPrChange w:id="1242" w:author="Microsoft Office User" w:date="2021-05-07T11:11:00Z">
                    <w:rPr>
                      <w:rFonts w:ascii="Arial" w:eastAsia="Times New Roman" w:hAnsi="Arial" w:cs="Arial"/>
                      <w:sz w:val="18"/>
                      <w:szCs w:val="18"/>
                    </w:rPr>
                  </w:rPrChange>
                </w:rPr>
                <w:t>n/a</w:t>
              </w:r>
            </w:ins>
          </w:p>
        </w:tc>
        <w:tc>
          <w:tcPr>
            <w:tcW w:w="1080" w:type="dxa"/>
            <w:vMerge w:val="restart"/>
            <w:tcPrChange w:id="1243" w:author="Microsoft Office User" w:date="2021-05-07T10:52:00Z">
              <w:tcPr>
                <w:tcW w:w="716" w:type="dxa"/>
                <w:gridSpan w:val="3"/>
                <w:vMerge w:val="restart"/>
              </w:tcPr>
            </w:tcPrChange>
          </w:tcPr>
          <w:p w14:paraId="3ED70490" w14:textId="510704EC" w:rsidR="00352A0E" w:rsidRPr="00445ED3" w:rsidRDefault="00352A0E">
            <w:pPr>
              <w:jc w:val="center"/>
              <w:rPr>
                <w:ins w:id="1244" w:author="Microsoft Office User" w:date="2021-05-06T15:27:00Z"/>
                <w:rFonts w:ascii="Arial" w:eastAsia="Times New Roman" w:hAnsi="Arial" w:cs="Arial"/>
                <w:sz w:val="16"/>
                <w:szCs w:val="16"/>
                <w:rPrChange w:id="1245" w:author="Microsoft Office User" w:date="2021-05-07T11:11:00Z">
                  <w:rPr>
                    <w:ins w:id="1246" w:author="Microsoft Office User" w:date="2021-05-06T15:27:00Z"/>
                    <w:rFonts w:ascii="Arial" w:eastAsia="Times New Roman" w:hAnsi="Arial" w:cs="Arial"/>
                    <w:sz w:val="22"/>
                    <w:szCs w:val="22"/>
                  </w:rPr>
                </w:rPrChange>
              </w:rPr>
              <w:pPrChange w:id="1247" w:author="Microsoft Office User" w:date="2021-05-06T16:07:00Z">
                <w:pPr>
                  <w:framePr w:hSpace="180" w:wrap="around" w:vAnchor="text" w:hAnchor="text" w:y="1"/>
                  <w:suppressOverlap/>
                </w:pPr>
              </w:pPrChange>
            </w:pPr>
            <w:ins w:id="1248" w:author="Microsoft Office User" w:date="2021-05-06T15:41:00Z">
              <w:r w:rsidRPr="00445ED3">
                <w:rPr>
                  <w:rFonts w:ascii="Arial" w:eastAsia="Times New Roman" w:hAnsi="Arial" w:cs="Arial"/>
                  <w:sz w:val="16"/>
                  <w:szCs w:val="16"/>
                  <w:rPrChange w:id="1249" w:author="Microsoft Office User" w:date="2021-05-07T11:11:00Z">
                    <w:rPr>
                      <w:rFonts w:ascii="Arial" w:eastAsia="Times New Roman" w:hAnsi="Arial" w:cs="Arial"/>
                      <w:sz w:val="18"/>
                      <w:szCs w:val="18"/>
                    </w:rPr>
                  </w:rPrChange>
                </w:rPr>
                <w:t>21</w:t>
              </w:r>
            </w:ins>
            <w:ins w:id="1250" w:author="Microsoft Office User" w:date="2021-05-06T15:45:00Z">
              <w:r w:rsidRPr="00445ED3">
                <w:rPr>
                  <w:rFonts w:ascii="Arial" w:eastAsia="Times New Roman" w:hAnsi="Arial" w:cs="Arial"/>
                  <w:sz w:val="16"/>
                  <w:szCs w:val="16"/>
                  <w:rPrChange w:id="1251" w:author="Microsoft Office User" w:date="2021-05-07T11:11:00Z">
                    <w:rPr>
                      <w:rFonts w:ascii="Arial" w:eastAsia="Times New Roman" w:hAnsi="Arial" w:cs="Arial"/>
                      <w:sz w:val="18"/>
                      <w:szCs w:val="18"/>
                    </w:rPr>
                  </w:rPrChange>
                </w:rPr>
                <w:t xml:space="preserve"> (mice)</w:t>
              </w:r>
            </w:ins>
          </w:p>
        </w:tc>
        <w:tc>
          <w:tcPr>
            <w:tcW w:w="1595" w:type="dxa"/>
            <w:vMerge w:val="restart"/>
            <w:tcPrChange w:id="1252" w:author="Microsoft Office User" w:date="2021-05-07T10:52:00Z">
              <w:tcPr>
                <w:tcW w:w="2203" w:type="dxa"/>
                <w:gridSpan w:val="3"/>
                <w:vMerge w:val="restart"/>
              </w:tcPr>
            </w:tcPrChange>
          </w:tcPr>
          <w:p w14:paraId="59D6DF27" w14:textId="0C144C97" w:rsidR="00352A0E" w:rsidRPr="00445ED3" w:rsidRDefault="00352A0E" w:rsidP="000915B5">
            <w:pPr>
              <w:rPr>
                <w:ins w:id="1253" w:author="Microsoft Office User" w:date="2021-05-06T15:27:00Z"/>
                <w:rFonts w:ascii="Arial" w:eastAsia="Times New Roman" w:hAnsi="Arial" w:cs="Arial"/>
                <w:sz w:val="16"/>
                <w:szCs w:val="16"/>
                <w:rPrChange w:id="1254" w:author="Microsoft Office User" w:date="2021-05-07T11:11:00Z">
                  <w:rPr>
                    <w:ins w:id="1255" w:author="Microsoft Office User" w:date="2021-05-06T15:27:00Z"/>
                    <w:rFonts w:ascii="Arial" w:eastAsia="Times New Roman" w:hAnsi="Arial" w:cs="Arial"/>
                    <w:sz w:val="22"/>
                    <w:szCs w:val="22"/>
                  </w:rPr>
                </w:rPrChange>
              </w:rPr>
            </w:pPr>
            <w:ins w:id="1256" w:author="Microsoft Office User" w:date="2021-05-06T16:12:00Z">
              <w:r w:rsidRPr="00445ED3">
                <w:rPr>
                  <w:rFonts w:ascii="Arial" w:eastAsia="Times New Roman" w:hAnsi="Arial" w:cs="Arial"/>
                  <w:sz w:val="16"/>
                  <w:szCs w:val="16"/>
                  <w:rPrChange w:id="1257" w:author="Microsoft Office User" w:date="2021-05-07T11:11:00Z">
                    <w:rPr>
                      <w:rFonts w:ascii="Arial" w:eastAsia="Times New Roman" w:hAnsi="Arial" w:cs="Arial"/>
                      <w:sz w:val="18"/>
                      <w:szCs w:val="18"/>
                    </w:rPr>
                  </w:rPrChange>
                </w:rPr>
                <w:t xml:space="preserve">Two-tailed </w:t>
              </w:r>
            </w:ins>
            <w:ins w:id="1258" w:author="Microsoft Office User" w:date="2021-05-06T15:41:00Z">
              <w:r w:rsidRPr="00445ED3">
                <w:rPr>
                  <w:rFonts w:ascii="Arial" w:eastAsia="Times New Roman" w:hAnsi="Arial" w:cs="Arial"/>
                  <w:sz w:val="16"/>
                  <w:szCs w:val="16"/>
                  <w:rPrChange w:id="1259" w:author="Microsoft Office User" w:date="2021-05-07T11:11:00Z">
                    <w:rPr>
                      <w:rFonts w:ascii="Arial" w:eastAsia="Times New Roman" w:hAnsi="Arial" w:cs="Arial"/>
                      <w:sz w:val="18"/>
                      <w:szCs w:val="18"/>
                    </w:rPr>
                  </w:rPrChange>
                </w:rPr>
                <w:t>Wilcoxon sign-rank</w:t>
              </w:r>
            </w:ins>
            <w:ins w:id="1260" w:author="Microsoft Office User" w:date="2021-05-06T15:59:00Z">
              <w:r w:rsidRPr="00445ED3">
                <w:rPr>
                  <w:rFonts w:ascii="Arial" w:eastAsia="Times New Roman" w:hAnsi="Arial" w:cs="Arial"/>
                  <w:sz w:val="16"/>
                  <w:szCs w:val="16"/>
                  <w:rPrChange w:id="1261" w:author="Microsoft Office User" w:date="2021-05-07T11:11:00Z">
                    <w:rPr>
                      <w:rFonts w:ascii="Arial" w:eastAsia="Times New Roman" w:hAnsi="Arial" w:cs="Arial"/>
                      <w:sz w:val="18"/>
                      <w:szCs w:val="18"/>
                    </w:rPr>
                  </w:rPrChange>
                </w:rPr>
                <w:t xml:space="preserve"> </w:t>
              </w:r>
            </w:ins>
            <w:ins w:id="1262" w:author="Microsoft Office User" w:date="2021-05-06T16:13:00Z">
              <w:r w:rsidRPr="00445ED3">
                <w:rPr>
                  <w:rFonts w:ascii="Arial" w:eastAsia="Times New Roman" w:hAnsi="Arial" w:cs="Arial"/>
                  <w:sz w:val="16"/>
                  <w:szCs w:val="16"/>
                  <w:rPrChange w:id="1263" w:author="Microsoft Office User" w:date="2021-05-07T11:11:00Z">
                    <w:rPr>
                      <w:rFonts w:ascii="Arial" w:eastAsia="Times New Roman" w:hAnsi="Arial" w:cs="Arial"/>
                      <w:sz w:val="18"/>
                      <w:szCs w:val="18"/>
                    </w:rPr>
                  </w:rPrChange>
                </w:rPr>
                <w:t xml:space="preserve">test </w:t>
              </w:r>
            </w:ins>
            <w:ins w:id="1264" w:author="Microsoft Office User" w:date="2021-05-06T15:59:00Z">
              <w:r w:rsidRPr="00445ED3">
                <w:rPr>
                  <w:rFonts w:ascii="Arial" w:eastAsia="Times New Roman" w:hAnsi="Arial" w:cs="Arial"/>
                  <w:sz w:val="16"/>
                  <w:szCs w:val="16"/>
                  <w:rPrChange w:id="1265" w:author="Microsoft Office User" w:date="2021-05-07T11:11:00Z">
                    <w:rPr>
                      <w:rFonts w:ascii="Arial" w:eastAsia="Times New Roman" w:hAnsi="Arial" w:cs="Arial"/>
                      <w:sz w:val="18"/>
                      <w:szCs w:val="18"/>
                    </w:rPr>
                  </w:rPrChange>
                </w:rPr>
                <w:t>(</w:t>
              </w:r>
            </w:ins>
            <w:ins w:id="1266" w:author="Microsoft Office User" w:date="2021-05-06T16:00:00Z">
              <w:r w:rsidRPr="00445ED3">
                <w:rPr>
                  <w:rFonts w:ascii="Arial" w:eastAsia="Times New Roman" w:hAnsi="Arial" w:cs="Arial"/>
                  <w:sz w:val="16"/>
                  <w:szCs w:val="16"/>
                  <w:rPrChange w:id="1267" w:author="Microsoft Office User" w:date="2021-05-07T11:11:00Z">
                    <w:rPr>
                      <w:rFonts w:ascii="Arial" w:eastAsia="Times New Roman" w:hAnsi="Arial" w:cs="Arial"/>
                      <w:sz w:val="18"/>
                      <w:szCs w:val="18"/>
                    </w:rPr>
                  </w:rPrChange>
                </w:rPr>
                <w:t>FDR corrected</w:t>
              </w:r>
            </w:ins>
            <w:ins w:id="1268" w:author="Microsoft Office User" w:date="2021-05-06T16:03:00Z">
              <w:r w:rsidRPr="00445ED3">
                <w:rPr>
                  <w:rFonts w:ascii="Arial" w:eastAsia="Times New Roman" w:hAnsi="Arial" w:cs="Arial"/>
                  <w:sz w:val="16"/>
                  <w:szCs w:val="16"/>
                  <w:rPrChange w:id="1269" w:author="Microsoft Office User" w:date="2021-05-07T11:11:00Z">
                    <w:rPr>
                      <w:rFonts w:ascii="Arial" w:eastAsia="Times New Roman" w:hAnsi="Arial" w:cs="Arial"/>
                      <w:sz w:val="18"/>
                      <w:szCs w:val="18"/>
                    </w:rPr>
                  </w:rPrChange>
                </w:rPr>
                <w:fldChar w:fldCharType="begin" w:fldLock="1"/>
              </w:r>
            </w:ins>
            <w:r w:rsidR="000915B5">
              <w:rPr>
                <w:rFonts w:ascii="Arial" w:eastAsia="Times New Roman" w:hAnsi="Arial" w:cs="Arial"/>
                <w:sz w:val="16"/>
                <w:szCs w:val="16"/>
              </w:rPr>
              <w:instrText>ADDIN CSL_CITATION {"citationItems":[{"id":"ITEM-1","itemData":{"DOI":"10.1111/j.2517-6161.1995.tb02031.x","ISSN":"00359246","abstract":"The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 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author":[{"dropping-particle":"","family":"Benjamini","given":"Yoav","non-dropping-particle":"","parse-names":false,"suffix":""},{"dropping-particle":"","family":"Hochberg","given":"Yosef","non-dropping-particle":"","parse-names":false,"suffix":""}],"container-title":"Journal of the Royal Statistical Society: Series B (Methodological)","id":"ITEM-1","issue":"1","issued":{"date-parts":[["1995","1","1"]]},"page":"289-300","publisher":"Wiley","title":"Controlling the False Discovery Rate: A Practical and Powerful Approach to Multiple Testing","type":"article-journal","volume":"57"},"uris":["http://www.mendeley.com/documents/?uuid=7d0bab7a-ce85-384a-811a-35bc06beca57"]}],"mendeley":{"formattedCitation":"[91]","plainTextFormattedCitation":"[91]","previouslyFormattedCitation":"[91]"},"properties":{"noteIndex":0},"schema":"https://github.com/citation-style-language/schema/raw/master/csl-citation.json"}</w:instrText>
            </w:r>
            <w:r w:rsidRPr="00445ED3">
              <w:rPr>
                <w:rFonts w:ascii="Arial" w:eastAsia="Times New Roman" w:hAnsi="Arial" w:cs="Arial"/>
                <w:sz w:val="16"/>
                <w:szCs w:val="16"/>
                <w:rPrChange w:id="1270" w:author="Microsoft Office User" w:date="2021-05-07T11:11:00Z">
                  <w:rPr>
                    <w:rFonts w:ascii="Arial" w:eastAsia="Times New Roman" w:hAnsi="Arial" w:cs="Arial"/>
                    <w:sz w:val="18"/>
                    <w:szCs w:val="18"/>
                  </w:rPr>
                </w:rPrChange>
              </w:rPr>
              <w:fldChar w:fldCharType="separate"/>
            </w:r>
            <w:r w:rsidR="000915B5" w:rsidRPr="000915B5">
              <w:rPr>
                <w:rFonts w:ascii="Arial" w:eastAsia="Times New Roman" w:hAnsi="Arial" w:cs="Arial"/>
                <w:noProof/>
                <w:sz w:val="16"/>
                <w:szCs w:val="16"/>
              </w:rPr>
              <w:t>[91]</w:t>
            </w:r>
            <w:ins w:id="1271" w:author="Microsoft Office User" w:date="2021-05-06T16:03:00Z">
              <w:r w:rsidRPr="00445ED3">
                <w:rPr>
                  <w:rFonts w:ascii="Arial" w:eastAsia="Times New Roman" w:hAnsi="Arial" w:cs="Arial"/>
                  <w:sz w:val="16"/>
                  <w:szCs w:val="16"/>
                  <w:rPrChange w:id="1272" w:author="Microsoft Office User" w:date="2021-05-07T11:11:00Z">
                    <w:rPr>
                      <w:rFonts w:ascii="Arial" w:eastAsia="Times New Roman" w:hAnsi="Arial" w:cs="Arial"/>
                      <w:sz w:val="18"/>
                      <w:szCs w:val="18"/>
                    </w:rPr>
                  </w:rPrChange>
                </w:rPr>
                <w:fldChar w:fldCharType="end"/>
              </w:r>
            </w:ins>
            <w:ins w:id="1273" w:author="Microsoft Office User" w:date="2021-05-06T16:06:00Z">
              <w:r w:rsidRPr="00445ED3">
                <w:rPr>
                  <w:rFonts w:ascii="Arial" w:eastAsia="Times New Roman" w:hAnsi="Arial" w:cs="Arial"/>
                  <w:sz w:val="16"/>
                  <w:szCs w:val="16"/>
                  <w:rPrChange w:id="1274" w:author="Microsoft Office User" w:date="2021-05-07T11:11:00Z">
                    <w:rPr>
                      <w:rFonts w:ascii="Arial" w:eastAsia="Times New Roman" w:hAnsi="Arial" w:cs="Arial"/>
                      <w:sz w:val="18"/>
                      <w:szCs w:val="18"/>
                    </w:rPr>
                  </w:rPrChange>
                </w:rPr>
                <w:t xml:space="preserve"> for multiple comparisons</w:t>
              </w:r>
            </w:ins>
            <w:ins w:id="1275" w:author="Microsoft Office User" w:date="2021-05-06T16:04:00Z">
              <w:r w:rsidRPr="00445ED3">
                <w:rPr>
                  <w:rFonts w:ascii="Arial" w:eastAsia="Times New Roman" w:hAnsi="Arial" w:cs="Arial"/>
                  <w:sz w:val="16"/>
                  <w:szCs w:val="16"/>
                  <w:rPrChange w:id="1276" w:author="Microsoft Office User" w:date="2021-05-07T11:11:00Z">
                    <w:rPr>
                      <w:rFonts w:ascii="Arial" w:eastAsia="Times New Roman" w:hAnsi="Arial" w:cs="Arial"/>
                      <w:sz w:val="18"/>
                      <w:szCs w:val="18"/>
                    </w:rPr>
                  </w:rPrChange>
                </w:rPr>
                <w:t>)</w:t>
              </w:r>
            </w:ins>
          </w:p>
        </w:tc>
        <w:tc>
          <w:tcPr>
            <w:tcW w:w="1085" w:type="dxa"/>
            <w:tcPrChange w:id="1277" w:author="Microsoft Office User" w:date="2021-05-07T10:52:00Z">
              <w:tcPr>
                <w:tcW w:w="1085" w:type="dxa"/>
                <w:gridSpan w:val="2"/>
              </w:tcPr>
            </w:tcPrChange>
          </w:tcPr>
          <w:p w14:paraId="4DCA9EEA" w14:textId="77777777" w:rsidR="00352A0E" w:rsidRPr="00445ED3" w:rsidRDefault="00352A0E" w:rsidP="000915B5">
            <w:pPr>
              <w:rPr>
                <w:ins w:id="1278" w:author="Microsoft Office User" w:date="2021-05-06T15:42:00Z"/>
                <w:rFonts w:ascii="Arial" w:eastAsia="Times New Roman" w:hAnsi="Arial" w:cs="Arial"/>
                <w:sz w:val="16"/>
                <w:szCs w:val="16"/>
                <w:rPrChange w:id="1279" w:author="Microsoft Office User" w:date="2021-05-07T11:11:00Z">
                  <w:rPr>
                    <w:ins w:id="1280" w:author="Microsoft Office User" w:date="2021-05-06T15:42:00Z"/>
                    <w:rFonts w:ascii="Arial" w:eastAsia="Times New Roman" w:hAnsi="Arial" w:cs="Arial"/>
                    <w:sz w:val="18"/>
                    <w:szCs w:val="18"/>
                  </w:rPr>
                </w:rPrChange>
              </w:rPr>
            </w:pPr>
            <w:ins w:id="1281" w:author="Microsoft Office User" w:date="2021-05-06T15:42:00Z">
              <w:r w:rsidRPr="00445ED3">
                <w:rPr>
                  <w:rFonts w:ascii="Arial" w:eastAsia="Times New Roman" w:hAnsi="Arial" w:cs="Arial"/>
                  <w:sz w:val="16"/>
                  <w:szCs w:val="16"/>
                  <w:rPrChange w:id="1282" w:author="Microsoft Office User" w:date="2021-05-07T11:11:00Z">
                    <w:rPr>
                      <w:rFonts w:ascii="Arial" w:eastAsia="Times New Roman" w:hAnsi="Arial" w:cs="Arial"/>
                      <w:sz w:val="18"/>
                      <w:szCs w:val="18"/>
                    </w:rPr>
                  </w:rPrChange>
                </w:rPr>
                <w:t>Z = -1.93</w:t>
              </w:r>
            </w:ins>
          </w:p>
          <w:p w14:paraId="233BC904" w14:textId="72ADCEE2" w:rsidR="00352A0E" w:rsidRPr="00445ED3" w:rsidRDefault="00352A0E" w:rsidP="000915B5">
            <w:pPr>
              <w:rPr>
                <w:ins w:id="1283" w:author="Microsoft Office User" w:date="2021-05-06T15:27:00Z"/>
                <w:rFonts w:ascii="Arial" w:eastAsia="Times New Roman" w:hAnsi="Arial" w:cs="Arial"/>
                <w:sz w:val="16"/>
                <w:szCs w:val="16"/>
                <w:rPrChange w:id="1284" w:author="Microsoft Office User" w:date="2021-05-07T11:11:00Z">
                  <w:rPr>
                    <w:ins w:id="1285" w:author="Microsoft Office User" w:date="2021-05-06T15:27:00Z"/>
                    <w:rFonts w:ascii="Arial" w:eastAsia="Times New Roman" w:hAnsi="Arial" w:cs="Arial"/>
                    <w:sz w:val="22"/>
                    <w:szCs w:val="22"/>
                  </w:rPr>
                </w:rPrChange>
              </w:rPr>
            </w:pPr>
            <w:ins w:id="1286" w:author="Microsoft Office User" w:date="2021-05-06T15:42:00Z">
              <w:r w:rsidRPr="00445ED3">
                <w:rPr>
                  <w:rFonts w:ascii="Arial" w:eastAsia="Times New Roman" w:hAnsi="Arial" w:cs="Arial"/>
                  <w:sz w:val="16"/>
                  <w:szCs w:val="16"/>
                  <w:rPrChange w:id="1287" w:author="Microsoft Office User" w:date="2021-05-07T11:11:00Z">
                    <w:rPr>
                      <w:rFonts w:ascii="Arial" w:eastAsia="Times New Roman" w:hAnsi="Arial" w:cs="Arial"/>
                      <w:sz w:val="18"/>
                      <w:szCs w:val="18"/>
                    </w:rPr>
                  </w:rPrChange>
                </w:rPr>
                <w:t>Rank: 60</w:t>
              </w:r>
            </w:ins>
          </w:p>
        </w:tc>
        <w:tc>
          <w:tcPr>
            <w:tcW w:w="980" w:type="dxa"/>
            <w:tcPrChange w:id="1288" w:author="Microsoft Office User" w:date="2021-05-07T10:52:00Z">
              <w:tcPr>
                <w:tcW w:w="980" w:type="dxa"/>
                <w:gridSpan w:val="2"/>
              </w:tcPr>
            </w:tcPrChange>
          </w:tcPr>
          <w:p w14:paraId="479B5CDE" w14:textId="071449F1" w:rsidR="00352A0E" w:rsidRPr="00445ED3" w:rsidRDefault="00352A0E" w:rsidP="000915B5">
            <w:pPr>
              <w:rPr>
                <w:ins w:id="1289" w:author="Microsoft Office User" w:date="2021-05-06T15:27:00Z"/>
                <w:rFonts w:ascii="Arial" w:eastAsia="Times New Roman" w:hAnsi="Arial" w:cs="Arial"/>
                <w:sz w:val="16"/>
                <w:szCs w:val="16"/>
                <w:rPrChange w:id="1290" w:author="Microsoft Office User" w:date="2021-05-07T11:11:00Z">
                  <w:rPr>
                    <w:ins w:id="1291" w:author="Microsoft Office User" w:date="2021-05-06T15:27:00Z"/>
                    <w:rFonts w:ascii="Arial" w:eastAsia="Times New Roman" w:hAnsi="Arial" w:cs="Arial"/>
                    <w:sz w:val="22"/>
                    <w:szCs w:val="22"/>
                  </w:rPr>
                </w:rPrChange>
              </w:rPr>
            </w:pPr>
            <w:ins w:id="1292" w:author="Microsoft Office User" w:date="2021-05-06T15:45:00Z">
              <w:r w:rsidRPr="00445ED3">
                <w:rPr>
                  <w:rFonts w:ascii="Arial" w:eastAsia="Times New Roman" w:hAnsi="Arial" w:cs="Arial"/>
                  <w:sz w:val="16"/>
                  <w:szCs w:val="16"/>
                  <w:rPrChange w:id="1293" w:author="Microsoft Office User" w:date="2021-05-07T11:11:00Z">
                    <w:rPr>
                      <w:rFonts w:ascii="Arial" w:eastAsia="Times New Roman" w:hAnsi="Arial" w:cs="Arial"/>
                      <w:sz w:val="18"/>
                      <w:szCs w:val="18"/>
                    </w:rPr>
                  </w:rPrChange>
                </w:rPr>
                <w:t>0.054</w:t>
              </w:r>
            </w:ins>
          </w:p>
        </w:tc>
      </w:tr>
      <w:tr w:rsidR="00352A0E" w14:paraId="4CB5925A" w14:textId="77777777" w:rsidTr="000915B5">
        <w:tblPrEx>
          <w:tblPrExChange w:id="1294" w:author="Microsoft Office User" w:date="2021-05-07T10:52:00Z">
            <w:tblPrEx>
              <w:tblW w:w="10795" w:type="dxa"/>
            </w:tblPrEx>
          </w:tblPrExChange>
        </w:tblPrEx>
        <w:trPr>
          <w:trHeight w:val="454"/>
          <w:ins w:id="1295" w:author="Microsoft Office User" w:date="2021-05-06T15:27:00Z"/>
          <w:trPrChange w:id="1296" w:author="Microsoft Office User" w:date="2021-05-07T10:52:00Z">
            <w:trPr>
              <w:gridAfter w:val="0"/>
              <w:trHeight w:val="454"/>
            </w:trPr>
          </w:trPrChange>
        </w:trPr>
        <w:tc>
          <w:tcPr>
            <w:tcW w:w="3014" w:type="dxa"/>
            <w:tcPrChange w:id="1297" w:author="Microsoft Office User" w:date="2021-05-07T10:52:00Z">
              <w:tcPr>
                <w:tcW w:w="3014" w:type="dxa"/>
              </w:tcPr>
            </w:tcPrChange>
          </w:tcPr>
          <w:p w14:paraId="64FEFAC7" w14:textId="4F028F8F" w:rsidR="00352A0E" w:rsidRPr="00445ED3" w:rsidRDefault="00352A0E" w:rsidP="000915B5">
            <w:pPr>
              <w:rPr>
                <w:ins w:id="1298" w:author="Microsoft Office User" w:date="2021-05-06T15:27:00Z"/>
                <w:rFonts w:ascii="Arial" w:eastAsia="Times New Roman" w:hAnsi="Arial" w:cs="Arial"/>
                <w:sz w:val="16"/>
                <w:szCs w:val="16"/>
                <w:rPrChange w:id="1299" w:author="Microsoft Office User" w:date="2021-05-07T11:11:00Z">
                  <w:rPr>
                    <w:ins w:id="1300" w:author="Microsoft Office User" w:date="2021-05-06T15:27:00Z"/>
                    <w:rFonts w:ascii="Arial" w:eastAsia="Times New Roman" w:hAnsi="Arial" w:cs="Arial"/>
                    <w:sz w:val="22"/>
                    <w:szCs w:val="22"/>
                  </w:rPr>
                </w:rPrChange>
              </w:rPr>
            </w:pPr>
            <w:ins w:id="1301" w:author="Microsoft Office User" w:date="2021-05-06T15:52:00Z">
              <w:r w:rsidRPr="00445ED3">
                <w:rPr>
                  <w:rFonts w:ascii="Arial" w:eastAsia="Times New Roman" w:hAnsi="Arial" w:cs="Arial"/>
                  <w:sz w:val="16"/>
                  <w:szCs w:val="16"/>
                  <w:rPrChange w:id="1302" w:author="Microsoft Office User" w:date="2021-05-07T11:11:00Z">
                    <w:rPr>
                      <w:rFonts w:ascii="Arial" w:eastAsia="Times New Roman" w:hAnsi="Arial" w:cs="Arial"/>
                      <w:sz w:val="18"/>
                      <w:szCs w:val="18"/>
                    </w:rPr>
                  </w:rPrChange>
                </w:rPr>
                <w:t xml:space="preserve">Behavior percent </w:t>
              </w:r>
            </w:ins>
            <w:ins w:id="1303" w:author="Microsoft Office User" w:date="2021-05-06T15:31:00Z">
              <w:r w:rsidRPr="00445ED3">
                <w:rPr>
                  <w:rFonts w:ascii="Arial" w:eastAsia="Times New Roman" w:hAnsi="Arial" w:cs="Arial"/>
                  <w:sz w:val="16"/>
                  <w:szCs w:val="16"/>
                  <w:rPrChange w:id="1304" w:author="Microsoft Office User" w:date="2021-05-07T11:11:00Z">
                    <w:rPr>
                      <w:rFonts w:ascii="Arial" w:eastAsia="Times New Roman" w:hAnsi="Arial" w:cs="Arial"/>
                      <w:sz w:val="22"/>
                      <w:szCs w:val="22"/>
                    </w:rPr>
                  </w:rPrChange>
                </w:rPr>
                <w:t>correct, low contrast</w:t>
              </w:r>
            </w:ins>
            <w:ins w:id="1305" w:author="Microsoft Office User" w:date="2021-05-06T15:52:00Z">
              <w:r w:rsidRPr="00445ED3">
                <w:rPr>
                  <w:rFonts w:ascii="Arial" w:eastAsia="Times New Roman" w:hAnsi="Arial" w:cs="Arial"/>
                  <w:sz w:val="16"/>
                  <w:szCs w:val="16"/>
                  <w:rPrChange w:id="1306" w:author="Microsoft Office User" w:date="2021-05-07T11:11:00Z">
                    <w:rPr>
                      <w:rFonts w:ascii="Arial" w:eastAsia="Times New Roman" w:hAnsi="Arial" w:cs="Arial"/>
                      <w:sz w:val="18"/>
                      <w:szCs w:val="18"/>
                    </w:rPr>
                  </w:rPrChange>
                </w:rPr>
                <w:t>:</w:t>
              </w:r>
            </w:ins>
            <w:ins w:id="1307" w:author="Microsoft Office User" w:date="2021-05-06T15:31:00Z">
              <w:r w:rsidRPr="00445ED3">
                <w:rPr>
                  <w:rFonts w:ascii="Arial" w:eastAsia="Times New Roman" w:hAnsi="Arial" w:cs="Arial"/>
                  <w:sz w:val="16"/>
                  <w:szCs w:val="16"/>
                  <w:rPrChange w:id="1308" w:author="Microsoft Office User" w:date="2021-05-07T11:11:00Z">
                    <w:rPr>
                      <w:rFonts w:ascii="Arial" w:eastAsia="Times New Roman" w:hAnsi="Arial" w:cs="Arial"/>
                      <w:sz w:val="22"/>
                      <w:szCs w:val="22"/>
                    </w:rPr>
                  </w:rPrChange>
                </w:rPr>
                <w:t xml:space="preserve"> time 1 vs</w:t>
              </w:r>
            </w:ins>
            <w:ins w:id="1309" w:author="Microsoft Office User" w:date="2021-05-07T10:37:00Z">
              <w:r w:rsidR="0044258F" w:rsidRPr="00445ED3">
                <w:rPr>
                  <w:rFonts w:ascii="Arial" w:eastAsia="Times New Roman" w:hAnsi="Arial" w:cs="Arial"/>
                  <w:sz w:val="16"/>
                  <w:szCs w:val="16"/>
                  <w:rPrChange w:id="1310" w:author="Microsoft Office User" w:date="2021-05-07T11:11:00Z">
                    <w:rPr>
                      <w:rFonts w:ascii="Arial" w:eastAsia="Times New Roman" w:hAnsi="Arial" w:cs="Arial"/>
                      <w:sz w:val="18"/>
                      <w:szCs w:val="18"/>
                    </w:rPr>
                  </w:rPrChange>
                </w:rPr>
                <w:t>.</w:t>
              </w:r>
            </w:ins>
            <w:ins w:id="1311" w:author="Microsoft Office User" w:date="2021-05-06T15:31:00Z">
              <w:r w:rsidRPr="00445ED3">
                <w:rPr>
                  <w:rFonts w:ascii="Arial" w:eastAsia="Times New Roman" w:hAnsi="Arial" w:cs="Arial"/>
                  <w:sz w:val="16"/>
                  <w:szCs w:val="16"/>
                  <w:rPrChange w:id="1312" w:author="Microsoft Office User" w:date="2021-05-07T11:11:00Z">
                    <w:rPr>
                      <w:rFonts w:ascii="Arial" w:eastAsia="Times New Roman" w:hAnsi="Arial" w:cs="Arial"/>
                      <w:sz w:val="22"/>
                      <w:szCs w:val="22"/>
                    </w:rPr>
                  </w:rPrChange>
                </w:rPr>
                <w:t xml:space="preserve"> time </w:t>
              </w:r>
            </w:ins>
            <w:ins w:id="1313" w:author="Microsoft Office User" w:date="2021-05-06T15:33:00Z">
              <w:r w:rsidRPr="00445ED3">
                <w:rPr>
                  <w:rFonts w:ascii="Arial" w:eastAsia="Times New Roman" w:hAnsi="Arial" w:cs="Arial"/>
                  <w:sz w:val="16"/>
                  <w:szCs w:val="16"/>
                  <w:rPrChange w:id="1314" w:author="Microsoft Office User" w:date="2021-05-07T11:11:00Z">
                    <w:rPr>
                      <w:rFonts w:ascii="Arial" w:eastAsia="Times New Roman" w:hAnsi="Arial" w:cs="Arial"/>
                      <w:sz w:val="18"/>
                      <w:szCs w:val="18"/>
                    </w:rPr>
                  </w:rPrChange>
                </w:rPr>
                <w:t>3</w:t>
              </w:r>
            </w:ins>
          </w:p>
        </w:tc>
        <w:tc>
          <w:tcPr>
            <w:tcW w:w="851" w:type="dxa"/>
            <w:vMerge/>
            <w:tcPrChange w:id="1315" w:author="Microsoft Office User" w:date="2021-05-07T10:52:00Z">
              <w:tcPr>
                <w:tcW w:w="913" w:type="dxa"/>
                <w:gridSpan w:val="2"/>
                <w:vMerge/>
              </w:tcPr>
            </w:tcPrChange>
          </w:tcPr>
          <w:p w14:paraId="24E782DB" w14:textId="0A7B1E34" w:rsidR="00352A0E" w:rsidRPr="00445ED3" w:rsidRDefault="00352A0E" w:rsidP="000915B5">
            <w:pPr>
              <w:rPr>
                <w:ins w:id="1316" w:author="Microsoft Office User" w:date="2021-05-06T15:27:00Z"/>
                <w:rFonts w:ascii="Arial" w:eastAsia="Times New Roman" w:hAnsi="Arial" w:cs="Arial"/>
                <w:sz w:val="16"/>
                <w:szCs w:val="16"/>
                <w:rPrChange w:id="1317" w:author="Microsoft Office User" w:date="2021-05-07T11:11:00Z">
                  <w:rPr>
                    <w:ins w:id="1318" w:author="Microsoft Office User" w:date="2021-05-06T15:27:00Z"/>
                    <w:rFonts w:ascii="Arial" w:eastAsia="Times New Roman" w:hAnsi="Arial" w:cs="Arial"/>
                    <w:sz w:val="22"/>
                    <w:szCs w:val="22"/>
                  </w:rPr>
                </w:rPrChange>
              </w:rPr>
            </w:pPr>
          </w:p>
        </w:tc>
        <w:tc>
          <w:tcPr>
            <w:tcW w:w="1350" w:type="dxa"/>
            <w:tcPrChange w:id="1319" w:author="Microsoft Office User" w:date="2021-05-07T10:52:00Z">
              <w:tcPr>
                <w:tcW w:w="987" w:type="dxa"/>
                <w:gridSpan w:val="2"/>
              </w:tcPr>
            </w:tcPrChange>
          </w:tcPr>
          <w:p w14:paraId="482ED86D" w14:textId="234926EF" w:rsidR="00352A0E" w:rsidRPr="00445ED3" w:rsidRDefault="00352A0E" w:rsidP="000915B5">
            <w:pPr>
              <w:rPr>
                <w:ins w:id="1320" w:author="Microsoft Office User" w:date="2021-05-06T15:38:00Z"/>
                <w:rFonts w:ascii="Arial" w:eastAsia="Times New Roman" w:hAnsi="Arial" w:cs="Arial"/>
                <w:sz w:val="16"/>
                <w:szCs w:val="16"/>
                <w:rPrChange w:id="1321" w:author="Microsoft Office User" w:date="2021-05-07T11:11:00Z">
                  <w:rPr>
                    <w:ins w:id="1322" w:author="Microsoft Office User" w:date="2021-05-06T15:38:00Z"/>
                    <w:rFonts w:ascii="Arial" w:eastAsia="Times New Roman" w:hAnsi="Arial" w:cs="Arial"/>
                    <w:sz w:val="18"/>
                    <w:szCs w:val="18"/>
                  </w:rPr>
                </w:rPrChange>
              </w:rPr>
            </w:pPr>
            <w:ins w:id="1323" w:author="Microsoft Office User" w:date="2021-05-06T15:38:00Z">
              <w:r w:rsidRPr="00445ED3">
                <w:rPr>
                  <w:rFonts w:ascii="Arial" w:eastAsia="Times New Roman" w:hAnsi="Arial" w:cs="Arial"/>
                  <w:sz w:val="16"/>
                  <w:szCs w:val="16"/>
                  <w:rPrChange w:id="1324" w:author="Microsoft Office User" w:date="2021-05-07T11:11:00Z">
                    <w:rPr>
                      <w:rFonts w:ascii="Arial" w:eastAsia="Times New Roman" w:hAnsi="Arial" w:cs="Arial"/>
                      <w:sz w:val="18"/>
                      <w:szCs w:val="18"/>
                    </w:rPr>
                  </w:rPrChange>
                </w:rPr>
                <w:t xml:space="preserve">T1: </w:t>
              </w:r>
            </w:ins>
            <w:ins w:id="1325" w:author="Microsoft Office User" w:date="2021-05-06T15:51:00Z">
              <w:r w:rsidRPr="00445ED3">
                <w:rPr>
                  <w:rFonts w:ascii="Arial" w:eastAsia="Times New Roman" w:hAnsi="Arial" w:cs="Arial"/>
                  <w:sz w:val="16"/>
                  <w:szCs w:val="16"/>
                  <w:rPrChange w:id="1326" w:author="Microsoft Office User" w:date="2021-05-07T11:11:00Z">
                    <w:rPr>
                      <w:rFonts w:ascii="Arial" w:eastAsia="Times New Roman" w:hAnsi="Arial" w:cs="Arial"/>
                      <w:sz w:val="18"/>
                      <w:szCs w:val="18"/>
                    </w:rPr>
                  </w:rPrChange>
                </w:rPr>
                <w:t>0</w:t>
              </w:r>
            </w:ins>
            <w:ins w:id="1327" w:author="Microsoft Office User" w:date="2021-05-06T15:38:00Z">
              <w:r w:rsidRPr="00445ED3">
                <w:rPr>
                  <w:rFonts w:ascii="Arial" w:eastAsia="Times New Roman" w:hAnsi="Arial" w:cs="Arial"/>
                  <w:sz w:val="16"/>
                  <w:szCs w:val="16"/>
                  <w:rPrChange w:id="1328" w:author="Microsoft Office User" w:date="2021-05-07T11:11:00Z">
                    <w:rPr>
                      <w:rFonts w:ascii="Arial" w:eastAsia="Times New Roman" w:hAnsi="Arial" w:cs="Arial"/>
                      <w:sz w:val="18"/>
                      <w:szCs w:val="18"/>
                    </w:rPr>
                  </w:rPrChange>
                </w:rPr>
                <w:t>.68</w:t>
              </w:r>
            </w:ins>
          </w:p>
          <w:p w14:paraId="4831BAFE" w14:textId="48677657" w:rsidR="00352A0E" w:rsidRPr="00445ED3" w:rsidRDefault="00352A0E" w:rsidP="000915B5">
            <w:pPr>
              <w:rPr>
                <w:ins w:id="1329" w:author="Microsoft Office User" w:date="2021-05-06T15:38:00Z"/>
                <w:rFonts w:ascii="Arial" w:eastAsia="Times New Roman" w:hAnsi="Arial" w:cs="Arial"/>
                <w:sz w:val="16"/>
                <w:szCs w:val="16"/>
                <w:rPrChange w:id="1330" w:author="Microsoft Office User" w:date="2021-05-07T11:11:00Z">
                  <w:rPr>
                    <w:ins w:id="1331" w:author="Microsoft Office User" w:date="2021-05-06T15:38:00Z"/>
                    <w:rFonts w:ascii="Arial" w:eastAsia="Times New Roman" w:hAnsi="Arial" w:cs="Arial"/>
                    <w:sz w:val="18"/>
                    <w:szCs w:val="18"/>
                  </w:rPr>
                </w:rPrChange>
              </w:rPr>
            </w:pPr>
            <w:ins w:id="1332" w:author="Microsoft Office User" w:date="2021-05-06T15:38:00Z">
              <w:r w:rsidRPr="00445ED3">
                <w:rPr>
                  <w:rFonts w:ascii="Arial" w:eastAsia="Times New Roman" w:hAnsi="Arial" w:cs="Arial"/>
                  <w:sz w:val="16"/>
                  <w:szCs w:val="16"/>
                  <w:rPrChange w:id="1333" w:author="Microsoft Office User" w:date="2021-05-07T11:11:00Z">
                    <w:rPr>
                      <w:rFonts w:ascii="Arial" w:eastAsia="Times New Roman" w:hAnsi="Arial" w:cs="Arial"/>
                      <w:sz w:val="18"/>
                      <w:szCs w:val="18"/>
                    </w:rPr>
                  </w:rPrChange>
                </w:rPr>
                <w:t xml:space="preserve">T2: </w:t>
              </w:r>
            </w:ins>
            <w:ins w:id="1334" w:author="Microsoft Office User" w:date="2021-05-06T15:51:00Z">
              <w:r w:rsidRPr="00445ED3">
                <w:rPr>
                  <w:rFonts w:ascii="Arial" w:eastAsia="Times New Roman" w:hAnsi="Arial" w:cs="Arial"/>
                  <w:sz w:val="16"/>
                  <w:szCs w:val="16"/>
                  <w:rPrChange w:id="1335" w:author="Microsoft Office User" w:date="2021-05-07T11:11:00Z">
                    <w:rPr>
                      <w:rFonts w:ascii="Arial" w:eastAsia="Times New Roman" w:hAnsi="Arial" w:cs="Arial"/>
                      <w:sz w:val="18"/>
                      <w:szCs w:val="18"/>
                    </w:rPr>
                  </w:rPrChange>
                </w:rPr>
                <w:t>0</w:t>
              </w:r>
            </w:ins>
            <w:ins w:id="1336" w:author="Microsoft Office User" w:date="2021-05-06T15:38:00Z">
              <w:r w:rsidRPr="00445ED3">
                <w:rPr>
                  <w:rFonts w:ascii="Arial" w:eastAsia="Times New Roman" w:hAnsi="Arial" w:cs="Arial"/>
                  <w:sz w:val="16"/>
                  <w:szCs w:val="16"/>
                  <w:rPrChange w:id="1337" w:author="Microsoft Office User" w:date="2021-05-07T11:11:00Z">
                    <w:rPr>
                      <w:rFonts w:ascii="Arial" w:eastAsia="Times New Roman" w:hAnsi="Arial" w:cs="Arial"/>
                      <w:sz w:val="18"/>
                      <w:szCs w:val="18"/>
                    </w:rPr>
                  </w:rPrChange>
                </w:rPr>
                <w:t>.</w:t>
              </w:r>
            </w:ins>
            <w:ins w:id="1338" w:author="Microsoft Office User" w:date="2021-05-06T15:39:00Z">
              <w:r w:rsidRPr="00445ED3">
                <w:rPr>
                  <w:rFonts w:ascii="Arial" w:eastAsia="Times New Roman" w:hAnsi="Arial" w:cs="Arial"/>
                  <w:sz w:val="16"/>
                  <w:szCs w:val="16"/>
                  <w:rPrChange w:id="1339" w:author="Microsoft Office User" w:date="2021-05-07T11:11:00Z">
                    <w:rPr>
                      <w:rFonts w:ascii="Arial" w:eastAsia="Times New Roman" w:hAnsi="Arial" w:cs="Arial"/>
                      <w:sz w:val="18"/>
                      <w:szCs w:val="18"/>
                    </w:rPr>
                  </w:rPrChange>
                </w:rPr>
                <w:t>82</w:t>
              </w:r>
            </w:ins>
          </w:p>
          <w:p w14:paraId="6093C7E0" w14:textId="36DF839B" w:rsidR="00352A0E" w:rsidRPr="00445ED3" w:rsidRDefault="00352A0E" w:rsidP="000915B5">
            <w:pPr>
              <w:rPr>
                <w:ins w:id="1340" w:author="Microsoft Office User" w:date="2021-05-06T15:27:00Z"/>
                <w:rFonts w:ascii="Arial" w:eastAsia="Times New Roman" w:hAnsi="Arial" w:cs="Arial"/>
                <w:sz w:val="16"/>
                <w:szCs w:val="16"/>
                <w:rPrChange w:id="1341" w:author="Microsoft Office User" w:date="2021-05-07T11:11:00Z">
                  <w:rPr>
                    <w:ins w:id="1342" w:author="Microsoft Office User" w:date="2021-05-06T15:27:00Z"/>
                    <w:rFonts w:ascii="Arial" w:eastAsia="Times New Roman" w:hAnsi="Arial" w:cs="Arial"/>
                    <w:sz w:val="22"/>
                    <w:szCs w:val="22"/>
                  </w:rPr>
                </w:rPrChange>
              </w:rPr>
            </w:pPr>
            <w:ins w:id="1343" w:author="Microsoft Office User" w:date="2021-05-06T15:38:00Z">
              <w:r w:rsidRPr="00445ED3">
                <w:rPr>
                  <w:rFonts w:ascii="Arial" w:eastAsia="Times New Roman" w:hAnsi="Arial" w:cs="Arial"/>
                  <w:sz w:val="16"/>
                  <w:szCs w:val="16"/>
                  <w:rPrChange w:id="1344" w:author="Microsoft Office User" w:date="2021-05-07T11:11:00Z">
                    <w:rPr>
                      <w:rFonts w:ascii="Arial" w:eastAsia="Times New Roman" w:hAnsi="Arial" w:cs="Arial"/>
                      <w:sz w:val="18"/>
                      <w:szCs w:val="18"/>
                    </w:rPr>
                  </w:rPrChange>
                </w:rPr>
                <w:t>(median)</w:t>
              </w:r>
            </w:ins>
          </w:p>
        </w:tc>
        <w:tc>
          <w:tcPr>
            <w:tcW w:w="990" w:type="dxa"/>
            <w:tcPrChange w:id="1345" w:author="Microsoft Office User" w:date="2021-05-07T10:52:00Z">
              <w:tcPr>
                <w:tcW w:w="897" w:type="dxa"/>
                <w:gridSpan w:val="3"/>
              </w:tcPr>
            </w:tcPrChange>
          </w:tcPr>
          <w:p w14:paraId="2067BEAF" w14:textId="4641DCDB" w:rsidR="00352A0E" w:rsidRPr="00445ED3" w:rsidRDefault="00352A0E" w:rsidP="000915B5">
            <w:pPr>
              <w:rPr>
                <w:ins w:id="1346" w:author="Microsoft Office User" w:date="2021-05-06T15:27:00Z"/>
                <w:rFonts w:ascii="Arial" w:eastAsia="Times New Roman" w:hAnsi="Arial" w:cs="Arial"/>
                <w:sz w:val="16"/>
                <w:szCs w:val="16"/>
                <w:rPrChange w:id="1347" w:author="Microsoft Office User" w:date="2021-05-07T11:11:00Z">
                  <w:rPr>
                    <w:ins w:id="1348" w:author="Microsoft Office User" w:date="2021-05-06T15:27:00Z"/>
                    <w:rFonts w:ascii="Arial" w:eastAsia="Times New Roman" w:hAnsi="Arial" w:cs="Arial"/>
                    <w:sz w:val="22"/>
                    <w:szCs w:val="22"/>
                  </w:rPr>
                </w:rPrChange>
              </w:rPr>
            </w:pPr>
            <w:ins w:id="1349" w:author="Microsoft Office User" w:date="2021-05-06T15:41:00Z">
              <w:r w:rsidRPr="00445ED3">
                <w:rPr>
                  <w:rFonts w:ascii="Arial" w:eastAsia="Times New Roman" w:hAnsi="Arial" w:cs="Arial"/>
                  <w:sz w:val="16"/>
                  <w:szCs w:val="16"/>
                  <w:rPrChange w:id="1350" w:author="Microsoft Office User" w:date="2021-05-07T11:11:00Z">
                    <w:rPr>
                      <w:rFonts w:ascii="Arial" w:eastAsia="Times New Roman" w:hAnsi="Arial" w:cs="Arial"/>
                      <w:sz w:val="18"/>
                      <w:szCs w:val="18"/>
                    </w:rPr>
                  </w:rPrChange>
                </w:rPr>
                <w:t>n/a</w:t>
              </w:r>
            </w:ins>
          </w:p>
        </w:tc>
        <w:tc>
          <w:tcPr>
            <w:tcW w:w="1080" w:type="dxa"/>
            <w:vMerge/>
            <w:tcPrChange w:id="1351" w:author="Microsoft Office User" w:date="2021-05-07T10:52:00Z">
              <w:tcPr>
                <w:tcW w:w="716" w:type="dxa"/>
                <w:gridSpan w:val="3"/>
                <w:vMerge/>
              </w:tcPr>
            </w:tcPrChange>
          </w:tcPr>
          <w:p w14:paraId="470AFF0A" w14:textId="051E9AF7" w:rsidR="00352A0E" w:rsidRPr="00445ED3" w:rsidRDefault="00352A0E" w:rsidP="000915B5">
            <w:pPr>
              <w:rPr>
                <w:ins w:id="1352" w:author="Microsoft Office User" w:date="2021-05-06T15:27:00Z"/>
                <w:rFonts w:ascii="Arial" w:eastAsia="Times New Roman" w:hAnsi="Arial" w:cs="Arial"/>
                <w:sz w:val="16"/>
                <w:szCs w:val="16"/>
                <w:rPrChange w:id="1353" w:author="Microsoft Office User" w:date="2021-05-07T11:11:00Z">
                  <w:rPr>
                    <w:ins w:id="1354" w:author="Microsoft Office User" w:date="2021-05-06T15:27:00Z"/>
                    <w:rFonts w:ascii="Arial" w:eastAsia="Times New Roman" w:hAnsi="Arial" w:cs="Arial"/>
                    <w:sz w:val="22"/>
                    <w:szCs w:val="22"/>
                  </w:rPr>
                </w:rPrChange>
              </w:rPr>
            </w:pPr>
          </w:p>
        </w:tc>
        <w:tc>
          <w:tcPr>
            <w:tcW w:w="1595" w:type="dxa"/>
            <w:vMerge/>
            <w:tcPrChange w:id="1355" w:author="Microsoft Office User" w:date="2021-05-07T10:52:00Z">
              <w:tcPr>
                <w:tcW w:w="2203" w:type="dxa"/>
                <w:gridSpan w:val="3"/>
                <w:vMerge/>
              </w:tcPr>
            </w:tcPrChange>
          </w:tcPr>
          <w:p w14:paraId="0BE6F6B5" w14:textId="71E3FDF6" w:rsidR="00352A0E" w:rsidRPr="00445ED3" w:rsidRDefault="00352A0E" w:rsidP="000915B5">
            <w:pPr>
              <w:rPr>
                <w:ins w:id="1356" w:author="Microsoft Office User" w:date="2021-05-06T15:27:00Z"/>
                <w:rFonts w:ascii="Arial" w:eastAsia="Times New Roman" w:hAnsi="Arial" w:cs="Arial"/>
                <w:sz w:val="16"/>
                <w:szCs w:val="16"/>
                <w:rPrChange w:id="1357" w:author="Microsoft Office User" w:date="2021-05-07T11:11:00Z">
                  <w:rPr>
                    <w:ins w:id="1358" w:author="Microsoft Office User" w:date="2021-05-06T15:27:00Z"/>
                    <w:rFonts w:ascii="Arial" w:eastAsia="Times New Roman" w:hAnsi="Arial" w:cs="Arial"/>
                    <w:sz w:val="22"/>
                    <w:szCs w:val="22"/>
                  </w:rPr>
                </w:rPrChange>
              </w:rPr>
            </w:pPr>
          </w:p>
        </w:tc>
        <w:tc>
          <w:tcPr>
            <w:tcW w:w="1085" w:type="dxa"/>
            <w:tcPrChange w:id="1359" w:author="Microsoft Office User" w:date="2021-05-07T10:52:00Z">
              <w:tcPr>
                <w:tcW w:w="1085" w:type="dxa"/>
                <w:gridSpan w:val="2"/>
              </w:tcPr>
            </w:tcPrChange>
          </w:tcPr>
          <w:p w14:paraId="76BD54D9" w14:textId="77777777" w:rsidR="00352A0E" w:rsidRPr="00445ED3" w:rsidRDefault="00352A0E" w:rsidP="000915B5">
            <w:pPr>
              <w:rPr>
                <w:ins w:id="1360" w:author="Microsoft Office User" w:date="2021-05-06T15:43:00Z"/>
                <w:rFonts w:ascii="Arial" w:eastAsia="Times New Roman" w:hAnsi="Arial" w:cs="Arial"/>
                <w:sz w:val="16"/>
                <w:szCs w:val="16"/>
                <w:rPrChange w:id="1361" w:author="Microsoft Office User" w:date="2021-05-07T11:11:00Z">
                  <w:rPr>
                    <w:ins w:id="1362" w:author="Microsoft Office User" w:date="2021-05-06T15:43:00Z"/>
                    <w:rFonts w:ascii="Arial" w:eastAsia="Times New Roman" w:hAnsi="Arial" w:cs="Arial"/>
                    <w:sz w:val="18"/>
                    <w:szCs w:val="18"/>
                  </w:rPr>
                </w:rPrChange>
              </w:rPr>
            </w:pPr>
            <w:ins w:id="1363" w:author="Microsoft Office User" w:date="2021-05-06T15:43:00Z">
              <w:r w:rsidRPr="00445ED3">
                <w:rPr>
                  <w:rFonts w:ascii="Arial" w:eastAsia="Times New Roman" w:hAnsi="Arial" w:cs="Arial"/>
                  <w:sz w:val="16"/>
                  <w:szCs w:val="16"/>
                  <w:rPrChange w:id="1364" w:author="Microsoft Office User" w:date="2021-05-07T11:11:00Z">
                    <w:rPr>
                      <w:rFonts w:ascii="Arial" w:eastAsia="Times New Roman" w:hAnsi="Arial" w:cs="Arial"/>
                      <w:sz w:val="18"/>
                      <w:szCs w:val="18"/>
                    </w:rPr>
                  </w:rPrChange>
                </w:rPr>
                <w:t>Z = -4.01</w:t>
              </w:r>
            </w:ins>
          </w:p>
          <w:p w14:paraId="36932996" w14:textId="4A2A2B04" w:rsidR="00352A0E" w:rsidRPr="00445ED3" w:rsidRDefault="00352A0E" w:rsidP="000915B5">
            <w:pPr>
              <w:rPr>
                <w:ins w:id="1365" w:author="Microsoft Office User" w:date="2021-05-06T15:27:00Z"/>
                <w:rFonts w:ascii="Arial" w:eastAsia="Times New Roman" w:hAnsi="Arial" w:cs="Arial"/>
                <w:sz w:val="16"/>
                <w:szCs w:val="16"/>
                <w:rPrChange w:id="1366" w:author="Microsoft Office User" w:date="2021-05-07T11:11:00Z">
                  <w:rPr>
                    <w:ins w:id="1367" w:author="Microsoft Office User" w:date="2021-05-06T15:27:00Z"/>
                    <w:rFonts w:ascii="Arial" w:eastAsia="Times New Roman" w:hAnsi="Arial" w:cs="Arial"/>
                    <w:sz w:val="22"/>
                    <w:szCs w:val="22"/>
                  </w:rPr>
                </w:rPrChange>
              </w:rPr>
            </w:pPr>
            <w:ins w:id="1368" w:author="Microsoft Office User" w:date="2021-05-06T15:43:00Z">
              <w:r w:rsidRPr="00445ED3">
                <w:rPr>
                  <w:rFonts w:ascii="Arial" w:eastAsia="Times New Roman" w:hAnsi="Arial" w:cs="Arial"/>
                  <w:sz w:val="16"/>
                  <w:szCs w:val="16"/>
                  <w:rPrChange w:id="1369" w:author="Microsoft Office User" w:date="2021-05-07T11:11:00Z">
                    <w:rPr>
                      <w:rFonts w:ascii="Arial" w:eastAsia="Times New Roman" w:hAnsi="Arial" w:cs="Arial"/>
                      <w:sz w:val="18"/>
                      <w:szCs w:val="18"/>
                    </w:rPr>
                  </w:rPrChange>
                </w:rPr>
                <w:t>Rank: 0</w:t>
              </w:r>
            </w:ins>
          </w:p>
        </w:tc>
        <w:tc>
          <w:tcPr>
            <w:tcW w:w="980" w:type="dxa"/>
            <w:tcPrChange w:id="1370" w:author="Microsoft Office User" w:date="2021-05-07T10:52:00Z">
              <w:tcPr>
                <w:tcW w:w="980" w:type="dxa"/>
                <w:gridSpan w:val="2"/>
              </w:tcPr>
            </w:tcPrChange>
          </w:tcPr>
          <w:p w14:paraId="46AF434C" w14:textId="6B3015A6" w:rsidR="00352A0E" w:rsidRPr="00445ED3" w:rsidRDefault="00352A0E" w:rsidP="000915B5">
            <w:pPr>
              <w:rPr>
                <w:ins w:id="1371" w:author="Microsoft Office User" w:date="2021-05-06T15:27:00Z"/>
                <w:rFonts w:ascii="Arial" w:eastAsia="Times New Roman" w:hAnsi="Arial" w:cs="Arial"/>
                <w:sz w:val="16"/>
                <w:szCs w:val="16"/>
                <w:rPrChange w:id="1372" w:author="Microsoft Office User" w:date="2021-05-07T11:11:00Z">
                  <w:rPr>
                    <w:ins w:id="1373" w:author="Microsoft Office User" w:date="2021-05-06T15:27:00Z"/>
                    <w:rFonts w:ascii="Arial" w:eastAsia="Times New Roman" w:hAnsi="Arial" w:cs="Arial"/>
                    <w:sz w:val="22"/>
                    <w:szCs w:val="22"/>
                  </w:rPr>
                </w:rPrChange>
              </w:rPr>
            </w:pPr>
            <w:ins w:id="1374" w:author="Microsoft Office User" w:date="2021-05-06T15:45:00Z">
              <w:r w:rsidRPr="00445ED3">
                <w:rPr>
                  <w:rFonts w:ascii="Arial" w:eastAsia="Times New Roman" w:hAnsi="Arial" w:cs="Arial"/>
                  <w:sz w:val="16"/>
                  <w:szCs w:val="16"/>
                  <w:rPrChange w:id="1375" w:author="Microsoft Office User" w:date="2021-05-07T11:11:00Z">
                    <w:rPr>
                      <w:rFonts w:ascii="Arial" w:eastAsia="Times New Roman" w:hAnsi="Arial" w:cs="Arial"/>
                      <w:sz w:val="18"/>
                      <w:szCs w:val="18"/>
                    </w:rPr>
                  </w:rPrChange>
                </w:rPr>
                <w:t>5.96e-5</w:t>
              </w:r>
            </w:ins>
          </w:p>
        </w:tc>
      </w:tr>
      <w:tr w:rsidR="00352A0E" w14:paraId="542792AC" w14:textId="77777777" w:rsidTr="000915B5">
        <w:tblPrEx>
          <w:tblPrExChange w:id="1376" w:author="Microsoft Office User" w:date="2021-05-07T10:52:00Z">
            <w:tblPrEx>
              <w:tblW w:w="10795" w:type="dxa"/>
            </w:tblPrEx>
          </w:tblPrExChange>
        </w:tblPrEx>
        <w:trPr>
          <w:trHeight w:val="454"/>
          <w:ins w:id="1377" w:author="Microsoft Office User" w:date="2021-05-06T15:27:00Z"/>
          <w:trPrChange w:id="1378" w:author="Microsoft Office User" w:date="2021-05-07T10:52:00Z">
            <w:trPr>
              <w:gridAfter w:val="0"/>
              <w:trHeight w:val="454"/>
            </w:trPr>
          </w:trPrChange>
        </w:trPr>
        <w:tc>
          <w:tcPr>
            <w:tcW w:w="3014" w:type="dxa"/>
            <w:tcPrChange w:id="1379" w:author="Microsoft Office User" w:date="2021-05-07T10:52:00Z">
              <w:tcPr>
                <w:tcW w:w="3014" w:type="dxa"/>
              </w:tcPr>
            </w:tcPrChange>
          </w:tcPr>
          <w:p w14:paraId="6CBC5511" w14:textId="432073AD" w:rsidR="00352A0E" w:rsidRPr="00445ED3" w:rsidRDefault="00352A0E" w:rsidP="000915B5">
            <w:pPr>
              <w:rPr>
                <w:ins w:id="1380" w:author="Microsoft Office User" w:date="2021-05-06T15:27:00Z"/>
                <w:rFonts w:ascii="Arial" w:eastAsia="Times New Roman" w:hAnsi="Arial" w:cs="Arial"/>
                <w:sz w:val="16"/>
                <w:szCs w:val="16"/>
                <w:rPrChange w:id="1381" w:author="Microsoft Office User" w:date="2021-05-07T11:11:00Z">
                  <w:rPr>
                    <w:ins w:id="1382" w:author="Microsoft Office User" w:date="2021-05-06T15:27:00Z"/>
                    <w:rFonts w:ascii="Arial" w:eastAsia="Times New Roman" w:hAnsi="Arial" w:cs="Arial"/>
                    <w:sz w:val="22"/>
                    <w:szCs w:val="22"/>
                  </w:rPr>
                </w:rPrChange>
              </w:rPr>
            </w:pPr>
            <w:ins w:id="1383" w:author="Microsoft Office User" w:date="2021-05-06T15:52:00Z">
              <w:r w:rsidRPr="00445ED3">
                <w:rPr>
                  <w:rFonts w:ascii="Arial" w:eastAsia="Times New Roman" w:hAnsi="Arial" w:cs="Arial"/>
                  <w:sz w:val="16"/>
                  <w:szCs w:val="16"/>
                  <w:rPrChange w:id="1384" w:author="Microsoft Office User" w:date="2021-05-07T11:11:00Z">
                    <w:rPr>
                      <w:rFonts w:ascii="Arial" w:eastAsia="Times New Roman" w:hAnsi="Arial" w:cs="Arial"/>
                      <w:sz w:val="18"/>
                      <w:szCs w:val="18"/>
                    </w:rPr>
                  </w:rPrChange>
                </w:rPr>
                <w:t xml:space="preserve">Behavior percent </w:t>
              </w:r>
            </w:ins>
            <w:ins w:id="1385" w:author="Microsoft Office User" w:date="2021-05-06T15:32:00Z">
              <w:r w:rsidRPr="00445ED3">
                <w:rPr>
                  <w:rFonts w:ascii="Arial" w:eastAsia="Times New Roman" w:hAnsi="Arial" w:cs="Arial"/>
                  <w:sz w:val="16"/>
                  <w:szCs w:val="16"/>
                  <w:rPrChange w:id="1386" w:author="Microsoft Office User" w:date="2021-05-07T11:11:00Z">
                    <w:rPr>
                      <w:rFonts w:ascii="Arial" w:eastAsia="Times New Roman" w:hAnsi="Arial" w:cs="Arial"/>
                      <w:sz w:val="18"/>
                      <w:szCs w:val="18"/>
                    </w:rPr>
                  </w:rPrChange>
                </w:rPr>
                <w:t>correct, low contrast</w:t>
              </w:r>
            </w:ins>
            <w:ins w:id="1387" w:author="Microsoft Office User" w:date="2021-05-06T15:52:00Z">
              <w:r w:rsidRPr="00445ED3">
                <w:rPr>
                  <w:rFonts w:ascii="Arial" w:eastAsia="Times New Roman" w:hAnsi="Arial" w:cs="Arial"/>
                  <w:sz w:val="16"/>
                  <w:szCs w:val="16"/>
                  <w:rPrChange w:id="1388" w:author="Microsoft Office User" w:date="2021-05-07T11:11:00Z">
                    <w:rPr>
                      <w:rFonts w:ascii="Arial" w:eastAsia="Times New Roman" w:hAnsi="Arial" w:cs="Arial"/>
                      <w:sz w:val="18"/>
                      <w:szCs w:val="18"/>
                    </w:rPr>
                  </w:rPrChange>
                </w:rPr>
                <w:t>:</w:t>
              </w:r>
            </w:ins>
            <w:ins w:id="1389" w:author="Microsoft Office User" w:date="2021-05-06T15:32:00Z">
              <w:r w:rsidRPr="00445ED3">
                <w:rPr>
                  <w:rFonts w:ascii="Arial" w:eastAsia="Times New Roman" w:hAnsi="Arial" w:cs="Arial"/>
                  <w:sz w:val="16"/>
                  <w:szCs w:val="16"/>
                  <w:rPrChange w:id="1390" w:author="Microsoft Office User" w:date="2021-05-07T11:11:00Z">
                    <w:rPr>
                      <w:rFonts w:ascii="Arial" w:eastAsia="Times New Roman" w:hAnsi="Arial" w:cs="Arial"/>
                      <w:sz w:val="18"/>
                      <w:szCs w:val="18"/>
                    </w:rPr>
                  </w:rPrChange>
                </w:rPr>
                <w:t xml:space="preserve"> time 1 vs</w:t>
              </w:r>
            </w:ins>
            <w:ins w:id="1391" w:author="Microsoft Office User" w:date="2021-05-07T10:37:00Z">
              <w:r w:rsidR="0044258F" w:rsidRPr="00445ED3">
                <w:rPr>
                  <w:rFonts w:ascii="Arial" w:eastAsia="Times New Roman" w:hAnsi="Arial" w:cs="Arial"/>
                  <w:sz w:val="16"/>
                  <w:szCs w:val="16"/>
                  <w:rPrChange w:id="1392" w:author="Microsoft Office User" w:date="2021-05-07T11:11:00Z">
                    <w:rPr>
                      <w:rFonts w:ascii="Arial" w:eastAsia="Times New Roman" w:hAnsi="Arial" w:cs="Arial"/>
                      <w:sz w:val="18"/>
                      <w:szCs w:val="18"/>
                    </w:rPr>
                  </w:rPrChange>
                </w:rPr>
                <w:t>.</w:t>
              </w:r>
            </w:ins>
            <w:ins w:id="1393" w:author="Microsoft Office User" w:date="2021-05-06T15:32:00Z">
              <w:r w:rsidRPr="00445ED3">
                <w:rPr>
                  <w:rFonts w:ascii="Arial" w:eastAsia="Times New Roman" w:hAnsi="Arial" w:cs="Arial"/>
                  <w:sz w:val="16"/>
                  <w:szCs w:val="16"/>
                  <w:rPrChange w:id="1394" w:author="Microsoft Office User" w:date="2021-05-07T11:11:00Z">
                    <w:rPr>
                      <w:rFonts w:ascii="Arial" w:eastAsia="Times New Roman" w:hAnsi="Arial" w:cs="Arial"/>
                      <w:sz w:val="18"/>
                      <w:szCs w:val="18"/>
                    </w:rPr>
                  </w:rPrChange>
                </w:rPr>
                <w:t xml:space="preserve"> time </w:t>
              </w:r>
            </w:ins>
            <w:ins w:id="1395" w:author="Microsoft Office User" w:date="2021-05-06T15:33:00Z">
              <w:r w:rsidRPr="00445ED3">
                <w:rPr>
                  <w:rFonts w:ascii="Arial" w:eastAsia="Times New Roman" w:hAnsi="Arial" w:cs="Arial"/>
                  <w:sz w:val="16"/>
                  <w:szCs w:val="16"/>
                  <w:rPrChange w:id="1396" w:author="Microsoft Office User" w:date="2021-05-07T11:11:00Z">
                    <w:rPr>
                      <w:rFonts w:ascii="Arial" w:eastAsia="Times New Roman" w:hAnsi="Arial" w:cs="Arial"/>
                      <w:sz w:val="18"/>
                      <w:szCs w:val="18"/>
                    </w:rPr>
                  </w:rPrChange>
                </w:rPr>
                <w:t>4</w:t>
              </w:r>
            </w:ins>
          </w:p>
        </w:tc>
        <w:tc>
          <w:tcPr>
            <w:tcW w:w="851" w:type="dxa"/>
            <w:vMerge/>
            <w:tcPrChange w:id="1397" w:author="Microsoft Office User" w:date="2021-05-07T10:52:00Z">
              <w:tcPr>
                <w:tcW w:w="913" w:type="dxa"/>
                <w:gridSpan w:val="2"/>
                <w:vMerge/>
              </w:tcPr>
            </w:tcPrChange>
          </w:tcPr>
          <w:p w14:paraId="10186D3B" w14:textId="75F3CC4A" w:rsidR="00352A0E" w:rsidRPr="00445ED3" w:rsidRDefault="00352A0E" w:rsidP="000915B5">
            <w:pPr>
              <w:rPr>
                <w:ins w:id="1398" w:author="Microsoft Office User" w:date="2021-05-06T15:27:00Z"/>
                <w:rFonts w:ascii="Arial" w:eastAsia="Times New Roman" w:hAnsi="Arial" w:cs="Arial"/>
                <w:sz w:val="16"/>
                <w:szCs w:val="16"/>
                <w:rPrChange w:id="1399" w:author="Microsoft Office User" w:date="2021-05-07T11:11:00Z">
                  <w:rPr>
                    <w:ins w:id="1400" w:author="Microsoft Office User" w:date="2021-05-06T15:27:00Z"/>
                    <w:rFonts w:ascii="Arial" w:eastAsia="Times New Roman" w:hAnsi="Arial" w:cs="Arial"/>
                    <w:sz w:val="22"/>
                    <w:szCs w:val="22"/>
                  </w:rPr>
                </w:rPrChange>
              </w:rPr>
            </w:pPr>
          </w:p>
        </w:tc>
        <w:tc>
          <w:tcPr>
            <w:tcW w:w="1350" w:type="dxa"/>
            <w:tcPrChange w:id="1401" w:author="Microsoft Office User" w:date="2021-05-07T10:52:00Z">
              <w:tcPr>
                <w:tcW w:w="987" w:type="dxa"/>
                <w:gridSpan w:val="2"/>
              </w:tcPr>
            </w:tcPrChange>
          </w:tcPr>
          <w:p w14:paraId="38AC6E46" w14:textId="4433C770" w:rsidR="00352A0E" w:rsidRPr="00445ED3" w:rsidRDefault="00352A0E" w:rsidP="000915B5">
            <w:pPr>
              <w:rPr>
                <w:ins w:id="1402" w:author="Microsoft Office User" w:date="2021-05-06T15:38:00Z"/>
                <w:rFonts w:ascii="Arial" w:eastAsia="Times New Roman" w:hAnsi="Arial" w:cs="Arial"/>
                <w:sz w:val="16"/>
                <w:szCs w:val="16"/>
                <w:rPrChange w:id="1403" w:author="Microsoft Office User" w:date="2021-05-07T11:11:00Z">
                  <w:rPr>
                    <w:ins w:id="1404" w:author="Microsoft Office User" w:date="2021-05-06T15:38:00Z"/>
                    <w:rFonts w:ascii="Arial" w:eastAsia="Times New Roman" w:hAnsi="Arial" w:cs="Arial"/>
                    <w:sz w:val="18"/>
                    <w:szCs w:val="18"/>
                  </w:rPr>
                </w:rPrChange>
              </w:rPr>
            </w:pPr>
            <w:ins w:id="1405" w:author="Microsoft Office User" w:date="2021-05-06T15:38:00Z">
              <w:r w:rsidRPr="00445ED3">
                <w:rPr>
                  <w:rFonts w:ascii="Arial" w:eastAsia="Times New Roman" w:hAnsi="Arial" w:cs="Arial"/>
                  <w:sz w:val="16"/>
                  <w:szCs w:val="16"/>
                  <w:rPrChange w:id="1406" w:author="Microsoft Office User" w:date="2021-05-07T11:11:00Z">
                    <w:rPr>
                      <w:rFonts w:ascii="Arial" w:eastAsia="Times New Roman" w:hAnsi="Arial" w:cs="Arial"/>
                      <w:sz w:val="18"/>
                      <w:szCs w:val="18"/>
                    </w:rPr>
                  </w:rPrChange>
                </w:rPr>
                <w:t xml:space="preserve">T1: </w:t>
              </w:r>
            </w:ins>
            <w:ins w:id="1407" w:author="Microsoft Office User" w:date="2021-05-06T15:51:00Z">
              <w:r w:rsidRPr="00445ED3">
                <w:rPr>
                  <w:rFonts w:ascii="Arial" w:eastAsia="Times New Roman" w:hAnsi="Arial" w:cs="Arial"/>
                  <w:sz w:val="16"/>
                  <w:szCs w:val="16"/>
                  <w:rPrChange w:id="1408" w:author="Microsoft Office User" w:date="2021-05-07T11:11:00Z">
                    <w:rPr>
                      <w:rFonts w:ascii="Arial" w:eastAsia="Times New Roman" w:hAnsi="Arial" w:cs="Arial"/>
                      <w:sz w:val="18"/>
                      <w:szCs w:val="18"/>
                    </w:rPr>
                  </w:rPrChange>
                </w:rPr>
                <w:t>0</w:t>
              </w:r>
            </w:ins>
            <w:ins w:id="1409" w:author="Microsoft Office User" w:date="2021-05-06T15:38:00Z">
              <w:r w:rsidRPr="00445ED3">
                <w:rPr>
                  <w:rFonts w:ascii="Arial" w:eastAsia="Times New Roman" w:hAnsi="Arial" w:cs="Arial"/>
                  <w:sz w:val="16"/>
                  <w:szCs w:val="16"/>
                  <w:rPrChange w:id="1410" w:author="Microsoft Office User" w:date="2021-05-07T11:11:00Z">
                    <w:rPr>
                      <w:rFonts w:ascii="Arial" w:eastAsia="Times New Roman" w:hAnsi="Arial" w:cs="Arial"/>
                      <w:sz w:val="18"/>
                      <w:szCs w:val="18"/>
                    </w:rPr>
                  </w:rPrChange>
                </w:rPr>
                <w:t>.68</w:t>
              </w:r>
            </w:ins>
          </w:p>
          <w:p w14:paraId="4A0F4A92" w14:textId="1176F9BE" w:rsidR="00352A0E" w:rsidRPr="00445ED3" w:rsidRDefault="00352A0E" w:rsidP="000915B5">
            <w:pPr>
              <w:rPr>
                <w:ins w:id="1411" w:author="Microsoft Office User" w:date="2021-05-06T15:38:00Z"/>
                <w:rFonts w:ascii="Arial" w:eastAsia="Times New Roman" w:hAnsi="Arial" w:cs="Arial"/>
                <w:sz w:val="16"/>
                <w:szCs w:val="16"/>
                <w:rPrChange w:id="1412" w:author="Microsoft Office User" w:date="2021-05-07T11:11:00Z">
                  <w:rPr>
                    <w:ins w:id="1413" w:author="Microsoft Office User" w:date="2021-05-06T15:38:00Z"/>
                    <w:rFonts w:ascii="Arial" w:eastAsia="Times New Roman" w:hAnsi="Arial" w:cs="Arial"/>
                    <w:sz w:val="18"/>
                    <w:szCs w:val="18"/>
                  </w:rPr>
                </w:rPrChange>
              </w:rPr>
            </w:pPr>
            <w:ins w:id="1414" w:author="Microsoft Office User" w:date="2021-05-06T15:38:00Z">
              <w:r w:rsidRPr="00445ED3">
                <w:rPr>
                  <w:rFonts w:ascii="Arial" w:eastAsia="Times New Roman" w:hAnsi="Arial" w:cs="Arial"/>
                  <w:sz w:val="16"/>
                  <w:szCs w:val="16"/>
                  <w:rPrChange w:id="1415" w:author="Microsoft Office User" w:date="2021-05-07T11:11:00Z">
                    <w:rPr>
                      <w:rFonts w:ascii="Arial" w:eastAsia="Times New Roman" w:hAnsi="Arial" w:cs="Arial"/>
                      <w:sz w:val="18"/>
                      <w:szCs w:val="18"/>
                    </w:rPr>
                  </w:rPrChange>
                </w:rPr>
                <w:t xml:space="preserve">T2: </w:t>
              </w:r>
            </w:ins>
            <w:ins w:id="1416" w:author="Microsoft Office User" w:date="2021-05-06T15:51:00Z">
              <w:r w:rsidRPr="00445ED3">
                <w:rPr>
                  <w:rFonts w:ascii="Arial" w:eastAsia="Times New Roman" w:hAnsi="Arial" w:cs="Arial"/>
                  <w:sz w:val="16"/>
                  <w:szCs w:val="16"/>
                  <w:rPrChange w:id="1417" w:author="Microsoft Office User" w:date="2021-05-07T11:11:00Z">
                    <w:rPr>
                      <w:rFonts w:ascii="Arial" w:eastAsia="Times New Roman" w:hAnsi="Arial" w:cs="Arial"/>
                      <w:sz w:val="18"/>
                      <w:szCs w:val="18"/>
                    </w:rPr>
                  </w:rPrChange>
                </w:rPr>
                <w:t>0</w:t>
              </w:r>
            </w:ins>
            <w:ins w:id="1418" w:author="Microsoft Office User" w:date="2021-05-06T15:38:00Z">
              <w:r w:rsidRPr="00445ED3">
                <w:rPr>
                  <w:rFonts w:ascii="Arial" w:eastAsia="Times New Roman" w:hAnsi="Arial" w:cs="Arial"/>
                  <w:sz w:val="16"/>
                  <w:szCs w:val="16"/>
                  <w:rPrChange w:id="1419" w:author="Microsoft Office User" w:date="2021-05-07T11:11:00Z">
                    <w:rPr>
                      <w:rFonts w:ascii="Arial" w:eastAsia="Times New Roman" w:hAnsi="Arial" w:cs="Arial"/>
                      <w:sz w:val="18"/>
                      <w:szCs w:val="18"/>
                    </w:rPr>
                  </w:rPrChange>
                </w:rPr>
                <w:t>.</w:t>
              </w:r>
            </w:ins>
            <w:ins w:id="1420" w:author="Microsoft Office User" w:date="2021-05-06T15:39:00Z">
              <w:r w:rsidRPr="00445ED3">
                <w:rPr>
                  <w:rFonts w:ascii="Arial" w:eastAsia="Times New Roman" w:hAnsi="Arial" w:cs="Arial"/>
                  <w:sz w:val="16"/>
                  <w:szCs w:val="16"/>
                  <w:rPrChange w:id="1421" w:author="Microsoft Office User" w:date="2021-05-07T11:11:00Z">
                    <w:rPr>
                      <w:rFonts w:ascii="Arial" w:eastAsia="Times New Roman" w:hAnsi="Arial" w:cs="Arial"/>
                      <w:sz w:val="18"/>
                      <w:szCs w:val="18"/>
                    </w:rPr>
                  </w:rPrChange>
                </w:rPr>
                <w:t>87</w:t>
              </w:r>
            </w:ins>
          </w:p>
          <w:p w14:paraId="1423343F" w14:textId="47ACA665" w:rsidR="00352A0E" w:rsidRPr="00445ED3" w:rsidRDefault="00352A0E" w:rsidP="000915B5">
            <w:pPr>
              <w:rPr>
                <w:ins w:id="1422" w:author="Microsoft Office User" w:date="2021-05-06T15:27:00Z"/>
                <w:rFonts w:ascii="Arial" w:eastAsia="Times New Roman" w:hAnsi="Arial" w:cs="Arial"/>
                <w:sz w:val="16"/>
                <w:szCs w:val="16"/>
                <w:rPrChange w:id="1423" w:author="Microsoft Office User" w:date="2021-05-07T11:11:00Z">
                  <w:rPr>
                    <w:ins w:id="1424" w:author="Microsoft Office User" w:date="2021-05-06T15:27:00Z"/>
                    <w:rFonts w:ascii="Arial" w:eastAsia="Times New Roman" w:hAnsi="Arial" w:cs="Arial"/>
                    <w:sz w:val="22"/>
                    <w:szCs w:val="22"/>
                  </w:rPr>
                </w:rPrChange>
              </w:rPr>
            </w:pPr>
            <w:ins w:id="1425" w:author="Microsoft Office User" w:date="2021-05-06T15:38:00Z">
              <w:r w:rsidRPr="00445ED3">
                <w:rPr>
                  <w:rFonts w:ascii="Arial" w:eastAsia="Times New Roman" w:hAnsi="Arial" w:cs="Arial"/>
                  <w:sz w:val="16"/>
                  <w:szCs w:val="16"/>
                  <w:rPrChange w:id="1426" w:author="Microsoft Office User" w:date="2021-05-07T11:11:00Z">
                    <w:rPr>
                      <w:rFonts w:ascii="Arial" w:eastAsia="Times New Roman" w:hAnsi="Arial" w:cs="Arial"/>
                      <w:sz w:val="18"/>
                      <w:szCs w:val="18"/>
                    </w:rPr>
                  </w:rPrChange>
                </w:rPr>
                <w:t>(median)</w:t>
              </w:r>
            </w:ins>
          </w:p>
        </w:tc>
        <w:tc>
          <w:tcPr>
            <w:tcW w:w="990" w:type="dxa"/>
            <w:tcPrChange w:id="1427" w:author="Microsoft Office User" w:date="2021-05-07T10:52:00Z">
              <w:tcPr>
                <w:tcW w:w="897" w:type="dxa"/>
                <w:gridSpan w:val="3"/>
              </w:tcPr>
            </w:tcPrChange>
          </w:tcPr>
          <w:p w14:paraId="25981720" w14:textId="67C2A794" w:rsidR="00352A0E" w:rsidRPr="00445ED3" w:rsidRDefault="00352A0E" w:rsidP="000915B5">
            <w:pPr>
              <w:rPr>
                <w:ins w:id="1428" w:author="Microsoft Office User" w:date="2021-05-06T15:27:00Z"/>
                <w:rFonts w:ascii="Arial" w:eastAsia="Times New Roman" w:hAnsi="Arial" w:cs="Arial"/>
                <w:sz w:val="16"/>
                <w:szCs w:val="16"/>
                <w:rPrChange w:id="1429" w:author="Microsoft Office User" w:date="2021-05-07T11:11:00Z">
                  <w:rPr>
                    <w:ins w:id="1430" w:author="Microsoft Office User" w:date="2021-05-06T15:27:00Z"/>
                    <w:rFonts w:ascii="Arial" w:eastAsia="Times New Roman" w:hAnsi="Arial" w:cs="Arial"/>
                    <w:sz w:val="22"/>
                    <w:szCs w:val="22"/>
                  </w:rPr>
                </w:rPrChange>
              </w:rPr>
            </w:pPr>
            <w:ins w:id="1431" w:author="Microsoft Office User" w:date="2021-05-06T15:41:00Z">
              <w:r w:rsidRPr="00445ED3">
                <w:rPr>
                  <w:rFonts w:ascii="Arial" w:eastAsia="Times New Roman" w:hAnsi="Arial" w:cs="Arial"/>
                  <w:sz w:val="16"/>
                  <w:szCs w:val="16"/>
                  <w:rPrChange w:id="1432" w:author="Microsoft Office User" w:date="2021-05-07T11:11:00Z">
                    <w:rPr>
                      <w:rFonts w:ascii="Arial" w:eastAsia="Times New Roman" w:hAnsi="Arial" w:cs="Arial"/>
                      <w:sz w:val="18"/>
                      <w:szCs w:val="18"/>
                    </w:rPr>
                  </w:rPrChange>
                </w:rPr>
                <w:t>n/a</w:t>
              </w:r>
            </w:ins>
          </w:p>
        </w:tc>
        <w:tc>
          <w:tcPr>
            <w:tcW w:w="1080" w:type="dxa"/>
            <w:vMerge/>
            <w:tcPrChange w:id="1433" w:author="Microsoft Office User" w:date="2021-05-07T10:52:00Z">
              <w:tcPr>
                <w:tcW w:w="716" w:type="dxa"/>
                <w:gridSpan w:val="3"/>
                <w:vMerge/>
              </w:tcPr>
            </w:tcPrChange>
          </w:tcPr>
          <w:p w14:paraId="56BBEFFB" w14:textId="3D7D4501" w:rsidR="00352A0E" w:rsidRPr="00445ED3" w:rsidRDefault="00352A0E" w:rsidP="000915B5">
            <w:pPr>
              <w:rPr>
                <w:ins w:id="1434" w:author="Microsoft Office User" w:date="2021-05-06T15:27:00Z"/>
                <w:rFonts w:ascii="Arial" w:eastAsia="Times New Roman" w:hAnsi="Arial" w:cs="Arial"/>
                <w:sz w:val="16"/>
                <w:szCs w:val="16"/>
                <w:rPrChange w:id="1435" w:author="Microsoft Office User" w:date="2021-05-07T11:11:00Z">
                  <w:rPr>
                    <w:ins w:id="1436" w:author="Microsoft Office User" w:date="2021-05-06T15:27:00Z"/>
                    <w:rFonts w:ascii="Arial" w:eastAsia="Times New Roman" w:hAnsi="Arial" w:cs="Arial"/>
                    <w:sz w:val="22"/>
                    <w:szCs w:val="22"/>
                  </w:rPr>
                </w:rPrChange>
              </w:rPr>
            </w:pPr>
          </w:p>
        </w:tc>
        <w:tc>
          <w:tcPr>
            <w:tcW w:w="1595" w:type="dxa"/>
            <w:vMerge/>
            <w:tcPrChange w:id="1437" w:author="Microsoft Office User" w:date="2021-05-07T10:52:00Z">
              <w:tcPr>
                <w:tcW w:w="2203" w:type="dxa"/>
                <w:gridSpan w:val="3"/>
                <w:vMerge/>
              </w:tcPr>
            </w:tcPrChange>
          </w:tcPr>
          <w:p w14:paraId="02F2435C" w14:textId="5052C673" w:rsidR="00352A0E" w:rsidRPr="00445ED3" w:rsidRDefault="00352A0E" w:rsidP="000915B5">
            <w:pPr>
              <w:rPr>
                <w:ins w:id="1438" w:author="Microsoft Office User" w:date="2021-05-06T15:27:00Z"/>
                <w:rFonts w:ascii="Arial" w:eastAsia="Times New Roman" w:hAnsi="Arial" w:cs="Arial"/>
                <w:sz w:val="16"/>
                <w:szCs w:val="16"/>
                <w:rPrChange w:id="1439" w:author="Microsoft Office User" w:date="2021-05-07T11:11:00Z">
                  <w:rPr>
                    <w:ins w:id="1440" w:author="Microsoft Office User" w:date="2021-05-06T15:27:00Z"/>
                    <w:rFonts w:ascii="Arial" w:eastAsia="Times New Roman" w:hAnsi="Arial" w:cs="Arial"/>
                    <w:sz w:val="22"/>
                    <w:szCs w:val="22"/>
                  </w:rPr>
                </w:rPrChange>
              </w:rPr>
            </w:pPr>
          </w:p>
        </w:tc>
        <w:tc>
          <w:tcPr>
            <w:tcW w:w="1085" w:type="dxa"/>
            <w:tcPrChange w:id="1441" w:author="Microsoft Office User" w:date="2021-05-07T10:52:00Z">
              <w:tcPr>
                <w:tcW w:w="1085" w:type="dxa"/>
                <w:gridSpan w:val="2"/>
              </w:tcPr>
            </w:tcPrChange>
          </w:tcPr>
          <w:p w14:paraId="351755EC" w14:textId="77777777" w:rsidR="00352A0E" w:rsidRPr="00445ED3" w:rsidRDefault="00352A0E" w:rsidP="000915B5">
            <w:pPr>
              <w:rPr>
                <w:ins w:id="1442" w:author="Microsoft Office User" w:date="2021-05-06T15:43:00Z"/>
                <w:rFonts w:ascii="Arial" w:eastAsia="Times New Roman" w:hAnsi="Arial" w:cs="Arial"/>
                <w:sz w:val="16"/>
                <w:szCs w:val="16"/>
                <w:rPrChange w:id="1443" w:author="Microsoft Office User" w:date="2021-05-07T11:11:00Z">
                  <w:rPr>
                    <w:ins w:id="1444" w:author="Microsoft Office User" w:date="2021-05-06T15:43:00Z"/>
                    <w:rFonts w:ascii="Arial" w:eastAsia="Times New Roman" w:hAnsi="Arial" w:cs="Arial"/>
                    <w:sz w:val="18"/>
                    <w:szCs w:val="18"/>
                  </w:rPr>
                </w:rPrChange>
              </w:rPr>
            </w:pPr>
            <w:ins w:id="1445" w:author="Microsoft Office User" w:date="2021-05-06T15:43:00Z">
              <w:r w:rsidRPr="00445ED3">
                <w:rPr>
                  <w:rFonts w:ascii="Arial" w:eastAsia="Times New Roman" w:hAnsi="Arial" w:cs="Arial"/>
                  <w:sz w:val="16"/>
                  <w:szCs w:val="16"/>
                  <w:rPrChange w:id="1446" w:author="Microsoft Office User" w:date="2021-05-07T11:11:00Z">
                    <w:rPr>
                      <w:rFonts w:ascii="Arial" w:eastAsia="Times New Roman" w:hAnsi="Arial" w:cs="Arial"/>
                      <w:sz w:val="18"/>
                      <w:szCs w:val="18"/>
                    </w:rPr>
                  </w:rPrChange>
                </w:rPr>
                <w:t>Z = -4.01</w:t>
              </w:r>
            </w:ins>
          </w:p>
          <w:p w14:paraId="230EC55D" w14:textId="5B48192C" w:rsidR="00352A0E" w:rsidRPr="00445ED3" w:rsidRDefault="00352A0E" w:rsidP="000915B5">
            <w:pPr>
              <w:rPr>
                <w:ins w:id="1447" w:author="Microsoft Office User" w:date="2021-05-06T15:27:00Z"/>
                <w:rFonts w:ascii="Arial" w:eastAsia="Times New Roman" w:hAnsi="Arial" w:cs="Arial"/>
                <w:sz w:val="16"/>
                <w:szCs w:val="16"/>
                <w:rPrChange w:id="1448" w:author="Microsoft Office User" w:date="2021-05-07T11:11:00Z">
                  <w:rPr>
                    <w:ins w:id="1449" w:author="Microsoft Office User" w:date="2021-05-06T15:27:00Z"/>
                    <w:rFonts w:ascii="Arial" w:eastAsia="Times New Roman" w:hAnsi="Arial" w:cs="Arial"/>
                    <w:sz w:val="22"/>
                    <w:szCs w:val="22"/>
                  </w:rPr>
                </w:rPrChange>
              </w:rPr>
            </w:pPr>
            <w:ins w:id="1450" w:author="Microsoft Office User" w:date="2021-05-06T15:43:00Z">
              <w:r w:rsidRPr="00445ED3">
                <w:rPr>
                  <w:rFonts w:ascii="Arial" w:eastAsia="Times New Roman" w:hAnsi="Arial" w:cs="Arial"/>
                  <w:sz w:val="16"/>
                  <w:szCs w:val="16"/>
                  <w:rPrChange w:id="1451" w:author="Microsoft Office User" w:date="2021-05-07T11:11:00Z">
                    <w:rPr>
                      <w:rFonts w:ascii="Arial" w:eastAsia="Times New Roman" w:hAnsi="Arial" w:cs="Arial"/>
                      <w:sz w:val="18"/>
                      <w:szCs w:val="18"/>
                    </w:rPr>
                  </w:rPrChange>
                </w:rPr>
                <w:t>Rank: 0</w:t>
              </w:r>
            </w:ins>
          </w:p>
        </w:tc>
        <w:tc>
          <w:tcPr>
            <w:tcW w:w="980" w:type="dxa"/>
            <w:tcPrChange w:id="1452" w:author="Microsoft Office User" w:date="2021-05-07T10:52:00Z">
              <w:tcPr>
                <w:tcW w:w="980" w:type="dxa"/>
                <w:gridSpan w:val="2"/>
              </w:tcPr>
            </w:tcPrChange>
          </w:tcPr>
          <w:p w14:paraId="08B64952" w14:textId="5F12B17E" w:rsidR="00352A0E" w:rsidRPr="00445ED3" w:rsidRDefault="00352A0E" w:rsidP="000915B5">
            <w:pPr>
              <w:rPr>
                <w:ins w:id="1453" w:author="Microsoft Office User" w:date="2021-05-06T15:27:00Z"/>
                <w:rFonts w:ascii="Arial" w:eastAsia="Times New Roman" w:hAnsi="Arial" w:cs="Arial"/>
                <w:sz w:val="16"/>
                <w:szCs w:val="16"/>
                <w:rPrChange w:id="1454" w:author="Microsoft Office User" w:date="2021-05-07T11:11:00Z">
                  <w:rPr>
                    <w:ins w:id="1455" w:author="Microsoft Office User" w:date="2021-05-06T15:27:00Z"/>
                    <w:rFonts w:ascii="Arial" w:eastAsia="Times New Roman" w:hAnsi="Arial" w:cs="Arial"/>
                    <w:sz w:val="22"/>
                    <w:szCs w:val="22"/>
                  </w:rPr>
                </w:rPrChange>
              </w:rPr>
            </w:pPr>
            <w:ins w:id="1456" w:author="Microsoft Office User" w:date="2021-05-06T15:45:00Z">
              <w:r w:rsidRPr="00445ED3">
                <w:rPr>
                  <w:rFonts w:ascii="Arial" w:eastAsia="Times New Roman" w:hAnsi="Arial" w:cs="Arial"/>
                  <w:sz w:val="16"/>
                  <w:szCs w:val="16"/>
                  <w:rPrChange w:id="1457" w:author="Microsoft Office User" w:date="2021-05-07T11:11:00Z">
                    <w:rPr>
                      <w:rFonts w:ascii="Arial" w:eastAsia="Times New Roman" w:hAnsi="Arial" w:cs="Arial"/>
                      <w:sz w:val="18"/>
                      <w:szCs w:val="18"/>
                    </w:rPr>
                  </w:rPrChange>
                </w:rPr>
                <w:t>5.96e-5</w:t>
              </w:r>
            </w:ins>
          </w:p>
        </w:tc>
      </w:tr>
      <w:tr w:rsidR="00352A0E" w14:paraId="201B7EE7" w14:textId="77777777" w:rsidTr="000915B5">
        <w:tblPrEx>
          <w:tblPrExChange w:id="1458" w:author="Microsoft Office User" w:date="2021-05-07T10:52:00Z">
            <w:tblPrEx>
              <w:tblW w:w="10795" w:type="dxa"/>
            </w:tblPrEx>
          </w:tblPrExChange>
        </w:tblPrEx>
        <w:trPr>
          <w:trHeight w:val="454"/>
          <w:ins w:id="1459" w:author="Microsoft Office User" w:date="2021-05-06T15:27:00Z"/>
          <w:trPrChange w:id="1460" w:author="Microsoft Office User" w:date="2021-05-07T10:52:00Z">
            <w:trPr>
              <w:gridAfter w:val="0"/>
              <w:trHeight w:val="454"/>
            </w:trPr>
          </w:trPrChange>
        </w:trPr>
        <w:tc>
          <w:tcPr>
            <w:tcW w:w="3014" w:type="dxa"/>
            <w:tcPrChange w:id="1461" w:author="Microsoft Office User" w:date="2021-05-07T10:52:00Z">
              <w:tcPr>
                <w:tcW w:w="3014" w:type="dxa"/>
              </w:tcPr>
            </w:tcPrChange>
          </w:tcPr>
          <w:p w14:paraId="0D32C00E" w14:textId="459A14E5" w:rsidR="00352A0E" w:rsidRPr="00445ED3" w:rsidRDefault="00352A0E" w:rsidP="000915B5">
            <w:pPr>
              <w:rPr>
                <w:ins w:id="1462" w:author="Microsoft Office User" w:date="2021-05-06T15:27:00Z"/>
                <w:rFonts w:ascii="Arial" w:eastAsia="Times New Roman" w:hAnsi="Arial" w:cs="Arial"/>
                <w:sz w:val="16"/>
                <w:szCs w:val="16"/>
                <w:rPrChange w:id="1463" w:author="Microsoft Office User" w:date="2021-05-07T11:11:00Z">
                  <w:rPr>
                    <w:ins w:id="1464" w:author="Microsoft Office User" w:date="2021-05-06T15:27:00Z"/>
                    <w:rFonts w:ascii="Arial" w:eastAsia="Times New Roman" w:hAnsi="Arial" w:cs="Arial"/>
                    <w:sz w:val="22"/>
                    <w:szCs w:val="22"/>
                  </w:rPr>
                </w:rPrChange>
              </w:rPr>
            </w:pPr>
            <w:ins w:id="1465" w:author="Microsoft Office User" w:date="2021-05-06T15:52:00Z">
              <w:r w:rsidRPr="00445ED3">
                <w:rPr>
                  <w:rFonts w:ascii="Arial" w:eastAsia="Times New Roman" w:hAnsi="Arial" w:cs="Arial"/>
                  <w:sz w:val="16"/>
                  <w:szCs w:val="16"/>
                  <w:rPrChange w:id="1466" w:author="Microsoft Office User" w:date="2021-05-07T11:11:00Z">
                    <w:rPr>
                      <w:rFonts w:ascii="Arial" w:eastAsia="Times New Roman" w:hAnsi="Arial" w:cs="Arial"/>
                      <w:sz w:val="18"/>
                      <w:szCs w:val="18"/>
                    </w:rPr>
                  </w:rPrChange>
                </w:rPr>
                <w:t xml:space="preserve">Behavior percent </w:t>
              </w:r>
            </w:ins>
            <w:ins w:id="1467" w:author="Microsoft Office User" w:date="2021-05-06T15:32:00Z">
              <w:r w:rsidRPr="00445ED3">
                <w:rPr>
                  <w:rFonts w:ascii="Arial" w:eastAsia="Times New Roman" w:hAnsi="Arial" w:cs="Arial"/>
                  <w:sz w:val="16"/>
                  <w:szCs w:val="16"/>
                  <w:rPrChange w:id="1468" w:author="Microsoft Office User" w:date="2021-05-07T11:11:00Z">
                    <w:rPr>
                      <w:rFonts w:ascii="Arial" w:eastAsia="Times New Roman" w:hAnsi="Arial" w:cs="Arial"/>
                      <w:sz w:val="18"/>
                      <w:szCs w:val="18"/>
                    </w:rPr>
                  </w:rPrChange>
                </w:rPr>
                <w:t>correct, low contrast</w:t>
              </w:r>
            </w:ins>
            <w:ins w:id="1469" w:author="Microsoft Office User" w:date="2021-05-06T15:52:00Z">
              <w:r w:rsidRPr="00445ED3">
                <w:rPr>
                  <w:rFonts w:ascii="Arial" w:eastAsia="Times New Roman" w:hAnsi="Arial" w:cs="Arial"/>
                  <w:sz w:val="16"/>
                  <w:szCs w:val="16"/>
                  <w:rPrChange w:id="1470" w:author="Microsoft Office User" w:date="2021-05-07T11:11:00Z">
                    <w:rPr>
                      <w:rFonts w:ascii="Arial" w:eastAsia="Times New Roman" w:hAnsi="Arial" w:cs="Arial"/>
                      <w:sz w:val="18"/>
                      <w:szCs w:val="18"/>
                    </w:rPr>
                  </w:rPrChange>
                </w:rPr>
                <w:t>:</w:t>
              </w:r>
            </w:ins>
            <w:ins w:id="1471" w:author="Microsoft Office User" w:date="2021-05-06T15:32:00Z">
              <w:r w:rsidRPr="00445ED3">
                <w:rPr>
                  <w:rFonts w:ascii="Arial" w:eastAsia="Times New Roman" w:hAnsi="Arial" w:cs="Arial"/>
                  <w:sz w:val="16"/>
                  <w:szCs w:val="16"/>
                  <w:rPrChange w:id="1472" w:author="Microsoft Office User" w:date="2021-05-07T11:11:00Z">
                    <w:rPr>
                      <w:rFonts w:ascii="Arial" w:eastAsia="Times New Roman" w:hAnsi="Arial" w:cs="Arial"/>
                      <w:sz w:val="18"/>
                      <w:szCs w:val="18"/>
                    </w:rPr>
                  </w:rPrChange>
                </w:rPr>
                <w:t xml:space="preserve"> time 1 vs</w:t>
              </w:r>
            </w:ins>
            <w:ins w:id="1473" w:author="Microsoft Office User" w:date="2021-05-07T10:37:00Z">
              <w:r w:rsidR="0044258F" w:rsidRPr="00445ED3">
                <w:rPr>
                  <w:rFonts w:ascii="Arial" w:eastAsia="Times New Roman" w:hAnsi="Arial" w:cs="Arial"/>
                  <w:sz w:val="16"/>
                  <w:szCs w:val="16"/>
                  <w:rPrChange w:id="1474" w:author="Microsoft Office User" w:date="2021-05-07T11:11:00Z">
                    <w:rPr>
                      <w:rFonts w:ascii="Arial" w:eastAsia="Times New Roman" w:hAnsi="Arial" w:cs="Arial"/>
                      <w:sz w:val="18"/>
                      <w:szCs w:val="18"/>
                    </w:rPr>
                  </w:rPrChange>
                </w:rPr>
                <w:t>.</w:t>
              </w:r>
            </w:ins>
            <w:ins w:id="1475" w:author="Microsoft Office User" w:date="2021-05-06T15:32:00Z">
              <w:r w:rsidRPr="00445ED3">
                <w:rPr>
                  <w:rFonts w:ascii="Arial" w:eastAsia="Times New Roman" w:hAnsi="Arial" w:cs="Arial"/>
                  <w:sz w:val="16"/>
                  <w:szCs w:val="16"/>
                  <w:rPrChange w:id="1476" w:author="Microsoft Office User" w:date="2021-05-07T11:11:00Z">
                    <w:rPr>
                      <w:rFonts w:ascii="Arial" w:eastAsia="Times New Roman" w:hAnsi="Arial" w:cs="Arial"/>
                      <w:sz w:val="18"/>
                      <w:szCs w:val="18"/>
                    </w:rPr>
                  </w:rPrChange>
                </w:rPr>
                <w:t xml:space="preserve"> time </w:t>
              </w:r>
            </w:ins>
            <w:ins w:id="1477" w:author="Microsoft Office User" w:date="2021-05-06T15:33:00Z">
              <w:r w:rsidRPr="00445ED3">
                <w:rPr>
                  <w:rFonts w:ascii="Arial" w:eastAsia="Times New Roman" w:hAnsi="Arial" w:cs="Arial"/>
                  <w:sz w:val="16"/>
                  <w:szCs w:val="16"/>
                  <w:rPrChange w:id="1478" w:author="Microsoft Office User" w:date="2021-05-07T11:11:00Z">
                    <w:rPr>
                      <w:rFonts w:ascii="Arial" w:eastAsia="Times New Roman" w:hAnsi="Arial" w:cs="Arial"/>
                      <w:sz w:val="18"/>
                      <w:szCs w:val="18"/>
                    </w:rPr>
                  </w:rPrChange>
                </w:rPr>
                <w:t>5</w:t>
              </w:r>
            </w:ins>
          </w:p>
        </w:tc>
        <w:tc>
          <w:tcPr>
            <w:tcW w:w="851" w:type="dxa"/>
            <w:vMerge/>
            <w:tcPrChange w:id="1479" w:author="Microsoft Office User" w:date="2021-05-07T10:52:00Z">
              <w:tcPr>
                <w:tcW w:w="913" w:type="dxa"/>
                <w:gridSpan w:val="2"/>
                <w:vMerge/>
              </w:tcPr>
            </w:tcPrChange>
          </w:tcPr>
          <w:p w14:paraId="6EFE9E51" w14:textId="34649CD2" w:rsidR="00352A0E" w:rsidRPr="00445ED3" w:rsidRDefault="00352A0E" w:rsidP="000915B5">
            <w:pPr>
              <w:rPr>
                <w:ins w:id="1480" w:author="Microsoft Office User" w:date="2021-05-06T15:27:00Z"/>
                <w:rFonts w:ascii="Arial" w:eastAsia="Times New Roman" w:hAnsi="Arial" w:cs="Arial"/>
                <w:sz w:val="16"/>
                <w:szCs w:val="16"/>
                <w:rPrChange w:id="1481" w:author="Microsoft Office User" w:date="2021-05-07T11:11:00Z">
                  <w:rPr>
                    <w:ins w:id="1482" w:author="Microsoft Office User" w:date="2021-05-06T15:27:00Z"/>
                    <w:rFonts w:ascii="Arial" w:eastAsia="Times New Roman" w:hAnsi="Arial" w:cs="Arial"/>
                    <w:sz w:val="22"/>
                    <w:szCs w:val="22"/>
                  </w:rPr>
                </w:rPrChange>
              </w:rPr>
            </w:pPr>
          </w:p>
        </w:tc>
        <w:tc>
          <w:tcPr>
            <w:tcW w:w="1350" w:type="dxa"/>
            <w:tcPrChange w:id="1483" w:author="Microsoft Office User" w:date="2021-05-07T10:52:00Z">
              <w:tcPr>
                <w:tcW w:w="987" w:type="dxa"/>
                <w:gridSpan w:val="2"/>
              </w:tcPr>
            </w:tcPrChange>
          </w:tcPr>
          <w:p w14:paraId="457844FC" w14:textId="1C57B0A3" w:rsidR="00352A0E" w:rsidRPr="00445ED3" w:rsidRDefault="00352A0E" w:rsidP="000915B5">
            <w:pPr>
              <w:rPr>
                <w:ins w:id="1484" w:author="Microsoft Office User" w:date="2021-05-06T15:38:00Z"/>
                <w:rFonts w:ascii="Arial" w:eastAsia="Times New Roman" w:hAnsi="Arial" w:cs="Arial"/>
                <w:sz w:val="16"/>
                <w:szCs w:val="16"/>
                <w:rPrChange w:id="1485" w:author="Microsoft Office User" w:date="2021-05-07T11:11:00Z">
                  <w:rPr>
                    <w:ins w:id="1486" w:author="Microsoft Office User" w:date="2021-05-06T15:38:00Z"/>
                    <w:rFonts w:ascii="Arial" w:eastAsia="Times New Roman" w:hAnsi="Arial" w:cs="Arial"/>
                    <w:sz w:val="18"/>
                    <w:szCs w:val="18"/>
                  </w:rPr>
                </w:rPrChange>
              </w:rPr>
            </w:pPr>
            <w:ins w:id="1487" w:author="Microsoft Office User" w:date="2021-05-06T15:38:00Z">
              <w:r w:rsidRPr="00445ED3">
                <w:rPr>
                  <w:rFonts w:ascii="Arial" w:eastAsia="Times New Roman" w:hAnsi="Arial" w:cs="Arial"/>
                  <w:sz w:val="16"/>
                  <w:szCs w:val="16"/>
                  <w:rPrChange w:id="1488" w:author="Microsoft Office User" w:date="2021-05-07T11:11:00Z">
                    <w:rPr>
                      <w:rFonts w:ascii="Arial" w:eastAsia="Times New Roman" w:hAnsi="Arial" w:cs="Arial"/>
                      <w:sz w:val="18"/>
                      <w:szCs w:val="18"/>
                    </w:rPr>
                  </w:rPrChange>
                </w:rPr>
                <w:t xml:space="preserve">T1: </w:t>
              </w:r>
            </w:ins>
            <w:ins w:id="1489" w:author="Microsoft Office User" w:date="2021-05-06T15:51:00Z">
              <w:r w:rsidRPr="00445ED3">
                <w:rPr>
                  <w:rFonts w:ascii="Arial" w:eastAsia="Times New Roman" w:hAnsi="Arial" w:cs="Arial"/>
                  <w:sz w:val="16"/>
                  <w:szCs w:val="16"/>
                  <w:rPrChange w:id="1490" w:author="Microsoft Office User" w:date="2021-05-07T11:11:00Z">
                    <w:rPr>
                      <w:rFonts w:ascii="Arial" w:eastAsia="Times New Roman" w:hAnsi="Arial" w:cs="Arial"/>
                      <w:sz w:val="18"/>
                      <w:szCs w:val="18"/>
                    </w:rPr>
                  </w:rPrChange>
                </w:rPr>
                <w:t>0</w:t>
              </w:r>
            </w:ins>
            <w:ins w:id="1491" w:author="Microsoft Office User" w:date="2021-05-06T15:38:00Z">
              <w:r w:rsidRPr="00445ED3">
                <w:rPr>
                  <w:rFonts w:ascii="Arial" w:eastAsia="Times New Roman" w:hAnsi="Arial" w:cs="Arial"/>
                  <w:sz w:val="16"/>
                  <w:szCs w:val="16"/>
                  <w:rPrChange w:id="1492" w:author="Microsoft Office User" w:date="2021-05-07T11:11:00Z">
                    <w:rPr>
                      <w:rFonts w:ascii="Arial" w:eastAsia="Times New Roman" w:hAnsi="Arial" w:cs="Arial"/>
                      <w:sz w:val="18"/>
                      <w:szCs w:val="18"/>
                    </w:rPr>
                  </w:rPrChange>
                </w:rPr>
                <w:t>.68</w:t>
              </w:r>
            </w:ins>
          </w:p>
          <w:p w14:paraId="31FB5EA6" w14:textId="6B20230C" w:rsidR="00352A0E" w:rsidRPr="00445ED3" w:rsidRDefault="00352A0E" w:rsidP="000915B5">
            <w:pPr>
              <w:rPr>
                <w:ins w:id="1493" w:author="Microsoft Office User" w:date="2021-05-06T15:38:00Z"/>
                <w:rFonts w:ascii="Arial" w:eastAsia="Times New Roman" w:hAnsi="Arial" w:cs="Arial"/>
                <w:sz w:val="16"/>
                <w:szCs w:val="16"/>
                <w:rPrChange w:id="1494" w:author="Microsoft Office User" w:date="2021-05-07T11:11:00Z">
                  <w:rPr>
                    <w:ins w:id="1495" w:author="Microsoft Office User" w:date="2021-05-06T15:38:00Z"/>
                    <w:rFonts w:ascii="Arial" w:eastAsia="Times New Roman" w:hAnsi="Arial" w:cs="Arial"/>
                    <w:sz w:val="18"/>
                    <w:szCs w:val="18"/>
                  </w:rPr>
                </w:rPrChange>
              </w:rPr>
            </w:pPr>
            <w:ins w:id="1496" w:author="Microsoft Office User" w:date="2021-05-06T15:38:00Z">
              <w:r w:rsidRPr="00445ED3">
                <w:rPr>
                  <w:rFonts w:ascii="Arial" w:eastAsia="Times New Roman" w:hAnsi="Arial" w:cs="Arial"/>
                  <w:sz w:val="16"/>
                  <w:szCs w:val="16"/>
                  <w:rPrChange w:id="1497" w:author="Microsoft Office User" w:date="2021-05-07T11:11:00Z">
                    <w:rPr>
                      <w:rFonts w:ascii="Arial" w:eastAsia="Times New Roman" w:hAnsi="Arial" w:cs="Arial"/>
                      <w:sz w:val="18"/>
                      <w:szCs w:val="18"/>
                    </w:rPr>
                  </w:rPrChange>
                </w:rPr>
                <w:t xml:space="preserve">T2: </w:t>
              </w:r>
            </w:ins>
            <w:ins w:id="1498" w:author="Microsoft Office User" w:date="2021-05-06T15:51:00Z">
              <w:r w:rsidRPr="00445ED3">
                <w:rPr>
                  <w:rFonts w:ascii="Arial" w:eastAsia="Times New Roman" w:hAnsi="Arial" w:cs="Arial"/>
                  <w:sz w:val="16"/>
                  <w:szCs w:val="16"/>
                  <w:rPrChange w:id="1499" w:author="Microsoft Office User" w:date="2021-05-07T11:11:00Z">
                    <w:rPr>
                      <w:rFonts w:ascii="Arial" w:eastAsia="Times New Roman" w:hAnsi="Arial" w:cs="Arial"/>
                      <w:sz w:val="18"/>
                      <w:szCs w:val="18"/>
                    </w:rPr>
                  </w:rPrChange>
                </w:rPr>
                <w:t>0</w:t>
              </w:r>
            </w:ins>
            <w:ins w:id="1500" w:author="Microsoft Office User" w:date="2021-05-06T15:38:00Z">
              <w:r w:rsidRPr="00445ED3">
                <w:rPr>
                  <w:rFonts w:ascii="Arial" w:eastAsia="Times New Roman" w:hAnsi="Arial" w:cs="Arial"/>
                  <w:sz w:val="16"/>
                  <w:szCs w:val="16"/>
                  <w:rPrChange w:id="1501" w:author="Microsoft Office User" w:date="2021-05-07T11:11:00Z">
                    <w:rPr>
                      <w:rFonts w:ascii="Arial" w:eastAsia="Times New Roman" w:hAnsi="Arial" w:cs="Arial"/>
                      <w:sz w:val="18"/>
                      <w:szCs w:val="18"/>
                    </w:rPr>
                  </w:rPrChange>
                </w:rPr>
                <w:t>.</w:t>
              </w:r>
            </w:ins>
            <w:ins w:id="1502" w:author="Microsoft Office User" w:date="2021-05-06T15:39:00Z">
              <w:r w:rsidRPr="00445ED3">
                <w:rPr>
                  <w:rFonts w:ascii="Arial" w:eastAsia="Times New Roman" w:hAnsi="Arial" w:cs="Arial"/>
                  <w:sz w:val="16"/>
                  <w:szCs w:val="16"/>
                  <w:rPrChange w:id="1503" w:author="Microsoft Office User" w:date="2021-05-07T11:11:00Z">
                    <w:rPr>
                      <w:rFonts w:ascii="Arial" w:eastAsia="Times New Roman" w:hAnsi="Arial" w:cs="Arial"/>
                      <w:sz w:val="18"/>
                      <w:szCs w:val="18"/>
                    </w:rPr>
                  </w:rPrChange>
                </w:rPr>
                <w:t>91</w:t>
              </w:r>
            </w:ins>
          </w:p>
          <w:p w14:paraId="390C8356" w14:textId="136ADDC0" w:rsidR="00352A0E" w:rsidRPr="00445ED3" w:rsidRDefault="00352A0E" w:rsidP="000915B5">
            <w:pPr>
              <w:rPr>
                <w:ins w:id="1504" w:author="Microsoft Office User" w:date="2021-05-06T15:27:00Z"/>
                <w:rFonts w:ascii="Arial" w:eastAsia="Times New Roman" w:hAnsi="Arial" w:cs="Arial"/>
                <w:sz w:val="16"/>
                <w:szCs w:val="16"/>
                <w:rPrChange w:id="1505" w:author="Microsoft Office User" w:date="2021-05-07T11:11:00Z">
                  <w:rPr>
                    <w:ins w:id="1506" w:author="Microsoft Office User" w:date="2021-05-06T15:27:00Z"/>
                    <w:rFonts w:ascii="Arial" w:eastAsia="Times New Roman" w:hAnsi="Arial" w:cs="Arial"/>
                    <w:sz w:val="22"/>
                    <w:szCs w:val="22"/>
                  </w:rPr>
                </w:rPrChange>
              </w:rPr>
            </w:pPr>
            <w:ins w:id="1507" w:author="Microsoft Office User" w:date="2021-05-06T15:38:00Z">
              <w:r w:rsidRPr="00445ED3">
                <w:rPr>
                  <w:rFonts w:ascii="Arial" w:eastAsia="Times New Roman" w:hAnsi="Arial" w:cs="Arial"/>
                  <w:sz w:val="16"/>
                  <w:szCs w:val="16"/>
                  <w:rPrChange w:id="1508" w:author="Microsoft Office User" w:date="2021-05-07T11:11:00Z">
                    <w:rPr>
                      <w:rFonts w:ascii="Arial" w:eastAsia="Times New Roman" w:hAnsi="Arial" w:cs="Arial"/>
                      <w:sz w:val="18"/>
                      <w:szCs w:val="18"/>
                    </w:rPr>
                  </w:rPrChange>
                </w:rPr>
                <w:t>(median)</w:t>
              </w:r>
            </w:ins>
          </w:p>
        </w:tc>
        <w:tc>
          <w:tcPr>
            <w:tcW w:w="990" w:type="dxa"/>
            <w:tcPrChange w:id="1509" w:author="Microsoft Office User" w:date="2021-05-07T10:52:00Z">
              <w:tcPr>
                <w:tcW w:w="897" w:type="dxa"/>
                <w:gridSpan w:val="3"/>
              </w:tcPr>
            </w:tcPrChange>
          </w:tcPr>
          <w:p w14:paraId="3017421A" w14:textId="31A3D9CB" w:rsidR="00352A0E" w:rsidRPr="00445ED3" w:rsidRDefault="00352A0E" w:rsidP="000915B5">
            <w:pPr>
              <w:rPr>
                <w:ins w:id="1510" w:author="Microsoft Office User" w:date="2021-05-06T15:27:00Z"/>
                <w:rFonts w:ascii="Arial" w:eastAsia="Times New Roman" w:hAnsi="Arial" w:cs="Arial"/>
                <w:sz w:val="16"/>
                <w:szCs w:val="16"/>
                <w:rPrChange w:id="1511" w:author="Microsoft Office User" w:date="2021-05-07T11:11:00Z">
                  <w:rPr>
                    <w:ins w:id="1512" w:author="Microsoft Office User" w:date="2021-05-06T15:27:00Z"/>
                    <w:rFonts w:ascii="Arial" w:eastAsia="Times New Roman" w:hAnsi="Arial" w:cs="Arial"/>
                    <w:sz w:val="22"/>
                    <w:szCs w:val="22"/>
                  </w:rPr>
                </w:rPrChange>
              </w:rPr>
            </w:pPr>
            <w:ins w:id="1513" w:author="Microsoft Office User" w:date="2021-05-06T15:41:00Z">
              <w:r w:rsidRPr="00445ED3">
                <w:rPr>
                  <w:rFonts w:ascii="Arial" w:eastAsia="Times New Roman" w:hAnsi="Arial" w:cs="Arial"/>
                  <w:sz w:val="16"/>
                  <w:szCs w:val="16"/>
                  <w:rPrChange w:id="1514" w:author="Microsoft Office User" w:date="2021-05-07T11:11:00Z">
                    <w:rPr>
                      <w:rFonts w:ascii="Arial" w:eastAsia="Times New Roman" w:hAnsi="Arial" w:cs="Arial"/>
                      <w:sz w:val="18"/>
                      <w:szCs w:val="18"/>
                    </w:rPr>
                  </w:rPrChange>
                </w:rPr>
                <w:t>n/a</w:t>
              </w:r>
            </w:ins>
          </w:p>
        </w:tc>
        <w:tc>
          <w:tcPr>
            <w:tcW w:w="1080" w:type="dxa"/>
            <w:vMerge/>
            <w:tcPrChange w:id="1515" w:author="Microsoft Office User" w:date="2021-05-07T10:52:00Z">
              <w:tcPr>
                <w:tcW w:w="716" w:type="dxa"/>
                <w:gridSpan w:val="3"/>
                <w:vMerge/>
              </w:tcPr>
            </w:tcPrChange>
          </w:tcPr>
          <w:p w14:paraId="074F9A58" w14:textId="5D4411A9" w:rsidR="00352A0E" w:rsidRPr="00445ED3" w:rsidRDefault="00352A0E" w:rsidP="000915B5">
            <w:pPr>
              <w:rPr>
                <w:ins w:id="1516" w:author="Microsoft Office User" w:date="2021-05-06T15:27:00Z"/>
                <w:rFonts w:ascii="Arial" w:eastAsia="Times New Roman" w:hAnsi="Arial" w:cs="Arial"/>
                <w:sz w:val="16"/>
                <w:szCs w:val="16"/>
                <w:rPrChange w:id="1517" w:author="Microsoft Office User" w:date="2021-05-07T11:11:00Z">
                  <w:rPr>
                    <w:ins w:id="1518" w:author="Microsoft Office User" w:date="2021-05-06T15:27:00Z"/>
                    <w:rFonts w:ascii="Arial" w:eastAsia="Times New Roman" w:hAnsi="Arial" w:cs="Arial"/>
                    <w:sz w:val="22"/>
                    <w:szCs w:val="22"/>
                  </w:rPr>
                </w:rPrChange>
              </w:rPr>
            </w:pPr>
          </w:p>
        </w:tc>
        <w:tc>
          <w:tcPr>
            <w:tcW w:w="1595" w:type="dxa"/>
            <w:vMerge/>
            <w:tcPrChange w:id="1519" w:author="Microsoft Office User" w:date="2021-05-07T10:52:00Z">
              <w:tcPr>
                <w:tcW w:w="2203" w:type="dxa"/>
                <w:gridSpan w:val="3"/>
                <w:vMerge/>
              </w:tcPr>
            </w:tcPrChange>
          </w:tcPr>
          <w:p w14:paraId="13E0CC9B" w14:textId="3581B3A0" w:rsidR="00352A0E" w:rsidRPr="00445ED3" w:rsidRDefault="00352A0E" w:rsidP="000915B5">
            <w:pPr>
              <w:rPr>
                <w:ins w:id="1520" w:author="Microsoft Office User" w:date="2021-05-06T15:27:00Z"/>
                <w:rFonts w:ascii="Arial" w:eastAsia="Times New Roman" w:hAnsi="Arial" w:cs="Arial"/>
                <w:sz w:val="16"/>
                <w:szCs w:val="16"/>
                <w:rPrChange w:id="1521" w:author="Microsoft Office User" w:date="2021-05-07T11:11:00Z">
                  <w:rPr>
                    <w:ins w:id="1522" w:author="Microsoft Office User" w:date="2021-05-06T15:27:00Z"/>
                    <w:rFonts w:ascii="Arial" w:eastAsia="Times New Roman" w:hAnsi="Arial" w:cs="Arial"/>
                    <w:sz w:val="22"/>
                    <w:szCs w:val="22"/>
                  </w:rPr>
                </w:rPrChange>
              </w:rPr>
            </w:pPr>
          </w:p>
        </w:tc>
        <w:tc>
          <w:tcPr>
            <w:tcW w:w="1085" w:type="dxa"/>
            <w:tcPrChange w:id="1523" w:author="Microsoft Office User" w:date="2021-05-07T10:52:00Z">
              <w:tcPr>
                <w:tcW w:w="1085" w:type="dxa"/>
                <w:gridSpan w:val="2"/>
              </w:tcPr>
            </w:tcPrChange>
          </w:tcPr>
          <w:p w14:paraId="4D271310" w14:textId="77777777" w:rsidR="00352A0E" w:rsidRPr="00445ED3" w:rsidRDefault="00352A0E" w:rsidP="000915B5">
            <w:pPr>
              <w:rPr>
                <w:ins w:id="1524" w:author="Microsoft Office User" w:date="2021-05-06T15:43:00Z"/>
                <w:rFonts w:ascii="Arial" w:eastAsia="Times New Roman" w:hAnsi="Arial" w:cs="Arial"/>
                <w:sz w:val="16"/>
                <w:szCs w:val="16"/>
                <w:rPrChange w:id="1525" w:author="Microsoft Office User" w:date="2021-05-07T11:11:00Z">
                  <w:rPr>
                    <w:ins w:id="1526" w:author="Microsoft Office User" w:date="2021-05-06T15:43:00Z"/>
                    <w:rFonts w:ascii="Arial" w:eastAsia="Times New Roman" w:hAnsi="Arial" w:cs="Arial"/>
                    <w:sz w:val="18"/>
                    <w:szCs w:val="18"/>
                  </w:rPr>
                </w:rPrChange>
              </w:rPr>
            </w:pPr>
            <w:ins w:id="1527" w:author="Microsoft Office User" w:date="2021-05-06T15:43:00Z">
              <w:r w:rsidRPr="00445ED3">
                <w:rPr>
                  <w:rFonts w:ascii="Arial" w:eastAsia="Times New Roman" w:hAnsi="Arial" w:cs="Arial"/>
                  <w:sz w:val="16"/>
                  <w:szCs w:val="16"/>
                  <w:rPrChange w:id="1528" w:author="Microsoft Office User" w:date="2021-05-07T11:11:00Z">
                    <w:rPr>
                      <w:rFonts w:ascii="Arial" w:eastAsia="Times New Roman" w:hAnsi="Arial" w:cs="Arial"/>
                      <w:sz w:val="18"/>
                      <w:szCs w:val="18"/>
                    </w:rPr>
                  </w:rPrChange>
                </w:rPr>
                <w:t>Z = -4.01</w:t>
              </w:r>
            </w:ins>
          </w:p>
          <w:p w14:paraId="32161759" w14:textId="6F132573" w:rsidR="00352A0E" w:rsidRPr="00445ED3" w:rsidRDefault="00352A0E" w:rsidP="000915B5">
            <w:pPr>
              <w:rPr>
                <w:ins w:id="1529" w:author="Microsoft Office User" w:date="2021-05-06T15:27:00Z"/>
                <w:rFonts w:ascii="Arial" w:eastAsia="Times New Roman" w:hAnsi="Arial" w:cs="Arial"/>
                <w:sz w:val="16"/>
                <w:szCs w:val="16"/>
                <w:rPrChange w:id="1530" w:author="Microsoft Office User" w:date="2021-05-07T11:11:00Z">
                  <w:rPr>
                    <w:ins w:id="1531" w:author="Microsoft Office User" w:date="2021-05-06T15:27:00Z"/>
                    <w:rFonts w:ascii="Arial" w:eastAsia="Times New Roman" w:hAnsi="Arial" w:cs="Arial"/>
                    <w:sz w:val="22"/>
                    <w:szCs w:val="22"/>
                  </w:rPr>
                </w:rPrChange>
              </w:rPr>
            </w:pPr>
            <w:ins w:id="1532" w:author="Microsoft Office User" w:date="2021-05-06T15:43:00Z">
              <w:r w:rsidRPr="00445ED3">
                <w:rPr>
                  <w:rFonts w:ascii="Arial" w:eastAsia="Times New Roman" w:hAnsi="Arial" w:cs="Arial"/>
                  <w:sz w:val="16"/>
                  <w:szCs w:val="16"/>
                  <w:rPrChange w:id="1533" w:author="Microsoft Office User" w:date="2021-05-07T11:11:00Z">
                    <w:rPr>
                      <w:rFonts w:ascii="Arial" w:eastAsia="Times New Roman" w:hAnsi="Arial" w:cs="Arial"/>
                      <w:sz w:val="18"/>
                      <w:szCs w:val="18"/>
                    </w:rPr>
                  </w:rPrChange>
                </w:rPr>
                <w:t>Rank: 0</w:t>
              </w:r>
            </w:ins>
          </w:p>
        </w:tc>
        <w:tc>
          <w:tcPr>
            <w:tcW w:w="980" w:type="dxa"/>
            <w:tcPrChange w:id="1534" w:author="Microsoft Office User" w:date="2021-05-07T10:52:00Z">
              <w:tcPr>
                <w:tcW w:w="980" w:type="dxa"/>
                <w:gridSpan w:val="2"/>
              </w:tcPr>
            </w:tcPrChange>
          </w:tcPr>
          <w:p w14:paraId="148A7E49" w14:textId="32E6E602" w:rsidR="00352A0E" w:rsidRPr="00445ED3" w:rsidRDefault="00352A0E" w:rsidP="000915B5">
            <w:pPr>
              <w:rPr>
                <w:ins w:id="1535" w:author="Microsoft Office User" w:date="2021-05-06T15:27:00Z"/>
                <w:rFonts w:ascii="Arial" w:eastAsia="Times New Roman" w:hAnsi="Arial" w:cs="Arial"/>
                <w:sz w:val="16"/>
                <w:szCs w:val="16"/>
                <w:rPrChange w:id="1536" w:author="Microsoft Office User" w:date="2021-05-07T11:11:00Z">
                  <w:rPr>
                    <w:ins w:id="1537" w:author="Microsoft Office User" w:date="2021-05-06T15:27:00Z"/>
                    <w:rFonts w:ascii="Arial" w:eastAsia="Times New Roman" w:hAnsi="Arial" w:cs="Arial"/>
                    <w:sz w:val="22"/>
                    <w:szCs w:val="22"/>
                  </w:rPr>
                </w:rPrChange>
              </w:rPr>
            </w:pPr>
            <w:ins w:id="1538" w:author="Microsoft Office User" w:date="2021-05-06T15:45:00Z">
              <w:r w:rsidRPr="00445ED3">
                <w:rPr>
                  <w:rFonts w:ascii="Arial" w:eastAsia="Times New Roman" w:hAnsi="Arial" w:cs="Arial"/>
                  <w:sz w:val="16"/>
                  <w:szCs w:val="16"/>
                  <w:rPrChange w:id="1539" w:author="Microsoft Office User" w:date="2021-05-07T11:11:00Z">
                    <w:rPr>
                      <w:rFonts w:ascii="Arial" w:eastAsia="Times New Roman" w:hAnsi="Arial" w:cs="Arial"/>
                      <w:sz w:val="18"/>
                      <w:szCs w:val="18"/>
                    </w:rPr>
                  </w:rPrChange>
                </w:rPr>
                <w:t>5.</w:t>
              </w:r>
            </w:ins>
            <w:ins w:id="1540" w:author="Microsoft Office User" w:date="2021-05-07T11:04:00Z">
              <w:r w:rsidR="009153AA" w:rsidRPr="00445ED3">
                <w:rPr>
                  <w:rFonts w:ascii="Arial" w:eastAsia="Times New Roman" w:hAnsi="Arial" w:cs="Arial"/>
                  <w:sz w:val="16"/>
                  <w:szCs w:val="16"/>
                  <w:rPrChange w:id="1541" w:author="Microsoft Office User" w:date="2021-05-07T11:11:00Z">
                    <w:rPr>
                      <w:rFonts w:ascii="Arial" w:eastAsia="Times New Roman" w:hAnsi="Arial" w:cs="Arial"/>
                      <w:sz w:val="18"/>
                      <w:szCs w:val="18"/>
                    </w:rPr>
                  </w:rPrChange>
                </w:rPr>
                <w:t>96</w:t>
              </w:r>
            </w:ins>
            <w:ins w:id="1542" w:author="Microsoft Office User" w:date="2021-05-06T15:46:00Z">
              <w:r w:rsidRPr="00445ED3">
                <w:rPr>
                  <w:rFonts w:ascii="Arial" w:eastAsia="Times New Roman" w:hAnsi="Arial" w:cs="Arial"/>
                  <w:sz w:val="16"/>
                  <w:szCs w:val="16"/>
                  <w:rPrChange w:id="1543" w:author="Microsoft Office User" w:date="2021-05-07T11:11:00Z">
                    <w:rPr>
                      <w:rFonts w:ascii="Arial" w:eastAsia="Times New Roman" w:hAnsi="Arial" w:cs="Arial"/>
                      <w:sz w:val="18"/>
                      <w:szCs w:val="18"/>
                    </w:rPr>
                  </w:rPrChange>
                </w:rPr>
                <w:t>e-5</w:t>
              </w:r>
            </w:ins>
          </w:p>
        </w:tc>
      </w:tr>
      <w:tr w:rsidR="00352A0E" w14:paraId="0B3436B4" w14:textId="77777777" w:rsidTr="000915B5">
        <w:tblPrEx>
          <w:tblPrExChange w:id="1544" w:author="Microsoft Office User" w:date="2021-05-07T10:52:00Z">
            <w:tblPrEx>
              <w:tblW w:w="10795" w:type="dxa"/>
            </w:tblPrEx>
          </w:tblPrExChange>
        </w:tblPrEx>
        <w:trPr>
          <w:trHeight w:val="454"/>
          <w:ins w:id="1545" w:author="Microsoft Office User" w:date="2021-05-06T15:27:00Z"/>
          <w:trPrChange w:id="1546" w:author="Microsoft Office User" w:date="2021-05-07T10:52:00Z">
            <w:trPr>
              <w:gridAfter w:val="0"/>
              <w:trHeight w:val="454"/>
            </w:trPr>
          </w:trPrChange>
        </w:trPr>
        <w:tc>
          <w:tcPr>
            <w:tcW w:w="3014" w:type="dxa"/>
            <w:tcPrChange w:id="1547" w:author="Microsoft Office User" w:date="2021-05-07T10:52:00Z">
              <w:tcPr>
                <w:tcW w:w="3014" w:type="dxa"/>
              </w:tcPr>
            </w:tcPrChange>
          </w:tcPr>
          <w:p w14:paraId="59E0293A" w14:textId="13768A08" w:rsidR="00352A0E" w:rsidRPr="00445ED3" w:rsidRDefault="00352A0E" w:rsidP="000915B5">
            <w:pPr>
              <w:rPr>
                <w:ins w:id="1548" w:author="Microsoft Office User" w:date="2021-05-06T15:27:00Z"/>
                <w:rFonts w:ascii="Arial" w:eastAsia="Times New Roman" w:hAnsi="Arial" w:cs="Arial"/>
                <w:sz w:val="16"/>
                <w:szCs w:val="16"/>
                <w:rPrChange w:id="1549" w:author="Microsoft Office User" w:date="2021-05-07T11:11:00Z">
                  <w:rPr>
                    <w:ins w:id="1550" w:author="Microsoft Office User" w:date="2021-05-06T15:27:00Z"/>
                    <w:rFonts w:ascii="Arial" w:eastAsia="Times New Roman" w:hAnsi="Arial" w:cs="Arial"/>
                    <w:sz w:val="22"/>
                    <w:szCs w:val="22"/>
                  </w:rPr>
                </w:rPrChange>
              </w:rPr>
            </w:pPr>
            <w:ins w:id="1551" w:author="Microsoft Office User" w:date="2021-05-06T15:52:00Z">
              <w:r w:rsidRPr="00445ED3">
                <w:rPr>
                  <w:rFonts w:ascii="Arial" w:eastAsia="Times New Roman" w:hAnsi="Arial" w:cs="Arial"/>
                  <w:sz w:val="16"/>
                  <w:szCs w:val="16"/>
                  <w:rPrChange w:id="1552" w:author="Microsoft Office User" w:date="2021-05-07T11:11:00Z">
                    <w:rPr>
                      <w:rFonts w:ascii="Arial" w:eastAsia="Times New Roman" w:hAnsi="Arial" w:cs="Arial"/>
                      <w:sz w:val="18"/>
                      <w:szCs w:val="18"/>
                    </w:rPr>
                  </w:rPrChange>
                </w:rPr>
                <w:t xml:space="preserve">Behavior percent </w:t>
              </w:r>
            </w:ins>
            <w:ins w:id="1553" w:author="Microsoft Office User" w:date="2021-05-06T15:32:00Z">
              <w:r w:rsidRPr="00445ED3">
                <w:rPr>
                  <w:rFonts w:ascii="Arial" w:eastAsia="Times New Roman" w:hAnsi="Arial" w:cs="Arial"/>
                  <w:sz w:val="16"/>
                  <w:szCs w:val="16"/>
                  <w:rPrChange w:id="1554" w:author="Microsoft Office User" w:date="2021-05-07T11:11:00Z">
                    <w:rPr>
                      <w:rFonts w:ascii="Arial" w:eastAsia="Times New Roman" w:hAnsi="Arial" w:cs="Arial"/>
                      <w:sz w:val="18"/>
                      <w:szCs w:val="18"/>
                    </w:rPr>
                  </w:rPrChange>
                </w:rPr>
                <w:t xml:space="preserve">correct, </w:t>
              </w:r>
            </w:ins>
            <w:ins w:id="1555" w:author="Microsoft Office User" w:date="2021-05-06T15:33:00Z">
              <w:r w:rsidRPr="00445ED3">
                <w:rPr>
                  <w:rFonts w:ascii="Arial" w:eastAsia="Times New Roman" w:hAnsi="Arial" w:cs="Arial"/>
                  <w:sz w:val="16"/>
                  <w:szCs w:val="16"/>
                  <w:rPrChange w:id="1556" w:author="Microsoft Office User" w:date="2021-05-07T11:11:00Z">
                    <w:rPr>
                      <w:rFonts w:ascii="Arial" w:eastAsia="Times New Roman" w:hAnsi="Arial" w:cs="Arial"/>
                      <w:sz w:val="18"/>
                      <w:szCs w:val="18"/>
                    </w:rPr>
                  </w:rPrChange>
                </w:rPr>
                <w:t>high</w:t>
              </w:r>
            </w:ins>
            <w:ins w:id="1557" w:author="Microsoft Office User" w:date="2021-05-06T15:32:00Z">
              <w:r w:rsidRPr="00445ED3">
                <w:rPr>
                  <w:rFonts w:ascii="Arial" w:eastAsia="Times New Roman" w:hAnsi="Arial" w:cs="Arial"/>
                  <w:sz w:val="16"/>
                  <w:szCs w:val="16"/>
                  <w:rPrChange w:id="1558" w:author="Microsoft Office User" w:date="2021-05-07T11:11:00Z">
                    <w:rPr>
                      <w:rFonts w:ascii="Arial" w:eastAsia="Times New Roman" w:hAnsi="Arial" w:cs="Arial"/>
                      <w:sz w:val="18"/>
                      <w:szCs w:val="18"/>
                    </w:rPr>
                  </w:rPrChange>
                </w:rPr>
                <w:t xml:space="preserve"> contrast</w:t>
              </w:r>
            </w:ins>
            <w:ins w:id="1559" w:author="Microsoft Office User" w:date="2021-05-06T15:52:00Z">
              <w:r w:rsidRPr="00445ED3">
                <w:rPr>
                  <w:rFonts w:ascii="Arial" w:eastAsia="Times New Roman" w:hAnsi="Arial" w:cs="Arial"/>
                  <w:sz w:val="16"/>
                  <w:szCs w:val="16"/>
                  <w:rPrChange w:id="1560" w:author="Microsoft Office User" w:date="2021-05-07T11:11:00Z">
                    <w:rPr>
                      <w:rFonts w:ascii="Arial" w:eastAsia="Times New Roman" w:hAnsi="Arial" w:cs="Arial"/>
                      <w:sz w:val="18"/>
                      <w:szCs w:val="18"/>
                    </w:rPr>
                  </w:rPrChange>
                </w:rPr>
                <w:t>:</w:t>
              </w:r>
            </w:ins>
            <w:ins w:id="1561" w:author="Microsoft Office User" w:date="2021-05-06T15:32:00Z">
              <w:r w:rsidRPr="00445ED3">
                <w:rPr>
                  <w:rFonts w:ascii="Arial" w:eastAsia="Times New Roman" w:hAnsi="Arial" w:cs="Arial"/>
                  <w:sz w:val="16"/>
                  <w:szCs w:val="16"/>
                  <w:rPrChange w:id="1562" w:author="Microsoft Office User" w:date="2021-05-07T11:11:00Z">
                    <w:rPr>
                      <w:rFonts w:ascii="Arial" w:eastAsia="Times New Roman" w:hAnsi="Arial" w:cs="Arial"/>
                      <w:sz w:val="18"/>
                      <w:szCs w:val="18"/>
                    </w:rPr>
                  </w:rPrChange>
                </w:rPr>
                <w:t xml:space="preserve"> time 1 vs</w:t>
              </w:r>
            </w:ins>
            <w:ins w:id="1563" w:author="Microsoft Office User" w:date="2021-05-07T10:37:00Z">
              <w:r w:rsidR="0044258F" w:rsidRPr="00445ED3">
                <w:rPr>
                  <w:rFonts w:ascii="Arial" w:eastAsia="Times New Roman" w:hAnsi="Arial" w:cs="Arial"/>
                  <w:sz w:val="16"/>
                  <w:szCs w:val="16"/>
                  <w:rPrChange w:id="1564" w:author="Microsoft Office User" w:date="2021-05-07T11:11:00Z">
                    <w:rPr>
                      <w:rFonts w:ascii="Arial" w:eastAsia="Times New Roman" w:hAnsi="Arial" w:cs="Arial"/>
                      <w:sz w:val="18"/>
                      <w:szCs w:val="18"/>
                    </w:rPr>
                  </w:rPrChange>
                </w:rPr>
                <w:t>.</w:t>
              </w:r>
            </w:ins>
            <w:ins w:id="1565" w:author="Microsoft Office User" w:date="2021-05-06T15:32:00Z">
              <w:r w:rsidRPr="00445ED3">
                <w:rPr>
                  <w:rFonts w:ascii="Arial" w:eastAsia="Times New Roman" w:hAnsi="Arial" w:cs="Arial"/>
                  <w:sz w:val="16"/>
                  <w:szCs w:val="16"/>
                  <w:rPrChange w:id="1566" w:author="Microsoft Office User" w:date="2021-05-07T11:11:00Z">
                    <w:rPr>
                      <w:rFonts w:ascii="Arial" w:eastAsia="Times New Roman" w:hAnsi="Arial" w:cs="Arial"/>
                      <w:sz w:val="18"/>
                      <w:szCs w:val="18"/>
                    </w:rPr>
                  </w:rPrChange>
                </w:rPr>
                <w:t xml:space="preserve"> time 2</w:t>
              </w:r>
            </w:ins>
          </w:p>
        </w:tc>
        <w:tc>
          <w:tcPr>
            <w:tcW w:w="851" w:type="dxa"/>
            <w:vMerge/>
            <w:tcPrChange w:id="1567" w:author="Microsoft Office User" w:date="2021-05-07T10:52:00Z">
              <w:tcPr>
                <w:tcW w:w="913" w:type="dxa"/>
                <w:gridSpan w:val="2"/>
                <w:vMerge/>
              </w:tcPr>
            </w:tcPrChange>
          </w:tcPr>
          <w:p w14:paraId="079A7096" w14:textId="025A67B8" w:rsidR="00352A0E" w:rsidRPr="00445ED3" w:rsidRDefault="00352A0E" w:rsidP="000915B5">
            <w:pPr>
              <w:rPr>
                <w:ins w:id="1568" w:author="Microsoft Office User" w:date="2021-05-06T15:27:00Z"/>
                <w:rFonts w:ascii="Arial" w:eastAsia="Times New Roman" w:hAnsi="Arial" w:cs="Arial"/>
                <w:sz w:val="16"/>
                <w:szCs w:val="16"/>
                <w:rPrChange w:id="1569" w:author="Microsoft Office User" w:date="2021-05-07T11:11:00Z">
                  <w:rPr>
                    <w:ins w:id="1570" w:author="Microsoft Office User" w:date="2021-05-06T15:27:00Z"/>
                    <w:rFonts w:ascii="Arial" w:eastAsia="Times New Roman" w:hAnsi="Arial" w:cs="Arial"/>
                    <w:sz w:val="22"/>
                    <w:szCs w:val="22"/>
                  </w:rPr>
                </w:rPrChange>
              </w:rPr>
            </w:pPr>
          </w:p>
        </w:tc>
        <w:tc>
          <w:tcPr>
            <w:tcW w:w="1350" w:type="dxa"/>
            <w:tcPrChange w:id="1571" w:author="Microsoft Office User" w:date="2021-05-07T10:52:00Z">
              <w:tcPr>
                <w:tcW w:w="987" w:type="dxa"/>
                <w:gridSpan w:val="2"/>
              </w:tcPr>
            </w:tcPrChange>
          </w:tcPr>
          <w:p w14:paraId="05C9C141" w14:textId="4AED684A" w:rsidR="00352A0E" w:rsidRPr="00445ED3" w:rsidRDefault="00352A0E" w:rsidP="000915B5">
            <w:pPr>
              <w:rPr>
                <w:ins w:id="1572" w:author="Microsoft Office User" w:date="2021-05-06T15:38:00Z"/>
                <w:rFonts w:ascii="Arial" w:eastAsia="Times New Roman" w:hAnsi="Arial" w:cs="Arial"/>
                <w:sz w:val="16"/>
                <w:szCs w:val="16"/>
                <w:rPrChange w:id="1573" w:author="Microsoft Office User" w:date="2021-05-07T11:11:00Z">
                  <w:rPr>
                    <w:ins w:id="1574" w:author="Microsoft Office User" w:date="2021-05-06T15:38:00Z"/>
                    <w:rFonts w:ascii="Arial" w:eastAsia="Times New Roman" w:hAnsi="Arial" w:cs="Arial"/>
                    <w:sz w:val="18"/>
                    <w:szCs w:val="18"/>
                  </w:rPr>
                </w:rPrChange>
              </w:rPr>
            </w:pPr>
            <w:ins w:id="1575" w:author="Microsoft Office User" w:date="2021-05-06T15:38:00Z">
              <w:r w:rsidRPr="00445ED3">
                <w:rPr>
                  <w:rFonts w:ascii="Arial" w:eastAsia="Times New Roman" w:hAnsi="Arial" w:cs="Arial"/>
                  <w:sz w:val="16"/>
                  <w:szCs w:val="16"/>
                  <w:rPrChange w:id="1576" w:author="Microsoft Office User" w:date="2021-05-07T11:11:00Z">
                    <w:rPr>
                      <w:rFonts w:ascii="Arial" w:eastAsia="Times New Roman" w:hAnsi="Arial" w:cs="Arial"/>
                      <w:sz w:val="18"/>
                      <w:szCs w:val="18"/>
                    </w:rPr>
                  </w:rPrChange>
                </w:rPr>
                <w:t xml:space="preserve">T1: </w:t>
              </w:r>
            </w:ins>
            <w:ins w:id="1577" w:author="Microsoft Office User" w:date="2021-05-06T15:51:00Z">
              <w:r w:rsidRPr="00445ED3">
                <w:rPr>
                  <w:rFonts w:ascii="Arial" w:eastAsia="Times New Roman" w:hAnsi="Arial" w:cs="Arial"/>
                  <w:sz w:val="16"/>
                  <w:szCs w:val="16"/>
                  <w:rPrChange w:id="1578" w:author="Microsoft Office User" w:date="2021-05-07T11:11:00Z">
                    <w:rPr>
                      <w:rFonts w:ascii="Arial" w:eastAsia="Times New Roman" w:hAnsi="Arial" w:cs="Arial"/>
                      <w:sz w:val="18"/>
                      <w:szCs w:val="18"/>
                    </w:rPr>
                  </w:rPrChange>
                </w:rPr>
                <w:t>0</w:t>
              </w:r>
            </w:ins>
            <w:ins w:id="1579" w:author="Microsoft Office User" w:date="2021-05-06T15:38:00Z">
              <w:r w:rsidRPr="00445ED3">
                <w:rPr>
                  <w:rFonts w:ascii="Arial" w:eastAsia="Times New Roman" w:hAnsi="Arial" w:cs="Arial"/>
                  <w:sz w:val="16"/>
                  <w:szCs w:val="16"/>
                  <w:rPrChange w:id="1580" w:author="Microsoft Office User" w:date="2021-05-07T11:11:00Z">
                    <w:rPr>
                      <w:rFonts w:ascii="Arial" w:eastAsia="Times New Roman" w:hAnsi="Arial" w:cs="Arial"/>
                      <w:sz w:val="18"/>
                      <w:szCs w:val="18"/>
                    </w:rPr>
                  </w:rPrChange>
                </w:rPr>
                <w:t>.</w:t>
              </w:r>
            </w:ins>
            <w:ins w:id="1581" w:author="Microsoft Office User" w:date="2021-05-06T15:39:00Z">
              <w:r w:rsidRPr="00445ED3">
                <w:rPr>
                  <w:rFonts w:ascii="Arial" w:eastAsia="Times New Roman" w:hAnsi="Arial" w:cs="Arial"/>
                  <w:sz w:val="16"/>
                  <w:szCs w:val="16"/>
                  <w:rPrChange w:id="1582" w:author="Microsoft Office User" w:date="2021-05-07T11:11:00Z">
                    <w:rPr>
                      <w:rFonts w:ascii="Arial" w:eastAsia="Times New Roman" w:hAnsi="Arial" w:cs="Arial"/>
                      <w:sz w:val="18"/>
                      <w:szCs w:val="18"/>
                    </w:rPr>
                  </w:rPrChange>
                </w:rPr>
                <w:t>82</w:t>
              </w:r>
            </w:ins>
          </w:p>
          <w:p w14:paraId="28079E6D" w14:textId="10C6AC23" w:rsidR="00352A0E" w:rsidRPr="00445ED3" w:rsidRDefault="00352A0E" w:rsidP="000915B5">
            <w:pPr>
              <w:rPr>
                <w:ins w:id="1583" w:author="Microsoft Office User" w:date="2021-05-06T15:38:00Z"/>
                <w:rFonts w:ascii="Arial" w:eastAsia="Times New Roman" w:hAnsi="Arial" w:cs="Arial"/>
                <w:sz w:val="16"/>
                <w:szCs w:val="16"/>
                <w:rPrChange w:id="1584" w:author="Microsoft Office User" w:date="2021-05-07T11:11:00Z">
                  <w:rPr>
                    <w:ins w:id="1585" w:author="Microsoft Office User" w:date="2021-05-06T15:38:00Z"/>
                    <w:rFonts w:ascii="Arial" w:eastAsia="Times New Roman" w:hAnsi="Arial" w:cs="Arial"/>
                    <w:sz w:val="18"/>
                    <w:szCs w:val="18"/>
                  </w:rPr>
                </w:rPrChange>
              </w:rPr>
            </w:pPr>
            <w:ins w:id="1586" w:author="Microsoft Office User" w:date="2021-05-06T15:38:00Z">
              <w:r w:rsidRPr="00445ED3">
                <w:rPr>
                  <w:rFonts w:ascii="Arial" w:eastAsia="Times New Roman" w:hAnsi="Arial" w:cs="Arial"/>
                  <w:sz w:val="16"/>
                  <w:szCs w:val="16"/>
                  <w:rPrChange w:id="1587" w:author="Microsoft Office User" w:date="2021-05-07T11:11:00Z">
                    <w:rPr>
                      <w:rFonts w:ascii="Arial" w:eastAsia="Times New Roman" w:hAnsi="Arial" w:cs="Arial"/>
                      <w:sz w:val="18"/>
                      <w:szCs w:val="18"/>
                    </w:rPr>
                  </w:rPrChange>
                </w:rPr>
                <w:t xml:space="preserve">T2: </w:t>
              </w:r>
            </w:ins>
            <w:ins w:id="1588" w:author="Microsoft Office User" w:date="2021-05-06T15:51:00Z">
              <w:r w:rsidRPr="00445ED3">
                <w:rPr>
                  <w:rFonts w:ascii="Arial" w:eastAsia="Times New Roman" w:hAnsi="Arial" w:cs="Arial"/>
                  <w:sz w:val="16"/>
                  <w:szCs w:val="16"/>
                  <w:rPrChange w:id="1589" w:author="Microsoft Office User" w:date="2021-05-07T11:11:00Z">
                    <w:rPr>
                      <w:rFonts w:ascii="Arial" w:eastAsia="Times New Roman" w:hAnsi="Arial" w:cs="Arial"/>
                      <w:sz w:val="18"/>
                      <w:szCs w:val="18"/>
                    </w:rPr>
                  </w:rPrChange>
                </w:rPr>
                <w:t>0</w:t>
              </w:r>
            </w:ins>
            <w:ins w:id="1590" w:author="Microsoft Office User" w:date="2021-05-06T15:38:00Z">
              <w:r w:rsidRPr="00445ED3">
                <w:rPr>
                  <w:rFonts w:ascii="Arial" w:eastAsia="Times New Roman" w:hAnsi="Arial" w:cs="Arial"/>
                  <w:sz w:val="16"/>
                  <w:szCs w:val="16"/>
                  <w:rPrChange w:id="1591" w:author="Microsoft Office User" w:date="2021-05-07T11:11:00Z">
                    <w:rPr>
                      <w:rFonts w:ascii="Arial" w:eastAsia="Times New Roman" w:hAnsi="Arial" w:cs="Arial"/>
                      <w:sz w:val="18"/>
                      <w:szCs w:val="18"/>
                    </w:rPr>
                  </w:rPrChange>
                </w:rPr>
                <w:t>.</w:t>
              </w:r>
            </w:ins>
            <w:ins w:id="1592" w:author="Microsoft Office User" w:date="2021-05-06T15:40:00Z">
              <w:r w:rsidRPr="00445ED3">
                <w:rPr>
                  <w:rFonts w:ascii="Arial" w:eastAsia="Times New Roman" w:hAnsi="Arial" w:cs="Arial"/>
                  <w:sz w:val="16"/>
                  <w:szCs w:val="16"/>
                  <w:rPrChange w:id="1593" w:author="Microsoft Office User" w:date="2021-05-07T11:11:00Z">
                    <w:rPr>
                      <w:rFonts w:ascii="Arial" w:eastAsia="Times New Roman" w:hAnsi="Arial" w:cs="Arial"/>
                      <w:sz w:val="18"/>
                      <w:szCs w:val="18"/>
                    </w:rPr>
                  </w:rPrChange>
                </w:rPr>
                <w:t>77</w:t>
              </w:r>
            </w:ins>
          </w:p>
          <w:p w14:paraId="4ADDEE27" w14:textId="47557DD6" w:rsidR="00352A0E" w:rsidRPr="00445ED3" w:rsidRDefault="00352A0E" w:rsidP="000915B5">
            <w:pPr>
              <w:rPr>
                <w:ins w:id="1594" w:author="Microsoft Office User" w:date="2021-05-06T15:27:00Z"/>
                <w:rFonts w:ascii="Arial" w:eastAsia="Times New Roman" w:hAnsi="Arial" w:cs="Arial"/>
                <w:sz w:val="16"/>
                <w:szCs w:val="16"/>
                <w:rPrChange w:id="1595" w:author="Microsoft Office User" w:date="2021-05-07T11:11:00Z">
                  <w:rPr>
                    <w:ins w:id="1596" w:author="Microsoft Office User" w:date="2021-05-06T15:27:00Z"/>
                    <w:rFonts w:ascii="Arial" w:eastAsia="Times New Roman" w:hAnsi="Arial" w:cs="Arial"/>
                    <w:sz w:val="22"/>
                    <w:szCs w:val="22"/>
                  </w:rPr>
                </w:rPrChange>
              </w:rPr>
            </w:pPr>
            <w:ins w:id="1597" w:author="Microsoft Office User" w:date="2021-05-06T15:38:00Z">
              <w:r w:rsidRPr="00445ED3">
                <w:rPr>
                  <w:rFonts w:ascii="Arial" w:eastAsia="Times New Roman" w:hAnsi="Arial" w:cs="Arial"/>
                  <w:sz w:val="16"/>
                  <w:szCs w:val="16"/>
                  <w:rPrChange w:id="1598" w:author="Microsoft Office User" w:date="2021-05-07T11:11:00Z">
                    <w:rPr>
                      <w:rFonts w:ascii="Arial" w:eastAsia="Times New Roman" w:hAnsi="Arial" w:cs="Arial"/>
                      <w:sz w:val="18"/>
                      <w:szCs w:val="18"/>
                    </w:rPr>
                  </w:rPrChange>
                </w:rPr>
                <w:t>(median)</w:t>
              </w:r>
            </w:ins>
          </w:p>
        </w:tc>
        <w:tc>
          <w:tcPr>
            <w:tcW w:w="990" w:type="dxa"/>
            <w:tcPrChange w:id="1599" w:author="Microsoft Office User" w:date="2021-05-07T10:52:00Z">
              <w:tcPr>
                <w:tcW w:w="897" w:type="dxa"/>
                <w:gridSpan w:val="3"/>
              </w:tcPr>
            </w:tcPrChange>
          </w:tcPr>
          <w:p w14:paraId="3F0628D5" w14:textId="75E71257" w:rsidR="00352A0E" w:rsidRPr="00445ED3" w:rsidRDefault="00352A0E" w:rsidP="000915B5">
            <w:pPr>
              <w:rPr>
                <w:ins w:id="1600" w:author="Microsoft Office User" w:date="2021-05-06T15:27:00Z"/>
                <w:rFonts w:ascii="Arial" w:eastAsia="Times New Roman" w:hAnsi="Arial" w:cs="Arial"/>
                <w:sz w:val="16"/>
                <w:szCs w:val="16"/>
                <w:rPrChange w:id="1601" w:author="Microsoft Office User" w:date="2021-05-07T11:11:00Z">
                  <w:rPr>
                    <w:ins w:id="1602" w:author="Microsoft Office User" w:date="2021-05-06T15:27:00Z"/>
                    <w:rFonts w:ascii="Arial" w:eastAsia="Times New Roman" w:hAnsi="Arial" w:cs="Arial"/>
                    <w:sz w:val="22"/>
                    <w:szCs w:val="22"/>
                  </w:rPr>
                </w:rPrChange>
              </w:rPr>
            </w:pPr>
            <w:ins w:id="1603" w:author="Microsoft Office User" w:date="2021-05-06T15:41:00Z">
              <w:r w:rsidRPr="00445ED3">
                <w:rPr>
                  <w:rFonts w:ascii="Arial" w:eastAsia="Times New Roman" w:hAnsi="Arial" w:cs="Arial"/>
                  <w:sz w:val="16"/>
                  <w:szCs w:val="16"/>
                  <w:rPrChange w:id="1604" w:author="Microsoft Office User" w:date="2021-05-07T11:11:00Z">
                    <w:rPr>
                      <w:rFonts w:ascii="Arial" w:eastAsia="Times New Roman" w:hAnsi="Arial" w:cs="Arial"/>
                      <w:sz w:val="18"/>
                      <w:szCs w:val="18"/>
                    </w:rPr>
                  </w:rPrChange>
                </w:rPr>
                <w:t>n/a</w:t>
              </w:r>
            </w:ins>
          </w:p>
        </w:tc>
        <w:tc>
          <w:tcPr>
            <w:tcW w:w="1080" w:type="dxa"/>
            <w:vMerge/>
            <w:tcPrChange w:id="1605" w:author="Microsoft Office User" w:date="2021-05-07T10:52:00Z">
              <w:tcPr>
                <w:tcW w:w="716" w:type="dxa"/>
                <w:gridSpan w:val="3"/>
                <w:vMerge/>
              </w:tcPr>
            </w:tcPrChange>
          </w:tcPr>
          <w:p w14:paraId="6A5944F9" w14:textId="182EAB5B" w:rsidR="00352A0E" w:rsidRPr="00445ED3" w:rsidRDefault="00352A0E" w:rsidP="000915B5">
            <w:pPr>
              <w:rPr>
                <w:ins w:id="1606" w:author="Microsoft Office User" w:date="2021-05-06T15:27:00Z"/>
                <w:rFonts w:ascii="Arial" w:eastAsia="Times New Roman" w:hAnsi="Arial" w:cs="Arial"/>
                <w:sz w:val="16"/>
                <w:szCs w:val="16"/>
                <w:rPrChange w:id="1607" w:author="Microsoft Office User" w:date="2021-05-07T11:11:00Z">
                  <w:rPr>
                    <w:ins w:id="1608" w:author="Microsoft Office User" w:date="2021-05-06T15:27:00Z"/>
                    <w:rFonts w:ascii="Arial" w:eastAsia="Times New Roman" w:hAnsi="Arial" w:cs="Arial"/>
                    <w:sz w:val="22"/>
                    <w:szCs w:val="22"/>
                  </w:rPr>
                </w:rPrChange>
              </w:rPr>
            </w:pPr>
          </w:p>
        </w:tc>
        <w:tc>
          <w:tcPr>
            <w:tcW w:w="1595" w:type="dxa"/>
            <w:vMerge/>
            <w:tcPrChange w:id="1609" w:author="Microsoft Office User" w:date="2021-05-07T10:52:00Z">
              <w:tcPr>
                <w:tcW w:w="2203" w:type="dxa"/>
                <w:gridSpan w:val="3"/>
                <w:vMerge/>
              </w:tcPr>
            </w:tcPrChange>
          </w:tcPr>
          <w:p w14:paraId="7DB7FD3D" w14:textId="205FC79C" w:rsidR="00352A0E" w:rsidRPr="00445ED3" w:rsidRDefault="00352A0E" w:rsidP="000915B5">
            <w:pPr>
              <w:rPr>
                <w:ins w:id="1610" w:author="Microsoft Office User" w:date="2021-05-06T15:27:00Z"/>
                <w:rFonts w:ascii="Arial" w:eastAsia="Times New Roman" w:hAnsi="Arial" w:cs="Arial"/>
                <w:sz w:val="16"/>
                <w:szCs w:val="16"/>
                <w:rPrChange w:id="1611" w:author="Microsoft Office User" w:date="2021-05-07T11:11:00Z">
                  <w:rPr>
                    <w:ins w:id="1612" w:author="Microsoft Office User" w:date="2021-05-06T15:27:00Z"/>
                    <w:rFonts w:ascii="Arial" w:eastAsia="Times New Roman" w:hAnsi="Arial" w:cs="Arial"/>
                    <w:sz w:val="22"/>
                    <w:szCs w:val="22"/>
                  </w:rPr>
                </w:rPrChange>
              </w:rPr>
            </w:pPr>
          </w:p>
        </w:tc>
        <w:tc>
          <w:tcPr>
            <w:tcW w:w="1085" w:type="dxa"/>
            <w:tcPrChange w:id="1613" w:author="Microsoft Office User" w:date="2021-05-07T10:52:00Z">
              <w:tcPr>
                <w:tcW w:w="1085" w:type="dxa"/>
                <w:gridSpan w:val="2"/>
              </w:tcPr>
            </w:tcPrChange>
          </w:tcPr>
          <w:p w14:paraId="76914781" w14:textId="77777777" w:rsidR="00352A0E" w:rsidRPr="00445ED3" w:rsidRDefault="00352A0E" w:rsidP="000915B5">
            <w:pPr>
              <w:rPr>
                <w:ins w:id="1614" w:author="Microsoft Office User" w:date="2021-05-06T15:44:00Z"/>
                <w:rFonts w:ascii="Arial" w:eastAsia="Times New Roman" w:hAnsi="Arial" w:cs="Arial"/>
                <w:sz w:val="16"/>
                <w:szCs w:val="16"/>
                <w:rPrChange w:id="1615" w:author="Microsoft Office User" w:date="2021-05-07T11:11:00Z">
                  <w:rPr>
                    <w:ins w:id="1616" w:author="Microsoft Office User" w:date="2021-05-06T15:44:00Z"/>
                    <w:rFonts w:ascii="Arial" w:eastAsia="Times New Roman" w:hAnsi="Arial" w:cs="Arial"/>
                    <w:sz w:val="18"/>
                    <w:szCs w:val="18"/>
                  </w:rPr>
                </w:rPrChange>
              </w:rPr>
            </w:pPr>
            <w:ins w:id="1617" w:author="Microsoft Office User" w:date="2021-05-06T15:43:00Z">
              <w:r w:rsidRPr="00445ED3">
                <w:rPr>
                  <w:rFonts w:ascii="Arial" w:eastAsia="Times New Roman" w:hAnsi="Arial" w:cs="Arial"/>
                  <w:sz w:val="16"/>
                  <w:szCs w:val="16"/>
                  <w:rPrChange w:id="1618" w:author="Microsoft Office User" w:date="2021-05-07T11:11:00Z">
                    <w:rPr>
                      <w:rFonts w:ascii="Arial" w:eastAsia="Times New Roman" w:hAnsi="Arial" w:cs="Arial"/>
                      <w:sz w:val="18"/>
                      <w:szCs w:val="18"/>
                    </w:rPr>
                  </w:rPrChange>
                </w:rPr>
                <w:t>Z = 2.</w:t>
              </w:r>
            </w:ins>
            <w:ins w:id="1619" w:author="Microsoft Office User" w:date="2021-05-06T15:44:00Z">
              <w:r w:rsidRPr="00445ED3">
                <w:rPr>
                  <w:rFonts w:ascii="Arial" w:eastAsia="Times New Roman" w:hAnsi="Arial" w:cs="Arial"/>
                  <w:sz w:val="16"/>
                  <w:szCs w:val="16"/>
                  <w:rPrChange w:id="1620" w:author="Microsoft Office User" w:date="2021-05-07T11:11:00Z">
                    <w:rPr>
                      <w:rFonts w:ascii="Arial" w:eastAsia="Times New Roman" w:hAnsi="Arial" w:cs="Arial"/>
                      <w:sz w:val="18"/>
                      <w:szCs w:val="18"/>
                    </w:rPr>
                  </w:rPrChange>
                </w:rPr>
                <w:t>84</w:t>
              </w:r>
            </w:ins>
          </w:p>
          <w:p w14:paraId="167B05DF" w14:textId="3EF50015" w:rsidR="00352A0E" w:rsidRPr="00445ED3" w:rsidRDefault="00352A0E" w:rsidP="000915B5">
            <w:pPr>
              <w:rPr>
                <w:ins w:id="1621" w:author="Microsoft Office User" w:date="2021-05-06T15:27:00Z"/>
                <w:rFonts w:ascii="Arial" w:eastAsia="Times New Roman" w:hAnsi="Arial" w:cs="Arial"/>
                <w:sz w:val="16"/>
                <w:szCs w:val="16"/>
                <w:rPrChange w:id="1622" w:author="Microsoft Office User" w:date="2021-05-07T11:11:00Z">
                  <w:rPr>
                    <w:ins w:id="1623" w:author="Microsoft Office User" w:date="2021-05-06T15:27:00Z"/>
                    <w:rFonts w:ascii="Arial" w:eastAsia="Times New Roman" w:hAnsi="Arial" w:cs="Arial"/>
                    <w:sz w:val="22"/>
                    <w:szCs w:val="22"/>
                  </w:rPr>
                </w:rPrChange>
              </w:rPr>
            </w:pPr>
            <w:ins w:id="1624" w:author="Microsoft Office User" w:date="2021-05-06T15:44:00Z">
              <w:r w:rsidRPr="00445ED3">
                <w:rPr>
                  <w:rFonts w:ascii="Arial" w:eastAsia="Times New Roman" w:hAnsi="Arial" w:cs="Arial"/>
                  <w:sz w:val="16"/>
                  <w:szCs w:val="16"/>
                  <w:rPrChange w:id="1625" w:author="Microsoft Office User" w:date="2021-05-07T11:11:00Z">
                    <w:rPr>
                      <w:rFonts w:ascii="Arial" w:eastAsia="Times New Roman" w:hAnsi="Arial" w:cs="Arial"/>
                      <w:sz w:val="18"/>
                      <w:szCs w:val="18"/>
                    </w:rPr>
                  </w:rPrChange>
                </w:rPr>
                <w:t>Rank: 181</w:t>
              </w:r>
            </w:ins>
          </w:p>
        </w:tc>
        <w:tc>
          <w:tcPr>
            <w:tcW w:w="980" w:type="dxa"/>
            <w:tcPrChange w:id="1626" w:author="Microsoft Office User" w:date="2021-05-07T10:52:00Z">
              <w:tcPr>
                <w:tcW w:w="980" w:type="dxa"/>
                <w:gridSpan w:val="2"/>
              </w:tcPr>
            </w:tcPrChange>
          </w:tcPr>
          <w:p w14:paraId="089D0778" w14:textId="425996F1" w:rsidR="00352A0E" w:rsidRPr="00445ED3" w:rsidRDefault="00352A0E" w:rsidP="000915B5">
            <w:pPr>
              <w:rPr>
                <w:ins w:id="1627" w:author="Microsoft Office User" w:date="2021-05-06T15:27:00Z"/>
                <w:rFonts w:ascii="Arial" w:eastAsia="Times New Roman" w:hAnsi="Arial" w:cs="Arial"/>
                <w:sz w:val="16"/>
                <w:szCs w:val="16"/>
                <w:rPrChange w:id="1628" w:author="Microsoft Office User" w:date="2021-05-07T11:11:00Z">
                  <w:rPr>
                    <w:ins w:id="1629" w:author="Microsoft Office User" w:date="2021-05-06T15:27:00Z"/>
                    <w:rFonts w:ascii="Arial" w:eastAsia="Times New Roman" w:hAnsi="Arial" w:cs="Arial"/>
                    <w:sz w:val="22"/>
                    <w:szCs w:val="22"/>
                  </w:rPr>
                </w:rPrChange>
              </w:rPr>
            </w:pPr>
            <w:ins w:id="1630" w:author="Microsoft Office User" w:date="2021-05-06T15:46:00Z">
              <w:r w:rsidRPr="00445ED3">
                <w:rPr>
                  <w:rFonts w:ascii="Arial" w:eastAsia="Times New Roman" w:hAnsi="Arial" w:cs="Arial"/>
                  <w:sz w:val="16"/>
                  <w:szCs w:val="16"/>
                  <w:rPrChange w:id="1631" w:author="Microsoft Office User" w:date="2021-05-07T11:11:00Z">
                    <w:rPr>
                      <w:rFonts w:ascii="Arial" w:eastAsia="Times New Roman" w:hAnsi="Arial" w:cs="Arial"/>
                      <w:sz w:val="18"/>
                      <w:szCs w:val="18"/>
                    </w:rPr>
                  </w:rPrChange>
                </w:rPr>
                <w:t>0.005</w:t>
              </w:r>
            </w:ins>
          </w:p>
        </w:tc>
      </w:tr>
      <w:tr w:rsidR="00352A0E" w14:paraId="38C39F5A" w14:textId="77777777" w:rsidTr="000915B5">
        <w:tblPrEx>
          <w:tblPrExChange w:id="1632" w:author="Microsoft Office User" w:date="2021-05-07T10:52:00Z">
            <w:tblPrEx>
              <w:tblW w:w="10795" w:type="dxa"/>
            </w:tblPrEx>
          </w:tblPrExChange>
        </w:tblPrEx>
        <w:trPr>
          <w:trHeight w:val="482"/>
          <w:ins w:id="1633" w:author="Microsoft Office User" w:date="2021-05-06T15:27:00Z"/>
          <w:trPrChange w:id="1634" w:author="Microsoft Office User" w:date="2021-05-07T10:52:00Z">
            <w:trPr>
              <w:gridAfter w:val="0"/>
              <w:trHeight w:val="482"/>
            </w:trPr>
          </w:trPrChange>
        </w:trPr>
        <w:tc>
          <w:tcPr>
            <w:tcW w:w="3014" w:type="dxa"/>
            <w:tcPrChange w:id="1635" w:author="Microsoft Office User" w:date="2021-05-07T10:52:00Z">
              <w:tcPr>
                <w:tcW w:w="3014" w:type="dxa"/>
              </w:tcPr>
            </w:tcPrChange>
          </w:tcPr>
          <w:p w14:paraId="6D233C07" w14:textId="4DA6CF96" w:rsidR="00352A0E" w:rsidRPr="00445ED3" w:rsidRDefault="00352A0E" w:rsidP="000915B5">
            <w:pPr>
              <w:rPr>
                <w:ins w:id="1636" w:author="Microsoft Office User" w:date="2021-05-06T15:27:00Z"/>
                <w:rFonts w:ascii="Arial" w:eastAsia="Times New Roman" w:hAnsi="Arial" w:cs="Arial"/>
                <w:sz w:val="16"/>
                <w:szCs w:val="16"/>
                <w:rPrChange w:id="1637" w:author="Microsoft Office User" w:date="2021-05-07T11:11:00Z">
                  <w:rPr>
                    <w:ins w:id="1638" w:author="Microsoft Office User" w:date="2021-05-06T15:27:00Z"/>
                    <w:rFonts w:ascii="Arial" w:eastAsia="Times New Roman" w:hAnsi="Arial" w:cs="Arial"/>
                    <w:sz w:val="22"/>
                    <w:szCs w:val="22"/>
                  </w:rPr>
                </w:rPrChange>
              </w:rPr>
            </w:pPr>
            <w:ins w:id="1639" w:author="Microsoft Office User" w:date="2021-05-06T15:52:00Z">
              <w:r w:rsidRPr="00445ED3">
                <w:rPr>
                  <w:rFonts w:ascii="Arial" w:eastAsia="Times New Roman" w:hAnsi="Arial" w:cs="Arial"/>
                  <w:sz w:val="16"/>
                  <w:szCs w:val="16"/>
                  <w:rPrChange w:id="1640" w:author="Microsoft Office User" w:date="2021-05-07T11:11:00Z">
                    <w:rPr>
                      <w:rFonts w:ascii="Arial" w:eastAsia="Times New Roman" w:hAnsi="Arial" w:cs="Arial"/>
                      <w:sz w:val="18"/>
                      <w:szCs w:val="18"/>
                    </w:rPr>
                  </w:rPrChange>
                </w:rPr>
                <w:t xml:space="preserve">Behavior percent </w:t>
              </w:r>
            </w:ins>
            <w:ins w:id="1641" w:author="Microsoft Office User" w:date="2021-05-06T15:32:00Z">
              <w:r w:rsidRPr="00445ED3">
                <w:rPr>
                  <w:rFonts w:ascii="Arial" w:eastAsia="Times New Roman" w:hAnsi="Arial" w:cs="Arial"/>
                  <w:sz w:val="16"/>
                  <w:szCs w:val="16"/>
                  <w:rPrChange w:id="1642" w:author="Microsoft Office User" w:date="2021-05-07T11:11:00Z">
                    <w:rPr>
                      <w:rFonts w:ascii="Arial" w:eastAsia="Times New Roman" w:hAnsi="Arial" w:cs="Arial"/>
                      <w:sz w:val="18"/>
                      <w:szCs w:val="18"/>
                    </w:rPr>
                  </w:rPrChange>
                </w:rPr>
                <w:t xml:space="preserve">correct, </w:t>
              </w:r>
            </w:ins>
            <w:ins w:id="1643" w:author="Microsoft Office User" w:date="2021-05-06T15:33:00Z">
              <w:r w:rsidRPr="00445ED3">
                <w:rPr>
                  <w:rFonts w:ascii="Arial" w:eastAsia="Times New Roman" w:hAnsi="Arial" w:cs="Arial"/>
                  <w:sz w:val="16"/>
                  <w:szCs w:val="16"/>
                  <w:rPrChange w:id="1644" w:author="Microsoft Office User" w:date="2021-05-07T11:11:00Z">
                    <w:rPr>
                      <w:rFonts w:ascii="Arial" w:eastAsia="Times New Roman" w:hAnsi="Arial" w:cs="Arial"/>
                      <w:sz w:val="18"/>
                      <w:szCs w:val="18"/>
                    </w:rPr>
                  </w:rPrChange>
                </w:rPr>
                <w:t>high contrast</w:t>
              </w:r>
            </w:ins>
            <w:ins w:id="1645" w:author="Microsoft Office User" w:date="2021-05-06T15:52:00Z">
              <w:r w:rsidRPr="00445ED3">
                <w:rPr>
                  <w:rFonts w:ascii="Arial" w:eastAsia="Times New Roman" w:hAnsi="Arial" w:cs="Arial"/>
                  <w:sz w:val="16"/>
                  <w:szCs w:val="16"/>
                  <w:rPrChange w:id="1646" w:author="Microsoft Office User" w:date="2021-05-07T11:11:00Z">
                    <w:rPr>
                      <w:rFonts w:ascii="Arial" w:eastAsia="Times New Roman" w:hAnsi="Arial" w:cs="Arial"/>
                      <w:sz w:val="18"/>
                      <w:szCs w:val="18"/>
                    </w:rPr>
                  </w:rPrChange>
                </w:rPr>
                <w:t>:</w:t>
              </w:r>
            </w:ins>
            <w:ins w:id="1647" w:author="Microsoft Office User" w:date="2021-05-06T15:33:00Z">
              <w:r w:rsidRPr="00445ED3">
                <w:rPr>
                  <w:rFonts w:ascii="Arial" w:eastAsia="Times New Roman" w:hAnsi="Arial" w:cs="Arial"/>
                  <w:sz w:val="16"/>
                  <w:szCs w:val="16"/>
                  <w:rPrChange w:id="1648" w:author="Microsoft Office User" w:date="2021-05-07T11:11:00Z">
                    <w:rPr>
                      <w:rFonts w:ascii="Arial" w:eastAsia="Times New Roman" w:hAnsi="Arial" w:cs="Arial"/>
                      <w:sz w:val="18"/>
                      <w:szCs w:val="18"/>
                    </w:rPr>
                  </w:rPrChange>
                </w:rPr>
                <w:t xml:space="preserve"> </w:t>
              </w:r>
            </w:ins>
            <w:ins w:id="1649" w:author="Microsoft Office User" w:date="2021-05-06T15:32:00Z">
              <w:r w:rsidRPr="00445ED3">
                <w:rPr>
                  <w:rFonts w:ascii="Arial" w:eastAsia="Times New Roman" w:hAnsi="Arial" w:cs="Arial"/>
                  <w:sz w:val="16"/>
                  <w:szCs w:val="16"/>
                  <w:rPrChange w:id="1650" w:author="Microsoft Office User" w:date="2021-05-07T11:11:00Z">
                    <w:rPr>
                      <w:rFonts w:ascii="Arial" w:eastAsia="Times New Roman" w:hAnsi="Arial" w:cs="Arial"/>
                      <w:sz w:val="18"/>
                      <w:szCs w:val="18"/>
                    </w:rPr>
                  </w:rPrChange>
                </w:rPr>
                <w:t>time 1 vs</w:t>
              </w:r>
            </w:ins>
            <w:ins w:id="1651" w:author="Microsoft Office User" w:date="2021-05-07T10:37:00Z">
              <w:r w:rsidR="0044258F" w:rsidRPr="00445ED3">
                <w:rPr>
                  <w:rFonts w:ascii="Arial" w:eastAsia="Times New Roman" w:hAnsi="Arial" w:cs="Arial"/>
                  <w:sz w:val="16"/>
                  <w:szCs w:val="16"/>
                  <w:rPrChange w:id="1652" w:author="Microsoft Office User" w:date="2021-05-07T11:11:00Z">
                    <w:rPr>
                      <w:rFonts w:ascii="Arial" w:eastAsia="Times New Roman" w:hAnsi="Arial" w:cs="Arial"/>
                      <w:sz w:val="18"/>
                      <w:szCs w:val="18"/>
                    </w:rPr>
                  </w:rPrChange>
                </w:rPr>
                <w:t>.</w:t>
              </w:r>
            </w:ins>
            <w:ins w:id="1653" w:author="Microsoft Office User" w:date="2021-05-06T15:32:00Z">
              <w:r w:rsidRPr="00445ED3">
                <w:rPr>
                  <w:rFonts w:ascii="Arial" w:eastAsia="Times New Roman" w:hAnsi="Arial" w:cs="Arial"/>
                  <w:sz w:val="16"/>
                  <w:szCs w:val="16"/>
                  <w:rPrChange w:id="1654" w:author="Microsoft Office User" w:date="2021-05-07T11:11:00Z">
                    <w:rPr>
                      <w:rFonts w:ascii="Arial" w:eastAsia="Times New Roman" w:hAnsi="Arial" w:cs="Arial"/>
                      <w:sz w:val="18"/>
                      <w:szCs w:val="18"/>
                    </w:rPr>
                  </w:rPrChange>
                </w:rPr>
                <w:t xml:space="preserve"> time 3</w:t>
              </w:r>
            </w:ins>
          </w:p>
        </w:tc>
        <w:tc>
          <w:tcPr>
            <w:tcW w:w="851" w:type="dxa"/>
            <w:vMerge/>
            <w:tcPrChange w:id="1655" w:author="Microsoft Office User" w:date="2021-05-07T10:52:00Z">
              <w:tcPr>
                <w:tcW w:w="913" w:type="dxa"/>
                <w:gridSpan w:val="2"/>
                <w:vMerge/>
              </w:tcPr>
            </w:tcPrChange>
          </w:tcPr>
          <w:p w14:paraId="7BC2D1EC" w14:textId="3006F711" w:rsidR="00352A0E" w:rsidRPr="00445ED3" w:rsidRDefault="00352A0E" w:rsidP="000915B5">
            <w:pPr>
              <w:rPr>
                <w:ins w:id="1656" w:author="Microsoft Office User" w:date="2021-05-06T15:27:00Z"/>
                <w:rFonts w:ascii="Arial" w:eastAsia="Times New Roman" w:hAnsi="Arial" w:cs="Arial"/>
                <w:sz w:val="16"/>
                <w:szCs w:val="16"/>
                <w:rPrChange w:id="1657" w:author="Microsoft Office User" w:date="2021-05-07T11:11:00Z">
                  <w:rPr>
                    <w:ins w:id="1658" w:author="Microsoft Office User" w:date="2021-05-06T15:27:00Z"/>
                    <w:rFonts w:ascii="Arial" w:eastAsia="Times New Roman" w:hAnsi="Arial" w:cs="Arial"/>
                    <w:sz w:val="22"/>
                    <w:szCs w:val="22"/>
                  </w:rPr>
                </w:rPrChange>
              </w:rPr>
            </w:pPr>
          </w:p>
        </w:tc>
        <w:tc>
          <w:tcPr>
            <w:tcW w:w="1350" w:type="dxa"/>
            <w:tcPrChange w:id="1659" w:author="Microsoft Office User" w:date="2021-05-07T10:52:00Z">
              <w:tcPr>
                <w:tcW w:w="987" w:type="dxa"/>
                <w:gridSpan w:val="2"/>
              </w:tcPr>
            </w:tcPrChange>
          </w:tcPr>
          <w:p w14:paraId="23FE329C" w14:textId="30C6789B" w:rsidR="00352A0E" w:rsidRPr="00445ED3" w:rsidRDefault="00352A0E" w:rsidP="000915B5">
            <w:pPr>
              <w:rPr>
                <w:ins w:id="1660" w:author="Microsoft Office User" w:date="2021-05-06T15:39:00Z"/>
                <w:rFonts w:ascii="Arial" w:eastAsia="Times New Roman" w:hAnsi="Arial" w:cs="Arial"/>
                <w:sz w:val="16"/>
                <w:szCs w:val="16"/>
                <w:rPrChange w:id="1661" w:author="Microsoft Office User" w:date="2021-05-07T11:11:00Z">
                  <w:rPr>
                    <w:ins w:id="1662" w:author="Microsoft Office User" w:date="2021-05-06T15:39:00Z"/>
                    <w:rFonts w:ascii="Arial" w:eastAsia="Times New Roman" w:hAnsi="Arial" w:cs="Arial"/>
                    <w:sz w:val="18"/>
                    <w:szCs w:val="18"/>
                  </w:rPr>
                </w:rPrChange>
              </w:rPr>
            </w:pPr>
            <w:ins w:id="1663" w:author="Microsoft Office User" w:date="2021-05-06T15:39:00Z">
              <w:r w:rsidRPr="00445ED3">
                <w:rPr>
                  <w:rFonts w:ascii="Arial" w:eastAsia="Times New Roman" w:hAnsi="Arial" w:cs="Arial"/>
                  <w:sz w:val="16"/>
                  <w:szCs w:val="16"/>
                  <w:rPrChange w:id="1664" w:author="Microsoft Office User" w:date="2021-05-07T11:11:00Z">
                    <w:rPr>
                      <w:rFonts w:ascii="Arial" w:eastAsia="Times New Roman" w:hAnsi="Arial" w:cs="Arial"/>
                      <w:sz w:val="18"/>
                      <w:szCs w:val="18"/>
                    </w:rPr>
                  </w:rPrChange>
                </w:rPr>
                <w:t xml:space="preserve">T1: </w:t>
              </w:r>
            </w:ins>
            <w:ins w:id="1665" w:author="Microsoft Office User" w:date="2021-05-06T15:51:00Z">
              <w:r w:rsidRPr="00445ED3">
                <w:rPr>
                  <w:rFonts w:ascii="Arial" w:eastAsia="Times New Roman" w:hAnsi="Arial" w:cs="Arial"/>
                  <w:sz w:val="16"/>
                  <w:szCs w:val="16"/>
                  <w:rPrChange w:id="1666" w:author="Microsoft Office User" w:date="2021-05-07T11:11:00Z">
                    <w:rPr>
                      <w:rFonts w:ascii="Arial" w:eastAsia="Times New Roman" w:hAnsi="Arial" w:cs="Arial"/>
                      <w:sz w:val="18"/>
                      <w:szCs w:val="18"/>
                    </w:rPr>
                  </w:rPrChange>
                </w:rPr>
                <w:t>0</w:t>
              </w:r>
            </w:ins>
            <w:ins w:id="1667" w:author="Microsoft Office User" w:date="2021-05-06T15:39:00Z">
              <w:r w:rsidRPr="00445ED3">
                <w:rPr>
                  <w:rFonts w:ascii="Arial" w:eastAsia="Times New Roman" w:hAnsi="Arial" w:cs="Arial"/>
                  <w:sz w:val="16"/>
                  <w:szCs w:val="16"/>
                  <w:rPrChange w:id="1668" w:author="Microsoft Office User" w:date="2021-05-07T11:11:00Z">
                    <w:rPr>
                      <w:rFonts w:ascii="Arial" w:eastAsia="Times New Roman" w:hAnsi="Arial" w:cs="Arial"/>
                      <w:sz w:val="18"/>
                      <w:szCs w:val="18"/>
                    </w:rPr>
                  </w:rPrChange>
                </w:rPr>
                <w:t>.82</w:t>
              </w:r>
            </w:ins>
          </w:p>
          <w:p w14:paraId="69E860D6" w14:textId="490DAD7F" w:rsidR="00352A0E" w:rsidRPr="00445ED3" w:rsidRDefault="00352A0E" w:rsidP="000915B5">
            <w:pPr>
              <w:rPr>
                <w:ins w:id="1669" w:author="Microsoft Office User" w:date="2021-05-06T15:39:00Z"/>
                <w:rFonts w:ascii="Arial" w:eastAsia="Times New Roman" w:hAnsi="Arial" w:cs="Arial"/>
                <w:sz w:val="16"/>
                <w:szCs w:val="16"/>
                <w:rPrChange w:id="1670" w:author="Microsoft Office User" w:date="2021-05-07T11:11:00Z">
                  <w:rPr>
                    <w:ins w:id="1671" w:author="Microsoft Office User" w:date="2021-05-06T15:39:00Z"/>
                    <w:rFonts w:ascii="Arial" w:eastAsia="Times New Roman" w:hAnsi="Arial" w:cs="Arial"/>
                    <w:sz w:val="18"/>
                    <w:szCs w:val="18"/>
                  </w:rPr>
                </w:rPrChange>
              </w:rPr>
            </w:pPr>
            <w:ins w:id="1672" w:author="Microsoft Office User" w:date="2021-05-06T15:39:00Z">
              <w:r w:rsidRPr="00445ED3">
                <w:rPr>
                  <w:rFonts w:ascii="Arial" w:eastAsia="Times New Roman" w:hAnsi="Arial" w:cs="Arial"/>
                  <w:sz w:val="16"/>
                  <w:szCs w:val="16"/>
                  <w:rPrChange w:id="1673" w:author="Microsoft Office User" w:date="2021-05-07T11:11:00Z">
                    <w:rPr>
                      <w:rFonts w:ascii="Arial" w:eastAsia="Times New Roman" w:hAnsi="Arial" w:cs="Arial"/>
                      <w:sz w:val="18"/>
                      <w:szCs w:val="18"/>
                    </w:rPr>
                  </w:rPrChange>
                </w:rPr>
                <w:t xml:space="preserve">T2: </w:t>
              </w:r>
            </w:ins>
            <w:ins w:id="1674" w:author="Microsoft Office User" w:date="2021-05-06T15:51:00Z">
              <w:r w:rsidRPr="00445ED3">
                <w:rPr>
                  <w:rFonts w:ascii="Arial" w:eastAsia="Times New Roman" w:hAnsi="Arial" w:cs="Arial"/>
                  <w:sz w:val="16"/>
                  <w:szCs w:val="16"/>
                  <w:rPrChange w:id="1675" w:author="Microsoft Office User" w:date="2021-05-07T11:11:00Z">
                    <w:rPr>
                      <w:rFonts w:ascii="Arial" w:eastAsia="Times New Roman" w:hAnsi="Arial" w:cs="Arial"/>
                      <w:sz w:val="18"/>
                      <w:szCs w:val="18"/>
                    </w:rPr>
                  </w:rPrChange>
                </w:rPr>
                <w:t>0</w:t>
              </w:r>
            </w:ins>
            <w:ins w:id="1676" w:author="Microsoft Office User" w:date="2021-05-06T15:39:00Z">
              <w:r w:rsidRPr="00445ED3">
                <w:rPr>
                  <w:rFonts w:ascii="Arial" w:eastAsia="Times New Roman" w:hAnsi="Arial" w:cs="Arial"/>
                  <w:sz w:val="16"/>
                  <w:szCs w:val="16"/>
                  <w:rPrChange w:id="1677" w:author="Microsoft Office User" w:date="2021-05-07T11:11:00Z">
                    <w:rPr>
                      <w:rFonts w:ascii="Arial" w:eastAsia="Times New Roman" w:hAnsi="Arial" w:cs="Arial"/>
                      <w:sz w:val="18"/>
                      <w:szCs w:val="18"/>
                    </w:rPr>
                  </w:rPrChange>
                </w:rPr>
                <w:t>.</w:t>
              </w:r>
            </w:ins>
            <w:ins w:id="1678" w:author="Microsoft Office User" w:date="2021-05-06T15:40:00Z">
              <w:r w:rsidRPr="00445ED3">
                <w:rPr>
                  <w:rFonts w:ascii="Arial" w:eastAsia="Times New Roman" w:hAnsi="Arial" w:cs="Arial"/>
                  <w:sz w:val="16"/>
                  <w:szCs w:val="16"/>
                  <w:rPrChange w:id="1679" w:author="Microsoft Office User" w:date="2021-05-07T11:11:00Z">
                    <w:rPr>
                      <w:rFonts w:ascii="Arial" w:eastAsia="Times New Roman" w:hAnsi="Arial" w:cs="Arial"/>
                      <w:sz w:val="18"/>
                      <w:szCs w:val="18"/>
                    </w:rPr>
                  </w:rPrChange>
                </w:rPr>
                <w:t>77</w:t>
              </w:r>
            </w:ins>
          </w:p>
          <w:p w14:paraId="7BFC54D3" w14:textId="12D7ED9A" w:rsidR="00352A0E" w:rsidRPr="00445ED3" w:rsidRDefault="00352A0E" w:rsidP="000915B5">
            <w:pPr>
              <w:rPr>
                <w:ins w:id="1680" w:author="Microsoft Office User" w:date="2021-05-06T15:27:00Z"/>
                <w:rFonts w:ascii="Arial" w:eastAsia="Times New Roman" w:hAnsi="Arial" w:cs="Arial"/>
                <w:sz w:val="16"/>
                <w:szCs w:val="16"/>
                <w:rPrChange w:id="1681" w:author="Microsoft Office User" w:date="2021-05-07T11:11:00Z">
                  <w:rPr>
                    <w:ins w:id="1682" w:author="Microsoft Office User" w:date="2021-05-06T15:27:00Z"/>
                    <w:rFonts w:ascii="Arial" w:eastAsia="Times New Roman" w:hAnsi="Arial" w:cs="Arial"/>
                    <w:sz w:val="22"/>
                    <w:szCs w:val="22"/>
                  </w:rPr>
                </w:rPrChange>
              </w:rPr>
            </w:pPr>
            <w:ins w:id="1683" w:author="Microsoft Office User" w:date="2021-05-06T15:39:00Z">
              <w:r w:rsidRPr="00445ED3">
                <w:rPr>
                  <w:rFonts w:ascii="Arial" w:eastAsia="Times New Roman" w:hAnsi="Arial" w:cs="Arial"/>
                  <w:sz w:val="16"/>
                  <w:szCs w:val="16"/>
                  <w:rPrChange w:id="1684" w:author="Microsoft Office User" w:date="2021-05-07T11:11:00Z">
                    <w:rPr>
                      <w:rFonts w:ascii="Arial" w:eastAsia="Times New Roman" w:hAnsi="Arial" w:cs="Arial"/>
                      <w:sz w:val="18"/>
                      <w:szCs w:val="18"/>
                    </w:rPr>
                  </w:rPrChange>
                </w:rPr>
                <w:t>(median)</w:t>
              </w:r>
            </w:ins>
          </w:p>
        </w:tc>
        <w:tc>
          <w:tcPr>
            <w:tcW w:w="990" w:type="dxa"/>
            <w:tcPrChange w:id="1685" w:author="Microsoft Office User" w:date="2021-05-07T10:52:00Z">
              <w:tcPr>
                <w:tcW w:w="897" w:type="dxa"/>
                <w:gridSpan w:val="3"/>
              </w:tcPr>
            </w:tcPrChange>
          </w:tcPr>
          <w:p w14:paraId="1A4F19DE" w14:textId="3CB78C64" w:rsidR="00352A0E" w:rsidRPr="00445ED3" w:rsidRDefault="00352A0E" w:rsidP="000915B5">
            <w:pPr>
              <w:rPr>
                <w:ins w:id="1686" w:author="Microsoft Office User" w:date="2021-05-06T15:27:00Z"/>
                <w:rFonts w:ascii="Arial" w:eastAsia="Times New Roman" w:hAnsi="Arial" w:cs="Arial"/>
                <w:sz w:val="16"/>
                <w:szCs w:val="16"/>
                <w:rPrChange w:id="1687" w:author="Microsoft Office User" w:date="2021-05-07T11:11:00Z">
                  <w:rPr>
                    <w:ins w:id="1688" w:author="Microsoft Office User" w:date="2021-05-06T15:27:00Z"/>
                    <w:rFonts w:ascii="Arial" w:eastAsia="Times New Roman" w:hAnsi="Arial" w:cs="Arial"/>
                    <w:sz w:val="22"/>
                    <w:szCs w:val="22"/>
                  </w:rPr>
                </w:rPrChange>
              </w:rPr>
            </w:pPr>
            <w:ins w:id="1689" w:author="Microsoft Office User" w:date="2021-05-06T15:41:00Z">
              <w:r w:rsidRPr="00445ED3">
                <w:rPr>
                  <w:rFonts w:ascii="Arial" w:eastAsia="Times New Roman" w:hAnsi="Arial" w:cs="Arial"/>
                  <w:sz w:val="16"/>
                  <w:szCs w:val="16"/>
                  <w:rPrChange w:id="1690" w:author="Microsoft Office User" w:date="2021-05-07T11:11:00Z">
                    <w:rPr>
                      <w:rFonts w:ascii="Arial" w:eastAsia="Times New Roman" w:hAnsi="Arial" w:cs="Arial"/>
                      <w:sz w:val="18"/>
                      <w:szCs w:val="18"/>
                    </w:rPr>
                  </w:rPrChange>
                </w:rPr>
                <w:t>n/a</w:t>
              </w:r>
            </w:ins>
          </w:p>
        </w:tc>
        <w:tc>
          <w:tcPr>
            <w:tcW w:w="1080" w:type="dxa"/>
            <w:vMerge/>
            <w:tcPrChange w:id="1691" w:author="Microsoft Office User" w:date="2021-05-07T10:52:00Z">
              <w:tcPr>
                <w:tcW w:w="716" w:type="dxa"/>
                <w:gridSpan w:val="3"/>
                <w:vMerge/>
              </w:tcPr>
            </w:tcPrChange>
          </w:tcPr>
          <w:p w14:paraId="67A00CD3" w14:textId="5F64112F" w:rsidR="00352A0E" w:rsidRPr="00445ED3" w:rsidRDefault="00352A0E" w:rsidP="000915B5">
            <w:pPr>
              <w:rPr>
                <w:ins w:id="1692" w:author="Microsoft Office User" w:date="2021-05-06T15:27:00Z"/>
                <w:rFonts w:ascii="Arial" w:eastAsia="Times New Roman" w:hAnsi="Arial" w:cs="Arial"/>
                <w:sz w:val="16"/>
                <w:szCs w:val="16"/>
                <w:rPrChange w:id="1693" w:author="Microsoft Office User" w:date="2021-05-07T11:11:00Z">
                  <w:rPr>
                    <w:ins w:id="1694" w:author="Microsoft Office User" w:date="2021-05-06T15:27:00Z"/>
                    <w:rFonts w:ascii="Arial" w:eastAsia="Times New Roman" w:hAnsi="Arial" w:cs="Arial"/>
                    <w:sz w:val="22"/>
                    <w:szCs w:val="22"/>
                  </w:rPr>
                </w:rPrChange>
              </w:rPr>
            </w:pPr>
          </w:p>
        </w:tc>
        <w:tc>
          <w:tcPr>
            <w:tcW w:w="1595" w:type="dxa"/>
            <w:vMerge/>
            <w:tcPrChange w:id="1695" w:author="Microsoft Office User" w:date="2021-05-07T10:52:00Z">
              <w:tcPr>
                <w:tcW w:w="2203" w:type="dxa"/>
                <w:gridSpan w:val="3"/>
                <w:vMerge/>
              </w:tcPr>
            </w:tcPrChange>
          </w:tcPr>
          <w:p w14:paraId="0218D6D1" w14:textId="6D133E2A" w:rsidR="00352A0E" w:rsidRPr="00445ED3" w:rsidRDefault="00352A0E" w:rsidP="000915B5">
            <w:pPr>
              <w:rPr>
                <w:ins w:id="1696" w:author="Microsoft Office User" w:date="2021-05-06T15:27:00Z"/>
                <w:rFonts w:ascii="Arial" w:eastAsia="Times New Roman" w:hAnsi="Arial" w:cs="Arial"/>
                <w:sz w:val="16"/>
                <w:szCs w:val="16"/>
                <w:rPrChange w:id="1697" w:author="Microsoft Office User" w:date="2021-05-07T11:11:00Z">
                  <w:rPr>
                    <w:ins w:id="1698" w:author="Microsoft Office User" w:date="2021-05-06T15:27:00Z"/>
                    <w:rFonts w:ascii="Arial" w:eastAsia="Times New Roman" w:hAnsi="Arial" w:cs="Arial"/>
                    <w:sz w:val="22"/>
                    <w:szCs w:val="22"/>
                  </w:rPr>
                </w:rPrChange>
              </w:rPr>
            </w:pPr>
          </w:p>
        </w:tc>
        <w:tc>
          <w:tcPr>
            <w:tcW w:w="1085" w:type="dxa"/>
            <w:tcPrChange w:id="1699" w:author="Microsoft Office User" w:date="2021-05-07T10:52:00Z">
              <w:tcPr>
                <w:tcW w:w="1085" w:type="dxa"/>
                <w:gridSpan w:val="2"/>
              </w:tcPr>
            </w:tcPrChange>
          </w:tcPr>
          <w:p w14:paraId="50EAA778" w14:textId="422B5334" w:rsidR="00352A0E" w:rsidRPr="00445ED3" w:rsidRDefault="00352A0E" w:rsidP="000915B5">
            <w:pPr>
              <w:rPr>
                <w:ins w:id="1700" w:author="Microsoft Office User" w:date="2021-05-06T15:44:00Z"/>
                <w:rFonts w:ascii="Arial" w:eastAsia="Times New Roman" w:hAnsi="Arial" w:cs="Arial"/>
                <w:sz w:val="16"/>
                <w:szCs w:val="16"/>
                <w:rPrChange w:id="1701" w:author="Microsoft Office User" w:date="2021-05-07T11:11:00Z">
                  <w:rPr>
                    <w:ins w:id="1702" w:author="Microsoft Office User" w:date="2021-05-06T15:44:00Z"/>
                    <w:rFonts w:ascii="Arial" w:eastAsia="Times New Roman" w:hAnsi="Arial" w:cs="Arial"/>
                    <w:sz w:val="18"/>
                    <w:szCs w:val="18"/>
                  </w:rPr>
                </w:rPrChange>
              </w:rPr>
            </w:pPr>
            <w:ins w:id="1703" w:author="Microsoft Office User" w:date="2021-05-06T15:44:00Z">
              <w:r w:rsidRPr="00445ED3">
                <w:rPr>
                  <w:rFonts w:ascii="Arial" w:eastAsia="Times New Roman" w:hAnsi="Arial" w:cs="Arial"/>
                  <w:sz w:val="16"/>
                  <w:szCs w:val="16"/>
                  <w:rPrChange w:id="1704" w:author="Microsoft Office User" w:date="2021-05-07T11:11:00Z">
                    <w:rPr>
                      <w:rFonts w:ascii="Arial" w:eastAsia="Times New Roman" w:hAnsi="Arial" w:cs="Arial"/>
                      <w:sz w:val="18"/>
                      <w:szCs w:val="18"/>
                    </w:rPr>
                  </w:rPrChange>
                </w:rPr>
                <w:t>Z = 2.17</w:t>
              </w:r>
            </w:ins>
          </w:p>
          <w:p w14:paraId="0DF5D371" w14:textId="75E99409" w:rsidR="00352A0E" w:rsidRPr="00445ED3" w:rsidRDefault="00352A0E" w:rsidP="000915B5">
            <w:pPr>
              <w:rPr>
                <w:ins w:id="1705" w:author="Microsoft Office User" w:date="2021-05-06T15:27:00Z"/>
                <w:rFonts w:ascii="Arial" w:eastAsia="Times New Roman" w:hAnsi="Arial" w:cs="Arial"/>
                <w:sz w:val="16"/>
                <w:szCs w:val="16"/>
                <w:rPrChange w:id="1706" w:author="Microsoft Office User" w:date="2021-05-07T11:11:00Z">
                  <w:rPr>
                    <w:ins w:id="1707" w:author="Microsoft Office User" w:date="2021-05-06T15:27:00Z"/>
                    <w:rFonts w:ascii="Arial" w:eastAsia="Times New Roman" w:hAnsi="Arial" w:cs="Arial"/>
                    <w:sz w:val="22"/>
                    <w:szCs w:val="22"/>
                  </w:rPr>
                </w:rPrChange>
              </w:rPr>
            </w:pPr>
            <w:ins w:id="1708" w:author="Microsoft Office User" w:date="2021-05-06T15:44:00Z">
              <w:r w:rsidRPr="00445ED3">
                <w:rPr>
                  <w:rFonts w:ascii="Arial" w:eastAsia="Times New Roman" w:hAnsi="Arial" w:cs="Arial"/>
                  <w:sz w:val="16"/>
                  <w:szCs w:val="16"/>
                  <w:rPrChange w:id="1709" w:author="Microsoft Office User" w:date="2021-05-07T11:11:00Z">
                    <w:rPr>
                      <w:rFonts w:ascii="Arial" w:eastAsia="Times New Roman" w:hAnsi="Arial" w:cs="Arial"/>
                      <w:sz w:val="18"/>
                      <w:szCs w:val="18"/>
                    </w:rPr>
                  </w:rPrChange>
                </w:rPr>
                <w:t>Rank: 163</w:t>
              </w:r>
            </w:ins>
          </w:p>
        </w:tc>
        <w:tc>
          <w:tcPr>
            <w:tcW w:w="980" w:type="dxa"/>
            <w:tcPrChange w:id="1710" w:author="Microsoft Office User" w:date="2021-05-07T10:52:00Z">
              <w:tcPr>
                <w:tcW w:w="980" w:type="dxa"/>
                <w:gridSpan w:val="2"/>
              </w:tcPr>
            </w:tcPrChange>
          </w:tcPr>
          <w:p w14:paraId="2ABD3C6B" w14:textId="1E3C25EC" w:rsidR="00352A0E" w:rsidRPr="00445ED3" w:rsidRDefault="00352A0E" w:rsidP="000915B5">
            <w:pPr>
              <w:rPr>
                <w:ins w:id="1711" w:author="Microsoft Office User" w:date="2021-05-06T15:27:00Z"/>
                <w:rFonts w:ascii="Arial" w:eastAsia="Times New Roman" w:hAnsi="Arial" w:cs="Arial"/>
                <w:sz w:val="16"/>
                <w:szCs w:val="16"/>
                <w:rPrChange w:id="1712" w:author="Microsoft Office User" w:date="2021-05-07T11:11:00Z">
                  <w:rPr>
                    <w:ins w:id="1713" w:author="Microsoft Office User" w:date="2021-05-06T15:27:00Z"/>
                    <w:rFonts w:ascii="Arial" w:eastAsia="Times New Roman" w:hAnsi="Arial" w:cs="Arial"/>
                    <w:sz w:val="22"/>
                    <w:szCs w:val="22"/>
                  </w:rPr>
                </w:rPrChange>
              </w:rPr>
            </w:pPr>
            <w:ins w:id="1714" w:author="Microsoft Office User" w:date="2021-05-06T15:46:00Z">
              <w:r w:rsidRPr="00445ED3">
                <w:rPr>
                  <w:rFonts w:ascii="Arial" w:eastAsia="Times New Roman" w:hAnsi="Arial" w:cs="Arial"/>
                  <w:sz w:val="16"/>
                  <w:szCs w:val="16"/>
                  <w:rPrChange w:id="1715" w:author="Microsoft Office User" w:date="2021-05-07T11:11:00Z">
                    <w:rPr>
                      <w:rFonts w:ascii="Arial" w:eastAsia="Times New Roman" w:hAnsi="Arial" w:cs="Arial"/>
                      <w:sz w:val="18"/>
                      <w:szCs w:val="18"/>
                    </w:rPr>
                  </w:rPrChange>
                </w:rPr>
                <w:t>0.030</w:t>
              </w:r>
            </w:ins>
          </w:p>
        </w:tc>
      </w:tr>
      <w:tr w:rsidR="00352A0E" w14:paraId="371C38FE" w14:textId="77777777" w:rsidTr="000915B5">
        <w:tblPrEx>
          <w:tblPrExChange w:id="1716" w:author="Microsoft Office User" w:date="2021-05-07T10:52:00Z">
            <w:tblPrEx>
              <w:tblW w:w="10795" w:type="dxa"/>
            </w:tblPrEx>
          </w:tblPrExChange>
        </w:tblPrEx>
        <w:trPr>
          <w:trHeight w:val="429"/>
          <w:ins w:id="1717" w:author="Microsoft Office User" w:date="2021-05-06T15:27:00Z"/>
          <w:trPrChange w:id="1718" w:author="Microsoft Office User" w:date="2021-05-07T10:52:00Z">
            <w:trPr>
              <w:gridAfter w:val="0"/>
              <w:trHeight w:val="429"/>
            </w:trPr>
          </w:trPrChange>
        </w:trPr>
        <w:tc>
          <w:tcPr>
            <w:tcW w:w="3014" w:type="dxa"/>
            <w:tcPrChange w:id="1719" w:author="Microsoft Office User" w:date="2021-05-07T10:52:00Z">
              <w:tcPr>
                <w:tcW w:w="3014" w:type="dxa"/>
              </w:tcPr>
            </w:tcPrChange>
          </w:tcPr>
          <w:p w14:paraId="43C5084D" w14:textId="2B1E8A27" w:rsidR="00352A0E" w:rsidRPr="00445ED3" w:rsidRDefault="00352A0E" w:rsidP="000915B5">
            <w:pPr>
              <w:rPr>
                <w:ins w:id="1720" w:author="Microsoft Office User" w:date="2021-05-06T15:27:00Z"/>
                <w:rFonts w:ascii="Arial" w:eastAsia="Times New Roman" w:hAnsi="Arial" w:cs="Arial"/>
                <w:sz w:val="16"/>
                <w:szCs w:val="16"/>
                <w:rPrChange w:id="1721" w:author="Microsoft Office User" w:date="2021-05-07T11:11:00Z">
                  <w:rPr>
                    <w:ins w:id="1722" w:author="Microsoft Office User" w:date="2021-05-06T15:27:00Z"/>
                    <w:rFonts w:ascii="Arial" w:eastAsia="Times New Roman" w:hAnsi="Arial" w:cs="Arial"/>
                    <w:sz w:val="22"/>
                    <w:szCs w:val="22"/>
                  </w:rPr>
                </w:rPrChange>
              </w:rPr>
            </w:pPr>
            <w:ins w:id="1723" w:author="Microsoft Office User" w:date="2021-05-06T15:52:00Z">
              <w:r w:rsidRPr="00445ED3">
                <w:rPr>
                  <w:rFonts w:ascii="Arial" w:eastAsia="Times New Roman" w:hAnsi="Arial" w:cs="Arial"/>
                  <w:sz w:val="16"/>
                  <w:szCs w:val="16"/>
                  <w:rPrChange w:id="1724" w:author="Microsoft Office User" w:date="2021-05-07T11:11:00Z">
                    <w:rPr>
                      <w:rFonts w:ascii="Arial" w:eastAsia="Times New Roman" w:hAnsi="Arial" w:cs="Arial"/>
                      <w:sz w:val="18"/>
                      <w:szCs w:val="18"/>
                    </w:rPr>
                  </w:rPrChange>
                </w:rPr>
                <w:t xml:space="preserve">Behavior percent </w:t>
              </w:r>
            </w:ins>
            <w:ins w:id="1725" w:author="Microsoft Office User" w:date="2021-05-06T15:32:00Z">
              <w:r w:rsidRPr="00445ED3">
                <w:rPr>
                  <w:rFonts w:ascii="Arial" w:eastAsia="Times New Roman" w:hAnsi="Arial" w:cs="Arial"/>
                  <w:sz w:val="16"/>
                  <w:szCs w:val="16"/>
                  <w:rPrChange w:id="1726" w:author="Microsoft Office User" w:date="2021-05-07T11:11:00Z">
                    <w:rPr>
                      <w:rFonts w:ascii="Arial" w:eastAsia="Times New Roman" w:hAnsi="Arial" w:cs="Arial"/>
                      <w:sz w:val="18"/>
                      <w:szCs w:val="18"/>
                    </w:rPr>
                  </w:rPrChange>
                </w:rPr>
                <w:t xml:space="preserve">correct, </w:t>
              </w:r>
            </w:ins>
            <w:ins w:id="1727" w:author="Microsoft Office User" w:date="2021-05-06T15:33:00Z">
              <w:r w:rsidRPr="00445ED3">
                <w:rPr>
                  <w:rFonts w:ascii="Arial" w:eastAsia="Times New Roman" w:hAnsi="Arial" w:cs="Arial"/>
                  <w:sz w:val="16"/>
                  <w:szCs w:val="16"/>
                  <w:rPrChange w:id="1728" w:author="Microsoft Office User" w:date="2021-05-07T11:11:00Z">
                    <w:rPr>
                      <w:rFonts w:ascii="Arial" w:eastAsia="Times New Roman" w:hAnsi="Arial" w:cs="Arial"/>
                      <w:sz w:val="18"/>
                      <w:szCs w:val="18"/>
                    </w:rPr>
                  </w:rPrChange>
                </w:rPr>
                <w:t>high contrast</w:t>
              </w:r>
            </w:ins>
            <w:ins w:id="1729" w:author="Microsoft Office User" w:date="2021-05-06T15:52:00Z">
              <w:r w:rsidRPr="00445ED3">
                <w:rPr>
                  <w:rFonts w:ascii="Arial" w:eastAsia="Times New Roman" w:hAnsi="Arial" w:cs="Arial"/>
                  <w:sz w:val="16"/>
                  <w:szCs w:val="16"/>
                  <w:rPrChange w:id="1730" w:author="Microsoft Office User" w:date="2021-05-07T11:11:00Z">
                    <w:rPr>
                      <w:rFonts w:ascii="Arial" w:eastAsia="Times New Roman" w:hAnsi="Arial" w:cs="Arial"/>
                      <w:sz w:val="18"/>
                      <w:szCs w:val="18"/>
                    </w:rPr>
                  </w:rPrChange>
                </w:rPr>
                <w:t>:</w:t>
              </w:r>
            </w:ins>
            <w:ins w:id="1731" w:author="Microsoft Office User" w:date="2021-05-06T15:33:00Z">
              <w:r w:rsidRPr="00445ED3">
                <w:rPr>
                  <w:rFonts w:ascii="Arial" w:eastAsia="Times New Roman" w:hAnsi="Arial" w:cs="Arial"/>
                  <w:sz w:val="16"/>
                  <w:szCs w:val="16"/>
                  <w:rPrChange w:id="1732" w:author="Microsoft Office User" w:date="2021-05-07T11:11:00Z">
                    <w:rPr>
                      <w:rFonts w:ascii="Arial" w:eastAsia="Times New Roman" w:hAnsi="Arial" w:cs="Arial"/>
                      <w:sz w:val="18"/>
                      <w:szCs w:val="18"/>
                    </w:rPr>
                  </w:rPrChange>
                </w:rPr>
                <w:t xml:space="preserve"> </w:t>
              </w:r>
            </w:ins>
            <w:ins w:id="1733" w:author="Microsoft Office User" w:date="2021-05-06T15:32:00Z">
              <w:r w:rsidRPr="00445ED3">
                <w:rPr>
                  <w:rFonts w:ascii="Arial" w:eastAsia="Times New Roman" w:hAnsi="Arial" w:cs="Arial"/>
                  <w:sz w:val="16"/>
                  <w:szCs w:val="16"/>
                  <w:rPrChange w:id="1734" w:author="Microsoft Office User" w:date="2021-05-07T11:11:00Z">
                    <w:rPr>
                      <w:rFonts w:ascii="Arial" w:eastAsia="Times New Roman" w:hAnsi="Arial" w:cs="Arial"/>
                      <w:sz w:val="18"/>
                      <w:szCs w:val="18"/>
                    </w:rPr>
                  </w:rPrChange>
                </w:rPr>
                <w:t>time 1 vs</w:t>
              </w:r>
            </w:ins>
            <w:ins w:id="1735" w:author="Microsoft Office User" w:date="2021-05-07T10:37:00Z">
              <w:r w:rsidR="0044258F" w:rsidRPr="00445ED3">
                <w:rPr>
                  <w:rFonts w:ascii="Arial" w:eastAsia="Times New Roman" w:hAnsi="Arial" w:cs="Arial"/>
                  <w:sz w:val="16"/>
                  <w:szCs w:val="16"/>
                  <w:rPrChange w:id="1736" w:author="Microsoft Office User" w:date="2021-05-07T11:11:00Z">
                    <w:rPr>
                      <w:rFonts w:ascii="Arial" w:eastAsia="Times New Roman" w:hAnsi="Arial" w:cs="Arial"/>
                      <w:sz w:val="18"/>
                      <w:szCs w:val="18"/>
                    </w:rPr>
                  </w:rPrChange>
                </w:rPr>
                <w:t>.</w:t>
              </w:r>
            </w:ins>
            <w:ins w:id="1737" w:author="Microsoft Office User" w:date="2021-05-06T15:32:00Z">
              <w:r w:rsidRPr="00445ED3">
                <w:rPr>
                  <w:rFonts w:ascii="Arial" w:eastAsia="Times New Roman" w:hAnsi="Arial" w:cs="Arial"/>
                  <w:sz w:val="16"/>
                  <w:szCs w:val="16"/>
                  <w:rPrChange w:id="1738" w:author="Microsoft Office User" w:date="2021-05-07T11:11:00Z">
                    <w:rPr>
                      <w:rFonts w:ascii="Arial" w:eastAsia="Times New Roman" w:hAnsi="Arial" w:cs="Arial"/>
                      <w:sz w:val="18"/>
                      <w:szCs w:val="18"/>
                    </w:rPr>
                  </w:rPrChange>
                </w:rPr>
                <w:t xml:space="preserve"> time 4</w:t>
              </w:r>
            </w:ins>
          </w:p>
        </w:tc>
        <w:tc>
          <w:tcPr>
            <w:tcW w:w="851" w:type="dxa"/>
            <w:vMerge/>
            <w:tcPrChange w:id="1739" w:author="Microsoft Office User" w:date="2021-05-07T10:52:00Z">
              <w:tcPr>
                <w:tcW w:w="913" w:type="dxa"/>
                <w:gridSpan w:val="2"/>
                <w:vMerge/>
              </w:tcPr>
            </w:tcPrChange>
          </w:tcPr>
          <w:p w14:paraId="78DC4C2F" w14:textId="32C411D5" w:rsidR="00352A0E" w:rsidRPr="00445ED3" w:rsidRDefault="00352A0E" w:rsidP="000915B5">
            <w:pPr>
              <w:rPr>
                <w:ins w:id="1740" w:author="Microsoft Office User" w:date="2021-05-06T15:27:00Z"/>
                <w:rFonts w:ascii="Arial" w:eastAsia="Times New Roman" w:hAnsi="Arial" w:cs="Arial"/>
                <w:sz w:val="16"/>
                <w:szCs w:val="16"/>
                <w:rPrChange w:id="1741" w:author="Microsoft Office User" w:date="2021-05-07T11:11:00Z">
                  <w:rPr>
                    <w:ins w:id="1742" w:author="Microsoft Office User" w:date="2021-05-06T15:27:00Z"/>
                    <w:rFonts w:ascii="Arial" w:eastAsia="Times New Roman" w:hAnsi="Arial" w:cs="Arial"/>
                    <w:sz w:val="22"/>
                    <w:szCs w:val="22"/>
                  </w:rPr>
                </w:rPrChange>
              </w:rPr>
            </w:pPr>
          </w:p>
        </w:tc>
        <w:tc>
          <w:tcPr>
            <w:tcW w:w="1350" w:type="dxa"/>
            <w:tcPrChange w:id="1743" w:author="Microsoft Office User" w:date="2021-05-07T10:52:00Z">
              <w:tcPr>
                <w:tcW w:w="987" w:type="dxa"/>
                <w:gridSpan w:val="2"/>
              </w:tcPr>
            </w:tcPrChange>
          </w:tcPr>
          <w:p w14:paraId="00C2EA17" w14:textId="2CC5BD26" w:rsidR="00352A0E" w:rsidRPr="00445ED3" w:rsidRDefault="00352A0E" w:rsidP="000915B5">
            <w:pPr>
              <w:rPr>
                <w:ins w:id="1744" w:author="Microsoft Office User" w:date="2021-05-06T15:39:00Z"/>
                <w:rFonts w:ascii="Arial" w:eastAsia="Times New Roman" w:hAnsi="Arial" w:cs="Arial"/>
                <w:sz w:val="16"/>
                <w:szCs w:val="16"/>
                <w:rPrChange w:id="1745" w:author="Microsoft Office User" w:date="2021-05-07T11:11:00Z">
                  <w:rPr>
                    <w:ins w:id="1746" w:author="Microsoft Office User" w:date="2021-05-06T15:39:00Z"/>
                    <w:rFonts w:ascii="Arial" w:eastAsia="Times New Roman" w:hAnsi="Arial" w:cs="Arial"/>
                    <w:sz w:val="18"/>
                    <w:szCs w:val="18"/>
                  </w:rPr>
                </w:rPrChange>
              </w:rPr>
            </w:pPr>
            <w:ins w:id="1747" w:author="Microsoft Office User" w:date="2021-05-06T15:39:00Z">
              <w:r w:rsidRPr="00445ED3">
                <w:rPr>
                  <w:rFonts w:ascii="Arial" w:eastAsia="Times New Roman" w:hAnsi="Arial" w:cs="Arial"/>
                  <w:sz w:val="16"/>
                  <w:szCs w:val="16"/>
                  <w:rPrChange w:id="1748" w:author="Microsoft Office User" w:date="2021-05-07T11:11:00Z">
                    <w:rPr>
                      <w:rFonts w:ascii="Arial" w:eastAsia="Times New Roman" w:hAnsi="Arial" w:cs="Arial"/>
                      <w:sz w:val="18"/>
                      <w:szCs w:val="18"/>
                    </w:rPr>
                  </w:rPrChange>
                </w:rPr>
                <w:t xml:space="preserve">T1: </w:t>
              </w:r>
            </w:ins>
            <w:ins w:id="1749" w:author="Microsoft Office User" w:date="2021-05-06T15:51:00Z">
              <w:r w:rsidRPr="00445ED3">
                <w:rPr>
                  <w:rFonts w:ascii="Arial" w:eastAsia="Times New Roman" w:hAnsi="Arial" w:cs="Arial"/>
                  <w:sz w:val="16"/>
                  <w:szCs w:val="16"/>
                  <w:rPrChange w:id="1750" w:author="Microsoft Office User" w:date="2021-05-07T11:11:00Z">
                    <w:rPr>
                      <w:rFonts w:ascii="Arial" w:eastAsia="Times New Roman" w:hAnsi="Arial" w:cs="Arial"/>
                      <w:sz w:val="18"/>
                      <w:szCs w:val="18"/>
                    </w:rPr>
                  </w:rPrChange>
                </w:rPr>
                <w:t>0</w:t>
              </w:r>
            </w:ins>
            <w:ins w:id="1751" w:author="Microsoft Office User" w:date="2021-05-06T15:39:00Z">
              <w:r w:rsidRPr="00445ED3">
                <w:rPr>
                  <w:rFonts w:ascii="Arial" w:eastAsia="Times New Roman" w:hAnsi="Arial" w:cs="Arial"/>
                  <w:sz w:val="16"/>
                  <w:szCs w:val="16"/>
                  <w:rPrChange w:id="1752" w:author="Microsoft Office User" w:date="2021-05-07T11:11:00Z">
                    <w:rPr>
                      <w:rFonts w:ascii="Arial" w:eastAsia="Times New Roman" w:hAnsi="Arial" w:cs="Arial"/>
                      <w:sz w:val="18"/>
                      <w:szCs w:val="18"/>
                    </w:rPr>
                  </w:rPrChange>
                </w:rPr>
                <w:t>.82</w:t>
              </w:r>
            </w:ins>
          </w:p>
          <w:p w14:paraId="509B3039" w14:textId="38F636BE" w:rsidR="00352A0E" w:rsidRPr="00445ED3" w:rsidRDefault="00352A0E" w:rsidP="000915B5">
            <w:pPr>
              <w:rPr>
                <w:ins w:id="1753" w:author="Microsoft Office User" w:date="2021-05-06T15:39:00Z"/>
                <w:rFonts w:ascii="Arial" w:eastAsia="Times New Roman" w:hAnsi="Arial" w:cs="Arial"/>
                <w:sz w:val="16"/>
                <w:szCs w:val="16"/>
                <w:rPrChange w:id="1754" w:author="Microsoft Office User" w:date="2021-05-07T11:11:00Z">
                  <w:rPr>
                    <w:ins w:id="1755" w:author="Microsoft Office User" w:date="2021-05-06T15:39:00Z"/>
                    <w:rFonts w:ascii="Arial" w:eastAsia="Times New Roman" w:hAnsi="Arial" w:cs="Arial"/>
                    <w:sz w:val="18"/>
                    <w:szCs w:val="18"/>
                  </w:rPr>
                </w:rPrChange>
              </w:rPr>
            </w:pPr>
            <w:ins w:id="1756" w:author="Microsoft Office User" w:date="2021-05-06T15:39:00Z">
              <w:r w:rsidRPr="00445ED3">
                <w:rPr>
                  <w:rFonts w:ascii="Arial" w:eastAsia="Times New Roman" w:hAnsi="Arial" w:cs="Arial"/>
                  <w:sz w:val="16"/>
                  <w:szCs w:val="16"/>
                  <w:rPrChange w:id="1757" w:author="Microsoft Office User" w:date="2021-05-07T11:11:00Z">
                    <w:rPr>
                      <w:rFonts w:ascii="Arial" w:eastAsia="Times New Roman" w:hAnsi="Arial" w:cs="Arial"/>
                      <w:sz w:val="18"/>
                      <w:szCs w:val="18"/>
                    </w:rPr>
                  </w:rPrChange>
                </w:rPr>
                <w:t xml:space="preserve">T2: </w:t>
              </w:r>
            </w:ins>
            <w:ins w:id="1758" w:author="Microsoft Office User" w:date="2021-05-06T15:51:00Z">
              <w:r w:rsidRPr="00445ED3">
                <w:rPr>
                  <w:rFonts w:ascii="Arial" w:eastAsia="Times New Roman" w:hAnsi="Arial" w:cs="Arial"/>
                  <w:sz w:val="16"/>
                  <w:szCs w:val="16"/>
                  <w:rPrChange w:id="1759" w:author="Microsoft Office User" w:date="2021-05-07T11:11:00Z">
                    <w:rPr>
                      <w:rFonts w:ascii="Arial" w:eastAsia="Times New Roman" w:hAnsi="Arial" w:cs="Arial"/>
                      <w:sz w:val="18"/>
                      <w:szCs w:val="18"/>
                    </w:rPr>
                  </w:rPrChange>
                </w:rPr>
                <w:t>0</w:t>
              </w:r>
            </w:ins>
            <w:ins w:id="1760" w:author="Microsoft Office User" w:date="2021-05-06T15:39:00Z">
              <w:r w:rsidRPr="00445ED3">
                <w:rPr>
                  <w:rFonts w:ascii="Arial" w:eastAsia="Times New Roman" w:hAnsi="Arial" w:cs="Arial"/>
                  <w:sz w:val="16"/>
                  <w:szCs w:val="16"/>
                  <w:rPrChange w:id="1761" w:author="Microsoft Office User" w:date="2021-05-07T11:11:00Z">
                    <w:rPr>
                      <w:rFonts w:ascii="Arial" w:eastAsia="Times New Roman" w:hAnsi="Arial" w:cs="Arial"/>
                      <w:sz w:val="18"/>
                      <w:szCs w:val="18"/>
                    </w:rPr>
                  </w:rPrChange>
                </w:rPr>
                <w:t>.</w:t>
              </w:r>
            </w:ins>
            <w:ins w:id="1762" w:author="Microsoft Office User" w:date="2021-05-06T15:40:00Z">
              <w:r w:rsidRPr="00445ED3">
                <w:rPr>
                  <w:rFonts w:ascii="Arial" w:eastAsia="Times New Roman" w:hAnsi="Arial" w:cs="Arial"/>
                  <w:sz w:val="16"/>
                  <w:szCs w:val="16"/>
                  <w:rPrChange w:id="1763" w:author="Microsoft Office User" w:date="2021-05-07T11:11:00Z">
                    <w:rPr>
                      <w:rFonts w:ascii="Arial" w:eastAsia="Times New Roman" w:hAnsi="Arial" w:cs="Arial"/>
                      <w:sz w:val="18"/>
                      <w:szCs w:val="18"/>
                    </w:rPr>
                  </w:rPrChange>
                </w:rPr>
                <w:t>78</w:t>
              </w:r>
            </w:ins>
          </w:p>
          <w:p w14:paraId="36639B97" w14:textId="6C95D991" w:rsidR="00352A0E" w:rsidRPr="00445ED3" w:rsidRDefault="00352A0E" w:rsidP="000915B5">
            <w:pPr>
              <w:rPr>
                <w:ins w:id="1764" w:author="Microsoft Office User" w:date="2021-05-06T15:27:00Z"/>
                <w:rFonts w:ascii="Arial" w:eastAsia="Times New Roman" w:hAnsi="Arial" w:cs="Arial"/>
                <w:sz w:val="16"/>
                <w:szCs w:val="16"/>
                <w:rPrChange w:id="1765" w:author="Microsoft Office User" w:date="2021-05-07T11:11:00Z">
                  <w:rPr>
                    <w:ins w:id="1766" w:author="Microsoft Office User" w:date="2021-05-06T15:27:00Z"/>
                    <w:rFonts w:ascii="Arial" w:eastAsia="Times New Roman" w:hAnsi="Arial" w:cs="Arial"/>
                    <w:sz w:val="22"/>
                    <w:szCs w:val="22"/>
                  </w:rPr>
                </w:rPrChange>
              </w:rPr>
            </w:pPr>
            <w:ins w:id="1767" w:author="Microsoft Office User" w:date="2021-05-06T15:39:00Z">
              <w:r w:rsidRPr="00445ED3">
                <w:rPr>
                  <w:rFonts w:ascii="Arial" w:eastAsia="Times New Roman" w:hAnsi="Arial" w:cs="Arial"/>
                  <w:sz w:val="16"/>
                  <w:szCs w:val="16"/>
                  <w:rPrChange w:id="1768" w:author="Microsoft Office User" w:date="2021-05-07T11:11:00Z">
                    <w:rPr>
                      <w:rFonts w:ascii="Arial" w:eastAsia="Times New Roman" w:hAnsi="Arial" w:cs="Arial"/>
                      <w:sz w:val="18"/>
                      <w:szCs w:val="18"/>
                    </w:rPr>
                  </w:rPrChange>
                </w:rPr>
                <w:t>(median)</w:t>
              </w:r>
            </w:ins>
          </w:p>
        </w:tc>
        <w:tc>
          <w:tcPr>
            <w:tcW w:w="990" w:type="dxa"/>
            <w:tcPrChange w:id="1769" w:author="Microsoft Office User" w:date="2021-05-07T10:52:00Z">
              <w:tcPr>
                <w:tcW w:w="897" w:type="dxa"/>
                <w:gridSpan w:val="3"/>
              </w:tcPr>
            </w:tcPrChange>
          </w:tcPr>
          <w:p w14:paraId="2654B4B7" w14:textId="6891AAAC" w:rsidR="00352A0E" w:rsidRPr="00445ED3" w:rsidRDefault="00352A0E" w:rsidP="000915B5">
            <w:pPr>
              <w:rPr>
                <w:ins w:id="1770" w:author="Microsoft Office User" w:date="2021-05-06T15:27:00Z"/>
                <w:rFonts w:ascii="Arial" w:eastAsia="Times New Roman" w:hAnsi="Arial" w:cs="Arial"/>
                <w:sz w:val="16"/>
                <w:szCs w:val="16"/>
                <w:rPrChange w:id="1771" w:author="Microsoft Office User" w:date="2021-05-07T11:11:00Z">
                  <w:rPr>
                    <w:ins w:id="1772" w:author="Microsoft Office User" w:date="2021-05-06T15:27:00Z"/>
                    <w:rFonts w:ascii="Arial" w:eastAsia="Times New Roman" w:hAnsi="Arial" w:cs="Arial"/>
                    <w:sz w:val="22"/>
                    <w:szCs w:val="22"/>
                  </w:rPr>
                </w:rPrChange>
              </w:rPr>
            </w:pPr>
            <w:ins w:id="1773" w:author="Microsoft Office User" w:date="2021-05-06T15:41:00Z">
              <w:r w:rsidRPr="00445ED3">
                <w:rPr>
                  <w:rFonts w:ascii="Arial" w:eastAsia="Times New Roman" w:hAnsi="Arial" w:cs="Arial"/>
                  <w:sz w:val="16"/>
                  <w:szCs w:val="16"/>
                  <w:rPrChange w:id="1774" w:author="Microsoft Office User" w:date="2021-05-07T11:11:00Z">
                    <w:rPr>
                      <w:rFonts w:ascii="Arial" w:eastAsia="Times New Roman" w:hAnsi="Arial" w:cs="Arial"/>
                      <w:sz w:val="18"/>
                      <w:szCs w:val="18"/>
                    </w:rPr>
                  </w:rPrChange>
                </w:rPr>
                <w:t>n/a</w:t>
              </w:r>
            </w:ins>
          </w:p>
        </w:tc>
        <w:tc>
          <w:tcPr>
            <w:tcW w:w="1080" w:type="dxa"/>
            <w:vMerge/>
            <w:tcPrChange w:id="1775" w:author="Microsoft Office User" w:date="2021-05-07T10:52:00Z">
              <w:tcPr>
                <w:tcW w:w="716" w:type="dxa"/>
                <w:gridSpan w:val="3"/>
                <w:vMerge/>
              </w:tcPr>
            </w:tcPrChange>
          </w:tcPr>
          <w:p w14:paraId="1AA5A78D" w14:textId="02065A93" w:rsidR="00352A0E" w:rsidRPr="00445ED3" w:rsidRDefault="00352A0E" w:rsidP="000915B5">
            <w:pPr>
              <w:rPr>
                <w:ins w:id="1776" w:author="Microsoft Office User" w:date="2021-05-06T15:27:00Z"/>
                <w:rFonts w:ascii="Arial" w:eastAsia="Times New Roman" w:hAnsi="Arial" w:cs="Arial"/>
                <w:sz w:val="16"/>
                <w:szCs w:val="16"/>
                <w:rPrChange w:id="1777" w:author="Microsoft Office User" w:date="2021-05-07T11:11:00Z">
                  <w:rPr>
                    <w:ins w:id="1778" w:author="Microsoft Office User" w:date="2021-05-06T15:27:00Z"/>
                    <w:rFonts w:ascii="Arial" w:eastAsia="Times New Roman" w:hAnsi="Arial" w:cs="Arial"/>
                    <w:sz w:val="22"/>
                    <w:szCs w:val="22"/>
                  </w:rPr>
                </w:rPrChange>
              </w:rPr>
            </w:pPr>
          </w:p>
        </w:tc>
        <w:tc>
          <w:tcPr>
            <w:tcW w:w="1595" w:type="dxa"/>
            <w:vMerge/>
            <w:tcPrChange w:id="1779" w:author="Microsoft Office User" w:date="2021-05-07T10:52:00Z">
              <w:tcPr>
                <w:tcW w:w="2203" w:type="dxa"/>
                <w:gridSpan w:val="3"/>
                <w:vMerge/>
              </w:tcPr>
            </w:tcPrChange>
          </w:tcPr>
          <w:p w14:paraId="6019823F" w14:textId="4929846A" w:rsidR="00352A0E" w:rsidRPr="00445ED3" w:rsidRDefault="00352A0E" w:rsidP="000915B5">
            <w:pPr>
              <w:rPr>
                <w:ins w:id="1780" w:author="Microsoft Office User" w:date="2021-05-06T15:27:00Z"/>
                <w:rFonts w:ascii="Arial" w:eastAsia="Times New Roman" w:hAnsi="Arial" w:cs="Arial"/>
                <w:sz w:val="16"/>
                <w:szCs w:val="16"/>
                <w:rPrChange w:id="1781" w:author="Microsoft Office User" w:date="2021-05-07T11:11:00Z">
                  <w:rPr>
                    <w:ins w:id="1782" w:author="Microsoft Office User" w:date="2021-05-06T15:27:00Z"/>
                    <w:rFonts w:ascii="Arial" w:eastAsia="Times New Roman" w:hAnsi="Arial" w:cs="Arial"/>
                    <w:sz w:val="22"/>
                    <w:szCs w:val="22"/>
                  </w:rPr>
                </w:rPrChange>
              </w:rPr>
            </w:pPr>
          </w:p>
        </w:tc>
        <w:tc>
          <w:tcPr>
            <w:tcW w:w="1085" w:type="dxa"/>
            <w:tcPrChange w:id="1783" w:author="Microsoft Office User" w:date="2021-05-07T10:52:00Z">
              <w:tcPr>
                <w:tcW w:w="1085" w:type="dxa"/>
                <w:gridSpan w:val="2"/>
              </w:tcPr>
            </w:tcPrChange>
          </w:tcPr>
          <w:p w14:paraId="67125885" w14:textId="5AD66B95" w:rsidR="00352A0E" w:rsidRPr="00445ED3" w:rsidRDefault="00352A0E" w:rsidP="000915B5">
            <w:pPr>
              <w:rPr>
                <w:ins w:id="1784" w:author="Microsoft Office User" w:date="2021-05-06T15:44:00Z"/>
                <w:rFonts w:ascii="Arial" w:eastAsia="Times New Roman" w:hAnsi="Arial" w:cs="Arial"/>
                <w:sz w:val="16"/>
                <w:szCs w:val="16"/>
                <w:rPrChange w:id="1785" w:author="Microsoft Office User" w:date="2021-05-07T11:11:00Z">
                  <w:rPr>
                    <w:ins w:id="1786" w:author="Microsoft Office User" w:date="2021-05-06T15:44:00Z"/>
                    <w:rFonts w:ascii="Arial" w:eastAsia="Times New Roman" w:hAnsi="Arial" w:cs="Arial"/>
                    <w:sz w:val="18"/>
                    <w:szCs w:val="18"/>
                  </w:rPr>
                </w:rPrChange>
              </w:rPr>
            </w:pPr>
            <w:ins w:id="1787" w:author="Microsoft Office User" w:date="2021-05-06T15:44:00Z">
              <w:r w:rsidRPr="00445ED3">
                <w:rPr>
                  <w:rFonts w:ascii="Arial" w:eastAsia="Times New Roman" w:hAnsi="Arial" w:cs="Arial"/>
                  <w:sz w:val="16"/>
                  <w:szCs w:val="16"/>
                  <w:rPrChange w:id="1788" w:author="Microsoft Office User" w:date="2021-05-07T11:11:00Z">
                    <w:rPr>
                      <w:rFonts w:ascii="Arial" w:eastAsia="Times New Roman" w:hAnsi="Arial" w:cs="Arial"/>
                      <w:sz w:val="18"/>
                      <w:szCs w:val="18"/>
                    </w:rPr>
                  </w:rPrChange>
                </w:rPr>
                <w:t>Z = 3.36</w:t>
              </w:r>
            </w:ins>
          </w:p>
          <w:p w14:paraId="4DA6834D" w14:textId="6609880E" w:rsidR="00352A0E" w:rsidRPr="00445ED3" w:rsidRDefault="00352A0E" w:rsidP="000915B5">
            <w:pPr>
              <w:rPr>
                <w:ins w:id="1789" w:author="Microsoft Office User" w:date="2021-05-06T15:27:00Z"/>
                <w:rFonts w:ascii="Arial" w:eastAsia="Times New Roman" w:hAnsi="Arial" w:cs="Arial"/>
                <w:sz w:val="16"/>
                <w:szCs w:val="16"/>
                <w:rPrChange w:id="1790" w:author="Microsoft Office User" w:date="2021-05-07T11:11:00Z">
                  <w:rPr>
                    <w:ins w:id="1791" w:author="Microsoft Office User" w:date="2021-05-06T15:27:00Z"/>
                    <w:rFonts w:ascii="Arial" w:eastAsia="Times New Roman" w:hAnsi="Arial" w:cs="Arial"/>
                    <w:sz w:val="22"/>
                    <w:szCs w:val="22"/>
                  </w:rPr>
                </w:rPrChange>
              </w:rPr>
            </w:pPr>
            <w:ins w:id="1792" w:author="Microsoft Office User" w:date="2021-05-06T15:44:00Z">
              <w:r w:rsidRPr="00445ED3">
                <w:rPr>
                  <w:rFonts w:ascii="Arial" w:eastAsia="Times New Roman" w:hAnsi="Arial" w:cs="Arial"/>
                  <w:sz w:val="16"/>
                  <w:szCs w:val="16"/>
                  <w:rPrChange w:id="1793" w:author="Microsoft Office User" w:date="2021-05-07T11:11:00Z">
                    <w:rPr>
                      <w:rFonts w:ascii="Arial" w:eastAsia="Times New Roman" w:hAnsi="Arial" w:cs="Arial"/>
                      <w:sz w:val="18"/>
                      <w:szCs w:val="18"/>
                    </w:rPr>
                  </w:rPrChange>
                </w:rPr>
                <w:t>Rank: 195</w:t>
              </w:r>
            </w:ins>
          </w:p>
        </w:tc>
        <w:tc>
          <w:tcPr>
            <w:tcW w:w="980" w:type="dxa"/>
            <w:tcPrChange w:id="1794" w:author="Microsoft Office User" w:date="2021-05-07T10:52:00Z">
              <w:tcPr>
                <w:tcW w:w="980" w:type="dxa"/>
                <w:gridSpan w:val="2"/>
              </w:tcPr>
            </w:tcPrChange>
          </w:tcPr>
          <w:p w14:paraId="080807B4" w14:textId="2A82DC5D" w:rsidR="00352A0E" w:rsidRPr="00445ED3" w:rsidRDefault="00352A0E" w:rsidP="000915B5">
            <w:pPr>
              <w:rPr>
                <w:ins w:id="1795" w:author="Microsoft Office User" w:date="2021-05-06T15:27:00Z"/>
                <w:rFonts w:ascii="Arial" w:eastAsia="Times New Roman" w:hAnsi="Arial" w:cs="Arial"/>
                <w:sz w:val="16"/>
                <w:szCs w:val="16"/>
                <w:rPrChange w:id="1796" w:author="Microsoft Office User" w:date="2021-05-07T11:11:00Z">
                  <w:rPr>
                    <w:ins w:id="1797" w:author="Microsoft Office User" w:date="2021-05-06T15:27:00Z"/>
                    <w:rFonts w:ascii="Arial" w:eastAsia="Times New Roman" w:hAnsi="Arial" w:cs="Arial"/>
                    <w:sz w:val="22"/>
                    <w:szCs w:val="22"/>
                  </w:rPr>
                </w:rPrChange>
              </w:rPr>
            </w:pPr>
            <w:ins w:id="1798" w:author="Microsoft Office User" w:date="2021-05-06T15:46:00Z">
              <w:r w:rsidRPr="00445ED3">
                <w:rPr>
                  <w:rFonts w:ascii="Arial" w:eastAsia="Times New Roman" w:hAnsi="Arial" w:cs="Arial"/>
                  <w:sz w:val="16"/>
                  <w:szCs w:val="16"/>
                  <w:rPrChange w:id="1799" w:author="Microsoft Office User" w:date="2021-05-07T11:11:00Z">
                    <w:rPr>
                      <w:rFonts w:ascii="Arial" w:eastAsia="Times New Roman" w:hAnsi="Arial" w:cs="Arial"/>
                      <w:sz w:val="18"/>
                      <w:szCs w:val="18"/>
                    </w:rPr>
                  </w:rPrChange>
                </w:rPr>
                <w:t>7.</w:t>
              </w:r>
            </w:ins>
            <w:ins w:id="1800" w:author="Microsoft Office User" w:date="2021-05-07T11:04:00Z">
              <w:r w:rsidR="009153AA" w:rsidRPr="00445ED3">
                <w:rPr>
                  <w:rFonts w:ascii="Arial" w:eastAsia="Times New Roman" w:hAnsi="Arial" w:cs="Arial"/>
                  <w:sz w:val="16"/>
                  <w:szCs w:val="16"/>
                  <w:rPrChange w:id="1801" w:author="Microsoft Office User" w:date="2021-05-07T11:11:00Z">
                    <w:rPr>
                      <w:rFonts w:ascii="Arial" w:eastAsia="Times New Roman" w:hAnsi="Arial" w:cs="Arial"/>
                      <w:sz w:val="18"/>
                      <w:szCs w:val="18"/>
                    </w:rPr>
                  </w:rPrChange>
                </w:rPr>
                <w:t>80</w:t>
              </w:r>
            </w:ins>
            <w:ins w:id="1802" w:author="Microsoft Office User" w:date="2021-05-06T15:46:00Z">
              <w:r w:rsidRPr="00445ED3">
                <w:rPr>
                  <w:rFonts w:ascii="Arial" w:eastAsia="Times New Roman" w:hAnsi="Arial" w:cs="Arial"/>
                  <w:sz w:val="16"/>
                  <w:szCs w:val="16"/>
                  <w:rPrChange w:id="1803" w:author="Microsoft Office User" w:date="2021-05-07T11:11:00Z">
                    <w:rPr>
                      <w:rFonts w:ascii="Arial" w:eastAsia="Times New Roman" w:hAnsi="Arial" w:cs="Arial"/>
                      <w:sz w:val="18"/>
                      <w:szCs w:val="18"/>
                    </w:rPr>
                  </w:rPrChange>
                </w:rPr>
                <w:t>e-4</w:t>
              </w:r>
            </w:ins>
          </w:p>
        </w:tc>
      </w:tr>
      <w:tr w:rsidR="00352A0E" w14:paraId="514A64A8" w14:textId="77777777" w:rsidTr="000915B5">
        <w:tblPrEx>
          <w:tblPrExChange w:id="1804" w:author="Microsoft Office User" w:date="2021-05-07T10:52:00Z">
            <w:tblPrEx>
              <w:tblW w:w="10795" w:type="dxa"/>
            </w:tblPrEx>
          </w:tblPrExChange>
        </w:tblPrEx>
        <w:trPr>
          <w:trHeight w:val="429"/>
          <w:ins w:id="1805" w:author="Microsoft Office User" w:date="2021-05-06T15:30:00Z"/>
          <w:trPrChange w:id="1806" w:author="Microsoft Office User" w:date="2021-05-07T10:52:00Z">
            <w:trPr>
              <w:gridAfter w:val="0"/>
              <w:trHeight w:val="429"/>
            </w:trPr>
          </w:trPrChange>
        </w:trPr>
        <w:tc>
          <w:tcPr>
            <w:tcW w:w="3014" w:type="dxa"/>
            <w:tcPrChange w:id="1807" w:author="Microsoft Office User" w:date="2021-05-07T10:52:00Z">
              <w:tcPr>
                <w:tcW w:w="3014" w:type="dxa"/>
              </w:tcPr>
            </w:tcPrChange>
          </w:tcPr>
          <w:p w14:paraId="2158C75C" w14:textId="6AA3DB3C" w:rsidR="00352A0E" w:rsidRPr="00445ED3" w:rsidRDefault="00352A0E" w:rsidP="000915B5">
            <w:pPr>
              <w:rPr>
                <w:ins w:id="1808" w:author="Microsoft Office User" w:date="2021-05-06T15:30:00Z"/>
                <w:rFonts w:ascii="Arial" w:eastAsia="Times New Roman" w:hAnsi="Arial" w:cs="Arial"/>
                <w:sz w:val="16"/>
                <w:szCs w:val="16"/>
                <w:rPrChange w:id="1809" w:author="Microsoft Office User" w:date="2021-05-07T11:11:00Z">
                  <w:rPr>
                    <w:ins w:id="1810" w:author="Microsoft Office User" w:date="2021-05-06T15:30:00Z"/>
                    <w:rFonts w:ascii="Arial" w:eastAsia="Times New Roman" w:hAnsi="Arial" w:cs="Arial"/>
                    <w:sz w:val="22"/>
                    <w:szCs w:val="22"/>
                  </w:rPr>
                </w:rPrChange>
              </w:rPr>
            </w:pPr>
            <w:ins w:id="1811" w:author="Microsoft Office User" w:date="2021-05-06T15:52:00Z">
              <w:r w:rsidRPr="00445ED3">
                <w:rPr>
                  <w:rFonts w:ascii="Arial" w:eastAsia="Times New Roman" w:hAnsi="Arial" w:cs="Arial"/>
                  <w:sz w:val="16"/>
                  <w:szCs w:val="16"/>
                  <w:rPrChange w:id="1812" w:author="Microsoft Office User" w:date="2021-05-07T11:11:00Z">
                    <w:rPr>
                      <w:rFonts w:ascii="Arial" w:eastAsia="Times New Roman" w:hAnsi="Arial" w:cs="Arial"/>
                      <w:sz w:val="18"/>
                      <w:szCs w:val="18"/>
                    </w:rPr>
                  </w:rPrChange>
                </w:rPr>
                <w:t xml:space="preserve">Behavior percent </w:t>
              </w:r>
            </w:ins>
            <w:ins w:id="1813" w:author="Microsoft Office User" w:date="2021-05-06T15:32:00Z">
              <w:r w:rsidRPr="00445ED3">
                <w:rPr>
                  <w:rFonts w:ascii="Arial" w:eastAsia="Times New Roman" w:hAnsi="Arial" w:cs="Arial"/>
                  <w:sz w:val="16"/>
                  <w:szCs w:val="16"/>
                  <w:rPrChange w:id="1814" w:author="Microsoft Office User" w:date="2021-05-07T11:11:00Z">
                    <w:rPr>
                      <w:rFonts w:ascii="Arial" w:eastAsia="Times New Roman" w:hAnsi="Arial" w:cs="Arial"/>
                      <w:sz w:val="18"/>
                      <w:szCs w:val="18"/>
                    </w:rPr>
                  </w:rPrChange>
                </w:rPr>
                <w:t xml:space="preserve">correct, </w:t>
              </w:r>
            </w:ins>
            <w:ins w:id="1815" w:author="Microsoft Office User" w:date="2021-05-06T15:33:00Z">
              <w:r w:rsidRPr="00445ED3">
                <w:rPr>
                  <w:rFonts w:ascii="Arial" w:eastAsia="Times New Roman" w:hAnsi="Arial" w:cs="Arial"/>
                  <w:sz w:val="16"/>
                  <w:szCs w:val="16"/>
                  <w:rPrChange w:id="1816" w:author="Microsoft Office User" w:date="2021-05-07T11:11:00Z">
                    <w:rPr>
                      <w:rFonts w:ascii="Arial" w:eastAsia="Times New Roman" w:hAnsi="Arial" w:cs="Arial"/>
                      <w:sz w:val="18"/>
                      <w:szCs w:val="18"/>
                    </w:rPr>
                  </w:rPrChange>
                </w:rPr>
                <w:t>high contrast</w:t>
              </w:r>
            </w:ins>
            <w:ins w:id="1817" w:author="Microsoft Office User" w:date="2021-05-06T15:52:00Z">
              <w:r w:rsidRPr="00445ED3">
                <w:rPr>
                  <w:rFonts w:ascii="Arial" w:eastAsia="Times New Roman" w:hAnsi="Arial" w:cs="Arial"/>
                  <w:sz w:val="16"/>
                  <w:szCs w:val="16"/>
                  <w:rPrChange w:id="1818" w:author="Microsoft Office User" w:date="2021-05-07T11:11:00Z">
                    <w:rPr>
                      <w:rFonts w:ascii="Arial" w:eastAsia="Times New Roman" w:hAnsi="Arial" w:cs="Arial"/>
                      <w:sz w:val="18"/>
                      <w:szCs w:val="18"/>
                    </w:rPr>
                  </w:rPrChange>
                </w:rPr>
                <w:t>:</w:t>
              </w:r>
            </w:ins>
            <w:ins w:id="1819" w:author="Microsoft Office User" w:date="2021-05-06T15:33:00Z">
              <w:r w:rsidRPr="00445ED3">
                <w:rPr>
                  <w:rFonts w:ascii="Arial" w:eastAsia="Times New Roman" w:hAnsi="Arial" w:cs="Arial"/>
                  <w:sz w:val="16"/>
                  <w:szCs w:val="16"/>
                  <w:rPrChange w:id="1820" w:author="Microsoft Office User" w:date="2021-05-07T11:11:00Z">
                    <w:rPr>
                      <w:rFonts w:ascii="Arial" w:eastAsia="Times New Roman" w:hAnsi="Arial" w:cs="Arial"/>
                      <w:sz w:val="18"/>
                      <w:szCs w:val="18"/>
                    </w:rPr>
                  </w:rPrChange>
                </w:rPr>
                <w:t xml:space="preserve"> </w:t>
              </w:r>
            </w:ins>
            <w:ins w:id="1821" w:author="Microsoft Office User" w:date="2021-05-06T15:32:00Z">
              <w:r w:rsidRPr="00445ED3">
                <w:rPr>
                  <w:rFonts w:ascii="Arial" w:eastAsia="Times New Roman" w:hAnsi="Arial" w:cs="Arial"/>
                  <w:sz w:val="16"/>
                  <w:szCs w:val="16"/>
                  <w:rPrChange w:id="1822" w:author="Microsoft Office User" w:date="2021-05-07T11:11:00Z">
                    <w:rPr>
                      <w:rFonts w:ascii="Arial" w:eastAsia="Times New Roman" w:hAnsi="Arial" w:cs="Arial"/>
                      <w:sz w:val="18"/>
                      <w:szCs w:val="18"/>
                    </w:rPr>
                  </w:rPrChange>
                </w:rPr>
                <w:t>time 1 vs</w:t>
              </w:r>
            </w:ins>
            <w:ins w:id="1823" w:author="Microsoft Office User" w:date="2021-05-07T10:37:00Z">
              <w:r w:rsidR="0044258F" w:rsidRPr="00445ED3">
                <w:rPr>
                  <w:rFonts w:ascii="Arial" w:eastAsia="Times New Roman" w:hAnsi="Arial" w:cs="Arial"/>
                  <w:sz w:val="16"/>
                  <w:szCs w:val="16"/>
                  <w:rPrChange w:id="1824" w:author="Microsoft Office User" w:date="2021-05-07T11:11:00Z">
                    <w:rPr>
                      <w:rFonts w:ascii="Arial" w:eastAsia="Times New Roman" w:hAnsi="Arial" w:cs="Arial"/>
                      <w:sz w:val="18"/>
                      <w:szCs w:val="18"/>
                    </w:rPr>
                  </w:rPrChange>
                </w:rPr>
                <w:t>.</w:t>
              </w:r>
            </w:ins>
            <w:ins w:id="1825" w:author="Microsoft Office User" w:date="2021-05-06T15:32:00Z">
              <w:r w:rsidRPr="00445ED3">
                <w:rPr>
                  <w:rFonts w:ascii="Arial" w:eastAsia="Times New Roman" w:hAnsi="Arial" w:cs="Arial"/>
                  <w:sz w:val="16"/>
                  <w:szCs w:val="16"/>
                  <w:rPrChange w:id="1826" w:author="Microsoft Office User" w:date="2021-05-07T11:11:00Z">
                    <w:rPr>
                      <w:rFonts w:ascii="Arial" w:eastAsia="Times New Roman" w:hAnsi="Arial" w:cs="Arial"/>
                      <w:sz w:val="18"/>
                      <w:szCs w:val="18"/>
                    </w:rPr>
                  </w:rPrChange>
                </w:rPr>
                <w:t xml:space="preserve"> time 5</w:t>
              </w:r>
            </w:ins>
          </w:p>
        </w:tc>
        <w:tc>
          <w:tcPr>
            <w:tcW w:w="851" w:type="dxa"/>
            <w:vMerge/>
            <w:tcPrChange w:id="1827" w:author="Microsoft Office User" w:date="2021-05-07T10:52:00Z">
              <w:tcPr>
                <w:tcW w:w="913" w:type="dxa"/>
                <w:gridSpan w:val="2"/>
                <w:vMerge/>
              </w:tcPr>
            </w:tcPrChange>
          </w:tcPr>
          <w:p w14:paraId="65E4C68C" w14:textId="5E971901" w:rsidR="00352A0E" w:rsidRPr="00445ED3" w:rsidRDefault="00352A0E" w:rsidP="000915B5">
            <w:pPr>
              <w:rPr>
                <w:ins w:id="1828" w:author="Microsoft Office User" w:date="2021-05-06T15:30:00Z"/>
                <w:rFonts w:ascii="Arial" w:eastAsia="Times New Roman" w:hAnsi="Arial" w:cs="Arial"/>
                <w:sz w:val="16"/>
                <w:szCs w:val="16"/>
                <w:rPrChange w:id="1829" w:author="Microsoft Office User" w:date="2021-05-07T11:11:00Z">
                  <w:rPr>
                    <w:ins w:id="1830" w:author="Microsoft Office User" w:date="2021-05-06T15:30:00Z"/>
                    <w:rFonts w:ascii="Arial" w:eastAsia="Times New Roman" w:hAnsi="Arial" w:cs="Arial"/>
                    <w:sz w:val="22"/>
                    <w:szCs w:val="22"/>
                  </w:rPr>
                </w:rPrChange>
              </w:rPr>
            </w:pPr>
          </w:p>
        </w:tc>
        <w:tc>
          <w:tcPr>
            <w:tcW w:w="1350" w:type="dxa"/>
            <w:tcPrChange w:id="1831" w:author="Microsoft Office User" w:date="2021-05-07T10:52:00Z">
              <w:tcPr>
                <w:tcW w:w="987" w:type="dxa"/>
                <w:gridSpan w:val="2"/>
              </w:tcPr>
            </w:tcPrChange>
          </w:tcPr>
          <w:p w14:paraId="4BC87354" w14:textId="589EEBFE" w:rsidR="00352A0E" w:rsidRPr="00445ED3" w:rsidRDefault="00352A0E" w:rsidP="000915B5">
            <w:pPr>
              <w:rPr>
                <w:ins w:id="1832" w:author="Microsoft Office User" w:date="2021-05-06T15:39:00Z"/>
                <w:rFonts w:ascii="Arial" w:eastAsia="Times New Roman" w:hAnsi="Arial" w:cs="Arial"/>
                <w:sz w:val="16"/>
                <w:szCs w:val="16"/>
                <w:rPrChange w:id="1833" w:author="Microsoft Office User" w:date="2021-05-07T11:11:00Z">
                  <w:rPr>
                    <w:ins w:id="1834" w:author="Microsoft Office User" w:date="2021-05-06T15:39:00Z"/>
                    <w:rFonts w:ascii="Arial" w:eastAsia="Times New Roman" w:hAnsi="Arial" w:cs="Arial"/>
                    <w:sz w:val="18"/>
                    <w:szCs w:val="18"/>
                  </w:rPr>
                </w:rPrChange>
              </w:rPr>
            </w:pPr>
            <w:ins w:id="1835" w:author="Microsoft Office User" w:date="2021-05-06T15:39:00Z">
              <w:r w:rsidRPr="00445ED3">
                <w:rPr>
                  <w:rFonts w:ascii="Arial" w:eastAsia="Times New Roman" w:hAnsi="Arial" w:cs="Arial"/>
                  <w:sz w:val="16"/>
                  <w:szCs w:val="16"/>
                  <w:rPrChange w:id="1836" w:author="Microsoft Office User" w:date="2021-05-07T11:11:00Z">
                    <w:rPr>
                      <w:rFonts w:ascii="Arial" w:eastAsia="Times New Roman" w:hAnsi="Arial" w:cs="Arial"/>
                      <w:sz w:val="18"/>
                      <w:szCs w:val="18"/>
                    </w:rPr>
                  </w:rPrChange>
                </w:rPr>
                <w:t xml:space="preserve">T1: </w:t>
              </w:r>
            </w:ins>
            <w:ins w:id="1837" w:author="Microsoft Office User" w:date="2021-05-06T15:51:00Z">
              <w:r w:rsidRPr="00445ED3">
                <w:rPr>
                  <w:rFonts w:ascii="Arial" w:eastAsia="Times New Roman" w:hAnsi="Arial" w:cs="Arial"/>
                  <w:sz w:val="16"/>
                  <w:szCs w:val="16"/>
                  <w:rPrChange w:id="1838" w:author="Microsoft Office User" w:date="2021-05-07T11:11:00Z">
                    <w:rPr>
                      <w:rFonts w:ascii="Arial" w:eastAsia="Times New Roman" w:hAnsi="Arial" w:cs="Arial"/>
                      <w:sz w:val="18"/>
                      <w:szCs w:val="18"/>
                    </w:rPr>
                  </w:rPrChange>
                </w:rPr>
                <w:t>0</w:t>
              </w:r>
            </w:ins>
            <w:ins w:id="1839" w:author="Microsoft Office User" w:date="2021-05-06T15:39:00Z">
              <w:r w:rsidRPr="00445ED3">
                <w:rPr>
                  <w:rFonts w:ascii="Arial" w:eastAsia="Times New Roman" w:hAnsi="Arial" w:cs="Arial"/>
                  <w:sz w:val="16"/>
                  <w:szCs w:val="16"/>
                  <w:rPrChange w:id="1840" w:author="Microsoft Office User" w:date="2021-05-07T11:11:00Z">
                    <w:rPr>
                      <w:rFonts w:ascii="Arial" w:eastAsia="Times New Roman" w:hAnsi="Arial" w:cs="Arial"/>
                      <w:sz w:val="18"/>
                      <w:szCs w:val="18"/>
                    </w:rPr>
                  </w:rPrChange>
                </w:rPr>
                <w:t>.82</w:t>
              </w:r>
            </w:ins>
          </w:p>
          <w:p w14:paraId="63FD4DD5" w14:textId="63D0485C" w:rsidR="00352A0E" w:rsidRPr="00445ED3" w:rsidRDefault="00352A0E" w:rsidP="000915B5">
            <w:pPr>
              <w:rPr>
                <w:ins w:id="1841" w:author="Microsoft Office User" w:date="2021-05-06T15:39:00Z"/>
                <w:rFonts w:ascii="Arial" w:eastAsia="Times New Roman" w:hAnsi="Arial" w:cs="Arial"/>
                <w:sz w:val="16"/>
                <w:szCs w:val="16"/>
                <w:rPrChange w:id="1842" w:author="Microsoft Office User" w:date="2021-05-07T11:11:00Z">
                  <w:rPr>
                    <w:ins w:id="1843" w:author="Microsoft Office User" w:date="2021-05-06T15:39:00Z"/>
                    <w:rFonts w:ascii="Arial" w:eastAsia="Times New Roman" w:hAnsi="Arial" w:cs="Arial"/>
                    <w:sz w:val="18"/>
                    <w:szCs w:val="18"/>
                  </w:rPr>
                </w:rPrChange>
              </w:rPr>
            </w:pPr>
            <w:ins w:id="1844" w:author="Microsoft Office User" w:date="2021-05-06T15:39:00Z">
              <w:r w:rsidRPr="00445ED3">
                <w:rPr>
                  <w:rFonts w:ascii="Arial" w:eastAsia="Times New Roman" w:hAnsi="Arial" w:cs="Arial"/>
                  <w:sz w:val="16"/>
                  <w:szCs w:val="16"/>
                  <w:rPrChange w:id="1845" w:author="Microsoft Office User" w:date="2021-05-07T11:11:00Z">
                    <w:rPr>
                      <w:rFonts w:ascii="Arial" w:eastAsia="Times New Roman" w:hAnsi="Arial" w:cs="Arial"/>
                      <w:sz w:val="18"/>
                      <w:szCs w:val="18"/>
                    </w:rPr>
                  </w:rPrChange>
                </w:rPr>
                <w:t xml:space="preserve">T2: </w:t>
              </w:r>
            </w:ins>
            <w:ins w:id="1846" w:author="Microsoft Office User" w:date="2021-05-06T15:51:00Z">
              <w:r w:rsidRPr="00445ED3">
                <w:rPr>
                  <w:rFonts w:ascii="Arial" w:eastAsia="Times New Roman" w:hAnsi="Arial" w:cs="Arial"/>
                  <w:sz w:val="16"/>
                  <w:szCs w:val="16"/>
                  <w:rPrChange w:id="1847" w:author="Microsoft Office User" w:date="2021-05-07T11:11:00Z">
                    <w:rPr>
                      <w:rFonts w:ascii="Arial" w:eastAsia="Times New Roman" w:hAnsi="Arial" w:cs="Arial"/>
                      <w:sz w:val="18"/>
                      <w:szCs w:val="18"/>
                    </w:rPr>
                  </w:rPrChange>
                </w:rPr>
                <w:t>0</w:t>
              </w:r>
            </w:ins>
            <w:ins w:id="1848" w:author="Microsoft Office User" w:date="2021-05-06T15:39:00Z">
              <w:r w:rsidRPr="00445ED3">
                <w:rPr>
                  <w:rFonts w:ascii="Arial" w:eastAsia="Times New Roman" w:hAnsi="Arial" w:cs="Arial"/>
                  <w:sz w:val="16"/>
                  <w:szCs w:val="16"/>
                  <w:rPrChange w:id="1849" w:author="Microsoft Office User" w:date="2021-05-07T11:11:00Z">
                    <w:rPr>
                      <w:rFonts w:ascii="Arial" w:eastAsia="Times New Roman" w:hAnsi="Arial" w:cs="Arial"/>
                      <w:sz w:val="18"/>
                      <w:szCs w:val="18"/>
                    </w:rPr>
                  </w:rPrChange>
                </w:rPr>
                <w:t>.7</w:t>
              </w:r>
            </w:ins>
            <w:ins w:id="1850" w:author="Microsoft Office User" w:date="2021-05-06T15:40:00Z">
              <w:r w:rsidRPr="00445ED3">
                <w:rPr>
                  <w:rFonts w:ascii="Arial" w:eastAsia="Times New Roman" w:hAnsi="Arial" w:cs="Arial"/>
                  <w:sz w:val="16"/>
                  <w:szCs w:val="16"/>
                  <w:rPrChange w:id="1851" w:author="Microsoft Office User" w:date="2021-05-07T11:11:00Z">
                    <w:rPr>
                      <w:rFonts w:ascii="Arial" w:eastAsia="Times New Roman" w:hAnsi="Arial" w:cs="Arial"/>
                      <w:sz w:val="18"/>
                      <w:szCs w:val="18"/>
                    </w:rPr>
                  </w:rPrChange>
                </w:rPr>
                <w:t>9</w:t>
              </w:r>
            </w:ins>
          </w:p>
          <w:p w14:paraId="14A1D68F" w14:textId="079FC8F0" w:rsidR="00352A0E" w:rsidRPr="00445ED3" w:rsidRDefault="00352A0E" w:rsidP="000915B5">
            <w:pPr>
              <w:rPr>
                <w:ins w:id="1852" w:author="Microsoft Office User" w:date="2021-05-06T15:30:00Z"/>
                <w:rFonts w:ascii="Arial" w:eastAsia="Times New Roman" w:hAnsi="Arial" w:cs="Arial"/>
                <w:sz w:val="16"/>
                <w:szCs w:val="16"/>
                <w:rPrChange w:id="1853" w:author="Microsoft Office User" w:date="2021-05-07T11:11:00Z">
                  <w:rPr>
                    <w:ins w:id="1854" w:author="Microsoft Office User" w:date="2021-05-06T15:30:00Z"/>
                    <w:rFonts w:ascii="Arial" w:eastAsia="Times New Roman" w:hAnsi="Arial" w:cs="Arial"/>
                    <w:sz w:val="22"/>
                    <w:szCs w:val="22"/>
                  </w:rPr>
                </w:rPrChange>
              </w:rPr>
            </w:pPr>
            <w:ins w:id="1855" w:author="Microsoft Office User" w:date="2021-05-06T15:39:00Z">
              <w:r w:rsidRPr="00445ED3">
                <w:rPr>
                  <w:rFonts w:ascii="Arial" w:eastAsia="Times New Roman" w:hAnsi="Arial" w:cs="Arial"/>
                  <w:sz w:val="16"/>
                  <w:szCs w:val="16"/>
                  <w:rPrChange w:id="1856" w:author="Microsoft Office User" w:date="2021-05-07T11:11:00Z">
                    <w:rPr>
                      <w:rFonts w:ascii="Arial" w:eastAsia="Times New Roman" w:hAnsi="Arial" w:cs="Arial"/>
                      <w:sz w:val="18"/>
                      <w:szCs w:val="18"/>
                    </w:rPr>
                  </w:rPrChange>
                </w:rPr>
                <w:t>(median)</w:t>
              </w:r>
            </w:ins>
          </w:p>
        </w:tc>
        <w:tc>
          <w:tcPr>
            <w:tcW w:w="990" w:type="dxa"/>
            <w:tcPrChange w:id="1857" w:author="Microsoft Office User" w:date="2021-05-07T10:52:00Z">
              <w:tcPr>
                <w:tcW w:w="897" w:type="dxa"/>
                <w:gridSpan w:val="3"/>
              </w:tcPr>
            </w:tcPrChange>
          </w:tcPr>
          <w:p w14:paraId="1FB0DC6E" w14:textId="374D7A3A" w:rsidR="00352A0E" w:rsidRPr="00445ED3" w:rsidRDefault="00352A0E" w:rsidP="000915B5">
            <w:pPr>
              <w:rPr>
                <w:ins w:id="1858" w:author="Microsoft Office User" w:date="2021-05-06T15:30:00Z"/>
                <w:rFonts w:ascii="Arial" w:eastAsia="Times New Roman" w:hAnsi="Arial" w:cs="Arial"/>
                <w:sz w:val="16"/>
                <w:szCs w:val="16"/>
                <w:rPrChange w:id="1859" w:author="Microsoft Office User" w:date="2021-05-07T11:11:00Z">
                  <w:rPr>
                    <w:ins w:id="1860" w:author="Microsoft Office User" w:date="2021-05-06T15:30:00Z"/>
                    <w:rFonts w:ascii="Arial" w:eastAsia="Times New Roman" w:hAnsi="Arial" w:cs="Arial"/>
                    <w:sz w:val="22"/>
                    <w:szCs w:val="22"/>
                  </w:rPr>
                </w:rPrChange>
              </w:rPr>
            </w:pPr>
            <w:ins w:id="1861" w:author="Microsoft Office User" w:date="2021-05-06T15:41:00Z">
              <w:r w:rsidRPr="00445ED3">
                <w:rPr>
                  <w:rFonts w:ascii="Arial" w:eastAsia="Times New Roman" w:hAnsi="Arial" w:cs="Arial"/>
                  <w:sz w:val="16"/>
                  <w:szCs w:val="16"/>
                  <w:rPrChange w:id="1862" w:author="Microsoft Office User" w:date="2021-05-07T11:11:00Z">
                    <w:rPr>
                      <w:rFonts w:ascii="Arial" w:eastAsia="Times New Roman" w:hAnsi="Arial" w:cs="Arial"/>
                      <w:sz w:val="18"/>
                      <w:szCs w:val="18"/>
                    </w:rPr>
                  </w:rPrChange>
                </w:rPr>
                <w:t>n/a</w:t>
              </w:r>
            </w:ins>
          </w:p>
        </w:tc>
        <w:tc>
          <w:tcPr>
            <w:tcW w:w="1080" w:type="dxa"/>
            <w:vMerge/>
            <w:tcPrChange w:id="1863" w:author="Microsoft Office User" w:date="2021-05-07T10:52:00Z">
              <w:tcPr>
                <w:tcW w:w="716" w:type="dxa"/>
                <w:gridSpan w:val="3"/>
                <w:vMerge/>
              </w:tcPr>
            </w:tcPrChange>
          </w:tcPr>
          <w:p w14:paraId="5F052F71" w14:textId="03F2C693" w:rsidR="00352A0E" w:rsidRPr="00445ED3" w:rsidRDefault="00352A0E" w:rsidP="000915B5">
            <w:pPr>
              <w:rPr>
                <w:ins w:id="1864" w:author="Microsoft Office User" w:date="2021-05-06T15:30:00Z"/>
                <w:rFonts w:ascii="Arial" w:eastAsia="Times New Roman" w:hAnsi="Arial" w:cs="Arial"/>
                <w:sz w:val="16"/>
                <w:szCs w:val="16"/>
                <w:rPrChange w:id="1865" w:author="Microsoft Office User" w:date="2021-05-07T11:11:00Z">
                  <w:rPr>
                    <w:ins w:id="1866" w:author="Microsoft Office User" w:date="2021-05-06T15:30:00Z"/>
                    <w:rFonts w:ascii="Arial" w:eastAsia="Times New Roman" w:hAnsi="Arial" w:cs="Arial"/>
                    <w:sz w:val="22"/>
                    <w:szCs w:val="22"/>
                  </w:rPr>
                </w:rPrChange>
              </w:rPr>
            </w:pPr>
          </w:p>
        </w:tc>
        <w:tc>
          <w:tcPr>
            <w:tcW w:w="1595" w:type="dxa"/>
            <w:vMerge/>
            <w:tcPrChange w:id="1867" w:author="Microsoft Office User" w:date="2021-05-07T10:52:00Z">
              <w:tcPr>
                <w:tcW w:w="2203" w:type="dxa"/>
                <w:gridSpan w:val="3"/>
                <w:vMerge/>
              </w:tcPr>
            </w:tcPrChange>
          </w:tcPr>
          <w:p w14:paraId="64F9E6D4" w14:textId="35EA082B" w:rsidR="00352A0E" w:rsidRPr="00445ED3" w:rsidRDefault="00352A0E" w:rsidP="000915B5">
            <w:pPr>
              <w:rPr>
                <w:ins w:id="1868" w:author="Microsoft Office User" w:date="2021-05-06T15:30:00Z"/>
                <w:rFonts w:ascii="Arial" w:eastAsia="Times New Roman" w:hAnsi="Arial" w:cs="Arial"/>
                <w:sz w:val="16"/>
                <w:szCs w:val="16"/>
                <w:rPrChange w:id="1869" w:author="Microsoft Office User" w:date="2021-05-07T11:11:00Z">
                  <w:rPr>
                    <w:ins w:id="1870" w:author="Microsoft Office User" w:date="2021-05-06T15:30:00Z"/>
                    <w:rFonts w:ascii="Arial" w:eastAsia="Times New Roman" w:hAnsi="Arial" w:cs="Arial"/>
                    <w:sz w:val="22"/>
                    <w:szCs w:val="22"/>
                  </w:rPr>
                </w:rPrChange>
              </w:rPr>
            </w:pPr>
          </w:p>
        </w:tc>
        <w:tc>
          <w:tcPr>
            <w:tcW w:w="1085" w:type="dxa"/>
            <w:tcPrChange w:id="1871" w:author="Microsoft Office User" w:date="2021-05-07T10:52:00Z">
              <w:tcPr>
                <w:tcW w:w="1085" w:type="dxa"/>
                <w:gridSpan w:val="2"/>
              </w:tcPr>
            </w:tcPrChange>
          </w:tcPr>
          <w:p w14:paraId="78577EAB" w14:textId="28C9D0B6" w:rsidR="00352A0E" w:rsidRPr="00445ED3" w:rsidRDefault="00352A0E" w:rsidP="000915B5">
            <w:pPr>
              <w:rPr>
                <w:ins w:id="1872" w:author="Microsoft Office User" w:date="2021-05-06T15:44:00Z"/>
                <w:rFonts w:ascii="Arial" w:eastAsia="Times New Roman" w:hAnsi="Arial" w:cs="Arial"/>
                <w:sz w:val="16"/>
                <w:szCs w:val="16"/>
                <w:rPrChange w:id="1873" w:author="Microsoft Office User" w:date="2021-05-07T11:11:00Z">
                  <w:rPr>
                    <w:ins w:id="1874" w:author="Microsoft Office User" w:date="2021-05-06T15:44:00Z"/>
                    <w:rFonts w:ascii="Arial" w:eastAsia="Times New Roman" w:hAnsi="Arial" w:cs="Arial"/>
                    <w:sz w:val="18"/>
                    <w:szCs w:val="18"/>
                  </w:rPr>
                </w:rPrChange>
              </w:rPr>
            </w:pPr>
            <w:ins w:id="1875" w:author="Microsoft Office User" w:date="2021-05-06T15:44:00Z">
              <w:r w:rsidRPr="00445ED3">
                <w:rPr>
                  <w:rFonts w:ascii="Arial" w:eastAsia="Times New Roman" w:hAnsi="Arial" w:cs="Arial"/>
                  <w:sz w:val="16"/>
                  <w:szCs w:val="16"/>
                  <w:rPrChange w:id="1876" w:author="Microsoft Office User" w:date="2021-05-07T11:11:00Z">
                    <w:rPr>
                      <w:rFonts w:ascii="Arial" w:eastAsia="Times New Roman" w:hAnsi="Arial" w:cs="Arial"/>
                      <w:sz w:val="18"/>
                      <w:szCs w:val="18"/>
                    </w:rPr>
                  </w:rPrChange>
                </w:rPr>
                <w:t>Z = 1.94</w:t>
              </w:r>
            </w:ins>
          </w:p>
          <w:p w14:paraId="6219389E" w14:textId="02E324AB" w:rsidR="00352A0E" w:rsidRPr="00445ED3" w:rsidRDefault="00352A0E" w:rsidP="000915B5">
            <w:pPr>
              <w:rPr>
                <w:ins w:id="1877" w:author="Microsoft Office User" w:date="2021-05-06T15:30:00Z"/>
                <w:rFonts w:ascii="Arial" w:eastAsia="Times New Roman" w:hAnsi="Arial" w:cs="Arial"/>
                <w:sz w:val="16"/>
                <w:szCs w:val="16"/>
                <w:rPrChange w:id="1878" w:author="Microsoft Office User" w:date="2021-05-07T11:11:00Z">
                  <w:rPr>
                    <w:ins w:id="1879" w:author="Microsoft Office User" w:date="2021-05-06T15:30:00Z"/>
                    <w:rFonts w:ascii="Arial" w:eastAsia="Times New Roman" w:hAnsi="Arial" w:cs="Arial"/>
                    <w:sz w:val="22"/>
                    <w:szCs w:val="22"/>
                  </w:rPr>
                </w:rPrChange>
              </w:rPr>
            </w:pPr>
            <w:ins w:id="1880" w:author="Microsoft Office User" w:date="2021-05-06T15:44:00Z">
              <w:r w:rsidRPr="00445ED3">
                <w:rPr>
                  <w:rFonts w:ascii="Arial" w:eastAsia="Times New Roman" w:hAnsi="Arial" w:cs="Arial"/>
                  <w:sz w:val="16"/>
                  <w:szCs w:val="16"/>
                  <w:rPrChange w:id="1881" w:author="Microsoft Office User" w:date="2021-05-07T11:11:00Z">
                    <w:rPr>
                      <w:rFonts w:ascii="Arial" w:eastAsia="Times New Roman" w:hAnsi="Arial" w:cs="Arial"/>
                      <w:sz w:val="18"/>
                      <w:szCs w:val="18"/>
                    </w:rPr>
                  </w:rPrChange>
                </w:rPr>
                <w:t>Rank: 157</w:t>
              </w:r>
            </w:ins>
          </w:p>
        </w:tc>
        <w:tc>
          <w:tcPr>
            <w:tcW w:w="980" w:type="dxa"/>
            <w:tcPrChange w:id="1882" w:author="Microsoft Office User" w:date="2021-05-07T10:52:00Z">
              <w:tcPr>
                <w:tcW w:w="980" w:type="dxa"/>
                <w:gridSpan w:val="2"/>
              </w:tcPr>
            </w:tcPrChange>
          </w:tcPr>
          <w:p w14:paraId="7C9DEAEC" w14:textId="78E17E02" w:rsidR="00352A0E" w:rsidRPr="00445ED3" w:rsidRDefault="00352A0E" w:rsidP="000915B5">
            <w:pPr>
              <w:rPr>
                <w:ins w:id="1883" w:author="Microsoft Office User" w:date="2021-05-06T15:30:00Z"/>
                <w:rFonts w:ascii="Arial" w:eastAsia="Times New Roman" w:hAnsi="Arial" w:cs="Arial"/>
                <w:sz w:val="16"/>
                <w:szCs w:val="16"/>
                <w:rPrChange w:id="1884" w:author="Microsoft Office User" w:date="2021-05-07T11:11:00Z">
                  <w:rPr>
                    <w:ins w:id="1885" w:author="Microsoft Office User" w:date="2021-05-06T15:30:00Z"/>
                    <w:rFonts w:ascii="Arial" w:eastAsia="Times New Roman" w:hAnsi="Arial" w:cs="Arial"/>
                    <w:sz w:val="22"/>
                    <w:szCs w:val="22"/>
                  </w:rPr>
                </w:rPrChange>
              </w:rPr>
            </w:pPr>
            <w:ins w:id="1886" w:author="Microsoft Office User" w:date="2021-05-06T15:47:00Z">
              <w:r w:rsidRPr="00445ED3">
                <w:rPr>
                  <w:rFonts w:ascii="Arial" w:eastAsia="Times New Roman" w:hAnsi="Arial" w:cs="Arial"/>
                  <w:sz w:val="16"/>
                  <w:szCs w:val="16"/>
                  <w:rPrChange w:id="1887" w:author="Microsoft Office User" w:date="2021-05-07T11:11:00Z">
                    <w:rPr>
                      <w:rFonts w:ascii="Arial" w:eastAsia="Times New Roman" w:hAnsi="Arial" w:cs="Arial"/>
                      <w:sz w:val="18"/>
                      <w:szCs w:val="18"/>
                    </w:rPr>
                  </w:rPrChange>
                </w:rPr>
                <w:t>0.052</w:t>
              </w:r>
            </w:ins>
          </w:p>
        </w:tc>
      </w:tr>
      <w:tr w:rsidR="00D06DA1" w14:paraId="6BD39D28" w14:textId="77777777" w:rsidTr="000915B5">
        <w:trPr>
          <w:trHeight w:val="429"/>
          <w:ins w:id="1888" w:author="Microsoft Office User" w:date="2021-05-06T15:30:00Z"/>
        </w:trPr>
        <w:tc>
          <w:tcPr>
            <w:tcW w:w="3014" w:type="dxa"/>
          </w:tcPr>
          <w:p w14:paraId="6DD0435D" w14:textId="37188EFB" w:rsidR="00D06DA1" w:rsidRPr="00445ED3" w:rsidRDefault="00D06DA1" w:rsidP="000915B5">
            <w:pPr>
              <w:rPr>
                <w:ins w:id="1889" w:author="Microsoft Office User" w:date="2021-05-06T15:30:00Z"/>
                <w:rFonts w:ascii="Arial" w:eastAsia="Times New Roman" w:hAnsi="Arial" w:cs="Arial"/>
                <w:sz w:val="16"/>
                <w:szCs w:val="16"/>
                <w:rPrChange w:id="1890" w:author="Microsoft Office User" w:date="2021-05-07T11:11:00Z">
                  <w:rPr>
                    <w:ins w:id="1891" w:author="Microsoft Office User" w:date="2021-05-06T15:30:00Z"/>
                    <w:rFonts w:ascii="Arial" w:eastAsia="Times New Roman" w:hAnsi="Arial" w:cs="Arial"/>
                    <w:sz w:val="22"/>
                    <w:szCs w:val="22"/>
                  </w:rPr>
                </w:rPrChange>
              </w:rPr>
            </w:pPr>
            <w:ins w:id="1892" w:author="Microsoft Office User" w:date="2021-05-07T10:37:00Z">
              <w:r w:rsidRPr="00445ED3">
                <w:rPr>
                  <w:rFonts w:ascii="Arial" w:eastAsia="Times New Roman" w:hAnsi="Arial" w:cs="Arial"/>
                  <w:sz w:val="16"/>
                  <w:szCs w:val="16"/>
                  <w:rPrChange w:id="1893" w:author="Microsoft Office User" w:date="2021-05-07T11:11:00Z">
                    <w:rPr>
                      <w:rFonts w:ascii="Arial" w:eastAsia="Times New Roman" w:hAnsi="Arial" w:cs="Arial"/>
                      <w:sz w:val="18"/>
                      <w:szCs w:val="18"/>
                    </w:rPr>
                  </w:rPrChange>
                </w:rPr>
                <w:t xml:space="preserve">Percent correct </w:t>
              </w:r>
            </w:ins>
            <w:ins w:id="1894" w:author="Microsoft Office User" w:date="2021-05-07T10:40:00Z">
              <w:r w:rsidRPr="00445ED3">
                <w:rPr>
                  <w:rFonts w:ascii="Arial" w:eastAsia="Times New Roman" w:hAnsi="Arial" w:cs="Arial"/>
                  <w:sz w:val="16"/>
                  <w:szCs w:val="16"/>
                  <w:rPrChange w:id="1895" w:author="Microsoft Office User" w:date="2021-05-07T11:11:00Z">
                    <w:rPr>
                      <w:rFonts w:ascii="Arial" w:eastAsia="Times New Roman" w:hAnsi="Arial" w:cs="Arial"/>
                      <w:sz w:val="18"/>
                      <w:szCs w:val="18"/>
                    </w:rPr>
                  </w:rPrChange>
                </w:rPr>
                <w:t>max</w:t>
              </w:r>
            </w:ins>
            <w:ins w:id="1896" w:author="Microsoft Office User" w:date="2021-05-07T10:37:00Z">
              <w:r w:rsidRPr="00445ED3">
                <w:rPr>
                  <w:rFonts w:ascii="Arial" w:eastAsia="Times New Roman" w:hAnsi="Arial" w:cs="Arial"/>
                  <w:sz w:val="16"/>
                  <w:szCs w:val="16"/>
                  <w:rPrChange w:id="1897" w:author="Microsoft Office User" w:date="2021-05-07T11:11:00Z">
                    <w:rPr>
                      <w:rFonts w:ascii="Arial" w:eastAsia="Times New Roman" w:hAnsi="Arial" w:cs="Arial"/>
                      <w:sz w:val="18"/>
                      <w:szCs w:val="18"/>
                    </w:rPr>
                  </w:rPrChange>
                </w:rPr>
                <w:t xml:space="preserve"> dB SNR, low contrast: muscimol vs. saline</w:t>
              </w:r>
            </w:ins>
          </w:p>
        </w:tc>
        <w:tc>
          <w:tcPr>
            <w:tcW w:w="851" w:type="dxa"/>
            <w:vMerge w:val="restart"/>
          </w:tcPr>
          <w:p w14:paraId="69B54530" w14:textId="635F57B3" w:rsidR="00D06DA1" w:rsidRPr="00445ED3" w:rsidRDefault="00D06DA1">
            <w:pPr>
              <w:jc w:val="center"/>
              <w:rPr>
                <w:ins w:id="1898" w:author="Microsoft Office User" w:date="2021-05-06T15:30:00Z"/>
                <w:rFonts w:ascii="Arial" w:eastAsia="Times New Roman" w:hAnsi="Arial" w:cs="Arial"/>
                <w:sz w:val="16"/>
                <w:szCs w:val="16"/>
                <w:rPrChange w:id="1899" w:author="Microsoft Office User" w:date="2021-05-07T11:11:00Z">
                  <w:rPr>
                    <w:ins w:id="1900" w:author="Microsoft Office User" w:date="2021-05-06T15:30:00Z"/>
                    <w:rFonts w:ascii="Arial" w:eastAsia="Times New Roman" w:hAnsi="Arial" w:cs="Arial"/>
                    <w:sz w:val="22"/>
                    <w:szCs w:val="22"/>
                  </w:rPr>
                </w:rPrChange>
              </w:rPr>
              <w:pPrChange w:id="1901" w:author="Microsoft Office User" w:date="2021-05-07T10:46:00Z">
                <w:pPr>
                  <w:framePr w:hSpace="180" w:wrap="around" w:vAnchor="text" w:hAnchor="text" w:y="1"/>
                  <w:suppressOverlap/>
                </w:pPr>
              </w:pPrChange>
            </w:pPr>
            <w:ins w:id="1902" w:author="Microsoft Office User" w:date="2021-05-07T10:36:00Z">
              <w:r w:rsidRPr="00445ED3">
                <w:rPr>
                  <w:rFonts w:ascii="Arial" w:eastAsia="Times New Roman" w:hAnsi="Arial" w:cs="Arial"/>
                  <w:sz w:val="16"/>
                  <w:szCs w:val="16"/>
                  <w:rPrChange w:id="1903" w:author="Microsoft Office User" w:date="2021-05-07T11:11:00Z">
                    <w:rPr>
                      <w:rFonts w:ascii="Arial" w:eastAsia="Times New Roman" w:hAnsi="Arial" w:cs="Arial"/>
                      <w:sz w:val="18"/>
                      <w:szCs w:val="18"/>
                    </w:rPr>
                  </w:rPrChange>
                </w:rPr>
                <w:t>3c</w:t>
              </w:r>
            </w:ins>
          </w:p>
        </w:tc>
        <w:tc>
          <w:tcPr>
            <w:tcW w:w="1350" w:type="dxa"/>
          </w:tcPr>
          <w:p w14:paraId="4FD6D47E" w14:textId="481542BF" w:rsidR="00D06DA1" w:rsidRPr="00445ED3" w:rsidRDefault="00D06DA1" w:rsidP="000915B5">
            <w:pPr>
              <w:rPr>
                <w:ins w:id="1904" w:author="Microsoft Office User" w:date="2021-05-07T10:42:00Z"/>
                <w:rFonts w:ascii="Arial" w:eastAsia="Times New Roman" w:hAnsi="Arial" w:cs="Arial"/>
                <w:sz w:val="16"/>
                <w:szCs w:val="16"/>
                <w:rPrChange w:id="1905" w:author="Microsoft Office User" w:date="2021-05-07T11:11:00Z">
                  <w:rPr>
                    <w:ins w:id="1906" w:author="Microsoft Office User" w:date="2021-05-07T10:42:00Z"/>
                    <w:rFonts w:ascii="Arial" w:eastAsia="Times New Roman" w:hAnsi="Arial" w:cs="Arial"/>
                    <w:sz w:val="18"/>
                    <w:szCs w:val="18"/>
                  </w:rPr>
                </w:rPrChange>
              </w:rPr>
            </w:pPr>
            <w:proofErr w:type="spellStart"/>
            <w:ins w:id="1907" w:author="Microsoft Office User" w:date="2021-05-07T10:42:00Z">
              <w:r w:rsidRPr="00445ED3">
                <w:rPr>
                  <w:rFonts w:ascii="Arial" w:eastAsia="Times New Roman" w:hAnsi="Arial" w:cs="Arial"/>
                  <w:sz w:val="16"/>
                  <w:szCs w:val="16"/>
                  <w:rPrChange w:id="1908" w:author="Microsoft Office User" w:date="2021-05-07T11:11:00Z">
                    <w:rPr>
                      <w:rFonts w:ascii="Arial" w:eastAsia="Times New Roman" w:hAnsi="Arial" w:cs="Arial"/>
                      <w:sz w:val="18"/>
                      <w:szCs w:val="18"/>
                    </w:rPr>
                  </w:rPrChange>
                </w:rPr>
                <w:t>Musc</w:t>
              </w:r>
            </w:ins>
            <w:proofErr w:type="spellEnd"/>
            <w:ins w:id="1909" w:author="Microsoft Office User" w:date="2021-05-07T10:52:00Z">
              <w:r w:rsidRPr="00445ED3">
                <w:rPr>
                  <w:rFonts w:ascii="Arial" w:eastAsia="Times New Roman" w:hAnsi="Arial" w:cs="Arial"/>
                  <w:sz w:val="16"/>
                  <w:szCs w:val="16"/>
                  <w:rPrChange w:id="1910" w:author="Microsoft Office User" w:date="2021-05-07T11:11:00Z">
                    <w:rPr>
                      <w:rFonts w:ascii="Arial" w:eastAsia="Times New Roman" w:hAnsi="Arial" w:cs="Arial"/>
                      <w:sz w:val="18"/>
                      <w:szCs w:val="18"/>
                    </w:rPr>
                  </w:rPrChange>
                </w:rPr>
                <w:t>.</w:t>
              </w:r>
            </w:ins>
            <w:ins w:id="1911" w:author="Microsoft Office User" w:date="2021-05-07T10:42:00Z">
              <w:r w:rsidRPr="00445ED3">
                <w:rPr>
                  <w:rFonts w:ascii="Arial" w:eastAsia="Times New Roman" w:hAnsi="Arial" w:cs="Arial"/>
                  <w:sz w:val="16"/>
                  <w:szCs w:val="16"/>
                  <w:rPrChange w:id="1912" w:author="Microsoft Office User" w:date="2021-05-07T11:11:00Z">
                    <w:rPr>
                      <w:rFonts w:ascii="Arial" w:eastAsia="Times New Roman" w:hAnsi="Arial" w:cs="Arial"/>
                      <w:sz w:val="18"/>
                      <w:szCs w:val="18"/>
                    </w:rPr>
                  </w:rPrChange>
                </w:rPr>
                <w:t>:</w:t>
              </w:r>
            </w:ins>
            <w:ins w:id="1913" w:author="Microsoft Office User" w:date="2021-05-07T10:43:00Z">
              <w:r w:rsidRPr="00445ED3">
                <w:rPr>
                  <w:rFonts w:ascii="Arial" w:eastAsia="Times New Roman" w:hAnsi="Arial" w:cs="Arial"/>
                  <w:sz w:val="16"/>
                  <w:szCs w:val="16"/>
                  <w:rPrChange w:id="1914" w:author="Microsoft Office User" w:date="2021-05-07T11:11:00Z">
                    <w:rPr>
                      <w:rFonts w:ascii="Arial" w:eastAsia="Times New Roman" w:hAnsi="Arial" w:cs="Arial"/>
                      <w:sz w:val="18"/>
                      <w:szCs w:val="18"/>
                    </w:rPr>
                  </w:rPrChange>
                </w:rPr>
                <w:t xml:space="preserve"> 0.10</w:t>
              </w:r>
            </w:ins>
          </w:p>
          <w:p w14:paraId="2B304C03" w14:textId="77777777" w:rsidR="00D06DA1" w:rsidRPr="00445ED3" w:rsidRDefault="00D06DA1" w:rsidP="000915B5">
            <w:pPr>
              <w:rPr>
                <w:ins w:id="1915" w:author="Microsoft Office User" w:date="2021-05-07T10:44:00Z"/>
                <w:rFonts w:ascii="Arial" w:eastAsia="Times New Roman" w:hAnsi="Arial" w:cs="Arial"/>
                <w:sz w:val="16"/>
                <w:szCs w:val="16"/>
                <w:rPrChange w:id="1916" w:author="Microsoft Office User" w:date="2021-05-07T11:11:00Z">
                  <w:rPr>
                    <w:ins w:id="1917" w:author="Microsoft Office User" w:date="2021-05-07T10:44:00Z"/>
                    <w:rFonts w:ascii="Arial" w:eastAsia="Times New Roman" w:hAnsi="Arial" w:cs="Arial"/>
                    <w:sz w:val="18"/>
                    <w:szCs w:val="18"/>
                  </w:rPr>
                </w:rPrChange>
              </w:rPr>
            </w:pPr>
            <w:ins w:id="1918" w:author="Microsoft Office User" w:date="2021-05-07T10:42:00Z">
              <w:r w:rsidRPr="00445ED3">
                <w:rPr>
                  <w:rFonts w:ascii="Arial" w:eastAsia="Times New Roman" w:hAnsi="Arial" w:cs="Arial"/>
                  <w:sz w:val="16"/>
                  <w:szCs w:val="16"/>
                  <w:rPrChange w:id="1919" w:author="Microsoft Office User" w:date="2021-05-07T11:11:00Z">
                    <w:rPr>
                      <w:rFonts w:ascii="Arial" w:eastAsia="Times New Roman" w:hAnsi="Arial" w:cs="Arial"/>
                      <w:sz w:val="18"/>
                      <w:szCs w:val="18"/>
                    </w:rPr>
                  </w:rPrChange>
                </w:rPr>
                <w:t>Saline:</w:t>
              </w:r>
            </w:ins>
            <w:ins w:id="1920" w:author="Microsoft Office User" w:date="2021-05-07T10:44:00Z">
              <w:r w:rsidRPr="00445ED3">
                <w:rPr>
                  <w:rFonts w:ascii="Arial" w:eastAsia="Times New Roman" w:hAnsi="Arial" w:cs="Arial"/>
                  <w:sz w:val="16"/>
                  <w:szCs w:val="16"/>
                  <w:rPrChange w:id="1921" w:author="Microsoft Office User" w:date="2021-05-07T11:11:00Z">
                    <w:rPr>
                      <w:rFonts w:ascii="Arial" w:eastAsia="Times New Roman" w:hAnsi="Arial" w:cs="Arial"/>
                      <w:sz w:val="18"/>
                      <w:szCs w:val="18"/>
                    </w:rPr>
                  </w:rPrChange>
                </w:rPr>
                <w:t xml:space="preserve"> 0.85</w:t>
              </w:r>
            </w:ins>
          </w:p>
          <w:p w14:paraId="6A2C2CC2" w14:textId="3C4BA82E" w:rsidR="00D06DA1" w:rsidRPr="00445ED3" w:rsidRDefault="00D06DA1" w:rsidP="000915B5">
            <w:pPr>
              <w:rPr>
                <w:ins w:id="1922" w:author="Microsoft Office User" w:date="2021-05-06T15:30:00Z"/>
                <w:rFonts w:ascii="Arial" w:eastAsia="Times New Roman" w:hAnsi="Arial" w:cs="Arial"/>
                <w:sz w:val="16"/>
                <w:szCs w:val="16"/>
                <w:rPrChange w:id="1923" w:author="Microsoft Office User" w:date="2021-05-07T11:11:00Z">
                  <w:rPr>
                    <w:ins w:id="1924" w:author="Microsoft Office User" w:date="2021-05-06T15:30:00Z"/>
                    <w:rFonts w:ascii="Arial" w:eastAsia="Times New Roman" w:hAnsi="Arial" w:cs="Arial"/>
                    <w:sz w:val="22"/>
                    <w:szCs w:val="22"/>
                  </w:rPr>
                </w:rPrChange>
              </w:rPr>
            </w:pPr>
            <w:ins w:id="1925" w:author="Microsoft Office User" w:date="2021-05-07T10:44:00Z">
              <w:r w:rsidRPr="00445ED3">
                <w:rPr>
                  <w:rFonts w:ascii="Arial" w:eastAsia="Times New Roman" w:hAnsi="Arial" w:cs="Arial"/>
                  <w:sz w:val="16"/>
                  <w:szCs w:val="16"/>
                  <w:rPrChange w:id="1926" w:author="Microsoft Office User" w:date="2021-05-07T11:11:00Z">
                    <w:rPr>
                      <w:rFonts w:ascii="Arial" w:eastAsia="Times New Roman" w:hAnsi="Arial" w:cs="Arial"/>
                      <w:sz w:val="18"/>
                      <w:szCs w:val="18"/>
                    </w:rPr>
                  </w:rPrChange>
                </w:rPr>
                <w:t>(median)</w:t>
              </w:r>
            </w:ins>
          </w:p>
        </w:tc>
        <w:tc>
          <w:tcPr>
            <w:tcW w:w="990" w:type="dxa"/>
          </w:tcPr>
          <w:p w14:paraId="3BBE0504" w14:textId="45041FD7" w:rsidR="00D06DA1" w:rsidRPr="00445ED3" w:rsidRDefault="00D06DA1" w:rsidP="000915B5">
            <w:pPr>
              <w:rPr>
                <w:ins w:id="1927" w:author="Microsoft Office User" w:date="2021-05-06T15:30:00Z"/>
                <w:rFonts w:ascii="Arial" w:eastAsia="Times New Roman" w:hAnsi="Arial" w:cs="Arial"/>
                <w:sz w:val="16"/>
                <w:szCs w:val="16"/>
                <w:rPrChange w:id="1928" w:author="Microsoft Office User" w:date="2021-05-07T11:11:00Z">
                  <w:rPr>
                    <w:ins w:id="1929" w:author="Microsoft Office User" w:date="2021-05-06T15:30:00Z"/>
                    <w:rFonts w:ascii="Arial" w:eastAsia="Times New Roman" w:hAnsi="Arial" w:cs="Arial"/>
                    <w:sz w:val="22"/>
                    <w:szCs w:val="22"/>
                  </w:rPr>
                </w:rPrChange>
              </w:rPr>
            </w:pPr>
            <w:ins w:id="1930" w:author="Microsoft Office User" w:date="2021-05-07T10:44:00Z">
              <w:r w:rsidRPr="00445ED3">
                <w:rPr>
                  <w:rFonts w:ascii="Arial" w:eastAsia="Times New Roman" w:hAnsi="Arial" w:cs="Arial"/>
                  <w:sz w:val="16"/>
                  <w:szCs w:val="16"/>
                  <w:rPrChange w:id="1931" w:author="Microsoft Office User" w:date="2021-05-07T11:11:00Z">
                    <w:rPr>
                      <w:rFonts w:ascii="Arial" w:eastAsia="Times New Roman" w:hAnsi="Arial" w:cs="Arial"/>
                      <w:sz w:val="18"/>
                      <w:szCs w:val="18"/>
                    </w:rPr>
                  </w:rPrChange>
                </w:rPr>
                <w:t>n/a</w:t>
              </w:r>
            </w:ins>
          </w:p>
        </w:tc>
        <w:tc>
          <w:tcPr>
            <w:tcW w:w="1080" w:type="dxa"/>
            <w:vMerge w:val="restart"/>
          </w:tcPr>
          <w:p w14:paraId="03D32B92" w14:textId="46900E00" w:rsidR="00D06DA1" w:rsidRPr="00445ED3" w:rsidRDefault="00D06DA1" w:rsidP="000915B5">
            <w:pPr>
              <w:rPr>
                <w:ins w:id="1932" w:author="Microsoft Office User" w:date="2021-05-06T15:30:00Z"/>
                <w:rFonts w:ascii="Arial" w:eastAsia="Times New Roman" w:hAnsi="Arial" w:cs="Arial"/>
                <w:sz w:val="16"/>
                <w:szCs w:val="16"/>
                <w:rPrChange w:id="1933" w:author="Microsoft Office User" w:date="2021-05-07T11:11:00Z">
                  <w:rPr>
                    <w:ins w:id="1934" w:author="Microsoft Office User" w:date="2021-05-06T15:30:00Z"/>
                    <w:rFonts w:ascii="Arial" w:eastAsia="Times New Roman" w:hAnsi="Arial" w:cs="Arial"/>
                    <w:sz w:val="22"/>
                    <w:szCs w:val="22"/>
                  </w:rPr>
                </w:rPrChange>
              </w:rPr>
            </w:pPr>
            <w:ins w:id="1935" w:author="Microsoft Office User" w:date="2021-05-07T10:52:00Z">
              <w:r w:rsidRPr="00445ED3">
                <w:rPr>
                  <w:rFonts w:ascii="Arial" w:eastAsia="Times New Roman" w:hAnsi="Arial" w:cs="Arial"/>
                  <w:sz w:val="16"/>
                  <w:szCs w:val="16"/>
                  <w:rPrChange w:id="1936" w:author="Microsoft Office User" w:date="2021-05-07T11:11:00Z">
                    <w:rPr>
                      <w:rFonts w:ascii="Arial" w:eastAsia="Times New Roman" w:hAnsi="Arial" w:cs="Arial"/>
                      <w:sz w:val="18"/>
                      <w:szCs w:val="18"/>
                    </w:rPr>
                  </w:rPrChange>
                </w:rPr>
                <w:t xml:space="preserve">10 </w:t>
              </w:r>
              <w:proofErr w:type="spellStart"/>
              <w:r w:rsidRPr="00445ED3">
                <w:rPr>
                  <w:rFonts w:ascii="Arial" w:eastAsia="Times New Roman" w:hAnsi="Arial" w:cs="Arial"/>
                  <w:sz w:val="16"/>
                  <w:szCs w:val="16"/>
                  <w:rPrChange w:id="1937" w:author="Microsoft Office User" w:date="2021-05-07T11:11:00Z">
                    <w:rPr>
                      <w:rFonts w:ascii="Arial" w:eastAsia="Times New Roman" w:hAnsi="Arial" w:cs="Arial"/>
                      <w:sz w:val="18"/>
                      <w:szCs w:val="18"/>
                    </w:rPr>
                  </w:rPrChange>
                </w:rPr>
                <w:t>musc</w:t>
              </w:r>
            </w:ins>
            <w:proofErr w:type="spellEnd"/>
            <w:ins w:id="1938" w:author="Microsoft Office User" w:date="2021-05-10T11:16:00Z">
              <w:r w:rsidR="00854C11">
                <w:rPr>
                  <w:rFonts w:ascii="Arial" w:eastAsia="Times New Roman" w:hAnsi="Arial" w:cs="Arial"/>
                  <w:sz w:val="16"/>
                  <w:szCs w:val="16"/>
                </w:rPr>
                <w:t>.</w:t>
              </w:r>
            </w:ins>
            <w:ins w:id="1939" w:author="Microsoft Office User" w:date="2021-05-07T10:52:00Z">
              <w:r w:rsidRPr="00445ED3">
                <w:rPr>
                  <w:rFonts w:ascii="Arial" w:eastAsia="Times New Roman" w:hAnsi="Arial" w:cs="Arial"/>
                  <w:sz w:val="16"/>
                  <w:szCs w:val="16"/>
                  <w:rPrChange w:id="1940" w:author="Microsoft Office User" w:date="2021-05-07T11:11:00Z">
                    <w:rPr>
                      <w:rFonts w:ascii="Arial" w:eastAsia="Times New Roman" w:hAnsi="Arial" w:cs="Arial"/>
                      <w:sz w:val="18"/>
                      <w:szCs w:val="18"/>
                    </w:rPr>
                  </w:rPrChange>
                </w:rPr>
                <w:t xml:space="preserve">. sessions, 10 saline sessions </w:t>
              </w:r>
            </w:ins>
            <w:ins w:id="1941" w:author="Microsoft Office User" w:date="2021-05-07T10:55:00Z">
              <w:r w:rsidRPr="00445ED3">
                <w:rPr>
                  <w:rFonts w:ascii="Arial" w:eastAsia="Times New Roman" w:hAnsi="Arial" w:cs="Arial"/>
                  <w:sz w:val="16"/>
                  <w:szCs w:val="16"/>
                  <w:rPrChange w:id="1942" w:author="Microsoft Office User" w:date="2021-05-07T11:11:00Z">
                    <w:rPr>
                      <w:rFonts w:ascii="Arial" w:eastAsia="Times New Roman" w:hAnsi="Arial" w:cs="Arial"/>
                      <w:sz w:val="18"/>
                      <w:szCs w:val="18"/>
                    </w:rPr>
                  </w:rPrChange>
                </w:rPr>
                <w:t>(</w:t>
              </w:r>
            </w:ins>
            <w:ins w:id="1943" w:author="Microsoft Office User" w:date="2021-05-07T10:52:00Z">
              <w:r w:rsidRPr="00445ED3">
                <w:rPr>
                  <w:rFonts w:ascii="Arial" w:eastAsia="Times New Roman" w:hAnsi="Arial" w:cs="Arial"/>
                  <w:sz w:val="16"/>
                  <w:szCs w:val="16"/>
                  <w:rPrChange w:id="1944" w:author="Microsoft Office User" w:date="2021-05-07T11:11:00Z">
                    <w:rPr>
                      <w:rFonts w:ascii="Arial" w:eastAsia="Times New Roman" w:hAnsi="Arial" w:cs="Arial"/>
                      <w:sz w:val="18"/>
                      <w:szCs w:val="18"/>
                    </w:rPr>
                  </w:rPrChange>
                </w:rPr>
                <w:t>4 mice</w:t>
              </w:r>
            </w:ins>
            <w:ins w:id="1945" w:author="Microsoft Office User" w:date="2021-05-07T10:55:00Z">
              <w:r w:rsidRPr="00445ED3">
                <w:rPr>
                  <w:rFonts w:ascii="Arial" w:eastAsia="Times New Roman" w:hAnsi="Arial" w:cs="Arial"/>
                  <w:sz w:val="16"/>
                  <w:szCs w:val="16"/>
                  <w:rPrChange w:id="1946" w:author="Microsoft Office User" w:date="2021-05-07T11:11:00Z">
                    <w:rPr>
                      <w:rFonts w:ascii="Arial" w:eastAsia="Times New Roman" w:hAnsi="Arial" w:cs="Arial"/>
                      <w:sz w:val="18"/>
                      <w:szCs w:val="18"/>
                    </w:rPr>
                  </w:rPrChange>
                </w:rPr>
                <w:t>)</w:t>
              </w:r>
            </w:ins>
          </w:p>
        </w:tc>
        <w:tc>
          <w:tcPr>
            <w:tcW w:w="1595" w:type="dxa"/>
            <w:vMerge w:val="restart"/>
          </w:tcPr>
          <w:p w14:paraId="573B2D98" w14:textId="71F3774F" w:rsidR="00D06DA1" w:rsidRPr="00445ED3" w:rsidRDefault="00D06DA1" w:rsidP="000915B5">
            <w:pPr>
              <w:rPr>
                <w:ins w:id="1947" w:author="Microsoft Office User" w:date="2021-05-06T15:30:00Z"/>
                <w:rFonts w:ascii="Arial" w:eastAsia="Times New Roman" w:hAnsi="Arial" w:cs="Arial"/>
                <w:sz w:val="16"/>
                <w:szCs w:val="16"/>
                <w:rPrChange w:id="1948" w:author="Microsoft Office User" w:date="2021-05-07T11:11:00Z">
                  <w:rPr>
                    <w:ins w:id="1949" w:author="Microsoft Office User" w:date="2021-05-06T15:30:00Z"/>
                    <w:rFonts w:ascii="Arial" w:eastAsia="Times New Roman" w:hAnsi="Arial" w:cs="Arial"/>
                    <w:sz w:val="22"/>
                    <w:szCs w:val="22"/>
                  </w:rPr>
                </w:rPrChange>
              </w:rPr>
            </w:pPr>
            <w:ins w:id="1950" w:author="Microsoft Office User" w:date="2021-05-07T10:46:00Z">
              <w:r w:rsidRPr="00445ED3">
                <w:rPr>
                  <w:rFonts w:ascii="Arial" w:eastAsia="Times New Roman" w:hAnsi="Arial" w:cs="Arial"/>
                  <w:sz w:val="16"/>
                  <w:szCs w:val="16"/>
                  <w:rPrChange w:id="1951" w:author="Microsoft Office User" w:date="2021-05-07T11:11:00Z">
                    <w:rPr>
                      <w:rFonts w:ascii="Arial" w:eastAsia="Times New Roman" w:hAnsi="Arial" w:cs="Arial"/>
                      <w:sz w:val="18"/>
                      <w:szCs w:val="18"/>
                    </w:rPr>
                  </w:rPrChange>
                </w:rPr>
                <w:t>Two-tailed Wilcoxon rank-sum test</w:t>
              </w:r>
            </w:ins>
          </w:p>
        </w:tc>
        <w:tc>
          <w:tcPr>
            <w:tcW w:w="1085" w:type="dxa"/>
          </w:tcPr>
          <w:p w14:paraId="1EEE24B5" w14:textId="77777777" w:rsidR="009153AA" w:rsidRPr="00445ED3" w:rsidRDefault="009153AA" w:rsidP="000915B5">
            <w:pPr>
              <w:rPr>
                <w:ins w:id="1952" w:author="Microsoft Office User" w:date="2021-05-07T10:58:00Z"/>
                <w:rFonts w:ascii="Arial" w:eastAsia="Times New Roman" w:hAnsi="Arial" w:cs="Arial"/>
                <w:sz w:val="16"/>
                <w:szCs w:val="16"/>
                <w:rPrChange w:id="1953" w:author="Microsoft Office User" w:date="2021-05-07T11:11:00Z">
                  <w:rPr>
                    <w:ins w:id="1954" w:author="Microsoft Office User" w:date="2021-05-07T10:58:00Z"/>
                    <w:rFonts w:ascii="Arial" w:eastAsia="Times New Roman" w:hAnsi="Arial" w:cs="Arial"/>
                    <w:sz w:val="18"/>
                    <w:szCs w:val="18"/>
                  </w:rPr>
                </w:rPrChange>
              </w:rPr>
            </w:pPr>
            <w:ins w:id="1955" w:author="Microsoft Office User" w:date="2021-05-07T10:58:00Z">
              <w:r w:rsidRPr="00445ED3">
                <w:rPr>
                  <w:rFonts w:ascii="Arial" w:eastAsia="Times New Roman" w:hAnsi="Arial" w:cs="Arial"/>
                  <w:sz w:val="16"/>
                  <w:szCs w:val="16"/>
                  <w:rPrChange w:id="1956" w:author="Microsoft Office User" w:date="2021-05-07T11:11:00Z">
                    <w:rPr>
                      <w:rFonts w:ascii="Arial" w:eastAsia="Times New Roman" w:hAnsi="Arial" w:cs="Arial"/>
                      <w:sz w:val="18"/>
                      <w:szCs w:val="18"/>
                    </w:rPr>
                  </w:rPrChange>
                </w:rPr>
                <w:t>Z = -2.76</w:t>
              </w:r>
            </w:ins>
          </w:p>
          <w:p w14:paraId="14510AD8" w14:textId="3102FCF6" w:rsidR="00D06DA1" w:rsidRPr="00445ED3" w:rsidRDefault="009153AA" w:rsidP="000915B5">
            <w:pPr>
              <w:rPr>
                <w:ins w:id="1957" w:author="Microsoft Office User" w:date="2021-05-06T15:30:00Z"/>
                <w:rFonts w:ascii="Arial" w:eastAsia="Times New Roman" w:hAnsi="Arial" w:cs="Arial"/>
                <w:sz w:val="16"/>
                <w:szCs w:val="16"/>
                <w:rPrChange w:id="1958" w:author="Microsoft Office User" w:date="2021-05-07T11:11:00Z">
                  <w:rPr>
                    <w:ins w:id="1959" w:author="Microsoft Office User" w:date="2021-05-06T15:30:00Z"/>
                    <w:rFonts w:ascii="Arial" w:eastAsia="Times New Roman" w:hAnsi="Arial" w:cs="Arial"/>
                    <w:sz w:val="22"/>
                    <w:szCs w:val="22"/>
                  </w:rPr>
                </w:rPrChange>
              </w:rPr>
            </w:pPr>
            <w:ins w:id="1960" w:author="Microsoft Office User" w:date="2021-05-07T10:58:00Z">
              <w:r w:rsidRPr="00445ED3">
                <w:rPr>
                  <w:rFonts w:ascii="Arial" w:eastAsia="Times New Roman" w:hAnsi="Arial" w:cs="Arial"/>
                  <w:sz w:val="16"/>
                  <w:szCs w:val="16"/>
                  <w:rPrChange w:id="1961" w:author="Microsoft Office User" w:date="2021-05-07T11:11:00Z">
                    <w:rPr>
                      <w:rFonts w:ascii="Arial" w:eastAsia="Times New Roman" w:hAnsi="Arial" w:cs="Arial"/>
                      <w:sz w:val="18"/>
                      <w:szCs w:val="18"/>
                    </w:rPr>
                  </w:rPrChange>
                </w:rPr>
                <w:t>Rank: 68</w:t>
              </w:r>
            </w:ins>
          </w:p>
        </w:tc>
        <w:tc>
          <w:tcPr>
            <w:tcW w:w="980" w:type="dxa"/>
          </w:tcPr>
          <w:p w14:paraId="0419C628" w14:textId="642439CC" w:rsidR="00D06DA1" w:rsidRPr="00445ED3" w:rsidRDefault="009153AA" w:rsidP="000915B5">
            <w:pPr>
              <w:rPr>
                <w:ins w:id="1962" w:author="Microsoft Office User" w:date="2021-05-06T15:30:00Z"/>
                <w:rFonts w:ascii="Arial" w:eastAsia="Times New Roman" w:hAnsi="Arial" w:cs="Arial"/>
                <w:sz w:val="16"/>
                <w:szCs w:val="16"/>
                <w:rPrChange w:id="1963" w:author="Microsoft Office User" w:date="2021-05-07T11:11:00Z">
                  <w:rPr>
                    <w:ins w:id="1964" w:author="Microsoft Office User" w:date="2021-05-06T15:30:00Z"/>
                    <w:rFonts w:ascii="Arial" w:eastAsia="Times New Roman" w:hAnsi="Arial" w:cs="Arial"/>
                    <w:sz w:val="22"/>
                    <w:szCs w:val="22"/>
                  </w:rPr>
                </w:rPrChange>
              </w:rPr>
            </w:pPr>
            <w:ins w:id="1965" w:author="Microsoft Office User" w:date="2021-05-07T10:58:00Z">
              <w:r w:rsidRPr="00445ED3">
                <w:rPr>
                  <w:rFonts w:ascii="Arial" w:eastAsia="Times New Roman" w:hAnsi="Arial" w:cs="Arial"/>
                  <w:sz w:val="16"/>
                  <w:szCs w:val="16"/>
                  <w:rPrChange w:id="1966" w:author="Microsoft Office User" w:date="2021-05-07T11:11:00Z">
                    <w:rPr>
                      <w:rFonts w:ascii="Arial" w:eastAsia="Times New Roman" w:hAnsi="Arial" w:cs="Arial"/>
                      <w:sz w:val="18"/>
                      <w:szCs w:val="18"/>
                    </w:rPr>
                  </w:rPrChange>
                </w:rPr>
                <w:t>0.006</w:t>
              </w:r>
            </w:ins>
          </w:p>
        </w:tc>
      </w:tr>
      <w:tr w:rsidR="009153AA" w14:paraId="73FA7F29" w14:textId="77777777" w:rsidTr="000915B5">
        <w:trPr>
          <w:trHeight w:val="429"/>
          <w:ins w:id="1967" w:author="Microsoft Office User" w:date="2021-05-06T15:30:00Z"/>
        </w:trPr>
        <w:tc>
          <w:tcPr>
            <w:tcW w:w="3014" w:type="dxa"/>
          </w:tcPr>
          <w:p w14:paraId="3ADB4805" w14:textId="5B0C4D7C" w:rsidR="009153AA" w:rsidRPr="00445ED3" w:rsidRDefault="009153AA" w:rsidP="000915B5">
            <w:pPr>
              <w:rPr>
                <w:ins w:id="1968" w:author="Microsoft Office User" w:date="2021-05-06T15:30:00Z"/>
                <w:rFonts w:ascii="Arial" w:eastAsia="Times New Roman" w:hAnsi="Arial" w:cs="Arial"/>
                <w:sz w:val="16"/>
                <w:szCs w:val="16"/>
                <w:rPrChange w:id="1969" w:author="Microsoft Office User" w:date="2021-05-07T11:11:00Z">
                  <w:rPr>
                    <w:ins w:id="1970" w:author="Microsoft Office User" w:date="2021-05-06T15:30:00Z"/>
                    <w:rFonts w:ascii="Arial" w:eastAsia="Times New Roman" w:hAnsi="Arial" w:cs="Arial"/>
                    <w:sz w:val="22"/>
                    <w:szCs w:val="22"/>
                  </w:rPr>
                </w:rPrChange>
              </w:rPr>
            </w:pPr>
            <w:ins w:id="1971" w:author="Microsoft Office User" w:date="2021-05-07T10:50:00Z">
              <w:r w:rsidRPr="00445ED3">
                <w:rPr>
                  <w:rFonts w:ascii="Arial" w:eastAsia="Times New Roman" w:hAnsi="Arial" w:cs="Arial"/>
                  <w:sz w:val="16"/>
                  <w:szCs w:val="16"/>
                  <w:rPrChange w:id="1972" w:author="Microsoft Office User" w:date="2021-05-07T11:11:00Z">
                    <w:rPr>
                      <w:rFonts w:ascii="Arial" w:eastAsia="Times New Roman" w:hAnsi="Arial" w:cs="Arial"/>
                      <w:sz w:val="18"/>
                      <w:szCs w:val="18"/>
                    </w:rPr>
                  </w:rPrChange>
                </w:rPr>
                <w:t>Threshold (dB SNR), low contrast: muscimol vs. saline</w:t>
              </w:r>
            </w:ins>
          </w:p>
        </w:tc>
        <w:tc>
          <w:tcPr>
            <w:tcW w:w="851" w:type="dxa"/>
            <w:vMerge/>
          </w:tcPr>
          <w:p w14:paraId="0966C9AD" w14:textId="77777777" w:rsidR="009153AA" w:rsidRPr="00445ED3" w:rsidRDefault="009153AA" w:rsidP="000915B5">
            <w:pPr>
              <w:rPr>
                <w:ins w:id="1973" w:author="Microsoft Office User" w:date="2021-05-06T15:30:00Z"/>
                <w:rFonts w:ascii="Arial" w:eastAsia="Times New Roman" w:hAnsi="Arial" w:cs="Arial"/>
                <w:sz w:val="16"/>
                <w:szCs w:val="16"/>
                <w:rPrChange w:id="1974" w:author="Microsoft Office User" w:date="2021-05-07T11:11:00Z">
                  <w:rPr>
                    <w:ins w:id="1975" w:author="Microsoft Office User" w:date="2021-05-06T15:30:00Z"/>
                    <w:rFonts w:ascii="Arial" w:eastAsia="Times New Roman" w:hAnsi="Arial" w:cs="Arial"/>
                    <w:sz w:val="22"/>
                    <w:szCs w:val="22"/>
                  </w:rPr>
                </w:rPrChange>
              </w:rPr>
            </w:pPr>
          </w:p>
        </w:tc>
        <w:tc>
          <w:tcPr>
            <w:tcW w:w="1350" w:type="dxa"/>
          </w:tcPr>
          <w:p w14:paraId="152D89C6" w14:textId="0B388AE7" w:rsidR="009153AA" w:rsidRPr="00445ED3" w:rsidRDefault="009153AA" w:rsidP="000915B5">
            <w:pPr>
              <w:rPr>
                <w:ins w:id="1976" w:author="Microsoft Office User" w:date="2021-05-07T10:45:00Z"/>
                <w:rFonts w:ascii="Arial" w:eastAsia="Times New Roman" w:hAnsi="Arial" w:cs="Arial"/>
                <w:sz w:val="16"/>
                <w:szCs w:val="16"/>
                <w:rPrChange w:id="1977" w:author="Microsoft Office User" w:date="2021-05-07T11:11:00Z">
                  <w:rPr>
                    <w:ins w:id="1978" w:author="Microsoft Office User" w:date="2021-05-07T10:45:00Z"/>
                    <w:rFonts w:ascii="Arial" w:eastAsia="Times New Roman" w:hAnsi="Arial" w:cs="Arial"/>
                    <w:sz w:val="18"/>
                    <w:szCs w:val="18"/>
                  </w:rPr>
                </w:rPrChange>
              </w:rPr>
            </w:pPr>
            <w:proofErr w:type="spellStart"/>
            <w:ins w:id="1979" w:author="Microsoft Office User" w:date="2021-05-07T10:45:00Z">
              <w:r w:rsidRPr="00445ED3">
                <w:rPr>
                  <w:rFonts w:ascii="Arial" w:eastAsia="Times New Roman" w:hAnsi="Arial" w:cs="Arial"/>
                  <w:sz w:val="16"/>
                  <w:szCs w:val="16"/>
                  <w:rPrChange w:id="1980" w:author="Microsoft Office User" w:date="2021-05-07T11:11:00Z">
                    <w:rPr>
                      <w:rFonts w:ascii="Arial" w:eastAsia="Times New Roman" w:hAnsi="Arial" w:cs="Arial"/>
                      <w:sz w:val="18"/>
                      <w:szCs w:val="18"/>
                    </w:rPr>
                  </w:rPrChange>
                </w:rPr>
                <w:t>Musc</w:t>
              </w:r>
            </w:ins>
            <w:proofErr w:type="spellEnd"/>
            <w:ins w:id="1981" w:author="Microsoft Office User" w:date="2021-05-07T10:52:00Z">
              <w:r w:rsidRPr="00445ED3">
                <w:rPr>
                  <w:rFonts w:ascii="Arial" w:eastAsia="Times New Roman" w:hAnsi="Arial" w:cs="Arial"/>
                  <w:sz w:val="16"/>
                  <w:szCs w:val="16"/>
                  <w:rPrChange w:id="1982" w:author="Microsoft Office User" w:date="2021-05-07T11:11:00Z">
                    <w:rPr>
                      <w:rFonts w:ascii="Arial" w:eastAsia="Times New Roman" w:hAnsi="Arial" w:cs="Arial"/>
                      <w:sz w:val="18"/>
                      <w:szCs w:val="18"/>
                    </w:rPr>
                  </w:rPrChange>
                </w:rPr>
                <w:t>.</w:t>
              </w:r>
            </w:ins>
            <w:ins w:id="1983" w:author="Microsoft Office User" w:date="2021-05-07T10:45:00Z">
              <w:r w:rsidRPr="00445ED3">
                <w:rPr>
                  <w:rFonts w:ascii="Arial" w:eastAsia="Times New Roman" w:hAnsi="Arial" w:cs="Arial"/>
                  <w:sz w:val="16"/>
                  <w:szCs w:val="16"/>
                  <w:rPrChange w:id="1984" w:author="Microsoft Office User" w:date="2021-05-07T11:11:00Z">
                    <w:rPr>
                      <w:rFonts w:ascii="Arial" w:eastAsia="Times New Roman" w:hAnsi="Arial" w:cs="Arial"/>
                      <w:sz w:val="18"/>
                      <w:szCs w:val="18"/>
                    </w:rPr>
                  </w:rPrChange>
                </w:rPr>
                <w:t xml:space="preserve">: </w:t>
              </w:r>
            </w:ins>
            <w:ins w:id="1985" w:author="Microsoft Office User" w:date="2021-05-07T10:53:00Z">
              <w:r w:rsidRPr="00445ED3">
                <w:rPr>
                  <w:rFonts w:ascii="Arial" w:eastAsia="Times New Roman" w:hAnsi="Arial" w:cs="Arial"/>
                  <w:sz w:val="16"/>
                  <w:szCs w:val="16"/>
                  <w:rPrChange w:id="1986" w:author="Microsoft Office User" w:date="2021-05-07T11:11:00Z">
                    <w:rPr>
                      <w:rFonts w:ascii="Arial" w:eastAsia="Times New Roman" w:hAnsi="Arial" w:cs="Arial"/>
                      <w:sz w:val="18"/>
                      <w:szCs w:val="18"/>
                    </w:rPr>
                  </w:rPrChange>
                </w:rPr>
                <w:t>14.</w:t>
              </w:r>
            </w:ins>
            <w:ins w:id="1987" w:author="Microsoft Office User" w:date="2021-05-07T10:54:00Z">
              <w:r w:rsidRPr="00445ED3">
                <w:rPr>
                  <w:rFonts w:ascii="Arial" w:eastAsia="Times New Roman" w:hAnsi="Arial" w:cs="Arial"/>
                  <w:sz w:val="16"/>
                  <w:szCs w:val="16"/>
                  <w:rPrChange w:id="1988" w:author="Microsoft Office User" w:date="2021-05-07T11:11:00Z">
                    <w:rPr>
                      <w:rFonts w:ascii="Arial" w:eastAsia="Times New Roman" w:hAnsi="Arial" w:cs="Arial"/>
                      <w:sz w:val="18"/>
                      <w:szCs w:val="18"/>
                    </w:rPr>
                  </w:rPrChange>
                </w:rPr>
                <w:t>78</w:t>
              </w:r>
            </w:ins>
          </w:p>
          <w:p w14:paraId="0F0B3EDC" w14:textId="57C2A906" w:rsidR="009153AA" w:rsidRPr="00445ED3" w:rsidRDefault="009153AA" w:rsidP="000915B5">
            <w:pPr>
              <w:rPr>
                <w:ins w:id="1989" w:author="Microsoft Office User" w:date="2021-05-07T10:45:00Z"/>
                <w:rFonts w:ascii="Arial" w:eastAsia="Times New Roman" w:hAnsi="Arial" w:cs="Arial"/>
                <w:sz w:val="16"/>
                <w:szCs w:val="16"/>
                <w:rPrChange w:id="1990" w:author="Microsoft Office User" w:date="2021-05-07T11:11:00Z">
                  <w:rPr>
                    <w:ins w:id="1991" w:author="Microsoft Office User" w:date="2021-05-07T10:45:00Z"/>
                    <w:rFonts w:ascii="Arial" w:eastAsia="Times New Roman" w:hAnsi="Arial" w:cs="Arial"/>
                    <w:sz w:val="18"/>
                    <w:szCs w:val="18"/>
                  </w:rPr>
                </w:rPrChange>
              </w:rPr>
            </w:pPr>
            <w:ins w:id="1992" w:author="Microsoft Office User" w:date="2021-05-07T10:45:00Z">
              <w:r w:rsidRPr="00445ED3">
                <w:rPr>
                  <w:rFonts w:ascii="Arial" w:eastAsia="Times New Roman" w:hAnsi="Arial" w:cs="Arial"/>
                  <w:sz w:val="16"/>
                  <w:szCs w:val="16"/>
                  <w:rPrChange w:id="1993" w:author="Microsoft Office User" w:date="2021-05-07T11:11:00Z">
                    <w:rPr>
                      <w:rFonts w:ascii="Arial" w:eastAsia="Times New Roman" w:hAnsi="Arial" w:cs="Arial"/>
                      <w:sz w:val="18"/>
                      <w:szCs w:val="18"/>
                    </w:rPr>
                  </w:rPrChange>
                </w:rPr>
                <w:t xml:space="preserve">Saline: </w:t>
              </w:r>
            </w:ins>
            <w:ins w:id="1994" w:author="Microsoft Office User" w:date="2021-05-07T10:54:00Z">
              <w:r w:rsidRPr="00445ED3">
                <w:rPr>
                  <w:rFonts w:ascii="Arial" w:eastAsia="Times New Roman" w:hAnsi="Arial" w:cs="Arial"/>
                  <w:sz w:val="16"/>
                  <w:szCs w:val="16"/>
                  <w:rPrChange w:id="1995" w:author="Microsoft Office User" w:date="2021-05-07T11:11:00Z">
                    <w:rPr>
                      <w:rFonts w:ascii="Arial" w:eastAsia="Times New Roman" w:hAnsi="Arial" w:cs="Arial"/>
                      <w:sz w:val="18"/>
                      <w:szCs w:val="18"/>
                    </w:rPr>
                  </w:rPrChange>
                </w:rPr>
                <w:t>9.66</w:t>
              </w:r>
            </w:ins>
          </w:p>
          <w:p w14:paraId="4753ADDD" w14:textId="3D772DCD" w:rsidR="009153AA" w:rsidRPr="00445ED3" w:rsidRDefault="009153AA" w:rsidP="000915B5">
            <w:pPr>
              <w:rPr>
                <w:ins w:id="1996" w:author="Microsoft Office User" w:date="2021-05-06T15:30:00Z"/>
                <w:rFonts w:ascii="Arial" w:eastAsia="Times New Roman" w:hAnsi="Arial" w:cs="Arial"/>
                <w:sz w:val="16"/>
                <w:szCs w:val="16"/>
                <w:rPrChange w:id="1997" w:author="Microsoft Office User" w:date="2021-05-07T11:11:00Z">
                  <w:rPr>
                    <w:ins w:id="1998" w:author="Microsoft Office User" w:date="2021-05-06T15:30:00Z"/>
                    <w:rFonts w:ascii="Arial" w:eastAsia="Times New Roman" w:hAnsi="Arial" w:cs="Arial"/>
                    <w:sz w:val="22"/>
                    <w:szCs w:val="22"/>
                  </w:rPr>
                </w:rPrChange>
              </w:rPr>
            </w:pPr>
            <w:ins w:id="1999" w:author="Microsoft Office User" w:date="2021-05-07T10:45:00Z">
              <w:r w:rsidRPr="00445ED3">
                <w:rPr>
                  <w:rFonts w:ascii="Arial" w:eastAsia="Times New Roman" w:hAnsi="Arial" w:cs="Arial"/>
                  <w:sz w:val="16"/>
                  <w:szCs w:val="16"/>
                  <w:rPrChange w:id="2000" w:author="Microsoft Office User" w:date="2021-05-07T11:11:00Z">
                    <w:rPr>
                      <w:rFonts w:ascii="Arial" w:eastAsia="Times New Roman" w:hAnsi="Arial" w:cs="Arial"/>
                      <w:sz w:val="18"/>
                      <w:szCs w:val="18"/>
                    </w:rPr>
                  </w:rPrChange>
                </w:rPr>
                <w:t>(median)</w:t>
              </w:r>
            </w:ins>
          </w:p>
        </w:tc>
        <w:tc>
          <w:tcPr>
            <w:tcW w:w="990" w:type="dxa"/>
          </w:tcPr>
          <w:p w14:paraId="7041E414" w14:textId="5900C989" w:rsidR="009153AA" w:rsidRPr="00445ED3" w:rsidRDefault="009153AA" w:rsidP="000915B5">
            <w:pPr>
              <w:rPr>
                <w:ins w:id="2001" w:author="Microsoft Office User" w:date="2021-05-06T15:30:00Z"/>
                <w:rFonts w:ascii="Arial" w:eastAsia="Times New Roman" w:hAnsi="Arial" w:cs="Arial"/>
                <w:sz w:val="16"/>
                <w:szCs w:val="16"/>
                <w:rPrChange w:id="2002" w:author="Microsoft Office User" w:date="2021-05-07T11:11:00Z">
                  <w:rPr>
                    <w:ins w:id="2003" w:author="Microsoft Office User" w:date="2021-05-06T15:30:00Z"/>
                    <w:rFonts w:ascii="Arial" w:eastAsia="Times New Roman" w:hAnsi="Arial" w:cs="Arial"/>
                    <w:sz w:val="22"/>
                    <w:szCs w:val="22"/>
                  </w:rPr>
                </w:rPrChange>
              </w:rPr>
            </w:pPr>
            <w:ins w:id="2004" w:author="Microsoft Office User" w:date="2021-05-07T10:46:00Z">
              <w:r w:rsidRPr="00445ED3">
                <w:rPr>
                  <w:rFonts w:ascii="Arial" w:eastAsia="Times New Roman" w:hAnsi="Arial" w:cs="Arial"/>
                  <w:sz w:val="16"/>
                  <w:szCs w:val="16"/>
                  <w:rPrChange w:id="2005" w:author="Microsoft Office User" w:date="2021-05-07T11:11:00Z">
                    <w:rPr>
                      <w:rFonts w:ascii="Arial" w:eastAsia="Times New Roman" w:hAnsi="Arial" w:cs="Arial"/>
                      <w:sz w:val="18"/>
                      <w:szCs w:val="18"/>
                    </w:rPr>
                  </w:rPrChange>
                </w:rPr>
                <w:t>n/a</w:t>
              </w:r>
            </w:ins>
          </w:p>
        </w:tc>
        <w:tc>
          <w:tcPr>
            <w:tcW w:w="1080" w:type="dxa"/>
            <w:vMerge/>
          </w:tcPr>
          <w:p w14:paraId="2AD7C994" w14:textId="77777777" w:rsidR="009153AA" w:rsidRPr="00445ED3" w:rsidRDefault="009153AA" w:rsidP="000915B5">
            <w:pPr>
              <w:rPr>
                <w:ins w:id="2006" w:author="Microsoft Office User" w:date="2021-05-06T15:30:00Z"/>
                <w:rFonts w:ascii="Arial" w:eastAsia="Times New Roman" w:hAnsi="Arial" w:cs="Arial"/>
                <w:sz w:val="16"/>
                <w:szCs w:val="16"/>
                <w:rPrChange w:id="2007" w:author="Microsoft Office User" w:date="2021-05-07T11:11:00Z">
                  <w:rPr>
                    <w:ins w:id="2008" w:author="Microsoft Office User" w:date="2021-05-06T15:30:00Z"/>
                    <w:rFonts w:ascii="Arial" w:eastAsia="Times New Roman" w:hAnsi="Arial" w:cs="Arial"/>
                    <w:sz w:val="22"/>
                    <w:szCs w:val="22"/>
                  </w:rPr>
                </w:rPrChange>
              </w:rPr>
            </w:pPr>
          </w:p>
        </w:tc>
        <w:tc>
          <w:tcPr>
            <w:tcW w:w="1595" w:type="dxa"/>
            <w:vMerge/>
          </w:tcPr>
          <w:p w14:paraId="335D056A" w14:textId="77777777" w:rsidR="009153AA" w:rsidRPr="00445ED3" w:rsidRDefault="009153AA" w:rsidP="000915B5">
            <w:pPr>
              <w:rPr>
                <w:ins w:id="2009" w:author="Microsoft Office User" w:date="2021-05-06T15:30:00Z"/>
                <w:rFonts w:ascii="Arial" w:eastAsia="Times New Roman" w:hAnsi="Arial" w:cs="Arial"/>
                <w:sz w:val="16"/>
                <w:szCs w:val="16"/>
                <w:rPrChange w:id="2010" w:author="Microsoft Office User" w:date="2021-05-07T11:11:00Z">
                  <w:rPr>
                    <w:ins w:id="2011" w:author="Microsoft Office User" w:date="2021-05-06T15:30:00Z"/>
                    <w:rFonts w:ascii="Arial" w:eastAsia="Times New Roman" w:hAnsi="Arial" w:cs="Arial"/>
                    <w:sz w:val="22"/>
                    <w:szCs w:val="22"/>
                  </w:rPr>
                </w:rPrChange>
              </w:rPr>
            </w:pPr>
          </w:p>
        </w:tc>
        <w:tc>
          <w:tcPr>
            <w:tcW w:w="1085" w:type="dxa"/>
          </w:tcPr>
          <w:p w14:paraId="67324183" w14:textId="77777777" w:rsidR="009153AA" w:rsidRPr="00445ED3" w:rsidRDefault="009153AA" w:rsidP="000915B5">
            <w:pPr>
              <w:rPr>
                <w:ins w:id="2012" w:author="Microsoft Office User" w:date="2021-05-07T10:58:00Z"/>
                <w:rFonts w:ascii="Arial" w:eastAsia="Times New Roman" w:hAnsi="Arial" w:cs="Arial"/>
                <w:sz w:val="16"/>
                <w:szCs w:val="16"/>
                <w:rPrChange w:id="2013" w:author="Microsoft Office User" w:date="2021-05-07T11:11:00Z">
                  <w:rPr>
                    <w:ins w:id="2014" w:author="Microsoft Office User" w:date="2021-05-07T10:58:00Z"/>
                    <w:rFonts w:ascii="Arial" w:eastAsia="Times New Roman" w:hAnsi="Arial" w:cs="Arial"/>
                    <w:sz w:val="18"/>
                    <w:szCs w:val="18"/>
                  </w:rPr>
                </w:rPrChange>
              </w:rPr>
            </w:pPr>
            <w:ins w:id="2015" w:author="Microsoft Office User" w:date="2021-05-07T10:58:00Z">
              <w:r w:rsidRPr="00445ED3">
                <w:rPr>
                  <w:rFonts w:ascii="Arial" w:eastAsia="Times New Roman" w:hAnsi="Arial" w:cs="Arial"/>
                  <w:sz w:val="16"/>
                  <w:szCs w:val="16"/>
                  <w:rPrChange w:id="2016" w:author="Microsoft Office User" w:date="2021-05-07T11:11:00Z">
                    <w:rPr>
                      <w:rFonts w:ascii="Arial" w:eastAsia="Times New Roman" w:hAnsi="Arial" w:cs="Arial"/>
                      <w:sz w:val="18"/>
                      <w:szCs w:val="18"/>
                    </w:rPr>
                  </w:rPrChange>
                </w:rPr>
                <w:t>Z = 0.72</w:t>
              </w:r>
            </w:ins>
          </w:p>
          <w:p w14:paraId="12A57466" w14:textId="0E082193" w:rsidR="009153AA" w:rsidRPr="00445ED3" w:rsidRDefault="009153AA" w:rsidP="000915B5">
            <w:pPr>
              <w:rPr>
                <w:ins w:id="2017" w:author="Microsoft Office User" w:date="2021-05-06T15:30:00Z"/>
                <w:rFonts w:ascii="Arial" w:eastAsia="Times New Roman" w:hAnsi="Arial" w:cs="Arial"/>
                <w:sz w:val="16"/>
                <w:szCs w:val="16"/>
                <w:rPrChange w:id="2018" w:author="Microsoft Office User" w:date="2021-05-07T11:11:00Z">
                  <w:rPr>
                    <w:ins w:id="2019" w:author="Microsoft Office User" w:date="2021-05-06T15:30:00Z"/>
                    <w:rFonts w:ascii="Arial" w:eastAsia="Times New Roman" w:hAnsi="Arial" w:cs="Arial"/>
                    <w:sz w:val="22"/>
                    <w:szCs w:val="22"/>
                  </w:rPr>
                </w:rPrChange>
              </w:rPr>
            </w:pPr>
            <w:ins w:id="2020" w:author="Microsoft Office User" w:date="2021-05-07T10:58:00Z">
              <w:r w:rsidRPr="00445ED3">
                <w:rPr>
                  <w:rFonts w:ascii="Arial" w:eastAsia="Times New Roman" w:hAnsi="Arial" w:cs="Arial"/>
                  <w:sz w:val="16"/>
                  <w:szCs w:val="16"/>
                  <w:rPrChange w:id="2021" w:author="Microsoft Office User" w:date="2021-05-07T11:11:00Z">
                    <w:rPr>
                      <w:rFonts w:ascii="Arial" w:eastAsia="Times New Roman" w:hAnsi="Arial" w:cs="Arial"/>
                      <w:sz w:val="18"/>
                      <w:szCs w:val="18"/>
                    </w:rPr>
                  </w:rPrChange>
                </w:rPr>
                <w:t>Rank: 115</w:t>
              </w:r>
            </w:ins>
          </w:p>
        </w:tc>
        <w:tc>
          <w:tcPr>
            <w:tcW w:w="980" w:type="dxa"/>
          </w:tcPr>
          <w:p w14:paraId="706F2C11" w14:textId="0999690D" w:rsidR="009153AA" w:rsidRPr="00445ED3" w:rsidRDefault="009153AA" w:rsidP="000915B5">
            <w:pPr>
              <w:rPr>
                <w:ins w:id="2022" w:author="Microsoft Office User" w:date="2021-05-06T15:30:00Z"/>
                <w:rFonts w:ascii="Arial" w:eastAsia="Times New Roman" w:hAnsi="Arial" w:cs="Arial"/>
                <w:sz w:val="16"/>
                <w:szCs w:val="16"/>
                <w:rPrChange w:id="2023" w:author="Microsoft Office User" w:date="2021-05-07T11:11:00Z">
                  <w:rPr>
                    <w:ins w:id="2024" w:author="Microsoft Office User" w:date="2021-05-06T15:30:00Z"/>
                    <w:rFonts w:ascii="Arial" w:eastAsia="Times New Roman" w:hAnsi="Arial" w:cs="Arial"/>
                    <w:sz w:val="22"/>
                    <w:szCs w:val="22"/>
                  </w:rPr>
                </w:rPrChange>
              </w:rPr>
            </w:pPr>
            <w:ins w:id="2025" w:author="Microsoft Office User" w:date="2021-05-07T10:58:00Z">
              <w:r w:rsidRPr="00445ED3">
                <w:rPr>
                  <w:rFonts w:ascii="Arial" w:eastAsia="Times New Roman" w:hAnsi="Arial" w:cs="Arial"/>
                  <w:sz w:val="16"/>
                  <w:szCs w:val="16"/>
                  <w:rPrChange w:id="2026" w:author="Microsoft Office User" w:date="2021-05-07T11:11:00Z">
                    <w:rPr>
                      <w:rFonts w:ascii="Arial" w:eastAsia="Times New Roman" w:hAnsi="Arial" w:cs="Arial"/>
                      <w:sz w:val="18"/>
                      <w:szCs w:val="18"/>
                    </w:rPr>
                  </w:rPrChange>
                </w:rPr>
                <w:t>0.473</w:t>
              </w:r>
            </w:ins>
          </w:p>
        </w:tc>
      </w:tr>
      <w:tr w:rsidR="009153AA" w14:paraId="7E0F66CC" w14:textId="77777777" w:rsidTr="000915B5">
        <w:trPr>
          <w:trHeight w:val="429"/>
          <w:ins w:id="2027" w:author="Microsoft Office User" w:date="2021-05-06T15:30:00Z"/>
        </w:trPr>
        <w:tc>
          <w:tcPr>
            <w:tcW w:w="3014" w:type="dxa"/>
          </w:tcPr>
          <w:p w14:paraId="59E0B2A4" w14:textId="1B321E47" w:rsidR="009153AA" w:rsidRPr="00445ED3" w:rsidRDefault="009153AA" w:rsidP="000915B5">
            <w:pPr>
              <w:rPr>
                <w:ins w:id="2028" w:author="Microsoft Office User" w:date="2021-05-06T15:30:00Z"/>
                <w:rFonts w:ascii="Arial" w:eastAsia="Times New Roman" w:hAnsi="Arial" w:cs="Arial"/>
                <w:sz w:val="16"/>
                <w:szCs w:val="16"/>
                <w:rPrChange w:id="2029" w:author="Microsoft Office User" w:date="2021-05-07T11:11:00Z">
                  <w:rPr>
                    <w:ins w:id="2030" w:author="Microsoft Office User" w:date="2021-05-06T15:30:00Z"/>
                    <w:rFonts w:ascii="Arial" w:eastAsia="Times New Roman" w:hAnsi="Arial" w:cs="Arial"/>
                    <w:sz w:val="22"/>
                    <w:szCs w:val="22"/>
                  </w:rPr>
                </w:rPrChange>
              </w:rPr>
            </w:pPr>
            <w:ins w:id="2031" w:author="Microsoft Office User" w:date="2021-05-07T10:50:00Z">
              <w:r w:rsidRPr="00445ED3">
                <w:rPr>
                  <w:rFonts w:ascii="Arial" w:eastAsia="Times New Roman" w:hAnsi="Arial" w:cs="Arial"/>
                  <w:sz w:val="16"/>
                  <w:szCs w:val="16"/>
                  <w:rPrChange w:id="2032" w:author="Microsoft Office User" w:date="2021-05-07T11:11:00Z">
                    <w:rPr>
                      <w:rFonts w:ascii="Arial" w:eastAsia="Times New Roman" w:hAnsi="Arial" w:cs="Arial"/>
                      <w:sz w:val="18"/>
                      <w:szCs w:val="18"/>
                    </w:rPr>
                  </w:rPrChange>
                </w:rPr>
                <w:t>FA rate, low contrast: muscimol vs. saline</w:t>
              </w:r>
            </w:ins>
          </w:p>
        </w:tc>
        <w:tc>
          <w:tcPr>
            <w:tcW w:w="851" w:type="dxa"/>
            <w:vMerge/>
          </w:tcPr>
          <w:p w14:paraId="1C321CAA" w14:textId="77777777" w:rsidR="009153AA" w:rsidRPr="00445ED3" w:rsidRDefault="009153AA" w:rsidP="000915B5">
            <w:pPr>
              <w:rPr>
                <w:ins w:id="2033" w:author="Microsoft Office User" w:date="2021-05-06T15:30:00Z"/>
                <w:rFonts w:ascii="Arial" w:eastAsia="Times New Roman" w:hAnsi="Arial" w:cs="Arial"/>
                <w:sz w:val="16"/>
                <w:szCs w:val="16"/>
                <w:rPrChange w:id="2034" w:author="Microsoft Office User" w:date="2021-05-07T11:11:00Z">
                  <w:rPr>
                    <w:ins w:id="2035" w:author="Microsoft Office User" w:date="2021-05-06T15:30:00Z"/>
                    <w:rFonts w:ascii="Arial" w:eastAsia="Times New Roman" w:hAnsi="Arial" w:cs="Arial"/>
                    <w:sz w:val="22"/>
                    <w:szCs w:val="22"/>
                  </w:rPr>
                </w:rPrChange>
              </w:rPr>
            </w:pPr>
          </w:p>
        </w:tc>
        <w:tc>
          <w:tcPr>
            <w:tcW w:w="1350" w:type="dxa"/>
          </w:tcPr>
          <w:p w14:paraId="43C8C935" w14:textId="58EEECB2" w:rsidR="009153AA" w:rsidRPr="00445ED3" w:rsidRDefault="009153AA" w:rsidP="000915B5">
            <w:pPr>
              <w:rPr>
                <w:ins w:id="2036" w:author="Microsoft Office User" w:date="2021-05-07T10:45:00Z"/>
                <w:rFonts w:ascii="Arial" w:eastAsia="Times New Roman" w:hAnsi="Arial" w:cs="Arial"/>
                <w:sz w:val="16"/>
                <w:szCs w:val="16"/>
                <w:rPrChange w:id="2037" w:author="Microsoft Office User" w:date="2021-05-07T11:11:00Z">
                  <w:rPr>
                    <w:ins w:id="2038" w:author="Microsoft Office User" w:date="2021-05-07T10:45:00Z"/>
                    <w:rFonts w:ascii="Arial" w:eastAsia="Times New Roman" w:hAnsi="Arial" w:cs="Arial"/>
                    <w:sz w:val="18"/>
                    <w:szCs w:val="18"/>
                  </w:rPr>
                </w:rPrChange>
              </w:rPr>
            </w:pPr>
            <w:proofErr w:type="spellStart"/>
            <w:ins w:id="2039" w:author="Microsoft Office User" w:date="2021-05-07T10:45:00Z">
              <w:r w:rsidRPr="00445ED3">
                <w:rPr>
                  <w:rFonts w:ascii="Arial" w:eastAsia="Times New Roman" w:hAnsi="Arial" w:cs="Arial"/>
                  <w:sz w:val="16"/>
                  <w:szCs w:val="16"/>
                  <w:rPrChange w:id="2040" w:author="Microsoft Office User" w:date="2021-05-07T11:11:00Z">
                    <w:rPr>
                      <w:rFonts w:ascii="Arial" w:eastAsia="Times New Roman" w:hAnsi="Arial" w:cs="Arial"/>
                      <w:sz w:val="18"/>
                      <w:szCs w:val="18"/>
                    </w:rPr>
                  </w:rPrChange>
                </w:rPr>
                <w:t>Musc</w:t>
              </w:r>
            </w:ins>
            <w:proofErr w:type="spellEnd"/>
            <w:ins w:id="2041" w:author="Microsoft Office User" w:date="2021-05-07T10:52:00Z">
              <w:r w:rsidRPr="00445ED3">
                <w:rPr>
                  <w:rFonts w:ascii="Arial" w:eastAsia="Times New Roman" w:hAnsi="Arial" w:cs="Arial"/>
                  <w:sz w:val="16"/>
                  <w:szCs w:val="16"/>
                  <w:rPrChange w:id="2042" w:author="Microsoft Office User" w:date="2021-05-07T11:11:00Z">
                    <w:rPr>
                      <w:rFonts w:ascii="Arial" w:eastAsia="Times New Roman" w:hAnsi="Arial" w:cs="Arial"/>
                      <w:sz w:val="18"/>
                      <w:szCs w:val="18"/>
                    </w:rPr>
                  </w:rPrChange>
                </w:rPr>
                <w:t>.</w:t>
              </w:r>
            </w:ins>
            <w:ins w:id="2043" w:author="Microsoft Office User" w:date="2021-05-07T10:45:00Z">
              <w:r w:rsidRPr="00445ED3">
                <w:rPr>
                  <w:rFonts w:ascii="Arial" w:eastAsia="Times New Roman" w:hAnsi="Arial" w:cs="Arial"/>
                  <w:sz w:val="16"/>
                  <w:szCs w:val="16"/>
                  <w:rPrChange w:id="2044" w:author="Microsoft Office User" w:date="2021-05-07T11:11:00Z">
                    <w:rPr>
                      <w:rFonts w:ascii="Arial" w:eastAsia="Times New Roman" w:hAnsi="Arial" w:cs="Arial"/>
                      <w:sz w:val="18"/>
                      <w:szCs w:val="18"/>
                    </w:rPr>
                  </w:rPrChange>
                </w:rPr>
                <w:t xml:space="preserve">: </w:t>
              </w:r>
            </w:ins>
            <w:ins w:id="2045" w:author="Microsoft Office User" w:date="2021-05-07T10:57:00Z">
              <w:r w:rsidRPr="00445ED3">
                <w:rPr>
                  <w:rFonts w:ascii="Arial" w:eastAsia="Times New Roman" w:hAnsi="Arial" w:cs="Arial"/>
                  <w:sz w:val="16"/>
                  <w:szCs w:val="16"/>
                  <w:rPrChange w:id="2046" w:author="Microsoft Office User" w:date="2021-05-07T11:11:00Z">
                    <w:rPr>
                      <w:rFonts w:ascii="Arial" w:eastAsia="Times New Roman" w:hAnsi="Arial" w:cs="Arial"/>
                      <w:sz w:val="18"/>
                      <w:szCs w:val="18"/>
                    </w:rPr>
                  </w:rPrChange>
                </w:rPr>
                <w:t>0.026</w:t>
              </w:r>
            </w:ins>
          </w:p>
          <w:p w14:paraId="08DBD8DD" w14:textId="12EBC3AC" w:rsidR="009153AA" w:rsidRPr="00445ED3" w:rsidRDefault="009153AA" w:rsidP="000915B5">
            <w:pPr>
              <w:rPr>
                <w:ins w:id="2047" w:author="Microsoft Office User" w:date="2021-05-07T10:45:00Z"/>
                <w:rFonts w:ascii="Arial" w:eastAsia="Times New Roman" w:hAnsi="Arial" w:cs="Arial"/>
                <w:sz w:val="16"/>
                <w:szCs w:val="16"/>
                <w:rPrChange w:id="2048" w:author="Microsoft Office User" w:date="2021-05-07T11:11:00Z">
                  <w:rPr>
                    <w:ins w:id="2049" w:author="Microsoft Office User" w:date="2021-05-07T10:45:00Z"/>
                    <w:rFonts w:ascii="Arial" w:eastAsia="Times New Roman" w:hAnsi="Arial" w:cs="Arial"/>
                    <w:sz w:val="18"/>
                    <w:szCs w:val="18"/>
                  </w:rPr>
                </w:rPrChange>
              </w:rPr>
            </w:pPr>
            <w:ins w:id="2050" w:author="Microsoft Office User" w:date="2021-05-07T10:45:00Z">
              <w:r w:rsidRPr="00445ED3">
                <w:rPr>
                  <w:rFonts w:ascii="Arial" w:eastAsia="Times New Roman" w:hAnsi="Arial" w:cs="Arial"/>
                  <w:sz w:val="16"/>
                  <w:szCs w:val="16"/>
                  <w:rPrChange w:id="2051" w:author="Microsoft Office User" w:date="2021-05-07T11:11:00Z">
                    <w:rPr>
                      <w:rFonts w:ascii="Arial" w:eastAsia="Times New Roman" w:hAnsi="Arial" w:cs="Arial"/>
                      <w:sz w:val="18"/>
                      <w:szCs w:val="18"/>
                    </w:rPr>
                  </w:rPrChange>
                </w:rPr>
                <w:t>Saline: 0</w:t>
              </w:r>
            </w:ins>
            <w:ins w:id="2052" w:author="Microsoft Office User" w:date="2021-05-07T10:57:00Z">
              <w:r w:rsidRPr="00445ED3">
                <w:rPr>
                  <w:rFonts w:ascii="Arial" w:eastAsia="Times New Roman" w:hAnsi="Arial" w:cs="Arial"/>
                  <w:sz w:val="16"/>
                  <w:szCs w:val="16"/>
                  <w:rPrChange w:id="2053" w:author="Microsoft Office User" w:date="2021-05-07T11:11:00Z">
                    <w:rPr>
                      <w:rFonts w:ascii="Arial" w:eastAsia="Times New Roman" w:hAnsi="Arial" w:cs="Arial"/>
                      <w:sz w:val="18"/>
                      <w:szCs w:val="18"/>
                    </w:rPr>
                  </w:rPrChange>
                </w:rPr>
                <w:t>.132</w:t>
              </w:r>
            </w:ins>
          </w:p>
          <w:p w14:paraId="49826C7D" w14:textId="751B4B42" w:rsidR="009153AA" w:rsidRPr="00445ED3" w:rsidRDefault="009153AA" w:rsidP="000915B5">
            <w:pPr>
              <w:rPr>
                <w:ins w:id="2054" w:author="Microsoft Office User" w:date="2021-05-06T15:30:00Z"/>
                <w:rFonts w:ascii="Arial" w:eastAsia="Times New Roman" w:hAnsi="Arial" w:cs="Arial"/>
                <w:sz w:val="16"/>
                <w:szCs w:val="16"/>
                <w:rPrChange w:id="2055" w:author="Microsoft Office User" w:date="2021-05-07T11:11:00Z">
                  <w:rPr>
                    <w:ins w:id="2056" w:author="Microsoft Office User" w:date="2021-05-06T15:30:00Z"/>
                    <w:rFonts w:ascii="Arial" w:eastAsia="Times New Roman" w:hAnsi="Arial" w:cs="Arial"/>
                    <w:sz w:val="22"/>
                    <w:szCs w:val="22"/>
                  </w:rPr>
                </w:rPrChange>
              </w:rPr>
            </w:pPr>
            <w:ins w:id="2057" w:author="Microsoft Office User" w:date="2021-05-07T10:45:00Z">
              <w:r w:rsidRPr="00445ED3">
                <w:rPr>
                  <w:rFonts w:ascii="Arial" w:eastAsia="Times New Roman" w:hAnsi="Arial" w:cs="Arial"/>
                  <w:sz w:val="16"/>
                  <w:szCs w:val="16"/>
                  <w:rPrChange w:id="2058" w:author="Microsoft Office User" w:date="2021-05-07T11:11:00Z">
                    <w:rPr>
                      <w:rFonts w:ascii="Arial" w:eastAsia="Times New Roman" w:hAnsi="Arial" w:cs="Arial"/>
                      <w:sz w:val="18"/>
                      <w:szCs w:val="18"/>
                    </w:rPr>
                  </w:rPrChange>
                </w:rPr>
                <w:t>(median)</w:t>
              </w:r>
            </w:ins>
          </w:p>
        </w:tc>
        <w:tc>
          <w:tcPr>
            <w:tcW w:w="990" w:type="dxa"/>
          </w:tcPr>
          <w:p w14:paraId="2B88E33C" w14:textId="2F5ACCB6" w:rsidR="009153AA" w:rsidRPr="00445ED3" w:rsidRDefault="009153AA" w:rsidP="000915B5">
            <w:pPr>
              <w:rPr>
                <w:ins w:id="2059" w:author="Microsoft Office User" w:date="2021-05-06T15:30:00Z"/>
                <w:rFonts w:ascii="Arial" w:eastAsia="Times New Roman" w:hAnsi="Arial" w:cs="Arial"/>
                <w:sz w:val="16"/>
                <w:szCs w:val="16"/>
                <w:rPrChange w:id="2060" w:author="Microsoft Office User" w:date="2021-05-07T11:11:00Z">
                  <w:rPr>
                    <w:ins w:id="2061" w:author="Microsoft Office User" w:date="2021-05-06T15:30:00Z"/>
                    <w:rFonts w:ascii="Arial" w:eastAsia="Times New Roman" w:hAnsi="Arial" w:cs="Arial"/>
                    <w:sz w:val="22"/>
                    <w:szCs w:val="22"/>
                  </w:rPr>
                </w:rPrChange>
              </w:rPr>
            </w:pPr>
            <w:ins w:id="2062" w:author="Microsoft Office User" w:date="2021-05-07T10:46:00Z">
              <w:r w:rsidRPr="00445ED3">
                <w:rPr>
                  <w:rFonts w:ascii="Arial" w:eastAsia="Times New Roman" w:hAnsi="Arial" w:cs="Arial"/>
                  <w:sz w:val="16"/>
                  <w:szCs w:val="16"/>
                  <w:rPrChange w:id="2063" w:author="Microsoft Office User" w:date="2021-05-07T11:11:00Z">
                    <w:rPr>
                      <w:rFonts w:ascii="Arial" w:eastAsia="Times New Roman" w:hAnsi="Arial" w:cs="Arial"/>
                      <w:sz w:val="18"/>
                      <w:szCs w:val="18"/>
                    </w:rPr>
                  </w:rPrChange>
                </w:rPr>
                <w:t>n/a</w:t>
              </w:r>
            </w:ins>
          </w:p>
        </w:tc>
        <w:tc>
          <w:tcPr>
            <w:tcW w:w="1080" w:type="dxa"/>
            <w:vMerge/>
          </w:tcPr>
          <w:p w14:paraId="3D8236E2" w14:textId="77777777" w:rsidR="009153AA" w:rsidRPr="00445ED3" w:rsidRDefault="009153AA" w:rsidP="000915B5">
            <w:pPr>
              <w:rPr>
                <w:ins w:id="2064" w:author="Microsoft Office User" w:date="2021-05-06T15:30:00Z"/>
                <w:rFonts w:ascii="Arial" w:eastAsia="Times New Roman" w:hAnsi="Arial" w:cs="Arial"/>
                <w:sz w:val="16"/>
                <w:szCs w:val="16"/>
                <w:rPrChange w:id="2065" w:author="Microsoft Office User" w:date="2021-05-07T11:11:00Z">
                  <w:rPr>
                    <w:ins w:id="2066" w:author="Microsoft Office User" w:date="2021-05-06T15:30:00Z"/>
                    <w:rFonts w:ascii="Arial" w:eastAsia="Times New Roman" w:hAnsi="Arial" w:cs="Arial"/>
                    <w:sz w:val="22"/>
                    <w:szCs w:val="22"/>
                  </w:rPr>
                </w:rPrChange>
              </w:rPr>
            </w:pPr>
          </w:p>
        </w:tc>
        <w:tc>
          <w:tcPr>
            <w:tcW w:w="1595" w:type="dxa"/>
            <w:vMerge/>
          </w:tcPr>
          <w:p w14:paraId="47805DE2" w14:textId="77777777" w:rsidR="009153AA" w:rsidRPr="00445ED3" w:rsidRDefault="009153AA" w:rsidP="000915B5">
            <w:pPr>
              <w:rPr>
                <w:ins w:id="2067" w:author="Microsoft Office User" w:date="2021-05-06T15:30:00Z"/>
                <w:rFonts w:ascii="Arial" w:eastAsia="Times New Roman" w:hAnsi="Arial" w:cs="Arial"/>
                <w:sz w:val="16"/>
                <w:szCs w:val="16"/>
                <w:rPrChange w:id="2068" w:author="Microsoft Office User" w:date="2021-05-07T11:11:00Z">
                  <w:rPr>
                    <w:ins w:id="2069" w:author="Microsoft Office User" w:date="2021-05-06T15:30:00Z"/>
                    <w:rFonts w:ascii="Arial" w:eastAsia="Times New Roman" w:hAnsi="Arial" w:cs="Arial"/>
                    <w:sz w:val="22"/>
                    <w:szCs w:val="22"/>
                  </w:rPr>
                </w:rPrChange>
              </w:rPr>
            </w:pPr>
          </w:p>
        </w:tc>
        <w:tc>
          <w:tcPr>
            <w:tcW w:w="1085" w:type="dxa"/>
          </w:tcPr>
          <w:p w14:paraId="11AA9E54" w14:textId="77777777" w:rsidR="009153AA" w:rsidRPr="00445ED3" w:rsidRDefault="009153AA" w:rsidP="000915B5">
            <w:pPr>
              <w:rPr>
                <w:ins w:id="2070" w:author="Microsoft Office User" w:date="2021-05-07T10:57:00Z"/>
                <w:rFonts w:ascii="Arial" w:eastAsia="Times New Roman" w:hAnsi="Arial" w:cs="Arial"/>
                <w:sz w:val="16"/>
                <w:szCs w:val="16"/>
                <w:rPrChange w:id="2071" w:author="Microsoft Office User" w:date="2021-05-07T11:11:00Z">
                  <w:rPr>
                    <w:ins w:id="2072" w:author="Microsoft Office User" w:date="2021-05-07T10:57:00Z"/>
                    <w:rFonts w:ascii="Arial" w:eastAsia="Times New Roman" w:hAnsi="Arial" w:cs="Arial"/>
                    <w:sz w:val="18"/>
                    <w:szCs w:val="18"/>
                  </w:rPr>
                </w:rPrChange>
              </w:rPr>
            </w:pPr>
            <w:ins w:id="2073" w:author="Microsoft Office User" w:date="2021-05-07T10:57:00Z">
              <w:r w:rsidRPr="00445ED3">
                <w:rPr>
                  <w:rFonts w:ascii="Arial" w:eastAsia="Times New Roman" w:hAnsi="Arial" w:cs="Arial"/>
                  <w:sz w:val="16"/>
                  <w:szCs w:val="16"/>
                  <w:rPrChange w:id="2074" w:author="Microsoft Office User" w:date="2021-05-07T11:11:00Z">
                    <w:rPr>
                      <w:rFonts w:ascii="Arial" w:eastAsia="Times New Roman" w:hAnsi="Arial" w:cs="Arial"/>
                      <w:sz w:val="18"/>
                      <w:szCs w:val="18"/>
                    </w:rPr>
                  </w:rPrChange>
                </w:rPr>
                <w:t>Z = -2.91</w:t>
              </w:r>
            </w:ins>
          </w:p>
          <w:p w14:paraId="229E8284" w14:textId="2EDDB93A" w:rsidR="009153AA" w:rsidRPr="00445ED3" w:rsidRDefault="009153AA" w:rsidP="000915B5">
            <w:pPr>
              <w:rPr>
                <w:ins w:id="2075" w:author="Microsoft Office User" w:date="2021-05-06T15:30:00Z"/>
                <w:rFonts w:ascii="Arial" w:eastAsia="Times New Roman" w:hAnsi="Arial" w:cs="Arial"/>
                <w:sz w:val="16"/>
                <w:szCs w:val="16"/>
                <w:rPrChange w:id="2076" w:author="Microsoft Office User" w:date="2021-05-07T11:11:00Z">
                  <w:rPr>
                    <w:ins w:id="2077" w:author="Microsoft Office User" w:date="2021-05-06T15:30:00Z"/>
                    <w:rFonts w:ascii="Arial" w:eastAsia="Times New Roman" w:hAnsi="Arial" w:cs="Arial"/>
                    <w:sz w:val="22"/>
                    <w:szCs w:val="22"/>
                  </w:rPr>
                </w:rPrChange>
              </w:rPr>
            </w:pPr>
            <w:ins w:id="2078" w:author="Microsoft Office User" w:date="2021-05-07T10:57:00Z">
              <w:r w:rsidRPr="00445ED3">
                <w:rPr>
                  <w:rFonts w:ascii="Arial" w:eastAsia="Times New Roman" w:hAnsi="Arial" w:cs="Arial"/>
                  <w:sz w:val="16"/>
                  <w:szCs w:val="16"/>
                  <w:rPrChange w:id="2079" w:author="Microsoft Office User" w:date="2021-05-07T11:11:00Z">
                    <w:rPr>
                      <w:rFonts w:ascii="Arial" w:eastAsia="Times New Roman" w:hAnsi="Arial" w:cs="Arial"/>
                      <w:sz w:val="18"/>
                      <w:szCs w:val="18"/>
                    </w:rPr>
                  </w:rPrChange>
                </w:rPr>
                <w:t>Rank: 66</w:t>
              </w:r>
            </w:ins>
          </w:p>
        </w:tc>
        <w:tc>
          <w:tcPr>
            <w:tcW w:w="980" w:type="dxa"/>
          </w:tcPr>
          <w:p w14:paraId="3601CC82" w14:textId="373995A4" w:rsidR="009153AA" w:rsidRPr="00445ED3" w:rsidRDefault="009153AA" w:rsidP="000915B5">
            <w:pPr>
              <w:rPr>
                <w:ins w:id="2080" w:author="Microsoft Office User" w:date="2021-05-06T15:30:00Z"/>
                <w:rFonts w:ascii="Arial" w:eastAsia="Times New Roman" w:hAnsi="Arial" w:cs="Arial"/>
                <w:sz w:val="16"/>
                <w:szCs w:val="16"/>
                <w:rPrChange w:id="2081" w:author="Microsoft Office User" w:date="2021-05-07T11:11:00Z">
                  <w:rPr>
                    <w:ins w:id="2082" w:author="Microsoft Office User" w:date="2021-05-06T15:30:00Z"/>
                    <w:rFonts w:ascii="Arial" w:eastAsia="Times New Roman" w:hAnsi="Arial" w:cs="Arial"/>
                    <w:sz w:val="22"/>
                    <w:szCs w:val="22"/>
                  </w:rPr>
                </w:rPrChange>
              </w:rPr>
            </w:pPr>
            <w:ins w:id="2083" w:author="Microsoft Office User" w:date="2021-05-07T10:59:00Z">
              <w:r w:rsidRPr="00445ED3">
                <w:rPr>
                  <w:rFonts w:ascii="Arial" w:eastAsia="Times New Roman" w:hAnsi="Arial" w:cs="Arial"/>
                  <w:sz w:val="16"/>
                  <w:szCs w:val="16"/>
                  <w:rPrChange w:id="2084" w:author="Microsoft Office User" w:date="2021-05-07T11:11:00Z">
                    <w:rPr>
                      <w:rFonts w:ascii="Arial" w:eastAsia="Times New Roman" w:hAnsi="Arial" w:cs="Arial"/>
                      <w:sz w:val="18"/>
                      <w:szCs w:val="18"/>
                    </w:rPr>
                  </w:rPrChange>
                </w:rPr>
                <w:t>0.004</w:t>
              </w:r>
            </w:ins>
          </w:p>
        </w:tc>
      </w:tr>
      <w:tr w:rsidR="009153AA" w14:paraId="5A23BF36" w14:textId="77777777" w:rsidTr="000915B5">
        <w:trPr>
          <w:trHeight w:val="429"/>
          <w:ins w:id="2085" w:author="Microsoft Office User" w:date="2021-05-06T15:30:00Z"/>
        </w:trPr>
        <w:tc>
          <w:tcPr>
            <w:tcW w:w="3014" w:type="dxa"/>
          </w:tcPr>
          <w:p w14:paraId="72B4E1C4" w14:textId="0F47D883" w:rsidR="009153AA" w:rsidRPr="00445ED3" w:rsidRDefault="009153AA" w:rsidP="000915B5">
            <w:pPr>
              <w:rPr>
                <w:ins w:id="2086" w:author="Microsoft Office User" w:date="2021-05-06T15:30:00Z"/>
                <w:rFonts w:ascii="Arial" w:eastAsia="Times New Roman" w:hAnsi="Arial" w:cs="Arial"/>
                <w:sz w:val="16"/>
                <w:szCs w:val="16"/>
                <w:rPrChange w:id="2087" w:author="Microsoft Office User" w:date="2021-05-07T11:11:00Z">
                  <w:rPr>
                    <w:ins w:id="2088" w:author="Microsoft Office User" w:date="2021-05-06T15:30:00Z"/>
                    <w:rFonts w:ascii="Arial" w:eastAsia="Times New Roman" w:hAnsi="Arial" w:cs="Arial"/>
                    <w:sz w:val="22"/>
                    <w:szCs w:val="22"/>
                  </w:rPr>
                </w:rPrChange>
              </w:rPr>
            </w:pPr>
            <w:ins w:id="2089" w:author="Microsoft Office User" w:date="2021-05-07T10:51:00Z">
              <w:r w:rsidRPr="00445ED3">
                <w:rPr>
                  <w:rFonts w:ascii="Arial" w:eastAsia="Times New Roman" w:hAnsi="Arial" w:cs="Arial"/>
                  <w:sz w:val="16"/>
                  <w:szCs w:val="16"/>
                  <w:rPrChange w:id="2090" w:author="Microsoft Office User" w:date="2021-05-07T11:11:00Z">
                    <w:rPr>
                      <w:rFonts w:ascii="Arial" w:eastAsia="Times New Roman" w:hAnsi="Arial" w:cs="Arial"/>
                      <w:sz w:val="18"/>
                      <w:szCs w:val="18"/>
                    </w:rPr>
                  </w:rPrChange>
                </w:rPr>
                <w:t>Max slope</w:t>
              </w:r>
            </w:ins>
            <w:ins w:id="2091" w:author="Microsoft Office User" w:date="2021-05-07T10:56:00Z">
              <w:r w:rsidRPr="00445ED3">
                <w:rPr>
                  <w:rFonts w:ascii="Arial" w:eastAsia="Times New Roman" w:hAnsi="Arial" w:cs="Arial"/>
                  <w:sz w:val="16"/>
                  <w:szCs w:val="16"/>
                  <w:rPrChange w:id="2092" w:author="Microsoft Office User" w:date="2021-05-07T11:11:00Z">
                    <w:rPr>
                      <w:rFonts w:ascii="Arial" w:eastAsia="Times New Roman" w:hAnsi="Arial" w:cs="Arial"/>
                      <w:sz w:val="18"/>
                      <w:szCs w:val="18"/>
                    </w:rPr>
                  </w:rPrChange>
                </w:rPr>
                <w:t xml:space="preserve"> (PC/dB)</w:t>
              </w:r>
            </w:ins>
            <w:ins w:id="2093" w:author="Microsoft Office User" w:date="2021-05-07T10:51:00Z">
              <w:r w:rsidRPr="00445ED3">
                <w:rPr>
                  <w:rFonts w:ascii="Arial" w:eastAsia="Times New Roman" w:hAnsi="Arial" w:cs="Arial"/>
                  <w:sz w:val="16"/>
                  <w:szCs w:val="16"/>
                  <w:rPrChange w:id="2094" w:author="Microsoft Office User" w:date="2021-05-07T11:11:00Z">
                    <w:rPr>
                      <w:rFonts w:ascii="Arial" w:eastAsia="Times New Roman" w:hAnsi="Arial" w:cs="Arial"/>
                      <w:sz w:val="18"/>
                      <w:szCs w:val="18"/>
                    </w:rPr>
                  </w:rPrChange>
                </w:rPr>
                <w:t>, low contrast: muscimol vs. saline</w:t>
              </w:r>
            </w:ins>
          </w:p>
        </w:tc>
        <w:tc>
          <w:tcPr>
            <w:tcW w:w="851" w:type="dxa"/>
            <w:vMerge/>
          </w:tcPr>
          <w:p w14:paraId="204611C5" w14:textId="77777777" w:rsidR="009153AA" w:rsidRPr="00445ED3" w:rsidRDefault="009153AA" w:rsidP="000915B5">
            <w:pPr>
              <w:rPr>
                <w:ins w:id="2095" w:author="Microsoft Office User" w:date="2021-05-06T15:30:00Z"/>
                <w:rFonts w:ascii="Arial" w:eastAsia="Times New Roman" w:hAnsi="Arial" w:cs="Arial"/>
                <w:sz w:val="16"/>
                <w:szCs w:val="16"/>
                <w:rPrChange w:id="2096" w:author="Microsoft Office User" w:date="2021-05-07T11:11:00Z">
                  <w:rPr>
                    <w:ins w:id="2097" w:author="Microsoft Office User" w:date="2021-05-06T15:30:00Z"/>
                    <w:rFonts w:ascii="Arial" w:eastAsia="Times New Roman" w:hAnsi="Arial" w:cs="Arial"/>
                    <w:sz w:val="22"/>
                    <w:szCs w:val="22"/>
                  </w:rPr>
                </w:rPrChange>
              </w:rPr>
            </w:pPr>
          </w:p>
        </w:tc>
        <w:tc>
          <w:tcPr>
            <w:tcW w:w="1350" w:type="dxa"/>
          </w:tcPr>
          <w:p w14:paraId="62B3B3F1" w14:textId="4C75BEEC" w:rsidR="009153AA" w:rsidRPr="00445ED3" w:rsidRDefault="009153AA" w:rsidP="000915B5">
            <w:pPr>
              <w:rPr>
                <w:ins w:id="2098" w:author="Microsoft Office User" w:date="2021-05-07T10:45:00Z"/>
                <w:rFonts w:ascii="Arial" w:eastAsia="Times New Roman" w:hAnsi="Arial" w:cs="Arial"/>
                <w:sz w:val="16"/>
                <w:szCs w:val="16"/>
                <w:rPrChange w:id="2099" w:author="Microsoft Office User" w:date="2021-05-07T11:11:00Z">
                  <w:rPr>
                    <w:ins w:id="2100" w:author="Microsoft Office User" w:date="2021-05-07T10:45:00Z"/>
                    <w:rFonts w:ascii="Arial" w:eastAsia="Times New Roman" w:hAnsi="Arial" w:cs="Arial"/>
                    <w:sz w:val="18"/>
                    <w:szCs w:val="18"/>
                  </w:rPr>
                </w:rPrChange>
              </w:rPr>
            </w:pPr>
            <w:proofErr w:type="spellStart"/>
            <w:ins w:id="2101" w:author="Microsoft Office User" w:date="2021-05-07T10:45:00Z">
              <w:r w:rsidRPr="00445ED3">
                <w:rPr>
                  <w:rFonts w:ascii="Arial" w:eastAsia="Times New Roman" w:hAnsi="Arial" w:cs="Arial"/>
                  <w:sz w:val="16"/>
                  <w:szCs w:val="16"/>
                  <w:rPrChange w:id="2102" w:author="Microsoft Office User" w:date="2021-05-07T11:11:00Z">
                    <w:rPr>
                      <w:rFonts w:ascii="Arial" w:eastAsia="Times New Roman" w:hAnsi="Arial" w:cs="Arial"/>
                      <w:sz w:val="18"/>
                      <w:szCs w:val="18"/>
                    </w:rPr>
                  </w:rPrChange>
                </w:rPr>
                <w:t>Musc</w:t>
              </w:r>
            </w:ins>
            <w:proofErr w:type="spellEnd"/>
            <w:ins w:id="2103" w:author="Microsoft Office User" w:date="2021-05-07T10:52:00Z">
              <w:r w:rsidRPr="00445ED3">
                <w:rPr>
                  <w:rFonts w:ascii="Arial" w:eastAsia="Times New Roman" w:hAnsi="Arial" w:cs="Arial"/>
                  <w:sz w:val="16"/>
                  <w:szCs w:val="16"/>
                  <w:rPrChange w:id="2104" w:author="Microsoft Office User" w:date="2021-05-07T11:11:00Z">
                    <w:rPr>
                      <w:rFonts w:ascii="Arial" w:eastAsia="Times New Roman" w:hAnsi="Arial" w:cs="Arial"/>
                      <w:sz w:val="18"/>
                      <w:szCs w:val="18"/>
                    </w:rPr>
                  </w:rPrChange>
                </w:rPr>
                <w:t>.</w:t>
              </w:r>
            </w:ins>
            <w:ins w:id="2105" w:author="Microsoft Office User" w:date="2021-05-07T10:45:00Z">
              <w:r w:rsidRPr="00445ED3">
                <w:rPr>
                  <w:rFonts w:ascii="Arial" w:eastAsia="Times New Roman" w:hAnsi="Arial" w:cs="Arial"/>
                  <w:sz w:val="16"/>
                  <w:szCs w:val="16"/>
                  <w:rPrChange w:id="2106" w:author="Microsoft Office User" w:date="2021-05-07T11:11:00Z">
                    <w:rPr>
                      <w:rFonts w:ascii="Arial" w:eastAsia="Times New Roman" w:hAnsi="Arial" w:cs="Arial"/>
                      <w:sz w:val="18"/>
                      <w:szCs w:val="18"/>
                    </w:rPr>
                  </w:rPrChange>
                </w:rPr>
                <w:t xml:space="preserve">: </w:t>
              </w:r>
            </w:ins>
            <w:ins w:id="2107" w:author="Microsoft Office User" w:date="2021-05-07T10:56:00Z">
              <w:r w:rsidRPr="00445ED3">
                <w:rPr>
                  <w:rFonts w:ascii="Arial" w:eastAsia="Times New Roman" w:hAnsi="Arial" w:cs="Arial"/>
                  <w:sz w:val="16"/>
                  <w:szCs w:val="16"/>
                  <w:rPrChange w:id="2108" w:author="Microsoft Office User" w:date="2021-05-07T11:11:00Z">
                    <w:rPr>
                      <w:rFonts w:ascii="Arial" w:eastAsia="Times New Roman" w:hAnsi="Arial" w:cs="Arial"/>
                      <w:sz w:val="18"/>
                      <w:szCs w:val="18"/>
                    </w:rPr>
                  </w:rPrChange>
                </w:rPr>
                <w:t>0.026</w:t>
              </w:r>
            </w:ins>
          </w:p>
          <w:p w14:paraId="230B0835" w14:textId="2187E15D" w:rsidR="009153AA" w:rsidRPr="00445ED3" w:rsidRDefault="009153AA" w:rsidP="000915B5">
            <w:pPr>
              <w:rPr>
                <w:ins w:id="2109" w:author="Microsoft Office User" w:date="2021-05-07T10:45:00Z"/>
                <w:rFonts w:ascii="Arial" w:eastAsia="Times New Roman" w:hAnsi="Arial" w:cs="Arial"/>
                <w:sz w:val="16"/>
                <w:szCs w:val="16"/>
                <w:rPrChange w:id="2110" w:author="Microsoft Office User" w:date="2021-05-07T11:11:00Z">
                  <w:rPr>
                    <w:ins w:id="2111" w:author="Microsoft Office User" w:date="2021-05-07T10:45:00Z"/>
                    <w:rFonts w:ascii="Arial" w:eastAsia="Times New Roman" w:hAnsi="Arial" w:cs="Arial"/>
                    <w:sz w:val="18"/>
                    <w:szCs w:val="18"/>
                  </w:rPr>
                </w:rPrChange>
              </w:rPr>
            </w:pPr>
            <w:ins w:id="2112" w:author="Microsoft Office User" w:date="2021-05-07T10:45:00Z">
              <w:r w:rsidRPr="00445ED3">
                <w:rPr>
                  <w:rFonts w:ascii="Arial" w:eastAsia="Times New Roman" w:hAnsi="Arial" w:cs="Arial"/>
                  <w:sz w:val="16"/>
                  <w:szCs w:val="16"/>
                  <w:rPrChange w:id="2113" w:author="Microsoft Office User" w:date="2021-05-07T11:11:00Z">
                    <w:rPr>
                      <w:rFonts w:ascii="Arial" w:eastAsia="Times New Roman" w:hAnsi="Arial" w:cs="Arial"/>
                      <w:sz w:val="18"/>
                      <w:szCs w:val="18"/>
                    </w:rPr>
                  </w:rPrChange>
                </w:rPr>
                <w:t xml:space="preserve">Saline: </w:t>
              </w:r>
            </w:ins>
            <w:ins w:id="2114" w:author="Microsoft Office User" w:date="2021-05-07T10:56:00Z">
              <w:r w:rsidRPr="00445ED3">
                <w:rPr>
                  <w:rFonts w:ascii="Arial" w:eastAsia="Times New Roman" w:hAnsi="Arial" w:cs="Arial"/>
                  <w:sz w:val="16"/>
                  <w:szCs w:val="16"/>
                  <w:rPrChange w:id="2115" w:author="Microsoft Office User" w:date="2021-05-07T11:11:00Z">
                    <w:rPr>
                      <w:rFonts w:ascii="Arial" w:eastAsia="Times New Roman" w:hAnsi="Arial" w:cs="Arial"/>
                      <w:sz w:val="18"/>
                      <w:szCs w:val="18"/>
                    </w:rPr>
                  </w:rPrChange>
                </w:rPr>
                <w:t>0.072</w:t>
              </w:r>
            </w:ins>
          </w:p>
          <w:p w14:paraId="3B2465E5" w14:textId="7946A30E" w:rsidR="009153AA" w:rsidRPr="00445ED3" w:rsidRDefault="009153AA" w:rsidP="000915B5">
            <w:pPr>
              <w:rPr>
                <w:ins w:id="2116" w:author="Microsoft Office User" w:date="2021-05-06T15:30:00Z"/>
                <w:rFonts w:ascii="Arial" w:eastAsia="Times New Roman" w:hAnsi="Arial" w:cs="Arial"/>
                <w:sz w:val="16"/>
                <w:szCs w:val="16"/>
                <w:rPrChange w:id="2117" w:author="Microsoft Office User" w:date="2021-05-07T11:11:00Z">
                  <w:rPr>
                    <w:ins w:id="2118" w:author="Microsoft Office User" w:date="2021-05-06T15:30:00Z"/>
                    <w:rFonts w:ascii="Arial" w:eastAsia="Times New Roman" w:hAnsi="Arial" w:cs="Arial"/>
                    <w:sz w:val="22"/>
                    <w:szCs w:val="22"/>
                  </w:rPr>
                </w:rPrChange>
              </w:rPr>
            </w:pPr>
            <w:ins w:id="2119" w:author="Microsoft Office User" w:date="2021-05-07T10:45:00Z">
              <w:r w:rsidRPr="00445ED3">
                <w:rPr>
                  <w:rFonts w:ascii="Arial" w:eastAsia="Times New Roman" w:hAnsi="Arial" w:cs="Arial"/>
                  <w:sz w:val="16"/>
                  <w:szCs w:val="16"/>
                  <w:rPrChange w:id="2120" w:author="Microsoft Office User" w:date="2021-05-07T11:11:00Z">
                    <w:rPr>
                      <w:rFonts w:ascii="Arial" w:eastAsia="Times New Roman" w:hAnsi="Arial" w:cs="Arial"/>
                      <w:sz w:val="18"/>
                      <w:szCs w:val="18"/>
                    </w:rPr>
                  </w:rPrChange>
                </w:rPr>
                <w:t>(median)</w:t>
              </w:r>
            </w:ins>
          </w:p>
        </w:tc>
        <w:tc>
          <w:tcPr>
            <w:tcW w:w="990" w:type="dxa"/>
          </w:tcPr>
          <w:p w14:paraId="7E65C5EC" w14:textId="2ECFC311" w:rsidR="009153AA" w:rsidRPr="00445ED3" w:rsidRDefault="009153AA" w:rsidP="000915B5">
            <w:pPr>
              <w:rPr>
                <w:ins w:id="2121" w:author="Microsoft Office User" w:date="2021-05-06T15:30:00Z"/>
                <w:rFonts w:ascii="Arial" w:eastAsia="Times New Roman" w:hAnsi="Arial" w:cs="Arial"/>
                <w:sz w:val="16"/>
                <w:szCs w:val="16"/>
                <w:rPrChange w:id="2122" w:author="Microsoft Office User" w:date="2021-05-07T11:11:00Z">
                  <w:rPr>
                    <w:ins w:id="2123" w:author="Microsoft Office User" w:date="2021-05-06T15:30:00Z"/>
                    <w:rFonts w:ascii="Arial" w:eastAsia="Times New Roman" w:hAnsi="Arial" w:cs="Arial"/>
                    <w:sz w:val="22"/>
                    <w:szCs w:val="22"/>
                  </w:rPr>
                </w:rPrChange>
              </w:rPr>
            </w:pPr>
            <w:ins w:id="2124" w:author="Microsoft Office User" w:date="2021-05-07T10:46:00Z">
              <w:r w:rsidRPr="00445ED3">
                <w:rPr>
                  <w:rFonts w:ascii="Arial" w:eastAsia="Times New Roman" w:hAnsi="Arial" w:cs="Arial"/>
                  <w:sz w:val="16"/>
                  <w:szCs w:val="16"/>
                  <w:rPrChange w:id="2125" w:author="Microsoft Office User" w:date="2021-05-07T11:11:00Z">
                    <w:rPr>
                      <w:rFonts w:ascii="Arial" w:eastAsia="Times New Roman" w:hAnsi="Arial" w:cs="Arial"/>
                      <w:sz w:val="18"/>
                      <w:szCs w:val="18"/>
                    </w:rPr>
                  </w:rPrChange>
                </w:rPr>
                <w:t>n/a</w:t>
              </w:r>
            </w:ins>
          </w:p>
        </w:tc>
        <w:tc>
          <w:tcPr>
            <w:tcW w:w="1080" w:type="dxa"/>
            <w:vMerge/>
          </w:tcPr>
          <w:p w14:paraId="2166F6BB" w14:textId="77777777" w:rsidR="009153AA" w:rsidRPr="00445ED3" w:rsidRDefault="009153AA" w:rsidP="000915B5">
            <w:pPr>
              <w:rPr>
                <w:ins w:id="2126" w:author="Microsoft Office User" w:date="2021-05-06T15:30:00Z"/>
                <w:rFonts w:ascii="Arial" w:eastAsia="Times New Roman" w:hAnsi="Arial" w:cs="Arial"/>
                <w:sz w:val="16"/>
                <w:szCs w:val="16"/>
                <w:rPrChange w:id="2127" w:author="Microsoft Office User" w:date="2021-05-07T11:11:00Z">
                  <w:rPr>
                    <w:ins w:id="2128" w:author="Microsoft Office User" w:date="2021-05-06T15:30:00Z"/>
                    <w:rFonts w:ascii="Arial" w:eastAsia="Times New Roman" w:hAnsi="Arial" w:cs="Arial"/>
                    <w:sz w:val="22"/>
                    <w:szCs w:val="22"/>
                  </w:rPr>
                </w:rPrChange>
              </w:rPr>
            </w:pPr>
          </w:p>
        </w:tc>
        <w:tc>
          <w:tcPr>
            <w:tcW w:w="1595" w:type="dxa"/>
            <w:vMerge/>
          </w:tcPr>
          <w:p w14:paraId="0614317D" w14:textId="77777777" w:rsidR="009153AA" w:rsidRPr="00445ED3" w:rsidRDefault="009153AA" w:rsidP="000915B5">
            <w:pPr>
              <w:rPr>
                <w:ins w:id="2129" w:author="Microsoft Office User" w:date="2021-05-06T15:30:00Z"/>
                <w:rFonts w:ascii="Arial" w:eastAsia="Times New Roman" w:hAnsi="Arial" w:cs="Arial"/>
                <w:sz w:val="16"/>
                <w:szCs w:val="16"/>
                <w:rPrChange w:id="2130" w:author="Microsoft Office User" w:date="2021-05-07T11:11:00Z">
                  <w:rPr>
                    <w:ins w:id="2131" w:author="Microsoft Office User" w:date="2021-05-06T15:30:00Z"/>
                    <w:rFonts w:ascii="Arial" w:eastAsia="Times New Roman" w:hAnsi="Arial" w:cs="Arial"/>
                    <w:sz w:val="22"/>
                    <w:szCs w:val="22"/>
                  </w:rPr>
                </w:rPrChange>
              </w:rPr>
            </w:pPr>
          </w:p>
        </w:tc>
        <w:tc>
          <w:tcPr>
            <w:tcW w:w="1085" w:type="dxa"/>
          </w:tcPr>
          <w:p w14:paraId="4C2FFF73" w14:textId="77777777" w:rsidR="009153AA" w:rsidRPr="00445ED3" w:rsidRDefault="009153AA" w:rsidP="000915B5">
            <w:pPr>
              <w:rPr>
                <w:ins w:id="2132" w:author="Microsoft Office User" w:date="2021-05-07T10:56:00Z"/>
                <w:rFonts w:ascii="Arial" w:eastAsia="Times New Roman" w:hAnsi="Arial" w:cs="Arial"/>
                <w:sz w:val="16"/>
                <w:szCs w:val="16"/>
                <w:rPrChange w:id="2133" w:author="Microsoft Office User" w:date="2021-05-07T11:11:00Z">
                  <w:rPr>
                    <w:ins w:id="2134" w:author="Microsoft Office User" w:date="2021-05-07T10:56:00Z"/>
                    <w:rFonts w:ascii="Arial" w:eastAsia="Times New Roman" w:hAnsi="Arial" w:cs="Arial"/>
                    <w:sz w:val="18"/>
                    <w:szCs w:val="18"/>
                  </w:rPr>
                </w:rPrChange>
              </w:rPr>
            </w:pPr>
            <w:ins w:id="2135" w:author="Microsoft Office User" w:date="2021-05-07T10:56:00Z">
              <w:r w:rsidRPr="00445ED3">
                <w:rPr>
                  <w:rFonts w:ascii="Arial" w:eastAsia="Times New Roman" w:hAnsi="Arial" w:cs="Arial"/>
                  <w:sz w:val="16"/>
                  <w:szCs w:val="16"/>
                  <w:rPrChange w:id="2136" w:author="Microsoft Office User" w:date="2021-05-07T11:11:00Z">
                    <w:rPr>
                      <w:rFonts w:ascii="Arial" w:eastAsia="Times New Roman" w:hAnsi="Arial" w:cs="Arial"/>
                      <w:sz w:val="18"/>
                      <w:szCs w:val="18"/>
                    </w:rPr>
                  </w:rPrChange>
                </w:rPr>
                <w:t>Z: -2.68</w:t>
              </w:r>
            </w:ins>
          </w:p>
          <w:p w14:paraId="4FBB3BCF" w14:textId="33FF9E8D" w:rsidR="009153AA" w:rsidRPr="00445ED3" w:rsidRDefault="009153AA" w:rsidP="000915B5">
            <w:pPr>
              <w:rPr>
                <w:ins w:id="2137" w:author="Microsoft Office User" w:date="2021-05-06T15:30:00Z"/>
                <w:rFonts w:ascii="Arial" w:eastAsia="Times New Roman" w:hAnsi="Arial" w:cs="Arial"/>
                <w:sz w:val="16"/>
                <w:szCs w:val="16"/>
                <w:rPrChange w:id="2138" w:author="Microsoft Office User" w:date="2021-05-07T11:11:00Z">
                  <w:rPr>
                    <w:ins w:id="2139" w:author="Microsoft Office User" w:date="2021-05-06T15:30:00Z"/>
                    <w:rFonts w:ascii="Arial" w:eastAsia="Times New Roman" w:hAnsi="Arial" w:cs="Arial"/>
                    <w:sz w:val="22"/>
                    <w:szCs w:val="22"/>
                  </w:rPr>
                </w:rPrChange>
              </w:rPr>
            </w:pPr>
            <w:ins w:id="2140" w:author="Microsoft Office User" w:date="2021-05-07T10:56:00Z">
              <w:r w:rsidRPr="00445ED3">
                <w:rPr>
                  <w:rFonts w:ascii="Arial" w:eastAsia="Times New Roman" w:hAnsi="Arial" w:cs="Arial"/>
                  <w:sz w:val="16"/>
                  <w:szCs w:val="16"/>
                  <w:rPrChange w:id="2141" w:author="Microsoft Office User" w:date="2021-05-07T11:11:00Z">
                    <w:rPr>
                      <w:rFonts w:ascii="Arial" w:eastAsia="Times New Roman" w:hAnsi="Arial" w:cs="Arial"/>
                      <w:sz w:val="18"/>
                      <w:szCs w:val="18"/>
                    </w:rPr>
                  </w:rPrChange>
                </w:rPr>
                <w:t>Rank: 69</w:t>
              </w:r>
            </w:ins>
          </w:p>
        </w:tc>
        <w:tc>
          <w:tcPr>
            <w:tcW w:w="980" w:type="dxa"/>
          </w:tcPr>
          <w:p w14:paraId="5CF26544" w14:textId="2D25A277" w:rsidR="009153AA" w:rsidRPr="00445ED3" w:rsidRDefault="009153AA" w:rsidP="000915B5">
            <w:pPr>
              <w:rPr>
                <w:ins w:id="2142" w:author="Microsoft Office User" w:date="2021-05-06T15:30:00Z"/>
                <w:rFonts w:ascii="Arial" w:eastAsia="Times New Roman" w:hAnsi="Arial" w:cs="Arial"/>
                <w:sz w:val="16"/>
                <w:szCs w:val="16"/>
                <w:rPrChange w:id="2143" w:author="Microsoft Office User" w:date="2021-05-07T11:11:00Z">
                  <w:rPr>
                    <w:ins w:id="2144" w:author="Microsoft Office User" w:date="2021-05-06T15:30:00Z"/>
                    <w:rFonts w:ascii="Arial" w:eastAsia="Times New Roman" w:hAnsi="Arial" w:cs="Arial"/>
                    <w:sz w:val="22"/>
                    <w:szCs w:val="22"/>
                  </w:rPr>
                </w:rPrChange>
              </w:rPr>
            </w:pPr>
            <w:ins w:id="2145" w:author="Microsoft Office User" w:date="2021-05-07T10:55:00Z">
              <w:r w:rsidRPr="00445ED3">
                <w:rPr>
                  <w:rFonts w:ascii="Arial" w:eastAsia="Times New Roman" w:hAnsi="Arial" w:cs="Arial"/>
                  <w:sz w:val="16"/>
                  <w:szCs w:val="16"/>
                  <w:rPrChange w:id="2146" w:author="Microsoft Office User" w:date="2021-05-07T11:11:00Z">
                    <w:rPr>
                      <w:rFonts w:ascii="Arial" w:eastAsia="Times New Roman" w:hAnsi="Arial" w:cs="Arial"/>
                      <w:sz w:val="18"/>
                      <w:szCs w:val="18"/>
                    </w:rPr>
                  </w:rPrChange>
                </w:rPr>
                <w:t>0.007</w:t>
              </w:r>
            </w:ins>
          </w:p>
        </w:tc>
      </w:tr>
      <w:tr w:rsidR="009153AA" w14:paraId="5ACDA6AB" w14:textId="77777777" w:rsidTr="000915B5">
        <w:trPr>
          <w:trHeight w:val="429"/>
          <w:ins w:id="2147" w:author="Microsoft Office User" w:date="2021-05-06T15:30:00Z"/>
        </w:trPr>
        <w:tc>
          <w:tcPr>
            <w:tcW w:w="3014" w:type="dxa"/>
          </w:tcPr>
          <w:p w14:paraId="703692D7" w14:textId="52D5309A" w:rsidR="009153AA" w:rsidRPr="00445ED3" w:rsidRDefault="009153AA" w:rsidP="000915B5">
            <w:pPr>
              <w:rPr>
                <w:ins w:id="2148" w:author="Microsoft Office User" w:date="2021-05-06T15:30:00Z"/>
                <w:rFonts w:ascii="Arial" w:eastAsia="Times New Roman" w:hAnsi="Arial" w:cs="Arial"/>
                <w:sz w:val="16"/>
                <w:szCs w:val="16"/>
                <w:rPrChange w:id="2149" w:author="Microsoft Office User" w:date="2021-05-07T11:11:00Z">
                  <w:rPr>
                    <w:ins w:id="2150" w:author="Microsoft Office User" w:date="2021-05-06T15:30:00Z"/>
                    <w:rFonts w:ascii="Arial" w:eastAsia="Times New Roman" w:hAnsi="Arial" w:cs="Arial"/>
                    <w:sz w:val="22"/>
                    <w:szCs w:val="22"/>
                  </w:rPr>
                </w:rPrChange>
              </w:rPr>
            </w:pPr>
            <w:ins w:id="2151" w:author="Microsoft Office User" w:date="2021-05-07T10:51:00Z">
              <w:r w:rsidRPr="00445ED3">
                <w:rPr>
                  <w:rFonts w:ascii="Arial" w:eastAsia="Times New Roman" w:hAnsi="Arial" w:cs="Arial"/>
                  <w:sz w:val="16"/>
                  <w:szCs w:val="16"/>
                  <w:rPrChange w:id="2152" w:author="Microsoft Office User" w:date="2021-05-07T11:11:00Z">
                    <w:rPr>
                      <w:rFonts w:ascii="Arial" w:eastAsia="Times New Roman" w:hAnsi="Arial" w:cs="Arial"/>
                      <w:sz w:val="18"/>
                      <w:szCs w:val="18"/>
                    </w:rPr>
                  </w:rPrChange>
                </w:rPr>
                <w:t>Percent correct max dB SNR, high contrast: muscimol vs. saline</w:t>
              </w:r>
            </w:ins>
          </w:p>
        </w:tc>
        <w:tc>
          <w:tcPr>
            <w:tcW w:w="851" w:type="dxa"/>
            <w:vMerge/>
          </w:tcPr>
          <w:p w14:paraId="78AC3139" w14:textId="77777777" w:rsidR="009153AA" w:rsidRPr="00445ED3" w:rsidRDefault="009153AA" w:rsidP="000915B5">
            <w:pPr>
              <w:rPr>
                <w:ins w:id="2153" w:author="Microsoft Office User" w:date="2021-05-06T15:30:00Z"/>
                <w:rFonts w:ascii="Arial" w:eastAsia="Times New Roman" w:hAnsi="Arial" w:cs="Arial"/>
                <w:sz w:val="16"/>
                <w:szCs w:val="16"/>
                <w:rPrChange w:id="2154" w:author="Microsoft Office User" w:date="2021-05-07T11:11:00Z">
                  <w:rPr>
                    <w:ins w:id="2155" w:author="Microsoft Office User" w:date="2021-05-06T15:30:00Z"/>
                    <w:rFonts w:ascii="Arial" w:eastAsia="Times New Roman" w:hAnsi="Arial" w:cs="Arial"/>
                    <w:sz w:val="22"/>
                    <w:szCs w:val="22"/>
                  </w:rPr>
                </w:rPrChange>
              </w:rPr>
            </w:pPr>
          </w:p>
        </w:tc>
        <w:tc>
          <w:tcPr>
            <w:tcW w:w="1350" w:type="dxa"/>
          </w:tcPr>
          <w:p w14:paraId="289B5E1E" w14:textId="032B09B8" w:rsidR="009153AA" w:rsidRPr="00445ED3" w:rsidRDefault="009153AA" w:rsidP="000915B5">
            <w:pPr>
              <w:rPr>
                <w:ins w:id="2156" w:author="Microsoft Office User" w:date="2021-05-07T10:45:00Z"/>
                <w:rFonts w:ascii="Arial" w:eastAsia="Times New Roman" w:hAnsi="Arial" w:cs="Arial"/>
                <w:sz w:val="16"/>
                <w:szCs w:val="16"/>
                <w:rPrChange w:id="2157" w:author="Microsoft Office User" w:date="2021-05-07T11:11:00Z">
                  <w:rPr>
                    <w:ins w:id="2158" w:author="Microsoft Office User" w:date="2021-05-07T10:45:00Z"/>
                    <w:rFonts w:ascii="Arial" w:eastAsia="Times New Roman" w:hAnsi="Arial" w:cs="Arial"/>
                    <w:sz w:val="18"/>
                    <w:szCs w:val="18"/>
                  </w:rPr>
                </w:rPrChange>
              </w:rPr>
            </w:pPr>
            <w:proofErr w:type="spellStart"/>
            <w:ins w:id="2159" w:author="Microsoft Office User" w:date="2021-05-07T10:45:00Z">
              <w:r w:rsidRPr="00445ED3">
                <w:rPr>
                  <w:rFonts w:ascii="Arial" w:eastAsia="Times New Roman" w:hAnsi="Arial" w:cs="Arial"/>
                  <w:sz w:val="16"/>
                  <w:szCs w:val="16"/>
                  <w:rPrChange w:id="2160" w:author="Microsoft Office User" w:date="2021-05-07T11:11:00Z">
                    <w:rPr>
                      <w:rFonts w:ascii="Arial" w:eastAsia="Times New Roman" w:hAnsi="Arial" w:cs="Arial"/>
                      <w:sz w:val="18"/>
                      <w:szCs w:val="18"/>
                    </w:rPr>
                  </w:rPrChange>
                </w:rPr>
                <w:t>Musc</w:t>
              </w:r>
            </w:ins>
            <w:proofErr w:type="spellEnd"/>
            <w:ins w:id="2161" w:author="Microsoft Office User" w:date="2021-05-07T10:52:00Z">
              <w:r w:rsidRPr="00445ED3">
                <w:rPr>
                  <w:rFonts w:ascii="Arial" w:eastAsia="Times New Roman" w:hAnsi="Arial" w:cs="Arial"/>
                  <w:sz w:val="16"/>
                  <w:szCs w:val="16"/>
                  <w:rPrChange w:id="2162" w:author="Microsoft Office User" w:date="2021-05-07T11:11:00Z">
                    <w:rPr>
                      <w:rFonts w:ascii="Arial" w:eastAsia="Times New Roman" w:hAnsi="Arial" w:cs="Arial"/>
                      <w:sz w:val="18"/>
                      <w:szCs w:val="18"/>
                    </w:rPr>
                  </w:rPrChange>
                </w:rPr>
                <w:t>.</w:t>
              </w:r>
            </w:ins>
            <w:ins w:id="2163" w:author="Microsoft Office User" w:date="2021-05-07T10:45:00Z">
              <w:r w:rsidRPr="00445ED3">
                <w:rPr>
                  <w:rFonts w:ascii="Arial" w:eastAsia="Times New Roman" w:hAnsi="Arial" w:cs="Arial"/>
                  <w:sz w:val="16"/>
                  <w:szCs w:val="16"/>
                  <w:rPrChange w:id="2164" w:author="Microsoft Office User" w:date="2021-05-07T11:11:00Z">
                    <w:rPr>
                      <w:rFonts w:ascii="Arial" w:eastAsia="Times New Roman" w:hAnsi="Arial" w:cs="Arial"/>
                      <w:sz w:val="18"/>
                      <w:szCs w:val="18"/>
                    </w:rPr>
                  </w:rPrChange>
                </w:rPr>
                <w:t xml:space="preserve">: </w:t>
              </w:r>
            </w:ins>
            <w:ins w:id="2165" w:author="Microsoft Office User" w:date="2021-05-07T11:02:00Z">
              <w:r w:rsidRPr="00445ED3">
                <w:rPr>
                  <w:rFonts w:ascii="Arial" w:eastAsia="Times New Roman" w:hAnsi="Arial" w:cs="Arial"/>
                  <w:sz w:val="16"/>
                  <w:szCs w:val="16"/>
                  <w:rPrChange w:id="2166" w:author="Microsoft Office User" w:date="2021-05-07T11:11:00Z">
                    <w:rPr>
                      <w:rFonts w:ascii="Arial" w:eastAsia="Times New Roman" w:hAnsi="Arial" w:cs="Arial"/>
                      <w:sz w:val="18"/>
                      <w:szCs w:val="18"/>
                    </w:rPr>
                  </w:rPrChange>
                </w:rPr>
                <w:t>0.0</w:t>
              </w:r>
            </w:ins>
            <w:ins w:id="2167" w:author="Microsoft Office User" w:date="2021-05-07T11:03:00Z">
              <w:r w:rsidRPr="00445ED3">
                <w:rPr>
                  <w:rFonts w:ascii="Arial" w:eastAsia="Times New Roman" w:hAnsi="Arial" w:cs="Arial"/>
                  <w:sz w:val="16"/>
                  <w:szCs w:val="16"/>
                  <w:rPrChange w:id="2168" w:author="Microsoft Office User" w:date="2021-05-07T11:11:00Z">
                    <w:rPr>
                      <w:rFonts w:ascii="Arial" w:eastAsia="Times New Roman" w:hAnsi="Arial" w:cs="Arial"/>
                      <w:sz w:val="18"/>
                      <w:szCs w:val="18"/>
                    </w:rPr>
                  </w:rPrChange>
                </w:rPr>
                <w:t>6</w:t>
              </w:r>
            </w:ins>
          </w:p>
          <w:p w14:paraId="6B766FAD" w14:textId="6ACD2EA3" w:rsidR="009153AA" w:rsidRPr="00445ED3" w:rsidRDefault="009153AA" w:rsidP="000915B5">
            <w:pPr>
              <w:rPr>
                <w:ins w:id="2169" w:author="Microsoft Office User" w:date="2021-05-07T10:45:00Z"/>
                <w:rFonts w:ascii="Arial" w:eastAsia="Times New Roman" w:hAnsi="Arial" w:cs="Arial"/>
                <w:sz w:val="16"/>
                <w:szCs w:val="16"/>
                <w:rPrChange w:id="2170" w:author="Microsoft Office User" w:date="2021-05-07T11:11:00Z">
                  <w:rPr>
                    <w:ins w:id="2171" w:author="Microsoft Office User" w:date="2021-05-07T10:45:00Z"/>
                    <w:rFonts w:ascii="Arial" w:eastAsia="Times New Roman" w:hAnsi="Arial" w:cs="Arial"/>
                    <w:sz w:val="18"/>
                    <w:szCs w:val="18"/>
                  </w:rPr>
                </w:rPrChange>
              </w:rPr>
            </w:pPr>
            <w:ins w:id="2172" w:author="Microsoft Office User" w:date="2021-05-07T10:45:00Z">
              <w:r w:rsidRPr="00445ED3">
                <w:rPr>
                  <w:rFonts w:ascii="Arial" w:eastAsia="Times New Roman" w:hAnsi="Arial" w:cs="Arial"/>
                  <w:sz w:val="16"/>
                  <w:szCs w:val="16"/>
                  <w:rPrChange w:id="2173" w:author="Microsoft Office User" w:date="2021-05-07T11:11:00Z">
                    <w:rPr>
                      <w:rFonts w:ascii="Arial" w:eastAsia="Times New Roman" w:hAnsi="Arial" w:cs="Arial"/>
                      <w:sz w:val="18"/>
                      <w:szCs w:val="18"/>
                    </w:rPr>
                  </w:rPrChange>
                </w:rPr>
                <w:t>Saline: 0.8</w:t>
              </w:r>
            </w:ins>
            <w:ins w:id="2174" w:author="Microsoft Office User" w:date="2021-05-07T11:03:00Z">
              <w:r w:rsidRPr="00445ED3">
                <w:rPr>
                  <w:rFonts w:ascii="Arial" w:eastAsia="Times New Roman" w:hAnsi="Arial" w:cs="Arial"/>
                  <w:sz w:val="16"/>
                  <w:szCs w:val="16"/>
                  <w:rPrChange w:id="2175" w:author="Microsoft Office User" w:date="2021-05-07T11:11:00Z">
                    <w:rPr>
                      <w:rFonts w:ascii="Arial" w:eastAsia="Times New Roman" w:hAnsi="Arial" w:cs="Arial"/>
                      <w:sz w:val="18"/>
                      <w:szCs w:val="18"/>
                    </w:rPr>
                  </w:rPrChange>
                </w:rPr>
                <w:t>0</w:t>
              </w:r>
            </w:ins>
          </w:p>
          <w:p w14:paraId="00E93FF0" w14:textId="39A72454" w:rsidR="009153AA" w:rsidRPr="00445ED3" w:rsidRDefault="009153AA" w:rsidP="000915B5">
            <w:pPr>
              <w:rPr>
                <w:ins w:id="2176" w:author="Microsoft Office User" w:date="2021-05-06T15:30:00Z"/>
                <w:rFonts w:ascii="Arial" w:eastAsia="Times New Roman" w:hAnsi="Arial" w:cs="Arial"/>
                <w:sz w:val="16"/>
                <w:szCs w:val="16"/>
                <w:rPrChange w:id="2177" w:author="Microsoft Office User" w:date="2021-05-07T11:11:00Z">
                  <w:rPr>
                    <w:ins w:id="2178" w:author="Microsoft Office User" w:date="2021-05-06T15:30:00Z"/>
                    <w:rFonts w:ascii="Arial" w:eastAsia="Times New Roman" w:hAnsi="Arial" w:cs="Arial"/>
                    <w:sz w:val="22"/>
                    <w:szCs w:val="22"/>
                  </w:rPr>
                </w:rPrChange>
              </w:rPr>
            </w:pPr>
            <w:ins w:id="2179" w:author="Microsoft Office User" w:date="2021-05-07T10:45:00Z">
              <w:r w:rsidRPr="00445ED3">
                <w:rPr>
                  <w:rFonts w:ascii="Arial" w:eastAsia="Times New Roman" w:hAnsi="Arial" w:cs="Arial"/>
                  <w:sz w:val="16"/>
                  <w:szCs w:val="16"/>
                  <w:rPrChange w:id="2180" w:author="Microsoft Office User" w:date="2021-05-07T11:11:00Z">
                    <w:rPr>
                      <w:rFonts w:ascii="Arial" w:eastAsia="Times New Roman" w:hAnsi="Arial" w:cs="Arial"/>
                      <w:sz w:val="18"/>
                      <w:szCs w:val="18"/>
                    </w:rPr>
                  </w:rPrChange>
                </w:rPr>
                <w:t>(median)</w:t>
              </w:r>
            </w:ins>
          </w:p>
        </w:tc>
        <w:tc>
          <w:tcPr>
            <w:tcW w:w="990" w:type="dxa"/>
          </w:tcPr>
          <w:p w14:paraId="0F4680C7" w14:textId="303E41EA" w:rsidR="009153AA" w:rsidRPr="00445ED3" w:rsidRDefault="009153AA" w:rsidP="000915B5">
            <w:pPr>
              <w:rPr>
                <w:ins w:id="2181" w:author="Microsoft Office User" w:date="2021-05-06T15:30:00Z"/>
                <w:rFonts w:ascii="Arial" w:eastAsia="Times New Roman" w:hAnsi="Arial" w:cs="Arial"/>
                <w:sz w:val="16"/>
                <w:szCs w:val="16"/>
                <w:rPrChange w:id="2182" w:author="Microsoft Office User" w:date="2021-05-07T11:11:00Z">
                  <w:rPr>
                    <w:ins w:id="2183" w:author="Microsoft Office User" w:date="2021-05-06T15:30:00Z"/>
                    <w:rFonts w:ascii="Arial" w:eastAsia="Times New Roman" w:hAnsi="Arial" w:cs="Arial"/>
                    <w:sz w:val="22"/>
                    <w:szCs w:val="22"/>
                  </w:rPr>
                </w:rPrChange>
              </w:rPr>
            </w:pPr>
            <w:ins w:id="2184" w:author="Microsoft Office User" w:date="2021-05-07T10:46:00Z">
              <w:r w:rsidRPr="00445ED3">
                <w:rPr>
                  <w:rFonts w:ascii="Arial" w:eastAsia="Times New Roman" w:hAnsi="Arial" w:cs="Arial"/>
                  <w:sz w:val="16"/>
                  <w:szCs w:val="16"/>
                  <w:rPrChange w:id="2185" w:author="Microsoft Office User" w:date="2021-05-07T11:11:00Z">
                    <w:rPr>
                      <w:rFonts w:ascii="Arial" w:eastAsia="Times New Roman" w:hAnsi="Arial" w:cs="Arial"/>
                      <w:sz w:val="18"/>
                      <w:szCs w:val="18"/>
                    </w:rPr>
                  </w:rPrChange>
                </w:rPr>
                <w:t>n/a</w:t>
              </w:r>
            </w:ins>
          </w:p>
        </w:tc>
        <w:tc>
          <w:tcPr>
            <w:tcW w:w="1080" w:type="dxa"/>
            <w:vMerge w:val="restart"/>
          </w:tcPr>
          <w:p w14:paraId="6D10DE80" w14:textId="1C11FE4A" w:rsidR="009153AA" w:rsidRPr="00445ED3" w:rsidRDefault="009153AA" w:rsidP="000915B5">
            <w:pPr>
              <w:rPr>
                <w:ins w:id="2186" w:author="Microsoft Office User" w:date="2021-05-07T10:59:00Z"/>
                <w:rFonts w:ascii="Arial" w:eastAsia="Times New Roman" w:hAnsi="Arial" w:cs="Arial"/>
                <w:sz w:val="16"/>
                <w:szCs w:val="16"/>
                <w:rPrChange w:id="2187" w:author="Microsoft Office User" w:date="2021-05-07T11:11:00Z">
                  <w:rPr>
                    <w:ins w:id="2188" w:author="Microsoft Office User" w:date="2021-05-07T10:59:00Z"/>
                    <w:rFonts w:ascii="Arial" w:eastAsia="Times New Roman" w:hAnsi="Arial" w:cs="Arial"/>
                    <w:sz w:val="18"/>
                    <w:szCs w:val="18"/>
                  </w:rPr>
                </w:rPrChange>
              </w:rPr>
            </w:pPr>
            <w:ins w:id="2189" w:author="Microsoft Office User" w:date="2021-05-07T10:59:00Z">
              <w:r w:rsidRPr="00445ED3">
                <w:rPr>
                  <w:rFonts w:ascii="Arial" w:eastAsia="Times New Roman" w:hAnsi="Arial" w:cs="Arial"/>
                  <w:sz w:val="16"/>
                  <w:szCs w:val="16"/>
                  <w:rPrChange w:id="2190" w:author="Microsoft Office User" w:date="2021-05-07T11:11:00Z">
                    <w:rPr>
                      <w:rFonts w:ascii="Arial" w:eastAsia="Times New Roman" w:hAnsi="Arial" w:cs="Arial"/>
                      <w:sz w:val="18"/>
                      <w:szCs w:val="18"/>
                    </w:rPr>
                  </w:rPrChange>
                </w:rPr>
                <w:t xml:space="preserve">13 </w:t>
              </w:r>
              <w:proofErr w:type="spellStart"/>
              <w:r w:rsidRPr="00445ED3">
                <w:rPr>
                  <w:rFonts w:ascii="Arial" w:eastAsia="Times New Roman" w:hAnsi="Arial" w:cs="Arial"/>
                  <w:sz w:val="16"/>
                  <w:szCs w:val="16"/>
                  <w:rPrChange w:id="2191" w:author="Microsoft Office User" w:date="2021-05-07T11:11:00Z">
                    <w:rPr>
                      <w:rFonts w:ascii="Arial" w:eastAsia="Times New Roman" w:hAnsi="Arial" w:cs="Arial"/>
                      <w:sz w:val="18"/>
                      <w:szCs w:val="18"/>
                    </w:rPr>
                  </w:rPrChange>
                </w:rPr>
                <w:t>musc</w:t>
              </w:r>
            </w:ins>
            <w:proofErr w:type="spellEnd"/>
            <w:ins w:id="2192" w:author="Microsoft Office User" w:date="2021-05-10T11:16:00Z">
              <w:r w:rsidR="00854C11">
                <w:rPr>
                  <w:rFonts w:ascii="Arial" w:eastAsia="Times New Roman" w:hAnsi="Arial" w:cs="Arial"/>
                  <w:sz w:val="16"/>
                  <w:szCs w:val="16"/>
                </w:rPr>
                <w:t>.</w:t>
              </w:r>
            </w:ins>
            <w:ins w:id="2193" w:author="Microsoft Office User" w:date="2021-05-07T10:59:00Z">
              <w:r w:rsidRPr="00445ED3">
                <w:rPr>
                  <w:rFonts w:ascii="Arial" w:eastAsia="Times New Roman" w:hAnsi="Arial" w:cs="Arial"/>
                  <w:sz w:val="16"/>
                  <w:szCs w:val="16"/>
                  <w:rPrChange w:id="2194" w:author="Microsoft Office User" w:date="2021-05-07T11:11:00Z">
                    <w:rPr>
                      <w:rFonts w:ascii="Arial" w:eastAsia="Times New Roman" w:hAnsi="Arial" w:cs="Arial"/>
                      <w:sz w:val="18"/>
                      <w:szCs w:val="18"/>
                    </w:rPr>
                  </w:rPrChange>
                </w:rPr>
                <w:t>. sessions, 10 saline sessions</w:t>
              </w:r>
            </w:ins>
          </w:p>
          <w:p w14:paraId="1EC71AAD" w14:textId="7B2F5B83" w:rsidR="009153AA" w:rsidRPr="00445ED3" w:rsidRDefault="009153AA" w:rsidP="000915B5">
            <w:pPr>
              <w:rPr>
                <w:ins w:id="2195" w:author="Microsoft Office User" w:date="2021-05-06T15:30:00Z"/>
                <w:rFonts w:ascii="Arial" w:eastAsia="Times New Roman" w:hAnsi="Arial" w:cs="Arial"/>
                <w:sz w:val="16"/>
                <w:szCs w:val="16"/>
                <w:rPrChange w:id="2196" w:author="Microsoft Office User" w:date="2021-05-07T11:11:00Z">
                  <w:rPr>
                    <w:ins w:id="2197" w:author="Microsoft Office User" w:date="2021-05-06T15:30:00Z"/>
                    <w:rFonts w:ascii="Arial" w:eastAsia="Times New Roman" w:hAnsi="Arial" w:cs="Arial"/>
                    <w:sz w:val="22"/>
                    <w:szCs w:val="22"/>
                  </w:rPr>
                </w:rPrChange>
              </w:rPr>
            </w:pPr>
            <w:ins w:id="2198" w:author="Microsoft Office User" w:date="2021-05-07T10:59:00Z">
              <w:r w:rsidRPr="00445ED3">
                <w:rPr>
                  <w:rFonts w:ascii="Arial" w:eastAsia="Times New Roman" w:hAnsi="Arial" w:cs="Arial"/>
                  <w:sz w:val="16"/>
                  <w:szCs w:val="16"/>
                  <w:rPrChange w:id="2199" w:author="Microsoft Office User" w:date="2021-05-07T11:11:00Z">
                    <w:rPr>
                      <w:rFonts w:ascii="Arial" w:eastAsia="Times New Roman" w:hAnsi="Arial" w:cs="Arial"/>
                      <w:sz w:val="18"/>
                      <w:szCs w:val="18"/>
                    </w:rPr>
                  </w:rPrChange>
                </w:rPr>
                <w:t>(4 mice)</w:t>
              </w:r>
            </w:ins>
          </w:p>
        </w:tc>
        <w:tc>
          <w:tcPr>
            <w:tcW w:w="1595" w:type="dxa"/>
            <w:vMerge/>
          </w:tcPr>
          <w:p w14:paraId="57572FA8" w14:textId="77777777" w:rsidR="009153AA" w:rsidRPr="00445ED3" w:rsidRDefault="009153AA" w:rsidP="000915B5">
            <w:pPr>
              <w:rPr>
                <w:ins w:id="2200" w:author="Microsoft Office User" w:date="2021-05-06T15:30:00Z"/>
                <w:rFonts w:ascii="Arial" w:eastAsia="Times New Roman" w:hAnsi="Arial" w:cs="Arial"/>
                <w:sz w:val="16"/>
                <w:szCs w:val="16"/>
                <w:rPrChange w:id="2201" w:author="Microsoft Office User" w:date="2021-05-07T11:11:00Z">
                  <w:rPr>
                    <w:ins w:id="2202" w:author="Microsoft Office User" w:date="2021-05-06T15:30:00Z"/>
                    <w:rFonts w:ascii="Arial" w:eastAsia="Times New Roman" w:hAnsi="Arial" w:cs="Arial"/>
                    <w:sz w:val="22"/>
                    <w:szCs w:val="22"/>
                  </w:rPr>
                </w:rPrChange>
              </w:rPr>
            </w:pPr>
          </w:p>
        </w:tc>
        <w:tc>
          <w:tcPr>
            <w:tcW w:w="1085" w:type="dxa"/>
          </w:tcPr>
          <w:p w14:paraId="44E2AC78" w14:textId="77777777" w:rsidR="009153AA" w:rsidRPr="00445ED3" w:rsidRDefault="009153AA" w:rsidP="000915B5">
            <w:pPr>
              <w:rPr>
                <w:ins w:id="2203" w:author="Microsoft Office User" w:date="2021-05-07T11:03:00Z"/>
                <w:rFonts w:ascii="Arial" w:eastAsia="Times New Roman" w:hAnsi="Arial" w:cs="Arial"/>
                <w:sz w:val="16"/>
                <w:szCs w:val="16"/>
                <w:rPrChange w:id="2204" w:author="Microsoft Office User" w:date="2021-05-07T11:11:00Z">
                  <w:rPr>
                    <w:ins w:id="2205" w:author="Microsoft Office User" w:date="2021-05-07T11:03:00Z"/>
                    <w:rFonts w:ascii="Arial" w:eastAsia="Times New Roman" w:hAnsi="Arial" w:cs="Arial"/>
                    <w:sz w:val="18"/>
                    <w:szCs w:val="18"/>
                  </w:rPr>
                </w:rPrChange>
              </w:rPr>
            </w:pPr>
            <w:ins w:id="2206" w:author="Microsoft Office User" w:date="2021-05-07T11:03:00Z">
              <w:r w:rsidRPr="00445ED3">
                <w:rPr>
                  <w:rFonts w:ascii="Arial" w:eastAsia="Times New Roman" w:hAnsi="Arial" w:cs="Arial"/>
                  <w:sz w:val="16"/>
                  <w:szCs w:val="16"/>
                  <w:rPrChange w:id="2207" w:author="Microsoft Office User" w:date="2021-05-07T11:11:00Z">
                    <w:rPr>
                      <w:rFonts w:ascii="Arial" w:eastAsia="Times New Roman" w:hAnsi="Arial" w:cs="Arial"/>
                      <w:sz w:val="18"/>
                      <w:szCs w:val="18"/>
                    </w:rPr>
                  </w:rPrChange>
                </w:rPr>
                <w:t>Z = -4.06</w:t>
              </w:r>
            </w:ins>
          </w:p>
          <w:p w14:paraId="46CC2931" w14:textId="7FA40D4E" w:rsidR="009153AA" w:rsidRPr="00445ED3" w:rsidRDefault="009153AA" w:rsidP="000915B5">
            <w:pPr>
              <w:rPr>
                <w:ins w:id="2208" w:author="Microsoft Office User" w:date="2021-05-06T15:30:00Z"/>
                <w:rFonts w:ascii="Arial" w:eastAsia="Times New Roman" w:hAnsi="Arial" w:cs="Arial"/>
                <w:sz w:val="16"/>
                <w:szCs w:val="16"/>
                <w:rPrChange w:id="2209" w:author="Microsoft Office User" w:date="2021-05-07T11:11:00Z">
                  <w:rPr>
                    <w:ins w:id="2210" w:author="Microsoft Office User" w:date="2021-05-06T15:30:00Z"/>
                    <w:rFonts w:ascii="Arial" w:eastAsia="Times New Roman" w:hAnsi="Arial" w:cs="Arial"/>
                    <w:sz w:val="22"/>
                    <w:szCs w:val="22"/>
                  </w:rPr>
                </w:rPrChange>
              </w:rPr>
            </w:pPr>
            <w:ins w:id="2211" w:author="Microsoft Office User" w:date="2021-05-07T11:03:00Z">
              <w:r w:rsidRPr="00445ED3">
                <w:rPr>
                  <w:rFonts w:ascii="Arial" w:eastAsia="Times New Roman" w:hAnsi="Arial" w:cs="Arial"/>
                  <w:sz w:val="16"/>
                  <w:szCs w:val="16"/>
                  <w:rPrChange w:id="2212" w:author="Microsoft Office User" w:date="2021-05-07T11:11:00Z">
                    <w:rPr>
                      <w:rFonts w:ascii="Arial" w:eastAsia="Times New Roman" w:hAnsi="Arial" w:cs="Arial"/>
                      <w:sz w:val="18"/>
                      <w:szCs w:val="18"/>
                    </w:rPr>
                  </w:rPrChange>
                </w:rPr>
                <w:t>Rank: 92</w:t>
              </w:r>
            </w:ins>
          </w:p>
        </w:tc>
        <w:tc>
          <w:tcPr>
            <w:tcW w:w="980" w:type="dxa"/>
          </w:tcPr>
          <w:p w14:paraId="21552733" w14:textId="65A3B770" w:rsidR="009153AA" w:rsidRPr="00445ED3" w:rsidRDefault="009153AA" w:rsidP="000915B5">
            <w:pPr>
              <w:rPr>
                <w:ins w:id="2213" w:author="Microsoft Office User" w:date="2021-05-06T15:30:00Z"/>
                <w:rFonts w:ascii="Arial" w:eastAsia="Times New Roman" w:hAnsi="Arial" w:cs="Arial"/>
                <w:sz w:val="16"/>
                <w:szCs w:val="16"/>
                <w:rPrChange w:id="2214" w:author="Microsoft Office User" w:date="2021-05-07T11:11:00Z">
                  <w:rPr>
                    <w:ins w:id="2215" w:author="Microsoft Office User" w:date="2021-05-06T15:30:00Z"/>
                    <w:rFonts w:ascii="Arial" w:eastAsia="Times New Roman" w:hAnsi="Arial" w:cs="Arial"/>
                    <w:sz w:val="22"/>
                    <w:szCs w:val="22"/>
                  </w:rPr>
                </w:rPrChange>
              </w:rPr>
            </w:pPr>
            <w:ins w:id="2216" w:author="Microsoft Office User" w:date="2021-05-07T11:03:00Z">
              <w:r w:rsidRPr="00445ED3">
                <w:rPr>
                  <w:rFonts w:ascii="Arial" w:eastAsia="Times New Roman" w:hAnsi="Arial" w:cs="Arial"/>
                  <w:sz w:val="16"/>
                  <w:szCs w:val="16"/>
                  <w:rPrChange w:id="2217" w:author="Microsoft Office User" w:date="2021-05-07T11:11:00Z">
                    <w:rPr>
                      <w:rFonts w:ascii="Arial" w:eastAsia="Times New Roman" w:hAnsi="Arial" w:cs="Arial"/>
                      <w:sz w:val="18"/>
                      <w:szCs w:val="18"/>
                    </w:rPr>
                  </w:rPrChange>
                </w:rPr>
                <w:t>4.96</w:t>
              </w:r>
            </w:ins>
            <w:ins w:id="2218" w:author="Microsoft Office User" w:date="2021-05-07T11:04:00Z">
              <w:r w:rsidRPr="00445ED3">
                <w:rPr>
                  <w:rFonts w:ascii="Arial" w:eastAsia="Times New Roman" w:hAnsi="Arial" w:cs="Arial"/>
                  <w:sz w:val="16"/>
                  <w:szCs w:val="16"/>
                  <w:rPrChange w:id="2219" w:author="Microsoft Office User" w:date="2021-05-07T11:11:00Z">
                    <w:rPr>
                      <w:rFonts w:ascii="Arial" w:eastAsia="Times New Roman" w:hAnsi="Arial" w:cs="Arial"/>
                      <w:sz w:val="18"/>
                      <w:szCs w:val="18"/>
                    </w:rPr>
                  </w:rPrChange>
                </w:rPr>
                <w:t>e-5</w:t>
              </w:r>
            </w:ins>
          </w:p>
        </w:tc>
      </w:tr>
      <w:tr w:rsidR="009153AA" w14:paraId="74D5EFF7" w14:textId="77777777" w:rsidTr="000915B5">
        <w:trPr>
          <w:trHeight w:val="429"/>
          <w:ins w:id="2220" w:author="Microsoft Office User" w:date="2021-05-06T15:30:00Z"/>
        </w:trPr>
        <w:tc>
          <w:tcPr>
            <w:tcW w:w="3014" w:type="dxa"/>
          </w:tcPr>
          <w:p w14:paraId="51BB1689" w14:textId="4A519F99" w:rsidR="009153AA" w:rsidRPr="00445ED3" w:rsidRDefault="009153AA" w:rsidP="000915B5">
            <w:pPr>
              <w:rPr>
                <w:ins w:id="2221" w:author="Microsoft Office User" w:date="2021-05-06T15:30:00Z"/>
                <w:rFonts w:ascii="Arial" w:eastAsia="Times New Roman" w:hAnsi="Arial" w:cs="Arial"/>
                <w:sz w:val="16"/>
                <w:szCs w:val="16"/>
                <w:rPrChange w:id="2222" w:author="Microsoft Office User" w:date="2021-05-07T11:11:00Z">
                  <w:rPr>
                    <w:ins w:id="2223" w:author="Microsoft Office User" w:date="2021-05-06T15:30:00Z"/>
                    <w:rFonts w:ascii="Arial" w:eastAsia="Times New Roman" w:hAnsi="Arial" w:cs="Arial"/>
                    <w:sz w:val="22"/>
                    <w:szCs w:val="22"/>
                  </w:rPr>
                </w:rPrChange>
              </w:rPr>
            </w:pPr>
            <w:ins w:id="2224" w:author="Microsoft Office User" w:date="2021-05-07T10:51:00Z">
              <w:r w:rsidRPr="00445ED3">
                <w:rPr>
                  <w:rFonts w:ascii="Arial" w:eastAsia="Times New Roman" w:hAnsi="Arial" w:cs="Arial"/>
                  <w:sz w:val="16"/>
                  <w:szCs w:val="16"/>
                  <w:rPrChange w:id="2225" w:author="Microsoft Office User" w:date="2021-05-07T11:11:00Z">
                    <w:rPr>
                      <w:rFonts w:ascii="Arial" w:eastAsia="Times New Roman" w:hAnsi="Arial" w:cs="Arial"/>
                      <w:sz w:val="18"/>
                      <w:szCs w:val="18"/>
                    </w:rPr>
                  </w:rPrChange>
                </w:rPr>
                <w:t>Threshold (dB SNR), high contrast: muscimol vs. saline</w:t>
              </w:r>
            </w:ins>
          </w:p>
        </w:tc>
        <w:tc>
          <w:tcPr>
            <w:tcW w:w="851" w:type="dxa"/>
            <w:vMerge/>
          </w:tcPr>
          <w:p w14:paraId="115C580B" w14:textId="77777777" w:rsidR="009153AA" w:rsidRPr="00445ED3" w:rsidRDefault="009153AA" w:rsidP="000915B5">
            <w:pPr>
              <w:rPr>
                <w:ins w:id="2226" w:author="Microsoft Office User" w:date="2021-05-06T15:30:00Z"/>
                <w:rFonts w:ascii="Arial" w:eastAsia="Times New Roman" w:hAnsi="Arial" w:cs="Arial"/>
                <w:sz w:val="16"/>
                <w:szCs w:val="16"/>
                <w:rPrChange w:id="2227" w:author="Microsoft Office User" w:date="2021-05-07T11:11:00Z">
                  <w:rPr>
                    <w:ins w:id="2228" w:author="Microsoft Office User" w:date="2021-05-06T15:30:00Z"/>
                    <w:rFonts w:ascii="Arial" w:eastAsia="Times New Roman" w:hAnsi="Arial" w:cs="Arial"/>
                    <w:sz w:val="22"/>
                    <w:szCs w:val="22"/>
                  </w:rPr>
                </w:rPrChange>
              </w:rPr>
            </w:pPr>
          </w:p>
        </w:tc>
        <w:tc>
          <w:tcPr>
            <w:tcW w:w="1350" w:type="dxa"/>
          </w:tcPr>
          <w:p w14:paraId="3D604468" w14:textId="5366B823" w:rsidR="009153AA" w:rsidRPr="00445ED3" w:rsidRDefault="009153AA" w:rsidP="000915B5">
            <w:pPr>
              <w:rPr>
                <w:ins w:id="2229" w:author="Microsoft Office User" w:date="2021-05-07T10:45:00Z"/>
                <w:rFonts w:ascii="Arial" w:eastAsia="Times New Roman" w:hAnsi="Arial" w:cs="Arial"/>
                <w:sz w:val="16"/>
                <w:szCs w:val="16"/>
                <w:rPrChange w:id="2230" w:author="Microsoft Office User" w:date="2021-05-07T11:11:00Z">
                  <w:rPr>
                    <w:ins w:id="2231" w:author="Microsoft Office User" w:date="2021-05-07T10:45:00Z"/>
                    <w:rFonts w:ascii="Arial" w:eastAsia="Times New Roman" w:hAnsi="Arial" w:cs="Arial"/>
                    <w:sz w:val="18"/>
                    <w:szCs w:val="18"/>
                  </w:rPr>
                </w:rPrChange>
              </w:rPr>
            </w:pPr>
            <w:proofErr w:type="spellStart"/>
            <w:ins w:id="2232" w:author="Microsoft Office User" w:date="2021-05-07T10:45:00Z">
              <w:r w:rsidRPr="00445ED3">
                <w:rPr>
                  <w:rFonts w:ascii="Arial" w:eastAsia="Times New Roman" w:hAnsi="Arial" w:cs="Arial"/>
                  <w:sz w:val="16"/>
                  <w:szCs w:val="16"/>
                  <w:rPrChange w:id="2233" w:author="Microsoft Office User" w:date="2021-05-07T11:11:00Z">
                    <w:rPr>
                      <w:rFonts w:ascii="Arial" w:eastAsia="Times New Roman" w:hAnsi="Arial" w:cs="Arial"/>
                      <w:sz w:val="18"/>
                      <w:szCs w:val="18"/>
                    </w:rPr>
                  </w:rPrChange>
                </w:rPr>
                <w:t>Musc</w:t>
              </w:r>
            </w:ins>
            <w:proofErr w:type="spellEnd"/>
            <w:ins w:id="2234" w:author="Microsoft Office User" w:date="2021-05-07T10:52:00Z">
              <w:r w:rsidRPr="00445ED3">
                <w:rPr>
                  <w:rFonts w:ascii="Arial" w:eastAsia="Times New Roman" w:hAnsi="Arial" w:cs="Arial"/>
                  <w:sz w:val="16"/>
                  <w:szCs w:val="16"/>
                  <w:rPrChange w:id="2235" w:author="Microsoft Office User" w:date="2021-05-07T11:11:00Z">
                    <w:rPr>
                      <w:rFonts w:ascii="Arial" w:eastAsia="Times New Roman" w:hAnsi="Arial" w:cs="Arial"/>
                      <w:sz w:val="18"/>
                      <w:szCs w:val="18"/>
                    </w:rPr>
                  </w:rPrChange>
                </w:rPr>
                <w:t>.</w:t>
              </w:r>
            </w:ins>
            <w:ins w:id="2236" w:author="Microsoft Office User" w:date="2021-05-07T10:45:00Z">
              <w:r w:rsidRPr="00445ED3">
                <w:rPr>
                  <w:rFonts w:ascii="Arial" w:eastAsia="Times New Roman" w:hAnsi="Arial" w:cs="Arial"/>
                  <w:sz w:val="16"/>
                  <w:szCs w:val="16"/>
                  <w:rPrChange w:id="2237" w:author="Microsoft Office User" w:date="2021-05-07T11:11:00Z">
                    <w:rPr>
                      <w:rFonts w:ascii="Arial" w:eastAsia="Times New Roman" w:hAnsi="Arial" w:cs="Arial"/>
                      <w:sz w:val="18"/>
                      <w:szCs w:val="18"/>
                    </w:rPr>
                  </w:rPrChange>
                </w:rPr>
                <w:t xml:space="preserve">: </w:t>
              </w:r>
            </w:ins>
            <w:ins w:id="2238" w:author="Microsoft Office User" w:date="2021-05-07T10:59:00Z">
              <w:r w:rsidRPr="00445ED3">
                <w:rPr>
                  <w:rFonts w:ascii="Arial" w:eastAsia="Times New Roman" w:hAnsi="Arial" w:cs="Arial"/>
                  <w:sz w:val="16"/>
                  <w:szCs w:val="16"/>
                  <w:rPrChange w:id="2239" w:author="Microsoft Office User" w:date="2021-05-07T11:11:00Z">
                    <w:rPr>
                      <w:rFonts w:ascii="Arial" w:eastAsia="Times New Roman" w:hAnsi="Arial" w:cs="Arial"/>
                      <w:sz w:val="18"/>
                      <w:szCs w:val="18"/>
                    </w:rPr>
                  </w:rPrChange>
                </w:rPr>
                <w:t>16.77</w:t>
              </w:r>
            </w:ins>
          </w:p>
          <w:p w14:paraId="312D22B9" w14:textId="7E1B72F6" w:rsidR="009153AA" w:rsidRPr="00445ED3" w:rsidRDefault="009153AA" w:rsidP="000915B5">
            <w:pPr>
              <w:rPr>
                <w:ins w:id="2240" w:author="Microsoft Office User" w:date="2021-05-07T10:45:00Z"/>
                <w:rFonts w:ascii="Arial" w:eastAsia="Times New Roman" w:hAnsi="Arial" w:cs="Arial"/>
                <w:sz w:val="16"/>
                <w:szCs w:val="16"/>
                <w:rPrChange w:id="2241" w:author="Microsoft Office User" w:date="2021-05-07T11:11:00Z">
                  <w:rPr>
                    <w:ins w:id="2242" w:author="Microsoft Office User" w:date="2021-05-07T10:45:00Z"/>
                    <w:rFonts w:ascii="Arial" w:eastAsia="Times New Roman" w:hAnsi="Arial" w:cs="Arial"/>
                    <w:sz w:val="18"/>
                    <w:szCs w:val="18"/>
                  </w:rPr>
                </w:rPrChange>
              </w:rPr>
            </w:pPr>
            <w:ins w:id="2243" w:author="Microsoft Office User" w:date="2021-05-07T10:45:00Z">
              <w:r w:rsidRPr="00445ED3">
                <w:rPr>
                  <w:rFonts w:ascii="Arial" w:eastAsia="Times New Roman" w:hAnsi="Arial" w:cs="Arial"/>
                  <w:sz w:val="16"/>
                  <w:szCs w:val="16"/>
                  <w:rPrChange w:id="2244" w:author="Microsoft Office User" w:date="2021-05-07T11:11:00Z">
                    <w:rPr>
                      <w:rFonts w:ascii="Arial" w:eastAsia="Times New Roman" w:hAnsi="Arial" w:cs="Arial"/>
                      <w:sz w:val="18"/>
                      <w:szCs w:val="18"/>
                    </w:rPr>
                  </w:rPrChange>
                </w:rPr>
                <w:t xml:space="preserve">Saline: </w:t>
              </w:r>
            </w:ins>
            <w:ins w:id="2245" w:author="Microsoft Office User" w:date="2021-05-07T11:00:00Z">
              <w:r w:rsidRPr="00445ED3">
                <w:rPr>
                  <w:rFonts w:ascii="Arial" w:eastAsia="Times New Roman" w:hAnsi="Arial" w:cs="Arial"/>
                  <w:sz w:val="16"/>
                  <w:szCs w:val="16"/>
                  <w:rPrChange w:id="2246" w:author="Microsoft Office User" w:date="2021-05-07T11:11:00Z">
                    <w:rPr>
                      <w:rFonts w:ascii="Arial" w:eastAsia="Times New Roman" w:hAnsi="Arial" w:cs="Arial"/>
                      <w:sz w:val="18"/>
                      <w:szCs w:val="18"/>
                    </w:rPr>
                  </w:rPrChange>
                </w:rPr>
                <w:t>18.80</w:t>
              </w:r>
            </w:ins>
          </w:p>
          <w:p w14:paraId="1EAA6268" w14:textId="2B99DDFD" w:rsidR="009153AA" w:rsidRPr="00445ED3" w:rsidRDefault="009153AA" w:rsidP="000915B5">
            <w:pPr>
              <w:rPr>
                <w:ins w:id="2247" w:author="Microsoft Office User" w:date="2021-05-06T15:30:00Z"/>
                <w:rFonts w:ascii="Arial" w:eastAsia="Times New Roman" w:hAnsi="Arial" w:cs="Arial"/>
                <w:sz w:val="16"/>
                <w:szCs w:val="16"/>
                <w:rPrChange w:id="2248" w:author="Microsoft Office User" w:date="2021-05-07T11:11:00Z">
                  <w:rPr>
                    <w:ins w:id="2249" w:author="Microsoft Office User" w:date="2021-05-06T15:30:00Z"/>
                    <w:rFonts w:ascii="Arial" w:eastAsia="Times New Roman" w:hAnsi="Arial" w:cs="Arial"/>
                    <w:sz w:val="22"/>
                    <w:szCs w:val="22"/>
                  </w:rPr>
                </w:rPrChange>
              </w:rPr>
            </w:pPr>
            <w:ins w:id="2250" w:author="Microsoft Office User" w:date="2021-05-07T10:45:00Z">
              <w:r w:rsidRPr="00445ED3">
                <w:rPr>
                  <w:rFonts w:ascii="Arial" w:eastAsia="Times New Roman" w:hAnsi="Arial" w:cs="Arial"/>
                  <w:sz w:val="16"/>
                  <w:szCs w:val="16"/>
                  <w:rPrChange w:id="2251" w:author="Microsoft Office User" w:date="2021-05-07T11:11:00Z">
                    <w:rPr>
                      <w:rFonts w:ascii="Arial" w:eastAsia="Times New Roman" w:hAnsi="Arial" w:cs="Arial"/>
                      <w:sz w:val="18"/>
                      <w:szCs w:val="18"/>
                    </w:rPr>
                  </w:rPrChange>
                </w:rPr>
                <w:t>(median)</w:t>
              </w:r>
            </w:ins>
          </w:p>
        </w:tc>
        <w:tc>
          <w:tcPr>
            <w:tcW w:w="990" w:type="dxa"/>
          </w:tcPr>
          <w:p w14:paraId="098E0368" w14:textId="4B246F3B" w:rsidR="009153AA" w:rsidRPr="00445ED3" w:rsidRDefault="009153AA" w:rsidP="000915B5">
            <w:pPr>
              <w:rPr>
                <w:ins w:id="2252" w:author="Microsoft Office User" w:date="2021-05-06T15:30:00Z"/>
                <w:rFonts w:ascii="Arial" w:eastAsia="Times New Roman" w:hAnsi="Arial" w:cs="Arial"/>
                <w:sz w:val="16"/>
                <w:szCs w:val="16"/>
                <w:rPrChange w:id="2253" w:author="Microsoft Office User" w:date="2021-05-07T11:11:00Z">
                  <w:rPr>
                    <w:ins w:id="2254" w:author="Microsoft Office User" w:date="2021-05-06T15:30:00Z"/>
                    <w:rFonts w:ascii="Arial" w:eastAsia="Times New Roman" w:hAnsi="Arial" w:cs="Arial"/>
                    <w:sz w:val="22"/>
                    <w:szCs w:val="22"/>
                  </w:rPr>
                </w:rPrChange>
              </w:rPr>
            </w:pPr>
            <w:ins w:id="2255" w:author="Microsoft Office User" w:date="2021-05-07T10:46:00Z">
              <w:r w:rsidRPr="00445ED3">
                <w:rPr>
                  <w:rFonts w:ascii="Arial" w:eastAsia="Times New Roman" w:hAnsi="Arial" w:cs="Arial"/>
                  <w:sz w:val="16"/>
                  <w:szCs w:val="16"/>
                  <w:rPrChange w:id="2256" w:author="Microsoft Office User" w:date="2021-05-07T11:11:00Z">
                    <w:rPr>
                      <w:rFonts w:ascii="Arial" w:eastAsia="Times New Roman" w:hAnsi="Arial" w:cs="Arial"/>
                      <w:sz w:val="18"/>
                      <w:szCs w:val="18"/>
                    </w:rPr>
                  </w:rPrChange>
                </w:rPr>
                <w:t>n/a</w:t>
              </w:r>
            </w:ins>
          </w:p>
        </w:tc>
        <w:tc>
          <w:tcPr>
            <w:tcW w:w="1080" w:type="dxa"/>
            <w:vMerge/>
          </w:tcPr>
          <w:p w14:paraId="2825552B" w14:textId="77777777" w:rsidR="009153AA" w:rsidRPr="00445ED3" w:rsidRDefault="009153AA" w:rsidP="000915B5">
            <w:pPr>
              <w:rPr>
                <w:ins w:id="2257" w:author="Microsoft Office User" w:date="2021-05-06T15:30:00Z"/>
                <w:rFonts w:ascii="Arial" w:eastAsia="Times New Roman" w:hAnsi="Arial" w:cs="Arial"/>
                <w:sz w:val="16"/>
                <w:szCs w:val="16"/>
                <w:rPrChange w:id="2258" w:author="Microsoft Office User" w:date="2021-05-07T11:11:00Z">
                  <w:rPr>
                    <w:ins w:id="2259" w:author="Microsoft Office User" w:date="2021-05-06T15:30:00Z"/>
                    <w:rFonts w:ascii="Arial" w:eastAsia="Times New Roman" w:hAnsi="Arial" w:cs="Arial"/>
                    <w:sz w:val="22"/>
                    <w:szCs w:val="22"/>
                  </w:rPr>
                </w:rPrChange>
              </w:rPr>
            </w:pPr>
          </w:p>
        </w:tc>
        <w:tc>
          <w:tcPr>
            <w:tcW w:w="1595" w:type="dxa"/>
            <w:vMerge/>
          </w:tcPr>
          <w:p w14:paraId="3B4128CA" w14:textId="77777777" w:rsidR="009153AA" w:rsidRPr="00445ED3" w:rsidRDefault="009153AA" w:rsidP="000915B5">
            <w:pPr>
              <w:rPr>
                <w:ins w:id="2260" w:author="Microsoft Office User" w:date="2021-05-06T15:30:00Z"/>
                <w:rFonts w:ascii="Arial" w:eastAsia="Times New Roman" w:hAnsi="Arial" w:cs="Arial"/>
                <w:sz w:val="16"/>
                <w:szCs w:val="16"/>
                <w:rPrChange w:id="2261" w:author="Microsoft Office User" w:date="2021-05-07T11:11:00Z">
                  <w:rPr>
                    <w:ins w:id="2262" w:author="Microsoft Office User" w:date="2021-05-06T15:30:00Z"/>
                    <w:rFonts w:ascii="Arial" w:eastAsia="Times New Roman" w:hAnsi="Arial" w:cs="Arial"/>
                    <w:sz w:val="22"/>
                    <w:szCs w:val="22"/>
                  </w:rPr>
                </w:rPrChange>
              </w:rPr>
            </w:pPr>
          </w:p>
        </w:tc>
        <w:tc>
          <w:tcPr>
            <w:tcW w:w="1085" w:type="dxa"/>
          </w:tcPr>
          <w:p w14:paraId="3293BC22" w14:textId="77777777" w:rsidR="009153AA" w:rsidRPr="00445ED3" w:rsidRDefault="009153AA" w:rsidP="000915B5">
            <w:pPr>
              <w:rPr>
                <w:ins w:id="2263" w:author="Microsoft Office User" w:date="2021-05-07T11:04:00Z"/>
                <w:rFonts w:ascii="Arial" w:eastAsia="Times New Roman" w:hAnsi="Arial" w:cs="Arial"/>
                <w:sz w:val="16"/>
                <w:szCs w:val="16"/>
                <w:rPrChange w:id="2264" w:author="Microsoft Office User" w:date="2021-05-07T11:11:00Z">
                  <w:rPr>
                    <w:ins w:id="2265" w:author="Microsoft Office User" w:date="2021-05-07T11:04:00Z"/>
                    <w:rFonts w:ascii="Arial" w:eastAsia="Times New Roman" w:hAnsi="Arial" w:cs="Arial"/>
                    <w:sz w:val="18"/>
                    <w:szCs w:val="18"/>
                  </w:rPr>
                </w:rPrChange>
              </w:rPr>
            </w:pPr>
            <w:ins w:id="2266" w:author="Microsoft Office User" w:date="2021-05-07T11:00:00Z">
              <w:r w:rsidRPr="00445ED3">
                <w:rPr>
                  <w:rFonts w:ascii="Arial" w:eastAsia="Times New Roman" w:hAnsi="Arial" w:cs="Arial"/>
                  <w:sz w:val="16"/>
                  <w:szCs w:val="16"/>
                  <w:rPrChange w:id="2267" w:author="Microsoft Office User" w:date="2021-05-07T11:11:00Z">
                    <w:rPr>
                      <w:rFonts w:ascii="Arial" w:eastAsia="Times New Roman" w:hAnsi="Arial" w:cs="Arial"/>
                      <w:sz w:val="18"/>
                      <w:szCs w:val="18"/>
                    </w:rPr>
                  </w:rPrChange>
                </w:rPr>
                <w:t>Z = -0.35</w:t>
              </w:r>
            </w:ins>
          </w:p>
          <w:p w14:paraId="4DC6A2E0" w14:textId="7DC7A952" w:rsidR="009153AA" w:rsidRPr="00445ED3" w:rsidRDefault="009153AA" w:rsidP="000915B5">
            <w:pPr>
              <w:rPr>
                <w:ins w:id="2268" w:author="Microsoft Office User" w:date="2021-05-06T15:30:00Z"/>
                <w:rFonts w:ascii="Arial" w:eastAsia="Times New Roman" w:hAnsi="Arial" w:cs="Arial"/>
                <w:sz w:val="16"/>
                <w:szCs w:val="16"/>
                <w:rPrChange w:id="2269" w:author="Microsoft Office User" w:date="2021-05-07T11:11:00Z">
                  <w:rPr>
                    <w:ins w:id="2270" w:author="Microsoft Office User" w:date="2021-05-06T15:30:00Z"/>
                    <w:rFonts w:ascii="Arial" w:eastAsia="Times New Roman" w:hAnsi="Arial" w:cs="Arial"/>
                    <w:sz w:val="22"/>
                    <w:szCs w:val="22"/>
                  </w:rPr>
                </w:rPrChange>
              </w:rPr>
            </w:pPr>
            <w:ins w:id="2271" w:author="Microsoft Office User" w:date="2021-05-07T11:04:00Z">
              <w:r w:rsidRPr="00445ED3">
                <w:rPr>
                  <w:rFonts w:ascii="Arial" w:eastAsia="Times New Roman" w:hAnsi="Arial" w:cs="Arial"/>
                  <w:sz w:val="16"/>
                  <w:szCs w:val="16"/>
                  <w:rPrChange w:id="2272" w:author="Microsoft Office User" w:date="2021-05-07T11:11:00Z">
                    <w:rPr>
                      <w:rFonts w:ascii="Arial" w:eastAsia="Times New Roman" w:hAnsi="Arial" w:cs="Arial"/>
                      <w:sz w:val="18"/>
                      <w:szCs w:val="18"/>
                    </w:rPr>
                  </w:rPrChange>
                </w:rPr>
                <w:t>Rank: 156</w:t>
              </w:r>
            </w:ins>
          </w:p>
        </w:tc>
        <w:tc>
          <w:tcPr>
            <w:tcW w:w="980" w:type="dxa"/>
          </w:tcPr>
          <w:p w14:paraId="58634EE1" w14:textId="39B53DAC" w:rsidR="009153AA" w:rsidRPr="00445ED3" w:rsidRDefault="009153AA" w:rsidP="000915B5">
            <w:pPr>
              <w:rPr>
                <w:ins w:id="2273" w:author="Microsoft Office User" w:date="2021-05-06T15:30:00Z"/>
                <w:rFonts w:ascii="Arial" w:eastAsia="Times New Roman" w:hAnsi="Arial" w:cs="Arial"/>
                <w:sz w:val="16"/>
                <w:szCs w:val="16"/>
                <w:rPrChange w:id="2274" w:author="Microsoft Office User" w:date="2021-05-07T11:11:00Z">
                  <w:rPr>
                    <w:ins w:id="2275" w:author="Microsoft Office User" w:date="2021-05-06T15:30:00Z"/>
                    <w:rFonts w:ascii="Arial" w:eastAsia="Times New Roman" w:hAnsi="Arial" w:cs="Arial"/>
                    <w:sz w:val="22"/>
                    <w:szCs w:val="22"/>
                  </w:rPr>
                </w:rPrChange>
              </w:rPr>
            </w:pPr>
            <w:ins w:id="2276" w:author="Microsoft Office User" w:date="2021-05-07T11:00:00Z">
              <w:r w:rsidRPr="00445ED3">
                <w:rPr>
                  <w:rFonts w:ascii="Arial" w:eastAsia="Times New Roman" w:hAnsi="Arial" w:cs="Arial"/>
                  <w:sz w:val="16"/>
                  <w:szCs w:val="16"/>
                  <w:rPrChange w:id="2277" w:author="Microsoft Office User" w:date="2021-05-07T11:11:00Z">
                    <w:rPr>
                      <w:rFonts w:ascii="Arial" w:eastAsia="Times New Roman" w:hAnsi="Arial" w:cs="Arial"/>
                      <w:sz w:val="18"/>
                      <w:szCs w:val="18"/>
                    </w:rPr>
                  </w:rPrChange>
                </w:rPr>
                <w:t>0.728</w:t>
              </w:r>
            </w:ins>
          </w:p>
        </w:tc>
      </w:tr>
      <w:tr w:rsidR="009153AA" w14:paraId="7E9B1799" w14:textId="77777777" w:rsidTr="000915B5">
        <w:trPr>
          <w:trHeight w:val="429"/>
          <w:ins w:id="2278" w:author="Microsoft Office User" w:date="2021-05-06T15:30:00Z"/>
        </w:trPr>
        <w:tc>
          <w:tcPr>
            <w:tcW w:w="3014" w:type="dxa"/>
          </w:tcPr>
          <w:p w14:paraId="22A23E9C" w14:textId="6BE60E54" w:rsidR="009153AA" w:rsidRPr="00445ED3" w:rsidRDefault="009153AA" w:rsidP="000915B5">
            <w:pPr>
              <w:rPr>
                <w:ins w:id="2279" w:author="Microsoft Office User" w:date="2021-05-06T15:30:00Z"/>
                <w:rFonts w:ascii="Arial" w:eastAsia="Times New Roman" w:hAnsi="Arial" w:cs="Arial"/>
                <w:sz w:val="16"/>
                <w:szCs w:val="16"/>
                <w:rPrChange w:id="2280" w:author="Microsoft Office User" w:date="2021-05-07T11:11:00Z">
                  <w:rPr>
                    <w:ins w:id="2281" w:author="Microsoft Office User" w:date="2021-05-06T15:30:00Z"/>
                    <w:rFonts w:ascii="Arial" w:eastAsia="Times New Roman" w:hAnsi="Arial" w:cs="Arial"/>
                    <w:sz w:val="22"/>
                    <w:szCs w:val="22"/>
                  </w:rPr>
                </w:rPrChange>
              </w:rPr>
            </w:pPr>
            <w:ins w:id="2282" w:author="Microsoft Office User" w:date="2021-05-07T10:51:00Z">
              <w:r w:rsidRPr="00445ED3">
                <w:rPr>
                  <w:rFonts w:ascii="Arial" w:eastAsia="Times New Roman" w:hAnsi="Arial" w:cs="Arial"/>
                  <w:sz w:val="16"/>
                  <w:szCs w:val="16"/>
                  <w:rPrChange w:id="2283" w:author="Microsoft Office User" w:date="2021-05-07T11:11:00Z">
                    <w:rPr>
                      <w:rFonts w:ascii="Arial" w:eastAsia="Times New Roman" w:hAnsi="Arial" w:cs="Arial"/>
                      <w:sz w:val="18"/>
                      <w:szCs w:val="18"/>
                    </w:rPr>
                  </w:rPrChange>
                </w:rPr>
                <w:t>FA rate, low contrast: muscimol vs. saline</w:t>
              </w:r>
            </w:ins>
          </w:p>
        </w:tc>
        <w:tc>
          <w:tcPr>
            <w:tcW w:w="851" w:type="dxa"/>
            <w:vMerge/>
          </w:tcPr>
          <w:p w14:paraId="45489919" w14:textId="77777777" w:rsidR="009153AA" w:rsidRPr="00445ED3" w:rsidRDefault="009153AA" w:rsidP="000915B5">
            <w:pPr>
              <w:rPr>
                <w:ins w:id="2284" w:author="Microsoft Office User" w:date="2021-05-06T15:30:00Z"/>
                <w:rFonts w:ascii="Arial" w:eastAsia="Times New Roman" w:hAnsi="Arial" w:cs="Arial"/>
                <w:sz w:val="16"/>
                <w:szCs w:val="16"/>
                <w:rPrChange w:id="2285" w:author="Microsoft Office User" w:date="2021-05-07T11:11:00Z">
                  <w:rPr>
                    <w:ins w:id="2286" w:author="Microsoft Office User" w:date="2021-05-06T15:30:00Z"/>
                    <w:rFonts w:ascii="Arial" w:eastAsia="Times New Roman" w:hAnsi="Arial" w:cs="Arial"/>
                    <w:sz w:val="22"/>
                    <w:szCs w:val="22"/>
                  </w:rPr>
                </w:rPrChange>
              </w:rPr>
            </w:pPr>
          </w:p>
        </w:tc>
        <w:tc>
          <w:tcPr>
            <w:tcW w:w="1350" w:type="dxa"/>
          </w:tcPr>
          <w:p w14:paraId="385C6346" w14:textId="041D6B6D" w:rsidR="009153AA" w:rsidRPr="00445ED3" w:rsidRDefault="009153AA" w:rsidP="000915B5">
            <w:pPr>
              <w:rPr>
                <w:ins w:id="2287" w:author="Microsoft Office User" w:date="2021-05-07T10:45:00Z"/>
                <w:rFonts w:ascii="Arial" w:eastAsia="Times New Roman" w:hAnsi="Arial" w:cs="Arial"/>
                <w:sz w:val="16"/>
                <w:szCs w:val="16"/>
                <w:rPrChange w:id="2288" w:author="Microsoft Office User" w:date="2021-05-07T11:11:00Z">
                  <w:rPr>
                    <w:ins w:id="2289" w:author="Microsoft Office User" w:date="2021-05-07T10:45:00Z"/>
                    <w:rFonts w:ascii="Arial" w:eastAsia="Times New Roman" w:hAnsi="Arial" w:cs="Arial"/>
                    <w:sz w:val="18"/>
                    <w:szCs w:val="18"/>
                  </w:rPr>
                </w:rPrChange>
              </w:rPr>
            </w:pPr>
            <w:proofErr w:type="spellStart"/>
            <w:ins w:id="2290" w:author="Microsoft Office User" w:date="2021-05-07T10:45:00Z">
              <w:r w:rsidRPr="00445ED3">
                <w:rPr>
                  <w:rFonts w:ascii="Arial" w:eastAsia="Times New Roman" w:hAnsi="Arial" w:cs="Arial"/>
                  <w:sz w:val="16"/>
                  <w:szCs w:val="16"/>
                  <w:rPrChange w:id="2291" w:author="Microsoft Office User" w:date="2021-05-07T11:11:00Z">
                    <w:rPr>
                      <w:rFonts w:ascii="Arial" w:eastAsia="Times New Roman" w:hAnsi="Arial" w:cs="Arial"/>
                      <w:sz w:val="18"/>
                      <w:szCs w:val="18"/>
                    </w:rPr>
                  </w:rPrChange>
                </w:rPr>
                <w:t>Musc</w:t>
              </w:r>
            </w:ins>
            <w:proofErr w:type="spellEnd"/>
            <w:ins w:id="2292" w:author="Microsoft Office User" w:date="2021-05-07T10:52:00Z">
              <w:r w:rsidRPr="00445ED3">
                <w:rPr>
                  <w:rFonts w:ascii="Arial" w:eastAsia="Times New Roman" w:hAnsi="Arial" w:cs="Arial"/>
                  <w:sz w:val="16"/>
                  <w:szCs w:val="16"/>
                  <w:rPrChange w:id="2293" w:author="Microsoft Office User" w:date="2021-05-07T11:11:00Z">
                    <w:rPr>
                      <w:rFonts w:ascii="Arial" w:eastAsia="Times New Roman" w:hAnsi="Arial" w:cs="Arial"/>
                      <w:sz w:val="18"/>
                      <w:szCs w:val="18"/>
                    </w:rPr>
                  </w:rPrChange>
                </w:rPr>
                <w:t>.</w:t>
              </w:r>
            </w:ins>
            <w:ins w:id="2294" w:author="Microsoft Office User" w:date="2021-05-07T10:45:00Z">
              <w:r w:rsidRPr="00445ED3">
                <w:rPr>
                  <w:rFonts w:ascii="Arial" w:eastAsia="Times New Roman" w:hAnsi="Arial" w:cs="Arial"/>
                  <w:sz w:val="16"/>
                  <w:szCs w:val="16"/>
                  <w:rPrChange w:id="2295" w:author="Microsoft Office User" w:date="2021-05-07T11:11:00Z">
                    <w:rPr>
                      <w:rFonts w:ascii="Arial" w:eastAsia="Times New Roman" w:hAnsi="Arial" w:cs="Arial"/>
                      <w:sz w:val="18"/>
                      <w:szCs w:val="18"/>
                    </w:rPr>
                  </w:rPrChange>
                </w:rPr>
                <w:t xml:space="preserve">: </w:t>
              </w:r>
            </w:ins>
            <w:ins w:id="2296" w:author="Microsoft Office User" w:date="2021-05-07T11:05:00Z">
              <w:r w:rsidRPr="00445ED3">
                <w:rPr>
                  <w:rFonts w:ascii="Arial" w:eastAsia="Times New Roman" w:hAnsi="Arial" w:cs="Arial"/>
                  <w:sz w:val="16"/>
                  <w:szCs w:val="16"/>
                  <w:rPrChange w:id="2297" w:author="Microsoft Office User" w:date="2021-05-07T11:11:00Z">
                    <w:rPr>
                      <w:rFonts w:ascii="Arial" w:eastAsia="Times New Roman" w:hAnsi="Arial" w:cs="Arial"/>
                      <w:sz w:val="18"/>
                      <w:szCs w:val="18"/>
                    </w:rPr>
                  </w:rPrChange>
                </w:rPr>
                <w:t>0.027</w:t>
              </w:r>
            </w:ins>
          </w:p>
          <w:p w14:paraId="4B594414" w14:textId="1EA0A2F9" w:rsidR="009153AA" w:rsidRPr="00445ED3" w:rsidRDefault="009153AA" w:rsidP="000915B5">
            <w:pPr>
              <w:rPr>
                <w:ins w:id="2298" w:author="Microsoft Office User" w:date="2021-05-07T10:45:00Z"/>
                <w:rFonts w:ascii="Arial" w:eastAsia="Times New Roman" w:hAnsi="Arial" w:cs="Arial"/>
                <w:sz w:val="16"/>
                <w:szCs w:val="16"/>
                <w:rPrChange w:id="2299" w:author="Microsoft Office User" w:date="2021-05-07T11:11:00Z">
                  <w:rPr>
                    <w:ins w:id="2300" w:author="Microsoft Office User" w:date="2021-05-07T10:45:00Z"/>
                    <w:rFonts w:ascii="Arial" w:eastAsia="Times New Roman" w:hAnsi="Arial" w:cs="Arial"/>
                    <w:sz w:val="18"/>
                    <w:szCs w:val="18"/>
                  </w:rPr>
                </w:rPrChange>
              </w:rPr>
            </w:pPr>
            <w:ins w:id="2301" w:author="Microsoft Office User" w:date="2021-05-07T10:45:00Z">
              <w:r w:rsidRPr="00445ED3">
                <w:rPr>
                  <w:rFonts w:ascii="Arial" w:eastAsia="Times New Roman" w:hAnsi="Arial" w:cs="Arial"/>
                  <w:sz w:val="16"/>
                  <w:szCs w:val="16"/>
                  <w:rPrChange w:id="2302" w:author="Microsoft Office User" w:date="2021-05-07T11:11:00Z">
                    <w:rPr>
                      <w:rFonts w:ascii="Arial" w:eastAsia="Times New Roman" w:hAnsi="Arial" w:cs="Arial"/>
                      <w:sz w:val="18"/>
                      <w:szCs w:val="18"/>
                    </w:rPr>
                  </w:rPrChange>
                </w:rPr>
                <w:t xml:space="preserve">Saline: </w:t>
              </w:r>
            </w:ins>
            <w:ins w:id="2303" w:author="Microsoft Office User" w:date="2021-05-07T11:05:00Z">
              <w:r w:rsidRPr="00445ED3">
                <w:rPr>
                  <w:rFonts w:ascii="Arial" w:eastAsia="Times New Roman" w:hAnsi="Arial" w:cs="Arial"/>
                  <w:sz w:val="16"/>
                  <w:szCs w:val="16"/>
                  <w:rPrChange w:id="2304" w:author="Microsoft Office User" w:date="2021-05-07T11:11:00Z">
                    <w:rPr>
                      <w:rFonts w:ascii="Arial" w:eastAsia="Times New Roman" w:hAnsi="Arial" w:cs="Arial"/>
                      <w:sz w:val="18"/>
                      <w:szCs w:val="18"/>
                    </w:rPr>
                  </w:rPrChange>
                </w:rPr>
                <w:t>0.213</w:t>
              </w:r>
            </w:ins>
          </w:p>
          <w:p w14:paraId="0D26374A" w14:textId="3A959054" w:rsidR="009153AA" w:rsidRPr="00445ED3" w:rsidRDefault="009153AA" w:rsidP="000915B5">
            <w:pPr>
              <w:rPr>
                <w:ins w:id="2305" w:author="Microsoft Office User" w:date="2021-05-06T15:30:00Z"/>
                <w:rFonts w:ascii="Arial" w:eastAsia="Times New Roman" w:hAnsi="Arial" w:cs="Arial"/>
                <w:sz w:val="16"/>
                <w:szCs w:val="16"/>
                <w:rPrChange w:id="2306" w:author="Microsoft Office User" w:date="2021-05-07T11:11:00Z">
                  <w:rPr>
                    <w:ins w:id="2307" w:author="Microsoft Office User" w:date="2021-05-06T15:30:00Z"/>
                    <w:rFonts w:ascii="Arial" w:eastAsia="Times New Roman" w:hAnsi="Arial" w:cs="Arial"/>
                    <w:sz w:val="22"/>
                    <w:szCs w:val="22"/>
                  </w:rPr>
                </w:rPrChange>
              </w:rPr>
            </w:pPr>
            <w:ins w:id="2308" w:author="Microsoft Office User" w:date="2021-05-07T10:45:00Z">
              <w:r w:rsidRPr="00445ED3">
                <w:rPr>
                  <w:rFonts w:ascii="Arial" w:eastAsia="Times New Roman" w:hAnsi="Arial" w:cs="Arial"/>
                  <w:sz w:val="16"/>
                  <w:szCs w:val="16"/>
                  <w:rPrChange w:id="2309" w:author="Microsoft Office User" w:date="2021-05-07T11:11:00Z">
                    <w:rPr>
                      <w:rFonts w:ascii="Arial" w:eastAsia="Times New Roman" w:hAnsi="Arial" w:cs="Arial"/>
                      <w:sz w:val="18"/>
                      <w:szCs w:val="18"/>
                    </w:rPr>
                  </w:rPrChange>
                </w:rPr>
                <w:t>(median)</w:t>
              </w:r>
            </w:ins>
          </w:p>
        </w:tc>
        <w:tc>
          <w:tcPr>
            <w:tcW w:w="990" w:type="dxa"/>
          </w:tcPr>
          <w:p w14:paraId="0E23D83E" w14:textId="660EC52E" w:rsidR="009153AA" w:rsidRPr="00445ED3" w:rsidRDefault="009153AA" w:rsidP="000915B5">
            <w:pPr>
              <w:rPr>
                <w:ins w:id="2310" w:author="Microsoft Office User" w:date="2021-05-06T15:30:00Z"/>
                <w:rFonts w:ascii="Arial" w:eastAsia="Times New Roman" w:hAnsi="Arial" w:cs="Arial"/>
                <w:sz w:val="16"/>
                <w:szCs w:val="16"/>
                <w:rPrChange w:id="2311" w:author="Microsoft Office User" w:date="2021-05-07T11:11:00Z">
                  <w:rPr>
                    <w:ins w:id="2312" w:author="Microsoft Office User" w:date="2021-05-06T15:30:00Z"/>
                    <w:rFonts w:ascii="Arial" w:eastAsia="Times New Roman" w:hAnsi="Arial" w:cs="Arial"/>
                    <w:sz w:val="22"/>
                    <w:szCs w:val="22"/>
                  </w:rPr>
                </w:rPrChange>
              </w:rPr>
            </w:pPr>
            <w:ins w:id="2313" w:author="Microsoft Office User" w:date="2021-05-07T10:46:00Z">
              <w:r w:rsidRPr="00445ED3">
                <w:rPr>
                  <w:rFonts w:ascii="Arial" w:eastAsia="Times New Roman" w:hAnsi="Arial" w:cs="Arial"/>
                  <w:sz w:val="16"/>
                  <w:szCs w:val="16"/>
                  <w:rPrChange w:id="2314" w:author="Microsoft Office User" w:date="2021-05-07T11:11:00Z">
                    <w:rPr>
                      <w:rFonts w:ascii="Arial" w:eastAsia="Times New Roman" w:hAnsi="Arial" w:cs="Arial"/>
                      <w:sz w:val="18"/>
                      <w:szCs w:val="18"/>
                    </w:rPr>
                  </w:rPrChange>
                </w:rPr>
                <w:t>n/a</w:t>
              </w:r>
            </w:ins>
          </w:p>
        </w:tc>
        <w:tc>
          <w:tcPr>
            <w:tcW w:w="1080" w:type="dxa"/>
            <w:vMerge/>
          </w:tcPr>
          <w:p w14:paraId="102B8B82" w14:textId="77777777" w:rsidR="009153AA" w:rsidRPr="00445ED3" w:rsidRDefault="009153AA" w:rsidP="000915B5">
            <w:pPr>
              <w:rPr>
                <w:ins w:id="2315" w:author="Microsoft Office User" w:date="2021-05-06T15:30:00Z"/>
                <w:rFonts w:ascii="Arial" w:eastAsia="Times New Roman" w:hAnsi="Arial" w:cs="Arial"/>
                <w:sz w:val="16"/>
                <w:szCs w:val="16"/>
                <w:rPrChange w:id="2316" w:author="Microsoft Office User" w:date="2021-05-07T11:11:00Z">
                  <w:rPr>
                    <w:ins w:id="2317" w:author="Microsoft Office User" w:date="2021-05-06T15:30:00Z"/>
                    <w:rFonts w:ascii="Arial" w:eastAsia="Times New Roman" w:hAnsi="Arial" w:cs="Arial"/>
                    <w:sz w:val="22"/>
                    <w:szCs w:val="22"/>
                  </w:rPr>
                </w:rPrChange>
              </w:rPr>
            </w:pPr>
          </w:p>
        </w:tc>
        <w:tc>
          <w:tcPr>
            <w:tcW w:w="1595" w:type="dxa"/>
            <w:vMerge/>
          </w:tcPr>
          <w:p w14:paraId="7193AA8D" w14:textId="77777777" w:rsidR="009153AA" w:rsidRPr="00445ED3" w:rsidRDefault="009153AA" w:rsidP="000915B5">
            <w:pPr>
              <w:rPr>
                <w:ins w:id="2318" w:author="Microsoft Office User" w:date="2021-05-06T15:30:00Z"/>
                <w:rFonts w:ascii="Arial" w:eastAsia="Times New Roman" w:hAnsi="Arial" w:cs="Arial"/>
                <w:sz w:val="16"/>
                <w:szCs w:val="16"/>
                <w:rPrChange w:id="2319" w:author="Microsoft Office User" w:date="2021-05-07T11:11:00Z">
                  <w:rPr>
                    <w:ins w:id="2320" w:author="Microsoft Office User" w:date="2021-05-06T15:30:00Z"/>
                    <w:rFonts w:ascii="Arial" w:eastAsia="Times New Roman" w:hAnsi="Arial" w:cs="Arial"/>
                    <w:sz w:val="22"/>
                    <w:szCs w:val="22"/>
                  </w:rPr>
                </w:rPrChange>
              </w:rPr>
            </w:pPr>
          </w:p>
        </w:tc>
        <w:tc>
          <w:tcPr>
            <w:tcW w:w="1085" w:type="dxa"/>
          </w:tcPr>
          <w:p w14:paraId="4B59380B" w14:textId="77777777" w:rsidR="009153AA" w:rsidRPr="00445ED3" w:rsidRDefault="009153AA" w:rsidP="000915B5">
            <w:pPr>
              <w:rPr>
                <w:ins w:id="2321" w:author="Microsoft Office User" w:date="2021-05-07T11:05:00Z"/>
                <w:rFonts w:ascii="Arial" w:eastAsia="Times New Roman" w:hAnsi="Arial" w:cs="Arial"/>
                <w:sz w:val="16"/>
                <w:szCs w:val="16"/>
                <w:rPrChange w:id="2322" w:author="Microsoft Office User" w:date="2021-05-07T11:11:00Z">
                  <w:rPr>
                    <w:ins w:id="2323" w:author="Microsoft Office User" w:date="2021-05-07T11:05:00Z"/>
                    <w:rFonts w:ascii="Arial" w:eastAsia="Times New Roman" w:hAnsi="Arial" w:cs="Arial"/>
                    <w:sz w:val="18"/>
                    <w:szCs w:val="18"/>
                  </w:rPr>
                </w:rPrChange>
              </w:rPr>
            </w:pPr>
            <w:ins w:id="2324" w:author="Microsoft Office User" w:date="2021-05-07T11:04:00Z">
              <w:r w:rsidRPr="00445ED3">
                <w:rPr>
                  <w:rFonts w:ascii="Arial" w:eastAsia="Times New Roman" w:hAnsi="Arial" w:cs="Arial"/>
                  <w:sz w:val="16"/>
                  <w:szCs w:val="16"/>
                  <w:rPrChange w:id="2325" w:author="Microsoft Office User" w:date="2021-05-07T11:11:00Z">
                    <w:rPr>
                      <w:rFonts w:ascii="Arial" w:eastAsia="Times New Roman" w:hAnsi="Arial" w:cs="Arial"/>
                      <w:sz w:val="18"/>
                      <w:szCs w:val="18"/>
                    </w:rPr>
                  </w:rPrChange>
                </w:rPr>
                <w:t xml:space="preserve">Z = </w:t>
              </w:r>
            </w:ins>
            <w:ins w:id="2326" w:author="Microsoft Office User" w:date="2021-05-07T11:05:00Z">
              <w:r w:rsidRPr="00445ED3">
                <w:rPr>
                  <w:rFonts w:ascii="Arial" w:eastAsia="Times New Roman" w:hAnsi="Arial" w:cs="Arial"/>
                  <w:sz w:val="16"/>
                  <w:szCs w:val="16"/>
                  <w:rPrChange w:id="2327" w:author="Microsoft Office User" w:date="2021-05-07T11:11:00Z">
                    <w:rPr>
                      <w:rFonts w:ascii="Arial" w:eastAsia="Times New Roman" w:hAnsi="Arial" w:cs="Arial"/>
                      <w:sz w:val="18"/>
                      <w:szCs w:val="18"/>
                    </w:rPr>
                  </w:rPrChange>
                </w:rPr>
                <w:t>-3.19</w:t>
              </w:r>
            </w:ins>
          </w:p>
          <w:p w14:paraId="4902E97E" w14:textId="0AB1C96E" w:rsidR="009153AA" w:rsidRPr="00445ED3" w:rsidRDefault="009153AA" w:rsidP="000915B5">
            <w:pPr>
              <w:rPr>
                <w:ins w:id="2328" w:author="Microsoft Office User" w:date="2021-05-06T15:30:00Z"/>
                <w:rFonts w:ascii="Arial" w:eastAsia="Times New Roman" w:hAnsi="Arial" w:cs="Arial"/>
                <w:sz w:val="16"/>
                <w:szCs w:val="16"/>
                <w:rPrChange w:id="2329" w:author="Microsoft Office User" w:date="2021-05-07T11:11:00Z">
                  <w:rPr>
                    <w:ins w:id="2330" w:author="Microsoft Office User" w:date="2021-05-06T15:30:00Z"/>
                    <w:rFonts w:ascii="Arial" w:eastAsia="Times New Roman" w:hAnsi="Arial" w:cs="Arial"/>
                    <w:sz w:val="22"/>
                    <w:szCs w:val="22"/>
                  </w:rPr>
                </w:rPrChange>
              </w:rPr>
            </w:pPr>
            <w:ins w:id="2331" w:author="Microsoft Office User" w:date="2021-05-07T11:05:00Z">
              <w:r w:rsidRPr="00445ED3">
                <w:rPr>
                  <w:rFonts w:ascii="Arial" w:eastAsia="Times New Roman" w:hAnsi="Arial" w:cs="Arial"/>
                  <w:sz w:val="16"/>
                  <w:szCs w:val="16"/>
                  <w:rPrChange w:id="2332" w:author="Microsoft Office User" w:date="2021-05-07T11:11:00Z">
                    <w:rPr>
                      <w:rFonts w:ascii="Arial" w:eastAsia="Times New Roman" w:hAnsi="Arial" w:cs="Arial"/>
                      <w:sz w:val="18"/>
                      <w:szCs w:val="18"/>
                    </w:rPr>
                  </w:rPrChange>
                </w:rPr>
                <w:t>Rank: 107</w:t>
              </w:r>
            </w:ins>
          </w:p>
        </w:tc>
        <w:tc>
          <w:tcPr>
            <w:tcW w:w="980" w:type="dxa"/>
          </w:tcPr>
          <w:p w14:paraId="0FC473CC" w14:textId="7D48CC6C" w:rsidR="009153AA" w:rsidRPr="00445ED3" w:rsidRDefault="009153AA" w:rsidP="000915B5">
            <w:pPr>
              <w:rPr>
                <w:ins w:id="2333" w:author="Microsoft Office User" w:date="2021-05-06T15:30:00Z"/>
                <w:rFonts w:ascii="Arial" w:eastAsia="Times New Roman" w:hAnsi="Arial" w:cs="Arial"/>
                <w:sz w:val="16"/>
                <w:szCs w:val="16"/>
                <w:rPrChange w:id="2334" w:author="Microsoft Office User" w:date="2021-05-07T11:11:00Z">
                  <w:rPr>
                    <w:ins w:id="2335" w:author="Microsoft Office User" w:date="2021-05-06T15:30:00Z"/>
                    <w:rFonts w:ascii="Arial" w:eastAsia="Times New Roman" w:hAnsi="Arial" w:cs="Arial"/>
                    <w:sz w:val="22"/>
                    <w:szCs w:val="22"/>
                  </w:rPr>
                </w:rPrChange>
              </w:rPr>
            </w:pPr>
            <w:ins w:id="2336" w:author="Microsoft Office User" w:date="2021-05-07T11:05:00Z">
              <w:r w:rsidRPr="00445ED3">
                <w:rPr>
                  <w:rFonts w:ascii="Arial" w:eastAsia="Times New Roman" w:hAnsi="Arial" w:cs="Arial"/>
                  <w:sz w:val="16"/>
                  <w:szCs w:val="16"/>
                  <w:rPrChange w:id="2337" w:author="Microsoft Office User" w:date="2021-05-07T11:11:00Z">
                    <w:rPr>
                      <w:rFonts w:ascii="Arial" w:eastAsia="Times New Roman" w:hAnsi="Arial" w:cs="Arial"/>
                      <w:sz w:val="18"/>
                      <w:szCs w:val="18"/>
                    </w:rPr>
                  </w:rPrChange>
                </w:rPr>
                <w:t>0.001</w:t>
              </w:r>
            </w:ins>
          </w:p>
        </w:tc>
      </w:tr>
      <w:tr w:rsidR="009153AA" w14:paraId="452F2BA5" w14:textId="77777777" w:rsidTr="000915B5">
        <w:trPr>
          <w:trHeight w:val="429"/>
          <w:ins w:id="2338" w:author="Microsoft Office User" w:date="2021-05-06T15:30:00Z"/>
        </w:trPr>
        <w:tc>
          <w:tcPr>
            <w:tcW w:w="3014" w:type="dxa"/>
          </w:tcPr>
          <w:p w14:paraId="5284A0BA" w14:textId="524C3B05" w:rsidR="009153AA" w:rsidRPr="00445ED3" w:rsidRDefault="009153AA" w:rsidP="000915B5">
            <w:pPr>
              <w:rPr>
                <w:ins w:id="2339" w:author="Microsoft Office User" w:date="2021-05-06T15:30:00Z"/>
                <w:rFonts w:ascii="Arial" w:eastAsia="Times New Roman" w:hAnsi="Arial" w:cs="Arial"/>
                <w:sz w:val="16"/>
                <w:szCs w:val="16"/>
                <w:rPrChange w:id="2340" w:author="Microsoft Office User" w:date="2021-05-07T11:11:00Z">
                  <w:rPr>
                    <w:ins w:id="2341" w:author="Microsoft Office User" w:date="2021-05-06T15:30:00Z"/>
                    <w:rFonts w:ascii="Arial" w:eastAsia="Times New Roman" w:hAnsi="Arial" w:cs="Arial"/>
                    <w:sz w:val="22"/>
                    <w:szCs w:val="22"/>
                  </w:rPr>
                </w:rPrChange>
              </w:rPr>
            </w:pPr>
            <w:ins w:id="2342" w:author="Microsoft Office User" w:date="2021-05-07T10:42:00Z">
              <w:r w:rsidRPr="00445ED3">
                <w:rPr>
                  <w:rFonts w:ascii="Arial" w:eastAsia="Times New Roman" w:hAnsi="Arial" w:cs="Arial"/>
                  <w:sz w:val="16"/>
                  <w:szCs w:val="16"/>
                  <w:rPrChange w:id="2343" w:author="Microsoft Office User" w:date="2021-05-07T11:11:00Z">
                    <w:rPr>
                      <w:rFonts w:ascii="Arial" w:eastAsia="Times New Roman" w:hAnsi="Arial" w:cs="Arial"/>
                      <w:sz w:val="18"/>
                      <w:szCs w:val="18"/>
                    </w:rPr>
                  </w:rPrChange>
                </w:rPr>
                <w:t>Max slope</w:t>
              </w:r>
            </w:ins>
            <w:ins w:id="2344" w:author="Microsoft Office User" w:date="2021-05-07T10:56:00Z">
              <w:r w:rsidRPr="00445ED3">
                <w:rPr>
                  <w:rFonts w:ascii="Arial" w:eastAsia="Times New Roman" w:hAnsi="Arial" w:cs="Arial"/>
                  <w:sz w:val="16"/>
                  <w:szCs w:val="16"/>
                  <w:rPrChange w:id="2345" w:author="Microsoft Office User" w:date="2021-05-07T11:11:00Z">
                    <w:rPr>
                      <w:rFonts w:ascii="Arial" w:eastAsia="Times New Roman" w:hAnsi="Arial" w:cs="Arial"/>
                      <w:sz w:val="18"/>
                      <w:szCs w:val="18"/>
                    </w:rPr>
                  </w:rPrChange>
                </w:rPr>
                <w:t xml:space="preserve"> (PC/dB)</w:t>
              </w:r>
            </w:ins>
            <w:ins w:id="2346" w:author="Microsoft Office User" w:date="2021-05-07T10:41:00Z">
              <w:r w:rsidRPr="00445ED3">
                <w:rPr>
                  <w:rFonts w:ascii="Arial" w:eastAsia="Times New Roman" w:hAnsi="Arial" w:cs="Arial"/>
                  <w:sz w:val="16"/>
                  <w:szCs w:val="16"/>
                  <w:rPrChange w:id="2347" w:author="Microsoft Office User" w:date="2021-05-07T11:11:00Z">
                    <w:rPr>
                      <w:rFonts w:ascii="Arial" w:eastAsia="Times New Roman" w:hAnsi="Arial" w:cs="Arial"/>
                      <w:sz w:val="18"/>
                      <w:szCs w:val="18"/>
                    </w:rPr>
                  </w:rPrChange>
                </w:rPr>
                <w:t xml:space="preserve">, </w:t>
              </w:r>
            </w:ins>
            <w:ins w:id="2348" w:author="Microsoft Office User" w:date="2021-05-07T10:42:00Z">
              <w:r w:rsidRPr="00445ED3">
                <w:rPr>
                  <w:rFonts w:ascii="Arial" w:eastAsia="Times New Roman" w:hAnsi="Arial" w:cs="Arial"/>
                  <w:sz w:val="16"/>
                  <w:szCs w:val="16"/>
                  <w:rPrChange w:id="2349" w:author="Microsoft Office User" w:date="2021-05-07T11:11:00Z">
                    <w:rPr>
                      <w:rFonts w:ascii="Arial" w:eastAsia="Times New Roman" w:hAnsi="Arial" w:cs="Arial"/>
                      <w:sz w:val="18"/>
                      <w:szCs w:val="18"/>
                    </w:rPr>
                  </w:rPrChange>
                </w:rPr>
                <w:t>high</w:t>
              </w:r>
            </w:ins>
            <w:ins w:id="2350" w:author="Microsoft Office User" w:date="2021-05-07T10:41:00Z">
              <w:r w:rsidRPr="00445ED3">
                <w:rPr>
                  <w:rFonts w:ascii="Arial" w:eastAsia="Times New Roman" w:hAnsi="Arial" w:cs="Arial"/>
                  <w:sz w:val="16"/>
                  <w:szCs w:val="16"/>
                  <w:rPrChange w:id="2351" w:author="Microsoft Office User" w:date="2021-05-07T11:11:00Z">
                    <w:rPr>
                      <w:rFonts w:ascii="Arial" w:eastAsia="Times New Roman" w:hAnsi="Arial" w:cs="Arial"/>
                      <w:sz w:val="18"/>
                      <w:szCs w:val="18"/>
                    </w:rPr>
                  </w:rPrChange>
                </w:rPr>
                <w:t xml:space="preserve"> contrast: muscimol vs. saline</w:t>
              </w:r>
            </w:ins>
          </w:p>
        </w:tc>
        <w:tc>
          <w:tcPr>
            <w:tcW w:w="851" w:type="dxa"/>
            <w:vMerge/>
          </w:tcPr>
          <w:p w14:paraId="4516D810" w14:textId="77777777" w:rsidR="009153AA" w:rsidRPr="00445ED3" w:rsidRDefault="009153AA" w:rsidP="000915B5">
            <w:pPr>
              <w:rPr>
                <w:ins w:id="2352" w:author="Microsoft Office User" w:date="2021-05-06T15:30:00Z"/>
                <w:rFonts w:ascii="Arial" w:eastAsia="Times New Roman" w:hAnsi="Arial" w:cs="Arial"/>
                <w:sz w:val="16"/>
                <w:szCs w:val="16"/>
                <w:rPrChange w:id="2353" w:author="Microsoft Office User" w:date="2021-05-07T11:11:00Z">
                  <w:rPr>
                    <w:ins w:id="2354" w:author="Microsoft Office User" w:date="2021-05-06T15:30:00Z"/>
                    <w:rFonts w:ascii="Arial" w:eastAsia="Times New Roman" w:hAnsi="Arial" w:cs="Arial"/>
                    <w:sz w:val="22"/>
                    <w:szCs w:val="22"/>
                  </w:rPr>
                </w:rPrChange>
              </w:rPr>
            </w:pPr>
          </w:p>
        </w:tc>
        <w:tc>
          <w:tcPr>
            <w:tcW w:w="1350" w:type="dxa"/>
          </w:tcPr>
          <w:p w14:paraId="12660F60" w14:textId="73BE055D" w:rsidR="009153AA" w:rsidRPr="00445ED3" w:rsidRDefault="009153AA" w:rsidP="000915B5">
            <w:pPr>
              <w:rPr>
                <w:ins w:id="2355" w:author="Microsoft Office User" w:date="2021-05-07T10:45:00Z"/>
                <w:rFonts w:ascii="Arial" w:eastAsia="Times New Roman" w:hAnsi="Arial" w:cs="Arial"/>
                <w:sz w:val="16"/>
                <w:szCs w:val="16"/>
                <w:rPrChange w:id="2356" w:author="Microsoft Office User" w:date="2021-05-07T11:11:00Z">
                  <w:rPr>
                    <w:ins w:id="2357" w:author="Microsoft Office User" w:date="2021-05-07T10:45:00Z"/>
                    <w:rFonts w:ascii="Arial" w:eastAsia="Times New Roman" w:hAnsi="Arial" w:cs="Arial"/>
                    <w:sz w:val="18"/>
                    <w:szCs w:val="18"/>
                  </w:rPr>
                </w:rPrChange>
              </w:rPr>
            </w:pPr>
            <w:proofErr w:type="spellStart"/>
            <w:ins w:id="2358" w:author="Microsoft Office User" w:date="2021-05-07T10:45:00Z">
              <w:r w:rsidRPr="00445ED3">
                <w:rPr>
                  <w:rFonts w:ascii="Arial" w:eastAsia="Times New Roman" w:hAnsi="Arial" w:cs="Arial"/>
                  <w:sz w:val="16"/>
                  <w:szCs w:val="16"/>
                  <w:rPrChange w:id="2359" w:author="Microsoft Office User" w:date="2021-05-07T11:11:00Z">
                    <w:rPr>
                      <w:rFonts w:ascii="Arial" w:eastAsia="Times New Roman" w:hAnsi="Arial" w:cs="Arial"/>
                      <w:sz w:val="18"/>
                      <w:szCs w:val="18"/>
                    </w:rPr>
                  </w:rPrChange>
                </w:rPr>
                <w:t>Musc</w:t>
              </w:r>
            </w:ins>
            <w:proofErr w:type="spellEnd"/>
            <w:ins w:id="2360" w:author="Microsoft Office User" w:date="2021-05-07T10:52:00Z">
              <w:r w:rsidRPr="00445ED3">
                <w:rPr>
                  <w:rFonts w:ascii="Arial" w:eastAsia="Times New Roman" w:hAnsi="Arial" w:cs="Arial"/>
                  <w:sz w:val="16"/>
                  <w:szCs w:val="16"/>
                  <w:rPrChange w:id="2361" w:author="Microsoft Office User" w:date="2021-05-07T11:11:00Z">
                    <w:rPr>
                      <w:rFonts w:ascii="Arial" w:eastAsia="Times New Roman" w:hAnsi="Arial" w:cs="Arial"/>
                      <w:sz w:val="18"/>
                      <w:szCs w:val="18"/>
                    </w:rPr>
                  </w:rPrChange>
                </w:rPr>
                <w:t>.</w:t>
              </w:r>
            </w:ins>
            <w:ins w:id="2362" w:author="Microsoft Office User" w:date="2021-05-07T10:45:00Z">
              <w:r w:rsidRPr="00445ED3">
                <w:rPr>
                  <w:rFonts w:ascii="Arial" w:eastAsia="Times New Roman" w:hAnsi="Arial" w:cs="Arial"/>
                  <w:sz w:val="16"/>
                  <w:szCs w:val="16"/>
                  <w:rPrChange w:id="2363" w:author="Microsoft Office User" w:date="2021-05-07T11:11:00Z">
                    <w:rPr>
                      <w:rFonts w:ascii="Arial" w:eastAsia="Times New Roman" w:hAnsi="Arial" w:cs="Arial"/>
                      <w:sz w:val="18"/>
                      <w:szCs w:val="18"/>
                    </w:rPr>
                  </w:rPrChange>
                </w:rPr>
                <w:t xml:space="preserve">: </w:t>
              </w:r>
            </w:ins>
            <w:ins w:id="2364" w:author="Microsoft Office User" w:date="2021-05-07T11:02:00Z">
              <w:r w:rsidRPr="00445ED3">
                <w:rPr>
                  <w:rFonts w:ascii="Arial" w:eastAsia="Times New Roman" w:hAnsi="Arial" w:cs="Arial"/>
                  <w:sz w:val="16"/>
                  <w:szCs w:val="16"/>
                  <w:rPrChange w:id="2365" w:author="Microsoft Office User" w:date="2021-05-07T11:11:00Z">
                    <w:rPr>
                      <w:rFonts w:ascii="Arial" w:eastAsia="Times New Roman" w:hAnsi="Arial" w:cs="Arial"/>
                      <w:sz w:val="18"/>
                      <w:szCs w:val="18"/>
                    </w:rPr>
                  </w:rPrChange>
                </w:rPr>
                <w:t>0.012</w:t>
              </w:r>
            </w:ins>
          </w:p>
          <w:p w14:paraId="70688DD8" w14:textId="5F69A828" w:rsidR="009153AA" w:rsidRPr="00445ED3" w:rsidRDefault="009153AA" w:rsidP="000915B5">
            <w:pPr>
              <w:rPr>
                <w:ins w:id="2366" w:author="Microsoft Office User" w:date="2021-05-07T10:45:00Z"/>
                <w:rFonts w:ascii="Arial" w:eastAsia="Times New Roman" w:hAnsi="Arial" w:cs="Arial"/>
                <w:sz w:val="16"/>
                <w:szCs w:val="16"/>
                <w:rPrChange w:id="2367" w:author="Microsoft Office User" w:date="2021-05-07T11:11:00Z">
                  <w:rPr>
                    <w:ins w:id="2368" w:author="Microsoft Office User" w:date="2021-05-07T10:45:00Z"/>
                    <w:rFonts w:ascii="Arial" w:eastAsia="Times New Roman" w:hAnsi="Arial" w:cs="Arial"/>
                    <w:sz w:val="18"/>
                    <w:szCs w:val="18"/>
                  </w:rPr>
                </w:rPrChange>
              </w:rPr>
            </w:pPr>
            <w:ins w:id="2369" w:author="Microsoft Office User" w:date="2021-05-07T10:45:00Z">
              <w:r w:rsidRPr="00445ED3">
                <w:rPr>
                  <w:rFonts w:ascii="Arial" w:eastAsia="Times New Roman" w:hAnsi="Arial" w:cs="Arial"/>
                  <w:sz w:val="16"/>
                  <w:szCs w:val="16"/>
                  <w:rPrChange w:id="2370" w:author="Microsoft Office User" w:date="2021-05-07T11:11:00Z">
                    <w:rPr>
                      <w:rFonts w:ascii="Arial" w:eastAsia="Times New Roman" w:hAnsi="Arial" w:cs="Arial"/>
                      <w:sz w:val="18"/>
                      <w:szCs w:val="18"/>
                    </w:rPr>
                  </w:rPrChange>
                </w:rPr>
                <w:t xml:space="preserve">Saline: </w:t>
              </w:r>
            </w:ins>
            <w:ins w:id="2371" w:author="Microsoft Office User" w:date="2021-05-07T11:02:00Z">
              <w:r w:rsidRPr="00445ED3">
                <w:rPr>
                  <w:rFonts w:ascii="Arial" w:eastAsia="Times New Roman" w:hAnsi="Arial" w:cs="Arial"/>
                  <w:sz w:val="16"/>
                  <w:szCs w:val="16"/>
                  <w:rPrChange w:id="2372" w:author="Microsoft Office User" w:date="2021-05-07T11:11:00Z">
                    <w:rPr>
                      <w:rFonts w:ascii="Arial" w:eastAsia="Times New Roman" w:hAnsi="Arial" w:cs="Arial"/>
                      <w:sz w:val="18"/>
                      <w:szCs w:val="18"/>
                    </w:rPr>
                  </w:rPrChange>
                </w:rPr>
                <w:t>0.058</w:t>
              </w:r>
            </w:ins>
          </w:p>
          <w:p w14:paraId="186BA526" w14:textId="76168B9B" w:rsidR="009153AA" w:rsidRPr="00445ED3" w:rsidRDefault="009153AA" w:rsidP="000915B5">
            <w:pPr>
              <w:rPr>
                <w:ins w:id="2373" w:author="Microsoft Office User" w:date="2021-05-06T15:30:00Z"/>
                <w:rFonts w:ascii="Arial" w:eastAsia="Times New Roman" w:hAnsi="Arial" w:cs="Arial"/>
                <w:sz w:val="16"/>
                <w:szCs w:val="16"/>
                <w:rPrChange w:id="2374" w:author="Microsoft Office User" w:date="2021-05-07T11:11:00Z">
                  <w:rPr>
                    <w:ins w:id="2375" w:author="Microsoft Office User" w:date="2021-05-06T15:30:00Z"/>
                    <w:rFonts w:ascii="Arial" w:eastAsia="Times New Roman" w:hAnsi="Arial" w:cs="Arial"/>
                    <w:sz w:val="22"/>
                    <w:szCs w:val="22"/>
                  </w:rPr>
                </w:rPrChange>
              </w:rPr>
            </w:pPr>
            <w:ins w:id="2376" w:author="Microsoft Office User" w:date="2021-05-07T10:45:00Z">
              <w:r w:rsidRPr="00445ED3">
                <w:rPr>
                  <w:rFonts w:ascii="Arial" w:eastAsia="Times New Roman" w:hAnsi="Arial" w:cs="Arial"/>
                  <w:sz w:val="16"/>
                  <w:szCs w:val="16"/>
                  <w:rPrChange w:id="2377" w:author="Microsoft Office User" w:date="2021-05-07T11:11:00Z">
                    <w:rPr>
                      <w:rFonts w:ascii="Arial" w:eastAsia="Times New Roman" w:hAnsi="Arial" w:cs="Arial"/>
                      <w:sz w:val="18"/>
                      <w:szCs w:val="18"/>
                    </w:rPr>
                  </w:rPrChange>
                </w:rPr>
                <w:t>(median)</w:t>
              </w:r>
            </w:ins>
          </w:p>
        </w:tc>
        <w:tc>
          <w:tcPr>
            <w:tcW w:w="990" w:type="dxa"/>
          </w:tcPr>
          <w:p w14:paraId="74AB5348" w14:textId="1C0E0A67" w:rsidR="009153AA" w:rsidRPr="00445ED3" w:rsidRDefault="009153AA" w:rsidP="000915B5">
            <w:pPr>
              <w:rPr>
                <w:ins w:id="2378" w:author="Microsoft Office User" w:date="2021-05-06T15:30:00Z"/>
                <w:rFonts w:ascii="Arial" w:eastAsia="Times New Roman" w:hAnsi="Arial" w:cs="Arial"/>
                <w:sz w:val="16"/>
                <w:szCs w:val="16"/>
                <w:rPrChange w:id="2379" w:author="Microsoft Office User" w:date="2021-05-07T11:11:00Z">
                  <w:rPr>
                    <w:ins w:id="2380" w:author="Microsoft Office User" w:date="2021-05-06T15:30:00Z"/>
                    <w:rFonts w:ascii="Arial" w:eastAsia="Times New Roman" w:hAnsi="Arial" w:cs="Arial"/>
                    <w:sz w:val="22"/>
                    <w:szCs w:val="22"/>
                  </w:rPr>
                </w:rPrChange>
              </w:rPr>
            </w:pPr>
            <w:ins w:id="2381" w:author="Microsoft Office User" w:date="2021-05-07T10:46:00Z">
              <w:r w:rsidRPr="00445ED3">
                <w:rPr>
                  <w:rFonts w:ascii="Arial" w:eastAsia="Times New Roman" w:hAnsi="Arial" w:cs="Arial"/>
                  <w:sz w:val="16"/>
                  <w:szCs w:val="16"/>
                  <w:rPrChange w:id="2382" w:author="Microsoft Office User" w:date="2021-05-07T11:11:00Z">
                    <w:rPr>
                      <w:rFonts w:ascii="Arial" w:eastAsia="Times New Roman" w:hAnsi="Arial" w:cs="Arial"/>
                      <w:sz w:val="18"/>
                      <w:szCs w:val="18"/>
                    </w:rPr>
                  </w:rPrChange>
                </w:rPr>
                <w:t>n/a</w:t>
              </w:r>
            </w:ins>
          </w:p>
        </w:tc>
        <w:tc>
          <w:tcPr>
            <w:tcW w:w="1080" w:type="dxa"/>
            <w:vMerge/>
          </w:tcPr>
          <w:p w14:paraId="6BA6DF00" w14:textId="77777777" w:rsidR="009153AA" w:rsidRPr="00445ED3" w:rsidRDefault="009153AA" w:rsidP="000915B5">
            <w:pPr>
              <w:rPr>
                <w:ins w:id="2383" w:author="Microsoft Office User" w:date="2021-05-06T15:30:00Z"/>
                <w:rFonts w:ascii="Arial" w:eastAsia="Times New Roman" w:hAnsi="Arial" w:cs="Arial"/>
                <w:sz w:val="16"/>
                <w:szCs w:val="16"/>
                <w:rPrChange w:id="2384" w:author="Microsoft Office User" w:date="2021-05-07T11:11:00Z">
                  <w:rPr>
                    <w:ins w:id="2385" w:author="Microsoft Office User" w:date="2021-05-06T15:30:00Z"/>
                    <w:rFonts w:ascii="Arial" w:eastAsia="Times New Roman" w:hAnsi="Arial" w:cs="Arial"/>
                    <w:sz w:val="22"/>
                    <w:szCs w:val="22"/>
                  </w:rPr>
                </w:rPrChange>
              </w:rPr>
            </w:pPr>
          </w:p>
        </w:tc>
        <w:tc>
          <w:tcPr>
            <w:tcW w:w="1595" w:type="dxa"/>
            <w:vMerge/>
          </w:tcPr>
          <w:p w14:paraId="7BC5E7ED" w14:textId="77777777" w:rsidR="009153AA" w:rsidRPr="00445ED3" w:rsidRDefault="009153AA" w:rsidP="000915B5">
            <w:pPr>
              <w:rPr>
                <w:ins w:id="2386" w:author="Microsoft Office User" w:date="2021-05-06T15:30:00Z"/>
                <w:rFonts w:ascii="Arial" w:eastAsia="Times New Roman" w:hAnsi="Arial" w:cs="Arial"/>
                <w:sz w:val="16"/>
                <w:szCs w:val="16"/>
                <w:rPrChange w:id="2387" w:author="Microsoft Office User" w:date="2021-05-07T11:11:00Z">
                  <w:rPr>
                    <w:ins w:id="2388" w:author="Microsoft Office User" w:date="2021-05-06T15:30:00Z"/>
                    <w:rFonts w:ascii="Arial" w:eastAsia="Times New Roman" w:hAnsi="Arial" w:cs="Arial"/>
                    <w:sz w:val="22"/>
                    <w:szCs w:val="22"/>
                  </w:rPr>
                </w:rPrChange>
              </w:rPr>
            </w:pPr>
          </w:p>
        </w:tc>
        <w:tc>
          <w:tcPr>
            <w:tcW w:w="1085" w:type="dxa"/>
          </w:tcPr>
          <w:p w14:paraId="0A1DBE26" w14:textId="77777777" w:rsidR="009153AA" w:rsidRPr="00445ED3" w:rsidRDefault="009153AA" w:rsidP="000915B5">
            <w:pPr>
              <w:rPr>
                <w:ins w:id="2389" w:author="Microsoft Office User" w:date="2021-05-07T11:02:00Z"/>
                <w:rFonts w:ascii="Arial" w:eastAsia="Times New Roman" w:hAnsi="Arial" w:cs="Arial"/>
                <w:sz w:val="16"/>
                <w:szCs w:val="16"/>
                <w:rPrChange w:id="2390" w:author="Microsoft Office User" w:date="2021-05-07T11:11:00Z">
                  <w:rPr>
                    <w:ins w:id="2391" w:author="Microsoft Office User" w:date="2021-05-07T11:02:00Z"/>
                    <w:rFonts w:ascii="Arial" w:eastAsia="Times New Roman" w:hAnsi="Arial" w:cs="Arial"/>
                    <w:sz w:val="18"/>
                    <w:szCs w:val="18"/>
                  </w:rPr>
                </w:rPrChange>
              </w:rPr>
            </w:pPr>
            <w:ins w:id="2392" w:author="Microsoft Office User" w:date="2021-05-07T11:02:00Z">
              <w:r w:rsidRPr="00445ED3">
                <w:rPr>
                  <w:rFonts w:ascii="Arial" w:eastAsia="Times New Roman" w:hAnsi="Arial" w:cs="Arial"/>
                  <w:sz w:val="16"/>
                  <w:szCs w:val="16"/>
                  <w:rPrChange w:id="2393" w:author="Microsoft Office User" w:date="2021-05-07T11:11:00Z">
                    <w:rPr>
                      <w:rFonts w:ascii="Arial" w:eastAsia="Times New Roman" w:hAnsi="Arial" w:cs="Arial"/>
                      <w:sz w:val="18"/>
                      <w:szCs w:val="18"/>
                    </w:rPr>
                  </w:rPrChange>
                </w:rPr>
                <w:t>Z = -3.77</w:t>
              </w:r>
            </w:ins>
          </w:p>
          <w:p w14:paraId="725F62B6" w14:textId="32147BC4" w:rsidR="009153AA" w:rsidRPr="00445ED3" w:rsidRDefault="009153AA" w:rsidP="000915B5">
            <w:pPr>
              <w:rPr>
                <w:ins w:id="2394" w:author="Microsoft Office User" w:date="2021-05-06T15:30:00Z"/>
                <w:rFonts w:ascii="Arial" w:eastAsia="Times New Roman" w:hAnsi="Arial" w:cs="Arial"/>
                <w:sz w:val="16"/>
                <w:szCs w:val="16"/>
                <w:rPrChange w:id="2395" w:author="Microsoft Office User" w:date="2021-05-07T11:11:00Z">
                  <w:rPr>
                    <w:ins w:id="2396" w:author="Microsoft Office User" w:date="2021-05-06T15:30:00Z"/>
                    <w:rFonts w:ascii="Arial" w:eastAsia="Times New Roman" w:hAnsi="Arial" w:cs="Arial"/>
                    <w:sz w:val="22"/>
                    <w:szCs w:val="22"/>
                  </w:rPr>
                </w:rPrChange>
              </w:rPr>
            </w:pPr>
            <w:ins w:id="2397" w:author="Microsoft Office User" w:date="2021-05-07T11:02:00Z">
              <w:r w:rsidRPr="00445ED3">
                <w:rPr>
                  <w:rFonts w:ascii="Arial" w:eastAsia="Times New Roman" w:hAnsi="Arial" w:cs="Arial"/>
                  <w:sz w:val="16"/>
                  <w:szCs w:val="16"/>
                  <w:rPrChange w:id="2398" w:author="Microsoft Office User" w:date="2021-05-07T11:11:00Z">
                    <w:rPr>
                      <w:rFonts w:ascii="Arial" w:eastAsia="Times New Roman" w:hAnsi="Arial" w:cs="Arial"/>
                      <w:sz w:val="18"/>
                      <w:szCs w:val="18"/>
                    </w:rPr>
                  </w:rPrChange>
                </w:rPr>
                <w:t>Rank: 97</w:t>
              </w:r>
            </w:ins>
          </w:p>
        </w:tc>
        <w:tc>
          <w:tcPr>
            <w:tcW w:w="980" w:type="dxa"/>
          </w:tcPr>
          <w:p w14:paraId="505AC472" w14:textId="2EBB6A35" w:rsidR="009153AA" w:rsidRPr="00445ED3" w:rsidRDefault="009153AA" w:rsidP="000915B5">
            <w:pPr>
              <w:rPr>
                <w:ins w:id="2399" w:author="Microsoft Office User" w:date="2021-05-06T15:30:00Z"/>
                <w:rFonts w:ascii="Arial" w:eastAsia="Times New Roman" w:hAnsi="Arial" w:cs="Arial"/>
                <w:sz w:val="16"/>
                <w:szCs w:val="16"/>
                <w:rPrChange w:id="2400" w:author="Microsoft Office User" w:date="2021-05-07T11:11:00Z">
                  <w:rPr>
                    <w:ins w:id="2401" w:author="Microsoft Office User" w:date="2021-05-06T15:30:00Z"/>
                    <w:rFonts w:ascii="Arial" w:eastAsia="Times New Roman" w:hAnsi="Arial" w:cs="Arial"/>
                    <w:sz w:val="22"/>
                    <w:szCs w:val="22"/>
                  </w:rPr>
                </w:rPrChange>
              </w:rPr>
            </w:pPr>
            <w:ins w:id="2402" w:author="Microsoft Office User" w:date="2021-05-07T11:02:00Z">
              <w:r w:rsidRPr="00445ED3">
                <w:rPr>
                  <w:rFonts w:ascii="Arial" w:eastAsia="Times New Roman" w:hAnsi="Arial" w:cs="Arial"/>
                  <w:sz w:val="16"/>
                  <w:szCs w:val="16"/>
                  <w:rPrChange w:id="2403" w:author="Microsoft Office User" w:date="2021-05-07T11:11:00Z">
                    <w:rPr>
                      <w:rFonts w:ascii="Arial" w:eastAsia="Times New Roman" w:hAnsi="Arial" w:cs="Arial"/>
                      <w:sz w:val="18"/>
                      <w:szCs w:val="18"/>
                    </w:rPr>
                  </w:rPrChange>
                </w:rPr>
                <w:t>1.66e-4</w:t>
              </w:r>
            </w:ins>
          </w:p>
        </w:tc>
      </w:tr>
      <w:tr w:rsidR="00854C11" w14:paraId="7B22DCF0" w14:textId="77777777" w:rsidTr="000915B5">
        <w:trPr>
          <w:trHeight w:val="429"/>
          <w:ins w:id="2404" w:author="Microsoft Office User" w:date="2021-05-06T15:30:00Z"/>
        </w:trPr>
        <w:tc>
          <w:tcPr>
            <w:tcW w:w="3014" w:type="dxa"/>
          </w:tcPr>
          <w:p w14:paraId="10C598BD" w14:textId="060215CB" w:rsidR="00854C11" w:rsidRPr="00445ED3" w:rsidRDefault="00854C11" w:rsidP="000915B5">
            <w:pPr>
              <w:rPr>
                <w:ins w:id="2405" w:author="Microsoft Office User" w:date="2021-05-06T15:30:00Z"/>
                <w:rFonts w:ascii="Arial" w:eastAsia="Times New Roman" w:hAnsi="Arial" w:cs="Arial"/>
                <w:sz w:val="16"/>
                <w:szCs w:val="16"/>
                <w:rPrChange w:id="2406" w:author="Microsoft Office User" w:date="2021-05-07T11:11:00Z">
                  <w:rPr>
                    <w:ins w:id="2407" w:author="Microsoft Office User" w:date="2021-05-06T15:30:00Z"/>
                    <w:rFonts w:ascii="Arial" w:eastAsia="Times New Roman" w:hAnsi="Arial" w:cs="Arial"/>
                    <w:sz w:val="22"/>
                    <w:szCs w:val="22"/>
                  </w:rPr>
                </w:rPrChange>
              </w:rPr>
            </w:pPr>
            <w:ins w:id="2408" w:author="Microsoft Office User" w:date="2021-05-07T11:11:00Z">
              <w:r w:rsidRPr="00445ED3">
                <w:rPr>
                  <w:rFonts w:ascii="Arial" w:eastAsia="Times New Roman" w:hAnsi="Arial" w:cs="Arial"/>
                  <w:sz w:val="16"/>
                  <w:szCs w:val="16"/>
                  <w:rPrChange w:id="2409" w:author="Microsoft Office User" w:date="2021-05-07T11:11:00Z">
                    <w:rPr>
                      <w:rFonts w:ascii="Arial" w:eastAsia="Times New Roman" w:hAnsi="Arial" w:cs="Arial"/>
                      <w:sz w:val="18"/>
                      <w:szCs w:val="18"/>
                    </w:rPr>
                  </w:rPrChange>
                </w:rPr>
                <w:t xml:space="preserve">Percent correct max dB SNR, </w:t>
              </w:r>
            </w:ins>
            <w:ins w:id="2410" w:author="Microsoft Office User" w:date="2021-05-07T11:36:00Z">
              <w:r>
                <w:rPr>
                  <w:rFonts w:ascii="Arial" w:eastAsia="Times New Roman" w:hAnsi="Arial" w:cs="Arial"/>
                  <w:sz w:val="16"/>
                  <w:szCs w:val="16"/>
                </w:rPr>
                <w:t xml:space="preserve"> target in high contrast</w:t>
              </w:r>
              <w:r w:rsidRPr="002C0B65">
                <w:rPr>
                  <w:rFonts w:ascii="Arial" w:eastAsia="Times New Roman" w:hAnsi="Arial" w:cs="Arial"/>
                  <w:sz w:val="16"/>
                  <w:szCs w:val="16"/>
                </w:rPr>
                <w:t xml:space="preserve"> </w:t>
              </w:r>
            </w:ins>
            <w:ins w:id="2411" w:author="Microsoft Office User" w:date="2021-05-07T11:11:00Z">
              <w:r w:rsidRPr="00445ED3">
                <w:rPr>
                  <w:rFonts w:ascii="Arial" w:eastAsia="Times New Roman" w:hAnsi="Arial" w:cs="Arial"/>
                  <w:sz w:val="16"/>
                  <w:szCs w:val="16"/>
                  <w:rPrChange w:id="2412" w:author="Microsoft Office User" w:date="2021-05-07T11:11:00Z">
                    <w:rPr>
                      <w:rFonts w:ascii="Arial" w:eastAsia="Times New Roman" w:hAnsi="Arial" w:cs="Arial"/>
                      <w:sz w:val="18"/>
                      <w:szCs w:val="18"/>
                    </w:rPr>
                  </w:rPrChange>
                </w:rPr>
                <w:t>: muscimol vs. saline</w:t>
              </w:r>
            </w:ins>
          </w:p>
        </w:tc>
        <w:tc>
          <w:tcPr>
            <w:tcW w:w="851" w:type="dxa"/>
            <w:vMerge w:val="restart"/>
          </w:tcPr>
          <w:p w14:paraId="07814422" w14:textId="6D7AE97B" w:rsidR="00854C11" w:rsidRPr="00445ED3" w:rsidRDefault="00854C11">
            <w:pPr>
              <w:jc w:val="center"/>
              <w:rPr>
                <w:ins w:id="2413" w:author="Microsoft Office User" w:date="2021-05-06T15:30:00Z"/>
                <w:rFonts w:ascii="Arial" w:eastAsia="Times New Roman" w:hAnsi="Arial" w:cs="Arial"/>
                <w:sz w:val="16"/>
                <w:szCs w:val="16"/>
                <w:rPrChange w:id="2414" w:author="Microsoft Office User" w:date="2021-05-07T11:11:00Z">
                  <w:rPr>
                    <w:ins w:id="2415" w:author="Microsoft Office User" w:date="2021-05-06T15:30:00Z"/>
                    <w:rFonts w:ascii="Arial" w:eastAsia="Times New Roman" w:hAnsi="Arial" w:cs="Arial"/>
                    <w:sz w:val="22"/>
                    <w:szCs w:val="22"/>
                  </w:rPr>
                </w:rPrChange>
              </w:rPr>
              <w:pPrChange w:id="2416" w:author="Microsoft Office User" w:date="2021-05-07T11:12:00Z">
                <w:pPr>
                  <w:framePr w:hSpace="180" w:wrap="around" w:vAnchor="text" w:hAnchor="text" w:y="1"/>
                  <w:suppressOverlap/>
                </w:pPr>
              </w:pPrChange>
            </w:pPr>
            <w:ins w:id="2417" w:author="Microsoft Office User" w:date="2021-05-07T11:07:00Z">
              <w:r w:rsidRPr="00445ED3">
                <w:rPr>
                  <w:rFonts w:ascii="Arial" w:eastAsia="Times New Roman" w:hAnsi="Arial" w:cs="Arial"/>
                  <w:sz w:val="16"/>
                  <w:szCs w:val="16"/>
                  <w:rPrChange w:id="2418" w:author="Microsoft Office User" w:date="2021-05-07T11:11:00Z">
                    <w:rPr>
                      <w:rFonts w:ascii="Arial" w:eastAsia="Times New Roman" w:hAnsi="Arial" w:cs="Arial"/>
                      <w:sz w:val="18"/>
                      <w:szCs w:val="18"/>
                    </w:rPr>
                  </w:rPrChange>
                </w:rPr>
                <w:t>3f</w:t>
              </w:r>
            </w:ins>
          </w:p>
        </w:tc>
        <w:tc>
          <w:tcPr>
            <w:tcW w:w="1350" w:type="dxa"/>
          </w:tcPr>
          <w:p w14:paraId="366DF8DA" w14:textId="6CDB9395" w:rsidR="00854C11" w:rsidRPr="00076498" w:rsidRDefault="00854C11" w:rsidP="000915B5">
            <w:pPr>
              <w:rPr>
                <w:ins w:id="2419" w:author="Microsoft Office User" w:date="2021-05-10T11:14:00Z"/>
                <w:rFonts w:ascii="Arial" w:eastAsia="Times New Roman" w:hAnsi="Arial" w:cs="Arial"/>
                <w:sz w:val="16"/>
                <w:szCs w:val="16"/>
              </w:rPr>
            </w:pPr>
            <w:proofErr w:type="spellStart"/>
            <w:ins w:id="2420" w:author="Microsoft Office User" w:date="2021-05-10T11:14:00Z">
              <w:r w:rsidRPr="00076498">
                <w:rPr>
                  <w:rFonts w:ascii="Arial" w:eastAsia="Times New Roman" w:hAnsi="Arial" w:cs="Arial"/>
                  <w:sz w:val="16"/>
                  <w:szCs w:val="16"/>
                </w:rPr>
                <w:t>Musc</w:t>
              </w:r>
              <w:proofErr w:type="spellEnd"/>
              <w:r w:rsidRPr="00076498">
                <w:rPr>
                  <w:rFonts w:ascii="Arial" w:eastAsia="Times New Roman" w:hAnsi="Arial" w:cs="Arial"/>
                  <w:sz w:val="16"/>
                  <w:szCs w:val="16"/>
                </w:rPr>
                <w:t>.: 0.</w:t>
              </w:r>
            </w:ins>
            <w:ins w:id="2421" w:author="Microsoft Office User" w:date="2021-05-10T11:15:00Z">
              <w:r>
                <w:rPr>
                  <w:rFonts w:ascii="Arial" w:eastAsia="Times New Roman" w:hAnsi="Arial" w:cs="Arial"/>
                  <w:sz w:val="16"/>
                  <w:szCs w:val="16"/>
                </w:rPr>
                <w:t>0</w:t>
              </w:r>
            </w:ins>
            <w:ins w:id="2422" w:author="Microsoft Office User" w:date="2021-05-10T11:24:00Z">
              <w:r>
                <w:rPr>
                  <w:rFonts w:ascii="Arial" w:eastAsia="Times New Roman" w:hAnsi="Arial" w:cs="Arial"/>
                  <w:sz w:val="16"/>
                  <w:szCs w:val="16"/>
                </w:rPr>
                <w:t>7</w:t>
              </w:r>
            </w:ins>
          </w:p>
          <w:p w14:paraId="33F0A427" w14:textId="43AEB9CC" w:rsidR="00854C11" w:rsidRPr="00076498" w:rsidRDefault="00854C11" w:rsidP="000915B5">
            <w:pPr>
              <w:rPr>
                <w:ins w:id="2423" w:author="Microsoft Office User" w:date="2021-05-10T11:14:00Z"/>
                <w:rFonts w:ascii="Arial" w:eastAsia="Times New Roman" w:hAnsi="Arial" w:cs="Arial"/>
                <w:sz w:val="16"/>
                <w:szCs w:val="16"/>
              </w:rPr>
            </w:pPr>
            <w:ins w:id="2424" w:author="Microsoft Office User" w:date="2021-05-10T11:14:00Z">
              <w:r w:rsidRPr="00076498">
                <w:rPr>
                  <w:rFonts w:ascii="Arial" w:eastAsia="Times New Roman" w:hAnsi="Arial" w:cs="Arial"/>
                  <w:sz w:val="16"/>
                  <w:szCs w:val="16"/>
                </w:rPr>
                <w:t>Saline: 0.</w:t>
              </w:r>
            </w:ins>
            <w:ins w:id="2425" w:author="Microsoft Office User" w:date="2021-05-10T11:24:00Z">
              <w:r w:rsidR="001F3D2A">
                <w:rPr>
                  <w:rFonts w:ascii="Arial" w:eastAsia="Times New Roman" w:hAnsi="Arial" w:cs="Arial"/>
                  <w:sz w:val="16"/>
                  <w:szCs w:val="16"/>
                </w:rPr>
                <w:t>82</w:t>
              </w:r>
            </w:ins>
          </w:p>
          <w:p w14:paraId="051F8C0B" w14:textId="31D647A8" w:rsidR="00854C11" w:rsidRPr="00445ED3" w:rsidRDefault="00854C11" w:rsidP="000915B5">
            <w:pPr>
              <w:rPr>
                <w:ins w:id="2426" w:author="Microsoft Office User" w:date="2021-05-06T15:30:00Z"/>
                <w:rFonts w:ascii="Arial" w:eastAsia="Times New Roman" w:hAnsi="Arial" w:cs="Arial"/>
                <w:sz w:val="16"/>
                <w:szCs w:val="16"/>
                <w:rPrChange w:id="2427" w:author="Microsoft Office User" w:date="2021-05-07T11:11:00Z">
                  <w:rPr>
                    <w:ins w:id="2428" w:author="Microsoft Office User" w:date="2021-05-06T15:30:00Z"/>
                    <w:rFonts w:ascii="Arial" w:eastAsia="Times New Roman" w:hAnsi="Arial" w:cs="Arial"/>
                    <w:sz w:val="22"/>
                    <w:szCs w:val="22"/>
                  </w:rPr>
                </w:rPrChange>
              </w:rPr>
            </w:pPr>
            <w:ins w:id="2429" w:author="Microsoft Office User" w:date="2021-05-10T11:14:00Z">
              <w:r w:rsidRPr="00076498">
                <w:rPr>
                  <w:rFonts w:ascii="Arial" w:eastAsia="Times New Roman" w:hAnsi="Arial" w:cs="Arial"/>
                  <w:sz w:val="16"/>
                  <w:szCs w:val="16"/>
                </w:rPr>
                <w:t>(median)</w:t>
              </w:r>
            </w:ins>
          </w:p>
        </w:tc>
        <w:tc>
          <w:tcPr>
            <w:tcW w:w="990" w:type="dxa"/>
          </w:tcPr>
          <w:p w14:paraId="264C449C" w14:textId="0F5465A9" w:rsidR="00854C11" w:rsidRPr="00445ED3" w:rsidRDefault="00854C11" w:rsidP="000915B5">
            <w:pPr>
              <w:rPr>
                <w:ins w:id="2430" w:author="Microsoft Office User" w:date="2021-05-06T15:30:00Z"/>
                <w:rFonts w:ascii="Arial" w:eastAsia="Times New Roman" w:hAnsi="Arial" w:cs="Arial"/>
                <w:sz w:val="16"/>
                <w:szCs w:val="16"/>
                <w:rPrChange w:id="2431" w:author="Microsoft Office User" w:date="2021-05-07T11:11:00Z">
                  <w:rPr>
                    <w:ins w:id="2432" w:author="Microsoft Office User" w:date="2021-05-06T15:30:00Z"/>
                    <w:rFonts w:ascii="Arial" w:eastAsia="Times New Roman" w:hAnsi="Arial" w:cs="Arial"/>
                    <w:sz w:val="22"/>
                    <w:szCs w:val="22"/>
                  </w:rPr>
                </w:rPrChange>
              </w:rPr>
            </w:pPr>
            <w:ins w:id="2433" w:author="Microsoft Office User" w:date="2021-05-10T11:14:00Z">
              <w:r w:rsidRPr="00076498">
                <w:rPr>
                  <w:rFonts w:ascii="Arial" w:eastAsia="Times New Roman" w:hAnsi="Arial" w:cs="Arial"/>
                  <w:sz w:val="16"/>
                  <w:szCs w:val="16"/>
                </w:rPr>
                <w:t>n/a</w:t>
              </w:r>
            </w:ins>
          </w:p>
        </w:tc>
        <w:tc>
          <w:tcPr>
            <w:tcW w:w="1080" w:type="dxa"/>
            <w:vMerge w:val="restart"/>
          </w:tcPr>
          <w:p w14:paraId="4360B17C" w14:textId="77777777" w:rsidR="00854C11" w:rsidRDefault="00854C11" w:rsidP="000915B5">
            <w:pPr>
              <w:rPr>
                <w:ins w:id="2434" w:author="Microsoft Office User" w:date="2021-05-10T11:17:00Z"/>
                <w:rFonts w:ascii="Arial" w:eastAsia="Times New Roman" w:hAnsi="Arial" w:cs="Arial"/>
                <w:sz w:val="16"/>
                <w:szCs w:val="16"/>
              </w:rPr>
            </w:pPr>
            <w:ins w:id="2435" w:author="Microsoft Office User" w:date="2021-05-10T11:17:00Z">
              <w:r>
                <w:rPr>
                  <w:rFonts w:ascii="Arial" w:eastAsia="Times New Roman" w:hAnsi="Arial" w:cs="Arial"/>
                  <w:sz w:val="16"/>
                  <w:szCs w:val="16"/>
                </w:rPr>
                <w:t>5</w:t>
              </w:r>
            </w:ins>
            <w:ins w:id="2436" w:author="Microsoft Office User" w:date="2021-05-10T11:16:00Z">
              <w:r>
                <w:rPr>
                  <w:rFonts w:ascii="Arial" w:eastAsia="Times New Roman" w:hAnsi="Arial" w:cs="Arial"/>
                  <w:sz w:val="16"/>
                  <w:szCs w:val="16"/>
                </w:rPr>
                <w:t xml:space="preserve"> </w:t>
              </w:r>
              <w:proofErr w:type="spellStart"/>
              <w:r>
                <w:rPr>
                  <w:rFonts w:ascii="Arial" w:eastAsia="Times New Roman" w:hAnsi="Arial" w:cs="Arial"/>
                  <w:sz w:val="16"/>
                  <w:szCs w:val="16"/>
                </w:rPr>
                <w:t>musc</w:t>
              </w:r>
            </w:ins>
            <w:proofErr w:type="spellEnd"/>
            <w:ins w:id="2437" w:author="Microsoft Office User" w:date="2021-05-10T11:17:00Z">
              <w:r>
                <w:rPr>
                  <w:rFonts w:ascii="Arial" w:eastAsia="Times New Roman" w:hAnsi="Arial" w:cs="Arial"/>
                  <w:sz w:val="16"/>
                  <w:szCs w:val="16"/>
                </w:rPr>
                <w:t>.</w:t>
              </w:r>
            </w:ins>
            <w:ins w:id="2438" w:author="Microsoft Office User" w:date="2021-05-10T11:16:00Z">
              <w:r>
                <w:rPr>
                  <w:rFonts w:ascii="Arial" w:eastAsia="Times New Roman" w:hAnsi="Arial" w:cs="Arial"/>
                  <w:sz w:val="16"/>
                  <w:szCs w:val="16"/>
                </w:rPr>
                <w:t xml:space="preserve"> sessions</w:t>
              </w:r>
            </w:ins>
            <w:ins w:id="2439" w:author="Microsoft Office User" w:date="2021-05-10T11:17:00Z">
              <w:r>
                <w:rPr>
                  <w:rFonts w:ascii="Arial" w:eastAsia="Times New Roman" w:hAnsi="Arial" w:cs="Arial"/>
                  <w:sz w:val="16"/>
                  <w:szCs w:val="16"/>
                </w:rPr>
                <w:t>, 5 saline sessions</w:t>
              </w:r>
            </w:ins>
          </w:p>
          <w:p w14:paraId="56F0DA81" w14:textId="5DEE7A98" w:rsidR="00854C11" w:rsidRPr="00445ED3" w:rsidRDefault="00854C11" w:rsidP="000915B5">
            <w:pPr>
              <w:rPr>
                <w:ins w:id="2440" w:author="Microsoft Office User" w:date="2021-05-06T15:30:00Z"/>
                <w:rFonts w:ascii="Arial" w:eastAsia="Times New Roman" w:hAnsi="Arial" w:cs="Arial"/>
                <w:sz w:val="16"/>
                <w:szCs w:val="16"/>
                <w:rPrChange w:id="2441" w:author="Microsoft Office User" w:date="2021-05-07T11:11:00Z">
                  <w:rPr>
                    <w:ins w:id="2442" w:author="Microsoft Office User" w:date="2021-05-06T15:30:00Z"/>
                    <w:rFonts w:ascii="Arial" w:eastAsia="Times New Roman" w:hAnsi="Arial" w:cs="Arial"/>
                    <w:sz w:val="22"/>
                    <w:szCs w:val="22"/>
                  </w:rPr>
                </w:rPrChange>
              </w:rPr>
            </w:pPr>
            <w:ins w:id="2443" w:author="Microsoft Office User" w:date="2021-05-10T11:17:00Z">
              <w:r>
                <w:rPr>
                  <w:rFonts w:ascii="Arial" w:eastAsia="Times New Roman" w:hAnsi="Arial" w:cs="Arial"/>
                  <w:sz w:val="16"/>
                  <w:szCs w:val="16"/>
                </w:rPr>
                <w:t>(2 mice)</w:t>
              </w:r>
            </w:ins>
          </w:p>
        </w:tc>
        <w:tc>
          <w:tcPr>
            <w:tcW w:w="1595" w:type="dxa"/>
            <w:vMerge w:val="restart"/>
          </w:tcPr>
          <w:p w14:paraId="70FB6BCA" w14:textId="6270DBE6" w:rsidR="00854C11" w:rsidRPr="00445ED3" w:rsidRDefault="00854C11" w:rsidP="000915B5">
            <w:pPr>
              <w:rPr>
                <w:ins w:id="2444" w:author="Microsoft Office User" w:date="2021-05-06T15:30:00Z"/>
                <w:rFonts w:ascii="Arial" w:eastAsia="Times New Roman" w:hAnsi="Arial" w:cs="Arial"/>
                <w:sz w:val="16"/>
                <w:szCs w:val="16"/>
                <w:rPrChange w:id="2445" w:author="Microsoft Office User" w:date="2021-05-07T11:11:00Z">
                  <w:rPr>
                    <w:ins w:id="2446" w:author="Microsoft Office User" w:date="2021-05-06T15:30:00Z"/>
                    <w:rFonts w:ascii="Arial" w:eastAsia="Times New Roman" w:hAnsi="Arial" w:cs="Arial"/>
                    <w:sz w:val="22"/>
                    <w:szCs w:val="22"/>
                  </w:rPr>
                </w:rPrChange>
              </w:rPr>
            </w:pPr>
            <w:ins w:id="2447" w:author="Microsoft Office User" w:date="2021-05-07T11:12:00Z">
              <w:r w:rsidRPr="00076498">
                <w:rPr>
                  <w:rFonts w:ascii="Arial" w:eastAsia="Times New Roman" w:hAnsi="Arial" w:cs="Arial"/>
                  <w:sz w:val="16"/>
                  <w:szCs w:val="16"/>
                </w:rPr>
                <w:t>Two-tailed Wilcoxon rank-sum test</w:t>
              </w:r>
            </w:ins>
          </w:p>
        </w:tc>
        <w:tc>
          <w:tcPr>
            <w:tcW w:w="1085" w:type="dxa"/>
          </w:tcPr>
          <w:p w14:paraId="52DFCBC5" w14:textId="77777777" w:rsidR="00854C11" w:rsidRDefault="00854C11" w:rsidP="000915B5">
            <w:pPr>
              <w:rPr>
                <w:ins w:id="2448" w:author="Microsoft Office User" w:date="2021-05-10T11:24:00Z"/>
                <w:rFonts w:ascii="Arial" w:eastAsia="Times New Roman" w:hAnsi="Arial" w:cs="Arial"/>
                <w:sz w:val="16"/>
                <w:szCs w:val="16"/>
              </w:rPr>
            </w:pPr>
            <w:ins w:id="2449" w:author="Microsoft Office User" w:date="2021-05-10T11:24:00Z">
              <w:r>
                <w:rPr>
                  <w:rFonts w:ascii="Arial" w:eastAsia="Times New Roman" w:hAnsi="Arial" w:cs="Arial"/>
                  <w:sz w:val="16"/>
                  <w:szCs w:val="16"/>
                </w:rPr>
                <w:t>Z = nan</w:t>
              </w:r>
            </w:ins>
          </w:p>
          <w:p w14:paraId="786317EB" w14:textId="44AD336C" w:rsidR="00854C11" w:rsidRPr="00445ED3" w:rsidRDefault="00854C11" w:rsidP="000915B5">
            <w:pPr>
              <w:rPr>
                <w:ins w:id="2450" w:author="Microsoft Office User" w:date="2021-05-06T15:30:00Z"/>
                <w:rFonts w:ascii="Arial" w:eastAsia="Times New Roman" w:hAnsi="Arial" w:cs="Arial"/>
                <w:sz w:val="16"/>
                <w:szCs w:val="16"/>
                <w:rPrChange w:id="2451" w:author="Microsoft Office User" w:date="2021-05-07T11:11:00Z">
                  <w:rPr>
                    <w:ins w:id="2452" w:author="Microsoft Office User" w:date="2021-05-06T15:30:00Z"/>
                    <w:rFonts w:ascii="Arial" w:eastAsia="Times New Roman" w:hAnsi="Arial" w:cs="Arial"/>
                    <w:sz w:val="22"/>
                    <w:szCs w:val="22"/>
                  </w:rPr>
                </w:rPrChange>
              </w:rPr>
            </w:pPr>
            <w:ins w:id="2453" w:author="Microsoft Office User" w:date="2021-05-10T11:24:00Z">
              <w:r>
                <w:rPr>
                  <w:rFonts w:ascii="Arial" w:eastAsia="Times New Roman" w:hAnsi="Arial" w:cs="Arial"/>
                  <w:sz w:val="16"/>
                  <w:szCs w:val="16"/>
                </w:rPr>
                <w:t>Rank: 15</w:t>
              </w:r>
            </w:ins>
          </w:p>
        </w:tc>
        <w:tc>
          <w:tcPr>
            <w:tcW w:w="980" w:type="dxa"/>
          </w:tcPr>
          <w:p w14:paraId="0C99962C" w14:textId="77994756" w:rsidR="00854C11" w:rsidRPr="00445ED3" w:rsidRDefault="00854C11" w:rsidP="000915B5">
            <w:pPr>
              <w:rPr>
                <w:ins w:id="2454" w:author="Microsoft Office User" w:date="2021-05-06T15:30:00Z"/>
                <w:rFonts w:ascii="Arial" w:eastAsia="Times New Roman" w:hAnsi="Arial" w:cs="Arial"/>
                <w:sz w:val="16"/>
                <w:szCs w:val="16"/>
                <w:rPrChange w:id="2455" w:author="Microsoft Office User" w:date="2021-05-07T11:11:00Z">
                  <w:rPr>
                    <w:ins w:id="2456" w:author="Microsoft Office User" w:date="2021-05-06T15:30:00Z"/>
                    <w:rFonts w:ascii="Arial" w:eastAsia="Times New Roman" w:hAnsi="Arial" w:cs="Arial"/>
                    <w:sz w:val="22"/>
                    <w:szCs w:val="22"/>
                  </w:rPr>
                </w:rPrChange>
              </w:rPr>
            </w:pPr>
            <w:ins w:id="2457" w:author="Microsoft Office User" w:date="2021-05-10T11:23:00Z">
              <w:r>
                <w:rPr>
                  <w:rFonts w:ascii="Arial" w:eastAsia="Times New Roman" w:hAnsi="Arial" w:cs="Arial"/>
                  <w:sz w:val="16"/>
                  <w:szCs w:val="16"/>
                </w:rPr>
                <w:t>0.0079</w:t>
              </w:r>
            </w:ins>
          </w:p>
        </w:tc>
      </w:tr>
      <w:tr w:rsidR="00854C11" w14:paraId="275F572A" w14:textId="77777777" w:rsidTr="000915B5">
        <w:trPr>
          <w:trHeight w:val="429"/>
          <w:ins w:id="2458" w:author="Microsoft Office User" w:date="2021-05-06T15:30:00Z"/>
        </w:trPr>
        <w:tc>
          <w:tcPr>
            <w:tcW w:w="3014" w:type="dxa"/>
          </w:tcPr>
          <w:p w14:paraId="7DA5C8BE" w14:textId="4DFDB2CB" w:rsidR="00854C11" w:rsidRPr="00445ED3" w:rsidRDefault="00854C11" w:rsidP="000915B5">
            <w:pPr>
              <w:rPr>
                <w:ins w:id="2459" w:author="Microsoft Office User" w:date="2021-05-06T15:30:00Z"/>
                <w:rFonts w:ascii="Arial" w:eastAsia="Times New Roman" w:hAnsi="Arial" w:cs="Arial"/>
                <w:sz w:val="16"/>
                <w:szCs w:val="16"/>
                <w:rPrChange w:id="2460" w:author="Microsoft Office User" w:date="2021-05-07T11:11:00Z">
                  <w:rPr>
                    <w:ins w:id="2461" w:author="Microsoft Office User" w:date="2021-05-06T15:30:00Z"/>
                    <w:rFonts w:ascii="Arial" w:eastAsia="Times New Roman" w:hAnsi="Arial" w:cs="Arial"/>
                    <w:sz w:val="22"/>
                    <w:szCs w:val="22"/>
                  </w:rPr>
                </w:rPrChange>
              </w:rPr>
            </w:pPr>
            <w:ins w:id="2462" w:author="Microsoft Office User" w:date="2021-05-10T11:15:00Z">
              <w:r>
                <w:rPr>
                  <w:rFonts w:ascii="Arial" w:eastAsia="Times New Roman" w:hAnsi="Arial" w:cs="Arial"/>
                  <w:sz w:val="16"/>
                  <w:szCs w:val="16"/>
                </w:rPr>
                <w:t>Percent correct at threshold</w:t>
              </w:r>
            </w:ins>
            <w:ins w:id="2463" w:author="Microsoft Office User" w:date="2021-05-07T11:11:00Z">
              <w:r w:rsidRPr="00445ED3">
                <w:rPr>
                  <w:rFonts w:ascii="Arial" w:eastAsia="Times New Roman" w:hAnsi="Arial" w:cs="Arial"/>
                  <w:sz w:val="16"/>
                  <w:szCs w:val="16"/>
                  <w:rPrChange w:id="2464" w:author="Microsoft Office User" w:date="2021-05-07T11:11:00Z">
                    <w:rPr>
                      <w:rFonts w:ascii="Arial" w:eastAsia="Times New Roman" w:hAnsi="Arial" w:cs="Arial"/>
                      <w:sz w:val="18"/>
                      <w:szCs w:val="18"/>
                    </w:rPr>
                  </w:rPrChange>
                </w:rPr>
                <w:t xml:space="preserve">, </w:t>
              </w:r>
            </w:ins>
            <w:ins w:id="2465" w:author="Microsoft Office User" w:date="2021-05-07T11:36:00Z">
              <w:r>
                <w:rPr>
                  <w:rFonts w:ascii="Arial" w:eastAsia="Times New Roman" w:hAnsi="Arial" w:cs="Arial"/>
                  <w:sz w:val="16"/>
                  <w:szCs w:val="16"/>
                </w:rPr>
                <w:t>target in high contrast</w:t>
              </w:r>
            </w:ins>
            <w:ins w:id="2466" w:author="Microsoft Office User" w:date="2021-05-07T11:11:00Z">
              <w:r w:rsidRPr="00445ED3">
                <w:rPr>
                  <w:rFonts w:ascii="Arial" w:eastAsia="Times New Roman" w:hAnsi="Arial" w:cs="Arial"/>
                  <w:sz w:val="16"/>
                  <w:szCs w:val="16"/>
                  <w:rPrChange w:id="2467" w:author="Microsoft Office User" w:date="2021-05-07T11:11:00Z">
                    <w:rPr>
                      <w:rFonts w:ascii="Arial" w:eastAsia="Times New Roman" w:hAnsi="Arial" w:cs="Arial"/>
                      <w:sz w:val="18"/>
                      <w:szCs w:val="18"/>
                    </w:rPr>
                  </w:rPrChange>
                </w:rPr>
                <w:t>: muscimol vs. saline</w:t>
              </w:r>
            </w:ins>
          </w:p>
        </w:tc>
        <w:tc>
          <w:tcPr>
            <w:tcW w:w="851" w:type="dxa"/>
            <w:vMerge/>
          </w:tcPr>
          <w:p w14:paraId="5C131F6D" w14:textId="77777777" w:rsidR="00854C11" w:rsidRPr="00445ED3" w:rsidRDefault="00854C11" w:rsidP="000915B5">
            <w:pPr>
              <w:rPr>
                <w:ins w:id="2468" w:author="Microsoft Office User" w:date="2021-05-06T15:30:00Z"/>
                <w:rFonts w:ascii="Arial" w:eastAsia="Times New Roman" w:hAnsi="Arial" w:cs="Arial"/>
                <w:sz w:val="16"/>
                <w:szCs w:val="16"/>
                <w:rPrChange w:id="2469" w:author="Microsoft Office User" w:date="2021-05-07T11:11:00Z">
                  <w:rPr>
                    <w:ins w:id="2470" w:author="Microsoft Office User" w:date="2021-05-06T15:30:00Z"/>
                    <w:rFonts w:ascii="Arial" w:eastAsia="Times New Roman" w:hAnsi="Arial" w:cs="Arial"/>
                    <w:sz w:val="22"/>
                    <w:szCs w:val="22"/>
                  </w:rPr>
                </w:rPrChange>
              </w:rPr>
            </w:pPr>
          </w:p>
        </w:tc>
        <w:tc>
          <w:tcPr>
            <w:tcW w:w="1350" w:type="dxa"/>
          </w:tcPr>
          <w:p w14:paraId="0980C674" w14:textId="56576E81" w:rsidR="00854C11" w:rsidRPr="00076498" w:rsidRDefault="00854C11" w:rsidP="000915B5">
            <w:pPr>
              <w:rPr>
                <w:ins w:id="2471" w:author="Microsoft Office User" w:date="2021-05-10T11:14:00Z"/>
                <w:rFonts w:ascii="Arial" w:eastAsia="Times New Roman" w:hAnsi="Arial" w:cs="Arial"/>
                <w:sz w:val="16"/>
                <w:szCs w:val="16"/>
              </w:rPr>
            </w:pPr>
            <w:proofErr w:type="spellStart"/>
            <w:ins w:id="2472" w:author="Microsoft Office User" w:date="2021-05-10T11:14:00Z">
              <w:r w:rsidRPr="00076498">
                <w:rPr>
                  <w:rFonts w:ascii="Arial" w:eastAsia="Times New Roman" w:hAnsi="Arial" w:cs="Arial"/>
                  <w:sz w:val="16"/>
                  <w:szCs w:val="16"/>
                </w:rPr>
                <w:t>Musc</w:t>
              </w:r>
              <w:proofErr w:type="spellEnd"/>
              <w:r w:rsidRPr="00076498">
                <w:rPr>
                  <w:rFonts w:ascii="Arial" w:eastAsia="Times New Roman" w:hAnsi="Arial" w:cs="Arial"/>
                  <w:sz w:val="16"/>
                  <w:szCs w:val="16"/>
                </w:rPr>
                <w:t xml:space="preserve">.: </w:t>
              </w:r>
            </w:ins>
            <w:ins w:id="2473" w:author="Microsoft Office User" w:date="2021-05-10T11:23:00Z">
              <w:r>
                <w:rPr>
                  <w:rFonts w:ascii="Arial" w:eastAsia="Times New Roman" w:hAnsi="Arial" w:cs="Arial"/>
                  <w:sz w:val="16"/>
                  <w:szCs w:val="16"/>
                </w:rPr>
                <w:t>0.03</w:t>
              </w:r>
            </w:ins>
          </w:p>
          <w:p w14:paraId="2C49FCCD" w14:textId="7F57414E" w:rsidR="00854C11" w:rsidRPr="00076498" w:rsidRDefault="00854C11" w:rsidP="000915B5">
            <w:pPr>
              <w:rPr>
                <w:ins w:id="2474" w:author="Microsoft Office User" w:date="2021-05-10T11:14:00Z"/>
                <w:rFonts w:ascii="Arial" w:eastAsia="Times New Roman" w:hAnsi="Arial" w:cs="Arial"/>
                <w:sz w:val="16"/>
                <w:szCs w:val="16"/>
              </w:rPr>
            </w:pPr>
            <w:ins w:id="2475" w:author="Microsoft Office User" w:date="2021-05-10T11:14:00Z">
              <w:r w:rsidRPr="00076498">
                <w:rPr>
                  <w:rFonts w:ascii="Arial" w:eastAsia="Times New Roman" w:hAnsi="Arial" w:cs="Arial"/>
                  <w:sz w:val="16"/>
                  <w:szCs w:val="16"/>
                </w:rPr>
                <w:t xml:space="preserve">Saline: </w:t>
              </w:r>
            </w:ins>
            <w:ins w:id="2476" w:author="Microsoft Office User" w:date="2021-05-10T11:23:00Z">
              <w:r>
                <w:rPr>
                  <w:rFonts w:ascii="Arial" w:eastAsia="Times New Roman" w:hAnsi="Arial" w:cs="Arial"/>
                  <w:sz w:val="16"/>
                  <w:szCs w:val="16"/>
                </w:rPr>
                <w:t>0.53</w:t>
              </w:r>
            </w:ins>
          </w:p>
          <w:p w14:paraId="64A982EB" w14:textId="2D7401D7" w:rsidR="00854C11" w:rsidRPr="00445ED3" w:rsidRDefault="00854C11" w:rsidP="000915B5">
            <w:pPr>
              <w:rPr>
                <w:ins w:id="2477" w:author="Microsoft Office User" w:date="2021-05-06T15:30:00Z"/>
                <w:rFonts w:ascii="Arial" w:eastAsia="Times New Roman" w:hAnsi="Arial" w:cs="Arial"/>
                <w:sz w:val="16"/>
                <w:szCs w:val="16"/>
                <w:rPrChange w:id="2478" w:author="Microsoft Office User" w:date="2021-05-07T11:11:00Z">
                  <w:rPr>
                    <w:ins w:id="2479" w:author="Microsoft Office User" w:date="2021-05-06T15:30:00Z"/>
                    <w:rFonts w:ascii="Arial" w:eastAsia="Times New Roman" w:hAnsi="Arial" w:cs="Arial"/>
                    <w:sz w:val="22"/>
                    <w:szCs w:val="22"/>
                  </w:rPr>
                </w:rPrChange>
              </w:rPr>
            </w:pPr>
            <w:ins w:id="2480" w:author="Microsoft Office User" w:date="2021-05-10T11:14:00Z">
              <w:r w:rsidRPr="00076498">
                <w:rPr>
                  <w:rFonts w:ascii="Arial" w:eastAsia="Times New Roman" w:hAnsi="Arial" w:cs="Arial"/>
                  <w:sz w:val="16"/>
                  <w:szCs w:val="16"/>
                </w:rPr>
                <w:t>(median)</w:t>
              </w:r>
            </w:ins>
          </w:p>
        </w:tc>
        <w:tc>
          <w:tcPr>
            <w:tcW w:w="990" w:type="dxa"/>
          </w:tcPr>
          <w:p w14:paraId="561067E8" w14:textId="64A2C47C" w:rsidR="00854C11" w:rsidRPr="00445ED3" w:rsidRDefault="00854C11" w:rsidP="000915B5">
            <w:pPr>
              <w:rPr>
                <w:ins w:id="2481" w:author="Microsoft Office User" w:date="2021-05-06T15:30:00Z"/>
                <w:rFonts w:ascii="Arial" w:eastAsia="Times New Roman" w:hAnsi="Arial" w:cs="Arial"/>
                <w:sz w:val="16"/>
                <w:szCs w:val="16"/>
                <w:rPrChange w:id="2482" w:author="Microsoft Office User" w:date="2021-05-07T11:11:00Z">
                  <w:rPr>
                    <w:ins w:id="2483" w:author="Microsoft Office User" w:date="2021-05-06T15:30:00Z"/>
                    <w:rFonts w:ascii="Arial" w:eastAsia="Times New Roman" w:hAnsi="Arial" w:cs="Arial"/>
                    <w:sz w:val="22"/>
                    <w:szCs w:val="22"/>
                  </w:rPr>
                </w:rPrChange>
              </w:rPr>
            </w:pPr>
            <w:ins w:id="2484" w:author="Microsoft Office User" w:date="2021-05-10T11:14:00Z">
              <w:r w:rsidRPr="00076498">
                <w:rPr>
                  <w:rFonts w:ascii="Arial" w:eastAsia="Times New Roman" w:hAnsi="Arial" w:cs="Arial"/>
                  <w:sz w:val="16"/>
                  <w:szCs w:val="16"/>
                </w:rPr>
                <w:t>n/a</w:t>
              </w:r>
            </w:ins>
          </w:p>
        </w:tc>
        <w:tc>
          <w:tcPr>
            <w:tcW w:w="1080" w:type="dxa"/>
            <w:vMerge/>
          </w:tcPr>
          <w:p w14:paraId="4E6F16C2" w14:textId="77777777" w:rsidR="00854C11" w:rsidRPr="00445ED3" w:rsidRDefault="00854C11" w:rsidP="000915B5">
            <w:pPr>
              <w:rPr>
                <w:ins w:id="2485" w:author="Microsoft Office User" w:date="2021-05-06T15:30:00Z"/>
                <w:rFonts w:ascii="Arial" w:eastAsia="Times New Roman" w:hAnsi="Arial" w:cs="Arial"/>
                <w:sz w:val="16"/>
                <w:szCs w:val="16"/>
                <w:rPrChange w:id="2486" w:author="Microsoft Office User" w:date="2021-05-07T11:11:00Z">
                  <w:rPr>
                    <w:ins w:id="2487" w:author="Microsoft Office User" w:date="2021-05-06T15:30:00Z"/>
                    <w:rFonts w:ascii="Arial" w:eastAsia="Times New Roman" w:hAnsi="Arial" w:cs="Arial"/>
                    <w:sz w:val="22"/>
                    <w:szCs w:val="22"/>
                  </w:rPr>
                </w:rPrChange>
              </w:rPr>
            </w:pPr>
          </w:p>
        </w:tc>
        <w:tc>
          <w:tcPr>
            <w:tcW w:w="1595" w:type="dxa"/>
            <w:vMerge/>
          </w:tcPr>
          <w:p w14:paraId="16C8E466" w14:textId="77777777" w:rsidR="00854C11" w:rsidRPr="00445ED3" w:rsidRDefault="00854C11" w:rsidP="000915B5">
            <w:pPr>
              <w:rPr>
                <w:ins w:id="2488" w:author="Microsoft Office User" w:date="2021-05-06T15:30:00Z"/>
                <w:rFonts w:ascii="Arial" w:eastAsia="Times New Roman" w:hAnsi="Arial" w:cs="Arial"/>
                <w:sz w:val="16"/>
                <w:szCs w:val="16"/>
                <w:rPrChange w:id="2489" w:author="Microsoft Office User" w:date="2021-05-07T11:11:00Z">
                  <w:rPr>
                    <w:ins w:id="2490" w:author="Microsoft Office User" w:date="2021-05-06T15:30:00Z"/>
                    <w:rFonts w:ascii="Arial" w:eastAsia="Times New Roman" w:hAnsi="Arial" w:cs="Arial"/>
                    <w:sz w:val="22"/>
                    <w:szCs w:val="22"/>
                  </w:rPr>
                </w:rPrChange>
              </w:rPr>
            </w:pPr>
          </w:p>
        </w:tc>
        <w:tc>
          <w:tcPr>
            <w:tcW w:w="1085" w:type="dxa"/>
          </w:tcPr>
          <w:p w14:paraId="284894FC" w14:textId="77777777" w:rsidR="00854C11" w:rsidRDefault="00854C11" w:rsidP="000915B5">
            <w:pPr>
              <w:rPr>
                <w:ins w:id="2491" w:author="Microsoft Office User" w:date="2021-05-10T11:19:00Z"/>
                <w:rFonts w:ascii="Arial" w:eastAsia="Times New Roman" w:hAnsi="Arial" w:cs="Arial"/>
                <w:sz w:val="16"/>
                <w:szCs w:val="16"/>
              </w:rPr>
            </w:pPr>
            <w:ins w:id="2492" w:author="Microsoft Office User" w:date="2021-05-10T11:19:00Z">
              <w:r>
                <w:rPr>
                  <w:rFonts w:ascii="Arial" w:eastAsia="Times New Roman" w:hAnsi="Arial" w:cs="Arial"/>
                  <w:sz w:val="16"/>
                  <w:szCs w:val="16"/>
                </w:rPr>
                <w:t>Z = nan</w:t>
              </w:r>
            </w:ins>
          </w:p>
          <w:p w14:paraId="33EEE151" w14:textId="03886117" w:rsidR="00854C11" w:rsidRPr="00445ED3" w:rsidRDefault="00854C11" w:rsidP="000915B5">
            <w:pPr>
              <w:rPr>
                <w:ins w:id="2493" w:author="Microsoft Office User" w:date="2021-05-06T15:30:00Z"/>
                <w:rFonts w:ascii="Arial" w:eastAsia="Times New Roman" w:hAnsi="Arial" w:cs="Arial"/>
                <w:sz w:val="16"/>
                <w:szCs w:val="16"/>
                <w:rPrChange w:id="2494" w:author="Microsoft Office User" w:date="2021-05-07T11:11:00Z">
                  <w:rPr>
                    <w:ins w:id="2495" w:author="Microsoft Office User" w:date="2021-05-06T15:30:00Z"/>
                    <w:rFonts w:ascii="Arial" w:eastAsia="Times New Roman" w:hAnsi="Arial" w:cs="Arial"/>
                    <w:sz w:val="22"/>
                    <w:szCs w:val="22"/>
                  </w:rPr>
                </w:rPrChange>
              </w:rPr>
            </w:pPr>
            <w:ins w:id="2496" w:author="Microsoft Office User" w:date="2021-05-10T11:19:00Z">
              <w:r>
                <w:rPr>
                  <w:rFonts w:ascii="Arial" w:eastAsia="Times New Roman" w:hAnsi="Arial" w:cs="Arial"/>
                  <w:sz w:val="16"/>
                  <w:szCs w:val="16"/>
                </w:rPr>
                <w:t>Rank: 17</w:t>
              </w:r>
            </w:ins>
          </w:p>
        </w:tc>
        <w:tc>
          <w:tcPr>
            <w:tcW w:w="980" w:type="dxa"/>
          </w:tcPr>
          <w:p w14:paraId="6E46A61B" w14:textId="6D37480B" w:rsidR="00854C11" w:rsidRPr="00445ED3" w:rsidRDefault="00854C11" w:rsidP="000915B5">
            <w:pPr>
              <w:rPr>
                <w:ins w:id="2497" w:author="Microsoft Office User" w:date="2021-05-06T15:30:00Z"/>
                <w:rFonts w:ascii="Arial" w:eastAsia="Times New Roman" w:hAnsi="Arial" w:cs="Arial"/>
                <w:sz w:val="16"/>
                <w:szCs w:val="16"/>
                <w:rPrChange w:id="2498" w:author="Microsoft Office User" w:date="2021-05-07T11:11:00Z">
                  <w:rPr>
                    <w:ins w:id="2499" w:author="Microsoft Office User" w:date="2021-05-06T15:30:00Z"/>
                    <w:rFonts w:ascii="Arial" w:eastAsia="Times New Roman" w:hAnsi="Arial" w:cs="Arial"/>
                    <w:sz w:val="22"/>
                    <w:szCs w:val="22"/>
                  </w:rPr>
                </w:rPrChange>
              </w:rPr>
            </w:pPr>
            <w:ins w:id="2500" w:author="Microsoft Office User" w:date="2021-05-10T11:19:00Z">
              <w:r>
                <w:rPr>
                  <w:rFonts w:ascii="Arial" w:eastAsia="Times New Roman" w:hAnsi="Arial" w:cs="Arial"/>
                  <w:sz w:val="16"/>
                  <w:szCs w:val="16"/>
                </w:rPr>
                <w:t>0.032</w:t>
              </w:r>
            </w:ins>
          </w:p>
        </w:tc>
      </w:tr>
      <w:tr w:rsidR="00854C11" w14:paraId="64D2208A" w14:textId="77777777" w:rsidTr="000915B5">
        <w:trPr>
          <w:trHeight w:val="429"/>
          <w:ins w:id="2501" w:author="Microsoft Office User" w:date="2021-05-06T15:31:00Z"/>
        </w:trPr>
        <w:tc>
          <w:tcPr>
            <w:tcW w:w="3014" w:type="dxa"/>
          </w:tcPr>
          <w:p w14:paraId="1F9DA2F9" w14:textId="7AB3F2E7" w:rsidR="00854C11" w:rsidRPr="00445ED3" w:rsidRDefault="00854C11" w:rsidP="000915B5">
            <w:pPr>
              <w:rPr>
                <w:ins w:id="2502" w:author="Microsoft Office User" w:date="2021-05-06T15:31:00Z"/>
                <w:rFonts w:ascii="Arial" w:eastAsia="Times New Roman" w:hAnsi="Arial" w:cs="Arial"/>
                <w:sz w:val="16"/>
                <w:szCs w:val="16"/>
                <w:rPrChange w:id="2503" w:author="Microsoft Office User" w:date="2021-05-07T11:11:00Z">
                  <w:rPr>
                    <w:ins w:id="2504" w:author="Microsoft Office User" w:date="2021-05-06T15:31:00Z"/>
                    <w:rFonts w:ascii="Arial" w:eastAsia="Times New Roman" w:hAnsi="Arial" w:cs="Arial"/>
                    <w:sz w:val="22"/>
                    <w:szCs w:val="22"/>
                  </w:rPr>
                </w:rPrChange>
              </w:rPr>
            </w:pPr>
            <w:ins w:id="2505" w:author="Microsoft Office User" w:date="2021-05-07T11:11:00Z">
              <w:r w:rsidRPr="00445ED3">
                <w:rPr>
                  <w:rFonts w:ascii="Arial" w:eastAsia="Times New Roman" w:hAnsi="Arial" w:cs="Arial"/>
                  <w:sz w:val="16"/>
                  <w:szCs w:val="16"/>
                  <w:rPrChange w:id="2506" w:author="Microsoft Office User" w:date="2021-05-07T11:11:00Z">
                    <w:rPr>
                      <w:rFonts w:ascii="Arial" w:eastAsia="Times New Roman" w:hAnsi="Arial" w:cs="Arial"/>
                      <w:sz w:val="18"/>
                      <w:szCs w:val="18"/>
                    </w:rPr>
                  </w:rPrChange>
                </w:rPr>
                <w:t xml:space="preserve">FA rate, </w:t>
              </w:r>
            </w:ins>
            <w:ins w:id="2507" w:author="Microsoft Office User" w:date="2021-05-07T11:36:00Z">
              <w:r>
                <w:rPr>
                  <w:rFonts w:ascii="Arial" w:eastAsia="Times New Roman" w:hAnsi="Arial" w:cs="Arial"/>
                  <w:sz w:val="16"/>
                  <w:szCs w:val="16"/>
                </w:rPr>
                <w:t xml:space="preserve"> target in high contrast</w:t>
              </w:r>
              <w:r w:rsidRPr="002C0B65">
                <w:rPr>
                  <w:rFonts w:ascii="Arial" w:eastAsia="Times New Roman" w:hAnsi="Arial" w:cs="Arial"/>
                  <w:sz w:val="16"/>
                  <w:szCs w:val="16"/>
                </w:rPr>
                <w:t xml:space="preserve"> </w:t>
              </w:r>
            </w:ins>
            <w:ins w:id="2508" w:author="Microsoft Office User" w:date="2021-05-07T11:11:00Z">
              <w:r w:rsidRPr="00445ED3">
                <w:rPr>
                  <w:rFonts w:ascii="Arial" w:eastAsia="Times New Roman" w:hAnsi="Arial" w:cs="Arial"/>
                  <w:sz w:val="16"/>
                  <w:szCs w:val="16"/>
                  <w:rPrChange w:id="2509" w:author="Microsoft Office User" w:date="2021-05-07T11:11:00Z">
                    <w:rPr>
                      <w:rFonts w:ascii="Arial" w:eastAsia="Times New Roman" w:hAnsi="Arial" w:cs="Arial"/>
                      <w:sz w:val="18"/>
                      <w:szCs w:val="18"/>
                    </w:rPr>
                  </w:rPrChange>
                </w:rPr>
                <w:t>: muscimol vs. saline</w:t>
              </w:r>
            </w:ins>
          </w:p>
        </w:tc>
        <w:tc>
          <w:tcPr>
            <w:tcW w:w="851" w:type="dxa"/>
            <w:vMerge/>
          </w:tcPr>
          <w:p w14:paraId="7D81ED5D" w14:textId="77777777" w:rsidR="00854C11" w:rsidRPr="00445ED3" w:rsidRDefault="00854C11" w:rsidP="000915B5">
            <w:pPr>
              <w:rPr>
                <w:ins w:id="2510" w:author="Microsoft Office User" w:date="2021-05-06T15:31:00Z"/>
                <w:rFonts w:ascii="Arial" w:eastAsia="Times New Roman" w:hAnsi="Arial" w:cs="Arial"/>
                <w:sz w:val="16"/>
                <w:szCs w:val="16"/>
                <w:rPrChange w:id="2511" w:author="Microsoft Office User" w:date="2021-05-07T11:11:00Z">
                  <w:rPr>
                    <w:ins w:id="2512" w:author="Microsoft Office User" w:date="2021-05-06T15:31:00Z"/>
                    <w:rFonts w:ascii="Arial" w:eastAsia="Times New Roman" w:hAnsi="Arial" w:cs="Arial"/>
                    <w:sz w:val="22"/>
                    <w:szCs w:val="22"/>
                  </w:rPr>
                </w:rPrChange>
              </w:rPr>
            </w:pPr>
          </w:p>
        </w:tc>
        <w:tc>
          <w:tcPr>
            <w:tcW w:w="1350" w:type="dxa"/>
          </w:tcPr>
          <w:p w14:paraId="567765E1" w14:textId="62919905" w:rsidR="00854C11" w:rsidRPr="00076498" w:rsidRDefault="00854C11" w:rsidP="000915B5">
            <w:pPr>
              <w:rPr>
                <w:ins w:id="2513" w:author="Microsoft Office User" w:date="2021-05-10T11:14:00Z"/>
                <w:rFonts w:ascii="Arial" w:eastAsia="Times New Roman" w:hAnsi="Arial" w:cs="Arial"/>
                <w:sz w:val="16"/>
                <w:szCs w:val="16"/>
              </w:rPr>
            </w:pPr>
            <w:proofErr w:type="spellStart"/>
            <w:ins w:id="2514" w:author="Microsoft Office User" w:date="2021-05-10T11:14:00Z">
              <w:r w:rsidRPr="00076498">
                <w:rPr>
                  <w:rFonts w:ascii="Arial" w:eastAsia="Times New Roman" w:hAnsi="Arial" w:cs="Arial"/>
                  <w:sz w:val="16"/>
                  <w:szCs w:val="16"/>
                </w:rPr>
                <w:t>Musc</w:t>
              </w:r>
              <w:proofErr w:type="spellEnd"/>
              <w:r w:rsidRPr="00076498">
                <w:rPr>
                  <w:rFonts w:ascii="Arial" w:eastAsia="Times New Roman" w:hAnsi="Arial" w:cs="Arial"/>
                  <w:sz w:val="16"/>
                  <w:szCs w:val="16"/>
                </w:rPr>
                <w:t>.: 0.</w:t>
              </w:r>
            </w:ins>
            <w:ins w:id="2515" w:author="Microsoft Office User" w:date="2021-05-10T11:26:00Z">
              <w:r w:rsidR="001F3D2A">
                <w:rPr>
                  <w:rFonts w:ascii="Arial" w:eastAsia="Times New Roman" w:hAnsi="Arial" w:cs="Arial"/>
                  <w:sz w:val="16"/>
                  <w:szCs w:val="16"/>
                </w:rPr>
                <w:t>12</w:t>
              </w:r>
            </w:ins>
          </w:p>
          <w:p w14:paraId="3D8C3B3C" w14:textId="641575AE" w:rsidR="00854C11" w:rsidRPr="00076498" w:rsidRDefault="00854C11" w:rsidP="000915B5">
            <w:pPr>
              <w:rPr>
                <w:ins w:id="2516" w:author="Microsoft Office User" w:date="2021-05-10T11:14:00Z"/>
                <w:rFonts w:ascii="Arial" w:eastAsia="Times New Roman" w:hAnsi="Arial" w:cs="Arial"/>
                <w:sz w:val="16"/>
                <w:szCs w:val="16"/>
              </w:rPr>
            </w:pPr>
            <w:ins w:id="2517" w:author="Microsoft Office User" w:date="2021-05-10T11:14:00Z">
              <w:r w:rsidRPr="00076498">
                <w:rPr>
                  <w:rFonts w:ascii="Arial" w:eastAsia="Times New Roman" w:hAnsi="Arial" w:cs="Arial"/>
                  <w:sz w:val="16"/>
                  <w:szCs w:val="16"/>
                </w:rPr>
                <w:t>Saline: 0.</w:t>
              </w:r>
            </w:ins>
            <w:ins w:id="2518" w:author="Microsoft Office User" w:date="2021-05-10T11:26:00Z">
              <w:r w:rsidR="001F3D2A">
                <w:rPr>
                  <w:rFonts w:ascii="Arial" w:eastAsia="Times New Roman" w:hAnsi="Arial" w:cs="Arial"/>
                  <w:sz w:val="16"/>
                  <w:szCs w:val="16"/>
                </w:rPr>
                <w:t>23</w:t>
              </w:r>
            </w:ins>
          </w:p>
          <w:p w14:paraId="7C7C10DA" w14:textId="47C9461C" w:rsidR="00854C11" w:rsidRPr="00445ED3" w:rsidRDefault="00854C11" w:rsidP="000915B5">
            <w:pPr>
              <w:rPr>
                <w:ins w:id="2519" w:author="Microsoft Office User" w:date="2021-05-06T15:31:00Z"/>
                <w:rFonts w:ascii="Arial" w:eastAsia="Times New Roman" w:hAnsi="Arial" w:cs="Arial"/>
                <w:sz w:val="16"/>
                <w:szCs w:val="16"/>
                <w:rPrChange w:id="2520" w:author="Microsoft Office User" w:date="2021-05-07T11:11:00Z">
                  <w:rPr>
                    <w:ins w:id="2521" w:author="Microsoft Office User" w:date="2021-05-06T15:31:00Z"/>
                    <w:rFonts w:ascii="Arial" w:eastAsia="Times New Roman" w:hAnsi="Arial" w:cs="Arial"/>
                    <w:sz w:val="22"/>
                    <w:szCs w:val="22"/>
                  </w:rPr>
                </w:rPrChange>
              </w:rPr>
            </w:pPr>
            <w:ins w:id="2522" w:author="Microsoft Office User" w:date="2021-05-10T11:14:00Z">
              <w:r w:rsidRPr="00076498">
                <w:rPr>
                  <w:rFonts w:ascii="Arial" w:eastAsia="Times New Roman" w:hAnsi="Arial" w:cs="Arial"/>
                  <w:sz w:val="16"/>
                  <w:szCs w:val="16"/>
                </w:rPr>
                <w:t>(median)</w:t>
              </w:r>
            </w:ins>
          </w:p>
        </w:tc>
        <w:tc>
          <w:tcPr>
            <w:tcW w:w="990" w:type="dxa"/>
          </w:tcPr>
          <w:p w14:paraId="3E9F7601" w14:textId="5358AF2C" w:rsidR="00854C11" w:rsidRPr="00445ED3" w:rsidRDefault="00854C11" w:rsidP="000915B5">
            <w:pPr>
              <w:rPr>
                <w:ins w:id="2523" w:author="Microsoft Office User" w:date="2021-05-06T15:31:00Z"/>
                <w:rFonts w:ascii="Arial" w:eastAsia="Times New Roman" w:hAnsi="Arial" w:cs="Arial"/>
                <w:sz w:val="16"/>
                <w:szCs w:val="16"/>
                <w:rPrChange w:id="2524" w:author="Microsoft Office User" w:date="2021-05-07T11:11:00Z">
                  <w:rPr>
                    <w:ins w:id="2525" w:author="Microsoft Office User" w:date="2021-05-06T15:31:00Z"/>
                    <w:rFonts w:ascii="Arial" w:eastAsia="Times New Roman" w:hAnsi="Arial" w:cs="Arial"/>
                    <w:sz w:val="22"/>
                    <w:szCs w:val="22"/>
                  </w:rPr>
                </w:rPrChange>
              </w:rPr>
            </w:pPr>
            <w:ins w:id="2526" w:author="Microsoft Office User" w:date="2021-05-10T11:14:00Z">
              <w:r w:rsidRPr="00076498">
                <w:rPr>
                  <w:rFonts w:ascii="Arial" w:eastAsia="Times New Roman" w:hAnsi="Arial" w:cs="Arial"/>
                  <w:sz w:val="16"/>
                  <w:szCs w:val="16"/>
                </w:rPr>
                <w:t>n/a</w:t>
              </w:r>
            </w:ins>
          </w:p>
        </w:tc>
        <w:tc>
          <w:tcPr>
            <w:tcW w:w="1080" w:type="dxa"/>
            <w:vMerge/>
          </w:tcPr>
          <w:p w14:paraId="067ED31E" w14:textId="77777777" w:rsidR="00854C11" w:rsidRPr="00445ED3" w:rsidRDefault="00854C11" w:rsidP="000915B5">
            <w:pPr>
              <w:rPr>
                <w:ins w:id="2527" w:author="Microsoft Office User" w:date="2021-05-06T15:31:00Z"/>
                <w:rFonts w:ascii="Arial" w:eastAsia="Times New Roman" w:hAnsi="Arial" w:cs="Arial"/>
                <w:sz w:val="16"/>
                <w:szCs w:val="16"/>
                <w:rPrChange w:id="2528" w:author="Microsoft Office User" w:date="2021-05-07T11:11:00Z">
                  <w:rPr>
                    <w:ins w:id="2529" w:author="Microsoft Office User" w:date="2021-05-06T15:31:00Z"/>
                    <w:rFonts w:ascii="Arial" w:eastAsia="Times New Roman" w:hAnsi="Arial" w:cs="Arial"/>
                    <w:sz w:val="22"/>
                    <w:szCs w:val="22"/>
                  </w:rPr>
                </w:rPrChange>
              </w:rPr>
            </w:pPr>
          </w:p>
        </w:tc>
        <w:tc>
          <w:tcPr>
            <w:tcW w:w="1595" w:type="dxa"/>
            <w:vMerge/>
          </w:tcPr>
          <w:p w14:paraId="4A75D5B4" w14:textId="77777777" w:rsidR="00854C11" w:rsidRPr="00445ED3" w:rsidRDefault="00854C11" w:rsidP="000915B5">
            <w:pPr>
              <w:rPr>
                <w:ins w:id="2530" w:author="Microsoft Office User" w:date="2021-05-06T15:31:00Z"/>
                <w:rFonts w:ascii="Arial" w:eastAsia="Times New Roman" w:hAnsi="Arial" w:cs="Arial"/>
                <w:sz w:val="16"/>
                <w:szCs w:val="16"/>
                <w:rPrChange w:id="2531" w:author="Microsoft Office User" w:date="2021-05-07T11:11:00Z">
                  <w:rPr>
                    <w:ins w:id="2532" w:author="Microsoft Office User" w:date="2021-05-06T15:31:00Z"/>
                    <w:rFonts w:ascii="Arial" w:eastAsia="Times New Roman" w:hAnsi="Arial" w:cs="Arial"/>
                    <w:sz w:val="22"/>
                    <w:szCs w:val="22"/>
                  </w:rPr>
                </w:rPrChange>
              </w:rPr>
            </w:pPr>
          </w:p>
        </w:tc>
        <w:tc>
          <w:tcPr>
            <w:tcW w:w="1085" w:type="dxa"/>
          </w:tcPr>
          <w:p w14:paraId="58705267" w14:textId="77777777" w:rsidR="00854C11" w:rsidRDefault="001F3D2A" w:rsidP="000915B5">
            <w:pPr>
              <w:rPr>
                <w:ins w:id="2533" w:author="Microsoft Office User" w:date="2021-05-10T11:26:00Z"/>
                <w:rFonts w:ascii="Arial" w:eastAsia="Times New Roman" w:hAnsi="Arial" w:cs="Arial"/>
                <w:sz w:val="16"/>
                <w:szCs w:val="16"/>
              </w:rPr>
            </w:pPr>
            <w:ins w:id="2534" w:author="Microsoft Office User" w:date="2021-05-10T11:26:00Z">
              <w:r>
                <w:rPr>
                  <w:rFonts w:ascii="Arial" w:eastAsia="Times New Roman" w:hAnsi="Arial" w:cs="Arial"/>
                  <w:sz w:val="16"/>
                  <w:szCs w:val="16"/>
                </w:rPr>
                <w:t>Z = nan</w:t>
              </w:r>
            </w:ins>
          </w:p>
          <w:p w14:paraId="25942FE3" w14:textId="2B0515B7" w:rsidR="001F3D2A" w:rsidRPr="00445ED3" w:rsidRDefault="001F3D2A" w:rsidP="000915B5">
            <w:pPr>
              <w:rPr>
                <w:ins w:id="2535" w:author="Microsoft Office User" w:date="2021-05-06T15:31:00Z"/>
                <w:rFonts w:ascii="Arial" w:eastAsia="Times New Roman" w:hAnsi="Arial" w:cs="Arial"/>
                <w:sz w:val="16"/>
                <w:szCs w:val="16"/>
                <w:rPrChange w:id="2536" w:author="Microsoft Office User" w:date="2021-05-07T11:11:00Z">
                  <w:rPr>
                    <w:ins w:id="2537" w:author="Microsoft Office User" w:date="2021-05-06T15:31:00Z"/>
                    <w:rFonts w:ascii="Arial" w:eastAsia="Times New Roman" w:hAnsi="Arial" w:cs="Arial"/>
                    <w:sz w:val="22"/>
                    <w:szCs w:val="22"/>
                  </w:rPr>
                </w:rPrChange>
              </w:rPr>
            </w:pPr>
            <w:ins w:id="2538" w:author="Microsoft Office User" w:date="2021-05-10T11:26:00Z">
              <w:r>
                <w:rPr>
                  <w:rFonts w:ascii="Arial" w:eastAsia="Times New Roman" w:hAnsi="Arial" w:cs="Arial"/>
                  <w:sz w:val="16"/>
                  <w:szCs w:val="16"/>
                </w:rPr>
                <w:t>Rank: 21</w:t>
              </w:r>
            </w:ins>
          </w:p>
        </w:tc>
        <w:tc>
          <w:tcPr>
            <w:tcW w:w="980" w:type="dxa"/>
          </w:tcPr>
          <w:p w14:paraId="40FDD49B" w14:textId="2220FA9F" w:rsidR="00854C11" w:rsidRPr="00445ED3" w:rsidRDefault="001F3D2A" w:rsidP="000915B5">
            <w:pPr>
              <w:rPr>
                <w:ins w:id="2539" w:author="Microsoft Office User" w:date="2021-05-06T15:31:00Z"/>
                <w:rFonts w:ascii="Arial" w:eastAsia="Times New Roman" w:hAnsi="Arial" w:cs="Arial"/>
                <w:sz w:val="16"/>
                <w:szCs w:val="16"/>
                <w:rPrChange w:id="2540" w:author="Microsoft Office User" w:date="2021-05-07T11:11:00Z">
                  <w:rPr>
                    <w:ins w:id="2541" w:author="Microsoft Office User" w:date="2021-05-06T15:31:00Z"/>
                    <w:rFonts w:ascii="Arial" w:eastAsia="Times New Roman" w:hAnsi="Arial" w:cs="Arial"/>
                    <w:sz w:val="22"/>
                    <w:szCs w:val="22"/>
                  </w:rPr>
                </w:rPrChange>
              </w:rPr>
            </w:pPr>
            <w:ins w:id="2542" w:author="Microsoft Office User" w:date="2021-05-10T11:25:00Z">
              <w:r>
                <w:rPr>
                  <w:rFonts w:ascii="Arial" w:eastAsia="Times New Roman" w:hAnsi="Arial" w:cs="Arial"/>
                  <w:sz w:val="16"/>
                  <w:szCs w:val="16"/>
                </w:rPr>
                <w:t>0.</w:t>
              </w:r>
            </w:ins>
            <w:ins w:id="2543" w:author="Microsoft Office User" w:date="2021-05-10T11:26:00Z">
              <w:r>
                <w:rPr>
                  <w:rFonts w:ascii="Arial" w:eastAsia="Times New Roman" w:hAnsi="Arial" w:cs="Arial"/>
                  <w:sz w:val="16"/>
                  <w:szCs w:val="16"/>
                </w:rPr>
                <w:t>22</w:t>
              </w:r>
            </w:ins>
          </w:p>
        </w:tc>
      </w:tr>
      <w:tr w:rsidR="00854C11" w14:paraId="14162D62" w14:textId="77777777" w:rsidTr="000915B5">
        <w:trPr>
          <w:trHeight w:val="429"/>
          <w:ins w:id="2544" w:author="Microsoft Office User" w:date="2021-05-06T15:31:00Z"/>
        </w:trPr>
        <w:tc>
          <w:tcPr>
            <w:tcW w:w="3014" w:type="dxa"/>
          </w:tcPr>
          <w:p w14:paraId="6E6AE4A1" w14:textId="3F2233AB" w:rsidR="00854C11" w:rsidRPr="00445ED3" w:rsidRDefault="00854C11" w:rsidP="000915B5">
            <w:pPr>
              <w:rPr>
                <w:ins w:id="2545" w:author="Microsoft Office User" w:date="2021-05-06T15:31:00Z"/>
                <w:rFonts w:ascii="Arial" w:eastAsia="Times New Roman" w:hAnsi="Arial" w:cs="Arial"/>
                <w:sz w:val="16"/>
                <w:szCs w:val="16"/>
                <w:rPrChange w:id="2546" w:author="Microsoft Office User" w:date="2021-05-07T11:11:00Z">
                  <w:rPr>
                    <w:ins w:id="2547" w:author="Microsoft Office User" w:date="2021-05-06T15:31:00Z"/>
                    <w:rFonts w:ascii="Arial" w:eastAsia="Times New Roman" w:hAnsi="Arial" w:cs="Arial"/>
                    <w:sz w:val="22"/>
                    <w:szCs w:val="22"/>
                  </w:rPr>
                </w:rPrChange>
              </w:rPr>
            </w:pPr>
            <w:ins w:id="2548" w:author="Microsoft Office User" w:date="2021-05-07T11:11:00Z">
              <w:r w:rsidRPr="00445ED3">
                <w:rPr>
                  <w:rFonts w:ascii="Arial" w:eastAsia="Times New Roman" w:hAnsi="Arial" w:cs="Arial"/>
                  <w:sz w:val="16"/>
                  <w:szCs w:val="16"/>
                  <w:rPrChange w:id="2549" w:author="Microsoft Office User" w:date="2021-05-07T11:11:00Z">
                    <w:rPr>
                      <w:rFonts w:ascii="Arial" w:eastAsia="Times New Roman" w:hAnsi="Arial" w:cs="Arial"/>
                      <w:sz w:val="18"/>
                      <w:szCs w:val="18"/>
                    </w:rPr>
                  </w:rPrChange>
                </w:rPr>
                <w:t xml:space="preserve">Max slope (PC/dB), </w:t>
              </w:r>
            </w:ins>
            <w:ins w:id="2550" w:author="Microsoft Office User" w:date="2021-05-07T11:36:00Z">
              <w:r>
                <w:rPr>
                  <w:rFonts w:ascii="Arial" w:eastAsia="Times New Roman" w:hAnsi="Arial" w:cs="Arial"/>
                  <w:sz w:val="16"/>
                  <w:szCs w:val="16"/>
                </w:rPr>
                <w:t xml:space="preserve"> target in high contrast</w:t>
              </w:r>
              <w:r w:rsidRPr="002C0B65">
                <w:rPr>
                  <w:rFonts w:ascii="Arial" w:eastAsia="Times New Roman" w:hAnsi="Arial" w:cs="Arial"/>
                  <w:sz w:val="16"/>
                  <w:szCs w:val="16"/>
                </w:rPr>
                <w:t xml:space="preserve"> </w:t>
              </w:r>
            </w:ins>
            <w:ins w:id="2551" w:author="Microsoft Office User" w:date="2021-05-07T11:11:00Z">
              <w:r w:rsidRPr="00445ED3">
                <w:rPr>
                  <w:rFonts w:ascii="Arial" w:eastAsia="Times New Roman" w:hAnsi="Arial" w:cs="Arial"/>
                  <w:sz w:val="16"/>
                  <w:szCs w:val="16"/>
                  <w:rPrChange w:id="2552" w:author="Microsoft Office User" w:date="2021-05-07T11:11:00Z">
                    <w:rPr>
                      <w:rFonts w:ascii="Arial" w:eastAsia="Times New Roman" w:hAnsi="Arial" w:cs="Arial"/>
                      <w:sz w:val="18"/>
                      <w:szCs w:val="18"/>
                    </w:rPr>
                  </w:rPrChange>
                </w:rPr>
                <w:t>: muscimol vs. saline</w:t>
              </w:r>
            </w:ins>
          </w:p>
        </w:tc>
        <w:tc>
          <w:tcPr>
            <w:tcW w:w="851" w:type="dxa"/>
            <w:vMerge/>
          </w:tcPr>
          <w:p w14:paraId="15D1E209" w14:textId="77777777" w:rsidR="00854C11" w:rsidRPr="00445ED3" w:rsidRDefault="00854C11" w:rsidP="000915B5">
            <w:pPr>
              <w:rPr>
                <w:ins w:id="2553" w:author="Microsoft Office User" w:date="2021-05-06T15:31:00Z"/>
                <w:rFonts w:ascii="Arial" w:eastAsia="Times New Roman" w:hAnsi="Arial" w:cs="Arial"/>
                <w:sz w:val="16"/>
                <w:szCs w:val="16"/>
                <w:rPrChange w:id="2554" w:author="Microsoft Office User" w:date="2021-05-07T11:11:00Z">
                  <w:rPr>
                    <w:ins w:id="2555" w:author="Microsoft Office User" w:date="2021-05-06T15:31:00Z"/>
                    <w:rFonts w:ascii="Arial" w:eastAsia="Times New Roman" w:hAnsi="Arial" w:cs="Arial"/>
                    <w:sz w:val="22"/>
                    <w:szCs w:val="22"/>
                  </w:rPr>
                </w:rPrChange>
              </w:rPr>
            </w:pPr>
          </w:p>
        </w:tc>
        <w:tc>
          <w:tcPr>
            <w:tcW w:w="1350" w:type="dxa"/>
          </w:tcPr>
          <w:p w14:paraId="0F938DCC" w14:textId="00D5D09A" w:rsidR="00854C11" w:rsidRPr="00076498" w:rsidRDefault="00854C11" w:rsidP="000915B5">
            <w:pPr>
              <w:rPr>
                <w:ins w:id="2556" w:author="Microsoft Office User" w:date="2021-05-10T11:14:00Z"/>
                <w:rFonts w:ascii="Arial" w:eastAsia="Times New Roman" w:hAnsi="Arial" w:cs="Arial"/>
                <w:sz w:val="16"/>
                <w:szCs w:val="16"/>
              </w:rPr>
            </w:pPr>
            <w:proofErr w:type="spellStart"/>
            <w:ins w:id="2557" w:author="Microsoft Office User" w:date="2021-05-10T11:14:00Z">
              <w:r w:rsidRPr="00076498">
                <w:rPr>
                  <w:rFonts w:ascii="Arial" w:eastAsia="Times New Roman" w:hAnsi="Arial" w:cs="Arial"/>
                  <w:sz w:val="16"/>
                  <w:szCs w:val="16"/>
                </w:rPr>
                <w:t>Musc</w:t>
              </w:r>
              <w:proofErr w:type="spellEnd"/>
              <w:r w:rsidRPr="00076498">
                <w:rPr>
                  <w:rFonts w:ascii="Arial" w:eastAsia="Times New Roman" w:hAnsi="Arial" w:cs="Arial"/>
                  <w:sz w:val="16"/>
                  <w:szCs w:val="16"/>
                </w:rPr>
                <w:t>.: 0.0</w:t>
              </w:r>
            </w:ins>
            <w:ins w:id="2558" w:author="Microsoft Office User" w:date="2021-05-10T11:21:00Z">
              <w:r>
                <w:rPr>
                  <w:rFonts w:ascii="Arial" w:eastAsia="Times New Roman" w:hAnsi="Arial" w:cs="Arial"/>
                  <w:sz w:val="16"/>
                  <w:szCs w:val="16"/>
                </w:rPr>
                <w:t>38</w:t>
              </w:r>
            </w:ins>
          </w:p>
          <w:p w14:paraId="2AB3749F" w14:textId="6CA16587" w:rsidR="00854C11" w:rsidRPr="00076498" w:rsidRDefault="00854C11" w:rsidP="000915B5">
            <w:pPr>
              <w:rPr>
                <w:ins w:id="2559" w:author="Microsoft Office User" w:date="2021-05-10T11:14:00Z"/>
                <w:rFonts w:ascii="Arial" w:eastAsia="Times New Roman" w:hAnsi="Arial" w:cs="Arial"/>
                <w:sz w:val="16"/>
                <w:szCs w:val="16"/>
              </w:rPr>
            </w:pPr>
            <w:ins w:id="2560" w:author="Microsoft Office User" w:date="2021-05-10T11:14:00Z">
              <w:r w:rsidRPr="00076498">
                <w:rPr>
                  <w:rFonts w:ascii="Arial" w:eastAsia="Times New Roman" w:hAnsi="Arial" w:cs="Arial"/>
                  <w:sz w:val="16"/>
                  <w:szCs w:val="16"/>
                </w:rPr>
                <w:t>Saline: 0.0</w:t>
              </w:r>
            </w:ins>
            <w:ins w:id="2561" w:author="Microsoft Office User" w:date="2021-05-10T11:21:00Z">
              <w:r>
                <w:rPr>
                  <w:rFonts w:ascii="Arial" w:eastAsia="Times New Roman" w:hAnsi="Arial" w:cs="Arial"/>
                  <w:sz w:val="16"/>
                  <w:szCs w:val="16"/>
                </w:rPr>
                <w:t>57</w:t>
              </w:r>
            </w:ins>
          </w:p>
          <w:p w14:paraId="2FD93C53" w14:textId="418DC35D" w:rsidR="00854C11" w:rsidRPr="00445ED3" w:rsidRDefault="00854C11" w:rsidP="000915B5">
            <w:pPr>
              <w:rPr>
                <w:ins w:id="2562" w:author="Microsoft Office User" w:date="2021-05-06T15:31:00Z"/>
                <w:rFonts w:ascii="Arial" w:eastAsia="Times New Roman" w:hAnsi="Arial" w:cs="Arial"/>
                <w:sz w:val="16"/>
                <w:szCs w:val="16"/>
                <w:rPrChange w:id="2563" w:author="Microsoft Office User" w:date="2021-05-07T11:11:00Z">
                  <w:rPr>
                    <w:ins w:id="2564" w:author="Microsoft Office User" w:date="2021-05-06T15:31:00Z"/>
                    <w:rFonts w:ascii="Arial" w:eastAsia="Times New Roman" w:hAnsi="Arial" w:cs="Arial"/>
                    <w:sz w:val="22"/>
                    <w:szCs w:val="22"/>
                  </w:rPr>
                </w:rPrChange>
              </w:rPr>
            </w:pPr>
            <w:ins w:id="2565" w:author="Microsoft Office User" w:date="2021-05-10T11:14:00Z">
              <w:r w:rsidRPr="00076498">
                <w:rPr>
                  <w:rFonts w:ascii="Arial" w:eastAsia="Times New Roman" w:hAnsi="Arial" w:cs="Arial"/>
                  <w:sz w:val="16"/>
                  <w:szCs w:val="16"/>
                </w:rPr>
                <w:t>(median)</w:t>
              </w:r>
            </w:ins>
          </w:p>
        </w:tc>
        <w:tc>
          <w:tcPr>
            <w:tcW w:w="990" w:type="dxa"/>
          </w:tcPr>
          <w:p w14:paraId="3BEC19D0" w14:textId="0C451AEE" w:rsidR="00854C11" w:rsidRPr="00445ED3" w:rsidRDefault="00854C11" w:rsidP="000915B5">
            <w:pPr>
              <w:rPr>
                <w:ins w:id="2566" w:author="Microsoft Office User" w:date="2021-05-06T15:31:00Z"/>
                <w:rFonts w:ascii="Arial" w:eastAsia="Times New Roman" w:hAnsi="Arial" w:cs="Arial"/>
                <w:sz w:val="16"/>
                <w:szCs w:val="16"/>
                <w:rPrChange w:id="2567" w:author="Microsoft Office User" w:date="2021-05-07T11:11:00Z">
                  <w:rPr>
                    <w:ins w:id="2568" w:author="Microsoft Office User" w:date="2021-05-06T15:31:00Z"/>
                    <w:rFonts w:ascii="Arial" w:eastAsia="Times New Roman" w:hAnsi="Arial" w:cs="Arial"/>
                    <w:sz w:val="22"/>
                    <w:szCs w:val="22"/>
                  </w:rPr>
                </w:rPrChange>
              </w:rPr>
            </w:pPr>
            <w:ins w:id="2569" w:author="Microsoft Office User" w:date="2021-05-10T11:14:00Z">
              <w:r w:rsidRPr="00076498">
                <w:rPr>
                  <w:rFonts w:ascii="Arial" w:eastAsia="Times New Roman" w:hAnsi="Arial" w:cs="Arial"/>
                  <w:sz w:val="16"/>
                  <w:szCs w:val="16"/>
                </w:rPr>
                <w:t>n/a</w:t>
              </w:r>
            </w:ins>
          </w:p>
        </w:tc>
        <w:tc>
          <w:tcPr>
            <w:tcW w:w="1080" w:type="dxa"/>
            <w:vMerge/>
          </w:tcPr>
          <w:p w14:paraId="6BA71C59" w14:textId="77777777" w:rsidR="00854C11" w:rsidRPr="00445ED3" w:rsidRDefault="00854C11" w:rsidP="000915B5">
            <w:pPr>
              <w:rPr>
                <w:ins w:id="2570" w:author="Microsoft Office User" w:date="2021-05-06T15:31:00Z"/>
                <w:rFonts w:ascii="Arial" w:eastAsia="Times New Roman" w:hAnsi="Arial" w:cs="Arial"/>
                <w:sz w:val="16"/>
                <w:szCs w:val="16"/>
                <w:rPrChange w:id="2571" w:author="Microsoft Office User" w:date="2021-05-07T11:11:00Z">
                  <w:rPr>
                    <w:ins w:id="2572" w:author="Microsoft Office User" w:date="2021-05-06T15:31:00Z"/>
                    <w:rFonts w:ascii="Arial" w:eastAsia="Times New Roman" w:hAnsi="Arial" w:cs="Arial"/>
                    <w:sz w:val="22"/>
                    <w:szCs w:val="22"/>
                  </w:rPr>
                </w:rPrChange>
              </w:rPr>
            </w:pPr>
          </w:p>
        </w:tc>
        <w:tc>
          <w:tcPr>
            <w:tcW w:w="1595" w:type="dxa"/>
            <w:vMerge/>
          </w:tcPr>
          <w:p w14:paraId="04F76FBB" w14:textId="77777777" w:rsidR="00854C11" w:rsidRPr="00445ED3" w:rsidRDefault="00854C11" w:rsidP="000915B5">
            <w:pPr>
              <w:rPr>
                <w:ins w:id="2573" w:author="Microsoft Office User" w:date="2021-05-06T15:31:00Z"/>
                <w:rFonts w:ascii="Arial" w:eastAsia="Times New Roman" w:hAnsi="Arial" w:cs="Arial"/>
                <w:sz w:val="16"/>
                <w:szCs w:val="16"/>
                <w:rPrChange w:id="2574" w:author="Microsoft Office User" w:date="2021-05-07T11:11:00Z">
                  <w:rPr>
                    <w:ins w:id="2575" w:author="Microsoft Office User" w:date="2021-05-06T15:31:00Z"/>
                    <w:rFonts w:ascii="Arial" w:eastAsia="Times New Roman" w:hAnsi="Arial" w:cs="Arial"/>
                    <w:sz w:val="22"/>
                    <w:szCs w:val="22"/>
                  </w:rPr>
                </w:rPrChange>
              </w:rPr>
            </w:pPr>
          </w:p>
        </w:tc>
        <w:tc>
          <w:tcPr>
            <w:tcW w:w="1085" w:type="dxa"/>
          </w:tcPr>
          <w:p w14:paraId="3AC6A17C" w14:textId="77777777" w:rsidR="00854C11" w:rsidRDefault="00854C11" w:rsidP="000915B5">
            <w:pPr>
              <w:rPr>
                <w:ins w:id="2576" w:author="Microsoft Office User" w:date="2021-05-10T11:21:00Z"/>
                <w:rFonts w:ascii="Arial" w:eastAsia="Times New Roman" w:hAnsi="Arial" w:cs="Arial"/>
                <w:sz w:val="16"/>
                <w:szCs w:val="16"/>
              </w:rPr>
            </w:pPr>
            <w:commentRangeStart w:id="2577"/>
            <w:commentRangeEnd w:id="2577"/>
            <w:ins w:id="2578" w:author="Microsoft Office User" w:date="2021-05-10T11:21:00Z">
              <w:r>
                <w:rPr>
                  <w:rStyle w:val="CommentReference"/>
                </w:rPr>
                <w:commentReference w:id="2577"/>
              </w:r>
              <w:r>
                <w:rPr>
                  <w:rFonts w:ascii="Arial" w:eastAsia="Times New Roman" w:hAnsi="Arial" w:cs="Arial"/>
                  <w:sz w:val="16"/>
                  <w:szCs w:val="16"/>
                </w:rPr>
                <w:t>Z = nan</w:t>
              </w:r>
            </w:ins>
          </w:p>
          <w:p w14:paraId="238613E7" w14:textId="712DD6E7" w:rsidR="00854C11" w:rsidRPr="00445ED3" w:rsidRDefault="00854C11" w:rsidP="000915B5">
            <w:pPr>
              <w:rPr>
                <w:ins w:id="2579" w:author="Microsoft Office User" w:date="2021-05-06T15:31:00Z"/>
                <w:rFonts w:ascii="Arial" w:eastAsia="Times New Roman" w:hAnsi="Arial" w:cs="Arial"/>
                <w:sz w:val="16"/>
                <w:szCs w:val="16"/>
                <w:rPrChange w:id="2580" w:author="Microsoft Office User" w:date="2021-05-07T11:11:00Z">
                  <w:rPr>
                    <w:ins w:id="2581" w:author="Microsoft Office User" w:date="2021-05-06T15:31:00Z"/>
                    <w:rFonts w:ascii="Arial" w:eastAsia="Times New Roman" w:hAnsi="Arial" w:cs="Arial"/>
                    <w:sz w:val="22"/>
                    <w:szCs w:val="22"/>
                  </w:rPr>
                </w:rPrChange>
              </w:rPr>
            </w:pPr>
            <w:ins w:id="2582" w:author="Microsoft Office User" w:date="2021-05-10T11:21:00Z">
              <w:r>
                <w:rPr>
                  <w:rFonts w:ascii="Arial" w:eastAsia="Times New Roman" w:hAnsi="Arial" w:cs="Arial"/>
                  <w:sz w:val="16"/>
                  <w:szCs w:val="16"/>
                </w:rPr>
                <w:t>Rank: 19</w:t>
              </w:r>
            </w:ins>
          </w:p>
        </w:tc>
        <w:tc>
          <w:tcPr>
            <w:tcW w:w="980" w:type="dxa"/>
          </w:tcPr>
          <w:p w14:paraId="69B65CE2" w14:textId="65CED7AE" w:rsidR="00854C11" w:rsidRPr="00445ED3" w:rsidRDefault="00854C11" w:rsidP="000915B5">
            <w:pPr>
              <w:rPr>
                <w:ins w:id="2583" w:author="Microsoft Office User" w:date="2021-05-06T15:31:00Z"/>
                <w:rFonts w:ascii="Arial" w:eastAsia="Times New Roman" w:hAnsi="Arial" w:cs="Arial"/>
                <w:sz w:val="16"/>
                <w:szCs w:val="16"/>
                <w:rPrChange w:id="2584" w:author="Microsoft Office User" w:date="2021-05-07T11:11:00Z">
                  <w:rPr>
                    <w:ins w:id="2585" w:author="Microsoft Office User" w:date="2021-05-06T15:31:00Z"/>
                    <w:rFonts w:ascii="Arial" w:eastAsia="Times New Roman" w:hAnsi="Arial" w:cs="Arial"/>
                    <w:sz w:val="22"/>
                    <w:szCs w:val="22"/>
                  </w:rPr>
                </w:rPrChange>
              </w:rPr>
            </w:pPr>
            <w:ins w:id="2586" w:author="Microsoft Office User" w:date="2021-05-10T11:21:00Z">
              <w:r>
                <w:rPr>
                  <w:rFonts w:ascii="Arial" w:eastAsia="Times New Roman" w:hAnsi="Arial" w:cs="Arial"/>
                  <w:sz w:val="16"/>
                  <w:szCs w:val="16"/>
                </w:rPr>
                <w:t>0.095</w:t>
              </w:r>
            </w:ins>
          </w:p>
        </w:tc>
      </w:tr>
      <w:tr w:rsidR="00854C11" w14:paraId="0DC66621" w14:textId="77777777" w:rsidTr="000915B5">
        <w:trPr>
          <w:trHeight w:val="429"/>
          <w:ins w:id="2587" w:author="Microsoft Office User" w:date="2021-05-06T15:31:00Z"/>
        </w:trPr>
        <w:tc>
          <w:tcPr>
            <w:tcW w:w="3014" w:type="dxa"/>
          </w:tcPr>
          <w:p w14:paraId="5FD7E703" w14:textId="7190B12B" w:rsidR="00854C11" w:rsidRPr="00445ED3" w:rsidRDefault="00854C11" w:rsidP="000915B5">
            <w:pPr>
              <w:rPr>
                <w:ins w:id="2588" w:author="Microsoft Office User" w:date="2021-05-06T15:31:00Z"/>
                <w:rFonts w:ascii="Arial" w:eastAsia="Times New Roman" w:hAnsi="Arial" w:cs="Arial"/>
                <w:sz w:val="16"/>
                <w:szCs w:val="16"/>
                <w:rPrChange w:id="2589" w:author="Microsoft Office User" w:date="2021-05-07T11:11:00Z">
                  <w:rPr>
                    <w:ins w:id="2590" w:author="Microsoft Office User" w:date="2021-05-06T15:31:00Z"/>
                    <w:rFonts w:ascii="Arial" w:eastAsia="Times New Roman" w:hAnsi="Arial" w:cs="Arial"/>
                    <w:sz w:val="22"/>
                    <w:szCs w:val="22"/>
                  </w:rPr>
                </w:rPrChange>
              </w:rPr>
            </w:pPr>
            <w:ins w:id="2591" w:author="Microsoft Office User" w:date="2021-05-07T11:11:00Z">
              <w:r w:rsidRPr="00445ED3">
                <w:rPr>
                  <w:rFonts w:ascii="Arial" w:eastAsia="Times New Roman" w:hAnsi="Arial" w:cs="Arial"/>
                  <w:sz w:val="16"/>
                  <w:szCs w:val="16"/>
                  <w:rPrChange w:id="2592" w:author="Microsoft Office User" w:date="2021-05-07T11:11:00Z">
                    <w:rPr>
                      <w:rFonts w:ascii="Arial" w:eastAsia="Times New Roman" w:hAnsi="Arial" w:cs="Arial"/>
                      <w:sz w:val="18"/>
                      <w:szCs w:val="18"/>
                    </w:rPr>
                  </w:rPrChange>
                </w:rPr>
                <w:t xml:space="preserve">Percent correct max dB SNR, </w:t>
              </w:r>
            </w:ins>
            <w:ins w:id="2593" w:author="Microsoft Office User" w:date="2021-05-07T11:36:00Z">
              <w:r>
                <w:rPr>
                  <w:rFonts w:ascii="Arial" w:eastAsia="Times New Roman" w:hAnsi="Arial" w:cs="Arial"/>
                  <w:sz w:val="16"/>
                  <w:szCs w:val="16"/>
                </w:rPr>
                <w:t>target in silence</w:t>
              </w:r>
            </w:ins>
            <w:ins w:id="2594" w:author="Microsoft Office User" w:date="2021-05-07T11:11:00Z">
              <w:r w:rsidRPr="00445ED3">
                <w:rPr>
                  <w:rFonts w:ascii="Arial" w:eastAsia="Times New Roman" w:hAnsi="Arial" w:cs="Arial"/>
                  <w:sz w:val="16"/>
                  <w:szCs w:val="16"/>
                  <w:rPrChange w:id="2595" w:author="Microsoft Office User" w:date="2021-05-07T11:11:00Z">
                    <w:rPr>
                      <w:rFonts w:ascii="Arial" w:eastAsia="Times New Roman" w:hAnsi="Arial" w:cs="Arial"/>
                      <w:sz w:val="18"/>
                      <w:szCs w:val="18"/>
                    </w:rPr>
                  </w:rPrChange>
                </w:rPr>
                <w:t>: muscimol vs. saline</w:t>
              </w:r>
            </w:ins>
          </w:p>
        </w:tc>
        <w:tc>
          <w:tcPr>
            <w:tcW w:w="851" w:type="dxa"/>
            <w:vMerge/>
          </w:tcPr>
          <w:p w14:paraId="78C6548C" w14:textId="77777777" w:rsidR="00854C11" w:rsidRPr="00445ED3" w:rsidRDefault="00854C11" w:rsidP="000915B5">
            <w:pPr>
              <w:rPr>
                <w:ins w:id="2596" w:author="Microsoft Office User" w:date="2021-05-06T15:31:00Z"/>
                <w:rFonts w:ascii="Arial" w:eastAsia="Times New Roman" w:hAnsi="Arial" w:cs="Arial"/>
                <w:sz w:val="16"/>
                <w:szCs w:val="16"/>
                <w:rPrChange w:id="2597" w:author="Microsoft Office User" w:date="2021-05-07T11:11:00Z">
                  <w:rPr>
                    <w:ins w:id="2598" w:author="Microsoft Office User" w:date="2021-05-06T15:31:00Z"/>
                    <w:rFonts w:ascii="Arial" w:eastAsia="Times New Roman" w:hAnsi="Arial" w:cs="Arial"/>
                    <w:sz w:val="22"/>
                    <w:szCs w:val="22"/>
                  </w:rPr>
                </w:rPrChange>
              </w:rPr>
            </w:pPr>
          </w:p>
        </w:tc>
        <w:tc>
          <w:tcPr>
            <w:tcW w:w="1350" w:type="dxa"/>
          </w:tcPr>
          <w:p w14:paraId="768CAB30" w14:textId="449F3908" w:rsidR="00854C11" w:rsidRPr="00076498" w:rsidRDefault="00854C11" w:rsidP="000915B5">
            <w:pPr>
              <w:rPr>
                <w:ins w:id="2599" w:author="Microsoft Office User" w:date="2021-05-10T11:14:00Z"/>
                <w:rFonts w:ascii="Arial" w:eastAsia="Times New Roman" w:hAnsi="Arial" w:cs="Arial"/>
                <w:sz w:val="16"/>
                <w:szCs w:val="16"/>
              </w:rPr>
            </w:pPr>
            <w:proofErr w:type="spellStart"/>
            <w:ins w:id="2600" w:author="Microsoft Office User" w:date="2021-05-10T11:14:00Z">
              <w:r w:rsidRPr="00076498">
                <w:rPr>
                  <w:rFonts w:ascii="Arial" w:eastAsia="Times New Roman" w:hAnsi="Arial" w:cs="Arial"/>
                  <w:sz w:val="16"/>
                  <w:szCs w:val="16"/>
                </w:rPr>
                <w:t>Musc</w:t>
              </w:r>
              <w:proofErr w:type="spellEnd"/>
              <w:r w:rsidRPr="00076498">
                <w:rPr>
                  <w:rFonts w:ascii="Arial" w:eastAsia="Times New Roman" w:hAnsi="Arial" w:cs="Arial"/>
                  <w:sz w:val="16"/>
                  <w:szCs w:val="16"/>
                </w:rPr>
                <w:t>.: 0.</w:t>
              </w:r>
            </w:ins>
            <w:ins w:id="2601" w:author="Microsoft Office User" w:date="2021-05-10T11:25:00Z">
              <w:r w:rsidR="001F3D2A">
                <w:rPr>
                  <w:rFonts w:ascii="Arial" w:eastAsia="Times New Roman" w:hAnsi="Arial" w:cs="Arial"/>
                  <w:sz w:val="16"/>
                  <w:szCs w:val="16"/>
                </w:rPr>
                <w:t>85</w:t>
              </w:r>
            </w:ins>
          </w:p>
          <w:p w14:paraId="0D903991" w14:textId="6C2B7A1E" w:rsidR="00854C11" w:rsidRPr="00076498" w:rsidRDefault="00854C11" w:rsidP="000915B5">
            <w:pPr>
              <w:rPr>
                <w:ins w:id="2602" w:author="Microsoft Office User" w:date="2021-05-10T11:14:00Z"/>
                <w:rFonts w:ascii="Arial" w:eastAsia="Times New Roman" w:hAnsi="Arial" w:cs="Arial"/>
                <w:sz w:val="16"/>
                <w:szCs w:val="16"/>
              </w:rPr>
            </w:pPr>
            <w:ins w:id="2603" w:author="Microsoft Office User" w:date="2021-05-10T11:14:00Z">
              <w:r w:rsidRPr="00076498">
                <w:rPr>
                  <w:rFonts w:ascii="Arial" w:eastAsia="Times New Roman" w:hAnsi="Arial" w:cs="Arial"/>
                  <w:sz w:val="16"/>
                  <w:szCs w:val="16"/>
                </w:rPr>
                <w:t>Saline: 0.</w:t>
              </w:r>
            </w:ins>
            <w:ins w:id="2604" w:author="Microsoft Office User" w:date="2021-05-10T11:25:00Z">
              <w:r w:rsidR="001F3D2A">
                <w:rPr>
                  <w:rFonts w:ascii="Arial" w:eastAsia="Times New Roman" w:hAnsi="Arial" w:cs="Arial"/>
                  <w:sz w:val="16"/>
                  <w:szCs w:val="16"/>
                </w:rPr>
                <w:t>92</w:t>
              </w:r>
            </w:ins>
          </w:p>
          <w:p w14:paraId="6BA685BA" w14:textId="70FD1D28" w:rsidR="00854C11" w:rsidRPr="00445ED3" w:rsidRDefault="00854C11" w:rsidP="000915B5">
            <w:pPr>
              <w:rPr>
                <w:ins w:id="2605" w:author="Microsoft Office User" w:date="2021-05-06T15:31:00Z"/>
                <w:rFonts w:ascii="Arial" w:eastAsia="Times New Roman" w:hAnsi="Arial" w:cs="Arial"/>
                <w:sz w:val="16"/>
                <w:szCs w:val="16"/>
                <w:rPrChange w:id="2606" w:author="Microsoft Office User" w:date="2021-05-07T11:11:00Z">
                  <w:rPr>
                    <w:ins w:id="2607" w:author="Microsoft Office User" w:date="2021-05-06T15:31:00Z"/>
                    <w:rFonts w:ascii="Arial" w:eastAsia="Times New Roman" w:hAnsi="Arial" w:cs="Arial"/>
                    <w:sz w:val="22"/>
                    <w:szCs w:val="22"/>
                  </w:rPr>
                </w:rPrChange>
              </w:rPr>
            </w:pPr>
            <w:ins w:id="2608" w:author="Microsoft Office User" w:date="2021-05-10T11:14:00Z">
              <w:r w:rsidRPr="00076498">
                <w:rPr>
                  <w:rFonts w:ascii="Arial" w:eastAsia="Times New Roman" w:hAnsi="Arial" w:cs="Arial"/>
                  <w:sz w:val="16"/>
                  <w:szCs w:val="16"/>
                </w:rPr>
                <w:t>(median)</w:t>
              </w:r>
            </w:ins>
          </w:p>
        </w:tc>
        <w:tc>
          <w:tcPr>
            <w:tcW w:w="990" w:type="dxa"/>
          </w:tcPr>
          <w:p w14:paraId="6E652EF9" w14:textId="5226DE2C" w:rsidR="00854C11" w:rsidRPr="00445ED3" w:rsidRDefault="00854C11" w:rsidP="000915B5">
            <w:pPr>
              <w:rPr>
                <w:ins w:id="2609" w:author="Microsoft Office User" w:date="2021-05-06T15:31:00Z"/>
                <w:rFonts w:ascii="Arial" w:eastAsia="Times New Roman" w:hAnsi="Arial" w:cs="Arial"/>
                <w:sz w:val="16"/>
                <w:szCs w:val="16"/>
                <w:rPrChange w:id="2610" w:author="Microsoft Office User" w:date="2021-05-07T11:11:00Z">
                  <w:rPr>
                    <w:ins w:id="2611" w:author="Microsoft Office User" w:date="2021-05-06T15:31:00Z"/>
                    <w:rFonts w:ascii="Arial" w:eastAsia="Times New Roman" w:hAnsi="Arial" w:cs="Arial"/>
                    <w:sz w:val="22"/>
                    <w:szCs w:val="22"/>
                  </w:rPr>
                </w:rPrChange>
              </w:rPr>
            </w:pPr>
            <w:ins w:id="2612" w:author="Microsoft Office User" w:date="2021-05-10T11:14:00Z">
              <w:r w:rsidRPr="00076498">
                <w:rPr>
                  <w:rFonts w:ascii="Arial" w:eastAsia="Times New Roman" w:hAnsi="Arial" w:cs="Arial"/>
                  <w:sz w:val="16"/>
                  <w:szCs w:val="16"/>
                </w:rPr>
                <w:t>n/a</w:t>
              </w:r>
            </w:ins>
          </w:p>
        </w:tc>
        <w:tc>
          <w:tcPr>
            <w:tcW w:w="1080" w:type="dxa"/>
            <w:vMerge w:val="restart"/>
          </w:tcPr>
          <w:p w14:paraId="3DEF3204" w14:textId="00826C9A" w:rsidR="00854C11" w:rsidRDefault="00854C11" w:rsidP="000915B5">
            <w:pPr>
              <w:rPr>
                <w:ins w:id="2613" w:author="Microsoft Office User" w:date="2021-05-10T11:17:00Z"/>
                <w:rFonts w:ascii="Arial" w:eastAsia="Times New Roman" w:hAnsi="Arial" w:cs="Arial"/>
                <w:sz w:val="16"/>
                <w:szCs w:val="16"/>
              </w:rPr>
            </w:pPr>
            <w:ins w:id="2614" w:author="Microsoft Office User" w:date="2021-05-10T11:17:00Z">
              <w:r>
                <w:rPr>
                  <w:rFonts w:ascii="Arial" w:eastAsia="Times New Roman" w:hAnsi="Arial" w:cs="Arial"/>
                  <w:sz w:val="16"/>
                  <w:szCs w:val="16"/>
                </w:rPr>
                <w:t xml:space="preserve">8 </w:t>
              </w:r>
              <w:proofErr w:type="spellStart"/>
              <w:r>
                <w:rPr>
                  <w:rFonts w:ascii="Arial" w:eastAsia="Times New Roman" w:hAnsi="Arial" w:cs="Arial"/>
                  <w:sz w:val="16"/>
                  <w:szCs w:val="16"/>
                </w:rPr>
                <w:t>musc</w:t>
              </w:r>
              <w:proofErr w:type="spellEnd"/>
              <w:r>
                <w:rPr>
                  <w:rFonts w:ascii="Arial" w:eastAsia="Times New Roman" w:hAnsi="Arial" w:cs="Arial"/>
                  <w:sz w:val="16"/>
                  <w:szCs w:val="16"/>
                </w:rPr>
                <w:t xml:space="preserve">. sessions, </w:t>
              </w:r>
            </w:ins>
            <w:ins w:id="2615" w:author="Microsoft Office User" w:date="2021-05-10T11:18:00Z">
              <w:r>
                <w:rPr>
                  <w:rFonts w:ascii="Arial" w:eastAsia="Times New Roman" w:hAnsi="Arial" w:cs="Arial"/>
                  <w:sz w:val="16"/>
                  <w:szCs w:val="16"/>
                </w:rPr>
                <w:t>8</w:t>
              </w:r>
            </w:ins>
            <w:ins w:id="2616" w:author="Microsoft Office User" w:date="2021-05-10T11:17:00Z">
              <w:r>
                <w:rPr>
                  <w:rFonts w:ascii="Arial" w:eastAsia="Times New Roman" w:hAnsi="Arial" w:cs="Arial"/>
                  <w:sz w:val="16"/>
                  <w:szCs w:val="16"/>
                </w:rPr>
                <w:t xml:space="preserve"> saline sessions</w:t>
              </w:r>
            </w:ins>
          </w:p>
          <w:p w14:paraId="3AC7F0C8" w14:textId="1C5E9D25" w:rsidR="00854C11" w:rsidRPr="00445ED3" w:rsidRDefault="00854C11" w:rsidP="000915B5">
            <w:pPr>
              <w:rPr>
                <w:ins w:id="2617" w:author="Microsoft Office User" w:date="2021-05-06T15:31:00Z"/>
                <w:rFonts w:ascii="Arial" w:eastAsia="Times New Roman" w:hAnsi="Arial" w:cs="Arial"/>
                <w:sz w:val="16"/>
                <w:szCs w:val="16"/>
                <w:rPrChange w:id="2618" w:author="Microsoft Office User" w:date="2021-05-07T11:11:00Z">
                  <w:rPr>
                    <w:ins w:id="2619" w:author="Microsoft Office User" w:date="2021-05-06T15:31:00Z"/>
                    <w:rFonts w:ascii="Arial" w:eastAsia="Times New Roman" w:hAnsi="Arial" w:cs="Arial"/>
                    <w:sz w:val="22"/>
                    <w:szCs w:val="22"/>
                  </w:rPr>
                </w:rPrChange>
              </w:rPr>
            </w:pPr>
            <w:ins w:id="2620" w:author="Microsoft Office User" w:date="2021-05-10T11:17:00Z">
              <w:r>
                <w:rPr>
                  <w:rFonts w:ascii="Arial" w:eastAsia="Times New Roman" w:hAnsi="Arial" w:cs="Arial"/>
                  <w:sz w:val="16"/>
                  <w:szCs w:val="16"/>
                </w:rPr>
                <w:t>(2 mice)</w:t>
              </w:r>
            </w:ins>
          </w:p>
        </w:tc>
        <w:tc>
          <w:tcPr>
            <w:tcW w:w="1595" w:type="dxa"/>
            <w:vMerge/>
          </w:tcPr>
          <w:p w14:paraId="236CF8E8" w14:textId="77777777" w:rsidR="00854C11" w:rsidRPr="00445ED3" w:rsidRDefault="00854C11" w:rsidP="000915B5">
            <w:pPr>
              <w:rPr>
                <w:ins w:id="2621" w:author="Microsoft Office User" w:date="2021-05-06T15:31:00Z"/>
                <w:rFonts w:ascii="Arial" w:eastAsia="Times New Roman" w:hAnsi="Arial" w:cs="Arial"/>
                <w:sz w:val="16"/>
                <w:szCs w:val="16"/>
                <w:rPrChange w:id="2622" w:author="Microsoft Office User" w:date="2021-05-07T11:11:00Z">
                  <w:rPr>
                    <w:ins w:id="2623" w:author="Microsoft Office User" w:date="2021-05-06T15:31:00Z"/>
                    <w:rFonts w:ascii="Arial" w:eastAsia="Times New Roman" w:hAnsi="Arial" w:cs="Arial"/>
                    <w:sz w:val="22"/>
                    <w:szCs w:val="22"/>
                  </w:rPr>
                </w:rPrChange>
              </w:rPr>
            </w:pPr>
          </w:p>
        </w:tc>
        <w:tc>
          <w:tcPr>
            <w:tcW w:w="1085" w:type="dxa"/>
          </w:tcPr>
          <w:p w14:paraId="7614B071" w14:textId="77777777" w:rsidR="00854C11" w:rsidRDefault="001F3D2A" w:rsidP="000915B5">
            <w:pPr>
              <w:rPr>
                <w:ins w:id="2624" w:author="Microsoft Office User" w:date="2021-05-10T11:25:00Z"/>
                <w:rFonts w:ascii="Arial" w:eastAsia="Times New Roman" w:hAnsi="Arial" w:cs="Arial"/>
                <w:sz w:val="16"/>
                <w:szCs w:val="16"/>
              </w:rPr>
            </w:pPr>
            <w:ins w:id="2625" w:author="Microsoft Office User" w:date="2021-05-10T11:25:00Z">
              <w:r>
                <w:rPr>
                  <w:rFonts w:ascii="Arial" w:eastAsia="Times New Roman" w:hAnsi="Arial" w:cs="Arial"/>
                  <w:sz w:val="16"/>
                  <w:szCs w:val="16"/>
                </w:rPr>
                <w:t>Z = nan</w:t>
              </w:r>
            </w:ins>
          </w:p>
          <w:p w14:paraId="2695A45D" w14:textId="6A39BDC6" w:rsidR="001F3D2A" w:rsidRPr="00445ED3" w:rsidRDefault="001F3D2A" w:rsidP="000915B5">
            <w:pPr>
              <w:rPr>
                <w:ins w:id="2626" w:author="Microsoft Office User" w:date="2021-05-06T15:31:00Z"/>
                <w:rFonts w:ascii="Arial" w:eastAsia="Times New Roman" w:hAnsi="Arial" w:cs="Arial"/>
                <w:sz w:val="16"/>
                <w:szCs w:val="16"/>
                <w:rPrChange w:id="2627" w:author="Microsoft Office User" w:date="2021-05-07T11:11:00Z">
                  <w:rPr>
                    <w:ins w:id="2628" w:author="Microsoft Office User" w:date="2021-05-06T15:31:00Z"/>
                    <w:rFonts w:ascii="Arial" w:eastAsia="Times New Roman" w:hAnsi="Arial" w:cs="Arial"/>
                    <w:sz w:val="22"/>
                    <w:szCs w:val="22"/>
                  </w:rPr>
                </w:rPrChange>
              </w:rPr>
            </w:pPr>
            <w:ins w:id="2629" w:author="Microsoft Office User" w:date="2021-05-10T11:25:00Z">
              <w:r>
                <w:rPr>
                  <w:rFonts w:ascii="Arial" w:eastAsia="Times New Roman" w:hAnsi="Arial" w:cs="Arial"/>
                  <w:sz w:val="16"/>
                  <w:szCs w:val="16"/>
                </w:rPr>
                <w:t>Rank: 53</w:t>
              </w:r>
            </w:ins>
          </w:p>
        </w:tc>
        <w:tc>
          <w:tcPr>
            <w:tcW w:w="980" w:type="dxa"/>
          </w:tcPr>
          <w:p w14:paraId="55CF5395" w14:textId="39512B78" w:rsidR="00854C11" w:rsidRPr="00445ED3" w:rsidRDefault="001F3D2A" w:rsidP="000915B5">
            <w:pPr>
              <w:rPr>
                <w:ins w:id="2630" w:author="Microsoft Office User" w:date="2021-05-06T15:31:00Z"/>
                <w:rFonts w:ascii="Arial" w:eastAsia="Times New Roman" w:hAnsi="Arial" w:cs="Arial"/>
                <w:sz w:val="16"/>
                <w:szCs w:val="16"/>
                <w:rPrChange w:id="2631" w:author="Microsoft Office User" w:date="2021-05-07T11:11:00Z">
                  <w:rPr>
                    <w:ins w:id="2632" w:author="Microsoft Office User" w:date="2021-05-06T15:31:00Z"/>
                    <w:rFonts w:ascii="Arial" w:eastAsia="Times New Roman" w:hAnsi="Arial" w:cs="Arial"/>
                    <w:sz w:val="22"/>
                    <w:szCs w:val="22"/>
                  </w:rPr>
                </w:rPrChange>
              </w:rPr>
            </w:pPr>
            <w:ins w:id="2633" w:author="Microsoft Office User" w:date="2021-05-10T11:25:00Z">
              <w:r>
                <w:rPr>
                  <w:rFonts w:ascii="Arial" w:eastAsia="Times New Roman" w:hAnsi="Arial" w:cs="Arial"/>
                  <w:sz w:val="16"/>
                  <w:szCs w:val="16"/>
                </w:rPr>
                <w:t>0.13</w:t>
              </w:r>
            </w:ins>
          </w:p>
        </w:tc>
      </w:tr>
      <w:tr w:rsidR="00854C11" w14:paraId="2E4D7741" w14:textId="77777777" w:rsidTr="000915B5">
        <w:trPr>
          <w:trHeight w:val="429"/>
          <w:ins w:id="2634" w:author="Microsoft Office User" w:date="2021-05-06T15:31:00Z"/>
        </w:trPr>
        <w:tc>
          <w:tcPr>
            <w:tcW w:w="3014" w:type="dxa"/>
          </w:tcPr>
          <w:p w14:paraId="1F1AFD4A" w14:textId="5CFCCCFE" w:rsidR="00854C11" w:rsidRPr="00445ED3" w:rsidRDefault="00854C11" w:rsidP="000915B5">
            <w:pPr>
              <w:rPr>
                <w:ins w:id="2635" w:author="Microsoft Office User" w:date="2021-05-06T15:31:00Z"/>
                <w:rFonts w:ascii="Arial" w:eastAsia="Times New Roman" w:hAnsi="Arial" w:cs="Arial"/>
                <w:sz w:val="16"/>
                <w:szCs w:val="16"/>
                <w:rPrChange w:id="2636" w:author="Microsoft Office User" w:date="2021-05-07T11:11:00Z">
                  <w:rPr>
                    <w:ins w:id="2637" w:author="Microsoft Office User" w:date="2021-05-06T15:31:00Z"/>
                    <w:rFonts w:ascii="Arial" w:eastAsia="Times New Roman" w:hAnsi="Arial" w:cs="Arial"/>
                    <w:sz w:val="22"/>
                    <w:szCs w:val="22"/>
                  </w:rPr>
                </w:rPrChange>
              </w:rPr>
            </w:pPr>
            <w:ins w:id="2638" w:author="Microsoft Office User" w:date="2021-05-10T11:15:00Z">
              <w:r>
                <w:rPr>
                  <w:rFonts w:ascii="Arial" w:eastAsia="Times New Roman" w:hAnsi="Arial" w:cs="Arial"/>
                  <w:sz w:val="16"/>
                  <w:szCs w:val="16"/>
                </w:rPr>
                <w:t>Percent correct at threshold</w:t>
              </w:r>
            </w:ins>
            <w:ins w:id="2639" w:author="Microsoft Office User" w:date="2021-05-07T11:11:00Z">
              <w:r w:rsidRPr="00445ED3">
                <w:rPr>
                  <w:rFonts w:ascii="Arial" w:eastAsia="Times New Roman" w:hAnsi="Arial" w:cs="Arial"/>
                  <w:sz w:val="16"/>
                  <w:szCs w:val="16"/>
                  <w:rPrChange w:id="2640" w:author="Microsoft Office User" w:date="2021-05-07T11:11:00Z">
                    <w:rPr>
                      <w:rFonts w:ascii="Arial" w:eastAsia="Times New Roman" w:hAnsi="Arial" w:cs="Arial"/>
                      <w:sz w:val="18"/>
                      <w:szCs w:val="18"/>
                    </w:rPr>
                  </w:rPrChange>
                </w:rPr>
                <w:t xml:space="preserve">, </w:t>
              </w:r>
            </w:ins>
            <w:ins w:id="2641" w:author="Microsoft Office User" w:date="2021-05-07T11:37:00Z">
              <w:r>
                <w:rPr>
                  <w:rFonts w:ascii="Arial" w:eastAsia="Times New Roman" w:hAnsi="Arial" w:cs="Arial"/>
                  <w:sz w:val="16"/>
                  <w:szCs w:val="16"/>
                </w:rPr>
                <w:t xml:space="preserve"> target in silence</w:t>
              </w:r>
              <w:r w:rsidRPr="002C0B65">
                <w:rPr>
                  <w:rFonts w:ascii="Arial" w:eastAsia="Times New Roman" w:hAnsi="Arial" w:cs="Arial"/>
                  <w:sz w:val="16"/>
                  <w:szCs w:val="16"/>
                </w:rPr>
                <w:t xml:space="preserve"> </w:t>
              </w:r>
            </w:ins>
            <w:ins w:id="2642" w:author="Microsoft Office User" w:date="2021-05-07T11:11:00Z">
              <w:r w:rsidRPr="00445ED3">
                <w:rPr>
                  <w:rFonts w:ascii="Arial" w:eastAsia="Times New Roman" w:hAnsi="Arial" w:cs="Arial"/>
                  <w:sz w:val="16"/>
                  <w:szCs w:val="16"/>
                  <w:rPrChange w:id="2643" w:author="Microsoft Office User" w:date="2021-05-07T11:11:00Z">
                    <w:rPr>
                      <w:rFonts w:ascii="Arial" w:eastAsia="Times New Roman" w:hAnsi="Arial" w:cs="Arial"/>
                      <w:sz w:val="18"/>
                      <w:szCs w:val="18"/>
                    </w:rPr>
                  </w:rPrChange>
                </w:rPr>
                <w:t>: muscimol vs. saline</w:t>
              </w:r>
            </w:ins>
          </w:p>
        </w:tc>
        <w:tc>
          <w:tcPr>
            <w:tcW w:w="851" w:type="dxa"/>
            <w:vMerge/>
          </w:tcPr>
          <w:p w14:paraId="6973BEE5" w14:textId="77777777" w:rsidR="00854C11" w:rsidRPr="00445ED3" w:rsidRDefault="00854C11" w:rsidP="000915B5">
            <w:pPr>
              <w:rPr>
                <w:ins w:id="2644" w:author="Microsoft Office User" w:date="2021-05-06T15:31:00Z"/>
                <w:rFonts w:ascii="Arial" w:eastAsia="Times New Roman" w:hAnsi="Arial" w:cs="Arial"/>
                <w:sz w:val="16"/>
                <w:szCs w:val="16"/>
                <w:rPrChange w:id="2645" w:author="Microsoft Office User" w:date="2021-05-07T11:11:00Z">
                  <w:rPr>
                    <w:ins w:id="2646" w:author="Microsoft Office User" w:date="2021-05-06T15:31:00Z"/>
                    <w:rFonts w:ascii="Arial" w:eastAsia="Times New Roman" w:hAnsi="Arial" w:cs="Arial"/>
                    <w:sz w:val="22"/>
                    <w:szCs w:val="22"/>
                  </w:rPr>
                </w:rPrChange>
              </w:rPr>
            </w:pPr>
          </w:p>
        </w:tc>
        <w:tc>
          <w:tcPr>
            <w:tcW w:w="1350" w:type="dxa"/>
          </w:tcPr>
          <w:p w14:paraId="39546B30" w14:textId="3E0DAB79" w:rsidR="00854C11" w:rsidRPr="00076498" w:rsidRDefault="00854C11" w:rsidP="000915B5">
            <w:pPr>
              <w:rPr>
                <w:ins w:id="2647" w:author="Microsoft Office User" w:date="2021-05-10T11:14:00Z"/>
                <w:rFonts w:ascii="Arial" w:eastAsia="Times New Roman" w:hAnsi="Arial" w:cs="Arial"/>
                <w:sz w:val="16"/>
                <w:szCs w:val="16"/>
              </w:rPr>
            </w:pPr>
            <w:proofErr w:type="spellStart"/>
            <w:ins w:id="2648" w:author="Microsoft Office User" w:date="2021-05-10T11:14:00Z">
              <w:r w:rsidRPr="00076498">
                <w:rPr>
                  <w:rFonts w:ascii="Arial" w:eastAsia="Times New Roman" w:hAnsi="Arial" w:cs="Arial"/>
                  <w:sz w:val="16"/>
                  <w:szCs w:val="16"/>
                </w:rPr>
                <w:t>Musc</w:t>
              </w:r>
              <w:proofErr w:type="spellEnd"/>
              <w:r w:rsidRPr="00076498">
                <w:rPr>
                  <w:rFonts w:ascii="Arial" w:eastAsia="Times New Roman" w:hAnsi="Arial" w:cs="Arial"/>
                  <w:sz w:val="16"/>
                  <w:szCs w:val="16"/>
                </w:rPr>
                <w:t xml:space="preserve">.: </w:t>
              </w:r>
            </w:ins>
            <w:ins w:id="2649" w:author="Microsoft Office User" w:date="2021-05-10T11:20:00Z">
              <w:r>
                <w:rPr>
                  <w:rFonts w:ascii="Arial" w:eastAsia="Times New Roman" w:hAnsi="Arial" w:cs="Arial"/>
                  <w:sz w:val="16"/>
                  <w:szCs w:val="16"/>
                </w:rPr>
                <w:t>0.11</w:t>
              </w:r>
            </w:ins>
          </w:p>
          <w:p w14:paraId="76A0DA64" w14:textId="6D54F2F2" w:rsidR="00854C11" w:rsidRPr="00076498" w:rsidRDefault="00854C11" w:rsidP="000915B5">
            <w:pPr>
              <w:rPr>
                <w:ins w:id="2650" w:author="Microsoft Office User" w:date="2021-05-10T11:14:00Z"/>
                <w:rFonts w:ascii="Arial" w:eastAsia="Times New Roman" w:hAnsi="Arial" w:cs="Arial"/>
                <w:sz w:val="16"/>
                <w:szCs w:val="16"/>
              </w:rPr>
            </w:pPr>
            <w:ins w:id="2651" w:author="Microsoft Office User" w:date="2021-05-10T11:14:00Z">
              <w:r w:rsidRPr="00076498">
                <w:rPr>
                  <w:rFonts w:ascii="Arial" w:eastAsia="Times New Roman" w:hAnsi="Arial" w:cs="Arial"/>
                  <w:sz w:val="16"/>
                  <w:szCs w:val="16"/>
                </w:rPr>
                <w:t xml:space="preserve">Saline: </w:t>
              </w:r>
            </w:ins>
            <w:ins w:id="2652" w:author="Microsoft Office User" w:date="2021-05-10T11:20:00Z">
              <w:r>
                <w:rPr>
                  <w:rFonts w:ascii="Arial" w:eastAsia="Times New Roman" w:hAnsi="Arial" w:cs="Arial"/>
                  <w:sz w:val="16"/>
                  <w:szCs w:val="16"/>
                </w:rPr>
                <w:t>0</w:t>
              </w:r>
            </w:ins>
            <w:ins w:id="2653" w:author="Microsoft Office User" w:date="2021-05-10T11:21:00Z">
              <w:r>
                <w:rPr>
                  <w:rFonts w:ascii="Arial" w:eastAsia="Times New Roman" w:hAnsi="Arial" w:cs="Arial"/>
                  <w:sz w:val="16"/>
                  <w:szCs w:val="16"/>
                </w:rPr>
                <w:t>.22</w:t>
              </w:r>
            </w:ins>
          </w:p>
          <w:p w14:paraId="186F4E2E" w14:textId="13E712E3" w:rsidR="00854C11" w:rsidRPr="00445ED3" w:rsidRDefault="00854C11" w:rsidP="000915B5">
            <w:pPr>
              <w:rPr>
                <w:ins w:id="2654" w:author="Microsoft Office User" w:date="2021-05-06T15:31:00Z"/>
                <w:rFonts w:ascii="Arial" w:eastAsia="Times New Roman" w:hAnsi="Arial" w:cs="Arial"/>
                <w:sz w:val="16"/>
                <w:szCs w:val="16"/>
                <w:rPrChange w:id="2655" w:author="Microsoft Office User" w:date="2021-05-07T11:11:00Z">
                  <w:rPr>
                    <w:ins w:id="2656" w:author="Microsoft Office User" w:date="2021-05-06T15:31:00Z"/>
                    <w:rFonts w:ascii="Arial" w:eastAsia="Times New Roman" w:hAnsi="Arial" w:cs="Arial"/>
                    <w:sz w:val="22"/>
                    <w:szCs w:val="22"/>
                  </w:rPr>
                </w:rPrChange>
              </w:rPr>
            </w:pPr>
            <w:ins w:id="2657" w:author="Microsoft Office User" w:date="2021-05-10T11:14:00Z">
              <w:r w:rsidRPr="00076498">
                <w:rPr>
                  <w:rFonts w:ascii="Arial" w:eastAsia="Times New Roman" w:hAnsi="Arial" w:cs="Arial"/>
                  <w:sz w:val="16"/>
                  <w:szCs w:val="16"/>
                </w:rPr>
                <w:t>(median)</w:t>
              </w:r>
            </w:ins>
          </w:p>
        </w:tc>
        <w:tc>
          <w:tcPr>
            <w:tcW w:w="990" w:type="dxa"/>
          </w:tcPr>
          <w:p w14:paraId="0116FF46" w14:textId="3826234A" w:rsidR="00854C11" w:rsidRPr="00445ED3" w:rsidRDefault="00854C11" w:rsidP="000915B5">
            <w:pPr>
              <w:rPr>
                <w:ins w:id="2658" w:author="Microsoft Office User" w:date="2021-05-06T15:31:00Z"/>
                <w:rFonts w:ascii="Arial" w:eastAsia="Times New Roman" w:hAnsi="Arial" w:cs="Arial"/>
                <w:sz w:val="16"/>
                <w:szCs w:val="16"/>
                <w:rPrChange w:id="2659" w:author="Microsoft Office User" w:date="2021-05-07T11:11:00Z">
                  <w:rPr>
                    <w:ins w:id="2660" w:author="Microsoft Office User" w:date="2021-05-06T15:31:00Z"/>
                    <w:rFonts w:ascii="Arial" w:eastAsia="Times New Roman" w:hAnsi="Arial" w:cs="Arial"/>
                    <w:sz w:val="22"/>
                    <w:szCs w:val="22"/>
                  </w:rPr>
                </w:rPrChange>
              </w:rPr>
            </w:pPr>
            <w:ins w:id="2661" w:author="Microsoft Office User" w:date="2021-05-10T11:14:00Z">
              <w:r w:rsidRPr="00076498">
                <w:rPr>
                  <w:rFonts w:ascii="Arial" w:eastAsia="Times New Roman" w:hAnsi="Arial" w:cs="Arial"/>
                  <w:sz w:val="16"/>
                  <w:szCs w:val="16"/>
                </w:rPr>
                <w:t>n/a</w:t>
              </w:r>
            </w:ins>
          </w:p>
        </w:tc>
        <w:tc>
          <w:tcPr>
            <w:tcW w:w="1080" w:type="dxa"/>
            <w:vMerge/>
          </w:tcPr>
          <w:p w14:paraId="6A4BDB9F" w14:textId="77777777" w:rsidR="00854C11" w:rsidRPr="00445ED3" w:rsidRDefault="00854C11" w:rsidP="000915B5">
            <w:pPr>
              <w:rPr>
                <w:ins w:id="2662" w:author="Microsoft Office User" w:date="2021-05-06T15:31:00Z"/>
                <w:rFonts w:ascii="Arial" w:eastAsia="Times New Roman" w:hAnsi="Arial" w:cs="Arial"/>
                <w:sz w:val="16"/>
                <w:szCs w:val="16"/>
                <w:rPrChange w:id="2663" w:author="Microsoft Office User" w:date="2021-05-07T11:11:00Z">
                  <w:rPr>
                    <w:ins w:id="2664" w:author="Microsoft Office User" w:date="2021-05-06T15:31:00Z"/>
                    <w:rFonts w:ascii="Arial" w:eastAsia="Times New Roman" w:hAnsi="Arial" w:cs="Arial"/>
                    <w:sz w:val="22"/>
                    <w:szCs w:val="22"/>
                  </w:rPr>
                </w:rPrChange>
              </w:rPr>
            </w:pPr>
          </w:p>
        </w:tc>
        <w:tc>
          <w:tcPr>
            <w:tcW w:w="1595" w:type="dxa"/>
            <w:vMerge/>
          </w:tcPr>
          <w:p w14:paraId="7B354FA1" w14:textId="77777777" w:rsidR="00854C11" w:rsidRPr="00445ED3" w:rsidRDefault="00854C11" w:rsidP="000915B5">
            <w:pPr>
              <w:rPr>
                <w:ins w:id="2665" w:author="Microsoft Office User" w:date="2021-05-06T15:31:00Z"/>
                <w:rFonts w:ascii="Arial" w:eastAsia="Times New Roman" w:hAnsi="Arial" w:cs="Arial"/>
                <w:sz w:val="16"/>
                <w:szCs w:val="16"/>
                <w:rPrChange w:id="2666" w:author="Microsoft Office User" w:date="2021-05-07T11:11:00Z">
                  <w:rPr>
                    <w:ins w:id="2667" w:author="Microsoft Office User" w:date="2021-05-06T15:31:00Z"/>
                    <w:rFonts w:ascii="Arial" w:eastAsia="Times New Roman" w:hAnsi="Arial" w:cs="Arial"/>
                    <w:sz w:val="22"/>
                    <w:szCs w:val="22"/>
                  </w:rPr>
                </w:rPrChange>
              </w:rPr>
            </w:pPr>
          </w:p>
        </w:tc>
        <w:tc>
          <w:tcPr>
            <w:tcW w:w="1085" w:type="dxa"/>
          </w:tcPr>
          <w:p w14:paraId="128BAE54" w14:textId="77777777" w:rsidR="00854C11" w:rsidRDefault="00854C11" w:rsidP="000915B5">
            <w:pPr>
              <w:rPr>
                <w:ins w:id="2668" w:author="Microsoft Office User" w:date="2021-05-10T11:19:00Z"/>
                <w:rFonts w:ascii="Arial" w:eastAsia="Times New Roman" w:hAnsi="Arial" w:cs="Arial"/>
                <w:sz w:val="16"/>
                <w:szCs w:val="16"/>
              </w:rPr>
            </w:pPr>
            <w:ins w:id="2669" w:author="Microsoft Office User" w:date="2021-05-10T11:19:00Z">
              <w:r>
                <w:rPr>
                  <w:rFonts w:ascii="Arial" w:eastAsia="Times New Roman" w:hAnsi="Arial" w:cs="Arial"/>
                  <w:sz w:val="16"/>
                  <w:szCs w:val="16"/>
                </w:rPr>
                <w:t>Z = nan</w:t>
              </w:r>
            </w:ins>
          </w:p>
          <w:p w14:paraId="473CDC3B" w14:textId="61C278C6" w:rsidR="00854C11" w:rsidRPr="00445ED3" w:rsidRDefault="00854C11" w:rsidP="000915B5">
            <w:pPr>
              <w:rPr>
                <w:ins w:id="2670" w:author="Microsoft Office User" w:date="2021-05-06T15:31:00Z"/>
                <w:rFonts w:ascii="Arial" w:eastAsia="Times New Roman" w:hAnsi="Arial" w:cs="Arial"/>
                <w:sz w:val="16"/>
                <w:szCs w:val="16"/>
                <w:rPrChange w:id="2671" w:author="Microsoft Office User" w:date="2021-05-07T11:11:00Z">
                  <w:rPr>
                    <w:ins w:id="2672" w:author="Microsoft Office User" w:date="2021-05-06T15:31:00Z"/>
                    <w:rFonts w:ascii="Arial" w:eastAsia="Times New Roman" w:hAnsi="Arial" w:cs="Arial"/>
                    <w:sz w:val="22"/>
                    <w:szCs w:val="22"/>
                  </w:rPr>
                </w:rPrChange>
              </w:rPr>
            </w:pPr>
            <w:ins w:id="2673" w:author="Microsoft Office User" w:date="2021-05-10T11:19:00Z">
              <w:r>
                <w:rPr>
                  <w:rFonts w:ascii="Arial" w:eastAsia="Times New Roman" w:hAnsi="Arial" w:cs="Arial"/>
                  <w:sz w:val="16"/>
                  <w:szCs w:val="16"/>
                </w:rPr>
                <w:t>Rank: 55</w:t>
              </w:r>
            </w:ins>
          </w:p>
        </w:tc>
        <w:tc>
          <w:tcPr>
            <w:tcW w:w="980" w:type="dxa"/>
          </w:tcPr>
          <w:p w14:paraId="04D9B04F" w14:textId="073CAA49" w:rsidR="00854C11" w:rsidRPr="00445ED3" w:rsidRDefault="00854C11" w:rsidP="000915B5">
            <w:pPr>
              <w:rPr>
                <w:ins w:id="2674" w:author="Microsoft Office User" w:date="2021-05-06T15:31:00Z"/>
                <w:rFonts w:ascii="Arial" w:eastAsia="Times New Roman" w:hAnsi="Arial" w:cs="Arial"/>
                <w:sz w:val="16"/>
                <w:szCs w:val="16"/>
                <w:rPrChange w:id="2675" w:author="Microsoft Office User" w:date="2021-05-07T11:11:00Z">
                  <w:rPr>
                    <w:ins w:id="2676" w:author="Microsoft Office User" w:date="2021-05-06T15:31:00Z"/>
                    <w:rFonts w:ascii="Arial" w:eastAsia="Times New Roman" w:hAnsi="Arial" w:cs="Arial"/>
                    <w:sz w:val="22"/>
                    <w:szCs w:val="22"/>
                  </w:rPr>
                </w:rPrChange>
              </w:rPr>
            </w:pPr>
            <w:ins w:id="2677" w:author="Microsoft Office User" w:date="2021-05-10T11:19:00Z">
              <w:r>
                <w:rPr>
                  <w:rFonts w:ascii="Arial" w:eastAsia="Times New Roman" w:hAnsi="Arial" w:cs="Arial"/>
                  <w:sz w:val="16"/>
                  <w:szCs w:val="16"/>
                </w:rPr>
                <w:t>0.195</w:t>
              </w:r>
            </w:ins>
          </w:p>
        </w:tc>
      </w:tr>
      <w:tr w:rsidR="00854C11" w14:paraId="64060328" w14:textId="77777777" w:rsidTr="000915B5">
        <w:trPr>
          <w:trHeight w:val="429"/>
          <w:ins w:id="2678" w:author="Microsoft Office User" w:date="2021-05-06T15:31:00Z"/>
        </w:trPr>
        <w:tc>
          <w:tcPr>
            <w:tcW w:w="3014" w:type="dxa"/>
          </w:tcPr>
          <w:p w14:paraId="30DA0E91" w14:textId="76A79978" w:rsidR="00854C11" w:rsidRPr="00445ED3" w:rsidRDefault="00854C11" w:rsidP="000915B5">
            <w:pPr>
              <w:rPr>
                <w:ins w:id="2679" w:author="Microsoft Office User" w:date="2021-05-06T15:31:00Z"/>
                <w:rFonts w:ascii="Arial" w:eastAsia="Times New Roman" w:hAnsi="Arial" w:cs="Arial"/>
                <w:sz w:val="16"/>
                <w:szCs w:val="16"/>
                <w:rPrChange w:id="2680" w:author="Microsoft Office User" w:date="2021-05-07T11:11:00Z">
                  <w:rPr>
                    <w:ins w:id="2681" w:author="Microsoft Office User" w:date="2021-05-06T15:31:00Z"/>
                    <w:rFonts w:ascii="Arial" w:eastAsia="Times New Roman" w:hAnsi="Arial" w:cs="Arial"/>
                    <w:sz w:val="22"/>
                    <w:szCs w:val="22"/>
                  </w:rPr>
                </w:rPrChange>
              </w:rPr>
            </w:pPr>
            <w:ins w:id="2682" w:author="Microsoft Office User" w:date="2021-05-07T11:11:00Z">
              <w:r w:rsidRPr="00445ED3">
                <w:rPr>
                  <w:rFonts w:ascii="Arial" w:eastAsia="Times New Roman" w:hAnsi="Arial" w:cs="Arial"/>
                  <w:sz w:val="16"/>
                  <w:szCs w:val="16"/>
                  <w:rPrChange w:id="2683" w:author="Microsoft Office User" w:date="2021-05-07T11:11:00Z">
                    <w:rPr>
                      <w:rFonts w:ascii="Arial" w:eastAsia="Times New Roman" w:hAnsi="Arial" w:cs="Arial"/>
                      <w:sz w:val="18"/>
                      <w:szCs w:val="18"/>
                    </w:rPr>
                  </w:rPrChange>
                </w:rPr>
                <w:t xml:space="preserve">FA rate, </w:t>
              </w:r>
            </w:ins>
            <w:ins w:id="2684" w:author="Microsoft Office User" w:date="2021-05-07T11:37:00Z">
              <w:r>
                <w:rPr>
                  <w:rFonts w:ascii="Arial" w:eastAsia="Times New Roman" w:hAnsi="Arial" w:cs="Arial"/>
                  <w:sz w:val="16"/>
                  <w:szCs w:val="16"/>
                </w:rPr>
                <w:t xml:space="preserve"> target in silence</w:t>
              </w:r>
              <w:r w:rsidRPr="002C0B65">
                <w:rPr>
                  <w:rFonts w:ascii="Arial" w:eastAsia="Times New Roman" w:hAnsi="Arial" w:cs="Arial"/>
                  <w:sz w:val="16"/>
                  <w:szCs w:val="16"/>
                </w:rPr>
                <w:t xml:space="preserve"> </w:t>
              </w:r>
            </w:ins>
            <w:ins w:id="2685" w:author="Microsoft Office User" w:date="2021-05-07T11:11:00Z">
              <w:r w:rsidRPr="00445ED3">
                <w:rPr>
                  <w:rFonts w:ascii="Arial" w:eastAsia="Times New Roman" w:hAnsi="Arial" w:cs="Arial"/>
                  <w:sz w:val="16"/>
                  <w:szCs w:val="16"/>
                  <w:rPrChange w:id="2686" w:author="Microsoft Office User" w:date="2021-05-07T11:11:00Z">
                    <w:rPr>
                      <w:rFonts w:ascii="Arial" w:eastAsia="Times New Roman" w:hAnsi="Arial" w:cs="Arial"/>
                      <w:sz w:val="18"/>
                      <w:szCs w:val="18"/>
                    </w:rPr>
                  </w:rPrChange>
                </w:rPr>
                <w:t>: muscimol vs. saline</w:t>
              </w:r>
            </w:ins>
          </w:p>
        </w:tc>
        <w:tc>
          <w:tcPr>
            <w:tcW w:w="851" w:type="dxa"/>
            <w:vMerge/>
          </w:tcPr>
          <w:p w14:paraId="386DA8A4" w14:textId="77777777" w:rsidR="00854C11" w:rsidRPr="00445ED3" w:rsidRDefault="00854C11" w:rsidP="000915B5">
            <w:pPr>
              <w:rPr>
                <w:ins w:id="2687" w:author="Microsoft Office User" w:date="2021-05-06T15:31:00Z"/>
                <w:rFonts w:ascii="Arial" w:eastAsia="Times New Roman" w:hAnsi="Arial" w:cs="Arial"/>
                <w:sz w:val="16"/>
                <w:szCs w:val="16"/>
                <w:rPrChange w:id="2688" w:author="Microsoft Office User" w:date="2021-05-07T11:11:00Z">
                  <w:rPr>
                    <w:ins w:id="2689" w:author="Microsoft Office User" w:date="2021-05-06T15:31:00Z"/>
                    <w:rFonts w:ascii="Arial" w:eastAsia="Times New Roman" w:hAnsi="Arial" w:cs="Arial"/>
                    <w:sz w:val="22"/>
                    <w:szCs w:val="22"/>
                  </w:rPr>
                </w:rPrChange>
              </w:rPr>
            </w:pPr>
          </w:p>
        </w:tc>
        <w:tc>
          <w:tcPr>
            <w:tcW w:w="1350" w:type="dxa"/>
          </w:tcPr>
          <w:p w14:paraId="22CC38F4" w14:textId="1FB109B1" w:rsidR="00854C11" w:rsidRPr="00076498" w:rsidRDefault="00854C11" w:rsidP="000915B5">
            <w:pPr>
              <w:rPr>
                <w:ins w:id="2690" w:author="Microsoft Office User" w:date="2021-05-10T11:14:00Z"/>
                <w:rFonts w:ascii="Arial" w:eastAsia="Times New Roman" w:hAnsi="Arial" w:cs="Arial"/>
                <w:sz w:val="16"/>
                <w:szCs w:val="16"/>
              </w:rPr>
            </w:pPr>
            <w:proofErr w:type="spellStart"/>
            <w:ins w:id="2691" w:author="Microsoft Office User" w:date="2021-05-10T11:14:00Z">
              <w:r w:rsidRPr="00076498">
                <w:rPr>
                  <w:rFonts w:ascii="Arial" w:eastAsia="Times New Roman" w:hAnsi="Arial" w:cs="Arial"/>
                  <w:sz w:val="16"/>
                  <w:szCs w:val="16"/>
                </w:rPr>
                <w:t>Musc</w:t>
              </w:r>
              <w:proofErr w:type="spellEnd"/>
              <w:r w:rsidRPr="00076498">
                <w:rPr>
                  <w:rFonts w:ascii="Arial" w:eastAsia="Times New Roman" w:hAnsi="Arial" w:cs="Arial"/>
                  <w:sz w:val="16"/>
                  <w:szCs w:val="16"/>
                </w:rPr>
                <w:t>.: 0.02</w:t>
              </w:r>
            </w:ins>
            <w:ins w:id="2692" w:author="Microsoft Office User" w:date="2021-05-10T11:27:00Z">
              <w:r w:rsidR="001F3D2A">
                <w:rPr>
                  <w:rFonts w:ascii="Arial" w:eastAsia="Times New Roman" w:hAnsi="Arial" w:cs="Arial"/>
                  <w:sz w:val="16"/>
                  <w:szCs w:val="16"/>
                </w:rPr>
                <w:t>9</w:t>
              </w:r>
            </w:ins>
          </w:p>
          <w:p w14:paraId="0FB19BBF" w14:textId="08327473" w:rsidR="00854C11" w:rsidRPr="00076498" w:rsidRDefault="00854C11" w:rsidP="000915B5">
            <w:pPr>
              <w:rPr>
                <w:ins w:id="2693" w:author="Microsoft Office User" w:date="2021-05-10T11:14:00Z"/>
                <w:rFonts w:ascii="Arial" w:eastAsia="Times New Roman" w:hAnsi="Arial" w:cs="Arial"/>
                <w:sz w:val="16"/>
                <w:szCs w:val="16"/>
              </w:rPr>
            </w:pPr>
            <w:ins w:id="2694" w:author="Microsoft Office User" w:date="2021-05-10T11:14:00Z">
              <w:r w:rsidRPr="00076498">
                <w:rPr>
                  <w:rFonts w:ascii="Arial" w:eastAsia="Times New Roman" w:hAnsi="Arial" w:cs="Arial"/>
                  <w:sz w:val="16"/>
                  <w:szCs w:val="16"/>
                </w:rPr>
                <w:t>Saline: 0.</w:t>
              </w:r>
            </w:ins>
            <w:ins w:id="2695" w:author="Microsoft Office User" w:date="2021-05-10T11:27:00Z">
              <w:r w:rsidR="001F3D2A">
                <w:rPr>
                  <w:rFonts w:ascii="Arial" w:eastAsia="Times New Roman" w:hAnsi="Arial" w:cs="Arial"/>
                  <w:sz w:val="16"/>
                  <w:szCs w:val="16"/>
                </w:rPr>
                <w:t>041</w:t>
              </w:r>
            </w:ins>
          </w:p>
          <w:p w14:paraId="61EB7EDB" w14:textId="2BB09D38" w:rsidR="00854C11" w:rsidRPr="00445ED3" w:rsidRDefault="00854C11" w:rsidP="000915B5">
            <w:pPr>
              <w:rPr>
                <w:ins w:id="2696" w:author="Microsoft Office User" w:date="2021-05-06T15:31:00Z"/>
                <w:rFonts w:ascii="Arial" w:eastAsia="Times New Roman" w:hAnsi="Arial" w:cs="Arial"/>
                <w:sz w:val="16"/>
                <w:szCs w:val="16"/>
                <w:rPrChange w:id="2697" w:author="Microsoft Office User" w:date="2021-05-07T11:11:00Z">
                  <w:rPr>
                    <w:ins w:id="2698" w:author="Microsoft Office User" w:date="2021-05-06T15:31:00Z"/>
                    <w:rFonts w:ascii="Arial" w:eastAsia="Times New Roman" w:hAnsi="Arial" w:cs="Arial"/>
                    <w:sz w:val="22"/>
                    <w:szCs w:val="22"/>
                  </w:rPr>
                </w:rPrChange>
              </w:rPr>
            </w:pPr>
            <w:ins w:id="2699" w:author="Microsoft Office User" w:date="2021-05-10T11:14:00Z">
              <w:r w:rsidRPr="00076498">
                <w:rPr>
                  <w:rFonts w:ascii="Arial" w:eastAsia="Times New Roman" w:hAnsi="Arial" w:cs="Arial"/>
                  <w:sz w:val="16"/>
                  <w:szCs w:val="16"/>
                </w:rPr>
                <w:t>(median)</w:t>
              </w:r>
            </w:ins>
          </w:p>
        </w:tc>
        <w:tc>
          <w:tcPr>
            <w:tcW w:w="990" w:type="dxa"/>
          </w:tcPr>
          <w:p w14:paraId="226E8B40" w14:textId="2A24978A" w:rsidR="00854C11" w:rsidRPr="00445ED3" w:rsidRDefault="00854C11" w:rsidP="000915B5">
            <w:pPr>
              <w:rPr>
                <w:ins w:id="2700" w:author="Microsoft Office User" w:date="2021-05-06T15:31:00Z"/>
                <w:rFonts w:ascii="Arial" w:eastAsia="Times New Roman" w:hAnsi="Arial" w:cs="Arial"/>
                <w:sz w:val="16"/>
                <w:szCs w:val="16"/>
                <w:rPrChange w:id="2701" w:author="Microsoft Office User" w:date="2021-05-07T11:11:00Z">
                  <w:rPr>
                    <w:ins w:id="2702" w:author="Microsoft Office User" w:date="2021-05-06T15:31:00Z"/>
                    <w:rFonts w:ascii="Arial" w:eastAsia="Times New Roman" w:hAnsi="Arial" w:cs="Arial"/>
                    <w:sz w:val="22"/>
                    <w:szCs w:val="22"/>
                  </w:rPr>
                </w:rPrChange>
              </w:rPr>
            </w:pPr>
            <w:ins w:id="2703" w:author="Microsoft Office User" w:date="2021-05-10T11:14:00Z">
              <w:r w:rsidRPr="00076498">
                <w:rPr>
                  <w:rFonts w:ascii="Arial" w:eastAsia="Times New Roman" w:hAnsi="Arial" w:cs="Arial"/>
                  <w:sz w:val="16"/>
                  <w:szCs w:val="16"/>
                </w:rPr>
                <w:t>n/a</w:t>
              </w:r>
            </w:ins>
          </w:p>
        </w:tc>
        <w:tc>
          <w:tcPr>
            <w:tcW w:w="1080" w:type="dxa"/>
            <w:vMerge/>
          </w:tcPr>
          <w:p w14:paraId="05E0DB1D" w14:textId="77777777" w:rsidR="00854C11" w:rsidRPr="00445ED3" w:rsidRDefault="00854C11" w:rsidP="000915B5">
            <w:pPr>
              <w:rPr>
                <w:ins w:id="2704" w:author="Microsoft Office User" w:date="2021-05-06T15:31:00Z"/>
                <w:rFonts w:ascii="Arial" w:eastAsia="Times New Roman" w:hAnsi="Arial" w:cs="Arial"/>
                <w:sz w:val="16"/>
                <w:szCs w:val="16"/>
                <w:rPrChange w:id="2705" w:author="Microsoft Office User" w:date="2021-05-07T11:11:00Z">
                  <w:rPr>
                    <w:ins w:id="2706" w:author="Microsoft Office User" w:date="2021-05-06T15:31:00Z"/>
                    <w:rFonts w:ascii="Arial" w:eastAsia="Times New Roman" w:hAnsi="Arial" w:cs="Arial"/>
                    <w:sz w:val="22"/>
                    <w:szCs w:val="22"/>
                  </w:rPr>
                </w:rPrChange>
              </w:rPr>
            </w:pPr>
          </w:p>
        </w:tc>
        <w:tc>
          <w:tcPr>
            <w:tcW w:w="1595" w:type="dxa"/>
            <w:vMerge/>
          </w:tcPr>
          <w:p w14:paraId="1E42983E" w14:textId="77777777" w:rsidR="00854C11" w:rsidRPr="00445ED3" w:rsidRDefault="00854C11" w:rsidP="000915B5">
            <w:pPr>
              <w:rPr>
                <w:ins w:id="2707" w:author="Microsoft Office User" w:date="2021-05-06T15:31:00Z"/>
                <w:rFonts w:ascii="Arial" w:eastAsia="Times New Roman" w:hAnsi="Arial" w:cs="Arial"/>
                <w:sz w:val="16"/>
                <w:szCs w:val="16"/>
                <w:rPrChange w:id="2708" w:author="Microsoft Office User" w:date="2021-05-07T11:11:00Z">
                  <w:rPr>
                    <w:ins w:id="2709" w:author="Microsoft Office User" w:date="2021-05-06T15:31:00Z"/>
                    <w:rFonts w:ascii="Arial" w:eastAsia="Times New Roman" w:hAnsi="Arial" w:cs="Arial"/>
                    <w:sz w:val="22"/>
                    <w:szCs w:val="22"/>
                  </w:rPr>
                </w:rPrChange>
              </w:rPr>
            </w:pPr>
          </w:p>
        </w:tc>
        <w:tc>
          <w:tcPr>
            <w:tcW w:w="1085" w:type="dxa"/>
          </w:tcPr>
          <w:p w14:paraId="157D4022" w14:textId="77777777" w:rsidR="00854C11" w:rsidRDefault="001F3D2A" w:rsidP="000915B5">
            <w:pPr>
              <w:rPr>
                <w:ins w:id="2710" w:author="Microsoft Office User" w:date="2021-05-10T11:26:00Z"/>
                <w:rFonts w:ascii="Arial" w:eastAsia="Times New Roman" w:hAnsi="Arial" w:cs="Arial"/>
                <w:sz w:val="16"/>
                <w:szCs w:val="16"/>
              </w:rPr>
            </w:pPr>
            <w:ins w:id="2711" w:author="Microsoft Office User" w:date="2021-05-10T11:26:00Z">
              <w:r>
                <w:rPr>
                  <w:rFonts w:ascii="Arial" w:eastAsia="Times New Roman" w:hAnsi="Arial" w:cs="Arial"/>
                  <w:sz w:val="16"/>
                  <w:szCs w:val="16"/>
                </w:rPr>
                <w:t>Z = nan</w:t>
              </w:r>
            </w:ins>
          </w:p>
          <w:p w14:paraId="7BD7388B" w14:textId="24687CAF" w:rsidR="001F3D2A" w:rsidRPr="00445ED3" w:rsidRDefault="001F3D2A" w:rsidP="000915B5">
            <w:pPr>
              <w:rPr>
                <w:ins w:id="2712" w:author="Microsoft Office User" w:date="2021-05-06T15:31:00Z"/>
                <w:rFonts w:ascii="Arial" w:eastAsia="Times New Roman" w:hAnsi="Arial" w:cs="Arial"/>
                <w:sz w:val="16"/>
                <w:szCs w:val="16"/>
                <w:rPrChange w:id="2713" w:author="Microsoft Office User" w:date="2021-05-07T11:11:00Z">
                  <w:rPr>
                    <w:ins w:id="2714" w:author="Microsoft Office User" w:date="2021-05-06T15:31:00Z"/>
                    <w:rFonts w:ascii="Arial" w:eastAsia="Times New Roman" w:hAnsi="Arial" w:cs="Arial"/>
                    <w:sz w:val="22"/>
                    <w:szCs w:val="22"/>
                  </w:rPr>
                </w:rPrChange>
              </w:rPr>
            </w:pPr>
            <w:ins w:id="2715" w:author="Microsoft Office User" w:date="2021-05-10T11:26:00Z">
              <w:r>
                <w:rPr>
                  <w:rFonts w:ascii="Arial" w:eastAsia="Times New Roman" w:hAnsi="Arial" w:cs="Arial"/>
                  <w:sz w:val="16"/>
                  <w:szCs w:val="16"/>
                </w:rPr>
                <w:t xml:space="preserve">Rank: </w:t>
              </w:r>
            </w:ins>
            <w:ins w:id="2716" w:author="Microsoft Office User" w:date="2021-05-10T11:27:00Z">
              <w:r>
                <w:rPr>
                  <w:rFonts w:ascii="Arial" w:eastAsia="Times New Roman" w:hAnsi="Arial" w:cs="Arial"/>
                  <w:sz w:val="16"/>
                  <w:szCs w:val="16"/>
                </w:rPr>
                <w:t>60</w:t>
              </w:r>
            </w:ins>
          </w:p>
        </w:tc>
        <w:tc>
          <w:tcPr>
            <w:tcW w:w="980" w:type="dxa"/>
          </w:tcPr>
          <w:p w14:paraId="0AA12B47" w14:textId="41C2EE3B" w:rsidR="00854C11" w:rsidRPr="00445ED3" w:rsidRDefault="001F3D2A" w:rsidP="000915B5">
            <w:pPr>
              <w:rPr>
                <w:ins w:id="2717" w:author="Microsoft Office User" w:date="2021-05-06T15:31:00Z"/>
                <w:rFonts w:ascii="Arial" w:eastAsia="Times New Roman" w:hAnsi="Arial" w:cs="Arial"/>
                <w:sz w:val="16"/>
                <w:szCs w:val="16"/>
                <w:rPrChange w:id="2718" w:author="Microsoft Office User" w:date="2021-05-07T11:11:00Z">
                  <w:rPr>
                    <w:ins w:id="2719" w:author="Microsoft Office User" w:date="2021-05-06T15:31:00Z"/>
                    <w:rFonts w:ascii="Arial" w:eastAsia="Times New Roman" w:hAnsi="Arial" w:cs="Arial"/>
                    <w:sz w:val="22"/>
                    <w:szCs w:val="22"/>
                  </w:rPr>
                </w:rPrChange>
              </w:rPr>
            </w:pPr>
            <w:ins w:id="2720" w:author="Microsoft Office User" w:date="2021-05-10T11:26:00Z">
              <w:r>
                <w:rPr>
                  <w:rFonts w:ascii="Arial" w:eastAsia="Times New Roman" w:hAnsi="Arial" w:cs="Arial"/>
                  <w:sz w:val="16"/>
                  <w:szCs w:val="16"/>
                </w:rPr>
                <w:t>0.44</w:t>
              </w:r>
            </w:ins>
          </w:p>
        </w:tc>
      </w:tr>
      <w:tr w:rsidR="00854C11" w14:paraId="6A3B9C22" w14:textId="77777777" w:rsidTr="000915B5">
        <w:trPr>
          <w:trHeight w:val="429"/>
          <w:ins w:id="2721" w:author="Microsoft Office User" w:date="2021-05-06T15:31:00Z"/>
        </w:trPr>
        <w:tc>
          <w:tcPr>
            <w:tcW w:w="3014" w:type="dxa"/>
          </w:tcPr>
          <w:p w14:paraId="4CA4EE23" w14:textId="36AA241F" w:rsidR="00854C11" w:rsidRPr="00445ED3" w:rsidRDefault="00854C11" w:rsidP="000915B5">
            <w:pPr>
              <w:rPr>
                <w:ins w:id="2722" w:author="Microsoft Office User" w:date="2021-05-06T15:31:00Z"/>
                <w:rFonts w:ascii="Arial" w:eastAsia="Times New Roman" w:hAnsi="Arial" w:cs="Arial"/>
                <w:sz w:val="16"/>
                <w:szCs w:val="16"/>
                <w:rPrChange w:id="2723" w:author="Microsoft Office User" w:date="2021-05-07T11:11:00Z">
                  <w:rPr>
                    <w:ins w:id="2724" w:author="Microsoft Office User" w:date="2021-05-06T15:31:00Z"/>
                    <w:rFonts w:ascii="Arial" w:eastAsia="Times New Roman" w:hAnsi="Arial" w:cs="Arial"/>
                    <w:sz w:val="22"/>
                    <w:szCs w:val="22"/>
                  </w:rPr>
                </w:rPrChange>
              </w:rPr>
            </w:pPr>
            <w:ins w:id="2725" w:author="Microsoft Office User" w:date="2021-05-07T11:11:00Z">
              <w:r w:rsidRPr="00445ED3">
                <w:rPr>
                  <w:rFonts w:ascii="Arial" w:eastAsia="Times New Roman" w:hAnsi="Arial" w:cs="Arial"/>
                  <w:sz w:val="16"/>
                  <w:szCs w:val="16"/>
                  <w:rPrChange w:id="2726" w:author="Microsoft Office User" w:date="2021-05-07T11:11:00Z">
                    <w:rPr>
                      <w:rFonts w:ascii="Arial" w:eastAsia="Times New Roman" w:hAnsi="Arial" w:cs="Arial"/>
                      <w:sz w:val="18"/>
                      <w:szCs w:val="18"/>
                    </w:rPr>
                  </w:rPrChange>
                </w:rPr>
                <w:t xml:space="preserve">Max slope (PC/dB), </w:t>
              </w:r>
            </w:ins>
            <w:ins w:id="2727" w:author="Microsoft Office User" w:date="2021-05-07T11:37:00Z">
              <w:r>
                <w:rPr>
                  <w:rFonts w:ascii="Arial" w:eastAsia="Times New Roman" w:hAnsi="Arial" w:cs="Arial"/>
                  <w:sz w:val="16"/>
                  <w:szCs w:val="16"/>
                </w:rPr>
                <w:t xml:space="preserve"> target in silence</w:t>
              </w:r>
              <w:r w:rsidRPr="002C0B65">
                <w:rPr>
                  <w:rFonts w:ascii="Arial" w:eastAsia="Times New Roman" w:hAnsi="Arial" w:cs="Arial"/>
                  <w:sz w:val="16"/>
                  <w:szCs w:val="16"/>
                </w:rPr>
                <w:t xml:space="preserve"> </w:t>
              </w:r>
            </w:ins>
            <w:ins w:id="2728" w:author="Microsoft Office User" w:date="2021-05-07T11:11:00Z">
              <w:r w:rsidRPr="00445ED3">
                <w:rPr>
                  <w:rFonts w:ascii="Arial" w:eastAsia="Times New Roman" w:hAnsi="Arial" w:cs="Arial"/>
                  <w:sz w:val="16"/>
                  <w:szCs w:val="16"/>
                  <w:rPrChange w:id="2729" w:author="Microsoft Office User" w:date="2021-05-07T11:11:00Z">
                    <w:rPr>
                      <w:rFonts w:ascii="Arial" w:eastAsia="Times New Roman" w:hAnsi="Arial" w:cs="Arial"/>
                      <w:sz w:val="18"/>
                      <w:szCs w:val="18"/>
                    </w:rPr>
                  </w:rPrChange>
                </w:rPr>
                <w:t>: muscimol vs. saline</w:t>
              </w:r>
            </w:ins>
          </w:p>
        </w:tc>
        <w:tc>
          <w:tcPr>
            <w:tcW w:w="851" w:type="dxa"/>
            <w:vMerge/>
          </w:tcPr>
          <w:p w14:paraId="6E509931" w14:textId="77777777" w:rsidR="00854C11" w:rsidRPr="00445ED3" w:rsidRDefault="00854C11" w:rsidP="000915B5">
            <w:pPr>
              <w:rPr>
                <w:ins w:id="2730" w:author="Microsoft Office User" w:date="2021-05-06T15:31:00Z"/>
                <w:rFonts w:ascii="Arial" w:eastAsia="Times New Roman" w:hAnsi="Arial" w:cs="Arial"/>
                <w:sz w:val="16"/>
                <w:szCs w:val="16"/>
                <w:rPrChange w:id="2731" w:author="Microsoft Office User" w:date="2021-05-07T11:11:00Z">
                  <w:rPr>
                    <w:ins w:id="2732" w:author="Microsoft Office User" w:date="2021-05-06T15:31:00Z"/>
                    <w:rFonts w:ascii="Arial" w:eastAsia="Times New Roman" w:hAnsi="Arial" w:cs="Arial"/>
                    <w:sz w:val="22"/>
                    <w:szCs w:val="22"/>
                  </w:rPr>
                </w:rPrChange>
              </w:rPr>
            </w:pPr>
          </w:p>
        </w:tc>
        <w:tc>
          <w:tcPr>
            <w:tcW w:w="1350" w:type="dxa"/>
          </w:tcPr>
          <w:p w14:paraId="318C34FA" w14:textId="3727911B" w:rsidR="00854C11" w:rsidRPr="00076498" w:rsidRDefault="00854C11" w:rsidP="000915B5">
            <w:pPr>
              <w:rPr>
                <w:ins w:id="2733" w:author="Microsoft Office User" w:date="2021-05-10T11:14:00Z"/>
                <w:rFonts w:ascii="Arial" w:eastAsia="Times New Roman" w:hAnsi="Arial" w:cs="Arial"/>
                <w:sz w:val="16"/>
                <w:szCs w:val="16"/>
              </w:rPr>
            </w:pPr>
            <w:proofErr w:type="spellStart"/>
            <w:ins w:id="2734" w:author="Microsoft Office User" w:date="2021-05-10T11:14:00Z">
              <w:r w:rsidRPr="00076498">
                <w:rPr>
                  <w:rFonts w:ascii="Arial" w:eastAsia="Times New Roman" w:hAnsi="Arial" w:cs="Arial"/>
                  <w:sz w:val="16"/>
                  <w:szCs w:val="16"/>
                </w:rPr>
                <w:t>Musc</w:t>
              </w:r>
              <w:proofErr w:type="spellEnd"/>
              <w:r w:rsidRPr="00076498">
                <w:rPr>
                  <w:rFonts w:ascii="Arial" w:eastAsia="Times New Roman" w:hAnsi="Arial" w:cs="Arial"/>
                  <w:sz w:val="16"/>
                  <w:szCs w:val="16"/>
                </w:rPr>
                <w:t>.: 0.0</w:t>
              </w:r>
            </w:ins>
            <w:ins w:id="2735" w:author="Microsoft Office User" w:date="2021-05-10T11:23:00Z">
              <w:r>
                <w:rPr>
                  <w:rFonts w:ascii="Arial" w:eastAsia="Times New Roman" w:hAnsi="Arial" w:cs="Arial"/>
                  <w:sz w:val="16"/>
                  <w:szCs w:val="16"/>
                </w:rPr>
                <w:t>28</w:t>
              </w:r>
            </w:ins>
          </w:p>
          <w:p w14:paraId="6AD9272C" w14:textId="12BC50DD" w:rsidR="00854C11" w:rsidRPr="00076498" w:rsidRDefault="00854C11" w:rsidP="000915B5">
            <w:pPr>
              <w:rPr>
                <w:ins w:id="2736" w:author="Microsoft Office User" w:date="2021-05-10T11:14:00Z"/>
                <w:rFonts w:ascii="Arial" w:eastAsia="Times New Roman" w:hAnsi="Arial" w:cs="Arial"/>
                <w:sz w:val="16"/>
                <w:szCs w:val="16"/>
              </w:rPr>
            </w:pPr>
            <w:ins w:id="2737" w:author="Microsoft Office User" w:date="2021-05-10T11:14:00Z">
              <w:r w:rsidRPr="00076498">
                <w:rPr>
                  <w:rFonts w:ascii="Arial" w:eastAsia="Times New Roman" w:hAnsi="Arial" w:cs="Arial"/>
                  <w:sz w:val="16"/>
                  <w:szCs w:val="16"/>
                </w:rPr>
                <w:t>Saline: 0.0</w:t>
              </w:r>
            </w:ins>
            <w:ins w:id="2738" w:author="Microsoft Office User" w:date="2021-05-10T11:23:00Z">
              <w:r>
                <w:rPr>
                  <w:rFonts w:ascii="Arial" w:eastAsia="Times New Roman" w:hAnsi="Arial" w:cs="Arial"/>
                  <w:sz w:val="16"/>
                  <w:szCs w:val="16"/>
                </w:rPr>
                <w:t>31</w:t>
              </w:r>
            </w:ins>
          </w:p>
          <w:p w14:paraId="2511DCE5" w14:textId="27C0A059" w:rsidR="00854C11" w:rsidRPr="00445ED3" w:rsidRDefault="00854C11" w:rsidP="000915B5">
            <w:pPr>
              <w:rPr>
                <w:ins w:id="2739" w:author="Microsoft Office User" w:date="2021-05-06T15:31:00Z"/>
                <w:rFonts w:ascii="Arial" w:eastAsia="Times New Roman" w:hAnsi="Arial" w:cs="Arial"/>
                <w:sz w:val="16"/>
                <w:szCs w:val="16"/>
                <w:rPrChange w:id="2740" w:author="Microsoft Office User" w:date="2021-05-07T11:11:00Z">
                  <w:rPr>
                    <w:ins w:id="2741" w:author="Microsoft Office User" w:date="2021-05-06T15:31:00Z"/>
                    <w:rFonts w:ascii="Arial" w:eastAsia="Times New Roman" w:hAnsi="Arial" w:cs="Arial"/>
                    <w:sz w:val="22"/>
                    <w:szCs w:val="22"/>
                  </w:rPr>
                </w:rPrChange>
              </w:rPr>
            </w:pPr>
            <w:ins w:id="2742" w:author="Microsoft Office User" w:date="2021-05-10T11:14:00Z">
              <w:r w:rsidRPr="00076498">
                <w:rPr>
                  <w:rFonts w:ascii="Arial" w:eastAsia="Times New Roman" w:hAnsi="Arial" w:cs="Arial"/>
                  <w:sz w:val="16"/>
                  <w:szCs w:val="16"/>
                </w:rPr>
                <w:t>(median)</w:t>
              </w:r>
            </w:ins>
          </w:p>
        </w:tc>
        <w:tc>
          <w:tcPr>
            <w:tcW w:w="990" w:type="dxa"/>
          </w:tcPr>
          <w:p w14:paraId="39540CD7" w14:textId="58D651D0" w:rsidR="00854C11" w:rsidRPr="00445ED3" w:rsidRDefault="00854C11" w:rsidP="000915B5">
            <w:pPr>
              <w:rPr>
                <w:ins w:id="2743" w:author="Microsoft Office User" w:date="2021-05-06T15:31:00Z"/>
                <w:rFonts w:ascii="Arial" w:eastAsia="Times New Roman" w:hAnsi="Arial" w:cs="Arial"/>
                <w:sz w:val="16"/>
                <w:szCs w:val="16"/>
                <w:rPrChange w:id="2744" w:author="Microsoft Office User" w:date="2021-05-07T11:11:00Z">
                  <w:rPr>
                    <w:ins w:id="2745" w:author="Microsoft Office User" w:date="2021-05-06T15:31:00Z"/>
                    <w:rFonts w:ascii="Arial" w:eastAsia="Times New Roman" w:hAnsi="Arial" w:cs="Arial"/>
                    <w:sz w:val="22"/>
                    <w:szCs w:val="22"/>
                  </w:rPr>
                </w:rPrChange>
              </w:rPr>
            </w:pPr>
            <w:ins w:id="2746" w:author="Microsoft Office User" w:date="2021-05-10T11:14:00Z">
              <w:r w:rsidRPr="00076498">
                <w:rPr>
                  <w:rFonts w:ascii="Arial" w:eastAsia="Times New Roman" w:hAnsi="Arial" w:cs="Arial"/>
                  <w:sz w:val="16"/>
                  <w:szCs w:val="16"/>
                </w:rPr>
                <w:t>n/a</w:t>
              </w:r>
            </w:ins>
          </w:p>
        </w:tc>
        <w:tc>
          <w:tcPr>
            <w:tcW w:w="1080" w:type="dxa"/>
            <w:vMerge/>
          </w:tcPr>
          <w:p w14:paraId="687D712A" w14:textId="77777777" w:rsidR="00854C11" w:rsidRPr="00445ED3" w:rsidRDefault="00854C11" w:rsidP="000915B5">
            <w:pPr>
              <w:rPr>
                <w:ins w:id="2747" w:author="Microsoft Office User" w:date="2021-05-06T15:31:00Z"/>
                <w:rFonts w:ascii="Arial" w:eastAsia="Times New Roman" w:hAnsi="Arial" w:cs="Arial"/>
                <w:sz w:val="16"/>
                <w:szCs w:val="16"/>
                <w:rPrChange w:id="2748" w:author="Microsoft Office User" w:date="2021-05-07T11:11:00Z">
                  <w:rPr>
                    <w:ins w:id="2749" w:author="Microsoft Office User" w:date="2021-05-06T15:31:00Z"/>
                    <w:rFonts w:ascii="Arial" w:eastAsia="Times New Roman" w:hAnsi="Arial" w:cs="Arial"/>
                    <w:sz w:val="22"/>
                    <w:szCs w:val="22"/>
                  </w:rPr>
                </w:rPrChange>
              </w:rPr>
            </w:pPr>
          </w:p>
        </w:tc>
        <w:tc>
          <w:tcPr>
            <w:tcW w:w="1595" w:type="dxa"/>
            <w:vMerge/>
          </w:tcPr>
          <w:p w14:paraId="2F6B4907" w14:textId="77777777" w:rsidR="00854C11" w:rsidRPr="00445ED3" w:rsidRDefault="00854C11" w:rsidP="000915B5">
            <w:pPr>
              <w:rPr>
                <w:ins w:id="2750" w:author="Microsoft Office User" w:date="2021-05-06T15:31:00Z"/>
                <w:rFonts w:ascii="Arial" w:eastAsia="Times New Roman" w:hAnsi="Arial" w:cs="Arial"/>
                <w:sz w:val="16"/>
                <w:szCs w:val="16"/>
                <w:rPrChange w:id="2751" w:author="Microsoft Office User" w:date="2021-05-07T11:11:00Z">
                  <w:rPr>
                    <w:ins w:id="2752" w:author="Microsoft Office User" w:date="2021-05-06T15:31:00Z"/>
                    <w:rFonts w:ascii="Arial" w:eastAsia="Times New Roman" w:hAnsi="Arial" w:cs="Arial"/>
                    <w:sz w:val="22"/>
                    <w:szCs w:val="22"/>
                  </w:rPr>
                </w:rPrChange>
              </w:rPr>
            </w:pPr>
          </w:p>
        </w:tc>
        <w:tc>
          <w:tcPr>
            <w:tcW w:w="1085" w:type="dxa"/>
          </w:tcPr>
          <w:p w14:paraId="67D7B7A0" w14:textId="77777777" w:rsidR="00854C11" w:rsidRDefault="00854C11" w:rsidP="000915B5">
            <w:pPr>
              <w:rPr>
                <w:ins w:id="2753" w:author="Microsoft Office User" w:date="2021-05-10T11:22:00Z"/>
                <w:rFonts w:ascii="Arial" w:eastAsia="Times New Roman" w:hAnsi="Arial" w:cs="Arial"/>
                <w:sz w:val="16"/>
                <w:szCs w:val="16"/>
              </w:rPr>
            </w:pPr>
            <w:ins w:id="2754" w:author="Microsoft Office User" w:date="2021-05-10T11:22:00Z">
              <w:r>
                <w:rPr>
                  <w:rFonts w:ascii="Arial" w:eastAsia="Times New Roman" w:hAnsi="Arial" w:cs="Arial"/>
                  <w:sz w:val="16"/>
                  <w:szCs w:val="16"/>
                </w:rPr>
                <w:t>Z = nan</w:t>
              </w:r>
            </w:ins>
          </w:p>
          <w:p w14:paraId="41DD532E" w14:textId="3370C67F" w:rsidR="00854C11" w:rsidRPr="00445ED3" w:rsidRDefault="00854C11" w:rsidP="000915B5">
            <w:pPr>
              <w:rPr>
                <w:ins w:id="2755" w:author="Microsoft Office User" w:date="2021-05-06T15:31:00Z"/>
                <w:rFonts w:ascii="Arial" w:eastAsia="Times New Roman" w:hAnsi="Arial" w:cs="Arial"/>
                <w:sz w:val="16"/>
                <w:szCs w:val="16"/>
                <w:rPrChange w:id="2756" w:author="Microsoft Office User" w:date="2021-05-07T11:11:00Z">
                  <w:rPr>
                    <w:ins w:id="2757" w:author="Microsoft Office User" w:date="2021-05-06T15:31:00Z"/>
                    <w:rFonts w:ascii="Arial" w:eastAsia="Times New Roman" w:hAnsi="Arial" w:cs="Arial"/>
                    <w:sz w:val="22"/>
                    <w:szCs w:val="22"/>
                  </w:rPr>
                </w:rPrChange>
              </w:rPr>
            </w:pPr>
            <w:ins w:id="2758" w:author="Microsoft Office User" w:date="2021-05-10T11:22:00Z">
              <w:r>
                <w:rPr>
                  <w:rFonts w:ascii="Arial" w:eastAsia="Times New Roman" w:hAnsi="Arial" w:cs="Arial"/>
                  <w:sz w:val="16"/>
                  <w:szCs w:val="16"/>
                </w:rPr>
                <w:t>Rank: 63</w:t>
              </w:r>
            </w:ins>
          </w:p>
        </w:tc>
        <w:tc>
          <w:tcPr>
            <w:tcW w:w="980" w:type="dxa"/>
          </w:tcPr>
          <w:p w14:paraId="62CCEA0B" w14:textId="056D2FDF" w:rsidR="00854C11" w:rsidRPr="00445ED3" w:rsidRDefault="00854C11" w:rsidP="000915B5">
            <w:pPr>
              <w:rPr>
                <w:ins w:id="2759" w:author="Microsoft Office User" w:date="2021-05-06T15:31:00Z"/>
                <w:rFonts w:ascii="Arial" w:eastAsia="Times New Roman" w:hAnsi="Arial" w:cs="Arial"/>
                <w:sz w:val="16"/>
                <w:szCs w:val="16"/>
                <w:rPrChange w:id="2760" w:author="Microsoft Office User" w:date="2021-05-07T11:11:00Z">
                  <w:rPr>
                    <w:ins w:id="2761" w:author="Microsoft Office User" w:date="2021-05-06T15:31:00Z"/>
                    <w:rFonts w:ascii="Arial" w:eastAsia="Times New Roman" w:hAnsi="Arial" w:cs="Arial"/>
                    <w:sz w:val="22"/>
                    <w:szCs w:val="22"/>
                  </w:rPr>
                </w:rPrChange>
              </w:rPr>
            </w:pPr>
            <w:ins w:id="2762" w:author="Microsoft Office User" w:date="2021-05-10T11:22:00Z">
              <w:r>
                <w:rPr>
                  <w:rFonts w:ascii="Arial" w:eastAsia="Times New Roman" w:hAnsi="Arial" w:cs="Arial"/>
                  <w:sz w:val="16"/>
                  <w:szCs w:val="16"/>
                </w:rPr>
                <w:t>0.645</w:t>
              </w:r>
            </w:ins>
          </w:p>
        </w:tc>
      </w:tr>
      <w:tr w:rsidR="00854C11" w14:paraId="5C76234E" w14:textId="77777777" w:rsidTr="000915B5">
        <w:trPr>
          <w:trHeight w:val="429"/>
          <w:ins w:id="2763" w:author="Microsoft Office User" w:date="2021-05-06T15:31:00Z"/>
          <w:trPrChange w:id="2764" w:author="Microsoft Office User" w:date="2021-05-07T10:52:00Z">
            <w:trPr>
              <w:trHeight w:val="429"/>
            </w:trPr>
          </w:trPrChange>
        </w:trPr>
        <w:tc>
          <w:tcPr>
            <w:tcW w:w="3014" w:type="dxa"/>
            <w:tcPrChange w:id="2765" w:author="Microsoft Office User" w:date="2021-05-07T10:52:00Z">
              <w:tcPr>
                <w:tcW w:w="3014" w:type="dxa"/>
              </w:tcPr>
            </w:tcPrChange>
          </w:tcPr>
          <w:p w14:paraId="765A3F4F" w14:textId="77777777" w:rsidR="00854C11" w:rsidRPr="00D0254B" w:rsidRDefault="00854C11" w:rsidP="000915B5">
            <w:pPr>
              <w:rPr>
                <w:ins w:id="2766" w:author="Microsoft Office User" w:date="2021-05-06T15:31:00Z"/>
                <w:rFonts w:ascii="Arial" w:eastAsia="Times New Roman" w:hAnsi="Arial" w:cs="Arial"/>
                <w:sz w:val="18"/>
                <w:szCs w:val="18"/>
                <w:rPrChange w:id="2767" w:author="Microsoft Office User" w:date="2021-05-06T15:32:00Z">
                  <w:rPr>
                    <w:ins w:id="2768" w:author="Microsoft Office User" w:date="2021-05-06T15:31:00Z"/>
                    <w:rFonts w:ascii="Arial" w:eastAsia="Times New Roman" w:hAnsi="Arial" w:cs="Arial"/>
                    <w:sz w:val="22"/>
                    <w:szCs w:val="22"/>
                  </w:rPr>
                </w:rPrChange>
              </w:rPr>
            </w:pPr>
          </w:p>
        </w:tc>
        <w:tc>
          <w:tcPr>
            <w:tcW w:w="851" w:type="dxa"/>
            <w:tcPrChange w:id="2769" w:author="Microsoft Office User" w:date="2021-05-07T10:52:00Z">
              <w:tcPr>
                <w:tcW w:w="1063" w:type="dxa"/>
                <w:gridSpan w:val="3"/>
              </w:tcPr>
            </w:tcPrChange>
          </w:tcPr>
          <w:p w14:paraId="7F3BB9E6" w14:textId="77777777" w:rsidR="00854C11" w:rsidRPr="00D0254B" w:rsidRDefault="00854C11" w:rsidP="000915B5">
            <w:pPr>
              <w:rPr>
                <w:ins w:id="2770" w:author="Microsoft Office User" w:date="2021-05-06T15:31:00Z"/>
                <w:rFonts w:ascii="Arial" w:eastAsia="Times New Roman" w:hAnsi="Arial" w:cs="Arial"/>
                <w:sz w:val="18"/>
                <w:szCs w:val="18"/>
                <w:rPrChange w:id="2771" w:author="Microsoft Office User" w:date="2021-05-06T15:32:00Z">
                  <w:rPr>
                    <w:ins w:id="2772" w:author="Microsoft Office User" w:date="2021-05-06T15:31:00Z"/>
                    <w:rFonts w:ascii="Arial" w:eastAsia="Times New Roman" w:hAnsi="Arial" w:cs="Arial"/>
                    <w:sz w:val="22"/>
                    <w:szCs w:val="22"/>
                  </w:rPr>
                </w:rPrChange>
              </w:rPr>
            </w:pPr>
          </w:p>
        </w:tc>
        <w:tc>
          <w:tcPr>
            <w:tcW w:w="1350" w:type="dxa"/>
            <w:tcPrChange w:id="2773" w:author="Microsoft Office User" w:date="2021-05-07T10:52:00Z">
              <w:tcPr>
                <w:tcW w:w="987" w:type="dxa"/>
                <w:gridSpan w:val="2"/>
              </w:tcPr>
            </w:tcPrChange>
          </w:tcPr>
          <w:p w14:paraId="3157A4AA" w14:textId="77777777" w:rsidR="00854C11" w:rsidRPr="00D0254B" w:rsidRDefault="00854C11" w:rsidP="000915B5">
            <w:pPr>
              <w:rPr>
                <w:ins w:id="2774" w:author="Microsoft Office User" w:date="2021-05-06T15:31:00Z"/>
                <w:rFonts w:ascii="Arial" w:eastAsia="Times New Roman" w:hAnsi="Arial" w:cs="Arial"/>
                <w:sz w:val="18"/>
                <w:szCs w:val="18"/>
                <w:rPrChange w:id="2775" w:author="Microsoft Office User" w:date="2021-05-06T15:32:00Z">
                  <w:rPr>
                    <w:ins w:id="2776" w:author="Microsoft Office User" w:date="2021-05-06T15:31:00Z"/>
                    <w:rFonts w:ascii="Arial" w:eastAsia="Times New Roman" w:hAnsi="Arial" w:cs="Arial"/>
                    <w:sz w:val="22"/>
                    <w:szCs w:val="22"/>
                  </w:rPr>
                </w:rPrChange>
              </w:rPr>
            </w:pPr>
          </w:p>
        </w:tc>
        <w:tc>
          <w:tcPr>
            <w:tcW w:w="990" w:type="dxa"/>
            <w:tcPrChange w:id="2777" w:author="Microsoft Office User" w:date="2021-05-07T10:52:00Z">
              <w:tcPr>
                <w:tcW w:w="897" w:type="dxa"/>
                <w:gridSpan w:val="3"/>
              </w:tcPr>
            </w:tcPrChange>
          </w:tcPr>
          <w:p w14:paraId="0A54EE32" w14:textId="77777777" w:rsidR="00854C11" w:rsidRPr="00D0254B" w:rsidRDefault="00854C11" w:rsidP="000915B5">
            <w:pPr>
              <w:rPr>
                <w:ins w:id="2778" w:author="Microsoft Office User" w:date="2021-05-06T15:31:00Z"/>
                <w:rFonts w:ascii="Arial" w:eastAsia="Times New Roman" w:hAnsi="Arial" w:cs="Arial"/>
                <w:sz w:val="18"/>
                <w:szCs w:val="18"/>
                <w:rPrChange w:id="2779" w:author="Microsoft Office User" w:date="2021-05-06T15:32:00Z">
                  <w:rPr>
                    <w:ins w:id="2780" w:author="Microsoft Office User" w:date="2021-05-06T15:31:00Z"/>
                    <w:rFonts w:ascii="Arial" w:eastAsia="Times New Roman" w:hAnsi="Arial" w:cs="Arial"/>
                    <w:sz w:val="22"/>
                    <w:szCs w:val="22"/>
                  </w:rPr>
                </w:rPrChange>
              </w:rPr>
            </w:pPr>
          </w:p>
        </w:tc>
        <w:tc>
          <w:tcPr>
            <w:tcW w:w="1080" w:type="dxa"/>
            <w:tcPrChange w:id="2781" w:author="Microsoft Office User" w:date="2021-05-07T10:52:00Z">
              <w:tcPr>
                <w:tcW w:w="716" w:type="dxa"/>
                <w:gridSpan w:val="3"/>
              </w:tcPr>
            </w:tcPrChange>
          </w:tcPr>
          <w:p w14:paraId="77429EDF" w14:textId="77777777" w:rsidR="00854C11" w:rsidRPr="00D0254B" w:rsidRDefault="00854C11" w:rsidP="000915B5">
            <w:pPr>
              <w:rPr>
                <w:ins w:id="2782" w:author="Microsoft Office User" w:date="2021-05-06T15:31:00Z"/>
                <w:rFonts w:ascii="Arial" w:eastAsia="Times New Roman" w:hAnsi="Arial" w:cs="Arial"/>
                <w:sz w:val="18"/>
                <w:szCs w:val="18"/>
                <w:rPrChange w:id="2783" w:author="Microsoft Office User" w:date="2021-05-06T15:32:00Z">
                  <w:rPr>
                    <w:ins w:id="2784" w:author="Microsoft Office User" w:date="2021-05-06T15:31:00Z"/>
                    <w:rFonts w:ascii="Arial" w:eastAsia="Times New Roman" w:hAnsi="Arial" w:cs="Arial"/>
                    <w:sz w:val="22"/>
                    <w:szCs w:val="22"/>
                  </w:rPr>
                </w:rPrChange>
              </w:rPr>
            </w:pPr>
          </w:p>
        </w:tc>
        <w:tc>
          <w:tcPr>
            <w:tcW w:w="1595" w:type="dxa"/>
            <w:tcPrChange w:id="2785" w:author="Microsoft Office User" w:date="2021-05-07T10:52:00Z">
              <w:tcPr>
                <w:tcW w:w="2203" w:type="dxa"/>
                <w:gridSpan w:val="3"/>
              </w:tcPr>
            </w:tcPrChange>
          </w:tcPr>
          <w:p w14:paraId="51D5BF61" w14:textId="77777777" w:rsidR="00854C11" w:rsidRPr="00D0254B" w:rsidRDefault="00854C11" w:rsidP="000915B5">
            <w:pPr>
              <w:rPr>
                <w:ins w:id="2786" w:author="Microsoft Office User" w:date="2021-05-06T15:31:00Z"/>
                <w:rFonts w:ascii="Arial" w:eastAsia="Times New Roman" w:hAnsi="Arial" w:cs="Arial"/>
                <w:sz w:val="18"/>
                <w:szCs w:val="18"/>
                <w:rPrChange w:id="2787" w:author="Microsoft Office User" w:date="2021-05-06T15:32:00Z">
                  <w:rPr>
                    <w:ins w:id="2788" w:author="Microsoft Office User" w:date="2021-05-06T15:31:00Z"/>
                    <w:rFonts w:ascii="Arial" w:eastAsia="Times New Roman" w:hAnsi="Arial" w:cs="Arial"/>
                    <w:sz w:val="22"/>
                    <w:szCs w:val="22"/>
                  </w:rPr>
                </w:rPrChange>
              </w:rPr>
            </w:pPr>
          </w:p>
        </w:tc>
        <w:tc>
          <w:tcPr>
            <w:tcW w:w="1085" w:type="dxa"/>
            <w:tcPrChange w:id="2789" w:author="Microsoft Office User" w:date="2021-05-07T10:52:00Z">
              <w:tcPr>
                <w:tcW w:w="1085" w:type="dxa"/>
                <w:gridSpan w:val="2"/>
              </w:tcPr>
            </w:tcPrChange>
          </w:tcPr>
          <w:p w14:paraId="101BDB83" w14:textId="77777777" w:rsidR="00854C11" w:rsidRPr="00D0254B" w:rsidRDefault="00854C11" w:rsidP="000915B5">
            <w:pPr>
              <w:rPr>
                <w:ins w:id="2790" w:author="Microsoft Office User" w:date="2021-05-06T15:31:00Z"/>
                <w:rFonts w:ascii="Arial" w:eastAsia="Times New Roman" w:hAnsi="Arial" w:cs="Arial"/>
                <w:sz w:val="18"/>
                <w:szCs w:val="18"/>
                <w:rPrChange w:id="2791" w:author="Microsoft Office User" w:date="2021-05-06T15:32:00Z">
                  <w:rPr>
                    <w:ins w:id="2792" w:author="Microsoft Office User" w:date="2021-05-06T15:31:00Z"/>
                    <w:rFonts w:ascii="Arial" w:eastAsia="Times New Roman" w:hAnsi="Arial" w:cs="Arial"/>
                    <w:sz w:val="22"/>
                    <w:szCs w:val="22"/>
                  </w:rPr>
                </w:rPrChange>
              </w:rPr>
            </w:pPr>
          </w:p>
        </w:tc>
        <w:tc>
          <w:tcPr>
            <w:tcW w:w="980" w:type="dxa"/>
            <w:tcPrChange w:id="2793" w:author="Microsoft Office User" w:date="2021-05-07T10:52:00Z">
              <w:tcPr>
                <w:tcW w:w="980" w:type="dxa"/>
                <w:gridSpan w:val="2"/>
              </w:tcPr>
            </w:tcPrChange>
          </w:tcPr>
          <w:p w14:paraId="17C0D9F4" w14:textId="77777777" w:rsidR="00854C11" w:rsidRPr="00D0254B" w:rsidRDefault="00854C11" w:rsidP="000915B5">
            <w:pPr>
              <w:rPr>
                <w:ins w:id="2794" w:author="Microsoft Office User" w:date="2021-05-06T15:31:00Z"/>
                <w:rFonts w:ascii="Arial" w:eastAsia="Times New Roman" w:hAnsi="Arial" w:cs="Arial"/>
                <w:sz w:val="18"/>
                <w:szCs w:val="18"/>
                <w:rPrChange w:id="2795" w:author="Microsoft Office User" w:date="2021-05-06T15:32:00Z">
                  <w:rPr>
                    <w:ins w:id="2796" w:author="Microsoft Office User" w:date="2021-05-06T15:31:00Z"/>
                    <w:rFonts w:ascii="Arial" w:eastAsia="Times New Roman" w:hAnsi="Arial" w:cs="Arial"/>
                    <w:sz w:val="22"/>
                    <w:szCs w:val="22"/>
                  </w:rPr>
                </w:rPrChange>
              </w:rPr>
            </w:pPr>
          </w:p>
        </w:tc>
      </w:tr>
      <w:tr w:rsidR="00854C11" w14:paraId="2B59EA84" w14:textId="77777777" w:rsidTr="000915B5">
        <w:trPr>
          <w:trHeight w:val="429"/>
          <w:ins w:id="2797" w:author="Microsoft Office User" w:date="2021-05-06T15:31:00Z"/>
          <w:trPrChange w:id="2798" w:author="Microsoft Office User" w:date="2021-05-07T10:52:00Z">
            <w:trPr>
              <w:trHeight w:val="429"/>
            </w:trPr>
          </w:trPrChange>
        </w:trPr>
        <w:tc>
          <w:tcPr>
            <w:tcW w:w="3014" w:type="dxa"/>
            <w:tcPrChange w:id="2799" w:author="Microsoft Office User" w:date="2021-05-07T10:52:00Z">
              <w:tcPr>
                <w:tcW w:w="3014" w:type="dxa"/>
              </w:tcPr>
            </w:tcPrChange>
          </w:tcPr>
          <w:p w14:paraId="184108FC" w14:textId="77777777" w:rsidR="00854C11" w:rsidRPr="00D0254B" w:rsidRDefault="00854C11" w:rsidP="000915B5">
            <w:pPr>
              <w:rPr>
                <w:ins w:id="2800" w:author="Microsoft Office User" w:date="2021-05-06T15:31:00Z"/>
                <w:rFonts w:ascii="Arial" w:eastAsia="Times New Roman" w:hAnsi="Arial" w:cs="Arial"/>
                <w:sz w:val="18"/>
                <w:szCs w:val="18"/>
                <w:rPrChange w:id="2801" w:author="Microsoft Office User" w:date="2021-05-06T15:32:00Z">
                  <w:rPr>
                    <w:ins w:id="2802" w:author="Microsoft Office User" w:date="2021-05-06T15:31:00Z"/>
                    <w:rFonts w:ascii="Arial" w:eastAsia="Times New Roman" w:hAnsi="Arial" w:cs="Arial"/>
                    <w:sz w:val="22"/>
                    <w:szCs w:val="22"/>
                  </w:rPr>
                </w:rPrChange>
              </w:rPr>
            </w:pPr>
          </w:p>
        </w:tc>
        <w:tc>
          <w:tcPr>
            <w:tcW w:w="851" w:type="dxa"/>
            <w:tcPrChange w:id="2803" w:author="Microsoft Office User" w:date="2021-05-07T10:52:00Z">
              <w:tcPr>
                <w:tcW w:w="1063" w:type="dxa"/>
                <w:gridSpan w:val="3"/>
              </w:tcPr>
            </w:tcPrChange>
          </w:tcPr>
          <w:p w14:paraId="12025AFB" w14:textId="77777777" w:rsidR="00854C11" w:rsidRPr="00D0254B" w:rsidRDefault="00854C11" w:rsidP="000915B5">
            <w:pPr>
              <w:rPr>
                <w:ins w:id="2804" w:author="Microsoft Office User" w:date="2021-05-06T15:31:00Z"/>
                <w:rFonts w:ascii="Arial" w:eastAsia="Times New Roman" w:hAnsi="Arial" w:cs="Arial"/>
                <w:sz w:val="18"/>
                <w:szCs w:val="18"/>
                <w:rPrChange w:id="2805" w:author="Microsoft Office User" w:date="2021-05-06T15:32:00Z">
                  <w:rPr>
                    <w:ins w:id="2806" w:author="Microsoft Office User" w:date="2021-05-06T15:31:00Z"/>
                    <w:rFonts w:ascii="Arial" w:eastAsia="Times New Roman" w:hAnsi="Arial" w:cs="Arial"/>
                    <w:sz w:val="22"/>
                    <w:szCs w:val="22"/>
                  </w:rPr>
                </w:rPrChange>
              </w:rPr>
            </w:pPr>
          </w:p>
        </w:tc>
        <w:tc>
          <w:tcPr>
            <w:tcW w:w="1350" w:type="dxa"/>
            <w:tcPrChange w:id="2807" w:author="Microsoft Office User" w:date="2021-05-07T10:52:00Z">
              <w:tcPr>
                <w:tcW w:w="987" w:type="dxa"/>
                <w:gridSpan w:val="2"/>
              </w:tcPr>
            </w:tcPrChange>
          </w:tcPr>
          <w:p w14:paraId="7F6901D5" w14:textId="77777777" w:rsidR="00854C11" w:rsidRPr="00D0254B" w:rsidRDefault="00854C11" w:rsidP="000915B5">
            <w:pPr>
              <w:rPr>
                <w:ins w:id="2808" w:author="Microsoft Office User" w:date="2021-05-06T15:31:00Z"/>
                <w:rFonts w:ascii="Arial" w:eastAsia="Times New Roman" w:hAnsi="Arial" w:cs="Arial"/>
                <w:sz w:val="18"/>
                <w:szCs w:val="18"/>
                <w:rPrChange w:id="2809" w:author="Microsoft Office User" w:date="2021-05-06T15:32:00Z">
                  <w:rPr>
                    <w:ins w:id="2810" w:author="Microsoft Office User" w:date="2021-05-06T15:31:00Z"/>
                    <w:rFonts w:ascii="Arial" w:eastAsia="Times New Roman" w:hAnsi="Arial" w:cs="Arial"/>
                    <w:sz w:val="22"/>
                    <w:szCs w:val="22"/>
                  </w:rPr>
                </w:rPrChange>
              </w:rPr>
            </w:pPr>
          </w:p>
        </w:tc>
        <w:tc>
          <w:tcPr>
            <w:tcW w:w="990" w:type="dxa"/>
            <w:tcPrChange w:id="2811" w:author="Microsoft Office User" w:date="2021-05-07T10:52:00Z">
              <w:tcPr>
                <w:tcW w:w="897" w:type="dxa"/>
                <w:gridSpan w:val="3"/>
              </w:tcPr>
            </w:tcPrChange>
          </w:tcPr>
          <w:p w14:paraId="7A78407C" w14:textId="77777777" w:rsidR="00854C11" w:rsidRPr="00D0254B" w:rsidRDefault="00854C11" w:rsidP="000915B5">
            <w:pPr>
              <w:rPr>
                <w:ins w:id="2812" w:author="Microsoft Office User" w:date="2021-05-06T15:31:00Z"/>
                <w:rFonts w:ascii="Arial" w:eastAsia="Times New Roman" w:hAnsi="Arial" w:cs="Arial"/>
                <w:sz w:val="18"/>
                <w:szCs w:val="18"/>
                <w:rPrChange w:id="2813" w:author="Microsoft Office User" w:date="2021-05-06T15:32:00Z">
                  <w:rPr>
                    <w:ins w:id="2814" w:author="Microsoft Office User" w:date="2021-05-06T15:31:00Z"/>
                    <w:rFonts w:ascii="Arial" w:eastAsia="Times New Roman" w:hAnsi="Arial" w:cs="Arial"/>
                    <w:sz w:val="22"/>
                    <w:szCs w:val="22"/>
                  </w:rPr>
                </w:rPrChange>
              </w:rPr>
            </w:pPr>
          </w:p>
        </w:tc>
        <w:tc>
          <w:tcPr>
            <w:tcW w:w="1080" w:type="dxa"/>
            <w:tcPrChange w:id="2815" w:author="Microsoft Office User" w:date="2021-05-07T10:52:00Z">
              <w:tcPr>
                <w:tcW w:w="716" w:type="dxa"/>
                <w:gridSpan w:val="3"/>
              </w:tcPr>
            </w:tcPrChange>
          </w:tcPr>
          <w:p w14:paraId="724EDBD7" w14:textId="77777777" w:rsidR="00854C11" w:rsidRPr="00D0254B" w:rsidRDefault="00854C11" w:rsidP="000915B5">
            <w:pPr>
              <w:rPr>
                <w:ins w:id="2816" w:author="Microsoft Office User" w:date="2021-05-06T15:31:00Z"/>
                <w:rFonts w:ascii="Arial" w:eastAsia="Times New Roman" w:hAnsi="Arial" w:cs="Arial"/>
                <w:sz w:val="18"/>
                <w:szCs w:val="18"/>
                <w:rPrChange w:id="2817" w:author="Microsoft Office User" w:date="2021-05-06T15:32:00Z">
                  <w:rPr>
                    <w:ins w:id="2818" w:author="Microsoft Office User" w:date="2021-05-06T15:31:00Z"/>
                    <w:rFonts w:ascii="Arial" w:eastAsia="Times New Roman" w:hAnsi="Arial" w:cs="Arial"/>
                    <w:sz w:val="22"/>
                    <w:szCs w:val="22"/>
                  </w:rPr>
                </w:rPrChange>
              </w:rPr>
            </w:pPr>
          </w:p>
        </w:tc>
        <w:tc>
          <w:tcPr>
            <w:tcW w:w="1595" w:type="dxa"/>
            <w:tcPrChange w:id="2819" w:author="Microsoft Office User" w:date="2021-05-07T10:52:00Z">
              <w:tcPr>
                <w:tcW w:w="2203" w:type="dxa"/>
                <w:gridSpan w:val="3"/>
              </w:tcPr>
            </w:tcPrChange>
          </w:tcPr>
          <w:p w14:paraId="5654BE9D" w14:textId="77777777" w:rsidR="00854C11" w:rsidRPr="00D0254B" w:rsidRDefault="00854C11" w:rsidP="000915B5">
            <w:pPr>
              <w:rPr>
                <w:ins w:id="2820" w:author="Microsoft Office User" w:date="2021-05-06T15:31:00Z"/>
                <w:rFonts w:ascii="Arial" w:eastAsia="Times New Roman" w:hAnsi="Arial" w:cs="Arial"/>
                <w:sz w:val="18"/>
                <w:szCs w:val="18"/>
                <w:rPrChange w:id="2821" w:author="Microsoft Office User" w:date="2021-05-06T15:32:00Z">
                  <w:rPr>
                    <w:ins w:id="2822" w:author="Microsoft Office User" w:date="2021-05-06T15:31:00Z"/>
                    <w:rFonts w:ascii="Arial" w:eastAsia="Times New Roman" w:hAnsi="Arial" w:cs="Arial"/>
                    <w:sz w:val="22"/>
                    <w:szCs w:val="22"/>
                  </w:rPr>
                </w:rPrChange>
              </w:rPr>
            </w:pPr>
          </w:p>
        </w:tc>
        <w:tc>
          <w:tcPr>
            <w:tcW w:w="1085" w:type="dxa"/>
            <w:tcPrChange w:id="2823" w:author="Microsoft Office User" w:date="2021-05-07T10:52:00Z">
              <w:tcPr>
                <w:tcW w:w="1085" w:type="dxa"/>
                <w:gridSpan w:val="2"/>
              </w:tcPr>
            </w:tcPrChange>
          </w:tcPr>
          <w:p w14:paraId="0C218274" w14:textId="77777777" w:rsidR="00854C11" w:rsidRPr="00D0254B" w:rsidRDefault="00854C11" w:rsidP="000915B5">
            <w:pPr>
              <w:rPr>
                <w:ins w:id="2824" w:author="Microsoft Office User" w:date="2021-05-06T15:31:00Z"/>
                <w:rFonts w:ascii="Arial" w:eastAsia="Times New Roman" w:hAnsi="Arial" w:cs="Arial"/>
                <w:sz w:val="18"/>
                <w:szCs w:val="18"/>
                <w:rPrChange w:id="2825" w:author="Microsoft Office User" w:date="2021-05-06T15:32:00Z">
                  <w:rPr>
                    <w:ins w:id="2826" w:author="Microsoft Office User" w:date="2021-05-06T15:31:00Z"/>
                    <w:rFonts w:ascii="Arial" w:eastAsia="Times New Roman" w:hAnsi="Arial" w:cs="Arial"/>
                    <w:sz w:val="22"/>
                    <w:szCs w:val="22"/>
                  </w:rPr>
                </w:rPrChange>
              </w:rPr>
            </w:pPr>
          </w:p>
        </w:tc>
        <w:tc>
          <w:tcPr>
            <w:tcW w:w="980" w:type="dxa"/>
            <w:tcPrChange w:id="2827" w:author="Microsoft Office User" w:date="2021-05-07T10:52:00Z">
              <w:tcPr>
                <w:tcW w:w="980" w:type="dxa"/>
                <w:gridSpan w:val="2"/>
              </w:tcPr>
            </w:tcPrChange>
          </w:tcPr>
          <w:p w14:paraId="7C964174" w14:textId="77777777" w:rsidR="00854C11" w:rsidRPr="00D0254B" w:rsidRDefault="00854C11" w:rsidP="000915B5">
            <w:pPr>
              <w:rPr>
                <w:ins w:id="2828" w:author="Microsoft Office User" w:date="2021-05-06T15:31:00Z"/>
                <w:rFonts w:ascii="Arial" w:eastAsia="Times New Roman" w:hAnsi="Arial" w:cs="Arial"/>
                <w:sz w:val="18"/>
                <w:szCs w:val="18"/>
                <w:rPrChange w:id="2829" w:author="Microsoft Office User" w:date="2021-05-06T15:32:00Z">
                  <w:rPr>
                    <w:ins w:id="2830" w:author="Microsoft Office User" w:date="2021-05-06T15:31:00Z"/>
                    <w:rFonts w:ascii="Arial" w:eastAsia="Times New Roman" w:hAnsi="Arial" w:cs="Arial"/>
                    <w:sz w:val="22"/>
                    <w:szCs w:val="22"/>
                  </w:rPr>
                </w:rPrChange>
              </w:rPr>
            </w:pPr>
          </w:p>
        </w:tc>
      </w:tr>
      <w:tr w:rsidR="00854C11" w14:paraId="17794FA7" w14:textId="77777777" w:rsidTr="000915B5">
        <w:trPr>
          <w:trHeight w:val="429"/>
          <w:ins w:id="2831" w:author="Microsoft Office User" w:date="2021-05-06T15:31:00Z"/>
          <w:trPrChange w:id="2832" w:author="Microsoft Office User" w:date="2021-05-07T10:52:00Z">
            <w:trPr>
              <w:trHeight w:val="429"/>
            </w:trPr>
          </w:trPrChange>
        </w:trPr>
        <w:tc>
          <w:tcPr>
            <w:tcW w:w="3014" w:type="dxa"/>
            <w:tcPrChange w:id="2833" w:author="Microsoft Office User" w:date="2021-05-07T10:52:00Z">
              <w:tcPr>
                <w:tcW w:w="3014" w:type="dxa"/>
              </w:tcPr>
            </w:tcPrChange>
          </w:tcPr>
          <w:p w14:paraId="1065AAE4" w14:textId="77777777" w:rsidR="00854C11" w:rsidRPr="00D0254B" w:rsidRDefault="00854C11" w:rsidP="000915B5">
            <w:pPr>
              <w:rPr>
                <w:ins w:id="2834" w:author="Microsoft Office User" w:date="2021-05-06T15:31:00Z"/>
                <w:rFonts w:ascii="Arial" w:eastAsia="Times New Roman" w:hAnsi="Arial" w:cs="Arial"/>
                <w:sz w:val="18"/>
                <w:szCs w:val="18"/>
                <w:rPrChange w:id="2835" w:author="Microsoft Office User" w:date="2021-05-06T15:32:00Z">
                  <w:rPr>
                    <w:ins w:id="2836" w:author="Microsoft Office User" w:date="2021-05-06T15:31:00Z"/>
                    <w:rFonts w:ascii="Arial" w:eastAsia="Times New Roman" w:hAnsi="Arial" w:cs="Arial"/>
                    <w:sz w:val="22"/>
                    <w:szCs w:val="22"/>
                  </w:rPr>
                </w:rPrChange>
              </w:rPr>
            </w:pPr>
          </w:p>
        </w:tc>
        <w:tc>
          <w:tcPr>
            <w:tcW w:w="851" w:type="dxa"/>
            <w:tcPrChange w:id="2837" w:author="Microsoft Office User" w:date="2021-05-07T10:52:00Z">
              <w:tcPr>
                <w:tcW w:w="1063" w:type="dxa"/>
                <w:gridSpan w:val="3"/>
              </w:tcPr>
            </w:tcPrChange>
          </w:tcPr>
          <w:p w14:paraId="2759A267" w14:textId="77777777" w:rsidR="00854C11" w:rsidRPr="00D0254B" w:rsidRDefault="00854C11" w:rsidP="000915B5">
            <w:pPr>
              <w:rPr>
                <w:ins w:id="2838" w:author="Microsoft Office User" w:date="2021-05-06T15:31:00Z"/>
                <w:rFonts w:ascii="Arial" w:eastAsia="Times New Roman" w:hAnsi="Arial" w:cs="Arial"/>
                <w:sz w:val="18"/>
                <w:szCs w:val="18"/>
                <w:rPrChange w:id="2839" w:author="Microsoft Office User" w:date="2021-05-06T15:32:00Z">
                  <w:rPr>
                    <w:ins w:id="2840" w:author="Microsoft Office User" w:date="2021-05-06T15:31:00Z"/>
                    <w:rFonts w:ascii="Arial" w:eastAsia="Times New Roman" w:hAnsi="Arial" w:cs="Arial"/>
                    <w:sz w:val="22"/>
                    <w:szCs w:val="22"/>
                  </w:rPr>
                </w:rPrChange>
              </w:rPr>
            </w:pPr>
          </w:p>
        </w:tc>
        <w:tc>
          <w:tcPr>
            <w:tcW w:w="1350" w:type="dxa"/>
            <w:tcPrChange w:id="2841" w:author="Microsoft Office User" w:date="2021-05-07T10:52:00Z">
              <w:tcPr>
                <w:tcW w:w="987" w:type="dxa"/>
                <w:gridSpan w:val="2"/>
              </w:tcPr>
            </w:tcPrChange>
          </w:tcPr>
          <w:p w14:paraId="34B81E63" w14:textId="77777777" w:rsidR="00854C11" w:rsidRPr="00D0254B" w:rsidRDefault="00854C11" w:rsidP="000915B5">
            <w:pPr>
              <w:rPr>
                <w:ins w:id="2842" w:author="Microsoft Office User" w:date="2021-05-06T15:31:00Z"/>
                <w:rFonts w:ascii="Arial" w:eastAsia="Times New Roman" w:hAnsi="Arial" w:cs="Arial"/>
                <w:sz w:val="18"/>
                <w:szCs w:val="18"/>
                <w:rPrChange w:id="2843" w:author="Microsoft Office User" w:date="2021-05-06T15:32:00Z">
                  <w:rPr>
                    <w:ins w:id="2844" w:author="Microsoft Office User" w:date="2021-05-06T15:31:00Z"/>
                    <w:rFonts w:ascii="Arial" w:eastAsia="Times New Roman" w:hAnsi="Arial" w:cs="Arial"/>
                    <w:sz w:val="22"/>
                    <w:szCs w:val="22"/>
                  </w:rPr>
                </w:rPrChange>
              </w:rPr>
            </w:pPr>
          </w:p>
        </w:tc>
        <w:tc>
          <w:tcPr>
            <w:tcW w:w="990" w:type="dxa"/>
            <w:tcPrChange w:id="2845" w:author="Microsoft Office User" w:date="2021-05-07T10:52:00Z">
              <w:tcPr>
                <w:tcW w:w="897" w:type="dxa"/>
                <w:gridSpan w:val="3"/>
              </w:tcPr>
            </w:tcPrChange>
          </w:tcPr>
          <w:p w14:paraId="1672950F" w14:textId="77777777" w:rsidR="00854C11" w:rsidRPr="00D0254B" w:rsidRDefault="00854C11" w:rsidP="000915B5">
            <w:pPr>
              <w:rPr>
                <w:ins w:id="2846" w:author="Microsoft Office User" w:date="2021-05-06T15:31:00Z"/>
                <w:rFonts w:ascii="Arial" w:eastAsia="Times New Roman" w:hAnsi="Arial" w:cs="Arial"/>
                <w:sz w:val="18"/>
                <w:szCs w:val="18"/>
                <w:rPrChange w:id="2847" w:author="Microsoft Office User" w:date="2021-05-06T15:32:00Z">
                  <w:rPr>
                    <w:ins w:id="2848" w:author="Microsoft Office User" w:date="2021-05-06T15:31:00Z"/>
                    <w:rFonts w:ascii="Arial" w:eastAsia="Times New Roman" w:hAnsi="Arial" w:cs="Arial"/>
                    <w:sz w:val="22"/>
                    <w:szCs w:val="22"/>
                  </w:rPr>
                </w:rPrChange>
              </w:rPr>
            </w:pPr>
          </w:p>
        </w:tc>
        <w:tc>
          <w:tcPr>
            <w:tcW w:w="1080" w:type="dxa"/>
            <w:tcPrChange w:id="2849" w:author="Microsoft Office User" w:date="2021-05-07T10:52:00Z">
              <w:tcPr>
                <w:tcW w:w="716" w:type="dxa"/>
                <w:gridSpan w:val="3"/>
              </w:tcPr>
            </w:tcPrChange>
          </w:tcPr>
          <w:p w14:paraId="44CD12CD" w14:textId="77777777" w:rsidR="00854C11" w:rsidRPr="00D0254B" w:rsidRDefault="00854C11" w:rsidP="000915B5">
            <w:pPr>
              <w:rPr>
                <w:ins w:id="2850" w:author="Microsoft Office User" w:date="2021-05-06T15:31:00Z"/>
                <w:rFonts w:ascii="Arial" w:eastAsia="Times New Roman" w:hAnsi="Arial" w:cs="Arial"/>
                <w:sz w:val="18"/>
                <w:szCs w:val="18"/>
                <w:rPrChange w:id="2851" w:author="Microsoft Office User" w:date="2021-05-06T15:32:00Z">
                  <w:rPr>
                    <w:ins w:id="2852" w:author="Microsoft Office User" w:date="2021-05-06T15:31:00Z"/>
                    <w:rFonts w:ascii="Arial" w:eastAsia="Times New Roman" w:hAnsi="Arial" w:cs="Arial"/>
                    <w:sz w:val="22"/>
                    <w:szCs w:val="22"/>
                  </w:rPr>
                </w:rPrChange>
              </w:rPr>
            </w:pPr>
          </w:p>
        </w:tc>
        <w:tc>
          <w:tcPr>
            <w:tcW w:w="1595" w:type="dxa"/>
            <w:tcPrChange w:id="2853" w:author="Microsoft Office User" w:date="2021-05-07T10:52:00Z">
              <w:tcPr>
                <w:tcW w:w="2203" w:type="dxa"/>
                <w:gridSpan w:val="3"/>
              </w:tcPr>
            </w:tcPrChange>
          </w:tcPr>
          <w:p w14:paraId="0A571EB7" w14:textId="77777777" w:rsidR="00854C11" w:rsidRPr="00D0254B" w:rsidRDefault="00854C11" w:rsidP="000915B5">
            <w:pPr>
              <w:rPr>
                <w:ins w:id="2854" w:author="Microsoft Office User" w:date="2021-05-06T15:31:00Z"/>
                <w:rFonts w:ascii="Arial" w:eastAsia="Times New Roman" w:hAnsi="Arial" w:cs="Arial"/>
                <w:sz w:val="18"/>
                <w:szCs w:val="18"/>
                <w:rPrChange w:id="2855" w:author="Microsoft Office User" w:date="2021-05-06T15:32:00Z">
                  <w:rPr>
                    <w:ins w:id="2856" w:author="Microsoft Office User" w:date="2021-05-06T15:31:00Z"/>
                    <w:rFonts w:ascii="Arial" w:eastAsia="Times New Roman" w:hAnsi="Arial" w:cs="Arial"/>
                    <w:sz w:val="22"/>
                    <w:szCs w:val="22"/>
                  </w:rPr>
                </w:rPrChange>
              </w:rPr>
            </w:pPr>
          </w:p>
        </w:tc>
        <w:tc>
          <w:tcPr>
            <w:tcW w:w="1085" w:type="dxa"/>
            <w:tcPrChange w:id="2857" w:author="Microsoft Office User" w:date="2021-05-07T10:52:00Z">
              <w:tcPr>
                <w:tcW w:w="1085" w:type="dxa"/>
                <w:gridSpan w:val="2"/>
              </w:tcPr>
            </w:tcPrChange>
          </w:tcPr>
          <w:p w14:paraId="4B41F698" w14:textId="77777777" w:rsidR="00854C11" w:rsidRPr="00D0254B" w:rsidRDefault="00854C11" w:rsidP="000915B5">
            <w:pPr>
              <w:rPr>
                <w:ins w:id="2858" w:author="Microsoft Office User" w:date="2021-05-06T15:31:00Z"/>
                <w:rFonts w:ascii="Arial" w:eastAsia="Times New Roman" w:hAnsi="Arial" w:cs="Arial"/>
                <w:sz w:val="18"/>
                <w:szCs w:val="18"/>
                <w:rPrChange w:id="2859" w:author="Microsoft Office User" w:date="2021-05-06T15:32:00Z">
                  <w:rPr>
                    <w:ins w:id="2860" w:author="Microsoft Office User" w:date="2021-05-06T15:31:00Z"/>
                    <w:rFonts w:ascii="Arial" w:eastAsia="Times New Roman" w:hAnsi="Arial" w:cs="Arial"/>
                    <w:sz w:val="22"/>
                    <w:szCs w:val="22"/>
                  </w:rPr>
                </w:rPrChange>
              </w:rPr>
            </w:pPr>
          </w:p>
        </w:tc>
        <w:tc>
          <w:tcPr>
            <w:tcW w:w="980" w:type="dxa"/>
            <w:tcPrChange w:id="2861" w:author="Microsoft Office User" w:date="2021-05-07T10:52:00Z">
              <w:tcPr>
                <w:tcW w:w="980" w:type="dxa"/>
                <w:gridSpan w:val="2"/>
              </w:tcPr>
            </w:tcPrChange>
          </w:tcPr>
          <w:p w14:paraId="3C9E1430" w14:textId="77777777" w:rsidR="00854C11" w:rsidRPr="00D0254B" w:rsidRDefault="00854C11" w:rsidP="000915B5">
            <w:pPr>
              <w:rPr>
                <w:ins w:id="2862" w:author="Microsoft Office User" w:date="2021-05-06T15:31:00Z"/>
                <w:rFonts w:ascii="Arial" w:eastAsia="Times New Roman" w:hAnsi="Arial" w:cs="Arial"/>
                <w:sz w:val="18"/>
                <w:szCs w:val="18"/>
                <w:rPrChange w:id="2863" w:author="Microsoft Office User" w:date="2021-05-06T15:32:00Z">
                  <w:rPr>
                    <w:ins w:id="2864" w:author="Microsoft Office User" w:date="2021-05-06T15:31:00Z"/>
                    <w:rFonts w:ascii="Arial" w:eastAsia="Times New Roman" w:hAnsi="Arial" w:cs="Arial"/>
                    <w:sz w:val="22"/>
                    <w:szCs w:val="22"/>
                  </w:rPr>
                </w:rPrChange>
              </w:rPr>
            </w:pPr>
          </w:p>
        </w:tc>
      </w:tr>
    </w:tbl>
    <w:p w14:paraId="439C3C38" w14:textId="4CD1A2FB" w:rsidR="00D0254B" w:rsidRDefault="00125C41">
      <w:pPr>
        <w:rPr>
          <w:ins w:id="2865" w:author="Microsoft Office User" w:date="2021-05-06T15:25:00Z"/>
          <w:rFonts w:ascii="Arial" w:eastAsia="Times New Roman" w:hAnsi="Arial" w:cs="Arial"/>
          <w:sz w:val="22"/>
          <w:szCs w:val="22"/>
        </w:rPr>
      </w:pPr>
      <w:ins w:id="2866" w:author="Microsoft Office User" w:date="2021-05-06T15:49:00Z">
        <w:r>
          <w:rPr>
            <w:rFonts w:ascii="Arial" w:eastAsia="Times New Roman" w:hAnsi="Arial" w:cs="Arial"/>
            <w:b/>
            <w:bCs/>
            <w:sz w:val="22"/>
            <w:szCs w:val="22"/>
          </w:rPr>
          <w:t xml:space="preserve">Table 1: </w:t>
        </w:r>
        <w:r>
          <w:rPr>
            <w:rFonts w:ascii="Arial" w:eastAsia="Times New Roman" w:hAnsi="Arial" w:cs="Arial"/>
            <w:sz w:val="22"/>
            <w:szCs w:val="22"/>
          </w:rPr>
          <w:t xml:space="preserve">Statistical tests </w:t>
        </w:r>
      </w:ins>
      <w:ins w:id="2867" w:author="Microsoft Office User" w:date="2021-05-06T15:50:00Z">
        <w:r>
          <w:rPr>
            <w:rFonts w:ascii="Arial" w:eastAsia="Times New Roman" w:hAnsi="Arial" w:cs="Arial"/>
            <w:sz w:val="22"/>
            <w:szCs w:val="22"/>
          </w:rPr>
          <w:t>(not included in main text).</w:t>
        </w:r>
      </w:ins>
      <w:ins w:id="2868" w:author="Microsoft Office User" w:date="2021-05-06T15:25:00Z">
        <w:r w:rsidR="00D0254B">
          <w:rPr>
            <w:rFonts w:ascii="Arial" w:eastAsia="Times New Roman" w:hAnsi="Arial" w:cs="Arial"/>
            <w:sz w:val="22"/>
            <w:szCs w:val="22"/>
          </w:rPr>
          <w:br w:type="page"/>
        </w:r>
      </w:ins>
    </w:p>
    <w:p w14:paraId="29E59344" w14:textId="77777777" w:rsidR="007F3B5A" w:rsidRDefault="007F3B5A" w:rsidP="00C72113">
      <w:pPr>
        <w:jc w:val="both"/>
        <w:rPr>
          <w:rFonts w:ascii="Arial" w:eastAsia="Times New Roman" w:hAnsi="Arial" w:cs="Arial"/>
          <w:sz w:val="22"/>
          <w:szCs w:val="22"/>
        </w:rPr>
      </w:pPr>
    </w:p>
    <w:p w14:paraId="36CD393D" w14:textId="3695FB62" w:rsidR="007F3B5A" w:rsidRPr="003A75F6" w:rsidRDefault="00BB3B4B" w:rsidP="000A7884">
      <w:pPr>
        <w:jc w:val="both"/>
        <w:rPr>
          <w:rFonts w:ascii="Arial" w:eastAsia="Times New Roman" w:hAnsi="Arial" w:cs="Arial"/>
          <w:sz w:val="22"/>
          <w:szCs w:val="22"/>
        </w:rPr>
      </w:pPr>
      <w:r>
        <w:rPr>
          <w:rFonts w:ascii="Arial" w:eastAsia="Times New Roman" w:hAnsi="Arial" w:cs="Arial"/>
          <w:noProof/>
          <w:sz w:val="22"/>
          <w:szCs w:val="22"/>
        </w:rPr>
        <w:drawing>
          <wp:inline distT="0" distB="0" distL="0" distR="0" wp14:anchorId="32D99FA4" wp14:editId="09F2E2D1">
            <wp:extent cx="6858000" cy="4594225"/>
            <wp:effectExtent l="0" t="0" r="0" b="317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4594225"/>
                    </a:xfrm>
                    <a:prstGeom prst="rect">
                      <a:avLst/>
                    </a:prstGeom>
                  </pic:spPr>
                </pic:pic>
              </a:graphicData>
            </a:graphic>
          </wp:inline>
        </w:drawing>
      </w:r>
    </w:p>
    <w:p w14:paraId="7C456BF8" w14:textId="7C22ACFB" w:rsidR="007F3B5A" w:rsidRPr="006D6A4E" w:rsidRDefault="007F3B5A" w:rsidP="007F3B5A">
      <w:pPr>
        <w:jc w:val="both"/>
        <w:rPr>
          <w:rFonts w:ascii="Arial" w:eastAsia="Times New Roman" w:hAnsi="Arial" w:cs="Arial"/>
          <w:b/>
          <w:bCs/>
          <w:color w:val="000000"/>
          <w:sz w:val="20"/>
          <w:szCs w:val="20"/>
        </w:rPr>
      </w:pPr>
      <w:r w:rsidRPr="006D6A4E">
        <w:rPr>
          <w:rFonts w:ascii="Arial" w:eastAsia="Times New Roman" w:hAnsi="Arial" w:cs="Arial"/>
          <w:b/>
          <w:bCs/>
          <w:color w:val="000000"/>
          <w:sz w:val="20"/>
          <w:szCs w:val="20"/>
        </w:rPr>
        <w:t>Supplemental Figure 1.</w:t>
      </w:r>
    </w:p>
    <w:p w14:paraId="595323F3" w14:textId="536090BD" w:rsidR="007F3B5A" w:rsidRPr="006D6A4E" w:rsidRDefault="007F3B5A" w:rsidP="007F3B5A">
      <w:pPr>
        <w:jc w:val="both"/>
        <w:rPr>
          <w:rFonts w:ascii="Arial" w:eastAsia="Times New Roman" w:hAnsi="Arial" w:cs="Arial"/>
          <w:b/>
          <w:bCs/>
          <w:color w:val="000000"/>
          <w:sz w:val="20"/>
          <w:szCs w:val="20"/>
        </w:rPr>
      </w:pPr>
    </w:p>
    <w:p w14:paraId="3F71BC2A" w14:textId="4877412B" w:rsidR="007F3B5A" w:rsidRPr="00B90F51" w:rsidRDefault="007F3B5A" w:rsidP="00B90F51">
      <w:pPr>
        <w:pStyle w:val="ListParagraph"/>
        <w:numPr>
          <w:ilvl w:val="0"/>
          <w:numId w:val="11"/>
        </w:numPr>
        <w:ind w:left="270" w:hanging="270"/>
        <w:jc w:val="both"/>
        <w:rPr>
          <w:rFonts w:ascii="Arial" w:eastAsia="Times New Roman" w:hAnsi="Arial" w:cs="Arial"/>
          <w:color w:val="000000"/>
          <w:sz w:val="20"/>
          <w:szCs w:val="20"/>
        </w:rPr>
      </w:pPr>
      <w:r w:rsidRPr="00B90F51">
        <w:rPr>
          <w:rFonts w:ascii="Arial" w:eastAsia="Times New Roman" w:hAnsi="Arial" w:cs="Arial"/>
          <w:color w:val="000000"/>
          <w:sz w:val="20"/>
          <w:szCs w:val="20"/>
        </w:rPr>
        <w:t xml:space="preserve">Setup schematic for acute muscimol recordings in </w:t>
      </w:r>
      <w:proofErr w:type="spellStart"/>
      <w:r w:rsidRPr="00B90F51">
        <w:rPr>
          <w:rFonts w:ascii="Arial" w:eastAsia="Times New Roman" w:hAnsi="Arial" w:cs="Arial"/>
          <w:color w:val="000000"/>
          <w:sz w:val="20"/>
          <w:szCs w:val="20"/>
        </w:rPr>
        <w:t>ACtx</w:t>
      </w:r>
      <w:proofErr w:type="spellEnd"/>
      <w:r w:rsidRPr="00B90F51">
        <w:rPr>
          <w:rFonts w:ascii="Arial" w:eastAsia="Times New Roman" w:hAnsi="Arial" w:cs="Arial"/>
          <w:color w:val="000000"/>
          <w:sz w:val="20"/>
          <w:szCs w:val="20"/>
        </w:rPr>
        <w:t>.</w:t>
      </w:r>
    </w:p>
    <w:p w14:paraId="6943067D" w14:textId="430C81A5" w:rsidR="007F3B5A" w:rsidRPr="00B90F51" w:rsidRDefault="007F3B5A" w:rsidP="00B90F51">
      <w:pPr>
        <w:pStyle w:val="ListParagraph"/>
        <w:numPr>
          <w:ilvl w:val="0"/>
          <w:numId w:val="11"/>
        </w:numPr>
        <w:ind w:left="270" w:hanging="270"/>
        <w:jc w:val="both"/>
        <w:rPr>
          <w:rFonts w:ascii="Arial" w:eastAsia="Times New Roman" w:hAnsi="Arial" w:cs="Arial"/>
          <w:color w:val="000000"/>
          <w:sz w:val="20"/>
          <w:szCs w:val="20"/>
        </w:rPr>
      </w:pPr>
      <w:r w:rsidRPr="00B90F51">
        <w:rPr>
          <w:rFonts w:ascii="Arial" w:eastAsia="Times New Roman" w:hAnsi="Arial" w:cs="Arial"/>
          <w:color w:val="000000"/>
          <w:sz w:val="20"/>
          <w:szCs w:val="20"/>
        </w:rPr>
        <w:t xml:space="preserve">Example spike </w:t>
      </w:r>
      <w:proofErr w:type="spellStart"/>
      <w:r w:rsidRPr="00B90F51">
        <w:rPr>
          <w:rFonts w:ascii="Arial" w:eastAsia="Times New Roman" w:hAnsi="Arial" w:cs="Arial"/>
          <w:color w:val="000000"/>
          <w:sz w:val="20"/>
          <w:szCs w:val="20"/>
        </w:rPr>
        <w:t>rasters</w:t>
      </w:r>
      <w:proofErr w:type="spellEnd"/>
      <w:ins w:id="2869" w:author="Microsoft Office User" w:date="2021-05-06T15:24:00Z">
        <w:r w:rsidR="00644C44">
          <w:rPr>
            <w:rFonts w:ascii="Arial" w:eastAsia="Times New Roman" w:hAnsi="Arial" w:cs="Arial"/>
            <w:color w:val="000000"/>
            <w:sz w:val="20"/>
            <w:szCs w:val="20"/>
          </w:rPr>
          <w:t xml:space="preserve"> from two different neurons</w:t>
        </w:r>
      </w:ins>
      <w:r w:rsidRPr="00B90F51">
        <w:rPr>
          <w:rFonts w:ascii="Arial" w:eastAsia="Times New Roman" w:hAnsi="Arial" w:cs="Arial"/>
          <w:color w:val="000000"/>
          <w:sz w:val="20"/>
          <w:szCs w:val="20"/>
        </w:rPr>
        <w:t xml:space="preserve"> pre- and post-muscimol</w:t>
      </w:r>
      <w:r w:rsidR="00B367C4" w:rsidRPr="00B90F51">
        <w:rPr>
          <w:rFonts w:ascii="Arial" w:eastAsia="Times New Roman" w:hAnsi="Arial" w:cs="Arial"/>
          <w:color w:val="000000"/>
          <w:sz w:val="20"/>
          <w:szCs w:val="20"/>
        </w:rPr>
        <w:t xml:space="preserve"> or saline</w:t>
      </w:r>
      <w:r w:rsidRPr="00B90F51">
        <w:rPr>
          <w:rFonts w:ascii="Arial" w:eastAsia="Times New Roman" w:hAnsi="Arial" w:cs="Arial"/>
          <w:color w:val="000000"/>
          <w:sz w:val="20"/>
          <w:szCs w:val="20"/>
        </w:rPr>
        <w:t xml:space="preserve"> application. On top of the raster is the timeline for each recording. A baseline recording of all stimuli was performed prior to muscimol application, then all stimuli were recorded again 30 minutes after application. </w:t>
      </w:r>
      <w:proofErr w:type="spellStart"/>
      <w:r w:rsidRPr="00B90F51">
        <w:rPr>
          <w:rFonts w:ascii="Arial" w:eastAsia="Times New Roman" w:hAnsi="Arial" w:cs="Arial"/>
          <w:color w:val="000000"/>
          <w:sz w:val="20"/>
          <w:szCs w:val="20"/>
        </w:rPr>
        <w:t>Rasters</w:t>
      </w:r>
      <w:proofErr w:type="spellEnd"/>
      <w:r w:rsidRPr="00B90F51">
        <w:rPr>
          <w:rFonts w:ascii="Arial" w:eastAsia="Times New Roman" w:hAnsi="Arial" w:cs="Arial"/>
          <w:color w:val="000000"/>
          <w:sz w:val="20"/>
          <w:szCs w:val="20"/>
        </w:rPr>
        <w:t xml:space="preserve"> are sorted by contrast and target volume, with color indicating low or high contrast backgrounds, color shade indicating target volume, and grey indicating noise only trials (-Inf). </w:t>
      </w:r>
      <w:r w:rsidRPr="00B90F51">
        <w:rPr>
          <w:rFonts w:ascii="Arial" w:eastAsia="Times New Roman" w:hAnsi="Arial" w:cs="Arial"/>
          <w:i/>
          <w:iCs/>
          <w:color w:val="000000"/>
          <w:sz w:val="20"/>
          <w:szCs w:val="20"/>
        </w:rPr>
        <w:t xml:space="preserve">Top left panel: </w:t>
      </w:r>
      <w:r w:rsidRPr="00B90F51">
        <w:rPr>
          <w:rFonts w:ascii="Arial" w:eastAsia="Times New Roman" w:hAnsi="Arial" w:cs="Arial"/>
          <w:color w:val="000000"/>
          <w:sz w:val="20"/>
          <w:szCs w:val="20"/>
        </w:rPr>
        <w:t xml:space="preserve">raster of target and noise responses of a representative neuron recorded prior to muscimol application. </w:t>
      </w:r>
      <w:r w:rsidRPr="00B90F51">
        <w:rPr>
          <w:rFonts w:ascii="Arial" w:eastAsia="Times New Roman" w:hAnsi="Arial" w:cs="Arial"/>
          <w:i/>
          <w:iCs/>
          <w:color w:val="000000"/>
          <w:sz w:val="20"/>
          <w:szCs w:val="20"/>
        </w:rPr>
        <w:t>Top right panel:</w:t>
      </w:r>
      <w:r w:rsidRPr="00B90F51">
        <w:rPr>
          <w:rFonts w:ascii="Arial" w:eastAsia="Times New Roman" w:hAnsi="Arial" w:cs="Arial"/>
          <w:color w:val="000000"/>
          <w:sz w:val="20"/>
          <w:szCs w:val="20"/>
        </w:rPr>
        <w:t xml:space="preserve"> raster of the same neuron 30 minutes after muscimol application. </w:t>
      </w:r>
      <w:r w:rsidRPr="00B90F51">
        <w:rPr>
          <w:rFonts w:ascii="Arial" w:eastAsia="Times New Roman" w:hAnsi="Arial" w:cs="Arial"/>
          <w:i/>
          <w:iCs/>
          <w:color w:val="000000"/>
          <w:sz w:val="20"/>
          <w:szCs w:val="20"/>
        </w:rPr>
        <w:t>Insets:</w:t>
      </w:r>
      <w:r w:rsidRPr="00B90F51">
        <w:rPr>
          <w:rFonts w:ascii="Arial" w:eastAsia="Times New Roman" w:hAnsi="Arial" w:cs="Arial"/>
          <w:color w:val="000000"/>
          <w:sz w:val="20"/>
          <w:szCs w:val="20"/>
        </w:rPr>
        <w:t xml:space="preserve"> Mean firing rate for each condition.</w:t>
      </w:r>
      <w:r w:rsidR="00B367C4" w:rsidRPr="00B90F51">
        <w:rPr>
          <w:rFonts w:ascii="Arial" w:eastAsia="Times New Roman" w:hAnsi="Arial" w:cs="Arial"/>
          <w:color w:val="000000"/>
          <w:sz w:val="20"/>
          <w:szCs w:val="20"/>
        </w:rPr>
        <w:t xml:space="preserve"> Shade indicates target volume and the scale bar indicates a firing rate of 50Hz. Error bars indicate S.E.M. across trials. </w:t>
      </w:r>
      <w:r w:rsidR="00B367C4" w:rsidRPr="00B90F51">
        <w:rPr>
          <w:rFonts w:ascii="Arial" w:eastAsia="Times New Roman" w:hAnsi="Arial" w:cs="Arial"/>
          <w:i/>
          <w:iCs/>
          <w:color w:val="000000"/>
          <w:sz w:val="20"/>
          <w:szCs w:val="20"/>
        </w:rPr>
        <w:t xml:space="preserve">Bottom panels: </w:t>
      </w:r>
      <w:r w:rsidR="00B367C4" w:rsidRPr="00B90F51">
        <w:rPr>
          <w:rFonts w:ascii="Arial" w:eastAsia="Times New Roman" w:hAnsi="Arial" w:cs="Arial"/>
          <w:color w:val="000000"/>
          <w:sz w:val="20"/>
          <w:szCs w:val="20"/>
        </w:rPr>
        <w:t>Example neuron before and after application of saline. Formatting as in top panels.</w:t>
      </w:r>
    </w:p>
    <w:p w14:paraId="15903623" w14:textId="5760F4F2" w:rsidR="006D6A4E" w:rsidRPr="00B90F51" w:rsidRDefault="00B367C4" w:rsidP="006D6A4E">
      <w:pPr>
        <w:pStyle w:val="ListParagraph"/>
        <w:numPr>
          <w:ilvl w:val="0"/>
          <w:numId w:val="11"/>
        </w:numPr>
        <w:ind w:left="270" w:hanging="270"/>
        <w:jc w:val="both"/>
        <w:rPr>
          <w:rFonts w:ascii="Arial" w:hAnsi="Arial" w:cs="Arial"/>
          <w:sz w:val="20"/>
          <w:szCs w:val="20"/>
        </w:rPr>
      </w:pPr>
      <w:commentRangeStart w:id="2870"/>
      <w:r w:rsidRPr="00B90F51">
        <w:rPr>
          <w:rFonts w:ascii="Arial" w:eastAsia="Times New Roman" w:hAnsi="Arial" w:cs="Arial"/>
          <w:color w:val="000000"/>
          <w:sz w:val="20"/>
          <w:szCs w:val="20"/>
        </w:rPr>
        <w:t>Firing rate averaged across neurons</w:t>
      </w:r>
      <w:r w:rsidR="007F3B5A" w:rsidRPr="00B90F51">
        <w:rPr>
          <w:rFonts w:ascii="Arial" w:hAnsi="Arial" w:cs="Arial"/>
          <w:sz w:val="20"/>
          <w:szCs w:val="20"/>
        </w:rPr>
        <w:t xml:space="preserve"> after drug application in muscimol and saline recording sessions. Filled circles and solid lines are responses after saline was applied while open circles and dashed lines are responses after muscimol was applied. Light shaded open and closed circles that are unconnected by lines are the responses to noise alone. Error bars indicate S.E.M. across neurons.</w:t>
      </w:r>
      <w:commentRangeEnd w:id="2870"/>
      <w:r w:rsidRPr="00B90F51">
        <w:rPr>
          <w:rStyle w:val="CommentReference"/>
          <w:rFonts w:ascii="Arial" w:hAnsi="Arial" w:cs="Arial"/>
          <w:sz w:val="20"/>
          <w:szCs w:val="20"/>
        </w:rPr>
        <w:commentReference w:id="2870"/>
      </w:r>
    </w:p>
    <w:p w14:paraId="3B745B59" w14:textId="77777777" w:rsidR="006D6A4E" w:rsidRPr="00B90F51" w:rsidRDefault="006D6A4E" w:rsidP="006D6A4E">
      <w:pPr>
        <w:pStyle w:val="ListParagraph"/>
        <w:numPr>
          <w:ilvl w:val="0"/>
          <w:numId w:val="11"/>
        </w:numPr>
        <w:ind w:left="270" w:hanging="270"/>
        <w:jc w:val="both"/>
        <w:rPr>
          <w:rFonts w:ascii="Arial" w:hAnsi="Arial" w:cs="Arial"/>
          <w:sz w:val="22"/>
          <w:szCs w:val="22"/>
        </w:rPr>
      </w:pPr>
      <w:r>
        <w:rPr>
          <w:rFonts w:ascii="Arial" w:eastAsia="Times New Roman" w:hAnsi="Arial" w:cs="Arial"/>
          <w:color w:val="000000"/>
          <w:sz w:val="20"/>
          <w:szCs w:val="20"/>
        </w:rPr>
        <w:t xml:space="preserve">Lick </w:t>
      </w:r>
      <w:r w:rsidRPr="00B90F51">
        <w:rPr>
          <w:rFonts w:ascii="Arial" w:eastAsia="Times New Roman" w:hAnsi="Arial" w:cs="Arial"/>
          <w:color w:val="000000"/>
          <w:sz w:val="20"/>
          <w:szCs w:val="20"/>
        </w:rPr>
        <w:t xml:space="preserve">probability over time during muscimol or saline sessions. Dashed vertical lines indicate trial onset (0 s) and the contrast switch (3 s). Green traces are muscimol sessions and black traces are saline sessions. The shading around each trace indicates S.E.M. across sessions. </w:t>
      </w:r>
    </w:p>
    <w:p w14:paraId="41420144" w14:textId="6112E679" w:rsidR="006D6A4E" w:rsidRPr="00B90F51" w:rsidRDefault="006D6A4E" w:rsidP="006D6A4E">
      <w:pPr>
        <w:pStyle w:val="ListParagraph"/>
        <w:numPr>
          <w:ilvl w:val="0"/>
          <w:numId w:val="11"/>
        </w:numPr>
        <w:ind w:left="270" w:hanging="270"/>
        <w:jc w:val="both"/>
        <w:rPr>
          <w:rFonts w:ascii="Arial" w:hAnsi="Arial" w:cs="Arial"/>
          <w:sz w:val="22"/>
          <w:szCs w:val="22"/>
        </w:rPr>
      </w:pPr>
      <w:r>
        <w:rPr>
          <w:rFonts w:ascii="Arial" w:eastAsia="Times New Roman" w:hAnsi="Arial" w:cs="Arial"/>
          <w:i/>
          <w:iCs/>
          <w:color w:val="000000"/>
          <w:sz w:val="20"/>
          <w:szCs w:val="20"/>
        </w:rPr>
        <w:t>L</w:t>
      </w:r>
      <w:r w:rsidRPr="00B90F51">
        <w:rPr>
          <w:rFonts w:ascii="Arial" w:eastAsia="Times New Roman" w:hAnsi="Arial" w:cs="Arial"/>
          <w:i/>
          <w:iCs/>
          <w:color w:val="000000"/>
          <w:sz w:val="20"/>
          <w:szCs w:val="20"/>
        </w:rPr>
        <w:t xml:space="preserve">eft: </w:t>
      </w:r>
      <w:r w:rsidRPr="00B90F51">
        <w:rPr>
          <w:rFonts w:ascii="Arial" w:eastAsia="Times New Roman" w:hAnsi="Arial" w:cs="Arial"/>
          <w:color w:val="000000"/>
          <w:sz w:val="20"/>
          <w:szCs w:val="20"/>
        </w:rPr>
        <w:t xml:space="preserve">comparison of lick probability during the adaptation period. </w:t>
      </w:r>
      <w:r>
        <w:rPr>
          <w:rFonts w:ascii="Arial" w:eastAsia="Times New Roman" w:hAnsi="Arial" w:cs="Arial"/>
          <w:i/>
          <w:iCs/>
          <w:color w:val="000000"/>
          <w:sz w:val="20"/>
          <w:szCs w:val="20"/>
        </w:rPr>
        <w:t>Right</w:t>
      </w:r>
      <w:r w:rsidRPr="00A917F9">
        <w:rPr>
          <w:rFonts w:ascii="Arial" w:eastAsia="Times New Roman" w:hAnsi="Arial" w:cs="Arial"/>
          <w:i/>
          <w:iCs/>
          <w:color w:val="000000"/>
          <w:sz w:val="20"/>
          <w:szCs w:val="20"/>
        </w:rPr>
        <w:t xml:space="preserve">: </w:t>
      </w:r>
      <w:r w:rsidRPr="00A917F9">
        <w:rPr>
          <w:rFonts w:ascii="Arial" w:eastAsia="Times New Roman" w:hAnsi="Arial" w:cs="Arial"/>
          <w:color w:val="000000"/>
          <w:sz w:val="20"/>
          <w:szCs w:val="20"/>
        </w:rPr>
        <w:t>comparison of lick probability during the target period.</w:t>
      </w:r>
      <w:r>
        <w:rPr>
          <w:rFonts w:ascii="Arial" w:eastAsia="Times New Roman" w:hAnsi="Arial" w:cs="Arial"/>
          <w:color w:val="000000"/>
          <w:sz w:val="20"/>
          <w:szCs w:val="20"/>
        </w:rPr>
        <w:t xml:space="preserve"> </w:t>
      </w:r>
      <w:r w:rsidRPr="00B90F51">
        <w:rPr>
          <w:rFonts w:ascii="Arial" w:eastAsia="Times New Roman" w:hAnsi="Arial" w:cs="Arial"/>
          <w:color w:val="000000"/>
          <w:sz w:val="20"/>
          <w:szCs w:val="20"/>
        </w:rPr>
        <w:t xml:space="preserve">Each circle indicates a session and color is as in </w:t>
      </w:r>
      <w:r w:rsidRPr="00B90F51">
        <w:rPr>
          <w:rFonts w:ascii="Arial" w:eastAsia="Times New Roman" w:hAnsi="Arial" w:cs="Arial"/>
          <w:b/>
          <w:bCs/>
          <w:color w:val="000000"/>
          <w:sz w:val="20"/>
          <w:szCs w:val="20"/>
        </w:rPr>
        <w:t>d)</w:t>
      </w:r>
      <w:r w:rsidRPr="00B90F51">
        <w:rPr>
          <w:rFonts w:ascii="Arial" w:eastAsia="Times New Roman" w:hAnsi="Arial" w:cs="Arial"/>
          <w:color w:val="000000"/>
          <w:sz w:val="20"/>
          <w:szCs w:val="20"/>
        </w:rPr>
        <w:t xml:space="preserve">. </w:t>
      </w:r>
    </w:p>
    <w:p w14:paraId="467B62E4" w14:textId="47AECD31" w:rsidR="006D6A4E" w:rsidRPr="00B90F51" w:rsidRDefault="006D6A4E" w:rsidP="00B90F51">
      <w:pPr>
        <w:pStyle w:val="ListParagraph"/>
        <w:numPr>
          <w:ilvl w:val="0"/>
          <w:numId w:val="11"/>
        </w:numPr>
        <w:ind w:left="270" w:hanging="270"/>
        <w:jc w:val="both"/>
        <w:rPr>
          <w:rFonts w:ascii="Arial" w:hAnsi="Arial" w:cs="Arial"/>
          <w:sz w:val="22"/>
          <w:szCs w:val="22"/>
        </w:rPr>
      </w:pPr>
      <w:r>
        <w:rPr>
          <w:rFonts w:ascii="Arial" w:eastAsia="Times New Roman" w:hAnsi="Arial" w:cs="Arial"/>
          <w:color w:val="000000"/>
          <w:sz w:val="20"/>
          <w:szCs w:val="20"/>
        </w:rPr>
        <w:t xml:space="preserve">Cumulative probability of licking throughout the trial, normalized within muscimol or saline conditions to sum to 1. Colors as in </w:t>
      </w:r>
      <w:r>
        <w:rPr>
          <w:rFonts w:ascii="Arial" w:eastAsia="Times New Roman" w:hAnsi="Arial" w:cs="Arial"/>
          <w:b/>
          <w:bCs/>
          <w:color w:val="000000"/>
          <w:sz w:val="20"/>
          <w:szCs w:val="20"/>
        </w:rPr>
        <w:t>d)</w:t>
      </w:r>
      <w:r>
        <w:rPr>
          <w:rFonts w:ascii="Arial" w:eastAsia="Times New Roman" w:hAnsi="Arial" w:cs="Arial"/>
          <w:color w:val="000000"/>
          <w:sz w:val="20"/>
          <w:szCs w:val="20"/>
        </w:rPr>
        <w:t xml:space="preserve">, </w:t>
      </w:r>
      <w:r>
        <w:rPr>
          <w:rFonts w:ascii="Arial" w:eastAsia="Times New Roman" w:hAnsi="Arial" w:cs="Arial"/>
          <w:b/>
          <w:bCs/>
          <w:color w:val="000000"/>
          <w:sz w:val="20"/>
          <w:szCs w:val="20"/>
        </w:rPr>
        <w:t>e)</w:t>
      </w:r>
      <w:r>
        <w:rPr>
          <w:rFonts w:ascii="Arial" w:eastAsia="Times New Roman" w:hAnsi="Arial" w:cs="Arial"/>
          <w:color w:val="000000"/>
          <w:sz w:val="20"/>
          <w:szCs w:val="20"/>
        </w:rPr>
        <w:t>. Shading indicates S.E.M. across sessions.</w:t>
      </w:r>
    </w:p>
    <w:p w14:paraId="23979D59" w14:textId="12902EAF" w:rsidR="00243817" w:rsidRDefault="00243817">
      <w:pPr>
        <w:rPr>
          <w:rFonts w:ascii="Arial" w:hAnsi="Arial" w:cs="Arial"/>
          <w:sz w:val="22"/>
          <w:szCs w:val="22"/>
        </w:rPr>
      </w:pPr>
      <w:r>
        <w:rPr>
          <w:rFonts w:ascii="Arial" w:hAnsi="Arial" w:cs="Arial"/>
          <w:sz w:val="22"/>
          <w:szCs w:val="22"/>
        </w:rPr>
        <w:br w:type="page"/>
      </w:r>
    </w:p>
    <w:p w14:paraId="571602E6" w14:textId="32D4876D" w:rsidR="000915B5" w:rsidRPr="000915B5" w:rsidRDefault="00243817" w:rsidP="000915B5">
      <w:pPr>
        <w:widowControl w:val="0"/>
        <w:autoSpaceDE w:val="0"/>
        <w:autoSpaceDN w:val="0"/>
        <w:adjustRightInd w:val="0"/>
        <w:ind w:left="640" w:hanging="640"/>
        <w:rPr>
          <w:rFonts w:ascii="Times New Roman" w:hAnsi="Times New Roman" w:cs="Times New Roman"/>
          <w:noProof/>
        </w:rPr>
      </w:pPr>
      <w:r>
        <w:rPr>
          <w:rFonts w:ascii="Arial" w:hAnsi="Arial" w:cs="Arial"/>
          <w:sz w:val="22"/>
          <w:szCs w:val="22"/>
        </w:rPr>
        <w:lastRenderedPageBreak/>
        <w:fldChar w:fldCharType="begin" w:fldLock="1"/>
      </w:r>
      <w:r>
        <w:rPr>
          <w:rFonts w:ascii="Arial" w:hAnsi="Arial" w:cs="Arial"/>
          <w:sz w:val="22"/>
          <w:szCs w:val="22"/>
        </w:rPr>
        <w:instrText xml:space="preserve">ADDIN Mendeley Bibliography CSL_BIBLIOGRAPHY </w:instrText>
      </w:r>
      <w:r>
        <w:rPr>
          <w:rFonts w:ascii="Arial" w:hAnsi="Arial" w:cs="Arial"/>
          <w:sz w:val="22"/>
          <w:szCs w:val="22"/>
        </w:rPr>
        <w:fldChar w:fldCharType="separate"/>
      </w:r>
      <w:r w:rsidR="000915B5" w:rsidRPr="000915B5">
        <w:rPr>
          <w:rFonts w:ascii="Times New Roman" w:hAnsi="Times New Roman" w:cs="Times New Roman"/>
          <w:noProof/>
        </w:rPr>
        <w:t xml:space="preserve">1. </w:t>
      </w:r>
      <w:r w:rsidR="000915B5" w:rsidRPr="000915B5">
        <w:rPr>
          <w:rFonts w:ascii="Times New Roman" w:hAnsi="Times New Roman" w:cs="Times New Roman"/>
          <w:noProof/>
        </w:rPr>
        <w:tab/>
        <w:t xml:space="preserve">Barlow H: </w:t>
      </w:r>
      <w:r w:rsidR="000915B5" w:rsidRPr="000915B5">
        <w:rPr>
          <w:rFonts w:ascii="Times New Roman" w:hAnsi="Times New Roman" w:cs="Times New Roman"/>
          <w:b/>
          <w:bCs/>
          <w:noProof/>
        </w:rPr>
        <w:t>Possible principles underlying the transformations of sensory messages</w:t>
      </w:r>
      <w:r w:rsidR="000915B5" w:rsidRPr="000915B5">
        <w:rPr>
          <w:rFonts w:ascii="Times New Roman" w:hAnsi="Times New Roman" w:cs="Times New Roman"/>
          <w:noProof/>
        </w:rPr>
        <w:t xml:space="preserve">. </w:t>
      </w:r>
      <w:r w:rsidR="000915B5" w:rsidRPr="000915B5">
        <w:rPr>
          <w:rFonts w:ascii="Times New Roman" w:hAnsi="Times New Roman" w:cs="Times New Roman"/>
          <w:i/>
          <w:iCs/>
          <w:noProof/>
        </w:rPr>
        <w:t>Sens Commun</w:t>
      </w:r>
      <w:r w:rsidR="000915B5" w:rsidRPr="000915B5">
        <w:rPr>
          <w:rFonts w:ascii="Times New Roman" w:hAnsi="Times New Roman" w:cs="Times New Roman"/>
          <w:noProof/>
        </w:rPr>
        <w:t xml:space="preserve"> 1961, </w:t>
      </w:r>
      <w:r w:rsidR="000915B5" w:rsidRPr="000915B5">
        <w:rPr>
          <w:rFonts w:ascii="Times New Roman" w:hAnsi="Times New Roman" w:cs="Times New Roman"/>
          <w:b/>
          <w:bCs/>
          <w:noProof/>
        </w:rPr>
        <w:t>6</w:t>
      </w:r>
      <w:r w:rsidR="000915B5" w:rsidRPr="000915B5">
        <w:rPr>
          <w:rFonts w:ascii="Times New Roman" w:hAnsi="Times New Roman" w:cs="Times New Roman"/>
          <w:noProof/>
        </w:rPr>
        <w:t>:57–58.</w:t>
      </w:r>
    </w:p>
    <w:p w14:paraId="027A1716"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2. </w:t>
      </w:r>
      <w:r w:rsidRPr="000915B5">
        <w:rPr>
          <w:rFonts w:ascii="Times New Roman" w:hAnsi="Times New Roman" w:cs="Times New Roman"/>
          <w:noProof/>
        </w:rPr>
        <w:tab/>
        <w:t xml:space="preserve">Brenner N, Bialek W, De Ruyter Van Steveninck R: </w:t>
      </w:r>
      <w:r w:rsidRPr="000915B5">
        <w:rPr>
          <w:rFonts w:ascii="Times New Roman" w:hAnsi="Times New Roman" w:cs="Times New Roman"/>
          <w:b/>
          <w:bCs/>
          <w:noProof/>
        </w:rPr>
        <w:t>Adaptive rescaling maximizes information transmission</w:t>
      </w:r>
      <w:r w:rsidRPr="000915B5">
        <w:rPr>
          <w:rFonts w:ascii="Times New Roman" w:hAnsi="Times New Roman" w:cs="Times New Roman"/>
          <w:noProof/>
        </w:rPr>
        <w:t xml:space="preserve">. </w:t>
      </w:r>
      <w:r w:rsidRPr="000915B5">
        <w:rPr>
          <w:rFonts w:ascii="Times New Roman" w:hAnsi="Times New Roman" w:cs="Times New Roman"/>
          <w:i/>
          <w:iCs/>
          <w:noProof/>
        </w:rPr>
        <w:t>Neuron</w:t>
      </w:r>
      <w:r w:rsidRPr="000915B5">
        <w:rPr>
          <w:rFonts w:ascii="Times New Roman" w:hAnsi="Times New Roman" w:cs="Times New Roman"/>
          <w:noProof/>
        </w:rPr>
        <w:t xml:space="preserve"> 2000, </w:t>
      </w:r>
      <w:r w:rsidRPr="000915B5">
        <w:rPr>
          <w:rFonts w:ascii="Times New Roman" w:hAnsi="Times New Roman" w:cs="Times New Roman"/>
          <w:b/>
          <w:bCs/>
          <w:noProof/>
        </w:rPr>
        <w:t>26</w:t>
      </w:r>
      <w:r w:rsidRPr="000915B5">
        <w:rPr>
          <w:rFonts w:ascii="Times New Roman" w:hAnsi="Times New Roman" w:cs="Times New Roman"/>
          <w:noProof/>
        </w:rPr>
        <w:t>:695–702.</w:t>
      </w:r>
    </w:p>
    <w:p w14:paraId="20D45F31"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3. </w:t>
      </w:r>
      <w:r w:rsidRPr="000915B5">
        <w:rPr>
          <w:rFonts w:ascii="Times New Roman" w:hAnsi="Times New Roman" w:cs="Times New Roman"/>
          <w:noProof/>
        </w:rPr>
        <w:tab/>
        <w:t xml:space="preserve">Bharioke A, Chklovskii DB: </w:t>
      </w:r>
      <w:r w:rsidRPr="000915B5">
        <w:rPr>
          <w:rFonts w:ascii="Times New Roman" w:hAnsi="Times New Roman" w:cs="Times New Roman"/>
          <w:b/>
          <w:bCs/>
          <w:noProof/>
        </w:rPr>
        <w:t>Automatic Adaptation to Fast Input Changes in a Time-Invariant Neural Circuit</w:t>
      </w:r>
      <w:r w:rsidRPr="000915B5">
        <w:rPr>
          <w:rFonts w:ascii="Times New Roman" w:hAnsi="Times New Roman" w:cs="Times New Roman"/>
          <w:noProof/>
        </w:rPr>
        <w:t xml:space="preserve">. </w:t>
      </w:r>
      <w:r w:rsidRPr="000915B5">
        <w:rPr>
          <w:rFonts w:ascii="Times New Roman" w:hAnsi="Times New Roman" w:cs="Times New Roman"/>
          <w:i/>
          <w:iCs/>
          <w:noProof/>
        </w:rPr>
        <w:t>PLoS Comput Biol</w:t>
      </w:r>
      <w:r w:rsidRPr="000915B5">
        <w:rPr>
          <w:rFonts w:ascii="Times New Roman" w:hAnsi="Times New Roman" w:cs="Times New Roman"/>
          <w:noProof/>
        </w:rPr>
        <w:t xml:space="preserve"> 2015, </w:t>
      </w:r>
      <w:r w:rsidRPr="000915B5">
        <w:rPr>
          <w:rFonts w:ascii="Times New Roman" w:hAnsi="Times New Roman" w:cs="Times New Roman"/>
          <w:b/>
          <w:bCs/>
          <w:noProof/>
        </w:rPr>
        <w:t>11</w:t>
      </w:r>
      <w:r w:rsidRPr="000915B5">
        <w:rPr>
          <w:rFonts w:ascii="Times New Roman" w:hAnsi="Times New Roman" w:cs="Times New Roman"/>
          <w:noProof/>
        </w:rPr>
        <w:t>:1004315.</w:t>
      </w:r>
    </w:p>
    <w:p w14:paraId="0E549720"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4. </w:t>
      </w:r>
      <w:r w:rsidRPr="000915B5">
        <w:rPr>
          <w:rFonts w:ascii="Times New Roman" w:hAnsi="Times New Roman" w:cs="Times New Roman"/>
          <w:noProof/>
        </w:rPr>
        <w:tab/>
        <w:t xml:space="preserve">Borst A, Theunissen FE: </w:t>
      </w:r>
      <w:r w:rsidRPr="000915B5">
        <w:rPr>
          <w:rFonts w:ascii="Times New Roman" w:hAnsi="Times New Roman" w:cs="Times New Roman"/>
          <w:b/>
          <w:bCs/>
          <w:noProof/>
        </w:rPr>
        <w:t>Information theory and neural coding</w:t>
      </w:r>
      <w:r w:rsidRPr="000915B5">
        <w:rPr>
          <w:rFonts w:ascii="Times New Roman" w:hAnsi="Times New Roman" w:cs="Times New Roman"/>
          <w:noProof/>
        </w:rPr>
        <w:t xml:space="preserve">. </w:t>
      </w:r>
      <w:r w:rsidRPr="000915B5">
        <w:rPr>
          <w:rFonts w:ascii="Times New Roman" w:hAnsi="Times New Roman" w:cs="Times New Roman"/>
          <w:i/>
          <w:iCs/>
          <w:noProof/>
        </w:rPr>
        <w:t>Nat Neurosci</w:t>
      </w:r>
      <w:r w:rsidRPr="000915B5">
        <w:rPr>
          <w:rFonts w:ascii="Times New Roman" w:hAnsi="Times New Roman" w:cs="Times New Roman"/>
          <w:noProof/>
        </w:rPr>
        <w:t xml:space="preserve"> 1999, </w:t>
      </w:r>
      <w:r w:rsidRPr="000915B5">
        <w:rPr>
          <w:rFonts w:ascii="Times New Roman" w:hAnsi="Times New Roman" w:cs="Times New Roman"/>
          <w:b/>
          <w:bCs/>
          <w:noProof/>
        </w:rPr>
        <w:t>2</w:t>
      </w:r>
      <w:r w:rsidRPr="000915B5">
        <w:rPr>
          <w:rFonts w:ascii="Times New Roman" w:hAnsi="Times New Roman" w:cs="Times New Roman"/>
          <w:noProof/>
        </w:rPr>
        <w:t>:947–957.</w:t>
      </w:r>
    </w:p>
    <w:p w14:paraId="5E365335"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5. </w:t>
      </w:r>
      <w:r w:rsidRPr="000915B5">
        <w:rPr>
          <w:rFonts w:ascii="Times New Roman" w:hAnsi="Times New Roman" w:cs="Times New Roman"/>
          <w:noProof/>
        </w:rPr>
        <w:tab/>
        <w:t xml:space="preserve">Maravall M, Petersen RS, Fairhall AL, Arabzadeh E, Diamond ME: </w:t>
      </w:r>
      <w:r w:rsidRPr="000915B5">
        <w:rPr>
          <w:rFonts w:ascii="Times New Roman" w:hAnsi="Times New Roman" w:cs="Times New Roman"/>
          <w:b/>
          <w:bCs/>
          <w:noProof/>
        </w:rPr>
        <w:t>Shifts in Coding Properties and Maintenance of Information Transmission during Adaptation in Barrel Cortex</w:t>
      </w:r>
      <w:r w:rsidRPr="000915B5">
        <w:rPr>
          <w:rFonts w:ascii="Times New Roman" w:hAnsi="Times New Roman" w:cs="Times New Roman"/>
          <w:noProof/>
        </w:rPr>
        <w:t xml:space="preserve">. </w:t>
      </w:r>
      <w:r w:rsidRPr="000915B5">
        <w:rPr>
          <w:rFonts w:ascii="Times New Roman" w:hAnsi="Times New Roman" w:cs="Times New Roman"/>
          <w:i/>
          <w:iCs/>
          <w:noProof/>
        </w:rPr>
        <w:t>PLoS Biol</w:t>
      </w:r>
      <w:r w:rsidRPr="000915B5">
        <w:rPr>
          <w:rFonts w:ascii="Times New Roman" w:hAnsi="Times New Roman" w:cs="Times New Roman"/>
          <w:noProof/>
        </w:rPr>
        <w:t xml:space="preserve"> 2007, </w:t>
      </w:r>
      <w:r w:rsidRPr="000915B5">
        <w:rPr>
          <w:rFonts w:ascii="Times New Roman" w:hAnsi="Times New Roman" w:cs="Times New Roman"/>
          <w:b/>
          <w:bCs/>
          <w:noProof/>
        </w:rPr>
        <w:t>5</w:t>
      </w:r>
      <w:r w:rsidRPr="000915B5">
        <w:rPr>
          <w:rFonts w:ascii="Times New Roman" w:hAnsi="Times New Roman" w:cs="Times New Roman"/>
          <w:noProof/>
        </w:rPr>
        <w:t>:e19.</w:t>
      </w:r>
    </w:p>
    <w:p w14:paraId="6522F503"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6. </w:t>
      </w:r>
      <w:r w:rsidRPr="000915B5">
        <w:rPr>
          <w:rFonts w:ascii="Times New Roman" w:hAnsi="Times New Roman" w:cs="Times New Roman"/>
          <w:noProof/>
        </w:rPr>
        <w:tab/>
        <w:t xml:space="preserve">Baccus SA, Meister M: </w:t>
      </w:r>
      <w:r w:rsidRPr="000915B5">
        <w:rPr>
          <w:rFonts w:ascii="Times New Roman" w:hAnsi="Times New Roman" w:cs="Times New Roman"/>
          <w:b/>
          <w:bCs/>
          <w:noProof/>
        </w:rPr>
        <w:t>Fast and slow contrast adaptation in retinal circuitry</w:t>
      </w:r>
      <w:r w:rsidRPr="000915B5">
        <w:rPr>
          <w:rFonts w:ascii="Times New Roman" w:hAnsi="Times New Roman" w:cs="Times New Roman"/>
          <w:noProof/>
        </w:rPr>
        <w:t xml:space="preserve">. </w:t>
      </w:r>
      <w:r w:rsidRPr="000915B5">
        <w:rPr>
          <w:rFonts w:ascii="Times New Roman" w:hAnsi="Times New Roman" w:cs="Times New Roman"/>
          <w:i/>
          <w:iCs/>
          <w:noProof/>
        </w:rPr>
        <w:t>Neuron</w:t>
      </w:r>
      <w:r w:rsidRPr="000915B5">
        <w:rPr>
          <w:rFonts w:ascii="Times New Roman" w:hAnsi="Times New Roman" w:cs="Times New Roman"/>
          <w:noProof/>
        </w:rPr>
        <w:t xml:space="preserve"> 2002, </w:t>
      </w:r>
      <w:r w:rsidRPr="000915B5">
        <w:rPr>
          <w:rFonts w:ascii="Times New Roman" w:hAnsi="Times New Roman" w:cs="Times New Roman"/>
          <w:b/>
          <w:bCs/>
          <w:noProof/>
        </w:rPr>
        <w:t>36</w:t>
      </w:r>
      <w:r w:rsidRPr="000915B5">
        <w:rPr>
          <w:rFonts w:ascii="Times New Roman" w:hAnsi="Times New Roman" w:cs="Times New Roman"/>
          <w:noProof/>
        </w:rPr>
        <w:t>:909–919.</w:t>
      </w:r>
    </w:p>
    <w:p w14:paraId="091E6F5A"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7. </w:t>
      </w:r>
      <w:r w:rsidRPr="000915B5">
        <w:rPr>
          <w:rFonts w:ascii="Times New Roman" w:hAnsi="Times New Roman" w:cs="Times New Roman"/>
          <w:noProof/>
        </w:rPr>
        <w:tab/>
        <w:t xml:space="preserve">Gutnisky DA, Dragoi V: </w:t>
      </w:r>
      <w:r w:rsidRPr="000915B5">
        <w:rPr>
          <w:rFonts w:ascii="Times New Roman" w:hAnsi="Times New Roman" w:cs="Times New Roman"/>
          <w:b/>
          <w:bCs/>
          <w:noProof/>
        </w:rPr>
        <w:t>Adaptive coding of visual information in neural populations</w:t>
      </w:r>
      <w:r w:rsidRPr="000915B5">
        <w:rPr>
          <w:rFonts w:ascii="Times New Roman" w:hAnsi="Times New Roman" w:cs="Times New Roman"/>
          <w:noProof/>
        </w:rPr>
        <w:t xml:space="preserve">. </w:t>
      </w:r>
      <w:r w:rsidRPr="000915B5">
        <w:rPr>
          <w:rFonts w:ascii="Times New Roman" w:hAnsi="Times New Roman" w:cs="Times New Roman"/>
          <w:i/>
          <w:iCs/>
          <w:noProof/>
        </w:rPr>
        <w:t>Nature</w:t>
      </w:r>
      <w:r w:rsidRPr="000915B5">
        <w:rPr>
          <w:rFonts w:ascii="Times New Roman" w:hAnsi="Times New Roman" w:cs="Times New Roman"/>
          <w:noProof/>
        </w:rPr>
        <w:t xml:space="preserve"> 2008, </w:t>
      </w:r>
      <w:r w:rsidRPr="000915B5">
        <w:rPr>
          <w:rFonts w:ascii="Times New Roman" w:hAnsi="Times New Roman" w:cs="Times New Roman"/>
          <w:b/>
          <w:bCs/>
          <w:noProof/>
        </w:rPr>
        <w:t>452</w:t>
      </w:r>
      <w:r w:rsidRPr="000915B5">
        <w:rPr>
          <w:rFonts w:ascii="Times New Roman" w:hAnsi="Times New Roman" w:cs="Times New Roman"/>
          <w:noProof/>
        </w:rPr>
        <w:t>:220–224.</w:t>
      </w:r>
    </w:p>
    <w:p w14:paraId="6FA27B73"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8. </w:t>
      </w:r>
      <w:r w:rsidRPr="000915B5">
        <w:rPr>
          <w:rFonts w:ascii="Times New Roman" w:hAnsi="Times New Roman" w:cs="Times New Roman"/>
          <w:noProof/>
        </w:rPr>
        <w:tab/>
        <w:t xml:space="preserve">Clemens J, Ozeri-Engelhard N, Murthy M: </w:t>
      </w:r>
      <w:r w:rsidRPr="000915B5">
        <w:rPr>
          <w:rFonts w:ascii="Times New Roman" w:hAnsi="Times New Roman" w:cs="Times New Roman"/>
          <w:b/>
          <w:bCs/>
          <w:noProof/>
        </w:rPr>
        <w:t>Fast intensity adaptation enhances the encoding of sound in Drosophila</w:t>
      </w:r>
      <w:r w:rsidRPr="000915B5">
        <w:rPr>
          <w:rFonts w:ascii="Times New Roman" w:hAnsi="Times New Roman" w:cs="Times New Roman"/>
          <w:noProof/>
        </w:rPr>
        <w:t xml:space="preserve">. </w:t>
      </w:r>
      <w:r w:rsidRPr="000915B5">
        <w:rPr>
          <w:rFonts w:ascii="Times New Roman" w:hAnsi="Times New Roman" w:cs="Times New Roman"/>
          <w:i/>
          <w:iCs/>
          <w:noProof/>
        </w:rPr>
        <w:t>Nat Commun</w:t>
      </w:r>
      <w:r w:rsidRPr="000915B5">
        <w:rPr>
          <w:rFonts w:ascii="Times New Roman" w:hAnsi="Times New Roman" w:cs="Times New Roman"/>
          <w:noProof/>
        </w:rPr>
        <w:t xml:space="preserve"> 2018, </w:t>
      </w:r>
      <w:r w:rsidRPr="000915B5">
        <w:rPr>
          <w:rFonts w:ascii="Times New Roman" w:hAnsi="Times New Roman" w:cs="Times New Roman"/>
          <w:b/>
          <w:bCs/>
          <w:noProof/>
        </w:rPr>
        <w:t>9</w:t>
      </w:r>
      <w:r w:rsidRPr="000915B5">
        <w:rPr>
          <w:rFonts w:ascii="Times New Roman" w:hAnsi="Times New Roman" w:cs="Times New Roman"/>
          <w:noProof/>
        </w:rPr>
        <w:t>:1–15.</w:t>
      </w:r>
    </w:p>
    <w:p w14:paraId="4766EDFA"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9. </w:t>
      </w:r>
      <w:r w:rsidRPr="000915B5">
        <w:rPr>
          <w:rFonts w:ascii="Times New Roman" w:hAnsi="Times New Roman" w:cs="Times New Roman"/>
          <w:noProof/>
        </w:rPr>
        <w:tab/>
        <w:t xml:space="preserve">Clarke SE, Longtin A, Maler L: </w:t>
      </w:r>
      <w:r w:rsidRPr="000915B5">
        <w:rPr>
          <w:rFonts w:ascii="Times New Roman" w:hAnsi="Times New Roman" w:cs="Times New Roman"/>
          <w:b/>
          <w:bCs/>
          <w:noProof/>
        </w:rPr>
        <w:t>Contrast coding in the electrosensory system: Parallels with visual computation</w:t>
      </w:r>
      <w:r w:rsidRPr="000915B5">
        <w:rPr>
          <w:rFonts w:ascii="Times New Roman" w:hAnsi="Times New Roman" w:cs="Times New Roman"/>
          <w:noProof/>
        </w:rPr>
        <w:t xml:space="preserve">. </w:t>
      </w:r>
      <w:r w:rsidRPr="000915B5">
        <w:rPr>
          <w:rFonts w:ascii="Times New Roman" w:hAnsi="Times New Roman" w:cs="Times New Roman"/>
          <w:i/>
          <w:iCs/>
          <w:noProof/>
        </w:rPr>
        <w:t>Nat Rev Neurosci</w:t>
      </w:r>
      <w:r w:rsidRPr="000915B5">
        <w:rPr>
          <w:rFonts w:ascii="Times New Roman" w:hAnsi="Times New Roman" w:cs="Times New Roman"/>
          <w:noProof/>
        </w:rPr>
        <w:t xml:space="preserve"> 2015, </w:t>
      </w:r>
      <w:r w:rsidRPr="000915B5">
        <w:rPr>
          <w:rFonts w:ascii="Times New Roman" w:hAnsi="Times New Roman" w:cs="Times New Roman"/>
          <w:b/>
          <w:bCs/>
          <w:noProof/>
        </w:rPr>
        <w:t>16</w:t>
      </w:r>
      <w:r w:rsidRPr="000915B5">
        <w:rPr>
          <w:rFonts w:ascii="Times New Roman" w:hAnsi="Times New Roman" w:cs="Times New Roman"/>
          <w:noProof/>
        </w:rPr>
        <w:t>:733–744.</w:t>
      </w:r>
    </w:p>
    <w:p w14:paraId="52C46BC2"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10. </w:t>
      </w:r>
      <w:r w:rsidRPr="000915B5">
        <w:rPr>
          <w:rFonts w:ascii="Times New Roman" w:hAnsi="Times New Roman" w:cs="Times New Roman"/>
          <w:noProof/>
        </w:rPr>
        <w:tab/>
        <w:t xml:space="preserve">Dahmen JC, Keating P, Nodal FR, Schulz AL, King AJ: </w:t>
      </w:r>
      <w:r w:rsidRPr="000915B5">
        <w:rPr>
          <w:rFonts w:ascii="Times New Roman" w:hAnsi="Times New Roman" w:cs="Times New Roman"/>
          <w:b/>
          <w:bCs/>
          <w:noProof/>
        </w:rPr>
        <w:t>Adaptation to Stimulus Statistics in the Perception and Neural Representation of Auditory Space</w:t>
      </w:r>
      <w:r w:rsidRPr="000915B5">
        <w:rPr>
          <w:rFonts w:ascii="Times New Roman" w:hAnsi="Times New Roman" w:cs="Times New Roman"/>
          <w:noProof/>
        </w:rPr>
        <w:t xml:space="preserve">. </w:t>
      </w:r>
      <w:r w:rsidRPr="000915B5">
        <w:rPr>
          <w:rFonts w:ascii="Times New Roman" w:hAnsi="Times New Roman" w:cs="Times New Roman"/>
          <w:i/>
          <w:iCs/>
          <w:noProof/>
        </w:rPr>
        <w:t>Neuron</w:t>
      </w:r>
      <w:r w:rsidRPr="000915B5">
        <w:rPr>
          <w:rFonts w:ascii="Times New Roman" w:hAnsi="Times New Roman" w:cs="Times New Roman"/>
          <w:noProof/>
        </w:rPr>
        <w:t xml:space="preserve"> 2010, </w:t>
      </w:r>
      <w:r w:rsidRPr="000915B5">
        <w:rPr>
          <w:rFonts w:ascii="Times New Roman" w:hAnsi="Times New Roman" w:cs="Times New Roman"/>
          <w:b/>
          <w:bCs/>
          <w:noProof/>
        </w:rPr>
        <w:t>66</w:t>
      </w:r>
      <w:r w:rsidRPr="000915B5">
        <w:rPr>
          <w:rFonts w:ascii="Times New Roman" w:hAnsi="Times New Roman" w:cs="Times New Roman"/>
          <w:noProof/>
        </w:rPr>
        <w:t>:937–948.</w:t>
      </w:r>
    </w:p>
    <w:p w14:paraId="5466C672"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11. </w:t>
      </w:r>
      <w:r w:rsidRPr="000915B5">
        <w:rPr>
          <w:rFonts w:ascii="Times New Roman" w:hAnsi="Times New Roman" w:cs="Times New Roman"/>
          <w:noProof/>
        </w:rPr>
        <w:tab/>
        <w:t xml:space="preserve">Wen B, Wang GI, Dean I, Delgutte B: </w:t>
      </w:r>
      <w:r w:rsidRPr="000915B5">
        <w:rPr>
          <w:rFonts w:ascii="Times New Roman" w:hAnsi="Times New Roman" w:cs="Times New Roman"/>
          <w:b/>
          <w:bCs/>
          <w:noProof/>
        </w:rPr>
        <w:t>Time course of dynamic range adaptation in the auditory nerve</w:t>
      </w:r>
      <w:r w:rsidRPr="000915B5">
        <w:rPr>
          <w:rFonts w:ascii="Times New Roman" w:hAnsi="Times New Roman" w:cs="Times New Roman"/>
          <w:noProof/>
        </w:rPr>
        <w:t xml:space="preserve">. </w:t>
      </w:r>
      <w:r w:rsidRPr="000915B5">
        <w:rPr>
          <w:rFonts w:ascii="Times New Roman" w:hAnsi="Times New Roman" w:cs="Times New Roman"/>
          <w:i/>
          <w:iCs/>
          <w:noProof/>
        </w:rPr>
        <w:t>J Neurophysiol</w:t>
      </w:r>
      <w:r w:rsidRPr="000915B5">
        <w:rPr>
          <w:rFonts w:ascii="Times New Roman" w:hAnsi="Times New Roman" w:cs="Times New Roman"/>
          <w:noProof/>
        </w:rPr>
        <w:t xml:space="preserve"> 2012, </w:t>
      </w:r>
      <w:r w:rsidRPr="000915B5">
        <w:rPr>
          <w:rFonts w:ascii="Times New Roman" w:hAnsi="Times New Roman" w:cs="Times New Roman"/>
          <w:b/>
          <w:bCs/>
          <w:noProof/>
        </w:rPr>
        <w:t>108</w:t>
      </w:r>
      <w:r w:rsidRPr="000915B5">
        <w:rPr>
          <w:rFonts w:ascii="Times New Roman" w:hAnsi="Times New Roman" w:cs="Times New Roman"/>
          <w:noProof/>
        </w:rPr>
        <w:t>:69–82.</w:t>
      </w:r>
    </w:p>
    <w:p w14:paraId="05D7DC82"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12. </w:t>
      </w:r>
      <w:r w:rsidRPr="000915B5">
        <w:rPr>
          <w:rFonts w:ascii="Times New Roman" w:hAnsi="Times New Roman" w:cs="Times New Roman"/>
          <w:noProof/>
        </w:rPr>
        <w:tab/>
        <w:t xml:space="preserve">Dean I, Harper NS, McAlpine D: </w:t>
      </w:r>
      <w:r w:rsidRPr="000915B5">
        <w:rPr>
          <w:rFonts w:ascii="Times New Roman" w:hAnsi="Times New Roman" w:cs="Times New Roman"/>
          <w:b/>
          <w:bCs/>
          <w:noProof/>
        </w:rPr>
        <w:t>Neural population coding of sound level adapts to stimulus statistics.</w:t>
      </w:r>
      <w:r w:rsidRPr="000915B5">
        <w:rPr>
          <w:rFonts w:ascii="Times New Roman" w:hAnsi="Times New Roman" w:cs="Times New Roman"/>
          <w:noProof/>
        </w:rPr>
        <w:t xml:space="preserve"> </w:t>
      </w:r>
      <w:r w:rsidRPr="000915B5">
        <w:rPr>
          <w:rFonts w:ascii="Times New Roman" w:hAnsi="Times New Roman" w:cs="Times New Roman"/>
          <w:i/>
          <w:iCs/>
          <w:noProof/>
        </w:rPr>
        <w:t>Nat Neurosci</w:t>
      </w:r>
      <w:r w:rsidRPr="000915B5">
        <w:rPr>
          <w:rFonts w:ascii="Times New Roman" w:hAnsi="Times New Roman" w:cs="Times New Roman"/>
          <w:noProof/>
        </w:rPr>
        <w:t xml:space="preserve"> 2005, </w:t>
      </w:r>
      <w:r w:rsidRPr="000915B5">
        <w:rPr>
          <w:rFonts w:ascii="Times New Roman" w:hAnsi="Times New Roman" w:cs="Times New Roman"/>
          <w:b/>
          <w:bCs/>
          <w:noProof/>
        </w:rPr>
        <w:t>8</w:t>
      </w:r>
      <w:r w:rsidRPr="000915B5">
        <w:rPr>
          <w:rFonts w:ascii="Times New Roman" w:hAnsi="Times New Roman" w:cs="Times New Roman"/>
          <w:noProof/>
        </w:rPr>
        <w:t>:1684–1689.</w:t>
      </w:r>
    </w:p>
    <w:p w14:paraId="45331994"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13. </w:t>
      </w:r>
      <w:r w:rsidRPr="000915B5">
        <w:rPr>
          <w:rFonts w:ascii="Times New Roman" w:hAnsi="Times New Roman" w:cs="Times New Roman"/>
          <w:noProof/>
        </w:rPr>
        <w:tab/>
        <w:t xml:space="preserve">Wen B, Wang GI, Dean I, Delgutte B: </w:t>
      </w:r>
      <w:r w:rsidRPr="000915B5">
        <w:rPr>
          <w:rFonts w:ascii="Times New Roman" w:hAnsi="Times New Roman" w:cs="Times New Roman"/>
          <w:b/>
          <w:bCs/>
          <w:noProof/>
        </w:rPr>
        <w:t>Dynamic range adaptation to sound level statistics in the auditory nerve</w:t>
      </w:r>
      <w:r w:rsidRPr="000915B5">
        <w:rPr>
          <w:rFonts w:ascii="Times New Roman" w:hAnsi="Times New Roman" w:cs="Times New Roman"/>
          <w:noProof/>
        </w:rPr>
        <w:t xml:space="preserve">. </w:t>
      </w:r>
      <w:r w:rsidRPr="000915B5">
        <w:rPr>
          <w:rFonts w:ascii="Times New Roman" w:hAnsi="Times New Roman" w:cs="Times New Roman"/>
          <w:i/>
          <w:iCs/>
          <w:noProof/>
        </w:rPr>
        <w:t>J Neurosci</w:t>
      </w:r>
      <w:r w:rsidRPr="000915B5">
        <w:rPr>
          <w:rFonts w:ascii="Times New Roman" w:hAnsi="Times New Roman" w:cs="Times New Roman"/>
          <w:noProof/>
        </w:rPr>
        <w:t xml:space="preserve"> 2009, </w:t>
      </w:r>
      <w:r w:rsidRPr="000915B5">
        <w:rPr>
          <w:rFonts w:ascii="Times New Roman" w:hAnsi="Times New Roman" w:cs="Times New Roman"/>
          <w:b/>
          <w:bCs/>
          <w:noProof/>
        </w:rPr>
        <w:t>29</w:t>
      </w:r>
      <w:r w:rsidRPr="000915B5">
        <w:rPr>
          <w:rFonts w:ascii="Times New Roman" w:hAnsi="Times New Roman" w:cs="Times New Roman"/>
          <w:noProof/>
        </w:rPr>
        <w:t>:13797–13808.</w:t>
      </w:r>
    </w:p>
    <w:p w14:paraId="54691F00"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14. </w:t>
      </w:r>
      <w:r w:rsidRPr="000915B5">
        <w:rPr>
          <w:rFonts w:ascii="Times New Roman" w:hAnsi="Times New Roman" w:cs="Times New Roman"/>
          <w:noProof/>
        </w:rPr>
        <w:tab/>
        <w:t xml:space="preserve">Rabinowitz NC, Willmore BDB, Schnupp JWH, King AJ: </w:t>
      </w:r>
      <w:r w:rsidRPr="000915B5">
        <w:rPr>
          <w:rFonts w:ascii="Times New Roman" w:hAnsi="Times New Roman" w:cs="Times New Roman"/>
          <w:b/>
          <w:bCs/>
          <w:noProof/>
        </w:rPr>
        <w:t>Contrast Gain Control in Auditory Cortex</w:t>
      </w:r>
      <w:r w:rsidRPr="000915B5">
        <w:rPr>
          <w:rFonts w:ascii="Times New Roman" w:hAnsi="Times New Roman" w:cs="Times New Roman"/>
          <w:noProof/>
        </w:rPr>
        <w:t xml:space="preserve">. </w:t>
      </w:r>
      <w:r w:rsidRPr="000915B5">
        <w:rPr>
          <w:rFonts w:ascii="Times New Roman" w:hAnsi="Times New Roman" w:cs="Times New Roman"/>
          <w:i/>
          <w:iCs/>
          <w:noProof/>
        </w:rPr>
        <w:t>Neuron</w:t>
      </w:r>
      <w:r w:rsidRPr="000915B5">
        <w:rPr>
          <w:rFonts w:ascii="Times New Roman" w:hAnsi="Times New Roman" w:cs="Times New Roman"/>
          <w:noProof/>
        </w:rPr>
        <w:t xml:space="preserve"> 2011, </w:t>
      </w:r>
      <w:r w:rsidRPr="000915B5">
        <w:rPr>
          <w:rFonts w:ascii="Times New Roman" w:hAnsi="Times New Roman" w:cs="Times New Roman"/>
          <w:b/>
          <w:bCs/>
          <w:noProof/>
        </w:rPr>
        <w:t>70</w:t>
      </w:r>
      <w:r w:rsidRPr="000915B5">
        <w:rPr>
          <w:rFonts w:ascii="Times New Roman" w:hAnsi="Times New Roman" w:cs="Times New Roman"/>
          <w:noProof/>
        </w:rPr>
        <w:t>:1178–1191.</w:t>
      </w:r>
    </w:p>
    <w:p w14:paraId="5FD733D7"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15. </w:t>
      </w:r>
      <w:r w:rsidRPr="000915B5">
        <w:rPr>
          <w:rFonts w:ascii="Times New Roman" w:hAnsi="Times New Roman" w:cs="Times New Roman"/>
          <w:noProof/>
        </w:rPr>
        <w:tab/>
        <w:t xml:space="preserve">Rabinowitz NC, Willmore BDB, King AJ, Schnupp JWH: </w:t>
      </w:r>
      <w:r w:rsidRPr="000915B5">
        <w:rPr>
          <w:rFonts w:ascii="Times New Roman" w:hAnsi="Times New Roman" w:cs="Times New Roman"/>
          <w:b/>
          <w:bCs/>
          <w:noProof/>
        </w:rPr>
        <w:t>Constructing Noise-Invariant Representations of Sound in the Auditory Pathway</w:t>
      </w:r>
      <w:r w:rsidRPr="000915B5">
        <w:rPr>
          <w:rFonts w:ascii="Times New Roman" w:hAnsi="Times New Roman" w:cs="Times New Roman"/>
          <w:noProof/>
        </w:rPr>
        <w:t xml:space="preserve">. </w:t>
      </w:r>
      <w:r w:rsidRPr="000915B5">
        <w:rPr>
          <w:rFonts w:ascii="Times New Roman" w:hAnsi="Times New Roman" w:cs="Times New Roman"/>
          <w:i/>
          <w:iCs/>
          <w:noProof/>
        </w:rPr>
        <w:t>PLoS Biol</w:t>
      </w:r>
      <w:r w:rsidRPr="000915B5">
        <w:rPr>
          <w:rFonts w:ascii="Times New Roman" w:hAnsi="Times New Roman" w:cs="Times New Roman"/>
          <w:noProof/>
        </w:rPr>
        <w:t xml:space="preserve"> 2013, </w:t>
      </w:r>
      <w:r w:rsidRPr="000915B5">
        <w:rPr>
          <w:rFonts w:ascii="Times New Roman" w:hAnsi="Times New Roman" w:cs="Times New Roman"/>
          <w:b/>
          <w:bCs/>
          <w:noProof/>
        </w:rPr>
        <w:t>11</w:t>
      </w:r>
      <w:r w:rsidRPr="000915B5">
        <w:rPr>
          <w:rFonts w:ascii="Times New Roman" w:hAnsi="Times New Roman" w:cs="Times New Roman"/>
          <w:noProof/>
        </w:rPr>
        <w:t>.</w:t>
      </w:r>
    </w:p>
    <w:p w14:paraId="5DECAE13"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16. </w:t>
      </w:r>
      <w:r w:rsidRPr="000915B5">
        <w:rPr>
          <w:rFonts w:ascii="Times New Roman" w:hAnsi="Times New Roman" w:cs="Times New Roman"/>
          <w:noProof/>
        </w:rPr>
        <w:tab/>
        <w:t xml:space="preserve">Willmore BDB, Cooke JE, King AJ: </w:t>
      </w:r>
      <w:r w:rsidRPr="000915B5">
        <w:rPr>
          <w:rFonts w:ascii="Times New Roman" w:hAnsi="Times New Roman" w:cs="Times New Roman"/>
          <w:b/>
          <w:bCs/>
          <w:noProof/>
        </w:rPr>
        <w:t>Hearing in noisy environments: noise invariance and contrast gain control.</w:t>
      </w:r>
      <w:r w:rsidRPr="000915B5">
        <w:rPr>
          <w:rFonts w:ascii="Times New Roman" w:hAnsi="Times New Roman" w:cs="Times New Roman"/>
          <w:noProof/>
        </w:rPr>
        <w:t xml:space="preserve"> </w:t>
      </w:r>
      <w:r w:rsidRPr="000915B5">
        <w:rPr>
          <w:rFonts w:ascii="Times New Roman" w:hAnsi="Times New Roman" w:cs="Times New Roman"/>
          <w:i/>
          <w:iCs/>
          <w:noProof/>
        </w:rPr>
        <w:t>J Physiol</w:t>
      </w:r>
      <w:r w:rsidRPr="000915B5">
        <w:rPr>
          <w:rFonts w:ascii="Times New Roman" w:hAnsi="Times New Roman" w:cs="Times New Roman"/>
          <w:noProof/>
        </w:rPr>
        <w:t xml:space="preserve"> 2014, </w:t>
      </w:r>
      <w:r w:rsidRPr="000915B5">
        <w:rPr>
          <w:rFonts w:ascii="Times New Roman" w:hAnsi="Times New Roman" w:cs="Times New Roman"/>
          <w:b/>
          <w:bCs/>
          <w:noProof/>
        </w:rPr>
        <w:t>592</w:t>
      </w:r>
      <w:r w:rsidRPr="000915B5">
        <w:rPr>
          <w:rFonts w:ascii="Times New Roman" w:hAnsi="Times New Roman" w:cs="Times New Roman"/>
          <w:noProof/>
        </w:rPr>
        <w:t>:3371–3381.</w:t>
      </w:r>
    </w:p>
    <w:p w14:paraId="5BDEE91D"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17. </w:t>
      </w:r>
      <w:r w:rsidRPr="000915B5">
        <w:rPr>
          <w:rFonts w:ascii="Times New Roman" w:hAnsi="Times New Roman" w:cs="Times New Roman"/>
          <w:noProof/>
        </w:rPr>
        <w:tab/>
        <w:t xml:space="preserve">Cooke JE, King AJ, Willmore BDB, Schnupp JWH: </w:t>
      </w:r>
      <w:r w:rsidRPr="000915B5">
        <w:rPr>
          <w:rFonts w:ascii="Times New Roman" w:hAnsi="Times New Roman" w:cs="Times New Roman"/>
          <w:b/>
          <w:bCs/>
          <w:noProof/>
        </w:rPr>
        <w:t>Contrast gain control in mouse auditory cortex</w:t>
      </w:r>
      <w:r w:rsidRPr="000915B5">
        <w:rPr>
          <w:rFonts w:ascii="Times New Roman" w:hAnsi="Times New Roman" w:cs="Times New Roman"/>
          <w:noProof/>
        </w:rPr>
        <w:t xml:space="preserve">. </w:t>
      </w:r>
      <w:r w:rsidRPr="000915B5">
        <w:rPr>
          <w:rFonts w:ascii="Times New Roman" w:hAnsi="Times New Roman" w:cs="Times New Roman"/>
          <w:i/>
          <w:iCs/>
          <w:noProof/>
        </w:rPr>
        <w:t>J Neurophysiol</w:t>
      </w:r>
      <w:r w:rsidRPr="000915B5">
        <w:rPr>
          <w:rFonts w:ascii="Times New Roman" w:hAnsi="Times New Roman" w:cs="Times New Roman"/>
          <w:noProof/>
        </w:rPr>
        <w:t xml:space="preserve"> 2018, </w:t>
      </w:r>
      <w:r w:rsidRPr="000915B5">
        <w:rPr>
          <w:rFonts w:ascii="Times New Roman" w:hAnsi="Times New Roman" w:cs="Times New Roman"/>
          <w:b/>
          <w:bCs/>
          <w:noProof/>
        </w:rPr>
        <w:t>120</w:t>
      </w:r>
      <w:r w:rsidRPr="000915B5">
        <w:rPr>
          <w:rFonts w:ascii="Times New Roman" w:hAnsi="Times New Roman" w:cs="Times New Roman"/>
          <w:noProof/>
        </w:rPr>
        <w:t>:1872–1884.</w:t>
      </w:r>
    </w:p>
    <w:p w14:paraId="11A1F20D"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18. </w:t>
      </w:r>
      <w:r w:rsidRPr="000915B5">
        <w:rPr>
          <w:rFonts w:ascii="Times New Roman" w:hAnsi="Times New Roman" w:cs="Times New Roman"/>
          <w:noProof/>
        </w:rPr>
        <w:tab/>
        <w:t xml:space="preserve">Cooke JE, Kahn MC, Mann EO, King AJ, Schnupp JWH, Willmore BDB: </w:t>
      </w:r>
      <w:r w:rsidRPr="000915B5">
        <w:rPr>
          <w:rFonts w:ascii="Times New Roman" w:hAnsi="Times New Roman" w:cs="Times New Roman"/>
          <w:b/>
          <w:bCs/>
          <w:noProof/>
        </w:rPr>
        <w:t>Contrast gain control occurs independently of both parvalbumin-positive interneuron activity and shunting inhibition in auditory cortex</w:t>
      </w:r>
      <w:r w:rsidRPr="000915B5">
        <w:rPr>
          <w:rFonts w:ascii="Times New Roman" w:hAnsi="Times New Roman" w:cs="Times New Roman"/>
          <w:noProof/>
        </w:rPr>
        <w:t xml:space="preserve">. </w:t>
      </w:r>
      <w:r w:rsidRPr="000915B5">
        <w:rPr>
          <w:rFonts w:ascii="Times New Roman" w:hAnsi="Times New Roman" w:cs="Times New Roman"/>
          <w:i/>
          <w:iCs/>
          <w:noProof/>
        </w:rPr>
        <w:t>J Neurophysiol</w:t>
      </w:r>
      <w:r w:rsidRPr="000915B5">
        <w:rPr>
          <w:rFonts w:ascii="Times New Roman" w:hAnsi="Times New Roman" w:cs="Times New Roman"/>
          <w:noProof/>
        </w:rPr>
        <w:t xml:space="preserve"> 2020, </w:t>
      </w:r>
      <w:r w:rsidRPr="000915B5">
        <w:rPr>
          <w:rFonts w:ascii="Times New Roman" w:hAnsi="Times New Roman" w:cs="Times New Roman"/>
          <w:b/>
          <w:bCs/>
          <w:noProof/>
        </w:rPr>
        <w:t>123</w:t>
      </w:r>
      <w:r w:rsidRPr="000915B5">
        <w:rPr>
          <w:rFonts w:ascii="Times New Roman" w:hAnsi="Times New Roman" w:cs="Times New Roman"/>
          <w:noProof/>
        </w:rPr>
        <w:t>:1536–1551.</w:t>
      </w:r>
    </w:p>
    <w:p w14:paraId="0CCFA183"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19. </w:t>
      </w:r>
      <w:r w:rsidRPr="000915B5">
        <w:rPr>
          <w:rFonts w:ascii="Times New Roman" w:hAnsi="Times New Roman" w:cs="Times New Roman"/>
          <w:noProof/>
        </w:rPr>
        <w:tab/>
        <w:t xml:space="preserve">DeWeese M, Zador A: </w:t>
      </w:r>
      <w:r w:rsidRPr="000915B5">
        <w:rPr>
          <w:rFonts w:ascii="Times New Roman" w:hAnsi="Times New Roman" w:cs="Times New Roman"/>
          <w:b/>
          <w:bCs/>
          <w:noProof/>
        </w:rPr>
        <w:t>Asymmetric Dynamics in Optimal Variance Adaptation</w:t>
      </w:r>
      <w:r w:rsidRPr="000915B5">
        <w:rPr>
          <w:rFonts w:ascii="Times New Roman" w:hAnsi="Times New Roman" w:cs="Times New Roman"/>
          <w:noProof/>
        </w:rPr>
        <w:t xml:space="preserve">. </w:t>
      </w:r>
      <w:r w:rsidRPr="000915B5">
        <w:rPr>
          <w:rFonts w:ascii="Times New Roman" w:hAnsi="Times New Roman" w:cs="Times New Roman"/>
          <w:i/>
          <w:iCs/>
          <w:noProof/>
        </w:rPr>
        <w:t>Neural Comput</w:t>
      </w:r>
      <w:r w:rsidRPr="000915B5">
        <w:rPr>
          <w:rFonts w:ascii="Times New Roman" w:hAnsi="Times New Roman" w:cs="Times New Roman"/>
          <w:noProof/>
        </w:rPr>
        <w:t xml:space="preserve"> 1998, </w:t>
      </w:r>
      <w:r w:rsidRPr="000915B5">
        <w:rPr>
          <w:rFonts w:ascii="Times New Roman" w:hAnsi="Times New Roman" w:cs="Times New Roman"/>
          <w:b/>
          <w:bCs/>
          <w:noProof/>
        </w:rPr>
        <w:t>10</w:t>
      </w:r>
      <w:r w:rsidRPr="000915B5">
        <w:rPr>
          <w:rFonts w:ascii="Times New Roman" w:hAnsi="Times New Roman" w:cs="Times New Roman"/>
          <w:noProof/>
        </w:rPr>
        <w:t>:1179–1202.</w:t>
      </w:r>
    </w:p>
    <w:p w14:paraId="1473C854"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20. </w:t>
      </w:r>
      <w:r w:rsidRPr="000915B5">
        <w:rPr>
          <w:rFonts w:ascii="Times New Roman" w:hAnsi="Times New Roman" w:cs="Times New Roman"/>
          <w:noProof/>
        </w:rPr>
        <w:tab/>
        <w:t xml:space="preserve">Wen B, Wang GI, Dean I, Delgutte B: </w:t>
      </w:r>
      <w:r w:rsidRPr="000915B5">
        <w:rPr>
          <w:rFonts w:ascii="Times New Roman" w:hAnsi="Times New Roman" w:cs="Times New Roman"/>
          <w:b/>
          <w:bCs/>
          <w:noProof/>
        </w:rPr>
        <w:t>Time course of dynamic range adaptation in the auditory nerve</w:t>
      </w:r>
      <w:r w:rsidRPr="000915B5">
        <w:rPr>
          <w:rFonts w:ascii="Times New Roman" w:hAnsi="Times New Roman" w:cs="Times New Roman"/>
          <w:noProof/>
        </w:rPr>
        <w:t xml:space="preserve">. </w:t>
      </w:r>
      <w:r w:rsidRPr="000915B5">
        <w:rPr>
          <w:rFonts w:ascii="Times New Roman" w:hAnsi="Times New Roman" w:cs="Times New Roman"/>
          <w:i/>
          <w:iCs/>
          <w:noProof/>
        </w:rPr>
        <w:t>J Neurophysiol</w:t>
      </w:r>
      <w:r w:rsidRPr="000915B5">
        <w:rPr>
          <w:rFonts w:ascii="Times New Roman" w:hAnsi="Times New Roman" w:cs="Times New Roman"/>
          <w:noProof/>
        </w:rPr>
        <w:t xml:space="preserve"> 2012, </w:t>
      </w:r>
      <w:r w:rsidRPr="000915B5">
        <w:rPr>
          <w:rFonts w:ascii="Times New Roman" w:hAnsi="Times New Roman" w:cs="Times New Roman"/>
          <w:b/>
          <w:bCs/>
          <w:noProof/>
        </w:rPr>
        <w:t>108</w:t>
      </w:r>
      <w:r w:rsidRPr="000915B5">
        <w:rPr>
          <w:rFonts w:ascii="Times New Roman" w:hAnsi="Times New Roman" w:cs="Times New Roman"/>
          <w:noProof/>
        </w:rPr>
        <w:t>:69–82.</w:t>
      </w:r>
    </w:p>
    <w:p w14:paraId="38D8F8A9"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21. </w:t>
      </w:r>
      <w:r w:rsidRPr="000915B5">
        <w:rPr>
          <w:rFonts w:ascii="Times New Roman" w:hAnsi="Times New Roman" w:cs="Times New Roman"/>
          <w:noProof/>
        </w:rPr>
        <w:tab/>
        <w:t xml:space="preserve">Młynarski W, Hermundstad AM: </w:t>
      </w:r>
      <w:r w:rsidRPr="000915B5">
        <w:rPr>
          <w:rFonts w:ascii="Times New Roman" w:hAnsi="Times New Roman" w:cs="Times New Roman"/>
          <w:b/>
          <w:bCs/>
          <w:noProof/>
        </w:rPr>
        <w:t>Adaptability and efficiency in neural coding</w:t>
      </w:r>
      <w:r w:rsidRPr="000915B5">
        <w:rPr>
          <w:rFonts w:ascii="Times New Roman" w:hAnsi="Times New Roman" w:cs="Times New Roman"/>
          <w:noProof/>
        </w:rPr>
        <w:t xml:space="preserve">. </w:t>
      </w:r>
      <w:r w:rsidRPr="000915B5">
        <w:rPr>
          <w:rFonts w:ascii="Times New Roman" w:hAnsi="Times New Roman" w:cs="Times New Roman"/>
          <w:i/>
          <w:iCs/>
          <w:noProof/>
        </w:rPr>
        <w:t>bioRxiv</w:t>
      </w:r>
      <w:r w:rsidRPr="000915B5">
        <w:rPr>
          <w:rFonts w:ascii="Times New Roman" w:hAnsi="Times New Roman" w:cs="Times New Roman"/>
          <w:noProof/>
        </w:rPr>
        <w:t xml:space="preserve"> 2019, doi:10.1101/669200.</w:t>
      </w:r>
    </w:p>
    <w:p w14:paraId="76C8436F"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22. </w:t>
      </w:r>
      <w:r w:rsidRPr="000915B5">
        <w:rPr>
          <w:rFonts w:ascii="Times New Roman" w:hAnsi="Times New Roman" w:cs="Times New Roman"/>
          <w:noProof/>
        </w:rPr>
        <w:tab/>
        <w:t xml:space="preserve">Młynarski WF, Hermundstad AM: </w:t>
      </w:r>
      <w:r w:rsidRPr="000915B5">
        <w:rPr>
          <w:rFonts w:ascii="Times New Roman" w:hAnsi="Times New Roman" w:cs="Times New Roman"/>
          <w:b/>
          <w:bCs/>
          <w:noProof/>
        </w:rPr>
        <w:t>Adaptive coding for dynamic sensory inference</w:t>
      </w:r>
      <w:r w:rsidRPr="000915B5">
        <w:rPr>
          <w:rFonts w:ascii="Times New Roman" w:hAnsi="Times New Roman" w:cs="Times New Roman"/>
          <w:noProof/>
        </w:rPr>
        <w:t xml:space="preserve">. </w:t>
      </w:r>
      <w:r w:rsidRPr="000915B5">
        <w:rPr>
          <w:rFonts w:ascii="Times New Roman" w:hAnsi="Times New Roman" w:cs="Times New Roman"/>
          <w:i/>
          <w:iCs/>
          <w:noProof/>
        </w:rPr>
        <w:t>Elife</w:t>
      </w:r>
      <w:r w:rsidRPr="000915B5">
        <w:rPr>
          <w:rFonts w:ascii="Times New Roman" w:hAnsi="Times New Roman" w:cs="Times New Roman"/>
          <w:noProof/>
        </w:rPr>
        <w:t xml:space="preserve"> 2018, </w:t>
      </w:r>
      <w:r w:rsidRPr="000915B5">
        <w:rPr>
          <w:rFonts w:ascii="Times New Roman" w:hAnsi="Times New Roman" w:cs="Times New Roman"/>
          <w:b/>
          <w:bCs/>
          <w:noProof/>
        </w:rPr>
        <w:t>7</w:t>
      </w:r>
      <w:r w:rsidRPr="000915B5">
        <w:rPr>
          <w:rFonts w:ascii="Times New Roman" w:hAnsi="Times New Roman" w:cs="Times New Roman"/>
          <w:noProof/>
        </w:rPr>
        <w:t>.</w:t>
      </w:r>
    </w:p>
    <w:p w14:paraId="7BCFE392"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23. </w:t>
      </w:r>
      <w:r w:rsidRPr="000915B5">
        <w:rPr>
          <w:rFonts w:ascii="Times New Roman" w:hAnsi="Times New Roman" w:cs="Times New Roman"/>
          <w:noProof/>
        </w:rPr>
        <w:tab/>
        <w:t xml:space="preserve">Wei X-X, Stocker AA: </w:t>
      </w:r>
      <w:r w:rsidRPr="000915B5">
        <w:rPr>
          <w:rFonts w:ascii="Times New Roman" w:hAnsi="Times New Roman" w:cs="Times New Roman"/>
          <w:b/>
          <w:bCs/>
          <w:noProof/>
        </w:rPr>
        <w:t>A Bayesian observer model constrained by efficient coding can explain “anti-Bayesian” percepts</w:t>
      </w:r>
      <w:r w:rsidRPr="000915B5">
        <w:rPr>
          <w:rFonts w:ascii="Times New Roman" w:hAnsi="Times New Roman" w:cs="Times New Roman"/>
          <w:noProof/>
        </w:rPr>
        <w:t xml:space="preserve">. </w:t>
      </w:r>
      <w:r w:rsidRPr="000915B5">
        <w:rPr>
          <w:rFonts w:ascii="Times New Roman" w:hAnsi="Times New Roman" w:cs="Times New Roman"/>
          <w:i/>
          <w:iCs/>
          <w:noProof/>
        </w:rPr>
        <w:t>Nat Neurosci</w:t>
      </w:r>
      <w:r w:rsidRPr="000915B5">
        <w:rPr>
          <w:rFonts w:ascii="Times New Roman" w:hAnsi="Times New Roman" w:cs="Times New Roman"/>
          <w:noProof/>
        </w:rPr>
        <w:t xml:space="preserve"> 2015, </w:t>
      </w:r>
      <w:r w:rsidRPr="000915B5">
        <w:rPr>
          <w:rFonts w:ascii="Times New Roman" w:hAnsi="Times New Roman" w:cs="Times New Roman"/>
          <w:b/>
          <w:bCs/>
          <w:noProof/>
        </w:rPr>
        <w:t>18</w:t>
      </w:r>
      <w:r w:rsidRPr="000915B5">
        <w:rPr>
          <w:rFonts w:ascii="Times New Roman" w:hAnsi="Times New Roman" w:cs="Times New Roman"/>
          <w:noProof/>
        </w:rPr>
        <w:t>:1509–1517.</w:t>
      </w:r>
    </w:p>
    <w:p w14:paraId="715A47C1"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24. </w:t>
      </w:r>
      <w:r w:rsidRPr="000915B5">
        <w:rPr>
          <w:rFonts w:ascii="Times New Roman" w:hAnsi="Times New Roman" w:cs="Times New Roman"/>
          <w:noProof/>
        </w:rPr>
        <w:tab/>
        <w:t xml:space="preserve">Lohse M, Bajo VM, King AJ, Willmore BDB: </w:t>
      </w:r>
      <w:r w:rsidRPr="000915B5">
        <w:rPr>
          <w:rFonts w:ascii="Times New Roman" w:hAnsi="Times New Roman" w:cs="Times New Roman"/>
          <w:b/>
          <w:bCs/>
          <w:noProof/>
        </w:rPr>
        <w:t>Neural circuits underlying auditory contrast gain control and their perceptual implications</w:t>
      </w:r>
      <w:r w:rsidRPr="000915B5">
        <w:rPr>
          <w:rFonts w:ascii="Times New Roman" w:hAnsi="Times New Roman" w:cs="Times New Roman"/>
          <w:noProof/>
        </w:rPr>
        <w:t xml:space="preserve">. </w:t>
      </w:r>
      <w:r w:rsidRPr="000915B5">
        <w:rPr>
          <w:rFonts w:ascii="Times New Roman" w:hAnsi="Times New Roman" w:cs="Times New Roman"/>
          <w:i/>
          <w:iCs/>
          <w:noProof/>
        </w:rPr>
        <w:t>Nat Commun</w:t>
      </w:r>
      <w:r w:rsidRPr="000915B5">
        <w:rPr>
          <w:rFonts w:ascii="Times New Roman" w:hAnsi="Times New Roman" w:cs="Times New Roman"/>
          <w:noProof/>
        </w:rPr>
        <w:t xml:space="preserve"> 2020, </w:t>
      </w:r>
      <w:r w:rsidRPr="000915B5">
        <w:rPr>
          <w:rFonts w:ascii="Times New Roman" w:hAnsi="Times New Roman" w:cs="Times New Roman"/>
          <w:b/>
          <w:bCs/>
          <w:noProof/>
        </w:rPr>
        <w:t>11</w:t>
      </w:r>
      <w:r w:rsidRPr="000915B5">
        <w:rPr>
          <w:rFonts w:ascii="Times New Roman" w:hAnsi="Times New Roman" w:cs="Times New Roman"/>
          <w:noProof/>
        </w:rPr>
        <w:t>:1–13.</w:t>
      </w:r>
    </w:p>
    <w:p w14:paraId="2F7FB0B9"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25. </w:t>
      </w:r>
      <w:r w:rsidRPr="000915B5">
        <w:rPr>
          <w:rFonts w:ascii="Times New Roman" w:hAnsi="Times New Roman" w:cs="Times New Roman"/>
          <w:noProof/>
        </w:rPr>
        <w:tab/>
        <w:t xml:space="preserve">Rabinowitz NC, Willmore BDB, King AJ, Schnupp JWH: </w:t>
      </w:r>
      <w:r w:rsidRPr="000915B5">
        <w:rPr>
          <w:rFonts w:ascii="Times New Roman" w:hAnsi="Times New Roman" w:cs="Times New Roman"/>
          <w:b/>
          <w:bCs/>
          <w:noProof/>
        </w:rPr>
        <w:t>Constructing Noise-Invariant Representations of Sound in the Auditory Pathway</w:t>
      </w:r>
      <w:r w:rsidRPr="000915B5">
        <w:rPr>
          <w:rFonts w:ascii="Times New Roman" w:hAnsi="Times New Roman" w:cs="Times New Roman"/>
          <w:noProof/>
        </w:rPr>
        <w:t xml:space="preserve">. </w:t>
      </w:r>
      <w:r w:rsidRPr="000915B5">
        <w:rPr>
          <w:rFonts w:ascii="Times New Roman" w:hAnsi="Times New Roman" w:cs="Times New Roman"/>
          <w:i/>
          <w:iCs/>
          <w:noProof/>
        </w:rPr>
        <w:t>PLoS Biol</w:t>
      </w:r>
      <w:r w:rsidRPr="000915B5">
        <w:rPr>
          <w:rFonts w:ascii="Times New Roman" w:hAnsi="Times New Roman" w:cs="Times New Roman"/>
          <w:noProof/>
        </w:rPr>
        <w:t xml:space="preserve"> 2013, </w:t>
      </w:r>
      <w:r w:rsidRPr="000915B5">
        <w:rPr>
          <w:rFonts w:ascii="Times New Roman" w:hAnsi="Times New Roman" w:cs="Times New Roman"/>
          <w:b/>
          <w:bCs/>
          <w:noProof/>
        </w:rPr>
        <w:t>11</w:t>
      </w:r>
      <w:r w:rsidRPr="000915B5">
        <w:rPr>
          <w:rFonts w:ascii="Times New Roman" w:hAnsi="Times New Roman" w:cs="Times New Roman"/>
          <w:noProof/>
        </w:rPr>
        <w:t>:e1001710.</w:t>
      </w:r>
    </w:p>
    <w:p w14:paraId="50AB7B8D"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26. </w:t>
      </w:r>
      <w:r w:rsidRPr="000915B5">
        <w:rPr>
          <w:rFonts w:ascii="Times New Roman" w:hAnsi="Times New Roman" w:cs="Times New Roman"/>
          <w:noProof/>
        </w:rPr>
        <w:tab/>
        <w:t xml:space="preserve">Li N, Daie K, Svoboda K, Druckmann S: </w:t>
      </w:r>
      <w:r w:rsidRPr="000915B5">
        <w:rPr>
          <w:rFonts w:ascii="Times New Roman" w:hAnsi="Times New Roman" w:cs="Times New Roman"/>
          <w:b/>
          <w:bCs/>
          <w:noProof/>
        </w:rPr>
        <w:t>Robust neuronal dynamics in premotor cortex during motor planning</w:t>
      </w:r>
      <w:r w:rsidRPr="000915B5">
        <w:rPr>
          <w:rFonts w:ascii="Times New Roman" w:hAnsi="Times New Roman" w:cs="Times New Roman"/>
          <w:noProof/>
        </w:rPr>
        <w:t xml:space="preserve">. </w:t>
      </w:r>
      <w:r w:rsidRPr="000915B5">
        <w:rPr>
          <w:rFonts w:ascii="Times New Roman" w:hAnsi="Times New Roman" w:cs="Times New Roman"/>
          <w:i/>
          <w:iCs/>
          <w:noProof/>
        </w:rPr>
        <w:t>Nature</w:t>
      </w:r>
      <w:r w:rsidRPr="000915B5">
        <w:rPr>
          <w:rFonts w:ascii="Times New Roman" w:hAnsi="Times New Roman" w:cs="Times New Roman"/>
          <w:noProof/>
        </w:rPr>
        <w:t xml:space="preserve"> 2016, </w:t>
      </w:r>
      <w:r w:rsidRPr="000915B5">
        <w:rPr>
          <w:rFonts w:ascii="Times New Roman" w:hAnsi="Times New Roman" w:cs="Times New Roman"/>
          <w:b/>
          <w:bCs/>
          <w:noProof/>
        </w:rPr>
        <w:t>532</w:t>
      </w:r>
      <w:r w:rsidRPr="000915B5">
        <w:rPr>
          <w:rFonts w:ascii="Times New Roman" w:hAnsi="Times New Roman" w:cs="Times New Roman"/>
          <w:noProof/>
        </w:rPr>
        <w:t>:459–464.</w:t>
      </w:r>
    </w:p>
    <w:p w14:paraId="5DAFC1F6"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lastRenderedPageBreak/>
        <w:t xml:space="preserve">27. </w:t>
      </w:r>
      <w:r w:rsidRPr="000915B5">
        <w:rPr>
          <w:rFonts w:ascii="Times New Roman" w:hAnsi="Times New Roman" w:cs="Times New Roman"/>
          <w:noProof/>
        </w:rPr>
        <w:tab/>
        <w:t xml:space="preserve">Christison-Lagay KL, Bennur S, Cohen YE: </w:t>
      </w:r>
      <w:r w:rsidRPr="000915B5">
        <w:rPr>
          <w:rFonts w:ascii="Times New Roman" w:hAnsi="Times New Roman" w:cs="Times New Roman"/>
          <w:b/>
          <w:bCs/>
          <w:noProof/>
        </w:rPr>
        <w:t>Contribution of spiking activity in the primary auditory cortex to detection in noise</w:t>
      </w:r>
      <w:r w:rsidRPr="000915B5">
        <w:rPr>
          <w:rFonts w:ascii="Times New Roman" w:hAnsi="Times New Roman" w:cs="Times New Roman"/>
          <w:noProof/>
        </w:rPr>
        <w:t xml:space="preserve">. </w:t>
      </w:r>
      <w:r w:rsidRPr="000915B5">
        <w:rPr>
          <w:rFonts w:ascii="Times New Roman" w:hAnsi="Times New Roman" w:cs="Times New Roman"/>
          <w:i/>
          <w:iCs/>
          <w:noProof/>
        </w:rPr>
        <w:t>J Neurophysiol</w:t>
      </w:r>
      <w:r w:rsidRPr="000915B5">
        <w:rPr>
          <w:rFonts w:ascii="Times New Roman" w:hAnsi="Times New Roman" w:cs="Times New Roman"/>
          <w:noProof/>
        </w:rPr>
        <w:t xml:space="preserve"> 2017, </w:t>
      </w:r>
      <w:r w:rsidRPr="000915B5">
        <w:rPr>
          <w:rFonts w:ascii="Times New Roman" w:hAnsi="Times New Roman" w:cs="Times New Roman"/>
          <w:b/>
          <w:bCs/>
          <w:noProof/>
        </w:rPr>
        <w:t>118</w:t>
      </w:r>
      <w:r w:rsidRPr="000915B5">
        <w:rPr>
          <w:rFonts w:ascii="Times New Roman" w:hAnsi="Times New Roman" w:cs="Times New Roman"/>
          <w:noProof/>
        </w:rPr>
        <w:t>:3118–3131.</w:t>
      </w:r>
    </w:p>
    <w:p w14:paraId="3AB0F03B"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28. </w:t>
      </w:r>
      <w:r w:rsidRPr="000915B5">
        <w:rPr>
          <w:rFonts w:ascii="Times New Roman" w:hAnsi="Times New Roman" w:cs="Times New Roman"/>
          <w:noProof/>
        </w:rPr>
        <w:tab/>
        <w:t xml:space="preserve">Sahani M, Linden JF: </w:t>
      </w:r>
      <w:r w:rsidRPr="000915B5">
        <w:rPr>
          <w:rFonts w:ascii="Times New Roman" w:hAnsi="Times New Roman" w:cs="Times New Roman"/>
          <w:b/>
          <w:bCs/>
          <w:noProof/>
        </w:rPr>
        <w:t>How Linear are Auditory Cortical Responses?</w:t>
      </w:r>
      <w:r w:rsidRPr="000915B5">
        <w:rPr>
          <w:rFonts w:ascii="Times New Roman" w:hAnsi="Times New Roman" w:cs="Times New Roman"/>
          <w:noProof/>
        </w:rPr>
        <w:t xml:space="preserve"> </w:t>
      </w:r>
      <w:r w:rsidRPr="000915B5">
        <w:rPr>
          <w:rFonts w:ascii="Times New Roman" w:hAnsi="Times New Roman" w:cs="Times New Roman"/>
          <w:i/>
          <w:iCs/>
          <w:noProof/>
        </w:rPr>
        <w:t>Adv Neural Inf Process Syst</w:t>
      </w:r>
      <w:r w:rsidRPr="000915B5">
        <w:rPr>
          <w:rFonts w:ascii="Times New Roman" w:hAnsi="Times New Roman" w:cs="Times New Roman"/>
          <w:noProof/>
        </w:rPr>
        <w:t xml:space="preserve"> 2003, doi:10.1124/dmd.105.005157.concerning.</w:t>
      </w:r>
    </w:p>
    <w:p w14:paraId="30FCD68F"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29. </w:t>
      </w:r>
      <w:r w:rsidRPr="000915B5">
        <w:rPr>
          <w:rFonts w:ascii="Times New Roman" w:hAnsi="Times New Roman" w:cs="Times New Roman"/>
          <w:noProof/>
        </w:rPr>
        <w:tab/>
        <w:t xml:space="preserve">Barlow HB: </w:t>
      </w:r>
      <w:r w:rsidRPr="000915B5">
        <w:rPr>
          <w:rFonts w:ascii="Times New Roman" w:hAnsi="Times New Roman" w:cs="Times New Roman"/>
          <w:b/>
          <w:bCs/>
          <w:noProof/>
        </w:rPr>
        <w:t>Possible Principles Underlying the Transformations of Sensory Messages</w:t>
      </w:r>
      <w:r w:rsidRPr="000915B5">
        <w:rPr>
          <w:rFonts w:ascii="Times New Roman" w:hAnsi="Times New Roman" w:cs="Times New Roman"/>
          <w:noProof/>
        </w:rPr>
        <w:t xml:space="preserve">. In </w:t>
      </w:r>
      <w:r w:rsidRPr="000915B5">
        <w:rPr>
          <w:rFonts w:ascii="Times New Roman" w:hAnsi="Times New Roman" w:cs="Times New Roman"/>
          <w:i/>
          <w:iCs/>
          <w:noProof/>
        </w:rPr>
        <w:t>Sensory Communication</w:t>
      </w:r>
      <w:r w:rsidRPr="000915B5">
        <w:rPr>
          <w:rFonts w:ascii="Times New Roman" w:hAnsi="Times New Roman" w:cs="Times New Roman"/>
          <w:noProof/>
        </w:rPr>
        <w:t>. . 1961:216–234.</w:t>
      </w:r>
    </w:p>
    <w:p w14:paraId="6EBFFE98"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30. </w:t>
      </w:r>
      <w:r w:rsidRPr="000915B5">
        <w:rPr>
          <w:rFonts w:ascii="Times New Roman" w:hAnsi="Times New Roman" w:cs="Times New Roman"/>
          <w:noProof/>
        </w:rPr>
        <w:tab/>
        <w:t xml:space="preserve">Talwar SK, Musial PG, Gerstein GL: </w:t>
      </w:r>
      <w:r w:rsidRPr="000915B5">
        <w:rPr>
          <w:rFonts w:ascii="Times New Roman" w:hAnsi="Times New Roman" w:cs="Times New Roman"/>
          <w:b/>
          <w:bCs/>
          <w:noProof/>
        </w:rPr>
        <w:t>Role of mammalian auditory cortex in the perception of elementary sound properties</w:t>
      </w:r>
      <w:r w:rsidRPr="000915B5">
        <w:rPr>
          <w:rFonts w:ascii="Times New Roman" w:hAnsi="Times New Roman" w:cs="Times New Roman"/>
          <w:noProof/>
        </w:rPr>
        <w:t xml:space="preserve">. </w:t>
      </w:r>
      <w:r w:rsidRPr="000915B5">
        <w:rPr>
          <w:rFonts w:ascii="Times New Roman" w:hAnsi="Times New Roman" w:cs="Times New Roman"/>
          <w:i/>
          <w:iCs/>
          <w:noProof/>
        </w:rPr>
        <w:t>J Neurophysiol</w:t>
      </w:r>
      <w:r w:rsidRPr="000915B5">
        <w:rPr>
          <w:rFonts w:ascii="Times New Roman" w:hAnsi="Times New Roman" w:cs="Times New Roman"/>
          <w:noProof/>
        </w:rPr>
        <w:t xml:space="preserve"> 2001, </w:t>
      </w:r>
      <w:r w:rsidRPr="000915B5">
        <w:rPr>
          <w:rFonts w:ascii="Times New Roman" w:hAnsi="Times New Roman" w:cs="Times New Roman"/>
          <w:b/>
          <w:bCs/>
          <w:noProof/>
        </w:rPr>
        <w:t>85</w:t>
      </w:r>
      <w:r w:rsidRPr="000915B5">
        <w:rPr>
          <w:rFonts w:ascii="Times New Roman" w:hAnsi="Times New Roman" w:cs="Times New Roman"/>
          <w:noProof/>
        </w:rPr>
        <w:t>:2350–2358.</w:t>
      </w:r>
    </w:p>
    <w:p w14:paraId="5696F478"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31. </w:t>
      </w:r>
      <w:r w:rsidRPr="000915B5">
        <w:rPr>
          <w:rFonts w:ascii="Times New Roman" w:hAnsi="Times New Roman" w:cs="Times New Roman"/>
          <w:noProof/>
        </w:rPr>
        <w:tab/>
        <w:t xml:space="preserve">Gimenez TL, Lorenc M, Jaramillo S: </w:t>
      </w:r>
      <w:r w:rsidRPr="000915B5">
        <w:rPr>
          <w:rFonts w:ascii="Times New Roman" w:hAnsi="Times New Roman" w:cs="Times New Roman"/>
          <w:b/>
          <w:bCs/>
          <w:noProof/>
        </w:rPr>
        <w:t>Adaptive categorization of sound frequency does not require the auditory cortex in rats</w:t>
      </w:r>
      <w:r w:rsidRPr="000915B5">
        <w:rPr>
          <w:rFonts w:ascii="Times New Roman" w:hAnsi="Times New Roman" w:cs="Times New Roman"/>
          <w:noProof/>
        </w:rPr>
        <w:t xml:space="preserve">. </w:t>
      </w:r>
      <w:r w:rsidRPr="000915B5">
        <w:rPr>
          <w:rFonts w:ascii="Times New Roman" w:hAnsi="Times New Roman" w:cs="Times New Roman"/>
          <w:i/>
          <w:iCs/>
          <w:noProof/>
        </w:rPr>
        <w:t>J Neurophysiol</w:t>
      </w:r>
      <w:r w:rsidRPr="000915B5">
        <w:rPr>
          <w:rFonts w:ascii="Times New Roman" w:hAnsi="Times New Roman" w:cs="Times New Roman"/>
          <w:noProof/>
        </w:rPr>
        <w:t xml:space="preserve"> 2015, </w:t>
      </w:r>
      <w:r w:rsidRPr="000915B5">
        <w:rPr>
          <w:rFonts w:ascii="Times New Roman" w:hAnsi="Times New Roman" w:cs="Times New Roman"/>
          <w:b/>
          <w:bCs/>
          <w:noProof/>
        </w:rPr>
        <w:t>114</w:t>
      </w:r>
      <w:r w:rsidRPr="000915B5">
        <w:rPr>
          <w:rFonts w:ascii="Times New Roman" w:hAnsi="Times New Roman" w:cs="Times New Roman"/>
          <w:noProof/>
        </w:rPr>
        <w:t>:1137–1145.</w:t>
      </w:r>
    </w:p>
    <w:p w14:paraId="782D851E"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32. </w:t>
      </w:r>
      <w:r w:rsidRPr="000915B5">
        <w:rPr>
          <w:rFonts w:ascii="Times New Roman" w:hAnsi="Times New Roman" w:cs="Times New Roman"/>
          <w:noProof/>
        </w:rPr>
        <w:tab/>
        <w:t xml:space="preserve">Jaramillo S, Zador AM: </w:t>
      </w:r>
      <w:r w:rsidRPr="000915B5">
        <w:rPr>
          <w:rFonts w:ascii="Times New Roman" w:hAnsi="Times New Roman" w:cs="Times New Roman"/>
          <w:i/>
          <w:iCs/>
          <w:noProof/>
        </w:rPr>
        <w:t>Auditory cortex mediates the perceptual effects of acoustic temporal expectation</w:t>
      </w:r>
      <w:r w:rsidRPr="000915B5">
        <w:rPr>
          <w:rFonts w:ascii="Times New Roman" w:hAnsi="Times New Roman" w:cs="Times New Roman"/>
          <w:noProof/>
        </w:rPr>
        <w:t>. 2010.</w:t>
      </w:r>
    </w:p>
    <w:p w14:paraId="0558D4D3"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33. </w:t>
      </w:r>
      <w:r w:rsidRPr="000915B5">
        <w:rPr>
          <w:rFonts w:ascii="Times New Roman" w:hAnsi="Times New Roman" w:cs="Times New Roman"/>
          <w:noProof/>
        </w:rPr>
        <w:tab/>
        <w:t xml:space="preserve">Wood KC, Town SM, Atilgan H, Jones GP, Bizley JK: </w:t>
      </w:r>
      <w:r w:rsidRPr="000915B5">
        <w:rPr>
          <w:rFonts w:ascii="Times New Roman" w:hAnsi="Times New Roman" w:cs="Times New Roman"/>
          <w:b/>
          <w:bCs/>
          <w:noProof/>
        </w:rPr>
        <w:t>Acute inactivation of primary auditory cortex causes a sound localisation deficit in ferrets</w:t>
      </w:r>
      <w:r w:rsidRPr="000915B5">
        <w:rPr>
          <w:rFonts w:ascii="Times New Roman" w:hAnsi="Times New Roman" w:cs="Times New Roman"/>
          <w:noProof/>
        </w:rPr>
        <w:t xml:space="preserve">. </w:t>
      </w:r>
      <w:r w:rsidRPr="000915B5">
        <w:rPr>
          <w:rFonts w:ascii="Times New Roman" w:hAnsi="Times New Roman" w:cs="Times New Roman"/>
          <w:i/>
          <w:iCs/>
          <w:noProof/>
        </w:rPr>
        <w:t>PLoS One</w:t>
      </w:r>
      <w:r w:rsidRPr="000915B5">
        <w:rPr>
          <w:rFonts w:ascii="Times New Roman" w:hAnsi="Times New Roman" w:cs="Times New Roman"/>
          <w:noProof/>
        </w:rPr>
        <w:t xml:space="preserve"> 2017, </w:t>
      </w:r>
      <w:r w:rsidRPr="000915B5">
        <w:rPr>
          <w:rFonts w:ascii="Times New Roman" w:hAnsi="Times New Roman" w:cs="Times New Roman"/>
          <w:b/>
          <w:bCs/>
          <w:noProof/>
        </w:rPr>
        <w:t>12</w:t>
      </w:r>
      <w:r w:rsidRPr="000915B5">
        <w:rPr>
          <w:rFonts w:ascii="Times New Roman" w:hAnsi="Times New Roman" w:cs="Times New Roman"/>
          <w:noProof/>
        </w:rPr>
        <w:t>.</w:t>
      </w:r>
    </w:p>
    <w:p w14:paraId="3BE95F1F"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34. </w:t>
      </w:r>
      <w:r w:rsidRPr="000915B5">
        <w:rPr>
          <w:rFonts w:ascii="Times New Roman" w:hAnsi="Times New Roman" w:cs="Times New Roman"/>
          <w:noProof/>
        </w:rPr>
        <w:tab/>
        <w:t xml:space="preserve">Kato HK, Gillet SN, Isaacson JS: </w:t>
      </w:r>
      <w:r w:rsidRPr="000915B5">
        <w:rPr>
          <w:rFonts w:ascii="Times New Roman" w:hAnsi="Times New Roman" w:cs="Times New Roman"/>
          <w:b/>
          <w:bCs/>
          <w:noProof/>
        </w:rPr>
        <w:t>Flexible Sensory Representations in Auditory Cortex Driven by Behavioral Relevance</w:t>
      </w:r>
      <w:r w:rsidRPr="000915B5">
        <w:rPr>
          <w:rFonts w:ascii="Times New Roman" w:hAnsi="Times New Roman" w:cs="Times New Roman"/>
          <w:noProof/>
        </w:rPr>
        <w:t xml:space="preserve">. </w:t>
      </w:r>
      <w:r w:rsidRPr="000915B5">
        <w:rPr>
          <w:rFonts w:ascii="Times New Roman" w:hAnsi="Times New Roman" w:cs="Times New Roman"/>
          <w:i/>
          <w:iCs/>
          <w:noProof/>
        </w:rPr>
        <w:t>Neuron</w:t>
      </w:r>
      <w:r w:rsidRPr="000915B5">
        <w:rPr>
          <w:rFonts w:ascii="Times New Roman" w:hAnsi="Times New Roman" w:cs="Times New Roman"/>
          <w:noProof/>
        </w:rPr>
        <w:t xml:space="preserve"> 2015, </w:t>
      </w:r>
      <w:r w:rsidRPr="000915B5">
        <w:rPr>
          <w:rFonts w:ascii="Times New Roman" w:hAnsi="Times New Roman" w:cs="Times New Roman"/>
          <w:b/>
          <w:bCs/>
          <w:noProof/>
        </w:rPr>
        <w:t>88</w:t>
      </w:r>
      <w:r w:rsidRPr="000915B5">
        <w:rPr>
          <w:rFonts w:ascii="Times New Roman" w:hAnsi="Times New Roman" w:cs="Times New Roman"/>
          <w:noProof/>
        </w:rPr>
        <w:t>:1027–1039.</w:t>
      </w:r>
    </w:p>
    <w:p w14:paraId="02F2F225"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35. </w:t>
      </w:r>
      <w:r w:rsidRPr="000915B5">
        <w:rPr>
          <w:rFonts w:ascii="Times New Roman" w:hAnsi="Times New Roman" w:cs="Times New Roman"/>
          <w:noProof/>
        </w:rPr>
        <w:tab/>
        <w:t xml:space="preserve">Ceballo S, Piwkowska Z, Bourg J: </w:t>
      </w:r>
      <w:r w:rsidRPr="000915B5">
        <w:rPr>
          <w:rFonts w:ascii="Times New Roman" w:hAnsi="Times New Roman" w:cs="Times New Roman"/>
          <w:b/>
          <w:bCs/>
          <w:noProof/>
        </w:rPr>
        <w:t>Targeted Cortical Manipulation of Auditory Perception In Brief</w:t>
      </w:r>
      <w:r w:rsidRPr="000915B5">
        <w:rPr>
          <w:rFonts w:ascii="Times New Roman" w:hAnsi="Times New Roman" w:cs="Times New Roman"/>
          <w:noProof/>
        </w:rPr>
        <w:t xml:space="preserve">. </w:t>
      </w:r>
      <w:r w:rsidRPr="000915B5">
        <w:rPr>
          <w:rFonts w:ascii="Times New Roman" w:hAnsi="Times New Roman" w:cs="Times New Roman"/>
          <w:i/>
          <w:iCs/>
          <w:noProof/>
        </w:rPr>
        <w:t>Neuron</w:t>
      </w:r>
      <w:r w:rsidRPr="000915B5">
        <w:rPr>
          <w:rFonts w:ascii="Times New Roman" w:hAnsi="Times New Roman" w:cs="Times New Roman"/>
          <w:noProof/>
        </w:rPr>
        <w:t xml:space="preserve"> 2019, </w:t>
      </w:r>
      <w:r w:rsidRPr="000915B5">
        <w:rPr>
          <w:rFonts w:ascii="Times New Roman" w:hAnsi="Times New Roman" w:cs="Times New Roman"/>
          <w:b/>
          <w:bCs/>
          <w:noProof/>
        </w:rPr>
        <w:t>104</w:t>
      </w:r>
      <w:r w:rsidRPr="000915B5">
        <w:rPr>
          <w:rFonts w:ascii="Times New Roman" w:hAnsi="Times New Roman" w:cs="Times New Roman"/>
          <w:noProof/>
        </w:rPr>
        <w:t>:1168-1179.e5.</w:t>
      </w:r>
    </w:p>
    <w:p w14:paraId="3D402CAA"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36. </w:t>
      </w:r>
      <w:r w:rsidRPr="000915B5">
        <w:rPr>
          <w:rFonts w:ascii="Times New Roman" w:hAnsi="Times New Roman" w:cs="Times New Roman"/>
          <w:noProof/>
        </w:rPr>
        <w:tab/>
        <w:t xml:space="preserve">Li Z, Wei JX, Zhang GW, Huang JJ, Zingg B, Wang X, Tao HW, Zhang LI: </w:t>
      </w:r>
      <w:r w:rsidRPr="000915B5">
        <w:rPr>
          <w:rFonts w:ascii="Times New Roman" w:hAnsi="Times New Roman" w:cs="Times New Roman"/>
          <w:b/>
          <w:bCs/>
          <w:noProof/>
        </w:rPr>
        <w:t>Corticostriatal control of defense behavior in mice induced by auditory looming cues</w:t>
      </w:r>
      <w:r w:rsidRPr="000915B5">
        <w:rPr>
          <w:rFonts w:ascii="Times New Roman" w:hAnsi="Times New Roman" w:cs="Times New Roman"/>
          <w:noProof/>
        </w:rPr>
        <w:t xml:space="preserve">. </w:t>
      </w:r>
      <w:r w:rsidRPr="000915B5">
        <w:rPr>
          <w:rFonts w:ascii="Times New Roman" w:hAnsi="Times New Roman" w:cs="Times New Roman"/>
          <w:i/>
          <w:iCs/>
          <w:noProof/>
        </w:rPr>
        <w:t>Nat Commun</w:t>
      </w:r>
      <w:r w:rsidRPr="000915B5">
        <w:rPr>
          <w:rFonts w:ascii="Times New Roman" w:hAnsi="Times New Roman" w:cs="Times New Roman"/>
          <w:noProof/>
        </w:rPr>
        <w:t xml:space="preserve"> 2021, </w:t>
      </w:r>
      <w:r w:rsidRPr="000915B5">
        <w:rPr>
          <w:rFonts w:ascii="Times New Roman" w:hAnsi="Times New Roman" w:cs="Times New Roman"/>
          <w:b/>
          <w:bCs/>
          <w:noProof/>
        </w:rPr>
        <w:t>12</w:t>
      </w:r>
      <w:r w:rsidRPr="000915B5">
        <w:rPr>
          <w:rFonts w:ascii="Times New Roman" w:hAnsi="Times New Roman" w:cs="Times New Roman"/>
          <w:noProof/>
        </w:rPr>
        <w:t>:1–13.</w:t>
      </w:r>
    </w:p>
    <w:p w14:paraId="61FE4A94"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37. </w:t>
      </w:r>
      <w:r w:rsidRPr="000915B5">
        <w:rPr>
          <w:rFonts w:ascii="Times New Roman" w:hAnsi="Times New Roman" w:cs="Times New Roman"/>
          <w:noProof/>
        </w:rPr>
        <w:tab/>
        <w:t xml:space="preserve">Musall S, Urai AE, Sussillo D, Churchland AK: </w:t>
      </w:r>
      <w:r w:rsidRPr="000915B5">
        <w:rPr>
          <w:rFonts w:ascii="Times New Roman" w:hAnsi="Times New Roman" w:cs="Times New Roman"/>
          <w:b/>
          <w:bCs/>
          <w:noProof/>
        </w:rPr>
        <w:t>Harnessing behavioral diversity to understand neural computations for cognition</w:t>
      </w:r>
      <w:r w:rsidRPr="000915B5">
        <w:rPr>
          <w:rFonts w:ascii="Times New Roman" w:hAnsi="Times New Roman" w:cs="Times New Roman"/>
          <w:noProof/>
        </w:rPr>
        <w:t xml:space="preserve">. </w:t>
      </w:r>
      <w:r w:rsidRPr="000915B5">
        <w:rPr>
          <w:rFonts w:ascii="Times New Roman" w:hAnsi="Times New Roman" w:cs="Times New Roman"/>
          <w:i/>
          <w:iCs/>
          <w:noProof/>
        </w:rPr>
        <w:t>Curr Opin Neurobiol</w:t>
      </w:r>
      <w:r w:rsidRPr="000915B5">
        <w:rPr>
          <w:rFonts w:ascii="Times New Roman" w:hAnsi="Times New Roman" w:cs="Times New Roman"/>
          <w:noProof/>
        </w:rPr>
        <w:t xml:space="preserve"> 2019, </w:t>
      </w:r>
      <w:r w:rsidRPr="000915B5">
        <w:rPr>
          <w:rFonts w:ascii="Times New Roman" w:hAnsi="Times New Roman" w:cs="Times New Roman"/>
          <w:b/>
          <w:bCs/>
          <w:noProof/>
        </w:rPr>
        <w:t>58</w:t>
      </w:r>
      <w:r w:rsidRPr="000915B5">
        <w:rPr>
          <w:rFonts w:ascii="Times New Roman" w:hAnsi="Times New Roman" w:cs="Times New Roman"/>
          <w:noProof/>
        </w:rPr>
        <w:t>:229–238.</w:t>
      </w:r>
    </w:p>
    <w:p w14:paraId="737FF1EB"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38. </w:t>
      </w:r>
      <w:r w:rsidRPr="000915B5">
        <w:rPr>
          <w:rFonts w:ascii="Times New Roman" w:hAnsi="Times New Roman" w:cs="Times New Roman"/>
          <w:noProof/>
        </w:rPr>
        <w:tab/>
        <w:t xml:space="preserve">Shadlen MN, Kiani R: </w:t>
      </w:r>
      <w:r w:rsidRPr="000915B5">
        <w:rPr>
          <w:rFonts w:ascii="Times New Roman" w:hAnsi="Times New Roman" w:cs="Times New Roman"/>
          <w:b/>
          <w:bCs/>
          <w:noProof/>
        </w:rPr>
        <w:t>Decision making as a window on cognition</w:t>
      </w:r>
      <w:r w:rsidRPr="000915B5">
        <w:rPr>
          <w:rFonts w:ascii="Times New Roman" w:hAnsi="Times New Roman" w:cs="Times New Roman"/>
          <w:noProof/>
        </w:rPr>
        <w:t xml:space="preserve">. </w:t>
      </w:r>
      <w:r w:rsidRPr="000915B5">
        <w:rPr>
          <w:rFonts w:ascii="Times New Roman" w:hAnsi="Times New Roman" w:cs="Times New Roman"/>
          <w:i/>
          <w:iCs/>
          <w:noProof/>
        </w:rPr>
        <w:t>Neuron</w:t>
      </w:r>
      <w:r w:rsidRPr="000915B5">
        <w:rPr>
          <w:rFonts w:ascii="Times New Roman" w:hAnsi="Times New Roman" w:cs="Times New Roman"/>
          <w:noProof/>
        </w:rPr>
        <w:t xml:space="preserve"> 2013, </w:t>
      </w:r>
      <w:r w:rsidRPr="000915B5">
        <w:rPr>
          <w:rFonts w:ascii="Times New Roman" w:hAnsi="Times New Roman" w:cs="Times New Roman"/>
          <w:b/>
          <w:bCs/>
          <w:noProof/>
        </w:rPr>
        <w:t>80</w:t>
      </w:r>
      <w:r w:rsidRPr="000915B5">
        <w:rPr>
          <w:rFonts w:ascii="Times New Roman" w:hAnsi="Times New Roman" w:cs="Times New Roman"/>
          <w:noProof/>
        </w:rPr>
        <w:t>:791–806.</w:t>
      </w:r>
    </w:p>
    <w:p w14:paraId="0E70C2A1"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39. </w:t>
      </w:r>
      <w:r w:rsidRPr="000915B5">
        <w:rPr>
          <w:rFonts w:ascii="Times New Roman" w:hAnsi="Times New Roman" w:cs="Times New Roman"/>
          <w:noProof/>
        </w:rPr>
        <w:tab/>
        <w:t xml:space="preserve">Newsome WT, Britten KH, Movshon JA: </w:t>
      </w:r>
      <w:r w:rsidRPr="000915B5">
        <w:rPr>
          <w:rFonts w:ascii="Times New Roman" w:hAnsi="Times New Roman" w:cs="Times New Roman"/>
          <w:b/>
          <w:bCs/>
          <w:noProof/>
        </w:rPr>
        <w:t>Neuronal correlates of a perceptual decision</w:t>
      </w:r>
      <w:r w:rsidRPr="000915B5">
        <w:rPr>
          <w:rFonts w:ascii="Times New Roman" w:hAnsi="Times New Roman" w:cs="Times New Roman"/>
          <w:noProof/>
        </w:rPr>
        <w:t xml:space="preserve">. </w:t>
      </w:r>
      <w:r w:rsidRPr="000915B5">
        <w:rPr>
          <w:rFonts w:ascii="Times New Roman" w:hAnsi="Times New Roman" w:cs="Times New Roman"/>
          <w:i/>
          <w:iCs/>
          <w:noProof/>
        </w:rPr>
        <w:t>Nature</w:t>
      </w:r>
      <w:r w:rsidRPr="000915B5">
        <w:rPr>
          <w:rFonts w:ascii="Times New Roman" w:hAnsi="Times New Roman" w:cs="Times New Roman"/>
          <w:noProof/>
        </w:rPr>
        <w:t xml:space="preserve"> 1989, </w:t>
      </w:r>
      <w:r w:rsidRPr="000915B5">
        <w:rPr>
          <w:rFonts w:ascii="Times New Roman" w:hAnsi="Times New Roman" w:cs="Times New Roman"/>
          <w:b/>
          <w:bCs/>
          <w:noProof/>
        </w:rPr>
        <w:t>341</w:t>
      </w:r>
      <w:r w:rsidRPr="000915B5">
        <w:rPr>
          <w:rFonts w:ascii="Times New Roman" w:hAnsi="Times New Roman" w:cs="Times New Roman"/>
          <w:noProof/>
        </w:rPr>
        <w:t>:52–54.</w:t>
      </w:r>
    </w:p>
    <w:p w14:paraId="16E75084"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40. </w:t>
      </w:r>
      <w:r w:rsidRPr="000915B5">
        <w:rPr>
          <w:rFonts w:ascii="Times New Roman" w:hAnsi="Times New Roman" w:cs="Times New Roman"/>
          <w:noProof/>
        </w:rPr>
        <w:tab/>
        <w:t xml:space="preserve">Britten KH, Shadlen MN, Newsome WT, Movshon JA: </w:t>
      </w:r>
      <w:r w:rsidRPr="000915B5">
        <w:rPr>
          <w:rFonts w:ascii="Times New Roman" w:hAnsi="Times New Roman" w:cs="Times New Roman"/>
          <w:b/>
          <w:bCs/>
          <w:noProof/>
        </w:rPr>
        <w:t>The analysis of visual motion: A comparison of neuronal and psychophysical performance</w:t>
      </w:r>
      <w:r w:rsidRPr="000915B5">
        <w:rPr>
          <w:rFonts w:ascii="Times New Roman" w:hAnsi="Times New Roman" w:cs="Times New Roman"/>
          <w:noProof/>
        </w:rPr>
        <w:t xml:space="preserve">. </w:t>
      </w:r>
      <w:r w:rsidRPr="000915B5">
        <w:rPr>
          <w:rFonts w:ascii="Times New Roman" w:hAnsi="Times New Roman" w:cs="Times New Roman"/>
          <w:i/>
          <w:iCs/>
          <w:noProof/>
        </w:rPr>
        <w:t>J Neurosci</w:t>
      </w:r>
      <w:r w:rsidRPr="000915B5">
        <w:rPr>
          <w:rFonts w:ascii="Times New Roman" w:hAnsi="Times New Roman" w:cs="Times New Roman"/>
          <w:noProof/>
        </w:rPr>
        <w:t xml:space="preserve"> 1992, </w:t>
      </w:r>
      <w:r w:rsidRPr="000915B5">
        <w:rPr>
          <w:rFonts w:ascii="Times New Roman" w:hAnsi="Times New Roman" w:cs="Times New Roman"/>
          <w:b/>
          <w:bCs/>
          <w:noProof/>
        </w:rPr>
        <w:t>12</w:t>
      </w:r>
      <w:r w:rsidRPr="000915B5">
        <w:rPr>
          <w:rFonts w:ascii="Times New Roman" w:hAnsi="Times New Roman" w:cs="Times New Roman"/>
          <w:noProof/>
        </w:rPr>
        <w:t>:4745–4765.</w:t>
      </w:r>
    </w:p>
    <w:p w14:paraId="43088A01"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41. </w:t>
      </w:r>
      <w:r w:rsidRPr="000915B5">
        <w:rPr>
          <w:rFonts w:ascii="Times New Roman" w:hAnsi="Times New Roman" w:cs="Times New Roman"/>
          <w:noProof/>
        </w:rPr>
        <w:tab/>
        <w:t xml:space="preserve">Shadlen MN, Britten KH, Newsome WT, Movshon JA: </w:t>
      </w:r>
      <w:r w:rsidRPr="000915B5">
        <w:rPr>
          <w:rFonts w:ascii="Times New Roman" w:hAnsi="Times New Roman" w:cs="Times New Roman"/>
          <w:b/>
          <w:bCs/>
          <w:noProof/>
        </w:rPr>
        <w:t>A computational analysis of the relationship between neuronal and behavioral responses to visual motion</w:t>
      </w:r>
      <w:r w:rsidRPr="000915B5">
        <w:rPr>
          <w:rFonts w:ascii="Times New Roman" w:hAnsi="Times New Roman" w:cs="Times New Roman"/>
          <w:noProof/>
        </w:rPr>
        <w:t xml:space="preserve">. </w:t>
      </w:r>
      <w:r w:rsidRPr="000915B5">
        <w:rPr>
          <w:rFonts w:ascii="Times New Roman" w:hAnsi="Times New Roman" w:cs="Times New Roman"/>
          <w:i/>
          <w:iCs/>
          <w:noProof/>
        </w:rPr>
        <w:t>J Neurosci</w:t>
      </w:r>
      <w:r w:rsidRPr="000915B5">
        <w:rPr>
          <w:rFonts w:ascii="Times New Roman" w:hAnsi="Times New Roman" w:cs="Times New Roman"/>
          <w:noProof/>
        </w:rPr>
        <w:t xml:space="preserve"> 1996, </w:t>
      </w:r>
      <w:r w:rsidRPr="000915B5">
        <w:rPr>
          <w:rFonts w:ascii="Times New Roman" w:hAnsi="Times New Roman" w:cs="Times New Roman"/>
          <w:b/>
          <w:bCs/>
          <w:noProof/>
        </w:rPr>
        <w:t>16</w:t>
      </w:r>
      <w:r w:rsidRPr="000915B5">
        <w:rPr>
          <w:rFonts w:ascii="Times New Roman" w:hAnsi="Times New Roman" w:cs="Times New Roman"/>
          <w:noProof/>
        </w:rPr>
        <w:t>:1486–1510.</w:t>
      </w:r>
    </w:p>
    <w:p w14:paraId="39A32F17"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42. </w:t>
      </w:r>
      <w:r w:rsidRPr="000915B5">
        <w:rPr>
          <w:rFonts w:ascii="Times New Roman" w:hAnsi="Times New Roman" w:cs="Times New Roman"/>
          <w:noProof/>
        </w:rPr>
        <w:tab/>
        <w:t xml:space="preserve">Nienborg H, Cumming BG: </w:t>
      </w:r>
      <w:r w:rsidRPr="000915B5">
        <w:rPr>
          <w:rFonts w:ascii="Times New Roman" w:hAnsi="Times New Roman" w:cs="Times New Roman"/>
          <w:b/>
          <w:bCs/>
          <w:noProof/>
        </w:rPr>
        <w:t>Decision-related activity in sensory neurons reflects more than a neurons causal effect</w:t>
      </w:r>
      <w:r w:rsidRPr="000915B5">
        <w:rPr>
          <w:rFonts w:ascii="Times New Roman" w:hAnsi="Times New Roman" w:cs="Times New Roman"/>
          <w:noProof/>
        </w:rPr>
        <w:t xml:space="preserve">. </w:t>
      </w:r>
      <w:r w:rsidRPr="000915B5">
        <w:rPr>
          <w:rFonts w:ascii="Times New Roman" w:hAnsi="Times New Roman" w:cs="Times New Roman"/>
          <w:i/>
          <w:iCs/>
          <w:noProof/>
        </w:rPr>
        <w:t>Nature</w:t>
      </w:r>
      <w:r w:rsidRPr="000915B5">
        <w:rPr>
          <w:rFonts w:ascii="Times New Roman" w:hAnsi="Times New Roman" w:cs="Times New Roman"/>
          <w:noProof/>
        </w:rPr>
        <w:t xml:space="preserve"> 2009, </w:t>
      </w:r>
      <w:r w:rsidRPr="000915B5">
        <w:rPr>
          <w:rFonts w:ascii="Times New Roman" w:hAnsi="Times New Roman" w:cs="Times New Roman"/>
          <w:b/>
          <w:bCs/>
          <w:noProof/>
        </w:rPr>
        <w:t>459</w:t>
      </w:r>
      <w:r w:rsidRPr="000915B5">
        <w:rPr>
          <w:rFonts w:ascii="Times New Roman" w:hAnsi="Times New Roman" w:cs="Times New Roman"/>
          <w:noProof/>
        </w:rPr>
        <w:t>:89–92.</w:t>
      </w:r>
    </w:p>
    <w:p w14:paraId="44526052"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43. </w:t>
      </w:r>
      <w:r w:rsidRPr="000915B5">
        <w:rPr>
          <w:rFonts w:ascii="Times New Roman" w:hAnsi="Times New Roman" w:cs="Times New Roman"/>
          <w:noProof/>
        </w:rPr>
        <w:tab/>
        <w:t xml:space="preserve">Cumming BG, Nienborg H: </w:t>
      </w:r>
      <w:r w:rsidRPr="000915B5">
        <w:rPr>
          <w:rFonts w:ascii="Times New Roman" w:hAnsi="Times New Roman" w:cs="Times New Roman"/>
          <w:b/>
          <w:bCs/>
          <w:noProof/>
        </w:rPr>
        <w:t>Feedforward and feedback sources of choice probability in neural population responses</w:t>
      </w:r>
      <w:r w:rsidRPr="000915B5">
        <w:rPr>
          <w:rFonts w:ascii="Times New Roman" w:hAnsi="Times New Roman" w:cs="Times New Roman"/>
          <w:noProof/>
        </w:rPr>
        <w:t xml:space="preserve">. </w:t>
      </w:r>
      <w:r w:rsidRPr="000915B5">
        <w:rPr>
          <w:rFonts w:ascii="Times New Roman" w:hAnsi="Times New Roman" w:cs="Times New Roman"/>
          <w:i/>
          <w:iCs/>
          <w:noProof/>
        </w:rPr>
        <w:t>Curr Opin Neurobiol</w:t>
      </w:r>
      <w:r w:rsidRPr="000915B5">
        <w:rPr>
          <w:rFonts w:ascii="Times New Roman" w:hAnsi="Times New Roman" w:cs="Times New Roman"/>
          <w:noProof/>
        </w:rPr>
        <w:t xml:space="preserve"> 2016, </w:t>
      </w:r>
      <w:r w:rsidRPr="000915B5">
        <w:rPr>
          <w:rFonts w:ascii="Times New Roman" w:hAnsi="Times New Roman" w:cs="Times New Roman"/>
          <w:b/>
          <w:bCs/>
          <w:noProof/>
        </w:rPr>
        <w:t>37</w:t>
      </w:r>
      <w:r w:rsidRPr="000915B5">
        <w:rPr>
          <w:rFonts w:ascii="Times New Roman" w:hAnsi="Times New Roman" w:cs="Times New Roman"/>
          <w:noProof/>
        </w:rPr>
        <w:t>:126–132.</w:t>
      </w:r>
    </w:p>
    <w:p w14:paraId="2745F0E6"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44. </w:t>
      </w:r>
      <w:r w:rsidRPr="000915B5">
        <w:rPr>
          <w:rFonts w:ascii="Times New Roman" w:hAnsi="Times New Roman" w:cs="Times New Roman"/>
          <w:noProof/>
        </w:rPr>
        <w:tab/>
        <w:t xml:space="preserve">Tsunada J, Liu ASK, Gold JI, Cohen YE: </w:t>
      </w:r>
      <w:r w:rsidRPr="000915B5">
        <w:rPr>
          <w:rFonts w:ascii="Times New Roman" w:hAnsi="Times New Roman" w:cs="Times New Roman"/>
          <w:b/>
          <w:bCs/>
          <w:noProof/>
        </w:rPr>
        <w:t>Causal contribution of primate auditory cortex to auditory perceptual decision-making</w:t>
      </w:r>
      <w:r w:rsidRPr="000915B5">
        <w:rPr>
          <w:rFonts w:ascii="Times New Roman" w:hAnsi="Times New Roman" w:cs="Times New Roman"/>
          <w:noProof/>
        </w:rPr>
        <w:t xml:space="preserve">. </w:t>
      </w:r>
      <w:r w:rsidRPr="000915B5">
        <w:rPr>
          <w:rFonts w:ascii="Times New Roman" w:hAnsi="Times New Roman" w:cs="Times New Roman"/>
          <w:i/>
          <w:iCs/>
          <w:noProof/>
        </w:rPr>
        <w:t>Nat Neurosci</w:t>
      </w:r>
      <w:r w:rsidRPr="000915B5">
        <w:rPr>
          <w:rFonts w:ascii="Times New Roman" w:hAnsi="Times New Roman" w:cs="Times New Roman"/>
          <w:noProof/>
        </w:rPr>
        <w:t xml:space="preserve"> 2015, </w:t>
      </w:r>
      <w:r w:rsidRPr="000915B5">
        <w:rPr>
          <w:rFonts w:ascii="Times New Roman" w:hAnsi="Times New Roman" w:cs="Times New Roman"/>
          <w:b/>
          <w:bCs/>
          <w:noProof/>
        </w:rPr>
        <w:t>19</w:t>
      </w:r>
      <w:r w:rsidRPr="000915B5">
        <w:rPr>
          <w:rFonts w:ascii="Times New Roman" w:hAnsi="Times New Roman" w:cs="Times New Roman"/>
          <w:noProof/>
        </w:rPr>
        <w:t>:135–142.</w:t>
      </w:r>
    </w:p>
    <w:p w14:paraId="4137697E"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45. </w:t>
      </w:r>
      <w:r w:rsidRPr="000915B5">
        <w:rPr>
          <w:rFonts w:ascii="Times New Roman" w:hAnsi="Times New Roman" w:cs="Times New Roman"/>
          <w:noProof/>
        </w:rPr>
        <w:tab/>
        <w:t xml:space="preserve">Steinmetz NA, Zatka-Haas P, Carandini M, Harris KD: </w:t>
      </w:r>
      <w:r w:rsidRPr="000915B5">
        <w:rPr>
          <w:rFonts w:ascii="Times New Roman" w:hAnsi="Times New Roman" w:cs="Times New Roman"/>
          <w:b/>
          <w:bCs/>
          <w:noProof/>
        </w:rPr>
        <w:t>Distributed coding of choice, action and engagement across the mouse brain</w:t>
      </w:r>
      <w:r w:rsidRPr="000915B5">
        <w:rPr>
          <w:rFonts w:ascii="Times New Roman" w:hAnsi="Times New Roman" w:cs="Times New Roman"/>
          <w:noProof/>
        </w:rPr>
        <w:t xml:space="preserve">. </w:t>
      </w:r>
      <w:r w:rsidRPr="000915B5">
        <w:rPr>
          <w:rFonts w:ascii="Times New Roman" w:hAnsi="Times New Roman" w:cs="Times New Roman"/>
          <w:i/>
          <w:iCs/>
          <w:noProof/>
        </w:rPr>
        <w:t>Nature</w:t>
      </w:r>
      <w:r w:rsidRPr="000915B5">
        <w:rPr>
          <w:rFonts w:ascii="Times New Roman" w:hAnsi="Times New Roman" w:cs="Times New Roman"/>
          <w:noProof/>
        </w:rPr>
        <w:t xml:space="preserve"> 2019, </w:t>
      </w:r>
      <w:r w:rsidRPr="000915B5">
        <w:rPr>
          <w:rFonts w:ascii="Times New Roman" w:hAnsi="Times New Roman" w:cs="Times New Roman"/>
          <w:b/>
          <w:bCs/>
          <w:noProof/>
        </w:rPr>
        <w:t>576</w:t>
      </w:r>
      <w:r w:rsidRPr="000915B5">
        <w:rPr>
          <w:rFonts w:ascii="Times New Roman" w:hAnsi="Times New Roman" w:cs="Times New Roman"/>
          <w:noProof/>
        </w:rPr>
        <w:t>:266–273.</w:t>
      </w:r>
    </w:p>
    <w:p w14:paraId="05D6DA9F"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46. </w:t>
      </w:r>
      <w:r w:rsidRPr="000915B5">
        <w:rPr>
          <w:rFonts w:ascii="Times New Roman" w:hAnsi="Times New Roman" w:cs="Times New Roman"/>
          <w:noProof/>
        </w:rPr>
        <w:tab/>
        <w:t xml:space="preserve">Cohen MR, Newsome WT: </w:t>
      </w:r>
      <w:r w:rsidRPr="000915B5">
        <w:rPr>
          <w:rFonts w:ascii="Times New Roman" w:hAnsi="Times New Roman" w:cs="Times New Roman"/>
          <w:b/>
          <w:bCs/>
          <w:noProof/>
        </w:rPr>
        <w:t>Context-Dependent Changes in Functional Circuitry in Visual Area MT</w:t>
      </w:r>
      <w:r w:rsidRPr="000915B5">
        <w:rPr>
          <w:rFonts w:ascii="Times New Roman" w:hAnsi="Times New Roman" w:cs="Times New Roman"/>
          <w:noProof/>
        </w:rPr>
        <w:t xml:space="preserve">. </w:t>
      </w:r>
      <w:r w:rsidRPr="000915B5">
        <w:rPr>
          <w:rFonts w:ascii="Times New Roman" w:hAnsi="Times New Roman" w:cs="Times New Roman"/>
          <w:i/>
          <w:iCs/>
          <w:noProof/>
        </w:rPr>
        <w:t>Neuron</w:t>
      </w:r>
      <w:r w:rsidRPr="000915B5">
        <w:rPr>
          <w:rFonts w:ascii="Times New Roman" w:hAnsi="Times New Roman" w:cs="Times New Roman"/>
          <w:noProof/>
        </w:rPr>
        <w:t xml:space="preserve"> 2008, </w:t>
      </w:r>
      <w:r w:rsidRPr="000915B5">
        <w:rPr>
          <w:rFonts w:ascii="Times New Roman" w:hAnsi="Times New Roman" w:cs="Times New Roman"/>
          <w:b/>
          <w:bCs/>
          <w:noProof/>
        </w:rPr>
        <w:t>60</w:t>
      </w:r>
      <w:r w:rsidRPr="000915B5">
        <w:rPr>
          <w:rFonts w:ascii="Times New Roman" w:hAnsi="Times New Roman" w:cs="Times New Roman"/>
          <w:noProof/>
        </w:rPr>
        <w:t>:162–173.</w:t>
      </w:r>
    </w:p>
    <w:p w14:paraId="1E8DC30E"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47. </w:t>
      </w:r>
      <w:r w:rsidRPr="000915B5">
        <w:rPr>
          <w:rFonts w:ascii="Times New Roman" w:hAnsi="Times New Roman" w:cs="Times New Roman"/>
          <w:noProof/>
        </w:rPr>
        <w:tab/>
        <w:t xml:space="preserve">Cohen MR, Newsome WT: </w:t>
      </w:r>
      <w:r w:rsidRPr="000915B5">
        <w:rPr>
          <w:rFonts w:ascii="Times New Roman" w:hAnsi="Times New Roman" w:cs="Times New Roman"/>
          <w:b/>
          <w:bCs/>
          <w:noProof/>
        </w:rPr>
        <w:t>Estimates of the contribution of single neurons to perception depend on timescale and noise correlation</w:t>
      </w:r>
      <w:r w:rsidRPr="000915B5">
        <w:rPr>
          <w:rFonts w:ascii="Times New Roman" w:hAnsi="Times New Roman" w:cs="Times New Roman"/>
          <w:noProof/>
        </w:rPr>
        <w:t xml:space="preserve">. </w:t>
      </w:r>
      <w:r w:rsidRPr="000915B5">
        <w:rPr>
          <w:rFonts w:ascii="Times New Roman" w:hAnsi="Times New Roman" w:cs="Times New Roman"/>
          <w:i/>
          <w:iCs/>
          <w:noProof/>
        </w:rPr>
        <w:t>J Neurosci</w:t>
      </w:r>
      <w:r w:rsidRPr="000915B5">
        <w:rPr>
          <w:rFonts w:ascii="Times New Roman" w:hAnsi="Times New Roman" w:cs="Times New Roman"/>
          <w:noProof/>
        </w:rPr>
        <w:t xml:space="preserve"> 2009, </w:t>
      </w:r>
      <w:r w:rsidRPr="000915B5">
        <w:rPr>
          <w:rFonts w:ascii="Times New Roman" w:hAnsi="Times New Roman" w:cs="Times New Roman"/>
          <w:b/>
          <w:bCs/>
          <w:noProof/>
        </w:rPr>
        <w:t>29</w:t>
      </w:r>
      <w:r w:rsidRPr="000915B5">
        <w:rPr>
          <w:rFonts w:ascii="Times New Roman" w:hAnsi="Times New Roman" w:cs="Times New Roman"/>
          <w:noProof/>
        </w:rPr>
        <w:t>:6635–6648.</w:t>
      </w:r>
    </w:p>
    <w:p w14:paraId="3F80B9E4"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48. </w:t>
      </w:r>
      <w:r w:rsidRPr="000915B5">
        <w:rPr>
          <w:rFonts w:ascii="Times New Roman" w:hAnsi="Times New Roman" w:cs="Times New Roman"/>
          <w:noProof/>
        </w:rPr>
        <w:tab/>
        <w:t xml:space="preserve">Ni AM, Ruff DA, Alberts JJ, Symmonds J, Cohen MR: </w:t>
      </w:r>
      <w:r w:rsidRPr="000915B5">
        <w:rPr>
          <w:rFonts w:ascii="Times New Roman" w:hAnsi="Times New Roman" w:cs="Times New Roman"/>
          <w:b/>
          <w:bCs/>
          <w:noProof/>
        </w:rPr>
        <w:t>Learning and attention reveal a general relationship between population activity and behavior</w:t>
      </w:r>
      <w:r w:rsidRPr="000915B5">
        <w:rPr>
          <w:rFonts w:ascii="Times New Roman" w:hAnsi="Times New Roman" w:cs="Times New Roman"/>
          <w:noProof/>
        </w:rPr>
        <w:t xml:space="preserve">. </w:t>
      </w:r>
      <w:r w:rsidRPr="000915B5">
        <w:rPr>
          <w:rFonts w:ascii="Times New Roman" w:hAnsi="Times New Roman" w:cs="Times New Roman"/>
          <w:i/>
          <w:iCs/>
          <w:noProof/>
        </w:rPr>
        <w:t>Science (80- )</w:t>
      </w:r>
      <w:r w:rsidRPr="000915B5">
        <w:rPr>
          <w:rFonts w:ascii="Times New Roman" w:hAnsi="Times New Roman" w:cs="Times New Roman"/>
          <w:noProof/>
        </w:rPr>
        <w:t xml:space="preserve"> 2018, </w:t>
      </w:r>
      <w:r w:rsidRPr="000915B5">
        <w:rPr>
          <w:rFonts w:ascii="Times New Roman" w:hAnsi="Times New Roman" w:cs="Times New Roman"/>
          <w:b/>
          <w:bCs/>
          <w:noProof/>
        </w:rPr>
        <w:t>359</w:t>
      </w:r>
      <w:r w:rsidRPr="000915B5">
        <w:rPr>
          <w:rFonts w:ascii="Times New Roman" w:hAnsi="Times New Roman" w:cs="Times New Roman"/>
          <w:noProof/>
        </w:rPr>
        <w:t>:463–465.</w:t>
      </w:r>
    </w:p>
    <w:p w14:paraId="48683672"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49. </w:t>
      </w:r>
      <w:r w:rsidRPr="000915B5">
        <w:rPr>
          <w:rFonts w:ascii="Times New Roman" w:hAnsi="Times New Roman" w:cs="Times New Roman"/>
          <w:noProof/>
        </w:rPr>
        <w:tab/>
        <w:t xml:space="preserve">Downer JD, Niwa M, Sutter ML: </w:t>
      </w:r>
      <w:r w:rsidRPr="000915B5">
        <w:rPr>
          <w:rFonts w:ascii="Times New Roman" w:hAnsi="Times New Roman" w:cs="Times New Roman"/>
          <w:b/>
          <w:bCs/>
          <w:noProof/>
        </w:rPr>
        <w:t>Task Engagement Selectively Modulates Neural Correlations in Primary Auditory Cortex</w:t>
      </w:r>
      <w:r w:rsidRPr="000915B5">
        <w:rPr>
          <w:rFonts w:ascii="Times New Roman" w:hAnsi="Times New Roman" w:cs="Times New Roman"/>
          <w:noProof/>
        </w:rPr>
        <w:t xml:space="preserve">. </w:t>
      </w:r>
      <w:r w:rsidRPr="000915B5">
        <w:rPr>
          <w:rFonts w:ascii="Times New Roman" w:hAnsi="Times New Roman" w:cs="Times New Roman"/>
          <w:i/>
          <w:iCs/>
          <w:noProof/>
        </w:rPr>
        <w:t>J Neurosci</w:t>
      </w:r>
      <w:r w:rsidRPr="000915B5">
        <w:rPr>
          <w:rFonts w:ascii="Times New Roman" w:hAnsi="Times New Roman" w:cs="Times New Roman"/>
          <w:noProof/>
        </w:rPr>
        <w:t xml:space="preserve"> 2015, </w:t>
      </w:r>
      <w:r w:rsidRPr="000915B5">
        <w:rPr>
          <w:rFonts w:ascii="Times New Roman" w:hAnsi="Times New Roman" w:cs="Times New Roman"/>
          <w:b/>
          <w:bCs/>
          <w:noProof/>
        </w:rPr>
        <w:t>35</w:t>
      </w:r>
      <w:r w:rsidRPr="000915B5">
        <w:rPr>
          <w:rFonts w:ascii="Times New Roman" w:hAnsi="Times New Roman" w:cs="Times New Roman"/>
          <w:noProof/>
        </w:rPr>
        <w:t>:7565–7574.</w:t>
      </w:r>
    </w:p>
    <w:p w14:paraId="60FD8C5A"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50. </w:t>
      </w:r>
      <w:r w:rsidRPr="000915B5">
        <w:rPr>
          <w:rFonts w:ascii="Times New Roman" w:hAnsi="Times New Roman" w:cs="Times New Roman"/>
          <w:noProof/>
        </w:rPr>
        <w:tab/>
        <w:t xml:space="preserve">Stringer C, Michaelos M, Tsyboulski D, Lindo SE, Pachitariu M: </w:t>
      </w:r>
      <w:r w:rsidRPr="000915B5">
        <w:rPr>
          <w:rFonts w:ascii="Times New Roman" w:hAnsi="Times New Roman" w:cs="Times New Roman"/>
          <w:b/>
          <w:bCs/>
          <w:noProof/>
        </w:rPr>
        <w:t>High-precision coding in visual cortex</w:t>
      </w:r>
      <w:r w:rsidRPr="000915B5">
        <w:rPr>
          <w:rFonts w:ascii="Times New Roman" w:hAnsi="Times New Roman" w:cs="Times New Roman"/>
          <w:noProof/>
        </w:rPr>
        <w:t xml:space="preserve">. </w:t>
      </w:r>
      <w:r w:rsidRPr="000915B5">
        <w:rPr>
          <w:rFonts w:ascii="Times New Roman" w:hAnsi="Times New Roman" w:cs="Times New Roman"/>
          <w:i/>
          <w:iCs/>
          <w:noProof/>
        </w:rPr>
        <w:t>Cell</w:t>
      </w:r>
      <w:r w:rsidRPr="000915B5">
        <w:rPr>
          <w:rFonts w:ascii="Times New Roman" w:hAnsi="Times New Roman" w:cs="Times New Roman"/>
          <w:noProof/>
        </w:rPr>
        <w:t xml:space="preserve"> 2021, doi:10.1016/j.cell.2021.03.042.</w:t>
      </w:r>
    </w:p>
    <w:p w14:paraId="79FE49D5"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51. </w:t>
      </w:r>
      <w:r w:rsidRPr="000915B5">
        <w:rPr>
          <w:rFonts w:ascii="Times New Roman" w:hAnsi="Times New Roman" w:cs="Times New Roman"/>
          <w:noProof/>
        </w:rPr>
        <w:tab/>
        <w:t xml:space="preserve">Hires SA, Gutnisky DA, Yu J, O’Connor DH, Svoboda K: </w:t>
      </w:r>
      <w:r w:rsidRPr="000915B5">
        <w:rPr>
          <w:rFonts w:ascii="Times New Roman" w:hAnsi="Times New Roman" w:cs="Times New Roman"/>
          <w:b/>
          <w:bCs/>
          <w:noProof/>
        </w:rPr>
        <w:t>Low-noise encoding of active touch by layer 4 in the somatosensory cortex</w:t>
      </w:r>
      <w:r w:rsidRPr="000915B5">
        <w:rPr>
          <w:rFonts w:ascii="Times New Roman" w:hAnsi="Times New Roman" w:cs="Times New Roman"/>
          <w:noProof/>
        </w:rPr>
        <w:t xml:space="preserve">. </w:t>
      </w:r>
      <w:r w:rsidRPr="000915B5">
        <w:rPr>
          <w:rFonts w:ascii="Times New Roman" w:hAnsi="Times New Roman" w:cs="Times New Roman"/>
          <w:i/>
          <w:iCs/>
          <w:noProof/>
        </w:rPr>
        <w:t>Elife</w:t>
      </w:r>
      <w:r w:rsidRPr="000915B5">
        <w:rPr>
          <w:rFonts w:ascii="Times New Roman" w:hAnsi="Times New Roman" w:cs="Times New Roman"/>
          <w:noProof/>
        </w:rPr>
        <w:t xml:space="preserve"> 2015, </w:t>
      </w:r>
      <w:r w:rsidRPr="000915B5">
        <w:rPr>
          <w:rFonts w:ascii="Times New Roman" w:hAnsi="Times New Roman" w:cs="Times New Roman"/>
          <w:b/>
          <w:bCs/>
          <w:noProof/>
        </w:rPr>
        <w:t>4</w:t>
      </w:r>
      <w:r w:rsidRPr="000915B5">
        <w:rPr>
          <w:rFonts w:ascii="Times New Roman" w:hAnsi="Times New Roman" w:cs="Times New Roman"/>
          <w:noProof/>
        </w:rPr>
        <w:t>.</w:t>
      </w:r>
    </w:p>
    <w:p w14:paraId="2B637B39"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52. </w:t>
      </w:r>
      <w:r w:rsidRPr="000915B5">
        <w:rPr>
          <w:rFonts w:ascii="Times New Roman" w:hAnsi="Times New Roman" w:cs="Times New Roman"/>
          <w:noProof/>
        </w:rPr>
        <w:tab/>
        <w:t xml:space="preserve">Hobbs JA, Towal RB, Hartmann MJZ: </w:t>
      </w:r>
      <w:r w:rsidRPr="000915B5">
        <w:rPr>
          <w:rFonts w:ascii="Times New Roman" w:hAnsi="Times New Roman" w:cs="Times New Roman"/>
          <w:b/>
          <w:bCs/>
          <w:noProof/>
        </w:rPr>
        <w:t>Spatiotemporal patterns of contact across the rat vibrissal array during exploratory behavior</w:t>
      </w:r>
      <w:r w:rsidRPr="000915B5">
        <w:rPr>
          <w:rFonts w:ascii="Times New Roman" w:hAnsi="Times New Roman" w:cs="Times New Roman"/>
          <w:noProof/>
        </w:rPr>
        <w:t xml:space="preserve">. </w:t>
      </w:r>
      <w:r w:rsidRPr="000915B5">
        <w:rPr>
          <w:rFonts w:ascii="Times New Roman" w:hAnsi="Times New Roman" w:cs="Times New Roman"/>
          <w:i/>
          <w:iCs/>
          <w:noProof/>
        </w:rPr>
        <w:t>Front Behav Neurosci</w:t>
      </w:r>
      <w:r w:rsidRPr="000915B5">
        <w:rPr>
          <w:rFonts w:ascii="Times New Roman" w:hAnsi="Times New Roman" w:cs="Times New Roman"/>
          <w:noProof/>
        </w:rPr>
        <w:t xml:space="preserve"> 2016, </w:t>
      </w:r>
      <w:r w:rsidRPr="000915B5">
        <w:rPr>
          <w:rFonts w:ascii="Times New Roman" w:hAnsi="Times New Roman" w:cs="Times New Roman"/>
          <w:b/>
          <w:bCs/>
          <w:noProof/>
        </w:rPr>
        <w:t>9</w:t>
      </w:r>
      <w:r w:rsidRPr="000915B5">
        <w:rPr>
          <w:rFonts w:ascii="Times New Roman" w:hAnsi="Times New Roman" w:cs="Times New Roman"/>
          <w:noProof/>
        </w:rPr>
        <w:t>:356.</w:t>
      </w:r>
    </w:p>
    <w:p w14:paraId="227B0383"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53. </w:t>
      </w:r>
      <w:r w:rsidRPr="000915B5">
        <w:rPr>
          <w:rFonts w:ascii="Times New Roman" w:hAnsi="Times New Roman" w:cs="Times New Roman"/>
          <w:noProof/>
        </w:rPr>
        <w:tab/>
        <w:t xml:space="preserve">Aizenberg M, Geffen MN: </w:t>
      </w:r>
      <w:r w:rsidRPr="000915B5">
        <w:rPr>
          <w:rFonts w:ascii="Times New Roman" w:hAnsi="Times New Roman" w:cs="Times New Roman"/>
          <w:b/>
          <w:bCs/>
          <w:noProof/>
        </w:rPr>
        <w:t xml:space="preserve">Bidirectional effects of aversive learning on perceptual acuity are </w:t>
      </w:r>
      <w:r w:rsidRPr="000915B5">
        <w:rPr>
          <w:rFonts w:ascii="Times New Roman" w:hAnsi="Times New Roman" w:cs="Times New Roman"/>
          <w:b/>
          <w:bCs/>
          <w:noProof/>
        </w:rPr>
        <w:lastRenderedPageBreak/>
        <w:t>mediated by the sensory cortex</w:t>
      </w:r>
      <w:r w:rsidRPr="000915B5">
        <w:rPr>
          <w:rFonts w:ascii="Times New Roman" w:hAnsi="Times New Roman" w:cs="Times New Roman"/>
          <w:noProof/>
        </w:rPr>
        <w:t xml:space="preserve">. </w:t>
      </w:r>
      <w:r w:rsidRPr="000915B5">
        <w:rPr>
          <w:rFonts w:ascii="Times New Roman" w:hAnsi="Times New Roman" w:cs="Times New Roman"/>
          <w:i/>
          <w:iCs/>
          <w:noProof/>
        </w:rPr>
        <w:t>Nat Neurosci</w:t>
      </w:r>
      <w:r w:rsidRPr="000915B5">
        <w:rPr>
          <w:rFonts w:ascii="Times New Roman" w:hAnsi="Times New Roman" w:cs="Times New Roman"/>
          <w:noProof/>
        </w:rPr>
        <w:t xml:space="preserve"> 2013, </w:t>
      </w:r>
      <w:r w:rsidRPr="000915B5">
        <w:rPr>
          <w:rFonts w:ascii="Times New Roman" w:hAnsi="Times New Roman" w:cs="Times New Roman"/>
          <w:b/>
          <w:bCs/>
          <w:noProof/>
        </w:rPr>
        <w:t>16</w:t>
      </w:r>
      <w:r w:rsidRPr="000915B5">
        <w:rPr>
          <w:rFonts w:ascii="Times New Roman" w:hAnsi="Times New Roman" w:cs="Times New Roman"/>
          <w:noProof/>
        </w:rPr>
        <w:t>:994–996.</w:t>
      </w:r>
    </w:p>
    <w:p w14:paraId="64428F34"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54. </w:t>
      </w:r>
      <w:r w:rsidRPr="000915B5">
        <w:rPr>
          <w:rFonts w:ascii="Times New Roman" w:hAnsi="Times New Roman" w:cs="Times New Roman"/>
          <w:noProof/>
        </w:rPr>
        <w:tab/>
        <w:t xml:space="preserve">Aizenberg M, Mwilambwe-Tshilobo L, Briguglio JJ, Natan RG, Geffen MN: </w:t>
      </w:r>
      <w:r w:rsidRPr="000915B5">
        <w:rPr>
          <w:rFonts w:ascii="Times New Roman" w:hAnsi="Times New Roman" w:cs="Times New Roman"/>
          <w:b/>
          <w:bCs/>
          <w:noProof/>
        </w:rPr>
        <w:t>Bidirectional Regulation of Innate and Learned Behaviors That Rely on Frequency Discrimination by Cortical Inhibitory Neurons</w:t>
      </w:r>
      <w:r w:rsidRPr="000915B5">
        <w:rPr>
          <w:rFonts w:ascii="Times New Roman" w:hAnsi="Times New Roman" w:cs="Times New Roman"/>
          <w:noProof/>
        </w:rPr>
        <w:t xml:space="preserve">. </w:t>
      </w:r>
      <w:r w:rsidRPr="000915B5">
        <w:rPr>
          <w:rFonts w:ascii="Times New Roman" w:hAnsi="Times New Roman" w:cs="Times New Roman"/>
          <w:i/>
          <w:iCs/>
          <w:noProof/>
        </w:rPr>
        <w:t>PLOS Biol</w:t>
      </w:r>
      <w:r w:rsidRPr="000915B5">
        <w:rPr>
          <w:rFonts w:ascii="Times New Roman" w:hAnsi="Times New Roman" w:cs="Times New Roman"/>
          <w:noProof/>
        </w:rPr>
        <w:t xml:space="preserve"> 2015, </w:t>
      </w:r>
      <w:r w:rsidRPr="000915B5">
        <w:rPr>
          <w:rFonts w:ascii="Times New Roman" w:hAnsi="Times New Roman" w:cs="Times New Roman"/>
          <w:b/>
          <w:bCs/>
          <w:noProof/>
        </w:rPr>
        <w:t>13</w:t>
      </w:r>
      <w:r w:rsidRPr="000915B5">
        <w:rPr>
          <w:rFonts w:ascii="Times New Roman" w:hAnsi="Times New Roman" w:cs="Times New Roman"/>
          <w:noProof/>
        </w:rPr>
        <w:t>:e1002308.</w:t>
      </w:r>
    </w:p>
    <w:p w14:paraId="687CBD31"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55. </w:t>
      </w:r>
      <w:r w:rsidRPr="000915B5">
        <w:rPr>
          <w:rFonts w:ascii="Times New Roman" w:hAnsi="Times New Roman" w:cs="Times New Roman"/>
          <w:noProof/>
        </w:rPr>
        <w:tab/>
        <w:t xml:space="preserve">Wood KC, Angeloni CF, Oxman K, Clopath C, Geffen MN: </w:t>
      </w:r>
      <w:r w:rsidRPr="000915B5">
        <w:rPr>
          <w:rFonts w:ascii="Times New Roman" w:hAnsi="Times New Roman" w:cs="Times New Roman"/>
          <w:b/>
          <w:bCs/>
          <w:noProof/>
        </w:rPr>
        <w:t>Neuronal activity in sensory cortex predicts the specificity of learning</w:t>
      </w:r>
      <w:r w:rsidRPr="000915B5">
        <w:rPr>
          <w:rFonts w:ascii="Times New Roman" w:hAnsi="Times New Roman" w:cs="Times New Roman"/>
          <w:noProof/>
        </w:rPr>
        <w:t xml:space="preserve">. </w:t>
      </w:r>
      <w:r w:rsidRPr="000915B5">
        <w:rPr>
          <w:rFonts w:ascii="Times New Roman" w:hAnsi="Times New Roman" w:cs="Times New Roman"/>
          <w:i/>
          <w:iCs/>
          <w:noProof/>
        </w:rPr>
        <w:t>bioRxiv</w:t>
      </w:r>
      <w:r w:rsidRPr="000915B5">
        <w:rPr>
          <w:rFonts w:ascii="Times New Roman" w:hAnsi="Times New Roman" w:cs="Times New Roman"/>
          <w:noProof/>
        </w:rPr>
        <w:t xml:space="preserve"> 2020, doi:10.1101/2020.06.02.128702.</w:t>
      </w:r>
    </w:p>
    <w:p w14:paraId="1472F1F2"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56. </w:t>
      </w:r>
      <w:r w:rsidRPr="000915B5">
        <w:rPr>
          <w:rFonts w:ascii="Times New Roman" w:hAnsi="Times New Roman" w:cs="Times New Roman"/>
          <w:noProof/>
        </w:rPr>
        <w:tab/>
        <w:t xml:space="preserve">Briguglio JJ, Aizenberg M, Balasubramanian V, Geffen MN: </w:t>
      </w:r>
      <w:r w:rsidRPr="000915B5">
        <w:rPr>
          <w:rFonts w:ascii="Times New Roman" w:hAnsi="Times New Roman" w:cs="Times New Roman"/>
          <w:b/>
          <w:bCs/>
          <w:noProof/>
        </w:rPr>
        <w:t>Cortical neural activity predicts sensory acuity under optogenetic manipulation</w:t>
      </w:r>
      <w:r w:rsidRPr="000915B5">
        <w:rPr>
          <w:rFonts w:ascii="Times New Roman" w:hAnsi="Times New Roman" w:cs="Times New Roman"/>
          <w:noProof/>
        </w:rPr>
        <w:t xml:space="preserve">. </w:t>
      </w:r>
      <w:r w:rsidRPr="000915B5">
        <w:rPr>
          <w:rFonts w:ascii="Times New Roman" w:hAnsi="Times New Roman" w:cs="Times New Roman"/>
          <w:i/>
          <w:iCs/>
          <w:noProof/>
        </w:rPr>
        <w:t>J Neurosci</w:t>
      </w:r>
      <w:r w:rsidRPr="000915B5">
        <w:rPr>
          <w:rFonts w:ascii="Times New Roman" w:hAnsi="Times New Roman" w:cs="Times New Roman"/>
          <w:noProof/>
        </w:rPr>
        <w:t xml:space="preserve"> 2018, </w:t>
      </w:r>
      <w:r w:rsidRPr="000915B5">
        <w:rPr>
          <w:rFonts w:ascii="Times New Roman" w:hAnsi="Times New Roman" w:cs="Times New Roman"/>
          <w:b/>
          <w:bCs/>
          <w:noProof/>
        </w:rPr>
        <w:t>38</w:t>
      </w:r>
      <w:r w:rsidRPr="000915B5">
        <w:rPr>
          <w:rFonts w:ascii="Times New Roman" w:hAnsi="Times New Roman" w:cs="Times New Roman"/>
          <w:noProof/>
        </w:rPr>
        <w:t>:2094–2105.</w:t>
      </w:r>
    </w:p>
    <w:p w14:paraId="18B88F08"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57. </w:t>
      </w:r>
      <w:r w:rsidRPr="000915B5">
        <w:rPr>
          <w:rFonts w:ascii="Times New Roman" w:hAnsi="Times New Roman" w:cs="Times New Roman"/>
          <w:noProof/>
        </w:rPr>
        <w:tab/>
        <w:t xml:space="preserve">Ulanovsky N, Las L, Nelken I: </w:t>
      </w:r>
      <w:r w:rsidRPr="000915B5">
        <w:rPr>
          <w:rFonts w:ascii="Times New Roman" w:hAnsi="Times New Roman" w:cs="Times New Roman"/>
          <w:b/>
          <w:bCs/>
          <w:noProof/>
        </w:rPr>
        <w:t>Processing of low-probability sounds by cortical neurons</w:t>
      </w:r>
      <w:r w:rsidRPr="000915B5">
        <w:rPr>
          <w:rFonts w:ascii="Times New Roman" w:hAnsi="Times New Roman" w:cs="Times New Roman"/>
          <w:noProof/>
        </w:rPr>
        <w:t xml:space="preserve">. </w:t>
      </w:r>
      <w:r w:rsidRPr="000915B5">
        <w:rPr>
          <w:rFonts w:ascii="Times New Roman" w:hAnsi="Times New Roman" w:cs="Times New Roman"/>
          <w:i/>
          <w:iCs/>
          <w:noProof/>
        </w:rPr>
        <w:t>Nat Neurosci</w:t>
      </w:r>
      <w:r w:rsidRPr="000915B5">
        <w:rPr>
          <w:rFonts w:ascii="Times New Roman" w:hAnsi="Times New Roman" w:cs="Times New Roman"/>
          <w:noProof/>
        </w:rPr>
        <w:t xml:space="preserve"> 2003, </w:t>
      </w:r>
      <w:r w:rsidRPr="000915B5">
        <w:rPr>
          <w:rFonts w:ascii="Times New Roman" w:hAnsi="Times New Roman" w:cs="Times New Roman"/>
          <w:b/>
          <w:bCs/>
          <w:noProof/>
        </w:rPr>
        <w:t>6</w:t>
      </w:r>
      <w:r w:rsidRPr="000915B5">
        <w:rPr>
          <w:rFonts w:ascii="Times New Roman" w:hAnsi="Times New Roman" w:cs="Times New Roman"/>
          <w:noProof/>
        </w:rPr>
        <w:t>:391–398.</w:t>
      </w:r>
    </w:p>
    <w:p w14:paraId="7B53EFA2"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58. </w:t>
      </w:r>
      <w:r w:rsidRPr="000915B5">
        <w:rPr>
          <w:rFonts w:ascii="Times New Roman" w:hAnsi="Times New Roman" w:cs="Times New Roman"/>
          <w:noProof/>
        </w:rPr>
        <w:tab/>
        <w:t xml:space="preserve">Natan RG, Carruthers IM, Mwilambwe-Tshilobo L, Geffen MN: </w:t>
      </w:r>
      <w:r w:rsidRPr="000915B5">
        <w:rPr>
          <w:rFonts w:ascii="Times New Roman" w:hAnsi="Times New Roman" w:cs="Times New Roman"/>
          <w:b/>
          <w:bCs/>
          <w:noProof/>
        </w:rPr>
        <w:t>Gain Control in the Auditory Cortex Evoked by Changing Temporal Correlation of Sounds</w:t>
      </w:r>
      <w:r w:rsidRPr="000915B5">
        <w:rPr>
          <w:rFonts w:ascii="Times New Roman" w:hAnsi="Times New Roman" w:cs="Times New Roman"/>
          <w:noProof/>
        </w:rPr>
        <w:t xml:space="preserve">. </w:t>
      </w:r>
      <w:r w:rsidRPr="000915B5">
        <w:rPr>
          <w:rFonts w:ascii="Times New Roman" w:hAnsi="Times New Roman" w:cs="Times New Roman"/>
          <w:i/>
          <w:iCs/>
          <w:noProof/>
        </w:rPr>
        <w:t>Cereb Cortex</w:t>
      </w:r>
      <w:r w:rsidRPr="000915B5">
        <w:rPr>
          <w:rFonts w:ascii="Times New Roman" w:hAnsi="Times New Roman" w:cs="Times New Roman"/>
          <w:noProof/>
        </w:rPr>
        <w:t xml:space="preserve"> 2017, </w:t>
      </w:r>
      <w:r w:rsidRPr="000915B5">
        <w:rPr>
          <w:rFonts w:ascii="Times New Roman" w:hAnsi="Times New Roman" w:cs="Times New Roman"/>
          <w:b/>
          <w:bCs/>
          <w:noProof/>
        </w:rPr>
        <w:t>27</w:t>
      </w:r>
      <w:r w:rsidRPr="000915B5">
        <w:rPr>
          <w:rFonts w:ascii="Times New Roman" w:hAnsi="Times New Roman" w:cs="Times New Roman"/>
          <w:noProof/>
        </w:rPr>
        <w:t>:2385–2402.</w:t>
      </w:r>
    </w:p>
    <w:p w14:paraId="5E1D0FDD"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59. </w:t>
      </w:r>
      <w:r w:rsidRPr="000915B5">
        <w:rPr>
          <w:rFonts w:ascii="Times New Roman" w:hAnsi="Times New Roman" w:cs="Times New Roman"/>
          <w:noProof/>
        </w:rPr>
        <w:tab/>
        <w:t xml:space="preserve">Pennington JR, David S V.: </w:t>
      </w:r>
      <w:r w:rsidRPr="000915B5">
        <w:rPr>
          <w:rFonts w:ascii="Times New Roman" w:hAnsi="Times New Roman" w:cs="Times New Roman"/>
          <w:b/>
          <w:bCs/>
          <w:noProof/>
        </w:rPr>
        <w:t>Complementary effects of adaptation and gain control on sound encoding in primary auditory cortex</w:t>
      </w:r>
      <w:r w:rsidRPr="000915B5">
        <w:rPr>
          <w:rFonts w:ascii="Times New Roman" w:hAnsi="Times New Roman" w:cs="Times New Roman"/>
          <w:noProof/>
        </w:rPr>
        <w:t xml:space="preserve">. </w:t>
      </w:r>
      <w:r w:rsidRPr="000915B5">
        <w:rPr>
          <w:rFonts w:ascii="Times New Roman" w:hAnsi="Times New Roman" w:cs="Times New Roman"/>
          <w:i/>
          <w:iCs/>
          <w:noProof/>
        </w:rPr>
        <w:t>eNeuro</w:t>
      </w:r>
      <w:r w:rsidRPr="000915B5">
        <w:rPr>
          <w:rFonts w:ascii="Times New Roman" w:hAnsi="Times New Roman" w:cs="Times New Roman"/>
          <w:noProof/>
        </w:rPr>
        <w:t xml:space="preserve"> 2020, </w:t>
      </w:r>
      <w:r w:rsidRPr="000915B5">
        <w:rPr>
          <w:rFonts w:ascii="Times New Roman" w:hAnsi="Times New Roman" w:cs="Times New Roman"/>
          <w:b/>
          <w:bCs/>
          <w:noProof/>
        </w:rPr>
        <w:t>7</w:t>
      </w:r>
      <w:r w:rsidRPr="000915B5">
        <w:rPr>
          <w:rFonts w:ascii="Times New Roman" w:hAnsi="Times New Roman" w:cs="Times New Roman"/>
          <w:noProof/>
        </w:rPr>
        <w:t>:1–17.</w:t>
      </w:r>
    </w:p>
    <w:p w14:paraId="1BF66E6C"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60. </w:t>
      </w:r>
      <w:r w:rsidRPr="000915B5">
        <w:rPr>
          <w:rFonts w:ascii="Times New Roman" w:hAnsi="Times New Roman" w:cs="Times New Roman"/>
          <w:noProof/>
        </w:rPr>
        <w:tab/>
        <w:t xml:space="preserve">Espejo ML, Schwartz ZP, David S V.: </w:t>
      </w:r>
      <w:r w:rsidRPr="000915B5">
        <w:rPr>
          <w:rFonts w:ascii="Times New Roman" w:hAnsi="Times New Roman" w:cs="Times New Roman"/>
          <w:b/>
          <w:bCs/>
          <w:noProof/>
        </w:rPr>
        <w:t>Spectral tuning of adaptation supports coding of sensory context in auditory cortex</w:t>
      </w:r>
      <w:r w:rsidRPr="000915B5">
        <w:rPr>
          <w:rFonts w:ascii="Times New Roman" w:hAnsi="Times New Roman" w:cs="Times New Roman"/>
          <w:noProof/>
        </w:rPr>
        <w:t xml:space="preserve">. </w:t>
      </w:r>
      <w:r w:rsidRPr="000915B5">
        <w:rPr>
          <w:rFonts w:ascii="Times New Roman" w:hAnsi="Times New Roman" w:cs="Times New Roman"/>
          <w:i/>
          <w:iCs/>
          <w:noProof/>
        </w:rPr>
        <w:t>PLoS Comput Biol</w:t>
      </w:r>
      <w:r w:rsidRPr="000915B5">
        <w:rPr>
          <w:rFonts w:ascii="Times New Roman" w:hAnsi="Times New Roman" w:cs="Times New Roman"/>
          <w:noProof/>
        </w:rPr>
        <w:t xml:space="preserve"> 2019, </w:t>
      </w:r>
      <w:r w:rsidRPr="000915B5">
        <w:rPr>
          <w:rFonts w:ascii="Times New Roman" w:hAnsi="Times New Roman" w:cs="Times New Roman"/>
          <w:b/>
          <w:bCs/>
          <w:noProof/>
        </w:rPr>
        <w:t>15</w:t>
      </w:r>
      <w:r w:rsidRPr="000915B5">
        <w:rPr>
          <w:rFonts w:ascii="Times New Roman" w:hAnsi="Times New Roman" w:cs="Times New Roman"/>
          <w:noProof/>
        </w:rPr>
        <w:t>:e1007430.</w:t>
      </w:r>
    </w:p>
    <w:p w14:paraId="57F6F69B"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61. </w:t>
      </w:r>
      <w:r w:rsidRPr="000915B5">
        <w:rPr>
          <w:rFonts w:ascii="Times New Roman" w:hAnsi="Times New Roman" w:cs="Times New Roman"/>
          <w:noProof/>
        </w:rPr>
        <w:tab/>
        <w:t xml:space="preserve">Fritz J, Shamma S, Elhilali M, Klein D: </w:t>
      </w:r>
      <w:r w:rsidRPr="000915B5">
        <w:rPr>
          <w:rFonts w:ascii="Times New Roman" w:hAnsi="Times New Roman" w:cs="Times New Roman"/>
          <w:b/>
          <w:bCs/>
          <w:noProof/>
        </w:rPr>
        <w:t>Rapid task-related plasticity of spectrotemporal receptive fields in primary auditory cortex.</w:t>
      </w:r>
      <w:r w:rsidRPr="000915B5">
        <w:rPr>
          <w:rFonts w:ascii="Times New Roman" w:hAnsi="Times New Roman" w:cs="Times New Roman"/>
          <w:noProof/>
        </w:rPr>
        <w:t xml:space="preserve"> </w:t>
      </w:r>
      <w:r w:rsidRPr="000915B5">
        <w:rPr>
          <w:rFonts w:ascii="Times New Roman" w:hAnsi="Times New Roman" w:cs="Times New Roman"/>
          <w:i/>
          <w:iCs/>
          <w:noProof/>
        </w:rPr>
        <w:t>Nat Neurosci</w:t>
      </w:r>
      <w:r w:rsidRPr="000915B5">
        <w:rPr>
          <w:rFonts w:ascii="Times New Roman" w:hAnsi="Times New Roman" w:cs="Times New Roman"/>
          <w:noProof/>
        </w:rPr>
        <w:t xml:space="preserve"> 2003, </w:t>
      </w:r>
      <w:r w:rsidRPr="000915B5">
        <w:rPr>
          <w:rFonts w:ascii="Times New Roman" w:hAnsi="Times New Roman" w:cs="Times New Roman"/>
          <w:b/>
          <w:bCs/>
          <w:noProof/>
        </w:rPr>
        <w:t>6</w:t>
      </w:r>
      <w:r w:rsidRPr="000915B5">
        <w:rPr>
          <w:rFonts w:ascii="Times New Roman" w:hAnsi="Times New Roman" w:cs="Times New Roman"/>
          <w:noProof/>
        </w:rPr>
        <w:t>:1216–1223.</w:t>
      </w:r>
    </w:p>
    <w:p w14:paraId="385F7C30"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62. </w:t>
      </w:r>
      <w:r w:rsidRPr="000915B5">
        <w:rPr>
          <w:rFonts w:ascii="Times New Roman" w:hAnsi="Times New Roman" w:cs="Times New Roman"/>
          <w:noProof/>
        </w:rPr>
        <w:tab/>
        <w:t xml:space="preserve">Mesgarani N, Fritz J, Shamma S: </w:t>
      </w:r>
      <w:r w:rsidRPr="000915B5">
        <w:rPr>
          <w:rFonts w:ascii="Times New Roman" w:hAnsi="Times New Roman" w:cs="Times New Roman"/>
          <w:b/>
          <w:bCs/>
          <w:noProof/>
        </w:rPr>
        <w:t>A computational model of rapid task-related plasticity of auditory cortical receptive fields</w:t>
      </w:r>
      <w:r w:rsidRPr="000915B5">
        <w:rPr>
          <w:rFonts w:ascii="Times New Roman" w:hAnsi="Times New Roman" w:cs="Times New Roman"/>
          <w:noProof/>
        </w:rPr>
        <w:t xml:space="preserve">. </w:t>
      </w:r>
      <w:r w:rsidRPr="000915B5">
        <w:rPr>
          <w:rFonts w:ascii="Times New Roman" w:hAnsi="Times New Roman" w:cs="Times New Roman"/>
          <w:i/>
          <w:iCs/>
          <w:noProof/>
        </w:rPr>
        <w:t>J Comput Neurosci</w:t>
      </w:r>
      <w:r w:rsidRPr="000915B5">
        <w:rPr>
          <w:rFonts w:ascii="Times New Roman" w:hAnsi="Times New Roman" w:cs="Times New Roman"/>
          <w:noProof/>
        </w:rPr>
        <w:t xml:space="preserve"> 2010, </w:t>
      </w:r>
      <w:r w:rsidRPr="000915B5">
        <w:rPr>
          <w:rFonts w:ascii="Times New Roman" w:hAnsi="Times New Roman" w:cs="Times New Roman"/>
          <w:b/>
          <w:bCs/>
          <w:noProof/>
        </w:rPr>
        <w:t>28</w:t>
      </w:r>
      <w:r w:rsidRPr="000915B5">
        <w:rPr>
          <w:rFonts w:ascii="Times New Roman" w:hAnsi="Times New Roman" w:cs="Times New Roman"/>
          <w:noProof/>
        </w:rPr>
        <w:t>:19–27.</w:t>
      </w:r>
    </w:p>
    <w:p w14:paraId="422C1C26"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63. </w:t>
      </w:r>
      <w:r w:rsidRPr="000915B5">
        <w:rPr>
          <w:rFonts w:ascii="Times New Roman" w:hAnsi="Times New Roman" w:cs="Times New Roman"/>
          <w:noProof/>
        </w:rPr>
        <w:tab/>
        <w:t xml:space="preserve">David S V., Fritz JB, Shamma SA: </w:t>
      </w:r>
      <w:r w:rsidRPr="000915B5">
        <w:rPr>
          <w:rFonts w:ascii="Times New Roman" w:hAnsi="Times New Roman" w:cs="Times New Roman"/>
          <w:b/>
          <w:bCs/>
          <w:noProof/>
        </w:rPr>
        <w:t>Task reward structure shapes rapid receptive field plasticity in auditory cortex</w:t>
      </w:r>
      <w:r w:rsidRPr="000915B5">
        <w:rPr>
          <w:rFonts w:ascii="Times New Roman" w:hAnsi="Times New Roman" w:cs="Times New Roman"/>
          <w:noProof/>
        </w:rPr>
        <w:t xml:space="preserve">. </w:t>
      </w:r>
      <w:r w:rsidRPr="000915B5">
        <w:rPr>
          <w:rFonts w:ascii="Times New Roman" w:hAnsi="Times New Roman" w:cs="Times New Roman"/>
          <w:i/>
          <w:iCs/>
          <w:noProof/>
        </w:rPr>
        <w:t>Proc Natl Acad Sci U S A</w:t>
      </w:r>
      <w:r w:rsidRPr="000915B5">
        <w:rPr>
          <w:rFonts w:ascii="Times New Roman" w:hAnsi="Times New Roman" w:cs="Times New Roman"/>
          <w:noProof/>
        </w:rPr>
        <w:t xml:space="preserve"> 2012, </w:t>
      </w:r>
      <w:r w:rsidRPr="000915B5">
        <w:rPr>
          <w:rFonts w:ascii="Times New Roman" w:hAnsi="Times New Roman" w:cs="Times New Roman"/>
          <w:b/>
          <w:bCs/>
          <w:noProof/>
        </w:rPr>
        <w:t>109</w:t>
      </w:r>
      <w:r w:rsidRPr="000915B5">
        <w:rPr>
          <w:rFonts w:ascii="Times New Roman" w:hAnsi="Times New Roman" w:cs="Times New Roman"/>
          <w:noProof/>
        </w:rPr>
        <w:t>:2144–2149.</w:t>
      </w:r>
    </w:p>
    <w:p w14:paraId="3140A80F"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64. </w:t>
      </w:r>
      <w:r w:rsidRPr="000915B5">
        <w:rPr>
          <w:rFonts w:ascii="Times New Roman" w:hAnsi="Times New Roman" w:cs="Times New Roman"/>
          <w:noProof/>
        </w:rPr>
        <w:tab/>
        <w:t xml:space="preserve">Yin P, Fritz JB, Shamma SA: </w:t>
      </w:r>
      <w:r w:rsidRPr="000915B5">
        <w:rPr>
          <w:rFonts w:ascii="Times New Roman" w:hAnsi="Times New Roman" w:cs="Times New Roman"/>
          <w:b/>
          <w:bCs/>
          <w:noProof/>
        </w:rPr>
        <w:t>Rapid spectrotemporal plasticity in primary auditory cortex during behavior.</w:t>
      </w:r>
      <w:r w:rsidRPr="000915B5">
        <w:rPr>
          <w:rFonts w:ascii="Times New Roman" w:hAnsi="Times New Roman" w:cs="Times New Roman"/>
          <w:noProof/>
        </w:rPr>
        <w:t xml:space="preserve"> </w:t>
      </w:r>
      <w:r w:rsidRPr="000915B5">
        <w:rPr>
          <w:rFonts w:ascii="Times New Roman" w:hAnsi="Times New Roman" w:cs="Times New Roman"/>
          <w:i/>
          <w:iCs/>
          <w:noProof/>
        </w:rPr>
        <w:t>J Neurosci</w:t>
      </w:r>
      <w:r w:rsidRPr="000915B5">
        <w:rPr>
          <w:rFonts w:ascii="Times New Roman" w:hAnsi="Times New Roman" w:cs="Times New Roman"/>
          <w:noProof/>
        </w:rPr>
        <w:t xml:space="preserve"> 2014, </w:t>
      </w:r>
      <w:r w:rsidRPr="000915B5">
        <w:rPr>
          <w:rFonts w:ascii="Times New Roman" w:hAnsi="Times New Roman" w:cs="Times New Roman"/>
          <w:b/>
          <w:bCs/>
          <w:noProof/>
        </w:rPr>
        <w:t>34</w:t>
      </w:r>
      <w:r w:rsidRPr="000915B5">
        <w:rPr>
          <w:rFonts w:ascii="Times New Roman" w:hAnsi="Times New Roman" w:cs="Times New Roman"/>
          <w:noProof/>
        </w:rPr>
        <w:t>:4396–408.</w:t>
      </w:r>
    </w:p>
    <w:p w14:paraId="187C2184"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65. </w:t>
      </w:r>
      <w:r w:rsidRPr="000915B5">
        <w:rPr>
          <w:rFonts w:ascii="Times New Roman" w:hAnsi="Times New Roman" w:cs="Times New Roman"/>
          <w:noProof/>
        </w:rPr>
        <w:tab/>
        <w:t xml:space="preserve">Niwa M, Johnson JS, O’Connor KN, Sutter ML: </w:t>
      </w:r>
      <w:r w:rsidRPr="000915B5">
        <w:rPr>
          <w:rFonts w:ascii="Times New Roman" w:hAnsi="Times New Roman" w:cs="Times New Roman"/>
          <w:b/>
          <w:bCs/>
          <w:noProof/>
        </w:rPr>
        <w:t>Active Engagement Improves Primary Auditory Cortical Neurons’ Ability to Discriminate Temporal Modulation</w:t>
      </w:r>
      <w:r w:rsidRPr="000915B5">
        <w:rPr>
          <w:rFonts w:ascii="Times New Roman" w:hAnsi="Times New Roman" w:cs="Times New Roman"/>
          <w:noProof/>
        </w:rPr>
        <w:t xml:space="preserve">. </w:t>
      </w:r>
      <w:r w:rsidRPr="000915B5">
        <w:rPr>
          <w:rFonts w:ascii="Times New Roman" w:hAnsi="Times New Roman" w:cs="Times New Roman"/>
          <w:i/>
          <w:iCs/>
          <w:noProof/>
        </w:rPr>
        <w:t>J Neurosci</w:t>
      </w:r>
      <w:r w:rsidRPr="000915B5">
        <w:rPr>
          <w:rFonts w:ascii="Times New Roman" w:hAnsi="Times New Roman" w:cs="Times New Roman"/>
          <w:noProof/>
        </w:rPr>
        <w:t xml:space="preserve"> 2012, </w:t>
      </w:r>
      <w:r w:rsidRPr="000915B5">
        <w:rPr>
          <w:rFonts w:ascii="Times New Roman" w:hAnsi="Times New Roman" w:cs="Times New Roman"/>
          <w:b/>
          <w:bCs/>
          <w:noProof/>
        </w:rPr>
        <w:t>32</w:t>
      </w:r>
      <w:r w:rsidRPr="000915B5">
        <w:rPr>
          <w:rFonts w:ascii="Times New Roman" w:hAnsi="Times New Roman" w:cs="Times New Roman"/>
          <w:noProof/>
        </w:rPr>
        <w:t>:9323–9334.</w:t>
      </w:r>
    </w:p>
    <w:p w14:paraId="6D1E852A"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66. </w:t>
      </w:r>
      <w:r w:rsidRPr="000915B5">
        <w:rPr>
          <w:rFonts w:ascii="Times New Roman" w:hAnsi="Times New Roman" w:cs="Times New Roman"/>
          <w:noProof/>
        </w:rPr>
        <w:tab/>
        <w:t xml:space="preserve">Fritz JB, Elhilali M, Shamma SA: </w:t>
      </w:r>
      <w:r w:rsidRPr="000915B5">
        <w:rPr>
          <w:rFonts w:ascii="Times New Roman" w:hAnsi="Times New Roman" w:cs="Times New Roman"/>
          <w:b/>
          <w:bCs/>
          <w:noProof/>
        </w:rPr>
        <w:t>Adaptive changes in cortical receptive fields induced by attention to complex sounds.</w:t>
      </w:r>
      <w:r w:rsidRPr="000915B5">
        <w:rPr>
          <w:rFonts w:ascii="Times New Roman" w:hAnsi="Times New Roman" w:cs="Times New Roman"/>
          <w:noProof/>
        </w:rPr>
        <w:t xml:space="preserve"> </w:t>
      </w:r>
      <w:r w:rsidRPr="000915B5">
        <w:rPr>
          <w:rFonts w:ascii="Times New Roman" w:hAnsi="Times New Roman" w:cs="Times New Roman"/>
          <w:i/>
          <w:iCs/>
          <w:noProof/>
        </w:rPr>
        <w:t>J Neurophysiol</w:t>
      </w:r>
      <w:r w:rsidRPr="000915B5">
        <w:rPr>
          <w:rFonts w:ascii="Times New Roman" w:hAnsi="Times New Roman" w:cs="Times New Roman"/>
          <w:noProof/>
        </w:rPr>
        <w:t xml:space="preserve"> 2007, </w:t>
      </w:r>
      <w:r w:rsidRPr="000915B5">
        <w:rPr>
          <w:rFonts w:ascii="Times New Roman" w:hAnsi="Times New Roman" w:cs="Times New Roman"/>
          <w:b/>
          <w:bCs/>
          <w:noProof/>
        </w:rPr>
        <w:t>98</w:t>
      </w:r>
      <w:r w:rsidRPr="000915B5">
        <w:rPr>
          <w:rFonts w:ascii="Times New Roman" w:hAnsi="Times New Roman" w:cs="Times New Roman"/>
          <w:noProof/>
        </w:rPr>
        <w:t>:2337–46.</w:t>
      </w:r>
    </w:p>
    <w:p w14:paraId="46E78FA6"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67. </w:t>
      </w:r>
      <w:r w:rsidRPr="000915B5">
        <w:rPr>
          <w:rFonts w:ascii="Times New Roman" w:hAnsi="Times New Roman" w:cs="Times New Roman"/>
          <w:noProof/>
        </w:rPr>
        <w:tab/>
        <w:t xml:space="preserve">Simoncelli EP, Paninski L, Pillow J, Schwartz O: </w:t>
      </w:r>
      <w:r w:rsidRPr="000915B5">
        <w:rPr>
          <w:rFonts w:ascii="Times New Roman" w:hAnsi="Times New Roman" w:cs="Times New Roman"/>
          <w:i/>
          <w:iCs/>
          <w:noProof/>
        </w:rPr>
        <w:t>Characterization of Neural Responses with Stochastic Stimuli</w:t>
      </w:r>
      <w:r w:rsidRPr="000915B5">
        <w:rPr>
          <w:rFonts w:ascii="Times New Roman" w:hAnsi="Times New Roman" w:cs="Times New Roman"/>
          <w:noProof/>
        </w:rPr>
        <w:t>. MIT Press; 2004.</w:t>
      </w:r>
    </w:p>
    <w:p w14:paraId="3C7EA2A7"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68. </w:t>
      </w:r>
      <w:r w:rsidRPr="000915B5">
        <w:rPr>
          <w:rFonts w:ascii="Times New Roman" w:hAnsi="Times New Roman" w:cs="Times New Roman"/>
          <w:noProof/>
        </w:rPr>
        <w:tab/>
        <w:t xml:space="preserve">Paninski L, Pillow J, Lewi J: </w:t>
      </w:r>
      <w:r w:rsidRPr="000915B5">
        <w:rPr>
          <w:rFonts w:ascii="Times New Roman" w:hAnsi="Times New Roman" w:cs="Times New Roman"/>
          <w:b/>
          <w:bCs/>
          <w:noProof/>
        </w:rPr>
        <w:t>Statistical models for neural encoding, decoding, and optimal stimulus design</w:t>
      </w:r>
      <w:r w:rsidRPr="000915B5">
        <w:rPr>
          <w:rFonts w:ascii="Times New Roman" w:hAnsi="Times New Roman" w:cs="Times New Roman"/>
          <w:noProof/>
        </w:rPr>
        <w:t xml:space="preserve">. </w:t>
      </w:r>
      <w:r w:rsidRPr="000915B5">
        <w:rPr>
          <w:rFonts w:ascii="Times New Roman" w:hAnsi="Times New Roman" w:cs="Times New Roman"/>
          <w:i/>
          <w:iCs/>
          <w:noProof/>
        </w:rPr>
        <w:t>Prog Brain Res</w:t>
      </w:r>
      <w:r w:rsidRPr="000915B5">
        <w:rPr>
          <w:rFonts w:ascii="Times New Roman" w:hAnsi="Times New Roman" w:cs="Times New Roman"/>
          <w:noProof/>
        </w:rPr>
        <w:t xml:space="preserve"> 2007, </w:t>
      </w:r>
      <w:r w:rsidRPr="000915B5">
        <w:rPr>
          <w:rFonts w:ascii="Times New Roman" w:hAnsi="Times New Roman" w:cs="Times New Roman"/>
          <w:b/>
          <w:bCs/>
          <w:noProof/>
        </w:rPr>
        <w:t>165</w:t>
      </w:r>
      <w:r w:rsidRPr="000915B5">
        <w:rPr>
          <w:rFonts w:ascii="Times New Roman" w:hAnsi="Times New Roman" w:cs="Times New Roman"/>
          <w:noProof/>
        </w:rPr>
        <w:t>:493–507.</w:t>
      </w:r>
    </w:p>
    <w:p w14:paraId="6132C838"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69. </w:t>
      </w:r>
      <w:r w:rsidRPr="000915B5">
        <w:rPr>
          <w:rFonts w:ascii="Times New Roman" w:hAnsi="Times New Roman" w:cs="Times New Roman"/>
          <w:noProof/>
        </w:rPr>
        <w:tab/>
        <w:t xml:space="preserve">Park IM, Meister MLR, Huk AC, Pillow JW: </w:t>
      </w:r>
      <w:r w:rsidRPr="000915B5">
        <w:rPr>
          <w:rFonts w:ascii="Times New Roman" w:hAnsi="Times New Roman" w:cs="Times New Roman"/>
          <w:b/>
          <w:bCs/>
          <w:noProof/>
        </w:rPr>
        <w:t>Encoding and decoding in parietal cortex during sensorimotor decision-making</w:t>
      </w:r>
      <w:r w:rsidRPr="000915B5">
        <w:rPr>
          <w:rFonts w:ascii="Times New Roman" w:hAnsi="Times New Roman" w:cs="Times New Roman"/>
          <w:noProof/>
        </w:rPr>
        <w:t xml:space="preserve">. </w:t>
      </w:r>
      <w:r w:rsidRPr="000915B5">
        <w:rPr>
          <w:rFonts w:ascii="Times New Roman" w:hAnsi="Times New Roman" w:cs="Times New Roman"/>
          <w:i/>
          <w:iCs/>
          <w:noProof/>
        </w:rPr>
        <w:t>Nat Neurosci</w:t>
      </w:r>
      <w:r w:rsidRPr="000915B5">
        <w:rPr>
          <w:rFonts w:ascii="Times New Roman" w:hAnsi="Times New Roman" w:cs="Times New Roman"/>
          <w:noProof/>
        </w:rPr>
        <w:t xml:space="preserve"> 2014, </w:t>
      </w:r>
      <w:r w:rsidRPr="000915B5">
        <w:rPr>
          <w:rFonts w:ascii="Times New Roman" w:hAnsi="Times New Roman" w:cs="Times New Roman"/>
          <w:b/>
          <w:bCs/>
          <w:noProof/>
        </w:rPr>
        <w:t>17</w:t>
      </w:r>
      <w:r w:rsidRPr="000915B5">
        <w:rPr>
          <w:rFonts w:ascii="Times New Roman" w:hAnsi="Times New Roman" w:cs="Times New Roman"/>
          <w:noProof/>
        </w:rPr>
        <w:t>:1395–1403.</w:t>
      </w:r>
    </w:p>
    <w:p w14:paraId="7437E73B"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70. </w:t>
      </w:r>
      <w:r w:rsidRPr="000915B5">
        <w:rPr>
          <w:rFonts w:ascii="Times New Roman" w:hAnsi="Times New Roman" w:cs="Times New Roman"/>
          <w:noProof/>
        </w:rPr>
        <w:tab/>
        <w:t xml:space="preserve">Eggermont JJ, Johannesma PIM, Aertsen AMHJ: </w:t>
      </w:r>
      <w:r w:rsidRPr="000915B5">
        <w:rPr>
          <w:rFonts w:ascii="Times New Roman" w:hAnsi="Times New Roman" w:cs="Times New Roman"/>
          <w:b/>
          <w:bCs/>
          <w:noProof/>
        </w:rPr>
        <w:t>Reverse-correlation methods in auditory research</w:t>
      </w:r>
      <w:r w:rsidRPr="000915B5">
        <w:rPr>
          <w:rFonts w:ascii="Times New Roman" w:hAnsi="Times New Roman" w:cs="Times New Roman"/>
          <w:noProof/>
        </w:rPr>
        <w:t xml:space="preserve">. </w:t>
      </w:r>
      <w:r w:rsidRPr="000915B5">
        <w:rPr>
          <w:rFonts w:ascii="Times New Roman" w:hAnsi="Times New Roman" w:cs="Times New Roman"/>
          <w:i/>
          <w:iCs/>
          <w:noProof/>
        </w:rPr>
        <w:t>Q Rev Biophys</w:t>
      </w:r>
      <w:r w:rsidRPr="000915B5">
        <w:rPr>
          <w:rFonts w:ascii="Times New Roman" w:hAnsi="Times New Roman" w:cs="Times New Roman"/>
          <w:noProof/>
        </w:rPr>
        <w:t xml:space="preserve"> 1983, </w:t>
      </w:r>
      <w:r w:rsidRPr="000915B5">
        <w:rPr>
          <w:rFonts w:ascii="Times New Roman" w:hAnsi="Times New Roman" w:cs="Times New Roman"/>
          <w:b/>
          <w:bCs/>
          <w:noProof/>
        </w:rPr>
        <w:t>16</w:t>
      </w:r>
      <w:r w:rsidRPr="000915B5">
        <w:rPr>
          <w:rFonts w:ascii="Times New Roman" w:hAnsi="Times New Roman" w:cs="Times New Roman"/>
          <w:noProof/>
        </w:rPr>
        <w:t>:341–414.</w:t>
      </w:r>
    </w:p>
    <w:p w14:paraId="1FAEA8F0"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71. </w:t>
      </w:r>
      <w:r w:rsidRPr="000915B5">
        <w:rPr>
          <w:rFonts w:ascii="Times New Roman" w:hAnsi="Times New Roman" w:cs="Times New Roman"/>
          <w:noProof/>
        </w:rPr>
        <w:tab/>
        <w:t xml:space="preserve">Natan RG, Briguglio JJ, Mwilambwe-Tshilobo L, Jones SI, Aizenberg M, Goldberg EM, Geffen MN: </w:t>
      </w:r>
      <w:r w:rsidRPr="000915B5">
        <w:rPr>
          <w:rFonts w:ascii="Times New Roman" w:hAnsi="Times New Roman" w:cs="Times New Roman"/>
          <w:b/>
          <w:bCs/>
          <w:noProof/>
        </w:rPr>
        <w:t>Complementary control of sensory adaptation by two types of cortical interneurons</w:t>
      </w:r>
      <w:r w:rsidRPr="000915B5">
        <w:rPr>
          <w:rFonts w:ascii="Times New Roman" w:hAnsi="Times New Roman" w:cs="Times New Roman"/>
          <w:noProof/>
        </w:rPr>
        <w:t xml:space="preserve">. </w:t>
      </w:r>
      <w:r w:rsidRPr="000915B5">
        <w:rPr>
          <w:rFonts w:ascii="Times New Roman" w:hAnsi="Times New Roman" w:cs="Times New Roman"/>
          <w:i/>
          <w:iCs/>
          <w:noProof/>
        </w:rPr>
        <w:t>Elife</w:t>
      </w:r>
      <w:r w:rsidRPr="000915B5">
        <w:rPr>
          <w:rFonts w:ascii="Times New Roman" w:hAnsi="Times New Roman" w:cs="Times New Roman"/>
          <w:noProof/>
        </w:rPr>
        <w:t xml:space="preserve"> 2015, </w:t>
      </w:r>
      <w:r w:rsidRPr="000915B5">
        <w:rPr>
          <w:rFonts w:ascii="Times New Roman" w:hAnsi="Times New Roman" w:cs="Times New Roman"/>
          <w:b/>
          <w:bCs/>
          <w:noProof/>
        </w:rPr>
        <w:t>4</w:t>
      </w:r>
      <w:r w:rsidRPr="000915B5">
        <w:rPr>
          <w:rFonts w:ascii="Times New Roman" w:hAnsi="Times New Roman" w:cs="Times New Roman"/>
          <w:noProof/>
        </w:rPr>
        <w:t>.</w:t>
      </w:r>
    </w:p>
    <w:p w14:paraId="0A93C540"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72. </w:t>
      </w:r>
      <w:r w:rsidRPr="000915B5">
        <w:rPr>
          <w:rFonts w:ascii="Times New Roman" w:hAnsi="Times New Roman" w:cs="Times New Roman"/>
          <w:noProof/>
        </w:rPr>
        <w:tab/>
        <w:t xml:space="preserve">Natan RG, Rao W, Geffen MN: </w:t>
      </w:r>
      <w:r w:rsidRPr="000915B5">
        <w:rPr>
          <w:rFonts w:ascii="Times New Roman" w:hAnsi="Times New Roman" w:cs="Times New Roman"/>
          <w:b/>
          <w:bCs/>
          <w:noProof/>
        </w:rPr>
        <w:t>Cortical Interneurons Differentially Shape Frequency Tuning following Adaptation</w:t>
      </w:r>
      <w:r w:rsidRPr="000915B5">
        <w:rPr>
          <w:rFonts w:ascii="Times New Roman" w:hAnsi="Times New Roman" w:cs="Times New Roman"/>
          <w:noProof/>
        </w:rPr>
        <w:t xml:space="preserve">. </w:t>
      </w:r>
      <w:r w:rsidRPr="000915B5">
        <w:rPr>
          <w:rFonts w:ascii="Times New Roman" w:hAnsi="Times New Roman" w:cs="Times New Roman"/>
          <w:i/>
          <w:iCs/>
          <w:noProof/>
        </w:rPr>
        <w:t>Cell Rep</w:t>
      </w:r>
      <w:r w:rsidRPr="000915B5">
        <w:rPr>
          <w:rFonts w:ascii="Times New Roman" w:hAnsi="Times New Roman" w:cs="Times New Roman"/>
          <w:noProof/>
        </w:rPr>
        <w:t xml:space="preserve"> 2017, </w:t>
      </w:r>
      <w:r w:rsidRPr="000915B5">
        <w:rPr>
          <w:rFonts w:ascii="Times New Roman" w:hAnsi="Times New Roman" w:cs="Times New Roman"/>
          <w:b/>
          <w:bCs/>
          <w:noProof/>
        </w:rPr>
        <w:t>21</w:t>
      </w:r>
      <w:r w:rsidRPr="000915B5">
        <w:rPr>
          <w:rFonts w:ascii="Times New Roman" w:hAnsi="Times New Roman" w:cs="Times New Roman"/>
          <w:noProof/>
        </w:rPr>
        <w:t>:878–890.</w:t>
      </w:r>
    </w:p>
    <w:p w14:paraId="6202D55B"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73. </w:t>
      </w:r>
      <w:r w:rsidRPr="000915B5">
        <w:rPr>
          <w:rFonts w:ascii="Times New Roman" w:hAnsi="Times New Roman" w:cs="Times New Roman"/>
          <w:noProof/>
        </w:rPr>
        <w:tab/>
        <w:t xml:space="preserve">Atallah B V., Bruns W, Carandini M, Scanziani M: </w:t>
      </w:r>
      <w:r w:rsidRPr="000915B5">
        <w:rPr>
          <w:rFonts w:ascii="Times New Roman" w:hAnsi="Times New Roman" w:cs="Times New Roman"/>
          <w:b/>
          <w:bCs/>
          <w:noProof/>
        </w:rPr>
        <w:t>Parvalbumin-Expressing Interneurons Linearly Transform Cortical Responses to Visual Stimuli</w:t>
      </w:r>
      <w:r w:rsidRPr="000915B5">
        <w:rPr>
          <w:rFonts w:ascii="Times New Roman" w:hAnsi="Times New Roman" w:cs="Times New Roman"/>
          <w:noProof/>
        </w:rPr>
        <w:t xml:space="preserve">. </w:t>
      </w:r>
      <w:r w:rsidRPr="000915B5">
        <w:rPr>
          <w:rFonts w:ascii="Times New Roman" w:hAnsi="Times New Roman" w:cs="Times New Roman"/>
          <w:i/>
          <w:iCs/>
          <w:noProof/>
        </w:rPr>
        <w:t>Neuron</w:t>
      </w:r>
      <w:r w:rsidRPr="000915B5">
        <w:rPr>
          <w:rFonts w:ascii="Times New Roman" w:hAnsi="Times New Roman" w:cs="Times New Roman"/>
          <w:noProof/>
        </w:rPr>
        <w:t xml:space="preserve"> 2012, </w:t>
      </w:r>
      <w:r w:rsidRPr="000915B5">
        <w:rPr>
          <w:rFonts w:ascii="Times New Roman" w:hAnsi="Times New Roman" w:cs="Times New Roman"/>
          <w:b/>
          <w:bCs/>
          <w:noProof/>
        </w:rPr>
        <w:t>73</w:t>
      </w:r>
      <w:r w:rsidRPr="000915B5">
        <w:rPr>
          <w:rFonts w:ascii="Times New Roman" w:hAnsi="Times New Roman" w:cs="Times New Roman"/>
          <w:noProof/>
        </w:rPr>
        <w:t>:159–170.</w:t>
      </w:r>
    </w:p>
    <w:p w14:paraId="21BFEB3D"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74. </w:t>
      </w:r>
      <w:r w:rsidRPr="000915B5">
        <w:rPr>
          <w:rFonts w:ascii="Times New Roman" w:hAnsi="Times New Roman" w:cs="Times New Roman"/>
          <w:noProof/>
        </w:rPr>
        <w:tab/>
        <w:t xml:space="preserve">Wilson NR, Runyan CA, Wang FL, Sur M: </w:t>
      </w:r>
      <w:r w:rsidRPr="000915B5">
        <w:rPr>
          <w:rFonts w:ascii="Times New Roman" w:hAnsi="Times New Roman" w:cs="Times New Roman"/>
          <w:b/>
          <w:bCs/>
          <w:noProof/>
        </w:rPr>
        <w:t>Division and subtraction by distinct cortical inhibitory networks in vivo</w:t>
      </w:r>
      <w:r w:rsidRPr="000915B5">
        <w:rPr>
          <w:rFonts w:ascii="Times New Roman" w:hAnsi="Times New Roman" w:cs="Times New Roman"/>
          <w:noProof/>
        </w:rPr>
        <w:t xml:space="preserve">. </w:t>
      </w:r>
      <w:r w:rsidRPr="000915B5">
        <w:rPr>
          <w:rFonts w:ascii="Times New Roman" w:hAnsi="Times New Roman" w:cs="Times New Roman"/>
          <w:i/>
          <w:iCs/>
          <w:noProof/>
        </w:rPr>
        <w:t>Nature</w:t>
      </w:r>
      <w:r w:rsidRPr="000915B5">
        <w:rPr>
          <w:rFonts w:ascii="Times New Roman" w:hAnsi="Times New Roman" w:cs="Times New Roman"/>
          <w:noProof/>
        </w:rPr>
        <w:t xml:space="preserve"> 2012, </w:t>
      </w:r>
      <w:r w:rsidRPr="000915B5">
        <w:rPr>
          <w:rFonts w:ascii="Times New Roman" w:hAnsi="Times New Roman" w:cs="Times New Roman"/>
          <w:b/>
          <w:bCs/>
          <w:noProof/>
        </w:rPr>
        <w:t>488</w:t>
      </w:r>
      <w:r w:rsidRPr="000915B5">
        <w:rPr>
          <w:rFonts w:ascii="Times New Roman" w:hAnsi="Times New Roman" w:cs="Times New Roman"/>
          <w:noProof/>
        </w:rPr>
        <w:t>:343–348.</w:t>
      </w:r>
    </w:p>
    <w:p w14:paraId="5AB03B35"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75. </w:t>
      </w:r>
      <w:r w:rsidRPr="000915B5">
        <w:rPr>
          <w:rFonts w:ascii="Times New Roman" w:hAnsi="Times New Roman" w:cs="Times New Roman"/>
          <w:noProof/>
        </w:rPr>
        <w:tab/>
        <w:t xml:space="preserve">Seybold B a, Phillips E a K, Schreiner CE, Hasenstaub AR: </w:t>
      </w:r>
      <w:r w:rsidRPr="000915B5">
        <w:rPr>
          <w:rFonts w:ascii="Times New Roman" w:hAnsi="Times New Roman" w:cs="Times New Roman"/>
          <w:b/>
          <w:bCs/>
          <w:noProof/>
        </w:rPr>
        <w:t>Inhibitory Actions Unified by Network Integration</w:t>
      </w:r>
      <w:r w:rsidRPr="000915B5">
        <w:rPr>
          <w:rFonts w:ascii="Times New Roman" w:hAnsi="Times New Roman" w:cs="Times New Roman"/>
          <w:noProof/>
        </w:rPr>
        <w:t xml:space="preserve">. </w:t>
      </w:r>
      <w:r w:rsidRPr="000915B5">
        <w:rPr>
          <w:rFonts w:ascii="Times New Roman" w:hAnsi="Times New Roman" w:cs="Times New Roman"/>
          <w:i/>
          <w:iCs/>
          <w:noProof/>
        </w:rPr>
        <w:t>Neuron</w:t>
      </w:r>
      <w:r w:rsidRPr="000915B5">
        <w:rPr>
          <w:rFonts w:ascii="Times New Roman" w:hAnsi="Times New Roman" w:cs="Times New Roman"/>
          <w:noProof/>
        </w:rPr>
        <w:t xml:space="preserve"> 2015, </w:t>
      </w:r>
      <w:r w:rsidRPr="000915B5">
        <w:rPr>
          <w:rFonts w:ascii="Times New Roman" w:hAnsi="Times New Roman" w:cs="Times New Roman"/>
          <w:b/>
          <w:bCs/>
          <w:noProof/>
        </w:rPr>
        <w:t>87</w:t>
      </w:r>
      <w:r w:rsidRPr="000915B5">
        <w:rPr>
          <w:rFonts w:ascii="Times New Roman" w:hAnsi="Times New Roman" w:cs="Times New Roman"/>
          <w:noProof/>
        </w:rPr>
        <w:t>:1181–1192.</w:t>
      </w:r>
    </w:p>
    <w:p w14:paraId="35DC3500"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76. </w:t>
      </w:r>
      <w:r w:rsidRPr="000915B5">
        <w:rPr>
          <w:rFonts w:ascii="Times New Roman" w:hAnsi="Times New Roman" w:cs="Times New Roman"/>
          <w:noProof/>
        </w:rPr>
        <w:tab/>
        <w:t xml:space="preserve">Phillips EAK, Hasenstaub AR: </w:t>
      </w:r>
      <w:r w:rsidRPr="000915B5">
        <w:rPr>
          <w:rFonts w:ascii="Times New Roman" w:hAnsi="Times New Roman" w:cs="Times New Roman"/>
          <w:b/>
          <w:bCs/>
          <w:noProof/>
        </w:rPr>
        <w:t>Asymmetric effects of activating and inactivating cortical interneurons</w:t>
      </w:r>
      <w:r w:rsidRPr="000915B5">
        <w:rPr>
          <w:rFonts w:ascii="Times New Roman" w:hAnsi="Times New Roman" w:cs="Times New Roman"/>
          <w:noProof/>
        </w:rPr>
        <w:t xml:space="preserve">. </w:t>
      </w:r>
      <w:r w:rsidRPr="000915B5">
        <w:rPr>
          <w:rFonts w:ascii="Times New Roman" w:hAnsi="Times New Roman" w:cs="Times New Roman"/>
          <w:i/>
          <w:iCs/>
          <w:noProof/>
        </w:rPr>
        <w:t>Elife</w:t>
      </w:r>
      <w:r w:rsidRPr="000915B5">
        <w:rPr>
          <w:rFonts w:ascii="Times New Roman" w:hAnsi="Times New Roman" w:cs="Times New Roman"/>
          <w:noProof/>
        </w:rPr>
        <w:t xml:space="preserve"> 2016, </w:t>
      </w:r>
      <w:r w:rsidRPr="000915B5">
        <w:rPr>
          <w:rFonts w:ascii="Times New Roman" w:hAnsi="Times New Roman" w:cs="Times New Roman"/>
          <w:b/>
          <w:bCs/>
          <w:noProof/>
        </w:rPr>
        <w:t>5</w:t>
      </w:r>
      <w:r w:rsidRPr="000915B5">
        <w:rPr>
          <w:rFonts w:ascii="Times New Roman" w:hAnsi="Times New Roman" w:cs="Times New Roman"/>
          <w:noProof/>
        </w:rPr>
        <w:t>:e18383.</w:t>
      </w:r>
    </w:p>
    <w:p w14:paraId="5BEA052F"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77. </w:t>
      </w:r>
      <w:r w:rsidRPr="000915B5">
        <w:rPr>
          <w:rFonts w:ascii="Times New Roman" w:hAnsi="Times New Roman" w:cs="Times New Roman"/>
          <w:noProof/>
        </w:rPr>
        <w:tab/>
        <w:t xml:space="preserve">Attneave F: </w:t>
      </w:r>
      <w:r w:rsidRPr="000915B5">
        <w:rPr>
          <w:rFonts w:ascii="Times New Roman" w:hAnsi="Times New Roman" w:cs="Times New Roman"/>
          <w:b/>
          <w:bCs/>
          <w:noProof/>
        </w:rPr>
        <w:t>Some informational aspects of visual perception</w:t>
      </w:r>
      <w:r w:rsidRPr="000915B5">
        <w:rPr>
          <w:rFonts w:ascii="Times New Roman" w:hAnsi="Times New Roman" w:cs="Times New Roman"/>
          <w:noProof/>
        </w:rPr>
        <w:t xml:space="preserve">. </w:t>
      </w:r>
      <w:r w:rsidRPr="000915B5">
        <w:rPr>
          <w:rFonts w:ascii="Times New Roman" w:hAnsi="Times New Roman" w:cs="Times New Roman"/>
          <w:i/>
          <w:iCs/>
          <w:noProof/>
        </w:rPr>
        <w:t>Psychol Rev</w:t>
      </w:r>
      <w:r w:rsidRPr="000915B5">
        <w:rPr>
          <w:rFonts w:ascii="Times New Roman" w:hAnsi="Times New Roman" w:cs="Times New Roman"/>
          <w:noProof/>
        </w:rPr>
        <w:t xml:space="preserve"> 1954, </w:t>
      </w:r>
      <w:r w:rsidRPr="000915B5">
        <w:rPr>
          <w:rFonts w:ascii="Times New Roman" w:hAnsi="Times New Roman" w:cs="Times New Roman"/>
          <w:b/>
          <w:bCs/>
          <w:noProof/>
        </w:rPr>
        <w:t>61</w:t>
      </w:r>
      <w:r w:rsidRPr="000915B5">
        <w:rPr>
          <w:rFonts w:ascii="Times New Roman" w:hAnsi="Times New Roman" w:cs="Times New Roman"/>
          <w:noProof/>
        </w:rPr>
        <w:t>:183–193.</w:t>
      </w:r>
    </w:p>
    <w:p w14:paraId="3BD5C127"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78. </w:t>
      </w:r>
      <w:r w:rsidRPr="000915B5">
        <w:rPr>
          <w:rFonts w:ascii="Times New Roman" w:hAnsi="Times New Roman" w:cs="Times New Roman"/>
          <w:noProof/>
        </w:rPr>
        <w:tab/>
        <w:t xml:space="preserve">Simoncelli EP, Olshausen BA: </w:t>
      </w:r>
      <w:r w:rsidRPr="000915B5">
        <w:rPr>
          <w:rFonts w:ascii="Times New Roman" w:hAnsi="Times New Roman" w:cs="Times New Roman"/>
          <w:b/>
          <w:bCs/>
          <w:noProof/>
        </w:rPr>
        <w:t>Natural image statistics and neural representation</w:t>
      </w:r>
      <w:r w:rsidRPr="000915B5">
        <w:rPr>
          <w:rFonts w:ascii="Times New Roman" w:hAnsi="Times New Roman" w:cs="Times New Roman"/>
          <w:noProof/>
        </w:rPr>
        <w:t xml:space="preserve">. </w:t>
      </w:r>
      <w:r w:rsidRPr="000915B5">
        <w:rPr>
          <w:rFonts w:ascii="Times New Roman" w:hAnsi="Times New Roman" w:cs="Times New Roman"/>
          <w:i/>
          <w:iCs/>
          <w:noProof/>
        </w:rPr>
        <w:t>Annu Rev Neurosci</w:t>
      </w:r>
      <w:r w:rsidRPr="000915B5">
        <w:rPr>
          <w:rFonts w:ascii="Times New Roman" w:hAnsi="Times New Roman" w:cs="Times New Roman"/>
          <w:noProof/>
        </w:rPr>
        <w:t xml:space="preserve"> 2001, </w:t>
      </w:r>
      <w:r w:rsidRPr="000915B5">
        <w:rPr>
          <w:rFonts w:ascii="Times New Roman" w:hAnsi="Times New Roman" w:cs="Times New Roman"/>
          <w:b/>
          <w:bCs/>
          <w:noProof/>
        </w:rPr>
        <w:t>24</w:t>
      </w:r>
      <w:r w:rsidRPr="000915B5">
        <w:rPr>
          <w:rFonts w:ascii="Times New Roman" w:hAnsi="Times New Roman" w:cs="Times New Roman"/>
          <w:noProof/>
        </w:rPr>
        <w:t>:1193–1216.</w:t>
      </w:r>
    </w:p>
    <w:p w14:paraId="125FD049"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79. </w:t>
      </w:r>
      <w:r w:rsidRPr="000915B5">
        <w:rPr>
          <w:rFonts w:ascii="Times New Roman" w:hAnsi="Times New Roman" w:cs="Times New Roman"/>
          <w:noProof/>
        </w:rPr>
        <w:tab/>
        <w:t xml:space="preserve">Simoncelli EP: </w:t>
      </w:r>
      <w:r w:rsidRPr="000915B5">
        <w:rPr>
          <w:rFonts w:ascii="Times New Roman" w:hAnsi="Times New Roman" w:cs="Times New Roman"/>
          <w:b/>
          <w:bCs/>
          <w:noProof/>
        </w:rPr>
        <w:t>Vision and the statistics of the visual environment</w:t>
      </w:r>
      <w:r w:rsidRPr="000915B5">
        <w:rPr>
          <w:rFonts w:ascii="Times New Roman" w:hAnsi="Times New Roman" w:cs="Times New Roman"/>
          <w:noProof/>
        </w:rPr>
        <w:t xml:space="preserve">. </w:t>
      </w:r>
      <w:r w:rsidRPr="000915B5">
        <w:rPr>
          <w:rFonts w:ascii="Times New Roman" w:hAnsi="Times New Roman" w:cs="Times New Roman"/>
          <w:i/>
          <w:iCs/>
          <w:noProof/>
        </w:rPr>
        <w:t>Curr Opin Neurobiol</w:t>
      </w:r>
      <w:r w:rsidRPr="000915B5">
        <w:rPr>
          <w:rFonts w:ascii="Times New Roman" w:hAnsi="Times New Roman" w:cs="Times New Roman"/>
          <w:noProof/>
        </w:rPr>
        <w:t xml:space="preserve"> 2003, </w:t>
      </w:r>
      <w:r w:rsidRPr="000915B5">
        <w:rPr>
          <w:rFonts w:ascii="Times New Roman" w:hAnsi="Times New Roman" w:cs="Times New Roman"/>
          <w:b/>
          <w:bCs/>
          <w:noProof/>
        </w:rPr>
        <w:lastRenderedPageBreak/>
        <w:t>13</w:t>
      </w:r>
      <w:r w:rsidRPr="000915B5">
        <w:rPr>
          <w:rFonts w:ascii="Times New Roman" w:hAnsi="Times New Roman" w:cs="Times New Roman"/>
          <w:noProof/>
        </w:rPr>
        <w:t>:144–149.</w:t>
      </w:r>
    </w:p>
    <w:p w14:paraId="00C62F34"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80. </w:t>
      </w:r>
      <w:r w:rsidRPr="000915B5">
        <w:rPr>
          <w:rFonts w:ascii="Times New Roman" w:hAnsi="Times New Roman" w:cs="Times New Roman"/>
          <w:noProof/>
        </w:rPr>
        <w:tab/>
        <w:t xml:space="preserve">Młynarski W, Hledík M, Sokolowski TR, Tkačik G: </w:t>
      </w:r>
      <w:r w:rsidRPr="000915B5">
        <w:rPr>
          <w:rFonts w:ascii="Times New Roman" w:hAnsi="Times New Roman" w:cs="Times New Roman"/>
          <w:b/>
          <w:bCs/>
          <w:noProof/>
        </w:rPr>
        <w:t>Statistical analysis and optimality of neural systems</w:t>
      </w:r>
      <w:r w:rsidRPr="000915B5">
        <w:rPr>
          <w:rFonts w:ascii="Times New Roman" w:hAnsi="Times New Roman" w:cs="Times New Roman"/>
          <w:noProof/>
        </w:rPr>
        <w:t xml:space="preserve">. </w:t>
      </w:r>
      <w:r w:rsidRPr="000915B5">
        <w:rPr>
          <w:rFonts w:ascii="Times New Roman" w:hAnsi="Times New Roman" w:cs="Times New Roman"/>
          <w:i/>
          <w:iCs/>
          <w:noProof/>
        </w:rPr>
        <w:t>Neuron</w:t>
      </w:r>
      <w:r w:rsidRPr="000915B5">
        <w:rPr>
          <w:rFonts w:ascii="Times New Roman" w:hAnsi="Times New Roman" w:cs="Times New Roman"/>
          <w:noProof/>
        </w:rPr>
        <w:t xml:space="preserve"> 2021, </w:t>
      </w:r>
      <w:r w:rsidRPr="000915B5">
        <w:rPr>
          <w:rFonts w:ascii="Times New Roman" w:hAnsi="Times New Roman" w:cs="Times New Roman"/>
          <w:b/>
          <w:bCs/>
          <w:noProof/>
        </w:rPr>
        <w:t>109</w:t>
      </w:r>
      <w:r w:rsidRPr="000915B5">
        <w:rPr>
          <w:rFonts w:ascii="Times New Roman" w:hAnsi="Times New Roman" w:cs="Times New Roman"/>
          <w:noProof/>
        </w:rPr>
        <w:t>:1227-1241.e5.</w:t>
      </w:r>
    </w:p>
    <w:p w14:paraId="4E0D9796"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81. </w:t>
      </w:r>
      <w:r w:rsidRPr="000915B5">
        <w:rPr>
          <w:rFonts w:ascii="Times New Roman" w:hAnsi="Times New Roman" w:cs="Times New Roman"/>
          <w:noProof/>
        </w:rPr>
        <w:tab/>
        <w:t xml:space="preserve">Guo Z V., Hires SA, Li N, O’Connor DH, Komiyama T, Ophir E, Huber D, Bonardi C, Morandell K, Gutnisky D, et al.: </w:t>
      </w:r>
      <w:r w:rsidRPr="000915B5">
        <w:rPr>
          <w:rFonts w:ascii="Times New Roman" w:hAnsi="Times New Roman" w:cs="Times New Roman"/>
          <w:b/>
          <w:bCs/>
          <w:noProof/>
        </w:rPr>
        <w:t>Procedures for behavioral experiments in head-fixed mice</w:t>
      </w:r>
      <w:r w:rsidRPr="000915B5">
        <w:rPr>
          <w:rFonts w:ascii="Times New Roman" w:hAnsi="Times New Roman" w:cs="Times New Roman"/>
          <w:noProof/>
        </w:rPr>
        <w:t xml:space="preserve">. </w:t>
      </w:r>
      <w:r w:rsidRPr="000915B5">
        <w:rPr>
          <w:rFonts w:ascii="Times New Roman" w:hAnsi="Times New Roman" w:cs="Times New Roman"/>
          <w:i/>
          <w:iCs/>
          <w:noProof/>
        </w:rPr>
        <w:t>PLoS One</w:t>
      </w:r>
      <w:r w:rsidRPr="000915B5">
        <w:rPr>
          <w:rFonts w:ascii="Times New Roman" w:hAnsi="Times New Roman" w:cs="Times New Roman"/>
          <w:noProof/>
        </w:rPr>
        <w:t xml:space="preserve"> 2014, </w:t>
      </w:r>
      <w:r w:rsidRPr="000915B5">
        <w:rPr>
          <w:rFonts w:ascii="Times New Roman" w:hAnsi="Times New Roman" w:cs="Times New Roman"/>
          <w:b/>
          <w:bCs/>
          <w:noProof/>
        </w:rPr>
        <w:t>9</w:t>
      </w:r>
      <w:r w:rsidRPr="000915B5">
        <w:rPr>
          <w:rFonts w:ascii="Times New Roman" w:hAnsi="Times New Roman" w:cs="Times New Roman"/>
          <w:noProof/>
        </w:rPr>
        <w:t>.</w:t>
      </w:r>
    </w:p>
    <w:p w14:paraId="7A7D2A16"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82. </w:t>
      </w:r>
      <w:r w:rsidRPr="000915B5">
        <w:rPr>
          <w:rFonts w:ascii="Times New Roman" w:hAnsi="Times New Roman" w:cs="Times New Roman"/>
          <w:noProof/>
        </w:rPr>
        <w:tab/>
        <w:t xml:space="preserve">Isett BR, Feasel SH, Lane MA, Feldman DE: </w:t>
      </w:r>
      <w:r w:rsidRPr="000915B5">
        <w:rPr>
          <w:rFonts w:ascii="Times New Roman" w:hAnsi="Times New Roman" w:cs="Times New Roman"/>
          <w:b/>
          <w:bCs/>
          <w:noProof/>
        </w:rPr>
        <w:t>Slip-Based Coding of Local Shape and Texture in Mouse S1</w:t>
      </w:r>
      <w:r w:rsidRPr="000915B5">
        <w:rPr>
          <w:rFonts w:ascii="Times New Roman" w:hAnsi="Times New Roman" w:cs="Times New Roman"/>
          <w:noProof/>
        </w:rPr>
        <w:t xml:space="preserve">. </w:t>
      </w:r>
      <w:r w:rsidRPr="000915B5">
        <w:rPr>
          <w:rFonts w:ascii="Times New Roman" w:hAnsi="Times New Roman" w:cs="Times New Roman"/>
          <w:i/>
          <w:iCs/>
          <w:noProof/>
        </w:rPr>
        <w:t>Neuron</w:t>
      </w:r>
      <w:r w:rsidRPr="000915B5">
        <w:rPr>
          <w:rFonts w:ascii="Times New Roman" w:hAnsi="Times New Roman" w:cs="Times New Roman"/>
          <w:noProof/>
        </w:rPr>
        <w:t xml:space="preserve"> 2018, </w:t>
      </w:r>
      <w:r w:rsidRPr="000915B5">
        <w:rPr>
          <w:rFonts w:ascii="Times New Roman" w:hAnsi="Times New Roman" w:cs="Times New Roman"/>
          <w:b/>
          <w:bCs/>
          <w:noProof/>
        </w:rPr>
        <w:t>97</w:t>
      </w:r>
      <w:r w:rsidRPr="000915B5">
        <w:rPr>
          <w:rFonts w:ascii="Times New Roman" w:hAnsi="Times New Roman" w:cs="Times New Roman"/>
          <w:noProof/>
        </w:rPr>
        <w:t>:418-433.e5.</w:t>
      </w:r>
    </w:p>
    <w:p w14:paraId="2EC47612"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83. </w:t>
      </w:r>
      <w:r w:rsidRPr="000915B5">
        <w:rPr>
          <w:rFonts w:ascii="Times New Roman" w:hAnsi="Times New Roman" w:cs="Times New Roman"/>
          <w:noProof/>
        </w:rPr>
        <w:tab/>
        <w:t xml:space="preserve">Carruthers IM, Natan RG, Geffen MN: </w:t>
      </w:r>
      <w:r w:rsidRPr="000915B5">
        <w:rPr>
          <w:rFonts w:ascii="Times New Roman" w:hAnsi="Times New Roman" w:cs="Times New Roman"/>
          <w:b/>
          <w:bCs/>
          <w:noProof/>
        </w:rPr>
        <w:t>Encoding of ultrasonic vocalizations in the auditory cortex</w:t>
      </w:r>
      <w:r w:rsidRPr="000915B5">
        <w:rPr>
          <w:rFonts w:ascii="Times New Roman" w:hAnsi="Times New Roman" w:cs="Times New Roman"/>
          <w:noProof/>
        </w:rPr>
        <w:t xml:space="preserve">. </w:t>
      </w:r>
      <w:r w:rsidRPr="000915B5">
        <w:rPr>
          <w:rFonts w:ascii="Times New Roman" w:hAnsi="Times New Roman" w:cs="Times New Roman"/>
          <w:i/>
          <w:iCs/>
          <w:noProof/>
        </w:rPr>
        <w:t>J Neurophysiol</w:t>
      </w:r>
      <w:r w:rsidRPr="000915B5">
        <w:rPr>
          <w:rFonts w:ascii="Times New Roman" w:hAnsi="Times New Roman" w:cs="Times New Roman"/>
          <w:noProof/>
        </w:rPr>
        <w:t xml:space="preserve"> 2013, </w:t>
      </w:r>
      <w:r w:rsidRPr="000915B5">
        <w:rPr>
          <w:rFonts w:ascii="Times New Roman" w:hAnsi="Times New Roman" w:cs="Times New Roman"/>
          <w:b/>
          <w:bCs/>
          <w:noProof/>
        </w:rPr>
        <w:t>109</w:t>
      </w:r>
      <w:r w:rsidRPr="000915B5">
        <w:rPr>
          <w:rFonts w:ascii="Times New Roman" w:hAnsi="Times New Roman" w:cs="Times New Roman"/>
          <w:noProof/>
        </w:rPr>
        <w:t>:1912–1927.</w:t>
      </w:r>
    </w:p>
    <w:p w14:paraId="41F24F8E"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84. </w:t>
      </w:r>
      <w:r w:rsidRPr="000915B5">
        <w:rPr>
          <w:rFonts w:ascii="Times New Roman" w:hAnsi="Times New Roman" w:cs="Times New Roman"/>
          <w:noProof/>
        </w:rPr>
        <w:tab/>
        <w:t xml:space="preserve">Carruthers IM, Laplagne D a., Jaegle A, Briguglio J, Mwilambwe-Tshilobo L, Natan RG, Geffen MN: </w:t>
      </w:r>
      <w:r w:rsidRPr="000915B5">
        <w:rPr>
          <w:rFonts w:ascii="Times New Roman" w:hAnsi="Times New Roman" w:cs="Times New Roman"/>
          <w:b/>
          <w:bCs/>
          <w:noProof/>
        </w:rPr>
        <w:t>Emergence of invariant representation of vocalizations in the auditory cortex.</w:t>
      </w:r>
      <w:r w:rsidRPr="000915B5">
        <w:rPr>
          <w:rFonts w:ascii="Times New Roman" w:hAnsi="Times New Roman" w:cs="Times New Roman"/>
          <w:noProof/>
        </w:rPr>
        <w:t xml:space="preserve"> </w:t>
      </w:r>
      <w:r w:rsidRPr="000915B5">
        <w:rPr>
          <w:rFonts w:ascii="Times New Roman" w:hAnsi="Times New Roman" w:cs="Times New Roman"/>
          <w:i/>
          <w:iCs/>
          <w:noProof/>
        </w:rPr>
        <w:t>J Neurophysiol</w:t>
      </w:r>
      <w:r w:rsidRPr="000915B5">
        <w:rPr>
          <w:rFonts w:ascii="Times New Roman" w:hAnsi="Times New Roman" w:cs="Times New Roman"/>
          <w:noProof/>
        </w:rPr>
        <w:t xml:space="preserve"> 2015, doi:10.1152/jn.00095.2015.</w:t>
      </w:r>
    </w:p>
    <w:p w14:paraId="07E2CB36"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85. </w:t>
      </w:r>
      <w:r w:rsidRPr="000915B5">
        <w:rPr>
          <w:rFonts w:ascii="Times New Roman" w:hAnsi="Times New Roman" w:cs="Times New Roman"/>
          <w:noProof/>
        </w:rPr>
        <w:tab/>
        <w:t xml:space="preserve">Voigts J, Siegle J, Pritchett DL, Moore CI: </w:t>
      </w:r>
      <w:r w:rsidRPr="000915B5">
        <w:rPr>
          <w:rFonts w:ascii="Times New Roman" w:hAnsi="Times New Roman" w:cs="Times New Roman"/>
          <w:b/>
          <w:bCs/>
          <w:noProof/>
        </w:rPr>
        <w:t>The flexDrive: An ultra-light implant for optical control and highly parallel chronic recording of neuronal ensembles in freely moving mice</w:t>
      </w:r>
      <w:r w:rsidRPr="000915B5">
        <w:rPr>
          <w:rFonts w:ascii="Times New Roman" w:hAnsi="Times New Roman" w:cs="Times New Roman"/>
          <w:noProof/>
        </w:rPr>
        <w:t xml:space="preserve">. </w:t>
      </w:r>
      <w:r w:rsidRPr="000915B5">
        <w:rPr>
          <w:rFonts w:ascii="Times New Roman" w:hAnsi="Times New Roman" w:cs="Times New Roman"/>
          <w:i/>
          <w:iCs/>
          <w:noProof/>
        </w:rPr>
        <w:t>Front Syst Neurosci</w:t>
      </w:r>
      <w:r w:rsidRPr="000915B5">
        <w:rPr>
          <w:rFonts w:ascii="Times New Roman" w:hAnsi="Times New Roman" w:cs="Times New Roman"/>
          <w:noProof/>
        </w:rPr>
        <w:t xml:space="preserve"> 2013, </w:t>
      </w:r>
      <w:r w:rsidRPr="000915B5">
        <w:rPr>
          <w:rFonts w:ascii="Times New Roman" w:hAnsi="Times New Roman" w:cs="Times New Roman"/>
          <w:b/>
          <w:bCs/>
          <w:noProof/>
        </w:rPr>
        <w:t>7</w:t>
      </w:r>
      <w:r w:rsidRPr="000915B5">
        <w:rPr>
          <w:rFonts w:ascii="Times New Roman" w:hAnsi="Times New Roman" w:cs="Times New Roman"/>
          <w:noProof/>
        </w:rPr>
        <w:t>:8.</w:t>
      </w:r>
    </w:p>
    <w:p w14:paraId="229A9B2E"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86. </w:t>
      </w:r>
      <w:r w:rsidRPr="000915B5">
        <w:rPr>
          <w:rFonts w:ascii="Times New Roman" w:hAnsi="Times New Roman" w:cs="Times New Roman"/>
          <w:noProof/>
        </w:rPr>
        <w:tab/>
        <w:t xml:space="preserve">Voigts J, Voigts J, Newman JP, Newman JP, Wilson MA, Wilson MA, Harnett MT, Harnett MT: </w:t>
      </w:r>
      <w:r w:rsidRPr="000915B5">
        <w:rPr>
          <w:rFonts w:ascii="Times New Roman" w:hAnsi="Times New Roman" w:cs="Times New Roman"/>
          <w:b/>
          <w:bCs/>
          <w:noProof/>
        </w:rPr>
        <w:t>An easy-to-assemble, robust, and lightweight drive implant for chronic tetrode recordings in freely moving animals</w:t>
      </w:r>
      <w:r w:rsidRPr="000915B5">
        <w:rPr>
          <w:rFonts w:ascii="Times New Roman" w:hAnsi="Times New Roman" w:cs="Times New Roman"/>
          <w:noProof/>
        </w:rPr>
        <w:t xml:space="preserve">. </w:t>
      </w:r>
      <w:r w:rsidRPr="000915B5">
        <w:rPr>
          <w:rFonts w:ascii="Times New Roman" w:hAnsi="Times New Roman" w:cs="Times New Roman"/>
          <w:i/>
          <w:iCs/>
          <w:noProof/>
        </w:rPr>
        <w:t>J Neural Eng</w:t>
      </w:r>
      <w:r w:rsidRPr="000915B5">
        <w:rPr>
          <w:rFonts w:ascii="Times New Roman" w:hAnsi="Times New Roman" w:cs="Times New Roman"/>
          <w:noProof/>
        </w:rPr>
        <w:t xml:space="preserve"> 2020, </w:t>
      </w:r>
      <w:r w:rsidRPr="000915B5">
        <w:rPr>
          <w:rFonts w:ascii="Times New Roman" w:hAnsi="Times New Roman" w:cs="Times New Roman"/>
          <w:b/>
          <w:bCs/>
          <w:noProof/>
        </w:rPr>
        <w:t>17</w:t>
      </w:r>
      <w:r w:rsidRPr="000915B5">
        <w:rPr>
          <w:rFonts w:ascii="Times New Roman" w:hAnsi="Times New Roman" w:cs="Times New Roman"/>
          <w:noProof/>
        </w:rPr>
        <w:t>:26044.</w:t>
      </w:r>
    </w:p>
    <w:p w14:paraId="203FEEE8"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87. </w:t>
      </w:r>
      <w:r w:rsidRPr="000915B5">
        <w:rPr>
          <w:rFonts w:ascii="Times New Roman" w:hAnsi="Times New Roman" w:cs="Times New Roman"/>
          <w:noProof/>
        </w:rPr>
        <w:tab/>
        <w:t xml:space="preserve">Pachitariu M, Steinmetz N, Kadir S, Carandini M, Harris K: </w:t>
      </w:r>
      <w:r w:rsidRPr="000915B5">
        <w:rPr>
          <w:rFonts w:ascii="Times New Roman" w:hAnsi="Times New Roman" w:cs="Times New Roman"/>
          <w:i/>
          <w:iCs/>
          <w:noProof/>
        </w:rPr>
        <w:t>Fast and accurate spike sorting of high-channel count probes with KiloSort</w:t>
      </w:r>
      <w:r w:rsidRPr="000915B5">
        <w:rPr>
          <w:rFonts w:ascii="Times New Roman" w:hAnsi="Times New Roman" w:cs="Times New Roman"/>
          <w:noProof/>
        </w:rPr>
        <w:t>. [date unknown].</w:t>
      </w:r>
    </w:p>
    <w:p w14:paraId="4FBD00CA"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88. </w:t>
      </w:r>
      <w:r w:rsidRPr="000915B5">
        <w:rPr>
          <w:rFonts w:ascii="Times New Roman" w:hAnsi="Times New Roman" w:cs="Times New Roman"/>
          <w:noProof/>
        </w:rPr>
        <w:tab/>
        <w:t xml:space="preserve">Stanislaw H, Todorov N: </w:t>
      </w:r>
      <w:r w:rsidRPr="000915B5">
        <w:rPr>
          <w:rFonts w:ascii="Times New Roman" w:hAnsi="Times New Roman" w:cs="Times New Roman"/>
          <w:i/>
          <w:iCs/>
          <w:noProof/>
        </w:rPr>
        <w:t>Calculation of signal detection theory measures</w:t>
      </w:r>
      <w:r w:rsidRPr="000915B5">
        <w:rPr>
          <w:rFonts w:ascii="Times New Roman" w:hAnsi="Times New Roman" w:cs="Times New Roman"/>
          <w:noProof/>
        </w:rPr>
        <w:t>. 1999.</w:t>
      </w:r>
    </w:p>
    <w:p w14:paraId="20D41C4D"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89. </w:t>
      </w:r>
      <w:r w:rsidRPr="000915B5">
        <w:rPr>
          <w:rFonts w:ascii="Times New Roman" w:hAnsi="Times New Roman" w:cs="Times New Roman"/>
          <w:noProof/>
        </w:rPr>
        <w:tab/>
        <w:t xml:space="preserve">Rocchi F, Ramachandran R: </w:t>
      </w:r>
      <w:r w:rsidRPr="000915B5">
        <w:rPr>
          <w:rFonts w:ascii="Times New Roman" w:hAnsi="Times New Roman" w:cs="Times New Roman"/>
          <w:b/>
          <w:bCs/>
          <w:noProof/>
        </w:rPr>
        <w:t>Neuronal adaptation to sound statistics in the inferior colliculus of behaving macaques does not reduce the effectiveness of the masking noise</w:t>
      </w:r>
      <w:r w:rsidRPr="000915B5">
        <w:rPr>
          <w:rFonts w:ascii="Times New Roman" w:hAnsi="Times New Roman" w:cs="Times New Roman"/>
          <w:noProof/>
        </w:rPr>
        <w:t xml:space="preserve">. </w:t>
      </w:r>
      <w:r w:rsidRPr="000915B5">
        <w:rPr>
          <w:rFonts w:ascii="Times New Roman" w:hAnsi="Times New Roman" w:cs="Times New Roman"/>
          <w:i/>
          <w:iCs/>
          <w:noProof/>
        </w:rPr>
        <w:t>J Neurophysiol</w:t>
      </w:r>
      <w:r w:rsidRPr="000915B5">
        <w:rPr>
          <w:rFonts w:ascii="Times New Roman" w:hAnsi="Times New Roman" w:cs="Times New Roman"/>
          <w:noProof/>
        </w:rPr>
        <w:t xml:space="preserve"> 2018, </w:t>
      </w:r>
      <w:r w:rsidRPr="000915B5">
        <w:rPr>
          <w:rFonts w:ascii="Times New Roman" w:hAnsi="Times New Roman" w:cs="Times New Roman"/>
          <w:b/>
          <w:bCs/>
          <w:noProof/>
        </w:rPr>
        <w:t>120</w:t>
      </w:r>
      <w:r w:rsidRPr="000915B5">
        <w:rPr>
          <w:rFonts w:ascii="Times New Roman" w:hAnsi="Times New Roman" w:cs="Times New Roman"/>
          <w:noProof/>
        </w:rPr>
        <w:t>:2819–2833.</w:t>
      </w:r>
    </w:p>
    <w:p w14:paraId="044E846D"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90. </w:t>
      </w:r>
      <w:r w:rsidRPr="000915B5">
        <w:rPr>
          <w:rFonts w:ascii="Times New Roman" w:hAnsi="Times New Roman" w:cs="Times New Roman"/>
          <w:noProof/>
        </w:rPr>
        <w:tab/>
        <w:t xml:space="preserve">Hautus MJ: </w:t>
      </w:r>
      <w:r w:rsidRPr="000915B5">
        <w:rPr>
          <w:rFonts w:ascii="Times New Roman" w:hAnsi="Times New Roman" w:cs="Times New Roman"/>
          <w:i/>
          <w:iCs/>
          <w:noProof/>
        </w:rPr>
        <w:t>Corrections for extreme proportions and their biasing effects on estimated values of d’</w:t>
      </w:r>
      <w:r w:rsidRPr="000915B5">
        <w:rPr>
          <w:rFonts w:ascii="Times New Roman" w:hAnsi="Times New Roman" w:cs="Times New Roman"/>
          <w:noProof/>
        </w:rPr>
        <w:t>. 1995.</w:t>
      </w:r>
    </w:p>
    <w:p w14:paraId="533B03E4"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91. </w:t>
      </w:r>
      <w:r w:rsidRPr="000915B5">
        <w:rPr>
          <w:rFonts w:ascii="Times New Roman" w:hAnsi="Times New Roman" w:cs="Times New Roman"/>
          <w:noProof/>
        </w:rPr>
        <w:tab/>
        <w:t xml:space="preserve">Benjamini Y, Hochberg Y: </w:t>
      </w:r>
      <w:r w:rsidRPr="000915B5">
        <w:rPr>
          <w:rFonts w:ascii="Times New Roman" w:hAnsi="Times New Roman" w:cs="Times New Roman"/>
          <w:b/>
          <w:bCs/>
          <w:noProof/>
        </w:rPr>
        <w:t>Controlling the False Discovery Rate: A Practical and Powerful Approach to Multiple Testing</w:t>
      </w:r>
      <w:r w:rsidRPr="000915B5">
        <w:rPr>
          <w:rFonts w:ascii="Times New Roman" w:hAnsi="Times New Roman" w:cs="Times New Roman"/>
          <w:noProof/>
        </w:rPr>
        <w:t xml:space="preserve">. </w:t>
      </w:r>
      <w:r w:rsidRPr="000915B5">
        <w:rPr>
          <w:rFonts w:ascii="Times New Roman" w:hAnsi="Times New Roman" w:cs="Times New Roman"/>
          <w:i/>
          <w:iCs/>
          <w:noProof/>
        </w:rPr>
        <w:t>J R Stat Soc Ser B</w:t>
      </w:r>
      <w:r w:rsidRPr="000915B5">
        <w:rPr>
          <w:rFonts w:ascii="Times New Roman" w:hAnsi="Times New Roman" w:cs="Times New Roman"/>
          <w:noProof/>
        </w:rPr>
        <w:t xml:space="preserve"> 1995, </w:t>
      </w:r>
      <w:r w:rsidRPr="000915B5">
        <w:rPr>
          <w:rFonts w:ascii="Times New Roman" w:hAnsi="Times New Roman" w:cs="Times New Roman"/>
          <w:b/>
          <w:bCs/>
          <w:noProof/>
        </w:rPr>
        <w:t>57</w:t>
      </w:r>
      <w:r w:rsidRPr="000915B5">
        <w:rPr>
          <w:rFonts w:ascii="Times New Roman" w:hAnsi="Times New Roman" w:cs="Times New Roman"/>
          <w:noProof/>
        </w:rPr>
        <w:t>:289–300.</w:t>
      </w:r>
    </w:p>
    <w:p w14:paraId="405B98DC" w14:textId="1A1127CF" w:rsidR="006D6A4E" w:rsidRPr="00B90F51" w:rsidRDefault="00243817" w:rsidP="000915B5">
      <w:pPr>
        <w:widowControl w:val="0"/>
        <w:autoSpaceDE w:val="0"/>
        <w:autoSpaceDN w:val="0"/>
        <w:adjustRightInd w:val="0"/>
        <w:ind w:left="640" w:hanging="640"/>
        <w:rPr>
          <w:rFonts w:ascii="Arial" w:hAnsi="Arial" w:cs="Arial"/>
          <w:sz w:val="22"/>
          <w:szCs w:val="22"/>
        </w:rPr>
      </w:pPr>
      <w:r>
        <w:rPr>
          <w:rFonts w:ascii="Arial" w:hAnsi="Arial" w:cs="Arial"/>
          <w:sz w:val="22"/>
          <w:szCs w:val="22"/>
        </w:rPr>
        <w:fldChar w:fldCharType="end"/>
      </w:r>
    </w:p>
    <w:p w14:paraId="3A9D9035" w14:textId="2E5A8A0F" w:rsidR="007F3B5A" w:rsidRPr="00B90F51" w:rsidRDefault="007F3B5A" w:rsidP="007F3B5A">
      <w:pPr>
        <w:jc w:val="both"/>
        <w:rPr>
          <w:rFonts w:ascii="Arial" w:eastAsia="Times New Roman" w:hAnsi="Arial" w:cs="Arial"/>
          <w:b/>
          <w:bCs/>
          <w:color w:val="000000"/>
          <w:sz w:val="20"/>
          <w:szCs w:val="20"/>
        </w:rPr>
      </w:pPr>
    </w:p>
    <w:p w14:paraId="608D626E" w14:textId="411E713D" w:rsidR="001B69AD" w:rsidRPr="003A75F6" w:rsidRDefault="001B69AD" w:rsidP="000A7884">
      <w:pPr>
        <w:jc w:val="both"/>
        <w:rPr>
          <w:rFonts w:ascii="Arial" w:hAnsi="Arial" w:cs="Arial"/>
          <w:sz w:val="22"/>
          <w:szCs w:val="22"/>
        </w:rPr>
      </w:pPr>
    </w:p>
    <w:sectPr w:rsidR="001B69AD" w:rsidRPr="003A75F6" w:rsidSect="00247E70">
      <w:pgSz w:w="12240" w:h="15840"/>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Maria Neimark Geffen" w:date="2021-04-20T15:09:00Z" w:initials="MNG">
    <w:p w14:paraId="7D414BE8" w14:textId="3FA765B8" w:rsidR="00A853EC" w:rsidRDefault="00A853EC">
      <w:pPr>
        <w:pStyle w:val="CommentText"/>
      </w:pPr>
      <w:r>
        <w:rPr>
          <w:rStyle w:val="CommentReference"/>
        </w:rPr>
        <w:annotationRef/>
      </w:r>
      <w:r>
        <w:t>150 words. – need to be reduced further</w:t>
      </w:r>
    </w:p>
  </w:comment>
  <w:comment w:id="1" w:author="Maria Neimark Geffen" w:date="2021-05-03T11:12:00Z" w:initials="MNG">
    <w:p w14:paraId="7F5A38BC" w14:textId="49BFFEAD" w:rsidR="00A853EC" w:rsidRDefault="00A853EC">
      <w:pPr>
        <w:pStyle w:val="CommentText"/>
      </w:pPr>
      <w:r>
        <w:rPr>
          <w:rStyle w:val="CommentReference"/>
        </w:rPr>
        <w:annotationRef/>
      </w:r>
      <w:r>
        <w:t>unclear</w:t>
      </w:r>
    </w:p>
  </w:comment>
  <w:comment w:id="2" w:author="Ben Geffen" w:date="2021-04-20T15:05:00Z" w:initials="BDG">
    <w:p w14:paraId="6B42D9B0" w14:textId="77777777" w:rsidR="00A853EC" w:rsidRPr="00C16C6F" w:rsidRDefault="00A853EC" w:rsidP="00C16C6F">
      <w:pPr>
        <w:pStyle w:val="NormalWeb"/>
      </w:pPr>
      <w:r>
        <w:rPr>
          <w:rStyle w:val="CommentReference"/>
        </w:rPr>
        <w:annotationRef/>
      </w:r>
      <w:r w:rsidRPr="00C16C6F">
        <w:t>An Article is a novel and in-depth study that presents a major advance of broad interest, often employing several techniques or approaches. The main text (excluding abstract, online Methods, references and figure legends) is up to 4,500 words. The abstract is up to 150 words, unreferenced. Articles have no more than 8 display items (which includes both figures and tables). An Introduction is followed by Results, Discussion and Online Methods. The Results and Online Methods should be divided by topical subheadings; the Discussion may contain subheadings at the editors' discretion. Articles allow up to 50 references (excluding Methods-only references).</w:t>
      </w:r>
    </w:p>
    <w:p w14:paraId="21CF7E25" w14:textId="7EA63523" w:rsidR="00A853EC" w:rsidRDefault="00A853EC">
      <w:pPr>
        <w:pStyle w:val="CommentText"/>
      </w:pPr>
    </w:p>
  </w:comment>
  <w:comment w:id="3" w:author="Maria Neimark Geffen" w:date="2021-05-03T11:12:00Z" w:initials="MNG">
    <w:p w14:paraId="033A14FB" w14:textId="0BED9BB4" w:rsidR="00A853EC" w:rsidRDefault="00A853EC">
      <w:pPr>
        <w:pStyle w:val="CommentText"/>
      </w:pPr>
      <w:r>
        <w:rPr>
          <w:rStyle w:val="CommentReference"/>
        </w:rPr>
        <w:annotationRef/>
      </w:r>
      <w:r>
        <w:t>Here, we need a sentence with an auditory example.</w:t>
      </w:r>
    </w:p>
  </w:comment>
  <w:comment w:id="26" w:author="Maria Neimark Geffen" w:date="2021-05-03T11:14:00Z" w:initials="MNG">
    <w:p w14:paraId="6EBFA616" w14:textId="496A02FD" w:rsidR="00A853EC" w:rsidRDefault="00A853EC">
      <w:pPr>
        <w:pStyle w:val="CommentText"/>
      </w:pPr>
      <w:r>
        <w:rPr>
          <w:rStyle w:val="CommentReference"/>
        </w:rPr>
        <w:annotationRef/>
      </w:r>
      <w:r>
        <w:t>Need a little more intro here</w:t>
      </w:r>
    </w:p>
  </w:comment>
  <w:comment w:id="30" w:author="Maria Neimark Geffen" w:date="2021-05-03T11:37:00Z" w:initials="MNG">
    <w:p w14:paraId="588B1718" w14:textId="67B0DE98" w:rsidR="00A853EC" w:rsidRDefault="00A853EC">
      <w:pPr>
        <w:pStyle w:val="CommentText"/>
      </w:pPr>
      <w:r>
        <w:rPr>
          <w:rStyle w:val="CommentReference"/>
        </w:rPr>
        <w:annotationRef/>
      </w:r>
      <w:r>
        <w:t>Stronger phrasing? + Introduce normative models</w:t>
      </w:r>
    </w:p>
  </w:comment>
  <w:comment w:id="93" w:author="Geffen, Maria" w:date="2020-11-20T17:07:00Z" w:initials="GM">
    <w:p w14:paraId="7469D575" w14:textId="77777777" w:rsidR="00A853EC" w:rsidRDefault="00A853EC">
      <w:pPr>
        <w:pStyle w:val="CommentText"/>
      </w:pPr>
      <w:r>
        <w:rPr>
          <w:noProof/>
        </w:rPr>
        <w:t>this statement needs more careful statistics.</w:t>
      </w:r>
      <w:r>
        <w:rPr>
          <w:rStyle w:val="CommentReference"/>
        </w:rPr>
        <w:annotationRef/>
      </w:r>
    </w:p>
  </w:comment>
  <w:comment w:id="99" w:author="Maria Neimark Geffen" w:date="2021-05-03T11:39:00Z" w:initials="MNG">
    <w:p w14:paraId="0CDA67A9" w14:textId="228D4918" w:rsidR="00A853EC" w:rsidRDefault="00A853EC">
      <w:pPr>
        <w:pStyle w:val="CommentText"/>
      </w:pPr>
      <w:r>
        <w:rPr>
          <w:rStyle w:val="CommentReference"/>
        </w:rPr>
        <w:annotationRef/>
      </w:r>
      <w:r>
        <w:t>This is a separate result from previous statement. Should be a paragraph to itself.</w:t>
      </w:r>
    </w:p>
  </w:comment>
  <w:comment w:id="126" w:author="Microsoft Office User" w:date="2021-04-28T11:30:00Z" w:initials="MOU">
    <w:p w14:paraId="713C8628" w14:textId="0086B79B" w:rsidR="00A853EC" w:rsidRDefault="00A853EC">
      <w:pPr>
        <w:pStyle w:val="CommentText"/>
      </w:pPr>
      <w:r>
        <w:rPr>
          <w:rStyle w:val="CommentReference"/>
        </w:rPr>
        <w:annotationRef/>
      </w:r>
      <w:r>
        <w:t>Should we do stats for this?</w:t>
      </w:r>
    </w:p>
  </w:comment>
  <w:comment w:id="127" w:author="Maria Neimark Geffen" w:date="2021-05-03T11:40:00Z" w:initials="MNG">
    <w:p w14:paraId="1208A489" w14:textId="002AAC02" w:rsidR="00A853EC" w:rsidRDefault="00A853EC">
      <w:pPr>
        <w:pStyle w:val="CommentText"/>
      </w:pPr>
      <w:r>
        <w:rPr>
          <w:rStyle w:val="CommentReference"/>
        </w:rPr>
        <w:annotationRef/>
      </w:r>
      <w:r>
        <w:t xml:space="preserve">Yes, and this should </w:t>
      </w:r>
      <w:proofErr w:type="spellStart"/>
      <w:r>
        <w:t>probabl</w:t>
      </w:r>
      <w:proofErr w:type="spellEnd"/>
    </w:p>
  </w:comment>
  <w:comment w:id="757" w:author="Microsoft Office User" w:date="2021-04-28T13:15:00Z" w:initials="MOU">
    <w:p w14:paraId="01B368A6" w14:textId="77777777" w:rsidR="00A853EC" w:rsidRDefault="00A853EC" w:rsidP="009152CD">
      <w:pPr>
        <w:pStyle w:val="CommentText"/>
      </w:pPr>
      <w:r>
        <w:rPr>
          <w:rStyle w:val="CommentReference"/>
        </w:rPr>
        <w:annotationRef/>
      </w:r>
      <w:r>
        <w:t xml:space="preserve">Motivate this more towards mechanisms: ‘While we have demonstrated that efficient control of neuronal gain shapes behavioral performance, the neuronal mechanisms of gain control in the auditory system are unknown.’ </w:t>
      </w:r>
    </w:p>
  </w:comment>
  <w:comment w:id="778" w:author="Geffen, Maria" w:date="2021-05-06T17:21:00Z" w:initials="GM">
    <w:p w14:paraId="5AC26BD0" w14:textId="77777777" w:rsidR="00A853EC" w:rsidRPr="00D62363" w:rsidRDefault="00A853EC" w:rsidP="009152CD">
      <w:pPr>
        <w:rPr>
          <w:rFonts w:ascii="Times New Roman" w:eastAsia="Times New Roman" w:hAnsi="Times New Roman" w:cs="Times New Roman"/>
        </w:rPr>
      </w:pPr>
      <w:r>
        <w:rPr>
          <w:rStyle w:val="CommentReference"/>
        </w:rPr>
        <w:annotationRef/>
      </w:r>
      <w:r w:rsidRPr="00D62363">
        <w:rPr>
          <w:rFonts w:ascii="Times New Roman" w:eastAsia="Times New Roman" w:hAnsi="Symbol" w:cs="Times New Roman"/>
        </w:rPr>
        <w:t></w:t>
      </w:r>
      <w:r w:rsidRPr="00D62363">
        <w:rPr>
          <w:rFonts w:ascii="Times New Roman" w:eastAsia="Times New Roman" w:hAnsi="Times New Roman" w:cs="Times New Roman"/>
        </w:rPr>
        <w:t xml:space="preserve">  Barlow, H. (1961) "Possible principles underlying the transformation of sensory messages" in </w:t>
      </w:r>
      <w:r w:rsidRPr="00D62363">
        <w:rPr>
          <w:rFonts w:ascii="Times New Roman" w:eastAsia="Times New Roman" w:hAnsi="Times New Roman" w:cs="Times New Roman"/>
          <w:i/>
          <w:iCs/>
        </w:rPr>
        <w:t>Sensory Communication</w:t>
      </w:r>
      <w:r w:rsidRPr="00D62363">
        <w:rPr>
          <w:rFonts w:ascii="Times New Roman" w:eastAsia="Times New Roman" w:hAnsi="Times New Roman" w:cs="Times New Roman"/>
        </w:rPr>
        <w:t xml:space="preserve">, MIT Press </w:t>
      </w:r>
    </w:p>
    <w:p w14:paraId="6FAEFDA7" w14:textId="77777777" w:rsidR="00A853EC" w:rsidRPr="00D62363" w:rsidRDefault="00A853EC" w:rsidP="009152CD">
      <w:pPr>
        <w:rPr>
          <w:rFonts w:ascii="Times New Roman" w:eastAsia="Times New Roman" w:hAnsi="Times New Roman" w:cs="Times New Roman"/>
        </w:rPr>
      </w:pPr>
      <w:r w:rsidRPr="00D62363">
        <w:rPr>
          <w:rFonts w:ascii="Times New Roman" w:eastAsia="Times New Roman" w:hAnsi="Symbol" w:cs="Times New Roman"/>
        </w:rPr>
        <w:t></w:t>
      </w:r>
      <w:r w:rsidRPr="00D62363">
        <w:rPr>
          <w:rFonts w:ascii="Times New Roman" w:eastAsia="Times New Roman" w:hAnsi="Times New Roman" w:cs="Times New Roman"/>
        </w:rPr>
        <w:t xml:space="preserve">  </w:t>
      </w:r>
      <w:r w:rsidRPr="00D62363">
        <w:rPr>
          <w:rFonts w:ascii="Times New Roman" w:eastAsia="Times New Roman" w:hAnsi="Symbol" w:cs="Times New Roman"/>
        </w:rPr>
        <w:t></w:t>
      </w:r>
      <w:r w:rsidRPr="00D62363">
        <w:rPr>
          <w:rFonts w:ascii="Times New Roman" w:eastAsia="Times New Roman" w:hAnsi="Times New Roman" w:cs="Times New Roman"/>
        </w:rPr>
        <w:t xml:space="preserve">  </w:t>
      </w:r>
      <w:proofErr w:type="spellStart"/>
      <w:r w:rsidRPr="00D62363">
        <w:rPr>
          <w:rFonts w:ascii="Times New Roman" w:eastAsia="Times New Roman" w:hAnsi="Times New Roman" w:cs="Times New Roman"/>
          <w:i/>
          <w:iCs/>
        </w:rPr>
        <w:t>Attneave</w:t>
      </w:r>
      <w:proofErr w:type="spellEnd"/>
      <w:r w:rsidRPr="00D62363">
        <w:rPr>
          <w:rFonts w:ascii="Times New Roman" w:eastAsia="Times New Roman" w:hAnsi="Times New Roman" w:cs="Times New Roman"/>
          <w:i/>
          <w:iCs/>
        </w:rPr>
        <w:t xml:space="preserve">, Fred (1954). "Some informational aspects of visual perception". Psychological Review. </w:t>
      </w:r>
      <w:r w:rsidRPr="00D62363">
        <w:rPr>
          <w:rFonts w:ascii="Times New Roman" w:eastAsia="Times New Roman" w:hAnsi="Times New Roman" w:cs="Times New Roman"/>
          <w:b/>
          <w:bCs/>
          <w:i/>
          <w:iCs/>
        </w:rPr>
        <w:t>61</w:t>
      </w:r>
      <w:r w:rsidRPr="00D62363">
        <w:rPr>
          <w:rFonts w:ascii="Times New Roman" w:eastAsia="Times New Roman" w:hAnsi="Times New Roman" w:cs="Times New Roman"/>
          <w:i/>
          <w:iCs/>
        </w:rPr>
        <w:t xml:space="preserve"> (3): 183–93. </w:t>
      </w:r>
      <w:hyperlink r:id="rId1" w:tooltip="Doi (identifier)" w:history="1">
        <w:r w:rsidRPr="00D62363">
          <w:rPr>
            <w:rFonts w:ascii="Times New Roman" w:eastAsia="Times New Roman" w:hAnsi="Times New Roman" w:cs="Times New Roman"/>
            <w:i/>
            <w:iCs/>
            <w:color w:val="0000FF"/>
            <w:u w:val="single"/>
          </w:rPr>
          <w:t>doi</w:t>
        </w:r>
      </w:hyperlink>
      <w:r w:rsidRPr="00D62363">
        <w:rPr>
          <w:rFonts w:ascii="Times New Roman" w:eastAsia="Times New Roman" w:hAnsi="Times New Roman" w:cs="Times New Roman"/>
          <w:i/>
          <w:iCs/>
        </w:rPr>
        <w:t>:</w:t>
      </w:r>
      <w:hyperlink r:id="rId2" w:history="1">
        <w:r w:rsidRPr="00D62363">
          <w:rPr>
            <w:rFonts w:ascii="Times New Roman" w:eastAsia="Times New Roman" w:hAnsi="Times New Roman" w:cs="Times New Roman"/>
            <w:i/>
            <w:iCs/>
            <w:color w:val="0000FF"/>
            <w:u w:val="single"/>
          </w:rPr>
          <w:t>10.1037/h0054663</w:t>
        </w:r>
      </w:hyperlink>
      <w:r w:rsidRPr="00D62363">
        <w:rPr>
          <w:rFonts w:ascii="Times New Roman" w:eastAsia="Times New Roman" w:hAnsi="Times New Roman" w:cs="Times New Roman"/>
          <w:i/>
          <w:iCs/>
        </w:rPr>
        <w:t xml:space="preserve">. </w:t>
      </w:r>
      <w:hyperlink r:id="rId3" w:tooltip="PMID (identifier)" w:history="1">
        <w:r w:rsidRPr="00D62363">
          <w:rPr>
            <w:rFonts w:ascii="Times New Roman" w:eastAsia="Times New Roman" w:hAnsi="Times New Roman" w:cs="Times New Roman"/>
            <w:i/>
            <w:iCs/>
            <w:color w:val="0000FF"/>
            <w:u w:val="single"/>
          </w:rPr>
          <w:t>PMID</w:t>
        </w:r>
      </w:hyperlink>
      <w:r w:rsidRPr="00D62363">
        <w:rPr>
          <w:rFonts w:ascii="Times New Roman" w:eastAsia="Times New Roman" w:hAnsi="Times New Roman" w:cs="Times New Roman"/>
          <w:i/>
          <w:iCs/>
        </w:rPr>
        <w:t> </w:t>
      </w:r>
      <w:hyperlink r:id="rId4" w:history="1">
        <w:r w:rsidRPr="00D62363">
          <w:rPr>
            <w:rFonts w:ascii="Times New Roman" w:eastAsia="Times New Roman" w:hAnsi="Times New Roman" w:cs="Times New Roman"/>
            <w:i/>
            <w:iCs/>
            <w:color w:val="0000FF"/>
            <w:u w:val="single"/>
          </w:rPr>
          <w:t>13167245</w:t>
        </w:r>
      </w:hyperlink>
      <w:r w:rsidRPr="00D62363">
        <w:rPr>
          <w:rFonts w:ascii="Times New Roman" w:eastAsia="Times New Roman" w:hAnsi="Times New Roman" w:cs="Times New Roman"/>
          <w:i/>
          <w:iCs/>
        </w:rPr>
        <w:t>.</w:t>
      </w:r>
      <w:r w:rsidRPr="00D62363">
        <w:rPr>
          <w:rFonts w:ascii="Times New Roman" w:eastAsia="Times New Roman" w:hAnsi="Times New Roman" w:cs="Times New Roman"/>
        </w:rPr>
        <w:t xml:space="preserve"> </w:t>
      </w:r>
    </w:p>
    <w:p w14:paraId="2745E083" w14:textId="77777777" w:rsidR="00A853EC" w:rsidRPr="00D62363" w:rsidRDefault="00A853EC" w:rsidP="009152CD">
      <w:pPr>
        <w:rPr>
          <w:rFonts w:ascii="Times New Roman" w:eastAsia="Times New Roman" w:hAnsi="Times New Roman" w:cs="Times New Roman"/>
        </w:rPr>
      </w:pPr>
      <w:r w:rsidRPr="00D62363">
        <w:rPr>
          <w:rFonts w:ascii="Times New Roman" w:eastAsia="Times New Roman" w:hAnsi="Symbol" w:cs="Times New Roman"/>
        </w:rPr>
        <w:t></w:t>
      </w:r>
      <w:r w:rsidRPr="00D62363">
        <w:rPr>
          <w:rFonts w:ascii="Times New Roman" w:eastAsia="Times New Roman" w:hAnsi="Times New Roman" w:cs="Times New Roman"/>
        </w:rPr>
        <w:t xml:space="preserve">  </w:t>
      </w:r>
      <w:r w:rsidRPr="00D62363">
        <w:rPr>
          <w:rFonts w:ascii="Times New Roman" w:eastAsia="Times New Roman" w:hAnsi="Symbol" w:cs="Times New Roman"/>
        </w:rPr>
        <w:t></w:t>
      </w:r>
      <w:r w:rsidRPr="00D62363">
        <w:rPr>
          <w:rFonts w:ascii="Times New Roman" w:eastAsia="Times New Roman" w:hAnsi="Times New Roman" w:cs="Times New Roman"/>
        </w:rPr>
        <w:t xml:space="preserve">  </w:t>
      </w:r>
      <w:proofErr w:type="spellStart"/>
      <w:r w:rsidRPr="00D62363">
        <w:rPr>
          <w:rFonts w:ascii="Times New Roman" w:eastAsia="Times New Roman" w:hAnsi="Times New Roman" w:cs="Times New Roman"/>
          <w:i/>
          <w:iCs/>
        </w:rPr>
        <w:t>Olshausen</w:t>
      </w:r>
      <w:proofErr w:type="spellEnd"/>
      <w:r w:rsidRPr="00D62363">
        <w:rPr>
          <w:rFonts w:ascii="Times New Roman" w:eastAsia="Times New Roman" w:hAnsi="Times New Roman" w:cs="Times New Roman"/>
          <w:i/>
          <w:iCs/>
        </w:rPr>
        <w:t xml:space="preserve">, B. A.; Field, D.J. (1997). "Sparse coding with an overcomplete basis set: A strategy employed by V1?". Vision Research. </w:t>
      </w:r>
      <w:r w:rsidRPr="00D62363">
        <w:rPr>
          <w:rFonts w:ascii="Times New Roman" w:eastAsia="Times New Roman" w:hAnsi="Times New Roman" w:cs="Times New Roman"/>
          <w:b/>
          <w:bCs/>
          <w:i/>
          <w:iCs/>
        </w:rPr>
        <w:t>37</w:t>
      </w:r>
      <w:r w:rsidRPr="00D62363">
        <w:rPr>
          <w:rFonts w:ascii="Times New Roman" w:eastAsia="Times New Roman" w:hAnsi="Times New Roman" w:cs="Times New Roman"/>
          <w:i/>
          <w:iCs/>
        </w:rPr>
        <w:t xml:space="preserve"> (23): 3311–3325. </w:t>
      </w:r>
      <w:hyperlink r:id="rId5" w:tooltip="Doi (identifier)" w:history="1">
        <w:r w:rsidRPr="00D62363">
          <w:rPr>
            <w:rFonts w:ascii="Times New Roman" w:eastAsia="Times New Roman" w:hAnsi="Times New Roman" w:cs="Times New Roman"/>
            <w:i/>
            <w:iCs/>
            <w:color w:val="0000FF"/>
            <w:u w:val="single"/>
          </w:rPr>
          <w:t>doi</w:t>
        </w:r>
      </w:hyperlink>
      <w:r w:rsidRPr="00D62363">
        <w:rPr>
          <w:rFonts w:ascii="Times New Roman" w:eastAsia="Times New Roman" w:hAnsi="Times New Roman" w:cs="Times New Roman"/>
          <w:i/>
          <w:iCs/>
        </w:rPr>
        <w:t>:</w:t>
      </w:r>
      <w:hyperlink r:id="rId6" w:history="1">
        <w:r w:rsidRPr="00D62363">
          <w:rPr>
            <w:rFonts w:ascii="Times New Roman" w:eastAsia="Times New Roman" w:hAnsi="Times New Roman" w:cs="Times New Roman"/>
            <w:i/>
            <w:iCs/>
            <w:color w:val="0000FF"/>
            <w:u w:val="single"/>
          </w:rPr>
          <w:t>10.1016/s0042-6989(97)00169-7</w:t>
        </w:r>
      </w:hyperlink>
      <w:r w:rsidRPr="00D62363">
        <w:rPr>
          <w:rFonts w:ascii="Times New Roman" w:eastAsia="Times New Roman" w:hAnsi="Times New Roman" w:cs="Times New Roman"/>
          <w:i/>
          <w:iCs/>
        </w:rPr>
        <w:t xml:space="preserve">. </w:t>
      </w:r>
      <w:hyperlink r:id="rId7" w:tooltip="PMID (identifier)" w:history="1">
        <w:r w:rsidRPr="00D62363">
          <w:rPr>
            <w:rFonts w:ascii="Times New Roman" w:eastAsia="Times New Roman" w:hAnsi="Times New Roman" w:cs="Times New Roman"/>
            <w:i/>
            <w:iCs/>
            <w:color w:val="0000FF"/>
            <w:u w:val="single"/>
          </w:rPr>
          <w:t>PMID</w:t>
        </w:r>
      </w:hyperlink>
      <w:r w:rsidRPr="00D62363">
        <w:rPr>
          <w:rFonts w:ascii="Times New Roman" w:eastAsia="Times New Roman" w:hAnsi="Times New Roman" w:cs="Times New Roman"/>
          <w:i/>
          <w:iCs/>
        </w:rPr>
        <w:t> </w:t>
      </w:r>
      <w:hyperlink r:id="rId8" w:history="1">
        <w:r w:rsidRPr="00D62363">
          <w:rPr>
            <w:rFonts w:ascii="Times New Roman" w:eastAsia="Times New Roman" w:hAnsi="Times New Roman" w:cs="Times New Roman"/>
            <w:i/>
            <w:iCs/>
            <w:color w:val="0000FF"/>
            <w:u w:val="single"/>
          </w:rPr>
          <w:t>9425546</w:t>
        </w:r>
      </w:hyperlink>
      <w:r w:rsidRPr="00D62363">
        <w:rPr>
          <w:rFonts w:ascii="Times New Roman" w:eastAsia="Times New Roman" w:hAnsi="Times New Roman" w:cs="Times New Roman"/>
          <w:i/>
          <w:iCs/>
        </w:rPr>
        <w:t>.</w:t>
      </w:r>
      <w:r w:rsidRPr="00D62363">
        <w:rPr>
          <w:rFonts w:ascii="Times New Roman" w:eastAsia="Times New Roman" w:hAnsi="Times New Roman" w:cs="Times New Roman"/>
        </w:rPr>
        <w:t xml:space="preserve"> </w:t>
      </w:r>
    </w:p>
    <w:p w14:paraId="3EC2CA58" w14:textId="77777777" w:rsidR="00A853EC" w:rsidRDefault="00A853EC" w:rsidP="009152CD">
      <w:pPr>
        <w:rPr>
          <w:rFonts w:ascii="Times New Roman" w:eastAsia="Times New Roman" w:hAnsi="Times New Roman" w:cs="Times New Roman"/>
          <w:i/>
          <w:iCs/>
          <w:noProof/>
        </w:rPr>
      </w:pPr>
      <w:r w:rsidRPr="00D62363">
        <w:rPr>
          <w:rFonts w:ascii="Times New Roman" w:eastAsia="Times New Roman" w:hAnsi="Symbol" w:cs="Times New Roman"/>
        </w:rPr>
        <w:t></w:t>
      </w:r>
      <w:r w:rsidRPr="00D62363">
        <w:rPr>
          <w:rFonts w:ascii="Times New Roman" w:eastAsia="Times New Roman" w:hAnsi="Times New Roman" w:cs="Times New Roman"/>
        </w:rPr>
        <w:t xml:space="preserve">  </w:t>
      </w:r>
      <w:r w:rsidRPr="00D62363">
        <w:rPr>
          <w:rFonts w:ascii="Times New Roman" w:eastAsia="Times New Roman" w:hAnsi="Times New Roman" w:cs="Times New Roman"/>
          <w:i/>
          <w:iCs/>
        </w:rPr>
        <w:t xml:space="preserve">Lewicki, M.S. (2002). "Efficient coding of natural sounds". Nature Neuroscience. </w:t>
      </w:r>
      <w:r w:rsidRPr="00D62363">
        <w:rPr>
          <w:rFonts w:ascii="Times New Roman" w:eastAsia="Times New Roman" w:hAnsi="Times New Roman" w:cs="Times New Roman"/>
          <w:b/>
          <w:bCs/>
          <w:i/>
          <w:iCs/>
        </w:rPr>
        <w:t>5</w:t>
      </w:r>
      <w:r w:rsidRPr="00D62363">
        <w:rPr>
          <w:rFonts w:ascii="Times New Roman" w:eastAsia="Times New Roman" w:hAnsi="Times New Roman" w:cs="Times New Roman"/>
          <w:i/>
          <w:iCs/>
        </w:rPr>
        <w:t xml:space="preserve"> (4): 356–363. </w:t>
      </w:r>
      <w:hyperlink r:id="rId9" w:tooltip="CiteSeerX (identifier)" w:history="1">
        <w:proofErr w:type="spellStart"/>
        <w:r w:rsidRPr="00D62363">
          <w:rPr>
            <w:rFonts w:ascii="Times New Roman" w:eastAsia="Times New Roman" w:hAnsi="Times New Roman" w:cs="Times New Roman"/>
            <w:i/>
            <w:iCs/>
            <w:color w:val="0000FF"/>
            <w:u w:val="single"/>
          </w:rPr>
          <w:t>CiteSeerX</w:t>
        </w:r>
        <w:proofErr w:type="spellEnd"/>
      </w:hyperlink>
      <w:r w:rsidRPr="00D62363">
        <w:rPr>
          <w:rFonts w:ascii="Times New Roman" w:eastAsia="Times New Roman" w:hAnsi="Times New Roman" w:cs="Times New Roman"/>
          <w:i/>
          <w:iCs/>
        </w:rPr>
        <w:t> </w:t>
      </w:r>
      <w:hyperlink r:id="rId10" w:history="1">
        <w:r w:rsidRPr="00D62363">
          <w:rPr>
            <w:rFonts w:ascii="Times New Roman" w:eastAsia="Times New Roman" w:hAnsi="Times New Roman" w:cs="Times New Roman"/>
            <w:i/>
            <w:iCs/>
            <w:color w:val="0000FF"/>
            <w:u w:val="single"/>
          </w:rPr>
          <w:t>10.1.1.386.3036</w:t>
        </w:r>
      </w:hyperlink>
      <w:r w:rsidRPr="00D62363">
        <w:rPr>
          <w:rFonts w:ascii="Times New Roman" w:eastAsia="Times New Roman" w:hAnsi="Times New Roman" w:cs="Times New Roman"/>
          <w:i/>
          <w:iCs/>
        </w:rPr>
        <w:t xml:space="preserve">. </w:t>
      </w:r>
      <w:hyperlink r:id="rId11" w:tooltip="Doi (identifier)" w:history="1">
        <w:r w:rsidRPr="00D62363">
          <w:rPr>
            <w:rFonts w:ascii="Times New Roman" w:eastAsia="Times New Roman" w:hAnsi="Times New Roman" w:cs="Times New Roman"/>
            <w:i/>
            <w:iCs/>
            <w:color w:val="0000FF"/>
            <w:u w:val="single"/>
          </w:rPr>
          <w:t>doi</w:t>
        </w:r>
      </w:hyperlink>
      <w:r w:rsidRPr="00D62363">
        <w:rPr>
          <w:rFonts w:ascii="Times New Roman" w:eastAsia="Times New Roman" w:hAnsi="Times New Roman" w:cs="Times New Roman"/>
          <w:i/>
          <w:iCs/>
        </w:rPr>
        <w:t>:</w:t>
      </w:r>
      <w:hyperlink r:id="rId12" w:history="1">
        <w:r w:rsidRPr="00D62363">
          <w:rPr>
            <w:rFonts w:ascii="Times New Roman" w:eastAsia="Times New Roman" w:hAnsi="Times New Roman" w:cs="Times New Roman"/>
            <w:i/>
            <w:iCs/>
            <w:color w:val="0000FF"/>
            <w:u w:val="single"/>
          </w:rPr>
          <w:t>10.1038/nn831</w:t>
        </w:r>
      </w:hyperlink>
      <w:r w:rsidRPr="00D62363">
        <w:rPr>
          <w:rFonts w:ascii="Times New Roman" w:eastAsia="Times New Roman" w:hAnsi="Times New Roman" w:cs="Times New Roman"/>
          <w:i/>
          <w:iCs/>
        </w:rPr>
        <w:t xml:space="preserve">. </w:t>
      </w:r>
      <w:hyperlink r:id="rId13" w:tooltip="PMID (identifier)" w:history="1">
        <w:r w:rsidRPr="00D62363">
          <w:rPr>
            <w:rFonts w:ascii="Times New Roman" w:eastAsia="Times New Roman" w:hAnsi="Times New Roman" w:cs="Times New Roman"/>
            <w:i/>
            <w:iCs/>
            <w:color w:val="0000FF"/>
            <w:u w:val="single"/>
          </w:rPr>
          <w:t>PMID</w:t>
        </w:r>
      </w:hyperlink>
      <w:r w:rsidRPr="00D62363">
        <w:rPr>
          <w:rFonts w:ascii="Times New Roman" w:eastAsia="Times New Roman" w:hAnsi="Times New Roman" w:cs="Times New Roman"/>
          <w:i/>
          <w:iCs/>
        </w:rPr>
        <w:t> </w:t>
      </w:r>
      <w:hyperlink r:id="rId14" w:history="1">
        <w:r w:rsidRPr="00D62363">
          <w:rPr>
            <w:rFonts w:ascii="Times New Roman" w:eastAsia="Times New Roman" w:hAnsi="Times New Roman" w:cs="Times New Roman"/>
            <w:i/>
            <w:iCs/>
            <w:color w:val="0000FF"/>
            <w:u w:val="single"/>
          </w:rPr>
          <w:t>11896400</w:t>
        </w:r>
      </w:hyperlink>
      <w:r w:rsidRPr="00D62363">
        <w:rPr>
          <w:rFonts w:ascii="Times New Roman" w:eastAsia="Times New Roman" w:hAnsi="Times New Roman" w:cs="Times New Roman"/>
          <w:i/>
          <w:iCs/>
        </w:rPr>
        <w:t>.</w:t>
      </w:r>
    </w:p>
    <w:p w14:paraId="51D97A1E" w14:textId="77777777" w:rsidR="00A853EC" w:rsidRPr="00D62363" w:rsidRDefault="00A853EC" w:rsidP="009152CD">
      <w:pPr>
        <w:rPr>
          <w:rFonts w:ascii="Times New Roman" w:eastAsia="Times New Roman" w:hAnsi="Times New Roman" w:cs="Times New Roman"/>
        </w:rPr>
      </w:pPr>
      <w:r w:rsidRPr="00D62363">
        <w:rPr>
          <w:rFonts w:ascii="Times New Roman" w:eastAsia="Times New Roman" w:hAnsi="Symbol" w:cs="Times New Roman"/>
        </w:rPr>
        <w:t></w:t>
      </w:r>
      <w:r w:rsidRPr="00D62363">
        <w:rPr>
          <w:rFonts w:ascii="Times New Roman" w:eastAsia="Times New Roman" w:hAnsi="Times New Roman" w:cs="Times New Roman"/>
        </w:rPr>
        <w:t xml:space="preserve">  </w:t>
      </w:r>
      <w:proofErr w:type="spellStart"/>
      <w:r w:rsidRPr="00D62363">
        <w:rPr>
          <w:rFonts w:ascii="Times New Roman" w:eastAsia="Times New Roman" w:hAnsi="Times New Roman" w:cs="Times New Roman"/>
          <w:i/>
          <w:iCs/>
        </w:rPr>
        <w:t>Simoncelli</w:t>
      </w:r>
      <w:proofErr w:type="spellEnd"/>
      <w:r w:rsidRPr="00D62363">
        <w:rPr>
          <w:rFonts w:ascii="Times New Roman" w:eastAsia="Times New Roman" w:hAnsi="Times New Roman" w:cs="Times New Roman"/>
          <w:i/>
          <w:iCs/>
        </w:rPr>
        <w:t xml:space="preserve">, </w:t>
      </w:r>
      <w:proofErr w:type="spellStart"/>
      <w:r w:rsidRPr="00D62363">
        <w:rPr>
          <w:rFonts w:ascii="Times New Roman" w:eastAsia="Times New Roman" w:hAnsi="Times New Roman" w:cs="Times New Roman"/>
          <w:i/>
          <w:iCs/>
        </w:rPr>
        <w:t>Eero</w:t>
      </w:r>
      <w:proofErr w:type="spellEnd"/>
      <w:r w:rsidRPr="00D62363">
        <w:rPr>
          <w:rFonts w:ascii="Times New Roman" w:eastAsia="Times New Roman" w:hAnsi="Times New Roman" w:cs="Times New Roman"/>
          <w:i/>
          <w:iCs/>
        </w:rPr>
        <w:t xml:space="preserve"> P. (2003). "Vision and the statistics of the visual environment". Current Opinion in Neurobiology. </w:t>
      </w:r>
      <w:r w:rsidRPr="00D62363">
        <w:rPr>
          <w:rFonts w:ascii="Times New Roman" w:eastAsia="Times New Roman" w:hAnsi="Times New Roman" w:cs="Times New Roman"/>
          <w:b/>
          <w:bCs/>
          <w:i/>
          <w:iCs/>
        </w:rPr>
        <w:t>13</w:t>
      </w:r>
      <w:r w:rsidRPr="00D62363">
        <w:rPr>
          <w:rFonts w:ascii="Times New Roman" w:eastAsia="Times New Roman" w:hAnsi="Times New Roman" w:cs="Times New Roman"/>
          <w:i/>
          <w:iCs/>
        </w:rPr>
        <w:t xml:space="preserve"> (2): 144–149. </w:t>
      </w:r>
      <w:hyperlink r:id="rId15" w:tooltip="CiteSeerX (identifier)" w:history="1">
        <w:proofErr w:type="spellStart"/>
        <w:r w:rsidRPr="00D62363">
          <w:rPr>
            <w:rFonts w:ascii="Times New Roman" w:eastAsia="Times New Roman" w:hAnsi="Times New Roman" w:cs="Times New Roman"/>
            <w:i/>
            <w:iCs/>
            <w:color w:val="0000FF"/>
            <w:u w:val="single"/>
          </w:rPr>
          <w:t>CiteSeerX</w:t>
        </w:r>
        <w:proofErr w:type="spellEnd"/>
      </w:hyperlink>
      <w:r w:rsidRPr="00D62363">
        <w:rPr>
          <w:rFonts w:ascii="Times New Roman" w:eastAsia="Times New Roman" w:hAnsi="Times New Roman" w:cs="Times New Roman"/>
          <w:i/>
          <w:iCs/>
        </w:rPr>
        <w:t> </w:t>
      </w:r>
      <w:hyperlink r:id="rId16" w:history="1">
        <w:r w:rsidRPr="00D62363">
          <w:rPr>
            <w:rFonts w:ascii="Times New Roman" w:eastAsia="Times New Roman" w:hAnsi="Times New Roman" w:cs="Times New Roman"/>
            <w:i/>
            <w:iCs/>
            <w:color w:val="0000FF"/>
            <w:u w:val="single"/>
          </w:rPr>
          <w:t>10.1.1.8.2800</w:t>
        </w:r>
      </w:hyperlink>
      <w:r w:rsidRPr="00D62363">
        <w:rPr>
          <w:rFonts w:ascii="Times New Roman" w:eastAsia="Times New Roman" w:hAnsi="Times New Roman" w:cs="Times New Roman"/>
          <w:i/>
          <w:iCs/>
        </w:rPr>
        <w:t xml:space="preserve">. </w:t>
      </w:r>
      <w:hyperlink r:id="rId17" w:tooltip="Doi (identifier)" w:history="1">
        <w:r w:rsidRPr="00D62363">
          <w:rPr>
            <w:rFonts w:ascii="Times New Roman" w:eastAsia="Times New Roman" w:hAnsi="Times New Roman" w:cs="Times New Roman"/>
            <w:i/>
            <w:iCs/>
            <w:color w:val="0000FF"/>
            <w:u w:val="single"/>
          </w:rPr>
          <w:t>doi</w:t>
        </w:r>
      </w:hyperlink>
      <w:r w:rsidRPr="00D62363">
        <w:rPr>
          <w:rFonts w:ascii="Times New Roman" w:eastAsia="Times New Roman" w:hAnsi="Times New Roman" w:cs="Times New Roman"/>
          <w:i/>
          <w:iCs/>
        </w:rPr>
        <w:t>:</w:t>
      </w:r>
      <w:hyperlink r:id="rId18" w:history="1">
        <w:r w:rsidRPr="00D62363">
          <w:rPr>
            <w:rFonts w:ascii="Times New Roman" w:eastAsia="Times New Roman" w:hAnsi="Times New Roman" w:cs="Times New Roman"/>
            <w:i/>
            <w:iCs/>
            <w:color w:val="0000FF"/>
            <w:u w:val="single"/>
          </w:rPr>
          <w:t>10.1016/S0959-4388(03)00047-3</w:t>
        </w:r>
      </w:hyperlink>
      <w:r w:rsidRPr="00D62363">
        <w:rPr>
          <w:rFonts w:ascii="Times New Roman" w:eastAsia="Times New Roman" w:hAnsi="Times New Roman" w:cs="Times New Roman"/>
          <w:i/>
          <w:iCs/>
        </w:rPr>
        <w:t xml:space="preserve">. </w:t>
      </w:r>
      <w:hyperlink r:id="rId19" w:tooltip="PMID (identifier)" w:history="1">
        <w:r w:rsidRPr="00D62363">
          <w:rPr>
            <w:rFonts w:ascii="Times New Roman" w:eastAsia="Times New Roman" w:hAnsi="Times New Roman" w:cs="Times New Roman"/>
            <w:i/>
            <w:iCs/>
            <w:color w:val="0000FF"/>
            <w:u w:val="single"/>
          </w:rPr>
          <w:t>PMID</w:t>
        </w:r>
      </w:hyperlink>
      <w:r w:rsidRPr="00D62363">
        <w:rPr>
          <w:rFonts w:ascii="Times New Roman" w:eastAsia="Times New Roman" w:hAnsi="Times New Roman" w:cs="Times New Roman"/>
          <w:i/>
          <w:iCs/>
        </w:rPr>
        <w:t> </w:t>
      </w:r>
      <w:hyperlink r:id="rId20" w:history="1">
        <w:r w:rsidRPr="00D62363">
          <w:rPr>
            <w:rFonts w:ascii="Times New Roman" w:eastAsia="Times New Roman" w:hAnsi="Times New Roman" w:cs="Times New Roman"/>
            <w:i/>
            <w:iCs/>
            <w:color w:val="0000FF"/>
            <w:u w:val="single"/>
          </w:rPr>
          <w:t>12744966</w:t>
        </w:r>
      </w:hyperlink>
      <w:r w:rsidRPr="00D62363">
        <w:rPr>
          <w:rFonts w:ascii="Times New Roman" w:eastAsia="Times New Roman" w:hAnsi="Times New Roman" w:cs="Times New Roman"/>
          <w:i/>
          <w:iCs/>
        </w:rPr>
        <w:t>.</w:t>
      </w:r>
      <w:r w:rsidRPr="00D62363">
        <w:rPr>
          <w:rFonts w:ascii="Times New Roman" w:eastAsia="Times New Roman" w:hAnsi="Times New Roman" w:cs="Times New Roman"/>
        </w:rPr>
        <w:t xml:space="preserve"> </w:t>
      </w:r>
    </w:p>
    <w:p w14:paraId="1F2EBD2C" w14:textId="77777777" w:rsidR="00A853EC" w:rsidRPr="00D62363" w:rsidRDefault="00A853EC" w:rsidP="009152CD">
      <w:pPr>
        <w:rPr>
          <w:rFonts w:ascii="Times New Roman" w:eastAsia="Times New Roman" w:hAnsi="Times New Roman" w:cs="Times New Roman"/>
        </w:rPr>
      </w:pPr>
      <w:r w:rsidRPr="00D62363">
        <w:rPr>
          <w:rFonts w:ascii="Times New Roman" w:eastAsia="Times New Roman" w:hAnsi="Symbol" w:cs="Times New Roman"/>
        </w:rPr>
        <w:t></w:t>
      </w:r>
      <w:r w:rsidRPr="00D62363">
        <w:rPr>
          <w:rFonts w:ascii="Times New Roman" w:eastAsia="Times New Roman" w:hAnsi="Times New Roman" w:cs="Times New Roman"/>
        </w:rPr>
        <w:t xml:space="preserve">  </w:t>
      </w:r>
      <w:proofErr w:type="spellStart"/>
      <w:r w:rsidRPr="00D62363">
        <w:rPr>
          <w:rFonts w:ascii="Times New Roman" w:eastAsia="Times New Roman" w:hAnsi="Times New Roman" w:cs="Times New Roman"/>
          <w:i/>
          <w:iCs/>
        </w:rPr>
        <w:t>Simoncelli</w:t>
      </w:r>
      <w:proofErr w:type="spellEnd"/>
      <w:r w:rsidRPr="00D62363">
        <w:rPr>
          <w:rFonts w:ascii="Times New Roman" w:eastAsia="Times New Roman" w:hAnsi="Times New Roman" w:cs="Times New Roman"/>
          <w:i/>
          <w:iCs/>
        </w:rPr>
        <w:t xml:space="preserve">, E.P.; </w:t>
      </w:r>
      <w:proofErr w:type="spellStart"/>
      <w:r w:rsidRPr="00D62363">
        <w:rPr>
          <w:rFonts w:ascii="Times New Roman" w:eastAsia="Times New Roman" w:hAnsi="Times New Roman" w:cs="Times New Roman"/>
          <w:i/>
          <w:iCs/>
        </w:rPr>
        <w:t>Olshausen</w:t>
      </w:r>
      <w:proofErr w:type="spellEnd"/>
      <w:r w:rsidRPr="00D62363">
        <w:rPr>
          <w:rFonts w:ascii="Times New Roman" w:eastAsia="Times New Roman" w:hAnsi="Times New Roman" w:cs="Times New Roman"/>
          <w:i/>
          <w:iCs/>
        </w:rPr>
        <w:t xml:space="preserve">, B.A. (2001). "Natural image statistics and neural representation". Annual Review of Neuroscience. </w:t>
      </w:r>
      <w:r w:rsidRPr="00D62363">
        <w:rPr>
          <w:rFonts w:ascii="Times New Roman" w:eastAsia="Times New Roman" w:hAnsi="Times New Roman" w:cs="Times New Roman"/>
          <w:b/>
          <w:bCs/>
          <w:i/>
          <w:iCs/>
        </w:rPr>
        <w:t>24</w:t>
      </w:r>
      <w:r w:rsidRPr="00D62363">
        <w:rPr>
          <w:rFonts w:ascii="Times New Roman" w:eastAsia="Times New Roman" w:hAnsi="Times New Roman" w:cs="Times New Roman"/>
          <w:i/>
          <w:iCs/>
        </w:rPr>
        <w:t xml:space="preserve">: 1193–1216. </w:t>
      </w:r>
    </w:p>
    <w:p w14:paraId="5F1C0684" w14:textId="77777777" w:rsidR="00A853EC" w:rsidRDefault="00A853EC" w:rsidP="009152CD">
      <w:pPr>
        <w:pStyle w:val="CommentText"/>
      </w:pPr>
    </w:p>
  </w:comment>
  <w:comment w:id="781" w:author="Geffen, Maria" w:date="2021-05-06T17:21:00Z" w:initials="GM">
    <w:p w14:paraId="5132E55F" w14:textId="77777777" w:rsidR="00A853EC" w:rsidRDefault="00A853EC" w:rsidP="009152CD">
      <w:pPr>
        <w:pStyle w:val="CommentText"/>
      </w:pPr>
      <w:r>
        <w:rPr>
          <w:rStyle w:val="CommentReference"/>
        </w:rPr>
        <w:annotationRef/>
      </w:r>
      <w:r>
        <w:rPr>
          <w:noProof/>
        </w:rPr>
        <w:t>refs</w:t>
      </w:r>
    </w:p>
  </w:comment>
  <w:comment w:id="784" w:author="Geffen, Maria" w:date="2021-05-06T17:21:00Z" w:initials="GM">
    <w:p w14:paraId="28964B2D" w14:textId="77777777" w:rsidR="00A853EC" w:rsidRDefault="00A853EC" w:rsidP="009152CD">
      <w:pPr>
        <w:pStyle w:val="CommentText"/>
      </w:pPr>
      <w:r>
        <w:rPr>
          <w:rStyle w:val="CommentReference"/>
        </w:rPr>
        <w:annotationRef/>
      </w:r>
      <w:r>
        <w:rPr>
          <w:noProof/>
        </w:rPr>
        <w:t>refs</w:t>
      </w:r>
    </w:p>
  </w:comment>
  <w:comment w:id="827" w:author="Maria Neimark Geffen" w:date="2021-04-27T12:25:00Z" w:initials="MNG">
    <w:p w14:paraId="0783224B" w14:textId="77777777" w:rsidR="00A853EC" w:rsidRDefault="00A853EC" w:rsidP="005B538C">
      <w:r>
        <w:rPr>
          <w:rStyle w:val="CommentReference"/>
        </w:rPr>
        <w:annotationRef/>
      </w:r>
    </w:p>
    <w:p w14:paraId="4CC73CC9" w14:textId="77777777" w:rsidR="00A853EC" w:rsidRDefault="00A853EC" w:rsidP="005B538C">
      <w:r>
        <w:t xml:space="preserve">N. </w:t>
      </w:r>
      <w:proofErr w:type="spellStart"/>
      <w:r>
        <w:t>Ulanovsky</w:t>
      </w:r>
      <w:proofErr w:type="spellEnd"/>
      <w:r>
        <w:t xml:space="preserve">, L. Las, I. </w:t>
      </w:r>
      <w:proofErr w:type="spellStart"/>
      <w:r>
        <w:t>Nelken</w:t>
      </w:r>
      <w:proofErr w:type="spellEnd"/>
    </w:p>
    <w:p w14:paraId="1273C4F0" w14:textId="77777777" w:rsidR="00A853EC" w:rsidRDefault="00A853EC" w:rsidP="005B538C">
      <w:r>
        <w:t>Processing of low-probability sounds by cortical neurons</w:t>
      </w:r>
    </w:p>
    <w:p w14:paraId="7E56DD76" w14:textId="77777777" w:rsidR="00A853EC" w:rsidRDefault="00A853EC" w:rsidP="005B538C">
      <w:r>
        <w:t xml:space="preserve">Nat. </w:t>
      </w:r>
      <w:proofErr w:type="spellStart"/>
      <w:r>
        <w:t>Neurosci</w:t>
      </w:r>
      <w:proofErr w:type="spellEnd"/>
      <w:r>
        <w:t>., 6 (2003), pp. 391-398</w:t>
      </w:r>
    </w:p>
    <w:p w14:paraId="657AF37F" w14:textId="77777777" w:rsidR="00A853EC" w:rsidRDefault="00A853EC" w:rsidP="005B538C"/>
    <w:p w14:paraId="38DC4440" w14:textId="77777777" w:rsidR="00A853EC" w:rsidRDefault="00A853EC" w:rsidP="005B538C">
      <w:r w:rsidRPr="00692AC1">
        <w:t xml:space="preserve">Pennington JR, David SV. Complementary Effects of Adaptation and Gain Control on Sound Encoding in Primary Auditory Cortex. </w:t>
      </w:r>
      <w:proofErr w:type="spellStart"/>
      <w:r w:rsidRPr="00692AC1">
        <w:t>eNeuro</w:t>
      </w:r>
      <w:proofErr w:type="spellEnd"/>
      <w:r w:rsidRPr="00692AC1">
        <w:t>. 2020 Nov 13;7(6):ENEURO.0205-20.2020.</w:t>
      </w:r>
    </w:p>
    <w:p w14:paraId="7533216A" w14:textId="77777777" w:rsidR="00A853EC" w:rsidRDefault="00A853EC" w:rsidP="005B538C"/>
    <w:p w14:paraId="4595DB5D" w14:textId="77777777" w:rsidR="00A853EC" w:rsidRDefault="00A853EC" w:rsidP="005B538C">
      <w:r w:rsidRPr="0047314E">
        <w:t xml:space="preserve">Fritz J, </w:t>
      </w:r>
      <w:proofErr w:type="spellStart"/>
      <w:r w:rsidRPr="0047314E">
        <w:t>Shamma</w:t>
      </w:r>
      <w:proofErr w:type="spellEnd"/>
      <w:r w:rsidRPr="0047314E">
        <w:t xml:space="preserve"> S, </w:t>
      </w:r>
      <w:proofErr w:type="spellStart"/>
      <w:r w:rsidRPr="0047314E">
        <w:t>Elhilali</w:t>
      </w:r>
      <w:proofErr w:type="spellEnd"/>
      <w:r w:rsidRPr="0047314E">
        <w:t xml:space="preserve"> M, Klein D. Rapid task-related plasticity of spectrotemporal receptive fields in primary auditory cortex. Nat </w:t>
      </w:r>
      <w:proofErr w:type="spellStart"/>
      <w:r w:rsidRPr="0047314E">
        <w:t>Neurosci</w:t>
      </w:r>
      <w:proofErr w:type="spellEnd"/>
      <w:r w:rsidRPr="0047314E">
        <w:t xml:space="preserve">. 2003 Nov;6(11):1216-23. </w:t>
      </w:r>
      <w:proofErr w:type="spellStart"/>
      <w:r w:rsidRPr="0047314E">
        <w:t>doi</w:t>
      </w:r>
      <w:proofErr w:type="spellEnd"/>
      <w:r w:rsidRPr="0047314E">
        <w:t xml:space="preserve">: 10.1038/nn1141. </w:t>
      </w:r>
      <w:proofErr w:type="spellStart"/>
      <w:r w:rsidRPr="0047314E">
        <w:t>Epub</w:t>
      </w:r>
      <w:proofErr w:type="spellEnd"/>
      <w:r w:rsidRPr="0047314E">
        <w:t xml:space="preserve"> 2003 Oct 28. PMID: 14583754.</w:t>
      </w:r>
    </w:p>
    <w:p w14:paraId="210D625E" w14:textId="77777777" w:rsidR="00A853EC" w:rsidRDefault="00A853EC" w:rsidP="005B538C"/>
    <w:p w14:paraId="198372FD" w14:textId="77777777" w:rsidR="00A853EC" w:rsidRDefault="00A853EC" w:rsidP="005B538C">
      <w:proofErr w:type="spellStart"/>
      <w:r w:rsidRPr="0047314E">
        <w:t>Mesgarani</w:t>
      </w:r>
      <w:proofErr w:type="spellEnd"/>
      <w:r w:rsidRPr="0047314E">
        <w:t xml:space="preserve">, N., Fritz, J.B., </w:t>
      </w:r>
      <w:proofErr w:type="spellStart"/>
      <w:r w:rsidRPr="0047314E">
        <w:t>Shamma</w:t>
      </w:r>
      <w:proofErr w:type="spellEnd"/>
      <w:r w:rsidRPr="0047314E">
        <w:t>, S.A., 2010. A computational model of rapid task-related plasticity of auditory cortical receptive</w:t>
      </w:r>
      <w:r>
        <w:t xml:space="preserve"> </w:t>
      </w:r>
      <w:r w:rsidRPr="0047314E">
        <w:t xml:space="preserve">fields. J. </w:t>
      </w:r>
      <w:proofErr w:type="spellStart"/>
      <w:r w:rsidRPr="0047314E">
        <w:t>Comput</w:t>
      </w:r>
      <w:proofErr w:type="spellEnd"/>
      <w:r w:rsidRPr="0047314E">
        <w:t xml:space="preserve">. </w:t>
      </w:r>
      <w:proofErr w:type="spellStart"/>
      <w:r w:rsidRPr="0047314E">
        <w:t>Neurosci</w:t>
      </w:r>
      <w:proofErr w:type="spellEnd"/>
      <w:r w:rsidRPr="0047314E">
        <w:t>. 28,19e27.</w:t>
      </w:r>
    </w:p>
    <w:p w14:paraId="62DF0849" w14:textId="77777777" w:rsidR="00A853EC" w:rsidRDefault="00A853EC" w:rsidP="005B538C"/>
    <w:p w14:paraId="214DB116" w14:textId="77777777" w:rsidR="00A853EC" w:rsidRDefault="00A853EC" w:rsidP="005B538C">
      <w:r w:rsidRPr="00692AC1">
        <w:t xml:space="preserve">Lopez Espejo M, Schwartz ZP, David SV. Spectral tuning of adaptation supports coding of sensory context in auditory cortex. </w:t>
      </w:r>
      <w:proofErr w:type="spellStart"/>
      <w:r w:rsidRPr="00692AC1">
        <w:t>PLoS</w:t>
      </w:r>
      <w:proofErr w:type="spellEnd"/>
      <w:r w:rsidRPr="00692AC1">
        <w:t xml:space="preserve"> </w:t>
      </w:r>
      <w:proofErr w:type="spellStart"/>
      <w:r w:rsidRPr="00692AC1">
        <w:t>Comput</w:t>
      </w:r>
      <w:proofErr w:type="spellEnd"/>
      <w:r w:rsidRPr="00692AC1">
        <w:t xml:space="preserve"> Biol. 2019 Oct 18;15(10):e1007430.</w:t>
      </w:r>
    </w:p>
    <w:p w14:paraId="3C8F674B" w14:textId="77777777" w:rsidR="00A853EC" w:rsidRDefault="00A853EC" w:rsidP="005B538C">
      <w:pPr>
        <w:pStyle w:val="CommentText"/>
      </w:pPr>
    </w:p>
  </w:comment>
  <w:comment w:id="829" w:author="Maria Neimark Geffen" w:date="2021-04-27T12:21:00Z" w:initials="MNG">
    <w:p w14:paraId="31EF6E7F" w14:textId="77777777" w:rsidR="00A853EC" w:rsidRDefault="00A853EC" w:rsidP="006626B3">
      <w:r>
        <w:rPr>
          <w:rStyle w:val="CommentReference"/>
        </w:rPr>
        <w:annotationRef/>
      </w:r>
      <w:r>
        <w:t xml:space="preserve">I. Dean, N.S. Harper, D. McAlpine. Neural population coding of sound level adapts to stimulus statistics. Nat. </w:t>
      </w:r>
      <w:proofErr w:type="spellStart"/>
      <w:r>
        <w:t>Neurosci</w:t>
      </w:r>
      <w:proofErr w:type="spellEnd"/>
      <w:r>
        <w:t>., 8 (2005), pp. 1684-1689.</w:t>
      </w:r>
    </w:p>
    <w:p w14:paraId="496ECF95" w14:textId="77777777" w:rsidR="00A853EC" w:rsidRDefault="00A853EC" w:rsidP="006626B3">
      <w:r>
        <w:t xml:space="preserve">N.C. Rabinowitz, B.D.B. Willmore, J.W.H. </w:t>
      </w:r>
      <w:proofErr w:type="spellStart"/>
      <w:r>
        <w:t>Schnupp</w:t>
      </w:r>
      <w:proofErr w:type="spellEnd"/>
      <w:r>
        <w:t>, A.J. King. Contrast gain control in auditory cortex. Neuron, 70 (2011), 1178-1191</w:t>
      </w:r>
    </w:p>
    <w:p w14:paraId="3B1E71FA" w14:textId="77777777" w:rsidR="00A853EC" w:rsidRDefault="00A853EC" w:rsidP="006626B3">
      <w:r w:rsidRPr="006005CD">
        <w:t xml:space="preserve">Rabinowitz NC, Willmore BD, </w:t>
      </w:r>
      <w:proofErr w:type="spellStart"/>
      <w:r w:rsidRPr="006005CD">
        <w:t>Schnupp</w:t>
      </w:r>
      <w:proofErr w:type="spellEnd"/>
      <w:r w:rsidRPr="006005CD">
        <w:t xml:space="preserve"> JW, King AJ. Spectrotemporal contrast kernels for neurons in primary auditory cortex. J </w:t>
      </w:r>
      <w:proofErr w:type="spellStart"/>
      <w:r w:rsidRPr="006005CD">
        <w:t>Neurosci</w:t>
      </w:r>
      <w:proofErr w:type="spellEnd"/>
      <w:r w:rsidRPr="006005CD">
        <w:t>. 2012 Aug 15;32(33):11271-84.</w:t>
      </w:r>
    </w:p>
    <w:p w14:paraId="1A075E69" w14:textId="77777777" w:rsidR="00A853EC" w:rsidRPr="00692AC1" w:rsidRDefault="00A853EC" w:rsidP="006626B3">
      <w:r w:rsidRPr="00692AC1">
        <w:t>Willmore BD, Cooke JE, King AJ. Hearing in noisy environments: noise invariance and contrast gain control. J Physiol. 2014 Aug 15;592(16):3371-81</w:t>
      </w:r>
    </w:p>
    <w:p w14:paraId="27BDACC6" w14:textId="77777777" w:rsidR="00A853EC" w:rsidRPr="00692AC1" w:rsidRDefault="00A853EC" w:rsidP="006626B3">
      <w:r w:rsidRPr="00692AC1">
        <w:t xml:space="preserve">Lohse M, Bajo VM, King AJ, Willmore BDB. Neural circuits underlying auditory contrast gain control and their perceptual implications. Nat </w:t>
      </w:r>
      <w:proofErr w:type="spellStart"/>
      <w:r w:rsidRPr="00692AC1">
        <w:t>Commun</w:t>
      </w:r>
      <w:proofErr w:type="spellEnd"/>
      <w:r w:rsidRPr="00692AC1">
        <w:t>. 2020 Jan 16;11(1):324.</w:t>
      </w:r>
    </w:p>
    <w:p w14:paraId="3299FE79" w14:textId="77777777" w:rsidR="00A853EC" w:rsidRDefault="00A853EC" w:rsidP="006626B3">
      <w:r w:rsidRPr="00692AC1">
        <w:t xml:space="preserve">Cooke JE, King AJ, Willmore BDB, </w:t>
      </w:r>
      <w:proofErr w:type="spellStart"/>
      <w:r w:rsidRPr="00692AC1">
        <w:t>Schnupp</w:t>
      </w:r>
      <w:proofErr w:type="spellEnd"/>
      <w:r w:rsidRPr="00692AC1">
        <w:t xml:space="preserve"> JWH. Contrast gain control in mouse auditory cortex. J </w:t>
      </w:r>
      <w:proofErr w:type="spellStart"/>
      <w:r w:rsidRPr="00692AC1">
        <w:t>Neurophysiol</w:t>
      </w:r>
      <w:proofErr w:type="spellEnd"/>
      <w:r w:rsidRPr="00692AC1">
        <w:t>. 2018 Oct 1;120(4):1872-1884</w:t>
      </w:r>
    </w:p>
    <w:p w14:paraId="58C439ED" w14:textId="77777777" w:rsidR="00A853EC" w:rsidRDefault="00A853EC" w:rsidP="006626B3">
      <w:pPr>
        <w:pStyle w:val="CommentText"/>
      </w:pPr>
    </w:p>
  </w:comment>
  <w:comment w:id="881" w:author="Microsoft Office User" w:date="2021-04-29T16:47:00Z" w:initials="MOU">
    <w:p w14:paraId="6FAAF6BE" w14:textId="77777777" w:rsidR="00A853EC" w:rsidRDefault="00A853EC" w:rsidP="008133D7">
      <w:pPr>
        <w:pStyle w:val="CommentText"/>
      </w:pPr>
      <w:r>
        <w:rPr>
          <w:rStyle w:val="CommentReference"/>
        </w:rPr>
        <w:annotationRef/>
      </w:r>
      <w:r>
        <w:t>Make this sentence flow better</w:t>
      </w:r>
    </w:p>
  </w:comment>
  <w:comment w:id="915" w:author="Microsoft Office User" w:date="2021-04-29T16:47:00Z" w:initials="MOU">
    <w:p w14:paraId="4DC5B4C3" w14:textId="5FA5443A" w:rsidR="00A853EC" w:rsidRDefault="00A853EC">
      <w:pPr>
        <w:pStyle w:val="CommentText"/>
      </w:pPr>
      <w:r>
        <w:rPr>
          <w:rStyle w:val="CommentReference"/>
        </w:rPr>
        <w:annotationRef/>
      </w:r>
      <w:r>
        <w:t>Make this sentence flow better</w:t>
      </w:r>
    </w:p>
  </w:comment>
  <w:comment w:id="1006" w:author="Microsoft Office User" w:date="2021-04-28T13:15:00Z" w:initials="MOU">
    <w:p w14:paraId="4C85546F" w14:textId="0498A42B" w:rsidR="00A853EC" w:rsidRDefault="00A853EC">
      <w:pPr>
        <w:pStyle w:val="CommentText"/>
      </w:pPr>
      <w:r>
        <w:rPr>
          <w:rStyle w:val="CommentReference"/>
        </w:rPr>
        <w:annotationRef/>
      </w:r>
      <w:r>
        <w:t xml:space="preserve">Motivate this more towards mechanisms: ‘While we have demonstrated that efficient control of neuronal gain shapes behavioral performance, the neuronal mechanisms of gain control in the auditory system are unknown.’ </w:t>
      </w:r>
    </w:p>
  </w:comment>
  <w:comment w:id="2577" w:author="Microsoft Office User" w:date="2021-05-07T11:39:00Z" w:initials="MOU">
    <w:p w14:paraId="069A595A" w14:textId="77777777" w:rsidR="00A853EC" w:rsidRDefault="00A853EC">
      <w:pPr>
        <w:pStyle w:val="CommentText"/>
      </w:pPr>
      <w:r>
        <w:rPr>
          <w:rStyle w:val="CommentReference"/>
        </w:rPr>
        <w:annotationRef/>
      </w:r>
      <w:r>
        <w:t>For all of these tests, consider a better approach: maybe make a score across all outcomes, then do a non-parametric ANOVA to test for effect of muscimol &amp; task condition + interaction</w:t>
      </w:r>
    </w:p>
  </w:comment>
  <w:comment w:id="2870" w:author="Microsoft Office User" w:date="2021-04-28T10:22:00Z" w:initials="MOU">
    <w:p w14:paraId="243BD38A" w14:textId="6F2658BF" w:rsidR="00A853EC" w:rsidRDefault="00A853EC">
      <w:pPr>
        <w:pStyle w:val="CommentText"/>
      </w:pPr>
      <w:r>
        <w:rPr>
          <w:rStyle w:val="CommentReference"/>
        </w:rPr>
        <w:annotationRef/>
      </w:r>
      <w:r>
        <w:t>This needs more quantification! Maybe compute ROC plots for the neurons, get n for each session, compute statistics, etc. Also might be misleading to plot saline and muscimol on the same plot, as they are different neural populations…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D414BE8" w15:done="1"/>
  <w15:commentEx w15:paraId="7F5A38BC" w15:done="0"/>
  <w15:commentEx w15:paraId="21CF7E25" w15:done="0"/>
  <w15:commentEx w15:paraId="033A14FB" w15:done="0"/>
  <w15:commentEx w15:paraId="6EBFA616" w15:done="0"/>
  <w15:commentEx w15:paraId="588B1718" w15:done="0"/>
  <w15:commentEx w15:paraId="7469D575" w15:done="0"/>
  <w15:commentEx w15:paraId="0CDA67A9" w15:done="0"/>
  <w15:commentEx w15:paraId="713C8628" w15:done="0"/>
  <w15:commentEx w15:paraId="1208A489" w15:paraIdParent="713C8628" w15:done="0"/>
  <w15:commentEx w15:paraId="01B368A6" w15:done="0"/>
  <w15:commentEx w15:paraId="5F1C0684" w15:done="0"/>
  <w15:commentEx w15:paraId="5132E55F" w15:done="0"/>
  <w15:commentEx w15:paraId="28964B2D" w15:done="0"/>
  <w15:commentEx w15:paraId="3C8F674B" w15:done="0"/>
  <w15:commentEx w15:paraId="58C439ED" w15:done="0"/>
  <w15:commentEx w15:paraId="6FAAF6BE" w15:done="0"/>
  <w15:commentEx w15:paraId="4DC5B4C3" w15:done="0"/>
  <w15:commentEx w15:paraId="4C85546F" w15:done="0"/>
  <w15:commentEx w15:paraId="069A595A" w15:done="0"/>
  <w15:commentEx w15:paraId="243BD38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296D45" w16cex:dateUtc="2021-04-20T19:09:00Z"/>
  <w16cex:commentExtensible w16cex:durableId="243A590E" w16cex:dateUtc="2021-05-03T15:12:00Z"/>
  <w16cex:commentExtensible w16cex:durableId="24296C51" w16cex:dateUtc="2021-04-20T19:05:00Z"/>
  <w16cex:commentExtensible w16cex:durableId="243A5919" w16cex:dateUtc="2021-05-03T15:12:00Z"/>
  <w16cex:commentExtensible w16cex:durableId="243A598C" w16cex:dateUtc="2021-05-03T15:14:00Z"/>
  <w16cex:commentExtensible w16cex:durableId="243A5EDE" w16cex:dateUtc="2021-05-03T15:37:00Z"/>
  <w16cex:commentExtensible w16cex:durableId="2362766B" w16cex:dateUtc="2020-11-20T22:07:00Z"/>
  <w16cex:commentExtensible w16cex:durableId="243A5F69" w16cex:dateUtc="2021-05-03T15:39:00Z"/>
  <w16cex:commentExtensible w16cex:durableId="2433C5C1" w16cex:dateUtc="2021-04-28T15:30:00Z"/>
  <w16cex:commentExtensible w16cex:durableId="243A5FA3" w16cex:dateUtc="2021-05-03T15:40:00Z"/>
  <w16cex:commentExtensible w16cex:durableId="243EAA49" w16cex:dateUtc="2021-04-28T17:15:00Z"/>
  <w16cex:commentExtensible w16cex:durableId="243EA41A" w16cex:dateUtc="2021-05-06T21:21:00Z"/>
  <w16cex:commentExtensible w16cex:durableId="243EA422" w16cex:dateUtc="2021-05-06T21:21:00Z"/>
  <w16cex:commentExtensible w16cex:durableId="243EA431" w16cex:dateUtc="2021-05-06T21:21:00Z"/>
  <w16cex:commentExtensible w16cex:durableId="2432812B" w16cex:dateUtc="2021-04-27T16:25:00Z"/>
  <w16cex:commentExtensible w16cex:durableId="24355CC0" w16cex:dateUtc="2021-04-27T16:21:00Z"/>
  <w16cex:commentExtensible w16cex:durableId="243BE132" w16cex:dateUtc="2021-04-29T20:47:00Z"/>
  <w16cex:commentExtensible w16cex:durableId="2435618E" w16cex:dateUtc="2021-04-29T20:47:00Z"/>
  <w16cex:commentExtensible w16cex:durableId="2433DE5F" w16cex:dateUtc="2021-04-28T17:15:00Z"/>
  <w16cex:commentExtensible w16cex:durableId="243FA556" w16cex:dateUtc="2021-05-07T15:39:00Z"/>
  <w16cex:commentExtensible w16cex:durableId="2433B5D8" w16cex:dateUtc="2021-04-28T14: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D414BE8" w16cid:durableId="24296D45"/>
  <w16cid:commentId w16cid:paraId="7F5A38BC" w16cid:durableId="243A590E"/>
  <w16cid:commentId w16cid:paraId="21CF7E25" w16cid:durableId="24296C51"/>
  <w16cid:commentId w16cid:paraId="033A14FB" w16cid:durableId="243A5919"/>
  <w16cid:commentId w16cid:paraId="6EBFA616" w16cid:durableId="243A598C"/>
  <w16cid:commentId w16cid:paraId="588B1718" w16cid:durableId="243A5EDE"/>
  <w16cid:commentId w16cid:paraId="7469D575" w16cid:durableId="2362766B"/>
  <w16cid:commentId w16cid:paraId="0CDA67A9" w16cid:durableId="243A5F69"/>
  <w16cid:commentId w16cid:paraId="713C8628" w16cid:durableId="2433C5C1"/>
  <w16cid:commentId w16cid:paraId="1208A489" w16cid:durableId="243A5FA3"/>
  <w16cid:commentId w16cid:paraId="01B368A6" w16cid:durableId="243EAA49"/>
  <w16cid:commentId w16cid:paraId="5F1C0684" w16cid:durableId="243EA41A"/>
  <w16cid:commentId w16cid:paraId="5132E55F" w16cid:durableId="243EA422"/>
  <w16cid:commentId w16cid:paraId="28964B2D" w16cid:durableId="243EA431"/>
  <w16cid:commentId w16cid:paraId="3C8F674B" w16cid:durableId="2432812B"/>
  <w16cid:commentId w16cid:paraId="58C439ED" w16cid:durableId="24355CC0"/>
  <w16cid:commentId w16cid:paraId="6FAAF6BE" w16cid:durableId="243BE132"/>
  <w16cid:commentId w16cid:paraId="4DC5B4C3" w16cid:durableId="2435618E"/>
  <w16cid:commentId w16cid:paraId="4C85546F" w16cid:durableId="2433DE5F"/>
  <w16cid:commentId w16cid:paraId="069A595A" w16cid:durableId="243FA556"/>
  <w16cid:commentId w16cid:paraId="243BD38A" w16cid:durableId="2433B5D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885190" w14:textId="77777777" w:rsidR="005E743F" w:rsidRDefault="005E743F" w:rsidP="003A75F6">
      <w:r>
        <w:separator/>
      </w:r>
    </w:p>
  </w:endnote>
  <w:endnote w:type="continuationSeparator" w:id="0">
    <w:p w14:paraId="062A486B" w14:textId="77777777" w:rsidR="005E743F" w:rsidRDefault="005E743F" w:rsidP="003A75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0B4C12" w14:textId="77777777" w:rsidR="005E743F" w:rsidRDefault="005E743F" w:rsidP="003A75F6">
      <w:r>
        <w:separator/>
      </w:r>
    </w:p>
  </w:footnote>
  <w:footnote w:type="continuationSeparator" w:id="0">
    <w:p w14:paraId="7D802990" w14:textId="77777777" w:rsidR="005E743F" w:rsidRDefault="005E743F" w:rsidP="003A75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8AA3395"/>
    <w:multiLevelType w:val="hybridMultilevel"/>
    <w:tmpl w:val="DD3CF4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2B74241"/>
    <w:multiLevelType w:val="hybridMultilevel"/>
    <w:tmpl w:val="6B88CDD0"/>
    <w:lvl w:ilvl="0" w:tplc="643A631C">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8E9026F"/>
    <w:multiLevelType w:val="hybridMultilevel"/>
    <w:tmpl w:val="EDEADF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A695B9C"/>
    <w:multiLevelType w:val="hybridMultilevel"/>
    <w:tmpl w:val="97983788"/>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E7B0E93"/>
    <w:multiLevelType w:val="hybridMultilevel"/>
    <w:tmpl w:val="8C9E20B2"/>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27D4643"/>
    <w:multiLevelType w:val="hybridMultilevel"/>
    <w:tmpl w:val="FCE23560"/>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BF3D9C"/>
    <w:multiLevelType w:val="hybridMultilevel"/>
    <w:tmpl w:val="D8F27EAE"/>
    <w:lvl w:ilvl="0" w:tplc="DA36CFB4">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5C311EFB"/>
    <w:multiLevelType w:val="hybridMultilevel"/>
    <w:tmpl w:val="D9820D3E"/>
    <w:lvl w:ilvl="0" w:tplc="0122F46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26E60FF"/>
    <w:multiLevelType w:val="hybridMultilevel"/>
    <w:tmpl w:val="E36ADD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E933A69"/>
    <w:multiLevelType w:val="hybridMultilevel"/>
    <w:tmpl w:val="8C004184"/>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F636C5D"/>
    <w:multiLevelType w:val="hybridMultilevel"/>
    <w:tmpl w:val="1DC2DAD4"/>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0372C3A"/>
    <w:multiLevelType w:val="hybridMultilevel"/>
    <w:tmpl w:val="A238C56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1"/>
  </w:num>
  <w:num w:numId="2">
    <w:abstractNumId w:val="9"/>
  </w:num>
  <w:num w:numId="3">
    <w:abstractNumId w:val="4"/>
  </w:num>
  <w:num w:numId="4">
    <w:abstractNumId w:val="5"/>
  </w:num>
  <w:num w:numId="5">
    <w:abstractNumId w:val="3"/>
  </w:num>
  <w:num w:numId="6">
    <w:abstractNumId w:val="10"/>
  </w:num>
  <w:num w:numId="7">
    <w:abstractNumId w:val="0"/>
  </w:num>
  <w:num w:numId="8">
    <w:abstractNumId w:val="2"/>
  </w:num>
  <w:num w:numId="9">
    <w:abstractNumId w:val="6"/>
  </w:num>
  <w:num w:numId="10">
    <w:abstractNumId w:val="8"/>
  </w:num>
  <w:num w:numId="11">
    <w:abstractNumId w:val="1"/>
  </w:num>
  <w:num w:numId="12">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icrosoft Office User">
    <w15:presenceInfo w15:providerId="None" w15:userId="Microsoft Office User"/>
  </w15:person>
  <w15:person w15:author="Geffen, Maria">
    <w15:presenceInfo w15:providerId="AD" w15:userId="S::mgeffen@pennmedicine.upenn.edu::95843fb0-5f22-4058-b4f3-dfd089b5d65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8"/>
  <w:proofState w:spelling="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7E70"/>
    <w:rsid w:val="0000545D"/>
    <w:rsid w:val="00007007"/>
    <w:rsid w:val="000338CA"/>
    <w:rsid w:val="00041A74"/>
    <w:rsid w:val="00043363"/>
    <w:rsid w:val="0004791C"/>
    <w:rsid w:val="00060506"/>
    <w:rsid w:val="00062EBD"/>
    <w:rsid w:val="0007020D"/>
    <w:rsid w:val="0008595A"/>
    <w:rsid w:val="000915B5"/>
    <w:rsid w:val="000A7884"/>
    <w:rsid w:val="000B343A"/>
    <w:rsid w:val="000B5FD6"/>
    <w:rsid w:val="000B79DE"/>
    <w:rsid w:val="000D05A1"/>
    <w:rsid w:val="000D3D0B"/>
    <w:rsid w:val="000D45EC"/>
    <w:rsid w:val="000F1B3D"/>
    <w:rsid w:val="000F4D81"/>
    <w:rsid w:val="00111178"/>
    <w:rsid w:val="0012173D"/>
    <w:rsid w:val="00125C41"/>
    <w:rsid w:val="00136515"/>
    <w:rsid w:val="00137023"/>
    <w:rsid w:val="00142B3A"/>
    <w:rsid w:val="00143746"/>
    <w:rsid w:val="00155027"/>
    <w:rsid w:val="00171B3E"/>
    <w:rsid w:val="00185250"/>
    <w:rsid w:val="00191F9B"/>
    <w:rsid w:val="001935CF"/>
    <w:rsid w:val="0019642E"/>
    <w:rsid w:val="001A3033"/>
    <w:rsid w:val="001B69AD"/>
    <w:rsid w:val="001C1334"/>
    <w:rsid w:val="001D6D31"/>
    <w:rsid w:val="001E1B38"/>
    <w:rsid w:val="001E22A2"/>
    <w:rsid w:val="001E6978"/>
    <w:rsid w:val="001F3D2A"/>
    <w:rsid w:val="002120D3"/>
    <w:rsid w:val="00214F06"/>
    <w:rsid w:val="00220C38"/>
    <w:rsid w:val="00224193"/>
    <w:rsid w:val="00225349"/>
    <w:rsid w:val="00225FA3"/>
    <w:rsid w:val="002373E5"/>
    <w:rsid w:val="002420F7"/>
    <w:rsid w:val="0024252F"/>
    <w:rsid w:val="00243817"/>
    <w:rsid w:val="00247E70"/>
    <w:rsid w:val="00283ABC"/>
    <w:rsid w:val="00286498"/>
    <w:rsid w:val="00290F81"/>
    <w:rsid w:val="0029141E"/>
    <w:rsid w:val="00292D46"/>
    <w:rsid w:val="002A6675"/>
    <w:rsid w:val="002B46BE"/>
    <w:rsid w:val="002C0B65"/>
    <w:rsid w:val="002C1323"/>
    <w:rsid w:val="002C1CCB"/>
    <w:rsid w:val="002C27AF"/>
    <w:rsid w:val="002D4145"/>
    <w:rsid w:val="002E626F"/>
    <w:rsid w:val="002F191E"/>
    <w:rsid w:val="003037C0"/>
    <w:rsid w:val="0031158D"/>
    <w:rsid w:val="003205F3"/>
    <w:rsid w:val="00322A79"/>
    <w:rsid w:val="00324B86"/>
    <w:rsid w:val="00335FFA"/>
    <w:rsid w:val="00350418"/>
    <w:rsid w:val="0035199D"/>
    <w:rsid w:val="00352A0E"/>
    <w:rsid w:val="00353080"/>
    <w:rsid w:val="00356448"/>
    <w:rsid w:val="00362753"/>
    <w:rsid w:val="00362F61"/>
    <w:rsid w:val="00373899"/>
    <w:rsid w:val="00384D55"/>
    <w:rsid w:val="00390749"/>
    <w:rsid w:val="00392CB5"/>
    <w:rsid w:val="003A27B0"/>
    <w:rsid w:val="003A3139"/>
    <w:rsid w:val="003A75F6"/>
    <w:rsid w:val="003C75FD"/>
    <w:rsid w:val="003D2E35"/>
    <w:rsid w:val="003D73CB"/>
    <w:rsid w:val="003F675E"/>
    <w:rsid w:val="0040034C"/>
    <w:rsid w:val="00415D84"/>
    <w:rsid w:val="00420686"/>
    <w:rsid w:val="00421973"/>
    <w:rsid w:val="00426E85"/>
    <w:rsid w:val="00435193"/>
    <w:rsid w:val="0044258F"/>
    <w:rsid w:val="00445ED3"/>
    <w:rsid w:val="00453FED"/>
    <w:rsid w:val="004625CD"/>
    <w:rsid w:val="00481A68"/>
    <w:rsid w:val="00494657"/>
    <w:rsid w:val="004A2238"/>
    <w:rsid w:val="004B1F71"/>
    <w:rsid w:val="004B6FDF"/>
    <w:rsid w:val="004D2BF6"/>
    <w:rsid w:val="004E45B6"/>
    <w:rsid w:val="00501744"/>
    <w:rsid w:val="0050263E"/>
    <w:rsid w:val="005130BC"/>
    <w:rsid w:val="00526203"/>
    <w:rsid w:val="00532CF4"/>
    <w:rsid w:val="00544076"/>
    <w:rsid w:val="00553CFB"/>
    <w:rsid w:val="00556D0F"/>
    <w:rsid w:val="00561876"/>
    <w:rsid w:val="005804E2"/>
    <w:rsid w:val="0059217F"/>
    <w:rsid w:val="00592E32"/>
    <w:rsid w:val="005A2B58"/>
    <w:rsid w:val="005A3A78"/>
    <w:rsid w:val="005A58EB"/>
    <w:rsid w:val="005B17FA"/>
    <w:rsid w:val="005B538C"/>
    <w:rsid w:val="005C303E"/>
    <w:rsid w:val="005C526F"/>
    <w:rsid w:val="005D7786"/>
    <w:rsid w:val="005E4C1C"/>
    <w:rsid w:val="005E743F"/>
    <w:rsid w:val="005E7BBD"/>
    <w:rsid w:val="005F2B2D"/>
    <w:rsid w:val="00605730"/>
    <w:rsid w:val="00611D11"/>
    <w:rsid w:val="006344DD"/>
    <w:rsid w:val="00637DB3"/>
    <w:rsid w:val="00644C44"/>
    <w:rsid w:val="0064651D"/>
    <w:rsid w:val="006512E7"/>
    <w:rsid w:val="00651894"/>
    <w:rsid w:val="0065509F"/>
    <w:rsid w:val="006577C0"/>
    <w:rsid w:val="006626B3"/>
    <w:rsid w:val="006670B4"/>
    <w:rsid w:val="0068329E"/>
    <w:rsid w:val="006923AF"/>
    <w:rsid w:val="00696C0D"/>
    <w:rsid w:val="006A087A"/>
    <w:rsid w:val="006A589A"/>
    <w:rsid w:val="006B34AD"/>
    <w:rsid w:val="006D0B5D"/>
    <w:rsid w:val="006D66F0"/>
    <w:rsid w:val="006D6A4E"/>
    <w:rsid w:val="006D783C"/>
    <w:rsid w:val="006E67B1"/>
    <w:rsid w:val="006E79F5"/>
    <w:rsid w:val="00713AC8"/>
    <w:rsid w:val="007221F0"/>
    <w:rsid w:val="00741167"/>
    <w:rsid w:val="00746465"/>
    <w:rsid w:val="007464BD"/>
    <w:rsid w:val="00747CC2"/>
    <w:rsid w:val="00752512"/>
    <w:rsid w:val="007861D4"/>
    <w:rsid w:val="00790B0D"/>
    <w:rsid w:val="007B350C"/>
    <w:rsid w:val="007B566A"/>
    <w:rsid w:val="007D3839"/>
    <w:rsid w:val="007D3D70"/>
    <w:rsid w:val="007D3E69"/>
    <w:rsid w:val="007D691E"/>
    <w:rsid w:val="007F3B5A"/>
    <w:rsid w:val="007F6CC3"/>
    <w:rsid w:val="007F729D"/>
    <w:rsid w:val="0080342C"/>
    <w:rsid w:val="008062EA"/>
    <w:rsid w:val="0081089C"/>
    <w:rsid w:val="008133D7"/>
    <w:rsid w:val="008214AD"/>
    <w:rsid w:val="00821F06"/>
    <w:rsid w:val="00821F36"/>
    <w:rsid w:val="008334D6"/>
    <w:rsid w:val="008443B4"/>
    <w:rsid w:val="00854C11"/>
    <w:rsid w:val="00865FD6"/>
    <w:rsid w:val="00867A77"/>
    <w:rsid w:val="0087106C"/>
    <w:rsid w:val="00876887"/>
    <w:rsid w:val="00883DFF"/>
    <w:rsid w:val="008855F0"/>
    <w:rsid w:val="008857DC"/>
    <w:rsid w:val="008903FF"/>
    <w:rsid w:val="00894825"/>
    <w:rsid w:val="008949ED"/>
    <w:rsid w:val="00895662"/>
    <w:rsid w:val="008A0AA7"/>
    <w:rsid w:val="008A3F40"/>
    <w:rsid w:val="008A4890"/>
    <w:rsid w:val="008A6946"/>
    <w:rsid w:val="008B5566"/>
    <w:rsid w:val="008C3520"/>
    <w:rsid w:val="008C68CF"/>
    <w:rsid w:val="008D2908"/>
    <w:rsid w:val="008D68A8"/>
    <w:rsid w:val="008E2783"/>
    <w:rsid w:val="008E526F"/>
    <w:rsid w:val="008F1DC2"/>
    <w:rsid w:val="008F3209"/>
    <w:rsid w:val="008F510E"/>
    <w:rsid w:val="008F6E4F"/>
    <w:rsid w:val="009007AA"/>
    <w:rsid w:val="00902E1C"/>
    <w:rsid w:val="00907CD0"/>
    <w:rsid w:val="009152CD"/>
    <w:rsid w:val="009153AA"/>
    <w:rsid w:val="0091773A"/>
    <w:rsid w:val="00930849"/>
    <w:rsid w:val="00941972"/>
    <w:rsid w:val="00945636"/>
    <w:rsid w:val="00950B58"/>
    <w:rsid w:val="009537D6"/>
    <w:rsid w:val="00954664"/>
    <w:rsid w:val="00954C1F"/>
    <w:rsid w:val="009561FC"/>
    <w:rsid w:val="00956FC7"/>
    <w:rsid w:val="009578AF"/>
    <w:rsid w:val="009635BC"/>
    <w:rsid w:val="00982EBF"/>
    <w:rsid w:val="00995BCB"/>
    <w:rsid w:val="00996654"/>
    <w:rsid w:val="009A0397"/>
    <w:rsid w:val="009A04F5"/>
    <w:rsid w:val="009A6393"/>
    <w:rsid w:val="009C2665"/>
    <w:rsid w:val="009D1EC1"/>
    <w:rsid w:val="009D3E37"/>
    <w:rsid w:val="009D6E22"/>
    <w:rsid w:val="009E0C9F"/>
    <w:rsid w:val="009F2E3A"/>
    <w:rsid w:val="00A00BBC"/>
    <w:rsid w:val="00A02BD8"/>
    <w:rsid w:val="00A07D9A"/>
    <w:rsid w:val="00A16734"/>
    <w:rsid w:val="00A35436"/>
    <w:rsid w:val="00A4192F"/>
    <w:rsid w:val="00A65BC3"/>
    <w:rsid w:val="00A675FC"/>
    <w:rsid w:val="00A73676"/>
    <w:rsid w:val="00A853EC"/>
    <w:rsid w:val="00A87DBC"/>
    <w:rsid w:val="00A901FE"/>
    <w:rsid w:val="00A92435"/>
    <w:rsid w:val="00A9352F"/>
    <w:rsid w:val="00A95162"/>
    <w:rsid w:val="00A969DB"/>
    <w:rsid w:val="00AB3F90"/>
    <w:rsid w:val="00AB4ACC"/>
    <w:rsid w:val="00AC3BBA"/>
    <w:rsid w:val="00AF393A"/>
    <w:rsid w:val="00AF3AF5"/>
    <w:rsid w:val="00B02D47"/>
    <w:rsid w:val="00B12E24"/>
    <w:rsid w:val="00B367C4"/>
    <w:rsid w:val="00B411AF"/>
    <w:rsid w:val="00B50EC7"/>
    <w:rsid w:val="00B81869"/>
    <w:rsid w:val="00B843A4"/>
    <w:rsid w:val="00B90F51"/>
    <w:rsid w:val="00BA3B7D"/>
    <w:rsid w:val="00BB1DF4"/>
    <w:rsid w:val="00BB29F5"/>
    <w:rsid w:val="00BB3B4B"/>
    <w:rsid w:val="00BC6C40"/>
    <w:rsid w:val="00BC78DD"/>
    <w:rsid w:val="00BD2146"/>
    <w:rsid w:val="00BE2DDF"/>
    <w:rsid w:val="00C0363D"/>
    <w:rsid w:val="00C0632E"/>
    <w:rsid w:val="00C11B89"/>
    <w:rsid w:val="00C13489"/>
    <w:rsid w:val="00C153BA"/>
    <w:rsid w:val="00C16C6F"/>
    <w:rsid w:val="00C211CE"/>
    <w:rsid w:val="00C32530"/>
    <w:rsid w:val="00C33DA5"/>
    <w:rsid w:val="00C34127"/>
    <w:rsid w:val="00C41270"/>
    <w:rsid w:val="00C70DC0"/>
    <w:rsid w:val="00C7139A"/>
    <w:rsid w:val="00C72113"/>
    <w:rsid w:val="00C72815"/>
    <w:rsid w:val="00C805A8"/>
    <w:rsid w:val="00CA4356"/>
    <w:rsid w:val="00CB0EA1"/>
    <w:rsid w:val="00CB2BDA"/>
    <w:rsid w:val="00CC6FE0"/>
    <w:rsid w:val="00CC7F3C"/>
    <w:rsid w:val="00CE025F"/>
    <w:rsid w:val="00CE16CA"/>
    <w:rsid w:val="00CE3824"/>
    <w:rsid w:val="00CF51F0"/>
    <w:rsid w:val="00D00C3A"/>
    <w:rsid w:val="00D01A57"/>
    <w:rsid w:val="00D0254B"/>
    <w:rsid w:val="00D060D9"/>
    <w:rsid w:val="00D06DA1"/>
    <w:rsid w:val="00D12F7E"/>
    <w:rsid w:val="00D14D4C"/>
    <w:rsid w:val="00D17F55"/>
    <w:rsid w:val="00D2089D"/>
    <w:rsid w:val="00D24F86"/>
    <w:rsid w:val="00D278B3"/>
    <w:rsid w:val="00D35C7E"/>
    <w:rsid w:val="00D60E7B"/>
    <w:rsid w:val="00D63B13"/>
    <w:rsid w:val="00D72CA5"/>
    <w:rsid w:val="00D80F68"/>
    <w:rsid w:val="00D82165"/>
    <w:rsid w:val="00D86796"/>
    <w:rsid w:val="00DA586F"/>
    <w:rsid w:val="00DE0D84"/>
    <w:rsid w:val="00DE4500"/>
    <w:rsid w:val="00E0521B"/>
    <w:rsid w:val="00E07A9C"/>
    <w:rsid w:val="00E10A1D"/>
    <w:rsid w:val="00E13397"/>
    <w:rsid w:val="00E30301"/>
    <w:rsid w:val="00E46AAE"/>
    <w:rsid w:val="00E47BA2"/>
    <w:rsid w:val="00E52637"/>
    <w:rsid w:val="00E53D12"/>
    <w:rsid w:val="00E56240"/>
    <w:rsid w:val="00E63E32"/>
    <w:rsid w:val="00E650D8"/>
    <w:rsid w:val="00E7641F"/>
    <w:rsid w:val="00E77EFF"/>
    <w:rsid w:val="00EA2653"/>
    <w:rsid w:val="00ED4F63"/>
    <w:rsid w:val="00ED5B37"/>
    <w:rsid w:val="00EF2304"/>
    <w:rsid w:val="00EF50BC"/>
    <w:rsid w:val="00F0254F"/>
    <w:rsid w:val="00F23BFC"/>
    <w:rsid w:val="00F269BE"/>
    <w:rsid w:val="00F324DD"/>
    <w:rsid w:val="00F32A63"/>
    <w:rsid w:val="00F35A83"/>
    <w:rsid w:val="00F6100F"/>
    <w:rsid w:val="00F70576"/>
    <w:rsid w:val="00F75149"/>
    <w:rsid w:val="00F829C6"/>
    <w:rsid w:val="00F87B96"/>
    <w:rsid w:val="00F94590"/>
    <w:rsid w:val="00F9703F"/>
    <w:rsid w:val="00FA271D"/>
    <w:rsid w:val="00FA3D69"/>
    <w:rsid w:val="00FB7F9F"/>
    <w:rsid w:val="00FC64EB"/>
    <w:rsid w:val="00FD0863"/>
    <w:rsid w:val="00FE084E"/>
    <w:rsid w:val="00FE0BDE"/>
    <w:rsid w:val="00FE3703"/>
    <w:rsid w:val="00FE76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2D32F5"/>
  <w15:chartTrackingRefBased/>
  <w15:docId w15:val="{7A1B8B75-830F-EE46-8069-4B04FEA07E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47E70"/>
    <w:pPr>
      <w:spacing w:before="100" w:beforeAutospacing="1" w:after="100" w:afterAutospacing="1"/>
    </w:pPr>
    <w:rPr>
      <w:rFonts w:ascii="Times New Roman" w:eastAsia="Times New Roman" w:hAnsi="Times New Roman" w:cs="Times New Roman"/>
    </w:rPr>
  </w:style>
  <w:style w:type="character" w:customStyle="1" w:styleId="apple-tab-span">
    <w:name w:val="apple-tab-span"/>
    <w:basedOn w:val="DefaultParagraphFont"/>
    <w:rsid w:val="00247E70"/>
  </w:style>
  <w:style w:type="paragraph" w:styleId="Header">
    <w:name w:val="header"/>
    <w:basedOn w:val="Normal"/>
    <w:link w:val="HeaderChar"/>
    <w:uiPriority w:val="99"/>
    <w:unhideWhenUsed/>
    <w:rsid w:val="003A75F6"/>
    <w:pPr>
      <w:tabs>
        <w:tab w:val="center" w:pos="4680"/>
        <w:tab w:val="right" w:pos="9360"/>
      </w:tabs>
    </w:pPr>
  </w:style>
  <w:style w:type="character" w:customStyle="1" w:styleId="HeaderChar">
    <w:name w:val="Header Char"/>
    <w:basedOn w:val="DefaultParagraphFont"/>
    <w:link w:val="Header"/>
    <w:uiPriority w:val="99"/>
    <w:rsid w:val="003A75F6"/>
  </w:style>
  <w:style w:type="paragraph" w:styleId="Footer">
    <w:name w:val="footer"/>
    <w:basedOn w:val="Normal"/>
    <w:link w:val="FooterChar"/>
    <w:uiPriority w:val="99"/>
    <w:unhideWhenUsed/>
    <w:rsid w:val="003A75F6"/>
    <w:pPr>
      <w:tabs>
        <w:tab w:val="center" w:pos="4680"/>
        <w:tab w:val="right" w:pos="9360"/>
      </w:tabs>
    </w:pPr>
  </w:style>
  <w:style w:type="character" w:customStyle="1" w:styleId="FooterChar">
    <w:name w:val="Footer Char"/>
    <w:basedOn w:val="DefaultParagraphFont"/>
    <w:link w:val="Footer"/>
    <w:uiPriority w:val="99"/>
    <w:rsid w:val="003A75F6"/>
  </w:style>
  <w:style w:type="paragraph" w:styleId="ListParagraph">
    <w:name w:val="List Paragraph"/>
    <w:basedOn w:val="Normal"/>
    <w:uiPriority w:val="34"/>
    <w:qFormat/>
    <w:rsid w:val="008855F0"/>
    <w:pPr>
      <w:ind w:left="720"/>
      <w:contextualSpacing/>
    </w:pPr>
  </w:style>
  <w:style w:type="character" w:styleId="CommentReference">
    <w:name w:val="annotation reference"/>
    <w:basedOn w:val="DefaultParagraphFont"/>
    <w:uiPriority w:val="99"/>
    <w:semiHidden/>
    <w:unhideWhenUsed/>
    <w:rsid w:val="00AB4ACC"/>
    <w:rPr>
      <w:sz w:val="16"/>
      <w:szCs w:val="16"/>
    </w:rPr>
  </w:style>
  <w:style w:type="paragraph" w:styleId="CommentText">
    <w:name w:val="annotation text"/>
    <w:basedOn w:val="Normal"/>
    <w:link w:val="CommentTextChar"/>
    <w:uiPriority w:val="99"/>
    <w:semiHidden/>
    <w:unhideWhenUsed/>
    <w:rsid w:val="00AB4ACC"/>
    <w:rPr>
      <w:sz w:val="20"/>
      <w:szCs w:val="20"/>
    </w:rPr>
  </w:style>
  <w:style w:type="character" w:customStyle="1" w:styleId="CommentTextChar">
    <w:name w:val="Comment Text Char"/>
    <w:basedOn w:val="DefaultParagraphFont"/>
    <w:link w:val="CommentText"/>
    <w:uiPriority w:val="99"/>
    <w:semiHidden/>
    <w:rsid w:val="00AB4ACC"/>
    <w:rPr>
      <w:sz w:val="20"/>
      <w:szCs w:val="20"/>
    </w:rPr>
  </w:style>
  <w:style w:type="paragraph" w:styleId="CommentSubject">
    <w:name w:val="annotation subject"/>
    <w:basedOn w:val="CommentText"/>
    <w:next w:val="CommentText"/>
    <w:link w:val="CommentSubjectChar"/>
    <w:uiPriority w:val="99"/>
    <w:semiHidden/>
    <w:unhideWhenUsed/>
    <w:rsid w:val="00AB4ACC"/>
    <w:rPr>
      <w:b/>
      <w:bCs/>
    </w:rPr>
  </w:style>
  <w:style w:type="character" w:customStyle="1" w:styleId="CommentSubjectChar">
    <w:name w:val="Comment Subject Char"/>
    <w:basedOn w:val="CommentTextChar"/>
    <w:link w:val="CommentSubject"/>
    <w:uiPriority w:val="99"/>
    <w:semiHidden/>
    <w:rsid w:val="00AB4ACC"/>
    <w:rPr>
      <w:b/>
      <w:bCs/>
      <w:sz w:val="20"/>
      <w:szCs w:val="20"/>
    </w:rPr>
  </w:style>
  <w:style w:type="paragraph" w:styleId="BalloonText">
    <w:name w:val="Balloon Text"/>
    <w:basedOn w:val="Normal"/>
    <w:link w:val="BalloonTextChar"/>
    <w:uiPriority w:val="99"/>
    <w:semiHidden/>
    <w:unhideWhenUsed/>
    <w:rsid w:val="00AB4AC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B4ACC"/>
    <w:rPr>
      <w:rFonts w:ascii="Times New Roman" w:hAnsi="Times New Roman" w:cs="Times New Roman"/>
      <w:sz w:val="18"/>
      <w:szCs w:val="18"/>
    </w:rPr>
  </w:style>
  <w:style w:type="paragraph" w:styleId="Revision">
    <w:name w:val="Revision"/>
    <w:hidden/>
    <w:uiPriority w:val="99"/>
    <w:semiHidden/>
    <w:rsid w:val="00AB4ACC"/>
  </w:style>
  <w:style w:type="character" w:styleId="PlaceholderText">
    <w:name w:val="Placeholder Text"/>
    <w:basedOn w:val="DefaultParagraphFont"/>
    <w:uiPriority w:val="99"/>
    <w:semiHidden/>
    <w:rsid w:val="00DA586F"/>
    <w:rPr>
      <w:color w:val="808080"/>
    </w:rPr>
  </w:style>
  <w:style w:type="table" w:styleId="TableGrid">
    <w:name w:val="Table Grid"/>
    <w:basedOn w:val="TableNormal"/>
    <w:uiPriority w:val="39"/>
    <w:rsid w:val="00D025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3641778">
      <w:bodyDiv w:val="1"/>
      <w:marLeft w:val="0"/>
      <w:marRight w:val="0"/>
      <w:marTop w:val="0"/>
      <w:marBottom w:val="0"/>
      <w:divBdr>
        <w:top w:val="none" w:sz="0" w:space="0" w:color="auto"/>
        <w:left w:val="none" w:sz="0" w:space="0" w:color="auto"/>
        <w:bottom w:val="none" w:sz="0" w:space="0" w:color="auto"/>
        <w:right w:val="none" w:sz="0" w:space="0" w:color="auto"/>
      </w:divBdr>
    </w:div>
    <w:div w:id="1501123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8" Type="http://schemas.openxmlformats.org/officeDocument/2006/relationships/hyperlink" Target="https://pubmed.ncbi.nlm.nih.gov/9425546" TargetMode="External"/><Relationship Id="rId13" Type="http://schemas.openxmlformats.org/officeDocument/2006/relationships/hyperlink" Target="https://en.wikipedia.org/wiki/PMID_(identifier)" TargetMode="External"/><Relationship Id="rId18" Type="http://schemas.openxmlformats.org/officeDocument/2006/relationships/hyperlink" Target="https://doi.org/10.1016%2FS0959-4388%2803%2900047-3" TargetMode="External"/><Relationship Id="rId3" Type="http://schemas.openxmlformats.org/officeDocument/2006/relationships/hyperlink" Target="https://en.wikipedia.org/wiki/PMID_(identifier)" TargetMode="External"/><Relationship Id="rId7" Type="http://schemas.openxmlformats.org/officeDocument/2006/relationships/hyperlink" Target="https://en.wikipedia.org/wiki/PMID_(identifier)" TargetMode="External"/><Relationship Id="rId12" Type="http://schemas.openxmlformats.org/officeDocument/2006/relationships/hyperlink" Target="https://doi.org/10.1038%2Fnn831" TargetMode="External"/><Relationship Id="rId17" Type="http://schemas.openxmlformats.org/officeDocument/2006/relationships/hyperlink" Target="https://en.wikipedia.org/wiki/Doi_(identifier)" TargetMode="External"/><Relationship Id="rId2" Type="http://schemas.openxmlformats.org/officeDocument/2006/relationships/hyperlink" Target="https://doi.org/10.1037%2Fh0054663" TargetMode="External"/><Relationship Id="rId16" Type="http://schemas.openxmlformats.org/officeDocument/2006/relationships/hyperlink" Target="https://citeseerx.ist.psu.edu/viewdoc/summary?doi=10.1.1.8.2800" TargetMode="External"/><Relationship Id="rId20" Type="http://schemas.openxmlformats.org/officeDocument/2006/relationships/hyperlink" Target="https://pubmed.ncbi.nlm.nih.gov/12744966" TargetMode="External"/><Relationship Id="rId1" Type="http://schemas.openxmlformats.org/officeDocument/2006/relationships/hyperlink" Target="https://en.wikipedia.org/wiki/Doi_(identifier)" TargetMode="External"/><Relationship Id="rId6" Type="http://schemas.openxmlformats.org/officeDocument/2006/relationships/hyperlink" Target="https://doi.org/10.1016%2Fs0042-6989%2897%2900169-7" TargetMode="External"/><Relationship Id="rId11" Type="http://schemas.openxmlformats.org/officeDocument/2006/relationships/hyperlink" Target="https://en.wikipedia.org/wiki/Doi_(identifier)" TargetMode="External"/><Relationship Id="rId5" Type="http://schemas.openxmlformats.org/officeDocument/2006/relationships/hyperlink" Target="https://en.wikipedia.org/wiki/Doi_(identifier)" TargetMode="External"/><Relationship Id="rId15" Type="http://schemas.openxmlformats.org/officeDocument/2006/relationships/hyperlink" Target="https://en.wikipedia.org/wiki/CiteSeerX_(identifier)" TargetMode="External"/><Relationship Id="rId10" Type="http://schemas.openxmlformats.org/officeDocument/2006/relationships/hyperlink" Target="https://citeseerx.ist.psu.edu/viewdoc/summary?doi=10.1.1.386.3036" TargetMode="External"/><Relationship Id="rId19" Type="http://schemas.openxmlformats.org/officeDocument/2006/relationships/hyperlink" Target="https://en.wikipedia.org/wiki/PMID_(identifier)" TargetMode="External"/><Relationship Id="rId4" Type="http://schemas.openxmlformats.org/officeDocument/2006/relationships/hyperlink" Target="https://pubmed.ncbi.nlm.nih.gov/13167245" TargetMode="External"/><Relationship Id="rId9" Type="http://schemas.openxmlformats.org/officeDocument/2006/relationships/hyperlink" Target="https://en.wikipedia.org/wiki/CiteSeerX_(identifier)" TargetMode="External"/><Relationship Id="rId14" Type="http://schemas.openxmlformats.org/officeDocument/2006/relationships/hyperlink" Target="https://pubmed.ncbi.nlm.nih.gov/11896400"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A3B52C-7E7B-0A48-990D-A94CDFBAB1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29</Pages>
  <Words>86009</Words>
  <Characters>490255</Characters>
  <Application>Microsoft Office Word</Application>
  <DocSecurity>0</DocSecurity>
  <Lines>4085</Lines>
  <Paragraphs>1150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cp:lastPrinted>2021-05-10T20:00:00Z</cp:lastPrinted>
  <dcterms:created xsi:type="dcterms:W3CDTF">2021-05-17T21:23:00Z</dcterms:created>
  <dcterms:modified xsi:type="dcterms:W3CDTF">2021-05-18T19:38:00Z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http://www.zotero.org/styles/current-opinion-in-neurobiology</vt:lpwstr>
  </property>
  <property fmtid="{D5CDD505-2E9C-101B-9397-08002B2CF9AE}" pid="13" name="Mendeley Recent Style Name 5_1">
    <vt:lpwstr>Current Opinion in Neurobiology</vt:lpwstr>
  </property>
  <property fmtid="{D5CDD505-2E9C-101B-9397-08002B2CF9AE}" pid="14" name="Mendeley Recent Style Id 6_1">
    <vt:lpwstr>http://www.zotero.org/styles/harvard1</vt:lpwstr>
  </property>
  <property fmtid="{D5CDD505-2E9C-101B-9397-08002B2CF9AE}" pid="15" name="Mendeley Recent Style Name 6_1">
    <vt:lpwstr>Harvard reference format 1 (deprecated)</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http://www.zotero.org/styles/the-journal-of-neuroscience</vt:lpwstr>
  </property>
  <property fmtid="{D5CDD505-2E9C-101B-9397-08002B2CF9AE}" pid="21" name="Mendeley Recent Style Name 9_1">
    <vt:lpwstr>The Journal of Neuroscience</vt:lpwstr>
  </property>
  <property fmtid="{D5CDD505-2E9C-101B-9397-08002B2CF9AE}" pid="22" name="Mendeley Document_1">
    <vt:lpwstr>True</vt:lpwstr>
  </property>
  <property fmtid="{D5CDD505-2E9C-101B-9397-08002B2CF9AE}" pid="23" name="Mendeley Unique User Id_1">
    <vt:lpwstr>64dbc5a7-6cd3-3240-be66-b750f845cc74</vt:lpwstr>
  </property>
  <property fmtid="{D5CDD505-2E9C-101B-9397-08002B2CF9AE}" pid="24" name="Mendeley Citation Style_1">
    <vt:lpwstr>http://www.zotero.org/styles/current-opinion-in-neurobiology</vt:lpwstr>
  </property>
</Properties>
</file>