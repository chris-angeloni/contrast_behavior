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79E3CC31"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6DDB33B"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ins w:id="0" w:author="Microsoft Office User" w:date="2021-07-23T11:50:00Z">
        <w:r w:rsidR="002C6867">
          <w:rPr>
            <w:rFonts w:ascii="Arial" w:hAnsi="Arial" w:cs="Arial"/>
            <w:color w:val="000000"/>
            <w:sz w:val="20"/>
            <w:szCs w:val="20"/>
          </w:rPr>
          <w:t>Psychology Graduate Group</w:t>
        </w:r>
      </w:ins>
      <w:del w:id="1" w:author="Microsoft Office User" w:date="2021-07-23T11:50:00Z">
        <w:r w:rsidRPr="003A75F6" w:rsidDel="002C6867">
          <w:rPr>
            <w:rFonts w:ascii="Arial" w:hAnsi="Arial" w:cs="Arial"/>
            <w:color w:val="000000"/>
            <w:sz w:val="20"/>
            <w:szCs w:val="20"/>
          </w:rPr>
          <w:delText>Department of Psychology</w:delText>
        </w:r>
      </w:del>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5B40095"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 xml:space="preserve">arget detection </w:t>
      </w:r>
      <w:ins w:id="2" w:author="Microsoft Office User" w:date="2021-07-21T10:10:00Z">
        <w:r w:rsidR="009222E7">
          <w:rPr>
            <w:rFonts w:ascii="Arial" w:hAnsi="Arial" w:cs="Arial"/>
            <w:color w:val="000000"/>
            <w:sz w:val="22"/>
            <w:szCs w:val="22"/>
          </w:rPr>
          <w:t xml:space="preserve">thresholds </w:t>
        </w:r>
      </w:ins>
      <w:r w:rsidR="00247E70" w:rsidRPr="003A75F6">
        <w:rPr>
          <w:rFonts w:ascii="Arial" w:hAnsi="Arial" w:cs="Arial"/>
          <w:color w:val="000000"/>
          <w:sz w:val="22"/>
          <w:szCs w:val="22"/>
        </w:rPr>
        <w:t>and sensitivity</w:t>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del w:id="3" w:author="Microsoft Office User" w:date="2021-07-21T10:10:00Z">
        <w:r w:rsidR="00247E70" w:rsidRPr="003A75F6" w:rsidDel="009222E7">
          <w:rPr>
            <w:rFonts w:ascii="Arial" w:hAnsi="Arial" w:cs="Arial"/>
            <w:color w:val="000000"/>
            <w:sz w:val="22"/>
            <w:szCs w:val="22"/>
          </w:rPr>
          <w:delText xml:space="preserve">varied </w:delText>
        </w:r>
      </w:del>
      <w:ins w:id="4" w:author="Microsoft Office User" w:date="2021-07-21T10:10:00Z">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ins>
      <w:r w:rsidR="00247E70" w:rsidRPr="003A75F6">
        <w:rPr>
          <w:rFonts w:ascii="Arial" w:hAnsi="Arial" w:cs="Arial"/>
          <w:color w:val="000000"/>
          <w:sz w:val="22"/>
          <w:szCs w:val="22"/>
        </w:rPr>
        <w:t xml:space="preserve">depending on contrast, decreasing rapidly after a transition to high contrast, and increasing at a slower rate after a transition to low contrast. </w:t>
      </w:r>
      <w:del w:id="5" w:author="Microsoft Office User" w:date="2021-07-21T10:11:00Z">
        <w:r w:rsidR="00741167" w:rsidDel="009222E7">
          <w:rPr>
            <w:rFonts w:ascii="Arial" w:hAnsi="Arial" w:cs="Arial"/>
            <w:color w:val="000000"/>
            <w:sz w:val="22"/>
            <w:szCs w:val="22"/>
          </w:rPr>
          <w:delText>The auditory</w:delText>
        </w:r>
      </w:del>
      <w:ins w:id="6" w:author="Microsoft Office User" w:date="2021-07-21T10:11:00Z">
        <w:r w:rsidR="009222E7">
          <w:rPr>
            <w:rFonts w:ascii="Arial" w:hAnsi="Arial" w:cs="Arial"/>
            <w:color w:val="000000"/>
            <w:sz w:val="22"/>
            <w:szCs w:val="22"/>
          </w:rPr>
          <w:t>Auditory</w:t>
        </w:r>
      </w:ins>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 xml:space="preserve">the </w:t>
      </w:r>
      <w:del w:id="7" w:author="Microsoft Office User" w:date="2021-07-21T10:11:00Z">
        <w:r w:rsidR="0081089C" w:rsidDel="009222E7">
          <w:rPr>
            <w:rFonts w:ascii="Arial" w:hAnsi="Arial" w:cs="Arial"/>
            <w:color w:val="000000"/>
            <w:sz w:val="22"/>
            <w:szCs w:val="22"/>
          </w:rPr>
          <w:delText>predicted</w:delText>
        </w:r>
        <w:r w:rsidR="00247E70" w:rsidRPr="003A75F6" w:rsidDel="009222E7">
          <w:rPr>
            <w:rFonts w:ascii="Arial" w:hAnsi="Arial" w:cs="Arial"/>
            <w:color w:val="000000"/>
            <w:sz w:val="22"/>
            <w:szCs w:val="22"/>
          </w:rPr>
          <w:delText xml:space="preserve"> </w:delText>
        </w:r>
      </w:del>
      <w:r w:rsidR="00247E70" w:rsidRPr="003A75F6">
        <w:rPr>
          <w:rFonts w:ascii="Arial" w:hAnsi="Arial" w:cs="Arial"/>
          <w:color w:val="000000"/>
          <w:sz w:val="22"/>
          <w:szCs w:val="22"/>
        </w:rPr>
        <w:t>patterns of target detectability</w:t>
      </w:r>
      <w:ins w:id="8" w:author="Microsoft Office User" w:date="2021-07-21T10:11:00Z">
        <w:r w:rsidR="009222E7">
          <w:rPr>
            <w:rFonts w:ascii="Arial" w:hAnsi="Arial" w:cs="Arial"/>
            <w:color w:val="000000"/>
            <w:sz w:val="22"/>
            <w:szCs w:val="22"/>
          </w:rPr>
          <w:t xml:space="preserve"> observed during behavior and in the nor</w:t>
        </w:r>
      </w:ins>
      <w:ins w:id="9" w:author="Microsoft Office User" w:date="2021-07-21T10:12:00Z">
        <w:r w:rsidR="009222E7">
          <w:rPr>
            <w:rFonts w:ascii="Arial" w:hAnsi="Arial" w:cs="Arial"/>
            <w:color w:val="000000"/>
            <w:sz w:val="22"/>
            <w:szCs w:val="22"/>
          </w:rPr>
          <w:t>mative model</w:t>
        </w:r>
      </w:ins>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74764C96"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del w:id="10" w:author="Microsoft Office User" w:date="2021-07-21T10:12:00Z">
        <w:r w:rsidDel="009222E7">
          <w:rPr>
            <w:rFonts w:ascii="Arial" w:hAnsi="Arial" w:cs="Arial"/>
            <w:color w:val="000000"/>
            <w:sz w:val="22"/>
            <w:szCs w:val="22"/>
          </w:rPr>
          <w:delText xml:space="preserve">navigate </w:delText>
        </w:r>
      </w:del>
      <w:ins w:id="11" w:author="Microsoft Office User" w:date="2021-07-21T10:12:00Z">
        <w:r w:rsidR="009222E7">
          <w:rPr>
            <w:rFonts w:ascii="Arial" w:hAnsi="Arial" w:cs="Arial"/>
            <w:color w:val="000000"/>
            <w:sz w:val="22"/>
            <w:szCs w:val="22"/>
          </w:rPr>
          <w:t xml:space="preserve">perceive </w:t>
        </w:r>
      </w:ins>
      <w:r>
        <w:rPr>
          <w:rFonts w:ascii="Arial" w:hAnsi="Arial" w:cs="Arial"/>
          <w:color w:val="000000"/>
          <w:sz w:val="22"/>
          <w:szCs w:val="22"/>
        </w:rPr>
        <w:t>the world around us, the statistics of the environment can change dramatically.</w:t>
      </w:r>
      <w:ins w:id="12" w:author="Microsoft Office User" w:date="2021-07-21T10:12:00Z">
        <w:r w:rsidR="009222E7">
          <w:rPr>
            <w:rFonts w:ascii="Arial" w:hAnsi="Arial" w:cs="Arial"/>
            <w:color w:val="000000"/>
            <w:sz w:val="22"/>
            <w:szCs w:val="22"/>
          </w:rPr>
          <w:t xml:space="preserve"> In orde</w:t>
        </w:r>
      </w:ins>
      <w:ins w:id="13" w:author="Microsoft Office User" w:date="2021-07-21T10:13:00Z">
        <w:r w:rsidR="009222E7">
          <w:rPr>
            <w:rFonts w:ascii="Arial" w:hAnsi="Arial" w:cs="Arial"/>
            <w:color w:val="000000"/>
            <w:sz w:val="22"/>
            <w:szCs w:val="22"/>
          </w:rPr>
          <w:t>r to maintain stable percepts, it is crucial for the nervous system to adapt to persistent statistical properties of sensory inputs.</w:t>
        </w:r>
      </w:ins>
      <w:del w:id="14" w:author="Microsoft Office User" w:date="2021-07-21T10:13:00Z">
        <w:r w:rsidDel="009222E7">
          <w:rPr>
            <w:rFonts w:ascii="Arial" w:hAnsi="Arial" w:cs="Arial"/>
            <w:color w:val="000000"/>
            <w:sz w:val="22"/>
            <w:szCs w:val="22"/>
          </w:rPr>
          <w:delText xml:space="preserve"> </w:delText>
        </w:r>
      </w:del>
      <w:r>
        <w:rPr>
          <w:rFonts w:ascii="Arial" w:hAnsi="Arial" w:cs="Arial"/>
          <w:color w:val="000000"/>
          <w:sz w:val="22"/>
          <w:szCs w:val="22"/>
        </w:rPr>
        <w:t xml:space="preserve"> The efficient coding hypothesis postulates that </w:t>
      </w:r>
      <w:del w:id="15" w:author="Microsoft Office User" w:date="2021-07-21T10:15:00Z">
        <w:r w:rsidDel="009222E7">
          <w:rPr>
            <w:rFonts w:ascii="Arial" w:hAnsi="Arial" w:cs="Arial"/>
            <w:color w:val="000000"/>
            <w:sz w:val="22"/>
            <w:szCs w:val="22"/>
          </w:rPr>
          <w:delText>neurons match thei</w:delText>
        </w:r>
      </w:del>
      <w:ins w:id="16" w:author="Microsoft Office User" w:date="2021-07-21T10:15:00Z">
        <w:r w:rsidR="009222E7">
          <w:rPr>
            <w:rFonts w:ascii="Arial" w:hAnsi="Arial" w:cs="Arial"/>
            <w:color w:val="000000"/>
            <w:sz w:val="22"/>
            <w:szCs w:val="22"/>
          </w:rPr>
          <w:t>the nervous system accomplishes this b</w:t>
        </w:r>
      </w:ins>
      <w:ins w:id="17" w:author="Microsoft Office User" w:date="2021-07-23T11:52:00Z">
        <w:r w:rsidR="002C6867">
          <w:rPr>
            <w:rFonts w:ascii="Arial" w:hAnsi="Arial" w:cs="Arial"/>
            <w:color w:val="000000"/>
            <w:sz w:val="22"/>
            <w:szCs w:val="22"/>
          </w:rPr>
          <w:t>y</w:t>
        </w:r>
      </w:ins>
      <w:ins w:id="18" w:author="Microsoft Office User" w:date="2021-07-21T10:15:00Z">
        <w:r w:rsidR="009222E7">
          <w:rPr>
            <w:rFonts w:ascii="Arial" w:hAnsi="Arial" w:cs="Arial"/>
            <w:color w:val="000000"/>
            <w:sz w:val="22"/>
            <w:szCs w:val="22"/>
          </w:rPr>
          <w:t xml:space="preserve"> matching the</w:t>
        </w:r>
      </w:ins>
      <w:del w:id="19" w:author="Microsoft Office User" w:date="2021-07-21T10:15:00Z">
        <w:r w:rsidDel="009222E7">
          <w:rPr>
            <w:rFonts w:ascii="Arial" w:hAnsi="Arial" w:cs="Arial"/>
            <w:color w:val="000000"/>
            <w:sz w:val="22"/>
            <w:szCs w:val="22"/>
          </w:rPr>
          <w:delText>r</w:delText>
        </w:r>
      </w:del>
      <w:r>
        <w:rPr>
          <w:rFonts w:ascii="Arial" w:hAnsi="Arial" w:cs="Arial"/>
          <w:color w:val="000000"/>
          <w:sz w:val="22"/>
          <w:szCs w:val="22"/>
        </w:rPr>
        <w:t xml:space="preserve"> limited dynamic range</w:t>
      </w:r>
      <w:ins w:id="20" w:author="Microsoft Office User" w:date="2021-07-21T10:15:00Z">
        <w:r w:rsidR="009222E7">
          <w:rPr>
            <w:rFonts w:ascii="Arial" w:hAnsi="Arial" w:cs="Arial"/>
            <w:color w:val="000000"/>
            <w:sz w:val="22"/>
            <w:szCs w:val="22"/>
          </w:rPr>
          <w:t xml:space="preserve"> of individual neurons</w:t>
        </w:r>
      </w:ins>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del w:id="21" w:author="Microsoft Office User" w:date="2021-07-21T10:16:00Z">
        <w:r w:rsidDel="009222E7">
          <w:rPr>
            <w:rFonts w:ascii="Arial" w:hAnsi="Arial" w:cs="Arial"/>
            <w:color w:val="000000"/>
            <w:sz w:val="22"/>
            <w:szCs w:val="22"/>
          </w:rPr>
          <w:delText>. Thus, through adaptation of their response properties, neurons can preserve their ability to</w:delText>
        </w:r>
      </w:del>
      <w:ins w:id="22" w:author="Microsoft Office User" w:date="2021-07-21T10:16:00Z">
        <w:r w:rsidR="009222E7">
          <w:rPr>
            <w:rFonts w:ascii="Arial" w:hAnsi="Arial" w:cs="Arial"/>
            <w:color w:val="000000"/>
            <w:sz w:val="22"/>
            <w:szCs w:val="22"/>
          </w:rPr>
          <w:t>, allowing them to</w:t>
        </w:r>
      </w:ins>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del w:id="23" w:author="Microsoft Office User" w:date="2021-07-23T11:54:00Z">
        <w:r w:rsidDel="002C6867">
          <w:rPr>
            <w:rFonts w:ascii="Arial" w:hAnsi="Arial" w:cs="Arial"/>
            <w:color w:val="000000"/>
            <w:sz w:val="22"/>
            <w:szCs w:val="22"/>
          </w:rPr>
          <w:delText xml:space="preserve">the </w:delText>
        </w:r>
      </w:del>
      <w:del w:id="24" w:author="Microsoft Office User" w:date="2021-07-21T10:16:00Z">
        <w:r w:rsidDel="009222E7">
          <w:rPr>
            <w:rFonts w:ascii="Arial" w:hAnsi="Arial" w:cs="Arial"/>
            <w:color w:val="000000"/>
            <w:sz w:val="22"/>
            <w:szCs w:val="22"/>
          </w:rPr>
          <w:delText>statistics of the environment</w:delText>
        </w:r>
      </w:del>
      <w:ins w:id="25" w:author="Microsoft Office User" w:date="2021-07-21T10:16:00Z">
        <w:r w:rsidR="009222E7">
          <w:rPr>
            <w:rFonts w:ascii="Arial" w:hAnsi="Arial" w:cs="Arial"/>
            <w:color w:val="000000"/>
            <w:sz w:val="22"/>
            <w:szCs w:val="22"/>
          </w:rPr>
          <w:t>environmental statistics</w:t>
        </w:r>
      </w:ins>
      <w:r>
        <w:rPr>
          <w:rFonts w:ascii="Arial" w:hAnsi="Arial" w:cs="Arial"/>
          <w:color w:val="000000"/>
          <w:sz w:val="22"/>
          <w:szCs w:val="22"/>
        </w:rPr>
        <w:t xml:space="preserve"> has been found </w:t>
      </w:r>
      <w:del w:id="26" w:author="Microsoft Office User" w:date="2021-07-23T11:54:00Z">
        <w:r w:rsidDel="002C6867">
          <w:rPr>
            <w:rFonts w:ascii="Arial" w:hAnsi="Arial" w:cs="Arial"/>
            <w:color w:val="000000"/>
            <w:sz w:val="22"/>
            <w:szCs w:val="22"/>
          </w:rPr>
          <w:delText>throughout different</w:delText>
        </w:r>
      </w:del>
      <w:ins w:id="27" w:author="Microsoft Office User" w:date="2021-07-23T11:54:00Z">
        <w:r w:rsidR="002C6867">
          <w:rPr>
            <w:rFonts w:ascii="Arial" w:hAnsi="Arial" w:cs="Arial"/>
            <w:color w:val="000000"/>
            <w:sz w:val="22"/>
            <w:szCs w:val="22"/>
          </w:rPr>
          <w:t>in many</w:t>
        </w:r>
      </w:ins>
      <w:r>
        <w:rPr>
          <w:rFonts w:ascii="Arial" w:hAnsi="Arial" w:cs="Arial"/>
          <w:color w:val="000000"/>
          <w:sz w:val="22"/>
          <w:szCs w:val="22"/>
        </w:rPr>
        <w:t xml:space="preserve">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0FD48B84"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xml:space="preserve">. These models </w:t>
      </w:r>
      <w:del w:id="28" w:author="Microsoft Office User" w:date="2021-07-23T11:54:00Z">
        <w:r w:rsidDel="002C6867">
          <w:rPr>
            <w:rFonts w:ascii="Arial" w:hAnsi="Arial" w:cs="Arial"/>
            <w:sz w:val="22"/>
            <w:szCs w:val="22"/>
          </w:rPr>
          <w:delText xml:space="preserve">allow us to </w:delText>
        </w:r>
      </w:del>
      <w:r>
        <w:rPr>
          <w:rFonts w:ascii="Arial" w:hAnsi="Arial" w:cs="Arial"/>
          <w:sz w:val="22"/>
          <w:szCs w:val="22"/>
        </w:rPr>
        <w:t>assess whether and how neuronal adaptation shapes sensory information and simulate how neural function constrains behavior.</w:t>
      </w:r>
      <w:r w:rsidRPr="006670B4">
        <w:rPr>
          <w:rFonts w:ascii="Arial" w:hAnsi="Arial" w:cs="Arial"/>
          <w:color w:val="000000"/>
          <w:sz w:val="22"/>
          <w:szCs w:val="22"/>
        </w:rPr>
        <w:t xml:space="preserve"> </w:t>
      </w:r>
      <w:ins w:id="29" w:author="Microsoft Office User" w:date="2021-07-23T11:55:00Z">
        <w:r w:rsidR="002C6867">
          <w:rPr>
            <w:rFonts w:ascii="Arial" w:hAnsi="Arial" w:cs="Arial"/>
            <w:color w:val="000000"/>
            <w:sz w:val="22"/>
            <w:szCs w:val="22"/>
          </w:rPr>
          <w:t xml:space="preserve">Models based on </w:t>
        </w:r>
      </w:ins>
      <w:del w:id="30" w:author="Microsoft Office User" w:date="2021-07-23T11:55:00Z">
        <w:r w:rsidDel="002C6867">
          <w:rPr>
            <w:rFonts w:ascii="Arial" w:hAnsi="Arial" w:cs="Arial"/>
            <w:color w:val="000000"/>
            <w:sz w:val="22"/>
            <w:szCs w:val="22"/>
          </w:rPr>
          <w:delText>There has been previous work demonstrating that e</w:delText>
        </w:r>
      </w:del>
      <w:ins w:id="31" w:author="Microsoft Office User" w:date="2021-07-23T11:55:00Z">
        <w:r w:rsidR="002C6867">
          <w:rPr>
            <w:rFonts w:ascii="Arial" w:hAnsi="Arial" w:cs="Arial"/>
            <w:color w:val="000000"/>
            <w:sz w:val="22"/>
            <w:szCs w:val="22"/>
          </w:rPr>
          <w:t>e</w:t>
        </w:r>
      </w:ins>
      <w:r>
        <w:rPr>
          <w:rFonts w:ascii="Arial" w:hAnsi="Arial" w:cs="Arial"/>
          <w:color w:val="000000"/>
          <w:sz w:val="22"/>
          <w:szCs w:val="22"/>
        </w:rPr>
        <w:t xml:space="preserve">fficient codes </w:t>
      </w:r>
      <w:del w:id="32" w:author="Microsoft Office User" w:date="2021-07-23T11:55:00Z">
        <w:r w:rsidDel="002C6867">
          <w:rPr>
            <w:rFonts w:ascii="Arial" w:hAnsi="Arial" w:cs="Arial"/>
            <w:color w:val="000000"/>
            <w:sz w:val="22"/>
            <w:szCs w:val="22"/>
          </w:rPr>
          <w:delText xml:space="preserve">can </w:delText>
        </w:r>
      </w:del>
      <w:r>
        <w:rPr>
          <w:rFonts w:ascii="Arial" w:hAnsi="Arial" w:cs="Arial"/>
          <w:color w:val="000000"/>
          <w:sz w:val="22"/>
          <w:szCs w:val="22"/>
        </w:rPr>
        <w:t>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67F8F2DC"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w:t>
      </w:r>
      <w:ins w:id="33" w:author="Microsoft Office User" w:date="2021-07-21T10:17:00Z">
        <w:r w:rsidR="009222E7">
          <w:rPr>
            <w:rFonts w:ascii="Arial" w:hAnsi="Arial" w:cs="Arial"/>
            <w:color w:val="000000"/>
            <w:sz w:val="22"/>
            <w:szCs w:val="22"/>
          </w:rPr>
          <w:t xml:space="preserve"> </w:t>
        </w:r>
      </w:ins>
      <w:ins w:id="34" w:author="Microsoft Office User" w:date="2021-07-21T10:18:00Z">
        <w:r w:rsidR="009222E7">
          <w:rPr>
            <w:rFonts w:ascii="Arial" w:hAnsi="Arial" w:cs="Arial"/>
            <w:color w:val="000000"/>
            <w:sz w:val="22"/>
            <w:szCs w:val="22"/>
          </w:rPr>
          <w:t>relationships between efficient neural encoding and behavioral percepts of so</w:t>
        </w:r>
      </w:ins>
      <w:ins w:id="35" w:author="Microsoft Office User" w:date="2021-07-21T10:19:00Z">
        <w:r w:rsidR="009222E7">
          <w:rPr>
            <w:rFonts w:ascii="Arial" w:hAnsi="Arial" w:cs="Arial"/>
            <w:color w:val="000000"/>
            <w:sz w:val="22"/>
            <w:szCs w:val="22"/>
          </w:rPr>
          <w:t>und location</w:t>
        </w:r>
      </w:ins>
      <w:del w:id="36" w:author="Microsoft Office User" w:date="2021-07-21T10:19:00Z">
        <w:r w:rsidRPr="003A75F6" w:rsidDel="009222E7">
          <w:rPr>
            <w:rFonts w:ascii="Arial" w:hAnsi="Arial" w:cs="Arial"/>
            <w:color w:val="000000"/>
            <w:sz w:val="22"/>
            <w:szCs w:val="22"/>
          </w:rPr>
          <w:delText xml:space="preserve"> </w:delText>
        </w:r>
      </w:del>
      <w:ins w:id="37" w:author="Microsoft Office User" w:date="2021-07-21T10:19:00Z">
        <w:r w:rsidR="009222E7">
          <w:rPr>
            <w:rFonts w:ascii="Arial" w:hAnsi="Arial" w:cs="Arial"/>
            <w:color w:val="000000"/>
            <w:sz w:val="22"/>
            <w:szCs w:val="22"/>
          </w:rPr>
          <w:t xml:space="preserve"> have also been shown in ferrets</w:t>
        </w:r>
      </w:ins>
      <w:del w:id="38" w:author="Microsoft Office User" w:date="2021-07-21T10:19:00Z">
        <w:r w:rsidRPr="003A75F6" w:rsidDel="009222E7">
          <w:rPr>
            <w:rFonts w:ascii="Arial" w:hAnsi="Arial" w:cs="Arial"/>
            <w:color w:val="000000"/>
            <w:sz w:val="22"/>
            <w:szCs w:val="22"/>
          </w:rPr>
          <w:delText>effects have also been shown in ferrets performing an acoustic localization task</w:delText>
        </w:r>
      </w:del>
      <w:del w:id="39" w:author="Microsoft Office User" w:date="2021-07-21T10:18:00Z">
        <w:r w:rsidDel="009222E7">
          <w:rPr>
            <w:rFonts w:ascii="Arial" w:hAnsi="Arial" w:cs="Arial"/>
            <w:color w:val="000000"/>
            <w:sz w:val="22"/>
            <w:szCs w:val="22"/>
          </w:rPr>
          <w:delText xml:space="preserve">, </w:delText>
        </w:r>
      </w:del>
      <w:del w:id="40" w:author="Microsoft Office User" w:date="2021-07-21T10:17:00Z">
        <w:r w:rsidDel="009222E7">
          <w:rPr>
            <w:rFonts w:ascii="Arial" w:hAnsi="Arial" w:cs="Arial"/>
            <w:color w:val="000000"/>
            <w:sz w:val="22"/>
            <w:szCs w:val="22"/>
          </w:rPr>
          <w:delText>where it was demonstrated that neural responses in the inferior colliculus of anesthetized ferrets changed in a manner consistent with previously observed perceptual shifts</w:delText>
        </w:r>
      </w:del>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w:t>
      </w:r>
      <w:del w:id="41" w:author="Microsoft Office User" w:date="2021-07-23T11:56:00Z">
        <w:r w:rsidRPr="003A75F6" w:rsidDel="002C6867">
          <w:rPr>
            <w:rFonts w:ascii="Arial" w:hAnsi="Arial" w:cs="Arial"/>
            <w:color w:val="000000"/>
            <w:sz w:val="22"/>
            <w:szCs w:val="22"/>
          </w:rPr>
          <w:delText xml:space="preserve">the </w:delText>
        </w:r>
      </w:del>
      <w:r w:rsidRPr="003A75F6">
        <w:rPr>
          <w:rFonts w:ascii="Arial" w:hAnsi="Arial" w:cs="Arial"/>
          <w:color w:val="000000"/>
          <w:sz w:val="22"/>
          <w:szCs w:val="22"/>
        </w:rPr>
        <w:t>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55E10792"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w:t>
      </w:r>
      <w:ins w:id="42" w:author="Microsoft Office User" w:date="2021-07-20T13:21:00Z">
        <w:r w:rsidR="00E01905">
          <w:rPr>
            <w:rFonts w:ascii="Arial" w:hAnsi="Arial" w:cs="Arial"/>
            <w:color w:val="000000"/>
            <w:sz w:val="22"/>
            <w:szCs w:val="22"/>
          </w:rPr>
          <w:t xml:space="preserve">procedure for estimating </w:t>
        </w:r>
      </w:ins>
      <w:del w:id="43" w:author="Microsoft Office User" w:date="2021-07-20T13:21:00Z">
        <w:r w:rsidDel="00E01905">
          <w:rPr>
            <w:rFonts w:ascii="Arial" w:hAnsi="Arial" w:cs="Arial"/>
            <w:color w:val="000000"/>
            <w:sz w:val="22"/>
            <w:szCs w:val="22"/>
          </w:rPr>
          <w:delText xml:space="preserve">generalized linear model (GLM) to </w:delText>
        </w:r>
      </w:del>
      <w:r>
        <w:rPr>
          <w:rFonts w:ascii="Arial" w:hAnsi="Arial" w:cs="Arial"/>
          <w:color w:val="000000"/>
          <w:sz w:val="22"/>
          <w:szCs w:val="22"/>
        </w:rPr>
        <w:t>estimate moment-to-moment changes in neural gain</w:t>
      </w:r>
      <w:ins w:id="44" w:author="Microsoft Office User" w:date="2021-07-20T13:21:00Z">
        <w:r w:rsidR="00E01905">
          <w:rPr>
            <w:rFonts w:ascii="Arial" w:hAnsi="Arial" w:cs="Arial"/>
            <w:color w:val="000000"/>
            <w:sz w:val="22"/>
            <w:szCs w:val="22"/>
          </w:rPr>
          <w:t xml:space="preserve"> based on generalized linear models (GLM)</w:t>
        </w:r>
      </w:ins>
      <w:r>
        <w:rPr>
          <w:rFonts w:ascii="Arial" w:hAnsi="Arial" w:cs="Arial"/>
          <w:color w:val="000000"/>
          <w:sz w:val="22"/>
          <w:szCs w:val="22"/>
        </w:rPr>
        <w:t>, and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Contrast-induced changes in behavioral sensitivity and detection dynamics  followed the</w:t>
      </w:r>
      <w:ins w:id="45" w:author="Microsoft Office User" w:date="2021-07-21T10:20:00Z">
        <w:r w:rsidR="009F6FE2">
          <w:rPr>
            <w:rFonts w:ascii="Arial" w:hAnsi="Arial" w:cs="Arial"/>
            <w:color w:val="000000"/>
            <w:sz w:val="22"/>
            <w:szCs w:val="22"/>
          </w:rPr>
          <w:t xml:space="preserve"> normative</w:t>
        </w:r>
      </w:ins>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the dynamics of cortical encoding of targets had time courses similar to our model and the observed behavior. Finally, we used linear</w:t>
      </w:r>
      <w:ins w:id="46" w:author="Microsoft Office User" w:date="2021-07-21T10:21:00Z">
        <w:r w:rsidR="009F6FE2">
          <w:rPr>
            <w:rFonts w:ascii="Arial" w:hAnsi="Arial" w:cs="Arial"/>
            <w:color w:val="000000"/>
            <w:sz w:val="22"/>
            <w:szCs w:val="22"/>
          </w:rPr>
          <w:t>-</w:t>
        </w:r>
      </w:ins>
      <w:del w:id="47" w:author="Microsoft Office User" w:date="2021-07-21T10:21:00Z">
        <w:r w:rsidDel="009F6FE2">
          <w:rPr>
            <w:rFonts w:ascii="Arial" w:hAnsi="Arial" w:cs="Arial"/>
            <w:color w:val="000000"/>
            <w:sz w:val="22"/>
            <w:szCs w:val="22"/>
          </w:rPr>
          <w:delText xml:space="preserve"> </w:delText>
        </w:r>
      </w:del>
      <w:r>
        <w:rPr>
          <w:rFonts w:ascii="Arial" w:hAnsi="Arial" w:cs="Arial"/>
          <w:color w:val="000000"/>
          <w:sz w:val="22"/>
          <w:szCs w:val="22"/>
        </w:rPr>
        <w:t xml:space="preserve">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134FA06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different contrast backgrounds. During each trial, the mouse was presented with dynamic random chords (DRCs) of one contrast, which </w:t>
      </w:r>
      <w:del w:id="48" w:author="Microsoft Office User" w:date="2021-07-23T11:56:00Z">
        <w:r w:rsidDel="002C6867">
          <w:rPr>
            <w:rFonts w:ascii="Arial" w:hAnsi="Arial" w:cs="Arial"/>
            <w:color w:val="000000"/>
            <w:sz w:val="22"/>
            <w:szCs w:val="22"/>
          </w:rPr>
          <w:delText xml:space="preserve">transitioned </w:delText>
        </w:r>
      </w:del>
      <w:ins w:id="49" w:author="Microsoft Office User" w:date="2021-07-23T11:56:00Z">
        <w:r w:rsidR="002C6867">
          <w:rPr>
            <w:rFonts w:ascii="Arial" w:hAnsi="Arial" w:cs="Arial"/>
            <w:color w:val="000000"/>
            <w:sz w:val="22"/>
            <w:szCs w:val="22"/>
          </w:rPr>
          <w:t>switched</w:t>
        </w:r>
        <w:r w:rsidR="002C6867">
          <w:rPr>
            <w:rFonts w:ascii="Arial" w:hAnsi="Arial" w:cs="Arial"/>
            <w:color w:val="000000"/>
            <w:sz w:val="22"/>
            <w:szCs w:val="22"/>
          </w:rPr>
          <w:t xml:space="preserve"> </w:t>
        </w:r>
      </w:ins>
      <w:r>
        <w:rPr>
          <w:rFonts w:ascii="Arial" w:hAnsi="Arial" w:cs="Arial"/>
          <w:color w:val="000000"/>
          <w:sz w:val="22"/>
          <w:szCs w:val="22"/>
        </w:rPr>
        <w:t>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382AF74F"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1c,d). When varying target strength and measuring target discriminability</w:t>
      </w:r>
      <w:ins w:id="50" w:author="Microsoft Office User" w:date="2021-07-21T10:21:00Z">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ins>
      <w:r>
        <w:rPr>
          <w:rFonts w:ascii="Arial" w:hAnsi="Arial" w:cs="Arial"/>
          <w:color w:val="000000"/>
          <w:sz w:val="22"/>
          <w:szCs w:val="22"/>
        </w:rPr>
        <w:t>, we found decreased “detection” thresholds 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1f,g).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3E6A8518"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Most previous work on contrast gain control </w:t>
      </w:r>
      <w:del w:id="51" w:author="Microsoft Office User" w:date="2021-07-23T11:56:00Z">
        <w:r w:rsidDel="002C6867">
          <w:rPr>
            <w:rFonts w:ascii="Arial" w:hAnsi="Arial" w:cs="Arial"/>
            <w:color w:val="000000"/>
            <w:sz w:val="22"/>
            <w:szCs w:val="22"/>
          </w:rPr>
          <w:delText xml:space="preserve">utilized </w:delText>
        </w:r>
      </w:del>
      <w:ins w:id="52" w:author="Microsoft Office User" w:date="2021-07-23T11:56:00Z">
        <w:r w:rsidR="002C6867">
          <w:rPr>
            <w:rFonts w:ascii="Arial" w:hAnsi="Arial" w:cs="Arial"/>
            <w:color w:val="000000"/>
            <w:sz w:val="22"/>
            <w:szCs w:val="22"/>
          </w:rPr>
          <w:t>used</w:t>
        </w:r>
        <w:r w:rsidR="002C6867">
          <w:rPr>
            <w:rFonts w:ascii="Arial" w:hAnsi="Arial" w:cs="Arial"/>
            <w:color w:val="000000"/>
            <w:sz w:val="22"/>
            <w:szCs w:val="22"/>
          </w:rPr>
          <w:t xml:space="preserve"> </w:t>
        </w:r>
      </w:ins>
      <w:r>
        <w:rPr>
          <w:rFonts w:ascii="Arial" w:hAnsi="Arial" w:cs="Arial"/>
          <w:color w:val="000000"/>
          <w:sz w:val="22"/>
          <w:szCs w:val="22"/>
        </w:rPr>
        <w:t>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w:t>
      </w:r>
      <w:del w:id="53" w:author="Microsoft Office User" w:date="2021-07-23T11:57:00Z">
        <w:r w:rsidDel="002C6867">
          <w:rPr>
            <w:rFonts w:ascii="Arial" w:hAnsi="Arial" w:cs="Arial"/>
            <w:color w:val="000000"/>
            <w:sz w:val="22"/>
            <w:szCs w:val="22"/>
          </w:rPr>
          <w:delText>A major goal of the current study was t</w:delText>
        </w:r>
      </w:del>
      <w:ins w:id="54" w:author="Microsoft Office User" w:date="2021-07-23T11:57:00Z">
        <w:r w:rsidR="002C6867">
          <w:rPr>
            <w:rFonts w:ascii="Arial" w:hAnsi="Arial" w:cs="Arial"/>
            <w:color w:val="000000"/>
            <w:sz w:val="22"/>
            <w:szCs w:val="22"/>
          </w:rPr>
          <w:t>T</w:t>
        </w:r>
      </w:ins>
      <w:r>
        <w:rPr>
          <w:rFonts w:ascii="Arial" w:hAnsi="Arial" w:cs="Arial"/>
          <w:color w:val="000000"/>
          <w:sz w:val="22"/>
          <w:szCs w:val="22"/>
        </w:rPr>
        <w:t>o analyze the dynamics of gain control,</w:t>
      </w:r>
      <w:del w:id="55" w:author="Microsoft Office User" w:date="2021-07-23T11:57:00Z">
        <w:r w:rsidDel="002C6867">
          <w:rPr>
            <w:rFonts w:ascii="Arial" w:hAnsi="Arial" w:cs="Arial"/>
            <w:color w:val="000000"/>
            <w:sz w:val="22"/>
            <w:szCs w:val="22"/>
          </w:rPr>
          <w:delText xml:space="preserve"> so</w:delText>
        </w:r>
      </w:del>
      <w:r>
        <w:rPr>
          <w:rFonts w:ascii="Arial" w:hAnsi="Arial" w:cs="Arial"/>
          <w:color w:val="000000"/>
          <w:sz w:val="22"/>
          <w:szCs w:val="22"/>
        </w:rPr>
        <w:t xml:space="preserve"> we developed a Poisson GLM to estimate the gain of neurons in auditory cortex </w:t>
      </w:r>
      <w:del w:id="56" w:author="Microsoft Office User" w:date="2021-07-21T10:22:00Z">
        <w:r w:rsidDel="009F6FE2">
          <w:rPr>
            <w:rFonts w:ascii="Arial" w:hAnsi="Arial" w:cs="Arial"/>
            <w:color w:val="000000"/>
            <w:sz w:val="22"/>
            <w:szCs w:val="22"/>
          </w:rPr>
          <w:delText>at each time step</w:delText>
        </w:r>
      </w:del>
      <w:ins w:id="57" w:author="Microsoft Office User" w:date="2021-07-21T10:22:00Z">
        <w:r w:rsidR="009F6FE2">
          <w:rPr>
            <w:rFonts w:ascii="Arial" w:hAnsi="Arial" w:cs="Arial"/>
            <w:color w:val="000000"/>
            <w:sz w:val="22"/>
            <w:szCs w:val="22"/>
          </w:rPr>
          <w:t>over time</w:t>
        </w:r>
      </w:ins>
      <w:r>
        <w:rPr>
          <w:rFonts w:ascii="Arial" w:hAnsi="Arial" w:cs="Arial"/>
          <w:color w:val="000000"/>
          <w:sz w:val="22"/>
          <w:szCs w:val="22"/>
        </w:rPr>
        <w:t xml:space="preserve"> following a contrast transition. This model was fit to data recorded from the auditory cortex of an untrained mouse (n = 97 neurons) presented with 3s alternations of low and high contrast noise (Figure 2a,b).</w:t>
      </w:r>
      <w:del w:id="58" w:author="Microsoft Office User" w:date="2021-07-23T11:57:00Z">
        <w:r w:rsidDel="002C6867">
          <w:rPr>
            <w:rFonts w:ascii="Arial" w:hAnsi="Arial" w:cs="Arial"/>
            <w:color w:val="000000"/>
            <w:sz w:val="22"/>
            <w:szCs w:val="22"/>
          </w:rPr>
          <w:delText xml:space="preserve"> A brief description of the model follows (see </w:delText>
        </w:r>
        <w:r w:rsidDel="002C6867">
          <w:rPr>
            <w:rFonts w:ascii="Arial" w:hAnsi="Arial" w:cs="Arial"/>
            <w:i/>
            <w:iCs/>
            <w:color w:val="000000"/>
            <w:sz w:val="22"/>
            <w:szCs w:val="22"/>
          </w:rPr>
          <w:delText>Online Methods</w:delText>
        </w:r>
        <w:r w:rsidDel="002C6867">
          <w:rPr>
            <w:rFonts w:ascii="Arial" w:hAnsi="Arial" w:cs="Arial"/>
            <w:color w:val="000000"/>
            <w:sz w:val="22"/>
            <w:szCs w:val="22"/>
          </w:rPr>
          <w:delText xml:space="preserve"> for more detail).</w:delText>
        </w:r>
      </w:del>
    </w:p>
    <w:p w14:paraId="40D68D15" w14:textId="24DD6A79"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w:t>
      </w:r>
      <w:ins w:id="59" w:author="Microsoft Office User" w:date="2021-07-23T11:57:00Z">
        <w:r w:rsidR="002C6867">
          <w:rPr>
            <w:rFonts w:ascii="Arial" w:hAnsi="Arial" w:cs="Arial"/>
            <w:color w:val="000000"/>
            <w:sz w:val="22"/>
            <w:szCs w:val="22"/>
          </w:rPr>
          <w:t xml:space="preserve"> </w:t>
        </w:r>
        <w:r w:rsidR="002C6867">
          <w:rPr>
            <w:rFonts w:ascii="Arial" w:hAnsi="Arial" w:cs="Arial"/>
            <w:color w:val="000000"/>
            <w:sz w:val="22"/>
            <w:szCs w:val="22"/>
          </w:rPr>
          <w:t xml:space="preserve">(see </w:t>
        </w:r>
        <w:r w:rsidR="002C6867">
          <w:rPr>
            <w:rFonts w:ascii="Arial" w:hAnsi="Arial" w:cs="Arial"/>
            <w:i/>
            <w:iCs/>
            <w:color w:val="000000"/>
            <w:sz w:val="22"/>
            <w:szCs w:val="22"/>
          </w:rPr>
          <w:t>Online Methods</w:t>
        </w:r>
        <w:r w:rsidR="002C6867">
          <w:rPr>
            <w:rFonts w:ascii="Arial" w:hAnsi="Arial" w:cs="Arial"/>
            <w:color w:val="000000"/>
            <w:sz w:val="22"/>
            <w:szCs w:val="22"/>
          </w:rPr>
          <w:t xml:space="preserve"> for more detail)</w:t>
        </w:r>
      </w:ins>
      <w:ins w:id="60" w:author="Microsoft Office User" w:date="2021-07-23T11:58:00Z">
        <w:r w:rsidR="002C6867">
          <w:rPr>
            <w:rFonts w:ascii="Arial" w:hAnsi="Arial" w:cs="Arial"/>
            <w:color w:val="000000"/>
            <w:sz w:val="22"/>
            <w:szCs w:val="22"/>
          </w:rPr>
          <w:t>,</w:t>
        </w:r>
      </w:ins>
      <w:r>
        <w:rPr>
          <w:rFonts w:ascii="Arial" w:hAnsi="Arial" w:cs="Arial"/>
          <w:color w:val="000000"/>
          <w:sz w:val="22"/>
          <w:szCs w:val="22"/>
        </w:rPr>
        <w:t xml:space="preserve"> 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w:t>
      </w:r>
      <w:proofErr w:type="spellStart"/>
      <w:r>
        <w:rPr>
          <w:rFonts w:ascii="Arial" w:hAnsi="Arial" w:cs="Arial"/>
          <w:color w:val="000000"/>
          <w:sz w:val="22"/>
          <w:szCs w:val="22"/>
        </w:rPr>
        <w:t>etween</w:t>
      </w:r>
      <w:proofErr w:type="spellEnd"/>
      <w:r>
        <w:rPr>
          <w:rFonts w:ascii="Arial" w:hAnsi="Arial" w:cs="Arial"/>
          <w:color w:val="000000"/>
          <w:sz w:val="22"/>
          <w:szCs w:val="22"/>
        </w:rPr>
        <w:t xml:space="preserve">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w:t>
      </w:r>
      <w:ins w:id="61" w:author="Microsoft Office User" w:date="2021-07-20T13:22:00Z">
        <w:r w:rsidR="00E01905">
          <w:rPr>
            <w:rFonts w:ascii="Arial" w:hAnsi="Arial" w:cs="Arial"/>
            <w:color w:val="000000"/>
            <w:sz w:val="22"/>
            <w:szCs w:val="22"/>
          </w:rPr>
          <w:t xml:space="preserve">, where </w:t>
        </w:r>
      </w:ins>
      <m:oMath>
        <m:acc>
          <m:accPr>
            <m:chr m:val="̅"/>
            <m:ctrlPr>
              <w:ins w:id="62" w:author="Microsoft Office User" w:date="2021-07-20T13:22:00Z">
                <w:rPr>
                  <w:rFonts w:ascii="Cambria Math" w:hAnsi="Cambria Math" w:cs="Arial"/>
                  <w:color w:val="000000"/>
                  <w:sz w:val="22"/>
                  <w:szCs w:val="22"/>
                </w:rPr>
              </w:ins>
            </m:ctrlPr>
          </m:accPr>
          <m:e>
            <m:r>
              <w:ins w:id="63" w:author="Microsoft Office User" w:date="2021-07-20T13:22:00Z">
                <m:rPr>
                  <m:sty m:val="p"/>
                </m:rPr>
                <w:rPr>
                  <w:rFonts w:ascii="Cambria Math" w:hAnsi="Cambria Math" w:cs="Arial"/>
                  <w:color w:val="000000"/>
                  <w:sz w:val="22"/>
                  <w:szCs w:val="22"/>
                </w:rPr>
                <m:t>σ</m:t>
              </w:ins>
            </m:r>
          </m:e>
        </m:acc>
      </m:oMath>
      <w:ins w:id="64" w:author="Microsoft Office User" w:date="2021-07-20T13:22:00Z">
        <w:r w:rsidR="00E01905">
          <w:rPr>
            <w:rFonts w:ascii="Arial" w:hAnsi="Arial" w:cs="Arial"/>
            <w:color w:val="000000"/>
            <w:sz w:val="22"/>
            <w:szCs w:val="22"/>
          </w:rPr>
          <w:t xml:space="preserve"> is an arbitrary constant, defined as the contrast at which the gain is 1</w:t>
        </w:r>
      </w:ins>
      <w:r>
        <w:rPr>
          <w:rFonts w:ascii="Arial" w:hAnsi="Arial" w:cs="Arial"/>
          <w:color w:val="000000"/>
          <w:sz w:val="22"/>
          <w:szCs w:val="22"/>
        </w:rPr>
        <w:t xml:space="preserve">. We </w:t>
      </w:r>
      <w:del w:id="65" w:author="Microsoft Office User" w:date="2021-07-20T13:23:00Z">
        <w:r w:rsidDel="00E01905">
          <w:rPr>
            <w:rFonts w:ascii="Arial" w:hAnsi="Arial" w:cs="Arial"/>
            <w:color w:val="000000"/>
            <w:sz w:val="22"/>
            <w:szCs w:val="22"/>
          </w:rPr>
          <w:delText xml:space="preserve">then </w:delText>
        </w:r>
      </w:del>
      <w:r>
        <w:rPr>
          <w:rFonts w:ascii="Arial" w:hAnsi="Arial" w:cs="Arial"/>
          <w:color w:val="000000"/>
          <w:sz w:val="22"/>
          <w:szCs w:val="22"/>
        </w:rPr>
        <w:t>calculated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 output nonlinearity (GC-LN, Figure 2c</w:t>
      </w:r>
      <w:ins w:id="66" w:author="Microsoft Office User" w:date="2021-07-23T11:59:00Z">
        <w:r w:rsidR="002C6867">
          <w:rPr>
            <w:rFonts w:ascii="Arial" w:hAnsi="Arial" w:cs="Arial"/>
            <w:color w:val="000000"/>
            <w:sz w:val="22"/>
            <w:szCs w:val="22"/>
          </w:rPr>
          <w:t>; representative neuron: Figure 2d-g</w:t>
        </w:r>
      </w:ins>
      <w:r>
        <w:rPr>
          <w:rFonts w:ascii="Arial" w:hAnsi="Arial" w:cs="Arial"/>
          <w:color w:val="000000"/>
          <w:sz w:val="22"/>
          <w:szCs w:val="22"/>
        </w:rPr>
        <w:t xml:space="preserve">). </w:t>
      </w:r>
      <w:del w:id="67" w:author="Microsoft Office User" w:date="2021-07-23T11:59:00Z">
        <w:r w:rsidDel="002C6867">
          <w:rPr>
            <w:rFonts w:ascii="Arial" w:hAnsi="Arial" w:cs="Arial"/>
            <w:color w:val="000000"/>
            <w:sz w:val="22"/>
            <w:szCs w:val="22"/>
          </w:rPr>
          <w:delText xml:space="preserve">Model results for a representative neuron are plotted in Figure 2d-g. </w:delText>
        </w:r>
      </w:del>
      <w:r>
        <w:rPr>
          <w:rFonts w:ascii="Arial" w:hAnsi="Arial" w:cs="Arial"/>
          <w:color w:val="000000"/>
          <w:sz w:val="22"/>
          <w:szCs w:val="22"/>
        </w:rPr>
        <w:t>Qualitatively, the GLM with gain control (GC-GLM), outperform</w:t>
      </w:r>
      <w:ins w:id="68" w:author="Microsoft Office User" w:date="2021-07-20T13:23:00Z">
        <w:r w:rsidR="00E01905">
          <w:rPr>
            <w:rFonts w:ascii="Arial" w:hAnsi="Arial" w:cs="Arial"/>
            <w:color w:val="000000"/>
            <w:sz w:val="22"/>
            <w:szCs w:val="22"/>
          </w:rPr>
          <w:t>ed</w:t>
        </w:r>
      </w:ins>
      <w:del w:id="69" w:author="Microsoft Office User" w:date="2021-07-20T13:23:00Z">
        <w:r w:rsidDel="00E01905">
          <w:rPr>
            <w:rFonts w:ascii="Arial" w:hAnsi="Arial" w:cs="Arial"/>
            <w:color w:val="000000"/>
            <w:sz w:val="22"/>
            <w:szCs w:val="22"/>
          </w:rPr>
          <w:delText>s</w:delText>
        </w:r>
      </w:del>
      <w:r>
        <w:rPr>
          <w:rFonts w:ascii="Arial" w:hAnsi="Arial" w:cs="Arial"/>
          <w:color w:val="000000"/>
          <w:sz w:val="22"/>
          <w:szCs w:val="22"/>
        </w:rPr>
        <w:t xml:space="preserve"> 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w:t>
      </w:r>
      <w:del w:id="70" w:author="Microsoft Office User" w:date="2021-07-23T12:00:00Z">
        <w:r w:rsidDel="006C57C1">
          <w:rPr>
            <w:rFonts w:ascii="Arial" w:hAnsi="Arial" w:cs="Arial"/>
            <w:color w:val="000000"/>
            <w:sz w:val="22"/>
            <w:szCs w:val="22"/>
          </w:rPr>
          <w:delText>Importantly, t</w:delText>
        </w:r>
      </w:del>
      <w:ins w:id="71" w:author="Microsoft Office User" w:date="2021-07-23T12:00:00Z">
        <w:r w:rsidR="006C57C1">
          <w:rPr>
            <w:rFonts w:ascii="Arial" w:hAnsi="Arial" w:cs="Arial"/>
            <w:color w:val="000000"/>
            <w:sz w:val="22"/>
            <w:szCs w:val="22"/>
          </w:rPr>
          <w:t>T</w:t>
        </w:r>
      </w:ins>
      <w:r>
        <w:rPr>
          <w:rFonts w:ascii="Arial" w:hAnsi="Arial" w:cs="Arial"/>
          <w:color w:val="000000"/>
          <w:sz w:val="22"/>
          <w:szCs w:val="22"/>
        </w:rPr>
        <w:t>he fit of the GC-LN model and GC-GLM model both demonstrate</w:t>
      </w:r>
      <w:ins w:id="72" w:author="Microsoft Office User" w:date="2021-07-23T12:00:00Z">
        <w:r w:rsidR="006C57C1">
          <w:rPr>
            <w:rFonts w:ascii="Arial" w:hAnsi="Arial" w:cs="Arial"/>
            <w:color w:val="000000"/>
            <w:sz w:val="22"/>
            <w:szCs w:val="22"/>
          </w:rPr>
          <w:t>d</w:t>
        </w:r>
      </w:ins>
      <w:r>
        <w:rPr>
          <w:rFonts w:ascii="Arial" w:hAnsi="Arial" w:cs="Arial"/>
          <w:color w:val="000000"/>
          <w:sz w:val="22"/>
          <w:szCs w:val="22"/>
        </w:rPr>
        <w:t xml:space="preserve"> </w:t>
      </w:r>
      <w:ins w:id="73" w:author="Microsoft Office User" w:date="2021-07-23T12:00:00Z">
        <w:r w:rsidR="006C57C1">
          <w:rPr>
            <w:rFonts w:ascii="Arial" w:hAnsi="Arial" w:cs="Arial"/>
            <w:color w:val="000000"/>
            <w:sz w:val="22"/>
            <w:szCs w:val="22"/>
          </w:rPr>
          <w:t xml:space="preserve">contrast </w:t>
        </w:r>
      </w:ins>
      <w:r>
        <w:rPr>
          <w:rFonts w:ascii="Arial" w:hAnsi="Arial" w:cs="Arial"/>
          <w:color w:val="000000"/>
          <w:sz w:val="22"/>
          <w:szCs w:val="22"/>
        </w:rPr>
        <w:t>gain control, characterized by high gain in low co</w:t>
      </w:r>
      <w:proofErr w:type="spellStart"/>
      <w:r>
        <w:rPr>
          <w:rFonts w:ascii="Arial" w:hAnsi="Arial" w:cs="Arial"/>
          <w:color w:val="000000"/>
          <w:sz w:val="22"/>
          <w:szCs w:val="22"/>
        </w:rPr>
        <w:t>ntrast</w:t>
      </w:r>
      <w:proofErr w:type="spellEnd"/>
      <w:r>
        <w:rPr>
          <w:rFonts w:ascii="Arial" w:hAnsi="Arial" w:cs="Arial"/>
          <w:color w:val="000000"/>
          <w:sz w:val="22"/>
          <w:szCs w:val="22"/>
        </w:rPr>
        <w:t xml:space="preserve"> and low gain in high contrast (Figure 2f and g, respectively), suggesting that both models capture similar gain estimates.</w:t>
      </w:r>
    </w:p>
    <w:p w14:paraId="5AC2E544" w14:textId="3E89D94B" w:rsidR="00E57303" w:rsidRDefault="005E6A59" w:rsidP="005E6A59">
      <w:pPr>
        <w:jc w:val="both"/>
        <w:rPr>
          <w:rFonts w:ascii="Arial" w:hAnsi="Arial" w:cs="Arial"/>
          <w:color w:val="000000"/>
          <w:sz w:val="22"/>
          <w:szCs w:val="22"/>
        </w:rPr>
      </w:pPr>
      <w:r>
        <w:rPr>
          <w:rFonts w:ascii="Arial" w:hAnsi="Arial" w:cs="Arial"/>
          <w:color w:val="000000"/>
          <w:sz w:val="22"/>
          <w:szCs w:val="22"/>
        </w:rPr>
        <w:tab/>
        <w:t>To test whether the GC-GLM could better account for the data</w:t>
      </w:r>
      <w:ins w:id="74" w:author="Microsoft Office User" w:date="2021-07-23T12:00:00Z">
        <w:r w:rsidR="006C57C1">
          <w:rPr>
            <w:rFonts w:ascii="Arial" w:hAnsi="Arial" w:cs="Arial"/>
            <w:color w:val="000000"/>
            <w:sz w:val="22"/>
            <w:szCs w:val="22"/>
          </w:rPr>
          <w:t xml:space="preserve"> than standard models</w:t>
        </w:r>
      </w:ins>
      <w:r>
        <w:rPr>
          <w:rFonts w:ascii="Arial" w:hAnsi="Arial" w:cs="Arial"/>
          <w:color w:val="000000"/>
          <w:sz w:val="22"/>
          <w:szCs w:val="22"/>
        </w:rPr>
        <w:t xml:space="preserve">,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del w:id="75" w:author="Microsoft Office User" w:date="2021-07-23T12:01:00Z">
        <w:r w:rsidDel="006C57C1">
          <w:rPr>
            <w:rFonts w:ascii="Arial" w:hAnsi="Arial" w:cs="Arial"/>
            <w:color w:val="000000"/>
            <w:sz w:val="22"/>
            <w:szCs w:val="22"/>
          </w:rPr>
          <w:delText>compared to</w:delText>
        </w:r>
      </w:del>
      <w:ins w:id="76" w:author="Microsoft Office User" w:date="2021-07-23T12:01:00Z">
        <w:r w:rsidR="006C57C1">
          <w:rPr>
            <w:rFonts w:ascii="Arial" w:hAnsi="Arial" w:cs="Arial"/>
            <w:color w:val="000000"/>
            <w:sz w:val="22"/>
            <w:szCs w:val="22"/>
          </w:rPr>
          <w:t>than</w:t>
        </w:r>
      </w:ins>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del w:id="77" w:author="Microsoft Office User" w:date="2021-07-20T13:41:00Z">
        <w:r w:rsidDel="00A15531">
          <w:rPr>
            <w:rFonts w:ascii="Arial" w:hAnsi="Arial" w:cs="Arial"/>
            <w:color w:val="000000"/>
            <w:sz w:val="22"/>
            <w:szCs w:val="22"/>
          </w:rPr>
          <w:delText>2g</w:delText>
        </w:r>
      </w:del>
      <w:ins w:id="78" w:author="Microsoft Office User" w:date="2021-07-20T13:41:00Z">
        <w:r w:rsidR="00A15531">
          <w:rPr>
            <w:rFonts w:ascii="Arial" w:hAnsi="Arial" w:cs="Arial"/>
            <w:color w:val="000000"/>
            <w:sz w:val="22"/>
            <w:szCs w:val="22"/>
          </w:rPr>
          <w:t>2h</w:t>
        </w:r>
      </w:ins>
      <w:r>
        <w:rPr>
          <w:rFonts w:ascii="Arial" w:hAnsi="Arial" w:cs="Arial"/>
          <w:color w:val="000000"/>
          <w:sz w:val="22"/>
          <w:szCs w:val="22"/>
        </w:rPr>
        <w:t xml:space="preserve">). We then quantified whether the GLM detected significant gain control in the population by subtracting the gain estimate in low </w:t>
      </w:r>
      <w:r>
        <w:rPr>
          <w:rFonts w:ascii="Arial" w:hAnsi="Arial" w:cs="Arial"/>
          <w:color w:val="000000"/>
          <w:sz w:val="22"/>
          <w:szCs w:val="22"/>
        </w:rPr>
        <w:lastRenderedPageBreak/>
        <w:t xml:space="preserve">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49087326"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ins w:id="79" w:author="Microsoft Office User" w:date="2021-07-20T13:24:00Z">
        <w:r w:rsidR="00E01905">
          <w:rPr>
            <w:rFonts w:ascii="Arial" w:hAnsi="Arial" w:cs="Arial"/>
            <w:color w:val="000000"/>
            <w:sz w:val="20"/>
            <w:szCs w:val="20"/>
          </w:rPr>
          <w:t xml:space="preserve"> </w:t>
        </w:r>
      </w:ins>
      <w:r w:rsidRPr="001503A3">
        <w:rPr>
          <w:rFonts w:ascii="Arial" w:hAnsi="Arial" w:cs="Arial"/>
          <w:color w:val="000000"/>
          <w:sz w:val="20"/>
          <w:szCs w:val="20"/>
        </w:rPr>
        <w:t>bar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color</w:t>
      </w:r>
      <w:ins w:id="80" w:author="Microsoft Office User" w:date="2021-07-20T13:23:00Z">
        <w:r w:rsidR="00E01905">
          <w:rPr>
            <w:rFonts w:ascii="Arial" w:hAnsi="Arial" w:cs="Arial"/>
            <w:color w:val="000000"/>
            <w:sz w:val="20"/>
            <w:szCs w:val="20"/>
          </w:rPr>
          <w:t xml:space="preserve"> </w:t>
        </w:r>
      </w:ins>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ins w:id="81" w:author="Microsoft Office User" w:date="2021-07-20T13:25:00Z">
        <w:r w:rsidR="00E01905">
          <w:rPr>
            <w:rFonts w:ascii="Arial" w:hAnsi="Arial" w:cs="Arial"/>
            <w:color w:val="000000"/>
            <w:sz w:val="20"/>
            <w:szCs w:val="20"/>
          </w:rPr>
          <w:t xml:space="preserve"> at steady state (</w:t>
        </w:r>
      </w:ins>
      <w:ins w:id="82" w:author="Microsoft Office User" w:date="2021-07-20T13:27:00Z">
        <w:r w:rsidR="00E01905">
          <w:rPr>
            <w:rFonts w:ascii="Arial" w:hAnsi="Arial" w:cs="Arial"/>
            <w:color w:val="000000"/>
            <w:sz w:val="20"/>
            <w:szCs w:val="20"/>
          </w:rPr>
          <w:t>25 time steps after transition)</w:t>
        </w:r>
      </w:ins>
      <w:del w:id="83" w:author="Microsoft Office User" w:date="2021-07-20T13:29:00Z">
        <w:r w:rsidRPr="005719C3" w:rsidDel="00E01905">
          <w:rPr>
            <w:rFonts w:ascii="Arial" w:hAnsi="Arial" w:cs="Arial"/>
            <w:color w:val="000000"/>
            <w:sz w:val="20"/>
            <w:szCs w:val="20"/>
          </w:rPr>
          <w:delText xml:space="preserve">. </w:delText>
        </w:r>
      </w:del>
      <w:del w:id="84" w:author="Microsoft Office User" w:date="2021-07-20T13:28:00Z">
        <w:r w:rsidRPr="005719C3" w:rsidDel="00E01905">
          <w:rPr>
            <w:rFonts w:ascii="Arial" w:hAnsi="Arial" w:cs="Arial"/>
            <w:color w:val="000000"/>
            <w:sz w:val="20"/>
            <w:szCs w:val="20"/>
          </w:rPr>
          <w:delText>Discriminability between model spike rates in response to the background and targets</w:delText>
        </w:r>
      </w:del>
      <w:r w:rsidRPr="005719C3">
        <w:rPr>
          <w:rFonts w:ascii="Arial" w:hAnsi="Arial" w:cs="Arial"/>
          <w:color w:val="000000"/>
          <w:sz w:val="20"/>
          <w:szCs w:val="20"/>
        </w:rPr>
        <w:t xml:space="preserve"> as a function of contrast and</w:t>
      </w:r>
      <w:ins w:id="85" w:author="Microsoft Office User" w:date="2021-07-20T13:29:00Z">
        <w:r w:rsidR="00E01905">
          <w:rPr>
            <w:rFonts w:ascii="Arial" w:hAnsi="Arial" w:cs="Arial"/>
            <w:color w:val="000000"/>
            <w:sz w:val="20"/>
            <w:szCs w:val="20"/>
          </w:rPr>
          <w:t xml:space="preserve"> mean</w:t>
        </w:r>
      </w:ins>
      <w:r w:rsidRPr="005719C3">
        <w:rPr>
          <w:rFonts w:ascii="Arial" w:hAnsi="Arial" w:cs="Arial"/>
          <w:color w:val="000000"/>
          <w:sz w:val="20"/>
          <w:szCs w:val="20"/>
        </w:rPr>
        <w:t xml:space="preserve"> target volume. Light dots indicate </w:t>
      </w:r>
      <w:del w:id="86" w:author="Microsoft Office User" w:date="2021-07-20T13:29:00Z">
        <w:r w:rsidRPr="005719C3" w:rsidDel="00E01905">
          <w:rPr>
            <w:rFonts w:ascii="Arial" w:hAnsi="Arial" w:cs="Arial"/>
            <w:color w:val="000000"/>
            <w:sz w:val="20"/>
            <w:szCs w:val="20"/>
          </w:rPr>
          <w:delText xml:space="preserve">model </w:delText>
        </w:r>
      </w:del>
      <w:r w:rsidRPr="005719C3">
        <w:rPr>
          <w:rFonts w:ascii="Arial" w:hAnsi="Arial" w:cs="Arial"/>
          <w:color w:val="000000"/>
          <w:sz w:val="20"/>
          <w:szCs w:val="20"/>
        </w:rPr>
        <w:t>discriminability</w:t>
      </w:r>
      <w:ins w:id="87" w:author="Microsoft Office User" w:date="2021-07-20T13:30:00Z">
        <w:r w:rsidR="00266C57">
          <w:rPr>
            <w:rFonts w:ascii="Arial" w:hAnsi="Arial" w:cs="Arial"/>
            <w:color w:val="000000"/>
            <w:sz w:val="20"/>
            <w:szCs w:val="20"/>
          </w:rPr>
          <w:t xml:space="preserve"> of targets from background</w:t>
        </w:r>
      </w:ins>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del w:id="88" w:author="Microsoft Office User" w:date="2021-07-20T13:29:00Z">
        <w:r w:rsidRPr="005719C3" w:rsidDel="00E01905">
          <w:rPr>
            <w:rFonts w:ascii="Arial" w:hAnsi="Arial" w:cs="Arial"/>
            <w:color w:val="000000"/>
            <w:sz w:val="20"/>
            <w:szCs w:val="20"/>
          </w:rPr>
          <w:delText xml:space="preserve">target discrimination </w:delText>
        </w:r>
      </w:del>
      <w:ins w:id="89" w:author="Microsoft Office User" w:date="2021-07-20T13:29:00Z">
        <w:r w:rsidR="00E01905">
          <w:rPr>
            <w:rFonts w:ascii="Arial" w:hAnsi="Arial" w:cs="Arial"/>
            <w:color w:val="000000"/>
            <w:sz w:val="20"/>
            <w:szCs w:val="20"/>
          </w:rPr>
          <w:t>discriminability</w:t>
        </w:r>
        <w:r w:rsidR="00E01905" w:rsidRPr="005719C3">
          <w:rPr>
            <w:rFonts w:ascii="Arial" w:hAnsi="Arial" w:cs="Arial"/>
            <w:color w:val="000000"/>
            <w:sz w:val="20"/>
            <w:szCs w:val="20"/>
          </w:rPr>
          <w:t xml:space="preserve"> </w:t>
        </w:r>
      </w:ins>
      <w:r w:rsidRPr="005719C3">
        <w:rPr>
          <w:rFonts w:ascii="Arial" w:hAnsi="Arial" w:cs="Arial"/>
          <w:color w:val="000000"/>
          <w:sz w:val="20"/>
          <w:szCs w:val="20"/>
        </w:rPr>
        <w:t>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4961E6FD"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 gain control index from the GC-GLM to those of the GC-LN model</w:t>
      </w:r>
      <w:del w:id="90" w:author="Microsoft Office User" w:date="2021-07-21T10:22:00Z">
        <w:r w:rsidDel="009F6FE2">
          <w:rPr>
            <w:rFonts w:ascii="Arial" w:hAnsi="Arial" w:cs="Arial"/>
            <w:color w:val="000000"/>
            <w:sz w:val="22"/>
            <w:szCs w:val="22"/>
          </w:rPr>
          <w:delText>,</w:delText>
        </w:r>
      </w:del>
      <w:r>
        <w:rPr>
          <w:rFonts w:ascii="Arial" w:hAnsi="Arial" w:cs="Arial"/>
          <w:color w:val="000000"/>
          <w:sz w:val="22"/>
          <w:szCs w:val="22"/>
        </w:rPr>
        <w:t xml:space="preserve"> and found a significant relationship </w:t>
      </w:r>
      <w:del w:id="91" w:author="Microsoft Office User" w:date="2021-07-23T12:02:00Z">
        <w:r w:rsidDel="006C57C1">
          <w:rPr>
            <w:rFonts w:ascii="Arial" w:hAnsi="Arial" w:cs="Arial"/>
            <w:color w:val="000000"/>
            <w:sz w:val="22"/>
            <w:szCs w:val="22"/>
          </w:rPr>
          <w:delText xml:space="preserve">between the two measures </w:delText>
        </w:r>
      </w:del>
      <w:r>
        <w:rPr>
          <w:rFonts w:ascii="Arial" w:hAnsi="Arial" w:cs="Arial"/>
          <w:color w:val="000000"/>
          <w:sz w:val="22"/>
          <w:szCs w:val="22"/>
        </w:rPr>
        <w:t xml:space="preserve">(linear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4941171D"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ins w:id="92" w:author="Microsoft Office User" w:date="2021-07-20T13:41:00Z">
        <w:r w:rsidR="00A15531">
          <w:rPr>
            <w:rFonts w:ascii="Arial" w:hAnsi="Arial" w:cs="Arial"/>
            <w:color w:val="000000"/>
            <w:sz w:val="22"/>
            <w:szCs w:val="22"/>
          </w:rPr>
          <w:t>; Figure 2l</w:t>
        </w:r>
      </w:ins>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7722004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Mice were initially trained </w:t>
      </w:r>
      <w:del w:id="93" w:author="Microsoft Office User" w:date="2021-07-23T12:04:00Z">
        <w:r w:rsidDel="006C57C1">
          <w:rPr>
            <w:rFonts w:ascii="Arial" w:hAnsi="Arial" w:cs="Arial"/>
            <w:color w:val="000000"/>
            <w:sz w:val="22"/>
            <w:szCs w:val="22"/>
          </w:rPr>
          <w:delText xml:space="preserve">in </w:delText>
        </w:r>
      </w:del>
      <w:ins w:id="94" w:author="Microsoft Office User" w:date="2021-07-23T12:04:00Z">
        <w:r w:rsidR="006C57C1">
          <w:rPr>
            <w:rFonts w:ascii="Arial" w:hAnsi="Arial" w:cs="Arial"/>
            <w:color w:val="000000"/>
            <w:sz w:val="22"/>
            <w:szCs w:val="22"/>
          </w:rPr>
          <w:t>on</w:t>
        </w:r>
        <w:r w:rsidR="006C57C1">
          <w:rPr>
            <w:rFonts w:ascii="Arial" w:hAnsi="Arial" w:cs="Arial"/>
            <w:color w:val="000000"/>
            <w:sz w:val="22"/>
            <w:szCs w:val="22"/>
          </w:rPr>
          <w:t xml:space="preserve"> </w:t>
        </w:r>
      </w:ins>
      <w:r>
        <w:rPr>
          <w:rFonts w:ascii="Arial" w:hAnsi="Arial" w:cs="Arial"/>
          <w:color w:val="000000"/>
          <w:sz w:val="22"/>
          <w:szCs w:val="22"/>
        </w:rPr>
        <w:t>a simple version of the GO/NO-GO task, where they were required to lick in response to a target</w:t>
      </w:r>
      <w:del w:id="95" w:author="Microsoft Office User" w:date="2021-07-21T10:23:00Z">
        <w:r w:rsidDel="009F6FE2">
          <w:rPr>
            <w:rFonts w:ascii="Arial" w:hAnsi="Arial" w:cs="Arial"/>
            <w:color w:val="000000"/>
            <w:sz w:val="22"/>
            <w:szCs w:val="22"/>
          </w:rPr>
          <w:delText>,</w:delText>
        </w:r>
      </w:del>
      <w:r>
        <w:rPr>
          <w:rFonts w:ascii="Arial" w:hAnsi="Arial" w:cs="Arial"/>
          <w:color w:val="000000"/>
          <w:sz w:val="22"/>
          <w:szCs w:val="22"/>
        </w:rPr>
        <w:t xml:space="preserve"> and withhold licking on trials without a target (Figure 1b, 3a). Mice learned this task reliably, typically reaching criterion performance of 80% correct within 2-3 weeks in either contrast (Figure 3b). Observed false alarm rates were significantly larger in high contrast </w:t>
      </w:r>
      <w:del w:id="96" w:author="Microsoft Office User" w:date="2021-07-23T12:04:00Z">
        <w:r w:rsidDel="006C57C1">
          <w:rPr>
            <w:rFonts w:ascii="Arial" w:hAnsi="Arial" w:cs="Arial"/>
            <w:color w:val="000000"/>
            <w:sz w:val="22"/>
            <w:szCs w:val="22"/>
          </w:rPr>
          <w:delText>compared to</w:delText>
        </w:r>
      </w:del>
      <w:ins w:id="97" w:author="Microsoft Office User" w:date="2021-07-23T12:04:00Z">
        <w:r w:rsidR="006C57C1">
          <w:rPr>
            <w:rFonts w:ascii="Arial" w:hAnsi="Arial" w:cs="Arial"/>
            <w:color w:val="000000"/>
            <w:sz w:val="22"/>
            <w:szCs w:val="22"/>
          </w:rPr>
          <w:t>than in</w:t>
        </w:r>
      </w:ins>
      <w:r>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13C7B051" w14:textId="3C69D840" w:rsidR="006C57C1" w:rsidRDefault="005E6A59" w:rsidP="005E6A59">
      <w:pPr>
        <w:ind w:firstLine="720"/>
        <w:jc w:val="both"/>
        <w:rPr>
          <w:ins w:id="98" w:author="Microsoft Office User" w:date="2021-07-23T12:07:00Z"/>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del w:id="99" w:author="Microsoft Office User" w:date="2021-07-23T12:05:00Z">
        <w:r w:rsidDel="006C57C1">
          <w:rPr>
            <w:rFonts w:ascii="Arial" w:hAnsi="Arial" w:cs="Arial"/>
            <w:color w:val="000000"/>
            <w:sz w:val="22"/>
            <w:szCs w:val="22"/>
          </w:rPr>
          <w:delText>. Figure 3c plots the performance of an example mouse overlaid with average psychometric fits, whereas Figure 3d plots the group averages for each contrast</w:delText>
        </w:r>
      </w:del>
      <w:ins w:id="100" w:author="Microsoft Office User" w:date="2021-07-23T12:05:00Z">
        <w:r w:rsidR="006C57C1">
          <w:rPr>
            <w:rFonts w:ascii="Arial" w:hAnsi="Arial" w:cs="Arial"/>
            <w:color w:val="000000"/>
            <w:sz w:val="22"/>
            <w:szCs w:val="22"/>
          </w:rPr>
          <w:t xml:space="preserve"> (example mouse performance: Figure 3c; group averages: Figure 3d)</w:t>
        </w:r>
      </w:ins>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w:t>
      </w:r>
      <w:ins w:id="101" w:author="Microsoft Office User" w:date="2021-07-23T12:07:00Z">
        <w:r w:rsidR="006C57C1">
          <w:rPr>
            <w:rFonts w:ascii="Arial" w:hAnsi="Arial" w:cs="Arial"/>
            <w:color w:val="000000"/>
            <w:sz w:val="22"/>
            <w:szCs w:val="22"/>
          </w:rPr>
          <w:t>To test 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w:t>
        </w:r>
      </w:ins>
      <w:ins w:id="102" w:author="Microsoft Office User" w:date="2021-07-23T12:08:00Z">
        <w:r w:rsidR="006C57C1">
          <w:rPr>
            <w:rFonts w:ascii="Arial" w:hAnsi="Arial" w:cs="Arial"/>
            <w:color w:val="000000"/>
            <w:sz w:val="22"/>
            <w:szCs w:val="22"/>
          </w:rPr>
          <w:t>Interestingly, there was no significant change in</w:t>
        </w:r>
        <w:r w:rsidR="006C57C1">
          <w:rPr>
            <w:rFonts w:ascii="Arial" w:hAnsi="Arial" w:cs="Arial"/>
            <w:color w:val="000000"/>
            <w:sz w:val="22"/>
            <w:szCs w:val="22"/>
          </w:rPr>
          <w:t xml:space="preserve"> psychometric</w:t>
        </w:r>
        <w:r w:rsidR="006C57C1">
          <w:rPr>
            <w:rFonts w:ascii="Arial" w:hAnsi="Arial" w:cs="Arial"/>
            <w:color w:val="000000"/>
            <w:sz w:val="22"/>
            <w:szCs w:val="22"/>
          </w:rPr>
          <w:t xml:space="preserve"> slope</w:t>
        </w:r>
        <w:r w:rsidR="006C57C1">
          <w:rPr>
            <w:rFonts w:ascii="Arial" w:hAnsi="Arial" w:cs="Arial"/>
            <w:color w:val="000000"/>
            <w:sz w:val="22"/>
            <w:szCs w:val="22"/>
          </w:rPr>
          <w:t xml:space="preserve"> for mice</w:t>
        </w:r>
      </w:ins>
      <w:ins w:id="103" w:author="Microsoft Office User" w:date="2021-07-23T12:09:00Z">
        <w:r w:rsidR="006C57C1">
          <w:rPr>
            <w:rFonts w:ascii="Arial" w:hAnsi="Arial" w:cs="Arial"/>
            <w:color w:val="000000"/>
            <w:sz w:val="22"/>
            <w:szCs w:val="22"/>
          </w:rPr>
          <w:t xml:space="preserve"> who</w:t>
        </w:r>
      </w:ins>
      <w:ins w:id="104" w:author="Microsoft Office User" w:date="2021-07-23T12:08:00Z">
        <w:r w:rsidR="006C57C1">
          <w:rPr>
            <w:rFonts w:ascii="Arial" w:hAnsi="Arial" w:cs="Arial"/>
            <w:color w:val="000000"/>
            <w:sz w:val="22"/>
            <w:szCs w:val="22"/>
          </w:rPr>
          <w:t xml:space="preserve"> detect</w:t>
        </w:r>
      </w:ins>
      <w:ins w:id="105" w:author="Microsoft Office User" w:date="2021-07-23T12:09:00Z">
        <w:r w:rsidR="006C57C1">
          <w:rPr>
            <w:rFonts w:ascii="Arial" w:hAnsi="Arial" w:cs="Arial"/>
            <w:color w:val="000000"/>
            <w:sz w:val="22"/>
            <w:szCs w:val="22"/>
          </w:rPr>
          <w:t xml:space="preserve">ed targets </w:t>
        </w:r>
      </w:ins>
      <w:ins w:id="106" w:author="Microsoft Office User" w:date="2021-07-23T12:11:00Z">
        <w:r w:rsidR="006669E5">
          <w:rPr>
            <w:rFonts w:ascii="Arial" w:hAnsi="Arial" w:cs="Arial"/>
            <w:color w:val="000000"/>
            <w:sz w:val="22"/>
            <w:szCs w:val="22"/>
          </w:rPr>
          <w:t>with different</w:t>
        </w:r>
      </w:ins>
      <w:ins w:id="107" w:author="Microsoft Office User" w:date="2021-07-23T12:09:00Z">
        <w:r w:rsidR="006C57C1">
          <w:rPr>
            <w:rFonts w:ascii="Arial" w:hAnsi="Arial" w:cs="Arial"/>
            <w:color w:val="000000"/>
            <w:sz w:val="22"/>
            <w:szCs w:val="22"/>
          </w:rPr>
          <w:t xml:space="preserve"> volume </w:t>
        </w:r>
      </w:ins>
      <w:ins w:id="108" w:author="Microsoft Office User" w:date="2021-07-23T12:11:00Z">
        <w:r w:rsidR="006669E5">
          <w:rPr>
            <w:rFonts w:ascii="Arial" w:hAnsi="Arial" w:cs="Arial"/>
            <w:color w:val="000000"/>
            <w:sz w:val="22"/>
            <w:szCs w:val="22"/>
          </w:rPr>
          <w:t>ranges</w:t>
        </w:r>
      </w:ins>
      <w:ins w:id="109" w:author="Microsoft Office User" w:date="2021-07-23T12:09:00Z">
        <w:r w:rsidR="006C57C1">
          <w:rPr>
            <w:rFonts w:ascii="Arial" w:hAnsi="Arial" w:cs="Arial"/>
            <w:color w:val="000000"/>
            <w:sz w:val="22"/>
            <w:szCs w:val="22"/>
          </w:rPr>
          <w:t xml:space="preserve"> in each </w:t>
        </w:r>
      </w:ins>
      <w:ins w:id="110" w:author="Microsoft Office User" w:date="2021-07-23T12:08:00Z">
        <w:r w:rsidR="006C57C1">
          <w:rPr>
            <w:rFonts w:ascii="Arial" w:hAnsi="Arial" w:cs="Arial"/>
            <w:color w:val="000000"/>
            <w:sz w:val="22"/>
            <w:szCs w:val="22"/>
          </w:rPr>
          <w:t>contrast (n = 25</w:t>
        </w:r>
        <w:r w:rsidR="006C57C1">
          <w:rPr>
            <w:rFonts w:ascii="Arial" w:hAnsi="Arial" w:cs="Arial"/>
            <w:color w:val="000000"/>
            <w:sz w:val="22"/>
            <w:szCs w:val="22"/>
          </w:rPr>
          <w:t xml:space="preserve">; </w:t>
        </w:r>
        <w:r w:rsidR="006C57C1">
          <w:rPr>
            <w:rFonts w:ascii="Arial" w:hAnsi="Arial" w:cs="Arial"/>
            <w:color w:val="000000"/>
            <w:sz w:val="22"/>
            <w:szCs w:val="22"/>
          </w:rPr>
          <w:t>Extended Data Figure 3b)</w:t>
        </w:r>
      </w:ins>
      <w:ins w:id="111" w:author="Microsoft Office User" w:date="2021-07-23T12:09:00Z">
        <w:r w:rsidR="006C57C1">
          <w:rPr>
            <w:rFonts w:ascii="Arial" w:hAnsi="Arial" w:cs="Arial"/>
            <w:color w:val="000000"/>
            <w:sz w:val="22"/>
            <w:szCs w:val="22"/>
          </w:rPr>
          <w:t xml:space="preserve">. </w:t>
        </w:r>
      </w:ins>
      <w:ins w:id="112" w:author="Microsoft Office User" w:date="2021-07-23T12:10:00Z">
        <w:r w:rsidR="006C57C1">
          <w:rPr>
            <w:rFonts w:ascii="Arial" w:hAnsi="Arial" w:cs="Arial"/>
            <w:color w:val="000000"/>
            <w:sz w:val="22"/>
            <w:szCs w:val="22"/>
          </w:rPr>
          <w:t xml:space="preserve">Splitting </w:t>
        </w:r>
        <w:r w:rsidR="006669E5">
          <w:rPr>
            <w:rFonts w:ascii="Arial" w:hAnsi="Arial" w:cs="Arial"/>
            <w:color w:val="000000"/>
            <w:sz w:val="22"/>
            <w:szCs w:val="22"/>
          </w:rPr>
          <w:t xml:space="preserve">the data </w:t>
        </w:r>
      </w:ins>
      <w:ins w:id="113" w:author="Microsoft Office User" w:date="2021-07-23T12:11:00Z">
        <w:r w:rsidR="006669E5">
          <w:rPr>
            <w:rFonts w:ascii="Arial" w:hAnsi="Arial" w:cs="Arial"/>
            <w:color w:val="000000"/>
            <w:sz w:val="22"/>
            <w:szCs w:val="22"/>
          </w:rPr>
          <w:t>by target range</w:t>
        </w:r>
      </w:ins>
      <w:ins w:id="114" w:author="Microsoft Office User" w:date="2021-07-23T12:10:00Z">
        <w:r w:rsidR="006669E5">
          <w:rPr>
            <w:rFonts w:ascii="Arial" w:hAnsi="Arial" w:cs="Arial"/>
            <w:color w:val="000000"/>
            <w:sz w:val="22"/>
            <w:szCs w:val="22"/>
          </w:rPr>
          <w:t xml:space="preserve"> revealed that</w:t>
        </w:r>
      </w:ins>
      <w:ins w:id="115" w:author="Microsoft Office User" w:date="2021-07-23T12:08:00Z">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ins>
    </w:p>
    <w:p w14:paraId="0B0D994B" w14:textId="5F808E70" w:rsidR="005E6A59" w:rsidDel="006669E5" w:rsidRDefault="005E6A59" w:rsidP="005E6A59">
      <w:pPr>
        <w:ind w:firstLine="720"/>
        <w:jc w:val="both"/>
        <w:rPr>
          <w:del w:id="116" w:author="Microsoft Office User" w:date="2021-07-23T12:12:00Z"/>
          <w:rFonts w:ascii="Arial" w:hAnsi="Arial" w:cs="Arial"/>
          <w:color w:val="000000"/>
          <w:sz w:val="22"/>
          <w:szCs w:val="22"/>
        </w:rPr>
      </w:pPr>
      <w:del w:id="117" w:author="Microsoft Office User" w:date="2021-07-23T12:12:00Z">
        <w:r w:rsidDel="006669E5">
          <w:rPr>
            <w:rFonts w:ascii="Arial" w:hAnsi="Arial" w:cs="Arial"/>
            <w:color w:val="000000"/>
            <w:sz w:val="22"/>
            <w:szCs w:val="22"/>
          </w:rPr>
          <w:delText>Next, we computed how sensitive mice were to changes in target volume by calculating the maximum slope of the psychometric curve for each mouse and found that in the full cohort of mice, there was no significant change in slope (</w:delText>
        </w:r>
        <w:r w:rsidR="00B76096" w:rsidDel="006669E5">
          <w:rPr>
            <w:rFonts w:ascii="Arial" w:hAnsi="Arial" w:cs="Arial"/>
            <w:color w:val="000000"/>
            <w:sz w:val="22"/>
            <w:szCs w:val="22"/>
          </w:rPr>
          <w:delText xml:space="preserve">Extended Data </w:delText>
        </w:r>
        <w:r w:rsidDel="006669E5">
          <w:rPr>
            <w:rFonts w:ascii="Arial" w:hAnsi="Arial" w:cs="Arial"/>
            <w:color w:val="000000"/>
            <w:sz w:val="22"/>
            <w:szCs w:val="22"/>
          </w:rPr>
          <w:delText>Figure 3b), which contradicted our normative model predictions (Figure 1e). Investigating further, we found that the range of target volumes had a significant effect on psychometric slopes. Namely, targets drawn from a narrow range resulted in steeper psychometric slopes than targets drawn from a wide range (</w:delText>
        </w:r>
        <w:r w:rsidR="00B76096" w:rsidDel="006669E5">
          <w:rPr>
            <w:rFonts w:ascii="Arial" w:hAnsi="Arial" w:cs="Arial"/>
            <w:color w:val="000000"/>
            <w:sz w:val="22"/>
            <w:szCs w:val="22"/>
          </w:rPr>
          <w:delText xml:space="preserve">Extended Data </w:delText>
        </w:r>
        <w:r w:rsidDel="006669E5">
          <w:rPr>
            <w:rFonts w:ascii="Arial" w:hAnsi="Arial" w:cs="Arial"/>
            <w:color w:val="000000"/>
            <w:sz w:val="22"/>
            <w:szCs w:val="22"/>
          </w:rPr>
          <w:delText xml:space="preserve">Figure 3c-f), regardless of the background contrast. </w:delText>
        </w:r>
      </w:del>
      <w:del w:id="118" w:author="Microsoft Office User" w:date="2021-07-23T12:07:00Z">
        <w:r w:rsidDel="006C57C1">
          <w:rPr>
            <w:rFonts w:ascii="Arial" w:hAnsi="Arial" w:cs="Arial"/>
            <w:color w:val="000000"/>
            <w:sz w:val="22"/>
            <w:szCs w:val="22"/>
          </w:rPr>
          <w:delText xml:space="preserve">To test the </w:delText>
        </w:r>
      </w:del>
      <w:del w:id="119" w:author="Microsoft Office User" w:date="2021-07-23T12:06:00Z">
        <w:r w:rsidDel="006C57C1">
          <w:rPr>
            <w:rFonts w:ascii="Arial" w:hAnsi="Arial" w:cs="Arial"/>
            <w:color w:val="000000"/>
            <w:sz w:val="22"/>
            <w:szCs w:val="22"/>
          </w:rPr>
          <w:delText xml:space="preserve">pure </w:delText>
        </w:r>
      </w:del>
      <w:del w:id="120" w:author="Microsoft Office User" w:date="2021-07-23T12:07:00Z">
        <w:r w:rsidDel="006C57C1">
          <w:rPr>
            <w:rFonts w:ascii="Arial" w:hAnsi="Arial" w:cs="Arial"/>
            <w:color w:val="000000"/>
            <w:sz w:val="22"/>
            <w:szCs w:val="22"/>
          </w:rPr>
          <w:delText xml:space="preserve">influence of contrast on psychometric slope, we tested a subset of mice with target volumes matched across the contrast conditions. In this cohort (n = 7; Figure </w:delText>
        </w:r>
      </w:del>
      <w:del w:id="121" w:author="Microsoft Office User" w:date="2021-07-20T13:31:00Z">
        <w:r w:rsidDel="00266C57">
          <w:rPr>
            <w:rFonts w:ascii="Arial" w:hAnsi="Arial" w:cs="Arial"/>
            <w:color w:val="000000"/>
            <w:sz w:val="22"/>
            <w:szCs w:val="22"/>
          </w:rPr>
          <w:delText>2f</w:delText>
        </w:r>
      </w:del>
      <w:del w:id="122" w:author="Microsoft Office User" w:date="2021-07-23T12:07:00Z">
        <w:r w:rsidDel="006C57C1">
          <w:rPr>
            <w:rFonts w:ascii="Arial" w:hAnsi="Arial" w:cs="Arial"/>
            <w:color w:val="000000"/>
            <w:sz w:val="22"/>
            <w:szCs w:val="22"/>
          </w:rPr>
          <w:delText>), we found significantly lower target thresholds in low contrast (</w:delText>
        </w:r>
        <w:r w:rsidDel="006C57C1">
          <w:rPr>
            <w:rFonts w:ascii="Arial" w:hAnsi="Arial" w:cs="Arial"/>
            <w:i/>
            <w:iCs/>
            <w:color w:val="000000"/>
            <w:sz w:val="22"/>
            <w:szCs w:val="22"/>
          </w:rPr>
          <w:delText xml:space="preserve">M </w:delText>
        </w:r>
        <w:r w:rsidDel="006C57C1">
          <w:rPr>
            <w:rFonts w:ascii="Arial" w:hAnsi="Arial" w:cs="Arial"/>
            <w:color w:val="000000"/>
            <w:sz w:val="22"/>
            <w:szCs w:val="22"/>
          </w:rPr>
          <w:delText xml:space="preserve">= 6.80, </w:delText>
        </w:r>
        <w:r w:rsidDel="006C57C1">
          <w:rPr>
            <w:rFonts w:ascii="Arial" w:hAnsi="Arial" w:cs="Arial"/>
            <w:i/>
            <w:iCs/>
            <w:color w:val="000000"/>
            <w:sz w:val="22"/>
            <w:szCs w:val="22"/>
          </w:rPr>
          <w:delText xml:space="preserve">SD = </w:delText>
        </w:r>
        <w:r w:rsidDel="006C57C1">
          <w:rPr>
            <w:rFonts w:ascii="Arial" w:hAnsi="Arial" w:cs="Arial"/>
            <w:color w:val="000000"/>
            <w:sz w:val="22"/>
            <w:szCs w:val="22"/>
          </w:rPr>
          <w:delText>2.73) compared to high contrast (</w:delText>
        </w:r>
        <w:r w:rsidDel="006C57C1">
          <w:rPr>
            <w:rFonts w:ascii="Arial" w:hAnsi="Arial" w:cs="Arial"/>
            <w:i/>
            <w:iCs/>
            <w:color w:val="000000"/>
            <w:sz w:val="22"/>
            <w:szCs w:val="22"/>
          </w:rPr>
          <w:delText>M =</w:delText>
        </w:r>
        <w:r w:rsidDel="006C57C1">
          <w:rPr>
            <w:rFonts w:ascii="Arial" w:hAnsi="Arial" w:cs="Arial"/>
            <w:color w:val="000000"/>
            <w:sz w:val="22"/>
            <w:szCs w:val="22"/>
          </w:rPr>
          <w:delText xml:space="preserve"> 14.96, </w:delText>
        </w:r>
        <w:r w:rsidDel="006C57C1">
          <w:rPr>
            <w:rFonts w:ascii="Arial" w:hAnsi="Arial" w:cs="Arial"/>
            <w:i/>
            <w:iCs/>
            <w:color w:val="000000"/>
            <w:sz w:val="22"/>
            <w:szCs w:val="22"/>
          </w:rPr>
          <w:delText xml:space="preserve">SD = </w:delText>
        </w:r>
        <w:r w:rsidDel="006C57C1">
          <w:rPr>
            <w:rFonts w:ascii="Arial" w:hAnsi="Arial" w:cs="Arial"/>
            <w:color w:val="000000"/>
            <w:sz w:val="22"/>
            <w:szCs w:val="22"/>
          </w:rPr>
          <w:delText xml:space="preserve">3.51; paired t-test: </w:delText>
        </w:r>
        <w:r w:rsidRPr="00C72113" w:rsidDel="006C57C1">
          <w:rPr>
            <w:rFonts w:ascii="Arial" w:hAnsi="Arial" w:cs="Arial"/>
            <w:i/>
            <w:iCs/>
            <w:color w:val="000000"/>
            <w:sz w:val="22"/>
            <w:szCs w:val="22"/>
          </w:rPr>
          <w:delText>t</w:delText>
        </w:r>
        <w:r w:rsidDel="006C57C1">
          <w:rPr>
            <w:rFonts w:ascii="Arial" w:hAnsi="Arial" w:cs="Arial"/>
            <w:i/>
            <w:iCs/>
            <w:color w:val="000000"/>
            <w:sz w:val="22"/>
            <w:szCs w:val="22"/>
          </w:rPr>
          <w:delText>(3</w:delText>
        </w:r>
        <w:r w:rsidRPr="00C72113" w:rsidDel="006C57C1">
          <w:rPr>
            <w:rFonts w:ascii="Arial" w:hAnsi="Arial" w:cs="Arial"/>
            <w:i/>
            <w:iCs/>
            <w:color w:val="000000"/>
            <w:sz w:val="22"/>
            <w:szCs w:val="22"/>
          </w:rPr>
          <w:delText>)</w:delText>
        </w:r>
        <w:r w:rsidDel="006C57C1">
          <w:rPr>
            <w:rFonts w:ascii="Arial" w:hAnsi="Arial" w:cs="Arial"/>
            <w:color w:val="000000"/>
            <w:sz w:val="22"/>
            <w:szCs w:val="22"/>
          </w:rPr>
          <w:delText xml:space="preserve"> = -3.59, </w:delText>
        </w:r>
        <w:r w:rsidRPr="00C72113" w:rsidDel="006C57C1">
          <w:rPr>
            <w:rFonts w:ascii="Arial" w:hAnsi="Arial" w:cs="Arial"/>
            <w:i/>
            <w:iCs/>
            <w:color w:val="000000"/>
            <w:sz w:val="22"/>
            <w:szCs w:val="22"/>
          </w:rPr>
          <w:delText>p</w:delText>
        </w:r>
        <w:r w:rsidDel="006C57C1">
          <w:rPr>
            <w:rFonts w:ascii="Arial" w:hAnsi="Arial" w:cs="Arial"/>
            <w:color w:val="000000"/>
            <w:sz w:val="22"/>
            <w:szCs w:val="22"/>
          </w:rPr>
          <w:delText xml:space="preserve"> = 0.036; Figure 3g) and significantly steeper slopes in low contrast (</w:delText>
        </w:r>
        <w:r w:rsidDel="006C57C1">
          <w:rPr>
            <w:rFonts w:ascii="Arial" w:hAnsi="Arial" w:cs="Arial"/>
            <w:i/>
            <w:iCs/>
            <w:color w:val="000000"/>
            <w:sz w:val="22"/>
            <w:szCs w:val="22"/>
          </w:rPr>
          <w:delText xml:space="preserve">M </w:delText>
        </w:r>
        <w:r w:rsidDel="006C57C1">
          <w:rPr>
            <w:rFonts w:ascii="Arial" w:hAnsi="Arial" w:cs="Arial"/>
            <w:color w:val="000000"/>
            <w:sz w:val="22"/>
            <w:szCs w:val="22"/>
          </w:rPr>
          <w:delText xml:space="preserve">= 0.051, </w:delText>
        </w:r>
        <w:r w:rsidDel="006C57C1">
          <w:rPr>
            <w:rFonts w:ascii="Arial" w:hAnsi="Arial" w:cs="Arial"/>
            <w:i/>
            <w:iCs/>
            <w:color w:val="000000"/>
            <w:sz w:val="22"/>
            <w:szCs w:val="22"/>
          </w:rPr>
          <w:delText xml:space="preserve">SD = </w:delText>
        </w:r>
        <w:r w:rsidDel="006C57C1">
          <w:rPr>
            <w:rFonts w:ascii="Arial" w:hAnsi="Arial" w:cs="Arial"/>
            <w:color w:val="000000"/>
            <w:sz w:val="22"/>
            <w:szCs w:val="22"/>
          </w:rPr>
          <w:delText>0.0068) compared to high contrast (</w:delText>
        </w:r>
        <w:r w:rsidDel="006C57C1">
          <w:rPr>
            <w:rFonts w:ascii="Arial" w:hAnsi="Arial" w:cs="Arial"/>
            <w:i/>
            <w:iCs/>
            <w:color w:val="000000"/>
            <w:sz w:val="22"/>
            <w:szCs w:val="22"/>
          </w:rPr>
          <w:delText>M =</w:delText>
        </w:r>
        <w:r w:rsidDel="006C57C1">
          <w:rPr>
            <w:rFonts w:ascii="Arial" w:hAnsi="Arial" w:cs="Arial"/>
            <w:color w:val="000000"/>
            <w:sz w:val="22"/>
            <w:szCs w:val="22"/>
          </w:rPr>
          <w:delText xml:space="preserve"> 0.042, </w:delText>
        </w:r>
        <w:r w:rsidDel="006C57C1">
          <w:rPr>
            <w:rFonts w:ascii="Arial" w:hAnsi="Arial" w:cs="Arial"/>
            <w:i/>
            <w:iCs/>
            <w:color w:val="000000"/>
            <w:sz w:val="22"/>
            <w:szCs w:val="22"/>
          </w:rPr>
          <w:delText xml:space="preserve">SD = </w:delText>
        </w:r>
        <w:r w:rsidDel="006C57C1">
          <w:rPr>
            <w:rFonts w:ascii="Arial" w:hAnsi="Arial" w:cs="Arial"/>
            <w:color w:val="000000"/>
            <w:sz w:val="22"/>
            <w:szCs w:val="22"/>
          </w:rPr>
          <w:delText xml:space="preserve">0.0064; paired t-test: </w:delText>
        </w:r>
        <w:r w:rsidRPr="00C72113" w:rsidDel="006C57C1">
          <w:rPr>
            <w:rFonts w:ascii="Arial" w:hAnsi="Arial" w:cs="Arial"/>
            <w:i/>
            <w:iCs/>
            <w:color w:val="000000"/>
            <w:sz w:val="22"/>
            <w:szCs w:val="22"/>
          </w:rPr>
          <w:delText>t(</w:delText>
        </w:r>
        <w:r w:rsidDel="006C57C1">
          <w:rPr>
            <w:rFonts w:ascii="Arial" w:hAnsi="Arial" w:cs="Arial"/>
            <w:i/>
            <w:iCs/>
            <w:color w:val="000000"/>
            <w:sz w:val="22"/>
            <w:szCs w:val="22"/>
          </w:rPr>
          <w:delText>3</w:delText>
        </w:r>
        <w:r w:rsidRPr="00C72113" w:rsidDel="006C57C1">
          <w:rPr>
            <w:rFonts w:ascii="Arial" w:hAnsi="Arial" w:cs="Arial"/>
            <w:i/>
            <w:iCs/>
            <w:color w:val="000000"/>
            <w:sz w:val="22"/>
            <w:szCs w:val="22"/>
          </w:rPr>
          <w:delText>)</w:delText>
        </w:r>
        <w:r w:rsidDel="006C57C1">
          <w:rPr>
            <w:rFonts w:ascii="Arial" w:hAnsi="Arial" w:cs="Arial"/>
            <w:color w:val="000000"/>
            <w:sz w:val="22"/>
            <w:szCs w:val="22"/>
          </w:rPr>
          <w:delText xml:space="preserve"> = 3.42, </w:delText>
        </w:r>
        <w:r w:rsidRPr="00C72113" w:rsidDel="006C57C1">
          <w:rPr>
            <w:rFonts w:ascii="Arial" w:hAnsi="Arial" w:cs="Arial"/>
            <w:i/>
            <w:iCs/>
            <w:color w:val="000000"/>
            <w:sz w:val="22"/>
            <w:szCs w:val="22"/>
          </w:rPr>
          <w:delText>p</w:delText>
        </w:r>
        <w:r w:rsidDel="006C57C1">
          <w:rPr>
            <w:rFonts w:ascii="Arial" w:hAnsi="Arial" w:cs="Arial"/>
            <w:color w:val="000000"/>
            <w:sz w:val="22"/>
            <w:szCs w:val="22"/>
          </w:rPr>
          <w:delText xml:space="preserve"> = 0.042; Figure 3h). </w:delText>
        </w:r>
      </w:del>
      <w:del w:id="123" w:author="Microsoft Office User" w:date="2021-07-23T12:12:00Z">
        <w:r w:rsidDel="006669E5">
          <w:rPr>
            <w:rFonts w:ascii="Arial" w:hAnsi="Arial" w:cs="Arial"/>
            <w:color w:val="000000"/>
            <w:sz w:val="22"/>
            <w:szCs w:val="22"/>
          </w:rPr>
          <w:delText>These results demonstrate that background contrast has a substantial impact on detection threshold, and that mice are more sensitive to changes in the volume of targets presented in low contrast.</w:delText>
        </w:r>
      </w:del>
    </w:p>
    <w:p w14:paraId="23BE8E0A" w14:textId="52F2707D"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del w:id="124" w:author="Microsoft Office User" w:date="2021-07-23T12:13:00Z">
        <w:r w:rsidDel="006669E5">
          <w:rPr>
            <w:rFonts w:ascii="Arial" w:hAnsi="Arial" w:cs="Arial"/>
            <w:color w:val="000000"/>
            <w:sz w:val="22"/>
            <w:szCs w:val="22"/>
          </w:rPr>
          <w:delText xml:space="preserve">our </w:delText>
        </w:r>
      </w:del>
      <w:ins w:id="125" w:author="Microsoft Office User" w:date="2021-07-23T12:13:00Z">
        <w:r w:rsidR="006669E5">
          <w:rPr>
            <w:rFonts w:ascii="Arial" w:hAnsi="Arial" w:cs="Arial"/>
            <w:color w:val="000000"/>
            <w:sz w:val="22"/>
            <w:szCs w:val="22"/>
          </w:rPr>
          <w:t>the</w:t>
        </w:r>
        <w:r w:rsidR="006669E5">
          <w:rPr>
            <w:rFonts w:ascii="Arial" w:hAnsi="Arial" w:cs="Arial"/>
            <w:color w:val="000000"/>
            <w:sz w:val="22"/>
            <w:szCs w:val="22"/>
          </w:rPr>
          <w:t xml:space="preserve"> </w:t>
        </w:r>
      </w:ins>
      <w:r>
        <w:rPr>
          <w:rFonts w:ascii="Arial" w:hAnsi="Arial" w:cs="Arial"/>
          <w:color w:val="000000"/>
          <w:sz w:val="22"/>
          <w:szCs w:val="22"/>
        </w:rPr>
        <w:t>normative model and with gain measured in auditory cortex: after a switch to high contrast, mice initially detected targets with high accuracy which decreased over time</w:t>
      </w:r>
      <w:ins w:id="126" w:author="Microsoft Office User" w:date="2021-07-23T12:14:00Z">
        <w:r w:rsidR="006669E5">
          <w:rPr>
            <w:rFonts w:ascii="Arial" w:hAnsi="Arial" w:cs="Arial"/>
            <w:color w:val="000000"/>
            <w:sz w:val="22"/>
            <w:szCs w:val="22"/>
          </w:rPr>
          <w:t xml:space="preserve">. </w:t>
        </w:r>
      </w:ins>
      <w:ins w:id="127" w:author="Microsoft Office User" w:date="2021-07-23T12:15:00Z">
        <w:r w:rsidR="006669E5">
          <w:rPr>
            <w:rFonts w:ascii="Arial" w:hAnsi="Arial" w:cs="Arial"/>
            <w:color w:val="000000"/>
            <w:sz w:val="22"/>
            <w:szCs w:val="22"/>
          </w:rPr>
          <w:t>In comparison, after a switch to low contrast</w:t>
        </w:r>
      </w:ins>
      <w:del w:id="128" w:author="Microsoft Office User" w:date="2021-07-23T12:14:00Z">
        <w:r w:rsidDel="006669E5">
          <w:rPr>
            <w:rFonts w:ascii="Arial" w:hAnsi="Arial" w:cs="Arial"/>
            <w:color w:val="000000"/>
            <w:sz w:val="22"/>
            <w:szCs w:val="22"/>
          </w:rPr>
          <w:delText>,</w:delText>
        </w:r>
      </w:del>
      <w:del w:id="129" w:author="Microsoft Office User" w:date="2021-07-23T12:15:00Z">
        <w:r w:rsidDel="006669E5">
          <w:rPr>
            <w:rFonts w:ascii="Arial" w:hAnsi="Arial" w:cs="Arial"/>
            <w:color w:val="000000"/>
            <w:sz w:val="22"/>
            <w:szCs w:val="22"/>
          </w:rPr>
          <w:delText xml:space="preserve"> while in</w:delText>
        </w:r>
      </w:del>
      <w:r>
        <w:rPr>
          <w:rFonts w:ascii="Arial" w:hAnsi="Arial" w:cs="Arial"/>
          <w:color w:val="000000"/>
          <w:sz w:val="22"/>
          <w:szCs w:val="22"/>
        </w:rPr>
        <w:t xml:space="preserve"> </w:t>
      </w:r>
      <w:del w:id="130" w:author="Microsoft Office User" w:date="2021-07-23T12:15:00Z">
        <w:r w:rsidDel="006669E5">
          <w:rPr>
            <w:rFonts w:ascii="Arial" w:hAnsi="Arial" w:cs="Arial"/>
            <w:color w:val="000000"/>
            <w:sz w:val="22"/>
            <w:szCs w:val="22"/>
          </w:rPr>
          <w:delText xml:space="preserve">low contrast </w:delText>
        </w:r>
      </w:del>
      <w:r>
        <w:rPr>
          <w:rFonts w:ascii="Arial" w:hAnsi="Arial" w:cs="Arial"/>
          <w:color w:val="000000"/>
          <w:sz w:val="22"/>
          <w:szCs w:val="22"/>
        </w:rPr>
        <w:t xml:space="preserve">we observed increasing detection rates over time (Figure 3i). </w:t>
      </w:r>
      <w:del w:id="131" w:author="Microsoft Office User" w:date="2021-07-23T12:15:00Z">
        <w:r w:rsidDel="006669E5">
          <w:rPr>
            <w:rFonts w:ascii="Arial" w:hAnsi="Arial" w:cs="Arial"/>
            <w:color w:val="000000"/>
            <w:sz w:val="22"/>
            <w:szCs w:val="22"/>
          </w:rPr>
          <w:delText>We found that in</w:delText>
        </w:r>
      </w:del>
      <w:ins w:id="132" w:author="Microsoft Office User" w:date="2021-07-23T12:15:00Z">
        <w:r w:rsidR="006669E5">
          <w:rPr>
            <w:rFonts w:ascii="Arial" w:hAnsi="Arial" w:cs="Arial"/>
            <w:color w:val="000000"/>
            <w:sz w:val="22"/>
            <w:szCs w:val="22"/>
          </w:rPr>
          <w:t>In</w:t>
        </w:r>
      </w:ins>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Table 1). </w:t>
      </w:r>
      <w:del w:id="133" w:author="Microsoft Office User" w:date="2021-07-23T12:16:00Z">
        <w:r w:rsidDel="006669E5">
          <w:rPr>
            <w:rFonts w:ascii="Arial" w:hAnsi="Arial" w:cs="Arial"/>
            <w:color w:val="000000"/>
            <w:sz w:val="22"/>
            <w:szCs w:val="22"/>
          </w:rPr>
          <w:delText>Then, by fitting each mouse’s adaptation time course with an exponential function and comparing time constants for each contrast, we also found that</w:delText>
        </w:r>
      </w:del>
      <w:ins w:id="134" w:author="Microsoft Office User" w:date="2021-07-23T12:16:00Z">
        <w:r w:rsidR="006669E5">
          <w:rPr>
            <w:rFonts w:ascii="Arial" w:hAnsi="Arial" w:cs="Arial"/>
            <w:color w:val="000000"/>
            <w:sz w:val="22"/>
            <w:szCs w:val="22"/>
          </w:rPr>
          <w:t>Indeed,</w:t>
        </w:r>
      </w:ins>
      <w:r>
        <w:rPr>
          <w:rFonts w:ascii="Arial" w:hAnsi="Arial" w:cs="Arial"/>
          <w:color w:val="000000"/>
          <w:sz w:val="22"/>
          <w:szCs w:val="22"/>
        </w:rPr>
        <w:t xml:space="preserve"> behavioral adaptation </w:t>
      </w:r>
      <w:del w:id="135" w:author="Microsoft Office User" w:date="2021-07-23T12:16:00Z">
        <w:r w:rsidDel="006669E5">
          <w:rPr>
            <w:rFonts w:ascii="Arial" w:hAnsi="Arial" w:cs="Arial"/>
            <w:color w:val="000000"/>
            <w:sz w:val="22"/>
            <w:szCs w:val="22"/>
          </w:rPr>
          <w:delText xml:space="preserve">is </w:delText>
        </w:r>
      </w:del>
      <w:ins w:id="136" w:author="Microsoft Office User" w:date="2021-07-23T12:16:00Z">
        <w:r w:rsidR="006669E5">
          <w:rPr>
            <w:rFonts w:ascii="Arial" w:hAnsi="Arial" w:cs="Arial"/>
            <w:color w:val="000000"/>
            <w:sz w:val="22"/>
            <w:szCs w:val="22"/>
          </w:rPr>
          <w:t>wa</w:t>
        </w:r>
        <w:r w:rsidR="006669E5">
          <w:rPr>
            <w:rFonts w:ascii="Arial" w:hAnsi="Arial" w:cs="Arial"/>
            <w:color w:val="000000"/>
            <w:sz w:val="22"/>
            <w:szCs w:val="22"/>
          </w:rPr>
          <w:t xml:space="preserve">s </w:t>
        </w:r>
      </w:ins>
      <w:r>
        <w:rPr>
          <w:rFonts w:ascii="Arial" w:hAnsi="Arial" w:cs="Arial"/>
          <w:color w:val="000000"/>
          <w:sz w:val="22"/>
          <w:szCs w:val="22"/>
        </w:rPr>
        <w:t>significantly faster in high contrast (</w:t>
      </w:r>
      <w:ins w:id="137" w:author="Microsoft Office User" w:date="2021-07-23T12:16:00Z">
        <w:r w:rsidR="006669E5">
          <w:rPr>
            <w:rFonts w:ascii="Arial" w:hAnsi="Arial" w:cs="Arial"/>
            <w:color w:val="000000"/>
            <w:sz w:val="22"/>
            <w:szCs w:val="22"/>
          </w:rPr>
          <w:t xml:space="preserve">exponential fit to behavioral performance after contrast transition, </w:t>
        </w:r>
      </w:ins>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3F372CE4" w14:textId="77777777" w:rsidR="00223CF4" w:rsidRPr="004632B7" w:rsidRDefault="00223CF4" w:rsidP="00223CF4">
      <w:pPr>
        <w:jc w:val="both"/>
        <w:rPr>
          <w:ins w:id="138" w:author="Microsoft Office User" w:date="2021-07-20T14:31:00Z"/>
          <w:rFonts w:ascii="Arial" w:hAnsi="Arial" w:cs="Arial"/>
          <w:color w:val="000000"/>
          <w:sz w:val="22"/>
          <w:szCs w:val="22"/>
        </w:rPr>
      </w:pPr>
      <w:ins w:id="139" w:author="Microsoft Office User" w:date="2021-07-20T14:31:00Z">
        <w:r>
          <w:rPr>
            <w:rFonts w:ascii="Arial" w:hAnsi="Arial" w:cs="Arial"/>
            <w:b/>
            <w:bCs/>
            <w:noProof/>
            <w:color w:val="000000"/>
            <w:sz w:val="20"/>
            <w:szCs w:val="20"/>
          </w:rPr>
          <w:lastRenderedPageBreak/>
          <w:drawing>
            <wp:inline distT="0" distB="0" distL="0" distR="0" wp14:anchorId="6D310B34" wp14:editId="0D87BC29">
              <wp:extent cx="6858000" cy="29063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906395"/>
                      </a:xfrm>
                      <a:prstGeom prst="rect">
                        <a:avLst/>
                      </a:prstGeom>
                    </pic:spPr>
                  </pic:pic>
                </a:graphicData>
              </a:graphic>
            </wp:inline>
          </w:drawing>
        </w:r>
        <w:r w:rsidRPr="0062734E">
          <w:rPr>
            <w:rFonts w:ascii="Arial" w:hAnsi="Arial" w:cs="Arial"/>
            <w:b/>
            <w:bCs/>
            <w:color w:val="000000"/>
            <w:sz w:val="20"/>
            <w:szCs w:val="20"/>
          </w:rPr>
          <w:t>Figure 2.</w:t>
        </w:r>
      </w:ins>
    </w:p>
    <w:p w14:paraId="42C1F0DC" w14:textId="77777777" w:rsidR="00223CF4" w:rsidRDefault="00223CF4" w:rsidP="00223CF4">
      <w:pPr>
        <w:jc w:val="both"/>
        <w:rPr>
          <w:ins w:id="140" w:author="Microsoft Office User" w:date="2021-07-20T14:31:00Z"/>
          <w:rFonts w:ascii="Arial" w:hAnsi="Arial" w:cs="Arial"/>
          <w:b/>
          <w:bCs/>
          <w:color w:val="000000"/>
          <w:sz w:val="20"/>
          <w:szCs w:val="20"/>
        </w:rPr>
      </w:pPr>
    </w:p>
    <w:p w14:paraId="2541ED15" w14:textId="77777777" w:rsidR="00223CF4" w:rsidRPr="009716B9" w:rsidRDefault="00223CF4" w:rsidP="00223CF4">
      <w:pPr>
        <w:jc w:val="both"/>
        <w:rPr>
          <w:ins w:id="141" w:author="Microsoft Office User" w:date="2021-07-20T14:31:00Z"/>
          <w:rFonts w:ascii="Arial" w:hAnsi="Arial" w:cs="Arial"/>
          <w:color w:val="000000"/>
          <w:sz w:val="20"/>
          <w:szCs w:val="20"/>
        </w:rPr>
      </w:pPr>
      <w:ins w:id="142" w:author="Microsoft Office User" w:date="2021-07-20T14:31:00Z">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w:ins>
      <m:oMath>
        <m:sSub>
          <m:sSubPr>
            <m:ctrlPr>
              <w:ins w:id="143" w:author="Microsoft Office User" w:date="2021-07-20T14:31:00Z">
                <w:rPr>
                  <w:rFonts w:ascii="Cambria Math" w:hAnsi="Cambria Math" w:cs="Arial"/>
                  <w:i/>
                  <w:color w:val="000000"/>
                  <w:sz w:val="20"/>
                  <w:szCs w:val="20"/>
                </w:rPr>
              </w:ins>
            </m:ctrlPr>
          </m:sSubPr>
          <m:e>
            <m:r>
              <w:ins w:id="144" w:author="Microsoft Office User" w:date="2021-07-20T14:31:00Z">
                <w:rPr>
                  <w:rFonts w:ascii="Cambria Math" w:hAnsi="Cambria Math" w:cs="Arial"/>
                  <w:color w:val="000000"/>
                  <w:sz w:val="20"/>
                  <w:szCs w:val="20"/>
                </w:rPr>
                <m:t>x</m:t>
              </w:ins>
            </m:r>
          </m:e>
          <m:sub>
            <m:r>
              <w:ins w:id="145" w:author="Microsoft Office User" w:date="2021-07-20T14:31:00Z">
                <w:rPr>
                  <w:rFonts w:ascii="Cambria Math" w:hAnsi="Cambria Math" w:cs="Arial"/>
                  <w:color w:val="000000"/>
                  <w:sz w:val="20"/>
                  <w:szCs w:val="20"/>
                </w:rPr>
                <m:t>t</m:t>
              </w:ins>
            </m:r>
          </m:sub>
        </m:sSub>
      </m:oMath>
      <w:ins w:id="146" w:author="Microsoft Office User" w:date="2021-07-20T14:31:00Z">
        <w:r>
          <w:rPr>
            <w:rFonts w:ascii="Arial" w:hAnsi="Arial" w:cs="Arial"/>
            <w:color w:val="000000"/>
            <w:sz w:val="20"/>
            <w:szCs w:val="20"/>
          </w:rPr>
          <w:t xml:space="preserve">; 2) The multiplicative interaction between the contrast and the stimulus drive, </w:t>
        </w:r>
      </w:ins>
      <m:oMath>
        <m:sSub>
          <m:sSubPr>
            <m:ctrlPr>
              <w:ins w:id="147" w:author="Microsoft Office User" w:date="2021-07-20T14:31:00Z">
                <w:rPr>
                  <w:rFonts w:ascii="Cambria Math" w:hAnsi="Cambria Math" w:cs="Arial"/>
                  <w:i/>
                  <w:color w:val="000000"/>
                  <w:sz w:val="20"/>
                  <w:szCs w:val="20"/>
                </w:rPr>
              </w:ins>
            </m:ctrlPr>
          </m:sSubPr>
          <m:e>
            <m:r>
              <w:ins w:id="148" w:author="Microsoft Office User" w:date="2021-07-20T14:31:00Z">
                <w:rPr>
                  <w:rFonts w:ascii="Cambria Math" w:hAnsi="Cambria Math" w:cs="Arial"/>
                  <w:color w:val="000000"/>
                  <w:sz w:val="20"/>
                  <w:szCs w:val="20"/>
                </w:rPr>
                <m:t>x</m:t>
              </w:ins>
            </m:r>
          </m:e>
          <m:sub>
            <m:r>
              <w:ins w:id="149" w:author="Microsoft Office User" w:date="2021-07-20T14:31:00Z">
                <w:rPr>
                  <w:rFonts w:ascii="Cambria Math" w:hAnsi="Cambria Math" w:cs="Arial"/>
                  <w:color w:val="000000"/>
                  <w:sz w:val="20"/>
                  <w:szCs w:val="20"/>
                </w:rPr>
                <m:t>t</m:t>
              </w:ins>
            </m:r>
          </m:sub>
        </m:sSub>
        <m:r>
          <w:ins w:id="150" w:author="Microsoft Office User" w:date="2021-07-20T14:31:00Z">
            <w:rPr>
              <w:rFonts w:ascii="Cambria Math" w:hAnsi="Cambria Math" w:cs="Arial"/>
              <w:color w:val="000000"/>
              <w:sz w:val="20"/>
              <w:szCs w:val="20"/>
            </w:rPr>
            <m:t>*</m:t>
          </w:ins>
        </m:r>
        <m:acc>
          <m:accPr>
            <m:chr m:val="̅"/>
            <m:ctrlPr>
              <w:ins w:id="151" w:author="Microsoft Office User" w:date="2021-07-20T14:31:00Z">
                <w:rPr>
                  <w:rFonts w:ascii="Cambria Math" w:hAnsi="Cambria Math" w:cs="Arial"/>
                  <w:color w:val="000000"/>
                  <w:sz w:val="20"/>
                  <w:szCs w:val="20"/>
                </w:rPr>
              </w:ins>
            </m:ctrlPr>
          </m:accPr>
          <m:e>
            <m:r>
              <w:ins w:id="152" w:author="Microsoft Office User" w:date="2021-07-20T14:31:00Z">
                <m:rPr>
                  <m:sty m:val="p"/>
                </m:rPr>
                <w:rPr>
                  <w:rFonts w:ascii="Cambria Math" w:hAnsi="Cambria Math" w:cs="Arial"/>
                  <w:color w:val="000000"/>
                  <w:sz w:val="20"/>
                  <w:szCs w:val="20"/>
                </w:rPr>
                <m:t>σ</m:t>
              </w:ins>
            </m:r>
          </m:e>
        </m:acc>
        <m:r>
          <w:ins w:id="153" w:author="Microsoft Office User" w:date="2021-07-20T14:31:00Z">
            <m:rPr>
              <m:lit/>
            </m:rPr>
            <w:rPr>
              <w:rFonts w:ascii="Cambria Math" w:hAnsi="Cambria Math" w:cs="Arial"/>
              <w:color w:val="000000"/>
              <w:sz w:val="20"/>
              <w:szCs w:val="20"/>
            </w:rPr>
            <m:t>/</m:t>
          </w:ins>
        </m:r>
        <m:sSub>
          <m:sSubPr>
            <m:ctrlPr>
              <w:ins w:id="154" w:author="Microsoft Office User" w:date="2021-07-20T14:31:00Z">
                <w:rPr>
                  <w:rFonts w:ascii="Cambria Math" w:hAnsi="Cambria Math" w:cs="Arial"/>
                  <w:i/>
                  <w:color w:val="000000"/>
                  <w:sz w:val="20"/>
                  <w:szCs w:val="20"/>
                </w:rPr>
              </w:ins>
            </m:ctrlPr>
          </m:sSubPr>
          <m:e>
            <m:r>
              <w:ins w:id="155" w:author="Microsoft Office User" w:date="2021-07-20T14:31:00Z">
                <m:rPr>
                  <m:sty m:val="p"/>
                </m:rPr>
                <w:rPr>
                  <w:rFonts w:ascii="Cambria Math" w:hAnsi="Cambria Math" w:cs="Arial"/>
                  <w:color w:val="000000"/>
                  <w:sz w:val="20"/>
                  <w:szCs w:val="20"/>
                </w:rPr>
                <m:t>σ</m:t>
              </w:ins>
            </m:r>
            <m:ctrlPr>
              <w:ins w:id="156" w:author="Microsoft Office User" w:date="2021-07-20T14:31:00Z">
                <w:rPr>
                  <w:rFonts w:ascii="Cambria Math" w:hAnsi="Cambria Math" w:cs="Arial"/>
                  <w:color w:val="000000"/>
                  <w:sz w:val="20"/>
                  <w:szCs w:val="20"/>
                </w:rPr>
              </w:ins>
            </m:ctrlPr>
          </m:e>
          <m:sub>
            <m:r>
              <w:ins w:id="157" w:author="Microsoft Office User" w:date="2021-07-20T14:31:00Z">
                <w:rPr>
                  <w:rFonts w:ascii="Cambria Math" w:hAnsi="Cambria Math" w:cs="Arial"/>
                  <w:color w:val="000000"/>
                  <w:sz w:val="20"/>
                  <w:szCs w:val="20"/>
                </w:rPr>
                <m:t>t</m:t>
              </w:ins>
            </m:r>
          </m:sub>
        </m:sSub>
      </m:oMath>
      <w:ins w:id="158" w:author="Microsoft Office User" w:date="2021-07-20T14:31:00Z">
        <w:r>
          <w:rPr>
            <w:rFonts w:ascii="Arial" w:hAnsi="Arial" w:cs="Arial"/>
            <w:color w:val="000000"/>
            <w:sz w:val="20"/>
            <w:szCs w:val="20"/>
          </w:rPr>
          <w:t xml:space="preserve">; 3) Pure contrast drive, </w:t>
        </w:r>
      </w:ins>
      <m:oMath>
        <m:acc>
          <m:accPr>
            <m:chr m:val="̅"/>
            <m:ctrlPr>
              <w:ins w:id="159" w:author="Microsoft Office User" w:date="2021-07-20T14:31:00Z">
                <w:rPr>
                  <w:rFonts w:ascii="Cambria Math" w:hAnsi="Cambria Math" w:cs="Arial"/>
                  <w:color w:val="000000"/>
                  <w:sz w:val="20"/>
                  <w:szCs w:val="20"/>
                </w:rPr>
              </w:ins>
            </m:ctrlPr>
          </m:accPr>
          <m:e>
            <m:r>
              <w:ins w:id="160" w:author="Microsoft Office User" w:date="2021-07-20T14:31:00Z">
                <m:rPr>
                  <m:sty m:val="p"/>
                </m:rPr>
                <w:rPr>
                  <w:rFonts w:ascii="Cambria Math" w:hAnsi="Cambria Math" w:cs="Arial"/>
                  <w:color w:val="000000"/>
                  <w:sz w:val="20"/>
                  <w:szCs w:val="20"/>
                </w:rPr>
                <m:t>σ</m:t>
              </w:ins>
            </m:r>
          </m:e>
        </m:acc>
        <m:r>
          <w:ins w:id="161" w:author="Microsoft Office User" w:date="2021-07-20T14:31:00Z">
            <m:rPr>
              <m:lit/>
            </m:rPr>
            <w:rPr>
              <w:rFonts w:ascii="Cambria Math" w:hAnsi="Cambria Math" w:cs="Arial"/>
              <w:color w:val="000000"/>
              <w:sz w:val="20"/>
              <w:szCs w:val="20"/>
            </w:rPr>
            <m:t>/</m:t>
          </w:ins>
        </m:r>
        <m:sSub>
          <m:sSubPr>
            <m:ctrlPr>
              <w:ins w:id="162" w:author="Microsoft Office User" w:date="2021-07-20T14:31:00Z">
                <w:rPr>
                  <w:rFonts w:ascii="Cambria Math" w:hAnsi="Cambria Math" w:cs="Arial"/>
                  <w:i/>
                  <w:color w:val="000000"/>
                  <w:sz w:val="20"/>
                  <w:szCs w:val="20"/>
                </w:rPr>
              </w:ins>
            </m:ctrlPr>
          </m:sSubPr>
          <m:e>
            <m:r>
              <w:ins w:id="163" w:author="Microsoft Office User" w:date="2021-07-20T14:31:00Z">
                <m:rPr>
                  <m:sty m:val="p"/>
                </m:rPr>
                <w:rPr>
                  <w:rFonts w:ascii="Cambria Math" w:hAnsi="Cambria Math" w:cs="Arial"/>
                  <w:color w:val="000000"/>
                  <w:sz w:val="20"/>
                  <w:szCs w:val="20"/>
                </w:rPr>
                <m:t>σ</m:t>
              </w:ins>
            </m:r>
            <m:ctrlPr>
              <w:ins w:id="164" w:author="Microsoft Office User" w:date="2021-07-20T14:31:00Z">
                <w:rPr>
                  <w:rFonts w:ascii="Cambria Math" w:hAnsi="Cambria Math" w:cs="Arial"/>
                  <w:color w:val="000000"/>
                  <w:sz w:val="20"/>
                  <w:szCs w:val="20"/>
                </w:rPr>
              </w:ins>
            </m:ctrlPr>
          </m:e>
          <m:sub>
            <m:r>
              <w:ins w:id="165" w:author="Microsoft Office User" w:date="2021-07-20T14:31:00Z">
                <w:rPr>
                  <w:rFonts w:ascii="Cambria Math" w:hAnsi="Cambria Math" w:cs="Arial"/>
                  <w:color w:val="000000"/>
                  <w:sz w:val="20"/>
                  <w:szCs w:val="20"/>
                </w:rPr>
                <m:t>t</m:t>
              </w:ins>
            </m:r>
          </m:sub>
        </m:sSub>
      </m:oMath>
      <w:ins w:id="166" w:author="Microsoft Office User" w:date="2021-07-20T14:31:00Z">
        <w:r>
          <w:rPr>
            <w:rFonts w:ascii="Arial" w:hAnsi="Arial" w:cs="Arial"/>
            <w:color w:val="000000"/>
            <w:sz w:val="20"/>
            <w:szCs w:val="20"/>
          </w:rPr>
          <w:t xml:space="preserve">. The history of the contrast predictors were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w:ins>
      <m:oMath>
        <m:r>
          <w:ins w:id="167" w:author="Microsoft Office User" w:date="2021-07-20T14:31:00Z">
            <w:rPr>
              <w:rFonts w:ascii="Cambria Math" w:hAnsi="Cambria Math" w:cs="Arial"/>
              <w:color w:val="000000"/>
              <w:sz w:val="20"/>
              <w:szCs w:val="20"/>
            </w:rPr>
            <m:t>w</m:t>
          </w:ins>
        </m:r>
      </m:oMath>
      <w:ins w:id="168" w:author="Microsoft Office User" w:date="2021-07-20T14:31:00Z">
        <w:r>
          <w:rPr>
            <w:rFonts w:ascii="Arial" w:hAnsi="Arial" w:cs="Arial"/>
            <w:color w:val="000000"/>
            <w:sz w:val="20"/>
            <w:szCs w:val="20"/>
          </w:rPr>
          <w:t xml:space="preserve"> (red trace). Grey dashed line at 1 indicates the gain of a neuron with neutral gain. The dashed black line indicates the gain of a neuron with optimal, instantaneous gain control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w:ins>
      <m:oMath>
        <m:r>
          <w:ins w:id="169" w:author="Microsoft Office User" w:date="2021-07-20T14:31:00Z">
            <w:rPr>
              <w:rFonts w:ascii="Cambria Math" w:hAnsi="Cambria Math" w:cs="Arial"/>
              <w:color w:val="000000"/>
              <w:sz w:val="20"/>
              <w:szCs w:val="20"/>
            </w:rPr>
            <m:t>w</m:t>
          </w:ins>
        </m:r>
      </m:oMath>
      <w:ins w:id="170" w:author="Microsoft Office User" w:date="2021-07-20T14:31:00Z">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w:ins>
      <m:oMath>
        <m:sSub>
          <m:sSubPr>
            <m:ctrlPr>
              <w:ins w:id="171" w:author="Microsoft Office User" w:date="2021-07-20T14:31:00Z">
                <w:rPr>
                  <w:rFonts w:ascii="Cambria Math" w:hAnsi="Cambria Math" w:cs="Arial"/>
                  <w:i/>
                  <w:color w:val="000000"/>
                  <w:sz w:val="20"/>
                  <w:szCs w:val="20"/>
                </w:rPr>
              </w:ins>
            </m:ctrlPr>
          </m:sSubPr>
          <m:e>
            <m:r>
              <w:ins w:id="172" w:author="Microsoft Office User" w:date="2021-07-20T14:31:00Z">
                <w:rPr>
                  <w:rFonts w:ascii="Cambria Math" w:hAnsi="Cambria Math" w:cs="Arial"/>
                  <w:color w:val="000000"/>
                  <w:sz w:val="20"/>
                  <w:szCs w:val="20"/>
                </w:rPr>
                <m:t>w</m:t>
              </w:ins>
            </m:r>
          </m:e>
          <m:sub>
            <m:r>
              <w:ins w:id="173" w:author="Microsoft Office User" w:date="2021-07-20T14:31:00Z">
                <w:rPr>
                  <w:rFonts w:ascii="Cambria Math" w:hAnsi="Cambria Math" w:cs="Arial"/>
                  <w:color w:val="000000"/>
                  <w:sz w:val="20"/>
                  <w:szCs w:val="20"/>
                </w:rPr>
                <m:t>H</m:t>
              </w:ins>
            </m:r>
          </m:sub>
        </m:sSub>
        <m:r>
          <w:ins w:id="174" w:author="Microsoft Office User" w:date="2021-07-20T14:31:00Z">
            <w:rPr>
              <w:rFonts w:ascii="Cambria Math" w:hAnsi="Cambria Math" w:cs="Arial"/>
              <w:color w:val="000000"/>
              <w:sz w:val="20"/>
              <w:szCs w:val="20"/>
            </w:rPr>
            <m:t>-</m:t>
          </w:ins>
        </m:r>
        <m:sSub>
          <m:sSubPr>
            <m:ctrlPr>
              <w:ins w:id="175" w:author="Microsoft Office User" w:date="2021-07-20T14:31:00Z">
                <w:rPr>
                  <w:rFonts w:ascii="Cambria Math" w:hAnsi="Cambria Math" w:cs="Arial"/>
                  <w:i/>
                  <w:color w:val="000000"/>
                  <w:sz w:val="20"/>
                  <w:szCs w:val="20"/>
                </w:rPr>
              </w:ins>
            </m:ctrlPr>
          </m:sSubPr>
          <m:e>
            <m:r>
              <w:ins w:id="176" w:author="Microsoft Office User" w:date="2021-07-20T14:31:00Z">
                <w:rPr>
                  <w:rFonts w:ascii="Cambria Math" w:hAnsi="Cambria Math" w:cs="Arial"/>
                  <w:color w:val="000000"/>
                  <w:sz w:val="20"/>
                  <w:szCs w:val="20"/>
                </w:rPr>
                <m:t>w</m:t>
              </w:ins>
            </m:r>
          </m:e>
          <m:sub>
            <m:r>
              <w:ins w:id="177" w:author="Microsoft Office User" w:date="2021-07-20T14:31:00Z">
                <w:rPr>
                  <w:rFonts w:ascii="Cambria Math" w:hAnsi="Cambria Math" w:cs="Arial"/>
                  <w:color w:val="000000"/>
                  <w:sz w:val="20"/>
                  <w:szCs w:val="20"/>
                </w:rPr>
                <m:t>L</m:t>
              </w:ins>
            </m:r>
          </m:sub>
        </m:sSub>
      </m:oMath>
      <w:ins w:id="178" w:author="Microsoft Office User" w:date="2021-07-20T14:31:00Z">
        <w:r>
          <w:rPr>
            <w:rFonts w:ascii="Arial" w:hAnsi="Arial" w:cs="Arial"/>
            <w:color w:val="000000"/>
            <w:sz w:val="20"/>
            <w:szCs w:val="20"/>
          </w:rPr>
          <w:t xml:space="preserve"> after the estimate has stabilized to its final value (ie.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their gain control value is less than 0, n = 45). Light red and blue lines indicate the average value of </w:t>
        </w:r>
      </w:ins>
      <m:oMath>
        <m:r>
          <w:ins w:id="179" w:author="Microsoft Office User" w:date="2021-07-20T14:31:00Z">
            <w:rPr>
              <w:rFonts w:ascii="Cambria Math" w:hAnsi="Cambria Math" w:cs="Arial"/>
              <w:color w:val="000000"/>
              <w:sz w:val="20"/>
              <w:szCs w:val="20"/>
            </w:rPr>
            <m:t>w</m:t>
          </w:ins>
        </m:r>
      </m:oMath>
      <w:ins w:id="180" w:author="Microsoft Office User" w:date="2021-07-20T14:31:00Z">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 after transitions to low,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ins>
    </w:p>
    <w:p w14:paraId="6E2A1D47" w14:textId="77777777" w:rsidR="00223CF4" w:rsidRDefault="00223CF4">
      <w:pPr>
        <w:rPr>
          <w:ins w:id="181" w:author="Microsoft Office User" w:date="2021-07-20T14:30:00Z"/>
          <w:rFonts w:ascii="Arial" w:hAnsi="Arial" w:cs="Arial"/>
          <w:i/>
          <w:iCs/>
          <w:color w:val="000000"/>
          <w:sz w:val="22"/>
          <w:szCs w:val="22"/>
        </w:rPr>
      </w:pPr>
      <w:ins w:id="182" w:author="Microsoft Office User" w:date="2021-07-20T14:30:00Z">
        <w:r>
          <w:rPr>
            <w:rFonts w:ascii="Arial" w:hAnsi="Arial" w:cs="Arial"/>
            <w:i/>
            <w:iCs/>
            <w:color w:val="000000"/>
            <w:sz w:val="22"/>
            <w:szCs w:val="22"/>
          </w:rPr>
          <w:br w:type="page"/>
        </w:r>
      </w:ins>
    </w:p>
    <w:p w14:paraId="41B409FE" w14:textId="3503CF0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Auditory cortex is necessary for detection in noise.</w:t>
      </w:r>
    </w:p>
    <w:p w14:paraId="251237F1" w14:textId="12FA4056" w:rsidR="00E57303" w:rsidDel="00223CF4" w:rsidRDefault="005E6A59">
      <w:pPr>
        <w:jc w:val="both"/>
        <w:rPr>
          <w:del w:id="183" w:author="Microsoft Office User" w:date="2021-07-20T14:30:00Z"/>
          <w:rFonts w:ascii="Arial" w:hAnsi="Arial" w:cs="Arial"/>
          <w:color w:val="000000"/>
          <w:sz w:val="22"/>
          <w:szCs w:val="22"/>
        </w:rPr>
      </w:pPr>
      <w:r>
        <w:rPr>
          <w:rFonts w:ascii="Arial" w:hAnsi="Arial" w:cs="Arial"/>
          <w:color w:val="000000"/>
          <w:sz w:val="22"/>
          <w:szCs w:val="22"/>
        </w:rPr>
        <w:tab/>
      </w:r>
      <w:del w:id="184" w:author="Microsoft Office User" w:date="2021-07-23T12:17:00Z">
        <w:r w:rsidRPr="003A27B0" w:rsidDel="006669E5">
          <w:rPr>
            <w:rFonts w:ascii="Arial" w:hAnsi="Arial" w:cs="Arial"/>
            <w:color w:val="000000"/>
            <w:sz w:val="22"/>
            <w:szCs w:val="22"/>
          </w:rPr>
          <w:delText xml:space="preserve">Previous studies </w:delText>
        </w:r>
        <w:r w:rsidDel="006669E5">
          <w:rPr>
            <w:rFonts w:ascii="Arial" w:hAnsi="Arial" w:cs="Arial"/>
            <w:color w:val="000000"/>
            <w:sz w:val="22"/>
            <w:szCs w:val="22"/>
          </w:rPr>
          <w:delText>have shown that while</w:delText>
        </w:r>
      </w:del>
      <w:ins w:id="185" w:author="Microsoft Office User" w:date="2021-07-23T12:17:00Z">
        <w:r w:rsidR="006669E5">
          <w:rPr>
            <w:rFonts w:ascii="Arial" w:hAnsi="Arial" w:cs="Arial"/>
            <w:color w:val="000000"/>
            <w:sz w:val="22"/>
            <w:szCs w:val="22"/>
          </w:rPr>
          <w:t>Whereas</w:t>
        </w:r>
      </w:ins>
      <w:r>
        <w:rPr>
          <w:rFonts w:ascii="Arial" w:hAnsi="Arial" w:cs="Arial"/>
          <w:color w:val="000000"/>
          <w:sz w:val="22"/>
          <w:szCs w:val="22"/>
        </w:rPr>
        <w:t xml:space="preserve"> gain control </w:t>
      </w:r>
      <w:del w:id="186" w:author="Microsoft Office User" w:date="2021-07-23T12:17:00Z">
        <w:r w:rsidDel="006669E5">
          <w:rPr>
            <w:rFonts w:ascii="Arial" w:hAnsi="Arial" w:cs="Arial"/>
            <w:color w:val="000000"/>
            <w:sz w:val="22"/>
            <w:szCs w:val="22"/>
          </w:rPr>
          <w:delText xml:space="preserve">is </w:delText>
        </w:r>
      </w:del>
      <w:ins w:id="187" w:author="Microsoft Office User" w:date="2021-07-23T12:17:00Z">
        <w:r w:rsidR="006669E5">
          <w:rPr>
            <w:rFonts w:ascii="Arial" w:hAnsi="Arial" w:cs="Arial"/>
            <w:color w:val="000000"/>
            <w:sz w:val="22"/>
            <w:szCs w:val="22"/>
          </w:rPr>
          <w:t>has been found</w:t>
        </w:r>
        <w:r w:rsidR="006669E5">
          <w:rPr>
            <w:rFonts w:ascii="Arial" w:hAnsi="Arial" w:cs="Arial"/>
            <w:color w:val="000000"/>
            <w:sz w:val="22"/>
            <w:szCs w:val="22"/>
          </w:rPr>
          <w:t xml:space="preserve"> </w:t>
        </w:r>
      </w:ins>
      <w:del w:id="188" w:author="Microsoft Office User" w:date="2021-07-23T12:18:00Z">
        <w:r w:rsidDel="006669E5">
          <w:rPr>
            <w:rFonts w:ascii="Arial" w:hAnsi="Arial" w:cs="Arial"/>
            <w:color w:val="000000"/>
            <w:sz w:val="22"/>
            <w:szCs w:val="22"/>
          </w:rPr>
          <w:delText xml:space="preserve">present </w:delText>
        </w:r>
      </w:del>
      <w:r>
        <w:rPr>
          <w:rFonts w:ascii="Arial" w:hAnsi="Arial" w:cs="Arial"/>
          <w:color w:val="000000"/>
          <w:sz w:val="22"/>
          <w:szCs w:val="22"/>
        </w:rPr>
        <w:t>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2630B34" w:rsidR="00E57303" w:rsidRPr="004632B7" w:rsidDel="00223CF4" w:rsidRDefault="00E57303">
      <w:pPr>
        <w:jc w:val="both"/>
        <w:rPr>
          <w:del w:id="189" w:author="Microsoft Office User" w:date="2021-07-20T14:30:00Z"/>
          <w:rFonts w:ascii="Arial" w:hAnsi="Arial" w:cs="Arial"/>
          <w:color w:val="000000"/>
          <w:sz w:val="22"/>
          <w:szCs w:val="22"/>
        </w:rPr>
      </w:pPr>
      <w:del w:id="190" w:author="Microsoft Office User" w:date="2021-07-20T14:30:00Z">
        <w:r w:rsidDel="00223CF4">
          <w:rPr>
            <w:rFonts w:ascii="Arial" w:hAnsi="Arial" w:cs="Arial"/>
            <w:color w:val="000000"/>
            <w:sz w:val="22"/>
            <w:szCs w:val="22"/>
          </w:rPr>
          <w:br w:type="page"/>
        </w:r>
      </w:del>
      <w:del w:id="191" w:author="Microsoft Office User" w:date="2021-07-20T13:39:00Z">
        <w:r w:rsidDel="00266C57">
          <w:rPr>
            <w:rFonts w:ascii="Arial" w:hAnsi="Arial" w:cs="Arial"/>
            <w:b/>
            <w:bCs/>
            <w:noProof/>
            <w:color w:val="000000"/>
            <w:sz w:val="20"/>
            <w:szCs w:val="20"/>
          </w:rPr>
          <w:drawing>
            <wp:inline distT="0" distB="0" distL="0" distR="0" wp14:anchorId="1356A5F5" wp14:editId="29A7E0E9">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del>
      <w:del w:id="192" w:author="Microsoft Office User" w:date="2021-07-20T14:30:00Z">
        <w:r w:rsidRPr="0062734E" w:rsidDel="00223CF4">
          <w:rPr>
            <w:rFonts w:ascii="Arial" w:hAnsi="Arial" w:cs="Arial"/>
            <w:b/>
            <w:bCs/>
            <w:color w:val="000000"/>
            <w:sz w:val="20"/>
            <w:szCs w:val="20"/>
          </w:rPr>
          <w:delText>Figure 2.</w:delText>
        </w:r>
      </w:del>
    </w:p>
    <w:p w14:paraId="7BD9D49A" w14:textId="5CB1D136" w:rsidR="00E57303" w:rsidDel="00223CF4" w:rsidRDefault="00E57303">
      <w:pPr>
        <w:jc w:val="both"/>
        <w:rPr>
          <w:del w:id="193" w:author="Microsoft Office User" w:date="2021-07-20T14:30:00Z"/>
          <w:rFonts w:ascii="Arial" w:hAnsi="Arial" w:cs="Arial"/>
          <w:b/>
          <w:bCs/>
          <w:color w:val="000000"/>
          <w:sz w:val="20"/>
          <w:szCs w:val="20"/>
        </w:rPr>
      </w:pPr>
    </w:p>
    <w:p w14:paraId="6EBE094F" w14:textId="4517EBEB" w:rsidR="00E57303" w:rsidRPr="009716B9" w:rsidDel="00223CF4" w:rsidRDefault="00E57303">
      <w:pPr>
        <w:jc w:val="both"/>
        <w:rPr>
          <w:del w:id="194" w:author="Microsoft Office User" w:date="2021-07-20T14:30:00Z"/>
          <w:rFonts w:ascii="Arial" w:hAnsi="Arial" w:cs="Arial"/>
          <w:color w:val="000000"/>
          <w:sz w:val="20"/>
          <w:szCs w:val="20"/>
        </w:rPr>
      </w:pPr>
      <w:del w:id="195" w:author="Microsoft Office User" w:date="2021-07-20T14:30:00Z">
        <w:r w:rsidDel="00223CF4">
          <w:rPr>
            <w:rFonts w:ascii="Arial" w:hAnsi="Arial" w:cs="Arial"/>
            <w:b/>
            <w:bCs/>
            <w:color w:val="000000"/>
            <w:sz w:val="20"/>
            <w:szCs w:val="20"/>
          </w:rPr>
          <w:delText xml:space="preserve">a, </w:delText>
        </w:r>
        <w:r w:rsidDel="00223CF4">
          <w:rPr>
            <w:rFonts w:ascii="Arial" w:hAnsi="Arial" w:cs="Arial"/>
            <w:color w:val="000000"/>
            <w:sz w:val="20"/>
            <w:szCs w:val="20"/>
          </w:rPr>
          <w:delText xml:space="preserve">Schematic for acute recordings from auditory cortex.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Schematic of Poisson generalized linear model (GLM) design. </w:delText>
        </w:r>
        <w:r w:rsidDel="00223CF4">
          <w:rPr>
            <w:rFonts w:ascii="Arial" w:hAnsi="Arial" w:cs="Arial"/>
            <w:i/>
            <w:iCs/>
            <w:color w:val="000000"/>
            <w:sz w:val="20"/>
            <w:szCs w:val="20"/>
          </w:rPr>
          <w:delText xml:space="preserve">From left to right: </w:delText>
        </w:r>
        <w:r w:rsidDel="00223CF4">
          <w:rPr>
            <w:rFonts w:ascii="Arial" w:hAnsi="Arial" w:cs="Arial"/>
            <w:color w:val="000000"/>
            <w:sz w:val="20"/>
            <w:szCs w:val="20"/>
          </w:rPr>
          <w:delTex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delText>
        </w:r>
      </w:del>
      <m:oMath>
        <m:sSub>
          <m:sSubPr>
            <m:ctrlPr>
              <w:del w:id="196" w:author="Microsoft Office User" w:date="2021-07-20T14:30:00Z">
                <w:rPr>
                  <w:rFonts w:ascii="Cambria Math" w:hAnsi="Cambria Math" w:cs="Arial"/>
                  <w:i/>
                  <w:color w:val="000000"/>
                  <w:sz w:val="20"/>
                  <w:szCs w:val="20"/>
                </w:rPr>
              </w:del>
            </m:ctrlPr>
          </m:sSubPr>
          <m:e>
            <m:r>
              <w:del w:id="197" w:author="Microsoft Office User" w:date="2021-07-20T14:30:00Z">
                <w:rPr>
                  <w:rFonts w:ascii="Cambria Math" w:hAnsi="Cambria Math" w:cs="Arial"/>
                  <w:color w:val="000000"/>
                  <w:sz w:val="20"/>
                  <w:szCs w:val="20"/>
                </w:rPr>
                <m:t>x</m:t>
              </w:del>
            </m:r>
          </m:e>
          <m:sub>
            <m:r>
              <w:del w:id="198" w:author="Microsoft Office User" w:date="2021-07-20T14:30:00Z">
                <w:rPr>
                  <w:rFonts w:ascii="Cambria Math" w:hAnsi="Cambria Math" w:cs="Arial"/>
                  <w:color w:val="000000"/>
                  <w:sz w:val="20"/>
                  <w:szCs w:val="20"/>
                </w:rPr>
                <m:t>t</m:t>
              </w:del>
            </m:r>
          </m:sub>
        </m:sSub>
      </m:oMath>
      <w:del w:id="199" w:author="Microsoft Office User" w:date="2021-07-20T14:30:00Z">
        <w:r w:rsidDel="00223CF4">
          <w:rPr>
            <w:rFonts w:ascii="Arial" w:hAnsi="Arial" w:cs="Arial"/>
            <w:color w:val="000000"/>
            <w:sz w:val="20"/>
            <w:szCs w:val="20"/>
          </w:rPr>
          <w:delText xml:space="preserve">; 2) The multiplicative interaction between the contrast and the stimulus drive, </w:delText>
        </w:r>
      </w:del>
      <m:oMath>
        <m:sSub>
          <m:sSubPr>
            <m:ctrlPr>
              <w:del w:id="200" w:author="Microsoft Office User" w:date="2021-07-20T14:30:00Z">
                <w:rPr>
                  <w:rFonts w:ascii="Cambria Math" w:hAnsi="Cambria Math" w:cs="Arial"/>
                  <w:i/>
                  <w:color w:val="000000"/>
                  <w:sz w:val="20"/>
                  <w:szCs w:val="20"/>
                </w:rPr>
              </w:del>
            </m:ctrlPr>
          </m:sSubPr>
          <m:e>
            <m:r>
              <w:del w:id="201" w:author="Microsoft Office User" w:date="2021-07-20T14:30:00Z">
                <w:rPr>
                  <w:rFonts w:ascii="Cambria Math" w:hAnsi="Cambria Math" w:cs="Arial"/>
                  <w:color w:val="000000"/>
                  <w:sz w:val="20"/>
                  <w:szCs w:val="20"/>
                </w:rPr>
                <m:t>x</m:t>
              </w:del>
            </m:r>
          </m:e>
          <m:sub>
            <m:r>
              <w:del w:id="202" w:author="Microsoft Office User" w:date="2021-07-20T14:30:00Z">
                <w:rPr>
                  <w:rFonts w:ascii="Cambria Math" w:hAnsi="Cambria Math" w:cs="Arial"/>
                  <w:color w:val="000000"/>
                  <w:sz w:val="20"/>
                  <w:szCs w:val="20"/>
                </w:rPr>
                <m:t>t</m:t>
              </w:del>
            </m:r>
          </m:sub>
        </m:sSub>
        <m:r>
          <w:del w:id="203" w:author="Microsoft Office User" w:date="2021-07-20T14:30:00Z">
            <w:rPr>
              <w:rFonts w:ascii="Cambria Math" w:hAnsi="Cambria Math" w:cs="Arial"/>
              <w:color w:val="000000"/>
              <w:sz w:val="20"/>
              <w:szCs w:val="20"/>
            </w:rPr>
            <m:t>*</m:t>
          </w:del>
        </m:r>
        <m:acc>
          <m:accPr>
            <m:chr m:val="̅"/>
            <m:ctrlPr>
              <w:del w:id="204" w:author="Microsoft Office User" w:date="2021-07-20T14:30:00Z">
                <w:rPr>
                  <w:rFonts w:ascii="Cambria Math" w:hAnsi="Cambria Math" w:cs="Arial"/>
                  <w:color w:val="000000"/>
                  <w:sz w:val="20"/>
                  <w:szCs w:val="20"/>
                </w:rPr>
              </w:del>
            </m:ctrlPr>
          </m:accPr>
          <m:e>
            <m:r>
              <w:del w:id="205" w:author="Microsoft Office User" w:date="2021-07-20T14:30:00Z">
                <m:rPr>
                  <m:sty m:val="p"/>
                </m:rPr>
                <w:rPr>
                  <w:rFonts w:ascii="Cambria Math" w:hAnsi="Cambria Math" w:cs="Arial"/>
                  <w:color w:val="000000"/>
                  <w:sz w:val="20"/>
                  <w:szCs w:val="20"/>
                </w:rPr>
                <m:t>σ</m:t>
              </w:del>
            </m:r>
          </m:e>
        </m:acc>
        <m:r>
          <w:del w:id="206" w:author="Microsoft Office User" w:date="2021-07-20T14:30:00Z">
            <m:rPr>
              <m:lit/>
            </m:rPr>
            <w:rPr>
              <w:rFonts w:ascii="Cambria Math" w:hAnsi="Cambria Math" w:cs="Arial"/>
              <w:color w:val="000000"/>
              <w:sz w:val="20"/>
              <w:szCs w:val="20"/>
            </w:rPr>
            <m:t>/</m:t>
          </w:del>
        </m:r>
        <m:sSub>
          <m:sSubPr>
            <m:ctrlPr>
              <w:del w:id="207" w:author="Microsoft Office User" w:date="2021-07-20T14:30:00Z">
                <w:rPr>
                  <w:rFonts w:ascii="Cambria Math" w:hAnsi="Cambria Math" w:cs="Arial"/>
                  <w:i/>
                  <w:color w:val="000000"/>
                  <w:sz w:val="20"/>
                  <w:szCs w:val="20"/>
                </w:rPr>
              </w:del>
            </m:ctrlPr>
          </m:sSubPr>
          <m:e>
            <m:r>
              <w:del w:id="208" w:author="Microsoft Office User" w:date="2021-07-20T14:30:00Z">
                <m:rPr>
                  <m:sty m:val="p"/>
                </m:rPr>
                <w:rPr>
                  <w:rFonts w:ascii="Cambria Math" w:hAnsi="Cambria Math" w:cs="Arial"/>
                  <w:color w:val="000000"/>
                  <w:sz w:val="20"/>
                  <w:szCs w:val="20"/>
                </w:rPr>
                <m:t>σ</m:t>
              </w:del>
            </m:r>
            <m:ctrlPr>
              <w:del w:id="209" w:author="Microsoft Office User" w:date="2021-07-20T14:30:00Z">
                <w:rPr>
                  <w:rFonts w:ascii="Cambria Math" w:hAnsi="Cambria Math" w:cs="Arial"/>
                  <w:color w:val="000000"/>
                  <w:sz w:val="20"/>
                  <w:szCs w:val="20"/>
                </w:rPr>
              </w:del>
            </m:ctrlPr>
          </m:e>
          <m:sub>
            <m:r>
              <w:del w:id="210" w:author="Microsoft Office User" w:date="2021-07-20T14:30:00Z">
                <w:rPr>
                  <w:rFonts w:ascii="Cambria Math" w:hAnsi="Cambria Math" w:cs="Arial"/>
                  <w:color w:val="000000"/>
                  <w:sz w:val="20"/>
                  <w:szCs w:val="20"/>
                </w:rPr>
                <m:t>t</m:t>
              </w:del>
            </m:r>
          </m:sub>
        </m:sSub>
      </m:oMath>
      <w:del w:id="211" w:author="Microsoft Office User" w:date="2021-07-20T14:30:00Z">
        <w:r w:rsidDel="00223CF4">
          <w:rPr>
            <w:rFonts w:ascii="Arial" w:hAnsi="Arial" w:cs="Arial"/>
            <w:color w:val="000000"/>
            <w:sz w:val="20"/>
            <w:szCs w:val="20"/>
          </w:rPr>
          <w:delText xml:space="preserve">; 3) Pure contrast drive, </w:delText>
        </w:r>
      </w:del>
      <m:oMath>
        <m:acc>
          <m:accPr>
            <m:chr m:val="̅"/>
            <m:ctrlPr>
              <w:del w:id="212" w:author="Microsoft Office User" w:date="2021-07-20T14:30:00Z">
                <w:rPr>
                  <w:rFonts w:ascii="Cambria Math" w:hAnsi="Cambria Math" w:cs="Arial"/>
                  <w:color w:val="000000"/>
                  <w:sz w:val="20"/>
                  <w:szCs w:val="20"/>
                </w:rPr>
              </w:del>
            </m:ctrlPr>
          </m:accPr>
          <m:e>
            <m:r>
              <w:del w:id="213" w:author="Microsoft Office User" w:date="2021-07-20T14:30:00Z">
                <m:rPr>
                  <m:sty m:val="p"/>
                </m:rPr>
                <w:rPr>
                  <w:rFonts w:ascii="Cambria Math" w:hAnsi="Cambria Math" w:cs="Arial"/>
                  <w:color w:val="000000"/>
                  <w:sz w:val="20"/>
                  <w:szCs w:val="20"/>
                </w:rPr>
                <m:t>σ</m:t>
              </w:del>
            </m:r>
          </m:e>
        </m:acc>
        <m:r>
          <w:del w:id="214" w:author="Microsoft Office User" w:date="2021-07-20T14:30:00Z">
            <m:rPr>
              <m:lit/>
            </m:rPr>
            <w:rPr>
              <w:rFonts w:ascii="Cambria Math" w:hAnsi="Cambria Math" w:cs="Arial"/>
              <w:color w:val="000000"/>
              <w:sz w:val="20"/>
              <w:szCs w:val="20"/>
            </w:rPr>
            <m:t>/</m:t>
          </w:del>
        </m:r>
        <m:sSub>
          <m:sSubPr>
            <m:ctrlPr>
              <w:del w:id="215" w:author="Microsoft Office User" w:date="2021-07-20T14:30:00Z">
                <w:rPr>
                  <w:rFonts w:ascii="Cambria Math" w:hAnsi="Cambria Math" w:cs="Arial"/>
                  <w:i/>
                  <w:color w:val="000000"/>
                  <w:sz w:val="20"/>
                  <w:szCs w:val="20"/>
                </w:rPr>
              </w:del>
            </m:ctrlPr>
          </m:sSubPr>
          <m:e>
            <m:r>
              <w:del w:id="216" w:author="Microsoft Office User" w:date="2021-07-20T14:30:00Z">
                <m:rPr>
                  <m:sty m:val="p"/>
                </m:rPr>
                <w:rPr>
                  <w:rFonts w:ascii="Cambria Math" w:hAnsi="Cambria Math" w:cs="Arial"/>
                  <w:color w:val="000000"/>
                  <w:sz w:val="20"/>
                  <w:szCs w:val="20"/>
                </w:rPr>
                <m:t>σ</m:t>
              </w:del>
            </m:r>
            <m:ctrlPr>
              <w:del w:id="217" w:author="Microsoft Office User" w:date="2021-07-20T14:30:00Z">
                <w:rPr>
                  <w:rFonts w:ascii="Cambria Math" w:hAnsi="Cambria Math" w:cs="Arial"/>
                  <w:color w:val="000000"/>
                  <w:sz w:val="20"/>
                  <w:szCs w:val="20"/>
                </w:rPr>
              </w:del>
            </m:ctrlPr>
          </m:e>
          <m:sub>
            <m:r>
              <w:del w:id="218" w:author="Microsoft Office User" w:date="2021-07-20T14:30:00Z">
                <w:rPr>
                  <w:rFonts w:ascii="Cambria Math" w:hAnsi="Cambria Math" w:cs="Arial"/>
                  <w:color w:val="000000"/>
                  <w:sz w:val="20"/>
                  <w:szCs w:val="20"/>
                </w:rPr>
                <m:t>t</m:t>
              </w:del>
            </m:r>
          </m:sub>
        </m:sSub>
      </m:oMath>
      <w:del w:id="219" w:author="Microsoft Office User" w:date="2021-07-20T14:30:00Z">
        <w:r w:rsidDel="00223CF4">
          <w:rPr>
            <w:rFonts w:ascii="Arial" w:hAnsi="Arial" w:cs="Arial"/>
            <w:color w:val="000000"/>
            <w:sz w:val="20"/>
            <w:szCs w:val="20"/>
          </w:rPr>
          <w:delText xml:space="preserve">. The history of the contrast predictors were smoothed with a B-spline basis set. The linear combination of the predictors and fitted weights was then passed through an exponential nonlinearity to produce spike rate predictions.  </w:delText>
        </w:r>
        <w:r w:rsidDel="00223CF4">
          <w:rPr>
            <w:rFonts w:ascii="Arial" w:hAnsi="Arial" w:cs="Arial"/>
            <w:b/>
            <w:bCs/>
            <w:color w:val="000000"/>
            <w:sz w:val="20"/>
            <w:szCs w:val="20"/>
          </w:rPr>
          <w:delText xml:space="preserve">c, </w:delText>
        </w:r>
        <w:r w:rsidDel="00223CF4">
          <w:rPr>
            <w:rFonts w:ascii="Arial" w:hAnsi="Arial" w:cs="Arial"/>
            <w:color w:val="000000"/>
            <w:sz w:val="20"/>
            <w:szCs w:val="20"/>
          </w:rPr>
          <w:delText xml:space="preserve">Schematic of linear-nonlinear models. As in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we first fit a STRF which is then passed through either a static exponential nonlinearity (static-LN) or independent nonlinearities fit separately to low and high contrast periods (GC-LN). </w:delText>
        </w:r>
        <w:r w:rsidDel="00223CF4">
          <w:rPr>
            <w:rFonts w:ascii="Arial" w:hAnsi="Arial" w:cs="Arial"/>
            <w:b/>
            <w:bCs/>
            <w:color w:val="000000"/>
            <w:sz w:val="20"/>
            <w:szCs w:val="20"/>
          </w:rPr>
          <w:delText>d,</w:delText>
        </w:r>
        <w:r w:rsidDel="00223CF4">
          <w:rPr>
            <w:rFonts w:ascii="Arial" w:hAnsi="Arial" w:cs="Arial"/>
            <w:color w:val="000000"/>
            <w:sz w:val="20"/>
            <w:szCs w:val="20"/>
          </w:rPr>
          <w:delText xml:space="preserve"> Neuronal responses and model fits to a representative neuron. </w:delText>
        </w:r>
        <w:r w:rsidDel="00223CF4">
          <w:rPr>
            <w:rFonts w:ascii="Arial" w:hAnsi="Arial" w:cs="Arial"/>
            <w:i/>
            <w:iCs/>
            <w:color w:val="000000"/>
            <w:sz w:val="20"/>
            <w:szCs w:val="20"/>
          </w:rPr>
          <w:delText>Top</w:delText>
        </w:r>
        <w:r w:rsidDel="00223CF4">
          <w:rPr>
            <w:rFonts w:ascii="Arial" w:hAnsi="Arial" w:cs="Arial"/>
            <w:color w:val="000000"/>
            <w:sz w:val="20"/>
            <w:szCs w:val="20"/>
          </w:rPr>
          <w:delText xml:space="preserve">: a spike raster for the example neuron. Each period of contrast is indicated by the blue (low contrast) and red (high contrast) bars. </w:delText>
        </w:r>
        <w:r w:rsidDel="00223CF4">
          <w:rPr>
            <w:rFonts w:ascii="Arial" w:hAnsi="Arial" w:cs="Arial"/>
            <w:i/>
            <w:iCs/>
            <w:color w:val="000000"/>
            <w:sz w:val="20"/>
            <w:szCs w:val="20"/>
          </w:rPr>
          <w:delText>Middle</w:delText>
        </w:r>
        <w:r w:rsidDel="00223CF4">
          <w:rPr>
            <w:rFonts w:ascii="Arial" w:hAnsi="Arial" w:cs="Arial"/>
            <w:color w:val="000000"/>
            <w:sz w:val="20"/>
            <w:szCs w:val="20"/>
          </w:rPr>
          <w:delText xml:space="preserve">: PSTH of the example cell is plotted </w:delText>
        </w:r>
      </w:del>
      <w:del w:id="220" w:author="Microsoft Office User" w:date="2021-07-20T14:25:00Z">
        <w:r w:rsidDel="00223CF4">
          <w:rPr>
            <w:rFonts w:ascii="Arial" w:hAnsi="Arial" w:cs="Arial"/>
            <w:color w:val="000000"/>
            <w:sz w:val="20"/>
            <w:szCs w:val="20"/>
          </w:rPr>
          <w:delText>with a grey fill and black outline</w:delText>
        </w:r>
      </w:del>
      <w:del w:id="221" w:author="Microsoft Office User" w:date="2021-07-20T14:30:00Z">
        <w:r w:rsidDel="00223CF4">
          <w:rPr>
            <w:rFonts w:ascii="Arial" w:hAnsi="Arial" w:cs="Arial"/>
            <w:color w:val="000000"/>
            <w:sz w:val="20"/>
            <w:szCs w:val="20"/>
          </w:rPr>
          <w:delText xml:space="preserve">. The predictions of the static-LN model are plotted in grey, the GC-LN model in green, and the GC-GLM model in orange. All traces were smoothed with a 10ms wide Gaussian filter for visualization.  </w:delText>
        </w:r>
        <w:r w:rsidDel="00223CF4">
          <w:rPr>
            <w:rFonts w:ascii="Arial" w:hAnsi="Arial" w:cs="Arial"/>
            <w:i/>
            <w:iCs/>
            <w:color w:val="000000"/>
            <w:sz w:val="20"/>
            <w:szCs w:val="20"/>
          </w:rPr>
          <w:delText>Bottom</w:delText>
        </w:r>
        <w:r w:rsidDel="00223CF4">
          <w:rPr>
            <w:rFonts w:ascii="Arial" w:hAnsi="Arial" w:cs="Arial"/>
            <w:color w:val="000000"/>
            <w:sz w:val="20"/>
            <w:szCs w:val="20"/>
          </w:rPr>
          <w:delText xml:space="preserve">: the gain modulation index, </w:delText>
        </w:r>
      </w:del>
      <m:oMath>
        <m:r>
          <w:del w:id="222" w:author="Microsoft Office User" w:date="2021-07-20T14:30:00Z">
            <w:rPr>
              <w:rFonts w:ascii="Cambria Math" w:hAnsi="Cambria Math" w:cs="Arial"/>
              <w:color w:val="000000"/>
              <w:sz w:val="20"/>
              <w:szCs w:val="20"/>
            </w:rPr>
            <m:t>w</m:t>
          </w:del>
        </m:r>
      </m:oMath>
      <w:del w:id="223" w:author="Microsoft Office User" w:date="2021-07-20T14:30:00Z">
        <w:r w:rsidDel="00223CF4">
          <w:rPr>
            <w:rFonts w:ascii="Arial" w:hAnsi="Arial" w:cs="Arial"/>
            <w:color w:val="000000"/>
            <w:sz w:val="20"/>
            <w:szCs w:val="20"/>
          </w:rPr>
          <w:delText xml:space="preserve"> (red trace). Grey dashed line at 1 indicates the gain of a neuron with neutral gain. The dashed black line indicates the gain of a neuron with </w:delText>
        </w:r>
      </w:del>
      <w:del w:id="224" w:author="Microsoft Office User" w:date="2021-07-20T14:26:00Z">
        <w:r w:rsidDel="00223CF4">
          <w:rPr>
            <w:rFonts w:ascii="Arial" w:hAnsi="Arial" w:cs="Arial"/>
            <w:color w:val="000000"/>
            <w:sz w:val="20"/>
            <w:szCs w:val="20"/>
          </w:rPr>
          <w:delText>perfect</w:delText>
        </w:r>
      </w:del>
      <w:del w:id="225" w:author="Microsoft Office User" w:date="2021-07-20T14:30:00Z">
        <w:r w:rsidDel="00223CF4">
          <w:rPr>
            <w:rFonts w:ascii="Arial" w:hAnsi="Arial" w:cs="Arial"/>
            <w:color w:val="000000"/>
            <w:sz w:val="20"/>
            <w:szCs w:val="20"/>
          </w:rPr>
          <w:delText xml:space="preserve">, instantaneous gain control. </w:delText>
        </w:r>
        <w:r w:rsidDel="00223CF4">
          <w:rPr>
            <w:rFonts w:ascii="Arial" w:hAnsi="Arial" w:cs="Arial"/>
            <w:b/>
            <w:bCs/>
            <w:color w:val="000000"/>
            <w:sz w:val="20"/>
            <w:szCs w:val="20"/>
          </w:rPr>
          <w:delText>e</w:delText>
        </w:r>
        <w:r w:rsidRPr="00F73309" w:rsidDel="00223CF4">
          <w:rPr>
            <w:rFonts w:ascii="Arial" w:hAnsi="Arial" w:cs="Arial"/>
            <w:b/>
            <w:bCs/>
            <w:color w:val="000000"/>
            <w:sz w:val="20"/>
            <w:szCs w:val="20"/>
          </w:rPr>
          <w:delText>,</w:delText>
        </w:r>
        <w:r w:rsidDel="00223CF4">
          <w:rPr>
            <w:rFonts w:ascii="Arial" w:hAnsi="Arial" w:cs="Arial"/>
            <w:color w:val="000000"/>
            <w:sz w:val="20"/>
            <w:szCs w:val="20"/>
          </w:rPr>
          <w:delText xml:space="preserve"> The STRF fitted to this neuron. </w:delText>
        </w:r>
        <w:r w:rsidDel="00223CF4">
          <w:rPr>
            <w:rFonts w:ascii="Arial" w:hAnsi="Arial" w:cs="Arial"/>
            <w:b/>
            <w:bCs/>
            <w:color w:val="000000"/>
            <w:sz w:val="20"/>
            <w:szCs w:val="20"/>
          </w:rPr>
          <w:delText xml:space="preserve">f, </w:delText>
        </w:r>
        <w:r w:rsidDel="00223CF4">
          <w:rPr>
            <w:rFonts w:ascii="Arial" w:hAnsi="Arial" w:cs="Arial"/>
            <w:color w:val="000000"/>
            <w:sz w:val="20"/>
            <w:szCs w:val="20"/>
          </w:rPr>
          <w:delText xml:space="preserve">The nonlinearities fitted to low (blue) and high (red) contrast in the GC-LN model for the example neuron. </w:delText>
        </w:r>
        <w:r w:rsidRPr="009D287F" w:rsidDel="00223CF4">
          <w:rPr>
            <w:rFonts w:ascii="Arial" w:hAnsi="Arial" w:cs="Arial"/>
            <w:color w:val="000000"/>
            <w:sz w:val="20"/>
            <w:szCs w:val="20"/>
          </w:rPr>
          <w:delText>Points indicate the mean observed firing rate (ordinate), binned according to observed filter prediction values (abscissa). Solid lines indicate exponential function fits to the underlying points.</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g, </w:delText>
        </w:r>
        <w:r w:rsidDel="00223CF4">
          <w:rPr>
            <w:rFonts w:ascii="Arial" w:hAnsi="Arial" w:cs="Arial"/>
            <w:color w:val="000000"/>
            <w:sz w:val="20"/>
            <w:szCs w:val="20"/>
          </w:rPr>
          <w:delText xml:space="preserve">The estimate of the gain, </w:delText>
        </w:r>
      </w:del>
      <m:oMath>
        <m:r>
          <w:del w:id="226" w:author="Microsoft Office User" w:date="2021-07-20T14:30:00Z">
            <w:rPr>
              <w:rFonts w:ascii="Cambria Math" w:hAnsi="Cambria Math" w:cs="Arial"/>
              <w:color w:val="000000"/>
              <w:sz w:val="20"/>
              <w:szCs w:val="20"/>
            </w:rPr>
            <m:t>w</m:t>
          </w:del>
        </m:r>
      </m:oMath>
      <w:del w:id="227" w:author="Microsoft Office User" w:date="2021-07-20T14:30:00Z">
        <w:r w:rsidDel="00223CF4">
          <w:rPr>
            <w:rFonts w:ascii="Arial" w:hAnsi="Arial" w:cs="Arial"/>
            <w:color w:val="000000"/>
            <w:sz w:val="20"/>
            <w:szCs w:val="20"/>
          </w:rPr>
          <w:delText xml:space="preserve">, for the example neuron after each contrast switch (dashed red and blue lines). The solid red and blue lines are fits of an exponential function to the underlying traces. Dashed grey and black lines indicate neutral and perfect gain control values as in </w:delText>
        </w:r>
        <w:r w:rsidRPr="00CB2C04" w:rsidDel="00223CF4">
          <w:rPr>
            <w:rFonts w:ascii="Arial" w:hAnsi="Arial" w:cs="Arial"/>
            <w:b/>
            <w:bCs/>
            <w:color w:val="000000"/>
            <w:sz w:val="20"/>
            <w:szCs w:val="20"/>
          </w:rPr>
          <w:delText>d</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h, </w:delText>
        </w:r>
        <w:r w:rsidDel="00223CF4">
          <w:rPr>
            <w:rFonts w:ascii="Arial" w:hAnsi="Arial" w:cs="Arial"/>
            <w:color w:val="000000"/>
            <w:sz w:val="20"/>
            <w:szCs w:val="20"/>
          </w:rPr>
          <w:delTex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delText>
        </w:r>
        <w:r w:rsidDel="00223CF4">
          <w:rPr>
            <w:rFonts w:ascii="Arial" w:hAnsi="Arial" w:cs="Arial"/>
            <w:b/>
            <w:bCs/>
            <w:color w:val="000000"/>
            <w:sz w:val="20"/>
            <w:szCs w:val="20"/>
          </w:rPr>
          <w:delText xml:space="preserve">i, </w:delText>
        </w:r>
        <w:r w:rsidDel="00223CF4">
          <w:rPr>
            <w:rFonts w:ascii="Arial" w:hAnsi="Arial" w:cs="Arial"/>
            <w:color w:val="000000"/>
            <w:sz w:val="20"/>
            <w:szCs w:val="20"/>
          </w:rPr>
          <w:delText xml:space="preserve">Distribution of gain control estimated by the GLM for the recorded population. Here, gain control is defined as </w:delText>
        </w:r>
      </w:del>
      <m:oMath>
        <m:sSub>
          <m:sSubPr>
            <m:ctrlPr>
              <w:del w:id="228" w:author="Microsoft Office User" w:date="2021-07-20T14:30:00Z">
                <w:rPr>
                  <w:rFonts w:ascii="Cambria Math" w:hAnsi="Cambria Math" w:cs="Arial"/>
                  <w:i/>
                  <w:color w:val="000000"/>
                  <w:sz w:val="20"/>
                  <w:szCs w:val="20"/>
                </w:rPr>
              </w:del>
            </m:ctrlPr>
          </m:sSubPr>
          <m:e>
            <m:r>
              <w:del w:id="229" w:author="Microsoft Office User" w:date="2021-07-20T14:30:00Z">
                <w:rPr>
                  <w:rFonts w:ascii="Cambria Math" w:hAnsi="Cambria Math" w:cs="Arial"/>
                  <w:color w:val="000000"/>
                  <w:sz w:val="20"/>
                  <w:szCs w:val="20"/>
                </w:rPr>
                <m:t>w</m:t>
              </w:del>
            </m:r>
          </m:e>
          <m:sub>
            <m:r>
              <w:del w:id="230" w:author="Microsoft Office User" w:date="2021-07-20T14:30:00Z">
                <w:rPr>
                  <w:rFonts w:ascii="Cambria Math" w:hAnsi="Cambria Math" w:cs="Arial"/>
                  <w:color w:val="000000"/>
                  <w:sz w:val="20"/>
                  <w:szCs w:val="20"/>
                </w:rPr>
                <m:t>H</m:t>
              </w:del>
            </m:r>
          </m:sub>
        </m:sSub>
        <m:r>
          <w:del w:id="231" w:author="Microsoft Office User" w:date="2021-07-20T14:30:00Z">
            <w:rPr>
              <w:rFonts w:ascii="Cambria Math" w:hAnsi="Cambria Math" w:cs="Arial"/>
              <w:color w:val="000000"/>
              <w:sz w:val="20"/>
              <w:szCs w:val="20"/>
            </w:rPr>
            <m:t>-</m:t>
          </w:del>
        </m:r>
        <m:sSub>
          <m:sSubPr>
            <m:ctrlPr>
              <w:del w:id="232" w:author="Microsoft Office User" w:date="2021-07-20T14:30:00Z">
                <w:rPr>
                  <w:rFonts w:ascii="Cambria Math" w:hAnsi="Cambria Math" w:cs="Arial"/>
                  <w:i/>
                  <w:color w:val="000000"/>
                  <w:sz w:val="20"/>
                  <w:szCs w:val="20"/>
                </w:rPr>
              </w:del>
            </m:ctrlPr>
          </m:sSubPr>
          <m:e>
            <m:r>
              <w:del w:id="233" w:author="Microsoft Office User" w:date="2021-07-20T14:30:00Z">
                <w:rPr>
                  <w:rFonts w:ascii="Cambria Math" w:hAnsi="Cambria Math" w:cs="Arial"/>
                  <w:color w:val="000000"/>
                  <w:sz w:val="20"/>
                  <w:szCs w:val="20"/>
                </w:rPr>
                <m:t>w</m:t>
              </w:del>
            </m:r>
          </m:e>
          <m:sub>
            <m:r>
              <w:del w:id="234" w:author="Microsoft Office User" w:date="2021-07-20T14:30:00Z">
                <w:rPr>
                  <w:rFonts w:ascii="Cambria Math" w:hAnsi="Cambria Math" w:cs="Arial"/>
                  <w:color w:val="000000"/>
                  <w:sz w:val="20"/>
                  <w:szCs w:val="20"/>
                </w:rPr>
                <m:t>L</m:t>
              </w:del>
            </m:r>
          </m:sub>
        </m:sSub>
      </m:oMath>
      <w:del w:id="235" w:author="Microsoft Office User" w:date="2021-07-20T14:30:00Z">
        <w:r w:rsidDel="00223CF4">
          <w:rPr>
            <w:rFonts w:ascii="Arial" w:hAnsi="Arial" w:cs="Arial"/>
            <w:color w:val="000000"/>
            <w:sz w:val="20"/>
            <w:szCs w:val="20"/>
          </w:rPr>
          <w:delText xml:space="preserve"> after the estimate has stabilized to its final value (ie. after 1s). Dashed vertical line indicates no gain control, while the solid orange line indicates the median of the distribution. Asterisks indicate the results of a Wilcoxon Sign-Rank test. </w:delText>
        </w:r>
        <w:r w:rsidDel="00223CF4">
          <w:rPr>
            <w:rFonts w:ascii="Arial" w:hAnsi="Arial" w:cs="Arial"/>
            <w:b/>
            <w:bCs/>
            <w:color w:val="000000"/>
            <w:sz w:val="20"/>
            <w:szCs w:val="20"/>
          </w:rPr>
          <w:delText xml:space="preserve">j, </w:delText>
        </w:r>
        <w:r w:rsidDel="00223CF4">
          <w:rPr>
            <w:rFonts w:ascii="Arial" w:hAnsi="Arial" w:cs="Arial"/>
            <w:color w:val="000000"/>
            <w:sz w:val="20"/>
            <w:szCs w:val="20"/>
          </w:rPr>
          <w:delTex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delText>
        </w:r>
        <w:r w:rsidDel="00223CF4">
          <w:rPr>
            <w:rFonts w:ascii="Arial" w:hAnsi="Arial" w:cs="Arial"/>
            <w:b/>
            <w:bCs/>
            <w:color w:val="000000"/>
            <w:sz w:val="20"/>
            <w:szCs w:val="20"/>
          </w:rPr>
          <w:delText>k,</w:delText>
        </w:r>
        <w:r w:rsidDel="00223CF4">
          <w:rPr>
            <w:rFonts w:ascii="Arial" w:hAnsi="Arial" w:cs="Arial"/>
            <w:color w:val="000000"/>
            <w:sz w:val="20"/>
            <w:szCs w:val="20"/>
          </w:rPr>
          <w:delText xml:space="preserve"> Average time course of the gain estimate w for neurons with true gain control (ie. their gain control value is less than 0, n = 45). Light red and blue lines indicate the average value of </w:delText>
        </w:r>
      </w:del>
      <m:oMath>
        <m:r>
          <w:del w:id="236" w:author="Microsoft Office User" w:date="2021-07-20T14:30:00Z">
            <w:rPr>
              <w:rFonts w:ascii="Cambria Math" w:hAnsi="Cambria Math" w:cs="Arial"/>
              <w:color w:val="000000"/>
              <w:sz w:val="20"/>
              <w:szCs w:val="20"/>
            </w:rPr>
            <m:t>w</m:t>
          </w:del>
        </m:r>
      </m:oMath>
      <w:del w:id="237" w:author="Microsoft Office User" w:date="2021-07-20T14:30:00Z">
        <w:r w:rsidDel="00223CF4">
          <w:rPr>
            <w:rFonts w:ascii="Arial" w:hAnsi="Arial" w:cs="Arial"/>
            <w:color w:val="000000"/>
            <w:sz w:val="20"/>
            <w:szCs w:val="20"/>
          </w:rPr>
          <w:delText xml:space="preserve"> for transitions to high and low contrast, respectively (±</w:delText>
        </w:r>
        <w:r w:rsidRPr="00547245" w:rsidDel="00223CF4">
          <w:rPr>
            <w:rFonts w:ascii="Arial" w:hAnsi="Arial" w:cs="Arial"/>
            <w:color w:val="000000"/>
            <w:sz w:val="20"/>
            <w:szCs w:val="20"/>
          </w:rPr>
          <w:delText>SEM</w:delText>
        </w:r>
        <w:r w:rsidDel="00223CF4">
          <w:rPr>
            <w:rFonts w:ascii="Arial" w:hAnsi="Arial" w:cs="Arial"/>
            <w:color w:val="000000"/>
            <w:sz w:val="20"/>
            <w:szCs w:val="20"/>
          </w:rPr>
          <w:delText xml:space="preserve"> over neurons). Solid red and blue lines are exponential fits to the averages after the transition, which is marked by the dashed black line. </w:delText>
        </w:r>
      </w:del>
      <w:del w:id="238" w:author="Microsoft Office User" w:date="2021-07-20T14:26:00Z">
        <w:r w:rsidDel="00223CF4">
          <w:rPr>
            <w:rFonts w:ascii="Arial" w:hAnsi="Arial" w:cs="Arial"/>
            <w:b/>
            <w:bCs/>
            <w:color w:val="000000"/>
            <w:sz w:val="20"/>
            <w:szCs w:val="20"/>
          </w:rPr>
          <w:delText>i</w:delText>
        </w:r>
      </w:del>
      <w:del w:id="239" w:author="Microsoft Office User" w:date="2021-07-20T14:30:00Z">
        <w:r w:rsidDel="00223CF4">
          <w:rPr>
            <w:rFonts w:ascii="Arial" w:hAnsi="Arial" w:cs="Arial"/>
            <w:b/>
            <w:bCs/>
            <w:color w:val="000000"/>
            <w:sz w:val="20"/>
            <w:szCs w:val="20"/>
          </w:rPr>
          <w:delText>,</w:delText>
        </w:r>
        <w:r w:rsidDel="00223CF4">
          <w:rPr>
            <w:rFonts w:ascii="Arial" w:hAnsi="Arial" w:cs="Arial"/>
            <w:color w:val="000000"/>
            <w:sz w:val="20"/>
            <w:szCs w:val="20"/>
          </w:rPr>
          <w:delText xml:space="preserve"> Distributions of adaptation time constants of w after transitions to low, in blue, and high contrast, in red. Each dot indicates a neuron</w:delText>
        </w:r>
      </w:del>
      <w:del w:id="240" w:author="Microsoft Office User" w:date="2021-07-20T14:27:00Z">
        <w:r w:rsidDel="00223CF4">
          <w:rPr>
            <w:rFonts w:ascii="Arial" w:hAnsi="Arial" w:cs="Arial"/>
            <w:color w:val="000000"/>
            <w:sz w:val="20"/>
            <w:szCs w:val="20"/>
          </w:rPr>
          <w:delText>, with the black line linking within neuron measures</w:delText>
        </w:r>
      </w:del>
      <w:del w:id="241" w:author="Microsoft Office User" w:date="2021-07-20T14:30:00Z">
        <w:r w:rsidDel="00223CF4">
          <w:rPr>
            <w:rFonts w:ascii="Arial" w:hAnsi="Arial" w:cs="Arial"/>
            <w:color w:val="000000"/>
            <w:sz w:val="20"/>
            <w:szCs w:val="20"/>
          </w:rPr>
          <w:delText xml:space="preserve">. Asterisks indicate the results of a Wilcoxon Sign-Rank test. </w:delText>
        </w:r>
        <w:r w:rsidRPr="005719C3" w:rsidDel="00223CF4">
          <w:rPr>
            <w:rFonts w:ascii="Arial" w:hAnsi="Arial" w:cs="Arial"/>
            <w:color w:val="000000"/>
            <w:sz w:val="20"/>
            <w:szCs w:val="20"/>
          </w:rPr>
          <w:delText>In all plots</w:delText>
        </w:r>
        <w:r w:rsidDel="00223CF4">
          <w:rPr>
            <w:rFonts w:ascii="Arial" w:hAnsi="Arial" w:cs="Arial"/>
            <w:color w:val="000000"/>
            <w:sz w:val="20"/>
            <w:szCs w:val="20"/>
          </w:rPr>
          <w:delText>:</w:delText>
        </w:r>
        <w:r w:rsidRPr="005719C3" w:rsidDel="00223CF4">
          <w:rPr>
            <w:rFonts w:ascii="Arial" w:hAnsi="Arial" w:cs="Arial"/>
            <w:color w:val="000000"/>
            <w:sz w:val="20"/>
            <w:szCs w:val="20"/>
          </w:rPr>
          <w:delText xml:space="preserve"> </w:delText>
        </w:r>
        <w:r w:rsidDel="00223CF4">
          <w:rPr>
            <w:rFonts w:ascii="Arial" w:hAnsi="Arial" w:cs="Arial"/>
            <w:color w:val="000000"/>
            <w:sz w:val="20"/>
            <w:szCs w:val="20"/>
          </w:rPr>
          <w:delText>ns, not significant;</w:delText>
        </w:r>
        <w:r w:rsidRPr="005719C3" w:rsidDel="00223CF4">
          <w:rPr>
            <w:rFonts w:ascii="Arial" w:hAnsi="Arial" w:cs="Arial"/>
            <w:color w:val="000000"/>
            <w:sz w:val="20"/>
            <w:szCs w:val="20"/>
          </w:rPr>
          <w:delText xml:space="preserve"> </w:delText>
        </w:r>
        <w:r w:rsidRPr="005719C3" w:rsidDel="00223CF4">
          <w:rPr>
            <w:rFonts w:ascii="Arial" w:hAnsi="Arial" w:cs="Arial"/>
            <w:color w:val="202122"/>
            <w:sz w:val="20"/>
            <w:szCs w:val="20"/>
            <w:shd w:val="clear" w:color="auto" w:fill="FDFDFD"/>
            <w:vertAlign w:val="superscript"/>
          </w:rPr>
          <w:delText>†</w:delText>
        </w:r>
        <w:r w:rsidRPr="005719C3" w:rsidDel="00223CF4">
          <w:rPr>
            <w:rFonts w:ascii="Arial" w:hAnsi="Arial" w:cs="Arial"/>
            <w:color w:val="202122"/>
            <w:sz w:val="20"/>
            <w:szCs w:val="20"/>
            <w:shd w:val="clear" w:color="auto" w:fill="FDFDFD"/>
          </w:rPr>
          <w:delText>p&lt;0.1</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p&lt;0.05</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**p&lt;0.01; ***p&lt;0.001; ****p&lt;0.0001.</w:delText>
        </w:r>
      </w:del>
    </w:p>
    <w:p w14:paraId="54D9F622" w14:textId="58EAB539" w:rsidR="00E57303" w:rsidDel="00223CF4" w:rsidRDefault="00E57303">
      <w:pPr>
        <w:jc w:val="both"/>
        <w:rPr>
          <w:del w:id="242" w:author="Microsoft Office User" w:date="2021-07-20T14:30:00Z"/>
          <w:rFonts w:ascii="Arial" w:hAnsi="Arial" w:cs="Arial"/>
          <w:color w:val="000000"/>
          <w:sz w:val="22"/>
          <w:szCs w:val="22"/>
        </w:rPr>
        <w:pPrChange w:id="243" w:author="Microsoft Office User" w:date="2021-07-20T14:30:00Z">
          <w:pPr/>
        </w:pPrChange>
      </w:pPr>
      <w:del w:id="244" w:author="Microsoft Office User" w:date="2021-07-20T14:30:00Z">
        <w:r w:rsidDel="00223CF4">
          <w:rPr>
            <w:rFonts w:ascii="Arial" w:hAnsi="Arial" w:cs="Arial"/>
            <w:color w:val="000000"/>
            <w:sz w:val="22"/>
            <w:szCs w:val="22"/>
          </w:rPr>
          <w:br w:type="page"/>
        </w:r>
      </w:del>
      <w:ins w:id="245" w:author="Microsoft Office User" w:date="2021-07-20T14:30:00Z">
        <w:r w:rsidR="00223CF4">
          <w:rPr>
            <w:rFonts w:ascii="Arial" w:hAnsi="Arial" w:cs="Arial"/>
            <w:color w:val="000000"/>
            <w:sz w:val="22"/>
            <w:szCs w:val="22"/>
          </w:rPr>
          <w:t xml:space="preserve"> </w:t>
        </w:r>
      </w:ins>
    </w:p>
    <w:p w14:paraId="32F026B9" w14:textId="7F918F33" w:rsidR="005E6A59" w:rsidRPr="005E6B23" w:rsidRDefault="005E6A59" w:rsidP="005E6A59">
      <w:pPr>
        <w:jc w:val="both"/>
      </w:pPr>
      <w:r>
        <w:rPr>
          <w:rFonts w:ascii="Arial" w:hAnsi="Arial" w:cs="Arial"/>
          <w:color w:val="000000"/>
          <w:sz w:val="22"/>
          <w:szCs w:val="22"/>
        </w:rPr>
        <w:t>key brain area supporting the detection of sounds in the presence of background noise</w:t>
      </w:r>
      <w:del w:id="246" w:author="Microsoft Office User" w:date="2021-07-23T12:18:00Z">
        <w:r w:rsidDel="006669E5">
          <w:rPr>
            <w:rFonts w:ascii="Arial" w:hAnsi="Arial" w:cs="Arial"/>
            <w:color w:val="000000"/>
            <w:sz w:val="22"/>
            <w:szCs w:val="22"/>
          </w:rPr>
          <w:delText>, particularly when using background sounds known to modulate neuronal gain</w:delText>
        </w:r>
      </w:del>
      <w:r>
        <w:rPr>
          <w:rFonts w:ascii="Arial" w:hAnsi="Arial" w:cs="Arial"/>
          <w:color w:val="000000"/>
          <w:sz w:val="22"/>
          <w:szCs w:val="22"/>
        </w:rPr>
        <w:t xml:space="preserve">. To test whether auditory cortex is necessary for task performance, we inactivated auditory cortex using the GABA-A receptor agonist muscimol. </w:t>
      </w:r>
      <w:ins w:id="247" w:author="Microsoft Office User" w:date="2021-07-23T12:18:00Z">
        <w:r w:rsidR="006669E5">
          <w:rPr>
            <w:rFonts w:ascii="Arial" w:hAnsi="Arial" w:cs="Arial"/>
            <w:color w:val="000000"/>
            <w:sz w:val="22"/>
            <w:szCs w:val="22"/>
          </w:rPr>
          <w:t>W</w:t>
        </w:r>
      </w:ins>
      <w:del w:id="248" w:author="Microsoft Office User" w:date="2021-07-23T12:18:00Z">
        <w:r w:rsidDel="006669E5">
          <w:rPr>
            <w:rFonts w:ascii="Arial" w:hAnsi="Arial" w:cs="Arial"/>
            <w:color w:val="000000"/>
            <w:sz w:val="22"/>
            <w:szCs w:val="22"/>
          </w:rPr>
          <w:delText>In n = 2 untrained mice, w</w:delText>
        </w:r>
      </w:del>
      <w:r>
        <w:rPr>
          <w:rFonts w:ascii="Arial" w:hAnsi="Arial" w:cs="Arial"/>
          <w:color w:val="000000"/>
          <w:sz w:val="22"/>
          <w:szCs w:val="22"/>
        </w:rPr>
        <w:t xml:space="preserve">e </w:t>
      </w:r>
      <w:del w:id="249" w:author="Microsoft Office User" w:date="2021-07-23T12:18:00Z">
        <w:r w:rsidDel="006669E5">
          <w:rPr>
            <w:rFonts w:ascii="Arial" w:hAnsi="Arial" w:cs="Arial"/>
            <w:color w:val="000000"/>
            <w:sz w:val="22"/>
            <w:szCs w:val="22"/>
          </w:rPr>
          <w:delText xml:space="preserve">first </w:delText>
        </w:r>
      </w:del>
      <w:r>
        <w:rPr>
          <w:rFonts w:ascii="Arial" w:hAnsi="Arial" w:cs="Arial"/>
          <w:color w:val="000000"/>
          <w:sz w:val="22"/>
          <w:szCs w:val="22"/>
        </w:rPr>
        <w:t>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43A903F5"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del w:id="250" w:author="Microsoft Office User" w:date="2021-07-23T12:23:00Z">
        <w:r w:rsidDel="000F7AD1">
          <w:rPr>
            <w:rFonts w:ascii="Arial" w:hAnsi="Arial" w:cs="Arial"/>
            <w:color w:val="000000"/>
            <w:sz w:val="22"/>
            <w:szCs w:val="22"/>
          </w:rPr>
          <w:delText>n = 4</w:delText>
        </w:r>
      </w:del>
      <w:ins w:id="251" w:author="Microsoft Office User" w:date="2021-07-23T12:20:00Z">
        <w:r w:rsidR="006669E5">
          <w:rPr>
            <w:rFonts w:ascii="Arial" w:hAnsi="Arial" w:cs="Arial"/>
            <w:color w:val="000000"/>
            <w:sz w:val="22"/>
            <w:szCs w:val="22"/>
          </w:rPr>
          <w:t xml:space="preserve">n = </w:t>
        </w:r>
      </w:ins>
      <w:ins w:id="252" w:author="Microsoft Office User" w:date="2021-07-23T12:22:00Z">
        <w:r w:rsidR="000F7AD1">
          <w:rPr>
            <w:rFonts w:ascii="Arial" w:hAnsi="Arial" w:cs="Arial"/>
            <w:color w:val="000000"/>
            <w:sz w:val="22"/>
            <w:szCs w:val="22"/>
          </w:rPr>
          <w:t>4</w:t>
        </w:r>
      </w:ins>
      <w:ins w:id="253" w:author="Microsoft Office User" w:date="2021-07-23T12:20:00Z">
        <w:r w:rsidR="006669E5">
          <w:rPr>
            <w:rFonts w:ascii="Arial" w:hAnsi="Arial" w:cs="Arial"/>
            <w:color w:val="000000"/>
            <w:sz w:val="22"/>
            <w:szCs w:val="22"/>
          </w:rPr>
          <w:t>3 sessions</w:t>
        </w:r>
      </w:ins>
      <w:ins w:id="254" w:author="Microsoft Office User" w:date="2021-07-23T12:23:00Z">
        <w:r w:rsidR="000F7AD1">
          <w:rPr>
            <w:rFonts w:ascii="Arial" w:hAnsi="Arial" w:cs="Arial"/>
            <w:color w:val="000000"/>
            <w:sz w:val="22"/>
            <w:szCs w:val="22"/>
          </w:rPr>
          <w:t xml:space="preserve"> from 4 mice</w:t>
        </w:r>
      </w:ins>
      <w:r>
        <w:rPr>
          <w:rFonts w:ascii="Arial" w:hAnsi="Arial" w:cs="Arial"/>
          <w:color w:val="000000"/>
          <w:sz w:val="22"/>
          <w:szCs w:val="22"/>
        </w:rPr>
        <w:t xml:space="preserve">; Figure 4a). </w:t>
      </w:r>
      <w:del w:id="255" w:author="Microsoft Office User" w:date="2021-07-21T10:24:00Z">
        <w:r w:rsidDel="009F6FE2">
          <w:rPr>
            <w:rFonts w:ascii="Arial" w:hAnsi="Arial" w:cs="Arial"/>
            <w:color w:val="000000"/>
            <w:sz w:val="22"/>
            <w:szCs w:val="22"/>
          </w:rPr>
          <w:delText>As observed in cortex, there was</w:delText>
        </w:r>
      </w:del>
      <w:ins w:id="256" w:author="Microsoft Office User" w:date="2021-07-21T10:24:00Z">
        <w:r w:rsidR="009F6FE2">
          <w:rPr>
            <w:rFonts w:ascii="Arial" w:hAnsi="Arial" w:cs="Arial"/>
            <w:color w:val="000000"/>
            <w:sz w:val="22"/>
            <w:szCs w:val="22"/>
          </w:rPr>
          <w:t>We found</w:t>
        </w:r>
      </w:ins>
      <w:r>
        <w:rPr>
          <w:rFonts w:ascii="Arial" w:hAnsi="Arial" w:cs="Arial"/>
          <w:color w:val="000000"/>
          <w:sz w:val="22"/>
          <w:szCs w:val="22"/>
        </w:rPr>
        <w:t xml:space="preserve">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muscimol application significantly decreased hit rates by </w:t>
      </w:r>
      <w:commentRangeStart w:id="257"/>
      <w:r>
        <w:rPr>
          <w:rFonts w:ascii="Arial" w:hAnsi="Arial" w:cs="Arial"/>
          <w:color w:val="000000"/>
          <w:sz w:val="22"/>
          <w:szCs w:val="22"/>
        </w:rPr>
        <w:t xml:space="preserve">31% (95% CI: [28,35]), </w:t>
      </w:r>
      <w:commentRangeEnd w:id="257"/>
      <w:r w:rsidR="005B511D">
        <w:rPr>
          <w:rStyle w:val="CommentReference"/>
          <w:rFonts w:asciiTheme="minorHAnsi" w:eastAsiaTheme="minorHAnsi" w:hAnsiTheme="minorHAnsi" w:cstheme="minorBidi"/>
        </w:rPr>
        <w:commentReference w:id="257"/>
      </w:r>
      <w:r>
        <w:rPr>
          <w:rFonts w:ascii="Arial" w:hAnsi="Arial" w:cs="Arial"/>
          <w:color w:val="000000"/>
          <w:sz w:val="22"/>
          <w:szCs w:val="22"/>
        </w:rPr>
        <w:t>whereas</w:t>
      </w:r>
      <w:ins w:id="258" w:author="Microsoft Office User" w:date="2021-07-21T10:25:00Z">
        <w:r w:rsidR="009F6FE2">
          <w:rPr>
            <w:rFonts w:ascii="Arial" w:hAnsi="Arial" w:cs="Arial"/>
            <w:color w:val="000000"/>
            <w:sz w:val="22"/>
            <w:szCs w:val="22"/>
          </w:rPr>
          <w:t xml:space="preserve"> a decrease in</w:t>
        </w:r>
      </w:ins>
      <w:ins w:id="259" w:author="Microsoft Office User" w:date="2021-07-21T10:26:00Z">
        <w:r w:rsidR="009F6FE2">
          <w:rPr>
            <w:rFonts w:ascii="Arial" w:hAnsi="Arial" w:cs="Arial"/>
            <w:color w:val="000000"/>
            <w:sz w:val="22"/>
            <w:szCs w:val="22"/>
          </w:rPr>
          <w:t xml:space="preserve"> background</w:t>
        </w:r>
      </w:ins>
      <w:ins w:id="260" w:author="Microsoft Office User" w:date="2021-07-21T10:25:00Z">
        <w:r w:rsidR="009F6FE2">
          <w:rPr>
            <w:rFonts w:ascii="Arial" w:hAnsi="Arial" w:cs="Arial"/>
            <w:color w:val="000000"/>
            <w:sz w:val="22"/>
            <w:szCs w:val="22"/>
          </w:rPr>
          <w:t xml:space="preserve"> contrast</w:t>
        </w:r>
      </w:ins>
      <w:r>
        <w:rPr>
          <w:rFonts w:ascii="Arial" w:hAnsi="Arial" w:cs="Arial"/>
          <w:color w:val="000000"/>
          <w:sz w:val="22"/>
          <w:szCs w:val="22"/>
        </w:rPr>
        <w:t xml:space="preserve"> </w:t>
      </w:r>
      <w:del w:id="261" w:author="Microsoft Office User" w:date="2021-07-21T10:26:00Z">
        <w:r w:rsidDel="009F6FE2">
          <w:rPr>
            <w:rFonts w:ascii="Arial" w:hAnsi="Arial" w:cs="Arial"/>
            <w:color w:val="000000"/>
            <w:sz w:val="22"/>
            <w:szCs w:val="22"/>
          </w:rPr>
          <w:delText>hit rates were significantly elevated in low contrast</w:delText>
        </w:r>
      </w:del>
      <w:ins w:id="262" w:author="Microsoft Office User" w:date="2021-07-21T10:26:00Z">
        <w:r w:rsidR="009F6FE2">
          <w:rPr>
            <w:rFonts w:ascii="Arial" w:hAnsi="Arial" w:cs="Arial"/>
            <w:color w:val="000000"/>
            <w:sz w:val="22"/>
            <w:szCs w:val="22"/>
          </w:rPr>
          <w:t>significantly increased hit rates</w:t>
        </w:r>
      </w:ins>
      <w:r>
        <w:rPr>
          <w:rFonts w:ascii="Arial" w:hAnsi="Arial" w:cs="Arial"/>
          <w:color w:val="000000"/>
          <w:sz w:val="22"/>
          <w:szCs w:val="22"/>
        </w:rPr>
        <w:t xml:space="preserve"> by </w:t>
      </w:r>
      <w:commentRangeStart w:id="263"/>
      <w:r>
        <w:rPr>
          <w:rFonts w:ascii="Arial" w:hAnsi="Arial" w:cs="Arial"/>
          <w:color w:val="000000"/>
          <w:sz w:val="22"/>
          <w:szCs w:val="22"/>
        </w:rPr>
        <w:t xml:space="preserve">4.9% (95% CI: [2.6,7.6]). </w:t>
      </w:r>
      <w:commentRangeEnd w:id="263"/>
      <w:r w:rsidR="005B511D">
        <w:rPr>
          <w:rStyle w:val="CommentReference"/>
          <w:rFonts w:asciiTheme="minorHAnsi" w:eastAsiaTheme="minorHAnsi" w:hAnsiTheme="minorHAnsi" w:cstheme="minorBidi"/>
        </w:rPr>
        <w:commentReference w:id="263"/>
      </w:r>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6E79720C"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del w:id="264" w:author="Microsoft Office User" w:date="2021-07-21T10:27:00Z">
        <w:r w:rsidDel="009F6FE2">
          <w:rPr>
            <w:rFonts w:ascii="Arial" w:hAnsi="Arial" w:cs="Arial"/>
            <w:color w:val="000000"/>
            <w:sz w:val="22"/>
            <w:szCs w:val="22"/>
          </w:rPr>
          <w:delText>another task</w:delText>
        </w:r>
      </w:del>
      <w:ins w:id="265" w:author="Microsoft Office User" w:date="2021-07-21T10:27:00Z">
        <w:r w:rsidR="009F6FE2">
          <w:rPr>
            <w:rFonts w:ascii="Arial" w:hAnsi="Arial" w:cs="Arial"/>
            <w:color w:val="000000"/>
            <w:sz w:val="22"/>
            <w:szCs w:val="22"/>
          </w:rPr>
          <w:t>an alternative to the detection-in-noise task (Figure 4d)</w:t>
        </w:r>
      </w:ins>
      <w:r>
        <w:rPr>
          <w:rFonts w:ascii="Arial" w:hAnsi="Arial" w:cs="Arial"/>
          <w:color w:val="000000"/>
          <w:sz w:val="22"/>
          <w:szCs w:val="22"/>
        </w:rPr>
        <w:t xml:space="preserve"> where mice</w:t>
      </w:r>
      <w:del w:id="266" w:author="Microsoft Office User" w:date="2021-07-23T12:21:00Z">
        <w:r w:rsidDel="000F7AD1">
          <w:rPr>
            <w:rFonts w:ascii="Arial" w:hAnsi="Arial" w:cs="Arial"/>
            <w:color w:val="000000"/>
            <w:sz w:val="22"/>
            <w:szCs w:val="22"/>
          </w:rPr>
          <w:delText xml:space="preserve"> (n = 2)</w:delText>
        </w:r>
      </w:del>
      <w:r>
        <w:rPr>
          <w:rFonts w:ascii="Arial" w:hAnsi="Arial" w:cs="Arial"/>
          <w:color w:val="000000"/>
          <w:sz w:val="22"/>
          <w:szCs w:val="22"/>
        </w:rPr>
        <w:t xml:space="preserve"> detected targets in silence (Figure 4e</w:t>
      </w:r>
      <w:del w:id="267" w:author="Microsoft Office User" w:date="2021-07-21T10:28:00Z">
        <w:r w:rsidDel="009F6FE2">
          <w:rPr>
            <w:rFonts w:ascii="Arial" w:hAnsi="Arial" w:cs="Arial"/>
            <w:color w:val="000000"/>
            <w:sz w:val="22"/>
            <w:szCs w:val="22"/>
          </w:rPr>
          <w:delText>), in addition to targets in noise (Figure 4d</w:delText>
        </w:r>
      </w:del>
      <w:r>
        <w:rPr>
          <w:rFonts w:ascii="Arial" w:hAnsi="Arial" w:cs="Arial"/>
          <w:color w:val="000000"/>
          <w:sz w:val="22"/>
          <w:szCs w:val="22"/>
        </w:rPr>
        <w:t>). To ensure equivalency between the two tasks, we took the highest-volume target trials in the noise task (25dB SNR in high contrast; Figure 4d, left panel), 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w:t>
      </w:r>
      <w:ins w:id="268" w:author="Microsoft Office User" w:date="2021-07-21T10:28:00Z">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ins>
      <w:r>
        <w:rPr>
          <w:rFonts w:ascii="Arial" w:hAnsi="Arial" w:cs="Arial"/>
          <w:color w:val="000000"/>
          <w:sz w:val="22"/>
          <w:szCs w:val="22"/>
        </w:rPr>
        <w:t xml:space="preserve">. </w:t>
      </w:r>
    </w:p>
    <w:p w14:paraId="3930B875" w14:textId="49FDCD28"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w:t>
      </w:r>
      <w:del w:id="269" w:author="Microsoft Office User" w:date="2021-07-23T12:23:00Z">
        <w:r w:rsidDel="000F7AD1">
          <w:rPr>
            <w:rFonts w:ascii="Arial" w:hAnsi="Arial" w:cs="Arial"/>
            <w:color w:val="000000"/>
            <w:sz w:val="22"/>
            <w:szCs w:val="22"/>
          </w:rPr>
          <w:delText xml:space="preserve">hindered </w:delText>
        </w:r>
      </w:del>
      <w:ins w:id="270" w:author="Microsoft Office User" w:date="2021-07-23T12:23:00Z">
        <w:r w:rsidR="000F7AD1">
          <w:rPr>
            <w:rFonts w:ascii="Arial" w:hAnsi="Arial" w:cs="Arial"/>
            <w:color w:val="000000"/>
            <w:sz w:val="22"/>
            <w:szCs w:val="22"/>
          </w:rPr>
          <w:t>impaired</w:t>
        </w:r>
        <w:r w:rsidR="000F7AD1">
          <w:rPr>
            <w:rFonts w:ascii="Arial" w:hAnsi="Arial" w:cs="Arial"/>
            <w:color w:val="000000"/>
            <w:sz w:val="22"/>
            <w:szCs w:val="22"/>
          </w:rPr>
          <w:t xml:space="preserve"> </w:t>
        </w:r>
      </w:ins>
      <w:r>
        <w:rPr>
          <w:rFonts w:ascii="Arial" w:hAnsi="Arial" w:cs="Arial"/>
          <w:color w:val="000000"/>
          <w:sz w:val="22"/>
          <w:szCs w:val="22"/>
        </w:rPr>
        <w:t>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ins w:id="271" w:author="Microsoft Office User" w:date="2021-07-23T12:22:00Z">
        <w:r w:rsidR="000F7AD1">
          <w:rPr>
            <w:rFonts w:ascii="Arial" w:hAnsi="Arial" w:cs="Arial"/>
            <w:color w:val="000000"/>
            <w:sz w:val="22"/>
            <w:szCs w:val="22"/>
          </w:rPr>
          <w:t xml:space="preserve"> f</w:t>
        </w:r>
      </w:ins>
      <w:ins w:id="272" w:author="Microsoft Office User" w:date="2021-07-23T12:23:00Z">
        <w:r w:rsidR="000F7AD1">
          <w:rPr>
            <w:rFonts w:ascii="Arial" w:hAnsi="Arial" w:cs="Arial"/>
            <w:color w:val="000000"/>
            <w:sz w:val="22"/>
            <w:szCs w:val="22"/>
          </w:rPr>
          <w:t>rom</w:t>
        </w:r>
      </w:ins>
      <w:ins w:id="273" w:author="Microsoft Office User" w:date="2021-07-23T12:22:00Z">
        <w:r w:rsidR="000F7AD1">
          <w:rPr>
            <w:rFonts w:ascii="Arial" w:hAnsi="Arial" w:cs="Arial"/>
            <w:color w:val="000000"/>
            <w:sz w:val="22"/>
            <w:szCs w:val="22"/>
          </w:rPr>
          <w:t xml:space="preserve"> 2 mice</w:t>
        </w:r>
      </w:ins>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w:t>
      </w:r>
      <w:commentRangeStart w:id="274"/>
      <w:r>
        <w:rPr>
          <w:rFonts w:ascii="Arial" w:hAnsi="Arial" w:cs="Arial"/>
          <w:color w:val="000000"/>
          <w:sz w:val="22"/>
          <w:szCs w:val="22"/>
        </w:rPr>
        <w:t xml:space="preserve">21.8% (95% CI: [15.2,25.2]). </w:t>
      </w:r>
      <w:commentRangeEnd w:id="274"/>
      <w:r w:rsidR="005B511D">
        <w:rPr>
          <w:rStyle w:val="CommentReference"/>
          <w:rFonts w:asciiTheme="minorHAnsi" w:eastAsiaTheme="minorHAnsi" w:hAnsiTheme="minorHAnsi" w:cstheme="minorBidi"/>
        </w:rPr>
        <w:commentReference w:id="274"/>
      </w:r>
      <w:r>
        <w:rPr>
          <w:rFonts w:ascii="Arial" w:hAnsi="Arial" w:cs="Arial"/>
          <w:color w:val="000000"/>
          <w:sz w:val="22"/>
          <w:szCs w:val="22"/>
        </w:rPr>
        <w:t xml:space="preserve">Hit rates to targets presented in silence were significantly elevated by 6.7% relative to targets presented in noise </w:t>
      </w:r>
      <w:commentRangeStart w:id="275"/>
      <w:r>
        <w:rPr>
          <w:rFonts w:ascii="Arial" w:hAnsi="Arial" w:cs="Arial"/>
          <w:color w:val="000000"/>
          <w:sz w:val="22"/>
          <w:szCs w:val="22"/>
        </w:rPr>
        <w:t xml:space="preserve">(95% CI: [1.7,11.6]). </w:t>
      </w:r>
      <w:commentRangeEnd w:id="275"/>
      <w:r w:rsidR="005B511D">
        <w:rPr>
          <w:rStyle w:val="CommentReference"/>
          <w:rFonts w:asciiTheme="minorHAnsi" w:eastAsiaTheme="minorHAnsi" w:hAnsiTheme="minorHAnsi" w:cstheme="minorBidi"/>
        </w:rPr>
        <w:commentReference w:id="275"/>
      </w:r>
      <w:r>
        <w:rPr>
          <w:rFonts w:ascii="Arial" w:hAnsi="Arial" w:cs="Arial"/>
          <w:color w:val="000000"/>
          <w:sz w:val="22"/>
          <w:szCs w:val="22"/>
        </w:rPr>
        <w:t>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ins w:id="276" w:author="Microsoft Office User" w:date="2021-07-21T10:29:00Z">
        <w:r w:rsidR="009F6FE2">
          <w:rPr>
            <w:rFonts w:ascii="Arial" w:hAnsi="Arial" w:cs="Arial"/>
            <w:color w:val="000000"/>
            <w:sz w:val="22"/>
            <w:szCs w:val="22"/>
          </w:rPr>
          <w:t>, but not in silence</w:t>
        </w:r>
      </w:ins>
      <w:r>
        <w:rPr>
          <w:rFonts w:ascii="Arial" w:hAnsi="Arial" w:cs="Arial"/>
          <w:color w:val="000000"/>
          <w:sz w:val="22"/>
          <w:szCs w:val="22"/>
        </w:rPr>
        <w:t>. Our next goal was to test whether neuronal activity in AC is predictive of behavioral performance.</w:t>
      </w:r>
    </w:p>
    <w:p w14:paraId="1E499955" w14:textId="7E085CF0" w:rsidR="005E6A59" w:rsidDel="00223CF4" w:rsidRDefault="00223CF4" w:rsidP="005E6A59">
      <w:pPr>
        <w:jc w:val="both"/>
        <w:rPr>
          <w:del w:id="277" w:author="Microsoft Office User" w:date="2021-07-20T14:34:00Z"/>
          <w:rFonts w:ascii="Arial" w:hAnsi="Arial" w:cs="Arial"/>
          <w:color w:val="000000"/>
          <w:sz w:val="22"/>
          <w:szCs w:val="22"/>
        </w:rPr>
      </w:pPr>
      <w:ins w:id="278" w:author="Microsoft Office User" w:date="2021-07-20T14:34:00Z">
        <w:r>
          <w:rPr>
            <w:rFonts w:ascii="Arial" w:hAnsi="Arial" w:cs="Arial"/>
            <w:b/>
            <w:bCs/>
            <w:noProof/>
            <w:color w:val="000000"/>
            <w:sz w:val="20"/>
            <w:szCs w:val="20"/>
          </w:rPr>
          <w:lastRenderedPageBreak/>
          <w:drawing>
            <wp:anchor distT="0" distB="0" distL="114300" distR="114300" simplePos="0" relativeHeight="251671552" behindDoc="0" locked="0" layoutInCell="1" allowOverlap="1" wp14:anchorId="7795D64F" wp14:editId="723C53EE">
              <wp:simplePos x="0" y="0"/>
              <wp:positionH relativeFrom="column">
                <wp:posOffset>1805305</wp:posOffset>
              </wp:positionH>
              <wp:positionV relativeFrom="paragraph">
                <wp:posOffset>0</wp:posOffset>
              </wp:positionV>
              <wp:extent cx="3629660" cy="4867275"/>
              <wp:effectExtent l="0" t="0" r="254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ins>
    </w:p>
    <w:p w14:paraId="51087BE2" w14:textId="5B80FA1F" w:rsidR="00223CF4" w:rsidRPr="00223CF4" w:rsidRDefault="00223CF4" w:rsidP="00223CF4">
      <w:pPr>
        <w:jc w:val="both"/>
        <w:rPr>
          <w:ins w:id="279" w:author="Microsoft Office User" w:date="2021-07-20T14:34:00Z"/>
          <w:rFonts w:ascii="Arial" w:hAnsi="Arial" w:cs="Arial"/>
          <w:i/>
          <w:iCs/>
          <w:color w:val="000000"/>
          <w:sz w:val="22"/>
          <w:szCs w:val="22"/>
          <w:rPrChange w:id="280" w:author="Microsoft Office User" w:date="2021-07-20T14:34:00Z">
            <w:rPr>
              <w:ins w:id="281" w:author="Microsoft Office User" w:date="2021-07-20T14:34:00Z"/>
              <w:rFonts w:ascii="Arial" w:hAnsi="Arial" w:cs="Arial"/>
              <w:color w:val="000000"/>
              <w:sz w:val="22"/>
              <w:szCs w:val="22"/>
            </w:rPr>
          </w:rPrChange>
        </w:rPr>
      </w:pPr>
      <w:ins w:id="282" w:author="Microsoft Office User" w:date="2021-07-20T14:34:00Z">
        <w:r>
          <w:rPr>
            <w:rFonts w:ascii="Arial" w:hAnsi="Arial" w:cs="Arial"/>
            <w:b/>
            <w:bCs/>
            <w:noProof/>
            <w:color w:val="000000"/>
            <w:sz w:val="20"/>
            <w:szCs w:val="20"/>
          </w:rPr>
          <w:t xml:space="preserve"> </w:t>
        </w:r>
      </w:ins>
    </w:p>
    <w:p w14:paraId="4D856272" w14:textId="77777777" w:rsidR="00223CF4" w:rsidRDefault="00223CF4" w:rsidP="00223CF4">
      <w:pPr>
        <w:jc w:val="both"/>
        <w:rPr>
          <w:ins w:id="283" w:author="Microsoft Office User" w:date="2021-07-20T14:34:00Z"/>
          <w:rFonts w:ascii="Arial" w:hAnsi="Arial" w:cs="Arial"/>
          <w:b/>
          <w:bCs/>
          <w:color w:val="000000"/>
          <w:sz w:val="20"/>
          <w:szCs w:val="20"/>
        </w:rPr>
      </w:pPr>
      <w:ins w:id="284" w:author="Microsoft Office User" w:date="2021-07-20T14:34:00Z">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ins>
    </w:p>
    <w:p w14:paraId="111E84FC" w14:textId="77777777" w:rsidR="00223CF4" w:rsidRPr="00A9352F" w:rsidRDefault="00223CF4" w:rsidP="00223CF4">
      <w:pPr>
        <w:jc w:val="both"/>
        <w:rPr>
          <w:ins w:id="285" w:author="Microsoft Office User" w:date="2021-07-20T14:34:00Z"/>
          <w:rFonts w:ascii="Arial" w:hAnsi="Arial" w:cs="Arial"/>
          <w:b/>
          <w:bCs/>
          <w:color w:val="000000"/>
          <w:sz w:val="20"/>
          <w:szCs w:val="20"/>
        </w:rPr>
      </w:pPr>
    </w:p>
    <w:p w14:paraId="4C8C9238" w14:textId="1A885795" w:rsidR="00223CF4" w:rsidRPr="00223CF4" w:rsidRDefault="00223CF4">
      <w:pPr>
        <w:jc w:val="both"/>
        <w:rPr>
          <w:ins w:id="286" w:author="Microsoft Office User" w:date="2021-07-20T14:33:00Z"/>
          <w:sz w:val="20"/>
          <w:szCs w:val="20"/>
          <w:rPrChange w:id="287" w:author="Microsoft Office User" w:date="2021-07-20T14:34:00Z">
            <w:rPr>
              <w:ins w:id="288" w:author="Microsoft Office User" w:date="2021-07-20T14:33:00Z"/>
              <w:rFonts w:ascii="Arial" w:hAnsi="Arial" w:cs="Arial"/>
              <w:i/>
              <w:iCs/>
              <w:color w:val="000000"/>
              <w:sz w:val="22"/>
              <w:szCs w:val="22"/>
            </w:rPr>
          </w:rPrChange>
        </w:rPr>
        <w:pPrChange w:id="289" w:author="Microsoft Office User" w:date="2021-07-20T14:34:00Z">
          <w:pPr/>
        </w:pPrChange>
      </w:pPr>
      <w:ins w:id="290" w:author="Microsoft Office User" w:date="2021-07-20T14:34:00Z">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a session, while the traces indicate a running average using a 7 day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error bars in black indicate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w:t>
        </w:r>
      </w:ins>
      <w:ins w:id="291" w:author="Microsoft Office User" w:date="2021-07-21T10:29:00Z">
        <w:r w:rsidR="009F6FE2">
          <w:rPr>
            <w:rFonts w:ascii="Arial" w:hAnsi="Arial" w:cs="Arial"/>
            <w:color w:val="000000"/>
            <w:sz w:val="20"/>
            <w:szCs w:val="20"/>
          </w:rPr>
          <w:t>7</w:t>
        </w:r>
      </w:ins>
      <w:ins w:id="292" w:author="Microsoft Office User" w:date="2021-07-20T14:34:00Z">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color w:val="000000"/>
            <w:sz w:val="20"/>
            <w:szCs w:val="20"/>
          </w:rPr>
          <w:t xml:space="preserve"> (see </w:t>
        </w:r>
        <w:r>
          <w:rPr>
            <w:rFonts w:ascii="Arial" w:hAnsi="Arial" w:cs="Arial"/>
            <w:i/>
            <w:iCs/>
            <w:color w:val="000000"/>
            <w:sz w:val="20"/>
            <w:szCs w:val="20"/>
          </w:rPr>
          <w:t>Supplementary Table 1</w:t>
        </w:r>
        <w:r>
          <w:rPr>
            <w:rFonts w:ascii="Arial" w:hAnsi="Arial" w:cs="Arial"/>
            <w:color w:val="000000"/>
            <w:sz w:val="20"/>
            <w:szCs w:val="20"/>
          </w:rPr>
          <w:t>)</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ins>
    </w:p>
    <w:p w14:paraId="088C20C8" w14:textId="61B0BBC3"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codes predict individual behavioral performance.</w:t>
      </w:r>
    </w:p>
    <w:p w14:paraId="02D25667" w14:textId="243A6CDF" w:rsidR="00E57303" w:rsidDel="00223CF4" w:rsidRDefault="00223CF4" w:rsidP="00E57303">
      <w:pPr>
        <w:jc w:val="both"/>
        <w:rPr>
          <w:del w:id="293" w:author="Microsoft Office User" w:date="2021-07-20T14:33:00Z"/>
          <w:rFonts w:ascii="Arial" w:hAnsi="Arial" w:cs="Arial"/>
          <w:color w:val="000000"/>
          <w:sz w:val="22"/>
          <w:szCs w:val="22"/>
        </w:rPr>
      </w:pPr>
      <w:del w:id="294" w:author="Microsoft Office User" w:date="2021-07-20T14:35:00Z">
        <w:r w:rsidDel="00223CF4">
          <w:rPr>
            <w:rFonts w:ascii="Arial" w:hAnsi="Arial" w:cs="Arial"/>
            <w:b/>
            <w:bCs/>
            <w:noProof/>
            <w:color w:val="000000"/>
            <w:sz w:val="20"/>
            <w:szCs w:val="20"/>
          </w:rPr>
          <w:drawing>
            <wp:anchor distT="0" distB="0" distL="114300" distR="114300" simplePos="0" relativeHeight="251661312" behindDoc="0" locked="0" layoutInCell="1" allowOverlap="1" wp14:anchorId="2BC66480" wp14:editId="114B247D">
              <wp:simplePos x="0" y="0"/>
              <wp:positionH relativeFrom="column">
                <wp:posOffset>1805478</wp:posOffset>
              </wp:positionH>
              <wp:positionV relativeFrom="paragraph">
                <wp:posOffset>558858</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del>
      <w:r w:rsidR="005E6A59">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ins w:id="295" w:author="Microsoft Office User" w:date="2021-07-23T12:25:00Z">
        <w:r w:rsidR="000F7AD1">
          <w:rPr>
            <w:rFonts w:ascii="Arial" w:hAnsi="Arial" w:cs="Arial"/>
            <w:color w:val="000000"/>
            <w:sz w:val="22"/>
            <w:szCs w:val="22"/>
          </w:rPr>
          <w:t>;</w:t>
        </w:r>
      </w:ins>
      <w:r w:rsidR="005E6A59">
        <w:rPr>
          <w:rFonts w:ascii="Arial" w:hAnsi="Arial" w:cs="Arial"/>
          <w:color w:val="000000"/>
          <w:sz w:val="22"/>
          <w:szCs w:val="22"/>
        </w:rPr>
        <w:t xml:space="preserve"> </w:t>
      </w:r>
      <w:del w:id="296" w:author="Microsoft Office User" w:date="2021-07-23T12:25:00Z">
        <w:r w:rsidR="005E6A59" w:rsidDel="000F7AD1">
          <w:rPr>
            <w:rFonts w:ascii="Arial" w:hAnsi="Arial" w:cs="Arial"/>
            <w:color w:val="000000"/>
            <w:sz w:val="22"/>
            <w:szCs w:val="22"/>
          </w:rPr>
          <w:delText>overall [</w:delText>
        </w:r>
      </w:del>
      <w:r w:rsidR="005E6A59">
        <w:rPr>
          <w:rFonts w:ascii="Arial" w:hAnsi="Arial" w:cs="Arial"/>
          <w:color w:val="000000"/>
          <w:sz w:val="22"/>
          <w:szCs w:val="22"/>
        </w:rPr>
        <w:t>n = 11 mice</w:t>
      </w:r>
      <w:ins w:id="297" w:author="Microsoft Office User" w:date="2021-07-23T12:25:00Z">
        <w:r w:rsidR="000F7AD1">
          <w:rPr>
            <w:rFonts w:ascii="Arial" w:hAnsi="Arial" w:cs="Arial"/>
            <w:color w:val="000000"/>
            <w:sz w:val="22"/>
            <w:szCs w:val="22"/>
          </w:rPr>
          <w:t xml:space="preserve"> participated</w:t>
        </w:r>
      </w:ins>
      <w:r w:rsidR="005E6A59">
        <w:rPr>
          <w:rFonts w:ascii="Arial" w:hAnsi="Arial" w:cs="Arial"/>
          <w:color w:val="000000"/>
          <w:sz w:val="22"/>
          <w:szCs w:val="22"/>
        </w:rPr>
        <w:t xml:space="preserve"> in low contrast sessions, n = 8 </w:t>
      </w:r>
      <w:del w:id="298" w:author="Microsoft Office User" w:date="2021-07-23T12:25:00Z">
        <w:r w:rsidR="005E6A59" w:rsidDel="000F7AD1">
          <w:rPr>
            <w:rFonts w:ascii="Arial" w:hAnsi="Arial" w:cs="Arial"/>
            <w:color w:val="000000"/>
            <w:sz w:val="22"/>
            <w:szCs w:val="22"/>
          </w:rPr>
          <w:delText xml:space="preserve">mice </w:delText>
        </w:r>
      </w:del>
      <w:r w:rsidR="005E6A59">
        <w:rPr>
          <w:rFonts w:ascii="Arial" w:hAnsi="Arial" w:cs="Arial"/>
          <w:color w:val="000000"/>
          <w:sz w:val="22"/>
          <w:szCs w:val="22"/>
        </w:rPr>
        <w:t>in high contrast sessions</w:t>
      </w:r>
      <w:del w:id="299" w:author="Microsoft Office User" w:date="2021-07-23T12:25:00Z">
        <w:r w:rsidR="005E6A59" w:rsidDel="000F7AD1">
          <w:rPr>
            <w:rFonts w:ascii="Arial" w:hAnsi="Arial" w:cs="Arial"/>
            <w:color w:val="000000"/>
            <w:sz w:val="22"/>
            <w:szCs w:val="22"/>
          </w:rPr>
          <w:delText>]</w:delText>
        </w:r>
      </w:del>
      <w:r w:rsidR="005E6A59">
        <w:rPr>
          <w:rFonts w:ascii="Arial" w:hAnsi="Arial" w:cs="Arial"/>
          <w:color w:val="000000"/>
          <w:sz w:val="22"/>
          <w:szCs w:val="22"/>
        </w:rPr>
        <w:t>)</w:t>
      </w:r>
      <w:ins w:id="300" w:author="Microsoft Office User" w:date="2021-07-20T14:33:00Z">
        <w:r>
          <w:rPr>
            <w:rFonts w:ascii="Arial" w:hAnsi="Arial" w:cs="Arial"/>
            <w:color w:val="000000"/>
            <w:sz w:val="22"/>
            <w:szCs w:val="22"/>
          </w:rPr>
          <w:t>.</w:t>
        </w:r>
      </w:ins>
      <w:del w:id="301" w:author="Microsoft Office User" w:date="2021-07-20T14:33:00Z">
        <w:r w:rsidR="005E6A59" w:rsidDel="00223CF4">
          <w:rPr>
            <w:rFonts w:ascii="Arial" w:hAnsi="Arial" w:cs="Arial"/>
            <w:color w:val="000000"/>
            <w:sz w:val="22"/>
            <w:szCs w:val="22"/>
          </w:rPr>
          <w:delText>.</w:delText>
        </w:r>
      </w:del>
    </w:p>
    <w:p w14:paraId="71579135" w14:textId="34CB67C0" w:rsidR="00E57303" w:rsidDel="00223CF4" w:rsidRDefault="00E57303" w:rsidP="00E57303">
      <w:pPr>
        <w:jc w:val="both"/>
        <w:rPr>
          <w:del w:id="302" w:author="Microsoft Office User" w:date="2021-07-20T14:35:00Z"/>
          <w:rFonts w:ascii="Arial" w:hAnsi="Arial" w:cs="Arial"/>
          <w:b/>
          <w:bCs/>
          <w:color w:val="000000"/>
          <w:sz w:val="20"/>
          <w:szCs w:val="20"/>
        </w:rPr>
      </w:pPr>
      <w:del w:id="303" w:author="Microsoft Office User" w:date="2021-07-20T14:33:00Z">
        <w:r w:rsidDel="00223CF4">
          <w:rPr>
            <w:rFonts w:ascii="Arial" w:hAnsi="Arial" w:cs="Arial"/>
            <w:color w:val="000000"/>
            <w:sz w:val="22"/>
            <w:szCs w:val="22"/>
          </w:rPr>
          <w:br w:type="page"/>
        </w:r>
      </w:del>
      <w:del w:id="304" w:author="Microsoft Office User" w:date="2021-07-20T14:35:00Z">
        <w:r w:rsidRPr="00A9352F" w:rsidDel="00223CF4">
          <w:rPr>
            <w:rFonts w:ascii="Arial" w:hAnsi="Arial" w:cs="Arial"/>
            <w:b/>
            <w:bCs/>
            <w:color w:val="000000"/>
            <w:sz w:val="20"/>
            <w:szCs w:val="20"/>
          </w:rPr>
          <w:delText xml:space="preserve">Figure </w:delText>
        </w:r>
        <w:r w:rsidDel="00223CF4">
          <w:rPr>
            <w:rFonts w:ascii="Arial" w:hAnsi="Arial" w:cs="Arial"/>
            <w:b/>
            <w:bCs/>
            <w:color w:val="000000"/>
            <w:sz w:val="20"/>
            <w:szCs w:val="20"/>
          </w:rPr>
          <w:delText>3</w:delText>
        </w:r>
        <w:r w:rsidRPr="00A9352F" w:rsidDel="00223CF4">
          <w:rPr>
            <w:rFonts w:ascii="Arial" w:hAnsi="Arial" w:cs="Arial"/>
            <w:b/>
            <w:bCs/>
            <w:color w:val="000000"/>
            <w:sz w:val="20"/>
            <w:szCs w:val="20"/>
          </w:rPr>
          <w:delText>.</w:delText>
        </w:r>
      </w:del>
    </w:p>
    <w:p w14:paraId="476A982A" w14:textId="7A57F9A7" w:rsidR="00E57303" w:rsidRPr="00A9352F" w:rsidDel="00223CF4" w:rsidRDefault="00E57303" w:rsidP="00E57303">
      <w:pPr>
        <w:jc w:val="both"/>
        <w:rPr>
          <w:del w:id="305" w:author="Microsoft Office User" w:date="2021-07-20T14:35:00Z"/>
          <w:rFonts w:ascii="Arial" w:hAnsi="Arial" w:cs="Arial"/>
          <w:b/>
          <w:bCs/>
          <w:color w:val="000000"/>
          <w:sz w:val="20"/>
          <w:szCs w:val="20"/>
        </w:rPr>
      </w:pPr>
    </w:p>
    <w:p w14:paraId="5F5C4B1D" w14:textId="522CC8B4" w:rsidR="00E57303" w:rsidRPr="005719C3" w:rsidDel="00223CF4" w:rsidRDefault="00E57303" w:rsidP="00E57303">
      <w:pPr>
        <w:jc w:val="both"/>
        <w:rPr>
          <w:del w:id="306" w:author="Microsoft Office User" w:date="2021-07-20T14:35:00Z"/>
          <w:sz w:val="20"/>
          <w:szCs w:val="20"/>
        </w:rPr>
      </w:pPr>
      <w:del w:id="307" w:author="Microsoft Office User" w:date="2021-07-20T14:35:00Z">
        <w:r w:rsidDel="00223CF4">
          <w:rPr>
            <w:rFonts w:ascii="Arial" w:hAnsi="Arial" w:cs="Arial"/>
            <w:b/>
            <w:bCs/>
            <w:color w:val="000000"/>
            <w:sz w:val="20"/>
            <w:szCs w:val="20"/>
          </w:rPr>
          <w:delText xml:space="preserve">a, </w:delText>
        </w:r>
        <w:r w:rsidRPr="00547245" w:rsidDel="00223CF4">
          <w:rPr>
            <w:rFonts w:ascii="Arial" w:hAnsi="Arial" w:cs="Arial"/>
            <w:color w:val="000000"/>
            <w:sz w:val="20"/>
            <w:szCs w:val="20"/>
          </w:rPr>
          <w:delText xml:space="preserve">Schematic of </w:delText>
        </w:r>
        <w:r w:rsidDel="00223CF4">
          <w:rPr>
            <w:rFonts w:ascii="Arial" w:hAnsi="Arial" w:cs="Arial"/>
            <w:color w:val="000000"/>
            <w:sz w:val="20"/>
            <w:szCs w:val="20"/>
          </w:rPr>
          <w:delText>GO/NO-GO</w:delText>
        </w:r>
        <w:r w:rsidRPr="00547245" w:rsidDel="00223CF4">
          <w:rPr>
            <w:rFonts w:ascii="Arial" w:hAnsi="Arial" w:cs="Arial"/>
            <w:color w:val="000000"/>
            <w:sz w:val="20"/>
            <w:szCs w:val="20"/>
          </w:rPr>
          <w:delText xml:space="preserve"> </w:delText>
        </w:r>
        <w:r w:rsidDel="00223CF4">
          <w:rPr>
            <w:rFonts w:ascii="Arial" w:hAnsi="Arial" w:cs="Arial"/>
            <w:color w:val="000000"/>
            <w:sz w:val="20"/>
            <w:szCs w:val="20"/>
          </w:rPr>
          <w:delText>paradigm</w:delText>
        </w:r>
        <w:r w:rsidRPr="00547245" w:rsidDel="00223CF4">
          <w:rPr>
            <w:rFonts w:ascii="Arial" w:hAnsi="Arial" w:cs="Arial"/>
            <w:color w:val="000000"/>
            <w:sz w:val="20"/>
            <w:szCs w:val="20"/>
          </w:rPr>
          <w:delText>.</w:delText>
        </w:r>
        <w:r w:rsidRPr="00547245" w:rsidDel="00223CF4">
          <w:rPr>
            <w:rFonts w:ascii="Arial" w:hAnsi="Arial" w:cs="Arial"/>
            <w:b/>
            <w:bCs/>
            <w:color w:val="000000"/>
            <w:sz w:val="20"/>
            <w:szCs w:val="20"/>
          </w:rPr>
          <w:delText xml:space="preserve"> </w:delText>
        </w:r>
        <w:r w:rsidDel="00223CF4">
          <w:rPr>
            <w:rFonts w:ascii="Arial" w:hAnsi="Arial" w:cs="Arial"/>
            <w:b/>
            <w:color w:val="000000"/>
            <w:sz w:val="20"/>
            <w:szCs w:val="20"/>
          </w:rPr>
          <w:delText xml:space="preserve">b, </w:delText>
        </w:r>
        <w:r w:rsidRPr="00547245" w:rsidDel="00223CF4">
          <w:rPr>
            <w:rFonts w:ascii="Arial" w:hAnsi="Arial" w:cs="Arial"/>
            <w:color w:val="000000"/>
            <w:sz w:val="20"/>
            <w:szCs w:val="20"/>
          </w:rPr>
          <w:delText>Behavioral performance</w:delText>
        </w:r>
        <w:r w:rsidDel="00223CF4">
          <w:rPr>
            <w:rFonts w:ascii="Arial" w:hAnsi="Arial" w:cs="Arial"/>
            <w:color w:val="000000"/>
            <w:sz w:val="20"/>
            <w:szCs w:val="20"/>
          </w:rPr>
          <w:delText xml:space="preserve"> for the contrast in which each mouse was first trained</w:delText>
        </w:r>
        <w:r w:rsidRPr="00547245" w:rsidDel="00223CF4">
          <w:rPr>
            <w:rFonts w:ascii="Arial" w:hAnsi="Arial" w:cs="Arial"/>
            <w:color w:val="000000"/>
            <w:sz w:val="20"/>
            <w:szCs w:val="20"/>
          </w:rPr>
          <w:delText xml:space="preserve"> relative to the first session of task exposure</w:delText>
        </w:r>
        <w:r w:rsidDel="00223CF4">
          <w:rPr>
            <w:rFonts w:ascii="Arial" w:hAnsi="Arial" w:cs="Arial"/>
            <w:color w:val="000000"/>
            <w:sz w:val="20"/>
            <w:szCs w:val="20"/>
          </w:rPr>
          <w:delText xml:space="preserve"> (n=12 mice were first trained in low contrast, n=13 mice were first trained in high contrast)</w:delText>
        </w:r>
        <w:r w:rsidRPr="00547245" w:rsidDel="00223CF4">
          <w:rPr>
            <w:rFonts w:ascii="Arial" w:hAnsi="Arial" w:cs="Arial"/>
            <w:color w:val="000000"/>
            <w:sz w:val="20"/>
            <w:szCs w:val="20"/>
          </w:rPr>
          <w:delText>. Dots indicate a session, while the traces indicate a running average using a 7 day window. Blue dots and traces indicate sessions in which mice detected targets in low contrast (ie. after high-to-low contrast transitions), while red dots and traces indicate sessions in which mice detected targets in high contrast (ie. after low-to-high contrast transitions).</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c, </w:delText>
        </w:r>
        <w:r w:rsidDel="00223CF4">
          <w:rPr>
            <w:rFonts w:ascii="Arial" w:hAnsi="Arial" w:cs="Arial"/>
            <w:color w:val="000000"/>
            <w:sz w:val="20"/>
            <w:szCs w:val="20"/>
          </w:rPr>
          <w:delText xml:space="preserve">Psychometric functions in low and high contrast for one mouse (mouse ID indicated in the upper left). Each dot indicates percent correct for a single volume in a single session, while the solid lines indicate average psychometric fits. Colors as in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d, </w:delText>
        </w:r>
        <w:r w:rsidRPr="00547245" w:rsidDel="00223CF4">
          <w:rPr>
            <w:rFonts w:ascii="Arial" w:hAnsi="Arial" w:cs="Arial"/>
            <w:color w:val="000000"/>
            <w:sz w:val="20"/>
            <w:szCs w:val="20"/>
          </w:rPr>
          <w:delText>Psychometric functions averaged for n=2</w:delText>
        </w:r>
        <w:r w:rsidDel="00223CF4">
          <w:rPr>
            <w:rFonts w:ascii="Arial" w:hAnsi="Arial" w:cs="Arial"/>
            <w:color w:val="000000"/>
            <w:sz w:val="20"/>
            <w:szCs w:val="20"/>
          </w:rPr>
          <w:delText>5</w:delText>
        </w:r>
        <w:r w:rsidRPr="00547245" w:rsidDel="00223CF4">
          <w:rPr>
            <w:rFonts w:ascii="Arial" w:hAnsi="Arial" w:cs="Arial"/>
            <w:color w:val="000000"/>
            <w:sz w:val="20"/>
            <w:szCs w:val="20"/>
          </w:rPr>
          <w:delText xml:space="preserve"> mice in low and high contrast. Error bars indicate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at individual target SNRs, while the solid lines are logistic function fits to the average performance per contrast.</w:delText>
        </w:r>
        <w:r w:rsidDel="00223CF4">
          <w:rPr>
            <w:rFonts w:ascii="Arial" w:hAnsi="Arial" w:cs="Arial"/>
            <w:b/>
            <w:bCs/>
            <w:color w:val="000000"/>
            <w:sz w:val="20"/>
            <w:szCs w:val="20"/>
          </w:rPr>
          <w:delText xml:space="preserve"> e, </w:delText>
        </w:r>
        <w:r w:rsidRPr="00547245" w:rsidDel="00223CF4">
          <w:rPr>
            <w:rFonts w:ascii="Arial" w:hAnsi="Arial" w:cs="Arial"/>
            <w:color w:val="000000"/>
            <w:sz w:val="20"/>
            <w:szCs w:val="20"/>
          </w:rPr>
          <w:delText xml:space="preserve">Psychometric thresholds per contrast. Each dot represents a mouse, lines connect </w:delText>
        </w:r>
        <w:r w:rsidDel="00223CF4">
          <w:rPr>
            <w:rFonts w:ascii="Arial" w:hAnsi="Arial" w:cs="Arial"/>
            <w:color w:val="000000"/>
            <w:sz w:val="20"/>
            <w:szCs w:val="20"/>
          </w:rPr>
          <w:delText>performance of individual mice</w:delText>
        </w:r>
        <w:r w:rsidRPr="00547245" w:rsidDel="00223CF4">
          <w:rPr>
            <w:rFonts w:ascii="Arial" w:hAnsi="Arial" w:cs="Arial"/>
            <w:color w:val="000000"/>
            <w:sz w:val="20"/>
            <w:szCs w:val="20"/>
          </w:rPr>
          <w:delText xml:space="preserve"> on low and high contrast sessions. Bars indicate the average threshold over mice, </w:delText>
        </w:r>
      </w:del>
      <w:del w:id="308" w:author="Microsoft Office User" w:date="2021-07-20T14:28:00Z">
        <w:r w:rsidRPr="00547245" w:rsidDel="00223CF4">
          <w:rPr>
            <w:rFonts w:ascii="Arial" w:hAnsi="Arial" w:cs="Arial"/>
            <w:color w:val="000000"/>
            <w:sz w:val="20"/>
            <w:szCs w:val="20"/>
          </w:rPr>
          <w:delText xml:space="preserve">while </w:delText>
        </w:r>
      </w:del>
      <w:del w:id="309" w:author="Microsoft Office User" w:date="2021-07-20T14:35:00Z">
        <w:r w:rsidRPr="00547245" w:rsidDel="00223CF4">
          <w:rPr>
            <w:rFonts w:ascii="Arial" w:hAnsi="Arial" w:cs="Arial"/>
            <w:color w:val="000000"/>
            <w:sz w:val="20"/>
            <w:szCs w:val="20"/>
          </w:rPr>
          <w:delText xml:space="preserve">error bars in black indicate </w:delText>
        </w:r>
      </w:del>
      <w:del w:id="310" w:author="Microsoft Office User" w:date="2021-07-20T14:28:00Z">
        <w:r w:rsidRPr="00547245" w:rsidDel="00223CF4">
          <w:rPr>
            <w:rFonts w:ascii="Arial" w:hAnsi="Arial" w:cs="Arial"/>
            <w:color w:val="000000"/>
            <w:sz w:val="20"/>
            <w:szCs w:val="20"/>
          </w:rPr>
          <w:delText xml:space="preserve">threshold </w:delText>
        </w:r>
      </w:del>
      <w:del w:id="311" w:author="Microsoft Office User" w:date="2021-07-20T14:35:00Z">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w:delText>
        </w:r>
        <w:r w:rsidDel="00223CF4">
          <w:rPr>
            <w:rFonts w:ascii="Arial" w:hAnsi="Arial" w:cs="Arial"/>
            <w:b/>
            <w:bCs/>
            <w:color w:val="000000"/>
            <w:sz w:val="20"/>
            <w:szCs w:val="20"/>
          </w:rPr>
          <w:delText xml:space="preserve"> f, </w:delText>
        </w:r>
        <w:r w:rsidRPr="00547245" w:rsidDel="00223CF4">
          <w:rPr>
            <w:rFonts w:ascii="Arial" w:hAnsi="Arial" w:cs="Arial"/>
            <w:color w:val="000000"/>
            <w:sz w:val="20"/>
            <w:szCs w:val="20"/>
          </w:rPr>
          <w:delText>Behavioral psychometric functions for n=4 mice</w:delText>
        </w:r>
        <w:r w:rsidDel="00223CF4">
          <w:rPr>
            <w:rFonts w:ascii="Arial" w:hAnsi="Arial" w:cs="Arial"/>
            <w:color w:val="000000"/>
            <w:sz w:val="20"/>
            <w:szCs w:val="20"/>
          </w:rPr>
          <w:delText xml:space="preserve"> tested using the same target volumes in each contrast</w:delText>
        </w:r>
        <w:r w:rsidRPr="00547245" w:rsidDel="00223CF4">
          <w:rPr>
            <w:rFonts w:ascii="Arial" w:hAnsi="Arial" w:cs="Arial"/>
            <w:color w:val="000000"/>
            <w:sz w:val="20"/>
            <w:szCs w:val="20"/>
          </w:rPr>
          <w:delText xml:space="preserve">. Dots with error bars indicate average performance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as a function of contrast and target volume. Overlaid</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 dark</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colored </w:delText>
        </w:r>
        <w:r w:rsidDel="00223CF4">
          <w:rPr>
            <w:rFonts w:ascii="Arial" w:hAnsi="Arial" w:cs="Arial"/>
            <w:color w:val="000000"/>
            <w:sz w:val="20"/>
            <w:szCs w:val="20"/>
          </w:rPr>
          <w:delText>curves</w:delText>
        </w:r>
        <w:r w:rsidRPr="00547245" w:rsidDel="00223CF4">
          <w:rPr>
            <w:rFonts w:ascii="Arial" w:hAnsi="Arial" w:cs="Arial"/>
            <w:color w:val="000000"/>
            <w:sz w:val="20"/>
            <w:szCs w:val="20"/>
          </w:rPr>
          <w:delText xml:space="preserve"> indicate psychometric fits to the averages, with the </w:delText>
        </w:r>
      </w:del>
      <w:del w:id="312" w:author="Microsoft Office User" w:date="2021-07-20T14:28:00Z">
        <w:r w:rsidRPr="00547245" w:rsidDel="00223CF4">
          <w:rPr>
            <w:rFonts w:ascii="Arial" w:hAnsi="Arial" w:cs="Arial"/>
            <w:color w:val="000000"/>
            <w:sz w:val="20"/>
            <w:szCs w:val="20"/>
          </w:rPr>
          <w:delText>black dot</w:delText>
        </w:r>
      </w:del>
      <w:del w:id="313" w:author="Microsoft Office User" w:date="2021-07-20T14:35:00Z">
        <w:r w:rsidRPr="00547245" w:rsidDel="00223CF4">
          <w:rPr>
            <w:rFonts w:ascii="Arial" w:hAnsi="Arial" w:cs="Arial"/>
            <w:color w:val="000000"/>
            <w:sz w:val="20"/>
            <w:szCs w:val="20"/>
          </w:rPr>
          <w:delText xml:space="preserve"> indicating </w:delText>
        </w:r>
      </w:del>
      <w:del w:id="314" w:author="Microsoft Office User" w:date="2021-07-20T14:28:00Z">
        <w:r w:rsidRPr="00547245" w:rsidDel="00223CF4">
          <w:rPr>
            <w:rFonts w:ascii="Arial" w:hAnsi="Arial" w:cs="Arial"/>
            <w:color w:val="000000"/>
            <w:sz w:val="20"/>
            <w:szCs w:val="20"/>
          </w:rPr>
          <w:delText xml:space="preserve">the </w:delText>
        </w:r>
      </w:del>
      <w:del w:id="315" w:author="Microsoft Office User" w:date="2021-07-20T14:35:00Z">
        <w:r w:rsidRPr="00547245" w:rsidDel="00223CF4">
          <w:rPr>
            <w:rFonts w:ascii="Arial" w:hAnsi="Arial" w:cs="Arial"/>
            <w:color w:val="000000"/>
            <w:sz w:val="20"/>
            <w:szCs w:val="20"/>
          </w:rPr>
          <w:delText>average threshold. Light</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colored lines indicate the psychometric curves of individual mice. Black</w:delText>
        </w:r>
        <w:r w:rsidDel="00223CF4">
          <w:rPr>
            <w:rFonts w:ascii="Arial" w:hAnsi="Arial" w:cs="Arial"/>
            <w:color w:val="000000"/>
            <w:sz w:val="20"/>
            <w:szCs w:val="20"/>
          </w:rPr>
          <w:delText>, dashed</w:delText>
        </w:r>
        <w:r w:rsidRPr="00547245" w:rsidDel="00223CF4">
          <w:rPr>
            <w:rFonts w:ascii="Arial" w:hAnsi="Arial" w:cs="Arial"/>
            <w:color w:val="000000"/>
            <w:sz w:val="20"/>
            <w:szCs w:val="20"/>
          </w:rPr>
          <w:delText xml:space="preserve"> horizontal line indicates chance (0.5) performance. </w:delText>
        </w:r>
        <w:r w:rsidDel="00223CF4">
          <w:rPr>
            <w:rFonts w:ascii="Arial" w:hAnsi="Arial" w:cs="Arial"/>
            <w:b/>
            <w:bCs/>
            <w:color w:val="000000"/>
            <w:sz w:val="20"/>
            <w:szCs w:val="20"/>
          </w:rPr>
          <w:delText xml:space="preserve">g, </w:delText>
        </w:r>
        <w:r w:rsidRPr="00547245" w:rsidDel="00223CF4">
          <w:rPr>
            <w:rFonts w:ascii="Arial" w:hAnsi="Arial" w:cs="Arial"/>
            <w:color w:val="000000"/>
            <w:sz w:val="20"/>
            <w:szCs w:val="20"/>
          </w:rPr>
          <w:delText xml:space="preserve">Psychometric thresholds per contrast. Each dot represents a mouse, lines indicate where mice participated in both low and high contrast sessions. Bars indicate the average threshold over mice, while error bars in black indicate threshold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SEM over mice. </w:delText>
        </w:r>
        <w:r w:rsidDel="00223CF4">
          <w:rPr>
            <w:rFonts w:ascii="Arial" w:hAnsi="Arial" w:cs="Arial"/>
            <w:b/>
            <w:bCs/>
            <w:color w:val="000000"/>
            <w:sz w:val="20"/>
            <w:szCs w:val="20"/>
          </w:rPr>
          <w:delText xml:space="preserve">h, </w:delText>
        </w:r>
        <w:r w:rsidRPr="00547245" w:rsidDel="00223CF4">
          <w:rPr>
            <w:rFonts w:ascii="Arial" w:hAnsi="Arial" w:cs="Arial"/>
            <w:color w:val="000000"/>
            <w:sz w:val="20"/>
            <w:szCs w:val="20"/>
          </w:rPr>
          <w:delText xml:space="preserve">Psychometric slopes per contrast. Presentation as in </w:delText>
        </w:r>
        <w:r w:rsidDel="00223CF4">
          <w:rPr>
            <w:rFonts w:ascii="Arial" w:hAnsi="Arial" w:cs="Arial"/>
            <w:b/>
            <w:bCs/>
            <w:color w:val="000000"/>
            <w:sz w:val="20"/>
            <w:szCs w:val="20"/>
          </w:rPr>
          <w:delText>g</w:delText>
        </w:r>
        <w:r w:rsidRPr="00547245" w:rsidDel="00223CF4">
          <w:rPr>
            <w:rFonts w:ascii="Arial" w:hAnsi="Arial" w:cs="Arial"/>
            <w:color w:val="000000"/>
            <w:sz w:val="20"/>
            <w:szCs w:val="20"/>
          </w:rPr>
          <w:delText>.</w:delText>
        </w:r>
        <w:r w:rsidDel="00223CF4">
          <w:rPr>
            <w:rFonts w:ascii="Arial" w:hAnsi="Arial" w:cs="Arial"/>
            <w:b/>
            <w:bCs/>
            <w:color w:val="000000"/>
            <w:sz w:val="20"/>
            <w:szCs w:val="20"/>
          </w:rPr>
          <w:delText xml:space="preserve"> i, </w:delText>
        </w:r>
        <w:r w:rsidRPr="00547245" w:rsidDel="00223CF4">
          <w:rPr>
            <w:rFonts w:ascii="Arial" w:hAnsi="Arial" w:cs="Arial"/>
            <w:color w:val="000000"/>
            <w:sz w:val="20"/>
            <w:szCs w:val="20"/>
          </w:rPr>
          <w:delText>Behavioral performance as a function of contrast and target time relative to the switch in contrast</w:delText>
        </w:r>
        <w:r w:rsidDel="00223CF4">
          <w:rPr>
            <w:rFonts w:ascii="Arial" w:hAnsi="Arial" w:cs="Arial"/>
            <w:color w:val="000000"/>
            <w:sz w:val="20"/>
            <w:szCs w:val="20"/>
          </w:rPr>
          <w:delText xml:space="preserve"> for n=21 mice</w:delText>
        </w:r>
        <w:r w:rsidRPr="00547245" w:rsidDel="00223CF4">
          <w:rPr>
            <w:rFonts w:ascii="Arial" w:hAnsi="Arial" w:cs="Arial"/>
            <w:color w:val="000000"/>
            <w:sz w:val="20"/>
            <w:szCs w:val="20"/>
          </w:rPr>
          <w:delText xml:space="preserve">. Dots with error bars indicate average performance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delText>
        </w:r>
        <w:r w:rsidDel="00223CF4">
          <w:rPr>
            <w:rFonts w:ascii="Arial" w:hAnsi="Arial" w:cs="Arial"/>
            <w:b/>
            <w:bCs/>
            <w:color w:val="000000"/>
            <w:sz w:val="20"/>
            <w:szCs w:val="20"/>
          </w:rPr>
          <w:delText xml:space="preserve"> j, </w:delText>
        </w:r>
        <w:r w:rsidRPr="00547245" w:rsidDel="00223CF4">
          <w:rPr>
            <w:rFonts w:ascii="Arial" w:hAnsi="Arial" w:cs="Arial"/>
            <w:color w:val="000000"/>
            <w:sz w:val="20"/>
            <w:szCs w:val="20"/>
          </w:rPr>
          <w:delText>Average time constant of exponential fits in low and high contrast. Present</w:delText>
        </w:r>
        <w:r w:rsidDel="00223CF4">
          <w:rPr>
            <w:rFonts w:ascii="Arial" w:hAnsi="Arial" w:cs="Arial"/>
            <w:color w:val="000000"/>
            <w:sz w:val="20"/>
            <w:szCs w:val="20"/>
          </w:rPr>
          <w:delText>ation</w:delText>
        </w:r>
        <w:r w:rsidRPr="00547245" w:rsidDel="00223CF4">
          <w:rPr>
            <w:rFonts w:ascii="Arial" w:hAnsi="Arial" w:cs="Arial"/>
            <w:color w:val="000000"/>
            <w:sz w:val="20"/>
            <w:szCs w:val="20"/>
          </w:rPr>
          <w:delText xml:space="preserve"> as in </w:delText>
        </w:r>
        <w:r w:rsidDel="00223CF4">
          <w:rPr>
            <w:rFonts w:ascii="Arial" w:hAnsi="Arial" w:cs="Arial"/>
            <w:b/>
            <w:bCs/>
            <w:color w:val="000000"/>
            <w:sz w:val="20"/>
            <w:szCs w:val="20"/>
          </w:rPr>
          <w:delText>h</w:delText>
        </w:r>
        <w:r w:rsidRPr="00547245" w:rsidDel="00223CF4">
          <w:rPr>
            <w:rFonts w:ascii="Arial" w:hAnsi="Arial" w:cs="Arial"/>
            <w:color w:val="000000"/>
            <w:sz w:val="20"/>
            <w:szCs w:val="20"/>
          </w:rPr>
          <w:delText xml:space="preserve">. </w:delText>
        </w:r>
        <w:r w:rsidDel="00223CF4">
          <w:rPr>
            <w:rFonts w:ascii="Arial" w:hAnsi="Arial" w:cs="Arial"/>
            <w:color w:val="000000"/>
            <w:sz w:val="20"/>
            <w:szCs w:val="20"/>
          </w:rPr>
          <w:delText>Unless otherwise noted</w:delText>
        </w:r>
        <w:r w:rsidRPr="00547245" w:rsidDel="00223CF4">
          <w:rPr>
            <w:rFonts w:ascii="Arial" w:hAnsi="Arial" w:cs="Arial"/>
            <w:color w:val="000000"/>
            <w:sz w:val="20"/>
            <w:szCs w:val="20"/>
          </w:rPr>
          <w:delText>, blue</w:delText>
        </w:r>
        <w:r w:rsidDel="00223CF4">
          <w:rPr>
            <w:rFonts w:ascii="Arial" w:hAnsi="Arial" w:cs="Arial"/>
            <w:color w:val="000000"/>
            <w:sz w:val="20"/>
            <w:szCs w:val="20"/>
          </w:rPr>
          <w:delText xml:space="preserve"> markers</w:delText>
        </w:r>
        <w:r w:rsidRPr="00547245" w:rsidDel="00223CF4">
          <w:rPr>
            <w:rFonts w:ascii="Arial" w:hAnsi="Arial" w:cs="Arial"/>
            <w:color w:val="000000"/>
            <w:sz w:val="20"/>
            <w:szCs w:val="20"/>
          </w:rPr>
          <w:delText xml:space="preserve"> indicate </w:delText>
        </w:r>
        <w:r w:rsidDel="00223CF4">
          <w:rPr>
            <w:rFonts w:ascii="Arial" w:hAnsi="Arial" w:cs="Arial"/>
            <w:color w:val="000000"/>
            <w:sz w:val="20"/>
            <w:szCs w:val="20"/>
          </w:rPr>
          <w:delText>data where</w:delText>
        </w:r>
        <w:r w:rsidRPr="00547245" w:rsidDel="00223CF4">
          <w:rPr>
            <w:rFonts w:ascii="Arial" w:hAnsi="Arial" w:cs="Arial"/>
            <w:color w:val="000000"/>
            <w:sz w:val="20"/>
            <w:szCs w:val="20"/>
          </w:rPr>
          <w:delText xml:space="preserve"> targets were presented in low contrast and red indicates</w:delText>
        </w:r>
        <w:r w:rsidDel="00223CF4">
          <w:rPr>
            <w:rFonts w:ascii="Arial" w:hAnsi="Arial" w:cs="Arial"/>
            <w:color w:val="000000"/>
            <w:sz w:val="20"/>
            <w:szCs w:val="20"/>
          </w:rPr>
          <w:delText xml:space="preserve"> data where targets were presented in</w:delText>
        </w:r>
        <w:r w:rsidRPr="00547245" w:rsidDel="00223CF4">
          <w:rPr>
            <w:rFonts w:ascii="Arial" w:hAnsi="Arial" w:cs="Arial"/>
            <w:color w:val="000000"/>
            <w:sz w:val="20"/>
            <w:szCs w:val="20"/>
          </w:rPr>
          <w:delText xml:space="preserve"> high contrast.</w:delText>
        </w:r>
        <w:r w:rsidDel="00223CF4">
          <w:rPr>
            <w:rFonts w:ascii="Arial" w:hAnsi="Arial" w:cs="Arial"/>
            <w:color w:val="000000"/>
            <w:sz w:val="20"/>
            <w:szCs w:val="20"/>
          </w:rPr>
          <w:delText xml:space="preserve"> </w:delText>
        </w:r>
        <w:r w:rsidRPr="005719C3" w:rsidDel="00223CF4">
          <w:rPr>
            <w:rFonts w:ascii="Arial" w:hAnsi="Arial" w:cs="Arial"/>
            <w:color w:val="000000"/>
            <w:sz w:val="20"/>
            <w:szCs w:val="20"/>
          </w:rPr>
          <w:delText>In all plots</w:delText>
        </w:r>
        <w:r w:rsidDel="00223CF4">
          <w:rPr>
            <w:rFonts w:ascii="Arial" w:hAnsi="Arial" w:cs="Arial"/>
            <w:color w:val="000000"/>
            <w:sz w:val="20"/>
            <w:szCs w:val="20"/>
          </w:rPr>
          <w:delText>:</w:delText>
        </w:r>
        <w:r w:rsidRPr="005719C3" w:rsidDel="00223CF4">
          <w:rPr>
            <w:rFonts w:ascii="Arial" w:hAnsi="Arial" w:cs="Arial"/>
            <w:color w:val="000000"/>
            <w:sz w:val="20"/>
            <w:szCs w:val="20"/>
          </w:rPr>
          <w:delText xml:space="preserve"> </w:delText>
        </w:r>
        <w:r w:rsidDel="00223CF4">
          <w:rPr>
            <w:rFonts w:ascii="Arial" w:hAnsi="Arial" w:cs="Arial"/>
            <w:color w:val="000000"/>
            <w:sz w:val="20"/>
            <w:szCs w:val="20"/>
          </w:rPr>
          <w:delText>ns, not significant;</w:delText>
        </w:r>
        <w:r w:rsidRPr="005719C3" w:rsidDel="00223CF4">
          <w:rPr>
            <w:rFonts w:ascii="Arial" w:hAnsi="Arial" w:cs="Arial"/>
            <w:color w:val="000000"/>
            <w:sz w:val="20"/>
            <w:szCs w:val="20"/>
          </w:rPr>
          <w:delText xml:space="preserve"> </w:delText>
        </w:r>
        <w:r w:rsidRPr="005719C3" w:rsidDel="00223CF4">
          <w:rPr>
            <w:rFonts w:ascii="Arial" w:hAnsi="Arial" w:cs="Arial"/>
            <w:color w:val="202122"/>
            <w:sz w:val="20"/>
            <w:szCs w:val="20"/>
            <w:shd w:val="clear" w:color="auto" w:fill="FDFDFD"/>
            <w:vertAlign w:val="superscript"/>
          </w:rPr>
          <w:delText>†</w:delText>
        </w:r>
        <w:r w:rsidRPr="005719C3" w:rsidDel="00223CF4">
          <w:rPr>
            <w:rFonts w:ascii="Arial" w:hAnsi="Arial" w:cs="Arial"/>
            <w:color w:val="202122"/>
            <w:sz w:val="20"/>
            <w:szCs w:val="20"/>
            <w:shd w:val="clear" w:color="auto" w:fill="FDFDFD"/>
          </w:rPr>
          <w:delText>p&lt;0.1</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p&lt;0.05</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**p&lt;0.01; ***p&lt;0.001; ****p&lt;0.0001.</w:delText>
        </w:r>
      </w:del>
    </w:p>
    <w:p w14:paraId="72BA78CA" w14:textId="3298AB1A" w:rsidR="00E57303" w:rsidDel="00223CF4" w:rsidRDefault="00E57303" w:rsidP="00E57303">
      <w:pPr>
        <w:rPr>
          <w:del w:id="316" w:author="Microsoft Office User" w:date="2021-07-20T14:35:00Z"/>
          <w:rFonts w:ascii="Arial" w:hAnsi="Arial" w:cs="Arial"/>
          <w:color w:val="000000"/>
          <w:sz w:val="22"/>
          <w:szCs w:val="22"/>
        </w:rPr>
      </w:pPr>
      <w:del w:id="317" w:author="Microsoft Office User" w:date="2021-07-20T14:35:00Z">
        <w:r w:rsidDel="00223CF4">
          <w:rPr>
            <w:rFonts w:ascii="Arial" w:hAnsi="Arial" w:cs="Arial"/>
            <w:color w:val="000000"/>
            <w:sz w:val="22"/>
            <w:szCs w:val="22"/>
          </w:rPr>
          <w:br w:type="page"/>
        </w:r>
      </w:del>
    </w:p>
    <w:p w14:paraId="696DBC4C" w14:textId="76B8D4BE" w:rsidR="005E6A59" w:rsidRPr="00E57303" w:rsidRDefault="005E6A59" w:rsidP="00E57303">
      <w:pPr>
        <w:rPr>
          <w:rFonts w:ascii="Arial" w:hAnsi="Arial" w:cs="Arial"/>
          <w:color w:val="000000"/>
          <w:sz w:val="22"/>
          <w:szCs w:val="22"/>
        </w:rPr>
      </w:pPr>
    </w:p>
    <w:p w14:paraId="5A49544E" w14:textId="5031448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w:t>
      </w:r>
      <w:del w:id="318" w:author="Microsoft Office User" w:date="2021-07-23T12:25:00Z">
        <w:r w:rsidDel="000F7AD1">
          <w:rPr>
            <w:rFonts w:ascii="Arial" w:hAnsi="Arial" w:cs="Arial"/>
            <w:color w:val="000000"/>
            <w:sz w:val="22"/>
            <w:szCs w:val="22"/>
          </w:rPr>
          <w:delText>leverage our ability to simultaneously record from multiple neurons</w:delText>
        </w:r>
      </w:del>
      <w:ins w:id="319" w:author="Microsoft Office User" w:date="2021-07-23T12:25:00Z">
        <w:r w:rsidR="000F7AD1">
          <w:rPr>
            <w:rFonts w:ascii="Arial" w:hAnsi="Arial" w:cs="Arial"/>
            <w:color w:val="000000"/>
            <w:sz w:val="22"/>
            <w:szCs w:val="22"/>
          </w:rPr>
          <w:t>quantify t</w:t>
        </w:r>
      </w:ins>
      <w:ins w:id="320" w:author="Microsoft Office User" w:date="2021-07-23T12:26:00Z">
        <w:r w:rsidR="000F7AD1">
          <w:rPr>
            <w:rFonts w:ascii="Arial" w:hAnsi="Arial" w:cs="Arial"/>
            <w:color w:val="000000"/>
            <w:sz w:val="22"/>
            <w:szCs w:val="22"/>
          </w:rPr>
          <w:t>he representations of targets and noise in the neural population</w:t>
        </w:r>
      </w:ins>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-dimensional neural space along a single dimension which separated target and noise trials (Fi</w:t>
      </w:r>
      <w:proofErr w:type="spellStart"/>
      <w:r>
        <w:rPr>
          <w:rFonts w:ascii="Arial" w:hAnsi="Arial" w:cs="Arial"/>
          <w:color w:val="000000"/>
          <w:sz w:val="22"/>
          <w:szCs w:val="22"/>
        </w:rPr>
        <w:t>gure</w:t>
      </w:r>
      <w:proofErr w:type="spellEnd"/>
      <w:r>
        <w:rPr>
          <w:rFonts w:ascii="Arial" w:hAnsi="Arial" w:cs="Arial"/>
          <w:color w:val="000000"/>
          <w:sz w:val="22"/>
          <w:szCs w:val="22"/>
        </w:rPr>
        <w:t xml:space="preserv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57AEE38D"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behavioral and neural performance, we calculated average thresholds and slopes for each mouse and used multiple linear regression to predict </w:t>
      </w:r>
      <w:del w:id="321" w:author="Microsoft Office User" w:date="2021-07-20T14:35:00Z">
        <w:r w:rsidDel="00223CF4">
          <w:rPr>
            <w:rFonts w:ascii="Arial" w:hAnsi="Arial" w:cs="Arial"/>
            <w:color w:val="000000"/>
            <w:sz w:val="22"/>
            <w:szCs w:val="22"/>
          </w:rPr>
          <w:delText xml:space="preserve">behavioral </w:delText>
        </w:r>
      </w:del>
      <w:ins w:id="322" w:author="Microsoft Office User" w:date="2021-07-20T14:35:00Z">
        <w:r w:rsidR="00223CF4">
          <w:rPr>
            <w:rFonts w:ascii="Arial" w:hAnsi="Arial" w:cs="Arial"/>
            <w:color w:val="000000"/>
            <w:sz w:val="22"/>
            <w:szCs w:val="22"/>
          </w:rPr>
          <w:t xml:space="preserve">psychometric </w:t>
        </w:r>
      </w:ins>
      <w:r>
        <w:rPr>
          <w:rFonts w:ascii="Arial" w:hAnsi="Arial" w:cs="Arial"/>
          <w:color w:val="000000"/>
          <w:sz w:val="22"/>
          <w:szCs w:val="22"/>
        </w:rPr>
        <w:t>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w:t>
      </w:r>
      <w:del w:id="323" w:author="Microsoft Office User" w:date="2021-07-21T10:30:00Z">
        <w:r w:rsidDel="005B511D">
          <w:rPr>
            <w:rFonts w:ascii="Arial" w:hAnsi="Arial" w:cs="Arial"/>
            <w:color w:val="000000"/>
            <w:sz w:val="22"/>
            <w:szCs w:val="22"/>
          </w:rPr>
          <w:delText>s</w:delText>
        </w:r>
      </w:del>
      <w:r>
        <w:rPr>
          <w:rFonts w:ascii="Arial" w:hAnsi="Arial" w:cs="Arial"/>
          <w:color w:val="000000"/>
          <w:sz w:val="22"/>
          <w:szCs w:val="22"/>
        </w:rPr>
        <w:t xml:space="preserve">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significant 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w:t>
      </w:r>
      <w:del w:id="324" w:author="Microsoft Office User" w:date="2021-07-20T14:37:00Z">
        <w:r w:rsidDel="006447B9">
          <w:rPr>
            <w:rFonts w:ascii="Arial" w:hAnsi="Arial" w:cs="Arial"/>
            <w:color w:val="000000"/>
            <w:sz w:val="22"/>
            <w:szCs w:val="22"/>
          </w:rPr>
          <w:delText xml:space="preserve">behavioral </w:delText>
        </w:r>
      </w:del>
      <w:ins w:id="325" w:author="Microsoft Office User" w:date="2021-07-20T14:37:00Z">
        <w:r w:rsidR="006447B9">
          <w:rPr>
            <w:rFonts w:ascii="Arial" w:hAnsi="Arial" w:cs="Arial"/>
            <w:color w:val="000000"/>
            <w:sz w:val="22"/>
            <w:szCs w:val="22"/>
          </w:rPr>
          <w:t xml:space="preserve">psychometric </w:t>
        </w:r>
      </w:ins>
      <w:r>
        <w:rPr>
          <w:rFonts w:ascii="Arial" w:hAnsi="Arial" w:cs="Arial"/>
          <w:color w:val="000000"/>
          <w:sz w:val="22"/>
          <w:szCs w:val="22"/>
        </w:rPr>
        <w:t xml:space="preserve">and </w:t>
      </w:r>
      <w:del w:id="326" w:author="Microsoft Office User" w:date="2021-07-20T14:37:00Z">
        <w:r w:rsidDel="006447B9">
          <w:rPr>
            <w:rFonts w:ascii="Arial" w:hAnsi="Arial" w:cs="Arial"/>
            <w:color w:val="000000"/>
            <w:sz w:val="22"/>
            <w:szCs w:val="22"/>
          </w:rPr>
          <w:delText xml:space="preserve">neural </w:delText>
        </w:r>
      </w:del>
      <w:proofErr w:type="spellStart"/>
      <w:ins w:id="327" w:author="Microsoft Office User" w:date="2021-07-20T14:37: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 xml:space="preserve">thresholds were similarly affected by background contrast. As expected, post-hoc t-tests found no difference between </w:t>
      </w:r>
      <w:del w:id="328" w:author="Microsoft Office User" w:date="2021-07-20T14:38:00Z">
        <w:r w:rsidDel="006447B9">
          <w:rPr>
            <w:rFonts w:ascii="Arial" w:hAnsi="Arial" w:cs="Arial"/>
            <w:color w:val="000000"/>
            <w:sz w:val="22"/>
            <w:szCs w:val="22"/>
          </w:rPr>
          <w:delText xml:space="preserve">neural </w:delText>
        </w:r>
      </w:del>
      <w:proofErr w:type="spellStart"/>
      <w:ins w:id="329" w:author="Microsoft Office User" w:date="2021-07-20T14:38: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 xml:space="preserve">and </w:t>
      </w:r>
      <w:del w:id="330" w:author="Microsoft Office User" w:date="2021-07-20T14:38:00Z">
        <w:r w:rsidDel="006447B9">
          <w:rPr>
            <w:rFonts w:ascii="Arial" w:hAnsi="Arial" w:cs="Arial"/>
            <w:color w:val="000000"/>
            <w:sz w:val="22"/>
            <w:szCs w:val="22"/>
          </w:rPr>
          <w:delText xml:space="preserve">behavioral </w:delText>
        </w:r>
      </w:del>
      <w:ins w:id="331" w:author="Microsoft Office User" w:date="2021-07-20T14:38:00Z">
        <w:r w:rsidR="006447B9">
          <w:rPr>
            <w:rFonts w:ascii="Arial" w:hAnsi="Arial" w:cs="Arial"/>
            <w:color w:val="000000"/>
            <w:sz w:val="22"/>
            <w:szCs w:val="22"/>
          </w:rPr>
          <w:t xml:space="preserve">psychometric </w:t>
        </w:r>
      </w:ins>
      <w:r>
        <w:rPr>
          <w:rFonts w:ascii="Arial" w:hAnsi="Arial" w:cs="Arial"/>
          <w:color w:val="000000"/>
          <w:sz w:val="22"/>
          <w:szCs w:val="22"/>
        </w:rPr>
        <w:t>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w:t>
      </w:r>
      <w:del w:id="332" w:author="Microsoft Office User" w:date="2021-07-20T14:38:00Z">
        <w:r w:rsidDel="006447B9">
          <w:rPr>
            <w:rFonts w:ascii="Arial" w:hAnsi="Arial" w:cs="Arial"/>
            <w:color w:val="000000"/>
            <w:sz w:val="22"/>
            <w:szCs w:val="22"/>
          </w:rPr>
          <w:delText xml:space="preserve">behavior </w:delText>
        </w:r>
      </w:del>
      <w:ins w:id="333" w:author="Microsoft Office User" w:date="2021-07-20T14:38:00Z">
        <w:r w:rsidR="006447B9">
          <w:rPr>
            <w:rFonts w:ascii="Arial" w:hAnsi="Arial" w:cs="Arial"/>
            <w:color w:val="000000"/>
            <w:sz w:val="22"/>
            <w:szCs w:val="22"/>
          </w:rPr>
          <w:t xml:space="preserve">psychometric </w:t>
        </w:r>
      </w:ins>
      <w:r>
        <w:rPr>
          <w:rFonts w:ascii="Arial" w:hAnsi="Arial" w:cs="Arial"/>
          <w:color w:val="000000"/>
          <w:sz w:val="22"/>
          <w:szCs w:val="22"/>
        </w:rPr>
        <w:t xml:space="preserve">and </w:t>
      </w:r>
      <w:del w:id="334" w:author="Microsoft Office User" w:date="2021-07-20T14:39:00Z">
        <w:r w:rsidDel="006447B9">
          <w:rPr>
            <w:rFonts w:ascii="Arial" w:hAnsi="Arial" w:cs="Arial"/>
            <w:color w:val="000000"/>
            <w:sz w:val="22"/>
            <w:szCs w:val="22"/>
          </w:rPr>
          <w:delText xml:space="preserve">neuronal </w:delText>
        </w:r>
      </w:del>
      <w:proofErr w:type="spellStart"/>
      <w:ins w:id="335" w:author="Microsoft Office User" w:date="2021-07-20T14:39: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thresholds are modulated by contrast as predicted</w:t>
      </w:r>
      <w:del w:id="336" w:author="Microsoft Office User" w:date="2021-07-23T12:26:00Z">
        <w:r w:rsidDel="000F7AD1">
          <w:rPr>
            <w:rFonts w:ascii="Arial" w:hAnsi="Arial" w:cs="Arial"/>
            <w:color w:val="000000"/>
            <w:sz w:val="22"/>
            <w:szCs w:val="22"/>
          </w:rPr>
          <w:delText xml:space="preserve"> by gain control</w:delText>
        </w:r>
      </w:del>
      <w:r>
        <w:rPr>
          <w:rFonts w:ascii="Arial" w:hAnsi="Arial" w:cs="Arial"/>
          <w:color w:val="000000"/>
          <w:sz w:val="22"/>
          <w:szCs w:val="22"/>
        </w:rPr>
        <w:t>.</w:t>
      </w:r>
    </w:p>
    <w:p w14:paraId="4BA04B0C" w14:textId="59552AD1" w:rsidR="005E6A59" w:rsidRPr="003A4453" w:rsidRDefault="005E6A59" w:rsidP="007D7DF6">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w:t>
      </w:r>
      <w:ins w:id="337" w:author="Microsoft Office User" w:date="2021-07-23T12:27:00Z">
        <w:r w:rsidR="000F7AD1">
          <w:rPr>
            <w:rFonts w:ascii="Arial" w:hAnsi="Arial" w:cs="Arial"/>
            <w:color w:val="000000"/>
            <w:sz w:val="22"/>
            <w:szCs w:val="22"/>
          </w:rPr>
          <w:t xml:space="preserve"> combined</w:t>
        </w:r>
      </w:ins>
      <w:r>
        <w:rPr>
          <w:rFonts w:ascii="Arial" w:hAnsi="Arial" w:cs="Arial"/>
          <w:color w:val="000000"/>
          <w:sz w:val="22"/>
          <w:szCs w:val="22"/>
        </w:rPr>
        <w:t xml:space="preserve"> significantly predicted </w:t>
      </w:r>
      <w:del w:id="338" w:author="Microsoft Office User" w:date="2021-07-20T14:39:00Z">
        <w:r w:rsidDel="006447B9">
          <w:rPr>
            <w:rFonts w:ascii="Arial" w:hAnsi="Arial" w:cs="Arial"/>
            <w:color w:val="000000"/>
            <w:sz w:val="22"/>
            <w:szCs w:val="22"/>
          </w:rPr>
          <w:delText xml:space="preserve">behavioral </w:delText>
        </w:r>
      </w:del>
      <w:ins w:id="339" w:author="Microsoft Office User" w:date="2021-07-20T14:39:00Z">
        <w:r w:rsidR="006447B9">
          <w:rPr>
            <w:rFonts w:ascii="Arial" w:hAnsi="Arial" w:cs="Arial"/>
            <w:color w:val="000000"/>
            <w:sz w:val="22"/>
            <w:szCs w:val="22"/>
          </w:rPr>
          <w:t xml:space="preserve">psychometric </w:t>
        </w:r>
      </w:ins>
      <w:r>
        <w:rPr>
          <w:rFonts w:ascii="Arial" w:hAnsi="Arial" w:cs="Arial"/>
          <w:color w:val="000000"/>
          <w:sz w:val="22"/>
          <w:szCs w:val="22"/>
        </w:rPr>
        <w:t xml:space="preserve">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w:t>
      </w:r>
      <w:del w:id="340" w:author="Microsoft Office User" w:date="2021-07-23T12:29:00Z">
        <w:r w:rsidDel="000F7AD1">
          <w:rPr>
            <w:rFonts w:ascii="Arial" w:hAnsi="Arial" w:cs="Arial"/>
            <w:color w:val="000000"/>
            <w:sz w:val="22"/>
            <w:szCs w:val="22"/>
          </w:rPr>
          <w:delText>Examination of the individual predictors found that n</w:delText>
        </w:r>
      </w:del>
      <w:proofErr w:type="spellStart"/>
      <w:ins w:id="341" w:author="Microsoft Office User" w:date="2021-07-23T12:29:00Z">
        <w:r w:rsidR="000F7AD1">
          <w:rPr>
            <w:rFonts w:ascii="Arial" w:hAnsi="Arial" w:cs="Arial"/>
            <w:color w:val="000000"/>
            <w:sz w:val="22"/>
            <w:szCs w:val="22"/>
          </w:rPr>
          <w:t>Neurometric</w:t>
        </w:r>
      </w:ins>
      <w:proofErr w:type="spellEnd"/>
      <w:del w:id="342" w:author="Microsoft Office User" w:date="2021-07-23T12:29:00Z">
        <w:r w:rsidDel="000F7AD1">
          <w:rPr>
            <w:rFonts w:ascii="Arial" w:hAnsi="Arial" w:cs="Arial"/>
            <w:color w:val="000000"/>
            <w:sz w:val="22"/>
            <w:szCs w:val="22"/>
          </w:rPr>
          <w:delText>euronal</w:delText>
        </w:r>
      </w:del>
      <w:r>
        <w:rPr>
          <w:rFonts w:ascii="Arial" w:hAnsi="Arial" w:cs="Arial"/>
          <w:color w:val="000000"/>
          <w:sz w:val="22"/>
          <w:szCs w:val="22"/>
        </w:rPr>
        <w:t xml:space="preserve"> slopes</w:t>
      </w:r>
      <w:ins w:id="343" w:author="Microsoft Office User" w:date="2021-07-23T12:29:00Z">
        <w:r w:rsidR="000F7AD1">
          <w:rPr>
            <w:rFonts w:ascii="Arial" w:hAnsi="Arial" w:cs="Arial"/>
            <w:color w:val="000000"/>
            <w:sz w:val="22"/>
            <w:szCs w:val="22"/>
          </w:rPr>
          <w:t xml:space="preserve"> alone</w:t>
        </w:r>
      </w:ins>
      <w:r>
        <w:rPr>
          <w:rFonts w:ascii="Arial" w:hAnsi="Arial" w:cs="Arial"/>
          <w:color w:val="000000"/>
          <w:sz w:val="22"/>
          <w:szCs w:val="22"/>
        </w:rPr>
        <w:t xml:space="preserve"> were significantly predictive</w:t>
      </w:r>
      <w:ins w:id="344" w:author="Microsoft Office User" w:date="2021-07-23T12:29:00Z">
        <w:r w:rsidR="000F7AD1">
          <w:rPr>
            <w:rFonts w:ascii="Arial" w:hAnsi="Arial" w:cs="Arial"/>
            <w:color w:val="000000"/>
            <w:sz w:val="22"/>
            <w:szCs w:val="22"/>
          </w:rPr>
          <w:t xml:space="preserve"> of psychometric slopes</w:t>
        </w:r>
      </w:ins>
      <w:r>
        <w:rPr>
          <w:rFonts w:ascii="Arial" w:hAnsi="Arial" w:cs="Arial"/>
          <w:color w:val="000000"/>
          <w:sz w:val="22"/>
          <w:szCs w:val="22"/>
        </w:rPr>
        <w:t xml:space="preserve"> (</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del w:id="345" w:author="Microsoft Office User" w:date="2021-07-23T12:29:00Z">
        <w:r w:rsidDel="000F7AD1">
          <w:rPr>
            <w:rFonts w:ascii="Arial" w:hAnsi="Arial" w:cs="Arial"/>
            <w:color w:val="000000"/>
            <w:sz w:val="22"/>
            <w:szCs w:val="22"/>
          </w:rPr>
          <w:delText>) of behavioral slopes (</w:delText>
        </w:r>
      </w:del>
      <w:ins w:id="346" w:author="Microsoft Office User" w:date="2021-07-23T12:29:00Z">
        <w:r w:rsidR="000F7AD1">
          <w:rPr>
            <w:rFonts w:ascii="Arial" w:hAnsi="Arial" w:cs="Arial"/>
            <w:color w:val="000000"/>
            <w:sz w:val="22"/>
            <w:szCs w:val="22"/>
          </w:rPr>
          <w:t xml:space="preserve">; </w:t>
        </w:r>
      </w:ins>
      <w:r>
        <w:rPr>
          <w:rFonts w:ascii="Arial" w:hAnsi="Arial" w:cs="Arial"/>
          <w:color w:val="000000"/>
          <w:sz w:val="22"/>
          <w:szCs w:val="22"/>
        </w:rPr>
        <w:t xml:space="preserve">Figure 5h). </w:t>
      </w:r>
      <w:ins w:id="347" w:author="Microsoft Office User" w:date="2021-07-23T12:31:00Z">
        <w:r w:rsidR="000F7AD1">
          <w:rPr>
            <w:rFonts w:ascii="Arial" w:hAnsi="Arial" w:cs="Arial"/>
            <w:color w:val="000000"/>
            <w:sz w:val="22"/>
            <w:szCs w:val="22"/>
          </w:rPr>
          <w:t>When analyzing only mice with</w:t>
        </w:r>
        <w:r w:rsidR="000F7AD1" w:rsidRPr="00CF7A55">
          <w:rPr>
            <w:rFonts w:ascii="Arial" w:hAnsi="Arial" w:cs="Arial"/>
            <w:color w:val="000000"/>
            <w:sz w:val="22"/>
            <w:szCs w:val="22"/>
          </w:rPr>
          <w:t xml:space="preserve"> matched target </w:t>
        </w:r>
      </w:ins>
      <w:ins w:id="348" w:author="Microsoft Office User" w:date="2021-07-23T12:39:00Z">
        <w:r w:rsidR="00237D00">
          <w:rPr>
            <w:rFonts w:ascii="Arial" w:hAnsi="Arial" w:cs="Arial"/>
            <w:color w:val="000000"/>
            <w:sz w:val="22"/>
            <w:szCs w:val="22"/>
          </w:rPr>
          <w:t>ranges</w:t>
        </w:r>
      </w:ins>
      <w:ins w:id="349" w:author="Microsoft Office User" w:date="2021-07-23T12:31:00Z">
        <w:r w:rsidR="000F7AD1" w:rsidRPr="00CF7A55">
          <w:rPr>
            <w:rFonts w:ascii="Arial" w:hAnsi="Arial" w:cs="Arial"/>
            <w:color w:val="000000"/>
            <w:sz w:val="22"/>
            <w:szCs w:val="22"/>
          </w:rPr>
          <w:t xml:space="preserve"> in low and high contrast, we </w:t>
        </w:r>
        <w:r w:rsidR="000F7AD1">
          <w:rPr>
            <w:rFonts w:ascii="Arial" w:hAnsi="Arial" w:cs="Arial"/>
            <w:color w:val="000000"/>
            <w:sz w:val="22"/>
            <w:szCs w:val="22"/>
          </w:rPr>
          <w:t>found</w:t>
        </w:r>
        <w:r w:rsidR="000F7AD1" w:rsidRPr="00CF7A55">
          <w:rPr>
            <w:rFonts w:ascii="Arial" w:hAnsi="Arial" w:cs="Arial"/>
            <w:color w:val="000000"/>
            <w:sz w:val="22"/>
            <w:szCs w:val="22"/>
          </w:rPr>
          <w:t xml:space="preserve"> a significant main effect of contrast (</w:t>
        </w:r>
      </w:ins>
      <w:ins w:id="350" w:author="Microsoft Office User" w:date="2021-07-23T12:35:00Z">
        <w:r w:rsidR="00237D00">
          <w:rPr>
            <w:rFonts w:ascii="Arial" w:hAnsi="Arial" w:cs="Arial"/>
            <w:color w:val="000000"/>
            <w:sz w:val="22"/>
            <w:szCs w:val="22"/>
          </w:rPr>
          <w:t>two</w:t>
        </w:r>
      </w:ins>
      <w:ins w:id="351" w:author="Microsoft Office User" w:date="2021-07-23T12:34:00Z">
        <w:r w:rsidR="00237D00">
          <w:rPr>
            <w:rFonts w:ascii="Arial" w:hAnsi="Arial" w:cs="Arial"/>
            <w:color w:val="000000"/>
            <w:sz w:val="22"/>
            <w:szCs w:val="22"/>
          </w:rPr>
          <w:t xml:space="preserve">-way ANOVA: </w:t>
        </w:r>
      </w:ins>
      <w:ins w:id="352" w:author="Microsoft Office User" w:date="2021-07-23T12:31:00Z">
        <w:r w:rsidR="000F7AD1" w:rsidRPr="00CF7A55">
          <w:rPr>
            <w:rFonts w:ascii="Arial" w:hAnsi="Arial" w:cs="Arial"/>
            <w:i/>
            <w:iCs/>
            <w:color w:val="000000"/>
            <w:sz w:val="22"/>
            <w:szCs w:val="22"/>
          </w:rPr>
          <w:t>F</w:t>
        </w:r>
        <w:r w:rsidR="000F7AD1" w:rsidRPr="00CF7A55">
          <w:rPr>
            <w:rFonts w:ascii="Arial" w:hAnsi="Arial" w:cs="Arial"/>
            <w:color w:val="000000"/>
            <w:sz w:val="22"/>
            <w:szCs w:val="22"/>
          </w:rPr>
          <w:t xml:space="preserve">(1) = 5.98, </w:t>
        </w:r>
        <w:r w:rsidR="000F7AD1" w:rsidRPr="00CF7A55">
          <w:rPr>
            <w:rFonts w:ascii="Arial" w:hAnsi="Arial" w:cs="Arial"/>
            <w:i/>
            <w:iCs/>
            <w:color w:val="000000"/>
            <w:sz w:val="22"/>
            <w:szCs w:val="22"/>
          </w:rPr>
          <w:t>p</w:t>
        </w:r>
        <w:r w:rsidR="000F7AD1" w:rsidRPr="00CF7A55">
          <w:rPr>
            <w:rFonts w:ascii="Arial" w:hAnsi="Arial" w:cs="Arial"/>
            <w:color w:val="000000"/>
            <w:sz w:val="22"/>
            <w:szCs w:val="22"/>
          </w:rPr>
          <w:t xml:space="preserve"> = 0.028) and slope measure (</w:t>
        </w:r>
        <w:r w:rsidR="000F7AD1" w:rsidRPr="00CF7A55">
          <w:rPr>
            <w:rFonts w:ascii="Arial" w:hAnsi="Arial" w:cs="Arial"/>
            <w:i/>
            <w:iCs/>
            <w:color w:val="000000"/>
            <w:sz w:val="22"/>
            <w:szCs w:val="22"/>
          </w:rPr>
          <w:t>F</w:t>
        </w:r>
        <w:r w:rsidR="000F7AD1" w:rsidRPr="00CF7A55">
          <w:rPr>
            <w:rFonts w:ascii="Arial" w:hAnsi="Arial" w:cs="Arial"/>
            <w:color w:val="000000"/>
            <w:sz w:val="22"/>
            <w:szCs w:val="22"/>
          </w:rPr>
          <w:t xml:space="preserve">(1) = 10.62, </w:t>
        </w:r>
        <w:r w:rsidR="000F7AD1" w:rsidRPr="00CF7A55">
          <w:rPr>
            <w:rFonts w:ascii="Arial" w:hAnsi="Arial" w:cs="Arial"/>
            <w:i/>
            <w:iCs/>
            <w:color w:val="000000"/>
            <w:sz w:val="22"/>
            <w:szCs w:val="22"/>
          </w:rPr>
          <w:t>p</w:t>
        </w:r>
        <w:r w:rsidR="000F7AD1" w:rsidRPr="00CF7A55">
          <w:rPr>
            <w:rFonts w:ascii="Arial" w:hAnsi="Arial" w:cs="Arial"/>
            <w:color w:val="000000"/>
            <w:sz w:val="22"/>
            <w:szCs w:val="22"/>
          </w:rPr>
          <w:t xml:space="preserve"> = 0.0057)</w:t>
        </w:r>
        <w:r w:rsidR="00237D00">
          <w:rPr>
            <w:rFonts w:ascii="Arial" w:hAnsi="Arial" w:cs="Arial"/>
            <w:color w:val="000000"/>
            <w:sz w:val="22"/>
            <w:szCs w:val="22"/>
          </w:rPr>
          <w:t xml:space="preserve"> with</w:t>
        </w:r>
        <w:r w:rsidR="000F7AD1" w:rsidRPr="00CF7A55">
          <w:rPr>
            <w:rFonts w:ascii="Arial" w:hAnsi="Arial" w:cs="Arial"/>
            <w:color w:val="000000"/>
            <w:sz w:val="22"/>
            <w:szCs w:val="22"/>
          </w:rPr>
          <w:t xml:space="preserve"> significantly steeper slopes in low contrast (0.0071 [0.00087, 0.013], </w:t>
        </w:r>
        <w:r w:rsidR="000F7AD1" w:rsidRPr="00CF7A55">
          <w:rPr>
            <w:rFonts w:ascii="Arial" w:hAnsi="Arial" w:cs="Arial"/>
            <w:i/>
            <w:iCs/>
            <w:color w:val="000000"/>
            <w:sz w:val="22"/>
            <w:szCs w:val="22"/>
          </w:rPr>
          <w:t xml:space="preserve">p = </w:t>
        </w:r>
        <w:r w:rsidR="000F7AD1" w:rsidRPr="00CF7A55">
          <w:rPr>
            <w:rFonts w:ascii="Arial" w:hAnsi="Arial" w:cs="Arial"/>
            <w:color w:val="000000"/>
            <w:sz w:val="22"/>
            <w:szCs w:val="22"/>
          </w:rPr>
          <w:t xml:space="preserve">0.028), and significantly shallower </w:t>
        </w:r>
      </w:ins>
      <w:proofErr w:type="spellStart"/>
      <w:ins w:id="353" w:author="Microsoft Office User" w:date="2021-07-23T12:40:00Z">
        <w:r w:rsidR="00237D00">
          <w:rPr>
            <w:rFonts w:ascii="Arial" w:hAnsi="Arial" w:cs="Arial"/>
            <w:color w:val="000000"/>
            <w:sz w:val="22"/>
            <w:szCs w:val="22"/>
          </w:rPr>
          <w:t>neurometric</w:t>
        </w:r>
        <w:proofErr w:type="spellEnd"/>
        <w:r w:rsidR="00237D00">
          <w:rPr>
            <w:rFonts w:ascii="Arial" w:hAnsi="Arial" w:cs="Arial"/>
            <w:color w:val="000000"/>
            <w:sz w:val="22"/>
            <w:szCs w:val="22"/>
          </w:rPr>
          <w:t xml:space="preserve"> slopes</w:t>
        </w:r>
      </w:ins>
      <w:ins w:id="354" w:author="Microsoft Office User" w:date="2021-07-23T12:31:00Z">
        <w:r w:rsidR="000F7AD1" w:rsidRPr="00CF7A55">
          <w:rPr>
            <w:rFonts w:ascii="Arial" w:hAnsi="Arial" w:cs="Arial"/>
            <w:color w:val="000000"/>
            <w:sz w:val="22"/>
            <w:szCs w:val="22"/>
          </w:rPr>
          <w:t xml:space="preserve"> (-0.0094 [-0.016, -0.0032], </w:t>
        </w:r>
        <w:r w:rsidR="000F7AD1" w:rsidRPr="00CF7A55">
          <w:rPr>
            <w:rFonts w:ascii="Arial" w:hAnsi="Arial" w:cs="Arial"/>
            <w:i/>
            <w:iCs/>
            <w:color w:val="000000"/>
            <w:sz w:val="22"/>
            <w:szCs w:val="22"/>
          </w:rPr>
          <w:t xml:space="preserve">p </w:t>
        </w:r>
        <w:r w:rsidR="000F7AD1" w:rsidRPr="00CF7A55">
          <w:rPr>
            <w:rFonts w:ascii="Arial" w:hAnsi="Arial" w:cs="Arial"/>
            <w:color w:val="000000"/>
            <w:sz w:val="22"/>
            <w:szCs w:val="22"/>
          </w:rPr>
          <w:t xml:space="preserve">= 0.0057; </w:t>
        </w:r>
        <w:r w:rsidR="000F7AD1">
          <w:rPr>
            <w:rFonts w:ascii="Arial" w:hAnsi="Arial" w:cs="Arial"/>
            <w:color w:val="000000"/>
            <w:sz w:val="22"/>
            <w:szCs w:val="22"/>
          </w:rPr>
          <w:t>Extended Data</w:t>
        </w:r>
        <w:r w:rsidR="000F7AD1" w:rsidRPr="00CF7A55">
          <w:rPr>
            <w:rFonts w:ascii="Arial" w:hAnsi="Arial" w:cs="Arial"/>
            <w:color w:val="000000"/>
            <w:sz w:val="22"/>
            <w:szCs w:val="22"/>
          </w:rPr>
          <w:t xml:space="preserve"> Figure 5a).</w:t>
        </w:r>
      </w:ins>
      <w:ins w:id="355" w:author="Microsoft Office User" w:date="2021-07-23T12:32:00Z">
        <w:r w:rsidR="00237D00">
          <w:rPr>
            <w:rFonts w:ascii="Arial" w:hAnsi="Arial" w:cs="Arial"/>
            <w:color w:val="000000"/>
            <w:sz w:val="22"/>
            <w:szCs w:val="22"/>
          </w:rPr>
          <w:t xml:space="preserve"> </w:t>
        </w:r>
      </w:ins>
      <w:ins w:id="356" w:author="Microsoft Office User" w:date="2021-07-23T12:33:00Z">
        <w:r w:rsidR="00237D00">
          <w:rPr>
            <w:rFonts w:ascii="Arial" w:hAnsi="Arial" w:cs="Arial"/>
            <w:color w:val="000000"/>
            <w:sz w:val="22"/>
            <w:szCs w:val="22"/>
          </w:rPr>
          <w:t>Across all mice</w:t>
        </w:r>
      </w:ins>
      <w:ins w:id="357" w:author="Microsoft Office User" w:date="2021-07-23T12:36:00Z">
        <w:r w:rsidR="00237D00">
          <w:rPr>
            <w:rFonts w:ascii="Arial" w:hAnsi="Arial" w:cs="Arial"/>
            <w:color w:val="000000"/>
            <w:sz w:val="22"/>
            <w:szCs w:val="22"/>
          </w:rPr>
          <w:t xml:space="preserve"> there were</w:t>
        </w:r>
      </w:ins>
      <w:ins w:id="358" w:author="Microsoft Office User" w:date="2021-07-23T12:35:00Z">
        <w:r w:rsidR="00237D00">
          <w:rPr>
            <w:rFonts w:ascii="Arial" w:hAnsi="Arial" w:cs="Arial"/>
            <w:color w:val="000000"/>
            <w:sz w:val="22"/>
            <w:szCs w:val="22"/>
          </w:rPr>
          <w:t xml:space="preserve"> significant main effect</w:t>
        </w:r>
      </w:ins>
      <w:ins w:id="359" w:author="Microsoft Office User" w:date="2021-07-23T12:36:00Z">
        <w:r w:rsidR="00237D00">
          <w:rPr>
            <w:rFonts w:ascii="Arial" w:hAnsi="Arial" w:cs="Arial"/>
            <w:color w:val="000000"/>
            <w:sz w:val="22"/>
            <w:szCs w:val="22"/>
          </w:rPr>
          <w:t xml:space="preserve">s </w:t>
        </w:r>
      </w:ins>
      <w:ins w:id="360" w:author="Microsoft Office User" w:date="2021-07-23T12:35:00Z">
        <w:r w:rsidR="00237D00">
          <w:rPr>
            <w:rFonts w:ascii="Arial" w:hAnsi="Arial" w:cs="Arial"/>
            <w:color w:val="000000"/>
            <w:sz w:val="22"/>
            <w:szCs w:val="22"/>
          </w:rPr>
          <w:t xml:space="preserve">of slope measure </w:t>
        </w:r>
      </w:ins>
      <w:ins w:id="361" w:author="Microsoft Office User" w:date="2021-07-23T12:36:00Z">
        <w:r w:rsidR="00237D00">
          <w:rPr>
            <w:rFonts w:ascii="Arial" w:hAnsi="Arial" w:cs="Arial"/>
            <w:color w:val="000000"/>
            <w:sz w:val="22"/>
            <w:szCs w:val="22"/>
          </w:rPr>
          <w:t>(</w:t>
        </w:r>
        <w:r w:rsidR="00237D00">
          <w:rPr>
            <w:rFonts w:ascii="Arial" w:hAnsi="Arial" w:cs="Arial"/>
            <w:color w:val="000000"/>
            <w:sz w:val="22"/>
            <w:szCs w:val="22"/>
          </w:rPr>
          <w:t>2</w:t>
        </w:r>
        <w:r w:rsidR="00237D00">
          <w:rPr>
            <w:rFonts w:ascii="Arial" w:hAnsi="Arial" w:cs="Arial"/>
            <w:color w:val="000000"/>
            <w:sz w:val="22"/>
            <w:szCs w:val="22"/>
          </w:rPr>
          <w:t xml:space="preserve">-way ANOVA, </w:t>
        </w:r>
        <w:r w:rsidR="00237D00" w:rsidRPr="00C72113">
          <w:rPr>
            <w:rFonts w:ascii="Arial" w:hAnsi="Arial" w:cs="Arial"/>
            <w:i/>
            <w:iCs/>
            <w:color w:val="000000"/>
            <w:sz w:val="22"/>
            <w:szCs w:val="22"/>
          </w:rPr>
          <w:t>F</w:t>
        </w:r>
        <w:r w:rsidR="00237D00">
          <w:rPr>
            <w:rFonts w:ascii="Arial" w:hAnsi="Arial" w:cs="Arial"/>
            <w:color w:val="000000"/>
            <w:sz w:val="22"/>
            <w:szCs w:val="22"/>
          </w:rPr>
          <w:t xml:space="preserve">(1) = 5.88, </w:t>
        </w:r>
        <w:r w:rsidR="00237D00" w:rsidRPr="00C72113">
          <w:rPr>
            <w:rFonts w:ascii="Arial" w:hAnsi="Arial" w:cs="Arial"/>
            <w:i/>
            <w:iCs/>
            <w:color w:val="000000"/>
            <w:sz w:val="22"/>
            <w:szCs w:val="22"/>
          </w:rPr>
          <w:t>p</w:t>
        </w:r>
        <w:r w:rsidR="00237D00">
          <w:rPr>
            <w:rFonts w:ascii="Arial" w:hAnsi="Arial" w:cs="Arial"/>
            <w:color w:val="000000"/>
            <w:sz w:val="22"/>
            <w:szCs w:val="22"/>
          </w:rPr>
          <w:t xml:space="preserve"> = 0.021) and contrast (</w:t>
        </w:r>
        <w:r w:rsidR="00237D00" w:rsidRPr="00C72113">
          <w:rPr>
            <w:rFonts w:ascii="Arial" w:hAnsi="Arial" w:cs="Arial"/>
            <w:i/>
            <w:iCs/>
            <w:color w:val="000000"/>
            <w:sz w:val="22"/>
            <w:szCs w:val="22"/>
          </w:rPr>
          <w:t>F</w:t>
        </w:r>
        <w:r w:rsidR="00237D00">
          <w:rPr>
            <w:rFonts w:ascii="Arial" w:hAnsi="Arial" w:cs="Arial"/>
            <w:color w:val="000000"/>
            <w:sz w:val="22"/>
            <w:szCs w:val="22"/>
          </w:rPr>
          <w:t xml:space="preserve">(1) = 8.31, </w:t>
        </w:r>
        <w:r w:rsidR="00237D00" w:rsidRPr="00C72113">
          <w:rPr>
            <w:rFonts w:ascii="Arial" w:hAnsi="Arial" w:cs="Arial"/>
            <w:i/>
            <w:iCs/>
            <w:color w:val="000000"/>
            <w:sz w:val="22"/>
            <w:szCs w:val="22"/>
          </w:rPr>
          <w:t>p</w:t>
        </w:r>
        <w:r w:rsidR="00237D00">
          <w:rPr>
            <w:rFonts w:ascii="Arial" w:hAnsi="Arial" w:cs="Arial"/>
            <w:color w:val="000000"/>
            <w:sz w:val="22"/>
            <w:szCs w:val="22"/>
          </w:rPr>
          <w:t xml:space="preserve"> = 0.0068), but no interaction between the two (</w:t>
        </w:r>
        <w:r w:rsidR="00237D00">
          <w:rPr>
            <w:rFonts w:ascii="Arial" w:hAnsi="Arial" w:cs="Arial"/>
            <w:i/>
            <w:iCs/>
            <w:color w:val="000000"/>
            <w:sz w:val="22"/>
            <w:szCs w:val="22"/>
          </w:rPr>
          <w:t>F</w:t>
        </w:r>
        <w:r w:rsidR="00237D00">
          <w:rPr>
            <w:rFonts w:ascii="Arial" w:hAnsi="Arial" w:cs="Arial"/>
            <w:color w:val="000000"/>
            <w:sz w:val="22"/>
            <w:szCs w:val="22"/>
          </w:rPr>
          <w:t xml:space="preserve">(1) = 0.18, </w:t>
        </w:r>
        <w:r w:rsidR="00237D00">
          <w:rPr>
            <w:rFonts w:ascii="Arial" w:hAnsi="Arial" w:cs="Arial"/>
            <w:i/>
            <w:iCs/>
            <w:color w:val="000000"/>
            <w:sz w:val="22"/>
            <w:szCs w:val="22"/>
          </w:rPr>
          <w:t xml:space="preserve">p </w:t>
        </w:r>
        <w:r w:rsidR="00237D00">
          <w:rPr>
            <w:rFonts w:ascii="Arial" w:hAnsi="Arial" w:cs="Arial"/>
            <w:color w:val="000000"/>
            <w:sz w:val="22"/>
            <w:szCs w:val="22"/>
          </w:rPr>
          <w:t>= 0.67</w:t>
        </w:r>
      </w:ins>
      <w:ins w:id="362" w:author="Microsoft Office User" w:date="2021-07-23T12:38:00Z">
        <w:r w:rsidR="00237D00">
          <w:rPr>
            <w:rFonts w:ascii="Arial" w:hAnsi="Arial" w:cs="Arial"/>
            <w:color w:val="000000"/>
            <w:sz w:val="22"/>
            <w:szCs w:val="22"/>
          </w:rPr>
          <w:t>; Figure 5h</w:t>
        </w:r>
      </w:ins>
      <w:ins w:id="363" w:author="Microsoft Office User" w:date="2021-07-23T12:36:00Z">
        <w:r w:rsidR="00237D00">
          <w:rPr>
            <w:rFonts w:ascii="Arial" w:hAnsi="Arial" w:cs="Arial"/>
            <w:color w:val="000000"/>
            <w:sz w:val="22"/>
            <w:szCs w:val="22"/>
          </w:rPr>
          <w:t>).</w:t>
        </w:r>
        <w:r w:rsidR="00237D00">
          <w:rPr>
            <w:rFonts w:ascii="Arial" w:hAnsi="Arial" w:cs="Arial"/>
            <w:color w:val="000000"/>
            <w:sz w:val="22"/>
            <w:szCs w:val="22"/>
          </w:rPr>
          <w:t xml:space="preserve"> </w:t>
        </w:r>
      </w:ins>
      <w:proofErr w:type="spellStart"/>
      <w:ins w:id="364" w:author="Microsoft Office User" w:date="2021-07-23T12:42:00Z">
        <w:r w:rsidR="00237D00">
          <w:rPr>
            <w:rFonts w:ascii="Arial" w:hAnsi="Arial" w:cs="Arial"/>
            <w:color w:val="000000"/>
            <w:sz w:val="22"/>
            <w:szCs w:val="22"/>
          </w:rPr>
          <w:t>Neurometric</w:t>
        </w:r>
      </w:ins>
      <w:proofErr w:type="spellEnd"/>
      <w:ins w:id="365" w:author="Microsoft Office User" w:date="2021-07-23T12:36:00Z">
        <w:r w:rsidR="00237D00">
          <w:rPr>
            <w:rFonts w:ascii="Arial" w:hAnsi="Arial" w:cs="Arial"/>
            <w:color w:val="000000"/>
            <w:sz w:val="22"/>
            <w:szCs w:val="22"/>
          </w:rPr>
          <w:t xml:space="preserve"> slopes were significantly shallower than </w:t>
        </w:r>
      </w:ins>
      <w:ins w:id="366" w:author="Microsoft Office User" w:date="2021-07-23T12:42:00Z">
        <w:r w:rsidR="00237D00">
          <w:rPr>
            <w:rFonts w:ascii="Arial" w:hAnsi="Arial" w:cs="Arial"/>
            <w:color w:val="000000"/>
            <w:sz w:val="22"/>
            <w:szCs w:val="22"/>
          </w:rPr>
          <w:t>psychometric</w:t>
        </w:r>
      </w:ins>
      <w:ins w:id="367" w:author="Microsoft Office User" w:date="2021-07-23T12:36:00Z">
        <w:r w:rsidR="00237D00">
          <w:rPr>
            <w:rFonts w:ascii="Arial" w:hAnsi="Arial" w:cs="Arial"/>
            <w:color w:val="000000"/>
            <w:sz w:val="22"/>
            <w:szCs w:val="22"/>
          </w:rPr>
          <w:t xml:space="preserve"> slopes (-0.015 [-0.027, -0.0024] PC/dB, </w:t>
        </w:r>
        <w:r w:rsidR="00237D00">
          <w:rPr>
            <w:rFonts w:ascii="Arial" w:hAnsi="Arial" w:cs="Arial"/>
            <w:i/>
            <w:iCs/>
            <w:color w:val="000000"/>
            <w:sz w:val="22"/>
            <w:szCs w:val="22"/>
          </w:rPr>
          <w:t>p</w:t>
        </w:r>
        <w:r w:rsidR="00237D00">
          <w:rPr>
            <w:rFonts w:ascii="Arial" w:hAnsi="Arial" w:cs="Arial"/>
            <w:color w:val="000000"/>
            <w:sz w:val="22"/>
            <w:szCs w:val="22"/>
          </w:rPr>
          <w:t xml:space="preserve"> = 0.021)</w:t>
        </w:r>
      </w:ins>
      <w:ins w:id="368" w:author="Microsoft Office User" w:date="2021-07-23T12:37:00Z">
        <w:r w:rsidR="00237D00">
          <w:rPr>
            <w:rFonts w:ascii="Arial" w:hAnsi="Arial" w:cs="Arial"/>
            <w:color w:val="000000"/>
            <w:sz w:val="22"/>
            <w:szCs w:val="22"/>
          </w:rPr>
          <w:t xml:space="preserve"> and</w:t>
        </w:r>
      </w:ins>
      <w:ins w:id="369" w:author="Microsoft Office User" w:date="2021-07-23T12:36:00Z">
        <w:r w:rsidR="00237D00">
          <w:rPr>
            <w:rFonts w:ascii="Arial" w:hAnsi="Arial" w:cs="Arial"/>
            <w:color w:val="000000"/>
            <w:sz w:val="22"/>
            <w:szCs w:val="22"/>
          </w:rPr>
          <w:t xml:space="preserve"> </w:t>
        </w:r>
      </w:ins>
      <w:ins w:id="370" w:author="Microsoft Office User" w:date="2021-07-23T12:37:00Z">
        <w:r w:rsidR="00237D00">
          <w:rPr>
            <w:rFonts w:ascii="Arial" w:hAnsi="Arial" w:cs="Arial"/>
            <w:color w:val="000000"/>
            <w:sz w:val="22"/>
            <w:szCs w:val="22"/>
          </w:rPr>
          <w:t>l</w:t>
        </w:r>
      </w:ins>
      <w:ins w:id="371" w:author="Microsoft Office User" w:date="2021-07-23T12:36:00Z">
        <w:r w:rsidR="00237D00">
          <w:rPr>
            <w:rFonts w:ascii="Arial" w:hAnsi="Arial" w:cs="Arial"/>
            <w:color w:val="000000"/>
            <w:sz w:val="22"/>
            <w:szCs w:val="22"/>
          </w:rPr>
          <w:t xml:space="preserve">ow contrast slopes were significantly shallower </w:t>
        </w:r>
      </w:ins>
      <w:ins w:id="372" w:author="Microsoft Office User" w:date="2021-07-23T12:42:00Z">
        <w:r w:rsidR="007D7DF6">
          <w:rPr>
            <w:rFonts w:ascii="Arial" w:hAnsi="Arial" w:cs="Arial"/>
            <w:color w:val="000000"/>
            <w:sz w:val="22"/>
            <w:szCs w:val="22"/>
          </w:rPr>
          <w:t>than high contrast slopes</w:t>
        </w:r>
      </w:ins>
      <w:ins w:id="373" w:author="Microsoft Office User" w:date="2021-07-23T12:36:00Z">
        <w:r w:rsidR="00237D00">
          <w:rPr>
            <w:rFonts w:ascii="Arial" w:hAnsi="Arial" w:cs="Arial"/>
            <w:color w:val="000000"/>
            <w:sz w:val="22"/>
            <w:szCs w:val="22"/>
          </w:rPr>
          <w:t xml:space="preserve"> (-0.018 [-0.030, -0.0052] PC/dB, </w:t>
        </w:r>
        <w:r w:rsidR="00237D00">
          <w:rPr>
            <w:rFonts w:ascii="Arial" w:hAnsi="Arial" w:cs="Arial"/>
            <w:i/>
            <w:iCs/>
            <w:color w:val="000000"/>
            <w:sz w:val="22"/>
            <w:szCs w:val="22"/>
          </w:rPr>
          <w:t xml:space="preserve">p = </w:t>
        </w:r>
        <w:r w:rsidR="00237D00">
          <w:rPr>
            <w:rFonts w:ascii="Arial" w:hAnsi="Arial" w:cs="Arial"/>
            <w:color w:val="000000"/>
            <w:sz w:val="22"/>
            <w:szCs w:val="22"/>
          </w:rPr>
          <w:t>0.0068)</w:t>
        </w:r>
      </w:ins>
      <w:ins w:id="374" w:author="Microsoft Office User" w:date="2021-07-23T12:39:00Z">
        <w:r w:rsidR="00237D00">
          <w:rPr>
            <w:rFonts w:ascii="Arial" w:hAnsi="Arial" w:cs="Arial"/>
            <w:color w:val="000000"/>
            <w:sz w:val="22"/>
            <w:szCs w:val="22"/>
          </w:rPr>
          <w:t>.</w:t>
        </w:r>
      </w:ins>
      <w:ins w:id="375" w:author="Microsoft Office User" w:date="2021-07-23T12:42:00Z">
        <w:r w:rsidR="007D7DF6">
          <w:rPr>
            <w:rFonts w:ascii="Arial" w:hAnsi="Arial" w:cs="Arial"/>
            <w:color w:val="000000"/>
            <w:sz w:val="22"/>
            <w:szCs w:val="22"/>
          </w:rPr>
          <w:t xml:space="preserve"> The latter effect may be due to </w:t>
        </w:r>
      </w:ins>
      <w:ins w:id="376" w:author="Microsoft Office User" w:date="2021-07-23T12:44:00Z">
        <w:r w:rsidR="007D7DF6">
          <w:rPr>
            <w:rFonts w:ascii="Arial" w:hAnsi="Arial" w:cs="Arial"/>
            <w:color w:val="000000"/>
            <w:sz w:val="22"/>
            <w:szCs w:val="22"/>
          </w:rPr>
          <w:t>the</w:t>
        </w:r>
      </w:ins>
      <w:ins w:id="377" w:author="Microsoft Office User" w:date="2021-07-23T12:42:00Z">
        <w:r w:rsidR="007D7DF6">
          <w:rPr>
            <w:rFonts w:ascii="Arial" w:hAnsi="Arial" w:cs="Arial"/>
            <w:color w:val="000000"/>
            <w:sz w:val="22"/>
            <w:szCs w:val="22"/>
          </w:rPr>
          <w:t xml:space="preserve"> mixture of target ranges</w:t>
        </w:r>
      </w:ins>
      <w:ins w:id="378" w:author="Microsoft Office User" w:date="2021-07-23T12:44:00Z">
        <w:r w:rsidR="007D7DF6">
          <w:rPr>
            <w:rFonts w:ascii="Arial" w:hAnsi="Arial" w:cs="Arial"/>
            <w:color w:val="000000"/>
            <w:sz w:val="22"/>
            <w:szCs w:val="22"/>
          </w:rPr>
          <w:t xml:space="preserve"> used</w:t>
        </w:r>
      </w:ins>
      <w:ins w:id="379" w:author="Microsoft Office User" w:date="2021-07-23T12:42:00Z">
        <w:r w:rsidR="007D7DF6">
          <w:rPr>
            <w:rFonts w:ascii="Arial" w:hAnsi="Arial" w:cs="Arial"/>
            <w:color w:val="000000"/>
            <w:sz w:val="22"/>
            <w:szCs w:val="22"/>
          </w:rPr>
          <w:t xml:space="preserve"> i</w:t>
        </w:r>
      </w:ins>
      <w:ins w:id="380" w:author="Microsoft Office User" w:date="2021-07-23T12:43:00Z">
        <w:r w:rsidR="007D7DF6">
          <w:rPr>
            <w:rFonts w:ascii="Arial" w:hAnsi="Arial" w:cs="Arial"/>
            <w:color w:val="000000"/>
            <w:sz w:val="22"/>
            <w:szCs w:val="22"/>
          </w:rPr>
          <w:t xml:space="preserve">n the full cohort of mice (see </w:t>
        </w:r>
        <w:r w:rsidR="007D7DF6">
          <w:rPr>
            <w:rFonts w:ascii="Arial" w:hAnsi="Arial" w:cs="Arial"/>
            <w:i/>
            <w:iCs/>
            <w:color w:val="000000"/>
            <w:sz w:val="22"/>
            <w:szCs w:val="22"/>
          </w:rPr>
          <w:t xml:space="preserve">Extended Data Figure </w:t>
        </w:r>
        <w:r w:rsidR="007D7DF6">
          <w:rPr>
            <w:rFonts w:ascii="Arial" w:hAnsi="Arial" w:cs="Arial"/>
            <w:color w:val="000000"/>
            <w:sz w:val="22"/>
            <w:szCs w:val="22"/>
          </w:rPr>
          <w:t>3b-f</w:t>
        </w:r>
      </w:ins>
      <w:ins w:id="381" w:author="Microsoft Office User" w:date="2021-07-23T12:44:00Z">
        <w:r w:rsidR="007D7DF6">
          <w:rPr>
            <w:rFonts w:ascii="Arial" w:hAnsi="Arial" w:cs="Arial"/>
            <w:color w:val="000000"/>
            <w:sz w:val="22"/>
            <w:szCs w:val="22"/>
          </w:rPr>
          <w:t xml:space="preserve">). Overall, these </w:t>
        </w:r>
      </w:ins>
      <w:del w:id="382" w:author="Microsoft Office User" w:date="2021-07-23T12:44:00Z">
        <w:r w:rsidDel="007D7DF6">
          <w:rPr>
            <w:rFonts w:ascii="Arial" w:hAnsi="Arial" w:cs="Arial"/>
            <w:color w:val="000000"/>
            <w:sz w:val="22"/>
            <w:szCs w:val="22"/>
          </w:rPr>
          <w:delText>Repeating the ANOVA described above we found a significant main effect of slope measure (</w:delText>
        </w:r>
        <w:r w:rsidRPr="00C72113" w:rsidDel="007D7DF6">
          <w:rPr>
            <w:rFonts w:ascii="Arial" w:hAnsi="Arial" w:cs="Arial"/>
            <w:i/>
            <w:iCs/>
            <w:color w:val="000000"/>
            <w:sz w:val="22"/>
            <w:szCs w:val="22"/>
          </w:rPr>
          <w:delText>F</w:delText>
        </w:r>
        <w:r w:rsidDel="007D7DF6">
          <w:rPr>
            <w:rFonts w:ascii="Arial" w:hAnsi="Arial" w:cs="Arial"/>
            <w:color w:val="000000"/>
            <w:sz w:val="22"/>
            <w:szCs w:val="22"/>
          </w:rPr>
          <w:delText xml:space="preserve">(1) = 5.88, </w:delText>
        </w:r>
        <w:r w:rsidRPr="00C72113" w:rsidDel="007D7DF6">
          <w:rPr>
            <w:rFonts w:ascii="Arial" w:hAnsi="Arial" w:cs="Arial"/>
            <w:i/>
            <w:iCs/>
            <w:color w:val="000000"/>
            <w:sz w:val="22"/>
            <w:szCs w:val="22"/>
          </w:rPr>
          <w:delText>p</w:delText>
        </w:r>
        <w:r w:rsidDel="007D7DF6">
          <w:rPr>
            <w:rFonts w:ascii="Arial" w:hAnsi="Arial" w:cs="Arial"/>
            <w:color w:val="000000"/>
            <w:sz w:val="22"/>
            <w:szCs w:val="22"/>
          </w:rPr>
          <w:delText xml:space="preserve"> = 0.021) and contrast (</w:delText>
        </w:r>
        <w:r w:rsidRPr="00C72113" w:rsidDel="007D7DF6">
          <w:rPr>
            <w:rFonts w:ascii="Arial" w:hAnsi="Arial" w:cs="Arial"/>
            <w:i/>
            <w:iCs/>
            <w:color w:val="000000"/>
            <w:sz w:val="22"/>
            <w:szCs w:val="22"/>
          </w:rPr>
          <w:delText>F</w:delText>
        </w:r>
        <w:r w:rsidDel="007D7DF6">
          <w:rPr>
            <w:rFonts w:ascii="Arial" w:hAnsi="Arial" w:cs="Arial"/>
            <w:color w:val="000000"/>
            <w:sz w:val="22"/>
            <w:szCs w:val="22"/>
          </w:rPr>
          <w:delText xml:space="preserve">(1) = 8.31, </w:delText>
        </w:r>
        <w:r w:rsidRPr="00C72113" w:rsidDel="007D7DF6">
          <w:rPr>
            <w:rFonts w:ascii="Arial" w:hAnsi="Arial" w:cs="Arial"/>
            <w:i/>
            <w:iCs/>
            <w:color w:val="000000"/>
            <w:sz w:val="22"/>
            <w:szCs w:val="22"/>
          </w:rPr>
          <w:delText>p</w:delText>
        </w:r>
        <w:r w:rsidDel="007D7DF6">
          <w:rPr>
            <w:rFonts w:ascii="Arial" w:hAnsi="Arial" w:cs="Arial"/>
            <w:color w:val="000000"/>
            <w:sz w:val="22"/>
            <w:szCs w:val="22"/>
          </w:rPr>
          <w:delText xml:space="preserve"> = 0.0068), but no interaction between the two (</w:delText>
        </w:r>
        <w:r w:rsidDel="007D7DF6">
          <w:rPr>
            <w:rFonts w:ascii="Arial" w:hAnsi="Arial" w:cs="Arial"/>
            <w:i/>
            <w:iCs/>
            <w:color w:val="000000"/>
            <w:sz w:val="22"/>
            <w:szCs w:val="22"/>
          </w:rPr>
          <w:delText>F</w:delText>
        </w:r>
        <w:r w:rsidDel="007D7DF6">
          <w:rPr>
            <w:rFonts w:ascii="Arial" w:hAnsi="Arial" w:cs="Arial"/>
            <w:color w:val="000000"/>
            <w:sz w:val="22"/>
            <w:szCs w:val="22"/>
          </w:rPr>
          <w:delText xml:space="preserve">(1) = 0.18, </w:delText>
        </w:r>
        <w:r w:rsidDel="007D7DF6">
          <w:rPr>
            <w:rFonts w:ascii="Arial" w:hAnsi="Arial" w:cs="Arial"/>
            <w:i/>
            <w:iCs/>
            <w:color w:val="000000"/>
            <w:sz w:val="22"/>
            <w:szCs w:val="22"/>
          </w:rPr>
          <w:delText xml:space="preserve">p </w:delText>
        </w:r>
        <w:r w:rsidDel="007D7DF6">
          <w:rPr>
            <w:rFonts w:ascii="Arial" w:hAnsi="Arial" w:cs="Arial"/>
            <w:color w:val="000000"/>
            <w:sz w:val="22"/>
            <w:szCs w:val="22"/>
          </w:rPr>
          <w:delText xml:space="preserve">= 0.67). Post-hoc testing revealed that </w:delText>
        </w:r>
      </w:del>
      <w:del w:id="383" w:author="Microsoft Office User" w:date="2021-07-20T14:39:00Z">
        <w:r w:rsidDel="006447B9">
          <w:rPr>
            <w:rFonts w:ascii="Arial" w:hAnsi="Arial" w:cs="Arial"/>
            <w:color w:val="000000"/>
            <w:sz w:val="22"/>
            <w:szCs w:val="22"/>
          </w:rPr>
          <w:delText xml:space="preserve">neuronal </w:delText>
        </w:r>
      </w:del>
      <w:del w:id="384" w:author="Microsoft Office User" w:date="2021-07-23T12:44:00Z">
        <w:r w:rsidDel="007D7DF6">
          <w:rPr>
            <w:rFonts w:ascii="Arial" w:hAnsi="Arial" w:cs="Arial"/>
            <w:color w:val="000000"/>
            <w:sz w:val="22"/>
            <w:szCs w:val="22"/>
          </w:rPr>
          <w:delText xml:space="preserve">slopes were significantly shallower than </w:delText>
        </w:r>
      </w:del>
      <w:del w:id="385" w:author="Microsoft Office User" w:date="2021-07-20T14:39:00Z">
        <w:r w:rsidDel="006447B9">
          <w:rPr>
            <w:rFonts w:ascii="Arial" w:hAnsi="Arial" w:cs="Arial"/>
            <w:color w:val="000000"/>
            <w:sz w:val="22"/>
            <w:szCs w:val="22"/>
          </w:rPr>
          <w:delText xml:space="preserve">neuronal </w:delText>
        </w:r>
      </w:del>
      <w:del w:id="386" w:author="Microsoft Office User" w:date="2021-07-23T12:44:00Z">
        <w:r w:rsidDel="007D7DF6">
          <w:rPr>
            <w:rFonts w:ascii="Arial" w:hAnsi="Arial" w:cs="Arial"/>
            <w:color w:val="000000"/>
            <w:sz w:val="22"/>
            <w:szCs w:val="22"/>
          </w:rPr>
          <w:delText xml:space="preserve">slopes (-0.015 [-0.027, -0.0024] PC/dB, </w:delText>
        </w:r>
        <w:r w:rsidDel="007D7DF6">
          <w:rPr>
            <w:rFonts w:ascii="Arial" w:hAnsi="Arial" w:cs="Arial"/>
            <w:i/>
            <w:iCs/>
            <w:color w:val="000000"/>
            <w:sz w:val="22"/>
            <w:szCs w:val="22"/>
          </w:rPr>
          <w:delText>p</w:delText>
        </w:r>
        <w:r w:rsidDel="007D7DF6">
          <w:rPr>
            <w:rFonts w:ascii="Arial" w:hAnsi="Arial" w:cs="Arial"/>
            <w:color w:val="000000"/>
            <w:sz w:val="22"/>
            <w:szCs w:val="22"/>
          </w:rPr>
          <w:delText xml:space="preserve"> = 0.021). We also found that low contrast slopes were significantly shallower overall (-0.018 [-0.030, -0.0052] PC/dB, </w:delText>
        </w:r>
        <w:r w:rsidDel="007D7DF6">
          <w:rPr>
            <w:rFonts w:ascii="Arial" w:hAnsi="Arial" w:cs="Arial"/>
            <w:i/>
            <w:iCs/>
            <w:color w:val="000000"/>
            <w:sz w:val="22"/>
            <w:szCs w:val="22"/>
          </w:rPr>
          <w:delText xml:space="preserve">p = </w:delText>
        </w:r>
        <w:r w:rsidDel="007D7DF6">
          <w:rPr>
            <w:rFonts w:ascii="Arial" w:hAnsi="Arial" w:cs="Arial"/>
            <w:color w:val="000000"/>
            <w:sz w:val="22"/>
            <w:szCs w:val="22"/>
          </w:rPr>
          <w:delText>0.0068),</w:delText>
        </w:r>
      </w:del>
      <w:del w:id="387" w:author="Microsoft Office User" w:date="2021-07-20T14:40:00Z">
        <w:r w:rsidDel="006447B9">
          <w:rPr>
            <w:rFonts w:ascii="Arial" w:hAnsi="Arial" w:cs="Arial"/>
            <w:color w:val="000000"/>
            <w:sz w:val="22"/>
            <w:szCs w:val="22"/>
          </w:rPr>
          <w:delText xml:space="preserve"> </w:delText>
        </w:r>
      </w:del>
      <w:del w:id="388" w:author="Microsoft Office User" w:date="2021-07-23T12:44:00Z">
        <w:r w:rsidDel="007D7DF6">
          <w:rPr>
            <w:rFonts w:ascii="Arial" w:hAnsi="Arial" w:cs="Arial"/>
            <w:color w:val="000000"/>
            <w:sz w:val="22"/>
            <w:szCs w:val="22"/>
          </w:rPr>
          <w:delText xml:space="preserve"> conflicting with our previous behavioral findings (Figure 3h). </w:delText>
        </w:r>
      </w:del>
      <w:del w:id="389" w:author="Microsoft Office User" w:date="2021-07-20T14:40:00Z">
        <w:r w:rsidRPr="00CF7A55" w:rsidDel="006447B9">
          <w:rPr>
            <w:rFonts w:ascii="Arial" w:hAnsi="Arial" w:cs="Arial"/>
            <w:color w:val="000000"/>
            <w:sz w:val="22"/>
            <w:szCs w:val="22"/>
          </w:rPr>
          <w:delText>However</w:delText>
        </w:r>
      </w:del>
      <w:del w:id="390" w:author="Microsoft Office User" w:date="2021-07-23T12:44:00Z">
        <w:r w:rsidRPr="00CF7A55" w:rsidDel="007D7DF6">
          <w:rPr>
            <w:rFonts w:ascii="Arial" w:hAnsi="Arial" w:cs="Arial"/>
            <w:color w:val="000000"/>
            <w:sz w:val="22"/>
            <w:szCs w:val="22"/>
          </w:rPr>
          <w:delText>,</w:delText>
        </w:r>
      </w:del>
      <w:del w:id="391" w:author="Microsoft Office User" w:date="2021-07-20T14:40:00Z">
        <w:r w:rsidRPr="00CF7A55" w:rsidDel="006447B9">
          <w:rPr>
            <w:rFonts w:ascii="Arial" w:hAnsi="Arial" w:cs="Arial"/>
            <w:color w:val="000000"/>
            <w:sz w:val="22"/>
            <w:szCs w:val="22"/>
          </w:rPr>
          <w:delText xml:space="preserve"> if </w:delText>
        </w:r>
      </w:del>
      <w:del w:id="392" w:author="Microsoft Office User" w:date="2021-07-23T12:44:00Z">
        <w:r w:rsidRPr="00CF7A55" w:rsidDel="007D7DF6">
          <w:rPr>
            <w:rFonts w:ascii="Arial" w:hAnsi="Arial" w:cs="Arial"/>
            <w:color w:val="000000"/>
            <w:sz w:val="22"/>
            <w:szCs w:val="22"/>
          </w:rPr>
          <w:delText xml:space="preserve">we </w:delText>
        </w:r>
      </w:del>
      <w:del w:id="393" w:author="Microsoft Office User" w:date="2021-07-20T14:41:00Z">
        <w:r w:rsidRPr="00CF7A55" w:rsidDel="006447B9">
          <w:rPr>
            <w:rFonts w:ascii="Arial" w:hAnsi="Arial" w:cs="Arial"/>
            <w:color w:val="000000"/>
            <w:sz w:val="22"/>
            <w:szCs w:val="22"/>
          </w:rPr>
          <w:delText xml:space="preserve">averaged </w:delText>
        </w:r>
      </w:del>
      <w:del w:id="394" w:author="Microsoft Office User" w:date="2021-07-23T12:44:00Z">
        <w:r w:rsidRPr="00CF7A55" w:rsidDel="007D7DF6">
          <w:rPr>
            <w:rFonts w:ascii="Arial" w:hAnsi="Arial" w:cs="Arial"/>
            <w:color w:val="000000"/>
            <w:sz w:val="22"/>
            <w:szCs w:val="22"/>
          </w:rPr>
          <w:delText>only the sessions where mice were presented matched target volumes in low and high contrast</w:delText>
        </w:r>
      </w:del>
      <w:del w:id="395" w:author="Microsoft Office User" w:date="2021-07-20T14:43:00Z">
        <w:r w:rsidRPr="00CF7A55" w:rsidDel="006447B9">
          <w:rPr>
            <w:rFonts w:ascii="Arial" w:hAnsi="Arial" w:cs="Arial"/>
            <w:color w:val="000000"/>
            <w:sz w:val="22"/>
            <w:szCs w:val="22"/>
          </w:rPr>
          <w:delText>,</w:delText>
        </w:r>
      </w:del>
      <w:del w:id="396" w:author="Microsoft Office User" w:date="2021-07-23T12:44:00Z">
        <w:r w:rsidRPr="00CF7A55" w:rsidDel="007D7DF6">
          <w:rPr>
            <w:rFonts w:ascii="Arial" w:hAnsi="Arial" w:cs="Arial"/>
            <w:color w:val="000000"/>
            <w:sz w:val="22"/>
            <w:szCs w:val="22"/>
          </w:rPr>
          <w:delText xml:space="preserve"> </w:delText>
        </w:r>
      </w:del>
      <w:del w:id="397" w:author="Microsoft Office User" w:date="2021-07-20T14:41:00Z">
        <w:r w:rsidRPr="00CF7A55" w:rsidDel="006447B9">
          <w:rPr>
            <w:rFonts w:ascii="Arial" w:hAnsi="Arial" w:cs="Arial"/>
            <w:color w:val="000000"/>
            <w:sz w:val="22"/>
            <w:szCs w:val="22"/>
          </w:rPr>
          <w:delText xml:space="preserve">we </w:delText>
        </w:r>
      </w:del>
      <w:del w:id="398" w:author="Microsoft Office User" w:date="2021-07-23T12:44:00Z">
        <w:r w:rsidDel="007D7DF6">
          <w:rPr>
            <w:rFonts w:ascii="Arial" w:hAnsi="Arial" w:cs="Arial"/>
            <w:color w:val="000000"/>
            <w:sz w:val="22"/>
            <w:szCs w:val="22"/>
          </w:rPr>
          <w:delText>found</w:delText>
        </w:r>
        <w:r w:rsidRPr="00CF7A55" w:rsidDel="007D7DF6">
          <w:rPr>
            <w:rFonts w:ascii="Arial" w:hAnsi="Arial" w:cs="Arial"/>
            <w:color w:val="000000"/>
            <w:sz w:val="22"/>
            <w:szCs w:val="22"/>
          </w:rPr>
          <w:delText xml:space="preserve"> a significant main effect of contrast (</w:delText>
        </w:r>
        <w:r w:rsidRPr="00CF7A55" w:rsidDel="007D7DF6">
          <w:rPr>
            <w:rFonts w:ascii="Arial" w:hAnsi="Arial" w:cs="Arial"/>
            <w:i/>
            <w:iCs/>
            <w:color w:val="000000"/>
            <w:sz w:val="22"/>
            <w:szCs w:val="22"/>
          </w:rPr>
          <w:delText>F</w:delText>
        </w:r>
        <w:r w:rsidRPr="00CF7A55" w:rsidDel="007D7DF6">
          <w:rPr>
            <w:rFonts w:ascii="Arial" w:hAnsi="Arial" w:cs="Arial"/>
            <w:color w:val="000000"/>
            <w:sz w:val="22"/>
            <w:szCs w:val="22"/>
          </w:rPr>
          <w:delText xml:space="preserve">(1) = 5.98, </w:delText>
        </w:r>
        <w:r w:rsidRPr="00CF7A55" w:rsidDel="007D7DF6">
          <w:rPr>
            <w:rFonts w:ascii="Arial" w:hAnsi="Arial" w:cs="Arial"/>
            <w:i/>
            <w:iCs/>
            <w:color w:val="000000"/>
            <w:sz w:val="22"/>
            <w:szCs w:val="22"/>
          </w:rPr>
          <w:delText>p</w:delText>
        </w:r>
        <w:r w:rsidRPr="00CF7A55" w:rsidDel="007D7DF6">
          <w:rPr>
            <w:rFonts w:ascii="Arial" w:hAnsi="Arial" w:cs="Arial"/>
            <w:color w:val="000000"/>
            <w:sz w:val="22"/>
            <w:szCs w:val="22"/>
          </w:rPr>
          <w:delText xml:space="preserve"> = 0.028) and slope measure (</w:delText>
        </w:r>
        <w:r w:rsidRPr="00CF7A55" w:rsidDel="007D7DF6">
          <w:rPr>
            <w:rFonts w:ascii="Arial" w:hAnsi="Arial" w:cs="Arial"/>
            <w:i/>
            <w:iCs/>
            <w:color w:val="000000"/>
            <w:sz w:val="22"/>
            <w:szCs w:val="22"/>
          </w:rPr>
          <w:delText>F</w:delText>
        </w:r>
        <w:r w:rsidRPr="00CF7A55" w:rsidDel="007D7DF6">
          <w:rPr>
            <w:rFonts w:ascii="Arial" w:hAnsi="Arial" w:cs="Arial"/>
            <w:color w:val="000000"/>
            <w:sz w:val="22"/>
            <w:szCs w:val="22"/>
          </w:rPr>
          <w:delText xml:space="preserve">(1) = 10.62, </w:delText>
        </w:r>
        <w:r w:rsidRPr="00CF7A55" w:rsidDel="007D7DF6">
          <w:rPr>
            <w:rFonts w:ascii="Arial" w:hAnsi="Arial" w:cs="Arial"/>
            <w:i/>
            <w:iCs/>
            <w:color w:val="000000"/>
            <w:sz w:val="22"/>
            <w:szCs w:val="22"/>
          </w:rPr>
          <w:delText>p</w:delText>
        </w:r>
        <w:r w:rsidRPr="00CF7A55" w:rsidDel="007D7DF6">
          <w:rPr>
            <w:rFonts w:ascii="Arial" w:hAnsi="Arial" w:cs="Arial"/>
            <w:color w:val="000000"/>
            <w:sz w:val="22"/>
            <w:szCs w:val="22"/>
          </w:rPr>
          <w:delText xml:space="preserve"> = 0.0057). Post-hoc testing</w:delText>
        </w:r>
        <w:r w:rsidDel="007D7DF6">
          <w:rPr>
            <w:rFonts w:ascii="Arial" w:hAnsi="Arial" w:cs="Arial"/>
            <w:color w:val="000000"/>
            <w:sz w:val="22"/>
            <w:szCs w:val="22"/>
          </w:rPr>
          <w:delText xml:space="preserve"> </w:delText>
        </w:r>
      </w:del>
      <w:del w:id="399" w:author="Microsoft Office User" w:date="2021-07-20T14:41:00Z">
        <w:r w:rsidDel="006447B9">
          <w:rPr>
            <w:rFonts w:ascii="Arial" w:hAnsi="Arial" w:cs="Arial"/>
            <w:color w:val="000000"/>
            <w:sz w:val="22"/>
            <w:szCs w:val="22"/>
          </w:rPr>
          <w:delText xml:space="preserve">of </w:delText>
        </w:r>
      </w:del>
      <w:del w:id="400" w:author="Microsoft Office User" w:date="2021-07-20T14:43:00Z">
        <w:r w:rsidDel="006447B9">
          <w:rPr>
            <w:rFonts w:ascii="Arial" w:hAnsi="Arial" w:cs="Arial"/>
            <w:color w:val="000000"/>
            <w:sz w:val="22"/>
            <w:szCs w:val="22"/>
          </w:rPr>
          <w:delText>this cohort</w:delText>
        </w:r>
        <w:r w:rsidRPr="00CF7A55" w:rsidDel="006447B9">
          <w:rPr>
            <w:rFonts w:ascii="Arial" w:hAnsi="Arial" w:cs="Arial"/>
            <w:color w:val="000000"/>
            <w:sz w:val="22"/>
            <w:szCs w:val="22"/>
          </w:rPr>
          <w:delText xml:space="preserve"> </w:delText>
        </w:r>
      </w:del>
      <w:del w:id="401" w:author="Microsoft Office User" w:date="2021-07-23T12:44:00Z">
        <w:r w:rsidRPr="00CF7A55" w:rsidDel="007D7DF6">
          <w:rPr>
            <w:rFonts w:ascii="Arial" w:hAnsi="Arial" w:cs="Arial"/>
            <w:color w:val="000000"/>
            <w:sz w:val="22"/>
            <w:szCs w:val="22"/>
          </w:rPr>
          <w:delText xml:space="preserve">revealed significantly steeper slopes in low contrast (0.0071 [0.00087, 0.013], </w:delText>
        </w:r>
        <w:r w:rsidRPr="00CF7A55" w:rsidDel="007D7DF6">
          <w:rPr>
            <w:rFonts w:ascii="Arial" w:hAnsi="Arial" w:cs="Arial"/>
            <w:i/>
            <w:iCs/>
            <w:color w:val="000000"/>
            <w:sz w:val="22"/>
            <w:szCs w:val="22"/>
          </w:rPr>
          <w:delText xml:space="preserve">p = </w:delText>
        </w:r>
        <w:r w:rsidRPr="00CF7A55" w:rsidDel="007D7DF6">
          <w:rPr>
            <w:rFonts w:ascii="Arial" w:hAnsi="Arial" w:cs="Arial"/>
            <w:color w:val="000000"/>
            <w:sz w:val="22"/>
            <w:szCs w:val="22"/>
          </w:rPr>
          <w:delText xml:space="preserve">0.028), and significantly shallower slopes of the neurometric functions (-0.0094 [-0.016, -0.0032], </w:delText>
        </w:r>
        <w:r w:rsidRPr="00CF7A55" w:rsidDel="007D7DF6">
          <w:rPr>
            <w:rFonts w:ascii="Arial" w:hAnsi="Arial" w:cs="Arial"/>
            <w:i/>
            <w:iCs/>
            <w:color w:val="000000"/>
            <w:sz w:val="22"/>
            <w:szCs w:val="22"/>
          </w:rPr>
          <w:delText xml:space="preserve">p </w:delText>
        </w:r>
        <w:r w:rsidRPr="00CF7A55" w:rsidDel="007D7DF6">
          <w:rPr>
            <w:rFonts w:ascii="Arial" w:hAnsi="Arial" w:cs="Arial"/>
            <w:color w:val="000000"/>
            <w:sz w:val="22"/>
            <w:szCs w:val="22"/>
          </w:rPr>
          <w:delText xml:space="preserve">= 0.0057; </w:delText>
        </w:r>
        <w:r w:rsidR="002F5875" w:rsidDel="007D7DF6">
          <w:rPr>
            <w:rFonts w:ascii="Arial" w:hAnsi="Arial" w:cs="Arial"/>
            <w:color w:val="000000"/>
            <w:sz w:val="22"/>
            <w:szCs w:val="22"/>
          </w:rPr>
          <w:delText>Extended Data</w:delText>
        </w:r>
        <w:r w:rsidRPr="00CF7A55" w:rsidDel="007D7DF6">
          <w:rPr>
            <w:rFonts w:ascii="Arial" w:hAnsi="Arial" w:cs="Arial"/>
            <w:color w:val="000000"/>
            <w:sz w:val="22"/>
            <w:szCs w:val="22"/>
          </w:rPr>
          <w:delText xml:space="preserve"> Figure 5a).</w:delText>
        </w:r>
        <w:r w:rsidDel="007D7DF6">
          <w:rPr>
            <w:rFonts w:ascii="Arial" w:hAnsi="Arial" w:cs="Arial"/>
            <w:color w:val="000000"/>
            <w:sz w:val="22"/>
            <w:szCs w:val="22"/>
          </w:rPr>
          <w:delText xml:space="preserve"> These </w:delText>
        </w:r>
      </w:del>
      <w:r>
        <w:rPr>
          <w:rFonts w:ascii="Arial" w:hAnsi="Arial" w:cs="Arial"/>
          <w:color w:val="000000"/>
          <w:sz w:val="22"/>
          <w:szCs w:val="22"/>
        </w:rPr>
        <w:t xml:space="preserve">results were consistent with our previous behavioral findings (Figure </w:t>
      </w:r>
      <w:del w:id="402" w:author="Microsoft Office User" w:date="2021-07-20T14:43:00Z">
        <w:r w:rsidDel="006447B9">
          <w:rPr>
            <w:rFonts w:ascii="Arial" w:hAnsi="Arial" w:cs="Arial"/>
            <w:color w:val="000000"/>
            <w:sz w:val="22"/>
            <w:szCs w:val="22"/>
          </w:rPr>
          <w:delText>2h</w:delText>
        </w:r>
      </w:del>
      <w:ins w:id="403" w:author="Microsoft Office User" w:date="2021-07-20T14:43:00Z">
        <w:r w:rsidR="006447B9">
          <w:rPr>
            <w:rFonts w:ascii="Arial" w:hAnsi="Arial" w:cs="Arial"/>
            <w:color w:val="000000"/>
            <w:sz w:val="22"/>
            <w:szCs w:val="22"/>
          </w:rPr>
          <w:t>3h</w:t>
        </w:r>
      </w:ins>
      <w:r>
        <w:rPr>
          <w:rFonts w:ascii="Arial" w:hAnsi="Arial" w:cs="Arial"/>
          <w:color w:val="000000"/>
          <w:sz w:val="22"/>
          <w:szCs w:val="22"/>
        </w:rPr>
        <w:t xml:space="preserve">),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3D8FB1FE" w:rsidR="005E6A59" w:rsidRDefault="005E6A59" w:rsidP="005E6A59">
      <w:pPr>
        <w:ind w:firstLine="720"/>
        <w:jc w:val="both"/>
        <w:rPr>
          <w:rFonts w:ascii="Arial" w:hAnsi="Arial" w:cs="Arial"/>
          <w:color w:val="000000"/>
          <w:sz w:val="22"/>
          <w:szCs w:val="22"/>
        </w:rPr>
      </w:pPr>
      <w:del w:id="404" w:author="Microsoft Office User" w:date="2021-07-23T12:45:00Z">
        <w:r w:rsidDel="007D7DF6">
          <w:rPr>
            <w:rFonts w:ascii="Arial" w:hAnsi="Arial" w:cs="Arial"/>
            <w:color w:val="000000"/>
            <w:sz w:val="22"/>
            <w:szCs w:val="22"/>
          </w:rPr>
          <w:delText>Taken together</w:delText>
        </w:r>
      </w:del>
      <w:ins w:id="405" w:author="Microsoft Office User" w:date="2021-07-23T12:45:00Z">
        <w:r w:rsidR="007D7DF6">
          <w:rPr>
            <w:rFonts w:ascii="Arial" w:hAnsi="Arial" w:cs="Arial"/>
            <w:color w:val="000000"/>
            <w:sz w:val="22"/>
            <w:szCs w:val="22"/>
          </w:rPr>
          <w:t>Combined</w:t>
        </w:r>
      </w:ins>
      <w:r>
        <w:rPr>
          <w:rFonts w:ascii="Arial" w:hAnsi="Arial" w:cs="Arial"/>
          <w:color w:val="000000"/>
          <w:sz w:val="22"/>
          <w:szCs w:val="22"/>
        </w:rPr>
        <w:t xml:space="preserve">,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Asymmetric neural adaptation to targets.</w:t>
      </w:r>
    </w:p>
    <w:p w14:paraId="692B0D5F" w14:textId="1031505B" w:rsidR="0002033B" w:rsidRDefault="005E6A59" w:rsidP="000C79CA">
      <w:pPr>
        <w:jc w:val="both"/>
        <w:rPr>
          <w:ins w:id="406" w:author="Microsoft Office User" w:date="2021-07-20T14:47:00Z"/>
          <w:rFonts w:ascii="Arial" w:hAnsi="Arial" w:cs="Arial"/>
          <w:color w:val="000000"/>
          <w:sz w:val="22"/>
          <w:szCs w:val="22"/>
        </w:rPr>
      </w:pPr>
      <w:r>
        <w:rPr>
          <w:rFonts w:ascii="Arial" w:hAnsi="Arial" w:cs="Arial"/>
          <w:color w:val="000000"/>
          <w:sz w:val="22"/>
          <w:szCs w:val="22"/>
        </w:rPr>
        <w:tab/>
      </w:r>
      <w:del w:id="407" w:author="Microsoft Office User" w:date="2021-07-23T12:45:00Z">
        <w:r w:rsidDel="007D7DF6">
          <w:rPr>
            <w:rFonts w:ascii="Arial" w:hAnsi="Arial" w:cs="Arial"/>
            <w:color w:val="000000"/>
            <w:sz w:val="22"/>
            <w:szCs w:val="22"/>
          </w:rPr>
          <w:delText>Using the same population decoding approach described above, we</w:delText>
        </w:r>
      </w:del>
      <w:ins w:id="408" w:author="Microsoft Office User" w:date="2021-07-23T12:45:00Z">
        <w:r w:rsidR="007D7DF6">
          <w:rPr>
            <w:rFonts w:ascii="Arial" w:hAnsi="Arial" w:cs="Arial"/>
            <w:color w:val="000000"/>
            <w:sz w:val="22"/>
            <w:szCs w:val="22"/>
          </w:rPr>
          <w:t>We next</w:t>
        </w:r>
      </w:ins>
      <w:r>
        <w:rPr>
          <w:rFonts w:ascii="Arial" w:hAnsi="Arial" w:cs="Arial"/>
          <w:color w:val="000000"/>
          <w:sz w:val="22"/>
          <w:szCs w:val="22"/>
        </w:rPr>
        <w:t xml:space="preserve"> measured how cortical discriminability of target from noise trials evolved as a function of time and contrast during sessions where mice heard targets at threshold volume at different offsets relative to the contrast switch. </w:t>
      </w:r>
      <w:del w:id="409" w:author="Microsoft Office User" w:date="2021-07-20T14:44:00Z">
        <w:r w:rsidDel="006447B9">
          <w:rPr>
            <w:rFonts w:ascii="Arial" w:hAnsi="Arial" w:cs="Arial"/>
            <w:color w:val="000000"/>
            <w:sz w:val="22"/>
            <w:szCs w:val="22"/>
          </w:rPr>
          <w:delText>While n</w:delText>
        </w:r>
      </w:del>
      <w:del w:id="410" w:author="Microsoft Office User" w:date="2021-07-20T14:45:00Z">
        <w:r w:rsidDel="006447B9">
          <w:rPr>
            <w:rFonts w:ascii="Arial" w:hAnsi="Arial" w:cs="Arial"/>
            <w:color w:val="000000"/>
            <w:sz w:val="22"/>
            <w:szCs w:val="22"/>
          </w:rPr>
          <w:delText xml:space="preserve">euronal </w:delText>
        </w:r>
      </w:del>
      <w:del w:id="411" w:author="Microsoft Office User" w:date="2021-07-20T14:44:00Z">
        <w:r w:rsidDel="006447B9">
          <w:rPr>
            <w:rFonts w:ascii="Arial" w:hAnsi="Arial" w:cs="Arial"/>
            <w:color w:val="000000"/>
            <w:sz w:val="22"/>
            <w:szCs w:val="22"/>
          </w:rPr>
          <w:delText xml:space="preserve">adaptation </w:delText>
        </w:r>
      </w:del>
      <w:del w:id="412" w:author="Microsoft Office User" w:date="2021-07-20T14:45:00Z">
        <w:r w:rsidDel="006447B9">
          <w:rPr>
            <w:rFonts w:ascii="Arial" w:hAnsi="Arial" w:cs="Arial"/>
            <w:color w:val="000000"/>
            <w:sz w:val="22"/>
            <w:szCs w:val="22"/>
          </w:rPr>
          <w:delText xml:space="preserve">was qualitatively similar to behavioral </w:delText>
        </w:r>
      </w:del>
      <w:del w:id="413" w:author="Microsoft Office User" w:date="2021-07-20T14:44:00Z">
        <w:r w:rsidDel="006447B9">
          <w:rPr>
            <w:rFonts w:ascii="Arial" w:hAnsi="Arial" w:cs="Arial"/>
            <w:color w:val="000000"/>
            <w:sz w:val="22"/>
            <w:szCs w:val="22"/>
          </w:rPr>
          <w:delText>performance,</w:delText>
        </w:r>
      </w:del>
      <w:del w:id="414" w:author="Microsoft Office User" w:date="2021-07-20T14:45:00Z">
        <w:r w:rsidDel="006447B9">
          <w:rPr>
            <w:rFonts w:ascii="Arial" w:hAnsi="Arial" w:cs="Arial"/>
            <w:color w:val="000000"/>
            <w:sz w:val="22"/>
            <w:szCs w:val="22"/>
          </w:rPr>
          <w:delText xml:space="preserve"> we quantified adaptation using the procedure applied to the behavioral time courses</w:delText>
        </w:r>
      </w:del>
      <w:del w:id="415" w:author="Microsoft Office User" w:date="2021-07-20T14:49:00Z">
        <w:r w:rsidDel="0002033B">
          <w:rPr>
            <w:rFonts w:ascii="Arial" w:hAnsi="Arial" w:cs="Arial"/>
            <w:color w:val="000000"/>
            <w:sz w:val="22"/>
            <w:szCs w:val="22"/>
          </w:rPr>
          <w:delText xml:space="preserve"> </w:delText>
        </w:r>
      </w:del>
      <w:del w:id="416" w:author="Microsoft Office User" w:date="2021-07-20T14:46:00Z">
        <w:r w:rsidDel="0002033B">
          <w:rPr>
            <w:rFonts w:ascii="Arial" w:hAnsi="Arial" w:cs="Arial"/>
            <w:color w:val="000000"/>
            <w:sz w:val="22"/>
            <w:szCs w:val="22"/>
          </w:rPr>
          <w:delText>(</w:delText>
        </w:r>
        <w:r w:rsidR="0082052B" w:rsidDel="0002033B">
          <w:rPr>
            <w:rFonts w:ascii="Arial" w:hAnsi="Arial" w:cs="Arial"/>
            <w:color w:val="000000"/>
            <w:sz w:val="22"/>
            <w:szCs w:val="22"/>
          </w:rPr>
          <w:delText xml:space="preserve">n = 43 sessions, </w:delText>
        </w:r>
        <w:r w:rsidDel="0002033B">
          <w:rPr>
            <w:rFonts w:ascii="Arial" w:hAnsi="Arial" w:cs="Arial"/>
            <w:color w:val="000000"/>
            <w:sz w:val="22"/>
            <w:szCs w:val="22"/>
          </w:rPr>
          <w:delText xml:space="preserve">Figure 3i). </w:delText>
        </w:r>
      </w:del>
      <w:r>
        <w:rPr>
          <w:rFonts w:ascii="Arial" w:hAnsi="Arial" w:cs="Arial"/>
          <w:color w:val="000000"/>
          <w:sz w:val="22"/>
          <w:szCs w:val="22"/>
        </w:rPr>
        <w:t>As in behavior, we found that in high contrast the first significant drop in performance occurred between the first two target times, while the first significant drop in low contrast occurred between the first and third target times</w:t>
      </w:r>
      <w:ins w:id="417" w:author="Microsoft Office User" w:date="2021-07-20T14:46:00Z">
        <w:r w:rsidR="0002033B">
          <w:rPr>
            <w:rFonts w:ascii="Arial" w:hAnsi="Arial" w:cs="Arial"/>
            <w:color w:val="000000"/>
            <w:sz w:val="22"/>
            <w:szCs w:val="22"/>
          </w:rPr>
          <w:t xml:space="preserve"> (n = 43 recording sessions, Figure </w:t>
        </w:r>
      </w:ins>
      <w:ins w:id="418" w:author="Microsoft Office User" w:date="2021-07-21T10:31:00Z">
        <w:r w:rsidR="005B511D">
          <w:rPr>
            <w:rFonts w:ascii="Arial" w:hAnsi="Arial" w:cs="Arial"/>
            <w:color w:val="000000"/>
            <w:sz w:val="22"/>
            <w:szCs w:val="22"/>
          </w:rPr>
          <w:t>5</w:t>
        </w:r>
      </w:ins>
      <w:ins w:id="419" w:author="Microsoft Office User" w:date="2021-07-20T14:46:00Z">
        <w:r w:rsidR="0002033B">
          <w:rPr>
            <w:rFonts w:ascii="Arial" w:hAnsi="Arial" w:cs="Arial"/>
            <w:color w:val="000000"/>
            <w:sz w:val="22"/>
            <w:szCs w:val="22"/>
          </w:rPr>
          <w:t>i)</w:t>
        </w:r>
      </w:ins>
      <w:r w:rsidRPr="00022FAE">
        <w:rPr>
          <w:rFonts w:ascii="Arial" w:hAnsi="Arial" w:cs="Arial"/>
          <w:color w:val="000000"/>
          <w:sz w:val="22"/>
          <w:szCs w:val="22"/>
        </w:rPr>
        <w:t>.</w:t>
      </w:r>
      <w:r>
        <w:rPr>
          <w:rFonts w:ascii="Arial" w:hAnsi="Arial" w:cs="Arial"/>
          <w:b/>
          <w:bCs/>
          <w:color w:val="000000"/>
          <w:sz w:val="22"/>
          <w:szCs w:val="22"/>
        </w:rPr>
        <w:t xml:space="preserve"> </w:t>
      </w:r>
      <w:del w:id="420" w:author="Microsoft Office User" w:date="2021-07-23T12:45:00Z">
        <w:r w:rsidDel="007D7DF6">
          <w:rPr>
            <w:rFonts w:ascii="Arial" w:hAnsi="Arial" w:cs="Arial"/>
            <w:color w:val="000000"/>
            <w:sz w:val="22"/>
            <w:szCs w:val="22"/>
          </w:rPr>
          <w:delText>Finally, to</w:delText>
        </w:r>
      </w:del>
      <w:ins w:id="421" w:author="Microsoft Office User" w:date="2021-07-23T12:45:00Z">
        <w:r w:rsidR="007D7DF6">
          <w:rPr>
            <w:rFonts w:ascii="Arial" w:hAnsi="Arial" w:cs="Arial"/>
            <w:color w:val="000000"/>
            <w:sz w:val="22"/>
            <w:szCs w:val="22"/>
          </w:rPr>
          <w:t>To</w:t>
        </w:r>
      </w:ins>
      <w:r>
        <w:rPr>
          <w:rFonts w:ascii="Arial" w:hAnsi="Arial" w:cs="Arial"/>
          <w:color w:val="000000"/>
          <w:sz w:val="22"/>
          <w:szCs w:val="22"/>
        </w:rPr>
        <w:t xml:space="preserve"> quantify the </w:t>
      </w:r>
    </w:p>
    <w:p w14:paraId="515768EB" w14:textId="67878326" w:rsidR="0002033B" w:rsidRDefault="0002033B" w:rsidP="0002033B">
      <w:pPr>
        <w:jc w:val="both"/>
        <w:rPr>
          <w:moveTo w:id="422" w:author="Microsoft Office User" w:date="2021-07-20T14:48:00Z"/>
          <w:rFonts w:ascii="Arial" w:hAnsi="Arial" w:cs="Arial"/>
          <w:b/>
          <w:bCs/>
          <w:color w:val="000000"/>
          <w:sz w:val="20"/>
          <w:szCs w:val="20"/>
        </w:rPr>
      </w:pPr>
      <w:r>
        <w:rPr>
          <w:rFonts w:ascii="Arial" w:hAnsi="Arial" w:cs="Arial"/>
          <w:noProof/>
          <w:color w:val="000000"/>
          <w:sz w:val="22"/>
          <w:szCs w:val="22"/>
        </w:rPr>
        <w:lastRenderedPageBreak/>
        <w:drawing>
          <wp:anchor distT="0" distB="0" distL="114300" distR="114300" simplePos="0" relativeHeight="251663360" behindDoc="0" locked="0" layoutInCell="1" allowOverlap="1" wp14:anchorId="50B799B6" wp14:editId="75CAA903">
            <wp:simplePos x="0" y="0"/>
            <wp:positionH relativeFrom="column">
              <wp:posOffset>704215</wp:posOffset>
            </wp:positionH>
            <wp:positionV relativeFrom="paragraph">
              <wp:posOffset>0</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moveToRangeStart w:id="423" w:author="Microsoft Office User" w:date="2021-07-20T14:48:00Z" w:name="move77684896"/>
      <w:moveTo w:id="424" w:author="Microsoft Office User" w:date="2021-07-20T14:48:00Z">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moveTo>
    </w:p>
    <w:p w14:paraId="2160EC8B" w14:textId="77777777" w:rsidR="0002033B" w:rsidRDefault="0002033B" w:rsidP="0002033B">
      <w:pPr>
        <w:jc w:val="both"/>
        <w:rPr>
          <w:moveTo w:id="425" w:author="Microsoft Office User" w:date="2021-07-20T14:48:00Z"/>
          <w:rFonts w:ascii="Arial" w:hAnsi="Arial" w:cs="Arial"/>
          <w:b/>
          <w:bCs/>
          <w:color w:val="000000"/>
          <w:sz w:val="20"/>
          <w:szCs w:val="20"/>
        </w:rPr>
      </w:pPr>
    </w:p>
    <w:p w14:paraId="1E5F5CED" w14:textId="4691DDBC" w:rsidR="0002033B" w:rsidRPr="004E7B8B" w:rsidRDefault="0002033B" w:rsidP="0002033B">
      <w:pPr>
        <w:jc w:val="both"/>
        <w:rPr>
          <w:moveTo w:id="426" w:author="Microsoft Office User" w:date="2021-07-20T14:48:00Z"/>
          <w:rFonts w:ascii="Arial" w:hAnsi="Arial" w:cs="Arial"/>
          <w:sz w:val="20"/>
          <w:szCs w:val="20"/>
        </w:rPr>
      </w:pPr>
      <w:moveTo w:id="427" w:author="Microsoft Office User" w:date="2021-07-20T14:48:00Z">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w:t>
        </w:r>
      </w:moveTo>
      <w:ins w:id="428" w:author="Microsoft Office User" w:date="2021-07-23T12:47:00Z">
        <w:r w:rsidR="007D7DF6">
          <w:rPr>
            <w:rFonts w:ascii="Arial" w:hAnsi="Arial" w:cs="Arial"/>
            <w:color w:val="000000"/>
            <w:sz w:val="20"/>
            <w:szCs w:val="20"/>
          </w:rPr>
          <w:t>3</w:t>
        </w:r>
      </w:ins>
      <w:ins w:id="429" w:author="Microsoft Office User" w:date="2021-07-23T12:46:00Z">
        <w:r w:rsidR="007D7DF6">
          <w:rPr>
            <w:rFonts w:ascii="Arial" w:hAnsi="Arial" w:cs="Arial"/>
            <w:color w:val="000000"/>
            <w:sz w:val="20"/>
            <w:szCs w:val="20"/>
          </w:rPr>
          <w:t xml:space="preserve"> sessions from 4</w:t>
        </w:r>
      </w:ins>
      <w:moveTo w:id="430" w:author="Microsoft Office User" w:date="2021-07-20T14:48:00Z">
        <w:r w:rsidRPr="004E7B8B">
          <w:rPr>
            <w:rFonts w:ascii="Arial" w:hAnsi="Arial" w:cs="Arial"/>
            <w:color w:val="000000"/>
            <w:sz w:val="20"/>
            <w:szCs w:val="20"/>
          </w:rPr>
          <w:t xml:space="preserve">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w:t>
        </w:r>
        <w:del w:id="431" w:author="Microsoft Office User" w:date="2021-07-20T14:49:00Z">
          <w:r w:rsidRPr="004E7B8B" w:rsidDel="0002033B">
            <w:rPr>
              <w:rFonts w:ascii="Arial" w:hAnsi="Arial" w:cs="Arial"/>
              <w:color w:val="000000"/>
              <w:sz w:val="20"/>
              <w:szCs w:val="20"/>
            </w:rPr>
            <w:delText>.</w:delText>
          </w:r>
        </w:del>
        <w:r w:rsidRPr="004E7B8B">
          <w:rPr>
            <w:rFonts w:ascii="Arial" w:hAnsi="Arial" w:cs="Arial"/>
            <w:color w:val="000000"/>
            <w:sz w:val="20"/>
            <w:szCs w:val="20"/>
          </w:rPr>
          <w:t xml:space="preserve">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Example stimulus spectrogram for the target-in-noise detection task with the corresponding waveform below. The scale bar indicates 1 second, and the color</w:t>
        </w:r>
      </w:moveTo>
      <w:ins w:id="432" w:author="Microsoft Office User" w:date="2021-07-20T14:49:00Z">
        <w:r>
          <w:rPr>
            <w:rFonts w:ascii="Arial" w:hAnsi="Arial" w:cs="Arial"/>
            <w:sz w:val="20"/>
            <w:szCs w:val="20"/>
          </w:rPr>
          <w:t xml:space="preserve"> </w:t>
        </w:r>
      </w:ins>
      <w:moveTo w:id="433" w:author="Microsoft Office User" w:date="2021-07-20T14:48:00Z">
        <w:r w:rsidRPr="004E7B8B">
          <w:rPr>
            <w:rFonts w:ascii="Arial" w:hAnsi="Arial" w:cs="Arial"/>
            <w:sz w:val="20"/>
            <w:szCs w:val="20"/>
          </w:rPr>
          <w:t xml:space="preserve">bar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w:t>
        </w:r>
      </w:moveTo>
      <w:ins w:id="434" w:author="Microsoft Office User" w:date="2021-07-20T14:49:00Z">
        <w:r>
          <w:rPr>
            <w:rFonts w:ascii="Arial" w:hAnsi="Arial" w:cs="Arial"/>
            <w:sz w:val="20"/>
            <w:szCs w:val="20"/>
          </w:rPr>
          <w:t xml:space="preserve"> </w:t>
        </w:r>
      </w:ins>
      <w:moveTo w:id="435" w:author="Microsoft Office User" w:date="2021-07-20T14:48:00Z">
        <w:r w:rsidRPr="004E7B8B">
          <w:rPr>
            <w:rFonts w:ascii="Arial" w:hAnsi="Arial" w:cs="Arial"/>
            <w:sz w:val="20"/>
            <w:szCs w:val="20"/>
          </w:rPr>
          <w:t xml:space="preserve">bars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w:t>
        </w:r>
        <w:del w:id="436" w:author="Microsoft Office User" w:date="2021-07-23T12:47:00Z">
          <w:r w:rsidRPr="004E7B8B" w:rsidDel="007D7DF6">
            <w:rPr>
              <w:rFonts w:ascii="Arial" w:hAnsi="Arial" w:cs="Arial"/>
              <w:sz w:val="20"/>
              <w:szCs w:val="20"/>
            </w:rPr>
            <w:delText>n=2</w:delText>
          </w:r>
        </w:del>
      </w:moveTo>
      <w:ins w:id="437" w:author="Microsoft Office User" w:date="2021-07-23T12:47:00Z">
        <w:r w:rsidR="007D7DF6">
          <w:rPr>
            <w:rFonts w:ascii="Arial" w:hAnsi="Arial" w:cs="Arial"/>
            <w:sz w:val="20"/>
            <w:szCs w:val="20"/>
          </w:rPr>
          <w:t>n = 23 sessions from 2</w:t>
        </w:r>
      </w:ins>
      <w:moveTo w:id="438" w:author="Microsoft Office User" w:date="2021-07-20T14:48:00Z">
        <w:r w:rsidRPr="004E7B8B">
          <w:rPr>
            <w:rFonts w:ascii="Arial" w:hAnsi="Arial" w:cs="Arial"/>
            <w:sz w:val="20"/>
            <w:szCs w:val="20"/>
          </w:rPr>
          <w:t xml:space="preserve"> mice (same mice as in </w:t>
        </w:r>
        <w:r w:rsidRPr="009D287F">
          <w:rPr>
            <w:rFonts w:ascii="Arial" w:hAnsi="Arial" w:cs="Arial"/>
            <w:b/>
            <w:bCs/>
            <w:sz w:val="20"/>
            <w:szCs w:val="20"/>
          </w:rPr>
          <w:t>d</w:t>
        </w:r>
        <w:r w:rsidRPr="004E7B8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w:t>
        </w:r>
      </w:moveTo>
      <w:ins w:id="439" w:author="Microsoft Office User" w:date="2021-07-20T14:49:00Z">
        <w:r>
          <w:rPr>
            <w:rFonts w:ascii="Arial" w:hAnsi="Arial" w:cs="Arial"/>
            <w:sz w:val="20"/>
            <w:szCs w:val="20"/>
          </w:rPr>
          <w:t xml:space="preserve"> </w:t>
        </w:r>
      </w:ins>
      <w:moveTo w:id="440" w:author="Microsoft Office User" w:date="2021-07-20T14:48:00Z">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w:t>
        </w:r>
        <w:r w:rsidRPr="0002033B">
          <w:rPr>
            <w:rFonts w:ascii="Arial" w:hAnsi="Arial" w:cs="Arial"/>
            <w:b/>
            <w:bCs/>
            <w:sz w:val="20"/>
            <w:szCs w:val="20"/>
            <w:rPrChange w:id="441" w:author="Microsoft Office User" w:date="2021-07-20T14:49:00Z">
              <w:rPr>
                <w:rFonts w:ascii="Arial" w:hAnsi="Arial" w:cs="Arial"/>
                <w:sz w:val="20"/>
                <w:szCs w:val="20"/>
              </w:rPr>
            </w:rPrChange>
          </w:rPr>
          <w:t>c</w:t>
        </w:r>
        <w:r w:rsidRPr="004E7B8B">
          <w:rPr>
            <w:rFonts w:ascii="Arial" w:hAnsi="Arial" w:cs="Arial"/>
            <w:sz w:val="20"/>
            <w:szCs w:val="20"/>
          </w:rPr>
          <w:t xml:space="preserve">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423"/>
    <w:p w14:paraId="0975CC08" w14:textId="1864A12A" w:rsidR="0002033B" w:rsidRDefault="0002033B">
      <w:pPr>
        <w:rPr>
          <w:ins w:id="442" w:author="Microsoft Office User" w:date="2021-07-20T14:47:00Z"/>
          <w:rFonts w:ascii="Arial" w:hAnsi="Arial" w:cs="Arial"/>
          <w:color w:val="000000"/>
          <w:sz w:val="22"/>
          <w:szCs w:val="22"/>
        </w:rPr>
      </w:pPr>
      <w:ins w:id="443" w:author="Microsoft Office User" w:date="2021-07-20T14:47:00Z">
        <w:r>
          <w:rPr>
            <w:rFonts w:ascii="Arial" w:hAnsi="Arial" w:cs="Arial"/>
            <w:color w:val="000000"/>
            <w:sz w:val="22"/>
            <w:szCs w:val="22"/>
          </w:rPr>
          <w:br w:type="page"/>
        </w:r>
      </w:ins>
    </w:p>
    <w:p w14:paraId="29C284B7" w14:textId="4792ED00" w:rsidR="00E57303" w:rsidRDefault="005E6A59" w:rsidP="000C79CA">
      <w:pPr>
        <w:jc w:val="both"/>
        <w:rPr>
          <w:rFonts w:ascii="Arial" w:hAnsi="Arial" w:cs="Arial"/>
          <w:color w:val="000000"/>
          <w:sz w:val="22"/>
          <w:szCs w:val="22"/>
        </w:rPr>
      </w:pPr>
      <w:r>
        <w:rPr>
          <w:rFonts w:ascii="Arial" w:hAnsi="Arial" w:cs="Arial"/>
          <w:color w:val="000000"/>
          <w:sz w:val="22"/>
          <w:szCs w:val="22"/>
        </w:rPr>
        <w:lastRenderedPageBreak/>
        <w:t>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ins w:id="444" w:author="Microsoft Office User" w:date="2021-07-21T10:31:00Z">
        <w:r w:rsidR="005B511D">
          <w:rPr>
            <w:rFonts w:ascii="Arial" w:hAnsi="Arial" w:cs="Arial"/>
            <w:color w:val="000000"/>
            <w:sz w:val="22"/>
            <w:szCs w:val="22"/>
          </w:rPr>
          <w:t>; Figure 5j</w:t>
        </w:r>
      </w:ins>
      <w:r>
        <w:rPr>
          <w:rFonts w:ascii="Arial" w:hAnsi="Arial" w:cs="Arial"/>
          <w:color w:val="000000"/>
          <w:sz w:val="22"/>
          <w:szCs w:val="22"/>
        </w:rPr>
        <w:t>).</w:t>
      </w:r>
    </w:p>
    <w:p w14:paraId="266A3347" w14:textId="54BF402A" w:rsidR="00E57303" w:rsidRPr="004E7B8B" w:rsidDel="0002033B" w:rsidRDefault="00E57303" w:rsidP="00E57303">
      <w:pPr>
        <w:jc w:val="both"/>
        <w:rPr>
          <w:del w:id="445" w:author="Microsoft Office User" w:date="2021-07-20T14:48:00Z"/>
          <w:rFonts w:ascii="Arial" w:hAnsi="Arial" w:cs="Arial"/>
          <w:b/>
          <w:bCs/>
          <w:color w:val="000000"/>
          <w:sz w:val="20"/>
          <w:szCs w:val="20"/>
        </w:rPr>
      </w:pPr>
    </w:p>
    <w:p w14:paraId="533DF99E" w14:textId="17A5CE11" w:rsidR="00E57303" w:rsidDel="0002033B" w:rsidRDefault="00E57303" w:rsidP="00E57303">
      <w:pPr>
        <w:jc w:val="both"/>
        <w:rPr>
          <w:moveFrom w:id="446" w:author="Microsoft Office User" w:date="2021-07-20T14:48:00Z"/>
          <w:rFonts w:ascii="Arial" w:hAnsi="Arial" w:cs="Arial"/>
          <w:b/>
          <w:bCs/>
          <w:color w:val="000000"/>
          <w:sz w:val="20"/>
          <w:szCs w:val="20"/>
        </w:rPr>
      </w:pPr>
      <w:moveFromRangeStart w:id="447" w:author="Microsoft Office User" w:date="2021-07-20T14:48:00Z" w:name="move77684896"/>
      <w:moveFrom w:id="448" w:author="Microsoft Office User" w:date="2021-07-20T14:48:00Z">
        <w:r w:rsidRPr="004E7B8B" w:rsidDel="0002033B">
          <w:rPr>
            <w:rFonts w:ascii="Arial" w:hAnsi="Arial" w:cs="Arial"/>
            <w:b/>
            <w:bCs/>
            <w:color w:val="000000"/>
            <w:sz w:val="20"/>
            <w:szCs w:val="20"/>
          </w:rPr>
          <w:t xml:space="preserve">Figure </w:t>
        </w:r>
        <w:r w:rsidDel="0002033B">
          <w:rPr>
            <w:rFonts w:ascii="Arial" w:hAnsi="Arial" w:cs="Arial"/>
            <w:b/>
            <w:bCs/>
            <w:color w:val="000000"/>
            <w:sz w:val="20"/>
            <w:szCs w:val="20"/>
          </w:rPr>
          <w:t>4</w:t>
        </w:r>
        <w:r w:rsidRPr="004E7B8B" w:rsidDel="0002033B">
          <w:rPr>
            <w:rFonts w:ascii="Arial" w:hAnsi="Arial" w:cs="Arial"/>
            <w:b/>
            <w:bCs/>
            <w:color w:val="000000"/>
            <w:sz w:val="20"/>
            <w:szCs w:val="20"/>
          </w:rPr>
          <w:t>.</w:t>
        </w:r>
      </w:moveFrom>
    </w:p>
    <w:p w14:paraId="0B9DFF8A" w14:textId="4EDF22D7" w:rsidR="00E57303" w:rsidDel="0002033B" w:rsidRDefault="00E57303" w:rsidP="00E57303">
      <w:pPr>
        <w:jc w:val="both"/>
        <w:rPr>
          <w:moveFrom w:id="449" w:author="Microsoft Office User" w:date="2021-07-20T14:48:00Z"/>
          <w:rFonts w:ascii="Arial" w:hAnsi="Arial" w:cs="Arial"/>
          <w:b/>
          <w:bCs/>
          <w:color w:val="000000"/>
          <w:sz w:val="20"/>
          <w:szCs w:val="20"/>
        </w:rPr>
      </w:pPr>
    </w:p>
    <w:p w14:paraId="4760FC24" w14:textId="53D29F6A" w:rsidR="00E57303" w:rsidRPr="004E7B8B" w:rsidDel="0002033B" w:rsidRDefault="00E57303" w:rsidP="00E57303">
      <w:pPr>
        <w:jc w:val="both"/>
        <w:rPr>
          <w:del w:id="450" w:author="Microsoft Office User" w:date="2021-07-20T14:48:00Z"/>
          <w:moveFrom w:id="451" w:author="Microsoft Office User" w:date="2021-07-20T14:48:00Z"/>
          <w:rFonts w:ascii="Arial" w:hAnsi="Arial" w:cs="Arial"/>
          <w:sz w:val="20"/>
          <w:szCs w:val="20"/>
        </w:rPr>
      </w:pPr>
      <w:moveFrom w:id="452" w:author="Microsoft Office User" w:date="2021-07-20T14:48:00Z">
        <w:r w:rsidDel="0002033B">
          <w:rPr>
            <w:rFonts w:ascii="Arial" w:hAnsi="Arial" w:cs="Arial"/>
            <w:b/>
            <w:bCs/>
            <w:sz w:val="20"/>
            <w:szCs w:val="20"/>
          </w:rPr>
          <w:t xml:space="preserve">a, </w:t>
        </w:r>
        <w:r w:rsidRPr="004E7B8B" w:rsidDel="0002033B">
          <w:rPr>
            <w:rFonts w:ascii="Arial" w:hAnsi="Arial" w:cs="Arial"/>
            <w:sz w:val="20"/>
            <w:szCs w:val="20"/>
          </w:rPr>
          <w:t xml:space="preserve">Setup schematic for muscimol application in behaving mice. </w:t>
        </w:r>
        <w:r w:rsidRPr="004E7B8B" w:rsidDel="0002033B">
          <w:rPr>
            <w:rFonts w:ascii="Arial" w:hAnsi="Arial" w:cs="Arial"/>
            <w:i/>
            <w:iCs/>
            <w:sz w:val="20"/>
            <w:szCs w:val="20"/>
          </w:rPr>
          <w:t>Bottom</w:t>
        </w:r>
        <w:r w:rsidRPr="004E7B8B" w:rsidDel="0002033B">
          <w:rPr>
            <w:rFonts w:ascii="Arial" w:hAnsi="Arial" w:cs="Arial"/>
            <w:sz w:val="20"/>
            <w:szCs w:val="20"/>
          </w:rPr>
          <w:t xml:space="preserve">: legend indicating colors used for each background condition. </w:t>
        </w:r>
        <w:r w:rsidDel="0002033B">
          <w:rPr>
            <w:rFonts w:ascii="Arial" w:hAnsi="Arial" w:cs="Arial"/>
            <w:b/>
            <w:bCs/>
            <w:sz w:val="20"/>
            <w:szCs w:val="20"/>
          </w:rPr>
          <w:t xml:space="preserve">b, </w:t>
        </w:r>
        <w:r w:rsidRPr="004E7B8B" w:rsidDel="0002033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sidDel="0002033B">
          <w:rPr>
            <w:rFonts w:ascii="Arial" w:hAnsi="Arial" w:cs="Arial"/>
            <w:color w:val="000000"/>
            <w:sz w:val="20"/>
            <w:szCs w:val="20"/>
          </w:rPr>
          <w:t xml:space="preserve"> </w:t>
        </w:r>
        <w:r w:rsidRPr="004E7B8B" w:rsidDel="0002033B">
          <w:rPr>
            <w:rFonts w:ascii="Arial" w:hAnsi="Arial" w:cs="Arial"/>
            <w:b/>
            <w:bCs/>
            <w:sz w:val="20"/>
            <w:szCs w:val="20"/>
          </w:rPr>
          <w:t>c,</w:t>
        </w:r>
        <w:r w:rsidRPr="004E7B8B" w:rsidDel="0002033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sidDel="0002033B">
          <w:rPr>
            <w:rFonts w:ascii="Arial" w:hAnsi="Arial" w:cs="Arial"/>
            <w:b/>
            <w:bCs/>
            <w:sz w:val="20"/>
            <w:szCs w:val="20"/>
          </w:rPr>
          <w:t>d,</w:t>
        </w:r>
        <w:r w:rsidRPr="004E7B8B" w:rsidDel="0002033B">
          <w:rPr>
            <w:rFonts w:ascii="Arial" w:hAnsi="Arial" w:cs="Arial"/>
            <w:sz w:val="20"/>
            <w:szCs w:val="20"/>
          </w:rPr>
          <w:t xml:space="preserve"> </w:t>
        </w:r>
        <w:r w:rsidRPr="004E7B8B" w:rsidDel="0002033B">
          <w:rPr>
            <w:rFonts w:ascii="Arial" w:hAnsi="Arial" w:cs="Arial"/>
            <w:i/>
            <w:iCs/>
            <w:sz w:val="20"/>
            <w:szCs w:val="20"/>
          </w:rPr>
          <w:t>Left</w:t>
        </w:r>
        <w:r w:rsidRPr="004E7B8B" w:rsidDel="0002033B">
          <w:rPr>
            <w:rFonts w:ascii="Arial" w:hAnsi="Arial" w:cs="Arial"/>
            <w:sz w:val="20"/>
            <w:szCs w:val="20"/>
          </w:rPr>
          <w:t xml:space="preserve">: Example stimulus spectrogram for the target-in-noise detection task with the corresponding waveform below. The scale bar indicates 1 second, and the colorbar indicates the volume for each time-frequency bin (silence is black). </w:t>
        </w:r>
        <w:r w:rsidRPr="009D287F" w:rsidDel="0002033B">
          <w:rPr>
            <w:rFonts w:ascii="Arial" w:hAnsi="Arial" w:cs="Arial"/>
            <w:i/>
            <w:iCs/>
            <w:sz w:val="20"/>
            <w:szCs w:val="20"/>
          </w:rPr>
          <w:t>Right</w:t>
        </w:r>
        <w:r w:rsidRPr="004E7B8B" w:rsidDel="0002033B">
          <w:rPr>
            <w:rFonts w:ascii="Arial" w:hAnsi="Arial" w:cs="Arial"/>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Errorbars indicate ±SEM  across sessions. </w:t>
        </w:r>
        <w:r w:rsidRPr="004E7B8B" w:rsidDel="0002033B">
          <w:rPr>
            <w:rFonts w:ascii="Arial" w:hAnsi="Arial" w:cs="Arial"/>
            <w:b/>
            <w:bCs/>
            <w:sz w:val="20"/>
            <w:szCs w:val="20"/>
          </w:rPr>
          <w:t>e</w:t>
        </w:r>
        <w:r w:rsidRPr="001503A3" w:rsidDel="0002033B">
          <w:rPr>
            <w:rFonts w:ascii="Arial" w:hAnsi="Arial" w:cs="Arial"/>
            <w:b/>
            <w:bCs/>
            <w:sz w:val="20"/>
            <w:szCs w:val="20"/>
          </w:rPr>
          <w:t>,</w:t>
        </w:r>
        <w:r w:rsidRPr="004E7B8B" w:rsidDel="0002033B">
          <w:rPr>
            <w:rFonts w:ascii="Arial" w:hAnsi="Arial" w:cs="Arial"/>
            <w:sz w:val="20"/>
            <w:szCs w:val="20"/>
          </w:rPr>
          <w:t xml:space="preserve"> </w:t>
        </w:r>
        <w:r w:rsidRPr="004E7B8B" w:rsidDel="0002033B">
          <w:rPr>
            <w:rFonts w:ascii="Arial" w:hAnsi="Arial" w:cs="Arial"/>
            <w:i/>
            <w:iCs/>
            <w:sz w:val="20"/>
            <w:szCs w:val="20"/>
          </w:rPr>
          <w:t>Left</w:t>
        </w:r>
        <w:r w:rsidRPr="004E7B8B" w:rsidDel="0002033B">
          <w:rPr>
            <w:rFonts w:ascii="Arial" w:hAnsi="Arial" w:cs="Arial"/>
            <w:sz w:val="20"/>
            <w:szCs w:val="20"/>
          </w:rPr>
          <w:t xml:space="preserve">: Example stimulus spectrogram for the target-in-silence detection task with the corresponding waveform below. Time scale and volume scale as in </w:t>
        </w:r>
        <w:r w:rsidRPr="004E7B8B" w:rsidDel="0002033B">
          <w:rPr>
            <w:rFonts w:ascii="Arial" w:hAnsi="Arial" w:cs="Arial"/>
            <w:b/>
            <w:bCs/>
            <w:sz w:val="20"/>
            <w:szCs w:val="20"/>
          </w:rPr>
          <w:t>d</w:t>
        </w:r>
        <w:r w:rsidRPr="004E7B8B" w:rsidDel="0002033B">
          <w:rPr>
            <w:rFonts w:ascii="Arial" w:hAnsi="Arial" w:cs="Arial"/>
            <w:sz w:val="20"/>
            <w:szCs w:val="20"/>
          </w:rPr>
          <w:t xml:space="preserve">. </w:t>
        </w:r>
        <w:r w:rsidRPr="004E7B8B" w:rsidDel="0002033B">
          <w:rPr>
            <w:rFonts w:ascii="Arial" w:hAnsi="Arial" w:cs="Arial"/>
            <w:i/>
            <w:iCs/>
            <w:sz w:val="20"/>
            <w:szCs w:val="20"/>
          </w:rPr>
          <w:t>Right</w:t>
        </w:r>
        <w:r w:rsidRPr="004E7B8B" w:rsidDel="0002033B">
          <w:rPr>
            <w:rFonts w:ascii="Arial" w:hAnsi="Arial" w:cs="Arial"/>
            <w:sz w:val="20"/>
            <w:szCs w:val="20"/>
          </w:rPr>
          <w:t xml:space="preserve">: psychometric performance for n=2 mice (same mice as in </w:t>
        </w:r>
        <w:r w:rsidRPr="009D287F" w:rsidDel="0002033B">
          <w:rPr>
            <w:rFonts w:ascii="Arial" w:hAnsi="Arial" w:cs="Arial"/>
            <w:b/>
            <w:bCs/>
            <w:sz w:val="20"/>
            <w:szCs w:val="20"/>
          </w:rPr>
          <w:t>d</w:t>
        </w:r>
        <w:r w:rsidRPr="004E7B8B" w:rsidDel="0002033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Errorbars indicate ±SEM  across sessions</w:t>
        </w:r>
        <w:r w:rsidRPr="009D287F" w:rsidDel="0002033B">
          <w:rPr>
            <w:rFonts w:ascii="Arial" w:hAnsi="Arial" w:cs="Arial"/>
            <w:sz w:val="20"/>
            <w:szCs w:val="20"/>
          </w:rPr>
          <w:t>.</w:t>
        </w:r>
        <w:r w:rsidRPr="009D287F" w:rsidDel="0002033B">
          <w:rPr>
            <w:rFonts w:ascii="Arial" w:hAnsi="Arial" w:cs="Arial"/>
            <w:b/>
            <w:bCs/>
            <w:sz w:val="20"/>
            <w:szCs w:val="20"/>
          </w:rPr>
          <w:t xml:space="preserve"> f,</w:t>
        </w:r>
        <w:r w:rsidRPr="004E7B8B" w:rsidDel="0002033B">
          <w:rPr>
            <w:rFonts w:ascii="Arial" w:hAnsi="Arial" w:cs="Arial"/>
            <w:sz w:val="20"/>
            <w:szCs w:val="20"/>
          </w:rPr>
          <w:t xml:space="preserve"> Behavioral performance metrics as a function of task type (detection in noise or detection in silence) and pharmacological intervention. Formatting and metrics as in c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sidDel="0002033B">
          <w:rPr>
            <w:rFonts w:ascii="Arial" w:hAnsi="Arial" w:cs="Arial"/>
            <w:sz w:val="20"/>
            <w:szCs w:val="20"/>
          </w:rPr>
          <w:t xml:space="preserve"> In all plots</w:t>
        </w:r>
        <w:r w:rsidRPr="004E7B8B" w:rsidDel="0002033B">
          <w:rPr>
            <w:rFonts w:ascii="Arial" w:hAnsi="Arial" w:cs="Arial"/>
            <w:sz w:val="20"/>
            <w:szCs w:val="20"/>
          </w:rPr>
          <w:t>:</w:t>
        </w:r>
        <w:r w:rsidRPr="001503A3" w:rsidDel="0002033B">
          <w:rPr>
            <w:rFonts w:ascii="Arial" w:hAnsi="Arial" w:cs="Arial"/>
            <w:sz w:val="20"/>
            <w:szCs w:val="20"/>
          </w:rPr>
          <w:t xml:space="preserve"> </w:t>
        </w:r>
        <w:r w:rsidRPr="001503A3" w:rsidDel="0002033B">
          <w:rPr>
            <w:rFonts w:ascii="Arial" w:hAnsi="Arial" w:cs="Arial"/>
            <w:sz w:val="20"/>
            <w:szCs w:val="20"/>
            <w:vertAlign w:val="superscript"/>
          </w:rPr>
          <w:t>ns</w:t>
        </w:r>
        <w:r w:rsidRPr="009D287F" w:rsidDel="0002033B">
          <w:rPr>
            <w:rFonts w:ascii="Arial" w:hAnsi="Arial" w:cs="Arial"/>
            <w:i/>
            <w:iCs/>
            <w:sz w:val="20"/>
            <w:szCs w:val="20"/>
          </w:rPr>
          <w:t>p</w:t>
        </w:r>
        <w:r w:rsidRPr="004E7B8B" w:rsidDel="0002033B">
          <w:rPr>
            <w:rFonts w:ascii="Arial" w:hAnsi="Arial" w:cs="Arial"/>
            <w:sz w:val="20"/>
            <w:szCs w:val="20"/>
          </w:rPr>
          <w:t>&gt;0.1;</w:t>
        </w:r>
        <w:r w:rsidRPr="001503A3" w:rsidDel="0002033B">
          <w:rPr>
            <w:rFonts w:ascii="Arial" w:hAnsi="Arial" w:cs="Arial"/>
            <w:sz w:val="20"/>
            <w:szCs w:val="20"/>
          </w:rPr>
          <w:t xml:space="preserve"> </w:t>
        </w:r>
        <w:r w:rsidRPr="009D287F" w:rsidDel="0002033B">
          <w:rPr>
            <w:rFonts w:ascii="Arial" w:hAnsi="Arial" w:cs="Arial"/>
            <w:sz w:val="20"/>
            <w:szCs w:val="20"/>
            <w:vertAlign w:val="superscript"/>
          </w:rPr>
          <w:t>†</w:t>
        </w:r>
        <w:r w:rsidRPr="001503A3" w:rsidDel="0002033B">
          <w:rPr>
            <w:rFonts w:ascii="Arial" w:hAnsi="Arial" w:cs="Arial"/>
            <w:i/>
            <w:iCs/>
            <w:sz w:val="20"/>
            <w:szCs w:val="20"/>
          </w:rPr>
          <w:t>p</w:t>
        </w:r>
        <w:r w:rsidRPr="001503A3" w:rsidDel="0002033B">
          <w:rPr>
            <w:rFonts w:ascii="Arial" w:hAnsi="Arial" w:cs="Arial"/>
            <w:sz w:val="20"/>
            <w:szCs w:val="20"/>
          </w:rPr>
          <w:t xml:space="preserve">&lt;0.1, </w:t>
        </w:r>
        <w:r w:rsidRPr="004E7B8B" w:rsidDel="0002033B">
          <w:rPr>
            <w:rFonts w:ascii="Arial" w:hAnsi="Arial" w:cs="Arial"/>
            <w:sz w:val="20"/>
            <w:szCs w:val="20"/>
          </w:rPr>
          <w:t>*</w:t>
        </w:r>
        <w:r w:rsidRPr="001503A3" w:rsidDel="0002033B">
          <w:rPr>
            <w:rFonts w:ascii="Arial" w:hAnsi="Arial" w:cs="Arial"/>
            <w:i/>
            <w:iCs/>
            <w:sz w:val="20"/>
            <w:szCs w:val="20"/>
          </w:rPr>
          <w:t>p</w:t>
        </w:r>
        <w:r w:rsidRPr="001503A3" w:rsidDel="0002033B">
          <w:rPr>
            <w:rFonts w:ascii="Arial" w:hAnsi="Arial" w:cs="Arial"/>
            <w:sz w:val="20"/>
            <w:szCs w:val="20"/>
          </w:rPr>
          <w:t xml:space="preserve">&lt;0.05, </w:t>
        </w:r>
        <w:r w:rsidRPr="004E7B8B" w:rsidDel="0002033B">
          <w:rPr>
            <w:rFonts w:ascii="Arial" w:hAnsi="Arial" w:cs="Arial"/>
            <w:sz w:val="20"/>
            <w:szCs w:val="20"/>
          </w:rPr>
          <w:t>**</w:t>
        </w:r>
        <w:r w:rsidRPr="009D287F" w:rsidDel="0002033B">
          <w:rPr>
            <w:rFonts w:ascii="Arial" w:hAnsi="Arial" w:cs="Arial"/>
            <w:i/>
            <w:iCs/>
            <w:sz w:val="20"/>
            <w:szCs w:val="20"/>
          </w:rPr>
          <w:t>p</w:t>
        </w:r>
        <w:r w:rsidRPr="004E7B8B" w:rsidDel="0002033B">
          <w:rPr>
            <w:rFonts w:ascii="Arial" w:hAnsi="Arial" w:cs="Arial"/>
            <w:sz w:val="20"/>
            <w:szCs w:val="20"/>
          </w:rPr>
          <w:t>&lt;0.01, ***</w:t>
        </w:r>
        <w:r w:rsidRPr="009D287F" w:rsidDel="0002033B">
          <w:rPr>
            <w:rFonts w:ascii="Arial" w:hAnsi="Arial" w:cs="Arial"/>
            <w:i/>
            <w:iCs/>
            <w:sz w:val="20"/>
            <w:szCs w:val="20"/>
          </w:rPr>
          <w:t>p</w:t>
        </w:r>
        <w:r w:rsidRPr="004E7B8B" w:rsidDel="0002033B">
          <w:rPr>
            <w:rFonts w:ascii="Arial" w:hAnsi="Arial" w:cs="Arial"/>
            <w:sz w:val="20"/>
            <w:szCs w:val="20"/>
          </w:rPr>
          <w:t>&lt;0.001, ****</w:t>
        </w:r>
        <w:r w:rsidRPr="009D287F" w:rsidDel="0002033B">
          <w:rPr>
            <w:rFonts w:ascii="Arial" w:hAnsi="Arial" w:cs="Arial"/>
            <w:i/>
            <w:iCs/>
            <w:sz w:val="20"/>
            <w:szCs w:val="20"/>
          </w:rPr>
          <w:t>p</w:t>
        </w:r>
        <w:r w:rsidRPr="004E7B8B" w:rsidDel="0002033B">
          <w:rPr>
            <w:rFonts w:ascii="Arial" w:hAnsi="Arial" w:cs="Arial"/>
            <w:sz w:val="20"/>
            <w:szCs w:val="20"/>
          </w:rPr>
          <w:t>&lt;0.0001</w:t>
        </w:r>
        <w:del w:id="453" w:author="Microsoft Office User" w:date="2021-07-20T14:48:00Z">
          <w:r w:rsidRPr="004E7B8B" w:rsidDel="0002033B">
            <w:rPr>
              <w:rFonts w:ascii="Arial" w:hAnsi="Arial" w:cs="Arial"/>
              <w:sz w:val="20"/>
              <w:szCs w:val="20"/>
            </w:rPr>
            <w:delText>.</w:delText>
          </w:r>
        </w:del>
      </w:moveFrom>
    </w:p>
    <w:moveFromRangeEnd w:id="447"/>
    <w:p w14:paraId="4D665DE4" w14:textId="6B2CDB60" w:rsidR="005E6A59" w:rsidRPr="008F1DC2" w:rsidRDefault="00E57303" w:rsidP="00E57303">
      <w:pPr>
        <w:rPr>
          <w:rFonts w:ascii="Arial" w:hAnsi="Arial" w:cs="Arial"/>
          <w:color w:val="000000"/>
          <w:sz w:val="22"/>
          <w:szCs w:val="22"/>
        </w:rPr>
      </w:pPr>
      <w:del w:id="454" w:author="Microsoft Office User" w:date="2021-07-20T14:48:00Z">
        <w:r w:rsidDel="0002033B">
          <w:rPr>
            <w:rFonts w:ascii="Arial" w:hAnsi="Arial" w:cs="Arial"/>
            <w:color w:val="000000"/>
            <w:sz w:val="22"/>
            <w:szCs w:val="22"/>
          </w:rPr>
          <w:br w:type="page"/>
        </w:r>
      </w:del>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239FCC05" w14:textId="5325B15A" w:rsidR="005E6A59" w:rsidDel="007D7DF6" w:rsidRDefault="005E6A59" w:rsidP="005E6A59">
      <w:pPr>
        <w:jc w:val="both"/>
        <w:rPr>
          <w:del w:id="455" w:author="Microsoft Office User" w:date="2021-07-23T12:48:00Z"/>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w:t>
      </w:r>
      <w:del w:id="456" w:author="Microsoft Office User" w:date="2021-07-23T12:48:00Z">
        <w:r w:rsidDel="007D7DF6">
          <w:rPr>
            <w:rFonts w:ascii="Arial" w:hAnsi="Arial" w:cs="Arial"/>
            <w:color w:val="000000"/>
            <w:sz w:val="22"/>
            <w:szCs w:val="22"/>
          </w:rPr>
          <w:delText xml:space="preserve">our </w:delText>
        </w:r>
      </w:del>
      <w:ins w:id="457" w:author="Microsoft Office User" w:date="2021-07-23T12:48:00Z">
        <w:r w:rsidR="007D7DF6">
          <w:rPr>
            <w:rFonts w:ascii="Arial" w:hAnsi="Arial" w:cs="Arial"/>
            <w:color w:val="000000"/>
            <w:sz w:val="22"/>
            <w:szCs w:val="22"/>
          </w:rPr>
          <w:t>the</w:t>
        </w:r>
        <w:r w:rsidR="007D7DF6">
          <w:rPr>
            <w:rFonts w:ascii="Arial" w:hAnsi="Arial" w:cs="Arial"/>
            <w:color w:val="000000"/>
            <w:sz w:val="22"/>
            <w:szCs w:val="22"/>
          </w:rPr>
          <w:t xml:space="preserve"> </w:t>
        </w:r>
      </w:ins>
      <w:r>
        <w:rPr>
          <w:rFonts w:ascii="Arial" w:hAnsi="Arial" w:cs="Arial"/>
          <w:color w:val="000000"/>
          <w:sz w:val="22"/>
          <w:szCs w:val="22"/>
        </w:rPr>
        <w:t>background sounds to estimate the STRFs and nonlinearities of neurons recorded while mice performed the task. For each neuron, we fit a model with a static nonlinearity (static-LN) or a model with gain control (GC-LN; Figure 6a</w:t>
      </w:r>
      <w:ins w:id="458" w:author="Microsoft Office User" w:date="2021-07-23T12:48:00Z">
        <w:r w:rsidR="007D7DF6">
          <w:rPr>
            <w:rFonts w:ascii="Arial" w:hAnsi="Arial" w:cs="Arial"/>
            <w:color w:val="000000"/>
            <w:sz w:val="22"/>
            <w:szCs w:val="22"/>
          </w:rPr>
          <w:t>-d</w:t>
        </w:r>
      </w:ins>
      <w:r>
        <w:rPr>
          <w:rFonts w:ascii="Arial" w:hAnsi="Arial" w:cs="Arial"/>
          <w:color w:val="000000"/>
          <w:sz w:val="22"/>
          <w:szCs w:val="22"/>
        </w:rPr>
        <w:t xml:space="preserve">). </w:t>
      </w:r>
    </w:p>
    <w:p w14:paraId="446292AA" w14:textId="0B256921" w:rsidR="005E6A59" w:rsidRPr="00E53C83" w:rsidRDefault="005E6A59" w:rsidP="007D7DF6">
      <w:pPr>
        <w:jc w:val="both"/>
        <w:rPr>
          <w:rFonts w:ascii="Arial" w:hAnsi="Arial" w:cs="Arial"/>
          <w:color w:val="000000"/>
          <w:sz w:val="20"/>
          <w:szCs w:val="20"/>
        </w:rPr>
        <w:pPrChange w:id="459" w:author="Microsoft Office User" w:date="2021-07-23T12:48:00Z">
          <w:pPr>
            <w:ind w:firstLine="720"/>
            <w:jc w:val="both"/>
          </w:pPr>
        </w:pPrChange>
      </w:pPr>
      <w:del w:id="460" w:author="Microsoft Office User" w:date="2021-07-23T12:48:00Z">
        <w:r w:rsidDel="007D7DF6">
          <w:rPr>
            <w:rFonts w:ascii="Arial" w:hAnsi="Arial" w:cs="Arial"/>
            <w:color w:val="000000"/>
            <w:sz w:val="22"/>
            <w:szCs w:val="22"/>
          </w:rPr>
          <w:delText xml:space="preserve">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delText>
        </w:r>
      </w:del>
      <w:r>
        <w:rPr>
          <w:rFonts w:ascii="Arial" w:hAnsi="Arial" w:cs="Arial"/>
          <w:color w:val="000000"/>
          <w:sz w:val="22"/>
          <w:szCs w:val="22"/>
        </w:rPr>
        <w:t>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w:t>
      </w:r>
      <w:del w:id="461" w:author="Microsoft Office User" w:date="2021-07-21T10:35:00Z">
        <w:r w:rsidDel="005B511D">
          <w:rPr>
            <w:rFonts w:ascii="Arial" w:hAnsi="Arial" w:cs="Arial"/>
            <w:color w:val="000000"/>
            <w:sz w:val="22"/>
            <w:szCs w:val="22"/>
          </w:rPr>
          <w:delText>,</w:delText>
        </w:r>
      </w:del>
      <w:r>
        <w:rPr>
          <w:rFonts w:ascii="Arial" w:hAnsi="Arial" w:cs="Arial"/>
          <w:color w:val="000000"/>
          <w:sz w:val="22"/>
          <w:szCs w:val="22"/>
        </w:rPr>
        <w:t xml:space="preserve">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70FD680A"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del w:id="462" w:author="Microsoft Office User" w:date="2021-07-20T14:49:00Z">
        <w:r w:rsidDel="0002033B">
          <w:rPr>
            <w:rFonts w:ascii="Arial" w:hAnsi="Arial" w:cs="Arial"/>
            <w:color w:val="000000"/>
            <w:sz w:val="22"/>
            <w:szCs w:val="22"/>
          </w:rPr>
          <w:delText xml:space="preserve">predicted </w:delText>
        </w:r>
      </w:del>
      <w:ins w:id="463" w:author="Microsoft Office User" w:date="2021-07-20T14:49:00Z">
        <w:r w:rsidR="0002033B">
          <w:rPr>
            <w:rFonts w:ascii="Arial" w:hAnsi="Arial" w:cs="Arial"/>
            <w:color w:val="000000"/>
            <w:sz w:val="22"/>
            <w:szCs w:val="22"/>
          </w:rPr>
          <w:t xml:space="preserve">expected </w:t>
        </w:r>
      </w:ins>
      <w:r>
        <w:rPr>
          <w:rFonts w:ascii="Arial" w:hAnsi="Arial" w:cs="Arial"/>
          <w:color w:val="000000"/>
          <w:sz w:val="22"/>
          <w:szCs w:val="22"/>
        </w:rPr>
        <w:t>that the amount of gain in auditory cortex would predict 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commentRangeStart w:id="464"/>
      <w:r>
        <w:rPr>
          <w:rFonts w:ascii="Arial" w:hAnsi="Arial" w:cs="Arial"/>
          <w:i/>
          <w:iCs/>
          <w:color w:val="000000"/>
          <w:sz w:val="22"/>
          <w:szCs w:val="22"/>
        </w:rPr>
        <w:t xml:space="preserve">p </w:t>
      </w:r>
      <w:r>
        <w:rPr>
          <w:rFonts w:ascii="Arial" w:hAnsi="Arial" w:cs="Arial"/>
          <w:color w:val="000000"/>
          <w:sz w:val="22"/>
          <w:szCs w:val="22"/>
        </w:rPr>
        <w:t>= 3.77e-9</w:t>
      </w:r>
      <w:commentRangeEnd w:id="464"/>
      <w:r w:rsidR="005B511D">
        <w:rPr>
          <w:rStyle w:val="CommentReference"/>
          <w:rFonts w:asciiTheme="minorHAnsi" w:eastAsiaTheme="minorHAnsi" w:hAnsiTheme="minorHAnsi" w:cstheme="minorBidi"/>
        </w:rPr>
        <w:commentReference w:id="464"/>
      </w:r>
      <w:r>
        <w:rPr>
          <w:rFonts w:ascii="Arial" w:hAnsi="Arial" w:cs="Arial"/>
          <w:color w:val="000000"/>
          <w:sz w:val="22"/>
          <w:szCs w:val="22"/>
        </w:rPr>
        <w:t xml:space="preserve">; Figure 6e). These findings indicated that neural gain is not only sensitive to stimulus contrast,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del w:id="465" w:author="Microsoft Office User" w:date="2021-07-21T10:34:00Z">
        <w:r w:rsidDel="005B511D">
          <w:rPr>
            <w:rFonts w:ascii="Arial" w:hAnsi="Arial" w:cs="Arial"/>
            <w:color w:val="000000"/>
            <w:sz w:val="22"/>
            <w:szCs w:val="22"/>
          </w:rPr>
          <w:delText>task</w:delText>
        </w:r>
      </w:del>
      <w:ins w:id="466" w:author="Microsoft Office User" w:date="2021-07-21T10:34:00Z">
        <w:r w:rsidR="005B511D">
          <w:rPr>
            <w:rFonts w:ascii="Arial" w:hAnsi="Arial" w:cs="Arial"/>
            <w:color w:val="000000"/>
            <w:sz w:val="22"/>
            <w:szCs w:val="22"/>
          </w:rPr>
          <w:t>trial</w:t>
        </w:r>
      </w:ins>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39F720F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del w:id="467" w:author="Microsoft Office User" w:date="2021-07-21T10:34:00Z">
        <w:r w:rsidDel="005B511D">
          <w:rPr>
            <w:rFonts w:ascii="Arial" w:hAnsi="Arial" w:cs="Arial"/>
            <w:color w:val="000000"/>
            <w:sz w:val="22"/>
            <w:szCs w:val="22"/>
          </w:rPr>
          <w:delText xml:space="preserve">task </w:delText>
        </w:r>
      </w:del>
      <w:ins w:id="468" w:author="Microsoft Office User" w:date="2021-07-21T10:34:00Z">
        <w:r w:rsidR="005B511D">
          <w:rPr>
            <w:rFonts w:ascii="Arial" w:hAnsi="Arial" w:cs="Arial"/>
            <w:color w:val="000000"/>
            <w:sz w:val="22"/>
            <w:szCs w:val="22"/>
          </w:rPr>
          <w:t xml:space="preserve">trial </w:t>
        </w:r>
      </w:ins>
      <w:r>
        <w:rPr>
          <w:rFonts w:ascii="Arial" w:hAnsi="Arial" w:cs="Arial"/>
          <w:color w:val="000000"/>
          <w:sz w:val="22"/>
          <w:szCs w:val="22"/>
        </w:rPr>
        <w:t>(</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w:t>
      </w:r>
      <w:ins w:id="469" w:author="Microsoft Office User" w:date="2021-07-21T10:36:00Z">
        <w:r w:rsidR="005B511D">
          <w:rPr>
            <w:rFonts w:ascii="Arial" w:hAnsi="Arial" w:cs="Arial"/>
            <w:color w:val="000000"/>
            <w:sz w:val="22"/>
            <w:szCs w:val="22"/>
          </w:rPr>
          <w:t xml:space="preserve"> a</w:t>
        </w:r>
      </w:ins>
      <w:r>
        <w:rPr>
          <w:rFonts w:ascii="Arial" w:hAnsi="Arial" w:cs="Arial"/>
          <w:color w:val="000000"/>
          <w:sz w:val="22"/>
          <w:szCs w:val="22"/>
        </w:rPr>
        <w:t xml:space="preserve"> steeper slope</w:t>
      </w:r>
      <w:del w:id="470" w:author="Microsoft Office User" w:date="2021-07-21T10:36:00Z">
        <w:r w:rsidDel="005B511D">
          <w:rPr>
            <w:rFonts w:ascii="Arial" w:hAnsi="Arial" w:cs="Arial"/>
            <w:color w:val="000000"/>
            <w:sz w:val="22"/>
            <w:szCs w:val="22"/>
          </w:rPr>
          <w:delText>s</w:delText>
        </w:r>
      </w:del>
      <w:r>
        <w:rPr>
          <w:rFonts w:ascii="Arial" w:hAnsi="Arial" w:cs="Arial"/>
          <w:color w:val="000000"/>
          <w:sz w:val="22"/>
          <w:szCs w:val="22"/>
        </w:rPr>
        <w:t xml:space="preserve"> and lower threshold</w:t>
      </w:r>
      <w:del w:id="471" w:author="Microsoft Office User" w:date="2021-07-21T10:36:00Z">
        <w:r w:rsidDel="005B511D">
          <w:rPr>
            <w:rFonts w:ascii="Arial" w:hAnsi="Arial" w:cs="Arial"/>
            <w:color w:val="000000"/>
            <w:sz w:val="22"/>
            <w:szCs w:val="22"/>
          </w:rPr>
          <w:delText>s</w:delText>
        </w:r>
      </w:del>
      <w:r>
        <w:rPr>
          <w:rFonts w:ascii="Arial" w:hAnsi="Arial" w:cs="Arial"/>
          <w:color w:val="000000"/>
          <w:sz w:val="22"/>
          <w:szCs w:val="22"/>
        </w:rPr>
        <w:t xml:space="preserve">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1BA33D32" w14:textId="77777777" w:rsidR="0002033B" w:rsidRDefault="005E6A59" w:rsidP="005E6A59">
      <w:pPr>
        <w:jc w:val="both"/>
        <w:rPr>
          <w:ins w:id="472" w:author="Microsoft Office User" w:date="2021-07-20T14:51:00Z"/>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w:t>
      </w:r>
    </w:p>
    <w:p w14:paraId="0B65C49E" w14:textId="77777777" w:rsidR="0002033B" w:rsidRPr="00E57303" w:rsidRDefault="0002033B" w:rsidP="0002033B">
      <w:pPr>
        <w:rPr>
          <w:ins w:id="473" w:author="Microsoft Office User" w:date="2021-07-20T14:51:00Z"/>
          <w:rFonts w:ascii="Arial" w:hAnsi="Arial" w:cs="Arial"/>
          <w:color w:val="000000"/>
          <w:sz w:val="22"/>
          <w:szCs w:val="22"/>
        </w:rPr>
      </w:pPr>
      <w:ins w:id="474" w:author="Microsoft Office User" w:date="2021-07-20T14:51:00Z">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73600" behindDoc="0" locked="0" layoutInCell="1" allowOverlap="1" wp14:anchorId="5FFCC88D" wp14:editId="7FA6BD22">
              <wp:simplePos x="0" y="0"/>
              <wp:positionH relativeFrom="column">
                <wp:posOffset>983442</wp:posOffset>
              </wp:positionH>
              <wp:positionV relativeFrom="paragraph">
                <wp:posOffset>4445</wp:posOffset>
              </wp:positionV>
              <wp:extent cx="4501515" cy="5486400"/>
              <wp:effectExtent l="0" t="0" r="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ins>
    </w:p>
    <w:p w14:paraId="5A34A415" w14:textId="77777777" w:rsidR="0002033B" w:rsidRDefault="0002033B" w:rsidP="0002033B">
      <w:pPr>
        <w:jc w:val="both"/>
        <w:rPr>
          <w:ins w:id="475" w:author="Microsoft Office User" w:date="2021-07-20T14:51:00Z"/>
          <w:rFonts w:ascii="Arial" w:hAnsi="Arial" w:cs="Arial"/>
          <w:b/>
          <w:bCs/>
          <w:color w:val="000000"/>
          <w:sz w:val="22"/>
          <w:szCs w:val="22"/>
        </w:rPr>
      </w:pPr>
    </w:p>
    <w:p w14:paraId="3087ACCC" w14:textId="0184A3A0" w:rsidR="0002033B" w:rsidRPr="004E7B8B" w:rsidRDefault="0002033B" w:rsidP="0002033B">
      <w:pPr>
        <w:jc w:val="both"/>
        <w:rPr>
          <w:ins w:id="476" w:author="Microsoft Office User" w:date="2021-07-20T14:51:00Z"/>
          <w:rFonts w:ascii="Arial" w:hAnsi="Arial" w:cs="Arial"/>
          <w:sz w:val="20"/>
          <w:szCs w:val="20"/>
        </w:rPr>
      </w:pPr>
      <w:ins w:id="477" w:author="Microsoft Office User" w:date="2021-07-20T14:51:00Z">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Asteri</w:t>
        </w:r>
        <w:r>
          <w:rPr>
            <w:rFonts w:ascii="Arial" w:hAnsi="Arial" w:cs="Arial"/>
            <w:color w:val="000000"/>
            <w:sz w:val="20"/>
            <w:szCs w:val="20"/>
          </w:rPr>
          <w:t>sk</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 xml:space="preserve">the fit thresholds. Dark solid lines indicate fits and thresholds for the neural data. The </w:t>
        </w:r>
      </w:ins>
      <w:ins w:id="478" w:author="Microsoft Office User" w:date="2021-07-21T10:37:00Z">
        <w:r w:rsidR="005B511D">
          <w:rPr>
            <w:rFonts w:ascii="Arial" w:hAnsi="Arial" w:cs="Arial"/>
            <w:color w:val="000000"/>
            <w:sz w:val="20"/>
            <w:szCs w:val="20"/>
          </w:rPr>
          <w:t xml:space="preserve">black </w:t>
        </w:r>
      </w:ins>
      <w:ins w:id="479" w:author="Microsoft Office User" w:date="2021-07-20T14:51:00Z">
        <w:r w:rsidRPr="009D287F">
          <w:rPr>
            <w:rFonts w:ascii="Arial" w:hAnsi="Arial" w:cs="Arial"/>
            <w:color w:val="000000"/>
            <w:sz w:val="20"/>
            <w:szCs w:val="20"/>
          </w:rPr>
          <w:t>dashed 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ins>
      <w:ins w:id="480" w:author="Microsoft Office User" w:date="2021-07-20T17:24:00Z">
        <w:r w:rsidR="005A617D">
          <w:rPr>
            <w:rFonts w:ascii="Arial" w:hAnsi="Arial" w:cs="Arial"/>
            <w:color w:val="000000"/>
            <w:sz w:val="20"/>
            <w:szCs w:val="20"/>
          </w:rPr>
          <w:t>C</w:t>
        </w:r>
      </w:ins>
      <w:ins w:id="481" w:author="Microsoft Office User" w:date="2021-07-20T14:51:00Z">
        <w:r w:rsidRPr="009D287F">
          <w:rPr>
            <w:rFonts w:ascii="Arial" w:hAnsi="Arial" w:cs="Arial"/>
            <w:color w:val="000000"/>
            <w:sz w:val="20"/>
            <w:szCs w:val="20"/>
          </w:rPr>
          <w:t>ircle</w:t>
        </w:r>
      </w:ins>
      <w:ins w:id="482" w:author="Microsoft Office User" w:date="2021-07-20T17:24:00Z">
        <w:r w:rsidR="005A617D">
          <w:rPr>
            <w:rFonts w:ascii="Arial" w:hAnsi="Arial" w:cs="Arial"/>
            <w:color w:val="000000"/>
            <w:sz w:val="20"/>
            <w:szCs w:val="20"/>
          </w:rPr>
          <w:t>s</w:t>
        </w:r>
      </w:ins>
      <w:ins w:id="483" w:author="Microsoft Office User" w:date="2021-07-20T14:51:00Z">
        <w:r w:rsidRPr="009D287F">
          <w:rPr>
            <w:rFonts w:ascii="Arial" w:hAnsi="Arial" w:cs="Arial"/>
            <w:color w:val="000000"/>
            <w:sz w:val="20"/>
            <w:szCs w:val="20"/>
          </w:rPr>
          <w:t xml:space="preserve"> represent the average behavioral and neural threshold for each mouse </w:t>
        </w:r>
      </w:ins>
      <w:ins w:id="484" w:author="Microsoft Office User" w:date="2021-07-20T17:24:00Z">
        <w:r w:rsidR="005A617D">
          <w:rPr>
            <w:rFonts w:ascii="Arial" w:hAnsi="Arial" w:cs="Arial"/>
            <w:color w:val="000000"/>
            <w:sz w:val="20"/>
            <w:szCs w:val="20"/>
          </w:rPr>
          <w:t>and</w:t>
        </w:r>
      </w:ins>
      <w:ins w:id="485" w:author="Microsoft Office User" w:date="2021-07-20T14:51:00Z">
        <w:r w:rsidRPr="009D287F">
          <w:rPr>
            <w:rFonts w:ascii="Arial" w:hAnsi="Arial" w:cs="Arial"/>
            <w:color w:val="000000"/>
            <w:sz w:val="20"/>
            <w:szCs w:val="20"/>
          </w:rPr>
          <w:t xml:space="preserve"> each contrast (as indicated by the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w:t>
        </w:r>
      </w:ins>
      <w:ins w:id="486" w:author="Microsoft Office User" w:date="2021-07-21T10:36:00Z">
        <w:r w:rsidR="005B511D">
          <w:rPr>
            <w:rFonts w:ascii="Arial" w:hAnsi="Arial" w:cs="Arial"/>
            <w:b/>
            <w:bCs/>
            <w:color w:val="000000"/>
            <w:sz w:val="20"/>
            <w:szCs w:val="20"/>
          </w:rPr>
          <w:t>h</w:t>
        </w:r>
      </w:ins>
      <w:ins w:id="487" w:author="Microsoft Office User" w:date="2021-07-20T14:51:00Z">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w:t>
        </w:r>
      </w:ins>
      <w:ins w:id="488" w:author="Microsoft Office User" w:date="2021-07-20T17:24:00Z">
        <w:r w:rsidR="005A617D">
          <w:rPr>
            <w:rFonts w:ascii="Arial" w:hAnsi="Arial" w:cs="Arial"/>
            <w:color w:val="000000"/>
            <w:sz w:val="20"/>
            <w:szCs w:val="20"/>
          </w:rPr>
          <w:t xml:space="preserve"> </w:t>
        </w:r>
      </w:ins>
      <w:ins w:id="489" w:author="Microsoft Office User" w:date="2021-07-20T14:51:00Z">
        <w:r w:rsidRPr="009D287F">
          <w:rPr>
            <w:rFonts w:ascii="Arial" w:hAnsi="Arial" w:cs="Arial"/>
            <w:color w:val="000000"/>
            <w:sz w:val="20"/>
            <w:szCs w:val="20"/>
          </w:rPr>
          <w:t xml:space="preserve">bars indicate ±SEM </w:t>
        </w:r>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ins>
    </w:p>
    <w:p w14:paraId="2CE940C0" w14:textId="77777777" w:rsidR="0002033B" w:rsidRDefault="0002033B">
      <w:pPr>
        <w:rPr>
          <w:ins w:id="490" w:author="Microsoft Office User" w:date="2021-07-20T14:51:00Z"/>
          <w:rFonts w:ascii="Arial" w:hAnsi="Arial" w:cs="Arial"/>
          <w:color w:val="000000"/>
          <w:sz w:val="22"/>
          <w:szCs w:val="22"/>
        </w:rPr>
      </w:pPr>
      <w:ins w:id="491" w:author="Microsoft Office User" w:date="2021-07-20T14:51:00Z">
        <w:r>
          <w:rPr>
            <w:rFonts w:ascii="Arial" w:hAnsi="Arial" w:cs="Arial"/>
            <w:color w:val="000000"/>
            <w:sz w:val="22"/>
            <w:szCs w:val="22"/>
          </w:rPr>
          <w:br w:type="page"/>
        </w:r>
      </w:ins>
    </w:p>
    <w:p w14:paraId="5D985388" w14:textId="606F67AD" w:rsidR="005E6A59" w:rsidRDefault="005E6A59" w:rsidP="005E6A59">
      <w:pPr>
        <w:jc w:val="both"/>
        <w:rPr>
          <w:rFonts w:ascii="Arial" w:hAnsi="Arial" w:cs="Arial"/>
          <w:color w:val="000000"/>
          <w:sz w:val="22"/>
          <w:szCs w:val="22"/>
        </w:rPr>
      </w:pPr>
      <w:r>
        <w:rPr>
          <w:rFonts w:ascii="Arial" w:hAnsi="Arial" w:cs="Arial"/>
          <w:color w:val="000000"/>
          <w:sz w:val="22"/>
          <w:szCs w:val="22"/>
        </w:rPr>
        <w:lastRenderedPageBreak/>
        <w:t>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53A056F0" w:rsidR="0002033B" w:rsidRDefault="005E6A59" w:rsidP="0002033B">
      <w:pPr>
        <w:jc w:val="both"/>
        <w:rPr>
          <w:moveTo w:id="492" w:author="Microsoft Office User" w:date="2021-07-20T14:50:00Z"/>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moveToRangeStart w:id="493" w:author="Microsoft Office User" w:date="2021-07-20T14:50:00Z" w:name="move77685072"/>
      <w:moveTo w:id="494" w:author="Microsoft Office User" w:date="2021-07-20T14:50:00Z">
        <w:r w:rsidR="0002033B">
          <w:rPr>
            <w:rFonts w:ascii="Arial" w:hAnsi="Arial" w:cs="Arial"/>
            <w:color w:val="000000"/>
            <w:sz w:val="22"/>
            <w:szCs w:val="22"/>
          </w:rPr>
          <w:t xml:space="preserve">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(Extended Data Figure 5i-k; Supplementary Table 1). In summary, </w:t>
        </w:r>
        <w:del w:id="495" w:author="Microsoft Office User" w:date="2021-07-23T12:49:00Z">
          <w:r w:rsidR="0002033B" w:rsidDel="007D7DF6">
            <w:rPr>
              <w:rFonts w:ascii="Arial" w:hAnsi="Arial" w:cs="Arial"/>
              <w:color w:val="000000"/>
              <w:sz w:val="22"/>
              <w:szCs w:val="22"/>
            </w:rPr>
            <w:delText xml:space="preserve">we used </w:delText>
          </w:r>
        </w:del>
        <w:r w:rsidR="0002033B">
          <w:rPr>
            <w:rFonts w:ascii="Arial" w:hAnsi="Arial" w:cs="Arial"/>
            <w:color w:val="000000"/>
            <w:sz w:val="22"/>
            <w:szCs w:val="22"/>
          </w:rPr>
          <w:t xml:space="preserve">a linear-nonlinear model </w:t>
        </w:r>
        <w:del w:id="496" w:author="Microsoft Office User" w:date="2021-07-23T12:49:00Z">
          <w:r w:rsidR="0002033B" w:rsidDel="007D7DF6">
            <w:rPr>
              <w:rFonts w:ascii="Arial" w:hAnsi="Arial" w:cs="Arial"/>
              <w:color w:val="000000"/>
              <w:sz w:val="22"/>
              <w:szCs w:val="22"/>
            </w:rPr>
            <w:delText>to</w:delText>
          </w:r>
        </w:del>
      </w:moveTo>
      <w:ins w:id="497" w:author="Microsoft Office User" w:date="2021-07-23T12:49:00Z">
        <w:r w:rsidR="007D7DF6">
          <w:rPr>
            <w:rFonts w:ascii="Arial" w:hAnsi="Arial" w:cs="Arial"/>
            <w:color w:val="000000"/>
            <w:sz w:val="22"/>
            <w:szCs w:val="22"/>
          </w:rPr>
          <w:t>that</w:t>
        </w:r>
      </w:ins>
      <w:moveTo w:id="498" w:author="Microsoft Office User" w:date="2021-07-20T14:50:00Z">
        <w:r w:rsidR="0002033B">
          <w:rPr>
            <w:rFonts w:ascii="Arial" w:hAnsi="Arial" w:cs="Arial"/>
            <w:color w:val="000000"/>
            <w:sz w:val="22"/>
            <w:szCs w:val="22"/>
          </w:rPr>
          <w:t xml:space="preserve"> measure</w:t>
        </w:r>
      </w:moveTo>
      <w:ins w:id="499" w:author="Microsoft Office User" w:date="2021-07-23T12:49:00Z">
        <w:r w:rsidR="007D7DF6">
          <w:rPr>
            <w:rFonts w:ascii="Arial" w:hAnsi="Arial" w:cs="Arial"/>
            <w:color w:val="000000"/>
            <w:sz w:val="22"/>
            <w:szCs w:val="22"/>
          </w:rPr>
          <w:t>d</w:t>
        </w:r>
      </w:ins>
      <w:moveTo w:id="500" w:author="Microsoft Office User" w:date="2021-07-20T14:50:00Z">
        <w:r w:rsidR="0002033B">
          <w:rPr>
            <w:rFonts w:ascii="Arial" w:hAnsi="Arial" w:cs="Arial"/>
            <w:color w:val="000000"/>
            <w:sz w:val="22"/>
            <w:szCs w:val="22"/>
          </w:rPr>
          <w:t xml:space="preserve"> cortical gain in behaving mice</w:t>
        </w:r>
        <w:del w:id="501" w:author="Microsoft Office User" w:date="2021-07-23T12:49:00Z">
          <w:r w:rsidR="0002033B" w:rsidDel="007D7DF6">
            <w:rPr>
              <w:rFonts w:ascii="Arial" w:hAnsi="Arial" w:cs="Arial"/>
              <w:color w:val="000000"/>
              <w:sz w:val="22"/>
              <w:szCs w:val="22"/>
            </w:rPr>
            <w:delText>, finding</w:delText>
          </w:r>
        </w:del>
      </w:moveTo>
      <w:ins w:id="502" w:author="Microsoft Office User" w:date="2021-07-23T12:49:00Z">
        <w:r w:rsidR="007D7DF6">
          <w:rPr>
            <w:rFonts w:ascii="Arial" w:hAnsi="Arial" w:cs="Arial"/>
            <w:color w:val="000000"/>
            <w:sz w:val="22"/>
            <w:szCs w:val="22"/>
          </w:rPr>
          <w:t xml:space="preserve"> revealed</w:t>
        </w:r>
      </w:ins>
      <w:moveTo w:id="503" w:author="Microsoft Office User" w:date="2021-07-20T14:50:00Z">
        <w:r w:rsidR="0002033B">
          <w:rPr>
            <w:rFonts w:ascii="Arial" w:hAnsi="Arial" w:cs="Arial"/>
            <w:color w:val="000000"/>
            <w:sz w:val="22"/>
            <w:szCs w:val="22"/>
          </w:rPr>
          <w:t xml:space="preserve"> robust</w:t>
        </w:r>
      </w:moveTo>
      <w:ins w:id="504" w:author="Microsoft Office User" w:date="2021-07-23T12:49:00Z">
        <w:r w:rsidR="007D7DF6">
          <w:rPr>
            <w:rFonts w:ascii="Arial" w:hAnsi="Arial" w:cs="Arial"/>
            <w:color w:val="000000"/>
            <w:sz w:val="22"/>
            <w:szCs w:val="22"/>
          </w:rPr>
          <w:t xml:space="preserve"> contrast</w:t>
        </w:r>
      </w:ins>
      <w:moveTo w:id="505" w:author="Microsoft Office User" w:date="2021-07-20T14:50:00Z">
        <w:r w:rsidR="0002033B">
          <w:rPr>
            <w:rFonts w:ascii="Arial" w:hAnsi="Arial" w:cs="Arial"/>
            <w:color w:val="000000"/>
            <w:sz w:val="22"/>
            <w:szCs w:val="22"/>
          </w:rPr>
          <w:t xml:space="preserve"> gain control</w:t>
        </w:r>
        <w:del w:id="506" w:author="Microsoft Office User" w:date="2021-07-23T12:49:00Z">
          <w:r w:rsidR="0002033B" w:rsidDel="007D7DF6">
            <w:rPr>
              <w:rFonts w:ascii="Arial" w:hAnsi="Arial" w:cs="Arial"/>
              <w:color w:val="000000"/>
              <w:sz w:val="22"/>
              <w:szCs w:val="22"/>
            </w:rPr>
            <w:delText xml:space="preserve"> in line with previous findings</w:delText>
          </w:r>
        </w:del>
        <w:r w:rsidR="0002033B">
          <w:rPr>
            <w:rFonts w:ascii="Arial" w:hAnsi="Arial" w:cs="Arial"/>
            <w:color w:val="000000"/>
            <w:sz w:val="22"/>
            <w:szCs w:val="22"/>
          </w:rPr>
          <w:t xml:space="preserve">. Furthermore, </w:t>
        </w:r>
        <w:del w:id="507" w:author="Microsoft Office User" w:date="2021-07-23T12:49:00Z">
          <w:r w:rsidR="0002033B" w:rsidDel="007D7DF6">
            <w:rPr>
              <w:rFonts w:ascii="Arial" w:hAnsi="Arial" w:cs="Arial"/>
              <w:color w:val="000000"/>
              <w:sz w:val="22"/>
              <w:szCs w:val="22"/>
            </w:rPr>
            <w:delText xml:space="preserve">we found that </w:delText>
          </w:r>
        </w:del>
        <w:r w:rsidR="0002033B">
          <w:rPr>
            <w:rFonts w:ascii="Arial" w:hAnsi="Arial" w:cs="Arial"/>
            <w:color w:val="000000"/>
            <w:sz w:val="22"/>
            <w:szCs w:val="22"/>
          </w:rPr>
          <w:t xml:space="preserve">gain increased in the target period of the trial, and </w:t>
        </w:r>
        <w:del w:id="508" w:author="Microsoft Office User" w:date="2021-07-23T12:49:00Z">
          <w:r w:rsidR="0002033B" w:rsidDel="007D7DF6">
            <w:rPr>
              <w:rFonts w:ascii="Arial" w:hAnsi="Arial" w:cs="Arial"/>
              <w:color w:val="000000"/>
              <w:sz w:val="22"/>
              <w:szCs w:val="22"/>
            </w:rPr>
            <w:delText xml:space="preserve">that </w:delText>
          </w:r>
        </w:del>
        <w:r w:rsidR="0002033B">
          <w:rPr>
            <w:rFonts w:ascii="Arial" w:hAnsi="Arial" w:cs="Arial"/>
            <w:color w:val="000000"/>
            <w:sz w:val="22"/>
            <w:szCs w:val="22"/>
          </w:rPr>
          <w:t xml:space="preserve">psychometric performance </w:t>
        </w:r>
        <w:del w:id="509" w:author="Microsoft Office User" w:date="2021-07-23T12:50:00Z">
          <w:r w:rsidR="0002033B" w:rsidDel="007D7DF6">
            <w:rPr>
              <w:rFonts w:ascii="Arial" w:hAnsi="Arial" w:cs="Arial"/>
              <w:color w:val="000000"/>
              <w:sz w:val="22"/>
              <w:szCs w:val="22"/>
            </w:rPr>
            <w:delText>i</w:delText>
          </w:r>
        </w:del>
      </w:moveTo>
      <w:ins w:id="510" w:author="Microsoft Office User" w:date="2021-07-23T12:50:00Z">
        <w:r w:rsidR="007D7DF6">
          <w:rPr>
            <w:rFonts w:ascii="Arial" w:hAnsi="Arial" w:cs="Arial"/>
            <w:color w:val="000000"/>
            <w:sz w:val="22"/>
            <w:szCs w:val="22"/>
          </w:rPr>
          <w:t>wa</w:t>
        </w:r>
      </w:ins>
      <w:moveTo w:id="511" w:author="Microsoft Office User" w:date="2021-07-20T14:50:00Z">
        <w:r w:rsidR="0002033B">
          <w:rPr>
            <w:rFonts w:ascii="Arial" w:hAnsi="Arial" w:cs="Arial"/>
            <w:color w:val="000000"/>
            <w:sz w:val="22"/>
            <w:szCs w:val="22"/>
          </w:rPr>
          <w:t>s predicted by both the stimulus contrast and by session-to-session changes in cortical gain during target detection.</w:t>
        </w:r>
      </w:moveTo>
    </w:p>
    <w:moveToRangeEnd w:id="493"/>
    <w:p w14:paraId="3F8D580C" w14:textId="224C414A" w:rsidR="00E57303" w:rsidRDefault="00E57303" w:rsidP="005E6A59">
      <w:pPr>
        <w:jc w:val="both"/>
        <w:rPr>
          <w:rFonts w:ascii="Arial" w:hAnsi="Arial" w:cs="Arial"/>
          <w:color w:val="000000"/>
          <w:sz w:val="22"/>
          <w:szCs w:val="22"/>
        </w:rPr>
      </w:pPr>
    </w:p>
    <w:p w14:paraId="3B33EEB0" w14:textId="3ABAC1A4" w:rsidR="00E57303" w:rsidRPr="00E57303" w:rsidDel="0002033B" w:rsidRDefault="00E57303" w:rsidP="00E57303">
      <w:pPr>
        <w:rPr>
          <w:del w:id="512" w:author="Microsoft Office User" w:date="2021-07-20T14:51:00Z"/>
          <w:rFonts w:ascii="Arial" w:hAnsi="Arial" w:cs="Arial"/>
          <w:color w:val="000000"/>
          <w:sz w:val="22"/>
          <w:szCs w:val="22"/>
        </w:rPr>
      </w:pPr>
      <w:del w:id="513" w:author="Microsoft Office User" w:date="2021-07-20T14:51:00Z">
        <w:r w:rsidDel="0002033B">
          <w:rPr>
            <w:rFonts w:ascii="Arial" w:hAnsi="Arial" w:cs="Arial"/>
            <w:color w:val="000000"/>
            <w:sz w:val="22"/>
            <w:szCs w:val="22"/>
          </w:rPr>
          <w:br w:type="page"/>
        </w:r>
        <w:r w:rsidDel="0002033B">
          <w:rPr>
            <w:rFonts w:ascii="Arial" w:hAnsi="Arial" w:cs="Arial"/>
            <w:noProof/>
            <w:color w:val="000000"/>
            <w:sz w:val="22"/>
            <w:szCs w:val="22"/>
          </w:rPr>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sidDel="0002033B">
          <w:rPr>
            <w:rFonts w:ascii="Arial" w:hAnsi="Arial" w:cs="Arial"/>
            <w:b/>
            <w:bCs/>
            <w:color w:val="000000"/>
            <w:sz w:val="20"/>
            <w:szCs w:val="20"/>
          </w:rPr>
          <w:delText>Figure 5.</w:delText>
        </w:r>
      </w:del>
    </w:p>
    <w:p w14:paraId="5258BB04" w14:textId="29A39176" w:rsidR="00E57303" w:rsidDel="0002033B" w:rsidRDefault="00E57303" w:rsidP="00E57303">
      <w:pPr>
        <w:jc w:val="both"/>
        <w:rPr>
          <w:del w:id="514" w:author="Microsoft Office User" w:date="2021-07-20T14:51:00Z"/>
          <w:rFonts w:ascii="Arial" w:hAnsi="Arial" w:cs="Arial"/>
          <w:b/>
          <w:bCs/>
          <w:color w:val="000000"/>
          <w:sz w:val="22"/>
          <w:szCs w:val="22"/>
        </w:rPr>
      </w:pPr>
    </w:p>
    <w:p w14:paraId="310B6391" w14:textId="4066CF3D" w:rsidR="00E57303" w:rsidRPr="004E7B8B" w:rsidDel="0002033B" w:rsidRDefault="00E57303" w:rsidP="00E57303">
      <w:pPr>
        <w:jc w:val="both"/>
        <w:rPr>
          <w:del w:id="515" w:author="Microsoft Office User" w:date="2021-07-20T14:51:00Z"/>
          <w:rFonts w:ascii="Arial" w:hAnsi="Arial" w:cs="Arial"/>
          <w:sz w:val="20"/>
          <w:szCs w:val="20"/>
        </w:rPr>
      </w:pPr>
      <w:del w:id="516" w:author="Microsoft Office User" w:date="2021-07-20T14:51:00Z">
        <w:r w:rsidDel="0002033B">
          <w:rPr>
            <w:rFonts w:ascii="Arial" w:hAnsi="Arial" w:cs="Arial"/>
            <w:b/>
            <w:bCs/>
            <w:color w:val="000000"/>
            <w:sz w:val="20"/>
            <w:szCs w:val="20"/>
          </w:rPr>
          <w:delText xml:space="preserve">a, </w:delText>
        </w:r>
        <w:r w:rsidRPr="009D287F" w:rsidDel="0002033B">
          <w:rPr>
            <w:rFonts w:ascii="Arial" w:hAnsi="Arial" w:cs="Arial"/>
            <w:color w:val="000000"/>
            <w:sz w:val="20"/>
            <w:szCs w:val="20"/>
          </w:rPr>
          <w:delText>Experimental setup for chronic ACtx recordings from behaving mice.</w:delText>
        </w:r>
        <w:r w:rsidRPr="009D287F" w:rsidDel="0002033B">
          <w:rPr>
            <w:rFonts w:ascii="Arial" w:hAnsi="Arial" w:cs="Arial"/>
            <w:b/>
            <w:bCs/>
            <w:color w:val="000000"/>
            <w:sz w:val="20"/>
            <w:szCs w:val="20"/>
          </w:rPr>
          <w:delText xml:space="preserve"> b,</w:delText>
        </w:r>
        <w:r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Example spiking responses to targets and noise in low contrast during behavior. The top portion of the plot is a spike raster ordered by target volume</w:delText>
        </w:r>
        <w:r w:rsidDel="0002033B">
          <w:rPr>
            <w:rFonts w:ascii="Arial" w:hAnsi="Arial" w:cs="Arial"/>
            <w:color w:val="000000"/>
            <w:sz w:val="20"/>
            <w:szCs w:val="20"/>
          </w:rPr>
          <w:delText xml:space="preserve"> (colors indicate trial identity according to the legend)</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Below the raster is a trial-averaged PSTH,</w:delText>
        </w:r>
        <w:r w:rsidRPr="009D287F" w:rsidDel="0002033B">
          <w:rPr>
            <w:rFonts w:ascii="Arial" w:hAnsi="Arial" w:cs="Arial"/>
            <w:color w:val="000000"/>
            <w:sz w:val="20"/>
            <w:szCs w:val="20"/>
          </w:rPr>
          <w:delText xml:space="preserve"> smoothed with a 2ms standard deviation Gaussian kernel. </w:delText>
        </w:r>
        <w:r w:rsidRPr="009D287F" w:rsidDel="0002033B">
          <w:rPr>
            <w:rFonts w:ascii="Arial" w:hAnsi="Arial" w:cs="Arial"/>
            <w:i/>
            <w:iCs/>
            <w:color w:val="000000"/>
            <w:sz w:val="20"/>
            <w:szCs w:val="20"/>
          </w:rPr>
          <w:delText>Inset:</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Area</w:delText>
        </w:r>
        <w:r w:rsidRPr="009D287F" w:rsidDel="0002033B">
          <w:rPr>
            <w:rFonts w:ascii="Arial" w:hAnsi="Arial" w:cs="Arial"/>
            <w:color w:val="000000"/>
            <w:sz w:val="20"/>
            <w:szCs w:val="20"/>
          </w:rPr>
          <w:delText xml:space="preserve"> under the ROC curve (AUC) when discriminating noise from target responses across trials</w:delText>
        </w:r>
        <w:r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The dashed horizontal line indicates chance performance (0.5). Error bars are the bootstrapped 95% confidence interval of the AUC value</w:delText>
        </w:r>
        <w:r w:rsidR="002F5875" w:rsidDel="0002033B">
          <w:rPr>
            <w:rFonts w:ascii="Arial" w:hAnsi="Arial" w:cs="Arial"/>
            <w:color w:val="000000"/>
            <w:sz w:val="20"/>
            <w:szCs w:val="20"/>
          </w:rPr>
          <w:delText xml:space="preserve">. </w:delText>
        </w:r>
        <w:r w:rsidDel="0002033B">
          <w:rPr>
            <w:rFonts w:ascii="Arial" w:hAnsi="Arial" w:cs="Arial"/>
            <w:b/>
            <w:bCs/>
            <w:color w:val="000000"/>
            <w:sz w:val="20"/>
            <w:szCs w:val="20"/>
          </w:rPr>
          <w:delText xml:space="preserve">c, </w:delText>
        </w:r>
        <w:r w:rsidRPr="009D287F" w:rsidDel="0002033B">
          <w:rPr>
            <w:rFonts w:ascii="Arial" w:hAnsi="Arial" w:cs="Arial"/>
            <w:color w:val="000000"/>
            <w:sz w:val="20"/>
            <w:szCs w:val="20"/>
          </w:rPr>
          <w:delTex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delText>
        </w:r>
        <w:r w:rsidDel="0002033B">
          <w:rPr>
            <w:rFonts w:ascii="Arial" w:hAnsi="Arial" w:cs="Arial"/>
            <w:color w:val="000000"/>
            <w:sz w:val="20"/>
            <w:szCs w:val="20"/>
          </w:rPr>
          <w:delText xml:space="preserve">. </w:delText>
        </w:r>
      </w:del>
      <w:del w:id="517" w:author="Microsoft Office User" w:date="2021-07-20T14:50:00Z">
        <w:r w:rsidRPr="009D287F" w:rsidDel="0002033B">
          <w:rPr>
            <w:rFonts w:ascii="Arial" w:hAnsi="Arial" w:cs="Arial"/>
            <w:color w:val="000000"/>
            <w:sz w:val="20"/>
            <w:szCs w:val="20"/>
          </w:rPr>
          <w:delText xml:space="preserve">Asterix </w:delText>
        </w:r>
      </w:del>
      <w:del w:id="518" w:author="Microsoft Office User" w:date="2021-07-20T14:51:00Z">
        <w:r w:rsidRPr="009D287F" w:rsidDel="0002033B">
          <w:rPr>
            <w:rFonts w:ascii="Arial" w:hAnsi="Arial" w:cs="Arial"/>
            <w:color w:val="000000"/>
            <w:sz w:val="20"/>
            <w:szCs w:val="20"/>
          </w:rPr>
          <w:delText>indicate</w:delText>
        </w:r>
      </w:del>
      <w:del w:id="519" w:author="Microsoft Office User" w:date="2021-07-20T14:50:00Z">
        <w:r w:rsidRPr="009D287F" w:rsidDel="0002033B">
          <w:rPr>
            <w:rFonts w:ascii="Arial" w:hAnsi="Arial" w:cs="Arial"/>
            <w:color w:val="000000"/>
            <w:sz w:val="20"/>
            <w:szCs w:val="20"/>
          </w:rPr>
          <w:delText>s</w:delText>
        </w:r>
      </w:del>
      <w:del w:id="520" w:author="Microsoft Office User" w:date="2021-07-20T14:51:00Z">
        <w:r w:rsidRPr="009D287F" w:rsidDel="0002033B">
          <w:rPr>
            <w:rFonts w:ascii="Arial" w:hAnsi="Arial" w:cs="Arial"/>
            <w:color w:val="000000"/>
            <w:sz w:val="20"/>
            <w:szCs w:val="20"/>
          </w:rPr>
          <w:delText xml:space="preserve"> the responses of the neuron in panel </w:delText>
        </w:r>
        <w:r w:rsidRPr="009D287F" w:rsidDel="0002033B">
          <w:rPr>
            <w:rFonts w:ascii="Arial" w:hAnsi="Arial" w:cs="Arial"/>
            <w:b/>
            <w:bCs/>
            <w:color w:val="000000"/>
            <w:sz w:val="20"/>
            <w:szCs w:val="20"/>
          </w:rPr>
          <w:delText>b</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d, </w:delText>
        </w:r>
        <w:r w:rsidRPr="009D287F" w:rsidDel="0002033B">
          <w:rPr>
            <w:rFonts w:ascii="Arial" w:hAnsi="Arial" w:cs="Arial"/>
            <w:color w:val="000000"/>
            <w:sz w:val="20"/>
            <w:szCs w:val="20"/>
          </w:rPr>
          <w:delText xml:space="preserve">Discriminating targets from noise using population responses. </w:delText>
        </w:r>
        <w:r w:rsidRPr="009D287F" w:rsidDel="0002033B">
          <w:rPr>
            <w:rFonts w:ascii="Arial" w:hAnsi="Arial" w:cs="Arial"/>
            <w:i/>
            <w:iCs/>
            <w:color w:val="000000"/>
            <w:sz w:val="20"/>
            <w:szCs w:val="20"/>
          </w:rPr>
          <w:delText xml:space="preserve">Left: </w:delText>
        </w:r>
        <w:r w:rsidRPr="009D287F" w:rsidDel="0002033B">
          <w:rPr>
            <w:rFonts w:ascii="Arial" w:hAnsi="Arial" w:cs="Arial"/>
            <w:color w:val="000000"/>
            <w:sz w:val="20"/>
            <w:szCs w:val="20"/>
          </w:rPr>
          <w:delTex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delText>
        </w:r>
        <w:r w:rsidRPr="009D287F" w:rsidDel="0002033B">
          <w:rPr>
            <w:rFonts w:ascii="Arial" w:hAnsi="Arial" w:cs="Arial"/>
            <w:i/>
            <w:iCs/>
            <w:color w:val="000000"/>
            <w:sz w:val="20"/>
            <w:szCs w:val="20"/>
          </w:rPr>
          <w:delText>Right:</w:delText>
        </w:r>
        <w:r w:rsidRPr="009D287F" w:rsidDel="0002033B">
          <w:rPr>
            <w:rFonts w:ascii="Arial" w:hAnsi="Arial" w:cs="Arial"/>
            <w:color w:val="000000"/>
            <w:sz w:val="20"/>
            <w:szCs w:val="20"/>
          </w:rPr>
          <w:delText xml:space="preserve"> trial distributions of projections along the coding direction for one session (session CA118-200707, as plotted in </w:delText>
        </w:r>
        <w:r w:rsidRPr="009D287F" w:rsidDel="0002033B">
          <w:rPr>
            <w:rFonts w:ascii="Arial" w:hAnsi="Arial" w:cs="Arial"/>
            <w:b/>
            <w:bCs/>
            <w:color w:val="000000"/>
            <w:sz w:val="20"/>
            <w:szCs w:val="20"/>
          </w:rPr>
          <w:delText>c</w:delText>
        </w:r>
        <w:r w:rsidRPr="001400CF" w:rsidDel="0002033B">
          <w:rPr>
            <w:rFonts w:ascii="Arial" w:hAnsi="Arial" w:cs="Arial"/>
            <w:color w:val="000000"/>
            <w:sz w:val="20"/>
            <w:szCs w:val="20"/>
          </w:rPr>
          <w:delText>)</w:delText>
        </w:r>
        <w:r w:rsidRPr="009D287F" w:rsidDel="0002033B">
          <w:rPr>
            <w:rFonts w:ascii="Arial" w:hAnsi="Arial" w:cs="Arial"/>
            <w:color w:val="000000"/>
            <w:sz w:val="20"/>
            <w:szCs w:val="20"/>
          </w:rPr>
          <w:delText xml:space="preserve">. The blue distribution </w:delText>
        </w:r>
        <w:r w:rsidDel="0002033B">
          <w:rPr>
            <w:rFonts w:ascii="Arial" w:hAnsi="Arial" w:cs="Arial"/>
            <w:color w:val="000000"/>
            <w:sz w:val="20"/>
            <w:szCs w:val="20"/>
          </w:rPr>
          <w:delText>shows the</w:delText>
        </w:r>
        <w:r w:rsidRPr="009D287F" w:rsidDel="0002033B">
          <w:rPr>
            <w:rFonts w:ascii="Arial" w:hAnsi="Arial" w:cs="Arial"/>
            <w:color w:val="000000"/>
            <w:sz w:val="20"/>
            <w:szCs w:val="20"/>
          </w:rPr>
          <w:delText xml:space="preserve"> projection value</w:delText>
        </w:r>
        <w:r w:rsidDel="0002033B">
          <w:rPr>
            <w:rFonts w:ascii="Arial" w:hAnsi="Arial" w:cs="Arial"/>
            <w:color w:val="000000"/>
            <w:sz w:val="20"/>
            <w:szCs w:val="20"/>
          </w:rPr>
          <w:delText>s</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for</w:delText>
        </w:r>
        <w:r w:rsidRPr="009D287F" w:rsidDel="0002033B">
          <w:rPr>
            <w:rFonts w:ascii="Arial" w:hAnsi="Arial" w:cs="Arial"/>
            <w:color w:val="000000"/>
            <w:sz w:val="20"/>
            <w:szCs w:val="20"/>
          </w:rPr>
          <w:delText xml:space="preserve"> 20 dB SNR targets </w:delText>
        </w:r>
        <w:r w:rsidDel="0002033B">
          <w:rPr>
            <w:rFonts w:ascii="Arial" w:hAnsi="Arial" w:cs="Arial"/>
            <w:color w:val="000000"/>
            <w:sz w:val="20"/>
            <w:szCs w:val="20"/>
          </w:rPr>
          <w:delText>while the</w:delText>
        </w:r>
        <w:r w:rsidRPr="009D287F" w:rsidDel="0002033B">
          <w:rPr>
            <w:rFonts w:ascii="Arial" w:hAnsi="Arial" w:cs="Arial"/>
            <w:color w:val="000000"/>
            <w:sz w:val="20"/>
            <w:szCs w:val="20"/>
          </w:rPr>
          <w:delText xml:space="preserve"> gray distribution </w:delText>
        </w:r>
        <w:r w:rsidDel="0002033B">
          <w:rPr>
            <w:rFonts w:ascii="Arial" w:hAnsi="Arial" w:cs="Arial"/>
            <w:color w:val="000000"/>
            <w:sz w:val="20"/>
            <w:szCs w:val="20"/>
          </w:rPr>
          <w:delText>shows the</w:delText>
        </w:r>
        <w:r w:rsidRPr="009D287F" w:rsidDel="0002033B">
          <w:rPr>
            <w:rFonts w:ascii="Arial" w:hAnsi="Arial" w:cs="Arial"/>
            <w:color w:val="000000"/>
            <w:sz w:val="20"/>
            <w:szCs w:val="20"/>
          </w:rPr>
          <w:delText xml:space="preserve"> projection value</w:delText>
        </w:r>
        <w:r w:rsidDel="0002033B">
          <w:rPr>
            <w:rFonts w:ascii="Arial" w:hAnsi="Arial" w:cs="Arial"/>
            <w:color w:val="000000"/>
            <w:sz w:val="20"/>
            <w:szCs w:val="20"/>
          </w:rPr>
          <w:delText>s</w:delText>
        </w:r>
        <w:r w:rsidRPr="009D287F" w:rsidDel="0002033B">
          <w:rPr>
            <w:rFonts w:ascii="Arial" w:hAnsi="Arial" w:cs="Arial"/>
            <w:color w:val="000000"/>
            <w:sz w:val="20"/>
            <w:szCs w:val="20"/>
          </w:rPr>
          <w:delText xml:space="preserve"> during noise only trials. The vertical red line is the criterion </w:delText>
        </w:r>
        <w:r w:rsidDel="0002033B">
          <w:rPr>
            <w:rFonts w:ascii="Arial" w:hAnsi="Arial" w:cs="Arial"/>
            <w:color w:val="000000"/>
            <w:sz w:val="20"/>
            <w:szCs w:val="20"/>
          </w:rPr>
          <w:delText xml:space="preserve">used to compute performance (percent correct for these distributions is indicated by the arrow in panel </w:delText>
        </w:r>
        <w:r w:rsidRPr="00FC762A" w:rsidDel="0002033B">
          <w:rPr>
            <w:rFonts w:ascii="Arial" w:hAnsi="Arial" w:cs="Arial"/>
            <w:b/>
            <w:bCs/>
            <w:color w:val="000000"/>
            <w:sz w:val="20"/>
            <w:szCs w:val="20"/>
          </w:rPr>
          <w:delText>e</w:delText>
        </w:r>
        <w:r w:rsidDel="0002033B">
          <w:rPr>
            <w:rFonts w:ascii="Arial" w:hAnsi="Arial" w:cs="Arial"/>
            <w:color w:val="000000"/>
            <w:sz w:val="20"/>
            <w:szCs w:val="20"/>
          </w:rPr>
          <w:delText>)</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e, </w:delText>
        </w:r>
        <w:r w:rsidRPr="009D287F" w:rsidDel="0002033B">
          <w:rPr>
            <w:rFonts w:ascii="Arial" w:hAnsi="Arial" w:cs="Arial"/>
            <w:color w:val="000000"/>
            <w:sz w:val="20"/>
            <w:szCs w:val="20"/>
          </w:rPr>
          <w:delText xml:space="preserve">Example neurometric and psychometric curves. </w:delText>
        </w:r>
        <w:r w:rsidRPr="009D287F" w:rsidDel="0002033B">
          <w:rPr>
            <w:rFonts w:ascii="Arial" w:hAnsi="Arial" w:cs="Arial"/>
            <w:i/>
            <w:iCs/>
            <w:color w:val="000000"/>
            <w:sz w:val="20"/>
            <w:szCs w:val="20"/>
          </w:rPr>
          <w:delText xml:space="preserve">Left: </w:delText>
        </w:r>
        <w:r w:rsidRPr="009D287F" w:rsidDel="0002033B">
          <w:rPr>
            <w:rFonts w:ascii="Arial" w:hAnsi="Arial" w:cs="Arial"/>
            <w:color w:val="000000"/>
            <w:sz w:val="20"/>
            <w:szCs w:val="20"/>
          </w:rPr>
          <w:delText xml:space="preserve">Low contrast curves. Light blue circles and solid lines indicate psychometric performance and a logistic fit, respectively. Dark blue circles and solid lines indicate neurometric performance from the session plotted in the left panel of </w:delText>
        </w:r>
        <w:r w:rsidRPr="009D287F" w:rsidDel="0002033B">
          <w:rPr>
            <w:rFonts w:ascii="Arial" w:hAnsi="Arial" w:cs="Arial"/>
            <w:b/>
            <w:bCs/>
            <w:color w:val="000000"/>
            <w:sz w:val="20"/>
            <w:szCs w:val="20"/>
          </w:rPr>
          <w:delText>c</w:delText>
        </w:r>
        <w:r w:rsidRPr="009D287F" w:rsidDel="0002033B">
          <w:rPr>
            <w:rFonts w:ascii="Arial" w:hAnsi="Arial" w:cs="Arial"/>
            <w:color w:val="000000"/>
            <w:sz w:val="20"/>
            <w:szCs w:val="20"/>
          </w:rPr>
          <w:delText xml:space="preserve">. The horizontal dashed line indicates chance performance (0.5). The arrow indicates the neural performance computed from the distributions and criterion plotted in </w:delText>
        </w:r>
        <w:r w:rsidRPr="009D287F" w:rsidDel="0002033B">
          <w:rPr>
            <w:rFonts w:ascii="Arial" w:hAnsi="Arial" w:cs="Arial"/>
            <w:b/>
            <w:bCs/>
            <w:color w:val="000000"/>
            <w:sz w:val="20"/>
            <w:szCs w:val="20"/>
          </w:rPr>
          <w:delText>d</w:delText>
        </w:r>
        <w:r w:rsidRPr="009D287F" w:rsidDel="0002033B">
          <w:rPr>
            <w:rFonts w:ascii="Arial" w:hAnsi="Arial" w:cs="Arial"/>
            <w:color w:val="000000"/>
            <w:sz w:val="20"/>
            <w:szCs w:val="20"/>
          </w:rPr>
          <w:delText xml:space="preserve">. </w:delText>
        </w:r>
        <w:r w:rsidRPr="009D287F" w:rsidDel="0002033B">
          <w:rPr>
            <w:rFonts w:ascii="Arial" w:hAnsi="Arial" w:cs="Arial"/>
            <w:i/>
            <w:iCs/>
            <w:color w:val="000000"/>
            <w:sz w:val="20"/>
            <w:szCs w:val="20"/>
          </w:rPr>
          <w:delText>Right:</w:delText>
        </w:r>
        <w:r w:rsidRPr="009D287F" w:rsidDel="0002033B">
          <w:rPr>
            <w:rFonts w:ascii="Arial" w:hAnsi="Arial" w:cs="Arial"/>
            <w:color w:val="000000"/>
            <w:sz w:val="20"/>
            <w:szCs w:val="20"/>
          </w:rPr>
          <w:delText xml:space="preserve"> High contrast curves from the same mouse for the session plotted in the right panel of </w:delText>
        </w:r>
        <w:r w:rsidRPr="009D287F" w:rsidDel="0002033B">
          <w:rPr>
            <w:rFonts w:ascii="Arial" w:hAnsi="Arial" w:cs="Arial"/>
            <w:b/>
            <w:bCs/>
            <w:color w:val="000000"/>
            <w:sz w:val="20"/>
            <w:szCs w:val="20"/>
          </w:rPr>
          <w:delText>c</w:delText>
        </w:r>
        <w:r w:rsidRPr="009D287F" w:rsidDel="0002033B">
          <w:rPr>
            <w:rFonts w:ascii="Arial" w:hAnsi="Arial" w:cs="Arial"/>
            <w:color w:val="000000"/>
            <w:sz w:val="20"/>
            <w:szCs w:val="20"/>
          </w:rPr>
          <w:delText>.</w:delText>
        </w:r>
        <w:r w:rsidDel="0002033B">
          <w:rPr>
            <w:rFonts w:ascii="Arial" w:hAnsi="Arial" w:cs="Arial"/>
            <w:b/>
            <w:bCs/>
            <w:color w:val="000000"/>
            <w:sz w:val="20"/>
            <w:szCs w:val="20"/>
          </w:rPr>
          <w:delText xml:space="preserve"> f, </w:delText>
        </w:r>
        <w:r w:rsidRPr="009D287F" w:rsidDel="0002033B">
          <w:rPr>
            <w:rFonts w:ascii="Arial" w:hAnsi="Arial" w:cs="Arial"/>
            <w:color w:val="000000"/>
            <w:sz w:val="20"/>
            <w:szCs w:val="20"/>
          </w:rPr>
          <w:delText>Average psychometric and neurometric functions across mice. Light circles indicate average behavioral performance, dark red and blue circles indicate average neural performance. Light solid curves indicate logistic fits to average behavioral performance, while vertical lines indicate the fit thresholds. Dark solid lines indicate fits and thresholds for the neural data. The dashed vertical line indicates chance performance. Shades of blue and red indicate averages over low and high contrast respectively.</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g, </w:delText>
        </w:r>
        <w:r w:rsidRPr="009D287F" w:rsidDel="0002033B">
          <w:rPr>
            <w:rFonts w:ascii="Arial" w:hAnsi="Arial" w:cs="Arial"/>
            <w:color w:val="000000"/>
            <w:sz w:val="20"/>
            <w:szCs w:val="20"/>
          </w:rPr>
          <w:delTex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delText>
        </w:r>
        <w:r w:rsidDel="0002033B">
          <w:rPr>
            <w:rFonts w:ascii="Arial" w:hAnsi="Arial" w:cs="Arial"/>
            <w:color w:val="000000"/>
            <w:sz w:val="20"/>
            <w:szCs w:val="20"/>
          </w:rPr>
          <w:delText xml:space="preserve">Black asterisks indicate significant multiple regression fits to the data; within that model: grey asterisks indicate that neural thresholds are significant predictors of behavior, while red asterisks indicate that contrast is a significant predictor. </w:delText>
        </w:r>
        <w:r w:rsidDel="0002033B">
          <w:rPr>
            <w:rFonts w:ascii="Arial" w:hAnsi="Arial" w:cs="Arial"/>
            <w:b/>
            <w:bCs/>
            <w:color w:val="000000"/>
            <w:sz w:val="20"/>
            <w:szCs w:val="20"/>
          </w:rPr>
          <w:delText xml:space="preserve"> H, </w:delText>
        </w:r>
        <w:r w:rsidRPr="009D287F" w:rsidDel="0002033B">
          <w:rPr>
            <w:rFonts w:ascii="Arial" w:hAnsi="Arial" w:cs="Arial"/>
            <w:color w:val="000000"/>
            <w:sz w:val="20"/>
            <w:szCs w:val="20"/>
          </w:rPr>
          <w:delText xml:space="preserve">Relationship between behavioral and neural slopes. Appearance as in </w:delText>
        </w:r>
        <w:r w:rsidRPr="009D287F" w:rsidDel="0002033B">
          <w:rPr>
            <w:rFonts w:ascii="Arial" w:hAnsi="Arial" w:cs="Arial"/>
            <w:b/>
            <w:bCs/>
            <w:color w:val="000000"/>
            <w:sz w:val="20"/>
            <w:szCs w:val="20"/>
          </w:rPr>
          <w:delText>g</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i, </w:delText>
        </w:r>
        <w:r w:rsidRPr="009D287F" w:rsidDel="0002033B">
          <w:rPr>
            <w:rFonts w:ascii="Arial" w:hAnsi="Arial" w:cs="Arial"/>
            <w:color w:val="000000"/>
            <w:sz w:val="20"/>
            <w:szCs w:val="20"/>
          </w:rPr>
          <w:delText xml:space="preserve">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Errorbars indicate ±SEM </w:delText>
        </w:r>
        <w:r w:rsidRPr="001503A3"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j, </w:delText>
        </w:r>
        <w:r w:rsidRPr="009D287F" w:rsidDel="0002033B">
          <w:rPr>
            <w:rFonts w:ascii="Arial" w:hAnsi="Arial" w:cs="Arial"/>
            <w:color w:val="000000"/>
            <w:sz w:val="20"/>
            <w:szCs w:val="20"/>
          </w:rPr>
          <w:delTex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delText>
        </w:r>
        <w:r w:rsidDel="0002033B">
          <w:rPr>
            <w:rFonts w:ascii="Arial" w:hAnsi="Arial" w:cs="Arial"/>
            <w:color w:val="000000"/>
            <w:sz w:val="20"/>
            <w:szCs w:val="20"/>
          </w:rPr>
          <w:delText xml:space="preserve"> </w:delText>
        </w:r>
        <w:r w:rsidRPr="001503A3" w:rsidDel="0002033B">
          <w:rPr>
            <w:rFonts w:ascii="Arial" w:hAnsi="Arial" w:cs="Arial"/>
            <w:sz w:val="20"/>
            <w:szCs w:val="20"/>
          </w:rPr>
          <w:delText>In all plots</w:delText>
        </w:r>
        <w:r w:rsidRPr="004E7B8B" w:rsidDel="0002033B">
          <w:rPr>
            <w:rFonts w:ascii="Arial" w:hAnsi="Arial" w:cs="Arial"/>
            <w:sz w:val="20"/>
            <w:szCs w:val="20"/>
          </w:rPr>
          <w:delText>:</w:delText>
        </w:r>
        <w:r w:rsidRPr="001503A3" w:rsidDel="0002033B">
          <w:rPr>
            <w:rFonts w:ascii="Arial" w:hAnsi="Arial" w:cs="Arial"/>
            <w:sz w:val="20"/>
            <w:szCs w:val="20"/>
          </w:rPr>
          <w:delText xml:space="preserve"> </w:delText>
        </w:r>
        <w:r w:rsidRPr="001503A3" w:rsidDel="0002033B">
          <w:rPr>
            <w:rFonts w:ascii="Arial" w:hAnsi="Arial" w:cs="Arial"/>
            <w:sz w:val="20"/>
            <w:szCs w:val="20"/>
            <w:vertAlign w:val="superscript"/>
          </w:rPr>
          <w:delText>ns</w:delText>
        </w:r>
        <w:r w:rsidRPr="009D287F" w:rsidDel="0002033B">
          <w:rPr>
            <w:rFonts w:ascii="Arial" w:hAnsi="Arial" w:cs="Arial"/>
            <w:i/>
            <w:iCs/>
            <w:sz w:val="20"/>
            <w:szCs w:val="20"/>
          </w:rPr>
          <w:delText>p</w:delText>
        </w:r>
        <w:r w:rsidRPr="004E7B8B" w:rsidDel="0002033B">
          <w:rPr>
            <w:rFonts w:ascii="Arial" w:hAnsi="Arial" w:cs="Arial"/>
            <w:sz w:val="20"/>
            <w:szCs w:val="20"/>
          </w:rPr>
          <w:delText>&gt;0.1;</w:delText>
        </w:r>
        <w:r w:rsidRPr="001503A3" w:rsidDel="0002033B">
          <w:rPr>
            <w:rFonts w:ascii="Arial" w:hAnsi="Arial" w:cs="Arial"/>
            <w:sz w:val="20"/>
            <w:szCs w:val="20"/>
          </w:rPr>
          <w:delText xml:space="preserve"> </w:delText>
        </w:r>
        <w:r w:rsidRPr="009D287F" w:rsidDel="0002033B">
          <w:rPr>
            <w:rFonts w:ascii="Arial" w:hAnsi="Arial" w:cs="Arial"/>
            <w:sz w:val="20"/>
            <w:szCs w:val="20"/>
            <w:vertAlign w:val="superscript"/>
          </w:rPr>
          <w:delText>†</w:delText>
        </w:r>
        <w:r w:rsidRPr="001503A3" w:rsidDel="0002033B">
          <w:rPr>
            <w:rFonts w:ascii="Arial" w:hAnsi="Arial" w:cs="Arial"/>
            <w:i/>
            <w:iCs/>
            <w:sz w:val="20"/>
            <w:szCs w:val="20"/>
          </w:rPr>
          <w:delText>p</w:delText>
        </w:r>
        <w:r w:rsidRPr="001503A3" w:rsidDel="0002033B">
          <w:rPr>
            <w:rFonts w:ascii="Arial" w:hAnsi="Arial" w:cs="Arial"/>
            <w:sz w:val="20"/>
            <w:szCs w:val="20"/>
          </w:rPr>
          <w:delText xml:space="preserve">&lt;0.1, </w:delText>
        </w:r>
        <w:r w:rsidRPr="004E7B8B" w:rsidDel="0002033B">
          <w:rPr>
            <w:rFonts w:ascii="Arial" w:hAnsi="Arial" w:cs="Arial"/>
            <w:sz w:val="20"/>
            <w:szCs w:val="20"/>
          </w:rPr>
          <w:delText>*</w:delText>
        </w:r>
        <w:r w:rsidRPr="001503A3" w:rsidDel="0002033B">
          <w:rPr>
            <w:rFonts w:ascii="Arial" w:hAnsi="Arial" w:cs="Arial"/>
            <w:i/>
            <w:iCs/>
            <w:sz w:val="20"/>
            <w:szCs w:val="20"/>
          </w:rPr>
          <w:delText>p</w:delText>
        </w:r>
        <w:r w:rsidRPr="001503A3" w:rsidDel="0002033B">
          <w:rPr>
            <w:rFonts w:ascii="Arial" w:hAnsi="Arial" w:cs="Arial"/>
            <w:sz w:val="20"/>
            <w:szCs w:val="20"/>
          </w:rPr>
          <w:delText xml:space="preserve">&lt;0.05, </w:delText>
        </w:r>
        <w:r w:rsidRPr="004E7B8B" w:rsidDel="0002033B">
          <w:rPr>
            <w:rFonts w:ascii="Arial" w:hAnsi="Arial" w:cs="Arial"/>
            <w:sz w:val="20"/>
            <w:szCs w:val="20"/>
          </w:rPr>
          <w:delText>**</w:delText>
        </w:r>
        <w:r w:rsidRPr="009D287F" w:rsidDel="0002033B">
          <w:rPr>
            <w:rFonts w:ascii="Arial" w:hAnsi="Arial" w:cs="Arial"/>
            <w:i/>
            <w:iCs/>
            <w:sz w:val="20"/>
            <w:szCs w:val="20"/>
          </w:rPr>
          <w:delText>p</w:delText>
        </w:r>
        <w:r w:rsidRPr="004E7B8B" w:rsidDel="0002033B">
          <w:rPr>
            <w:rFonts w:ascii="Arial" w:hAnsi="Arial" w:cs="Arial"/>
            <w:sz w:val="20"/>
            <w:szCs w:val="20"/>
          </w:rPr>
          <w:delText>&lt;0.01, ***</w:delText>
        </w:r>
        <w:r w:rsidRPr="009D287F" w:rsidDel="0002033B">
          <w:rPr>
            <w:rFonts w:ascii="Arial" w:hAnsi="Arial" w:cs="Arial"/>
            <w:i/>
            <w:iCs/>
            <w:sz w:val="20"/>
            <w:szCs w:val="20"/>
          </w:rPr>
          <w:delText>p</w:delText>
        </w:r>
        <w:r w:rsidRPr="004E7B8B" w:rsidDel="0002033B">
          <w:rPr>
            <w:rFonts w:ascii="Arial" w:hAnsi="Arial" w:cs="Arial"/>
            <w:sz w:val="20"/>
            <w:szCs w:val="20"/>
          </w:rPr>
          <w:delText>&lt;0.001, ****</w:delText>
        </w:r>
        <w:r w:rsidRPr="009D287F" w:rsidDel="0002033B">
          <w:rPr>
            <w:rFonts w:ascii="Arial" w:hAnsi="Arial" w:cs="Arial"/>
            <w:i/>
            <w:iCs/>
            <w:sz w:val="20"/>
            <w:szCs w:val="20"/>
          </w:rPr>
          <w:delText>p</w:delText>
        </w:r>
        <w:r w:rsidRPr="004E7B8B" w:rsidDel="0002033B">
          <w:rPr>
            <w:rFonts w:ascii="Arial" w:hAnsi="Arial" w:cs="Arial"/>
            <w:sz w:val="20"/>
            <w:szCs w:val="20"/>
          </w:rPr>
          <w:delText>&lt;0.0001.</w:delText>
        </w:r>
      </w:del>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2F9C8106" w:rsidR="00E57303" w:rsidDel="0002033B" w:rsidRDefault="005E6A59" w:rsidP="005E6A59">
      <w:pPr>
        <w:jc w:val="both"/>
        <w:rPr>
          <w:moveFrom w:id="521" w:author="Microsoft Office User" w:date="2021-07-20T14:50:00Z"/>
          <w:rFonts w:ascii="Arial" w:hAnsi="Arial" w:cs="Arial"/>
          <w:color w:val="000000"/>
          <w:sz w:val="22"/>
          <w:szCs w:val="22"/>
        </w:rPr>
      </w:pPr>
      <w:moveFromRangeStart w:id="522" w:author="Microsoft Office User" w:date="2021-07-20T14:50:00Z" w:name="move77685072"/>
      <w:moveFrom w:id="523" w:author="Microsoft Office User" w:date="2021-07-20T14:50:00Z">
        <w:r w:rsidDel="0002033B">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w:t>
        </w:r>
        <w:r w:rsidR="00B76096" w:rsidDel="0002033B">
          <w:rPr>
            <w:rFonts w:ascii="Arial" w:hAnsi="Arial" w:cs="Arial"/>
            <w:color w:val="000000"/>
            <w:sz w:val="22"/>
            <w:szCs w:val="22"/>
          </w:rPr>
          <w:t xml:space="preserve">Extended Data </w:t>
        </w:r>
        <w:r w:rsidDel="0002033B">
          <w:rPr>
            <w:rFonts w:ascii="Arial" w:hAnsi="Arial" w:cs="Arial"/>
            <w:color w:val="000000"/>
            <w:sz w:val="22"/>
            <w:szCs w:val="22"/>
          </w:rPr>
          <w:t>Figure 5i-k; Supplementa</w:t>
        </w:r>
        <w:r w:rsidR="00B76096" w:rsidDel="0002033B">
          <w:rPr>
            <w:rFonts w:ascii="Arial" w:hAnsi="Arial" w:cs="Arial"/>
            <w:color w:val="000000"/>
            <w:sz w:val="22"/>
            <w:szCs w:val="22"/>
          </w:rPr>
          <w:t>ry</w:t>
        </w:r>
        <w:r w:rsidDel="0002033B">
          <w:rPr>
            <w:rFonts w:ascii="Arial" w:hAnsi="Arial" w:cs="Arial"/>
            <w:color w:val="000000"/>
            <w:sz w:val="22"/>
            <w:szCs w:val="22"/>
          </w:rPr>
          <w:t xml:space="preserve"> Table 1). In summary, we used a linear-nonlinear model to measure cortical gain in behaving mice, finding robust gain control in line with previous findings. Furthermore, we found that gain increased in the target period of the trial, and that psychometric performance is predicted by both the stimulus contrast and by session-to-session changes in cortical gain during target detection.</w:t>
        </w:r>
      </w:moveFrom>
    </w:p>
    <w:moveFromRangeEnd w:id="522"/>
    <w:p w14:paraId="052AD8FB" w14:textId="77777777" w:rsidR="00E57303" w:rsidRDefault="00E57303">
      <w:pPr>
        <w:rPr>
          <w:rFonts w:ascii="Arial" w:hAnsi="Arial" w:cs="Arial"/>
          <w:color w:val="000000"/>
          <w:sz w:val="22"/>
          <w:szCs w:val="22"/>
        </w:rPr>
      </w:pPr>
      <w:del w:id="524" w:author="Microsoft Office User" w:date="2021-07-20T14:50:00Z">
        <w:r w:rsidDel="0002033B">
          <w:rPr>
            <w:rFonts w:ascii="Arial" w:hAnsi="Arial" w:cs="Arial"/>
            <w:color w:val="000000"/>
            <w:sz w:val="22"/>
            <w:szCs w:val="22"/>
          </w:rPr>
          <w:br w:type="page"/>
        </w:r>
      </w:del>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24B3AD34"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w:t>
      </w:r>
      <w:del w:id="525" w:author="Microsoft Office User" w:date="2021-07-20T17:25:00Z">
        <w:r w:rsidDel="005A617D">
          <w:rPr>
            <w:rFonts w:ascii="Arial" w:hAnsi="Arial" w:cs="Arial"/>
            <w:color w:val="000000"/>
            <w:sz w:val="20"/>
            <w:szCs w:val="20"/>
          </w:rPr>
          <w:delText>orange</w:delText>
        </w:r>
      </w:del>
      <w:ins w:id="526" w:author="Microsoft Office User" w:date="2021-07-20T17:25:00Z">
        <w:r w:rsidR="005A617D">
          <w:rPr>
            <w:rFonts w:ascii="Arial" w:hAnsi="Arial" w:cs="Arial"/>
            <w:color w:val="000000"/>
            <w:sz w:val="20"/>
            <w:szCs w:val="20"/>
          </w:rPr>
          <w:t>green</w:t>
        </w:r>
      </w:ins>
      <w:r>
        <w:rPr>
          <w:rFonts w:ascii="Arial" w:hAnsi="Arial" w:cs="Arial"/>
          <w:color w:val="000000"/>
          <w:sz w:val="20"/>
          <w:szCs w:val="20"/>
        </w:rPr>
        <w:t>).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 STRF values are indicated by the color</w:t>
      </w:r>
      <w:ins w:id="527" w:author="Microsoft Office User" w:date="2021-07-20T17:25:00Z">
        <w:r w:rsidR="005A617D">
          <w:rPr>
            <w:rFonts w:ascii="Arial" w:hAnsi="Arial" w:cs="Arial"/>
            <w:color w:val="000000"/>
            <w:sz w:val="20"/>
            <w:szCs w:val="20"/>
          </w:rPr>
          <w:t xml:space="preserve"> </w:t>
        </w:r>
      </w:ins>
      <w:r w:rsidRPr="009D287F">
        <w:rPr>
          <w:rFonts w:ascii="Arial" w:hAnsi="Arial" w:cs="Arial"/>
          <w:color w:val="000000"/>
          <w:sz w:val="20"/>
          <w:szCs w:val="20"/>
        </w:rPr>
        <w:t>bar.</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w:t>
      </w:r>
      <w:del w:id="528" w:author="Microsoft Office User" w:date="2021-07-21T10:37:00Z">
        <w:r w:rsidRPr="009D287F" w:rsidDel="005B511D">
          <w:rPr>
            <w:rFonts w:ascii="Arial" w:hAnsi="Arial" w:cs="Arial"/>
            <w:color w:val="000000"/>
            <w:sz w:val="20"/>
            <w:szCs w:val="20"/>
          </w:rPr>
          <w:delText xml:space="preserve"> across neurons with NR below 100</w:delText>
        </w:r>
      </w:del>
      <w:r w:rsidRPr="009D287F">
        <w:rPr>
          <w:rFonts w:ascii="Arial" w:hAnsi="Arial" w:cs="Arial"/>
          <w:color w:val="000000"/>
          <w:sz w:val="20"/>
          <w:szCs w:val="20"/>
        </w:rPr>
        <w:t>.</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Error</w:t>
      </w:r>
      <w:ins w:id="529" w:author="Microsoft Office User" w:date="2021-07-20T17:25:00Z">
        <w:r w:rsidR="005A617D">
          <w:rPr>
            <w:rFonts w:ascii="Arial" w:hAnsi="Arial" w:cs="Arial"/>
            <w:color w:val="000000"/>
            <w:sz w:val="20"/>
            <w:szCs w:val="20"/>
          </w:rPr>
          <w:t xml:space="preserve"> </w:t>
        </w:r>
      </w:ins>
      <w:r>
        <w:rPr>
          <w:rFonts w:ascii="Arial" w:hAnsi="Arial" w:cs="Arial"/>
          <w:color w:val="000000"/>
          <w:sz w:val="20"/>
          <w:szCs w:val="20"/>
        </w:rPr>
        <w:t xml:space="preserve">bars indicate </w:t>
      </w:r>
      <w:r w:rsidRPr="009D287F">
        <w:rPr>
          <w:rFonts w:ascii="Arial" w:hAnsi="Arial" w:cs="Arial"/>
          <w:color w:val="000000"/>
          <w:sz w:val="20"/>
          <w:szCs w:val="20"/>
        </w:rPr>
        <w:t>±</w:t>
      </w:r>
      <w:del w:id="530" w:author="Microsoft Office User" w:date="2021-07-20T17:25:00Z">
        <w:r w:rsidDel="005A617D">
          <w:rPr>
            <w:rFonts w:ascii="Arial" w:hAnsi="Arial" w:cs="Arial"/>
            <w:color w:val="000000"/>
            <w:sz w:val="20"/>
            <w:szCs w:val="20"/>
          </w:rPr>
          <w:delText>s.e.</w:delText>
        </w:r>
      </w:del>
      <w:ins w:id="531" w:author="Microsoft Office User" w:date="2021-07-20T17:25:00Z">
        <w:r w:rsidR="005A617D">
          <w:rPr>
            <w:rFonts w:ascii="Arial" w:hAnsi="Arial" w:cs="Arial"/>
            <w:color w:val="000000"/>
            <w:sz w:val="20"/>
            <w:szCs w:val="20"/>
          </w:rPr>
          <w:t>SEM</w:t>
        </w:r>
      </w:ins>
      <w:del w:id="532" w:author="Microsoft Office User" w:date="2021-07-20T17:25:00Z">
        <w:r w:rsidDel="005A617D">
          <w:rPr>
            <w:rFonts w:ascii="Arial" w:hAnsi="Arial" w:cs="Arial"/>
            <w:color w:val="000000"/>
            <w:sz w:val="20"/>
            <w:szCs w:val="20"/>
          </w:rPr>
          <w:delText>m.</w:delText>
        </w:r>
      </w:del>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del w:id="533" w:author="Microsoft Office User" w:date="2021-07-20T17:25:00Z">
        <w:r w:rsidRPr="009D287F" w:rsidDel="005A617D">
          <w:rPr>
            <w:rFonts w:ascii="Arial" w:hAnsi="Arial" w:cs="Arial"/>
            <w:color w:val="000000"/>
            <w:sz w:val="20"/>
            <w:szCs w:val="20"/>
          </w:rPr>
          <w:delText>Each circle</w:delText>
        </w:r>
      </w:del>
      <w:ins w:id="534" w:author="Microsoft Office User" w:date="2021-07-20T17:25:00Z">
        <w:r w:rsidR="005A617D">
          <w:rPr>
            <w:rFonts w:ascii="Arial" w:hAnsi="Arial" w:cs="Arial"/>
            <w:color w:val="000000"/>
            <w:sz w:val="20"/>
            <w:szCs w:val="20"/>
          </w:rPr>
          <w:t>Circles</w:t>
        </w:r>
      </w:ins>
      <w:r w:rsidRPr="009D287F">
        <w:rPr>
          <w:rFonts w:ascii="Arial" w:hAnsi="Arial" w:cs="Arial"/>
          <w:color w:val="000000"/>
          <w:sz w:val="20"/>
          <w:szCs w:val="20"/>
        </w:rPr>
        <w:t xml:space="preserve"> represent</w:t>
      </w:r>
      <w:del w:id="535" w:author="Microsoft Office User" w:date="2021-07-20T17:25:00Z">
        <w:r w:rsidRPr="009D287F" w:rsidDel="005A617D">
          <w:rPr>
            <w:rFonts w:ascii="Arial" w:hAnsi="Arial" w:cs="Arial"/>
            <w:color w:val="000000"/>
            <w:sz w:val="20"/>
            <w:szCs w:val="20"/>
          </w:rPr>
          <w:delText>s</w:delText>
        </w:r>
      </w:del>
      <w:r w:rsidRPr="009D287F">
        <w:rPr>
          <w:rFonts w:ascii="Arial" w:hAnsi="Arial" w:cs="Arial"/>
          <w:color w:val="000000"/>
          <w:sz w:val="20"/>
          <w:szCs w:val="20"/>
        </w:rPr>
        <w:t xml:space="preserve">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6594F759"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2128F3CE"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through the use of a theoretical model of efficient coding</w:t>
      </w:r>
      <w:ins w:id="536" w:author="Microsoft Office User" w:date="2021-07-21T10:38:00Z">
        <w:r w:rsidR="005B511D">
          <w:rPr>
            <w:rFonts w:ascii="Arial" w:hAnsi="Arial" w:cs="Arial"/>
            <w:sz w:val="22"/>
            <w:szCs w:val="22"/>
          </w:rPr>
          <w:t xml:space="preserve"> and</w:t>
        </w:r>
      </w:ins>
      <w:del w:id="537" w:author="Microsoft Office User" w:date="2021-07-21T10:38:00Z">
        <w:r w:rsidDel="005B511D">
          <w:rPr>
            <w:rFonts w:ascii="Arial" w:hAnsi="Arial" w:cs="Arial"/>
            <w:sz w:val="22"/>
            <w:szCs w:val="22"/>
          </w:rPr>
          <w:delText>,</w:delText>
        </w:r>
      </w:del>
      <w:r>
        <w:rPr>
          <w:rFonts w:ascii="Arial" w:hAnsi="Arial" w:cs="Arial"/>
          <w:sz w:val="22"/>
          <w:szCs w:val="22"/>
        </w:rPr>
        <w:t xml:space="preserve"> behavioral psychophysics</w:t>
      </w:r>
      <w:del w:id="538" w:author="Microsoft Office User" w:date="2021-07-21T10:38:00Z">
        <w:r w:rsidDel="005B511D">
          <w:rPr>
            <w:rFonts w:ascii="Arial" w:hAnsi="Arial" w:cs="Arial"/>
            <w:sz w:val="22"/>
            <w:szCs w:val="22"/>
          </w:rPr>
          <w:delText>, and</w:delText>
        </w:r>
      </w:del>
      <w:ins w:id="539" w:author="Microsoft Office User" w:date="2021-07-21T10:38:00Z">
        <w:r w:rsidR="005B511D">
          <w:rPr>
            <w:rFonts w:ascii="Arial" w:hAnsi="Arial" w:cs="Arial"/>
            <w:sz w:val="22"/>
            <w:szCs w:val="22"/>
          </w:rPr>
          <w:t xml:space="preserve"> coupled with</w:t>
        </w:r>
      </w:ins>
      <w:r>
        <w:rPr>
          <w:rFonts w:ascii="Arial" w:hAnsi="Arial" w:cs="Arial"/>
          <w:sz w:val="22"/>
          <w:szCs w:val="22"/>
        </w:rPr>
        <w:t xml:space="preserve"> simultaneous </w:t>
      </w:r>
      <w:del w:id="540" w:author="Microsoft Office User" w:date="2021-07-21T10:38:00Z">
        <w:r w:rsidDel="005B511D">
          <w:rPr>
            <w:rFonts w:ascii="Arial" w:hAnsi="Arial" w:cs="Arial"/>
            <w:sz w:val="22"/>
            <w:szCs w:val="22"/>
          </w:rPr>
          <w:delText xml:space="preserve">manipulation </w:delText>
        </w:r>
      </w:del>
      <w:ins w:id="541" w:author="Microsoft Office User" w:date="2021-07-21T10:38:00Z">
        <w:r w:rsidR="005B511D">
          <w:rPr>
            <w:rFonts w:ascii="Arial" w:hAnsi="Arial" w:cs="Arial"/>
            <w:sz w:val="22"/>
            <w:szCs w:val="22"/>
          </w:rPr>
          <w:t xml:space="preserve">recording </w:t>
        </w:r>
      </w:ins>
      <w:r>
        <w:rPr>
          <w:rFonts w:ascii="Arial" w:hAnsi="Arial" w:cs="Arial"/>
          <w:sz w:val="22"/>
          <w:szCs w:val="22"/>
        </w:rPr>
        <w:t xml:space="preserve">and </w:t>
      </w:r>
      <w:del w:id="542" w:author="Microsoft Office User" w:date="2021-07-21T10:38:00Z">
        <w:r w:rsidDel="005B511D">
          <w:rPr>
            <w:rFonts w:ascii="Arial" w:hAnsi="Arial" w:cs="Arial"/>
            <w:sz w:val="22"/>
            <w:szCs w:val="22"/>
          </w:rPr>
          <w:delText xml:space="preserve">recordings </w:delText>
        </w:r>
      </w:del>
      <w:ins w:id="543" w:author="Microsoft Office User" w:date="2021-07-21T10:38:00Z">
        <w:r w:rsidR="005B511D">
          <w:rPr>
            <w:rFonts w:ascii="Arial" w:hAnsi="Arial" w:cs="Arial"/>
            <w:sz w:val="22"/>
            <w:szCs w:val="22"/>
          </w:rPr>
          <w:t xml:space="preserve">manipulation </w:t>
        </w:r>
      </w:ins>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w:t>
      </w:r>
      <w:ins w:id="544" w:author="Microsoft Office User" w:date="2021-07-20T17:26:00Z">
        <w:r w:rsidR="005A617D">
          <w:rPr>
            <w:rFonts w:ascii="Arial" w:hAnsi="Arial" w:cs="Arial"/>
            <w:sz w:val="22"/>
            <w:szCs w:val="22"/>
          </w:rPr>
          <w:t xml:space="preserve">we </w:t>
        </w:r>
      </w:ins>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ins w:id="545" w:author="Microsoft Office User" w:date="2021-07-20T17:26:00Z">
        <w:r w:rsidR="005A617D">
          <w:rPr>
            <w:rFonts w:ascii="Arial" w:hAnsi="Arial" w:cs="Arial"/>
            <w:sz w:val="22"/>
            <w:szCs w:val="22"/>
          </w:rPr>
          <w:t>y</w:t>
        </w:r>
      </w:ins>
      <w:del w:id="546" w:author="Microsoft Office User" w:date="2021-07-20T17:26:00Z">
        <w:r w:rsidDel="005A617D">
          <w:rPr>
            <w:rFonts w:ascii="Arial" w:hAnsi="Arial" w:cs="Arial"/>
            <w:sz w:val="22"/>
            <w:szCs w:val="22"/>
          </w:rPr>
          <w:delText>u</w:delText>
        </w:r>
      </w:del>
      <w:r>
        <w:rPr>
          <w:rFonts w:ascii="Arial" w:hAnsi="Arial" w:cs="Arial"/>
          <w:sz w:val="22"/>
          <w:szCs w:val="22"/>
        </w:rPr>
        <w:t>chometric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0D3834A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del w:id="547" w:author="Microsoft Office User" w:date="2021-07-20T17:26:00Z">
        <w:r w:rsidDel="005A617D">
          <w:rPr>
            <w:rFonts w:ascii="Arial" w:hAnsi="Arial" w:cs="Arial"/>
            <w:sz w:val="22"/>
            <w:szCs w:val="22"/>
          </w:rPr>
          <w:delText xml:space="preserve">form </w:delText>
        </w:r>
      </w:del>
      <w:ins w:id="548" w:author="Microsoft Office User" w:date="2021-07-20T17:26:00Z">
        <w:r w:rsidR="005A617D">
          <w:rPr>
            <w:rFonts w:ascii="Arial" w:hAnsi="Arial" w:cs="Arial"/>
            <w:sz w:val="22"/>
            <w:szCs w:val="22"/>
          </w:rPr>
          <w:t xml:space="preserve">application </w:t>
        </w:r>
      </w:ins>
      <w:r>
        <w:rPr>
          <w:rFonts w:ascii="Arial" w:hAnsi="Arial" w:cs="Arial"/>
          <w:sz w:val="22"/>
          <w:szCs w:val="22"/>
        </w:rPr>
        <w:t>of Poisson GLM that allowed us</w:t>
      </w:r>
      <w:ins w:id="549" w:author="Microsoft Office User" w:date="2021-07-20T17:26:00Z">
        <w:r w:rsidR="005A617D">
          <w:rPr>
            <w:rFonts w:ascii="Arial" w:hAnsi="Arial" w:cs="Arial"/>
            <w:sz w:val="22"/>
            <w:szCs w:val="22"/>
          </w:rPr>
          <w:t xml:space="preserve"> to</w:t>
        </w:r>
      </w:ins>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73A9E7A0"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session-to-session fluctuations in gain both 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41025E44"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del w:id="550" w:author="Microsoft Office User" w:date="2021-07-20T17:26:00Z">
        <w:r w:rsidDel="005A617D">
          <w:rPr>
            <w:rFonts w:ascii="Arial" w:hAnsi="Arial" w:cs="Arial"/>
            <w:sz w:val="22"/>
            <w:szCs w:val="22"/>
          </w:rPr>
          <w:delText xml:space="preserve">form </w:delText>
        </w:r>
      </w:del>
      <w:ins w:id="551" w:author="Microsoft Office User" w:date="2021-07-20T17:26:00Z">
        <w:r w:rsidR="005A617D">
          <w:rPr>
            <w:rFonts w:ascii="Arial" w:hAnsi="Arial" w:cs="Arial"/>
            <w:sz w:val="22"/>
            <w:szCs w:val="22"/>
          </w:rPr>
          <w:t xml:space="preserve">application </w:t>
        </w:r>
      </w:ins>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26FD4F4C"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del w:id="552" w:author="Microsoft Office User" w:date="2021-07-22T16:12:00Z">
        <w:r w:rsidRPr="00AD1233" w:rsidDel="00AD1233">
          <w:rPr>
            <w:rFonts w:ascii="Arial" w:hAnsi="Arial" w:cs="Arial"/>
            <w:sz w:val="22"/>
            <w:szCs w:val="22"/>
            <w:rPrChange w:id="553" w:author="Microsoft Office User" w:date="2021-07-22T16:12:00Z">
              <w:rPr>
                <w:rFonts w:ascii="Arial" w:hAnsi="Arial" w:cs="Arial"/>
                <w:b/>
                <w:bCs/>
                <w:sz w:val="22"/>
                <w:szCs w:val="22"/>
              </w:rPr>
            </w:rPrChange>
          </w:rPr>
          <w:delText>xxx</w:delText>
        </w:r>
      </w:del>
      <w:ins w:id="554" w:author="Microsoft Office User" w:date="2021-07-22T16:12:00Z">
        <w:r w:rsidR="00AD1233">
          <w:rPr>
            <w:rFonts w:ascii="Arial" w:hAnsi="Arial" w:cs="Arial"/>
            <w:sz w:val="22"/>
            <w:szCs w:val="22"/>
          </w:rPr>
          <w:t>19</w:t>
        </w:r>
      </w:ins>
      <w:r w:rsidRPr="003A75F6">
        <w:rPr>
          <w:rFonts w:ascii="Arial" w:hAnsi="Arial" w:cs="Arial"/>
          <w:sz w:val="22"/>
          <w:szCs w:val="22"/>
        </w:rPr>
        <w:t xml:space="preserve">) and female (n = </w:t>
      </w:r>
      <w:del w:id="555" w:author="Microsoft Office User" w:date="2021-07-22T16:12:00Z">
        <w:r w:rsidRPr="00AD1233" w:rsidDel="00AD1233">
          <w:rPr>
            <w:rFonts w:ascii="Arial" w:hAnsi="Arial" w:cs="Arial"/>
            <w:sz w:val="22"/>
            <w:szCs w:val="22"/>
            <w:rPrChange w:id="556" w:author="Microsoft Office User" w:date="2021-07-22T16:12:00Z">
              <w:rPr>
                <w:rFonts w:ascii="Arial" w:hAnsi="Arial" w:cs="Arial"/>
                <w:b/>
                <w:bCs/>
                <w:sz w:val="22"/>
                <w:szCs w:val="22"/>
              </w:rPr>
            </w:rPrChange>
          </w:rPr>
          <w:delText>xxx</w:delText>
        </w:r>
      </w:del>
      <w:ins w:id="557" w:author="Microsoft Office User" w:date="2021-07-22T16:12:00Z">
        <w:r w:rsidR="00AD1233">
          <w:rPr>
            <w:rFonts w:ascii="Arial" w:hAnsi="Arial" w:cs="Arial"/>
            <w:sz w:val="22"/>
            <w:szCs w:val="22"/>
          </w:rPr>
          <w:t>19</w:t>
        </w:r>
      </w:ins>
      <w:r w:rsidRPr="003A75F6">
        <w:rPr>
          <w:rFonts w:ascii="Arial" w:hAnsi="Arial" w:cs="Arial"/>
          <w:sz w:val="22"/>
          <w:szCs w:val="22"/>
        </w:rPr>
        <w:t>)</w:t>
      </w:r>
      <w:ins w:id="558" w:author="Microsoft Office User" w:date="2021-07-22T16:23:00Z">
        <w:r w:rsidR="00131043">
          <w:rPr>
            <w:rFonts w:ascii="Arial" w:hAnsi="Arial" w:cs="Arial"/>
            <w:sz w:val="22"/>
            <w:szCs w:val="22"/>
          </w:rPr>
          <w:t xml:space="preserve"> C57</w:t>
        </w:r>
      </w:ins>
      <w:ins w:id="559" w:author="Microsoft Office User" w:date="2021-07-22T16:24:00Z">
        <w:r w:rsidR="00131043">
          <w:rPr>
            <w:rFonts w:ascii="Arial" w:hAnsi="Arial" w:cs="Arial"/>
            <w:sz w:val="22"/>
            <w:szCs w:val="22"/>
          </w:rPr>
          <w:t>BL/6 (Stock No. 000664)</w:t>
        </w:r>
      </w:ins>
      <w:r w:rsidRPr="003A75F6">
        <w:rPr>
          <w:rFonts w:ascii="Arial" w:hAnsi="Arial" w:cs="Arial"/>
          <w:sz w:val="22"/>
          <w:szCs w:val="22"/>
        </w:rPr>
        <w:t xml:space="preserve"> </w:t>
      </w:r>
      <w:ins w:id="560" w:author="Microsoft Office User" w:date="2021-07-22T16:24:00Z">
        <w:r w:rsidR="00131043">
          <w:rPr>
            <w:rFonts w:ascii="Arial" w:hAnsi="Arial" w:cs="Arial"/>
            <w:sz w:val="22"/>
            <w:szCs w:val="22"/>
          </w:rPr>
          <w:t xml:space="preserve">or </w:t>
        </w:r>
      </w:ins>
      <w:ins w:id="561" w:author="Microsoft Office User" w:date="2021-07-22T16:25:00Z">
        <w:r w:rsidR="00131043">
          <w:rPr>
            <w:rFonts w:ascii="Arial" w:hAnsi="Arial" w:cs="Arial"/>
            <w:sz w:val="22"/>
            <w:szCs w:val="22"/>
          </w:rPr>
          <w:t>B6.CAST-</w:t>
        </w:r>
      </w:ins>
      <w:ins w:id="562" w:author="Microsoft Office User" w:date="2021-07-22T16:24:00Z">
        <w:r w:rsidR="00131043" w:rsidRPr="00131043">
          <w:rPr>
            <w:rFonts w:ascii="Arial" w:hAnsi="Arial" w:cs="Arial"/>
            <w:i/>
            <w:iCs/>
            <w:sz w:val="22"/>
            <w:szCs w:val="22"/>
            <w:rPrChange w:id="563" w:author="Microsoft Office User" w:date="2021-07-22T16:25:00Z">
              <w:rPr>
                <w:rFonts w:ascii="Arial" w:hAnsi="Arial" w:cs="Arial"/>
                <w:sz w:val="22"/>
                <w:szCs w:val="22"/>
              </w:rPr>
            </w:rPrChange>
          </w:rPr>
          <w:t>C</w:t>
        </w:r>
      </w:ins>
      <w:ins w:id="564" w:author="Microsoft Office User" w:date="2021-07-22T16:25:00Z">
        <w:r w:rsidR="00131043" w:rsidRPr="00131043">
          <w:rPr>
            <w:rFonts w:ascii="Arial" w:hAnsi="Arial" w:cs="Arial"/>
            <w:i/>
            <w:iCs/>
            <w:sz w:val="22"/>
            <w:szCs w:val="22"/>
            <w:rPrChange w:id="565" w:author="Microsoft Office User" w:date="2021-07-22T16:25:00Z">
              <w:rPr>
                <w:rFonts w:ascii="Arial" w:hAnsi="Arial" w:cs="Arial"/>
                <w:sz w:val="22"/>
                <w:szCs w:val="22"/>
              </w:rPr>
            </w:rPrChange>
          </w:rPr>
          <w:t>dh</w:t>
        </w:r>
      </w:ins>
      <w:ins w:id="566" w:author="Microsoft Office User" w:date="2021-07-22T16:24:00Z">
        <w:r w:rsidR="00131043" w:rsidRPr="00131043">
          <w:rPr>
            <w:rFonts w:ascii="Arial" w:hAnsi="Arial" w:cs="Arial"/>
            <w:i/>
            <w:iCs/>
            <w:sz w:val="22"/>
            <w:szCs w:val="22"/>
            <w:rPrChange w:id="567" w:author="Microsoft Office User" w:date="2021-07-22T16:25:00Z">
              <w:rPr>
                <w:rFonts w:ascii="Arial" w:hAnsi="Arial" w:cs="Arial"/>
                <w:sz w:val="22"/>
                <w:szCs w:val="22"/>
              </w:rPr>
            </w:rPrChange>
          </w:rPr>
          <w:t>23</w:t>
        </w:r>
      </w:ins>
      <w:ins w:id="568" w:author="Microsoft Office User" w:date="2021-07-22T16:25:00Z">
        <w:r w:rsidR="00131043" w:rsidRPr="00131043">
          <w:rPr>
            <w:rFonts w:ascii="Arial" w:hAnsi="Arial" w:cs="Arial"/>
            <w:i/>
            <w:iCs/>
            <w:sz w:val="22"/>
            <w:szCs w:val="22"/>
            <w:rPrChange w:id="569" w:author="Microsoft Office User" w:date="2021-07-22T16:25:00Z">
              <w:rPr>
                <w:rFonts w:ascii="Arial" w:hAnsi="Arial" w:cs="Arial"/>
                <w:sz w:val="22"/>
                <w:szCs w:val="22"/>
              </w:rPr>
            </w:rPrChange>
          </w:rPr>
          <w:softHyphen/>
        </w:r>
        <w:r w:rsidR="00131043" w:rsidRPr="00131043">
          <w:rPr>
            <w:rFonts w:ascii="Arial" w:hAnsi="Arial" w:cs="Arial"/>
            <w:i/>
            <w:iCs/>
            <w:sz w:val="22"/>
            <w:szCs w:val="22"/>
            <w:vertAlign w:val="superscript"/>
            <w:rPrChange w:id="570" w:author="Microsoft Office User" w:date="2021-07-22T16:25:00Z">
              <w:rPr>
                <w:rFonts w:ascii="Arial" w:hAnsi="Arial" w:cs="Arial"/>
                <w:sz w:val="22"/>
                <w:szCs w:val="22"/>
                <w:vertAlign w:val="superscript"/>
              </w:rPr>
            </w:rPrChange>
          </w:rPr>
          <w:t>Ahl+</w:t>
        </w:r>
      </w:ins>
      <w:ins w:id="571" w:author="Microsoft Office User" w:date="2021-07-22T16:27:00Z">
        <w:r w:rsidR="00131043">
          <w:rPr>
            <w:rFonts w:ascii="Arial" w:hAnsi="Arial" w:cs="Arial"/>
            <w:sz w:val="22"/>
            <w:szCs w:val="22"/>
          </w:rPr>
          <w:t xml:space="preserve"> (Stock No. 002756)</w:t>
        </w:r>
      </w:ins>
      <w:ins w:id="572" w:author="Microsoft Office User" w:date="2021-07-22T16:24:00Z">
        <w:r w:rsidR="00131043">
          <w:rPr>
            <w:rFonts w:ascii="Arial" w:hAnsi="Arial" w:cs="Arial"/>
            <w:sz w:val="22"/>
            <w:szCs w:val="22"/>
          </w:rPr>
          <w:t xml:space="preserve"> </w:t>
        </w:r>
      </w:ins>
      <w:r w:rsidRPr="003A75F6">
        <w:rPr>
          <w:rFonts w:ascii="Arial" w:hAnsi="Arial" w:cs="Arial"/>
          <w:sz w:val="22"/>
          <w:szCs w:val="22"/>
        </w:rPr>
        <w:t>mice (The Jackson Laboratory; age 12-15 weeks; weight 20-30g</w:t>
      </w:r>
      <w:del w:id="573" w:author="Microsoft Office User" w:date="2021-07-22T16:23:00Z">
        <w:r w:rsidRPr="003A75F6" w:rsidDel="00131043">
          <w:rPr>
            <w:rFonts w:ascii="Arial" w:hAnsi="Arial" w:cs="Arial"/>
            <w:sz w:val="22"/>
            <w:szCs w:val="22"/>
          </w:rPr>
          <w:delText xml:space="preserve">; </w:delText>
        </w:r>
      </w:del>
      <w:del w:id="574" w:author="Microsoft Office User" w:date="2021-07-22T16:20:00Z">
        <w:r w:rsidRPr="00AD1233" w:rsidDel="00AD1233">
          <w:rPr>
            <w:rFonts w:ascii="Arial" w:hAnsi="Arial" w:cs="Arial"/>
            <w:sz w:val="22"/>
            <w:szCs w:val="22"/>
            <w:rPrChange w:id="575" w:author="Microsoft Office User" w:date="2021-07-22T16:20:00Z">
              <w:rPr>
                <w:rFonts w:ascii="Arial" w:hAnsi="Arial" w:cs="Arial"/>
                <w:b/>
                <w:bCs/>
                <w:sz w:val="22"/>
                <w:szCs w:val="22"/>
              </w:rPr>
            </w:rPrChange>
          </w:rPr>
          <w:delText>STRAINS</w:delText>
        </w:r>
        <w:r w:rsidRPr="003A75F6" w:rsidDel="00AD1233">
          <w:rPr>
            <w:rFonts w:ascii="Arial" w:hAnsi="Arial" w:cs="Arial"/>
            <w:sz w:val="22"/>
            <w:szCs w:val="22"/>
          </w:rPr>
          <w:delText>, etc.</w:delText>
        </w:r>
      </w:del>
      <w:r w:rsidRPr="003A75F6">
        <w:rPr>
          <w:rFonts w:ascii="Arial" w:hAnsi="Arial" w:cs="Arial"/>
          <w:sz w:val="22"/>
          <w:szCs w:val="22"/>
        </w:rPr>
        <w:t>)</w:t>
      </w:r>
      <w:ins w:id="576" w:author="Microsoft Office User" w:date="2021-07-22T16:29:00Z">
        <w:r w:rsidR="00131043">
          <w:rPr>
            <w:rFonts w:ascii="Arial" w:hAnsi="Arial" w:cs="Arial"/>
            <w:sz w:val="22"/>
            <w:szCs w:val="22"/>
          </w:rPr>
          <w:t xml:space="preserve">. </w:t>
        </w:r>
      </w:ins>
      <w:ins w:id="577" w:author="Microsoft Office User" w:date="2021-07-22T16:30:00Z">
        <w:r w:rsidR="00131043">
          <w:rPr>
            <w:rFonts w:ascii="Arial" w:hAnsi="Arial" w:cs="Arial"/>
            <w:sz w:val="22"/>
            <w:szCs w:val="22"/>
          </w:rPr>
          <w:t xml:space="preserve">Some of the mice used in these experiments were </w:t>
        </w:r>
      </w:ins>
      <w:ins w:id="578" w:author="Microsoft Office User" w:date="2021-07-22T16:29:00Z">
        <w:r w:rsidR="00131043">
          <w:rPr>
            <w:rFonts w:ascii="Arial" w:hAnsi="Arial" w:cs="Arial"/>
            <w:sz w:val="22"/>
            <w:szCs w:val="22"/>
          </w:rPr>
          <w:t>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Supplementary Table 3. All mice were</w:t>
        </w:r>
      </w:ins>
      <w:del w:id="579" w:author="Microsoft Office User" w:date="2021-07-22T16:29:00Z">
        <w:r w:rsidRPr="003A75F6" w:rsidDel="00131043">
          <w:rPr>
            <w:rFonts w:ascii="Arial" w:hAnsi="Arial" w:cs="Arial"/>
            <w:sz w:val="22"/>
            <w:szCs w:val="22"/>
          </w:rPr>
          <w:delText>,</w:delText>
        </w:r>
      </w:del>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ins w:id="580" w:author="Microsoft Office User" w:date="2021-07-22T16:26:00Z">
        <w:r w:rsidR="00131043">
          <w:rPr>
            <w:rFonts w:ascii="Arial" w:hAnsi="Arial" w:cs="Arial"/>
            <w:i/>
            <w:iCs/>
            <w:sz w:val="22"/>
            <w:szCs w:val="22"/>
          </w:rPr>
          <w:t>r</w:t>
        </w:r>
      </w:ins>
      <w:del w:id="581" w:author="Microsoft Office User" w:date="2021-07-22T16:26:00Z">
        <w:r w:rsidRPr="003A75F6" w:rsidDel="00131043">
          <w:rPr>
            <w:rFonts w:ascii="Arial" w:hAnsi="Arial" w:cs="Arial"/>
            <w:i/>
            <w:iCs/>
            <w:sz w:val="22"/>
            <w:szCs w:val="22"/>
          </w:rPr>
          <w:delText>R</w:delText>
        </w:r>
      </w:del>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012D08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611A77">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83&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1E6FF09"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611A77">
        <w:rPr>
          <w:rFonts w:ascii="Cambria Math" w:hAnsi="Cambria Math" w:cs="Cambria Math"/>
          <w:sz w:val="22"/>
          <w:szCs w:val="22"/>
        </w:rPr>
        <w:instrText>∼</w:instrText>
      </w:r>
      <w:r w:rsidR="00611A77">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84&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611A77">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85,86&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t>
      </w:r>
      <w:r w:rsidRPr="003A75F6">
        <w:rPr>
          <w:rFonts w:ascii="Arial" w:hAnsi="Arial" w:cs="Arial"/>
          <w:sz w:val="22"/>
          <w:szCs w:val="22"/>
        </w:rPr>
        <w:lastRenderedPageBreak/>
        <w:t xml:space="preserve">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20C405D"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on the next timestep. The encod</w:t>
      </w:r>
      <w:proofErr w:type="spellStart"/>
      <w:r>
        <w:rPr>
          <w:rFonts w:ascii="Arial" w:hAnsi="Arial" w:cs="Arial"/>
          <w:sz w:val="22"/>
          <w:szCs w:val="22"/>
        </w:rPr>
        <w:t>ing</w:t>
      </w:r>
      <w:proofErr w:type="spellEnd"/>
      <w:r>
        <w:rPr>
          <w:rFonts w:ascii="Arial" w:hAnsi="Arial" w:cs="Arial"/>
          <w:sz w:val="22"/>
          <w:szCs w:val="22"/>
        </w:rPr>
        <w:t xml:space="preserve">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w:t>
      </w:r>
      <w:proofErr w:type="spellStart"/>
      <w:r>
        <w:rPr>
          <w:rFonts w:ascii="Arial" w:eastAsiaTheme="minorEastAsia" w:hAnsi="Arial" w:cs="Arial"/>
          <w:sz w:val="22"/>
          <w:szCs w:val="22"/>
        </w:rPr>
        <w:t>ycles</w:t>
      </w:r>
      <w:proofErr w:type="spellEnd"/>
      <w:r>
        <w:rPr>
          <w:rFonts w:ascii="Arial" w:eastAsiaTheme="minorEastAsia" w:hAnsi="Arial" w:cs="Arial"/>
          <w:sz w:val="22"/>
          <w:szCs w:val="22"/>
        </w:rPr>
        <w:t xml:space="preserve">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B50B558"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87&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0573F6C0"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87,88&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17A10E3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611A77">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89&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035ACD"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24B95E0E"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8E6AAAF" w:rsidR="00BF77FF" w:rsidRPr="00BF77FF" w:rsidRDefault="00035A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48AACBD9"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a</w:t>
      </w:r>
      <w:proofErr w:type="spellEnd"/>
      <w:r w:rsidR="003A0997">
        <w:rPr>
          <w:rFonts w:ascii="Arial" w:eastAsiaTheme="minorEastAsia" w:hAnsi="Arial" w:cs="Arial"/>
          <w:sz w:val="22"/>
          <w:szCs w:val="22"/>
        </w:rPr>
        <w:t xml:space="preserve"> </w:t>
      </w:r>
      <w:ins w:id="582" w:author="Microsoft Office User" w:date="2021-07-20T17:28:00Z">
        <w:r w:rsidR="005A617D">
          <w:rPr>
            <w:rFonts w:ascii="Arial" w:eastAsiaTheme="minorEastAsia" w:hAnsi="Arial" w:cs="Arial"/>
            <w:sz w:val="22"/>
            <w:szCs w:val="22"/>
          </w:rPr>
          <w:t xml:space="preserve">the “unrolled” </w:t>
        </w:r>
      </w:ins>
      <w:del w:id="583" w:author="Microsoft Office User" w:date="2021-07-20T17:28:00Z">
        <w:r w:rsidR="003A0997" w:rsidDel="005A617D">
          <w:rPr>
            <w:rFonts w:ascii="Arial" w:eastAsiaTheme="minorEastAsia" w:hAnsi="Arial" w:cs="Arial"/>
            <w:sz w:val="22"/>
            <w:szCs w:val="22"/>
          </w:rPr>
          <w:delText xml:space="preserve">matrix of the </w:delText>
        </w:r>
      </w:del>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del w:id="584" w:author="Microsoft Office User" w:date="2021-07-20T17:28:00Z">
        <w:r w:rsidDel="005A617D">
          <w:rPr>
            <w:rFonts w:ascii="Arial" w:eastAsiaTheme="minorEastAsia" w:hAnsi="Arial" w:cs="Arial"/>
            <w:sz w:val="22"/>
            <w:szCs w:val="22"/>
          </w:rPr>
          <w:delText xml:space="preserve">collapsed </w:delText>
        </w:r>
      </w:del>
      <w:ins w:id="585" w:author="Microsoft Office User" w:date="2021-07-20T17:28:00Z">
        <w:r w:rsidR="005A617D">
          <w:rPr>
            <w:rFonts w:ascii="Arial" w:eastAsiaTheme="minorEastAsia" w:hAnsi="Arial" w:cs="Arial"/>
            <w:sz w:val="22"/>
            <w:szCs w:val="22"/>
          </w:rPr>
          <w:t xml:space="preserve">unrolled </w:t>
        </w:r>
      </w:ins>
      <w:r>
        <w:rPr>
          <w:rFonts w:ascii="Arial" w:eastAsiaTheme="minorEastAsia" w:hAnsi="Arial" w:cs="Arial"/>
          <w:sz w:val="22"/>
          <w:szCs w:val="22"/>
        </w:rPr>
        <w:t xml:space="preserve">to a single </w:t>
      </w:r>
      <w:del w:id="586" w:author="Microsoft Office User" w:date="2021-07-20T17:28:00Z">
        <w:r w:rsidDel="005A617D">
          <w:rPr>
            <w:rFonts w:ascii="Arial" w:eastAsiaTheme="minorEastAsia" w:hAnsi="Arial" w:cs="Arial"/>
            <w:sz w:val="22"/>
            <w:szCs w:val="22"/>
          </w:rPr>
          <w:delText xml:space="preserve">row </w:delText>
        </w:r>
      </w:del>
      <w:ins w:id="587" w:author="Microsoft Office User" w:date="2021-07-20T17:28:00Z">
        <w:r w:rsidR="005A617D">
          <w:rPr>
            <w:rFonts w:ascii="Arial" w:eastAsiaTheme="minorEastAsia" w:hAnsi="Arial" w:cs="Arial"/>
            <w:sz w:val="22"/>
            <w:szCs w:val="22"/>
          </w:rPr>
          <w:t xml:space="preserve">column </w:t>
        </w:r>
      </w:ins>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31836B7C"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33F198BB"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035A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0801E24A"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035A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16249AE8"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del w:id="588" w:author="Microsoft Office User" w:date="2021-07-20T17:29:00Z">
        <w:r w:rsidR="00932CDD" w:rsidDel="005A617D">
          <w:rPr>
            <w:rFonts w:ascii="Arial" w:eastAsiaTheme="minorEastAsia" w:hAnsi="Arial" w:cs="Arial"/>
            <w:sz w:val="22"/>
            <w:szCs w:val="22"/>
          </w:rPr>
          <w:delText xml:space="preserve">enforce </w:delText>
        </w:r>
      </w:del>
      <w:ins w:id="589" w:author="Microsoft Office User" w:date="2021-07-20T17:29:00Z">
        <w:r w:rsidR="005A617D">
          <w:rPr>
            <w:rFonts w:ascii="Arial" w:eastAsiaTheme="minorEastAsia" w:hAnsi="Arial" w:cs="Arial"/>
            <w:sz w:val="22"/>
            <w:szCs w:val="22"/>
          </w:rPr>
          <w:t xml:space="preserve">enable the GLM to capture </w:t>
        </w:r>
      </w:ins>
      <w:r w:rsidR="00932CDD">
        <w:rPr>
          <w:rFonts w:ascii="Arial" w:eastAsiaTheme="minorEastAsia" w:hAnsi="Arial" w:cs="Arial"/>
          <w:sz w:val="22"/>
          <w:szCs w:val="22"/>
        </w:rPr>
        <w:t>both of these qualities</w:t>
      </w:r>
      <w:del w:id="590" w:author="Microsoft Office User" w:date="2021-07-20T17:30:00Z">
        <w:r w:rsidR="00932CDD" w:rsidDel="005A617D">
          <w:rPr>
            <w:rFonts w:ascii="Arial" w:eastAsiaTheme="minorEastAsia" w:hAnsi="Arial" w:cs="Arial"/>
            <w:sz w:val="22"/>
            <w:szCs w:val="22"/>
          </w:rPr>
          <w:delText xml:space="preserve"> in the GLM</w:delText>
        </w:r>
      </w:del>
      <w:r w:rsidR="00932CDD">
        <w:rPr>
          <w:rFonts w:ascii="Arial" w:eastAsiaTheme="minorEastAsia" w:hAnsi="Arial" w:cs="Arial"/>
          <w:sz w:val="22"/>
          <w:szCs w:val="22"/>
        </w:rPr>
        <w:t xml:space="preserve">,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035A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00A01906"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5D40054"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782AC437"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ins w:id="591" w:author="Microsoft Office User" w:date="2021-07-20T17:30:00Z">
        <w:r w:rsidR="005A617D">
          <w:rPr>
            <w:rFonts w:ascii="Arial" w:hAnsi="Arial" w:cs="Arial"/>
            <w:sz w:val="22"/>
            <w:szCs w:val="22"/>
          </w:rPr>
          <w:t xml:space="preserve"> the</w:t>
        </w:r>
      </w:ins>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611A77">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90&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w:t>
      </w:r>
      <w:ins w:id="592" w:author="Microsoft Office User" w:date="2021-07-20T17:30:00Z">
        <w:r w:rsidR="005A617D">
          <w:rPr>
            <w:rFonts w:ascii="Arial" w:hAnsi="Arial" w:cs="Arial"/>
            <w:sz w:val="22"/>
            <w:szCs w:val="22"/>
          </w:rPr>
          <w:t xml:space="preserve"> equally-spaced</w:t>
        </w:r>
      </w:ins>
      <w:r w:rsidR="005070EB">
        <w:rPr>
          <w:rFonts w:ascii="Arial" w:hAnsi="Arial" w:cs="Arial"/>
          <w:sz w:val="22"/>
          <w:szCs w:val="22"/>
        </w:rPr>
        <w:t xml:space="preserve"> knots</w:t>
      </w:r>
      <w:ins w:id="593" w:author="Microsoft Office User" w:date="2021-07-20T17:30:00Z">
        <w:r w:rsidR="005A617D">
          <w:rPr>
            <w:rFonts w:ascii="Arial" w:hAnsi="Arial" w:cs="Arial"/>
            <w:sz w:val="22"/>
            <w:szCs w:val="22"/>
          </w:rPr>
          <w:t>, constrained to go smoothly to zero at the longest lag,</w:t>
        </w:r>
      </w:ins>
      <w:r w:rsidR="005070EB">
        <w:rPr>
          <w:rFonts w:ascii="Arial" w:hAnsi="Arial" w:cs="Arial"/>
          <w:sz w:val="22"/>
          <w:szCs w:val="22"/>
        </w:rPr>
        <w:t xml:space="preserve"> </w:t>
      </w:r>
      <w:ins w:id="594" w:author="Microsoft Office User" w:date="2021-07-20T17:30:00Z">
        <w:r w:rsidR="005A617D">
          <w:rPr>
            <w:rFonts w:ascii="Arial" w:hAnsi="Arial" w:cs="Arial"/>
            <w:sz w:val="22"/>
            <w:szCs w:val="22"/>
          </w:rPr>
          <w:t>which implied</w:t>
        </w:r>
      </w:ins>
      <w:del w:id="595" w:author="Microsoft Office User" w:date="2021-07-20T17:30:00Z">
        <w:r w:rsidR="005070EB" w:rsidDel="005A617D">
          <w:rPr>
            <w:rFonts w:ascii="Arial" w:hAnsi="Arial" w:cs="Arial"/>
            <w:sz w:val="22"/>
            <w:szCs w:val="22"/>
          </w:rPr>
          <w:delText>such</w:delText>
        </w:r>
      </w:del>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41ABA050"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w:t>
      </w:r>
      <w:ins w:id="596" w:author="Microsoft Office User" w:date="2021-07-20T17:30:00Z">
        <w:r w:rsidR="005A617D">
          <w:rPr>
            <w:rFonts w:ascii="Arial" w:hAnsi="Arial" w:cs="Arial"/>
            <w:sz w:val="22"/>
            <w:szCs w:val="22"/>
          </w:rPr>
          <w:t xml:space="preserve"> the</w:t>
        </w:r>
      </w:ins>
      <w:r w:rsidR="00D24F86">
        <w:rPr>
          <w:rFonts w:ascii="Arial" w:hAnsi="Arial" w:cs="Arial"/>
          <w:sz w:val="22"/>
          <w:szCs w:val="22"/>
        </w:rPr>
        <w:t xml:space="preserve"> target-in-noise detection task we adopted commonly used signal detection theory methods</w:t>
      </w:r>
      <w:r w:rsidR="00D24F86">
        <w:rPr>
          <w:rFonts w:ascii="Arial" w:hAnsi="Arial" w:cs="Arial"/>
          <w:sz w:val="22"/>
          <w:szCs w:val="22"/>
        </w:rPr>
        <w:fldChar w:fldCharType="begin" w:fldLock="1"/>
      </w:r>
      <w:r w:rsidR="00611A77">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41,91&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611A77">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92&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68C68F39"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611A77">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93&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37549906"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093DDC36"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611A77">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611A77">
        <w:rPr>
          <w:rFonts w:ascii="Cambria Math" w:eastAsiaTheme="minorEastAsia" w:hAnsi="Cambria Math" w:cs="Cambria Math"/>
          <w:sz w:val="22"/>
          <w:szCs w:val="22"/>
        </w:rPr>
        <w:instrText>∗</w:instrText>
      </w:r>
      <w:r w:rsidR="00611A77">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94,95&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ins w:id="597" w:author="Microsoft Office User" w:date="2021-07-20T17:31:00Z">
        <w:r w:rsidR="005A617D">
          <w:rPr>
            <w:rFonts w:ascii="Arial" w:eastAsiaTheme="minorEastAsia" w:hAnsi="Arial" w:cs="Arial"/>
            <w:sz w:val="22"/>
            <w:szCs w:val="22"/>
          </w:rPr>
          <w:t xml:space="preserve"> the</w:t>
        </w:r>
      </w:ins>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5114B65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7C099683" w:rsidR="00332C1B" w:rsidRPr="00BF77FF" w:rsidRDefault="005A617D"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1C5C50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7DEB6B02"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CAB166C"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ins w:id="598" w:author="Microsoft Office User" w:date="2021-07-20T17:31:00Z"/>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3FADB86" w:rsidR="005070EB" w:rsidRDefault="000742A1">
      <w:pPr>
        <w:ind w:firstLine="640"/>
        <w:jc w:val="both"/>
        <w:rPr>
          <w:rFonts w:ascii="Arial" w:eastAsiaTheme="minorEastAsia" w:hAnsi="Arial" w:cs="Arial"/>
          <w:sz w:val="22"/>
          <w:szCs w:val="22"/>
        </w:rPr>
        <w:pPrChange w:id="599" w:author="Microsoft Office User" w:date="2021-07-20T17:31:00Z">
          <w:pPr>
            <w:jc w:val="both"/>
          </w:pPr>
        </w:pPrChange>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1AC45123" w14:textId="1A4047E2" w:rsidR="00611A77" w:rsidRPr="00611A77" w:rsidRDefault="00DB7221" w:rsidP="00611A77">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611A77" w:rsidRPr="00611A77">
        <w:rPr>
          <w:rFonts w:ascii="Arial" w:hAnsi="Arial" w:cs="Arial"/>
          <w:noProof/>
          <w:sz w:val="22"/>
        </w:rPr>
        <w:t>1.</w:t>
      </w:r>
      <w:r w:rsidR="00611A77" w:rsidRPr="00611A77">
        <w:rPr>
          <w:rFonts w:ascii="Arial" w:hAnsi="Arial" w:cs="Arial"/>
          <w:noProof/>
          <w:sz w:val="22"/>
        </w:rPr>
        <w:tab/>
        <w:t xml:space="preserve">Barlow, H. B. Possible Principles Underlying the Transformations of Sensory Messages. in </w:t>
      </w:r>
      <w:r w:rsidR="00611A77" w:rsidRPr="00611A77">
        <w:rPr>
          <w:rFonts w:ascii="Arial" w:hAnsi="Arial" w:cs="Arial"/>
          <w:i/>
          <w:iCs/>
          <w:noProof/>
          <w:sz w:val="22"/>
        </w:rPr>
        <w:t>Sensory Communication</w:t>
      </w:r>
      <w:r w:rsidR="00611A77" w:rsidRPr="00611A77">
        <w:rPr>
          <w:rFonts w:ascii="Arial" w:hAnsi="Arial" w:cs="Arial"/>
          <w:noProof/>
          <w:sz w:val="22"/>
        </w:rPr>
        <w:t xml:space="preserve"> </w:t>
      </w:r>
      <w:r w:rsidR="00611A77" w:rsidRPr="00611A77">
        <w:rPr>
          <w:rFonts w:ascii="Arial" w:hAnsi="Arial" w:cs="Arial"/>
          <w:b/>
          <w:bCs/>
          <w:noProof/>
          <w:sz w:val="22"/>
        </w:rPr>
        <w:t>6</w:t>
      </w:r>
      <w:r w:rsidR="00611A77" w:rsidRPr="00611A77">
        <w:rPr>
          <w:rFonts w:ascii="Arial" w:hAnsi="Arial" w:cs="Arial"/>
          <w:noProof/>
          <w:sz w:val="22"/>
        </w:rPr>
        <w:t>, 216–234 (2013).</w:t>
      </w:r>
    </w:p>
    <w:p w14:paraId="786958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w:t>
      </w:r>
      <w:r w:rsidRPr="00611A77">
        <w:rPr>
          <w:rFonts w:ascii="Arial" w:hAnsi="Arial" w:cs="Arial"/>
          <w:noProof/>
          <w:sz w:val="22"/>
        </w:rPr>
        <w:tab/>
        <w:t xml:space="preserve">Brenner, N., Bialek, W. &amp; De Ruyter Van Steveninck, R. Adaptive rescaling maximizes information transmission.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26</w:t>
      </w:r>
      <w:r w:rsidRPr="00611A77">
        <w:rPr>
          <w:rFonts w:ascii="Arial" w:hAnsi="Arial" w:cs="Arial"/>
          <w:noProof/>
          <w:sz w:val="22"/>
        </w:rPr>
        <w:t>, 695–702 (2000).</w:t>
      </w:r>
    </w:p>
    <w:p w14:paraId="7C8437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w:t>
      </w:r>
      <w:r w:rsidRPr="00611A77">
        <w:rPr>
          <w:rFonts w:ascii="Arial" w:hAnsi="Arial" w:cs="Arial"/>
          <w:noProof/>
          <w:sz w:val="22"/>
        </w:rPr>
        <w:tab/>
        <w:t xml:space="preserve">Bharioke, A. &amp; Chklovskii, D. B. Automatic Adaptation to Fast Input Changes in a Time-Invariant Neural Circuit.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1004315 (2015).</w:t>
      </w:r>
    </w:p>
    <w:p w14:paraId="774BB8A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w:t>
      </w:r>
      <w:r w:rsidRPr="00611A77">
        <w:rPr>
          <w:rFonts w:ascii="Arial" w:hAnsi="Arial" w:cs="Arial"/>
          <w:noProof/>
          <w:sz w:val="22"/>
        </w:rPr>
        <w:tab/>
        <w:t xml:space="preserve">Borst, A. &amp; Theunissen, F. E. Information theory and neural coding. </w:t>
      </w:r>
      <w:r w:rsidRPr="00611A77">
        <w:rPr>
          <w:rFonts w:ascii="Arial" w:hAnsi="Arial" w:cs="Arial"/>
          <w:i/>
          <w:iCs/>
          <w:noProof/>
          <w:sz w:val="22"/>
        </w:rPr>
        <w:t>Nature Neuroscience</w:t>
      </w:r>
      <w:r w:rsidRPr="00611A77">
        <w:rPr>
          <w:rFonts w:ascii="Arial" w:hAnsi="Arial" w:cs="Arial"/>
          <w:noProof/>
          <w:sz w:val="22"/>
        </w:rPr>
        <w:t xml:space="preserve"> </w:t>
      </w:r>
      <w:r w:rsidRPr="00611A77">
        <w:rPr>
          <w:rFonts w:ascii="Arial" w:hAnsi="Arial" w:cs="Arial"/>
          <w:b/>
          <w:bCs/>
          <w:noProof/>
          <w:sz w:val="22"/>
        </w:rPr>
        <w:t>2</w:t>
      </w:r>
      <w:r w:rsidRPr="00611A77">
        <w:rPr>
          <w:rFonts w:ascii="Arial" w:hAnsi="Arial" w:cs="Arial"/>
          <w:noProof/>
          <w:sz w:val="22"/>
        </w:rPr>
        <w:t>, 947–957 (1999).</w:t>
      </w:r>
    </w:p>
    <w:p w14:paraId="2EF8CE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w:t>
      </w:r>
      <w:r w:rsidRPr="00611A77">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e19 (2007).</w:t>
      </w:r>
    </w:p>
    <w:p w14:paraId="1A10C57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w:t>
      </w:r>
      <w:r w:rsidRPr="00611A77">
        <w:rPr>
          <w:rFonts w:ascii="Arial" w:hAnsi="Arial" w:cs="Arial"/>
          <w:noProof/>
          <w:sz w:val="22"/>
        </w:rPr>
        <w:tab/>
        <w:t xml:space="preserve">Baccus, S. A. &amp; Meister, M. Fast and slow contrast adaptation in retinal circuitry.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36</w:t>
      </w:r>
      <w:r w:rsidRPr="00611A77">
        <w:rPr>
          <w:rFonts w:ascii="Arial" w:hAnsi="Arial" w:cs="Arial"/>
          <w:noProof/>
          <w:sz w:val="22"/>
        </w:rPr>
        <w:t>, 909–919 (2002).</w:t>
      </w:r>
    </w:p>
    <w:p w14:paraId="107307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w:t>
      </w:r>
      <w:r w:rsidRPr="00611A77">
        <w:rPr>
          <w:rFonts w:ascii="Arial" w:hAnsi="Arial" w:cs="Arial"/>
          <w:noProof/>
          <w:sz w:val="22"/>
        </w:rPr>
        <w:tab/>
        <w:t xml:space="preserve">Gutnisky, D. A. &amp; Dragoi, V. Adaptive coding of visual information in neural populations.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452</w:t>
      </w:r>
      <w:r w:rsidRPr="00611A77">
        <w:rPr>
          <w:rFonts w:ascii="Arial" w:hAnsi="Arial" w:cs="Arial"/>
          <w:noProof/>
          <w:sz w:val="22"/>
        </w:rPr>
        <w:t>, 220–224 (2008).</w:t>
      </w:r>
    </w:p>
    <w:p w14:paraId="27EF7FE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w:t>
      </w:r>
      <w:r w:rsidRPr="00611A77">
        <w:rPr>
          <w:rFonts w:ascii="Arial" w:hAnsi="Arial" w:cs="Arial"/>
          <w:noProof/>
          <w:sz w:val="22"/>
        </w:rPr>
        <w:tab/>
        <w:t xml:space="preserve">Clemens, J., Ozeri-Engelhard, N. &amp; Murthy, M. Fast intensity adaptation enhances the encoding of sound in Drosophila.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1–15 (2018).</w:t>
      </w:r>
    </w:p>
    <w:p w14:paraId="2A0A0B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w:t>
      </w:r>
      <w:r w:rsidRPr="00611A77">
        <w:rPr>
          <w:rFonts w:ascii="Arial" w:hAnsi="Arial" w:cs="Arial"/>
          <w:noProof/>
          <w:sz w:val="22"/>
        </w:rPr>
        <w:tab/>
        <w:t xml:space="preserve">Clarke, S. E., Longtin, A. &amp; Maler, L. Contrast coding in the electrosensory system: Parallels with visual computation. </w:t>
      </w:r>
      <w:r w:rsidRPr="00611A77">
        <w:rPr>
          <w:rFonts w:ascii="Arial" w:hAnsi="Arial" w:cs="Arial"/>
          <w:i/>
          <w:iCs/>
          <w:noProof/>
          <w:sz w:val="22"/>
        </w:rPr>
        <w:t>Nature Reviews Neuroscience</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733–744 (2015).</w:t>
      </w:r>
    </w:p>
    <w:p w14:paraId="5E5F2D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10.</w:t>
      </w:r>
      <w:r w:rsidRPr="00611A77">
        <w:rPr>
          <w:rFonts w:ascii="Arial" w:hAnsi="Arial" w:cs="Arial"/>
          <w:noProof/>
          <w:sz w:val="22"/>
        </w:rPr>
        <w:tab/>
        <w:t xml:space="preserve">Dahmen, J. C., Keating, P., Nodal, F. R., Schulz, A. L. &amp; King, A. J. Adaptation to Stimulus Statistics in the Perception and Neural Representation of Auditory Space.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66</w:t>
      </w:r>
      <w:r w:rsidRPr="00611A77">
        <w:rPr>
          <w:rFonts w:ascii="Arial" w:hAnsi="Arial" w:cs="Arial"/>
          <w:noProof/>
          <w:sz w:val="22"/>
        </w:rPr>
        <w:t>, 937–948 (2010).</w:t>
      </w:r>
    </w:p>
    <w:p w14:paraId="046D2C9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11.</w:t>
      </w:r>
      <w:r w:rsidRPr="00611A77">
        <w:rPr>
          <w:rFonts w:ascii="Arial" w:hAnsi="Arial" w:cs="Arial"/>
          <w:noProof/>
          <w:sz w:val="22"/>
        </w:rPr>
        <w:tab/>
        <w:t xml:space="preserve">Wen, B., Wang, G. I., Dean, I. &amp; Delgutte, B. Time course of dynamic range adaptation in the auditory nerve.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108</w:t>
      </w:r>
      <w:r w:rsidRPr="00611A77">
        <w:rPr>
          <w:rFonts w:ascii="Arial" w:hAnsi="Arial" w:cs="Arial"/>
          <w:noProof/>
          <w:sz w:val="22"/>
        </w:rPr>
        <w:t>, 69–82 (2012).</w:t>
      </w:r>
    </w:p>
    <w:p w14:paraId="6B53DD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12.</w:t>
      </w:r>
      <w:r w:rsidRPr="00611A77">
        <w:rPr>
          <w:rFonts w:ascii="Arial" w:hAnsi="Arial" w:cs="Arial"/>
          <w:noProof/>
          <w:sz w:val="22"/>
        </w:rPr>
        <w:tab/>
        <w:t xml:space="preserve">Dean, I., Harper, N. S. &amp; McAlpine, D. Neural population coding of sound level adapts to stimulus statistics.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8</w:t>
      </w:r>
      <w:r w:rsidRPr="00611A77">
        <w:rPr>
          <w:rFonts w:ascii="Arial" w:hAnsi="Arial" w:cs="Arial"/>
          <w:noProof/>
          <w:sz w:val="22"/>
        </w:rPr>
        <w:t>, 1684–1689 (2005).</w:t>
      </w:r>
    </w:p>
    <w:p w14:paraId="0B55A57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13.</w:t>
      </w:r>
      <w:r w:rsidRPr="00611A77">
        <w:rPr>
          <w:rFonts w:ascii="Arial" w:hAnsi="Arial" w:cs="Arial"/>
          <w:noProof/>
          <w:sz w:val="22"/>
        </w:rPr>
        <w:tab/>
        <w:t xml:space="preserve">Wen, B., Wang, G. I., Dean, I. &amp; Delgutte, B. Dynamic range adaptation to sound level statistics in the auditory nerve.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13797–13808 (2009).</w:t>
      </w:r>
    </w:p>
    <w:p w14:paraId="6FB934C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14.</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2F2A5D6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15.</w:t>
      </w:r>
      <w:r w:rsidRPr="00611A77">
        <w:rPr>
          <w:rFonts w:ascii="Arial" w:hAnsi="Arial" w:cs="Arial"/>
          <w:noProof/>
          <w:sz w:val="22"/>
        </w:rPr>
        <w:tab/>
        <w:t xml:space="preserve">Rabinowitz, N. C., Willmore, B. D. B., King, A. J. &amp; Schnupp, J. W. H. Constructing Noise-Invariant Representations of Sound in the Auditory Pathway.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e1001710 (2013).</w:t>
      </w:r>
    </w:p>
    <w:p w14:paraId="074E31B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16.</w:t>
      </w:r>
      <w:r w:rsidRPr="00611A77">
        <w:rPr>
          <w:rFonts w:ascii="Arial" w:hAnsi="Arial" w:cs="Arial"/>
          <w:noProof/>
          <w:sz w:val="22"/>
        </w:rPr>
        <w:tab/>
        <w:t xml:space="preserve">Willmore, B. D. B., Cooke, J. E. &amp; King, A. J. Hearing in noisy environments: noise invariance and contrast gain control. </w:t>
      </w:r>
      <w:r w:rsidRPr="00611A77">
        <w:rPr>
          <w:rFonts w:ascii="Arial" w:hAnsi="Arial" w:cs="Arial"/>
          <w:i/>
          <w:iCs/>
          <w:noProof/>
          <w:sz w:val="22"/>
        </w:rPr>
        <w:t>J. Physiol.</w:t>
      </w:r>
      <w:r w:rsidRPr="00611A77">
        <w:rPr>
          <w:rFonts w:ascii="Arial" w:hAnsi="Arial" w:cs="Arial"/>
          <w:noProof/>
          <w:sz w:val="22"/>
        </w:rPr>
        <w:t xml:space="preserve"> </w:t>
      </w:r>
      <w:r w:rsidRPr="00611A77">
        <w:rPr>
          <w:rFonts w:ascii="Arial" w:hAnsi="Arial" w:cs="Arial"/>
          <w:b/>
          <w:bCs/>
          <w:noProof/>
          <w:sz w:val="22"/>
        </w:rPr>
        <w:t>592</w:t>
      </w:r>
      <w:r w:rsidRPr="00611A77">
        <w:rPr>
          <w:rFonts w:ascii="Arial" w:hAnsi="Arial" w:cs="Arial"/>
          <w:noProof/>
          <w:sz w:val="22"/>
        </w:rPr>
        <w:t>, 3371–3381 (2014).</w:t>
      </w:r>
    </w:p>
    <w:p w14:paraId="5DD6895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17.</w:t>
      </w:r>
      <w:r w:rsidRPr="00611A77">
        <w:rPr>
          <w:rFonts w:ascii="Arial" w:hAnsi="Arial" w:cs="Arial"/>
          <w:noProof/>
          <w:sz w:val="22"/>
        </w:rPr>
        <w:tab/>
        <w:t xml:space="preserve">Cooke, J. E., King, A. J., Willmore, B. D. B. &amp; Schnupp, J. W. H. Contrast gain control in mouse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1872–1884 (2018).</w:t>
      </w:r>
    </w:p>
    <w:p w14:paraId="0A5F56C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18.</w:t>
      </w:r>
      <w:r w:rsidRPr="00611A77">
        <w:rPr>
          <w:rFonts w:ascii="Arial" w:hAnsi="Arial" w:cs="Arial"/>
          <w:noProof/>
          <w:sz w:val="22"/>
        </w:rPr>
        <w:tab/>
        <w:t xml:space="preserve">Cooke, J. E. </w:t>
      </w:r>
      <w:r w:rsidRPr="00611A77">
        <w:rPr>
          <w:rFonts w:ascii="Arial" w:hAnsi="Arial" w:cs="Arial"/>
          <w:i/>
          <w:iCs/>
          <w:noProof/>
          <w:sz w:val="22"/>
        </w:rPr>
        <w:t>et al.</w:t>
      </w:r>
      <w:r w:rsidRPr="00611A77">
        <w:rPr>
          <w:rFonts w:ascii="Arial" w:hAnsi="Arial" w:cs="Arial"/>
          <w:noProof/>
          <w:sz w:val="22"/>
        </w:rPr>
        <w:t xml:space="preserve"> Contrast gain control occurs independently of both parvalbumin-positive interneuron activity and shunting inhibition in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123</w:t>
      </w:r>
      <w:r w:rsidRPr="00611A77">
        <w:rPr>
          <w:rFonts w:ascii="Arial" w:hAnsi="Arial" w:cs="Arial"/>
          <w:noProof/>
          <w:sz w:val="22"/>
        </w:rPr>
        <w:t>, 1536–1551 (2020).</w:t>
      </w:r>
    </w:p>
    <w:p w14:paraId="0690BC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19.</w:t>
      </w:r>
      <w:r w:rsidRPr="00611A77">
        <w:rPr>
          <w:rFonts w:ascii="Arial" w:hAnsi="Arial" w:cs="Arial"/>
          <w:noProof/>
          <w:sz w:val="22"/>
        </w:rPr>
        <w:tab/>
        <w:t xml:space="preserve">DeWeese, M. &amp; Zador, A. Asymmetric Dynamics in Optimal Variance Adaptation. </w:t>
      </w:r>
      <w:r w:rsidRPr="00611A77">
        <w:rPr>
          <w:rFonts w:ascii="Arial" w:hAnsi="Arial" w:cs="Arial"/>
          <w:i/>
          <w:iCs/>
          <w:noProof/>
          <w:sz w:val="22"/>
        </w:rPr>
        <w:t>Neural Comput.</w:t>
      </w:r>
      <w:r w:rsidRPr="00611A77">
        <w:rPr>
          <w:rFonts w:ascii="Arial" w:hAnsi="Arial" w:cs="Arial"/>
          <w:noProof/>
          <w:sz w:val="22"/>
        </w:rPr>
        <w:t xml:space="preserve"> </w:t>
      </w:r>
      <w:r w:rsidRPr="00611A77">
        <w:rPr>
          <w:rFonts w:ascii="Arial" w:hAnsi="Arial" w:cs="Arial"/>
          <w:b/>
          <w:bCs/>
          <w:noProof/>
          <w:sz w:val="22"/>
        </w:rPr>
        <w:t>10</w:t>
      </w:r>
      <w:r w:rsidRPr="00611A77">
        <w:rPr>
          <w:rFonts w:ascii="Arial" w:hAnsi="Arial" w:cs="Arial"/>
          <w:noProof/>
          <w:sz w:val="22"/>
        </w:rPr>
        <w:t>, 1179–1202 (1998).</w:t>
      </w:r>
    </w:p>
    <w:p w14:paraId="798B1B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20.</w:t>
      </w:r>
      <w:r w:rsidRPr="00611A77">
        <w:rPr>
          <w:rFonts w:ascii="Arial" w:hAnsi="Arial" w:cs="Arial"/>
          <w:noProof/>
          <w:sz w:val="22"/>
        </w:rPr>
        <w:tab/>
        <w:t xml:space="preserve">Młynarski, W. F. &amp; Hermundstad, A. M. Adaptive coding for dynamic sensory inference.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(2018).</w:t>
      </w:r>
    </w:p>
    <w:p w14:paraId="68AD18C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21.</w:t>
      </w:r>
      <w:r w:rsidRPr="00611A77">
        <w:rPr>
          <w:rFonts w:ascii="Arial" w:hAnsi="Arial" w:cs="Arial"/>
          <w:noProof/>
          <w:sz w:val="22"/>
        </w:rPr>
        <w:tab/>
        <w:t xml:space="preserve">Młynarski, W., Hledík, M., Sokolowski, T. R. &amp; Tkačik, G. Statistical analysis and optimality of neural systems.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1227-1241.e5 (2021).</w:t>
      </w:r>
    </w:p>
    <w:p w14:paraId="539DB1B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22.</w:t>
      </w:r>
      <w:r w:rsidRPr="00611A77">
        <w:rPr>
          <w:rFonts w:ascii="Arial" w:hAnsi="Arial" w:cs="Arial"/>
          <w:noProof/>
          <w:sz w:val="22"/>
        </w:rPr>
        <w:tab/>
        <w:t xml:space="preserve">Młynarski, W. F. &amp; Hermundstad, A. M. </w:t>
      </w:r>
      <w:r w:rsidRPr="00611A77">
        <w:rPr>
          <w:rFonts w:ascii="Arial" w:hAnsi="Arial" w:cs="Arial"/>
          <w:i/>
          <w:iCs/>
          <w:noProof/>
          <w:sz w:val="22"/>
        </w:rPr>
        <w:t>Efficient and adaptive sensory codes</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(2021). doi:10.1038/s41593-021-00846-0</w:t>
      </w:r>
    </w:p>
    <w:p w14:paraId="63B77E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23.</w:t>
      </w:r>
      <w:r w:rsidRPr="00611A77">
        <w:rPr>
          <w:rFonts w:ascii="Arial" w:hAnsi="Arial" w:cs="Arial"/>
          <w:noProof/>
          <w:sz w:val="22"/>
        </w:rPr>
        <w:tab/>
        <w:t xml:space="preserve">Wei, X.-X. &amp; Stocker, A. A. A Bayesian observer model constrained by efficient coding can explain ‘anti-Bayesian’ percepts.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18</w:t>
      </w:r>
      <w:r w:rsidRPr="00611A77">
        <w:rPr>
          <w:rFonts w:ascii="Arial" w:hAnsi="Arial" w:cs="Arial"/>
          <w:noProof/>
          <w:sz w:val="22"/>
        </w:rPr>
        <w:t>, 1509–1517 (2015).</w:t>
      </w:r>
    </w:p>
    <w:p w14:paraId="1173C6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24.</w:t>
      </w:r>
      <w:r w:rsidRPr="00611A77">
        <w:rPr>
          <w:rFonts w:ascii="Arial" w:hAnsi="Arial" w:cs="Arial"/>
          <w:noProof/>
          <w:sz w:val="22"/>
        </w:rPr>
        <w:tab/>
        <w:t xml:space="preserve">Lohse, M., Bajo, V. M., King, A. J. &amp; Willmore, B. D. B. Neural circuits underlying auditory contrast gain control and their perceptual implications.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1–13 (2020).</w:t>
      </w:r>
    </w:p>
    <w:p w14:paraId="219E86F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25.</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59AD233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26.</w:t>
      </w:r>
      <w:r w:rsidRPr="00611A77">
        <w:rPr>
          <w:rFonts w:ascii="Arial" w:hAnsi="Arial" w:cs="Arial"/>
          <w:noProof/>
          <w:sz w:val="22"/>
        </w:rPr>
        <w:tab/>
        <w:t xml:space="preserve">Rabinowitz, N. C., Willmore, B. D. B., Schnupp, J. W. H. &amp; King, A. J. Spectrotemporal contrast kernels for neurons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11271–11284 (2012).</w:t>
      </w:r>
    </w:p>
    <w:p w14:paraId="622D2BF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27.</w:t>
      </w:r>
      <w:r w:rsidRPr="00611A77">
        <w:rPr>
          <w:rFonts w:ascii="Arial" w:hAnsi="Arial" w:cs="Arial"/>
          <w:noProof/>
          <w:sz w:val="22"/>
        </w:rPr>
        <w:tab/>
        <w:t xml:space="preserve">Pennington, J. R. &amp; David, S. V. Complementary effects of adaptation and gain control on sound encoding in primary auditory cortex. </w:t>
      </w:r>
      <w:r w:rsidRPr="00611A77">
        <w:rPr>
          <w:rFonts w:ascii="Arial" w:hAnsi="Arial" w:cs="Arial"/>
          <w:i/>
          <w:iCs/>
          <w:noProof/>
          <w:sz w:val="22"/>
        </w:rPr>
        <w:t>eNeuro</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1–17 (2020).</w:t>
      </w:r>
    </w:p>
    <w:p w14:paraId="79FC1F3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28.</w:t>
      </w:r>
      <w:r w:rsidRPr="00611A77">
        <w:rPr>
          <w:rFonts w:ascii="Arial" w:hAnsi="Arial" w:cs="Arial"/>
          <w:noProof/>
          <w:sz w:val="22"/>
        </w:rPr>
        <w:tab/>
        <w:t xml:space="preserve">Li, N., Daie, K., Svoboda, K. &amp; Druckmann, S. Robust neuronal dynamics in premotor cortex during motor planning.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532</w:t>
      </w:r>
      <w:r w:rsidRPr="00611A77">
        <w:rPr>
          <w:rFonts w:ascii="Arial" w:hAnsi="Arial" w:cs="Arial"/>
          <w:noProof/>
          <w:sz w:val="22"/>
        </w:rPr>
        <w:t>, 459–464 (2016).</w:t>
      </w:r>
    </w:p>
    <w:p w14:paraId="58461FD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29.</w:t>
      </w:r>
      <w:r w:rsidRPr="00611A77">
        <w:rPr>
          <w:rFonts w:ascii="Arial" w:hAnsi="Arial" w:cs="Arial"/>
          <w:noProof/>
          <w:sz w:val="22"/>
        </w:rPr>
        <w:tab/>
        <w:t xml:space="preserve">Christison-Lagay, K. L., Bennur, S. &amp; Cohen, Y. E. Contribution of spiking activity in the primary auditory cortex to detection in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118</w:t>
      </w:r>
      <w:r w:rsidRPr="00611A77">
        <w:rPr>
          <w:rFonts w:ascii="Arial" w:hAnsi="Arial" w:cs="Arial"/>
          <w:noProof/>
          <w:sz w:val="22"/>
        </w:rPr>
        <w:t>, 3118–3131 (2017).</w:t>
      </w:r>
    </w:p>
    <w:p w14:paraId="1540C1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30.</w:t>
      </w:r>
      <w:r w:rsidRPr="00611A77">
        <w:rPr>
          <w:rFonts w:ascii="Arial" w:hAnsi="Arial" w:cs="Arial"/>
          <w:noProof/>
          <w:sz w:val="22"/>
        </w:rPr>
        <w:tab/>
        <w:t xml:space="preserve">Młynarski, W. F. &amp; Hermundstad, A. M. Efficient and adaptive sensory codes. </w:t>
      </w:r>
      <w:r w:rsidRPr="00611A77">
        <w:rPr>
          <w:rFonts w:ascii="Arial" w:hAnsi="Arial" w:cs="Arial"/>
          <w:i/>
          <w:iCs/>
          <w:noProof/>
          <w:sz w:val="22"/>
        </w:rPr>
        <w:t>Nat. Neurosci.</w:t>
      </w:r>
      <w:r w:rsidRPr="00611A77">
        <w:rPr>
          <w:rFonts w:ascii="Arial" w:hAnsi="Arial" w:cs="Arial"/>
          <w:noProof/>
          <w:sz w:val="22"/>
        </w:rPr>
        <w:t xml:space="preserve"> 1–12 (2021). doi:10.1038/s41593-021-00846-0</w:t>
      </w:r>
    </w:p>
    <w:p w14:paraId="70555D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31.</w:t>
      </w:r>
      <w:r w:rsidRPr="00611A77">
        <w:rPr>
          <w:rFonts w:ascii="Arial" w:hAnsi="Arial" w:cs="Arial"/>
          <w:noProof/>
          <w:sz w:val="22"/>
        </w:rPr>
        <w:tab/>
        <w:t xml:space="preserve">Talwar, S. K., Musial, P. G. &amp; Gerstein, G. L. Role of mammalian auditory cortex in the perception of elementary sound properties.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85</w:t>
      </w:r>
      <w:r w:rsidRPr="00611A77">
        <w:rPr>
          <w:rFonts w:ascii="Arial" w:hAnsi="Arial" w:cs="Arial"/>
          <w:noProof/>
          <w:sz w:val="22"/>
        </w:rPr>
        <w:t>, 2350–2358 (2001).</w:t>
      </w:r>
    </w:p>
    <w:p w14:paraId="15FC822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32.</w:t>
      </w:r>
      <w:r w:rsidRPr="00611A77">
        <w:rPr>
          <w:rFonts w:ascii="Arial" w:hAnsi="Arial" w:cs="Arial"/>
          <w:noProof/>
          <w:sz w:val="22"/>
        </w:rPr>
        <w:tab/>
        <w:t xml:space="preserve">Gimenez, T. L., Lorenc, M. &amp; Jaramillo, S. Adaptive categorization of sound frequency does not require the auditory cortex in rats.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114</w:t>
      </w:r>
      <w:r w:rsidRPr="00611A77">
        <w:rPr>
          <w:rFonts w:ascii="Arial" w:hAnsi="Arial" w:cs="Arial"/>
          <w:noProof/>
          <w:sz w:val="22"/>
        </w:rPr>
        <w:t>, 1137–1145 (2015).</w:t>
      </w:r>
    </w:p>
    <w:p w14:paraId="1318DA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33.</w:t>
      </w:r>
      <w:r w:rsidRPr="00611A77">
        <w:rPr>
          <w:rFonts w:ascii="Arial" w:hAnsi="Arial" w:cs="Arial"/>
          <w:noProof/>
          <w:sz w:val="22"/>
        </w:rPr>
        <w:tab/>
        <w:t xml:space="preserve">Jaramillo, S. &amp; Zador, A. M. </w:t>
      </w:r>
      <w:r w:rsidRPr="00611A77">
        <w:rPr>
          <w:rFonts w:ascii="Arial" w:hAnsi="Arial" w:cs="Arial"/>
          <w:i/>
          <w:iCs/>
          <w:noProof/>
          <w:sz w:val="22"/>
        </w:rPr>
        <w:t>Auditory cortex mediates the perceptual effects of acoustic temporal expectation</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(2010).</w:t>
      </w:r>
    </w:p>
    <w:p w14:paraId="3B8F71E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34.</w:t>
      </w:r>
      <w:r w:rsidRPr="00611A77">
        <w:rPr>
          <w:rFonts w:ascii="Arial" w:hAnsi="Arial" w:cs="Arial"/>
          <w:noProof/>
          <w:sz w:val="22"/>
        </w:rPr>
        <w:tab/>
        <w:t xml:space="preserve">Wood, K. C., Town, S. M., Atilgan, H., Jones, G. P. &amp; Bizley, J. K. Acute inactivation of primary auditory cortex causes a sound localisation deficit in ferrets.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(2017).</w:t>
      </w:r>
    </w:p>
    <w:p w14:paraId="091237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35.</w:t>
      </w:r>
      <w:r w:rsidRPr="00611A77">
        <w:rPr>
          <w:rFonts w:ascii="Arial" w:hAnsi="Arial" w:cs="Arial"/>
          <w:noProof/>
          <w:sz w:val="22"/>
        </w:rPr>
        <w:tab/>
        <w:t xml:space="preserve">Kato, H. K., Gillet, S. N. &amp; Isaacson, J. S. Flexible Sensory Representations in Auditory Cortex Driven by Behavioral Relevance.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88</w:t>
      </w:r>
      <w:r w:rsidRPr="00611A77">
        <w:rPr>
          <w:rFonts w:ascii="Arial" w:hAnsi="Arial" w:cs="Arial"/>
          <w:noProof/>
          <w:sz w:val="22"/>
        </w:rPr>
        <w:t>, 1027–1039 (2015).</w:t>
      </w:r>
    </w:p>
    <w:p w14:paraId="1AD8245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36.</w:t>
      </w:r>
      <w:r w:rsidRPr="00611A77">
        <w:rPr>
          <w:rFonts w:ascii="Arial" w:hAnsi="Arial" w:cs="Arial"/>
          <w:noProof/>
          <w:sz w:val="22"/>
        </w:rPr>
        <w:tab/>
        <w:t xml:space="preserve">Ceballo, S., Piwkowska, Z. &amp; Bourg, J. Targeted Cortical Manipulation of Auditory Perception In Brief.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104</w:t>
      </w:r>
      <w:r w:rsidRPr="00611A77">
        <w:rPr>
          <w:rFonts w:ascii="Arial" w:hAnsi="Arial" w:cs="Arial"/>
          <w:noProof/>
          <w:sz w:val="22"/>
        </w:rPr>
        <w:t>, 1168-1179.e5 (2019).</w:t>
      </w:r>
    </w:p>
    <w:p w14:paraId="70F776F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37.</w:t>
      </w:r>
      <w:r w:rsidRPr="00611A77">
        <w:rPr>
          <w:rFonts w:ascii="Arial" w:hAnsi="Arial" w:cs="Arial"/>
          <w:noProof/>
          <w:sz w:val="22"/>
        </w:rPr>
        <w:tab/>
        <w:t xml:space="preserve">Li, Z. </w:t>
      </w:r>
      <w:r w:rsidRPr="00611A77">
        <w:rPr>
          <w:rFonts w:ascii="Arial" w:hAnsi="Arial" w:cs="Arial"/>
          <w:i/>
          <w:iCs/>
          <w:noProof/>
          <w:sz w:val="22"/>
        </w:rPr>
        <w:t>et al.</w:t>
      </w:r>
      <w:r w:rsidRPr="00611A77">
        <w:rPr>
          <w:rFonts w:ascii="Arial" w:hAnsi="Arial" w:cs="Arial"/>
          <w:noProof/>
          <w:sz w:val="22"/>
        </w:rPr>
        <w:t xml:space="preserve"> Corticostriatal control of defense behavior in mice induced by auditory looming cues.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1–13 (2021).</w:t>
      </w:r>
    </w:p>
    <w:p w14:paraId="609C05F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38.</w:t>
      </w:r>
      <w:r w:rsidRPr="00611A77">
        <w:rPr>
          <w:rFonts w:ascii="Arial" w:hAnsi="Arial" w:cs="Arial"/>
          <w:noProof/>
          <w:sz w:val="22"/>
        </w:rPr>
        <w:tab/>
        <w:t xml:space="preserve">Town, S., Wood, K. &amp; Bizley, J. Signal processing in auditory cortex underlies degraded speech sound discrimination in noise. </w:t>
      </w:r>
      <w:r w:rsidRPr="00611A77">
        <w:rPr>
          <w:rFonts w:ascii="Arial" w:hAnsi="Arial" w:cs="Arial"/>
          <w:i/>
          <w:iCs/>
          <w:noProof/>
          <w:sz w:val="22"/>
        </w:rPr>
        <w:t>bioRxiv</w:t>
      </w:r>
      <w:r w:rsidRPr="00611A77">
        <w:rPr>
          <w:rFonts w:ascii="Arial" w:hAnsi="Arial" w:cs="Arial"/>
          <w:noProof/>
          <w:sz w:val="22"/>
        </w:rPr>
        <w:t xml:space="preserve"> 833558 (2019). doi:10.1101/833558</w:t>
      </w:r>
    </w:p>
    <w:p w14:paraId="5C9E014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39.</w:t>
      </w:r>
      <w:r w:rsidRPr="00611A77">
        <w:rPr>
          <w:rFonts w:ascii="Arial" w:hAnsi="Arial" w:cs="Arial"/>
          <w:noProof/>
          <w:sz w:val="22"/>
        </w:rPr>
        <w:tab/>
        <w:t xml:space="preserve">Musall, S., Urai, A. E., Sussillo, D. &amp; Churchland, A. K. Harnessing behavioral diversity to understand neural computations for cognition.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58</w:t>
      </w:r>
      <w:r w:rsidRPr="00611A77">
        <w:rPr>
          <w:rFonts w:ascii="Arial" w:hAnsi="Arial" w:cs="Arial"/>
          <w:noProof/>
          <w:sz w:val="22"/>
        </w:rPr>
        <w:t>, 229–238 (2019).</w:t>
      </w:r>
    </w:p>
    <w:p w14:paraId="34A459F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40.</w:t>
      </w:r>
      <w:r w:rsidRPr="00611A77">
        <w:rPr>
          <w:rFonts w:ascii="Arial" w:hAnsi="Arial" w:cs="Arial"/>
          <w:noProof/>
          <w:sz w:val="22"/>
        </w:rPr>
        <w:tab/>
        <w:t xml:space="preserve">Shadlen, M. N. &amp; Kiani, R. Decision making as a window on cognition.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80</w:t>
      </w:r>
      <w:r w:rsidRPr="00611A77">
        <w:rPr>
          <w:rFonts w:ascii="Arial" w:hAnsi="Arial" w:cs="Arial"/>
          <w:noProof/>
          <w:sz w:val="22"/>
        </w:rPr>
        <w:t>, 791–806 (2013).</w:t>
      </w:r>
    </w:p>
    <w:p w14:paraId="201B0E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41.</w:t>
      </w:r>
      <w:r w:rsidRPr="00611A77">
        <w:rPr>
          <w:rFonts w:ascii="Arial" w:hAnsi="Arial" w:cs="Arial"/>
          <w:noProof/>
          <w:sz w:val="22"/>
        </w:rPr>
        <w:tab/>
        <w:t xml:space="preserve">Newsome, W. T., Britten, K. H. &amp; Movshon, J. A. Neuronal correlates of a perceptual decision.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341</w:t>
      </w:r>
      <w:r w:rsidRPr="00611A77">
        <w:rPr>
          <w:rFonts w:ascii="Arial" w:hAnsi="Arial" w:cs="Arial"/>
          <w:noProof/>
          <w:sz w:val="22"/>
        </w:rPr>
        <w:t>, 52–54 (1989).</w:t>
      </w:r>
    </w:p>
    <w:p w14:paraId="4913944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42.</w:t>
      </w:r>
      <w:r w:rsidRPr="00611A77">
        <w:rPr>
          <w:rFonts w:ascii="Arial" w:hAnsi="Arial" w:cs="Arial"/>
          <w:noProof/>
          <w:sz w:val="22"/>
        </w:rPr>
        <w:tab/>
        <w:t xml:space="preserve">Britten, K. H. </w:t>
      </w:r>
      <w:r w:rsidRPr="00611A77">
        <w:rPr>
          <w:rFonts w:ascii="Arial" w:hAnsi="Arial" w:cs="Arial"/>
          <w:i/>
          <w:iCs/>
          <w:noProof/>
          <w:sz w:val="22"/>
        </w:rPr>
        <w:t>et al.</w:t>
      </w:r>
      <w:r w:rsidRPr="00611A77">
        <w:rPr>
          <w:rFonts w:ascii="Arial" w:hAnsi="Arial" w:cs="Arial"/>
          <w:noProof/>
          <w:sz w:val="22"/>
        </w:rPr>
        <w:t xml:space="preserve"> The analysis of visual motion: a comparison of neuronal and psychophysical performance.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4745–4765 (1992).</w:t>
      </w:r>
    </w:p>
    <w:p w14:paraId="0F2D59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43.</w:t>
      </w:r>
      <w:r w:rsidRPr="00611A77">
        <w:rPr>
          <w:rFonts w:ascii="Arial" w:hAnsi="Arial" w:cs="Arial"/>
          <w:noProof/>
          <w:sz w:val="22"/>
        </w:rPr>
        <w:tab/>
        <w:t xml:space="preserve">Shadlen, M. N., Britten, K. H., Newsome, W. T. &amp; Movshon, J. A. A computational analysis of the relationship between neuronal and behavioral responses to visual motion.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1486–1510 (1996).</w:t>
      </w:r>
    </w:p>
    <w:p w14:paraId="59C652E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44.</w:t>
      </w:r>
      <w:r w:rsidRPr="00611A77">
        <w:rPr>
          <w:rFonts w:ascii="Arial" w:hAnsi="Arial" w:cs="Arial"/>
          <w:noProof/>
          <w:sz w:val="22"/>
        </w:rPr>
        <w:tab/>
        <w:t xml:space="preserve">Nienborg, H. &amp; Cumming, B. G. Decision-related activity in sensory neurons reflects more than a neurons causal effect.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459</w:t>
      </w:r>
      <w:r w:rsidRPr="00611A77">
        <w:rPr>
          <w:rFonts w:ascii="Arial" w:hAnsi="Arial" w:cs="Arial"/>
          <w:noProof/>
          <w:sz w:val="22"/>
        </w:rPr>
        <w:t>, 89–92 (2009).</w:t>
      </w:r>
    </w:p>
    <w:p w14:paraId="28665F0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45.</w:t>
      </w:r>
      <w:r w:rsidRPr="00611A77">
        <w:rPr>
          <w:rFonts w:ascii="Arial" w:hAnsi="Arial" w:cs="Arial"/>
          <w:noProof/>
          <w:sz w:val="22"/>
        </w:rPr>
        <w:tab/>
        <w:t xml:space="preserve">Cumming, B. G. &amp; Nienborg, H. Feedforward and feedback sources of choice probability in neural population responses.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37</w:t>
      </w:r>
      <w:r w:rsidRPr="00611A77">
        <w:rPr>
          <w:rFonts w:ascii="Arial" w:hAnsi="Arial" w:cs="Arial"/>
          <w:noProof/>
          <w:sz w:val="22"/>
        </w:rPr>
        <w:t>, 126–132 (2016).</w:t>
      </w:r>
    </w:p>
    <w:p w14:paraId="7A58487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46.</w:t>
      </w:r>
      <w:r w:rsidRPr="00611A77">
        <w:rPr>
          <w:rFonts w:ascii="Arial" w:hAnsi="Arial" w:cs="Arial"/>
          <w:noProof/>
          <w:sz w:val="22"/>
        </w:rPr>
        <w:tab/>
        <w:t xml:space="preserve">Tsunada, J., Liu, A. S. K., Gold, J. I. &amp; Cohen, Y. E. Causal contribution of primate auditory cortex to auditory perceptual decision-making.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19</w:t>
      </w:r>
      <w:r w:rsidRPr="00611A77">
        <w:rPr>
          <w:rFonts w:ascii="Arial" w:hAnsi="Arial" w:cs="Arial"/>
          <w:noProof/>
          <w:sz w:val="22"/>
        </w:rPr>
        <w:t>, 135–142 (2015).</w:t>
      </w:r>
    </w:p>
    <w:p w14:paraId="27E1BF0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47.</w:t>
      </w:r>
      <w:r w:rsidRPr="00611A77">
        <w:rPr>
          <w:rFonts w:ascii="Arial" w:hAnsi="Arial" w:cs="Arial"/>
          <w:noProof/>
          <w:sz w:val="22"/>
        </w:rPr>
        <w:tab/>
        <w:t xml:space="preserve">Steinmetz, N. A., Zatka-Haas, P., Carandini, M. &amp; Harris, K. D. Distributed coding of choice, action and engagement across the mouse brain.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576</w:t>
      </w:r>
      <w:r w:rsidRPr="00611A77">
        <w:rPr>
          <w:rFonts w:ascii="Arial" w:hAnsi="Arial" w:cs="Arial"/>
          <w:noProof/>
          <w:sz w:val="22"/>
        </w:rPr>
        <w:t>, 266–273 (2019).</w:t>
      </w:r>
    </w:p>
    <w:p w14:paraId="1A6B0E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48.</w:t>
      </w:r>
      <w:r w:rsidRPr="00611A77">
        <w:rPr>
          <w:rFonts w:ascii="Arial" w:hAnsi="Arial" w:cs="Arial"/>
          <w:noProof/>
          <w:sz w:val="22"/>
        </w:rPr>
        <w:tab/>
        <w:t xml:space="preserve">Cohen, M. R. &amp; Newsome, W. T. Context-Dependent Changes in Functional Circuitry in Visual Area MT.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60</w:t>
      </w:r>
      <w:r w:rsidRPr="00611A77">
        <w:rPr>
          <w:rFonts w:ascii="Arial" w:hAnsi="Arial" w:cs="Arial"/>
          <w:noProof/>
          <w:sz w:val="22"/>
        </w:rPr>
        <w:t>, 162–173 (2008).</w:t>
      </w:r>
    </w:p>
    <w:p w14:paraId="1827316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49.</w:t>
      </w:r>
      <w:r w:rsidRPr="00611A77">
        <w:rPr>
          <w:rFonts w:ascii="Arial" w:hAnsi="Arial" w:cs="Arial"/>
          <w:noProof/>
          <w:sz w:val="22"/>
        </w:rPr>
        <w:tab/>
        <w:t xml:space="preserve">Cohen, M. R. &amp; Newsome, W. T. Estimates of the contribution of single neurons to perception depend on timescale and noise correlation.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6635–6648 (2009).</w:t>
      </w:r>
    </w:p>
    <w:p w14:paraId="329DDC9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50.</w:t>
      </w:r>
      <w:r w:rsidRPr="00611A77">
        <w:rPr>
          <w:rFonts w:ascii="Arial" w:hAnsi="Arial" w:cs="Arial"/>
          <w:noProof/>
          <w:sz w:val="22"/>
        </w:rPr>
        <w:tab/>
        <w:t xml:space="preserve">Ni, A. M., Ruff, D. A., Alberts, J. J., Symmonds, J. &amp; Cohen, M. R. Learning and attention reveal a general relationship between population activity and behavior. </w:t>
      </w:r>
      <w:r w:rsidRPr="00611A77">
        <w:rPr>
          <w:rFonts w:ascii="Arial" w:hAnsi="Arial" w:cs="Arial"/>
          <w:i/>
          <w:iCs/>
          <w:noProof/>
          <w:sz w:val="22"/>
        </w:rPr>
        <w:t>Science (80-. ).</w:t>
      </w:r>
      <w:r w:rsidRPr="00611A77">
        <w:rPr>
          <w:rFonts w:ascii="Arial" w:hAnsi="Arial" w:cs="Arial"/>
          <w:noProof/>
          <w:sz w:val="22"/>
        </w:rPr>
        <w:t xml:space="preserve"> </w:t>
      </w:r>
      <w:r w:rsidRPr="00611A77">
        <w:rPr>
          <w:rFonts w:ascii="Arial" w:hAnsi="Arial" w:cs="Arial"/>
          <w:b/>
          <w:bCs/>
          <w:noProof/>
          <w:sz w:val="22"/>
        </w:rPr>
        <w:t>359</w:t>
      </w:r>
      <w:r w:rsidRPr="00611A77">
        <w:rPr>
          <w:rFonts w:ascii="Arial" w:hAnsi="Arial" w:cs="Arial"/>
          <w:noProof/>
          <w:sz w:val="22"/>
        </w:rPr>
        <w:t>, 463–465 (2018).</w:t>
      </w:r>
    </w:p>
    <w:p w14:paraId="6D25110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51.</w:t>
      </w:r>
      <w:r w:rsidRPr="00611A77">
        <w:rPr>
          <w:rFonts w:ascii="Arial" w:hAnsi="Arial" w:cs="Arial"/>
          <w:noProof/>
          <w:sz w:val="22"/>
        </w:rPr>
        <w:tab/>
        <w:t xml:space="preserve">Downer, J. D., Niwa, M. &amp; Sutter, M. L. Task Engagement Selectively Modulates Neural Correlations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35</w:t>
      </w:r>
      <w:r w:rsidRPr="00611A77">
        <w:rPr>
          <w:rFonts w:ascii="Arial" w:hAnsi="Arial" w:cs="Arial"/>
          <w:noProof/>
          <w:sz w:val="22"/>
        </w:rPr>
        <w:t>, 7565–7574 (2015).</w:t>
      </w:r>
    </w:p>
    <w:p w14:paraId="420A466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52.</w:t>
      </w:r>
      <w:r w:rsidRPr="00611A77">
        <w:rPr>
          <w:rFonts w:ascii="Arial" w:hAnsi="Arial" w:cs="Arial"/>
          <w:noProof/>
          <w:sz w:val="22"/>
        </w:rPr>
        <w:tab/>
        <w:t xml:space="preserve">Stringer, C., Michaelos, M., Tsyboulski, D., Lindo, S. E. &amp; Pachitariu, M. High-precision coding in visual cortex. </w:t>
      </w:r>
      <w:r w:rsidRPr="00611A77">
        <w:rPr>
          <w:rFonts w:ascii="Arial" w:hAnsi="Arial" w:cs="Arial"/>
          <w:i/>
          <w:iCs/>
          <w:noProof/>
          <w:sz w:val="22"/>
        </w:rPr>
        <w:t>Cell</w:t>
      </w:r>
      <w:r w:rsidRPr="00611A77">
        <w:rPr>
          <w:rFonts w:ascii="Arial" w:hAnsi="Arial" w:cs="Arial"/>
          <w:noProof/>
          <w:sz w:val="22"/>
        </w:rPr>
        <w:t xml:space="preserve"> (2021). doi:10.1016/j.cell.2021.03.042</w:t>
      </w:r>
    </w:p>
    <w:p w14:paraId="1F3ACA3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53.</w:t>
      </w:r>
      <w:r w:rsidRPr="00611A77">
        <w:rPr>
          <w:rFonts w:ascii="Arial" w:hAnsi="Arial" w:cs="Arial"/>
          <w:noProof/>
          <w:sz w:val="22"/>
        </w:rPr>
        <w:tab/>
        <w:t xml:space="preserve">Hires, S. A., Gutnisky, D. A., Yu, J., O’Connor, D. H. &amp; Svoboda, K. Low-noise encoding of active touch by layer 4 in the somatosensory cortex.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2D6B49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54.</w:t>
      </w:r>
      <w:r w:rsidRPr="00611A77">
        <w:rPr>
          <w:rFonts w:ascii="Arial" w:hAnsi="Arial" w:cs="Arial"/>
          <w:noProof/>
          <w:sz w:val="22"/>
        </w:rPr>
        <w:tab/>
        <w:t xml:space="preserve">Hobbs, J. A., Towal, R. B. &amp; Hartmann, M. J. Z. Spatiotemporal patterns of contact across the rat vibrissal array during exploratory behavior. </w:t>
      </w:r>
      <w:r w:rsidRPr="00611A77">
        <w:rPr>
          <w:rFonts w:ascii="Arial" w:hAnsi="Arial" w:cs="Arial"/>
          <w:i/>
          <w:iCs/>
          <w:noProof/>
          <w:sz w:val="22"/>
        </w:rPr>
        <w:t>Front. Behav. Neurosci.</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356 (2016).</w:t>
      </w:r>
    </w:p>
    <w:p w14:paraId="07FC6BA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55.</w:t>
      </w:r>
      <w:r w:rsidRPr="00611A77">
        <w:rPr>
          <w:rFonts w:ascii="Arial" w:hAnsi="Arial" w:cs="Arial"/>
          <w:noProof/>
          <w:sz w:val="22"/>
        </w:rPr>
        <w:tab/>
        <w:t xml:space="preserve">Aizenberg, M. &amp; Geffen, M. N. Bidirectional effects of aversive learning on perceptual acuity are mediated by the sensory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994–996 (2013).</w:t>
      </w:r>
    </w:p>
    <w:p w14:paraId="79BA1E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56.</w:t>
      </w:r>
      <w:r w:rsidRPr="00611A77">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611A77">
        <w:rPr>
          <w:rFonts w:ascii="Arial" w:hAnsi="Arial" w:cs="Arial"/>
          <w:noProof/>
          <w:sz w:val="22"/>
        </w:rPr>
        <w:lastRenderedPageBreak/>
        <w:t xml:space="preserve">Inhibitory Neurons.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e1002308 (2015).</w:t>
      </w:r>
    </w:p>
    <w:p w14:paraId="742AA61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57.</w:t>
      </w:r>
      <w:r w:rsidRPr="00611A77">
        <w:rPr>
          <w:rFonts w:ascii="Arial" w:hAnsi="Arial" w:cs="Arial"/>
          <w:noProof/>
          <w:sz w:val="22"/>
        </w:rPr>
        <w:tab/>
        <w:t xml:space="preserve">Briguglio, J. J., Aizenberg, M., Balasubramanian, V. &amp; Geffen, M. N. Cortical neural activity predicts sensory acuity under optogenetic manipulation.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38</w:t>
      </w:r>
      <w:r w:rsidRPr="00611A77">
        <w:rPr>
          <w:rFonts w:ascii="Arial" w:hAnsi="Arial" w:cs="Arial"/>
          <w:noProof/>
          <w:sz w:val="22"/>
        </w:rPr>
        <w:t>, 2094–2105 (2018).</w:t>
      </w:r>
    </w:p>
    <w:p w14:paraId="233229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58.</w:t>
      </w:r>
      <w:r w:rsidRPr="00611A77">
        <w:rPr>
          <w:rFonts w:ascii="Arial" w:hAnsi="Arial" w:cs="Arial"/>
          <w:noProof/>
          <w:sz w:val="22"/>
        </w:rPr>
        <w:tab/>
        <w:t xml:space="preserve">Wood, K. C., Angeloni, C. F., Oxman, K., Clopath, C. &amp; Geffen, M. N. Neuronal activity in sensory cortex predicts the specificity of learning. </w:t>
      </w:r>
      <w:r w:rsidRPr="00611A77">
        <w:rPr>
          <w:rFonts w:ascii="Arial" w:hAnsi="Arial" w:cs="Arial"/>
          <w:i/>
          <w:iCs/>
          <w:noProof/>
          <w:sz w:val="22"/>
        </w:rPr>
        <w:t>bioRxiv</w:t>
      </w:r>
      <w:r w:rsidRPr="00611A77">
        <w:rPr>
          <w:rFonts w:ascii="Arial" w:hAnsi="Arial" w:cs="Arial"/>
          <w:noProof/>
          <w:sz w:val="22"/>
        </w:rPr>
        <w:t xml:space="preserve"> 2020.06.02.128702 (2020). doi:10.1101/2020.06.02.128702</w:t>
      </w:r>
    </w:p>
    <w:p w14:paraId="566384E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59.</w:t>
      </w:r>
      <w:r w:rsidRPr="00611A77">
        <w:rPr>
          <w:rFonts w:ascii="Arial" w:hAnsi="Arial" w:cs="Arial"/>
          <w:noProof/>
          <w:sz w:val="22"/>
        </w:rPr>
        <w:tab/>
        <w:t xml:space="preserve">Ulanovsky, N., Las, L. &amp; Nelken, I. Processing of low-probability sounds by cortical neurons.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391–398 (2003).</w:t>
      </w:r>
    </w:p>
    <w:p w14:paraId="42EFA4E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60.</w:t>
      </w:r>
      <w:r w:rsidRPr="00611A77">
        <w:rPr>
          <w:rFonts w:ascii="Arial" w:hAnsi="Arial" w:cs="Arial"/>
          <w:noProof/>
          <w:sz w:val="22"/>
        </w:rPr>
        <w:tab/>
        <w:t xml:space="preserve">Natan, R. G., Carruthers, I. M., Mwilambwe-Tshilobo, L. &amp; Geffen, M. N. Gain Control in the Auditory Cortex Evoked by Changing Temporal Correlation of Sounds. </w:t>
      </w:r>
      <w:r w:rsidRPr="00611A77">
        <w:rPr>
          <w:rFonts w:ascii="Arial" w:hAnsi="Arial" w:cs="Arial"/>
          <w:i/>
          <w:iCs/>
          <w:noProof/>
          <w:sz w:val="22"/>
        </w:rPr>
        <w:t>Cereb. Cortex</w:t>
      </w:r>
      <w:r w:rsidRPr="00611A77">
        <w:rPr>
          <w:rFonts w:ascii="Arial" w:hAnsi="Arial" w:cs="Arial"/>
          <w:noProof/>
          <w:sz w:val="22"/>
        </w:rPr>
        <w:t xml:space="preserve"> </w:t>
      </w:r>
      <w:r w:rsidRPr="00611A77">
        <w:rPr>
          <w:rFonts w:ascii="Arial" w:hAnsi="Arial" w:cs="Arial"/>
          <w:b/>
          <w:bCs/>
          <w:noProof/>
          <w:sz w:val="22"/>
        </w:rPr>
        <w:t>27</w:t>
      </w:r>
      <w:r w:rsidRPr="00611A77">
        <w:rPr>
          <w:rFonts w:ascii="Arial" w:hAnsi="Arial" w:cs="Arial"/>
          <w:noProof/>
          <w:sz w:val="22"/>
        </w:rPr>
        <w:t>, 2385–2402 (2017).</w:t>
      </w:r>
    </w:p>
    <w:p w14:paraId="7E954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61.</w:t>
      </w:r>
      <w:r w:rsidRPr="00611A77">
        <w:rPr>
          <w:rFonts w:ascii="Arial" w:hAnsi="Arial" w:cs="Arial"/>
          <w:noProof/>
          <w:sz w:val="22"/>
        </w:rPr>
        <w:tab/>
        <w:t xml:space="preserve">Espejo, M. L., Schwartz, Z. P. &amp; David, S. V. Spectral tuning of adaptation supports coding of sensory context in auditory cortex.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15</w:t>
      </w:r>
      <w:r w:rsidRPr="00611A77">
        <w:rPr>
          <w:rFonts w:ascii="Arial" w:hAnsi="Arial" w:cs="Arial"/>
          <w:noProof/>
          <w:sz w:val="22"/>
        </w:rPr>
        <w:t>, e1007430 (2019).</w:t>
      </w:r>
    </w:p>
    <w:p w14:paraId="3FC5F74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62.</w:t>
      </w:r>
      <w:r w:rsidRPr="00611A77">
        <w:rPr>
          <w:rFonts w:ascii="Arial" w:hAnsi="Arial" w:cs="Arial"/>
          <w:noProof/>
          <w:sz w:val="22"/>
        </w:rPr>
        <w:tab/>
        <w:t xml:space="preserve">Fritz, J., Shamma, S., Elhilali, M. &amp; Klein, D. Rapid task-related plasticity of spectrotemporal receptive fields in primary auditory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1216–1223 (2003).</w:t>
      </w:r>
    </w:p>
    <w:p w14:paraId="28AC25C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63.</w:t>
      </w:r>
      <w:r w:rsidRPr="00611A77">
        <w:rPr>
          <w:rFonts w:ascii="Arial" w:hAnsi="Arial" w:cs="Arial"/>
          <w:noProof/>
          <w:sz w:val="22"/>
        </w:rPr>
        <w:tab/>
        <w:t xml:space="preserve">Mesgarani, N., Fritz, J. &amp; Shamma, S. A computational model of rapid task-related plasticity of auditory cortical receptive fields. </w:t>
      </w:r>
      <w:r w:rsidRPr="00611A77">
        <w:rPr>
          <w:rFonts w:ascii="Arial" w:hAnsi="Arial" w:cs="Arial"/>
          <w:i/>
          <w:iCs/>
          <w:noProof/>
          <w:sz w:val="22"/>
        </w:rPr>
        <w:t>J. Comput. Neurosci.</w:t>
      </w:r>
      <w:r w:rsidRPr="00611A77">
        <w:rPr>
          <w:rFonts w:ascii="Arial" w:hAnsi="Arial" w:cs="Arial"/>
          <w:noProof/>
          <w:sz w:val="22"/>
        </w:rPr>
        <w:t xml:space="preserve"> </w:t>
      </w:r>
      <w:r w:rsidRPr="00611A77">
        <w:rPr>
          <w:rFonts w:ascii="Arial" w:hAnsi="Arial" w:cs="Arial"/>
          <w:b/>
          <w:bCs/>
          <w:noProof/>
          <w:sz w:val="22"/>
        </w:rPr>
        <w:t>28</w:t>
      </w:r>
      <w:r w:rsidRPr="00611A77">
        <w:rPr>
          <w:rFonts w:ascii="Arial" w:hAnsi="Arial" w:cs="Arial"/>
          <w:noProof/>
          <w:sz w:val="22"/>
        </w:rPr>
        <w:t>, 19–27 (2010).</w:t>
      </w:r>
    </w:p>
    <w:p w14:paraId="6F31111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64.</w:t>
      </w:r>
      <w:r w:rsidRPr="00611A77">
        <w:rPr>
          <w:rFonts w:ascii="Arial" w:hAnsi="Arial" w:cs="Arial"/>
          <w:noProof/>
          <w:sz w:val="22"/>
        </w:rPr>
        <w:tab/>
        <w:t xml:space="preserve">David, S. V., Fritz, J. B. &amp; Shamma, S. A. Task reward structure shapes rapid receptive field plasticity in auditory cortex. </w:t>
      </w:r>
      <w:r w:rsidRPr="00611A77">
        <w:rPr>
          <w:rFonts w:ascii="Arial" w:hAnsi="Arial" w:cs="Arial"/>
          <w:i/>
          <w:iCs/>
          <w:noProof/>
          <w:sz w:val="22"/>
        </w:rPr>
        <w:t>Proc. Natl. Acad. Sci. U. S. A.</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2144–2149 (2012).</w:t>
      </w:r>
    </w:p>
    <w:p w14:paraId="486A619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65.</w:t>
      </w:r>
      <w:r w:rsidRPr="00611A77">
        <w:rPr>
          <w:rFonts w:ascii="Arial" w:hAnsi="Arial" w:cs="Arial"/>
          <w:noProof/>
          <w:sz w:val="22"/>
        </w:rPr>
        <w:tab/>
        <w:t xml:space="preserve">Yin, P., Fritz, J. B. &amp; Shamma, S. A. Rapid spectrotemporal plasticity in primary auditory cortex during behavior.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34</w:t>
      </w:r>
      <w:r w:rsidRPr="00611A77">
        <w:rPr>
          <w:rFonts w:ascii="Arial" w:hAnsi="Arial" w:cs="Arial"/>
          <w:noProof/>
          <w:sz w:val="22"/>
        </w:rPr>
        <w:t>, 4396–408 (2014).</w:t>
      </w:r>
    </w:p>
    <w:p w14:paraId="342FF3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66.</w:t>
      </w:r>
      <w:r w:rsidRPr="00611A77">
        <w:rPr>
          <w:rFonts w:ascii="Arial" w:hAnsi="Arial" w:cs="Arial"/>
          <w:noProof/>
          <w:sz w:val="22"/>
        </w:rPr>
        <w:tab/>
        <w:t xml:space="preserve">Niwa, M., Johnson, J. S., O’Connor, K. N. &amp; Sutter, M. L. Active Engagement Improves Primary Auditory Cortical Neurons’ Ability to Discriminate Temporal Modulation.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9323–9334 (2012).</w:t>
      </w:r>
    </w:p>
    <w:p w14:paraId="2EA697D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67.</w:t>
      </w:r>
      <w:r w:rsidRPr="00611A77">
        <w:rPr>
          <w:rFonts w:ascii="Arial" w:hAnsi="Arial" w:cs="Arial"/>
          <w:noProof/>
          <w:sz w:val="22"/>
        </w:rPr>
        <w:tab/>
        <w:t xml:space="preserve">Fritz, J. B., Elhilali, M. &amp; Shamma, S. A. Adaptive changes in cortical receptive fields induced by attention to complex sounds.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98</w:t>
      </w:r>
      <w:r w:rsidRPr="00611A77">
        <w:rPr>
          <w:rFonts w:ascii="Arial" w:hAnsi="Arial" w:cs="Arial"/>
          <w:noProof/>
          <w:sz w:val="22"/>
        </w:rPr>
        <w:t>, 2337–46 (2007).</w:t>
      </w:r>
    </w:p>
    <w:p w14:paraId="481BE87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68.</w:t>
      </w:r>
      <w:r w:rsidRPr="00611A77">
        <w:rPr>
          <w:rFonts w:ascii="Arial" w:hAnsi="Arial" w:cs="Arial"/>
          <w:noProof/>
          <w:sz w:val="22"/>
        </w:rPr>
        <w:tab/>
        <w:t xml:space="preserve">Reynolds, J. H. &amp; Heeger, D. J. The Normalization Model of Attention.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168–185 (2009).</w:t>
      </w:r>
    </w:p>
    <w:p w14:paraId="71B159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69.</w:t>
      </w:r>
      <w:r w:rsidRPr="00611A77">
        <w:rPr>
          <w:rFonts w:ascii="Arial" w:hAnsi="Arial" w:cs="Arial"/>
          <w:noProof/>
          <w:sz w:val="22"/>
        </w:rPr>
        <w:tab/>
        <w:t xml:space="preserve">McGinley, M. J., David, S. V. &amp; McCormick, D. A. Cortical Membrane Potential Signature of Optimal States for Sensory Signal Detection.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179–192 (2015).</w:t>
      </w:r>
    </w:p>
    <w:p w14:paraId="3BBD6F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70.</w:t>
      </w:r>
      <w:r w:rsidRPr="00611A77">
        <w:rPr>
          <w:rFonts w:ascii="Arial" w:hAnsi="Arial" w:cs="Arial"/>
          <w:noProof/>
          <w:sz w:val="22"/>
        </w:rPr>
        <w:tab/>
        <w:t xml:space="preserve">Reimer, J. </w:t>
      </w:r>
      <w:r w:rsidRPr="00611A77">
        <w:rPr>
          <w:rFonts w:ascii="Arial" w:hAnsi="Arial" w:cs="Arial"/>
          <w:i/>
          <w:iCs/>
          <w:noProof/>
          <w:sz w:val="22"/>
        </w:rPr>
        <w:t>et al.</w:t>
      </w:r>
      <w:r w:rsidRPr="00611A77">
        <w:rPr>
          <w:rFonts w:ascii="Arial" w:hAnsi="Arial" w:cs="Arial"/>
          <w:noProof/>
          <w:sz w:val="22"/>
        </w:rPr>
        <w:t xml:space="preserve"> Pupil fluctuations track rapid changes in adrenergic and cholinergic activity in cortex.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1–7 (2016).</w:t>
      </w:r>
    </w:p>
    <w:p w14:paraId="6D6920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71.</w:t>
      </w:r>
      <w:r w:rsidRPr="00611A77">
        <w:rPr>
          <w:rFonts w:ascii="Arial" w:hAnsi="Arial" w:cs="Arial"/>
          <w:noProof/>
          <w:sz w:val="22"/>
        </w:rPr>
        <w:tab/>
        <w:t xml:space="preserve">Natan, R. G. </w:t>
      </w:r>
      <w:r w:rsidRPr="00611A77">
        <w:rPr>
          <w:rFonts w:ascii="Arial" w:hAnsi="Arial" w:cs="Arial"/>
          <w:i/>
          <w:iCs/>
          <w:noProof/>
          <w:sz w:val="22"/>
        </w:rPr>
        <w:t>et al.</w:t>
      </w:r>
      <w:r w:rsidRPr="00611A77">
        <w:rPr>
          <w:rFonts w:ascii="Arial" w:hAnsi="Arial" w:cs="Arial"/>
          <w:noProof/>
          <w:sz w:val="22"/>
        </w:rPr>
        <w:t xml:space="preserve"> Complementary control of sensory adaptation by two types of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750683F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72.</w:t>
      </w:r>
      <w:r w:rsidRPr="00611A77">
        <w:rPr>
          <w:rFonts w:ascii="Arial" w:hAnsi="Arial" w:cs="Arial"/>
          <w:noProof/>
          <w:sz w:val="22"/>
        </w:rPr>
        <w:tab/>
        <w:t xml:space="preserve">Natan, R. G., Rao, W. &amp; Geffen, M. N. Cortical Interneurons Differentially Shape Frequency Tuning following Adaptation. </w:t>
      </w:r>
      <w:r w:rsidRPr="00611A77">
        <w:rPr>
          <w:rFonts w:ascii="Arial" w:hAnsi="Arial" w:cs="Arial"/>
          <w:i/>
          <w:iCs/>
          <w:noProof/>
          <w:sz w:val="22"/>
        </w:rPr>
        <w:t>Cell Rep.</w:t>
      </w:r>
      <w:r w:rsidRPr="00611A77">
        <w:rPr>
          <w:rFonts w:ascii="Arial" w:hAnsi="Arial" w:cs="Arial"/>
          <w:noProof/>
          <w:sz w:val="22"/>
        </w:rPr>
        <w:t xml:space="preserve"> </w:t>
      </w:r>
      <w:r w:rsidRPr="00611A77">
        <w:rPr>
          <w:rFonts w:ascii="Arial" w:hAnsi="Arial" w:cs="Arial"/>
          <w:b/>
          <w:bCs/>
          <w:noProof/>
          <w:sz w:val="22"/>
        </w:rPr>
        <w:t>21</w:t>
      </w:r>
      <w:r w:rsidRPr="00611A77">
        <w:rPr>
          <w:rFonts w:ascii="Arial" w:hAnsi="Arial" w:cs="Arial"/>
          <w:noProof/>
          <w:sz w:val="22"/>
        </w:rPr>
        <w:t>, 878–890 (2017).</w:t>
      </w:r>
    </w:p>
    <w:p w14:paraId="1602C48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73.</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033B12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74.</w:t>
      </w:r>
      <w:r w:rsidRPr="00611A77">
        <w:rPr>
          <w:rFonts w:ascii="Arial" w:hAnsi="Arial" w:cs="Arial"/>
          <w:noProof/>
          <w:sz w:val="22"/>
        </w:rPr>
        <w:tab/>
        <w:t xml:space="preserve">Wilson, N. R., Runyan, C. A., Wang, F. L. &amp; Sur, M. Division and subtraction by distinct cortical inhibitory networks in vivo.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488</w:t>
      </w:r>
      <w:r w:rsidRPr="00611A77">
        <w:rPr>
          <w:rFonts w:ascii="Arial" w:hAnsi="Arial" w:cs="Arial"/>
          <w:noProof/>
          <w:sz w:val="22"/>
        </w:rPr>
        <w:t>, 343–348 (2012).</w:t>
      </w:r>
    </w:p>
    <w:p w14:paraId="0C507B1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75.</w:t>
      </w:r>
      <w:r w:rsidRPr="00611A77">
        <w:rPr>
          <w:rFonts w:ascii="Arial" w:hAnsi="Arial" w:cs="Arial"/>
          <w:noProof/>
          <w:sz w:val="22"/>
        </w:rPr>
        <w:tab/>
        <w:t xml:space="preserve">Seybold, B. a, Phillips, E. a K., Schreiner, C. E. &amp; Hasenstaub, A. R. Inhibitory Actions Unified by Network Integration.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1181–1192 (2015).</w:t>
      </w:r>
    </w:p>
    <w:p w14:paraId="068FC9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76.</w:t>
      </w:r>
      <w:r w:rsidRPr="00611A77">
        <w:rPr>
          <w:rFonts w:ascii="Arial" w:hAnsi="Arial" w:cs="Arial"/>
          <w:noProof/>
          <w:sz w:val="22"/>
        </w:rPr>
        <w:tab/>
        <w:t xml:space="preserve">Phillips, E. A. K. &amp; Hasenstaub, A. R. Asymmetric effects of activating and inactivating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e18383 (2016).</w:t>
      </w:r>
    </w:p>
    <w:p w14:paraId="5533F1A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77.</w:t>
      </w:r>
      <w:r w:rsidRPr="00611A77">
        <w:rPr>
          <w:rFonts w:ascii="Arial" w:hAnsi="Arial" w:cs="Arial"/>
          <w:noProof/>
          <w:sz w:val="22"/>
        </w:rPr>
        <w:tab/>
        <w:t xml:space="preserve">Attneave, F. Some informational aspects of visual perception. </w:t>
      </w:r>
      <w:r w:rsidRPr="00611A77">
        <w:rPr>
          <w:rFonts w:ascii="Arial" w:hAnsi="Arial" w:cs="Arial"/>
          <w:i/>
          <w:iCs/>
          <w:noProof/>
          <w:sz w:val="22"/>
        </w:rPr>
        <w:t>Psychol. Rev.</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183–193 (1954).</w:t>
      </w:r>
    </w:p>
    <w:p w14:paraId="44CAF4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78.</w:t>
      </w:r>
      <w:r w:rsidRPr="00611A77">
        <w:rPr>
          <w:rFonts w:ascii="Arial" w:hAnsi="Arial" w:cs="Arial"/>
          <w:noProof/>
          <w:sz w:val="22"/>
        </w:rPr>
        <w:tab/>
        <w:t xml:space="preserve">Simoncelli, E. P. &amp; Olshausen, B. A. Natural image statistics and neural representation. </w:t>
      </w:r>
      <w:r w:rsidRPr="00611A77">
        <w:rPr>
          <w:rFonts w:ascii="Arial" w:hAnsi="Arial" w:cs="Arial"/>
          <w:i/>
          <w:iCs/>
          <w:noProof/>
          <w:sz w:val="22"/>
        </w:rPr>
        <w:t>Annual Review of Neuroscience</w:t>
      </w:r>
      <w:r w:rsidRPr="00611A77">
        <w:rPr>
          <w:rFonts w:ascii="Arial" w:hAnsi="Arial" w:cs="Arial"/>
          <w:noProof/>
          <w:sz w:val="22"/>
        </w:rPr>
        <w:t xml:space="preserve"> </w:t>
      </w:r>
      <w:r w:rsidRPr="00611A77">
        <w:rPr>
          <w:rFonts w:ascii="Arial" w:hAnsi="Arial" w:cs="Arial"/>
          <w:b/>
          <w:bCs/>
          <w:noProof/>
          <w:sz w:val="22"/>
        </w:rPr>
        <w:t>24</w:t>
      </w:r>
      <w:r w:rsidRPr="00611A77">
        <w:rPr>
          <w:rFonts w:ascii="Arial" w:hAnsi="Arial" w:cs="Arial"/>
          <w:noProof/>
          <w:sz w:val="22"/>
        </w:rPr>
        <w:t>, 1193–1216 (2001).</w:t>
      </w:r>
    </w:p>
    <w:p w14:paraId="390C31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79.</w:t>
      </w:r>
      <w:r w:rsidRPr="00611A77">
        <w:rPr>
          <w:rFonts w:ascii="Arial" w:hAnsi="Arial" w:cs="Arial"/>
          <w:noProof/>
          <w:sz w:val="22"/>
        </w:rPr>
        <w:tab/>
        <w:t xml:space="preserve">Simoncelli, E. P. Vision and the statistics of the visual environment.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144–149 (2003).</w:t>
      </w:r>
    </w:p>
    <w:p w14:paraId="23C866F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80.</w:t>
      </w:r>
      <w:r w:rsidRPr="00611A77">
        <w:rPr>
          <w:rFonts w:ascii="Arial" w:hAnsi="Arial" w:cs="Arial"/>
          <w:noProof/>
          <w:sz w:val="22"/>
        </w:rPr>
        <w:tab/>
        <w:t xml:space="preserve">Schneider, D. M., Nelson, A. &amp; Mooney, R. A synaptic and circuit basis for corollary discharge in the auditory cortex.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513</w:t>
      </w:r>
      <w:r w:rsidRPr="00611A77">
        <w:rPr>
          <w:rFonts w:ascii="Arial" w:hAnsi="Arial" w:cs="Arial"/>
          <w:noProof/>
          <w:sz w:val="22"/>
        </w:rPr>
        <w:t>, 189–94 (2014).</w:t>
      </w:r>
    </w:p>
    <w:p w14:paraId="5A21F73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81.</w:t>
      </w:r>
      <w:r w:rsidRPr="00611A77">
        <w:rPr>
          <w:rFonts w:ascii="Arial" w:hAnsi="Arial" w:cs="Arial"/>
          <w:noProof/>
          <w:sz w:val="22"/>
        </w:rPr>
        <w:tab/>
        <w:t xml:space="preserve">Schneider, D. M., Sundararajan, J. &amp; Mooney,  richard. A cortical filter that learns to suppress the acoustic consequences of movement. </w:t>
      </w:r>
      <w:r w:rsidRPr="00611A77">
        <w:rPr>
          <w:rFonts w:ascii="Arial" w:hAnsi="Arial" w:cs="Arial"/>
          <w:i/>
          <w:iCs/>
          <w:noProof/>
          <w:sz w:val="22"/>
        </w:rPr>
        <w:t>Nature</w:t>
      </w:r>
      <w:r w:rsidRPr="00611A77">
        <w:rPr>
          <w:rFonts w:ascii="Arial" w:hAnsi="Arial" w:cs="Arial"/>
          <w:noProof/>
          <w:sz w:val="22"/>
        </w:rPr>
        <w:t xml:space="preserve"> (2018). doi:10.1038/s41586-018-0520-5</w:t>
      </w:r>
    </w:p>
    <w:p w14:paraId="641657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82.</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48256F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83.</w:t>
      </w:r>
      <w:r w:rsidRPr="00611A77">
        <w:rPr>
          <w:rFonts w:ascii="Arial" w:hAnsi="Arial" w:cs="Arial"/>
          <w:noProof/>
          <w:sz w:val="22"/>
        </w:rPr>
        <w:tab/>
        <w:t xml:space="preserve">Guo, Z. V. </w:t>
      </w:r>
      <w:r w:rsidRPr="00611A77">
        <w:rPr>
          <w:rFonts w:ascii="Arial" w:hAnsi="Arial" w:cs="Arial"/>
          <w:i/>
          <w:iCs/>
          <w:noProof/>
          <w:sz w:val="22"/>
        </w:rPr>
        <w:t>et al.</w:t>
      </w:r>
      <w:r w:rsidRPr="00611A77">
        <w:rPr>
          <w:rFonts w:ascii="Arial" w:hAnsi="Arial" w:cs="Arial"/>
          <w:noProof/>
          <w:sz w:val="22"/>
        </w:rPr>
        <w:t xml:space="preserve"> Procedures for behavioral experiments in head-fixed mice.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(2014).</w:t>
      </w:r>
    </w:p>
    <w:p w14:paraId="5F22403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84.</w:t>
      </w:r>
      <w:r w:rsidRPr="00611A77">
        <w:rPr>
          <w:rFonts w:ascii="Arial" w:hAnsi="Arial" w:cs="Arial"/>
          <w:noProof/>
          <w:sz w:val="22"/>
        </w:rPr>
        <w:tab/>
        <w:t xml:space="preserve">Isett, B. R., Feasel, S. H., Lane, M. A. &amp; Feldman, D. E. Slip-Based Coding of Local Shape and Texture in Mouse S1.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97</w:t>
      </w:r>
      <w:r w:rsidRPr="00611A77">
        <w:rPr>
          <w:rFonts w:ascii="Arial" w:hAnsi="Arial" w:cs="Arial"/>
          <w:noProof/>
          <w:sz w:val="22"/>
        </w:rPr>
        <w:t>, 418-433.e5 (2018).</w:t>
      </w:r>
    </w:p>
    <w:p w14:paraId="4006F09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85.</w:t>
      </w:r>
      <w:r w:rsidRPr="00611A77">
        <w:rPr>
          <w:rFonts w:ascii="Arial" w:hAnsi="Arial" w:cs="Arial"/>
          <w:noProof/>
          <w:sz w:val="22"/>
        </w:rPr>
        <w:tab/>
        <w:t xml:space="preserve">Carruthers, I. M., Natan, R. G. &amp; Geffen, M. N. Encoding of ultrasonic vocalizations in the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1912–1927 (2013).</w:t>
      </w:r>
    </w:p>
    <w:p w14:paraId="6548FD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86.</w:t>
      </w:r>
      <w:r w:rsidRPr="00611A77">
        <w:rPr>
          <w:rFonts w:ascii="Arial" w:hAnsi="Arial" w:cs="Arial"/>
          <w:noProof/>
          <w:sz w:val="22"/>
        </w:rPr>
        <w:tab/>
        <w:t xml:space="preserve">Carruthers, I. M. </w:t>
      </w:r>
      <w:r w:rsidRPr="00611A77">
        <w:rPr>
          <w:rFonts w:ascii="Arial" w:hAnsi="Arial" w:cs="Arial"/>
          <w:i/>
          <w:iCs/>
          <w:noProof/>
          <w:sz w:val="22"/>
        </w:rPr>
        <w:t>et al.</w:t>
      </w:r>
      <w:r w:rsidRPr="00611A77">
        <w:rPr>
          <w:rFonts w:ascii="Arial" w:hAnsi="Arial" w:cs="Arial"/>
          <w:noProof/>
          <w:sz w:val="22"/>
        </w:rPr>
        <w:t xml:space="preserve"> Emergence of invariant representation of vocalizations in the auditory cortex. </w:t>
      </w:r>
      <w:r w:rsidRPr="00611A77">
        <w:rPr>
          <w:rFonts w:ascii="Arial" w:hAnsi="Arial" w:cs="Arial"/>
          <w:i/>
          <w:iCs/>
          <w:noProof/>
          <w:sz w:val="22"/>
        </w:rPr>
        <w:t>J. Neurophysiol.</w:t>
      </w:r>
      <w:r w:rsidRPr="00611A77">
        <w:rPr>
          <w:rFonts w:ascii="Arial" w:hAnsi="Arial" w:cs="Arial"/>
          <w:noProof/>
          <w:sz w:val="22"/>
        </w:rPr>
        <w:t xml:space="preserve"> jn.00095.2015 (2015). doi:10.1152/jn.00095.2015</w:t>
      </w:r>
    </w:p>
    <w:p w14:paraId="3C28F1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87.</w:t>
      </w:r>
      <w:r w:rsidRPr="00611A77">
        <w:rPr>
          <w:rFonts w:ascii="Arial" w:hAnsi="Arial" w:cs="Arial"/>
          <w:noProof/>
          <w:sz w:val="22"/>
        </w:rPr>
        <w:tab/>
        <w:t xml:space="preserve">Voigts, J. </w:t>
      </w:r>
      <w:r w:rsidRPr="00611A77">
        <w:rPr>
          <w:rFonts w:ascii="Arial" w:hAnsi="Arial" w:cs="Arial"/>
          <w:i/>
          <w:iCs/>
          <w:noProof/>
          <w:sz w:val="22"/>
        </w:rPr>
        <w:t>et al.</w:t>
      </w:r>
      <w:r w:rsidRPr="00611A77">
        <w:rPr>
          <w:rFonts w:ascii="Arial" w:hAnsi="Arial" w:cs="Arial"/>
          <w:noProof/>
          <w:sz w:val="22"/>
        </w:rPr>
        <w:t xml:space="preserve"> An easy-to-assemble, robust, and lightweight drive implant for chronic tetrode recordings in freely moving animals. </w:t>
      </w:r>
      <w:r w:rsidRPr="00611A77">
        <w:rPr>
          <w:rFonts w:ascii="Arial" w:hAnsi="Arial" w:cs="Arial"/>
          <w:i/>
          <w:iCs/>
          <w:noProof/>
          <w:sz w:val="22"/>
        </w:rPr>
        <w:t>J. Neural Eng.</w:t>
      </w:r>
      <w:r w:rsidRPr="00611A77">
        <w:rPr>
          <w:rFonts w:ascii="Arial" w:hAnsi="Arial" w:cs="Arial"/>
          <w:noProof/>
          <w:sz w:val="22"/>
        </w:rPr>
        <w:t xml:space="preserve"> </w:t>
      </w:r>
      <w:r w:rsidRPr="00611A77">
        <w:rPr>
          <w:rFonts w:ascii="Arial" w:hAnsi="Arial" w:cs="Arial"/>
          <w:b/>
          <w:bCs/>
          <w:noProof/>
          <w:sz w:val="22"/>
        </w:rPr>
        <w:t>17</w:t>
      </w:r>
      <w:r w:rsidRPr="00611A77">
        <w:rPr>
          <w:rFonts w:ascii="Arial" w:hAnsi="Arial" w:cs="Arial"/>
          <w:noProof/>
          <w:sz w:val="22"/>
        </w:rPr>
        <w:t>, 26044 (2020).</w:t>
      </w:r>
    </w:p>
    <w:p w14:paraId="09D1D02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88.</w:t>
      </w:r>
      <w:r w:rsidRPr="00611A77">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611A77">
        <w:rPr>
          <w:rFonts w:ascii="Arial" w:hAnsi="Arial" w:cs="Arial"/>
          <w:i/>
          <w:iCs/>
          <w:noProof/>
          <w:sz w:val="22"/>
        </w:rPr>
        <w:t>Front. Syst. Neurosci.</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8 (2013).</w:t>
      </w:r>
    </w:p>
    <w:p w14:paraId="512AE08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89.</w:t>
      </w:r>
      <w:r w:rsidRPr="00611A77">
        <w:rPr>
          <w:rFonts w:ascii="Arial" w:hAnsi="Arial" w:cs="Arial"/>
          <w:noProof/>
          <w:sz w:val="22"/>
        </w:rPr>
        <w:tab/>
        <w:t xml:space="preserve">Pachitariu, M., Steinmetz, N., Kadir, S., Carandini, M. &amp; Harris, K. </w:t>
      </w:r>
      <w:r w:rsidRPr="00611A77">
        <w:rPr>
          <w:rFonts w:ascii="Arial" w:hAnsi="Arial" w:cs="Arial"/>
          <w:i/>
          <w:iCs/>
          <w:noProof/>
          <w:sz w:val="22"/>
        </w:rPr>
        <w:t>Fast and accurate spike sorting of high-channel count probes with KiloSort</w:t>
      </w:r>
      <w:r w:rsidRPr="00611A77">
        <w:rPr>
          <w:rFonts w:ascii="Arial" w:hAnsi="Arial" w:cs="Arial"/>
          <w:noProof/>
          <w:sz w:val="22"/>
        </w:rPr>
        <w:t xml:space="preserve">. </w:t>
      </w:r>
      <w:r w:rsidRPr="00611A77">
        <w:rPr>
          <w:rFonts w:ascii="Arial" w:hAnsi="Arial" w:cs="Arial"/>
          <w:i/>
          <w:iCs/>
          <w:noProof/>
          <w:sz w:val="22"/>
        </w:rPr>
        <w:t>Advances in Neural Information Processing Systems</w:t>
      </w:r>
      <w:r w:rsidRPr="00611A77">
        <w:rPr>
          <w:rFonts w:ascii="Arial" w:hAnsi="Arial" w:cs="Arial"/>
          <w:noProof/>
          <w:sz w:val="22"/>
        </w:rPr>
        <w:t xml:space="preserve"> (2016).</w:t>
      </w:r>
    </w:p>
    <w:p w14:paraId="74F460A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90.</w:t>
      </w:r>
      <w:r w:rsidRPr="00611A77">
        <w:rPr>
          <w:rFonts w:ascii="Arial" w:hAnsi="Arial" w:cs="Arial"/>
          <w:noProof/>
          <w:sz w:val="22"/>
        </w:rPr>
        <w:tab/>
        <w:t xml:space="preserve">Eilers, P. H. C. &amp; Marx, B. D. Flexible smoothing with B-splines and penalties. </w:t>
      </w:r>
      <w:r w:rsidRPr="00611A77">
        <w:rPr>
          <w:rFonts w:ascii="Arial" w:hAnsi="Arial" w:cs="Arial"/>
          <w:i/>
          <w:iCs/>
          <w:noProof/>
          <w:sz w:val="22"/>
        </w:rPr>
        <w:t>Stat. Sci.</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89–102 (1996).</w:t>
      </w:r>
    </w:p>
    <w:p w14:paraId="5E2CB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91.</w:t>
      </w:r>
      <w:r w:rsidRPr="00611A77">
        <w:rPr>
          <w:rFonts w:ascii="Arial" w:hAnsi="Arial" w:cs="Arial"/>
          <w:noProof/>
          <w:sz w:val="22"/>
        </w:rPr>
        <w:tab/>
        <w:t xml:space="preserve">Stanislaw, H. &amp; Todorov, N. </w:t>
      </w:r>
      <w:r w:rsidRPr="00611A77">
        <w:rPr>
          <w:rFonts w:ascii="Arial" w:hAnsi="Arial" w:cs="Arial"/>
          <w:i/>
          <w:iCs/>
          <w:noProof/>
          <w:sz w:val="22"/>
        </w:rPr>
        <w:t>Calculation of signal detection theory measures</w:t>
      </w:r>
      <w:r w:rsidRPr="00611A77">
        <w:rPr>
          <w:rFonts w:ascii="Arial" w:hAnsi="Arial" w:cs="Arial"/>
          <w:noProof/>
          <w:sz w:val="22"/>
        </w:rPr>
        <w:t xml:space="preserve">. </w:t>
      </w:r>
      <w:r w:rsidRPr="00611A77">
        <w:rPr>
          <w:rFonts w:ascii="Arial" w:hAnsi="Arial" w:cs="Arial"/>
          <w:i/>
          <w:iCs/>
          <w:noProof/>
          <w:sz w:val="22"/>
        </w:rPr>
        <w:t>Behavior Research Methods, Instruments, and Computers</w:t>
      </w:r>
      <w:r w:rsidRPr="00611A77">
        <w:rPr>
          <w:rFonts w:ascii="Arial" w:hAnsi="Arial" w:cs="Arial"/>
          <w:noProof/>
          <w:sz w:val="22"/>
        </w:rPr>
        <w:t xml:space="preserve"> </w:t>
      </w:r>
      <w:r w:rsidRPr="00611A77">
        <w:rPr>
          <w:rFonts w:ascii="Arial" w:hAnsi="Arial" w:cs="Arial"/>
          <w:b/>
          <w:bCs/>
          <w:noProof/>
          <w:sz w:val="22"/>
        </w:rPr>
        <w:t>31</w:t>
      </w:r>
      <w:r w:rsidRPr="00611A77">
        <w:rPr>
          <w:rFonts w:ascii="Arial" w:hAnsi="Arial" w:cs="Arial"/>
          <w:noProof/>
          <w:sz w:val="22"/>
        </w:rPr>
        <w:t>, (1999).</w:t>
      </w:r>
    </w:p>
    <w:p w14:paraId="74697D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92.</w:t>
      </w:r>
      <w:r w:rsidRPr="00611A77">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2819–2833 (2018).</w:t>
      </w:r>
    </w:p>
    <w:p w14:paraId="0E0D7D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93.</w:t>
      </w:r>
      <w:r w:rsidRPr="00611A77">
        <w:rPr>
          <w:rFonts w:ascii="Arial" w:hAnsi="Arial" w:cs="Arial"/>
          <w:noProof/>
          <w:sz w:val="22"/>
        </w:rPr>
        <w:tab/>
        <w:t xml:space="preserve">Hautus, M. J. </w:t>
      </w:r>
      <w:r w:rsidRPr="00611A77">
        <w:rPr>
          <w:rFonts w:ascii="Arial" w:hAnsi="Arial" w:cs="Arial"/>
          <w:i/>
          <w:iCs/>
          <w:noProof/>
          <w:sz w:val="22"/>
        </w:rPr>
        <w:t>Corrections for extreme proportions and their biasing effects on estimated values of d’</w:t>
      </w:r>
      <w:r w:rsidRPr="00611A77">
        <w:rPr>
          <w:rFonts w:ascii="Arial" w:hAnsi="Arial" w:cs="Arial"/>
          <w:noProof/>
          <w:sz w:val="22"/>
        </w:rPr>
        <w:t xml:space="preserve">. </w:t>
      </w:r>
      <w:r w:rsidRPr="00611A77">
        <w:rPr>
          <w:rFonts w:ascii="Arial" w:hAnsi="Arial" w:cs="Arial"/>
          <w:i/>
          <w:iCs/>
          <w:noProof/>
          <w:sz w:val="22"/>
        </w:rPr>
        <w:t>Behavior Research Methods. Instruments. &amp; Computers</w:t>
      </w:r>
      <w:r w:rsidRPr="00611A77">
        <w:rPr>
          <w:rFonts w:ascii="Arial" w:hAnsi="Arial" w:cs="Arial"/>
          <w:noProof/>
          <w:sz w:val="22"/>
        </w:rPr>
        <w:t xml:space="preserve"> (1995).</w:t>
      </w:r>
    </w:p>
    <w:p w14:paraId="368B83B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94.</w:t>
      </w:r>
      <w:r w:rsidRPr="00611A77">
        <w:rPr>
          <w:rFonts w:ascii="Arial" w:hAnsi="Arial" w:cs="Arial"/>
          <w:noProof/>
          <w:sz w:val="22"/>
        </w:rPr>
        <w:tab/>
        <w:t xml:space="preserve">Sahani, M. &amp; Linden, J. F. How Linear are Auditory Cortical Responses ? </w:t>
      </w:r>
      <w:r w:rsidRPr="00611A77">
        <w:rPr>
          <w:rFonts w:ascii="Cambria Math" w:hAnsi="Cambria Math" w:cs="Cambria Math"/>
          <w:noProof/>
          <w:sz w:val="22"/>
        </w:rPr>
        <w:t>∗</w:t>
      </w:r>
      <w:r w:rsidRPr="00611A77">
        <w:rPr>
          <w:rFonts w:ascii="Arial" w:hAnsi="Arial" w:cs="Arial"/>
          <w:noProof/>
          <w:sz w:val="22"/>
        </w:rPr>
        <w:t xml:space="preserve">. </w:t>
      </w:r>
      <w:r w:rsidRPr="00611A77">
        <w:rPr>
          <w:rFonts w:ascii="Arial" w:hAnsi="Arial" w:cs="Arial"/>
          <w:i/>
          <w:iCs/>
          <w:noProof/>
          <w:sz w:val="22"/>
        </w:rPr>
        <w:t>System</w:t>
      </w:r>
      <w:r w:rsidRPr="00611A77">
        <w:rPr>
          <w:rFonts w:ascii="Arial" w:hAnsi="Arial" w:cs="Arial"/>
          <w:noProof/>
          <w:sz w:val="22"/>
        </w:rPr>
        <w:t xml:space="preserve"> 109–116 (2003). doi:10.1124/dmd.105.005157.concerning</w:t>
      </w:r>
    </w:p>
    <w:p w14:paraId="214951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95.</w:t>
      </w:r>
      <w:r w:rsidRPr="00611A77">
        <w:rPr>
          <w:rFonts w:ascii="Arial" w:hAnsi="Arial" w:cs="Arial"/>
          <w:noProof/>
          <w:sz w:val="22"/>
        </w:rPr>
        <w:tab/>
        <w:t xml:space="preserve">Sahani, M. &amp; Linden, J. F. </w:t>
      </w:r>
      <w:r w:rsidRPr="00611A77">
        <w:rPr>
          <w:rFonts w:ascii="Arial" w:hAnsi="Arial" w:cs="Arial"/>
          <w:i/>
          <w:iCs/>
          <w:noProof/>
          <w:sz w:val="22"/>
        </w:rPr>
        <w:t>Evidence Optimization Techniques for Estimating Stimulus-Response Functions</w:t>
      </w:r>
      <w:r w:rsidRPr="00611A77">
        <w:rPr>
          <w:rFonts w:ascii="Arial" w:hAnsi="Arial" w:cs="Arial"/>
          <w:noProof/>
          <w:sz w:val="22"/>
        </w:rPr>
        <w:t>.</w:t>
      </w:r>
    </w:p>
    <w:p w14:paraId="14BE3C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96.</w:t>
      </w:r>
      <w:r w:rsidRPr="00611A77">
        <w:rPr>
          <w:rFonts w:ascii="Arial" w:hAnsi="Arial" w:cs="Arial"/>
          <w:noProof/>
          <w:sz w:val="22"/>
        </w:rPr>
        <w:tab/>
        <w:t xml:space="preserve">Benjamini, Y. &amp; Hochberg, Y. Controlling the False Discovery Rate: A Practical and Powerful Approach to Multiple Testing. </w:t>
      </w:r>
      <w:r w:rsidRPr="00611A77">
        <w:rPr>
          <w:rFonts w:ascii="Arial" w:hAnsi="Arial" w:cs="Arial"/>
          <w:i/>
          <w:iCs/>
          <w:noProof/>
          <w:sz w:val="22"/>
        </w:rPr>
        <w:t>J. R. Stat. Soc. Ser. B</w:t>
      </w:r>
      <w:r w:rsidRPr="00611A77">
        <w:rPr>
          <w:rFonts w:ascii="Arial" w:hAnsi="Arial" w:cs="Arial"/>
          <w:noProof/>
          <w:sz w:val="22"/>
        </w:rPr>
        <w:t xml:space="preserve"> </w:t>
      </w:r>
      <w:r w:rsidRPr="00611A77">
        <w:rPr>
          <w:rFonts w:ascii="Arial" w:hAnsi="Arial" w:cs="Arial"/>
          <w:b/>
          <w:bCs/>
          <w:noProof/>
          <w:sz w:val="22"/>
        </w:rPr>
        <w:t>57</w:t>
      </w:r>
      <w:r w:rsidRPr="00611A77">
        <w:rPr>
          <w:rFonts w:ascii="Arial" w:hAnsi="Arial" w:cs="Arial"/>
          <w:noProof/>
          <w:sz w:val="22"/>
        </w:rPr>
        <w:t>, 289–300 (1995).</w:t>
      </w:r>
    </w:p>
    <w:p w14:paraId="289CD01C" w14:textId="611FC11C" w:rsidR="00090042" w:rsidRDefault="00DB7221" w:rsidP="00611A77">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2A0A4081"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ins w:id="600" w:author="Microsoft Office User" w:date="2021-07-21T10:39:00Z">
        <w:r w:rsidR="00280E38">
          <w:rPr>
            <w:rFonts w:ascii="Arial" w:hAnsi="Arial" w:cs="Arial"/>
            <w:sz w:val="22"/>
            <w:szCs w:val="22"/>
          </w:rPr>
          <w:t>-</w:t>
        </w:r>
      </w:ins>
      <w:del w:id="601" w:author="Microsoft Office User" w:date="2021-07-21T10:39:00Z">
        <w:r w:rsidRPr="00471036" w:rsidDel="00280E38">
          <w:rPr>
            <w:rFonts w:ascii="Arial" w:hAnsi="Arial" w:cs="Arial"/>
            <w:sz w:val="22"/>
            <w:szCs w:val="22"/>
          </w:rPr>
          <w:delText xml:space="preserve"> </w:delText>
        </w:r>
      </w:del>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68A543A2"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ins w:id="602" w:author="Microsoft Office User" w:date="2021-07-21T10:40:00Z">
        <w:r w:rsidR="00280E38">
          <w:rPr>
            <w:rFonts w:ascii="Arial" w:eastAsiaTheme="minorEastAsia" w:hAnsi="Arial" w:cs="Arial"/>
            <w:sz w:val="22"/>
            <w:szCs w:val="22"/>
          </w:rPr>
          <w:t>µ</w:t>
        </w:r>
      </w:ins>
      <w:del w:id="603" w:author="Microsoft Office User" w:date="2021-07-21T10:40:00Z">
        <w:r w:rsidDel="00280E38">
          <w:rPr>
            <w:rFonts w:ascii="Arial" w:eastAsiaTheme="minorEastAsia" w:hAnsi="Arial" w:cs="Arial"/>
            <w:sz w:val="22"/>
            <w:szCs w:val="22"/>
          </w:rPr>
          <w:delText>u</w:delText>
        </w:r>
      </w:del>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732F755D"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ins w:id="604" w:author="Microsoft Office User" w:date="2021-07-20T17:32:00Z">
        <w:r w:rsidR="005A617D">
          <w:rPr>
            <w:rFonts w:ascii="Arial" w:hAnsi="Arial" w:cs="Arial"/>
            <w:sz w:val="22"/>
            <w:szCs w:val="22"/>
          </w:rPr>
          <w:t>n</w:t>
        </w:r>
      </w:ins>
      <w:r w:rsidRPr="00471036">
        <w:rPr>
          <w:rFonts w:ascii="Arial" w:hAnsi="Arial" w:cs="Arial"/>
          <w:sz w:val="22"/>
          <w:szCs w:val="22"/>
        </w:rPr>
        <w:t xml:space="preserve"> </w:t>
      </w:r>
      <m:oMath>
        <m:r>
          <w:ins w:id="605" w:author="Microsoft Office User" w:date="2021-07-20T17:32:00Z">
            <w:rPr>
              <w:rFonts w:ascii="Cambria Math" w:hAnsi="Cambria Math" w:cs="Arial"/>
              <w:sz w:val="22"/>
              <w:szCs w:val="22"/>
            </w:rPr>
            <m:t>F</m:t>
          </w:ins>
        </m:r>
      </m:oMath>
      <w:del w:id="606" w:author="Microsoft Office User" w:date="2021-07-20T17:32:00Z">
        <w:r w:rsidRPr="00471036" w:rsidDel="005A617D">
          <w:rPr>
            <w:rFonts w:ascii="Arial" w:hAnsi="Arial" w:cs="Arial"/>
            <w:sz w:val="22"/>
            <w:szCs w:val="22"/>
          </w:rPr>
          <w:delText>one</w:delText>
        </w:r>
      </w:del>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035ACD"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035ACD"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r>
              <w:ins w:id="607" w:author="Microsoft Office User" w:date="2021-07-20T17:32:00Z">
                <w:rPr>
                  <w:rFonts w:ascii="Cambria Math" w:eastAsiaTheme="minorEastAsia" w:hAnsi="Cambria Math" w:cs="Arial"/>
                  <w:sz w:val="22"/>
                  <w:szCs w:val="22"/>
                </w:rPr>
                <m:t>; h, f</m:t>
              </w:ins>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34ABED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del w:id="608" w:author="Microsoft Office User" w:date="2021-07-20T17:33:00Z">
        <w:r w:rsidRPr="00471036" w:rsidDel="004F675C">
          <w:rPr>
            <w:rFonts w:ascii="Arial" w:eastAsiaTheme="minorEastAsia" w:hAnsi="Arial" w:cs="Arial"/>
            <w:sz w:val="22"/>
            <w:szCs w:val="22"/>
          </w:rPr>
          <w:delText>as a function of history</w:delText>
        </w:r>
      </w:del>
      <w:ins w:id="609" w:author="Microsoft Office User" w:date="2021-07-20T17:33:00Z">
        <w:r w:rsidR="004F675C">
          <w:rPr>
            <w:rFonts w:ascii="Arial" w:eastAsiaTheme="minorEastAsia" w:hAnsi="Arial" w:cs="Arial"/>
            <w:sz w:val="22"/>
            <w:szCs w:val="22"/>
          </w:rPr>
          <w:t>evaluated at lag</w:t>
        </w:r>
      </w:ins>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7316B74B"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8B508E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del w:id="610" w:author="Microsoft Office User" w:date="2021-07-20T17:34:00Z">
        <w:r w:rsidRPr="00471036" w:rsidDel="004F675C">
          <w:rPr>
            <w:rFonts w:ascii="Arial" w:eastAsiaTheme="minorEastAsia" w:hAnsi="Arial" w:cs="Arial"/>
            <w:sz w:val="22"/>
            <w:szCs w:val="22"/>
          </w:rPr>
          <w:delText>a matrix of the</w:delText>
        </w:r>
      </w:del>
      <w:ins w:id="611" w:author="Microsoft Office User" w:date="2021-07-20T17:34:00Z">
        <w:r w:rsidR="004F675C">
          <w:rPr>
            <w:rFonts w:ascii="Arial" w:eastAsiaTheme="minorEastAsia" w:hAnsi="Arial" w:cs="Arial"/>
            <w:sz w:val="22"/>
            <w:szCs w:val="22"/>
          </w:rPr>
          <w:t>the unrolled</w:t>
        </w:r>
      </w:ins>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del w:id="612" w:author="Microsoft Office User" w:date="2021-07-20T17:34:00Z">
        <w:r w:rsidRPr="00471036" w:rsidDel="004F675C">
          <w:rPr>
            <w:rFonts w:ascii="Arial" w:eastAsiaTheme="minorEastAsia" w:hAnsi="Arial" w:cs="Arial"/>
            <w:sz w:val="22"/>
            <w:szCs w:val="22"/>
          </w:rPr>
          <w:delText>a row vector of the filter of the same length</w:delText>
        </w:r>
      </w:del>
      <w:ins w:id="613" w:author="Microsoft Office User" w:date="2021-07-20T17:34:00Z">
        <w:r w:rsidR="004F675C">
          <w:rPr>
            <w:rFonts w:ascii="Arial" w:eastAsiaTheme="minorEastAsia" w:hAnsi="Arial" w:cs="Arial"/>
            <w:sz w:val="22"/>
            <w:szCs w:val="22"/>
          </w:rPr>
          <w:t>the filter, unrolled as a column vector of the same length</w:t>
        </w:r>
      </w:ins>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035ACD"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ins w:id="614" w:author="Microsoft Office User" w:date="2021-07-20T17:35:00Z"/>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ins w:id="615" w:author="Microsoft Office User" w:date="2021-07-20T17:35:00Z">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ins>
    </w:p>
    <w:p w14:paraId="02CC08A4" w14:textId="692DA506" w:rsidR="00090042" w:rsidRDefault="00090042" w:rsidP="00090042">
      <w:pPr>
        <w:jc w:val="both"/>
        <w:rPr>
          <w:rFonts w:ascii="Arial" w:eastAsiaTheme="minorEastAsia" w:hAnsi="Arial" w:cs="Arial"/>
          <w:sz w:val="22"/>
          <w:szCs w:val="22"/>
        </w:rPr>
      </w:pPr>
      <w:del w:id="616" w:author="Microsoft Office User" w:date="2021-07-20T17:35:00Z">
        <w:r w:rsidRPr="00471036" w:rsidDel="004F675C">
          <w:rPr>
            <w:rFonts w:ascii="Arial" w:eastAsiaTheme="minorEastAsia" w:hAnsi="Arial" w:cs="Arial"/>
            <w:sz w:val="22"/>
            <w:szCs w:val="22"/>
          </w:rPr>
          <w:delText xml:space="preserve">For ease of interpretation, we require </w:delText>
        </w:r>
      </w:del>
      <m:oMath>
        <m:r>
          <w:del w:id="617" w:author="Microsoft Office User" w:date="2021-07-20T17:35:00Z">
            <w:rPr>
              <w:rFonts w:ascii="Cambria Math" w:eastAsiaTheme="minorEastAsia" w:hAnsi="Cambria Math" w:cs="Arial"/>
              <w:sz w:val="22"/>
              <w:szCs w:val="22"/>
            </w:rPr>
            <m:t>g</m:t>
          </w:del>
        </m:r>
      </m:oMath>
      <w:del w:id="618" w:author="Microsoft Office User" w:date="2021-07-20T17:35:00Z">
        <w:r w:rsidRPr="00471036" w:rsidDel="004F675C">
          <w:rPr>
            <w:rFonts w:ascii="Arial" w:eastAsiaTheme="minorEastAsia" w:hAnsi="Arial" w:cs="Arial"/>
            <w:sz w:val="22"/>
            <w:szCs w:val="22"/>
          </w:rPr>
          <w:delText xml:space="preserve"> to be adimensional, such that</w:delText>
        </w:r>
      </w:del>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035AC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43729DA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E0C9056"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3B5688B3"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035ACD"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1548B7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Finally, to validate that our fitting methods are sensitive to real world neurons, which do not necessarily adjust their gain to </w:t>
      </w:r>
      <w:del w:id="619" w:author="Microsoft Office User" w:date="2021-07-20T17:35:00Z">
        <w:r w:rsidRPr="00471036" w:rsidDel="004F675C">
          <w:rPr>
            <w:rFonts w:ascii="Arial" w:eastAsiaTheme="minorEastAsia" w:hAnsi="Arial" w:cs="Arial"/>
            <w:sz w:val="22"/>
            <w:szCs w:val="22"/>
          </w:rPr>
          <w:delText xml:space="preserve">perfectly </w:delText>
        </w:r>
      </w:del>
      <w:r w:rsidRPr="00471036">
        <w:rPr>
          <w:rFonts w:ascii="Arial" w:eastAsiaTheme="minorEastAsia" w:hAnsi="Arial" w:cs="Arial"/>
          <w:sz w:val="22"/>
          <w:szCs w:val="22"/>
        </w:rPr>
        <w:t>account for changes in contrast</w:t>
      </w:r>
      <w:ins w:id="620" w:author="Microsoft Office User" w:date="2021-07-20T17:35:00Z">
        <w:r w:rsidR="004F675C">
          <w:rPr>
            <w:rFonts w:ascii="Arial" w:eastAsiaTheme="minorEastAsia" w:hAnsi="Arial" w:cs="Arial"/>
            <w:sz w:val="22"/>
            <w:szCs w:val="22"/>
          </w:rPr>
          <w:t xml:space="preserve"> according to the model just described</w:t>
        </w:r>
      </w:ins>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4B31A1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384918C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B3B5C7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del w:id="621" w:author="Microsoft Office User" w:date="2021-07-20T17:36:00Z">
              <w:r w:rsidRPr="00BF77FF" w:rsidDel="004F675C">
                <w:rPr>
                  <w:rFonts w:ascii="Arial" w:hAnsi="Arial" w:cs="Arial"/>
                  <w:i w:val="0"/>
                  <w:iCs w:val="0"/>
                  <w:color w:val="000000" w:themeColor="text1"/>
                  <w:sz w:val="22"/>
                  <w:szCs w:val="22"/>
                </w:rPr>
                <w:fldChar w:fldCharType="begin"/>
              </w:r>
              <w:r w:rsidRPr="004F675C" w:rsidDel="004F675C">
                <w:rPr>
                  <w:rFonts w:ascii="Arial" w:hAnsi="Arial" w:cs="Arial"/>
                  <w:i w:val="0"/>
                  <w:iCs w:val="0"/>
                  <w:color w:val="000000" w:themeColor="text1"/>
                  <w:sz w:val="22"/>
                  <w:szCs w:val="22"/>
                </w:rPr>
                <w:delInstrText xml:space="preserve"> SEQ ( \* ARABIC </w:delInstrText>
              </w:r>
              <w:r w:rsidRPr="00BF77FF" w:rsidDel="004F675C">
                <w:rPr>
                  <w:rFonts w:ascii="Arial" w:hAnsi="Arial" w:cs="Arial"/>
                  <w:i w:val="0"/>
                  <w:iCs w:val="0"/>
                  <w:color w:val="000000" w:themeColor="text1"/>
                  <w:sz w:val="22"/>
                  <w:szCs w:val="22"/>
                </w:rPr>
                <w:fldChar w:fldCharType="separate"/>
              </w:r>
              <w:r w:rsidRPr="004F675C" w:rsidDel="004F675C">
                <w:rPr>
                  <w:rFonts w:ascii="Arial" w:hAnsi="Arial" w:cs="Arial"/>
                  <w:i w:val="0"/>
                  <w:iCs w:val="0"/>
                  <w:noProof/>
                  <w:color w:val="000000" w:themeColor="text1"/>
                  <w:sz w:val="22"/>
                  <w:szCs w:val="22"/>
                </w:rPr>
                <w:delText>9</w:delText>
              </w:r>
              <w:r w:rsidRPr="00BF77FF" w:rsidDel="004F675C">
                <w:rPr>
                  <w:rFonts w:ascii="Arial" w:hAnsi="Arial" w:cs="Arial"/>
                  <w:i w:val="0"/>
                  <w:iCs w:val="0"/>
                  <w:color w:val="000000" w:themeColor="text1"/>
                  <w:sz w:val="22"/>
                  <w:szCs w:val="22"/>
                </w:rPr>
                <w:fldChar w:fldCharType="end"/>
              </w:r>
            </w:del>
            <w:ins w:id="622" w:author="Microsoft Office User" w:date="2021-07-20T17:36:00Z">
              <w:r w:rsidR="004F675C">
                <w:rPr>
                  <w:rFonts w:ascii="Arial" w:hAnsi="Arial" w:cs="Arial"/>
                  <w:i w:val="0"/>
                  <w:iCs w:val="0"/>
                  <w:color w:val="000000" w:themeColor="text1"/>
                  <w:sz w:val="22"/>
                  <w:szCs w:val="22"/>
                </w:rPr>
                <w:t>10</w:t>
              </w:r>
            </w:ins>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035ACD"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66CBF6F1"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37B6ADE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F6B8B3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5832CB9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del w:id="623" w:author="Microsoft Office User" w:date="2021-07-20T17:36:00Z">
        <w:r w:rsidDel="004F675C">
          <w:rPr>
            <w:rFonts w:ascii="Arial" w:eastAsiaTheme="minorEastAsia" w:hAnsi="Arial" w:cs="Arial"/>
            <w:sz w:val="22"/>
            <w:szCs w:val="22"/>
          </w:rPr>
          <w:delText>9</w:delText>
        </w:r>
      </w:del>
      <w:ins w:id="624" w:author="Microsoft Office User" w:date="2021-07-20T17:36:00Z">
        <w:r w:rsidR="004F675C">
          <w:rPr>
            <w:rFonts w:ascii="Arial" w:eastAsiaTheme="minorEastAsia" w:hAnsi="Arial" w:cs="Arial"/>
            <w:sz w:val="22"/>
            <w:szCs w:val="22"/>
          </w:rPr>
          <w:t>11</w:t>
        </w:r>
      </w:ins>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09AFC7F5" w:rsidR="00090042" w:rsidRPr="00D67FE4" w:rsidRDefault="005A617D"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w:t>
      </w:r>
      <w:proofErr w:type="spellStart"/>
      <w:r w:rsidRPr="00471036">
        <w:rPr>
          <w:rFonts w:ascii="Arial" w:eastAsiaTheme="minorEastAsia" w:hAnsi="Arial" w:cs="Arial"/>
          <w:sz w:val="22"/>
          <w:szCs w:val="22"/>
        </w:rPr>
        <w:t>e</w:t>
      </w:r>
      <w:proofErr w:type="spellEnd"/>
      <w:r w:rsidRPr="00471036">
        <w:rPr>
          <w:rFonts w:ascii="Arial" w:eastAsiaTheme="minorEastAsia" w:hAnsi="Arial" w:cs="Arial"/>
          <w:sz w:val="22"/>
          <w:szCs w:val="22"/>
        </w:rPr>
        <w:t xml:space="preserv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499F757E"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2FB9559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w:t>
      </w:r>
      <w:del w:id="625" w:author="Microsoft Office User" w:date="2021-07-20T17:36:00Z">
        <w:r w:rsidRPr="00471036" w:rsidDel="004F675C">
          <w:rPr>
            <w:rFonts w:ascii="Arial" w:eastAsiaTheme="minorEastAsia" w:hAnsi="Arial" w:cs="Arial"/>
            <w:sz w:val="22"/>
            <w:szCs w:val="22"/>
          </w:rPr>
          <w:delText>l</w:delText>
        </w:r>
      </w:del>
      <w:r w:rsidRPr="00471036">
        <w:rPr>
          <w:rFonts w:ascii="Arial" w:eastAsiaTheme="minorEastAsia" w:hAnsi="Arial" w:cs="Arial"/>
          <w:sz w:val="22"/>
          <w:szCs w:val="22"/>
        </w:rPr>
        <w:t>led by a fitted GLM) is expected to change between conditions where the gain is expected to contribute (i</w:t>
      </w:r>
      <w:ins w:id="626" w:author="Microsoft Office User" w:date="2021-07-20T17:36:00Z">
        <w:r w:rsidR="004F675C">
          <w:rPr>
            <w:rFonts w:ascii="Arial" w:eastAsiaTheme="minorEastAsia" w:hAnsi="Arial" w:cs="Arial"/>
            <w:sz w:val="22"/>
            <w:szCs w:val="22"/>
          </w:rPr>
          <w:t>.</w:t>
        </w:r>
      </w:ins>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commentRangeStart w:id="627"/>
        <w:tc>
          <w:tcPr>
            <w:tcW w:w="4300" w:type="pct"/>
            <w:vAlign w:val="center"/>
          </w:tcPr>
          <w:p w14:paraId="2C517CD0" w14:textId="66A57C6A"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w:commentRangeEnd w:id="627"/>
                <m:r>
                  <m:rPr>
                    <m:sty m:val="p"/>
                  </m:rPr>
                  <w:rPr>
                    <w:rStyle w:val="CommentReference"/>
                    <w:rFonts w:asciiTheme="minorHAnsi" w:eastAsiaTheme="minorHAnsi" w:hAnsiTheme="minorHAnsi" w:cstheme="minorBidi"/>
                  </w:rPr>
                  <w:commentReference w:id="627"/>
                </m:r>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6224604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ins w:id="628" w:author="Microsoft Office User" w:date="2021-07-20T17:37:00Z">
        <w:r w:rsidR="004F675C">
          <w:rPr>
            <w:rFonts w:ascii="Arial" w:eastAsiaTheme="minorEastAsia" w:hAnsi="Arial" w:cs="Arial"/>
            <w:sz w:val="22"/>
            <w:szCs w:val="22"/>
          </w:rPr>
          <w:t>t</w:t>
        </w:r>
      </w:ins>
      <w:del w:id="629" w:author="Microsoft Office User" w:date="2021-07-20T17:37:00Z">
        <w:r w:rsidRPr="00471036" w:rsidDel="004F675C">
          <w:rPr>
            <w:rFonts w:ascii="Arial" w:eastAsiaTheme="minorEastAsia" w:hAnsi="Arial" w:cs="Arial"/>
            <w:sz w:val="22"/>
            <w:szCs w:val="22"/>
          </w:rPr>
          <w:delText>s</w:delText>
        </w:r>
      </w:del>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ins w:id="630" w:author="Microsoft Office User" w:date="2021-07-20T17:37:00Z">
        <w:r w:rsidR="004F675C">
          <w:rPr>
            <w:rFonts w:ascii="Arial" w:eastAsiaTheme="minorEastAsia" w:hAnsi="Arial" w:cs="Arial"/>
            <w:sz w:val="22"/>
            <w:szCs w:val="22"/>
          </w:rPr>
          <w:t>ing</w:t>
        </w:r>
      </w:ins>
      <w:proofErr w:type="spellEnd"/>
      <w:del w:id="631" w:author="Microsoft Office User" w:date="2021-07-20T17:37:00Z">
        <w:r w:rsidRPr="00471036" w:rsidDel="004F675C">
          <w:rPr>
            <w:rFonts w:ascii="Arial" w:eastAsiaTheme="minorEastAsia" w:hAnsi="Arial" w:cs="Arial"/>
            <w:sz w:val="22"/>
            <w:szCs w:val="22"/>
          </w:rPr>
          <w:delText>e</w:delText>
        </w:r>
      </w:del>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035AC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035A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49B5AF9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ED3B32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459ED0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288DA8FB"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w:t>
      </w:r>
      <w:del w:id="632" w:author="Microsoft Office User" w:date="2021-07-20T17:39:00Z">
        <w:r w:rsidRPr="00471036" w:rsidDel="004F675C">
          <w:rPr>
            <w:rFonts w:ascii="Arial" w:eastAsiaTheme="minorEastAsia" w:hAnsi="Arial" w:cs="Arial"/>
            <w:sz w:val="22"/>
            <w:szCs w:val="22"/>
          </w:rPr>
          <w:delText xml:space="preserve">time course </w:delText>
        </w:r>
      </w:del>
      <w:r w:rsidRPr="00471036">
        <w:rPr>
          <w:rFonts w:ascii="Arial" w:eastAsiaTheme="minorEastAsia" w:hAnsi="Arial" w:cs="Arial"/>
          <w:sz w:val="22"/>
          <w:szCs w:val="22"/>
        </w:rPr>
        <w:t xml:space="preserve">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w:t>
      </w:r>
      <w:proofErr w:type="spellStart"/>
      <w:r w:rsidRPr="00471036">
        <w:rPr>
          <w:rFonts w:ascii="Arial" w:eastAsiaTheme="minorEastAsia" w:hAnsi="Arial" w:cs="Arial"/>
          <w:sz w:val="22"/>
          <w:szCs w:val="22"/>
        </w:rPr>
        <w:t>rses</w:t>
      </w:r>
      <w:proofErr w:type="spellEnd"/>
      <w:r w:rsidRPr="00471036">
        <w:rPr>
          <w:rFonts w:ascii="Arial" w:eastAsiaTheme="minorEastAsia" w:hAnsi="Arial" w:cs="Arial"/>
          <w:sz w:val="22"/>
          <w:szCs w:val="22"/>
        </w:rPr>
        <w:t xml:space="preserve">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w:t>
      </w:r>
      <w:proofErr w:type="spellStart"/>
      <w:r w:rsidRPr="00471036">
        <w:rPr>
          <w:rFonts w:ascii="Arial" w:eastAsiaTheme="minorEastAsia" w:hAnsi="Arial" w:cs="Arial"/>
          <w:sz w:val="22"/>
          <w:szCs w:val="22"/>
        </w:rPr>
        <w:t>en</w:t>
      </w:r>
      <w:proofErr w:type="spellEnd"/>
      <w:r w:rsidRPr="00471036">
        <w:rPr>
          <w:rFonts w:ascii="Arial" w:eastAsiaTheme="minorEastAsia" w:hAnsi="Arial" w:cs="Arial"/>
          <w:sz w:val="22"/>
          <w:szCs w:val="22"/>
        </w:rPr>
        <w:t xml:space="preserve">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Y="1"/>
        <w:tblOverlap w:val="never"/>
        <w:tblW w:w="1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11A77">
        <w:trPr>
          <w:trHeight w:val="262"/>
        </w:trPr>
        <w:tc>
          <w:tcPr>
            <w:tcW w:w="2425" w:type="dxa"/>
            <w:vAlign w:val="center"/>
          </w:tcPr>
          <w:p w14:paraId="7EE0EA1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11A77">
        <w:trPr>
          <w:trHeight w:val="454"/>
        </w:trPr>
        <w:tc>
          <w:tcPr>
            <w:tcW w:w="2425" w:type="dxa"/>
            <w:vAlign w:val="center"/>
          </w:tcPr>
          <w:p w14:paraId="32FDF2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856D8EF"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611A77">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611A77"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506DD50B"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11A77">
        <w:trPr>
          <w:trHeight w:val="454"/>
        </w:trPr>
        <w:tc>
          <w:tcPr>
            <w:tcW w:w="2425" w:type="dxa"/>
            <w:vAlign w:val="center"/>
          </w:tcPr>
          <w:p w14:paraId="046BFC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5595CC40"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11A77">
        <w:trPr>
          <w:trHeight w:val="454"/>
        </w:trPr>
        <w:tc>
          <w:tcPr>
            <w:tcW w:w="2425" w:type="dxa"/>
            <w:vAlign w:val="center"/>
          </w:tcPr>
          <w:p w14:paraId="2BFBD9A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0E77C06E"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11A77">
        <w:trPr>
          <w:trHeight w:val="454"/>
        </w:trPr>
        <w:tc>
          <w:tcPr>
            <w:tcW w:w="2425" w:type="dxa"/>
            <w:vAlign w:val="center"/>
          </w:tcPr>
          <w:p w14:paraId="54F30B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2E01F104"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11A77">
        <w:trPr>
          <w:trHeight w:val="454"/>
        </w:trPr>
        <w:tc>
          <w:tcPr>
            <w:tcW w:w="2425" w:type="dxa"/>
            <w:vAlign w:val="center"/>
          </w:tcPr>
          <w:p w14:paraId="45E4B85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2BC32067"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11A77">
        <w:trPr>
          <w:trHeight w:val="482"/>
        </w:trPr>
        <w:tc>
          <w:tcPr>
            <w:tcW w:w="2425" w:type="dxa"/>
            <w:vAlign w:val="center"/>
          </w:tcPr>
          <w:p w14:paraId="100590F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70632C2A"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11A77">
        <w:trPr>
          <w:trHeight w:val="429"/>
        </w:trPr>
        <w:tc>
          <w:tcPr>
            <w:tcW w:w="2425" w:type="dxa"/>
            <w:vAlign w:val="center"/>
          </w:tcPr>
          <w:p w14:paraId="62C6E7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123D9499"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11A77">
        <w:trPr>
          <w:trHeight w:val="429"/>
        </w:trPr>
        <w:tc>
          <w:tcPr>
            <w:tcW w:w="2425" w:type="dxa"/>
            <w:vAlign w:val="center"/>
          </w:tcPr>
          <w:p w14:paraId="206D7C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A928A45"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11A77">
        <w:trPr>
          <w:trHeight w:val="429"/>
        </w:trPr>
        <w:tc>
          <w:tcPr>
            <w:tcW w:w="2425" w:type="dxa"/>
            <w:vAlign w:val="center"/>
          </w:tcPr>
          <w:p w14:paraId="136D8E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11A77">
        <w:trPr>
          <w:trHeight w:val="429"/>
        </w:trPr>
        <w:tc>
          <w:tcPr>
            <w:tcW w:w="2425" w:type="dxa"/>
            <w:vAlign w:val="center"/>
          </w:tcPr>
          <w:p w14:paraId="7691BB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11A77">
        <w:trPr>
          <w:trHeight w:val="429"/>
        </w:trPr>
        <w:tc>
          <w:tcPr>
            <w:tcW w:w="2425" w:type="dxa"/>
            <w:vAlign w:val="center"/>
          </w:tcPr>
          <w:p w14:paraId="414516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260" w:type="dxa"/>
            <w:vMerge w:val="restart"/>
            <w:vAlign w:val="center"/>
          </w:tcPr>
          <w:p w14:paraId="3B1D36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A0491A8"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11A77">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11A77">
        <w:trPr>
          <w:trHeight w:val="429"/>
        </w:trPr>
        <w:tc>
          <w:tcPr>
            <w:tcW w:w="2425" w:type="dxa"/>
            <w:vAlign w:val="center"/>
          </w:tcPr>
          <w:p w14:paraId="7FD8A1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75BC1616"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11A77">
        <w:trPr>
          <w:trHeight w:val="429"/>
        </w:trPr>
        <w:tc>
          <w:tcPr>
            <w:tcW w:w="2425" w:type="dxa"/>
            <w:vAlign w:val="center"/>
          </w:tcPr>
          <w:p w14:paraId="485E557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10666C97"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11A77">
        <w:trPr>
          <w:trHeight w:val="429"/>
        </w:trPr>
        <w:tc>
          <w:tcPr>
            <w:tcW w:w="2425" w:type="dxa"/>
            <w:vAlign w:val="center"/>
          </w:tcPr>
          <w:p w14:paraId="7818B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67F3316E"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11A77">
        <w:trPr>
          <w:trHeight w:val="429"/>
        </w:trPr>
        <w:tc>
          <w:tcPr>
            <w:tcW w:w="2425" w:type="dxa"/>
            <w:vAlign w:val="center"/>
          </w:tcPr>
          <w:p w14:paraId="4409BB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6F47AEAC"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11A77">
        <w:trPr>
          <w:trHeight w:val="429"/>
        </w:trPr>
        <w:tc>
          <w:tcPr>
            <w:tcW w:w="2425" w:type="dxa"/>
            <w:vAlign w:val="center"/>
          </w:tcPr>
          <w:p w14:paraId="14FE527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3730556A"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11A77">
        <w:trPr>
          <w:trHeight w:val="429"/>
        </w:trPr>
        <w:tc>
          <w:tcPr>
            <w:tcW w:w="2425" w:type="dxa"/>
            <w:vAlign w:val="center"/>
          </w:tcPr>
          <w:p w14:paraId="73802E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59F002ED"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11A77">
        <w:trPr>
          <w:trHeight w:val="429"/>
        </w:trPr>
        <w:tc>
          <w:tcPr>
            <w:tcW w:w="2425" w:type="dxa"/>
            <w:vAlign w:val="center"/>
          </w:tcPr>
          <w:p w14:paraId="612F64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23D1C175"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11A77">
        <w:trPr>
          <w:trHeight w:val="429"/>
        </w:trPr>
        <w:tc>
          <w:tcPr>
            <w:tcW w:w="2425" w:type="dxa"/>
            <w:vAlign w:val="center"/>
          </w:tcPr>
          <w:p w14:paraId="78E04D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1C45817"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11A77">
        <w:trPr>
          <w:trHeight w:val="429"/>
        </w:trPr>
        <w:tc>
          <w:tcPr>
            <w:tcW w:w="2425" w:type="dxa"/>
            <w:vAlign w:val="center"/>
          </w:tcPr>
          <w:p w14:paraId="6F9B5D3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2795F5B8"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11A77">
        <w:trPr>
          <w:trHeight w:val="429"/>
        </w:trPr>
        <w:tc>
          <w:tcPr>
            <w:tcW w:w="2425" w:type="dxa"/>
            <w:vAlign w:val="center"/>
          </w:tcPr>
          <w:p w14:paraId="44AE21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0E0C89D5"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11A77">
        <w:trPr>
          <w:trHeight w:val="429"/>
        </w:trPr>
        <w:tc>
          <w:tcPr>
            <w:tcW w:w="2425" w:type="dxa"/>
            <w:vAlign w:val="center"/>
          </w:tcPr>
          <w:p w14:paraId="0340623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533CDD5A"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11A77">
        <w:trPr>
          <w:trHeight w:val="429"/>
        </w:trPr>
        <w:tc>
          <w:tcPr>
            <w:tcW w:w="2425" w:type="dxa"/>
            <w:vAlign w:val="center"/>
          </w:tcPr>
          <w:p w14:paraId="0698E6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350150D8"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11A77">
        <w:trPr>
          <w:trHeight w:val="429"/>
        </w:trPr>
        <w:tc>
          <w:tcPr>
            <w:tcW w:w="2425" w:type="dxa"/>
            <w:vAlign w:val="center"/>
          </w:tcPr>
          <w:p w14:paraId="3503B2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6A8D10A4"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11A77">
        <w:trPr>
          <w:trHeight w:val="429"/>
        </w:trPr>
        <w:tc>
          <w:tcPr>
            <w:tcW w:w="2425" w:type="dxa"/>
            <w:vAlign w:val="center"/>
          </w:tcPr>
          <w:p w14:paraId="4C3863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36929C04"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11A77">
        <w:trPr>
          <w:trHeight w:val="429"/>
        </w:trPr>
        <w:tc>
          <w:tcPr>
            <w:tcW w:w="2425" w:type="dxa"/>
            <w:vAlign w:val="center"/>
          </w:tcPr>
          <w:p w14:paraId="7A13633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61E7F978" w:rsidR="00090042" w:rsidRPr="00F51242" w:rsidRDefault="005A617D"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11A77">
        <w:trPr>
          <w:trHeight w:val="429"/>
        </w:trPr>
        <w:tc>
          <w:tcPr>
            <w:tcW w:w="2425" w:type="dxa"/>
            <w:vAlign w:val="center"/>
          </w:tcPr>
          <w:p w14:paraId="4B37054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11A77">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61540522"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611A77">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611A77"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11A77">
            <w:pPr>
              <w:contextualSpacing/>
              <w:rPr>
                <w:rFonts w:ascii="Arial" w:hAnsi="Arial" w:cs="Arial"/>
                <w:color w:val="000000" w:themeColor="text1"/>
                <w:sz w:val="16"/>
                <w:szCs w:val="16"/>
              </w:rPr>
            </w:pPr>
          </w:p>
          <w:p w14:paraId="39243A6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2A963B31"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11A77">
        <w:trPr>
          <w:trHeight w:val="429"/>
        </w:trPr>
        <w:tc>
          <w:tcPr>
            <w:tcW w:w="2425" w:type="dxa"/>
            <w:vAlign w:val="center"/>
          </w:tcPr>
          <w:p w14:paraId="0A1F0922"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11A77">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11A77">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5B211D9B"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11A77">
        <w:trPr>
          <w:trHeight w:val="429"/>
        </w:trPr>
        <w:tc>
          <w:tcPr>
            <w:tcW w:w="2425" w:type="dxa"/>
            <w:vAlign w:val="center"/>
          </w:tcPr>
          <w:p w14:paraId="4D2EB4B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11A77">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11A77">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C3FDB99"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11A77">
        <w:trPr>
          <w:trHeight w:val="429"/>
        </w:trPr>
        <w:tc>
          <w:tcPr>
            <w:tcW w:w="2425" w:type="dxa"/>
            <w:vAlign w:val="center"/>
          </w:tcPr>
          <w:p w14:paraId="4448B4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11A77">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11A77">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300E1AFD"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11A77">
        <w:trPr>
          <w:trHeight w:val="429"/>
        </w:trPr>
        <w:tc>
          <w:tcPr>
            <w:tcW w:w="2425" w:type="dxa"/>
            <w:vAlign w:val="center"/>
          </w:tcPr>
          <w:p w14:paraId="23BB4B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11A77">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11A77">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27E00CEB"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11A77">
        <w:trPr>
          <w:trHeight w:val="429"/>
        </w:trPr>
        <w:tc>
          <w:tcPr>
            <w:tcW w:w="2425" w:type="dxa"/>
            <w:vAlign w:val="center"/>
          </w:tcPr>
          <w:p w14:paraId="1AFFA39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11A77">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11A77">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07C8DB8D"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11A77">
        <w:trPr>
          <w:trHeight w:val="429"/>
        </w:trPr>
        <w:tc>
          <w:tcPr>
            <w:tcW w:w="2425" w:type="dxa"/>
            <w:vAlign w:val="center"/>
          </w:tcPr>
          <w:p w14:paraId="12C96D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11A77">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11A77">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512E60CA"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11A77">
        <w:trPr>
          <w:trHeight w:val="429"/>
        </w:trPr>
        <w:tc>
          <w:tcPr>
            <w:tcW w:w="2425" w:type="dxa"/>
            <w:vAlign w:val="center"/>
          </w:tcPr>
          <w:p w14:paraId="612BDE7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11A77">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11A77">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5D7DF7E4" w:rsidR="00090042" w:rsidRPr="00F51242" w:rsidRDefault="005A617D"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11A77">
        <w:trPr>
          <w:trHeight w:val="640"/>
        </w:trPr>
        <w:tc>
          <w:tcPr>
            <w:tcW w:w="2425" w:type="dxa"/>
            <w:vMerge w:val="restart"/>
            <w:vAlign w:val="center"/>
          </w:tcPr>
          <w:p w14:paraId="4E67955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11A7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11A77">
            <w:pPr>
              <w:contextualSpacing/>
              <w:rPr>
                <w:rFonts w:ascii="Consolas" w:hAnsi="Consolas" w:cs="Consolas"/>
                <w:color w:val="000000" w:themeColor="text1"/>
                <w:sz w:val="16"/>
                <w:szCs w:val="16"/>
              </w:rPr>
            </w:pPr>
          </w:p>
          <w:p w14:paraId="0217288E"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11A77">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11A7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11A7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11A7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11A7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11A77">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11A77">
        <w:trPr>
          <w:trHeight w:val="429"/>
        </w:trPr>
        <w:tc>
          <w:tcPr>
            <w:tcW w:w="2425" w:type="dxa"/>
            <w:vMerge/>
            <w:vAlign w:val="center"/>
          </w:tcPr>
          <w:p w14:paraId="7449AD8E"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11A77">
            <w:pPr>
              <w:contextualSpacing/>
              <w:rPr>
                <w:rFonts w:ascii="Arial" w:hAnsi="Arial" w:cs="Arial"/>
                <w:color w:val="000000"/>
                <w:sz w:val="16"/>
                <w:szCs w:val="16"/>
              </w:rPr>
            </w:pPr>
          </w:p>
          <w:p w14:paraId="534DE952"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11A77">
            <w:pPr>
              <w:contextualSpacing/>
              <w:rPr>
                <w:rFonts w:ascii="Arial" w:hAnsi="Arial" w:cs="Arial"/>
                <w:color w:val="000000"/>
                <w:sz w:val="16"/>
                <w:szCs w:val="16"/>
              </w:rPr>
            </w:pPr>
          </w:p>
          <w:p w14:paraId="2C736020"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11A77">
            <w:pPr>
              <w:contextualSpacing/>
              <w:rPr>
                <w:rFonts w:ascii="Arial" w:hAnsi="Arial" w:cs="Arial"/>
                <w:color w:val="000000"/>
                <w:sz w:val="16"/>
                <w:szCs w:val="16"/>
              </w:rPr>
            </w:pPr>
          </w:p>
          <w:p w14:paraId="7260D53D"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11A77">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11A77">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11A77">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11A77">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11A77">
            <w:pPr>
              <w:contextualSpacing/>
              <w:rPr>
                <w:rFonts w:ascii="Arial" w:hAnsi="Arial" w:cs="Arial"/>
                <w:color w:val="000000" w:themeColor="text1"/>
                <w:sz w:val="16"/>
                <w:szCs w:val="16"/>
              </w:rPr>
            </w:pPr>
          </w:p>
        </w:tc>
      </w:tr>
      <w:tr w:rsidR="00090042" w:rsidRPr="008C5995" w14:paraId="53945CDB" w14:textId="77777777" w:rsidTr="00611A77">
        <w:trPr>
          <w:trHeight w:val="429"/>
        </w:trPr>
        <w:tc>
          <w:tcPr>
            <w:tcW w:w="2425" w:type="dxa"/>
            <w:vMerge/>
            <w:vAlign w:val="center"/>
          </w:tcPr>
          <w:p w14:paraId="5886E8A5"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11A7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035ACD" w:rsidP="00611A7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11A77">
        <w:trPr>
          <w:trHeight w:val="429"/>
        </w:trPr>
        <w:tc>
          <w:tcPr>
            <w:tcW w:w="2425" w:type="dxa"/>
            <w:vMerge w:val="restart"/>
            <w:vAlign w:val="center"/>
          </w:tcPr>
          <w:p w14:paraId="7DBB3165"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11A77">
            <w:pPr>
              <w:contextualSpacing/>
              <w:rPr>
                <w:rFonts w:ascii="Consolas" w:hAnsi="Consolas" w:cs="Consolas"/>
                <w:color w:val="000000" w:themeColor="text1"/>
                <w:sz w:val="16"/>
                <w:szCs w:val="16"/>
              </w:rPr>
            </w:pPr>
          </w:p>
          <w:p w14:paraId="7EA1F6D2"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11A77">
            <w:pPr>
              <w:contextualSpacing/>
              <w:rPr>
                <w:rFonts w:ascii="Arial" w:hAnsi="Arial" w:cs="Arial"/>
                <w:color w:val="000000"/>
                <w:sz w:val="16"/>
                <w:szCs w:val="16"/>
              </w:rPr>
            </w:pPr>
          </w:p>
          <w:p w14:paraId="57828382"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11A77">
            <w:pPr>
              <w:contextualSpacing/>
              <w:rPr>
                <w:rFonts w:ascii="Arial" w:hAnsi="Arial" w:cs="Arial"/>
                <w:color w:val="000000"/>
                <w:sz w:val="16"/>
                <w:szCs w:val="16"/>
              </w:rPr>
            </w:pPr>
          </w:p>
          <w:p w14:paraId="41589621"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11A77">
        <w:trPr>
          <w:trHeight w:val="429"/>
        </w:trPr>
        <w:tc>
          <w:tcPr>
            <w:tcW w:w="2425" w:type="dxa"/>
            <w:vMerge/>
            <w:vAlign w:val="center"/>
          </w:tcPr>
          <w:p w14:paraId="43D77A16"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11A77">
        <w:trPr>
          <w:trHeight w:val="429"/>
        </w:trPr>
        <w:tc>
          <w:tcPr>
            <w:tcW w:w="2425" w:type="dxa"/>
            <w:vMerge w:val="restart"/>
            <w:vAlign w:val="center"/>
          </w:tcPr>
          <w:p w14:paraId="05B26F4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11A77">
            <w:pPr>
              <w:contextualSpacing/>
              <w:rPr>
                <w:rFonts w:ascii="Consolas" w:hAnsi="Consolas" w:cs="Consolas"/>
                <w:color w:val="000000" w:themeColor="text1"/>
                <w:sz w:val="16"/>
                <w:szCs w:val="16"/>
              </w:rPr>
            </w:pPr>
          </w:p>
          <w:p w14:paraId="4687400B"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11A77">
            <w:pPr>
              <w:contextualSpacing/>
              <w:rPr>
                <w:rFonts w:ascii="Arial" w:hAnsi="Arial" w:cs="Arial"/>
                <w:color w:val="000000"/>
                <w:sz w:val="16"/>
                <w:szCs w:val="16"/>
              </w:rPr>
            </w:pPr>
          </w:p>
          <w:p w14:paraId="7CFE38D6"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11A77">
            <w:pPr>
              <w:contextualSpacing/>
              <w:rPr>
                <w:rFonts w:ascii="Arial" w:hAnsi="Arial" w:cs="Arial"/>
                <w:color w:val="000000"/>
                <w:sz w:val="16"/>
                <w:szCs w:val="16"/>
              </w:rPr>
            </w:pPr>
          </w:p>
          <w:p w14:paraId="1917D79E"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11A77">
        <w:trPr>
          <w:trHeight w:val="429"/>
        </w:trPr>
        <w:tc>
          <w:tcPr>
            <w:tcW w:w="2425" w:type="dxa"/>
            <w:vMerge/>
            <w:vAlign w:val="center"/>
          </w:tcPr>
          <w:p w14:paraId="2171FA5D"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11A77">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11A77">
        <w:trPr>
          <w:trHeight w:val="429"/>
        </w:trPr>
        <w:tc>
          <w:tcPr>
            <w:tcW w:w="2425" w:type="dxa"/>
            <w:vMerge w:val="restart"/>
            <w:vAlign w:val="center"/>
          </w:tcPr>
          <w:p w14:paraId="65327ED7"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11A77">
            <w:pPr>
              <w:contextualSpacing/>
              <w:rPr>
                <w:rFonts w:ascii="Consolas" w:hAnsi="Consolas" w:cs="Consolas"/>
                <w:color w:val="000000" w:themeColor="text1"/>
                <w:sz w:val="16"/>
                <w:szCs w:val="16"/>
              </w:rPr>
            </w:pPr>
          </w:p>
          <w:p w14:paraId="716F9418"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11A77">
            <w:pPr>
              <w:contextualSpacing/>
              <w:rPr>
                <w:rFonts w:ascii="Arial" w:hAnsi="Arial" w:cs="Arial"/>
                <w:color w:val="000000"/>
                <w:sz w:val="16"/>
                <w:szCs w:val="16"/>
              </w:rPr>
            </w:pPr>
          </w:p>
          <w:p w14:paraId="18DB0809"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11A77">
            <w:pPr>
              <w:contextualSpacing/>
              <w:rPr>
                <w:rFonts w:ascii="Arial" w:hAnsi="Arial" w:cs="Arial"/>
                <w:color w:val="000000"/>
                <w:sz w:val="16"/>
                <w:szCs w:val="16"/>
              </w:rPr>
            </w:pPr>
          </w:p>
          <w:p w14:paraId="4F6F0573"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11A77">
        <w:trPr>
          <w:trHeight w:val="429"/>
        </w:trPr>
        <w:tc>
          <w:tcPr>
            <w:tcW w:w="2425" w:type="dxa"/>
            <w:vMerge/>
            <w:vAlign w:val="center"/>
          </w:tcPr>
          <w:p w14:paraId="6D2A71F4"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11A77">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035A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2FCF604" w14:textId="77777777" w:rsidR="008075B5" w:rsidRDefault="008075B5">
      <w:pPr>
        <w:rPr>
          <w:ins w:id="633" w:author="Microsoft Office User" w:date="2021-07-22T10:57:00Z"/>
          <w:rFonts w:ascii="Arial" w:hAnsi="Arial" w:cs="Arial"/>
          <w:b/>
          <w:bCs/>
          <w:sz w:val="22"/>
          <w:szCs w:val="22"/>
        </w:rPr>
      </w:pPr>
      <w:ins w:id="634" w:author="Microsoft Office User" w:date="2021-07-22T10:57:00Z">
        <w:r>
          <w:rPr>
            <w:rFonts w:ascii="Arial" w:hAnsi="Arial" w:cs="Arial"/>
            <w:b/>
            <w:bCs/>
            <w:sz w:val="22"/>
            <w:szCs w:val="22"/>
          </w:rPr>
          <w:br w:type="page"/>
        </w:r>
      </w:ins>
    </w:p>
    <w:p w14:paraId="0A8CE05B" w14:textId="77CC10BA" w:rsidR="008075B5" w:rsidRPr="00F51242" w:rsidRDefault="008075B5" w:rsidP="008075B5">
      <w:pPr>
        <w:rPr>
          <w:ins w:id="635" w:author="Microsoft Office User" w:date="2021-07-22T10:58:00Z"/>
          <w:rFonts w:ascii="Arial" w:hAnsi="Arial" w:cs="Arial"/>
          <w:sz w:val="22"/>
          <w:szCs w:val="22"/>
        </w:rPr>
      </w:pPr>
      <w:ins w:id="636" w:author="Microsoft Office User" w:date="2021-07-22T10:58:00Z">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Pr>
            <w:rFonts w:ascii="Arial" w:hAnsi="Arial" w:cs="Arial"/>
            <w:sz w:val="22"/>
            <w:szCs w:val="22"/>
          </w:rPr>
          <w:t>Mouse strains and genders</w:t>
        </w:r>
        <w:r w:rsidRPr="00F51242">
          <w:rPr>
            <w:rFonts w:ascii="Arial" w:hAnsi="Arial" w:cs="Arial"/>
            <w:sz w:val="22"/>
            <w:szCs w:val="22"/>
          </w:rPr>
          <w:t>.</w:t>
        </w:r>
      </w:ins>
    </w:p>
    <w:p w14:paraId="1D9CDAE0" w14:textId="77777777" w:rsidR="008075B5" w:rsidRDefault="008075B5" w:rsidP="00090042">
      <w:pPr>
        <w:rPr>
          <w:ins w:id="637" w:author="Microsoft Office User" w:date="2021-07-22T10:58:00Z"/>
          <w:rFonts w:ascii="Arial" w:hAnsi="Arial" w:cs="Arial"/>
          <w:b/>
          <w:bCs/>
          <w:sz w:val="22"/>
          <w:szCs w:val="22"/>
        </w:rPr>
      </w:pPr>
    </w:p>
    <w:tbl>
      <w:tblPr>
        <w:tblStyle w:val="TableGrid"/>
        <w:tblW w:w="0" w:type="auto"/>
        <w:tblLook w:val="04A0" w:firstRow="1" w:lastRow="0" w:firstColumn="1" w:lastColumn="0" w:noHBand="0" w:noVBand="1"/>
        <w:tblPrChange w:id="638" w:author="Microsoft Office User" w:date="2021-07-22T11:07:00Z">
          <w:tblPr>
            <w:tblStyle w:val="TableGrid"/>
            <w:tblW w:w="0" w:type="auto"/>
            <w:tblLook w:val="04A0" w:firstRow="1" w:lastRow="0" w:firstColumn="1" w:lastColumn="0" w:noHBand="0" w:noVBand="1"/>
          </w:tblPr>
        </w:tblPrChange>
      </w:tblPr>
      <w:tblGrid>
        <w:gridCol w:w="2873"/>
        <w:gridCol w:w="2478"/>
        <w:gridCol w:w="2683"/>
        <w:gridCol w:w="2756"/>
        <w:tblGridChange w:id="639">
          <w:tblGrid>
            <w:gridCol w:w="2873"/>
            <w:gridCol w:w="723"/>
            <w:gridCol w:w="1755"/>
            <w:gridCol w:w="1842"/>
            <w:gridCol w:w="841"/>
            <w:gridCol w:w="2756"/>
            <w:gridCol w:w="3597"/>
          </w:tblGrid>
        </w:tblGridChange>
      </w:tblGrid>
      <w:tr w:rsidR="008075B5" w14:paraId="17C9DEB7" w14:textId="77777777" w:rsidTr="008075B5">
        <w:trPr>
          <w:ins w:id="640" w:author="Microsoft Office User" w:date="2021-07-22T11:00:00Z"/>
        </w:trPr>
        <w:tc>
          <w:tcPr>
            <w:tcW w:w="2873" w:type="dxa"/>
            <w:tcPrChange w:id="641" w:author="Microsoft Office User" w:date="2021-07-22T11:07:00Z">
              <w:tcPr>
                <w:tcW w:w="3596" w:type="dxa"/>
                <w:gridSpan w:val="2"/>
              </w:tcPr>
            </w:tcPrChange>
          </w:tcPr>
          <w:p w14:paraId="6C907A9B" w14:textId="35E7B6CE" w:rsidR="008075B5" w:rsidRPr="00134582" w:rsidRDefault="008075B5">
            <w:pPr>
              <w:jc w:val="center"/>
              <w:rPr>
                <w:ins w:id="642" w:author="Microsoft Office User" w:date="2021-07-22T11:00:00Z"/>
                <w:rFonts w:ascii="Arial" w:hAnsi="Arial" w:cs="Arial"/>
                <w:b/>
                <w:bCs/>
                <w:sz w:val="16"/>
                <w:szCs w:val="16"/>
                <w:rPrChange w:id="643" w:author="Microsoft Office User" w:date="2021-07-22T13:26:00Z">
                  <w:rPr>
                    <w:ins w:id="644" w:author="Microsoft Office User" w:date="2021-07-22T11:00:00Z"/>
                    <w:rFonts w:ascii="Arial" w:hAnsi="Arial" w:cs="Arial"/>
                    <w:b/>
                    <w:bCs/>
                    <w:sz w:val="22"/>
                    <w:szCs w:val="22"/>
                  </w:rPr>
                </w:rPrChange>
              </w:rPr>
              <w:pPrChange w:id="645" w:author="Microsoft Office User" w:date="2021-07-22T13:27:00Z">
                <w:pPr/>
              </w:pPrChange>
            </w:pPr>
            <w:ins w:id="646" w:author="Microsoft Office User" w:date="2021-07-22T11:01:00Z">
              <w:r w:rsidRPr="00134582">
                <w:rPr>
                  <w:rFonts w:ascii="Arial" w:hAnsi="Arial" w:cs="Arial"/>
                  <w:b/>
                  <w:bCs/>
                  <w:sz w:val="16"/>
                  <w:szCs w:val="16"/>
                  <w:rPrChange w:id="647" w:author="Microsoft Office User" w:date="2021-07-22T13:26:00Z">
                    <w:rPr>
                      <w:rFonts w:ascii="Arial" w:hAnsi="Arial" w:cs="Arial"/>
                      <w:b/>
                      <w:bCs/>
                      <w:sz w:val="22"/>
                      <w:szCs w:val="22"/>
                    </w:rPr>
                  </w:rPrChange>
                </w:rPr>
                <w:t>Experiment</w:t>
              </w:r>
            </w:ins>
          </w:p>
        </w:tc>
        <w:tc>
          <w:tcPr>
            <w:tcW w:w="2478" w:type="dxa"/>
            <w:tcPrChange w:id="648" w:author="Microsoft Office User" w:date="2021-07-22T11:07:00Z">
              <w:tcPr>
                <w:tcW w:w="3597" w:type="dxa"/>
                <w:gridSpan w:val="2"/>
              </w:tcPr>
            </w:tcPrChange>
          </w:tcPr>
          <w:p w14:paraId="0CA78ACD" w14:textId="63A4884C" w:rsidR="008075B5" w:rsidRPr="00134582" w:rsidRDefault="008075B5">
            <w:pPr>
              <w:jc w:val="center"/>
              <w:rPr>
                <w:ins w:id="649" w:author="Microsoft Office User" w:date="2021-07-22T11:07:00Z"/>
                <w:rFonts w:ascii="Arial" w:hAnsi="Arial" w:cs="Arial"/>
                <w:b/>
                <w:bCs/>
                <w:sz w:val="16"/>
                <w:szCs w:val="16"/>
                <w:rPrChange w:id="650" w:author="Microsoft Office User" w:date="2021-07-22T13:26:00Z">
                  <w:rPr>
                    <w:ins w:id="651" w:author="Microsoft Office User" w:date="2021-07-22T11:07:00Z"/>
                    <w:rFonts w:ascii="Arial" w:hAnsi="Arial" w:cs="Arial"/>
                    <w:b/>
                    <w:bCs/>
                    <w:sz w:val="22"/>
                    <w:szCs w:val="22"/>
                  </w:rPr>
                </w:rPrChange>
              </w:rPr>
              <w:pPrChange w:id="652" w:author="Microsoft Office User" w:date="2021-07-22T13:27:00Z">
                <w:pPr/>
              </w:pPrChange>
            </w:pPr>
            <w:ins w:id="653" w:author="Microsoft Office User" w:date="2021-07-22T11:07:00Z">
              <w:r w:rsidRPr="00134582">
                <w:rPr>
                  <w:rFonts w:ascii="Arial" w:hAnsi="Arial" w:cs="Arial"/>
                  <w:b/>
                  <w:bCs/>
                  <w:sz w:val="16"/>
                  <w:szCs w:val="16"/>
                  <w:rPrChange w:id="654" w:author="Microsoft Office User" w:date="2021-07-22T13:26:00Z">
                    <w:rPr>
                      <w:rFonts w:ascii="Arial" w:hAnsi="Arial" w:cs="Arial"/>
                      <w:b/>
                      <w:bCs/>
                      <w:sz w:val="22"/>
                      <w:szCs w:val="22"/>
                    </w:rPr>
                  </w:rPrChange>
                </w:rPr>
                <w:t>Figur</w:t>
              </w:r>
            </w:ins>
            <w:ins w:id="655" w:author="Microsoft Office User" w:date="2021-07-22T11:08:00Z">
              <w:r w:rsidRPr="00134582">
                <w:rPr>
                  <w:rFonts w:ascii="Arial" w:hAnsi="Arial" w:cs="Arial"/>
                  <w:b/>
                  <w:bCs/>
                  <w:sz w:val="16"/>
                  <w:szCs w:val="16"/>
                  <w:rPrChange w:id="656" w:author="Microsoft Office User" w:date="2021-07-22T13:26:00Z">
                    <w:rPr>
                      <w:rFonts w:ascii="Arial" w:hAnsi="Arial" w:cs="Arial"/>
                      <w:b/>
                      <w:bCs/>
                      <w:sz w:val="22"/>
                      <w:szCs w:val="22"/>
                    </w:rPr>
                  </w:rPrChange>
                </w:rPr>
                <w:t>es</w:t>
              </w:r>
            </w:ins>
          </w:p>
        </w:tc>
        <w:tc>
          <w:tcPr>
            <w:tcW w:w="2683" w:type="dxa"/>
            <w:tcPrChange w:id="657" w:author="Microsoft Office User" w:date="2021-07-22T11:07:00Z">
              <w:tcPr>
                <w:tcW w:w="3597" w:type="dxa"/>
                <w:gridSpan w:val="2"/>
              </w:tcPr>
            </w:tcPrChange>
          </w:tcPr>
          <w:p w14:paraId="7DBC858A" w14:textId="38B180D0" w:rsidR="008075B5" w:rsidRPr="00134582" w:rsidRDefault="008075B5">
            <w:pPr>
              <w:jc w:val="center"/>
              <w:rPr>
                <w:ins w:id="658" w:author="Microsoft Office User" w:date="2021-07-22T11:00:00Z"/>
                <w:rFonts w:ascii="Arial" w:hAnsi="Arial" w:cs="Arial"/>
                <w:b/>
                <w:bCs/>
                <w:sz w:val="16"/>
                <w:szCs w:val="16"/>
                <w:rPrChange w:id="659" w:author="Microsoft Office User" w:date="2021-07-22T13:26:00Z">
                  <w:rPr>
                    <w:ins w:id="660" w:author="Microsoft Office User" w:date="2021-07-22T11:00:00Z"/>
                    <w:rFonts w:ascii="Arial" w:hAnsi="Arial" w:cs="Arial"/>
                    <w:b/>
                    <w:bCs/>
                    <w:sz w:val="22"/>
                    <w:szCs w:val="22"/>
                  </w:rPr>
                </w:rPrChange>
              </w:rPr>
              <w:pPrChange w:id="661" w:author="Microsoft Office User" w:date="2021-07-22T13:27:00Z">
                <w:pPr/>
              </w:pPrChange>
            </w:pPr>
            <w:ins w:id="662" w:author="Microsoft Office User" w:date="2021-07-22T11:01:00Z">
              <w:r w:rsidRPr="00134582">
                <w:rPr>
                  <w:rFonts w:ascii="Arial" w:hAnsi="Arial" w:cs="Arial"/>
                  <w:b/>
                  <w:bCs/>
                  <w:sz w:val="16"/>
                  <w:szCs w:val="16"/>
                  <w:rPrChange w:id="663" w:author="Microsoft Office User" w:date="2021-07-22T13:26:00Z">
                    <w:rPr>
                      <w:rFonts w:ascii="Arial" w:hAnsi="Arial" w:cs="Arial"/>
                      <w:b/>
                      <w:bCs/>
                      <w:sz w:val="22"/>
                      <w:szCs w:val="22"/>
                    </w:rPr>
                  </w:rPrChange>
                </w:rPr>
                <w:t>Strain</w:t>
              </w:r>
            </w:ins>
          </w:p>
        </w:tc>
        <w:tc>
          <w:tcPr>
            <w:tcW w:w="2756" w:type="dxa"/>
            <w:tcPrChange w:id="664" w:author="Microsoft Office User" w:date="2021-07-22T11:07:00Z">
              <w:tcPr>
                <w:tcW w:w="3597" w:type="dxa"/>
              </w:tcPr>
            </w:tcPrChange>
          </w:tcPr>
          <w:p w14:paraId="445BFB70" w14:textId="4A85E5DC" w:rsidR="008075B5" w:rsidRPr="00134582" w:rsidRDefault="008075B5">
            <w:pPr>
              <w:jc w:val="center"/>
              <w:rPr>
                <w:ins w:id="665" w:author="Microsoft Office User" w:date="2021-07-22T11:00:00Z"/>
                <w:rFonts w:ascii="Arial" w:hAnsi="Arial" w:cs="Arial"/>
                <w:b/>
                <w:bCs/>
                <w:sz w:val="16"/>
                <w:szCs w:val="16"/>
                <w:rPrChange w:id="666" w:author="Microsoft Office User" w:date="2021-07-22T13:26:00Z">
                  <w:rPr>
                    <w:ins w:id="667" w:author="Microsoft Office User" w:date="2021-07-22T11:00:00Z"/>
                    <w:rFonts w:ascii="Arial" w:hAnsi="Arial" w:cs="Arial"/>
                    <w:b/>
                    <w:bCs/>
                    <w:sz w:val="22"/>
                    <w:szCs w:val="22"/>
                  </w:rPr>
                </w:rPrChange>
              </w:rPr>
              <w:pPrChange w:id="668" w:author="Microsoft Office User" w:date="2021-07-22T13:27:00Z">
                <w:pPr/>
              </w:pPrChange>
            </w:pPr>
            <w:ins w:id="669" w:author="Microsoft Office User" w:date="2021-07-22T11:01:00Z">
              <w:r w:rsidRPr="00134582">
                <w:rPr>
                  <w:rFonts w:ascii="Arial" w:hAnsi="Arial" w:cs="Arial"/>
                  <w:b/>
                  <w:bCs/>
                  <w:sz w:val="16"/>
                  <w:szCs w:val="16"/>
                  <w:rPrChange w:id="670" w:author="Microsoft Office User" w:date="2021-07-22T13:26:00Z">
                    <w:rPr>
                      <w:rFonts w:ascii="Arial" w:hAnsi="Arial" w:cs="Arial"/>
                      <w:b/>
                      <w:bCs/>
                      <w:sz w:val="22"/>
                      <w:szCs w:val="22"/>
                    </w:rPr>
                  </w:rPrChange>
                </w:rPr>
                <w:t>N [female</w:t>
              </w:r>
            </w:ins>
            <w:ins w:id="671" w:author="Microsoft Office User" w:date="2021-07-22T13:10:00Z">
              <w:r w:rsidR="009E1A27" w:rsidRPr="00134582">
                <w:rPr>
                  <w:rFonts w:ascii="Arial" w:hAnsi="Arial" w:cs="Arial"/>
                  <w:b/>
                  <w:bCs/>
                  <w:sz w:val="16"/>
                  <w:szCs w:val="16"/>
                  <w:rPrChange w:id="672" w:author="Microsoft Office User" w:date="2021-07-22T13:26:00Z">
                    <w:rPr>
                      <w:rFonts w:ascii="Arial" w:hAnsi="Arial" w:cs="Arial"/>
                      <w:b/>
                      <w:bCs/>
                      <w:sz w:val="22"/>
                      <w:szCs w:val="22"/>
                    </w:rPr>
                  </w:rPrChange>
                </w:rPr>
                <w:t>,</w:t>
              </w:r>
            </w:ins>
            <w:ins w:id="673" w:author="Microsoft Office User" w:date="2021-07-22T11:01:00Z">
              <w:r w:rsidRPr="00134582">
                <w:rPr>
                  <w:rFonts w:ascii="Arial" w:hAnsi="Arial" w:cs="Arial"/>
                  <w:b/>
                  <w:bCs/>
                  <w:sz w:val="16"/>
                  <w:szCs w:val="16"/>
                  <w:rPrChange w:id="674" w:author="Microsoft Office User" w:date="2021-07-22T13:26:00Z">
                    <w:rPr>
                      <w:rFonts w:ascii="Arial" w:hAnsi="Arial" w:cs="Arial"/>
                      <w:b/>
                      <w:bCs/>
                      <w:sz w:val="22"/>
                      <w:szCs w:val="22"/>
                    </w:rPr>
                  </w:rPrChange>
                </w:rPr>
                <w:t xml:space="preserve"> male]</w:t>
              </w:r>
            </w:ins>
          </w:p>
        </w:tc>
      </w:tr>
      <w:tr w:rsidR="008075B5" w14:paraId="6A59BFDB" w14:textId="77777777" w:rsidTr="008075B5">
        <w:trPr>
          <w:ins w:id="675" w:author="Microsoft Office User" w:date="2021-07-22T11:00:00Z"/>
        </w:trPr>
        <w:tc>
          <w:tcPr>
            <w:tcW w:w="2873" w:type="dxa"/>
            <w:tcPrChange w:id="676" w:author="Microsoft Office User" w:date="2021-07-22T11:07:00Z">
              <w:tcPr>
                <w:tcW w:w="3596" w:type="dxa"/>
                <w:gridSpan w:val="2"/>
              </w:tcPr>
            </w:tcPrChange>
          </w:tcPr>
          <w:p w14:paraId="3671E2F4" w14:textId="4B9E55C7" w:rsidR="008075B5" w:rsidRPr="00134582" w:rsidRDefault="008075B5" w:rsidP="00090042">
            <w:pPr>
              <w:rPr>
                <w:ins w:id="677" w:author="Microsoft Office User" w:date="2021-07-22T11:00:00Z"/>
                <w:rFonts w:ascii="Arial" w:hAnsi="Arial" w:cs="Arial"/>
                <w:sz w:val="16"/>
                <w:szCs w:val="16"/>
                <w:rPrChange w:id="678" w:author="Microsoft Office User" w:date="2021-07-22T13:26:00Z">
                  <w:rPr>
                    <w:ins w:id="679" w:author="Microsoft Office User" w:date="2021-07-22T11:00:00Z"/>
                    <w:rFonts w:ascii="Arial" w:hAnsi="Arial" w:cs="Arial"/>
                    <w:b/>
                    <w:bCs/>
                    <w:sz w:val="22"/>
                    <w:szCs w:val="22"/>
                  </w:rPr>
                </w:rPrChange>
              </w:rPr>
            </w:pPr>
            <w:ins w:id="680" w:author="Microsoft Office User" w:date="2021-07-22T11:07:00Z">
              <w:r w:rsidRPr="00134582">
                <w:rPr>
                  <w:rFonts w:ascii="Arial" w:hAnsi="Arial" w:cs="Arial"/>
                  <w:sz w:val="16"/>
                  <w:szCs w:val="16"/>
                  <w:rPrChange w:id="681" w:author="Microsoft Office User" w:date="2021-07-22T13:26:00Z">
                    <w:rPr>
                      <w:rFonts w:ascii="Arial" w:hAnsi="Arial" w:cs="Arial"/>
                      <w:sz w:val="22"/>
                      <w:szCs w:val="22"/>
                    </w:rPr>
                  </w:rPrChange>
                </w:rPr>
                <w:t xml:space="preserve">Acute </w:t>
              </w:r>
            </w:ins>
            <w:proofErr w:type="spellStart"/>
            <w:ins w:id="682" w:author="Microsoft Office User" w:date="2021-07-22T13:15:00Z">
              <w:r w:rsidR="00036A6C" w:rsidRPr="00134582">
                <w:rPr>
                  <w:rFonts w:ascii="Arial" w:hAnsi="Arial" w:cs="Arial"/>
                  <w:sz w:val="16"/>
                  <w:szCs w:val="16"/>
                  <w:rPrChange w:id="683" w:author="Microsoft Office User" w:date="2021-07-22T13:26:00Z">
                    <w:rPr>
                      <w:rFonts w:ascii="Arial" w:hAnsi="Arial" w:cs="Arial"/>
                      <w:sz w:val="22"/>
                      <w:szCs w:val="22"/>
                    </w:rPr>
                  </w:rPrChange>
                </w:rPr>
                <w:t>ACtx</w:t>
              </w:r>
              <w:proofErr w:type="spellEnd"/>
              <w:r w:rsidR="00036A6C" w:rsidRPr="00134582">
                <w:rPr>
                  <w:rFonts w:ascii="Arial" w:hAnsi="Arial" w:cs="Arial"/>
                  <w:sz w:val="16"/>
                  <w:szCs w:val="16"/>
                  <w:rPrChange w:id="684" w:author="Microsoft Office User" w:date="2021-07-22T13:26:00Z">
                    <w:rPr>
                      <w:rFonts w:ascii="Arial" w:hAnsi="Arial" w:cs="Arial"/>
                      <w:sz w:val="22"/>
                      <w:szCs w:val="22"/>
                    </w:rPr>
                  </w:rPrChange>
                </w:rPr>
                <w:t xml:space="preserve"> </w:t>
              </w:r>
            </w:ins>
            <w:ins w:id="685" w:author="Microsoft Office User" w:date="2021-07-22T11:07:00Z">
              <w:r w:rsidRPr="00134582">
                <w:rPr>
                  <w:rFonts w:ascii="Arial" w:hAnsi="Arial" w:cs="Arial"/>
                  <w:sz w:val="16"/>
                  <w:szCs w:val="16"/>
                  <w:rPrChange w:id="686" w:author="Microsoft Office User" w:date="2021-07-22T13:26:00Z">
                    <w:rPr>
                      <w:rFonts w:ascii="Arial" w:hAnsi="Arial" w:cs="Arial"/>
                      <w:sz w:val="22"/>
                      <w:szCs w:val="22"/>
                    </w:rPr>
                  </w:rPrChange>
                </w:rPr>
                <w:t>recording</w:t>
              </w:r>
            </w:ins>
            <w:ins w:id="687" w:author="Microsoft Office User" w:date="2021-07-22T13:30:00Z">
              <w:r w:rsidR="00134582">
                <w:rPr>
                  <w:rFonts w:ascii="Arial" w:hAnsi="Arial" w:cs="Arial"/>
                  <w:sz w:val="16"/>
                  <w:szCs w:val="16"/>
                </w:rPr>
                <w:t>s</w:t>
              </w:r>
            </w:ins>
          </w:p>
        </w:tc>
        <w:tc>
          <w:tcPr>
            <w:tcW w:w="2478" w:type="dxa"/>
            <w:tcPrChange w:id="688" w:author="Microsoft Office User" w:date="2021-07-22T11:07:00Z">
              <w:tcPr>
                <w:tcW w:w="3597" w:type="dxa"/>
                <w:gridSpan w:val="2"/>
              </w:tcPr>
            </w:tcPrChange>
          </w:tcPr>
          <w:p w14:paraId="01801DE0" w14:textId="199EAA3C" w:rsidR="008075B5" w:rsidRPr="00134582" w:rsidRDefault="000D3B42" w:rsidP="00090042">
            <w:pPr>
              <w:rPr>
                <w:ins w:id="689" w:author="Microsoft Office User" w:date="2021-07-22T11:07:00Z"/>
                <w:rFonts w:ascii="Arial" w:hAnsi="Arial" w:cs="Arial"/>
                <w:sz w:val="16"/>
                <w:szCs w:val="16"/>
                <w:rPrChange w:id="690" w:author="Microsoft Office User" w:date="2021-07-22T13:26:00Z">
                  <w:rPr>
                    <w:ins w:id="691" w:author="Microsoft Office User" w:date="2021-07-22T11:07:00Z"/>
                    <w:rFonts w:ascii="Arial" w:hAnsi="Arial" w:cs="Arial"/>
                    <w:b/>
                    <w:bCs/>
                    <w:sz w:val="22"/>
                    <w:szCs w:val="22"/>
                  </w:rPr>
                </w:rPrChange>
              </w:rPr>
            </w:pPr>
            <w:ins w:id="692" w:author="Microsoft Office User" w:date="2021-07-22T11:08:00Z">
              <w:r w:rsidRPr="00134582">
                <w:rPr>
                  <w:rFonts w:ascii="Arial" w:hAnsi="Arial" w:cs="Arial"/>
                  <w:sz w:val="16"/>
                  <w:szCs w:val="16"/>
                  <w:rPrChange w:id="693" w:author="Microsoft Office User" w:date="2021-07-22T13:26:00Z">
                    <w:rPr>
                      <w:rFonts w:ascii="Arial" w:hAnsi="Arial" w:cs="Arial"/>
                      <w:b/>
                      <w:bCs/>
                      <w:sz w:val="22"/>
                      <w:szCs w:val="22"/>
                    </w:rPr>
                  </w:rPrChange>
                </w:rPr>
                <w:t>Figure 2</w:t>
              </w:r>
            </w:ins>
          </w:p>
        </w:tc>
        <w:tc>
          <w:tcPr>
            <w:tcW w:w="2683" w:type="dxa"/>
            <w:tcPrChange w:id="694" w:author="Microsoft Office User" w:date="2021-07-22T11:07:00Z">
              <w:tcPr>
                <w:tcW w:w="3597" w:type="dxa"/>
                <w:gridSpan w:val="2"/>
              </w:tcPr>
            </w:tcPrChange>
          </w:tcPr>
          <w:p w14:paraId="4A1C87A0" w14:textId="0C56F498" w:rsidR="008075B5" w:rsidRPr="00134582" w:rsidRDefault="000D3B42" w:rsidP="00090042">
            <w:pPr>
              <w:rPr>
                <w:ins w:id="695" w:author="Microsoft Office User" w:date="2021-07-22T11:00:00Z"/>
                <w:rFonts w:ascii="Arial" w:hAnsi="Arial" w:cs="Arial"/>
                <w:sz w:val="16"/>
                <w:szCs w:val="16"/>
                <w:rPrChange w:id="696" w:author="Microsoft Office User" w:date="2021-07-22T13:26:00Z">
                  <w:rPr>
                    <w:ins w:id="697" w:author="Microsoft Office User" w:date="2021-07-22T11:00:00Z"/>
                    <w:rFonts w:ascii="Arial" w:hAnsi="Arial" w:cs="Arial"/>
                    <w:b/>
                    <w:bCs/>
                    <w:sz w:val="22"/>
                    <w:szCs w:val="22"/>
                  </w:rPr>
                </w:rPrChange>
              </w:rPr>
            </w:pPr>
            <w:ins w:id="698" w:author="Microsoft Office User" w:date="2021-07-22T11:08:00Z">
              <w:r w:rsidRPr="00134582">
                <w:rPr>
                  <w:rFonts w:ascii="Arial" w:hAnsi="Arial" w:cs="Arial"/>
                  <w:sz w:val="16"/>
                  <w:szCs w:val="16"/>
                  <w:rPrChange w:id="699" w:author="Microsoft Office User" w:date="2021-07-22T13:26:00Z">
                    <w:rPr>
                      <w:rFonts w:ascii="Arial" w:hAnsi="Arial" w:cs="Arial"/>
                      <w:b/>
                      <w:bCs/>
                      <w:sz w:val="22"/>
                      <w:szCs w:val="22"/>
                    </w:rPr>
                  </w:rPrChange>
                </w:rPr>
                <w:t>C</w:t>
              </w:r>
            </w:ins>
            <w:ins w:id="700" w:author="Microsoft Office User" w:date="2021-07-22T13:08:00Z">
              <w:r w:rsidR="009E1A27" w:rsidRPr="00134582">
                <w:rPr>
                  <w:rFonts w:ascii="Arial" w:hAnsi="Arial" w:cs="Arial"/>
                  <w:sz w:val="16"/>
                  <w:szCs w:val="16"/>
                  <w:rPrChange w:id="701" w:author="Microsoft Office User" w:date="2021-07-22T13:26:00Z">
                    <w:rPr>
                      <w:rFonts w:ascii="Arial" w:hAnsi="Arial" w:cs="Arial"/>
                      <w:sz w:val="22"/>
                      <w:szCs w:val="22"/>
                    </w:rPr>
                  </w:rPrChange>
                </w:rPr>
                <w:t>DH</w:t>
              </w:r>
            </w:ins>
            <w:ins w:id="702" w:author="Microsoft Office User" w:date="2021-07-22T11:08:00Z">
              <w:r w:rsidRPr="00134582">
                <w:rPr>
                  <w:rFonts w:ascii="Arial" w:hAnsi="Arial" w:cs="Arial"/>
                  <w:sz w:val="16"/>
                  <w:szCs w:val="16"/>
                  <w:rPrChange w:id="703" w:author="Microsoft Office User" w:date="2021-07-22T13:26:00Z">
                    <w:rPr>
                      <w:rFonts w:ascii="Arial" w:hAnsi="Arial" w:cs="Arial"/>
                      <w:b/>
                      <w:bCs/>
                      <w:sz w:val="22"/>
                      <w:szCs w:val="22"/>
                    </w:rPr>
                  </w:rPrChange>
                </w:rPr>
                <w:t>23</w:t>
              </w:r>
            </w:ins>
          </w:p>
        </w:tc>
        <w:tc>
          <w:tcPr>
            <w:tcW w:w="2756" w:type="dxa"/>
            <w:tcPrChange w:id="704" w:author="Microsoft Office User" w:date="2021-07-22T11:07:00Z">
              <w:tcPr>
                <w:tcW w:w="3597" w:type="dxa"/>
              </w:tcPr>
            </w:tcPrChange>
          </w:tcPr>
          <w:p w14:paraId="438BEEED" w14:textId="76AA53DA" w:rsidR="008075B5" w:rsidRPr="00134582" w:rsidRDefault="000D3B42" w:rsidP="00090042">
            <w:pPr>
              <w:rPr>
                <w:ins w:id="705" w:author="Microsoft Office User" w:date="2021-07-22T11:00:00Z"/>
                <w:rFonts w:ascii="Arial" w:hAnsi="Arial" w:cs="Arial"/>
                <w:sz w:val="16"/>
                <w:szCs w:val="16"/>
                <w:rPrChange w:id="706" w:author="Microsoft Office User" w:date="2021-07-22T13:26:00Z">
                  <w:rPr>
                    <w:ins w:id="707" w:author="Microsoft Office User" w:date="2021-07-22T11:00:00Z"/>
                    <w:rFonts w:ascii="Arial" w:hAnsi="Arial" w:cs="Arial"/>
                    <w:b/>
                    <w:bCs/>
                    <w:sz w:val="22"/>
                    <w:szCs w:val="22"/>
                  </w:rPr>
                </w:rPrChange>
              </w:rPr>
            </w:pPr>
            <w:ins w:id="708" w:author="Microsoft Office User" w:date="2021-07-22T11:08:00Z">
              <w:r w:rsidRPr="00134582">
                <w:rPr>
                  <w:rFonts w:ascii="Arial" w:hAnsi="Arial" w:cs="Arial"/>
                  <w:sz w:val="16"/>
                  <w:szCs w:val="16"/>
                  <w:rPrChange w:id="709" w:author="Microsoft Office User" w:date="2021-07-22T13:26:00Z">
                    <w:rPr>
                      <w:rFonts w:ascii="Arial" w:hAnsi="Arial" w:cs="Arial"/>
                      <w:sz w:val="22"/>
                      <w:szCs w:val="22"/>
                    </w:rPr>
                  </w:rPrChange>
                </w:rPr>
                <w:t>1 [M]</w:t>
              </w:r>
            </w:ins>
          </w:p>
        </w:tc>
      </w:tr>
      <w:tr w:rsidR="00134582" w14:paraId="1D8E6EBF" w14:textId="77777777" w:rsidTr="00840611">
        <w:trPr>
          <w:ins w:id="710" w:author="Microsoft Office User" w:date="2021-07-22T11:00:00Z"/>
        </w:trPr>
        <w:tc>
          <w:tcPr>
            <w:tcW w:w="2873" w:type="dxa"/>
            <w:vMerge w:val="restart"/>
          </w:tcPr>
          <w:p w14:paraId="10221286" w14:textId="0C9256EF" w:rsidR="00134582" w:rsidRPr="00134582" w:rsidRDefault="00134582" w:rsidP="00090042">
            <w:pPr>
              <w:rPr>
                <w:ins w:id="711" w:author="Microsoft Office User" w:date="2021-07-22T11:00:00Z"/>
                <w:rFonts w:ascii="Arial" w:hAnsi="Arial" w:cs="Arial"/>
                <w:sz w:val="16"/>
                <w:szCs w:val="16"/>
                <w:rPrChange w:id="712" w:author="Microsoft Office User" w:date="2021-07-22T13:26:00Z">
                  <w:rPr>
                    <w:ins w:id="713" w:author="Microsoft Office User" w:date="2021-07-22T11:00:00Z"/>
                    <w:rFonts w:ascii="Arial" w:hAnsi="Arial" w:cs="Arial"/>
                    <w:b/>
                    <w:bCs/>
                    <w:sz w:val="22"/>
                    <w:szCs w:val="22"/>
                  </w:rPr>
                </w:rPrChange>
              </w:rPr>
            </w:pPr>
            <w:ins w:id="714" w:author="Microsoft Office User" w:date="2021-07-22T11:42:00Z">
              <w:r w:rsidRPr="00134582">
                <w:rPr>
                  <w:rFonts w:ascii="Arial" w:hAnsi="Arial" w:cs="Arial"/>
                  <w:sz w:val="16"/>
                  <w:szCs w:val="16"/>
                  <w:rPrChange w:id="715" w:author="Microsoft Office User" w:date="2021-07-22T13:26:00Z">
                    <w:rPr>
                      <w:rFonts w:ascii="Arial" w:hAnsi="Arial" w:cs="Arial"/>
                      <w:sz w:val="22"/>
                      <w:szCs w:val="22"/>
                    </w:rPr>
                  </w:rPrChange>
                </w:rPr>
                <w:t>Behavior (</w:t>
              </w:r>
            </w:ins>
            <w:ins w:id="716" w:author="Microsoft Office User" w:date="2021-07-22T11:43:00Z">
              <w:r w:rsidRPr="00134582">
                <w:rPr>
                  <w:rFonts w:ascii="Arial" w:hAnsi="Arial" w:cs="Arial"/>
                  <w:sz w:val="16"/>
                  <w:szCs w:val="16"/>
                  <w:rPrChange w:id="717" w:author="Microsoft Office User" w:date="2021-07-22T13:26:00Z">
                    <w:rPr>
                      <w:rFonts w:ascii="Arial" w:hAnsi="Arial" w:cs="Arial"/>
                      <w:sz w:val="22"/>
                      <w:szCs w:val="22"/>
                    </w:rPr>
                  </w:rPrChange>
                </w:rPr>
                <w:t xml:space="preserve">no </w:t>
              </w:r>
              <w:proofErr w:type="spellStart"/>
              <w:r w:rsidRPr="00134582">
                <w:rPr>
                  <w:rFonts w:ascii="Arial" w:hAnsi="Arial" w:cs="Arial"/>
                  <w:sz w:val="16"/>
                  <w:szCs w:val="16"/>
                  <w:rPrChange w:id="718" w:author="Microsoft Office User" w:date="2021-07-22T13:26:00Z">
                    <w:rPr>
                      <w:rFonts w:ascii="Arial" w:hAnsi="Arial" w:cs="Arial"/>
                      <w:sz w:val="22"/>
                      <w:szCs w:val="22"/>
                    </w:rPr>
                  </w:rPrChange>
                </w:rPr>
                <w:t>microdrive</w:t>
              </w:r>
            </w:ins>
            <w:proofErr w:type="spellEnd"/>
            <w:ins w:id="719" w:author="Microsoft Office User" w:date="2021-07-22T11:42:00Z">
              <w:r w:rsidRPr="00134582">
                <w:rPr>
                  <w:rFonts w:ascii="Arial" w:hAnsi="Arial" w:cs="Arial"/>
                  <w:sz w:val="16"/>
                  <w:szCs w:val="16"/>
                  <w:rPrChange w:id="720" w:author="Microsoft Office User" w:date="2021-07-22T13:26:00Z">
                    <w:rPr>
                      <w:rFonts w:ascii="Arial" w:hAnsi="Arial" w:cs="Arial"/>
                      <w:sz w:val="22"/>
                      <w:szCs w:val="22"/>
                    </w:rPr>
                  </w:rPrChange>
                </w:rPr>
                <w:t>)</w:t>
              </w:r>
            </w:ins>
          </w:p>
        </w:tc>
        <w:tc>
          <w:tcPr>
            <w:tcW w:w="2478" w:type="dxa"/>
            <w:vMerge w:val="restart"/>
          </w:tcPr>
          <w:p w14:paraId="41613B5B" w14:textId="1A348956" w:rsidR="00134582" w:rsidRPr="00134582" w:rsidRDefault="00134582" w:rsidP="00090042">
            <w:pPr>
              <w:rPr>
                <w:ins w:id="721" w:author="Microsoft Office User" w:date="2021-07-22T11:07:00Z"/>
                <w:rFonts w:ascii="Arial" w:hAnsi="Arial" w:cs="Arial"/>
                <w:sz w:val="16"/>
                <w:szCs w:val="16"/>
                <w:rPrChange w:id="722" w:author="Microsoft Office User" w:date="2021-07-22T13:26:00Z">
                  <w:rPr>
                    <w:ins w:id="723" w:author="Microsoft Office User" w:date="2021-07-22T11:07:00Z"/>
                    <w:rFonts w:ascii="Arial" w:hAnsi="Arial" w:cs="Arial"/>
                    <w:b/>
                    <w:bCs/>
                    <w:sz w:val="22"/>
                    <w:szCs w:val="22"/>
                  </w:rPr>
                </w:rPrChange>
              </w:rPr>
            </w:pPr>
            <w:ins w:id="724" w:author="Microsoft Office User" w:date="2021-07-22T11:43:00Z">
              <w:r w:rsidRPr="00134582">
                <w:rPr>
                  <w:rFonts w:ascii="Arial" w:hAnsi="Arial" w:cs="Arial"/>
                  <w:sz w:val="16"/>
                  <w:szCs w:val="16"/>
                  <w:rPrChange w:id="725" w:author="Microsoft Office User" w:date="2021-07-22T13:26:00Z">
                    <w:rPr>
                      <w:rFonts w:ascii="Arial" w:hAnsi="Arial" w:cs="Arial"/>
                      <w:sz w:val="22"/>
                      <w:szCs w:val="22"/>
                    </w:rPr>
                  </w:rPrChange>
                </w:rPr>
                <w:t>Figure 3</w:t>
              </w:r>
            </w:ins>
          </w:p>
        </w:tc>
        <w:tc>
          <w:tcPr>
            <w:tcW w:w="2683" w:type="dxa"/>
          </w:tcPr>
          <w:p w14:paraId="062D499E" w14:textId="2A9B03A8" w:rsidR="00134582" w:rsidRPr="00134582" w:rsidRDefault="00134582" w:rsidP="00090042">
            <w:pPr>
              <w:rPr>
                <w:ins w:id="726" w:author="Microsoft Office User" w:date="2021-07-22T11:00:00Z"/>
                <w:rFonts w:ascii="Arial" w:hAnsi="Arial" w:cs="Arial"/>
                <w:sz w:val="16"/>
                <w:szCs w:val="16"/>
                <w:rPrChange w:id="727" w:author="Microsoft Office User" w:date="2021-07-22T13:26:00Z">
                  <w:rPr>
                    <w:ins w:id="728" w:author="Microsoft Office User" w:date="2021-07-22T11:00:00Z"/>
                    <w:rFonts w:ascii="Arial" w:hAnsi="Arial" w:cs="Arial"/>
                    <w:b/>
                    <w:bCs/>
                    <w:sz w:val="22"/>
                    <w:szCs w:val="22"/>
                  </w:rPr>
                </w:rPrChange>
              </w:rPr>
            </w:pPr>
            <w:ins w:id="729" w:author="Microsoft Office User" w:date="2021-07-22T13:08:00Z">
              <w:r w:rsidRPr="00134582">
                <w:rPr>
                  <w:rFonts w:ascii="Arial" w:hAnsi="Arial" w:cs="Arial"/>
                  <w:sz w:val="16"/>
                  <w:szCs w:val="16"/>
                  <w:rPrChange w:id="730" w:author="Microsoft Office User" w:date="2021-07-22T13:26:00Z">
                    <w:rPr>
                      <w:rFonts w:ascii="Arial" w:hAnsi="Arial" w:cs="Arial"/>
                      <w:sz w:val="22"/>
                      <w:szCs w:val="22"/>
                    </w:rPr>
                  </w:rPrChange>
                </w:rPr>
                <w:t xml:space="preserve">C57BL/6 x </w:t>
              </w:r>
            </w:ins>
            <w:proofErr w:type="spellStart"/>
            <w:ins w:id="731" w:author="Microsoft Office User" w:date="2021-07-22T11:48:00Z">
              <w:r w:rsidRPr="00134582">
                <w:rPr>
                  <w:rFonts w:ascii="Arial" w:hAnsi="Arial" w:cs="Arial"/>
                  <w:sz w:val="16"/>
                  <w:szCs w:val="16"/>
                  <w:rPrChange w:id="732" w:author="Microsoft Office User" w:date="2021-07-22T13:26:00Z">
                    <w:rPr>
                      <w:rFonts w:ascii="Arial" w:hAnsi="Arial" w:cs="Arial"/>
                      <w:sz w:val="22"/>
                      <w:szCs w:val="22"/>
                    </w:rPr>
                  </w:rPrChange>
                </w:rPr>
                <w:t>CamKII</w:t>
              </w:r>
            </w:ins>
            <w:ins w:id="733" w:author="Microsoft Office User" w:date="2021-07-22T13:08:00Z">
              <w:r w:rsidRPr="00134582">
                <w:rPr>
                  <w:rFonts w:ascii="Arial" w:hAnsi="Arial" w:cs="Arial"/>
                  <w:sz w:val="16"/>
                  <w:szCs w:val="16"/>
                  <w:rPrChange w:id="734" w:author="Microsoft Office User" w:date="2021-07-22T13:26:00Z">
                    <w:rPr>
                      <w:rFonts w:ascii="Arial" w:hAnsi="Arial" w:cs="Arial"/>
                      <w:sz w:val="22"/>
                      <w:szCs w:val="22"/>
                    </w:rPr>
                  </w:rPrChange>
                </w:rPr>
                <w:t>-cre</w:t>
              </w:r>
            </w:ins>
            <w:proofErr w:type="spellEnd"/>
          </w:p>
        </w:tc>
        <w:tc>
          <w:tcPr>
            <w:tcW w:w="2756" w:type="dxa"/>
          </w:tcPr>
          <w:p w14:paraId="126DE8F3" w14:textId="0CF2D0BF" w:rsidR="00134582" w:rsidRPr="00134582" w:rsidRDefault="00134582" w:rsidP="00090042">
            <w:pPr>
              <w:rPr>
                <w:ins w:id="735" w:author="Microsoft Office User" w:date="2021-07-22T11:00:00Z"/>
                <w:rFonts w:ascii="Arial" w:hAnsi="Arial" w:cs="Arial"/>
                <w:sz w:val="16"/>
                <w:szCs w:val="16"/>
                <w:rPrChange w:id="736" w:author="Microsoft Office User" w:date="2021-07-22T13:26:00Z">
                  <w:rPr>
                    <w:ins w:id="737" w:author="Microsoft Office User" w:date="2021-07-22T11:00:00Z"/>
                    <w:rFonts w:ascii="Arial" w:hAnsi="Arial" w:cs="Arial"/>
                    <w:b/>
                    <w:bCs/>
                    <w:sz w:val="22"/>
                    <w:szCs w:val="22"/>
                  </w:rPr>
                </w:rPrChange>
              </w:rPr>
            </w:pPr>
            <w:ins w:id="738" w:author="Microsoft Office User" w:date="2021-07-22T13:10:00Z">
              <w:r w:rsidRPr="00134582">
                <w:rPr>
                  <w:rFonts w:ascii="Arial" w:hAnsi="Arial" w:cs="Arial"/>
                  <w:sz w:val="16"/>
                  <w:szCs w:val="16"/>
                  <w:rPrChange w:id="739" w:author="Microsoft Office User" w:date="2021-07-22T13:26:00Z">
                    <w:rPr>
                      <w:rFonts w:ascii="Arial" w:hAnsi="Arial" w:cs="Arial"/>
                      <w:sz w:val="22"/>
                      <w:szCs w:val="22"/>
                    </w:rPr>
                  </w:rPrChange>
                </w:rPr>
                <w:t xml:space="preserve">1 [F], </w:t>
              </w:r>
            </w:ins>
            <w:ins w:id="740" w:author="Microsoft Office User" w:date="2021-07-22T13:08:00Z">
              <w:r w:rsidRPr="00134582">
                <w:rPr>
                  <w:rFonts w:ascii="Arial" w:hAnsi="Arial" w:cs="Arial"/>
                  <w:sz w:val="16"/>
                  <w:szCs w:val="16"/>
                  <w:rPrChange w:id="741" w:author="Microsoft Office User" w:date="2021-07-22T13:26:00Z">
                    <w:rPr>
                      <w:rFonts w:ascii="Arial" w:hAnsi="Arial" w:cs="Arial"/>
                      <w:sz w:val="22"/>
                      <w:szCs w:val="22"/>
                    </w:rPr>
                  </w:rPrChange>
                </w:rPr>
                <w:t>4 [M]</w:t>
              </w:r>
            </w:ins>
          </w:p>
        </w:tc>
      </w:tr>
      <w:tr w:rsidR="00134582" w14:paraId="418F5C6E" w14:textId="77777777" w:rsidTr="008075B5">
        <w:trPr>
          <w:ins w:id="742" w:author="Microsoft Office User" w:date="2021-07-22T13:02:00Z"/>
        </w:trPr>
        <w:tc>
          <w:tcPr>
            <w:tcW w:w="2873" w:type="dxa"/>
            <w:vMerge/>
          </w:tcPr>
          <w:p w14:paraId="6CFF81EF" w14:textId="77777777" w:rsidR="00134582" w:rsidRPr="00134582" w:rsidRDefault="00134582" w:rsidP="00090042">
            <w:pPr>
              <w:rPr>
                <w:ins w:id="743" w:author="Microsoft Office User" w:date="2021-07-22T13:02:00Z"/>
                <w:rFonts w:ascii="Arial" w:hAnsi="Arial" w:cs="Arial"/>
                <w:sz w:val="16"/>
                <w:szCs w:val="16"/>
                <w:rPrChange w:id="744" w:author="Microsoft Office User" w:date="2021-07-22T13:26:00Z">
                  <w:rPr>
                    <w:ins w:id="745" w:author="Microsoft Office User" w:date="2021-07-22T13:02:00Z"/>
                    <w:rFonts w:ascii="Arial" w:hAnsi="Arial" w:cs="Arial"/>
                    <w:sz w:val="22"/>
                    <w:szCs w:val="22"/>
                  </w:rPr>
                </w:rPrChange>
              </w:rPr>
            </w:pPr>
          </w:p>
        </w:tc>
        <w:tc>
          <w:tcPr>
            <w:tcW w:w="2478" w:type="dxa"/>
            <w:vMerge/>
          </w:tcPr>
          <w:p w14:paraId="212895FA" w14:textId="77777777" w:rsidR="00134582" w:rsidRPr="00134582" w:rsidRDefault="00134582" w:rsidP="00090042">
            <w:pPr>
              <w:rPr>
                <w:ins w:id="746" w:author="Microsoft Office User" w:date="2021-07-22T13:02:00Z"/>
                <w:rFonts w:ascii="Arial" w:hAnsi="Arial" w:cs="Arial"/>
                <w:sz w:val="16"/>
                <w:szCs w:val="16"/>
                <w:rPrChange w:id="747" w:author="Microsoft Office User" w:date="2021-07-22T13:26:00Z">
                  <w:rPr>
                    <w:ins w:id="748" w:author="Microsoft Office User" w:date="2021-07-22T13:02:00Z"/>
                    <w:rFonts w:ascii="Arial" w:hAnsi="Arial" w:cs="Arial"/>
                    <w:sz w:val="22"/>
                    <w:szCs w:val="22"/>
                  </w:rPr>
                </w:rPrChange>
              </w:rPr>
            </w:pPr>
          </w:p>
        </w:tc>
        <w:tc>
          <w:tcPr>
            <w:tcW w:w="2683" w:type="dxa"/>
          </w:tcPr>
          <w:p w14:paraId="2D0E5DE1" w14:textId="5E768620" w:rsidR="00134582" w:rsidRPr="00134582" w:rsidRDefault="00134582" w:rsidP="00090042">
            <w:pPr>
              <w:rPr>
                <w:ins w:id="749" w:author="Microsoft Office User" w:date="2021-07-22T13:02:00Z"/>
                <w:rFonts w:ascii="Arial" w:hAnsi="Arial" w:cs="Arial"/>
                <w:sz w:val="16"/>
                <w:szCs w:val="16"/>
                <w:rPrChange w:id="750" w:author="Microsoft Office User" w:date="2021-07-22T13:26:00Z">
                  <w:rPr>
                    <w:ins w:id="751" w:author="Microsoft Office User" w:date="2021-07-22T13:02:00Z"/>
                    <w:rFonts w:ascii="Arial" w:hAnsi="Arial" w:cs="Arial"/>
                    <w:sz w:val="22"/>
                    <w:szCs w:val="22"/>
                  </w:rPr>
                </w:rPrChange>
              </w:rPr>
            </w:pPr>
            <w:ins w:id="752" w:author="Microsoft Office User" w:date="2021-07-22T13:09:00Z">
              <w:r w:rsidRPr="00134582">
                <w:rPr>
                  <w:rFonts w:ascii="Arial" w:hAnsi="Arial" w:cs="Arial"/>
                  <w:sz w:val="16"/>
                  <w:szCs w:val="16"/>
                  <w:rPrChange w:id="753" w:author="Microsoft Office User" w:date="2021-07-22T13:26:00Z">
                    <w:rPr>
                      <w:rFonts w:ascii="Arial" w:hAnsi="Arial" w:cs="Arial"/>
                      <w:sz w:val="22"/>
                      <w:szCs w:val="22"/>
                    </w:rPr>
                  </w:rPrChange>
                </w:rPr>
                <w:t>C57BL/6 x PV-</w:t>
              </w:r>
              <w:proofErr w:type="spellStart"/>
              <w:r w:rsidRPr="00134582">
                <w:rPr>
                  <w:rFonts w:ascii="Arial" w:hAnsi="Arial" w:cs="Arial"/>
                  <w:sz w:val="16"/>
                  <w:szCs w:val="16"/>
                  <w:rPrChange w:id="754" w:author="Microsoft Office User" w:date="2021-07-22T13:26:00Z">
                    <w:rPr>
                      <w:rFonts w:ascii="Arial" w:hAnsi="Arial" w:cs="Arial"/>
                      <w:sz w:val="22"/>
                      <w:szCs w:val="22"/>
                    </w:rPr>
                  </w:rPrChange>
                </w:rPr>
                <w:t>cre</w:t>
              </w:r>
            </w:ins>
            <w:proofErr w:type="spellEnd"/>
          </w:p>
        </w:tc>
        <w:tc>
          <w:tcPr>
            <w:tcW w:w="2756" w:type="dxa"/>
          </w:tcPr>
          <w:p w14:paraId="1B345436" w14:textId="1AB8B64E" w:rsidR="00134582" w:rsidRPr="00134582" w:rsidRDefault="00134582" w:rsidP="00090042">
            <w:pPr>
              <w:rPr>
                <w:ins w:id="755" w:author="Microsoft Office User" w:date="2021-07-22T13:02:00Z"/>
                <w:rFonts w:ascii="Arial" w:hAnsi="Arial" w:cs="Arial"/>
                <w:sz w:val="16"/>
                <w:szCs w:val="16"/>
                <w:rPrChange w:id="756" w:author="Microsoft Office User" w:date="2021-07-22T13:26:00Z">
                  <w:rPr>
                    <w:ins w:id="757" w:author="Microsoft Office User" w:date="2021-07-22T13:02:00Z"/>
                    <w:rFonts w:ascii="Arial" w:hAnsi="Arial" w:cs="Arial"/>
                    <w:sz w:val="22"/>
                    <w:szCs w:val="22"/>
                  </w:rPr>
                </w:rPrChange>
              </w:rPr>
            </w:pPr>
            <w:ins w:id="758" w:author="Microsoft Office User" w:date="2021-07-22T13:09:00Z">
              <w:r w:rsidRPr="00134582">
                <w:rPr>
                  <w:rFonts w:ascii="Arial" w:hAnsi="Arial" w:cs="Arial"/>
                  <w:sz w:val="16"/>
                  <w:szCs w:val="16"/>
                  <w:rPrChange w:id="759" w:author="Microsoft Office User" w:date="2021-07-22T13:26:00Z">
                    <w:rPr>
                      <w:rFonts w:ascii="Arial" w:hAnsi="Arial" w:cs="Arial"/>
                      <w:sz w:val="22"/>
                      <w:szCs w:val="22"/>
                    </w:rPr>
                  </w:rPrChange>
                </w:rPr>
                <w:t>1 [F]</w:t>
              </w:r>
            </w:ins>
          </w:p>
        </w:tc>
      </w:tr>
      <w:tr w:rsidR="00134582" w14:paraId="3530C9E9" w14:textId="77777777" w:rsidTr="008075B5">
        <w:trPr>
          <w:ins w:id="760" w:author="Microsoft Office User" w:date="2021-07-22T13:02:00Z"/>
        </w:trPr>
        <w:tc>
          <w:tcPr>
            <w:tcW w:w="2873" w:type="dxa"/>
            <w:vMerge/>
          </w:tcPr>
          <w:p w14:paraId="7E885391" w14:textId="77777777" w:rsidR="00134582" w:rsidRPr="00134582" w:rsidRDefault="00134582" w:rsidP="00090042">
            <w:pPr>
              <w:rPr>
                <w:ins w:id="761" w:author="Microsoft Office User" w:date="2021-07-22T13:02:00Z"/>
                <w:rFonts w:ascii="Arial" w:hAnsi="Arial" w:cs="Arial"/>
                <w:sz w:val="16"/>
                <w:szCs w:val="16"/>
                <w:rPrChange w:id="762" w:author="Microsoft Office User" w:date="2021-07-22T13:26:00Z">
                  <w:rPr>
                    <w:ins w:id="763" w:author="Microsoft Office User" w:date="2021-07-22T13:02:00Z"/>
                    <w:rFonts w:ascii="Arial" w:hAnsi="Arial" w:cs="Arial"/>
                    <w:sz w:val="22"/>
                    <w:szCs w:val="22"/>
                  </w:rPr>
                </w:rPrChange>
              </w:rPr>
            </w:pPr>
          </w:p>
        </w:tc>
        <w:tc>
          <w:tcPr>
            <w:tcW w:w="2478" w:type="dxa"/>
            <w:vMerge/>
          </w:tcPr>
          <w:p w14:paraId="4EFADD15" w14:textId="77777777" w:rsidR="00134582" w:rsidRPr="00134582" w:rsidRDefault="00134582" w:rsidP="00090042">
            <w:pPr>
              <w:rPr>
                <w:ins w:id="764" w:author="Microsoft Office User" w:date="2021-07-22T13:02:00Z"/>
                <w:rFonts w:ascii="Arial" w:hAnsi="Arial" w:cs="Arial"/>
                <w:sz w:val="16"/>
                <w:szCs w:val="16"/>
                <w:rPrChange w:id="765" w:author="Microsoft Office User" w:date="2021-07-22T13:26:00Z">
                  <w:rPr>
                    <w:ins w:id="766" w:author="Microsoft Office User" w:date="2021-07-22T13:02:00Z"/>
                    <w:rFonts w:ascii="Arial" w:hAnsi="Arial" w:cs="Arial"/>
                    <w:sz w:val="22"/>
                    <w:szCs w:val="22"/>
                  </w:rPr>
                </w:rPrChange>
              </w:rPr>
            </w:pPr>
          </w:p>
        </w:tc>
        <w:tc>
          <w:tcPr>
            <w:tcW w:w="2683" w:type="dxa"/>
          </w:tcPr>
          <w:p w14:paraId="09004EC4" w14:textId="57F8CBF4" w:rsidR="00134582" w:rsidRPr="00134582" w:rsidRDefault="00134582" w:rsidP="00090042">
            <w:pPr>
              <w:rPr>
                <w:ins w:id="767" w:author="Microsoft Office User" w:date="2021-07-22T13:02:00Z"/>
                <w:rFonts w:ascii="Arial" w:hAnsi="Arial" w:cs="Arial"/>
                <w:sz w:val="16"/>
                <w:szCs w:val="16"/>
                <w:rPrChange w:id="768" w:author="Microsoft Office User" w:date="2021-07-22T13:26:00Z">
                  <w:rPr>
                    <w:ins w:id="769" w:author="Microsoft Office User" w:date="2021-07-22T13:02:00Z"/>
                    <w:rFonts w:ascii="Arial" w:hAnsi="Arial" w:cs="Arial"/>
                    <w:sz w:val="22"/>
                    <w:szCs w:val="22"/>
                  </w:rPr>
                </w:rPrChange>
              </w:rPr>
            </w:pPr>
            <w:ins w:id="770" w:author="Microsoft Office User" w:date="2021-07-22T13:11:00Z">
              <w:r w:rsidRPr="00134582">
                <w:rPr>
                  <w:rFonts w:ascii="Arial" w:hAnsi="Arial" w:cs="Arial"/>
                  <w:sz w:val="16"/>
                  <w:szCs w:val="16"/>
                  <w:rPrChange w:id="771" w:author="Microsoft Office User" w:date="2021-07-22T13:26:00Z">
                    <w:rPr>
                      <w:rFonts w:ascii="Arial" w:hAnsi="Arial" w:cs="Arial"/>
                      <w:sz w:val="22"/>
                      <w:szCs w:val="22"/>
                    </w:rPr>
                  </w:rPrChange>
                </w:rPr>
                <w:t>CDH23 x SOM-</w:t>
              </w:r>
              <w:proofErr w:type="spellStart"/>
              <w:r w:rsidRPr="00134582">
                <w:rPr>
                  <w:rFonts w:ascii="Arial" w:hAnsi="Arial" w:cs="Arial"/>
                  <w:sz w:val="16"/>
                  <w:szCs w:val="16"/>
                  <w:rPrChange w:id="772" w:author="Microsoft Office User" w:date="2021-07-22T13:26:00Z">
                    <w:rPr>
                      <w:rFonts w:ascii="Arial" w:hAnsi="Arial" w:cs="Arial"/>
                      <w:sz w:val="22"/>
                      <w:szCs w:val="22"/>
                    </w:rPr>
                  </w:rPrChange>
                </w:rPr>
                <w:t>cre</w:t>
              </w:r>
            </w:ins>
            <w:proofErr w:type="spellEnd"/>
          </w:p>
        </w:tc>
        <w:tc>
          <w:tcPr>
            <w:tcW w:w="2756" w:type="dxa"/>
          </w:tcPr>
          <w:p w14:paraId="6BDA6A66" w14:textId="5FF8B6FB" w:rsidR="00134582" w:rsidRPr="00134582" w:rsidRDefault="00134582" w:rsidP="00090042">
            <w:pPr>
              <w:rPr>
                <w:ins w:id="773" w:author="Microsoft Office User" w:date="2021-07-22T13:02:00Z"/>
                <w:rFonts w:ascii="Arial" w:hAnsi="Arial" w:cs="Arial"/>
                <w:sz w:val="16"/>
                <w:szCs w:val="16"/>
                <w:rPrChange w:id="774" w:author="Microsoft Office User" w:date="2021-07-22T13:26:00Z">
                  <w:rPr>
                    <w:ins w:id="775" w:author="Microsoft Office User" w:date="2021-07-22T13:02:00Z"/>
                    <w:rFonts w:ascii="Arial" w:hAnsi="Arial" w:cs="Arial"/>
                    <w:sz w:val="22"/>
                    <w:szCs w:val="22"/>
                  </w:rPr>
                </w:rPrChange>
              </w:rPr>
            </w:pPr>
            <w:ins w:id="776" w:author="Microsoft Office User" w:date="2021-07-22T13:11:00Z">
              <w:r w:rsidRPr="00134582">
                <w:rPr>
                  <w:rFonts w:ascii="Arial" w:hAnsi="Arial" w:cs="Arial"/>
                  <w:sz w:val="16"/>
                  <w:szCs w:val="16"/>
                  <w:rPrChange w:id="777" w:author="Microsoft Office User" w:date="2021-07-22T13:26:00Z">
                    <w:rPr>
                      <w:rFonts w:ascii="Arial" w:hAnsi="Arial" w:cs="Arial"/>
                      <w:sz w:val="22"/>
                      <w:szCs w:val="22"/>
                    </w:rPr>
                  </w:rPrChange>
                </w:rPr>
                <w:t>1 [F], 1 [M]</w:t>
              </w:r>
            </w:ins>
          </w:p>
        </w:tc>
      </w:tr>
      <w:tr w:rsidR="00134582" w14:paraId="588DDC6A" w14:textId="77777777" w:rsidTr="00E9159A">
        <w:trPr>
          <w:ins w:id="778" w:author="Microsoft Office User" w:date="2021-07-22T11:00:00Z"/>
        </w:trPr>
        <w:tc>
          <w:tcPr>
            <w:tcW w:w="2873" w:type="dxa"/>
            <w:vMerge w:val="restart"/>
          </w:tcPr>
          <w:p w14:paraId="7C3B5F43" w14:textId="30FD7F27" w:rsidR="00134582" w:rsidRPr="00134582" w:rsidRDefault="00134582" w:rsidP="00090042">
            <w:pPr>
              <w:rPr>
                <w:ins w:id="779" w:author="Microsoft Office User" w:date="2021-07-22T11:00:00Z"/>
                <w:rFonts w:ascii="Arial" w:hAnsi="Arial" w:cs="Arial"/>
                <w:sz w:val="16"/>
                <w:szCs w:val="16"/>
                <w:rPrChange w:id="780" w:author="Microsoft Office User" w:date="2021-07-22T13:26:00Z">
                  <w:rPr>
                    <w:ins w:id="781" w:author="Microsoft Office User" w:date="2021-07-22T11:00:00Z"/>
                    <w:rFonts w:ascii="Arial" w:hAnsi="Arial" w:cs="Arial"/>
                    <w:b/>
                    <w:bCs/>
                    <w:sz w:val="22"/>
                    <w:szCs w:val="22"/>
                  </w:rPr>
                </w:rPrChange>
              </w:rPr>
            </w:pPr>
            <w:ins w:id="782" w:author="Microsoft Office User" w:date="2021-07-22T11:42:00Z">
              <w:r w:rsidRPr="00134582">
                <w:rPr>
                  <w:rFonts w:ascii="Arial" w:hAnsi="Arial" w:cs="Arial"/>
                  <w:sz w:val="16"/>
                  <w:szCs w:val="16"/>
                  <w:rPrChange w:id="783" w:author="Microsoft Office User" w:date="2021-07-22T13:26:00Z">
                    <w:rPr>
                      <w:rFonts w:ascii="Arial" w:hAnsi="Arial" w:cs="Arial"/>
                      <w:sz w:val="22"/>
                      <w:szCs w:val="22"/>
                    </w:rPr>
                  </w:rPrChange>
                </w:rPr>
                <w:t>Behavior (</w:t>
              </w:r>
              <w:proofErr w:type="spellStart"/>
              <w:r w:rsidRPr="00134582">
                <w:rPr>
                  <w:rFonts w:ascii="Arial" w:hAnsi="Arial" w:cs="Arial"/>
                  <w:sz w:val="16"/>
                  <w:szCs w:val="16"/>
                  <w:rPrChange w:id="784" w:author="Microsoft Office User" w:date="2021-07-22T13:26:00Z">
                    <w:rPr>
                      <w:rFonts w:ascii="Arial" w:hAnsi="Arial" w:cs="Arial"/>
                      <w:sz w:val="22"/>
                      <w:szCs w:val="22"/>
                    </w:rPr>
                  </w:rPrChange>
                </w:rPr>
                <w:t>microdrive</w:t>
              </w:r>
              <w:proofErr w:type="spellEnd"/>
              <w:r w:rsidRPr="00134582">
                <w:rPr>
                  <w:rFonts w:ascii="Arial" w:hAnsi="Arial" w:cs="Arial"/>
                  <w:sz w:val="16"/>
                  <w:szCs w:val="16"/>
                  <w:rPrChange w:id="785" w:author="Microsoft Office User" w:date="2021-07-22T13:26:00Z">
                    <w:rPr>
                      <w:rFonts w:ascii="Arial" w:hAnsi="Arial" w:cs="Arial"/>
                      <w:sz w:val="22"/>
                      <w:szCs w:val="22"/>
                    </w:rPr>
                  </w:rPrChange>
                </w:rPr>
                <w:t>)</w:t>
              </w:r>
            </w:ins>
          </w:p>
        </w:tc>
        <w:tc>
          <w:tcPr>
            <w:tcW w:w="2478" w:type="dxa"/>
            <w:vMerge w:val="restart"/>
          </w:tcPr>
          <w:p w14:paraId="06A5068A" w14:textId="18CBC7B1" w:rsidR="00134582" w:rsidRPr="00134582" w:rsidRDefault="00134582" w:rsidP="00090042">
            <w:pPr>
              <w:rPr>
                <w:ins w:id="786" w:author="Microsoft Office User" w:date="2021-07-22T11:07:00Z"/>
                <w:rFonts w:ascii="Arial" w:hAnsi="Arial" w:cs="Arial"/>
                <w:sz w:val="16"/>
                <w:szCs w:val="16"/>
                <w:rPrChange w:id="787" w:author="Microsoft Office User" w:date="2021-07-22T13:26:00Z">
                  <w:rPr>
                    <w:ins w:id="788" w:author="Microsoft Office User" w:date="2021-07-22T11:07:00Z"/>
                    <w:rFonts w:ascii="Arial" w:hAnsi="Arial" w:cs="Arial"/>
                    <w:b/>
                    <w:bCs/>
                    <w:sz w:val="22"/>
                    <w:szCs w:val="22"/>
                  </w:rPr>
                </w:rPrChange>
              </w:rPr>
            </w:pPr>
            <w:ins w:id="789" w:author="Microsoft Office User" w:date="2021-07-22T13:28:00Z">
              <w:r>
                <w:rPr>
                  <w:rFonts w:ascii="Arial" w:hAnsi="Arial" w:cs="Arial"/>
                  <w:sz w:val="16"/>
                  <w:szCs w:val="16"/>
                </w:rPr>
                <w:t xml:space="preserve">Figure 3, Figure </w:t>
              </w:r>
            </w:ins>
            <w:ins w:id="790" w:author="Microsoft Office User" w:date="2021-07-22T13:29:00Z">
              <w:r>
                <w:rPr>
                  <w:rFonts w:ascii="Arial" w:hAnsi="Arial" w:cs="Arial"/>
                  <w:sz w:val="16"/>
                  <w:szCs w:val="16"/>
                </w:rPr>
                <w:t>5, Figure 6</w:t>
              </w:r>
            </w:ins>
          </w:p>
        </w:tc>
        <w:tc>
          <w:tcPr>
            <w:tcW w:w="2683" w:type="dxa"/>
          </w:tcPr>
          <w:p w14:paraId="0CC2914B" w14:textId="45D6CF86" w:rsidR="00134582" w:rsidRPr="00134582" w:rsidRDefault="00134582" w:rsidP="00090042">
            <w:pPr>
              <w:rPr>
                <w:ins w:id="791" w:author="Microsoft Office User" w:date="2021-07-22T11:00:00Z"/>
                <w:rFonts w:ascii="Arial" w:hAnsi="Arial" w:cs="Arial"/>
                <w:sz w:val="16"/>
                <w:szCs w:val="16"/>
                <w:rPrChange w:id="792" w:author="Microsoft Office User" w:date="2021-07-22T13:26:00Z">
                  <w:rPr>
                    <w:ins w:id="793" w:author="Microsoft Office User" w:date="2021-07-22T11:00:00Z"/>
                    <w:rFonts w:ascii="Arial" w:hAnsi="Arial" w:cs="Arial"/>
                    <w:b/>
                    <w:bCs/>
                    <w:sz w:val="22"/>
                    <w:szCs w:val="22"/>
                  </w:rPr>
                </w:rPrChange>
              </w:rPr>
            </w:pPr>
            <w:ins w:id="794" w:author="Microsoft Office User" w:date="2021-07-22T11:52:00Z">
              <w:r w:rsidRPr="00134582">
                <w:rPr>
                  <w:rFonts w:ascii="Arial" w:hAnsi="Arial" w:cs="Arial"/>
                  <w:sz w:val="16"/>
                  <w:szCs w:val="16"/>
                  <w:rPrChange w:id="795" w:author="Microsoft Office User" w:date="2021-07-22T13:26:00Z">
                    <w:rPr>
                      <w:rFonts w:ascii="Arial" w:hAnsi="Arial" w:cs="Arial"/>
                      <w:sz w:val="22"/>
                      <w:szCs w:val="22"/>
                    </w:rPr>
                  </w:rPrChange>
                </w:rPr>
                <w:t>C</w:t>
              </w:r>
            </w:ins>
            <w:ins w:id="796" w:author="Microsoft Office User" w:date="2021-07-22T13:04:00Z">
              <w:r w:rsidRPr="00134582">
                <w:rPr>
                  <w:rFonts w:ascii="Arial" w:hAnsi="Arial" w:cs="Arial"/>
                  <w:sz w:val="16"/>
                  <w:szCs w:val="16"/>
                  <w:rPrChange w:id="797" w:author="Microsoft Office User" w:date="2021-07-22T13:26:00Z">
                    <w:rPr>
                      <w:rFonts w:ascii="Arial" w:hAnsi="Arial" w:cs="Arial"/>
                      <w:sz w:val="22"/>
                      <w:szCs w:val="22"/>
                    </w:rPr>
                  </w:rPrChange>
                </w:rPr>
                <w:t>DH</w:t>
              </w:r>
            </w:ins>
            <w:ins w:id="798" w:author="Microsoft Office User" w:date="2021-07-22T11:52:00Z">
              <w:r w:rsidRPr="00134582">
                <w:rPr>
                  <w:rFonts w:ascii="Arial" w:hAnsi="Arial" w:cs="Arial"/>
                  <w:sz w:val="16"/>
                  <w:szCs w:val="16"/>
                  <w:rPrChange w:id="799" w:author="Microsoft Office User" w:date="2021-07-22T13:26:00Z">
                    <w:rPr>
                      <w:rFonts w:ascii="Arial" w:hAnsi="Arial" w:cs="Arial"/>
                      <w:sz w:val="22"/>
                      <w:szCs w:val="22"/>
                    </w:rPr>
                  </w:rPrChange>
                </w:rPr>
                <w:t>23</w:t>
              </w:r>
            </w:ins>
          </w:p>
        </w:tc>
        <w:tc>
          <w:tcPr>
            <w:tcW w:w="2756" w:type="dxa"/>
          </w:tcPr>
          <w:p w14:paraId="1F4C98C7" w14:textId="5905BC5D" w:rsidR="00134582" w:rsidRPr="00134582" w:rsidRDefault="00134582" w:rsidP="00090042">
            <w:pPr>
              <w:rPr>
                <w:ins w:id="800" w:author="Microsoft Office User" w:date="2021-07-22T11:00:00Z"/>
                <w:rFonts w:ascii="Arial" w:hAnsi="Arial" w:cs="Arial"/>
                <w:sz w:val="16"/>
                <w:szCs w:val="16"/>
                <w:rPrChange w:id="801" w:author="Microsoft Office User" w:date="2021-07-22T13:26:00Z">
                  <w:rPr>
                    <w:ins w:id="802" w:author="Microsoft Office User" w:date="2021-07-22T11:00:00Z"/>
                    <w:rFonts w:ascii="Arial" w:hAnsi="Arial" w:cs="Arial"/>
                    <w:b/>
                    <w:bCs/>
                    <w:sz w:val="22"/>
                    <w:szCs w:val="22"/>
                  </w:rPr>
                </w:rPrChange>
              </w:rPr>
            </w:pPr>
            <w:ins w:id="803" w:author="Microsoft Office User" w:date="2021-07-22T11:52:00Z">
              <w:r w:rsidRPr="00134582">
                <w:rPr>
                  <w:rFonts w:ascii="Arial" w:hAnsi="Arial" w:cs="Arial"/>
                  <w:sz w:val="16"/>
                  <w:szCs w:val="16"/>
                  <w:rPrChange w:id="804" w:author="Microsoft Office User" w:date="2021-07-22T13:26:00Z">
                    <w:rPr>
                      <w:rFonts w:ascii="Arial" w:hAnsi="Arial" w:cs="Arial"/>
                      <w:sz w:val="22"/>
                      <w:szCs w:val="22"/>
                    </w:rPr>
                  </w:rPrChange>
                </w:rPr>
                <w:t>4 [F], 4 [M]</w:t>
              </w:r>
            </w:ins>
          </w:p>
        </w:tc>
      </w:tr>
      <w:tr w:rsidR="00134582" w14:paraId="1D7E9574" w14:textId="77777777" w:rsidTr="00E9159A">
        <w:trPr>
          <w:ins w:id="805" w:author="Microsoft Office User" w:date="2021-07-22T11:00:00Z"/>
        </w:trPr>
        <w:tc>
          <w:tcPr>
            <w:tcW w:w="2873" w:type="dxa"/>
            <w:vMerge/>
          </w:tcPr>
          <w:p w14:paraId="554DAB58" w14:textId="77777777" w:rsidR="00134582" w:rsidRPr="00134582" w:rsidRDefault="00134582" w:rsidP="00090042">
            <w:pPr>
              <w:rPr>
                <w:ins w:id="806" w:author="Microsoft Office User" w:date="2021-07-22T11:00:00Z"/>
                <w:rFonts w:ascii="Arial" w:hAnsi="Arial" w:cs="Arial"/>
                <w:sz w:val="16"/>
                <w:szCs w:val="16"/>
                <w:rPrChange w:id="807" w:author="Microsoft Office User" w:date="2021-07-22T13:26:00Z">
                  <w:rPr>
                    <w:ins w:id="808" w:author="Microsoft Office User" w:date="2021-07-22T11:00:00Z"/>
                    <w:rFonts w:ascii="Arial" w:hAnsi="Arial" w:cs="Arial"/>
                    <w:b/>
                    <w:bCs/>
                    <w:sz w:val="22"/>
                    <w:szCs w:val="22"/>
                  </w:rPr>
                </w:rPrChange>
              </w:rPr>
            </w:pPr>
          </w:p>
        </w:tc>
        <w:tc>
          <w:tcPr>
            <w:tcW w:w="2478" w:type="dxa"/>
            <w:vMerge/>
          </w:tcPr>
          <w:p w14:paraId="730315D2" w14:textId="77777777" w:rsidR="00134582" w:rsidRPr="00134582" w:rsidRDefault="00134582" w:rsidP="00090042">
            <w:pPr>
              <w:rPr>
                <w:ins w:id="809" w:author="Microsoft Office User" w:date="2021-07-22T11:07:00Z"/>
                <w:rFonts w:ascii="Arial" w:hAnsi="Arial" w:cs="Arial"/>
                <w:sz w:val="16"/>
                <w:szCs w:val="16"/>
                <w:rPrChange w:id="810" w:author="Microsoft Office User" w:date="2021-07-22T13:26:00Z">
                  <w:rPr>
                    <w:ins w:id="811" w:author="Microsoft Office User" w:date="2021-07-22T11:07:00Z"/>
                    <w:rFonts w:ascii="Arial" w:hAnsi="Arial" w:cs="Arial"/>
                    <w:b/>
                    <w:bCs/>
                    <w:sz w:val="22"/>
                    <w:szCs w:val="22"/>
                  </w:rPr>
                </w:rPrChange>
              </w:rPr>
            </w:pPr>
          </w:p>
        </w:tc>
        <w:tc>
          <w:tcPr>
            <w:tcW w:w="2683" w:type="dxa"/>
          </w:tcPr>
          <w:p w14:paraId="1FB32AD5" w14:textId="37FA3763" w:rsidR="00134582" w:rsidRPr="00134582" w:rsidRDefault="00134582" w:rsidP="00090042">
            <w:pPr>
              <w:rPr>
                <w:ins w:id="812" w:author="Microsoft Office User" w:date="2021-07-22T11:00:00Z"/>
                <w:rFonts w:ascii="Arial" w:hAnsi="Arial" w:cs="Arial"/>
                <w:sz w:val="16"/>
                <w:szCs w:val="16"/>
                <w:rPrChange w:id="813" w:author="Microsoft Office User" w:date="2021-07-22T13:26:00Z">
                  <w:rPr>
                    <w:ins w:id="814" w:author="Microsoft Office User" w:date="2021-07-22T11:00:00Z"/>
                    <w:rFonts w:ascii="Arial" w:hAnsi="Arial" w:cs="Arial"/>
                    <w:b/>
                    <w:bCs/>
                    <w:sz w:val="22"/>
                    <w:szCs w:val="22"/>
                  </w:rPr>
                </w:rPrChange>
              </w:rPr>
            </w:pPr>
            <w:ins w:id="815" w:author="Microsoft Office User" w:date="2021-07-22T13:04:00Z">
              <w:r w:rsidRPr="00134582">
                <w:rPr>
                  <w:rFonts w:ascii="Arial" w:hAnsi="Arial" w:cs="Arial"/>
                  <w:sz w:val="16"/>
                  <w:szCs w:val="16"/>
                  <w:rPrChange w:id="816" w:author="Microsoft Office User" w:date="2021-07-22T13:26:00Z">
                    <w:rPr>
                      <w:rFonts w:ascii="Arial" w:hAnsi="Arial" w:cs="Arial"/>
                      <w:sz w:val="22"/>
                      <w:szCs w:val="22"/>
                    </w:rPr>
                  </w:rPrChange>
                </w:rPr>
                <w:t>C57BL/6</w:t>
              </w:r>
            </w:ins>
            <w:ins w:id="817" w:author="Microsoft Office User" w:date="2021-07-22T11:53:00Z">
              <w:r w:rsidRPr="00134582">
                <w:rPr>
                  <w:rFonts w:ascii="Arial" w:hAnsi="Arial" w:cs="Arial"/>
                  <w:sz w:val="16"/>
                  <w:szCs w:val="16"/>
                  <w:rPrChange w:id="818" w:author="Microsoft Office User" w:date="2021-07-22T13:26:00Z">
                    <w:rPr>
                      <w:rFonts w:ascii="Arial" w:hAnsi="Arial" w:cs="Arial"/>
                      <w:sz w:val="22"/>
                      <w:szCs w:val="22"/>
                    </w:rPr>
                  </w:rPrChange>
                </w:rPr>
                <w:t xml:space="preserve"> x PV-</w:t>
              </w:r>
              <w:proofErr w:type="spellStart"/>
              <w:r w:rsidRPr="00134582">
                <w:rPr>
                  <w:rFonts w:ascii="Arial" w:hAnsi="Arial" w:cs="Arial"/>
                  <w:sz w:val="16"/>
                  <w:szCs w:val="16"/>
                  <w:rPrChange w:id="819" w:author="Microsoft Office User" w:date="2021-07-22T13:26:00Z">
                    <w:rPr>
                      <w:rFonts w:ascii="Arial" w:hAnsi="Arial" w:cs="Arial"/>
                      <w:sz w:val="22"/>
                      <w:szCs w:val="22"/>
                    </w:rPr>
                  </w:rPrChange>
                </w:rPr>
                <w:t>cre</w:t>
              </w:r>
            </w:ins>
            <w:proofErr w:type="spellEnd"/>
          </w:p>
        </w:tc>
        <w:tc>
          <w:tcPr>
            <w:tcW w:w="2756" w:type="dxa"/>
          </w:tcPr>
          <w:p w14:paraId="377EFB61" w14:textId="119FF454" w:rsidR="00134582" w:rsidRPr="00134582" w:rsidRDefault="00134582" w:rsidP="00090042">
            <w:pPr>
              <w:rPr>
                <w:ins w:id="820" w:author="Microsoft Office User" w:date="2021-07-22T11:00:00Z"/>
                <w:rFonts w:ascii="Arial" w:hAnsi="Arial" w:cs="Arial"/>
                <w:sz w:val="16"/>
                <w:szCs w:val="16"/>
                <w:rPrChange w:id="821" w:author="Microsoft Office User" w:date="2021-07-22T13:26:00Z">
                  <w:rPr>
                    <w:ins w:id="822" w:author="Microsoft Office User" w:date="2021-07-22T11:00:00Z"/>
                    <w:rFonts w:ascii="Arial" w:hAnsi="Arial" w:cs="Arial"/>
                    <w:b/>
                    <w:bCs/>
                    <w:sz w:val="22"/>
                    <w:szCs w:val="22"/>
                  </w:rPr>
                </w:rPrChange>
              </w:rPr>
            </w:pPr>
            <w:ins w:id="823" w:author="Microsoft Office User" w:date="2021-07-22T11:53:00Z">
              <w:r w:rsidRPr="00134582">
                <w:rPr>
                  <w:rFonts w:ascii="Arial" w:hAnsi="Arial" w:cs="Arial"/>
                  <w:sz w:val="16"/>
                  <w:szCs w:val="16"/>
                  <w:rPrChange w:id="824" w:author="Microsoft Office User" w:date="2021-07-22T13:26:00Z">
                    <w:rPr>
                      <w:rFonts w:ascii="Arial" w:hAnsi="Arial" w:cs="Arial"/>
                      <w:sz w:val="22"/>
                      <w:szCs w:val="22"/>
                    </w:rPr>
                  </w:rPrChange>
                </w:rPr>
                <w:t>1 [F]</w:t>
              </w:r>
            </w:ins>
          </w:p>
        </w:tc>
      </w:tr>
      <w:tr w:rsidR="00134582" w14:paraId="783578A1" w14:textId="77777777" w:rsidTr="00E9159A">
        <w:trPr>
          <w:ins w:id="825" w:author="Microsoft Office User" w:date="2021-07-22T11:00:00Z"/>
        </w:trPr>
        <w:tc>
          <w:tcPr>
            <w:tcW w:w="2873" w:type="dxa"/>
            <w:vMerge/>
          </w:tcPr>
          <w:p w14:paraId="1C38351F" w14:textId="77777777" w:rsidR="00134582" w:rsidRPr="00134582" w:rsidRDefault="00134582" w:rsidP="00090042">
            <w:pPr>
              <w:rPr>
                <w:ins w:id="826" w:author="Microsoft Office User" w:date="2021-07-22T11:00:00Z"/>
                <w:rFonts w:ascii="Arial" w:hAnsi="Arial" w:cs="Arial"/>
                <w:sz w:val="16"/>
                <w:szCs w:val="16"/>
                <w:rPrChange w:id="827" w:author="Microsoft Office User" w:date="2021-07-22T13:26:00Z">
                  <w:rPr>
                    <w:ins w:id="828" w:author="Microsoft Office User" w:date="2021-07-22T11:00:00Z"/>
                    <w:rFonts w:ascii="Arial" w:hAnsi="Arial" w:cs="Arial"/>
                    <w:b/>
                    <w:bCs/>
                    <w:sz w:val="22"/>
                    <w:szCs w:val="22"/>
                  </w:rPr>
                </w:rPrChange>
              </w:rPr>
            </w:pPr>
          </w:p>
        </w:tc>
        <w:tc>
          <w:tcPr>
            <w:tcW w:w="2478" w:type="dxa"/>
            <w:vMerge/>
          </w:tcPr>
          <w:p w14:paraId="5393820E" w14:textId="77777777" w:rsidR="00134582" w:rsidRPr="00134582" w:rsidRDefault="00134582" w:rsidP="00090042">
            <w:pPr>
              <w:rPr>
                <w:ins w:id="829" w:author="Microsoft Office User" w:date="2021-07-22T11:07:00Z"/>
                <w:rFonts w:ascii="Arial" w:hAnsi="Arial" w:cs="Arial"/>
                <w:sz w:val="16"/>
                <w:szCs w:val="16"/>
                <w:rPrChange w:id="830" w:author="Microsoft Office User" w:date="2021-07-22T13:26:00Z">
                  <w:rPr>
                    <w:ins w:id="831" w:author="Microsoft Office User" w:date="2021-07-22T11:07:00Z"/>
                    <w:rFonts w:ascii="Arial" w:hAnsi="Arial" w:cs="Arial"/>
                    <w:b/>
                    <w:bCs/>
                    <w:sz w:val="22"/>
                    <w:szCs w:val="22"/>
                  </w:rPr>
                </w:rPrChange>
              </w:rPr>
            </w:pPr>
          </w:p>
        </w:tc>
        <w:tc>
          <w:tcPr>
            <w:tcW w:w="2683" w:type="dxa"/>
          </w:tcPr>
          <w:p w14:paraId="335A9FA8" w14:textId="49D35E17" w:rsidR="00134582" w:rsidRPr="00134582" w:rsidRDefault="00134582" w:rsidP="00090042">
            <w:pPr>
              <w:rPr>
                <w:ins w:id="832" w:author="Microsoft Office User" w:date="2021-07-22T11:00:00Z"/>
                <w:rFonts w:ascii="Arial" w:hAnsi="Arial" w:cs="Arial"/>
                <w:sz w:val="16"/>
                <w:szCs w:val="16"/>
                <w:rPrChange w:id="833" w:author="Microsoft Office User" w:date="2021-07-22T13:26:00Z">
                  <w:rPr>
                    <w:ins w:id="834" w:author="Microsoft Office User" w:date="2021-07-22T11:00:00Z"/>
                    <w:rFonts w:ascii="Arial" w:hAnsi="Arial" w:cs="Arial"/>
                    <w:b/>
                    <w:bCs/>
                    <w:sz w:val="22"/>
                    <w:szCs w:val="22"/>
                  </w:rPr>
                </w:rPrChange>
              </w:rPr>
            </w:pPr>
            <w:ins w:id="835" w:author="Microsoft Office User" w:date="2021-07-22T13:04:00Z">
              <w:r w:rsidRPr="00134582">
                <w:rPr>
                  <w:rFonts w:ascii="Arial" w:hAnsi="Arial" w:cs="Arial"/>
                  <w:sz w:val="16"/>
                  <w:szCs w:val="16"/>
                  <w:rPrChange w:id="836" w:author="Microsoft Office User" w:date="2021-07-22T13:26:00Z">
                    <w:rPr>
                      <w:rFonts w:ascii="Arial" w:hAnsi="Arial" w:cs="Arial"/>
                      <w:sz w:val="22"/>
                      <w:szCs w:val="22"/>
                    </w:rPr>
                  </w:rPrChange>
                </w:rPr>
                <w:t xml:space="preserve">C57BL/6 </w:t>
              </w:r>
            </w:ins>
            <w:ins w:id="837" w:author="Microsoft Office User" w:date="2021-07-22T11:53:00Z">
              <w:r w:rsidRPr="00134582">
                <w:rPr>
                  <w:rFonts w:ascii="Arial" w:hAnsi="Arial" w:cs="Arial"/>
                  <w:sz w:val="16"/>
                  <w:szCs w:val="16"/>
                  <w:rPrChange w:id="838" w:author="Microsoft Office User" w:date="2021-07-22T13:26:00Z">
                    <w:rPr>
                      <w:rFonts w:ascii="Arial" w:hAnsi="Arial" w:cs="Arial"/>
                      <w:sz w:val="22"/>
                      <w:szCs w:val="22"/>
                    </w:rPr>
                  </w:rPrChange>
                </w:rPr>
                <w:t xml:space="preserve"> x</w:t>
              </w:r>
            </w:ins>
            <w:ins w:id="839" w:author="Microsoft Office User" w:date="2021-07-22T11:54:00Z">
              <w:r w:rsidRPr="00134582">
                <w:rPr>
                  <w:rFonts w:ascii="Arial" w:hAnsi="Arial" w:cs="Arial"/>
                  <w:sz w:val="16"/>
                  <w:szCs w:val="16"/>
                  <w:rPrChange w:id="840" w:author="Microsoft Office User" w:date="2021-07-22T13:26:00Z">
                    <w:rPr>
                      <w:rFonts w:ascii="Arial" w:hAnsi="Arial" w:cs="Arial"/>
                      <w:sz w:val="22"/>
                      <w:szCs w:val="22"/>
                    </w:rPr>
                  </w:rPrChange>
                </w:rPr>
                <w:t xml:space="preserve"> SOM-</w:t>
              </w:r>
              <w:proofErr w:type="spellStart"/>
              <w:r w:rsidRPr="00134582">
                <w:rPr>
                  <w:rFonts w:ascii="Arial" w:hAnsi="Arial" w:cs="Arial"/>
                  <w:sz w:val="16"/>
                  <w:szCs w:val="16"/>
                  <w:rPrChange w:id="841" w:author="Microsoft Office User" w:date="2021-07-22T13:26:00Z">
                    <w:rPr>
                      <w:rFonts w:ascii="Arial" w:hAnsi="Arial" w:cs="Arial"/>
                      <w:sz w:val="22"/>
                      <w:szCs w:val="22"/>
                    </w:rPr>
                  </w:rPrChange>
                </w:rPr>
                <w:t>cre</w:t>
              </w:r>
            </w:ins>
            <w:proofErr w:type="spellEnd"/>
          </w:p>
        </w:tc>
        <w:tc>
          <w:tcPr>
            <w:tcW w:w="2756" w:type="dxa"/>
          </w:tcPr>
          <w:p w14:paraId="36ABCF1E" w14:textId="1382E7AB" w:rsidR="00134582" w:rsidRPr="00134582" w:rsidRDefault="00134582" w:rsidP="00090042">
            <w:pPr>
              <w:rPr>
                <w:ins w:id="842" w:author="Microsoft Office User" w:date="2021-07-22T11:00:00Z"/>
                <w:rFonts w:ascii="Arial" w:hAnsi="Arial" w:cs="Arial"/>
                <w:sz w:val="16"/>
                <w:szCs w:val="16"/>
                <w:rPrChange w:id="843" w:author="Microsoft Office User" w:date="2021-07-22T13:26:00Z">
                  <w:rPr>
                    <w:ins w:id="844" w:author="Microsoft Office User" w:date="2021-07-22T11:00:00Z"/>
                    <w:rFonts w:ascii="Arial" w:hAnsi="Arial" w:cs="Arial"/>
                    <w:b/>
                    <w:bCs/>
                    <w:sz w:val="22"/>
                    <w:szCs w:val="22"/>
                  </w:rPr>
                </w:rPrChange>
              </w:rPr>
            </w:pPr>
            <w:ins w:id="845" w:author="Microsoft Office User" w:date="2021-07-22T11:54:00Z">
              <w:r w:rsidRPr="00134582">
                <w:rPr>
                  <w:rFonts w:ascii="Arial" w:hAnsi="Arial" w:cs="Arial"/>
                  <w:sz w:val="16"/>
                  <w:szCs w:val="16"/>
                  <w:rPrChange w:id="846" w:author="Microsoft Office User" w:date="2021-07-22T13:26:00Z">
                    <w:rPr>
                      <w:rFonts w:ascii="Arial" w:hAnsi="Arial" w:cs="Arial"/>
                      <w:sz w:val="22"/>
                      <w:szCs w:val="22"/>
                    </w:rPr>
                  </w:rPrChange>
                </w:rPr>
                <w:t>1 [F]</w:t>
              </w:r>
            </w:ins>
          </w:p>
        </w:tc>
      </w:tr>
      <w:tr w:rsidR="00134582" w14:paraId="104ECEF3" w14:textId="77777777" w:rsidTr="008075B5">
        <w:trPr>
          <w:ins w:id="847" w:author="Microsoft Office User" w:date="2021-07-22T11:54:00Z"/>
        </w:trPr>
        <w:tc>
          <w:tcPr>
            <w:tcW w:w="2873" w:type="dxa"/>
            <w:vMerge/>
          </w:tcPr>
          <w:p w14:paraId="4EB718D5" w14:textId="77777777" w:rsidR="00134582" w:rsidRPr="00134582" w:rsidRDefault="00134582" w:rsidP="00090042">
            <w:pPr>
              <w:rPr>
                <w:ins w:id="848" w:author="Microsoft Office User" w:date="2021-07-22T11:54:00Z"/>
                <w:rFonts w:ascii="Arial" w:hAnsi="Arial" w:cs="Arial"/>
                <w:sz w:val="16"/>
                <w:szCs w:val="16"/>
                <w:rPrChange w:id="849" w:author="Microsoft Office User" w:date="2021-07-22T13:26:00Z">
                  <w:rPr>
                    <w:ins w:id="850" w:author="Microsoft Office User" w:date="2021-07-22T11:54:00Z"/>
                    <w:rFonts w:ascii="Arial" w:hAnsi="Arial" w:cs="Arial"/>
                    <w:sz w:val="22"/>
                    <w:szCs w:val="22"/>
                  </w:rPr>
                </w:rPrChange>
              </w:rPr>
            </w:pPr>
          </w:p>
        </w:tc>
        <w:tc>
          <w:tcPr>
            <w:tcW w:w="2478" w:type="dxa"/>
            <w:vMerge/>
          </w:tcPr>
          <w:p w14:paraId="61408981" w14:textId="77777777" w:rsidR="00134582" w:rsidRPr="00134582" w:rsidRDefault="00134582" w:rsidP="00090042">
            <w:pPr>
              <w:rPr>
                <w:ins w:id="851" w:author="Microsoft Office User" w:date="2021-07-22T11:54:00Z"/>
                <w:rFonts w:ascii="Arial" w:hAnsi="Arial" w:cs="Arial"/>
                <w:sz w:val="16"/>
                <w:szCs w:val="16"/>
                <w:rPrChange w:id="852" w:author="Microsoft Office User" w:date="2021-07-22T13:26:00Z">
                  <w:rPr>
                    <w:ins w:id="853" w:author="Microsoft Office User" w:date="2021-07-22T11:54:00Z"/>
                    <w:rFonts w:ascii="Arial" w:hAnsi="Arial" w:cs="Arial"/>
                    <w:sz w:val="22"/>
                    <w:szCs w:val="22"/>
                  </w:rPr>
                </w:rPrChange>
              </w:rPr>
            </w:pPr>
          </w:p>
        </w:tc>
        <w:tc>
          <w:tcPr>
            <w:tcW w:w="2683" w:type="dxa"/>
          </w:tcPr>
          <w:p w14:paraId="03E809CF" w14:textId="09297885" w:rsidR="00134582" w:rsidRPr="00134582" w:rsidRDefault="00134582" w:rsidP="00090042">
            <w:pPr>
              <w:rPr>
                <w:ins w:id="854" w:author="Microsoft Office User" w:date="2021-07-22T11:54:00Z"/>
                <w:rFonts w:ascii="Arial" w:hAnsi="Arial" w:cs="Arial"/>
                <w:sz w:val="16"/>
                <w:szCs w:val="16"/>
                <w:rPrChange w:id="855" w:author="Microsoft Office User" w:date="2021-07-22T13:26:00Z">
                  <w:rPr>
                    <w:ins w:id="856" w:author="Microsoft Office User" w:date="2021-07-22T11:54:00Z"/>
                    <w:rFonts w:ascii="Arial" w:hAnsi="Arial" w:cs="Arial"/>
                    <w:sz w:val="22"/>
                    <w:szCs w:val="22"/>
                  </w:rPr>
                </w:rPrChange>
              </w:rPr>
            </w:pPr>
            <w:ins w:id="857" w:author="Microsoft Office User" w:date="2021-07-22T11:54:00Z">
              <w:r w:rsidRPr="00134582">
                <w:rPr>
                  <w:rFonts w:ascii="Arial" w:hAnsi="Arial" w:cs="Arial"/>
                  <w:sz w:val="16"/>
                  <w:szCs w:val="16"/>
                  <w:rPrChange w:id="858" w:author="Microsoft Office User" w:date="2021-07-22T13:26:00Z">
                    <w:rPr>
                      <w:rFonts w:ascii="Arial" w:hAnsi="Arial" w:cs="Arial"/>
                      <w:sz w:val="22"/>
                      <w:szCs w:val="22"/>
                    </w:rPr>
                  </w:rPrChange>
                </w:rPr>
                <w:t>C</w:t>
              </w:r>
            </w:ins>
            <w:ins w:id="859" w:author="Microsoft Office User" w:date="2021-07-22T13:04:00Z">
              <w:r w:rsidRPr="00134582">
                <w:rPr>
                  <w:rFonts w:ascii="Arial" w:hAnsi="Arial" w:cs="Arial"/>
                  <w:sz w:val="16"/>
                  <w:szCs w:val="16"/>
                  <w:rPrChange w:id="860" w:author="Microsoft Office User" w:date="2021-07-22T13:26:00Z">
                    <w:rPr>
                      <w:rFonts w:ascii="Arial" w:hAnsi="Arial" w:cs="Arial"/>
                      <w:sz w:val="22"/>
                      <w:szCs w:val="22"/>
                    </w:rPr>
                  </w:rPrChange>
                </w:rPr>
                <w:t>DH</w:t>
              </w:r>
            </w:ins>
            <w:ins w:id="861" w:author="Microsoft Office User" w:date="2021-07-22T11:54:00Z">
              <w:r w:rsidRPr="00134582">
                <w:rPr>
                  <w:rFonts w:ascii="Arial" w:hAnsi="Arial" w:cs="Arial"/>
                  <w:sz w:val="16"/>
                  <w:szCs w:val="16"/>
                  <w:rPrChange w:id="862" w:author="Microsoft Office User" w:date="2021-07-22T13:26:00Z">
                    <w:rPr>
                      <w:rFonts w:ascii="Arial" w:hAnsi="Arial" w:cs="Arial"/>
                      <w:sz w:val="22"/>
                      <w:szCs w:val="22"/>
                    </w:rPr>
                  </w:rPrChange>
                </w:rPr>
                <w:t>23 x SOM-</w:t>
              </w:r>
              <w:proofErr w:type="spellStart"/>
              <w:r w:rsidRPr="00134582">
                <w:rPr>
                  <w:rFonts w:ascii="Arial" w:hAnsi="Arial" w:cs="Arial"/>
                  <w:sz w:val="16"/>
                  <w:szCs w:val="16"/>
                  <w:rPrChange w:id="863" w:author="Microsoft Office User" w:date="2021-07-22T13:26:00Z">
                    <w:rPr>
                      <w:rFonts w:ascii="Arial" w:hAnsi="Arial" w:cs="Arial"/>
                      <w:sz w:val="22"/>
                      <w:szCs w:val="22"/>
                    </w:rPr>
                  </w:rPrChange>
                </w:rPr>
                <w:t>cre</w:t>
              </w:r>
              <w:proofErr w:type="spellEnd"/>
            </w:ins>
          </w:p>
        </w:tc>
        <w:tc>
          <w:tcPr>
            <w:tcW w:w="2756" w:type="dxa"/>
          </w:tcPr>
          <w:p w14:paraId="77CD0BE9" w14:textId="4D4919C9" w:rsidR="00134582" w:rsidRPr="00134582" w:rsidRDefault="00134582" w:rsidP="00090042">
            <w:pPr>
              <w:rPr>
                <w:ins w:id="864" w:author="Microsoft Office User" w:date="2021-07-22T11:54:00Z"/>
                <w:rFonts w:ascii="Arial" w:hAnsi="Arial" w:cs="Arial"/>
                <w:sz w:val="16"/>
                <w:szCs w:val="16"/>
                <w:rPrChange w:id="865" w:author="Microsoft Office User" w:date="2021-07-22T13:26:00Z">
                  <w:rPr>
                    <w:ins w:id="866" w:author="Microsoft Office User" w:date="2021-07-22T11:54:00Z"/>
                    <w:rFonts w:ascii="Arial" w:hAnsi="Arial" w:cs="Arial"/>
                    <w:sz w:val="22"/>
                    <w:szCs w:val="22"/>
                  </w:rPr>
                </w:rPrChange>
              </w:rPr>
            </w:pPr>
            <w:ins w:id="867" w:author="Microsoft Office User" w:date="2021-07-22T11:55:00Z">
              <w:r w:rsidRPr="00134582">
                <w:rPr>
                  <w:rFonts w:ascii="Arial" w:hAnsi="Arial" w:cs="Arial"/>
                  <w:sz w:val="16"/>
                  <w:szCs w:val="16"/>
                  <w:rPrChange w:id="868" w:author="Microsoft Office User" w:date="2021-07-22T13:26:00Z">
                    <w:rPr>
                      <w:rFonts w:ascii="Arial" w:hAnsi="Arial" w:cs="Arial"/>
                      <w:sz w:val="22"/>
                      <w:szCs w:val="22"/>
                    </w:rPr>
                  </w:rPrChange>
                </w:rPr>
                <w:t>1 [F], 2 [M]</w:t>
              </w:r>
            </w:ins>
          </w:p>
        </w:tc>
      </w:tr>
      <w:tr w:rsidR="00134582" w14:paraId="6C631187" w14:textId="77777777" w:rsidTr="008075B5">
        <w:trPr>
          <w:ins w:id="869" w:author="Microsoft Office User" w:date="2021-07-22T11:56:00Z"/>
        </w:trPr>
        <w:tc>
          <w:tcPr>
            <w:tcW w:w="2873" w:type="dxa"/>
            <w:vMerge/>
          </w:tcPr>
          <w:p w14:paraId="3858EE37" w14:textId="77777777" w:rsidR="00134582" w:rsidRPr="00134582" w:rsidRDefault="00134582" w:rsidP="00090042">
            <w:pPr>
              <w:rPr>
                <w:ins w:id="870" w:author="Microsoft Office User" w:date="2021-07-22T11:56:00Z"/>
                <w:rFonts w:ascii="Arial" w:hAnsi="Arial" w:cs="Arial"/>
                <w:sz w:val="16"/>
                <w:szCs w:val="16"/>
                <w:rPrChange w:id="871" w:author="Microsoft Office User" w:date="2021-07-22T13:26:00Z">
                  <w:rPr>
                    <w:ins w:id="872" w:author="Microsoft Office User" w:date="2021-07-22T11:56:00Z"/>
                    <w:rFonts w:ascii="Arial" w:hAnsi="Arial" w:cs="Arial"/>
                    <w:sz w:val="22"/>
                    <w:szCs w:val="22"/>
                  </w:rPr>
                </w:rPrChange>
              </w:rPr>
            </w:pPr>
          </w:p>
        </w:tc>
        <w:tc>
          <w:tcPr>
            <w:tcW w:w="2478" w:type="dxa"/>
            <w:vMerge/>
          </w:tcPr>
          <w:p w14:paraId="46B7940A" w14:textId="77777777" w:rsidR="00134582" w:rsidRPr="00134582" w:rsidRDefault="00134582" w:rsidP="00090042">
            <w:pPr>
              <w:rPr>
                <w:ins w:id="873" w:author="Microsoft Office User" w:date="2021-07-22T11:56:00Z"/>
                <w:rFonts w:ascii="Arial" w:hAnsi="Arial" w:cs="Arial"/>
                <w:sz w:val="16"/>
                <w:szCs w:val="16"/>
                <w:rPrChange w:id="874" w:author="Microsoft Office User" w:date="2021-07-22T13:26:00Z">
                  <w:rPr>
                    <w:ins w:id="875" w:author="Microsoft Office User" w:date="2021-07-22T11:56:00Z"/>
                    <w:rFonts w:ascii="Arial" w:hAnsi="Arial" w:cs="Arial"/>
                    <w:sz w:val="22"/>
                    <w:szCs w:val="22"/>
                  </w:rPr>
                </w:rPrChange>
              </w:rPr>
            </w:pPr>
          </w:p>
        </w:tc>
        <w:tc>
          <w:tcPr>
            <w:tcW w:w="2683" w:type="dxa"/>
          </w:tcPr>
          <w:p w14:paraId="0BB7183B" w14:textId="4121F568" w:rsidR="00134582" w:rsidRPr="00134582" w:rsidRDefault="00134582" w:rsidP="00090042">
            <w:pPr>
              <w:rPr>
                <w:ins w:id="876" w:author="Microsoft Office User" w:date="2021-07-22T11:56:00Z"/>
                <w:rFonts w:ascii="Arial" w:hAnsi="Arial" w:cs="Arial"/>
                <w:sz w:val="16"/>
                <w:szCs w:val="16"/>
                <w:rPrChange w:id="877" w:author="Microsoft Office User" w:date="2021-07-22T13:26:00Z">
                  <w:rPr>
                    <w:ins w:id="878" w:author="Microsoft Office User" w:date="2021-07-22T11:56:00Z"/>
                    <w:rFonts w:ascii="Arial" w:hAnsi="Arial" w:cs="Arial"/>
                    <w:sz w:val="22"/>
                    <w:szCs w:val="22"/>
                  </w:rPr>
                </w:rPrChange>
              </w:rPr>
            </w:pPr>
            <w:ins w:id="879" w:author="Microsoft Office User" w:date="2021-07-22T11:57:00Z">
              <w:r w:rsidRPr="00134582">
                <w:rPr>
                  <w:rFonts w:ascii="Arial" w:hAnsi="Arial" w:cs="Arial"/>
                  <w:sz w:val="16"/>
                  <w:szCs w:val="16"/>
                  <w:rPrChange w:id="880" w:author="Microsoft Office User" w:date="2021-07-22T13:26:00Z">
                    <w:rPr>
                      <w:rFonts w:ascii="Arial" w:hAnsi="Arial" w:cs="Arial"/>
                      <w:sz w:val="22"/>
                      <w:szCs w:val="22"/>
                    </w:rPr>
                  </w:rPrChange>
                </w:rPr>
                <w:t>C</w:t>
              </w:r>
            </w:ins>
            <w:ins w:id="881" w:author="Microsoft Office User" w:date="2021-07-22T13:04:00Z">
              <w:r w:rsidRPr="00134582">
                <w:rPr>
                  <w:rFonts w:ascii="Arial" w:hAnsi="Arial" w:cs="Arial"/>
                  <w:sz w:val="16"/>
                  <w:szCs w:val="16"/>
                  <w:rPrChange w:id="882" w:author="Microsoft Office User" w:date="2021-07-22T13:26:00Z">
                    <w:rPr>
                      <w:rFonts w:ascii="Arial" w:hAnsi="Arial" w:cs="Arial"/>
                      <w:sz w:val="22"/>
                      <w:szCs w:val="22"/>
                    </w:rPr>
                  </w:rPrChange>
                </w:rPr>
                <w:t>DH</w:t>
              </w:r>
            </w:ins>
            <w:ins w:id="883" w:author="Microsoft Office User" w:date="2021-07-22T11:57:00Z">
              <w:r w:rsidRPr="00134582">
                <w:rPr>
                  <w:rFonts w:ascii="Arial" w:hAnsi="Arial" w:cs="Arial"/>
                  <w:sz w:val="16"/>
                  <w:szCs w:val="16"/>
                  <w:rPrChange w:id="884" w:author="Microsoft Office User" w:date="2021-07-22T13:26:00Z">
                    <w:rPr>
                      <w:rFonts w:ascii="Arial" w:hAnsi="Arial" w:cs="Arial"/>
                      <w:sz w:val="22"/>
                      <w:szCs w:val="22"/>
                    </w:rPr>
                  </w:rPrChange>
                </w:rPr>
                <w:t xml:space="preserve">23 x </w:t>
              </w:r>
              <w:proofErr w:type="spellStart"/>
              <w:r w:rsidRPr="00134582">
                <w:rPr>
                  <w:rFonts w:ascii="Arial" w:hAnsi="Arial" w:cs="Arial"/>
                  <w:sz w:val="16"/>
                  <w:szCs w:val="16"/>
                  <w:rPrChange w:id="885" w:author="Microsoft Office User" w:date="2021-07-22T13:26:00Z">
                    <w:rPr>
                      <w:rFonts w:ascii="Arial" w:hAnsi="Arial" w:cs="Arial"/>
                      <w:sz w:val="22"/>
                      <w:szCs w:val="22"/>
                    </w:rPr>
                  </w:rPrChange>
                </w:rPr>
                <w:t>CamKII-cre</w:t>
              </w:r>
            </w:ins>
            <w:proofErr w:type="spellEnd"/>
          </w:p>
        </w:tc>
        <w:tc>
          <w:tcPr>
            <w:tcW w:w="2756" w:type="dxa"/>
          </w:tcPr>
          <w:p w14:paraId="0A2945AF" w14:textId="57DBAAA8" w:rsidR="00134582" w:rsidRPr="00134582" w:rsidRDefault="00134582" w:rsidP="00090042">
            <w:pPr>
              <w:rPr>
                <w:ins w:id="886" w:author="Microsoft Office User" w:date="2021-07-22T11:56:00Z"/>
                <w:rFonts w:ascii="Arial" w:hAnsi="Arial" w:cs="Arial"/>
                <w:sz w:val="16"/>
                <w:szCs w:val="16"/>
                <w:rPrChange w:id="887" w:author="Microsoft Office User" w:date="2021-07-22T13:26:00Z">
                  <w:rPr>
                    <w:ins w:id="888" w:author="Microsoft Office User" w:date="2021-07-22T11:56:00Z"/>
                    <w:rFonts w:ascii="Arial" w:hAnsi="Arial" w:cs="Arial"/>
                    <w:sz w:val="22"/>
                    <w:szCs w:val="22"/>
                  </w:rPr>
                </w:rPrChange>
              </w:rPr>
            </w:pPr>
            <w:ins w:id="889" w:author="Microsoft Office User" w:date="2021-07-22T11:57:00Z">
              <w:r w:rsidRPr="00134582">
                <w:rPr>
                  <w:rFonts w:ascii="Arial" w:hAnsi="Arial" w:cs="Arial"/>
                  <w:sz w:val="16"/>
                  <w:szCs w:val="16"/>
                  <w:rPrChange w:id="890" w:author="Microsoft Office User" w:date="2021-07-22T13:26:00Z">
                    <w:rPr>
                      <w:rFonts w:ascii="Arial" w:hAnsi="Arial" w:cs="Arial"/>
                      <w:sz w:val="22"/>
                      <w:szCs w:val="22"/>
                    </w:rPr>
                  </w:rPrChange>
                </w:rPr>
                <w:t>1 [F]</w:t>
              </w:r>
            </w:ins>
          </w:p>
        </w:tc>
      </w:tr>
      <w:tr w:rsidR="009E1A27" w14:paraId="679C1733" w14:textId="77777777" w:rsidTr="008075B5">
        <w:trPr>
          <w:ins w:id="891" w:author="Microsoft Office User" w:date="2021-07-22T13:11:00Z"/>
        </w:trPr>
        <w:tc>
          <w:tcPr>
            <w:tcW w:w="2873" w:type="dxa"/>
          </w:tcPr>
          <w:p w14:paraId="43074BA6" w14:textId="1805EF43" w:rsidR="009E1A27" w:rsidRPr="00134582" w:rsidRDefault="009E1A27" w:rsidP="00090042">
            <w:pPr>
              <w:rPr>
                <w:ins w:id="892" w:author="Microsoft Office User" w:date="2021-07-22T13:11:00Z"/>
                <w:rFonts w:ascii="Arial" w:hAnsi="Arial" w:cs="Arial"/>
                <w:sz w:val="16"/>
                <w:szCs w:val="16"/>
                <w:rPrChange w:id="893" w:author="Microsoft Office User" w:date="2021-07-22T13:26:00Z">
                  <w:rPr>
                    <w:ins w:id="894" w:author="Microsoft Office User" w:date="2021-07-22T13:11:00Z"/>
                    <w:rFonts w:ascii="Arial" w:hAnsi="Arial" w:cs="Arial"/>
                    <w:sz w:val="22"/>
                    <w:szCs w:val="22"/>
                  </w:rPr>
                </w:rPrChange>
              </w:rPr>
            </w:pPr>
            <w:ins w:id="895" w:author="Microsoft Office User" w:date="2021-07-22T13:12:00Z">
              <w:r w:rsidRPr="00134582">
                <w:rPr>
                  <w:rFonts w:ascii="Arial" w:hAnsi="Arial" w:cs="Arial"/>
                  <w:sz w:val="16"/>
                  <w:szCs w:val="16"/>
                  <w:rPrChange w:id="896" w:author="Microsoft Office User" w:date="2021-07-22T13:26:00Z">
                    <w:rPr>
                      <w:rFonts w:ascii="Arial" w:hAnsi="Arial" w:cs="Arial"/>
                      <w:sz w:val="22"/>
                      <w:szCs w:val="22"/>
                    </w:rPr>
                  </w:rPrChange>
                </w:rPr>
                <w:t>Muscimol</w:t>
              </w:r>
              <w:r w:rsidR="00036A6C" w:rsidRPr="00134582">
                <w:rPr>
                  <w:rFonts w:ascii="Arial" w:hAnsi="Arial" w:cs="Arial"/>
                  <w:sz w:val="16"/>
                  <w:szCs w:val="16"/>
                  <w:rPrChange w:id="897" w:author="Microsoft Office User" w:date="2021-07-22T13:26:00Z">
                    <w:rPr>
                      <w:rFonts w:ascii="Arial" w:hAnsi="Arial" w:cs="Arial"/>
                      <w:sz w:val="22"/>
                      <w:szCs w:val="22"/>
                    </w:rPr>
                  </w:rPrChange>
                </w:rPr>
                <w:t xml:space="preserve"> (behavior)</w:t>
              </w:r>
            </w:ins>
          </w:p>
        </w:tc>
        <w:tc>
          <w:tcPr>
            <w:tcW w:w="2478" w:type="dxa"/>
          </w:tcPr>
          <w:p w14:paraId="09EDFB52" w14:textId="40BE3C3C" w:rsidR="009E1A27" w:rsidRPr="00134582" w:rsidRDefault="009E1A27" w:rsidP="00090042">
            <w:pPr>
              <w:rPr>
                <w:ins w:id="898" w:author="Microsoft Office User" w:date="2021-07-22T13:11:00Z"/>
                <w:rFonts w:ascii="Arial" w:hAnsi="Arial" w:cs="Arial"/>
                <w:sz w:val="16"/>
                <w:szCs w:val="16"/>
                <w:rPrChange w:id="899" w:author="Microsoft Office User" w:date="2021-07-22T13:26:00Z">
                  <w:rPr>
                    <w:ins w:id="900" w:author="Microsoft Office User" w:date="2021-07-22T13:11:00Z"/>
                    <w:rFonts w:ascii="Arial" w:hAnsi="Arial" w:cs="Arial"/>
                    <w:sz w:val="22"/>
                    <w:szCs w:val="22"/>
                  </w:rPr>
                </w:rPrChange>
              </w:rPr>
            </w:pPr>
            <w:ins w:id="901" w:author="Microsoft Office User" w:date="2021-07-22T13:12:00Z">
              <w:r w:rsidRPr="00134582">
                <w:rPr>
                  <w:rFonts w:ascii="Arial" w:hAnsi="Arial" w:cs="Arial"/>
                  <w:sz w:val="16"/>
                  <w:szCs w:val="16"/>
                  <w:rPrChange w:id="902" w:author="Microsoft Office User" w:date="2021-07-22T13:26:00Z">
                    <w:rPr>
                      <w:rFonts w:ascii="Arial" w:hAnsi="Arial" w:cs="Arial"/>
                      <w:sz w:val="22"/>
                      <w:szCs w:val="22"/>
                    </w:rPr>
                  </w:rPrChange>
                </w:rPr>
                <w:t>Figure 4</w:t>
              </w:r>
            </w:ins>
          </w:p>
        </w:tc>
        <w:tc>
          <w:tcPr>
            <w:tcW w:w="2683" w:type="dxa"/>
          </w:tcPr>
          <w:p w14:paraId="09CF2E5E" w14:textId="29E56B2F" w:rsidR="009E1A27" w:rsidRPr="00134582" w:rsidRDefault="00134582" w:rsidP="00090042">
            <w:pPr>
              <w:rPr>
                <w:ins w:id="903" w:author="Microsoft Office User" w:date="2021-07-22T13:11:00Z"/>
                <w:rFonts w:ascii="Arial" w:hAnsi="Arial" w:cs="Arial"/>
                <w:sz w:val="16"/>
                <w:szCs w:val="16"/>
                <w:rPrChange w:id="904" w:author="Microsoft Office User" w:date="2021-07-22T13:26:00Z">
                  <w:rPr>
                    <w:ins w:id="905" w:author="Microsoft Office User" w:date="2021-07-22T13:11:00Z"/>
                    <w:rFonts w:ascii="Arial" w:hAnsi="Arial" w:cs="Arial"/>
                    <w:sz w:val="22"/>
                    <w:szCs w:val="22"/>
                  </w:rPr>
                </w:rPrChange>
              </w:rPr>
            </w:pPr>
            <w:ins w:id="906" w:author="Microsoft Office User" w:date="2021-07-22T13:31:00Z">
              <w:r>
                <w:rPr>
                  <w:rFonts w:ascii="Arial" w:hAnsi="Arial" w:cs="Arial"/>
                  <w:sz w:val="16"/>
                  <w:szCs w:val="16"/>
                </w:rPr>
                <w:t>CDH23</w:t>
              </w:r>
            </w:ins>
          </w:p>
        </w:tc>
        <w:tc>
          <w:tcPr>
            <w:tcW w:w="2756" w:type="dxa"/>
          </w:tcPr>
          <w:p w14:paraId="6C327AC0" w14:textId="0E4F1DE0" w:rsidR="009E1A27" w:rsidRPr="00134582" w:rsidRDefault="00134582" w:rsidP="00090042">
            <w:pPr>
              <w:rPr>
                <w:ins w:id="907" w:author="Microsoft Office User" w:date="2021-07-22T13:11:00Z"/>
                <w:rFonts w:ascii="Arial" w:hAnsi="Arial" w:cs="Arial"/>
                <w:sz w:val="16"/>
                <w:szCs w:val="16"/>
                <w:rPrChange w:id="908" w:author="Microsoft Office User" w:date="2021-07-22T13:26:00Z">
                  <w:rPr>
                    <w:ins w:id="909" w:author="Microsoft Office User" w:date="2021-07-22T13:11:00Z"/>
                    <w:rFonts w:ascii="Arial" w:hAnsi="Arial" w:cs="Arial"/>
                    <w:sz w:val="22"/>
                    <w:szCs w:val="22"/>
                  </w:rPr>
                </w:rPrChange>
              </w:rPr>
            </w:pPr>
            <w:ins w:id="910" w:author="Microsoft Office User" w:date="2021-07-22T13:31:00Z">
              <w:r>
                <w:rPr>
                  <w:rFonts w:ascii="Arial" w:hAnsi="Arial" w:cs="Arial"/>
                  <w:sz w:val="16"/>
                  <w:szCs w:val="16"/>
                </w:rPr>
                <w:t>2 [F], 2 [M]</w:t>
              </w:r>
            </w:ins>
          </w:p>
        </w:tc>
      </w:tr>
      <w:tr w:rsidR="00134582" w14:paraId="57C14C2F" w14:textId="77777777" w:rsidTr="008075B5">
        <w:trPr>
          <w:ins w:id="911" w:author="Microsoft Office User" w:date="2021-07-22T13:14:00Z"/>
        </w:trPr>
        <w:tc>
          <w:tcPr>
            <w:tcW w:w="2873" w:type="dxa"/>
            <w:vMerge w:val="restart"/>
          </w:tcPr>
          <w:p w14:paraId="25C6985A" w14:textId="576B6B88" w:rsidR="00134582" w:rsidRPr="00134582" w:rsidRDefault="00134582" w:rsidP="00090042">
            <w:pPr>
              <w:rPr>
                <w:ins w:id="912" w:author="Microsoft Office User" w:date="2021-07-22T13:14:00Z"/>
                <w:rFonts w:ascii="Arial" w:hAnsi="Arial" w:cs="Arial"/>
                <w:sz w:val="16"/>
                <w:szCs w:val="16"/>
                <w:rPrChange w:id="913" w:author="Microsoft Office User" w:date="2021-07-22T13:26:00Z">
                  <w:rPr>
                    <w:ins w:id="914" w:author="Microsoft Office User" w:date="2021-07-22T13:14:00Z"/>
                    <w:rFonts w:ascii="Arial" w:hAnsi="Arial" w:cs="Arial"/>
                    <w:sz w:val="22"/>
                    <w:szCs w:val="22"/>
                  </w:rPr>
                </w:rPrChange>
              </w:rPr>
            </w:pPr>
            <w:ins w:id="915" w:author="Microsoft Office User" w:date="2021-07-22T13:14:00Z">
              <w:r w:rsidRPr="00134582">
                <w:rPr>
                  <w:rFonts w:ascii="Arial" w:hAnsi="Arial" w:cs="Arial"/>
                  <w:sz w:val="16"/>
                  <w:szCs w:val="16"/>
                  <w:rPrChange w:id="916" w:author="Microsoft Office User" w:date="2021-07-22T13:26:00Z">
                    <w:rPr>
                      <w:rFonts w:ascii="Arial" w:hAnsi="Arial" w:cs="Arial"/>
                      <w:sz w:val="22"/>
                      <w:szCs w:val="22"/>
                    </w:rPr>
                  </w:rPrChange>
                </w:rPr>
                <w:t>Muscimol (acute recording)</w:t>
              </w:r>
            </w:ins>
          </w:p>
        </w:tc>
        <w:tc>
          <w:tcPr>
            <w:tcW w:w="2478" w:type="dxa"/>
            <w:vMerge w:val="restart"/>
          </w:tcPr>
          <w:p w14:paraId="4ECF70F0" w14:textId="3FDE2E69" w:rsidR="00134582" w:rsidRPr="00134582" w:rsidRDefault="00134582" w:rsidP="00090042">
            <w:pPr>
              <w:rPr>
                <w:ins w:id="917" w:author="Microsoft Office User" w:date="2021-07-22T13:14:00Z"/>
                <w:rFonts w:ascii="Arial" w:hAnsi="Arial" w:cs="Arial"/>
                <w:sz w:val="16"/>
                <w:szCs w:val="16"/>
                <w:rPrChange w:id="918" w:author="Microsoft Office User" w:date="2021-07-22T13:26:00Z">
                  <w:rPr>
                    <w:ins w:id="919" w:author="Microsoft Office User" w:date="2021-07-22T13:14:00Z"/>
                    <w:rFonts w:ascii="Arial" w:hAnsi="Arial" w:cs="Arial"/>
                    <w:sz w:val="22"/>
                    <w:szCs w:val="22"/>
                  </w:rPr>
                </w:rPrChange>
              </w:rPr>
            </w:pPr>
            <w:ins w:id="920" w:author="Microsoft Office User" w:date="2021-07-22T13:14:00Z">
              <w:r w:rsidRPr="00134582">
                <w:rPr>
                  <w:rFonts w:ascii="Arial" w:hAnsi="Arial" w:cs="Arial"/>
                  <w:sz w:val="16"/>
                  <w:szCs w:val="16"/>
                  <w:rPrChange w:id="921" w:author="Microsoft Office User" w:date="2021-07-22T13:26:00Z">
                    <w:rPr>
                      <w:rFonts w:ascii="Arial" w:hAnsi="Arial" w:cs="Arial"/>
                      <w:sz w:val="22"/>
                      <w:szCs w:val="22"/>
                    </w:rPr>
                  </w:rPrChange>
                </w:rPr>
                <w:t>Supplemental Figure 4</w:t>
              </w:r>
            </w:ins>
          </w:p>
        </w:tc>
        <w:tc>
          <w:tcPr>
            <w:tcW w:w="2683" w:type="dxa"/>
          </w:tcPr>
          <w:p w14:paraId="072C8287" w14:textId="41F86E81" w:rsidR="00134582" w:rsidRPr="00134582" w:rsidRDefault="00134582" w:rsidP="00090042">
            <w:pPr>
              <w:rPr>
                <w:ins w:id="922" w:author="Microsoft Office User" w:date="2021-07-22T13:14:00Z"/>
                <w:rFonts w:ascii="Arial" w:hAnsi="Arial" w:cs="Arial"/>
                <w:sz w:val="16"/>
                <w:szCs w:val="16"/>
                <w:rPrChange w:id="923" w:author="Microsoft Office User" w:date="2021-07-22T13:26:00Z">
                  <w:rPr>
                    <w:ins w:id="924" w:author="Microsoft Office User" w:date="2021-07-22T13:14:00Z"/>
                    <w:rFonts w:ascii="Arial" w:hAnsi="Arial" w:cs="Arial"/>
                    <w:sz w:val="22"/>
                    <w:szCs w:val="22"/>
                  </w:rPr>
                </w:rPrChange>
              </w:rPr>
            </w:pPr>
            <w:ins w:id="925" w:author="Microsoft Office User" w:date="2021-07-22T13:14:00Z">
              <w:r w:rsidRPr="00134582">
                <w:rPr>
                  <w:rFonts w:ascii="Arial" w:hAnsi="Arial" w:cs="Arial"/>
                  <w:sz w:val="16"/>
                  <w:szCs w:val="16"/>
                  <w:rPrChange w:id="926" w:author="Microsoft Office User" w:date="2021-07-22T13:26:00Z">
                    <w:rPr>
                      <w:rFonts w:ascii="Arial" w:hAnsi="Arial" w:cs="Arial"/>
                      <w:sz w:val="22"/>
                      <w:szCs w:val="22"/>
                    </w:rPr>
                  </w:rPrChange>
                </w:rPr>
                <w:t xml:space="preserve">CDH23 x </w:t>
              </w:r>
              <w:proofErr w:type="spellStart"/>
              <w:r w:rsidRPr="00134582">
                <w:rPr>
                  <w:rFonts w:ascii="Arial" w:hAnsi="Arial" w:cs="Arial"/>
                  <w:sz w:val="16"/>
                  <w:szCs w:val="16"/>
                  <w:rPrChange w:id="927" w:author="Microsoft Office User" w:date="2021-07-22T13:26:00Z">
                    <w:rPr>
                      <w:rFonts w:ascii="Arial" w:hAnsi="Arial" w:cs="Arial"/>
                      <w:sz w:val="22"/>
                      <w:szCs w:val="22"/>
                    </w:rPr>
                  </w:rPrChange>
                </w:rPr>
                <w:t>CamKII-cre</w:t>
              </w:r>
              <w:proofErr w:type="spellEnd"/>
            </w:ins>
          </w:p>
        </w:tc>
        <w:tc>
          <w:tcPr>
            <w:tcW w:w="2756" w:type="dxa"/>
          </w:tcPr>
          <w:p w14:paraId="519838A1" w14:textId="19F896B6" w:rsidR="00134582" w:rsidRPr="00134582" w:rsidRDefault="00134582" w:rsidP="00090042">
            <w:pPr>
              <w:rPr>
                <w:ins w:id="928" w:author="Microsoft Office User" w:date="2021-07-22T13:14:00Z"/>
                <w:rFonts w:ascii="Arial" w:hAnsi="Arial" w:cs="Arial"/>
                <w:sz w:val="16"/>
                <w:szCs w:val="16"/>
                <w:rPrChange w:id="929" w:author="Microsoft Office User" w:date="2021-07-22T13:26:00Z">
                  <w:rPr>
                    <w:ins w:id="930" w:author="Microsoft Office User" w:date="2021-07-22T13:14:00Z"/>
                    <w:rFonts w:ascii="Arial" w:hAnsi="Arial" w:cs="Arial"/>
                    <w:sz w:val="22"/>
                    <w:szCs w:val="22"/>
                  </w:rPr>
                </w:rPrChange>
              </w:rPr>
            </w:pPr>
            <w:ins w:id="931" w:author="Microsoft Office User" w:date="2021-07-22T13:14:00Z">
              <w:r w:rsidRPr="00134582">
                <w:rPr>
                  <w:rFonts w:ascii="Arial" w:hAnsi="Arial" w:cs="Arial"/>
                  <w:sz w:val="16"/>
                  <w:szCs w:val="16"/>
                  <w:rPrChange w:id="932" w:author="Microsoft Office User" w:date="2021-07-22T13:26:00Z">
                    <w:rPr>
                      <w:rFonts w:ascii="Arial" w:hAnsi="Arial" w:cs="Arial"/>
                      <w:sz w:val="22"/>
                      <w:szCs w:val="22"/>
                    </w:rPr>
                  </w:rPrChange>
                </w:rPr>
                <w:t>1 [M]</w:t>
              </w:r>
            </w:ins>
          </w:p>
        </w:tc>
      </w:tr>
      <w:tr w:rsidR="00134582" w14:paraId="6DC8E209" w14:textId="77777777" w:rsidTr="008075B5">
        <w:trPr>
          <w:ins w:id="933" w:author="Microsoft Office User" w:date="2021-07-22T13:14:00Z"/>
        </w:trPr>
        <w:tc>
          <w:tcPr>
            <w:tcW w:w="2873" w:type="dxa"/>
            <w:vMerge/>
          </w:tcPr>
          <w:p w14:paraId="370CA195" w14:textId="77777777" w:rsidR="00134582" w:rsidRPr="00134582" w:rsidRDefault="00134582" w:rsidP="00090042">
            <w:pPr>
              <w:rPr>
                <w:ins w:id="934" w:author="Microsoft Office User" w:date="2021-07-22T13:14:00Z"/>
                <w:rFonts w:ascii="Arial" w:hAnsi="Arial" w:cs="Arial"/>
                <w:sz w:val="16"/>
                <w:szCs w:val="16"/>
                <w:rPrChange w:id="935" w:author="Microsoft Office User" w:date="2021-07-22T13:26:00Z">
                  <w:rPr>
                    <w:ins w:id="936" w:author="Microsoft Office User" w:date="2021-07-22T13:14:00Z"/>
                    <w:rFonts w:ascii="Arial" w:hAnsi="Arial" w:cs="Arial"/>
                    <w:sz w:val="22"/>
                    <w:szCs w:val="22"/>
                  </w:rPr>
                </w:rPrChange>
              </w:rPr>
            </w:pPr>
          </w:p>
        </w:tc>
        <w:tc>
          <w:tcPr>
            <w:tcW w:w="2478" w:type="dxa"/>
            <w:vMerge/>
          </w:tcPr>
          <w:p w14:paraId="7A9F9336" w14:textId="77777777" w:rsidR="00134582" w:rsidRPr="00134582" w:rsidRDefault="00134582" w:rsidP="00090042">
            <w:pPr>
              <w:rPr>
                <w:ins w:id="937" w:author="Microsoft Office User" w:date="2021-07-22T13:14:00Z"/>
                <w:rFonts w:ascii="Arial" w:hAnsi="Arial" w:cs="Arial"/>
                <w:sz w:val="16"/>
                <w:szCs w:val="16"/>
                <w:rPrChange w:id="938" w:author="Microsoft Office User" w:date="2021-07-22T13:26:00Z">
                  <w:rPr>
                    <w:ins w:id="939" w:author="Microsoft Office User" w:date="2021-07-22T13:14:00Z"/>
                    <w:rFonts w:ascii="Arial" w:hAnsi="Arial" w:cs="Arial"/>
                    <w:sz w:val="22"/>
                    <w:szCs w:val="22"/>
                  </w:rPr>
                </w:rPrChange>
              </w:rPr>
            </w:pPr>
          </w:p>
        </w:tc>
        <w:tc>
          <w:tcPr>
            <w:tcW w:w="2683" w:type="dxa"/>
          </w:tcPr>
          <w:p w14:paraId="56DF86C3" w14:textId="10470CEB" w:rsidR="00134582" w:rsidRPr="00134582" w:rsidRDefault="00134582" w:rsidP="00090042">
            <w:pPr>
              <w:rPr>
                <w:ins w:id="940" w:author="Microsoft Office User" w:date="2021-07-22T13:14:00Z"/>
                <w:rFonts w:ascii="Arial" w:hAnsi="Arial" w:cs="Arial"/>
                <w:sz w:val="16"/>
                <w:szCs w:val="16"/>
                <w:rPrChange w:id="941" w:author="Microsoft Office User" w:date="2021-07-22T13:26:00Z">
                  <w:rPr>
                    <w:ins w:id="942" w:author="Microsoft Office User" w:date="2021-07-22T13:14:00Z"/>
                    <w:rFonts w:ascii="Arial" w:hAnsi="Arial" w:cs="Arial"/>
                    <w:sz w:val="22"/>
                    <w:szCs w:val="22"/>
                  </w:rPr>
                </w:rPrChange>
              </w:rPr>
            </w:pPr>
            <w:ins w:id="943" w:author="Microsoft Office User" w:date="2021-07-22T13:14:00Z">
              <w:r w:rsidRPr="00134582">
                <w:rPr>
                  <w:rFonts w:ascii="Arial" w:hAnsi="Arial" w:cs="Arial"/>
                  <w:sz w:val="16"/>
                  <w:szCs w:val="16"/>
                  <w:rPrChange w:id="944" w:author="Microsoft Office User" w:date="2021-07-22T13:26:00Z">
                    <w:rPr>
                      <w:rFonts w:ascii="Arial" w:hAnsi="Arial" w:cs="Arial"/>
                      <w:sz w:val="22"/>
                      <w:szCs w:val="22"/>
                    </w:rPr>
                  </w:rPrChange>
                </w:rPr>
                <w:t>CDH23</w:t>
              </w:r>
            </w:ins>
          </w:p>
        </w:tc>
        <w:tc>
          <w:tcPr>
            <w:tcW w:w="2756" w:type="dxa"/>
          </w:tcPr>
          <w:p w14:paraId="5841C253" w14:textId="6E4C3FA1" w:rsidR="00134582" w:rsidRPr="00134582" w:rsidRDefault="00134582" w:rsidP="00090042">
            <w:pPr>
              <w:rPr>
                <w:ins w:id="945" w:author="Microsoft Office User" w:date="2021-07-22T13:14:00Z"/>
                <w:rFonts w:ascii="Arial" w:hAnsi="Arial" w:cs="Arial"/>
                <w:sz w:val="16"/>
                <w:szCs w:val="16"/>
                <w:rPrChange w:id="946" w:author="Microsoft Office User" w:date="2021-07-22T13:26:00Z">
                  <w:rPr>
                    <w:ins w:id="947" w:author="Microsoft Office User" w:date="2021-07-22T13:14:00Z"/>
                    <w:rFonts w:ascii="Arial" w:hAnsi="Arial" w:cs="Arial"/>
                    <w:sz w:val="22"/>
                    <w:szCs w:val="22"/>
                  </w:rPr>
                </w:rPrChange>
              </w:rPr>
            </w:pPr>
            <w:ins w:id="948" w:author="Microsoft Office User" w:date="2021-07-22T13:14:00Z">
              <w:r w:rsidRPr="00134582">
                <w:rPr>
                  <w:rFonts w:ascii="Arial" w:hAnsi="Arial" w:cs="Arial"/>
                  <w:sz w:val="16"/>
                  <w:szCs w:val="16"/>
                  <w:rPrChange w:id="949" w:author="Microsoft Office User" w:date="2021-07-22T13:26:00Z">
                    <w:rPr>
                      <w:rFonts w:ascii="Arial" w:hAnsi="Arial" w:cs="Arial"/>
                      <w:sz w:val="22"/>
                      <w:szCs w:val="22"/>
                    </w:rPr>
                  </w:rPrChange>
                </w:rPr>
                <w:t>1 [</w:t>
              </w:r>
            </w:ins>
            <w:ins w:id="950" w:author="Microsoft Office User" w:date="2021-07-22T13:15:00Z">
              <w:r w:rsidRPr="00134582">
                <w:rPr>
                  <w:rFonts w:ascii="Arial" w:hAnsi="Arial" w:cs="Arial"/>
                  <w:sz w:val="16"/>
                  <w:szCs w:val="16"/>
                  <w:rPrChange w:id="951" w:author="Microsoft Office User" w:date="2021-07-22T13:26:00Z">
                    <w:rPr>
                      <w:rFonts w:ascii="Arial" w:hAnsi="Arial" w:cs="Arial"/>
                      <w:sz w:val="22"/>
                      <w:szCs w:val="22"/>
                    </w:rPr>
                  </w:rPrChange>
                </w:rPr>
                <w:t>M]</w:t>
              </w:r>
            </w:ins>
          </w:p>
        </w:tc>
      </w:tr>
      <w:tr w:rsidR="00327C4A" w14:paraId="6E7DD5CF" w14:textId="77777777" w:rsidTr="008075B5">
        <w:trPr>
          <w:ins w:id="952" w:author="Microsoft Office User" w:date="2021-07-22T13:15:00Z"/>
        </w:trPr>
        <w:tc>
          <w:tcPr>
            <w:tcW w:w="2873" w:type="dxa"/>
            <w:vMerge w:val="restart"/>
          </w:tcPr>
          <w:p w14:paraId="528C9C0B" w14:textId="19FD942B" w:rsidR="00327C4A" w:rsidRPr="00134582" w:rsidRDefault="00327C4A" w:rsidP="00090042">
            <w:pPr>
              <w:rPr>
                <w:ins w:id="953" w:author="Microsoft Office User" w:date="2021-07-22T13:15:00Z"/>
                <w:rFonts w:ascii="Arial" w:hAnsi="Arial" w:cs="Arial"/>
                <w:sz w:val="16"/>
                <w:szCs w:val="16"/>
                <w:rPrChange w:id="954" w:author="Microsoft Office User" w:date="2021-07-22T13:26:00Z">
                  <w:rPr>
                    <w:ins w:id="955" w:author="Microsoft Office User" w:date="2021-07-22T13:15:00Z"/>
                    <w:rFonts w:ascii="Arial" w:hAnsi="Arial" w:cs="Arial"/>
                    <w:sz w:val="22"/>
                    <w:szCs w:val="22"/>
                  </w:rPr>
                </w:rPrChange>
              </w:rPr>
            </w:pPr>
            <w:ins w:id="956" w:author="Microsoft Office User" w:date="2021-07-22T13:15:00Z">
              <w:r w:rsidRPr="00134582">
                <w:rPr>
                  <w:rFonts w:ascii="Arial" w:hAnsi="Arial" w:cs="Arial"/>
                  <w:sz w:val="16"/>
                  <w:szCs w:val="16"/>
                  <w:rPrChange w:id="957" w:author="Microsoft Office User" w:date="2021-07-22T13:26:00Z">
                    <w:rPr>
                      <w:rFonts w:ascii="Arial" w:hAnsi="Arial" w:cs="Arial"/>
                      <w:sz w:val="22"/>
                      <w:szCs w:val="22"/>
                    </w:rPr>
                  </w:rPrChange>
                </w:rPr>
                <w:t xml:space="preserve">Acute </w:t>
              </w:r>
              <w:proofErr w:type="spellStart"/>
              <w:r w:rsidRPr="00134582">
                <w:rPr>
                  <w:rFonts w:ascii="Arial" w:hAnsi="Arial" w:cs="Arial"/>
                  <w:sz w:val="16"/>
                  <w:szCs w:val="16"/>
                  <w:rPrChange w:id="958" w:author="Microsoft Office User" w:date="2021-07-22T13:26:00Z">
                    <w:rPr>
                      <w:rFonts w:ascii="Arial" w:hAnsi="Arial" w:cs="Arial"/>
                      <w:sz w:val="22"/>
                      <w:szCs w:val="22"/>
                    </w:rPr>
                  </w:rPrChange>
                </w:rPr>
                <w:t>ACtx</w:t>
              </w:r>
              <w:proofErr w:type="spellEnd"/>
              <w:r w:rsidRPr="00134582">
                <w:rPr>
                  <w:rFonts w:ascii="Arial" w:hAnsi="Arial" w:cs="Arial"/>
                  <w:sz w:val="16"/>
                  <w:szCs w:val="16"/>
                  <w:rPrChange w:id="959" w:author="Microsoft Office User" w:date="2021-07-22T13:26:00Z">
                    <w:rPr>
                      <w:rFonts w:ascii="Arial" w:hAnsi="Arial" w:cs="Arial"/>
                      <w:sz w:val="22"/>
                      <w:szCs w:val="22"/>
                    </w:rPr>
                  </w:rPrChange>
                </w:rPr>
                <w:t xml:space="preserve"> recordings</w:t>
              </w:r>
            </w:ins>
          </w:p>
        </w:tc>
        <w:tc>
          <w:tcPr>
            <w:tcW w:w="2478" w:type="dxa"/>
            <w:vMerge w:val="restart"/>
          </w:tcPr>
          <w:p w14:paraId="774B20F8" w14:textId="117B4E3A" w:rsidR="00327C4A" w:rsidRPr="00134582" w:rsidRDefault="00327C4A" w:rsidP="00090042">
            <w:pPr>
              <w:rPr>
                <w:ins w:id="960" w:author="Microsoft Office User" w:date="2021-07-22T13:15:00Z"/>
                <w:rFonts w:ascii="Arial" w:hAnsi="Arial" w:cs="Arial"/>
                <w:sz w:val="16"/>
                <w:szCs w:val="16"/>
                <w:rPrChange w:id="961" w:author="Microsoft Office User" w:date="2021-07-22T13:26:00Z">
                  <w:rPr>
                    <w:ins w:id="962" w:author="Microsoft Office User" w:date="2021-07-22T13:15:00Z"/>
                    <w:rFonts w:ascii="Arial" w:hAnsi="Arial" w:cs="Arial"/>
                    <w:sz w:val="22"/>
                    <w:szCs w:val="22"/>
                  </w:rPr>
                </w:rPrChange>
              </w:rPr>
            </w:pPr>
            <w:ins w:id="963" w:author="Microsoft Office User" w:date="2021-07-22T13:19:00Z">
              <w:r w:rsidRPr="00134582">
                <w:rPr>
                  <w:rFonts w:ascii="Arial" w:hAnsi="Arial" w:cs="Arial"/>
                  <w:sz w:val="16"/>
                  <w:szCs w:val="16"/>
                  <w:rPrChange w:id="964" w:author="Microsoft Office User" w:date="2021-07-22T13:26:00Z">
                    <w:rPr>
                      <w:rFonts w:ascii="Arial" w:hAnsi="Arial" w:cs="Arial"/>
                      <w:sz w:val="22"/>
                      <w:szCs w:val="22"/>
                    </w:rPr>
                  </w:rPrChange>
                </w:rPr>
                <w:t>Supplemental F</w:t>
              </w:r>
            </w:ins>
            <w:ins w:id="965" w:author="Microsoft Office User" w:date="2021-07-22T13:20:00Z">
              <w:r w:rsidRPr="00134582">
                <w:rPr>
                  <w:rFonts w:ascii="Arial" w:hAnsi="Arial" w:cs="Arial"/>
                  <w:sz w:val="16"/>
                  <w:szCs w:val="16"/>
                  <w:rPrChange w:id="966" w:author="Microsoft Office User" w:date="2021-07-22T13:26:00Z">
                    <w:rPr>
                      <w:rFonts w:ascii="Arial" w:hAnsi="Arial" w:cs="Arial"/>
                      <w:sz w:val="22"/>
                      <w:szCs w:val="22"/>
                    </w:rPr>
                  </w:rPrChange>
                </w:rPr>
                <w:t>igure 5</w:t>
              </w:r>
            </w:ins>
          </w:p>
        </w:tc>
        <w:tc>
          <w:tcPr>
            <w:tcW w:w="2683" w:type="dxa"/>
          </w:tcPr>
          <w:p w14:paraId="183CCC2C" w14:textId="02A10E42" w:rsidR="00327C4A" w:rsidRPr="00134582" w:rsidRDefault="00327C4A" w:rsidP="00090042">
            <w:pPr>
              <w:rPr>
                <w:ins w:id="967" w:author="Microsoft Office User" w:date="2021-07-22T13:15:00Z"/>
                <w:rFonts w:ascii="Arial" w:hAnsi="Arial" w:cs="Arial"/>
                <w:sz w:val="16"/>
                <w:szCs w:val="16"/>
                <w:rPrChange w:id="968" w:author="Microsoft Office User" w:date="2021-07-22T13:26:00Z">
                  <w:rPr>
                    <w:ins w:id="969" w:author="Microsoft Office User" w:date="2021-07-22T13:15:00Z"/>
                    <w:rFonts w:ascii="Arial" w:hAnsi="Arial" w:cs="Arial"/>
                    <w:sz w:val="22"/>
                    <w:szCs w:val="22"/>
                  </w:rPr>
                </w:rPrChange>
              </w:rPr>
            </w:pPr>
            <w:ins w:id="970" w:author="Microsoft Office User" w:date="2021-07-22T13:20:00Z">
              <w:r w:rsidRPr="00134582">
                <w:rPr>
                  <w:rFonts w:ascii="Arial" w:hAnsi="Arial" w:cs="Arial"/>
                  <w:sz w:val="16"/>
                  <w:szCs w:val="16"/>
                  <w:rPrChange w:id="971" w:author="Microsoft Office User" w:date="2021-07-22T13:26:00Z">
                    <w:rPr>
                      <w:rFonts w:ascii="Arial" w:hAnsi="Arial" w:cs="Arial"/>
                      <w:sz w:val="22"/>
                      <w:szCs w:val="22"/>
                    </w:rPr>
                  </w:rPrChange>
                </w:rPr>
                <w:t>CDH23 x SOM-</w:t>
              </w:r>
              <w:proofErr w:type="spellStart"/>
              <w:r w:rsidRPr="00134582">
                <w:rPr>
                  <w:rFonts w:ascii="Arial" w:hAnsi="Arial" w:cs="Arial"/>
                  <w:sz w:val="16"/>
                  <w:szCs w:val="16"/>
                  <w:rPrChange w:id="972" w:author="Microsoft Office User" w:date="2021-07-22T13:26:00Z">
                    <w:rPr>
                      <w:rFonts w:ascii="Arial" w:hAnsi="Arial" w:cs="Arial"/>
                      <w:sz w:val="22"/>
                      <w:szCs w:val="22"/>
                    </w:rPr>
                  </w:rPrChange>
                </w:rPr>
                <w:t>cre</w:t>
              </w:r>
            </w:ins>
            <w:proofErr w:type="spellEnd"/>
          </w:p>
        </w:tc>
        <w:tc>
          <w:tcPr>
            <w:tcW w:w="2756" w:type="dxa"/>
          </w:tcPr>
          <w:p w14:paraId="6F71740C" w14:textId="4831D8E5" w:rsidR="00327C4A" w:rsidRPr="00134582" w:rsidRDefault="00327C4A" w:rsidP="00090042">
            <w:pPr>
              <w:rPr>
                <w:ins w:id="973" w:author="Microsoft Office User" w:date="2021-07-22T13:15:00Z"/>
                <w:rFonts w:ascii="Arial" w:hAnsi="Arial" w:cs="Arial"/>
                <w:sz w:val="16"/>
                <w:szCs w:val="16"/>
                <w:rPrChange w:id="974" w:author="Microsoft Office User" w:date="2021-07-22T13:26:00Z">
                  <w:rPr>
                    <w:ins w:id="975" w:author="Microsoft Office User" w:date="2021-07-22T13:15:00Z"/>
                    <w:rFonts w:ascii="Arial" w:hAnsi="Arial" w:cs="Arial"/>
                    <w:sz w:val="22"/>
                    <w:szCs w:val="22"/>
                  </w:rPr>
                </w:rPrChange>
              </w:rPr>
            </w:pPr>
            <w:ins w:id="976" w:author="Microsoft Office User" w:date="2021-07-22T13:22:00Z">
              <w:r w:rsidRPr="00134582">
                <w:rPr>
                  <w:rFonts w:ascii="Arial" w:hAnsi="Arial" w:cs="Arial"/>
                  <w:sz w:val="16"/>
                  <w:szCs w:val="16"/>
                  <w:rPrChange w:id="977" w:author="Microsoft Office User" w:date="2021-07-22T13:26:00Z">
                    <w:rPr>
                      <w:rFonts w:ascii="Arial" w:hAnsi="Arial" w:cs="Arial"/>
                      <w:sz w:val="22"/>
                      <w:szCs w:val="22"/>
                    </w:rPr>
                  </w:rPrChange>
                </w:rPr>
                <w:t>3 [F], 2 [M]</w:t>
              </w:r>
            </w:ins>
          </w:p>
        </w:tc>
      </w:tr>
      <w:tr w:rsidR="00327C4A" w14:paraId="1AAF5F9F" w14:textId="77777777" w:rsidTr="008075B5">
        <w:trPr>
          <w:ins w:id="978" w:author="Microsoft Office User" w:date="2021-07-22T13:22:00Z"/>
        </w:trPr>
        <w:tc>
          <w:tcPr>
            <w:tcW w:w="2873" w:type="dxa"/>
            <w:vMerge/>
          </w:tcPr>
          <w:p w14:paraId="6CD590C4" w14:textId="77777777" w:rsidR="00327C4A" w:rsidRPr="00134582" w:rsidRDefault="00327C4A" w:rsidP="00090042">
            <w:pPr>
              <w:rPr>
                <w:ins w:id="979" w:author="Microsoft Office User" w:date="2021-07-22T13:22:00Z"/>
                <w:rFonts w:ascii="Arial" w:hAnsi="Arial" w:cs="Arial"/>
                <w:sz w:val="16"/>
                <w:szCs w:val="16"/>
                <w:rPrChange w:id="980" w:author="Microsoft Office User" w:date="2021-07-22T13:26:00Z">
                  <w:rPr>
                    <w:ins w:id="981" w:author="Microsoft Office User" w:date="2021-07-22T13:22:00Z"/>
                    <w:rFonts w:ascii="Arial" w:hAnsi="Arial" w:cs="Arial"/>
                    <w:sz w:val="22"/>
                    <w:szCs w:val="22"/>
                  </w:rPr>
                </w:rPrChange>
              </w:rPr>
            </w:pPr>
          </w:p>
        </w:tc>
        <w:tc>
          <w:tcPr>
            <w:tcW w:w="2478" w:type="dxa"/>
            <w:vMerge/>
          </w:tcPr>
          <w:p w14:paraId="581F8E83" w14:textId="77777777" w:rsidR="00327C4A" w:rsidRPr="00134582" w:rsidRDefault="00327C4A" w:rsidP="00090042">
            <w:pPr>
              <w:rPr>
                <w:ins w:id="982" w:author="Microsoft Office User" w:date="2021-07-22T13:22:00Z"/>
                <w:rFonts w:ascii="Arial" w:hAnsi="Arial" w:cs="Arial"/>
                <w:sz w:val="16"/>
                <w:szCs w:val="16"/>
                <w:rPrChange w:id="983" w:author="Microsoft Office User" w:date="2021-07-22T13:26:00Z">
                  <w:rPr>
                    <w:ins w:id="984" w:author="Microsoft Office User" w:date="2021-07-22T13:22:00Z"/>
                    <w:rFonts w:ascii="Arial" w:hAnsi="Arial" w:cs="Arial"/>
                    <w:sz w:val="22"/>
                    <w:szCs w:val="22"/>
                  </w:rPr>
                </w:rPrChange>
              </w:rPr>
            </w:pPr>
          </w:p>
        </w:tc>
        <w:tc>
          <w:tcPr>
            <w:tcW w:w="2683" w:type="dxa"/>
          </w:tcPr>
          <w:p w14:paraId="4DAB133A" w14:textId="5A907671" w:rsidR="00327C4A" w:rsidRPr="00134582" w:rsidRDefault="00327C4A" w:rsidP="00090042">
            <w:pPr>
              <w:rPr>
                <w:ins w:id="985" w:author="Microsoft Office User" w:date="2021-07-22T13:22:00Z"/>
                <w:rFonts w:ascii="Arial" w:hAnsi="Arial" w:cs="Arial"/>
                <w:sz w:val="16"/>
                <w:szCs w:val="16"/>
                <w:rPrChange w:id="986" w:author="Microsoft Office User" w:date="2021-07-22T13:26:00Z">
                  <w:rPr>
                    <w:ins w:id="987" w:author="Microsoft Office User" w:date="2021-07-22T13:22:00Z"/>
                    <w:rFonts w:ascii="Arial" w:hAnsi="Arial" w:cs="Arial"/>
                    <w:sz w:val="22"/>
                    <w:szCs w:val="22"/>
                  </w:rPr>
                </w:rPrChange>
              </w:rPr>
            </w:pPr>
            <w:ins w:id="988" w:author="Microsoft Office User" w:date="2021-07-22T13:22:00Z">
              <w:r w:rsidRPr="00134582">
                <w:rPr>
                  <w:rFonts w:ascii="Arial" w:hAnsi="Arial" w:cs="Arial"/>
                  <w:sz w:val="16"/>
                  <w:szCs w:val="16"/>
                  <w:rPrChange w:id="989" w:author="Microsoft Office User" w:date="2021-07-22T13:26:00Z">
                    <w:rPr>
                      <w:rFonts w:ascii="Arial" w:hAnsi="Arial" w:cs="Arial"/>
                      <w:sz w:val="22"/>
                      <w:szCs w:val="22"/>
                    </w:rPr>
                  </w:rPrChange>
                </w:rPr>
                <w:t>CDH23 x PV-</w:t>
              </w:r>
              <w:proofErr w:type="spellStart"/>
              <w:r w:rsidRPr="00134582">
                <w:rPr>
                  <w:rFonts w:ascii="Arial" w:hAnsi="Arial" w:cs="Arial"/>
                  <w:sz w:val="16"/>
                  <w:szCs w:val="16"/>
                  <w:rPrChange w:id="990" w:author="Microsoft Office User" w:date="2021-07-22T13:26:00Z">
                    <w:rPr>
                      <w:rFonts w:ascii="Arial" w:hAnsi="Arial" w:cs="Arial"/>
                      <w:sz w:val="22"/>
                      <w:szCs w:val="22"/>
                    </w:rPr>
                  </w:rPrChange>
                </w:rPr>
                <w:t>cre</w:t>
              </w:r>
              <w:proofErr w:type="spellEnd"/>
            </w:ins>
          </w:p>
        </w:tc>
        <w:tc>
          <w:tcPr>
            <w:tcW w:w="2756" w:type="dxa"/>
          </w:tcPr>
          <w:p w14:paraId="370D7788" w14:textId="6FB2AA30" w:rsidR="00327C4A" w:rsidRPr="00134582" w:rsidRDefault="00327C4A" w:rsidP="00090042">
            <w:pPr>
              <w:rPr>
                <w:ins w:id="991" w:author="Microsoft Office User" w:date="2021-07-22T13:22:00Z"/>
                <w:rFonts w:ascii="Arial" w:hAnsi="Arial" w:cs="Arial"/>
                <w:sz w:val="16"/>
                <w:szCs w:val="16"/>
                <w:rPrChange w:id="992" w:author="Microsoft Office User" w:date="2021-07-22T13:26:00Z">
                  <w:rPr>
                    <w:ins w:id="993" w:author="Microsoft Office User" w:date="2021-07-22T13:22:00Z"/>
                    <w:rFonts w:ascii="Arial" w:hAnsi="Arial" w:cs="Arial"/>
                    <w:sz w:val="22"/>
                    <w:szCs w:val="22"/>
                  </w:rPr>
                </w:rPrChange>
              </w:rPr>
            </w:pPr>
            <w:ins w:id="994" w:author="Microsoft Office User" w:date="2021-07-22T13:22:00Z">
              <w:r w:rsidRPr="00134582">
                <w:rPr>
                  <w:rFonts w:ascii="Arial" w:hAnsi="Arial" w:cs="Arial"/>
                  <w:sz w:val="16"/>
                  <w:szCs w:val="16"/>
                  <w:rPrChange w:id="995" w:author="Microsoft Office User" w:date="2021-07-22T13:26:00Z">
                    <w:rPr>
                      <w:rFonts w:ascii="Arial" w:hAnsi="Arial" w:cs="Arial"/>
                      <w:sz w:val="22"/>
                      <w:szCs w:val="22"/>
                    </w:rPr>
                  </w:rPrChange>
                </w:rPr>
                <w:t>1 [F], 1 [M]</w:t>
              </w:r>
            </w:ins>
          </w:p>
        </w:tc>
      </w:tr>
      <w:tr w:rsidR="00327C4A" w14:paraId="746882FB" w14:textId="77777777" w:rsidTr="008075B5">
        <w:trPr>
          <w:ins w:id="996" w:author="Microsoft Office User" w:date="2021-07-22T13:23:00Z"/>
        </w:trPr>
        <w:tc>
          <w:tcPr>
            <w:tcW w:w="2873" w:type="dxa"/>
            <w:vMerge/>
          </w:tcPr>
          <w:p w14:paraId="1F07FAAB" w14:textId="77777777" w:rsidR="00327C4A" w:rsidRPr="00134582" w:rsidRDefault="00327C4A" w:rsidP="00090042">
            <w:pPr>
              <w:rPr>
                <w:ins w:id="997" w:author="Microsoft Office User" w:date="2021-07-22T13:23:00Z"/>
                <w:rFonts w:ascii="Arial" w:hAnsi="Arial" w:cs="Arial"/>
                <w:sz w:val="16"/>
                <w:szCs w:val="16"/>
                <w:rPrChange w:id="998" w:author="Microsoft Office User" w:date="2021-07-22T13:26:00Z">
                  <w:rPr>
                    <w:ins w:id="999" w:author="Microsoft Office User" w:date="2021-07-22T13:23:00Z"/>
                    <w:rFonts w:ascii="Arial" w:hAnsi="Arial" w:cs="Arial"/>
                    <w:sz w:val="22"/>
                    <w:szCs w:val="22"/>
                  </w:rPr>
                </w:rPrChange>
              </w:rPr>
            </w:pPr>
          </w:p>
        </w:tc>
        <w:tc>
          <w:tcPr>
            <w:tcW w:w="2478" w:type="dxa"/>
            <w:vMerge/>
          </w:tcPr>
          <w:p w14:paraId="10283E7A" w14:textId="77777777" w:rsidR="00327C4A" w:rsidRPr="00134582" w:rsidRDefault="00327C4A" w:rsidP="00090042">
            <w:pPr>
              <w:rPr>
                <w:ins w:id="1000" w:author="Microsoft Office User" w:date="2021-07-22T13:23:00Z"/>
                <w:rFonts w:ascii="Arial" w:hAnsi="Arial" w:cs="Arial"/>
                <w:sz w:val="16"/>
                <w:szCs w:val="16"/>
                <w:rPrChange w:id="1001" w:author="Microsoft Office User" w:date="2021-07-22T13:26:00Z">
                  <w:rPr>
                    <w:ins w:id="1002" w:author="Microsoft Office User" w:date="2021-07-22T13:23:00Z"/>
                    <w:rFonts w:ascii="Arial" w:hAnsi="Arial" w:cs="Arial"/>
                    <w:sz w:val="22"/>
                    <w:szCs w:val="22"/>
                  </w:rPr>
                </w:rPrChange>
              </w:rPr>
            </w:pPr>
          </w:p>
        </w:tc>
        <w:tc>
          <w:tcPr>
            <w:tcW w:w="2683" w:type="dxa"/>
          </w:tcPr>
          <w:p w14:paraId="72F18551" w14:textId="30E50550" w:rsidR="00327C4A" w:rsidRPr="00134582" w:rsidRDefault="00327C4A" w:rsidP="00090042">
            <w:pPr>
              <w:rPr>
                <w:ins w:id="1003" w:author="Microsoft Office User" w:date="2021-07-22T13:23:00Z"/>
                <w:rFonts w:ascii="Arial" w:hAnsi="Arial" w:cs="Arial"/>
                <w:sz w:val="16"/>
                <w:szCs w:val="16"/>
                <w:rPrChange w:id="1004" w:author="Microsoft Office User" w:date="2021-07-22T13:26:00Z">
                  <w:rPr>
                    <w:ins w:id="1005" w:author="Microsoft Office User" w:date="2021-07-22T13:23:00Z"/>
                    <w:rFonts w:ascii="Arial" w:hAnsi="Arial" w:cs="Arial"/>
                    <w:sz w:val="22"/>
                    <w:szCs w:val="22"/>
                  </w:rPr>
                </w:rPrChange>
              </w:rPr>
            </w:pPr>
            <w:ins w:id="1006" w:author="Microsoft Office User" w:date="2021-07-22T13:23:00Z">
              <w:r w:rsidRPr="00134582">
                <w:rPr>
                  <w:rFonts w:ascii="Arial" w:hAnsi="Arial" w:cs="Arial"/>
                  <w:sz w:val="16"/>
                  <w:szCs w:val="16"/>
                  <w:rPrChange w:id="1007" w:author="Microsoft Office User" w:date="2021-07-22T13:26:00Z">
                    <w:rPr>
                      <w:rFonts w:ascii="Arial" w:hAnsi="Arial" w:cs="Arial"/>
                      <w:sz w:val="22"/>
                      <w:szCs w:val="22"/>
                    </w:rPr>
                  </w:rPrChange>
                </w:rPr>
                <w:t>CDH23 x VGAT</w:t>
              </w:r>
            </w:ins>
          </w:p>
        </w:tc>
        <w:tc>
          <w:tcPr>
            <w:tcW w:w="2756" w:type="dxa"/>
          </w:tcPr>
          <w:p w14:paraId="36945AB4" w14:textId="3BE57276" w:rsidR="00327C4A" w:rsidRPr="00134582" w:rsidRDefault="00327C4A" w:rsidP="00090042">
            <w:pPr>
              <w:rPr>
                <w:ins w:id="1008" w:author="Microsoft Office User" w:date="2021-07-22T13:23:00Z"/>
                <w:rFonts w:ascii="Arial" w:hAnsi="Arial" w:cs="Arial"/>
                <w:sz w:val="16"/>
                <w:szCs w:val="16"/>
                <w:rPrChange w:id="1009" w:author="Microsoft Office User" w:date="2021-07-22T13:26:00Z">
                  <w:rPr>
                    <w:ins w:id="1010" w:author="Microsoft Office User" w:date="2021-07-22T13:23:00Z"/>
                    <w:rFonts w:ascii="Arial" w:hAnsi="Arial" w:cs="Arial"/>
                    <w:sz w:val="22"/>
                    <w:szCs w:val="22"/>
                  </w:rPr>
                </w:rPrChange>
              </w:rPr>
            </w:pPr>
            <w:ins w:id="1011" w:author="Microsoft Office User" w:date="2021-07-22T13:25:00Z">
              <w:r w:rsidRPr="00134582">
                <w:rPr>
                  <w:rFonts w:ascii="Arial" w:hAnsi="Arial" w:cs="Arial"/>
                  <w:sz w:val="16"/>
                  <w:szCs w:val="16"/>
                  <w:rPrChange w:id="1012" w:author="Microsoft Office User" w:date="2021-07-22T13:26:00Z">
                    <w:rPr>
                      <w:rFonts w:ascii="Arial" w:hAnsi="Arial" w:cs="Arial"/>
                      <w:sz w:val="22"/>
                      <w:szCs w:val="22"/>
                    </w:rPr>
                  </w:rPrChange>
                </w:rPr>
                <w:t>2 [F]</w:t>
              </w:r>
            </w:ins>
          </w:p>
        </w:tc>
      </w:tr>
      <w:tr w:rsidR="00327C4A" w14:paraId="4E19642A" w14:textId="77777777" w:rsidTr="000872F3">
        <w:trPr>
          <w:ins w:id="1013" w:author="Microsoft Office User" w:date="2021-07-22T13:26:00Z"/>
        </w:trPr>
        <w:tc>
          <w:tcPr>
            <w:tcW w:w="8034" w:type="dxa"/>
            <w:gridSpan w:val="3"/>
          </w:tcPr>
          <w:p w14:paraId="15E8D584" w14:textId="29239D84" w:rsidR="00327C4A" w:rsidRPr="00134582" w:rsidRDefault="00327C4A" w:rsidP="00327C4A">
            <w:pPr>
              <w:jc w:val="right"/>
              <w:rPr>
                <w:ins w:id="1014" w:author="Microsoft Office User" w:date="2021-07-22T13:26:00Z"/>
                <w:rFonts w:ascii="Arial" w:hAnsi="Arial" w:cs="Arial"/>
                <w:b/>
                <w:bCs/>
                <w:sz w:val="16"/>
                <w:szCs w:val="16"/>
                <w:rPrChange w:id="1015" w:author="Microsoft Office User" w:date="2021-07-22T13:26:00Z">
                  <w:rPr>
                    <w:ins w:id="1016" w:author="Microsoft Office User" w:date="2021-07-22T13:26:00Z"/>
                    <w:rFonts w:ascii="Arial" w:hAnsi="Arial" w:cs="Arial"/>
                    <w:sz w:val="22"/>
                    <w:szCs w:val="22"/>
                  </w:rPr>
                </w:rPrChange>
              </w:rPr>
              <w:pPrChange w:id="1017" w:author="Microsoft Office User" w:date="2021-07-23T11:09:00Z">
                <w:pPr/>
              </w:pPrChange>
            </w:pPr>
            <w:ins w:id="1018" w:author="Microsoft Office User" w:date="2021-07-22T13:26:00Z">
              <w:r w:rsidRPr="00134582">
                <w:rPr>
                  <w:rFonts w:ascii="Arial" w:hAnsi="Arial" w:cs="Arial"/>
                  <w:b/>
                  <w:bCs/>
                  <w:sz w:val="16"/>
                  <w:szCs w:val="16"/>
                  <w:rPrChange w:id="1019" w:author="Microsoft Office User" w:date="2021-07-22T13:26:00Z">
                    <w:rPr>
                      <w:rFonts w:ascii="Arial" w:hAnsi="Arial" w:cs="Arial"/>
                      <w:b/>
                      <w:bCs/>
                      <w:sz w:val="22"/>
                      <w:szCs w:val="22"/>
                    </w:rPr>
                  </w:rPrChange>
                </w:rPr>
                <w:t>Total</w:t>
              </w:r>
            </w:ins>
            <w:ins w:id="1020" w:author="Microsoft Office User" w:date="2021-07-23T11:10:00Z">
              <w:r>
                <w:rPr>
                  <w:rFonts w:ascii="Arial" w:hAnsi="Arial" w:cs="Arial"/>
                  <w:b/>
                  <w:bCs/>
                  <w:sz w:val="16"/>
                  <w:szCs w:val="16"/>
                </w:rPr>
                <w:t>:</w:t>
              </w:r>
            </w:ins>
          </w:p>
        </w:tc>
        <w:tc>
          <w:tcPr>
            <w:tcW w:w="2756" w:type="dxa"/>
          </w:tcPr>
          <w:p w14:paraId="2053E8DF" w14:textId="60C4D4E9" w:rsidR="00327C4A" w:rsidRPr="00134582" w:rsidRDefault="00327C4A" w:rsidP="00090042">
            <w:pPr>
              <w:rPr>
                <w:ins w:id="1021" w:author="Microsoft Office User" w:date="2021-07-22T13:26:00Z"/>
                <w:rFonts w:ascii="Arial" w:hAnsi="Arial" w:cs="Arial"/>
                <w:sz w:val="16"/>
                <w:szCs w:val="16"/>
                <w:rPrChange w:id="1022" w:author="Microsoft Office User" w:date="2021-07-22T13:26:00Z">
                  <w:rPr>
                    <w:ins w:id="1023" w:author="Microsoft Office User" w:date="2021-07-22T13:26:00Z"/>
                    <w:rFonts w:ascii="Arial" w:hAnsi="Arial" w:cs="Arial"/>
                    <w:sz w:val="22"/>
                    <w:szCs w:val="22"/>
                  </w:rPr>
                </w:rPrChange>
              </w:rPr>
            </w:pPr>
            <w:ins w:id="1024" w:author="Microsoft Office User" w:date="2021-07-22T13:27:00Z">
              <w:r>
                <w:rPr>
                  <w:rFonts w:ascii="Arial" w:hAnsi="Arial" w:cs="Arial"/>
                  <w:sz w:val="16"/>
                  <w:szCs w:val="16"/>
                </w:rPr>
                <w:t>1</w:t>
              </w:r>
            </w:ins>
            <w:ins w:id="1025" w:author="Microsoft Office User" w:date="2021-07-22T13:31:00Z">
              <w:r>
                <w:rPr>
                  <w:rFonts w:ascii="Arial" w:hAnsi="Arial" w:cs="Arial"/>
                  <w:sz w:val="16"/>
                  <w:szCs w:val="16"/>
                </w:rPr>
                <w:t>9</w:t>
              </w:r>
            </w:ins>
            <w:ins w:id="1026" w:author="Microsoft Office User" w:date="2021-07-22T13:27:00Z">
              <w:r>
                <w:rPr>
                  <w:rFonts w:ascii="Arial" w:hAnsi="Arial" w:cs="Arial"/>
                  <w:sz w:val="16"/>
                  <w:szCs w:val="16"/>
                </w:rPr>
                <w:t xml:space="preserve"> [F], 1</w:t>
              </w:r>
            </w:ins>
            <w:ins w:id="1027" w:author="Microsoft Office User" w:date="2021-07-22T13:31:00Z">
              <w:r>
                <w:rPr>
                  <w:rFonts w:ascii="Arial" w:hAnsi="Arial" w:cs="Arial"/>
                  <w:sz w:val="16"/>
                  <w:szCs w:val="16"/>
                </w:rPr>
                <w:t>9</w:t>
              </w:r>
            </w:ins>
            <w:ins w:id="1028" w:author="Microsoft Office User" w:date="2021-07-22T13:27:00Z">
              <w:r>
                <w:rPr>
                  <w:rFonts w:ascii="Arial" w:hAnsi="Arial" w:cs="Arial"/>
                  <w:sz w:val="16"/>
                  <w:szCs w:val="16"/>
                </w:rPr>
                <w:t xml:space="preserve"> [M]</w:t>
              </w:r>
            </w:ins>
          </w:p>
        </w:tc>
      </w:tr>
    </w:tbl>
    <w:p w14:paraId="0C52B930" w14:textId="77777777" w:rsidR="008075B5" w:rsidRDefault="008075B5" w:rsidP="00090042">
      <w:pPr>
        <w:rPr>
          <w:ins w:id="1029" w:author="Microsoft Office User" w:date="2021-07-22T10:58:00Z"/>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2D03D43D"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w:t>
      </w:r>
      <w:del w:id="1030" w:author="Microsoft Office User" w:date="2021-07-22T10:58:00Z">
        <w:r w:rsidRPr="00F51242" w:rsidDel="008075B5">
          <w:rPr>
            <w:rFonts w:ascii="Arial" w:hAnsi="Arial" w:cs="Arial"/>
            <w:b/>
            <w:bCs/>
            <w:sz w:val="22"/>
            <w:szCs w:val="22"/>
          </w:rPr>
          <w:delText>2</w:delText>
        </w:r>
      </w:del>
      <w:ins w:id="1031" w:author="Microsoft Office User" w:date="2021-07-22T10:58:00Z">
        <w:r w:rsidR="008075B5">
          <w:rPr>
            <w:rFonts w:ascii="Arial" w:hAnsi="Arial" w:cs="Arial"/>
            <w:b/>
            <w:bCs/>
            <w:sz w:val="22"/>
            <w:szCs w:val="22"/>
          </w:rPr>
          <w:t>3</w:t>
        </w:r>
      </w:ins>
      <w:r w:rsidRPr="00F51242">
        <w:rPr>
          <w:rFonts w:ascii="Arial" w:hAnsi="Arial" w:cs="Arial"/>
          <w:b/>
          <w:bCs/>
          <w:sz w:val="22"/>
          <w:szCs w:val="22"/>
        </w:rPr>
        <w:t xml:space="preserve">: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3BCEC71F"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w:t>
      </w:r>
      <w:del w:id="1032" w:author="Microsoft Office User" w:date="2021-07-22T10:58:00Z">
        <w:r w:rsidDel="008075B5">
          <w:rPr>
            <w:rFonts w:ascii="Arial" w:hAnsi="Arial" w:cs="Arial"/>
            <w:b/>
            <w:bCs/>
            <w:sz w:val="22"/>
            <w:szCs w:val="22"/>
          </w:rPr>
          <w:delText>3</w:delText>
        </w:r>
      </w:del>
      <w:ins w:id="1033" w:author="Microsoft Office User" w:date="2021-07-22T10:58:00Z">
        <w:r w:rsidR="008075B5">
          <w:rPr>
            <w:rFonts w:ascii="Arial" w:hAnsi="Arial" w:cs="Arial"/>
            <w:b/>
            <w:bCs/>
            <w:sz w:val="22"/>
            <w:szCs w:val="22"/>
          </w:rPr>
          <w:t>4</w:t>
        </w:r>
      </w:ins>
      <w:r>
        <w:rPr>
          <w:rFonts w:ascii="Arial" w:hAnsi="Arial" w:cs="Arial"/>
          <w:b/>
          <w:bCs/>
          <w:sz w:val="22"/>
          <w:szCs w:val="22"/>
        </w:rPr>
        <w:t xml:space="preserve">: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B898791" w:rsidR="00090042" w:rsidRPr="00313FD5" w:rsidRDefault="005A617D"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035ACD"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035A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43B4056" w:rsidR="00090042" w:rsidRPr="00313FD5" w:rsidRDefault="005A617D"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035A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51A77C6B" w:rsidR="00090042" w:rsidRPr="004758A2" w:rsidRDefault="005A617D"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035ACD"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36861EDA" w:rsidR="00090042" w:rsidRPr="00313FD5" w:rsidRDefault="005A617D"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035A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3AA0013" w:rsidR="00090042" w:rsidRDefault="005A617D"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17D1D8F6"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035AC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035AC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035A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3D7364AE"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Discriminability as a function of time and contrast</w:t>
      </w:r>
      <w:del w:id="1034" w:author="Microsoft Office User" w:date="2021-07-20T17:40:00Z">
        <w:r w:rsidDel="004F675C">
          <w:rPr>
            <w:rFonts w:ascii="Arial" w:eastAsiaTheme="minorEastAsia" w:hAnsi="Arial" w:cs="Arial"/>
            <w:sz w:val="20"/>
            <w:szCs w:val="20"/>
          </w:rPr>
          <w:delText>. Each trace indicates target from noise discriminability over time</w:delText>
        </w:r>
      </w:del>
      <w:r>
        <w:rPr>
          <w:rFonts w:ascii="Arial" w:eastAsiaTheme="minorEastAsia" w:hAnsi="Arial" w:cs="Arial"/>
          <w:sz w:val="20"/>
          <w:szCs w:val="20"/>
        </w:rPr>
        <w:t xml:space="preserv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4307B332"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del w:id="1035" w:author="Microsoft Office User" w:date="2021-07-20T17:40:00Z">
        <w:r w:rsidDel="004F675C">
          <w:rPr>
            <w:rFonts w:ascii="Arial" w:hAnsi="Arial" w:cs="Arial"/>
            <w:sz w:val="20"/>
            <w:szCs w:val="20"/>
          </w:rPr>
          <w:delText xml:space="preserve">left </w:delText>
        </w:r>
      </w:del>
      <w:ins w:id="1036" w:author="Microsoft Office User" w:date="2021-07-20T17:40:00Z">
        <w:r w:rsidR="004F675C">
          <w:rPr>
            <w:rFonts w:ascii="Arial" w:hAnsi="Arial" w:cs="Arial"/>
            <w:sz w:val="20"/>
            <w:szCs w:val="20"/>
          </w:rPr>
          <w:t xml:space="preserve">right </w:t>
        </w:r>
      </w:ins>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0158E91"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w:t>
      </w:r>
      <w:del w:id="1037" w:author="Microsoft Office User" w:date="2021-07-22T13:16:00Z">
        <w:r w:rsidRPr="00BD526F" w:rsidDel="00036A6C">
          <w:rPr>
            <w:rFonts w:ascii="Arial" w:hAnsi="Arial" w:cs="Arial"/>
            <w:sz w:val="20"/>
            <w:szCs w:val="20"/>
          </w:rPr>
          <w:delText xml:space="preserve">same </w:delText>
        </w:r>
      </w:del>
      <w:ins w:id="1038" w:author="Microsoft Office User" w:date="2021-07-22T13:16:00Z">
        <w:r w:rsidR="00036A6C">
          <w:rPr>
            <w:rFonts w:ascii="Arial" w:hAnsi="Arial" w:cs="Arial"/>
            <w:sz w:val="20"/>
            <w:szCs w:val="20"/>
          </w:rPr>
          <w:t>matched</w:t>
        </w:r>
        <w:r w:rsidR="00036A6C" w:rsidRPr="00BD526F">
          <w:rPr>
            <w:rFonts w:ascii="Arial" w:hAnsi="Arial" w:cs="Arial"/>
            <w:sz w:val="20"/>
            <w:szCs w:val="20"/>
          </w:rPr>
          <w:t xml:space="preserve"> </w:t>
        </w:r>
      </w:ins>
      <w:r w:rsidRPr="00BD526F">
        <w:rPr>
          <w:rFonts w:ascii="Arial" w:hAnsi="Arial" w:cs="Arial"/>
          <w:sz w:val="20"/>
          <w:szCs w:val="20"/>
        </w:rPr>
        <w:t xml:space="preserve">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del w:id="1039" w:author="Microsoft Office User" w:date="2021-07-20T17:41:00Z">
        <w:r w:rsidRPr="00BD526F" w:rsidDel="004F675C">
          <w:rPr>
            <w:rFonts w:ascii="Arial" w:hAnsi="Arial" w:cs="Arial"/>
            <w:sz w:val="20"/>
            <w:szCs w:val="20"/>
          </w:rPr>
          <w:delText>axis</w:delText>
        </w:r>
      </w:del>
      <w:ins w:id="1040" w:author="Microsoft Office User" w:date="2021-07-20T17:41:00Z">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ins>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ins w:id="1041" w:author="Microsoft Office User" w:date="2021-07-20T17:41:00Z">
        <w:r w:rsidR="004F675C">
          <w:rPr>
            <w:rFonts w:ascii="Arial" w:hAnsi="Arial" w:cs="Arial"/>
            <w:sz w:val="20"/>
            <w:szCs w:val="20"/>
          </w:rPr>
          <w:t xml:space="preserve"> </w:t>
        </w:r>
      </w:ins>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del w:id="1042" w:author="Microsoft Office User" w:date="2021-07-20T17:41:00Z">
        <w:r w:rsidDel="004F675C">
          <w:rPr>
            <w:rFonts w:ascii="Arial" w:hAnsi="Arial" w:cs="Arial"/>
            <w:sz w:val="20"/>
            <w:szCs w:val="20"/>
          </w:rPr>
          <w:delText>f</w:delText>
        </w:r>
      </w:del>
      <w:r w:rsidRPr="00BD526F">
        <w:rPr>
          <w:rFonts w:ascii="Arial" w:hAnsi="Arial" w:cs="Arial"/>
          <w:sz w:val="20"/>
          <w:szCs w:val="20"/>
        </w:rPr>
        <w:t xml:space="preserve">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del w:id="1043" w:author="Microsoft Office User" w:date="2021-07-20T17:41:00Z">
        <w:r w:rsidDel="004F675C">
          <w:rPr>
            <w:rFonts w:ascii="Arial" w:hAnsi="Arial" w:cs="Arial"/>
            <w:color w:val="000000"/>
            <w:sz w:val="20"/>
            <w:szCs w:val="20"/>
          </w:rPr>
          <w:delText>P-value indicates</w:delText>
        </w:r>
      </w:del>
      <w:ins w:id="1044" w:author="Microsoft Office User" w:date="2021-07-20T17:41:00Z">
        <w:r w:rsidR="004F675C">
          <w:rPr>
            <w:rFonts w:ascii="Arial" w:hAnsi="Arial" w:cs="Arial"/>
            <w:color w:val="000000"/>
            <w:sz w:val="20"/>
            <w:szCs w:val="20"/>
          </w:rPr>
          <w:t>Sign</w:t>
        </w:r>
      </w:ins>
      <w:ins w:id="1045" w:author="Microsoft Office User" w:date="2021-07-20T17:42:00Z">
        <w:r w:rsidR="004F675C">
          <w:rPr>
            <w:rFonts w:ascii="Arial" w:hAnsi="Arial" w:cs="Arial"/>
            <w:color w:val="000000"/>
            <w:sz w:val="20"/>
            <w:szCs w:val="20"/>
          </w:rPr>
          <w:t>ificance markers indicate</w:t>
        </w:r>
      </w:ins>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ins w:id="1046" w:author="Microsoft Office User" w:date="2021-07-21T10:40:00Z">
        <w:r w:rsidR="00192C22">
          <w:rPr>
            <w:rFonts w:ascii="Arial" w:hAnsi="Arial" w:cs="Arial"/>
            <w:color w:val="000000"/>
            <w:sz w:val="20"/>
            <w:szCs w:val="20"/>
          </w:rPr>
          <w:t xml:space="preserve"> </w:t>
        </w:r>
      </w:ins>
      <w:del w:id="1047" w:author="Microsoft Office User" w:date="2021-07-21T10:40:00Z">
        <w:r w:rsidDel="00192C22">
          <w:rPr>
            <w:rFonts w:ascii="Arial" w:hAnsi="Arial" w:cs="Arial"/>
            <w:color w:val="000000"/>
            <w:sz w:val="20"/>
            <w:szCs w:val="20"/>
          </w:rPr>
          <w:delText xml:space="preserve"> a </w:delText>
        </w:r>
      </w:del>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7" w:author="Microsoft Office User" w:date="2021-07-21T10:33:00Z" w:initials="MOU">
    <w:p w14:paraId="16EEB599" w14:textId="40C287A9" w:rsidR="005B511D" w:rsidRDefault="005B511D">
      <w:pPr>
        <w:pStyle w:val="CommentText"/>
      </w:pPr>
      <w:r>
        <w:rPr>
          <w:rStyle w:val="CommentReference"/>
        </w:rPr>
        <w:annotationRef/>
      </w:r>
      <w:r>
        <w:t>ADD PVAL</w:t>
      </w:r>
    </w:p>
  </w:comment>
  <w:comment w:id="263" w:author="Microsoft Office User" w:date="2021-07-21T10:33:00Z" w:initials="MOU">
    <w:p w14:paraId="01DB407B" w14:textId="38C105E4" w:rsidR="005B511D" w:rsidRDefault="005B511D">
      <w:pPr>
        <w:pStyle w:val="CommentText"/>
      </w:pPr>
      <w:r>
        <w:rPr>
          <w:rStyle w:val="CommentReference"/>
        </w:rPr>
        <w:annotationRef/>
      </w:r>
      <w:r>
        <w:t>ADD PVAL</w:t>
      </w:r>
    </w:p>
  </w:comment>
  <w:comment w:id="274" w:author="Microsoft Office User" w:date="2021-07-21T10:33:00Z" w:initials="MOU">
    <w:p w14:paraId="600BC4E2" w14:textId="3C0946C1" w:rsidR="005B511D" w:rsidRDefault="005B511D">
      <w:pPr>
        <w:pStyle w:val="CommentText"/>
      </w:pPr>
      <w:r>
        <w:rPr>
          <w:rStyle w:val="CommentReference"/>
        </w:rPr>
        <w:annotationRef/>
      </w:r>
      <w:r>
        <w:t>ADD PVAL</w:t>
      </w:r>
    </w:p>
  </w:comment>
  <w:comment w:id="275" w:author="Microsoft Office User" w:date="2021-07-21T10:34:00Z" w:initials="MOU">
    <w:p w14:paraId="4AEC3D8B" w14:textId="7D477025" w:rsidR="005B511D" w:rsidRDefault="005B511D">
      <w:pPr>
        <w:pStyle w:val="CommentText"/>
      </w:pPr>
      <w:r>
        <w:rPr>
          <w:rStyle w:val="CommentReference"/>
        </w:rPr>
        <w:annotationRef/>
      </w:r>
      <w:r>
        <w:t>ADD PVAL</w:t>
      </w:r>
    </w:p>
  </w:comment>
  <w:comment w:id="464" w:author="Microsoft Office User" w:date="2021-07-21T10:33:00Z" w:initials="MOU">
    <w:p w14:paraId="6A9B0113" w14:textId="2379E90F" w:rsidR="005B511D" w:rsidRDefault="005B511D">
      <w:pPr>
        <w:pStyle w:val="CommentText"/>
      </w:pPr>
      <w:r>
        <w:rPr>
          <w:rStyle w:val="CommentReference"/>
        </w:rPr>
        <w:annotationRef/>
      </w:r>
      <w:r>
        <w:t>FIX ME</w:t>
      </w:r>
    </w:p>
  </w:comment>
  <w:comment w:id="627" w:author="Microsoft Office User" w:date="2021-07-20T17:37:00Z" w:initials="MOU">
    <w:p w14:paraId="74148339" w14:textId="41B7C556" w:rsidR="004F675C" w:rsidRDefault="004F675C">
      <w:pPr>
        <w:pStyle w:val="CommentText"/>
      </w:pPr>
      <w:r>
        <w:rPr>
          <w:rStyle w:val="CommentReference"/>
        </w:rPr>
        <w:annotationRef/>
      </w:r>
      <w:r>
        <w:t xml:space="preserve">Fix this to have </w:t>
      </w:r>
      <w:proofErr w:type="spellStart"/>
      <w:r>
        <w:t>x_t</w:t>
      </w:r>
      <w:proofErr w:type="spellEnd"/>
      <w:r>
        <w:t xml:space="preserve"> be a subscript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EEB599" w15:done="0"/>
  <w15:commentEx w15:paraId="01DB407B" w15:done="0"/>
  <w15:commentEx w15:paraId="600BC4E2" w15:done="0"/>
  <w15:commentEx w15:paraId="4AEC3D8B" w15:done="0"/>
  <w15:commentEx w15:paraId="6A9B0113" w15:done="0"/>
  <w15:commentEx w15:paraId="74148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767F" w16cex:dateUtc="2021-07-21T14:33:00Z"/>
  <w16cex:commentExtensible w16cex:durableId="24A27687" w16cex:dateUtc="2021-07-21T14:33:00Z"/>
  <w16cex:commentExtensible w16cex:durableId="24A27696" w16cex:dateUtc="2021-07-21T14:33:00Z"/>
  <w16cex:commentExtensible w16cex:durableId="24A276A1" w16cex:dateUtc="2021-07-21T14:34:00Z"/>
  <w16cex:commentExtensible w16cex:durableId="24A27663" w16cex:dateUtc="2021-07-21T14:33:00Z"/>
  <w16cex:commentExtensible w16cex:durableId="24A18850" w16cex:dateUtc="2021-07-20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EEB599" w16cid:durableId="24A2767F"/>
  <w16cid:commentId w16cid:paraId="01DB407B" w16cid:durableId="24A27687"/>
  <w16cid:commentId w16cid:paraId="600BC4E2" w16cid:durableId="24A27696"/>
  <w16cid:commentId w16cid:paraId="4AEC3D8B" w16cid:durableId="24A276A1"/>
  <w16cid:commentId w16cid:paraId="6A9B0113" w16cid:durableId="24A27663"/>
  <w16cid:commentId w16cid:paraId="74148339" w16cid:durableId="24A188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CA628" w14:textId="77777777" w:rsidR="00035ACD" w:rsidRDefault="00035ACD" w:rsidP="003A75F6">
      <w:r>
        <w:separator/>
      </w:r>
    </w:p>
  </w:endnote>
  <w:endnote w:type="continuationSeparator" w:id="0">
    <w:p w14:paraId="5FCB2BE8" w14:textId="77777777" w:rsidR="00035ACD" w:rsidRDefault="00035ACD"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69137" w14:textId="77777777" w:rsidR="00035ACD" w:rsidRDefault="00035ACD" w:rsidP="003A75F6">
      <w:r>
        <w:separator/>
      </w:r>
    </w:p>
  </w:footnote>
  <w:footnote w:type="continuationSeparator" w:id="0">
    <w:p w14:paraId="035A1232" w14:textId="77777777" w:rsidR="00035ACD" w:rsidRDefault="00035ACD"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5ACD"/>
    <w:rsid w:val="00036A6C"/>
    <w:rsid w:val="00041A74"/>
    <w:rsid w:val="00043363"/>
    <w:rsid w:val="0004791C"/>
    <w:rsid w:val="00051047"/>
    <w:rsid w:val="00060506"/>
    <w:rsid w:val="00062EBD"/>
    <w:rsid w:val="0007020D"/>
    <w:rsid w:val="000742A1"/>
    <w:rsid w:val="000808D8"/>
    <w:rsid w:val="00081E33"/>
    <w:rsid w:val="0008595A"/>
    <w:rsid w:val="00090042"/>
    <w:rsid w:val="000915B5"/>
    <w:rsid w:val="000A7884"/>
    <w:rsid w:val="000A7927"/>
    <w:rsid w:val="000B343A"/>
    <w:rsid w:val="000B5FD6"/>
    <w:rsid w:val="000B79DE"/>
    <w:rsid w:val="000C79CA"/>
    <w:rsid w:val="000C7CE9"/>
    <w:rsid w:val="000D05A1"/>
    <w:rsid w:val="000D3B42"/>
    <w:rsid w:val="000D3D0B"/>
    <w:rsid w:val="000D45EC"/>
    <w:rsid w:val="000D5ED8"/>
    <w:rsid w:val="000F1B3D"/>
    <w:rsid w:val="000F1C38"/>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3591"/>
    <w:rsid w:val="002120D3"/>
    <w:rsid w:val="00214F06"/>
    <w:rsid w:val="00220C38"/>
    <w:rsid w:val="002213FF"/>
    <w:rsid w:val="00223CF4"/>
    <w:rsid w:val="00224193"/>
    <w:rsid w:val="002243BE"/>
    <w:rsid w:val="00225349"/>
    <w:rsid w:val="00225FA3"/>
    <w:rsid w:val="0023152A"/>
    <w:rsid w:val="002373E5"/>
    <w:rsid w:val="00237D00"/>
    <w:rsid w:val="002420F7"/>
    <w:rsid w:val="0024252F"/>
    <w:rsid w:val="00243817"/>
    <w:rsid w:val="00247E70"/>
    <w:rsid w:val="0025656E"/>
    <w:rsid w:val="00266C57"/>
    <w:rsid w:val="0027162D"/>
    <w:rsid w:val="00280E38"/>
    <w:rsid w:val="00283ABC"/>
    <w:rsid w:val="00286498"/>
    <w:rsid w:val="00290F81"/>
    <w:rsid w:val="0029141E"/>
    <w:rsid w:val="00292D46"/>
    <w:rsid w:val="00293D15"/>
    <w:rsid w:val="002A6675"/>
    <w:rsid w:val="002B46BE"/>
    <w:rsid w:val="002C0B65"/>
    <w:rsid w:val="002C1323"/>
    <w:rsid w:val="002C1CCB"/>
    <w:rsid w:val="002C27AF"/>
    <w:rsid w:val="002C6867"/>
    <w:rsid w:val="002D13A5"/>
    <w:rsid w:val="002D4145"/>
    <w:rsid w:val="002D5582"/>
    <w:rsid w:val="002E626F"/>
    <w:rsid w:val="002F191E"/>
    <w:rsid w:val="002F5875"/>
    <w:rsid w:val="002F6F2E"/>
    <w:rsid w:val="003037C0"/>
    <w:rsid w:val="0031158D"/>
    <w:rsid w:val="00315215"/>
    <w:rsid w:val="003205F3"/>
    <w:rsid w:val="00322A79"/>
    <w:rsid w:val="00324B86"/>
    <w:rsid w:val="00327C4A"/>
    <w:rsid w:val="00332C1B"/>
    <w:rsid w:val="00335FFA"/>
    <w:rsid w:val="00350418"/>
    <w:rsid w:val="0035199D"/>
    <w:rsid w:val="00352A0E"/>
    <w:rsid w:val="00353080"/>
    <w:rsid w:val="0035601B"/>
    <w:rsid w:val="00356448"/>
    <w:rsid w:val="00362753"/>
    <w:rsid w:val="00362F61"/>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625CD"/>
    <w:rsid w:val="004632B7"/>
    <w:rsid w:val="004654A2"/>
    <w:rsid w:val="00481A68"/>
    <w:rsid w:val="00492805"/>
    <w:rsid w:val="00494657"/>
    <w:rsid w:val="004977A9"/>
    <w:rsid w:val="004A2238"/>
    <w:rsid w:val="004B1F71"/>
    <w:rsid w:val="004B5634"/>
    <w:rsid w:val="004B69E1"/>
    <w:rsid w:val="004B6FDF"/>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5B5E"/>
    <w:rsid w:val="005070EB"/>
    <w:rsid w:val="005130BC"/>
    <w:rsid w:val="00516F83"/>
    <w:rsid w:val="00523C06"/>
    <w:rsid w:val="00526203"/>
    <w:rsid w:val="00532CF4"/>
    <w:rsid w:val="00536A04"/>
    <w:rsid w:val="00540917"/>
    <w:rsid w:val="00544076"/>
    <w:rsid w:val="00547245"/>
    <w:rsid w:val="00553CFB"/>
    <w:rsid w:val="00556D0F"/>
    <w:rsid w:val="00561876"/>
    <w:rsid w:val="00561F3B"/>
    <w:rsid w:val="005804E2"/>
    <w:rsid w:val="0058327E"/>
    <w:rsid w:val="0059217F"/>
    <w:rsid w:val="00592E32"/>
    <w:rsid w:val="005A2B58"/>
    <w:rsid w:val="005A3A78"/>
    <w:rsid w:val="005A58EB"/>
    <w:rsid w:val="005A617D"/>
    <w:rsid w:val="005B17FA"/>
    <w:rsid w:val="005B511D"/>
    <w:rsid w:val="005B538C"/>
    <w:rsid w:val="005C0236"/>
    <w:rsid w:val="005C04F6"/>
    <w:rsid w:val="005C303E"/>
    <w:rsid w:val="005C526F"/>
    <w:rsid w:val="005D7786"/>
    <w:rsid w:val="005E4C1C"/>
    <w:rsid w:val="005E6A59"/>
    <w:rsid w:val="005E6B23"/>
    <w:rsid w:val="005E743F"/>
    <w:rsid w:val="005E7BBD"/>
    <w:rsid w:val="005F1DD3"/>
    <w:rsid w:val="005F2B2D"/>
    <w:rsid w:val="005F7DD4"/>
    <w:rsid w:val="006003E1"/>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D3B"/>
    <w:rsid w:val="006660AC"/>
    <w:rsid w:val="006669E5"/>
    <w:rsid w:val="006670B4"/>
    <w:rsid w:val="0068329E"/>
    <w:rsid w:val="0069197E"/>
    <w:rsid w:val="006923AF"/>
    <w:rsid w:val="00694368"/>
    <w:rsid w:val="00696C0D"/>
    <w:rsid w:val="006A032A"/>
    <w:rsid w:val="006A087A"/>
    <w:rsid w:val="006A4A89"/>
    <w:rsid w:val="006A589A"/>
    <w:rsid w:val="006B34AD"/>
    <w:rsid w:val="006B42F8"/>
    <w:rsid w:val="006B5199"/>
    <w:rsid w:val="006B7F9A"/>
    <w:rsid w:val="006C06C5"/>
    <w:rsid w:val="006C3CF9"/>
    <w:rsid w:val="006C57C1"/>
    <w:rsid w:val="006D0B5D"/>
    <w:rsid w:val="006D2516"/>
    <w:rsid w:val="006D66F0"/>
    <w:rsid w:val="006D6A4E"/>
    <w:rsid w:val="006D783C"/>
    <w:rsid w:val="006E4884"/>
    <w:rsid w:val="006E63BE"/>
    <w:rsid w:val="006E67B1"/>
    <w:rsid w:val="006E79F5"/>
    <w:rsid w:val="007026AF"/>
    <w:rsid w:val="00713AC8"/>
    <w:rsid w:val="007158E9"/>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D7DF6"/>
    <w:rsid w:val="007F2519"/>
    <w:rsid w:val="007F3B5A"/>
    <w:rsid w:val="007F6CC3"/>
    <w:rsid w:val="007F729D"/>
    <w:rsid w:val="00801B7B"/>
    <w:rsid w:val="0080342C"/>
    <w:rsid w:val="008041CB"/>
    <w:rsid w:val="008062EA"/>
    <w:rsid w:val="008075B5"/>
    <w:rsid w:val="0081089C"/>
    <w:rsid w:val="008133D7"/>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30849"/>
    <w:rsid w:val="00932CDD"/>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5531"/>
    <w:rsid w:val="00A16734"/>
    <w:rsid w:val="00A329A8"/>
    <w:rsid w:val="00A33DC0"/>
    <w:rsid w:val="00A35436"/>
    <w:rsid w:val="00A4192F"/>
    <w:rsid w:val="00A421CF"/>
    <w:rsid w:val="00A45603"/>
    <w:rsid w:val="00A64C41"/>
    <w:rsid w:val="00A65BC3"/>
    <w:rsid w:val="00A65C0C"/>
    <w:rsid w:val="00A675FC"/>
    <w:rsid w:val="00A73676"/>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D1233"/>
    <w:rsid w:val="00AE54D1"/>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90F51"/>
    <w:rsid w:val="00B922C4"/>
    <w:rsid w:val="00BA3B7D"/>
    <w:rsid w:val="00BA4B54"/>
    <w:rsid w:val="00BB1DF4"/>
    <w:rsid w:val="00BB1E0F"/>
    <w:rsid w:val="00BB29F5"/>
    <w:rsid w:val="00BB31E6"/>
    <w:rsid w:val="00BB3B4B"/>
    <w:rsid w:val="00BB7446"/>
    <w:rsid w:val="00BC6C40"/>
    <w:rsid w:val="00BC78DD"/>
    <w:rsid w:val="00BD15E4"/>
    <w:rsid w:val="00BD2146"/>
    <w:rsid w:val="00BD526F"/>
    <w:rsid w:val="00BE2DDF"/>
    <w:rsid w:val="00BE5AA1"/>
    <w:rsid w:val="00BF52E7"/>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373D8"/>
    <w:rsid w:val="00C41270"/>
    <w:rsid w:val="00C45943"/>
    <w:rsid w:val="00C60295"/>
    <w:rsid w:val="00C70DC0"/>
    <w:rsid w:val="00C7139A"/>
    <w:rsid w:val="00C72113"/>
    <w:rsid w:val="00C72815"/>
    <w:rsid w:val="00C805A8"/>
    <w:rsid w:val="00C82FEC"/>
    <w:rsid w:val="00C90A7A"/>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905"/>
    <w:rsid w:val="00E01E37"/>
    <w:rsid w:val="00E0521B"/>
    <w:rsid w:val="00E07A9C"/>
    <w:rsid w:val="00E07E43"/>
    <w:rsid w:val="00E10A1D"/>
    <w:rsid w:val="00E13397"/>
    <w:rsid w:val="00E30301"/>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653"/>
    <w:rsid w:val="00EA5463"/>
    <w:rsid w:val="00EB6352"/>
    <w:rsid w:val="00ED4F63"/>
    <w:rsid w:val="00ED5B37"/>
    <w:rsid w:val="00EE33D0"/>
    <w:rsid w:val="00EF2304"/>
    <w:rsid w:val="00EF3B34"/>
    <w:rsid w:val="00EF50BC"/>
    <w:rsid w:val="00F0254F"/>
    <w:rsid w:val="00F23BFC"/>
    <w:rsid w:val="00F269BE"/>
    <w:rsid w:val="00F324DD"/>
    <w:rsid w:val="00F32A63"/>
    <w:rsid w:val="00F35296"/>
    <w:rsid w:val="00F35A83"/>
    <w:rsid w:val="00F400D4"/>
    <w:rsid w:val="00F45231"/>
    <w:rsid w:val="00F46940"/>
    <w:rsid w:val="00F51208"/>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64EB"/>
    <w:rsid w:val="00FD0863"/>
    <w:rsid w:val="00FD41E8"/>
    <w:rsid w:val="00FD6F9D"/>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50</Pages>
  <Words>81053</Words>
  <Characters>462006</Characters>
  <Application>Microsoft Office Word</Application>
  <DocSecurity>0</DocSecurity>
  <Lines>3850</Lines>
  <Paragraphs>1083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2021-05-10T20:00:00Z</cp:lastPrinted>
  <dcterms:created xsi:type="dcterms:W3CDTF">2021-07-20T17:21:00Z</dcterms:created>
  <dcterms:modified xsi:type="dcterms:W3CDTF">2021-07-23T16:50:00Z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