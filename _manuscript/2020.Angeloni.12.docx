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5FE5DA" w14:textId="213EB632" w:rsidR="00247E70" w:rsidRPr="003A75F6" w:rsidRDefault="0035199D" w:rsidP="00783F2B">
      <w:pPr>
        <w:jc w:val="both"/>
        <w:rPr>
          <w:rFonts w:ascii="Arial" w:hAnsi="Arial" w:cs="Arial"/>
          <w:b/>
          <w:bCs/>
          <w:color w:val="000000"/>
          <w:sz w:val="28"/>
          <w:szCs w:val="28"/>
        </w:rPr>
      </w:pPr>
      <w:r>
        <w:rPr>
          <w:rFonts w:ascii="Arial" w:hAnsi="Arial" w:cs="Arial"/>
          <w:b/>
          <w:bCs/>
          <w:color w:val="000000"/>
          <w:sz w:val="28"/>
          <w:szCs w:val="28"/>
        </w:rPr>
        <w:t>Cortical efficient coding</w:t>
      </w:r>
      <w:r w:rsidR="00E436EB">
        <w:rPr>
          <w:rFonts w:ascii="Arial" w:hAnsi="Arial" w:cs="Arial"/>
          <w:b/>
          <w:bCs/>
          <w:color w:val="000000"/>
          <w:sz w:val="28"/>
          <w:szCs w:val="28"/>
        </w:rPr>
        <w:t xml:space="preserve"> dynamics</w:t>
      </w:r>
      <w:r>
        <w:rPr>
          <w:rFonts w:ascii="Arial" w:hAnsi="Arial" w:cs="Arial"/>
          <w:b/>
          <w:bCs/>
          <w:color w:val="000000"/>
          <w:sz w:val="28"/>
          <w:szCs w:val="28"/>
        </w:rPr>
        <w:t xml:space="preserve"> shape behavioral performance.</w:t>
      </w:r>
    </w:p>
    <w:p w14:paraId="7E01C59E" w14:textId="77777777" w:rsidR="00247E70" w:rsidRPr="003A75F6" w:rsidRDefault="00247E70" w:rsidP="00783F2B">
      <w:pPr>
        <w:jc w:val="both"/>
        <w:rPr>
          <w:rFonts w:ascii="Arial" w:hAnsi="Arial" w:cs="Arial"/>
          <w:color w:val="000000"/>
          <w:sz w:val="22"/>
          <w:szCs w:val="22"/>
        </w:rPr>
      </w:pPr>
    </w:p>
    <w:p w14:paraId="25072E0B" w14:textId="79E3CC31" w:rsidR="00247E70" w:rsidRPr="003A75F6" w:rsidRDefault="00247E70" w:rsidP="00783F2B">
      <w:pPr>
        <w:jc w:val="both"/>
        <w:rPr>
          <w:rFonts w:ascii="Arial" w:hAnsi="Arial" w:cs="Arial"/>
          <w:color w:val="000000"/>
          <w:sz w:val="22"/>
          <w:szCs w:val="22"/>
        </w:rPr>
      </w:pPr>
      <w:r w:rsidRPr="003A75F6">
        <w:rPr>
          <w:rFonts w:ascii="Arial" w:hAnsi="Arial" w:cs="Arial"/>
          <w:color w:val="000000"/>
          <w:sz w:val="22"/>
          <w:szCs w:val="22"/>
        </w:rPr>
        <w:t>Chris Angeloni</w:t>
      </w:r>
      <w:r w:rsidRPr="003A75F6">
        <w:rPr>
          <w:rFonts w:ascii="Arial" w:hAnsi="Arial" w:cs="Arial"/>
          <w:color w:val="000000"/>
          <w:sz w:val="22"/>
          <w:szCs w:val="22"/>
          <w:vertAlign w:val="superscript"/>
        </w:rPr>
        <w:t>1,2</w:t>
      </w:r>
      <w:r w:rsidRPr="003A75F6">
        <w:rPr>
          <w:rFonts w:ascii="Arial" w:hAnsi="Arial" w:cs="Arial"/>
          <w:color w:val="000000"/>
          <w:sz w:val="22"/>
          <w:szCs w:val="22"/>
        </w:rPr>
        <w:t xml:space="preserve">, </w:t>
      </w:r>
      <w:proofErr w:type="spellStart"/>
      <w:r w:rsidRPr="003A75F6">
        <w:rPr>
          <w:rFonts w:ascii="Arial" w:hAnsi="Arial" w:cs="Arial"/>
          <w:color w:val="000000"/>
          <w:sz w:val="22"/>
          <w:szCs w:val="22"/>
        </w:rPr>
        <w:t>Wiktor</w:t>
      </w:r>
      <w:proofErr w:type="spellEnd"/>
      <w:r w:rsidRPr="003A75F6">
        <w:rPr>
          <w:rFonts w:ascii="Arial" w:hAnsi="Arial" w:cs="Arial"/>
          <w:color w:val="000000"/>
          <w:sz w:val="22"/>
          <w:szCs w:val="22"/>
        </w:rPr>
        <w:t xml:space="preserve"> Mlynarski</w:t>
      </w:r>
      <w:r w:rsidRPr="003A75F6">
        <w:rPr>
          <w:rFonts w:ascii="Arial" w:hAnsi="Arial" w:cs="Arial"/>
          <w:color w:val="000000"/>
          <w:sz w:val="22"/>
          <w:szCs w:val="22"/>
          <w:vertAlign w:val="superscript"/>
        </w:rPr>
        <w:t>3</w:t>
      </w:r>
      <w:r w:rsidRPr="003A75F6">
        <w:rPr>
          <w:rFonts w:ascii="Arial" w:hAnsi="Arial" w:cs="Arial"/>
          <w:color w:val="000000"/>
          <w:sz w:val="22"/>
          <w:szCs w:val="22"/>
        </w:rPr>
        <w:t>,</w:t>
      </w:r>
      <w:r w:rsidR="00F51208">
        <w:rPr>
          <w:rFonts w:ascii="Arial" w:hAnsi="Arial" w:cs="Arial"/>
          <w:color w:val="000000"/>
          <w:sz w:val="22"/>
          <w:szCs w:val="22"/>
        </w:rPr>
        <w:t xml:space="preserve"> Eugenio Piasini</w:t>
      </w:r>
      <w:r w:rsidR="00F51208">
        <w:rPr>
          <w:rFonts w:ascii="Arial" w:hAnsi="Arial" w:cs="Arial"/>
          <w:color w:val="000000"/>
          <w:sz w:val="22"/>
          <w:szCs w:val="22"/>
          <w:vertAlign w:val="superscript"/>
        </w:rPr>
        <w:t>4</w:t>
      </w:r>
      <w:r w:rsidR="00F51208">
        <w:rPr>
          <w:rFonts w:ascii="Arial" w:hAnsi="Arial" w:cs="Arial"/>
          <w:color w:val="000000"/>
          <w:sz w:val="22"/>
          <w:szCs w:val="22"/>
        </w:rPr>
        <w:t>,</w:t>
      </w:r>
      <w:r w:rsidRPr="003A75F6">
        <w:rPr>
          <w:rFonts w:ascii="Arial" w:hAnsi="Arial" w:cs="Arial"/>
          <w:color w:val="000000"/>
          <w:sz w:val="22"/>
          <w:szCs w:val="22"/>
        </w:rPr>
        <w:t xml:space="preserve"> </w:t>
      </w:r>
      <w:r w:rsidR="009A6393">
        <w:rPr>
          <w:rFonts w:ascii="Arial" w:hAnsi="Arial" w:cs="Arial"/>
          <w:color w:val="000000"/>
          <w:sz w:val="22"/>
          <w:szCs w:val="22"/>
        </w:rPr>
        <w:t>Aaron M. Williams</w:t>
      </w:r>
      <w:r w:rsidR="003C75FD" w:rsidRPr="00C72113">
        <w:rPr>
          <w:rFonts w:ascii="Arial" w:hAnsi="Arial" w:cs="Arial"/>
          <w:color w:val="000000"/>
          <w:sz w:val="22"/>
          <w:szCs w:val="22"/>
          <w:vertAlign w:val="superscript"/>
        </w:rPr>
        <w:t>2,</w:t>
      </w:r>
      <w:r w:rsidR="00F51208">
        <w:rPr>
          <w:rFonts w:ascii="Arial" w:hAnsi="Arial" w:cs="Arial"/>
          <w:color w:val="000000"/>
          <w:sz w:val="22"/>
          <w:szCs w:val="22"/>
          <w:vertAlign w:val="superscript"/>
        </w:rPr>
        <w:t>4</w:t>
      </w:r>
      <w:r w:rsidR="009A6393">
        <w:rPr>
          <w:rFonts w:ascii="Arial" w:hAnsi="Arial" w:cs="Arial"/>
          <w:color w:val="000000"/>
          <w:sz w:val="22"/>
          <w:szCs w:val="22"/>
        </w:rPr>
        <w:t xml:space="preserve">, </w:t>
      </w:r>
      <w:r w:rsidRPr="003A75F6">
        <w:rPr>
          <w:rFonts w:ascii="Arial" w:hAnsi="Arial" w:cs="Arial"/>
          <w:color w:val="000000"/>
          <w:sz w:val="22"/>
          <w:szCs w:val="22"/>
        </w:rPr>
        <w:t>Katherine C. Wood</w:t>
      </w:r>
      <w:r w:rsidRPr="003A75F6">
        <w:rPr>
          <w:rFonts w:ascii="Arial" w:hAnsi="Arial" w:cs="Arial"/>
          <w:color w:val="000000"/>
          <w:sz w:val="22"/>
          <w:szCs w:val="22"/>
          <w:vertAlign w:val="superscript"/>
        </w:rPr>
        <w:t>2</w:t>
      </w:r>
      <w:r w:rsidRPr="003A75F6">
        <w:rPr>
          <w:rFonts w:ascii="Arial" w:hAnsi="Arial" w:cs="Arial"/>
          <w:color w:val="000000"/>
          <w:sz w:val="22"/>
          <w:szCs w:val="22"/>
        </w:rPr>
        <w:t>, Linda Garami</w:t>
      </w:r>
      <w:r w:rsidRPr="003A75F6">
        <w:rPr>
          <w:rFonts w:ascii="Arial" w:hAnsi="Arial" w:cs="Arial"/>
          <w:color w:val="000000"/>
          <w:sz w:val="22"/>
          <w:szCs w:val="22"/>
          <w:vertAlign w:val="superscript"/>
        </w:rPr>
        <w:t>2</w:t>
      </w:r>
      <w:r w:rsidRPr="003A75F6">
        <w:rPr>
          <w:rFonts w:ascii="Arial" w:hAnsi="Arial" w:cs="Arial"/>
          <w:color w:val="000000"/>
          <w:sz w:val="22"/>
          <w:szCs w:val="22"/>
        </w:rPr>
        <w:t>, Ann Hermundstad</w:t>
      </w:r>
      <w:r w:rsidR="00F51208">
        <w:rPr>
          <w:rFonts w:ascii="Arial" w:hAnsi="Arial" w:cs="Arial"/>
          <w:color w:val="000000"/>
          <w:sz w:val="22"/>
          <w:szCs w:val="22"/>
          <w:vertAlign w:val="superscript"/>
        </w:rPr>
        <w:t>5</w:t>
      </w:r>
      <w:r w:rsidRPr="003A75F6">
        <w:rPr>
          <w:rFonts w:ascii="Arial" w:hAnsi="Arial" w:cs="Arial"/>
          <w:color w:val="000000"/>
          <w:sz w:val="22"/>
          <w:szCs w:val="22"/>
        </w:rPr>
        <w:t>, Maria N. Geffen</w:t>
      </w:r>
      <w:r w:rsidRPr="003A75F6">
        <w:rPr>
          <w:rFonts w:ascii="Arial" w:hAnsi="Arial" w:cs="Arial"/>
          <w:color w:val="000000"/>
          <w:sz w:val="22"/>
          <w:szCs w:val="22"/>
          <w:vertAlign w:val="superscript"/>
        </w:rPr>
        <w:t>2,</w:t>
      </w:r>
      <w:r w:rsidR="00F51208">
        <w:rPr>
          <w:rFonts w:ascii="Arial" w:hAnsi="Arial" w:cs="Arial"/>
          <w:color w:val="000000"/>
          <w:sz w:val="22"/>
          <w:szCs w:val="22"/>
          <w:vertAlign w:val="superscript"/>
        </w:rPr>
        <w:t>4</w:t>
      </w:r>
    </w:p>
    <w:p w14:paraId="1F7E285A" w14:textId="77777777" w:rsidR="00247E70" w:rsidRPr="003A75F6" w:rsidRDefault="00247E70" w:rsidP="00783F2B">
      <w:pPr>
        <w:jc w:val="both"/>
        <w:rPr>
          <w:rFonts w:ascii="Arial" w:hAnsi="Arial" w:cs="Arial"/>
          <w:color w:val="000000"/>
          <w:sz w:val="22"/>
          <w:szCs w:val="22"/>
        </w:rPr>
      </w:pPr>
    </w:p>
    <w:p w14:paraId="45DEBBB1" w14:textId="77777777" w:rsidR="00247E70" w:rsidRPr="003A75F6"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1</w:t>
      </w:r>
      <w:r w:rsidRPr="003A75F6">
        <w:rPr>
          <w:rFonts w:ascii="Arial" w:hAnsi="Arial" w:cs="Arial"/>
          <w:color w:val="000000"/>
          <w:sz w:val="20"/>
          <w:szCs w:val="20"/>
        </w:rPr>
        <w:t>Department of Psychology, University of Pennsylvania, Philadelphia, PA, USA</w:t>
      </w:r>
    </w:p>
    <w:p w14:paraId="0CD35B95" w14:textId="77777777" w:rsidR="00247E70" w:rsidRPr="003A75F6"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2</w:t>
      </w:r>
      <w:r w:rsidRPr="003A75F6">
        <w:rPr>
          <w:rFonts w:ascii="Arial" w:hAnsi="Arial" w:cs="Arial"/>
          <w:color w:val="000000"/>
          <w:sz w:val="20"/>
          <w:szCs w:val="20"/>
        </w:rPr>
        <w:t>Department of Otorhinolaryngology, University of Pennsylvania, Philadelphia, PA, USA</w:t>
      </w:r>
    </w:p>
    <w:p w14:paraId="236D1449" w14:textId="396942FD" w:rsidR="00247E70"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3</w:t>
      </w:r>
      <w:r w:rsidRPr="003A75F6">
        <w:rPr>
          <w:rFonts w:ascii="Arial" w:hAnsi="Arial" w:cs="Arial"/>
          <w:color w:val="000000"/>
          <w:sz w:val="20"/>
          <w:szCs w:val="20"/>
        </w:rPr>
        <w:t>Institute of Science and Tech</w:t>
      </w:r>
      <w:r w:rsidR="00C72815">
        <w:rPr>
          <w:rFonts w:ascii="Arial" w:hAnsi="Arial" w:cs="Arial"/>
          <w:color w:val="000000"/>
          <w:sz w:val="20"/>
          <w:szCs w:val="20"/>
        </w:rPr>
        <w:t>n</w:t>
      </w:r>
      <w:r w:rsidRPr="003A75F6">
        <w:rPr>
          <w:rFonts w:ascii="Arial" w:hAnsi="Arial" w:cs="Arial"/>
          <w:color w:val="000000"/>
          <w:sz w:val="20"/>
          <w:szCs w:val="20"/>
        </w:rPr>
        <w:t>ology Aust</w:t>
      </w:r>
      <w:r w:rsidR="00C72815">
        <w:rPr>
          <w:rFonts w:ascii="Arial" w:hAnsi="Arial" w:cs="Arial"/>
          <w:color w:val="000000"/>
          <w:sz w:val="20"/>
          <w:szCs w:val="20"/>
        </w:rPr>
        <w:t>ri</w:t>
      </w:r>
      <w:r w:rsidRPr="003A75F6">
        <w:rPr>
          <w:rFonts w:ascii="Arial" w:hAnsi="Arial" w:cs="Arial"/>
          <w:color w:val="000000"/>
          <w:sz w:val="20"/>
          <w:szCs w:val="20"/>
        </w:rPr>
        <w:t xml:space="preserve">a, </w:t>
      </w:r>
      <w:proofErr w:type="spellStart"/>
      <w:r w:rsidRPr="003A75F6">
        <w:rPr>
          <w:rFonts w:ascii="Arial" w:hAnsi="Arial" w:cs="Arial"/>
          <w:color w:val="000000"/>
          <w:sz w:val="20"/>
          <w:szCs w:val="20"/>
        </w:rPr>
        <w:t>Klosterneuburg</w:t>
      </w:r>
      <w:proofErr w:type="spellEnd"/>
      <w:r w:rsidRPr="003A75F6">
        <w:rPr>
          <w:rFonts w:ascii="Arial" w:hAnsi="Arial" w:cs="Arial"/>
          <w:color w:val="000000"/>
          <w:sz w:val="20"/>
          <w:szCs w:val="20"/>
        </w:rPr>
        <w:t>, Austria</w:t>
      </w:r>
    </w:p>
    <w:p w14:paraId="163BC6E5" w14:textId="1D200212" w:rsidR="00F51208" w:rsidRPr="003A75F6" w:rsidRDefault="00F51208" w:rsidP="00783F2B">
      <w:pPr>
        <w:jc w:val="both"/>
        <w:rPr>
          <w:rFonts w:ascii="Arial" w:hAnsi="Arial" w:cs="Arial"/>
          <w:color w:val="000000"/>
          <w:sz w:val="20"/>
          <w:szCs w:val="20"/>
        </w:rPr>
      </w:pPr>
      <w:r>
        <w:rPr>
          <w:rFonts w:ascii="Arial" w:hAnsi="Arial" w:cs="Arial"/>
          <w:color w:val="000000"/>
          <w:sz w:val="20"/>
          <w:szCs w:val="20"/>
          <w:vertAlign w:val="superscript"/>
        </w:rPr>
        <w:t>4</w:t>
      </w:r>
      <w:r w:rsidR="00EE33D0">
        <w:rPr>
          <w:rFonts w:ascii="Arial" w:hAnsi="Arial" w:cs="Arial"/>
          <w:color w:val="000000"/>
          <w:sz w:val="20"/>
          <w:szCs w:val="20"/>
        </w:rPr>
        <w:t>Computational Neuroscience Initiative</w:t>
      </w:r>
      <w:r w:rsidRPr="003A75F6">
        <w:rPr>
          <w:rFonts w:ascii="Arial" w:hAnsi="Arial" w:cs="Arial"/>
          <w:color w:val="000000"/>
          <w:sz w:val="20"/>
          <w:szCs w:val="20"/>
        </w:rPr>
        <w:t>, University of Pennsylvania, Philadelphia, PA, USA</w:t>
      </w:r>
    </w:p>
    <w:p w14:paraId="2AAFEDFE" w14:textId="1E7822D7" w:rsidR="00247E70" w:rsidRPr="003A75F6" w:rsidRDefault="00F51208" w:rsidP="00783F2B">
      <w:pPr>
        <w:jc w:val="both"/>
        <w:rPr>
          <w:rFonts w:ascii="Arial" w:hAnsi="Arial" w:cs="Arial"/>
          <w:color w:val="000000"/>
          <w:sz w:val="20"/>
          <w:szCs w:val="20"/>
        </w:rPr>
      </w:pPr>
      <w:r>
        <w:rPr>
          <w:rFonts w:ascii="Arial" w:hAnsi="Arial" w:cs="Arial"/>
          <w:color w:val="000000"/>
          <w:sz w:val="20"/>
          <w:szCs w:val="20"/>
          <w:vertAlign w:val="superscript"/>
        </w:rPr>
        <w:t>5</w:t>
      </w:r>
      <w:r w:rsidR="00247E70" w:rsidRPr="003A75F6">
        <w:rPr>
          <w:rFonts w:ascii="Arial" w:hAnsi="Arial" w:cs="Arial"/>
          <w:color w:val="000000"/>
          <w:sz w:val="20"/>
          <w:szCs w:val="20"/>
        </w:rPr>
        <w:t>Janelia Research Campus, Howard Hughes Medical Institute, Ashburn, VA, USA</w:t>
      </w:r>
    </w:p>
    <w:p w14:paraId="407B0E58" w14:textId="77777777" w:rsidR="00247E70" w:rsidRPr="003A75F6" w:rsidRDefault="00247E70" w:rsidP="00783F2B">
      <w:pPr>
        <w:jc w:val="both"/>
        <w:rPr>
          <w:rFonts w:ascii="Arial" w:hAnsi="Arial" w:cs="Arial"/>
          <w:color w:val="000000"/>
          <w:sz w:val="22"/>
          <w:szCs w:val="22"/>
        </w:rPr>
      </w:pPr>
      <w:r w:rsidRPr="003A75F6">
        <w:rPr>
          <w:rFonts w:ascii="Arial" w:hAnsi="Arial" w:cs="Arial"/>
          <w:color w:val="000000"/>
          <w:sz w:val="22"/>
          <w:szCs w:val="22"/>
        </w:rPr>
        <w:br w:type="page"/>
      </w:r>
    </w:p>
    <w:p w14:paraId="4BE20BCD" w14:textId="77777777" w:rsidR="00247E70" w:rsidRPr="003A75F6" w:rsidRDefault="00247E70" w:rsidP="00783F2B">
      <w:pPr>
        <w:jc w:val="both"/>
        <w:rPr>
          <w:rFonts w:ascii="Arial" w:hAnsi="Arial" w:cs="Arial"/>
          <w:b/>
          <w:bCs/>
          <w:color w:val="000000"/>
          <w:sz w:val="22"/>
          <w:szCs w:val="22"/>
        </w:rPr>
      </w:pPr>
      <w:r w:rsidRPr="003A75F6">
        <w:rPr>
          <w:rFonts w:ascii="Arial" w:hAnsi="Arial" w:cs="Arial"/>
          <w:b/>
          <w:bCs/>
          <w:color w:val="000000"/>
          <w:sz w:val="22"/>
          <w:szCs w:val="22"/>
        </w:rPr>
        <w:lastRenderedPageBreak/>
        <w:t>Abstract</w:t>
      </w:r>
    </w:p>
    <w:p w14:paraId="39EB9C67" w14:textId="77777777" w:rsidR="00247E70" w:rsidRPr="003A75F6" w:rsidRDefault="00247E70" w:rsidP="00783F2B">
      <w:pPr>
        <w:jc w:val="both"/>
        <w:rPr>
          <w:rFonts w:ascii="Arial" w:hAnsi="Arial" w:cs="Arial"/>
          <w:sz w:val="22"/>
          <w:szCs w:val="22"/>
        </w:rPr>
      </w:pPr>
    </w:p>
    <w:p w14:paraId="1EDBE899" w14:textId="55B40095" w:rsidR="00247E70" w:rsidRPr="003A75F6" w:rsidRDefault="0035199D" w:rsidP="00783F2B">
      <w:pPr>
        <w:jc w:val="both"/>
        <w:rPr>
          <w:rFonts w:ascii="Arial" w:hAnsi="Arial" w:cs="Arial"/>
          <w:color w:val="000000"/>
          <w:sz w:val="22"/>
          <w:szCs w:val="22"/>
        </w:rPr>
      </w:pPr>
      <w:r>
        <w:rPr>
          <w:rFonts w:ascii="Arial" w:hAnsi="Arial" w:cs="Arial"/>
          <w:color w:val="000000"/>
          <w:sz w:val="22"/>
          <w:szCs w:val="22"/>
        </w:rPr>
        <w:t xml:space="preserve">The efficient coding hypothesis postulates that neurons shape their response properties to match their dynamic range to </w:t>
      </w:r>
      <w:r w:rsidR="009A6393">
        <w:rPr>
          <w:rFonts w:ascii="Arial" w:hAnsi="Arial" w:cs="Arial"/>
          <w:color w:val="000000"/>
          <w:sz w:val="22"/>
          <w:szCs w:val="22"/>
        </w:rPr>
        <w:t>the statistics of incoming signals.</w:t>
      </w:r>
      <w:r>
        <w:rPr>
          <w:rFonts w:ascii="Arial" w:hAnsi="Arial" w:cs="Arial"/>
          <w:color w:val="000000"/>
          <w:sz w:val="22"/>
          <w:szCs w:val="22"/>
        </w:rPr>
        <w:t xml:space="preserve"> </w:t>
      </w:r>
      <w:r w:rsidR="00ED5B37" w:rsidRPr="003A75F6">
        <w:rPr>
          <w:rFonts w:ascii="Arial" w:hAnsi="Arial" w:cs="Arial"/>
          <w:color w:val="000000"/>
          <w:sz w:val="22"/>
          <w:szCs w:val="22"/>
        </w:rPr>
        <w:t xml:space="preserve">However, </w:t>
      </w:r>
      <w:r w:rsidR="00ED5B37">
        <w:rPr>
          <w:rFonts w:ascii="Arial" w:hAnsi="Arial" w:cs="Arial"/>
          <w:color w:val="000000"/>
          <w:sz w:val="22"/>
          <w:szCs w:val="22"/>
        </w:rPr>
        <w:t>whether and how</w:t>
      </w:r>
      <w:r w:rsidR="008D2908">
        <w:rPr>
          <w:rFonts w:ascii="Arial" w:hAnsi="Arial" w:cs="Arial"/>
          <w:color w:val="000000"/>
          <w:sz w:val="22"/>
          <w:szCs w:val="22"/>
        </w:rPr>
        <w:t xml:space="preserve"> </w:t>
      </w:r>
      <w:r w:rsidR="00E436EB">
        <w:rPr>
          <w:rFonts w:ascii="Arial" w:hAnsi="Arial" w:cs="Arial"/>
          <w:color w:val="000000"/>
          <w:sz w:val="22"/>
          <w:szCs w:val="22"/>
        </w:rPr>
        <w:t>the dynamics of</w:t>
      </w:r>
      <w:r w:rsidR="00ED5B37">
        <w:rPr>
          <w:rFonts w:ascii="Arial" w:hAnsi="Arial" w:cs="Arial"/>
          <w:color w:val="000000"/>
          <w:sz w:val="22"/>
          <w:szCs w:val="22"/>
        </w:rPr>
        <w:t xml:space="preserve"> efficient neuronal </w:t>
      </w:r>
      <w:r w:rsidR="00E436EB">
        <w:rPr>
          <w:rFonts w:ascii="Arial" w:hAnsi="Arial" w:cs="Arial"/>
          <w:color w:val="000000"/>
          <w:sz w:val="22"/>
          <w:szCs w:val="22"/>
        </w:rPr>
        <w:t>adaptation</w:t>
      </w:r>
      <w:r w:rsidR="00ED5B37">
        <w:rPr>
          <w:rFonts w:ascii="Arial" w:hAnsi="Arial" w:cs="Arial"/>
          <w:color w:val="000000"/>
          <w:sz w:val="22"/>
          <w:szCs w:val="22"/>
        </w:rPr>
        <w:t xml:space="preserve"> inform behavior has not been </w:t>
      </w:r>
      <w:r w:rsidR="00547245">
        <w:rPr>
          <w:rFonts w:ascii="Arial" w:hAnsi="Arial" w:cs="Arial"/>
          <w:color w:val="000000"/>
          <w:sz w:val="22"/>
          <w:szCs w:val="22"/>
        </w:rPr>
        <w:t>directly show</w:t>
      </w:r>
      <w:r w:rsidR="00E436EB">
        <w:rPr>
          <w:rFonts w:ascii="Arial" w:hAnsi="Arial" w:cs="Arial"/>
          <w:color w:val="000000"/>
          <w:sz w:val="22"/>
          <w:szCs w:val="22"/>
        </w:rPr>
        <w:t>n</w:t>
      </w:r>
      <w:r w:rsidR="00ED5B37">
        <w:rPr>
          <w:rFonts w:ascii="Arial" w:hAnsi="Arial" w:cs="Arial"/>
          <w:color w:val="000000"/>
          <w:sz w:val="22"/>
          <w:szCs w:val="22"/>
        </w:rPr>
        <w:t>.</w:t>
      </w:r>
      <w:r w:rsidR="00ED5B37" w:rsidRPr="003A75F6">
        <w:rPr>
          <w:rFonts w:ascii="Arial" w:hAnsi="Arial" w:cs="Arial"/>
          <w:color w:val="000000"/>
          <w:sz w:val="22"/>
          <w:szCs w:val="22"/>
        </w:rPr>
        <w:t xml:space="preserve"> </w:t>
      </w:r>
      <w:r w:rsidR="00137023">
        <w:rPr>
          <w:rFonts w:ascii="Arial" w:hAnsi="Arial" w:cs="Arial"/>
          <w:color w:val="000000"/>
          <w:sz w:val="22"/>
          <w:szCs w:val="22"/>
        </w:rPr>
        <w:t>Here, we trained mice to detect a target presented in noise shortly after a change in the noise contras</w:t>
      </w:r>
      <w:r w:rsidR="00ED5B37">
        <w:rPr>
          <w:rFonts w:ascii="Arial" w:hAnsi="Arial" w:cs="Arial"/>
          <w:color w:val="000000"/>
          <w:sz w:val="22"/>
          <w:szCs w:val="22"/>
        </w:rPr>
        <w:t>t</w:t>
      </w:r>
      <w:r w:rsidR="00137023">
        <w:rPr>
          <w:rFonts w:ascii="Arial" w:hAnsi="Arial" w:cs="Arial"/>
          <w:color w:val="000000"/>
          <w:sz w:val="22"/>
          <w:szCs w:val="22"/>
        </w:rPr>
        <w:t xml:space="preserve">. </w:t>
      </w:r>
      <w:r w:rsidR="008D2908">
        <w:rPr>
          <w:rFonts w:ascii="Arial" w:hAnsi="Arial" w:cs="Arial"/>
          <w:color w:val="000000"/>
          <w:sz w:val="22"/>
          <w:szCs w:val="22"/>
        </w:rPr>
        <w:t>The observed</w:t>
      </w:r>
      <w:r w:rsidR="00BC78DD">
        <w:rPr>
          <w:rFonts w:ascii="Arial" w:hAnsi="Arial" w:cs="Arial"/>
          <w:color w:val="000000"/>
          <w:sz w:val="22"/>
          <w:szCs w:val="22"/>
        </w:rPr>
        <w:t xml:space="preserve"> changes in</w:t>
      </w:r>
      <w:r w:rsidR="008D2908">
        <w:rPr>
          <w:rFonts w:ascii="Arial" w:hAnsi="Arial" w:cs="Arial"/>
          <w:color w:val="000000"/>
          <w:sz w:val="22"/>
          <w:szCs w:val="22"/>
        </w:rPr>
        <w:t xml:space="preserve"> </w:t>
      </w:r>
      <w:r w:rsidR="004D5CBE">
        <w:rPr>
          <w:rFonts w:ascii="Arial" w:hAnsi="Arial" w:cs="Arial"/>
          <w:color w:val="000000"/>
          <w:sz w:val="22"/>
          <w:szCs w:val="22"/>
        </w:rPr>
        <w:t>cortical gain and</w:t>
      </w:r>
      <w:r w:rsidR="00C373D8">
        <w:rPr>
          <w:rFonts w:ascii="Arial" w:hAnsi="Arial" w:cs="Arial"/>
          <w:color w:val="000000"/>
          <w:sz w:val="22"/>
          <w:szCs w:val="22"/>
        </w:rPr>
        <w:t xml:space="preserve"> detection</w:t>
      </w:r>
      <w:r w:rsidR="004D5CBE">
        <w:rPr>
          <w:rFonts w:ascii="Arial" w:hAnsi="Arial" w:cs="Arial"/>
          <w:color w:val="000000"/>
          <w:sz w:val="22"/>
          <w:szCs w:val="22"/>
        </w:rPr>
        <w:t xml:space="preserve"> </w:t>
      </w:r>
      <w:r w:rsidR="008D2908">
        <w:rPr>
          <w:rFonts w:ascii="Arial" w:hAnsi="Arial" w:cs="Arial"/>
          <w:color w:val="000000"/>
          <w:sz w:val="22"/>
          <w:szCs w:val="22"/>
        </w:rPr>
        <w:t>behavior</w:t>
      </w:r>
      <w:r w:rsidR="00137023">
        <w:rPr>
          <w:rFonts w:ascii="Arial" w:hAnsi="Arial" w:cs="Arial"/>
          <w:color w:val="000000"/>
          <w:sz w:val="22"/>
          <w:szCs w:val="22"/>
        </w:rPr>
        <w:t xml:space="preserve"> followed the predictions of a</w:t>
      </w:r>
      <w:r>
        <w:rPr>
          <w:rFonts w:ascii="Arial" w:hAnsi="Arial" w:cs="Arial"/>
          <w:color w:val="000000"/>
          <w:sz w:val="22"/>
          <w:szCs w:val="22"/>
        </w:rPr>
        <w:t xml:space="preserve"> normative model of </w:t>
      </w:r>
      <w:r w:rsidR="008D2908">
        <w:rPr>
          <w:rFonts w:ascii="Arial" w:hAnsi="Arial" w:cs="Arial"/>
          <w:color w:val="000000"/>
          <w:sz w:val="22"/>
          <w:szCs w:val="22"/>
        </w:rPr>
        <w:t xml:space="preserve">efficient </w:t>
      </w:r>
      <w:r>
        <w:rPr>
          <w:rFonts w:ascii="Arial" w:hAnsi="Arial" w:cs="Arial"/>
          <w:color w:val="000000"/>
          <w:sz w:val="22"/>
          <w:szCs w:val="22"/>
        </w:rPr>
        <w:t>cortical sound processing</w:t>
      </w:r>
      <w:r w:rsidR="004D5CBE">
        <w:rPr>
          <w:rFonts w:ascii="Arial" w:hAnsi="Arial" w:cs="Arial"/>
          <w:color w:val="000000"/>
          <w:sz w:val="22"/>
          <w:szCs w:val="22"/>
        </w:rPr>
        <w:t>; specifically,</w:t>
      </w:r>
      <w:r>
        <w:rPr>
          <w:rFonts w:ascii="Arial" w:hAnsi="Arial" w:cs="Arial"/>
          <w:color w:val="000000"/>
          <w:sz w:val="22"/>
          <w:szCs w:val="22"/>
        </w:rPr>
        <w:t xml:space="preserve"> </w:t>
      </w:r>
      <w:r w:rsidR="004D5CBE">
        <w:rPr>
          <w:rFonts w:ascii="Arial" w:hAnsi="Arial" w:cs="Arial"/>
          <w:color w:val="000000"/>
          <w:sz w:val="22"/>
          <w:szCs w:val="22"/>
        </w:rPr>
        <w:t>t</w:t>
      </w:r>
      <w:r w:rsidR="00247E70" w:rsidRPr="003A75F6">
        <w:rPr>
          <w:rFonts w:ascii="Arial" w:hAnsi="Arial" w:cs="Arial"/>
          <w:color w:val="000000"/>
          <w:sz w:val="22"/>
          <w:szCs w:val="22"/>
        </w:rPr>
        <w:t xml:space="preserve">arget detection </w:t>
      </w:r>
      <w:ins w:id="0" w:author="Microsoft Office User" w:date="2021-07-21T10:10:00Z">
        <w:r w:rsidR="009222E7">
          <w:rPr>
            <w:rFonts w:ascii="Arial" w:hAnsi="Arial" w:cs="Arial"/>
            <w:color w:val="000000"/>
            <w:sz w:val="22"/>
            <w:szCs w:val="22"/>
          </w:rPr>
          <w:t xml:space="preserve">thresholds </w:t>
        </w:r>
      </w:ins>
      <w:r w:rsidR="00247E70" w:rsidRPr="003A75F6">
        <w:rPr>
          <w:rFonts w:ascii="Arial" w:hAnsi="Arial" w:cs="Arial"/>
          <w:color w:val="000000"/>
          <w:sz w:val="22"/>
          <w:szCs w:val="22"/>
        </w:rPr>
        <w:t>and sensitivity</w:t>
      </w:r>
      <w:r w:rsidR="00BC78DD">
        <w:rPr>
          <w:rFonts w:ascii="Arial" w:hAnsi="Arial" w:cs="Arial"/>
          <w:color w:val="000000"/>
          <w:sz w:val="22"/>
          <w:szCs w:val="22"/>
        </w:rPr>
        <w:t xml:space="preserve"> </w:t>
      </w:r>
      <w:r>
        <w:rPr>
          <w:rFonts w:ascii="Arial" w:hAnsi="Arial" w:cs="Arial"/>
          <w:color w:val="000000"/>
          <w:sz w:val="22"/>
          <w:szCs w:val="22"/>
        </w:rPr>
        <w:t xml:space="preserve">improved in low contrast </w:t>
      </w:r>
      <w:r w:rsidR="00902E1C">
        <w:rPr>
          <w:rFonts w:ascii="Arial" w:hAnsi="Arial" w:cs="Arial"/>
          <w:color w:val="000000"/>
          <w:sz w:val="22"/>
          <w:szCs w:val="22"/>
        </w:rPr>
        <w:t>relative</w:t>
      </w:r>
      <w:r>
        <w:rPr>
          <w:rFonts w:ascii="Arial" w:hAnsi="Arial" w:cs="Arial"/>
          <w:color w:val="000000"/>
          <w:sz w:val="22"/>
          <w:szCs w:val="22"/>
        </w:rPr>
        <w:t xml:space="preserve"> to high</w:t>
      </w:r>
      <w:r w:rsidR="00BC78DD">
        <w:rPr>
          <w:rFonts w:ascii="Arial" w:hAnsi="Arial" w:cs="Arial"/>
          <w:color w:val="000000"/>
          <w:sz w:val="22"/>
          <w:szCs w:val="22"/>
        </w:rPr>
        <w:t xml:space="preserve"> </w:t>
      </w:r>
      <w:r>
        <w:rPr>
          <w:rFonts w:ascii="Arial" w:hAnsi="Arial" w:cs="Arial"/>
          <w:color w:val="000000"/>
          <w:sz w:val="22"/>
          <w:szCs w:val="22"/>
        </w:rPr>
        <w:t xml:space="preserve">contrast noise. </w:t>
      </w:r>
      <w:r w:rsidR="00BC78DD">
        <w:rPr>
          <w:rFonts w:ascii="Arial" w:hAnsi="Arial" w:cs="Arial"/>
          <w:color w:val="000000"/>
          <w:sz w:val="22"/>
          <w:szCs w:val="22"/>
        </w:rPr>
        <w:t>Furthermore, t</w:t>
      </w:r>
      <w:r>
        <w:rPr>
          <w:rFonts w:ascii="Arial" w:hAnsi="Arial" w:cs="Arial"/>
          <w:color w:val="000000"/>
          <w:sz w:val="22"/>
          <w:szCs w:val="22"/>
        </w:rPr>
        <w:t xml:space="preserve">he </w:t>
      </w:r>
      <w:r w:rsidR="00247E70" w:rsidRPr="003A75F6">
        <w:rPr>
          <w:rFonts w:ascii="Arial" w:hAnsi="Arial" w:cs="Arial"/>
          <w:color w:val="000000"/>
          <w:sz w:val="22"/>
          <w:szCs w:val="22"/>
        </w:rPr>
        <w:t>time</w:t>
      </w:r>
      <w:r>
        <w:rPr>
          <w:rFonts w:ascii="Arial" w:hAnsi="Arial" w:cs="Arial"/>
          <w:color w:val="000000"/>
          <w:sz w:val="22"/>
          <w:szCs w:val="22"/>
        </w:rPr>
        <w:t xml:space="preserve"> </w:t>
      </w:r>
      <w:r w:rsidR="00247E70" w:rsidRPr="003A75F6">
        <w:rPr>
          <w:rFonts w:ascii="Arial" w:hAnsi="Arial" w:cs="Arial"/>
          <w:color w:val="000000"/>
          <w:sz w:val="22"/>
          <w:szCs w:val="22"/>
        </w:rPr>
        <w:t xml:space="preserve">course of target detectability </w:t>
      </w:r>
      <w:del w:id="1" w:author="Microsoft Office User" w:date="2021-07-21T10:10:00Z">
        <w:r w:rsidR="00247E70" w:rsidRPr="003A75F6" w:rsidDel="009222E7">
          <w:rPr>
            <w:rFonts w:ascii="Arial" w:hAnsi="Arial" w:cs="Arial"/>
            <w:color w:val="000000"/>
            <w:sz w:val="22"/>
            <w:szCs w:val="22"/>
          </w:rPr>
          <w:delText xml:space="preserve">varied </w:delText>
        </w:r>
      </w:del>
      <w:ins w:id="2" w:author="Microsoft Office User" w:date="2021-07-21T10:10:00Z">
        <w:r w:rsidR="009222E7">
          <w:rPr>
            <w:rFonts w:ascii="Arial" w:hAnsi="Arial" w:cs="Arial"/>
            <w:color w:val="000000"/>
            <w:sz w:val="22"/>
            <w:szCs w:val="22"/>
          </w:rPr>
          <w:t>adapted asymmetrically</w:t>
        </w:r>
        <w:r w:rsidR="009222E7" w:rsidRPr="003A75F6">
          <w:rPr>
            <w:rFonts w:ascii="Arial" w:hAnsi="Arial" w:cs="Arial"/>
            <w:color w:val="000000"/>
            <w:sz w:val="22"/>
            <w:szCs w:val="22"/>
          </w:rPr>
          <w:t xml:space="preserve"> </w:t>
        </w:r>
      </w:ins>
      <w:r w:rsidR="00247E70" w:rsidRPr="003A75F6">
        <w:rPr>
          <w:rFonts w:ascii="Arial" w:hAnsi="Arial" w:cs="Arial"/>
          <w:color w:val="000000"/>
          <w:sz w:val="22"/>
          <w:szCs w:val="22"/>
        </w:rPr>
        <w:t xml:space="preserve">depending on contrast, decreasing rapidly after a transition to high contrast, and increasing at a slower rate after a transition to low contrast. </w:t>
      </w:r>
      <w:del w:id="3" w:author="Microsoft Office User" w:date="2021-07-21T10:11:00Z">
        <w:r w:rsidR="00741167" w:rsidDel="009222E7">
          <w:rPr>
            <w:rFonts w:ascii="Arial" w:hAnsi="Arial" w:cs="Arial"/>
            <w:color w:val="000000"/>
            <w:sz w:val="22"/>
            <w:szCs w:val="22"/>
          </w:rPr>
          <w:delText>The auditory</w:delText>
        </w:r>
      </w:del>
      <w:ins w:id="4" w:author="Microsoft Office User" w:date="2021-07-21T10:11:00Z">
        <w:r w:rsidR="009222E7">
          <w:rPr>
            <w:rFonts w:ascii="Arial" w:hAnsi="Arial" w:cs="Arial"/>
            <w:color w:val="000000"/>
            <w:sz w:val="22"/>
            <w:szCs w:val="22"/>
          </w:rPr>
          <w:t>Auditory</w:t>
        </w:r>
      </w:ins>
      <w:r w:rsidR="00741167">
        <w:rPr>
          <w:rFonts w:ascii="Arial" w:hAnsi="Arial" w:cs="Arial"/>
          <w:color w:val="000000"/>
          <w:sz w:val="22"/>
          <w:szCs w:val="22"/>
        </w:rPr>
        <w:t xml:space="preserve"> cortex</w:t>
      </w:r>
      <w:r w:rsidR="00137023">
        <w:rPr>
          <w:rFonts w:ascii="Arial" w:hAnsi="Arial" w:cs="Arial"/>
          <w:color w:val="000000"/>
          <w:sz w:val="22"/>
          <w:szCs w:val="22"/>
        </w:rPr>
        <w:t xml:space="preserve"> was </w:t>
      </w:r>
      <w:r w:rsidR="00741167">
        <w:rPr>
          <w:rFonts w:ascii="Arial" w:hAnsi="Arial" w:cs="Arial"/>
          <w:color w:val="000000"/>
          <w:sz w:val="22"/>
          <w:szCs w:val="22"/>
        </w:rPr>
        <w:t xml:space="preserve">required </w:t>
      </w:r>
      <w:r w:rsidR="00137023">
        <w:rPr>
          <w:rFonts w:ascii="Arial" w:hAnsi="Arial" w:cs="Arial"/>
          <w:color w:val="000000"/>
          <w:sz w:val="22"/>
          <w:szCs w:val="22"/>
        </w:rPr>
        <w:t xml:space="preserve">for detection of targets in noise and cortical neuronal responses exhibited </w:t>
      </w:r>
      <w:r w:rsidR="0081089C">
        <w:rPr>
          <w:rFonts w:ascii="Arial" w:hAnsi="Arial" w:cs="Arial"/>
          <w:color w:val="000000"/>
          <w:sz w:val="22"/>
          <w:szCs w:val="22"/>
        </w:rPr>
        <w:t xml:space="preserve">the </w:t>
      </w:r>
      <w:del w:id="5" w:author="Microsoft Office User" w:date="2021-07-21T10:11:00Z">
        <w:r w:rsidR="0081089C" w:rsidDel="009222E7">
          <w:rPr>
            <w:rFonts w:ascii="Arial" w:hAnsi="Arial" w:cs="Arial"/>
            <w:color w:val="000000"/>
            <w:sz w:val="22"/>
            <w:szCs w:val="22"/>
          </w:rPr>
          <w:delText>predicted</w:delText>
        </w:r>
        <w:r w:rsidR="00247E70" w:rsidRPr="003A75F6" w:rsidDel="009222E7">
          <w:rPr>
            <w:rFonts w:ascii="Arial" w:hAnsi="Arial" w:cs="Arial"/>
            <w:color w:val="000000"/>
            <w:sz w:val="22"/>
            <w:szCs w:val="22"/>
          </w:rPr>
          <w:delText xml:space="preserve"> </w:delText>
        </w:r>
      </w:del>
      <w:r w:rsidR="00247E70" w:rsidRPr="003A75F6">
        <w:rPr>
          <w:rFonts w:ascii="Arial" w:hAnsi="Arial" w:cs="Arial"/>
          <w:color w:val="000000"/>
          <w:sz w:val="22"/>
          <w:szCs w:val="22"/>
        </w:rPr>
        <w:t>patterns of target detectability</w:t>
      </w:r>
      <w:ins w:id="6" w:author="Microsoft Office User" w:date="2021-07-21T10:11:00Z">
        <w:r w:rsidR="009222E7">
          <w:rPr>
            <w:rFonts w:ascii="Arial" w:hAnsi="Arial" w:cs="Arial"/>
            <w:color w:val="000000"/>
            <w:sz w:val="22"/>
            <w:szCs w:val="22"/>
          </w:rPr>
          <w:t xml:space="preserve"> observed during behavior and in the nor</w:t>
        </w:r>
      </w:ins>
      <w:ins w:id="7" w:author="Microsoft Office User" w:date="2021-07-21T10:12:00Z">
        <w:r w:rsidR="009222E7">
          <w:rPr>
            <w:rFonts w:ascii="Arial" w:hAnsi="Arial" w:cs="Arial"/>
            <w:color w:val="000000"/>
            <w:sz w:val="22"/>
            <w:szCs w:val="22"/>
          </w:rPr>
          <w:t>mative model</w:t>
        </w:r>
      </w:ins>
      <w:r w:rsidR="00137023">
        <w:rPr>
          <w:rFonts w:ascii="Arial" w:hAnsi="Arial" w:cs="Arial"/>
          <w:color w:val="000000"/>
          <w:sz w:val="22"/>
          <w:szCs w:val="22"/>
        </w:rPr>
        <w:t>.</w:t>
      </w:r>
      <w:r w:rsidR="00247E70" w:rsidRPr="003A75F6">
        <w:rPr>
          <w:rFonts w:ascii="Arial" w:hAnsi="Arial" w:cs="Arial"/>
          <w:color w:val="000000"/>
          <w:sz w:val="22"/>
          <w:szCs w:val="22"/>
        </w:rPr>
        <w:t xml:space="preserve"> </w:t>
      </w:r>
      <w:r w:rsidR="00C211CE">
        <w:rPr>
          <w:rFonts w:ascii="Arial" w:hAnsi="Arial" w:cs="Arial"/>
          <w:color w:val="000000"/>
          <w:sz w:val="22"/>
          <w:szCs w:val="22"/>
        </w:rPr>
        <w:t>T</w:t>
      </w:r>
      <w:r w:rsidR="00247E70" w:rsidRPr="003A75F6">
        <w:rPr>
          <w:rFonts w:ascii="Arial" w:hAnsi="Arial" w:cs="Arial"/>
          <w:color w:val="000000"/>
          <w:sz w:val="22"/>
          <w:szCs w:val="22"/>
        </w:rPr>
        <w:t xml:space="preserve">he magnitude of gain modulation in cortical neurons </w:t>
      </w:r>
      <w:r w:rsidR="008D68A8" w:rsidRPr="003A75F6">
        <w:rPr>
          <w:rFonts w:ascii="Arial" w:hAnsi="Arial" w:cs="Arial"/>
          <w:color w:val="000000"/>
          <w:sz w:val="22"/>
          <w:szCs w:val="22"/>
        </w:rPr>
        <w:t>predict</w:t>
      </w:r>
      <w:r w:rsidR="008D68A8">
        <w:rPr>
          <w:rFonts w:ascii="Arial" w:hAnsi="Arial" w:cs="Arial"/>
          <w:color w:val="000000"/>
          <w:sz w:val="22"/>
          <w:szCs w:val="22"/>
        </w:rPr>
        <w:t>ed</w:t>
      </w:r>
      <w:r w:rsidR="00BC78DD">
        <w:rPr>
          <w:rFonts w:ascii="Arial" w:hAnsi="Arial" w:cs="Arial"/>
          <w:color w:val="000000"/>
          <w:sz w:val="22"/>
          <w:szCs w:val="22"/>
        </w:rPr>
        <w:t xml:space="preserve"> individual differences in</w:t>
      </w:r>
      <w:r w:rsidR="008D68A8" w:rsidRPr="003A75F6">
        <w:rPr>
          <w:rFonts w:ascii="Arial" w:hAnsi="Arial" w:cs="Arial"/>
          <w:color w:val="000000"/>
          <w:sz w:val="22"/>
          <w:szCs w:val="22"/>
        </w:rPr>
        <w:t xml:space="preserve"> </w:t>
      </w:r>
      <w:r w:rsidR="00247E70" w:rsidRPr="003A75F6">
        <w:rPr>
          <w:rFonts w:ascii="Arial" w:hAnsi="Arial" w:cs="Arial"/>
          <w:color w:val="000000"/>
          <w:sz w:val="22"/>
          <w:szCs w:val="22"/>
        </w:rPr>
        <w:t>behavioral performance</w:t>
      </w:r>
      <w:r>
        <w:rPr>
          <w:rFonts w:ascii="Arial" w:hAnsi="Arial" w:cs="Arial"/>
          <w:color w:val="000000"/>
          <w:sz w:val="22"/>
          <w:szCs w:val="22"/>
        </w:rPr>
        <w:t>. Combined, our</w:t>
      </w:r>
      <w:r w:rsidR="00247E70" w:rsidRPr="003A75F6">
        <w:rPr>
          <w:rFonts w:ascii="Arial" w:hAnsi="Arial" w:cs="Arial"/>
          <w:color w:val="000000"/>
          <w:sz w:val="22"/>
          <w:szCs w:val="22"/>
        </w:rPr>
        <w:t xml:space="preserve"> results demonstrate that efficient neural code</w:t>
      </w:r>
      <w:r w:rsidR="00BC78DD">
        <w:rPr>
          <w:rFonts w:ascii="Arial" w:hAnsi="Arial" w:cs="Arial"/>
          <w:color w:val="000000"/>
          <w:sz w:val="22"/>
          <w:szCs w:val="22"/>
        </w:rPr>
        <w:t>s</w:t>
      </w:r>
      <w:r w:rsidR="00247E70" w:rsidRPr="003A75F6">
        <w:rPr>
          <w:rFonts w:ascii="Arial" w:hAnsi="Arial" w:cs="Arial"/>
          <w:color w:val="000000"/>
          <w:sz w:val="22"/>
          <w:szCs w:val="22"/>
        </w:rPr>
        <w:t xml:space="preserve"> in auditory cortex directly influence</w:t>
      </w:r>
      <w:r w:rsidR="00BC78DD">
        <w:rPr>
          <w:rFonts w:ascii="Arial" w:hAnsi="Arial" w:cs="Arial"/>
          <w:color w:val="000000"/>
          <w:sz w:val="22"/>
          <w:szCs w:val="22"/>
        </w:rPr>
        <w:t xml:space="preserve"> perceptual</w:t>
      </w:r>
      <w:r w:rsidR="00247E70" w:rsidRPr="003A75F6">
        <w:rPr>
          <w:rFonts w:ascii="Arial" w:hAnsi="Arial" w:cs="Arial"/>
          <w:color w:val="000000"/>
          <w:sz w:val="22"/>
          <w:szCs w:val="22"/>
        </w:rPr>
        <w:t xml:space="preserve"> behavior.</w:t>
      </w:r>
    </w:p>
    <w:p w14:paraId="3973E9B5" w14:textId="18F439D7" w:rsidR="009152CD" w:rsidRPr="009E7878" w:rsidRDefault="00247E70" w:rsidP="00783F2B">
      <w:pPr>
        <w:jc w:val="both"/>
        <w:rPr>
          <w:rFonts w:ascii="Arial" w:hAnsi="Arial" w:cs="Arial"/>
          <w:color w:val="000000"/>
          <w:sz w:val="22"/>
          <w:szCs w:val="22"/>
        </w:rPr>
      </w:pPr>
      <w:r w:rsidRPr="003A75F6">
        <w:rPr>
          <w:rFonts w:ascii="Arial" w:hAnsi="Arial" w:cs="Arial"/>
          <w:color w:val="000000"/>
          <w:sz w:val="22"/>
          <w:szCs w:val="22"/>
        </w:rPr>
        <w:br w:type="page"/>
      </w:r>
    </w:p>
    <w:p w14:paraId="63E2DE87" w14:textId="77777777" w:rsidR="005E6A59" w:rsidRPr="003A75F6" w:rsidRDefault="005E6A59" w:rsidP="005E6A59">
      <w:pPr>
        <w:jc w:val="both"/>
        <w:rPr>
          <w:rFonts w:ascii="Arial" w:hAnsi="Arial" w:cs="Arial"/>
          <w:b/>
          <w:bCs/>
          <w:color w:val="000000"/>
          <w:sz w:val="22"/>
          <w:szCs w:val="22"/>
        </w:rPr>
      </w:pPr>
      <w:r w:rsidRPr="003A75F6">
        <w:rPr>
          <w:rFonts w:ascii="Arial" w:hAnsi="Arial" w:cs="Arial"/>
          <w:b/>
          <w:bCs/>
          <w:color w:val="000000"/>
          <w:sz w:val="22"/>
          <w:szCs w:val="22"/>
        </w:rPr>
        <w:lastRenderedPageBreak/>
        <w:t>Introduction</w:t>
      </w:r>
    </w:p>
    <w:p w14:paraId="117FDB2E" w14:textId="77777777" w:rsidR="005E6A59" w:rsidRPr="003A75F6" w:rsidRDefault="005E6A59" w:rsidP="005E6A59">
      <w:pPr>
        <w:jc w:val="both"/>
        <w:rPr>
          <w:rFonts w:ascii="Arial" w:hAnsi="Arial" w:cs="Arial"/>
          <w:sz w:val="22"/>
          <w:szCs w:val="22"/>
        </w:rPr>
      </w:pPr>
    </w:p>
    <w:p w14:paraId="71082A08" w14:textId="75D84D21"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As we </w:t>
      </w:r>
      <w:del w:id="8" w:author="Microsoft Office User" w:date="2021-07-21T10:12:00Z">
        <w:r w:rsidDel="009222E7">
          <w:rPr>
            <w:rFonts w:ascii="Arial" w:hAnsi="Arial" w:cs="Arial"/>
            <w:color w:val="000000"/>
            <w:sz w:val="22"/>
            <w:szCs w:val="22"/>
          </w:rPr>
          <w:delText xml:space="preserve">navigate </w:delText>
        </w:r>
      </w:del>
      <w:ins w:id="9" w:author="Microsoft Office User" w:date="2021-07-21T10:12:00Z">
        <w:r w:rsidR="009222E7">
          <w:rPr>
            <w:rFonts w:ascii="Arial" w:hAnsi="Arial" w:cs="Arial"/>
            <w:color w:val="000000"/>
            <w:sz w:val="22"/>
            <w:szCs w:val="22"/>
          </w:rPr>
          <w:t xml:space="preserve">perceive </w:t>
        </w:r>
      </w:ins>
      <w:r>
        <w:rPr>
          <w:rFonts w:ascii="Arial" w:hAnsi="Arial" w:cs="Arial"/>
          <w:color w:val="000000"/>
          <w:sz w:val="22"/>
          <w:szCs w:val="22"/>
        </w:rPr>
        <w:t>the world around us, the statistics of the environment can change dramatically.</w:t>
      </w:r>
      <w:ins w:id="10" w:author="Microsoft Office User" w:date="2021-07-21T10:12:00Z">
        <w:r w:rsidR="009222E7">
          <w:rPr>
            <w:rFonts w:ascii="Arial" w:hAnsi="Arial" w:cs="Arial"/>
            <w:color w:val="000000"/>
            <w:sz w:val="22"/>
            <w:szCs w:val="22"/>
          </w:rPr>
          <w:t xml:space="preserve"> In orde</w:t>
        </w:r>
      </w:ins>
      <w:ins w:id="11" w:author="Microsoft Office User" w:date="2021-07-21T10:13:00Z">
        <w:r w:rsidR="009222E7">
          <w:rPr>
            <w:rFonts w:ascii="Arial" w:hAnsi="Arial" w:cs="Arial"/>
            <w:color w:val="000000"/>
            <w:sz w:val="22"/>
            <w:szCs w:val="22"/>
          </w:rPr>
          <w:t>r to maintain stable percepts, it is crucial for the nervous system to adapt to persistent statistical properties of sensory inputs.</w:t>
        </w:r>
      </w:ins>
      <w:del w:id="12" w:author="Microsoft Office User" w:date="2021-07-21T10:13:00Z">
        <w:r w:rsidDel="009222E7">
          <w:rPr>
            <w:rFonts w:ascii="Arial" w:hAnsi="Arial" w:cs="Arial"/>
            <w:color w:val="000000"/>
            <w:sz w:val="22"/>
            <w:szCs w:val="22"/>
          </w:rPr>
          <w:delText xml:space="preserve"> </w:delText>
        </w:r>
      </w:del>
      <w:r>
        <w:rPr>
          <w:rFonts w:ascii="Arial" w:hAnsi="Arial" w:cs="Arial"/>
          <w:color w:val="000000"/>
          <w:sz w:val="22"/>
          <w:szCs w:val="22"/>
        </w:rPr>
        <w:t xml:space="preserve"> The efficient coding hypothesis postulates that </w:t>
      </w:r>
      <w:del w:id="13" w:author="Microsoft Office User" w:date="2021-07-21T10:15:00Z">
        <w:r w:rsidDel="009222E7">
          <w:rPr>
            <w:rFonts w:ascii="Arial" w:hAnsi="Arial" w:cs="Arial"/>
            <w:color w:val="000000"/>
            <w:sz w:val="22"/>
            <w:szCs w:val="22"/>
          </w:rPr>
          <w:delText>neurons match thei</w:delText>
        </w:r>
      </w:del>
      <w:ins w:id="14" w:author="Microsoft Office User" w:date="2021-07-21T10:15:00Z">
        <w:r w:rsidR="009222E7">
          <w:rPr>
            <w:rFonts w:ascii="Arial" w:hAnsi="Arial" w:cs="Arial"/>
            <w:color w:val="000000"/>
            <w:sz w:val="22"/>
            <w:szCs w:val="22"/>
          </w:rPr>
          <w:t>the nervous system accomplishes this be matching the</w:t>
        </w:r>
      </w:ins>
      <w:del w:id="15" w:author="Microsoft Office User" w:date="2021-07-21T10:15:00Z">
        <w:r w:rsidDel="009222E7">
          <w:rPr>
            <w:rFonts w:ascii="Arial" w:hAnsi="Arial" w:cs="Arial"/>
            <w:color w:val="000000"/>
            <w:sz w:val="22"/>
            <w:szCs w:val="22"/>
          </w:rPr>
          <w:delText>r</w:delText>
        </w:r>
      </w:del>
      <w:r>
        <w:rPr>
          <w:rFonts w:ascii="Arial" w:hAnsi="Arial" w:cs="Arial"/>
          <w:color w:val="000000"/>
          <w:sz w:val="22"/>
          <w:szCs w:val="22"/>
        </w:rPr>
        <w:t xml:space="preserve"> limited dynamic range</w:t>
      </w:r>
      <w:ins w:id="16" w:author="Microsoft Office User" w:date="2021-07-21T10:15:00Z">
        <w:r w:rsidR="009222E7">
          <w:rPr>
            <w:rFonts w:ascii="Arial" w:hAnsi="Arial" w:cs="Arial"/>
            <w:color w:val="000000"/>
            <w:sz w:val="22"/>
            <w:szCs w:val="22"/>
          </w:rPr>
          <w:t xml:space="preserve"> of individual neurons</w:t>
        </w:r>
      </w:ins>
      <w:r>
        <w:rPr>
          <w:rFonts w:ascii="Arial" w:hAnsi="Arial" w:cs="Arial"/>
          <w:color w:val="000000"/>
          <w:sz w:val="22"/>
          <w:szCs w:val="22"/>
        </w:rPr>
        <w:t xml:space="preserve"> to the statistics of incoming sensory signals</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{"citationItems":[{"id":"ITEM-1","itemData":{"DOI":"10.7551/mitpress/9780262518420.003.0013","ISBN":"9780262518420","ISSN":"15459624","PMID":"15742708","abstract":"In W.A. Rosenblith, editor, Sensory Communication, pages 217–234. MIT Press, Cambridge, MA, 1961.","author":[{"dropping-particle":"","family":"Barlow","given":"HB B","non-dropping-particle":"","parse-names":false,"suffix":""}],"container-title":"Sensory communication","id":"ITEM-1","issue":"2","issued":{"date-parts":[["1961"]]},"page":"57-58","title":"Possible principles underlying the transformations of sensory messages","type":"chapter","volume":"6"},"uris":["http://www.mendeley.com/documents/?uuid=0f426e99-05fb-4c1d-9008-2f59a0e86b7e"]}],"mendeley":{"formattedCitation":"&lt;sup&gt;1&lt;/sup&gt;","plainTextFormattedCitation":"1","previouslyFormattedCitation":"&lt;sup&gt;1&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1</w:t>
      </w:r>
      <w:r>
        <w:rPr>
          <w:rFonts w:ascii="Arial" w:hAnsi="Arial" w:cs="Arial"/>
          <w:color w:val="000000"/>
          <w:sz w:val="22"/>
          <w:szCs w:val="22"/>
        </w:rPr>
        <w:fldChar w:fldCharType="end"/>
      </w:r>
      <w:del w:id="17" w:author="Microsoft Office User" w:date="2021-07-21T10:16:00Z">
        <w:r w:rsidDel="009222E7">
          <w:rPr>
            <w:rFonts w:ascii="Arial" w:hAnsi="Arial" w:cs="Arial"/>
            <w:color w:val="000000"/>
            <w:sz w:val="22"/>
            <w:szCs w:val="22"/>
          </w:rPr>
          <w:delText>. Thus, through adaptation of their response properties, neurons can preserve their ability to</w:delText>
        </w:r>
      </w:del>
      <w:ins w:id="18" w:author="Microsoft Office User" w:date="2021-07-21T10:16:00Z">
        <w:r w:rsidR="009222E7">
          <w:rPr>
            <w:rFonts w:ascii="Arial" w:hAnsi="Arial" w:cs="Arial"/>
            <w:color w:val="000000"/>
            <w:sz w:val="22"/>
            <w:szCs w:val="22"/>
          </w:rPr>
          <w:t>, allowing them to</w:t>
        </w:r>
      </w:ins>
      <w:r>
        <w:rPr>
          <w:rFonts w:ascii="Arial" w:hAnsi="Arial" w:cs="Arial"/>
          <w:color w:val="000000"/>
          <w:sz w:val="22"/>
          <w:szCs w:val="22"/>
        </w:rPr>
        <w:t xml:space="preserve"> encode information within many types of environments</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{"citationItems":[{"id":"ITEM-1","itemData":{"DOI":"10.1016/S0896-6273(00)81205-2","ISSN":"08966273","PMID":"10896164","abstract":"Adaptation is a widespread phenomenon in nervous systems, providing flexibility to function under varying external conditions. Here, we relate an adaptive property of a sensory system directly to its function as a carrier of information about input signals. We show that the input/output relation of a sensory system in a dynamic environment changes with the statistical properties of the environment. Specifically, when the dynamic range of inputs changes, the input/output relation rescales so as to match the dynamic range of responses to that of the inputs. We give direct evidence that the scaling of the input/output relation is set to maximize information transmission for each distribution of signals. This adaptive behavior should be particularly useful in dealing with the intermittent statistics of natural signals.","author":[{"dropping-particle":"","family":"Brenner","given":"Naama","non-dropping-particle":"","parse-names":false,"suffix":""},{"dropping-particle":"","family":"Bialek","given":"William","non-dropping-particle":"","parse-names":false,"suffix":""},{"dropping-particle":"","family":"Ruyter Van Steveninck","given":"Rob","non-dropping-particle":"De","parse-names":false,"suffix":""}],"container-title":"Neuron","id":"ITEM-1","issue":"3","issued":{"date-parts":[["2000","6","1"]]},"page":"695-702","publisher":"Cell Press","title":"Adaptive rescaling maximizes information transmission","type":"article-journal","volume":"26"},"uris":["http://www.mendeley.com/documents/?uuid=63c0d63e-3800-48c3-bbf2-aba1db2d85c0"]},{"id":"ITEM-2","itemData":{"DOI":"10.1371/journal.pcbi.1004315","abstract":"Neurons must faithfully encode signals that can vary over many orders of magnitude despite having only limited dynamic ranges. For a correlated signal, this dynamic range constraint can be relieved by subtracting away components of the signal that can be predicted from the past, a strategy known as predictive coding, that relies on learning the input statistics. However, the statistics of input natural signals can also vary over very short time scales e.g., following saccades across a visual scene. To maintain a reduced transmission cost to signals with rapidly varying statistics, neuronal circuits implementing predictive coding must also rapidly adapt their properties. Experimentally, in different sensory modalities, sensory neurons have shown such adaptations within 100 ms of an input change. Here, we show first that linear neurons connected in a feedback inhibitory circuit can implement predictive coding. We then show that adding a rectification nonlinearity to such a feedback inhibitory circuit allows it to automatically adapt and approximate the performance of an optimal linear predictive coding network, over a wide range of inputs, while keeping its underlying temporal and synaptic properties unchanged. We demonstrate that the resulting changes to the linearized temporal filters of this nonlinear network match the fast adaptations observed experimentally in different sensory modalities, in different vertebrate species. Therefore, the nonlinear feedback inhibitory network can provide automatic adaptation to fast varying signals , maintaining the dynamic range necessary for accurate neuronal transmission of natural inputs. An animal exploring a natural scene receives sensory inputs that vary, rapidly, over many orders of magnitude. Neurons must transmit these inputs faithfully despite both their limited dynamic range and relatively slow adaptation time scales. One well-accepted strategy for transmitting signals through limited dynamic range channels-predictive coding-transmits only components of the signal that cannot be predicted from the past. Predictive coding algorithms respond maximally to unexpected inputs, making them appealing in describing sensory transmission. However, recent experimental evidence has shown that PLOS Computational Biology |","author":[{"dropping-particle":"","family":"Bharioke","given":"A","non-dropping-particle":"","parse-names":false,"suffix":""},{"dropping-particle":"","family":"Chklovskii","given":"D B","non-dropping-particle":"","parse-names":false,"suffix":""}],"container-title":"PLoS Comput Biol","id":"ITEM-2","issue":"8","issued":{"date-parts":[["2015"]]},"page":"1004315","title":"Automatic Adaptation to Fast Input Changes in a Time-Invariant Neural Circuit","type":"article-journal","volume":"11"},"uris":["http://www.mendeley.com/documents/?uuid=72a80867-0945-4e12-b316-177650d988fd"]},{"id":"ITEM-3","itemData":{"DOI":"10.1038/14731","ISSN":"10976256","PMID":"10526332","abstract":"Information theory quantifies how much information a neural response carries about the stimulus. This can be compared to the information transferred in particular models of the stimulus-response function and to maximum possible information transfer. Such comparisons are crucial because they validate assumptions present in any neurophysiological analysis. Here we review information-theory basics before demonstrating its use in neural coding. We show how to use information theory to validate simple stimulus- response models of neural coding of dynamic stimuli. Because these models require specification of spike timing precision, they can reveal which time scales contain information in neural coding. This approach shows that dynamic stimuli can be encoded efficiently by single neurons and that each spike contributes to information transmission. We argue, however, that the data obtained so far do not suggest a temporal code, in which the placement of spikes relative to each other yields additional information.","author":[{"dropping-particle":"","family":"Borst","given":"Alexander","non-dropping-particle":"","parse-names":false,"suffix":""},{"dropping-particle":"","family":"Theunissen","given":"Frédéric E.","non-dropping-particle":"","parse-names":false,"suffix":""}],"container-title":"Nature Neuroscience","id":"ITEM-3","issue":"11","issued":{"date-parts":[["1999","11"]]},"page":"947-957","publisher":"Nature Publishing Group","title":"Information theory and neural coding","type":"article","volume":"2"},"uris":["http://www.mendeley.com/documents/?uuid=e8a769ac-bebe-4e04-a5b9-51ba4cd23173"]}],"mendeley":{"formattedCitation":"&lt;sup&gt;2–4&lt;/sup&gt;","plainTextFormattedCitation":"2–4","previouslyFormattedCitation":"&lt;sup&gt;2–4&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2–4</w:t>
      </w:r>
      <w:r>
        <w:rPr>
          <w:rFonts w:ascii="Arial" w:hAnsi="Arial" w:cs="Arial"/>
          <w:color w:val="000000"/>
          <w:sz w:val="22"/>
          <w:szCs w:val="22"/>
        </w:rPr>
        <w:fldChar w:fldCharType="end"/>
      </w:r>
      <w:r>
        <w:rPr>
          <w:rFonts w:ascii="Arial" w:hAnsi="Arial" w:cs="Arial"/>
          <w:color w:val="000000"/>
          <w:sz w:val="22"/>
          <w:szCs w:val="22"/>
        </w:rPr>
        <w:t xml:space="preserve">. Neuronal adaptation to the </w:t>
      </w:r>
      <w:del w:id="19" w:author="Microsoft Office User" w:date="2021-07-21T10:16:00Z">
        <w:r w:rsidDel="009222E7">
          <w:rPr>
            <w:rFonts w:ascii="Arial" w:hAnsi="Arial" w:cs="Arial"/>
            <w:color w:val="000000"/>
            <w:sz w:val="22"/>
            <w:szCs w:val="22"/>
          </w:rPr>
          <w:delText>statistics of the environment</w:delText>
        </w:r>
      </w:del>
      <w:ins w:id="20" w:author="Microsoft Office User" w:date="2021-07-21T10:16:00Z">
        <w:r w:rsidR="009222E7">
          <w:rPr>
            <w:rFonts w:ascii="Arial" w:hAnsi="Arial" w:cs="Arial"/>
            <w:color w:val="000000"/>
            <w:sz w:val="22"/>
            <w:szCs w:val="22"/>
          </w:rPr>
          <w:t>environmental statistics</w:t>
        </w:r>
      </w:ins>
      <w:r>
        <w:rPr>
          <w:rFonts w:ascii="Arial" w:hAnsi="Arial" w:cs="Arial"/>
          <w:color w:val="000000"/>
          <w:sz w:val="22"/>
          <w:szCs w:val="22"/>
        </w:rPr>
        <w:t xml:space="preserve"> has been found throughout different sensory modalities and brain regions</w:t>
      </w:r>
      <w:r>
        <w:rPr>
          <w:rFonts w:ascii="Arial" w:hAnsi="Arial" w:cs="Arial"/>
          <w:color w:val="000000"/>
          <w:sz w:val="22"/>
          <w:szCs w:val="22"/>
        </w:rPr>
        <w:fldChar w:fldCharType="begin" w:fldLock="1"/>
      </w:r>
      <w:r>
        <w:rPr>
          <w:rFonts w:ascii="Arial" w:hAnsi="Arial" w:cs="Arial"/>
          <w:color w:val="000000"/>
          <w:sz w:val="22"/>
          <w:szCs w:val="22"/>
        </w:rPr>
        <w:instrText xml:space="preserve">ADDIN CSL_CITATION {"citationItems":[{"id":"ITEM-1","itemData":{"DOI":"10.1371/journal.pbio.0050019","ISSN":"1545-7885","abstract":"Neuronal responses to ongoing stimulation in many systems change over time, or \"adapt.\" Despite the ubiquity of adaptation, its effects on the stimulus information carried by neurons are often unknown. Here we examine how adaptation affects sensory coding in barrel cortex. We used spike-triggered covariance analysis of single-neuron responses to continuous, rapidly varying vibrissa motion stimuli, recorded in anesthetized rats. Changes in stimulus statistics induced spike rate adaptation over hundreds of milliseconds. Vibrissa motion encoding changed with adaptation as follows. In every neuron that showed rate adaptation, the input-output tuning function scaled with the changes in stimulus distribution, allowing the neurons to maintain the quantity of information conveyed about stimulus features. A single neuron that did not show rate adaptation also lacked input-output rescaling and did not maintain information across changes in stimulus statistics. Therefore, in barrel cortex, rate adaptation occurs on a slow timescale relative to the features driving spikes and is associated with gain rescaling matched to the stimulus distribution. Our results suggest that adaptation enhances tactile representations in primary somatosensory cortex, where they could directly influence perceptual decisions. © 2007 Maravall et al.","author":[{"dropping-particle":"","family":"Maravall","given":"Miguel","non-dropping-particle":"","parse-names":false,"suffix":""},{"dropping-particle":"","family":"Petersen","given":"Rasmus S","non-dropping-particle":"","parse-names":false,"suffix":""},{"dropping-particle":"","family":"Fairhall","given":"Adrienne L","non-dropping-particle":"","parse-names":false,"suffix":""},{"dropping-particle":"","family":"Arabzadeh","given":"Ehsan","non-dropping-particle":"","parse-names":false,"suffix":""},{"dropping-particle":"","family":"Diamond","given":"Mathew E","non-dropping-particle":"","parse-names":false,"suffix":""}],"container-title":"PLoS Biology","editor":[{"dropping-particle":"","family":"Ebner","given":"Ford F","non-dropping-particle":"","parse-names":false,"suffix":""}],"id":"ITEM-1","issue":"2","issued":{"date-parts":[["2007","1","23"]]},"page":"e19","publisher":"Public Library of Science","title":"Shifts in Coding Properties and Maintenance of Information Transmission during Adaptation in Barrel Cortex","type":"article-journal","volume":"5"},"uris":["http://www.mendeley.com/documents/?uuid=32249d24-3157-44d3-9aca-f947f18b2509"]},{"id":"ITEM-2","itemData":{"DOI":"10.1016/S0896-6273(02)01050-4","ISBN":"0896-6273 (Print)\\n0896-6273 (Linking)","ISSN":"08966273","PMID":"12467594","abstract":"The visual system adapts to the magnitude of intensity fluctuations, and this process begins in the retina. Following the switch from a low-contrast environment to one of high contrast, ganglion cell sensitivity declines in two distinct phases: a fast change occurs in &lt;0.1 s, and a slow decrease over </w:instrText>
      </w:r>
      <w:r>
        <w:rPr>
          <w:rFonts w:ascii="Cambria Math" w:hAnsi="Cambria Math" w:cs="Cambria Math"/>
          <w:color w:val="000000"/>
          <w:sz w:val="22"/>
          <w:szCs w:val="22"/>
        </w:rPr>
        <w:instrText>∼</w:instrText>
      </w:r>
      <w:r>
        <w:rPr>
          <w:rFonts w:ascii="Arial" w:hAnsi="Arial" w:cs="Arial"/>
          <w:color w:val="000000"/>
          <w:sz w:val="22"/>
          <w:szCs w:val="22"/>
        </w:rPr>
        <w:instrText>10 s. To examine where these modulations arise, we recorded intracellularly from every major cell type in the salamander retina. Certain bipolar and amacrine cells, and all ganglion cells, adapted to contrast. Generally, these neurons showed both fast and slow adaptation. Fast effects of a contrast increase included accelerated kinetics, decreased sensitivity, and a depolarization of the baseline membrane potential. Slow adaptation did not affect kinetics, but produced a gradual hyperpolarization. This hyperpolarization can account for slow adaptation in the spiking output of ganglion cells.","author":[{"dropping-particle":"","family":"Baccus","given":"Stephen A.","non-dropping-particle":"","parse-names":false,"suffix":""},{"dropping-particle":"","family":"Meister","given":"Markus","non-dropping-particle":"","parse-names":false,"suffix":""}],"container-title":"Neuron","id":"ITEM-2","issue":"5","issued":{"date-parts":[["2002","12","5"]]},"page":"909-919","publisher":"Cell Press","title":"Fast and slow contrast adaptation in retinal circuitry","type":"article-journal","volume":"36"},"uris":["http://www.mendeley.com/documents/?uuid=3fe3e4d1-70a0-433f-a3fc-81feeb2e153e"]},{"id":"ITEM-3","itemData":{"DOI":"10.1038/nature06563","ISSN":"14764687","PMID":"18337822","abstract":"Our perception of the environment relies on the capacity of neural networks to adapt rapidly to changes in incoming stimuli. It is increasingly being realized that the neural code is adaptive, that is, sensory neurons change their responses and selectivity in a dynamic manner to match the changes in input stimuli. Understanding how rapid exposure, or adaptation, to a stimulus of fixed structure changes information processing by cortical networks is essential for understanding the relationship between sensory coding and behaviour. Physiological investigations of adaptation have contributed greatly to our understanding of how individual sensory neurons change their responses to influence stimulus coding, yet whether and how adaptation affects information coding in neural populations is unknown. Here we examine how brief adaptation (on the timescale of visual fixation) influences the structure of interneuronal correlations and the accuracy of population coding in the macaque (Macaca mulatta) primary visual cortex (V1). We find that brief adaptation to a stimulus of fixed structure reorganizes the distribution of correlations across the entire network by selectively reducing their mean and variability. The post-adaptation changes in neuronal correlations are associated with specific, stimulus-dependent changes in the efficiency of the population code, and are consistent with changes in perceptual performance after adaptation. Our results have implications beyond the predictions of current theories of sensory coding, suggesting that brief adaptation improves the accuracy of population coding to optimize neuronal performance during natural viewing. ©2008 Nature Publishing Group.","author":[{"dropping-particle":"","family":"Gutnisky","given":"Diego A.","non-dropping-particle":"","parse-names":false,"suffix":""},{"dropping-particle":"","family":"Dragoi","given":"Valentin","non-dropping-particle":"","parse-names":false,"suffix":""}],"container-title":"Nature","id":"ITEM-3","issue":"7184","issued":{"date-parts":[["2008","3","13"]]},"page":"220-224","publisher":"Nature Publishing Group","title":"Adaptive coding of visual information in neural populations","type":"article-journal","volume":"452"},"uris":["http://www.mendeley.com/documents/?uuid=2ef96ef2-60fc-45d2-94ba-6ef8d4421d50"]},{"id":"ITEM-4","itemData":{"DOI":"10.1038/s41467-017-02453-9","ISSN":"20411723","PMID":"29317624","abstract":"To faithfully encode complex stimuli, sensory neurons should correct, via adaptation, for stimulus properties that corrupt pattern recognition. Here we investigate sound intensity adaptation in the Drosophila auditory system, which is largely devoted to processing courtship song. Mechanosensory neurons (JONs) in the antenna are sensitive not only to sound-induced antennal vibrations, but also to wind or gravity, which affect the antenna's mean position. Song pattern recognition, therefore, requires adaptation to antennal position (stimulus mean) in addition to sound intensity (stimulus variance). We discover fast variance adaptation in Drosophila JONs, which corrects for background noise over the behaviorally relevant intensity range. We determine where mean and variance adaptation arises and how they interact. A computational model explains our results using a sequence of subtractive and divisive adaptation modules, interleaved by rectification. These results lay the foundation for identifying the molecular and biophysical implementation of adaptation to the statistics of natural sensory stimuli.","author":[{"dropping-particle":"","family":"Clemens","given":"Jan","non-dropping-particle":"","parse-names":false,"suffix":""},{"dropping-particle":"","family":"Ozeri-Engelhard","given":"Nofar","non-dropping-particle":"","parse-names":false,"suffix":""},{"dropping-particle":"","family":"Murthy","given":"Mala","non-dropping-particle":"","parse-names":false,"suffix":""}],"container-title":"Nature Communications","id":"ITEM-4","issue":"1","issued":{"date-parts":[["2018","12","1"]]},"page":"1-15","publisher":"Nature Publishing Group","title":"Fast intensity adaptation enhances the encoding of sound in Drosophila","type":"article-journal","volume":"9"},"uris":["http://www.mendeley.com/documents/?uuid=6307e956-05f3-4020-bb46-16af2d4f91a0"]},{"id":"ITEM-5","itemData":{"DOI":"10.1038/nrn4037","ISSN":"14710048","PMID":"26558527","abstract":"To identify and interact with moving objects, including other members of the same species, an animal's nervous system must correctly interpret patterns of contrast in the physical signals (such as light or sound) that it receives from the environment. In weakly electric fish, the motion of objects in the environment and social interactions with other fish create complex patterns of contrast in the electric fields that they produce and detect. These contrast patterns can extend widely over space and time and represent a multitude of relevant features, as is also true for other sensory systems. Mounting evidence suggests that the computational principles underlying contrast coding in electrosensory neural networks are conserved elements of spatiotemporal processing that show strong parallels with the vertebrate visual system.","author":[{"dropping-particle":"","family":"Clarke","given":"Stephen E.","non-dropping-particle":"","parse-names":false,"suffix":""},{"dropping-particle":"","family":"Longtin","given":"André","non-dropping-particle":"","parse-names":false,"suffix":""},{"dropping-particle":"","family":"Maler","given":"Leonard","non-dropping-particle":"","parse-names":false,"suffix":""}],"container-title":"Nature Reviews Neuroscience","id":"ITEM-5","issue":"12","issued":{"date-parts":[["2015","12","1"]]},"page":"733-744","publisher":"Nature Publishing Group","title":"Contrast coding in the electrosensory system: Parallels with visual computation","type":"article","volume":"16"},"uris":["http://www.mendeley.com/documents/?uuid=ce5498ee-bea6-465e-9c2a-f5f8e6eb310a"]},{"id":"ITEM-6","itemData":{"DOI":"10.1016/j.neuron.2010.05.018","abstract":"Sensory systems are known to adapt their coding strategies to the statistics of their environment, but little is still known about the perceptual implications of such adjustments. We investigated how auditory spatial processing adapts to stimulus statistics by presenting human listeners and anesthetized ferrets with noise sequences in which interaural level differences (ILD) rapidly fluctuated according to a Gaussian distribution. The mean of the distribution biased the perceived laterality of a subsequent stimulus , whereas the distribution's variance changed the listeners' spatial sensitivity. The responses of neurons in the inferior colliculus changed in line with these perceptual phenomena. Their ILD preference adjusted to match the stimulus distribution mean, resulting in large shifts in rate-ILD functions, while their gain adapted to the stimulus variance, producing pronounced changes in neural sensitivity. Our findings suggest that processing of auditory space is geared toward emphasizing relative spatial differences rather than the accurate representation of absolute position.","author":[{"dropping-particle":"","family":"Dahmen","given":"Johannes C","non-dropping-particle":"","parse-names":false,"suffix":""},{"dropping-particle":"","family":"Keating","given":"Peter","non-dropping-particle":"","parse-names":false,"suffix":""},{"dropping-particle":"","family":"Nodal","given":"Fernando R","non-dropping-particle":"","parse-names":false,"suffix":""},{"dropping-particle":"","family":"Schulz","given":"Andreas L","non-dropping-particle":"","parse-names":false,"suffix":""},{"dropping-particle":"","family":"King","given":"Andrew J","non-dropping-particle":"","parse-names":false,"suffix":""}],"container-title":"Neuron","id":"ITEM-6","issued":{"date-parts":[["2010"]]},"page":"937-948","title":"Adaptation to Stimulus Statistics in the Perception and Neural Representation of Auditory Space","type":"article-journal","volume":"66"},"uris":["http://www.mendeley.com/documents/?uuid=4a548802-ff96-4dd9-b2a8-36a544ea1e6b"]},{"id":"ITEM-7","itemData":{"DOI":"10.1152/jn.00055.2012","ISBN":"1522-1598 (Electronic)\\r0022-3077 (Linking)","ISSN":"0022-3077","PMID":"22457465","abstract":"Auditory adaptation to sound-level statistics occurs as early as in the auditory nerve (AN), the first stage of neural auditory processing. In addition to firing rate adaptation characterized by a rate decrement dependent on previous spike activity, AN fibers show dynamic range adaptation, which is characterized by a shift of the rate-level function or dynamic range toward the most frequently occurring levels in a dynamic stimulus, thereby improving the precision of coding of the most common sound levels (Wen B, Wang GI, Dean I, Delgutte B. J Neurosci 29: 13797-13808, 2009). We investigated the time course of dynamic range adaptation by recording from AN fibers with a stimulus in which the sound levels periodically switch from one nonuniform level distribution to another (Dean I, Robinson BL, Harper NS, McAlpine D. J Neurosci 28: 6430-6438, 2008). Dynamic range adaptation occurred rapidly, but its exact time course was difficult to determine directly from the data because of the concomitant firing rate adaptation. To characterize the time course of dynamic range adaptation without the confound of firing rate adaptation, we developed a phenomenological \"dual adaptation\" model that accounts for both forms of AN adaptation. When fitted to the data, the model predicts that dynamic range adaptation occurs as rapidly as firing rate adaptation, over 100-400 ms, and the time constants of the two forms of adaptation are correlated. These findings suggest that adaptive processing in the auditory periphery in response to changes in mean sound level occurs rapidly enough to have significant impact on the coding of natural sounds.","author":[{"dropping-particle":"","family":"Wen","given":"Bo","non-dropping-particle":"","parse-names":false,"suffix":""},{"dropping-particle":"","family":"Wang","given":"Grace I.","non-dropping-particle":"","parse-names":false,"suffix":""},{"dropping-particle":"","family":"Dean","given":"Isabel","non-dropping-particle":"","parse-names":false,"suffix":""},{"dropping-particle":"","family":"Delgutte","given":"Bertrand","non-dropping-particle":"","parse-names":false,"suffix":""}],"container-title":"Journal of neurophysiology","id":"ITEM-7","issue":"1","issued":{"date-parts":[["2012","7","1"]]},"page":"69-82","title":"Time course of dynamic range adaptation in the auditory nerve.","type":"article-journal","volume":"108"},"uris":["http://www.mendeley.com/documents/?uuid=153df1c7-5e28-4be0-ab49-9c75a0f82508"]},{"id":"ITEM-8","itemData":{"DOI":"10.1038/nn1541","ISBN":"1097-6256 (Print)","ISSN":"1097-6256","PMID":"16286934","abstract":"Mammals can hear sounds extending over a vast range of sound levels with remarkable accuracy. How auditory neurons code sound level over such a range is unclear; firing rates of individual neurons increase with sound level over only a very limited portion of the full range of hearing. We show that neurons in the auditory midbrain of the guinea pig adjust their responses to the mean, variance and more complex statistics of sound level distributions. We demonstrate that these adjustments improve the accuracy of the neural population code close to the region of most commonly occurring sound levels. This extends the range of sound levels that can be accurately encoded, fine-tuning hearing to the local acoustic environment.","author":[{"dropping-particle":"","family":"Dean","given":"Isabel","non-dropping-particle":"","parse-names":false,"suffix":""},{"dropping-particle":"","family":"Harper","given":"Nicol S","non-dropping-particle":"","parse-names":false,"suffix":""},{"dropping-particle":"","family":"McAlpine","given":"David","non-dropping-particle":"","parse-names":false,"suffix":""}],"container-title":"Nature neuroscience","id":"ITEM-8","issue":"12","issued":{"date-parts":[["2005"]]},"page":"1684-1689","title":"Neural population coding of sound level adapts to stimulus statistics.","type":"article-journal","volume":"8"},"uris":["http://www.mendeley.com/documents/?uuid=07d73f6e-7dd8-4fe5-8ce7-ec05f149b763"]},{"id":"ITEM-9","itemData":{"DOI":"10.1523/JNEUROSCI.5610-08.2009","ISSN":"02706474","PMID":"19889991","abstract":"The auditory system operates over a vast range of sound pressure levels (100-120 dB) with nearly constant discrimination ability across most of the range, well exceeding the dynamic range of most auditory neurons (20-40 dB). Dean et al. (2005) have reported that the dynamic range of midbrain auditory neurons adapts to the distribution of sound levels in a continuous, dynamic stimulus by shifting toward the most frequently occurring level. Here, we show that dynamic range adaptation, distinct from classic firing rate adaptation, also occurs in primary auditory neurons in anesthetized cats for tone and noise stimuli. Specifically, the range of sound levels over which firing rates of auditory nerve (AN) fibers grows rapidly with level shifts nearly linearly with the most probable levels in a dynamic sound stimulus. This dynamic range adaptation was observed for fibers with all characteristic frequencies and spontaneous discharge rates. As in the midbrain, dynamic range adaptation improved the precision of level coding by the AN fiber population for the prevailing sound levels in the stimulus. However, dynamic range adaptation in the AN was weaker than in the midbrain and not sufficient (0.25 dB/dB, on average, for broadband noise) to prevent a significant degradation of the precision of level coding by the AN population above 60 dB SPL. These findings suggest that adaptive processing of sound levels first occurs in the auditory periphery and is enhanced along the auditory pathway. Copyright © 2009 Society for Neuroscience.","author":[{"dropping-particle":"","family":"Wen","given":"Bo","non-dropping-particle":"","parse-names":false,"suffix":""},{"dropping-particle":"","family":"Wang","given":"Grace I.","non-dropping-particle":"","parse-names":false,"suffix":""},{"dropping-particle":"","family":"Dean","given":"Isabel","non-dropping-particle":"","parse-names":false,"suffix":""},{"dropping-particle":"","family":"Delgutte","given":"Bertrand","non-dropping-particle":"","parse-names":false,"suffix":""}],"container-title":"Journal of Neuroscience","id":"ITEM-9","issue":"44","issued":{"date-parts":[["2009","11","4"]]},"page":"13797-13808","publisher":"J Neurosci","title":"Dynamic range adaptation to sound level statistics in the auditory nerve","type":"article-journal","volume":"29"},"uris":["http://www.mendeley.com/documents/?uuid=f152a5b4-3f57-4050-8bd8-1e31f45b02c0"]}],"mendeley":{"formattedCitation":"&lt;sup&gt;5–13&lt;/sup&gt;","plainTextFormattedCitation":"5–13","previouslyFormattedCitation":"&lt;sup&gt;5–13&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5–13</w:t>
      </w:r>
      <w:r>
        <w:rPr>
          <w:rFonts w:ascii="Arial" w:hAnsi="Arial" w:cs="Arial"/>
          <w:color w:val="000000"/>
          <w:sz w:val="22"/>
          <w:szCs w:val="22"/>
        </w:rPr>
        <w:fldChar w:fldCharType="end"/>
      </w:r>
      <w:r>
        <w:rPr>
          <w:rFonts w:ascii="Arial" w:hAnsi="Arial" w:cs="Arial"/>
          <w:color w:val="000000"/>
          <w:sz w:val="22"/>
          <w:szCs w:val="22"/>
        </w:rPr>
        <w:t>. In the auditory system, neurons exhibit contrast gain control, adapting the gain of their response function to match the variability in level (contrast) of the incoming sounds</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Pathway","type":"article-journal","volume":"11"},"uris":["http://www.mendeley.com/documents/?uuid=b59c116f-9129-4a43-a346-a8c1fa5700a2"]},{"id":"ITEM-3","itemData":{"DOI":"10.1113/jphysiol.2014.274886","ISBN":"1469-7793 (Electronic)\\r0022-3751 (Linking)","ISSN":"1469-7793","PMID":"24907308","abstract":"Contrast gain control has recently been identified as a fundamental property of the auditory system. Electrophysiological recordings in ferrets have shown that neurons continuously adjust their gain (their sensitivity to change in sound level) in response to the contrast of sounds that are heard. At the level of the auditory cortex, these gain changes partly compensate for changes in sound contrast. This means that sounds which are structurally similar, but have different contrasts, have similar neuronal representations in the auditory cortex. As a result, the cortical representation is relatively invariant to stimulus contrast and robust to the presence of noise in the stimulus. In the inferior colliculus (an important subcortical auditory structure), gain changes are less reliably compensatory, suggesting that contrast- and noise-invariant representations are constructed gradually as one ascends the auditory pathway. In addition to noise invariance, contrast gain control provides a variety of computational advantages over static neuronal representations; it makes efficient use of neuronal dynamic range, may contribute to redundancy-reducing, sparse codes for sound and allows for simpler decoding of population responses. The circuits underlying auditory contrast gain control are still under investigation. As in the visual system, these circuits may be modulated by factors other than stimulus contrast, forming a potential neural substrate for mediating the effects of attention as well as interactions between the senses.","author":[{"dropping-particle":"","family":"Willmore","given":"Ben D B","non-dropping-particle":"","parse-names":false,"suffix":""},{"dropping-particle":"","family":"Cooke","given":"James E","non-dropping-particle":"","parse-names":false,"suffix":""},{"dropping-particle":"","family":"King","given":"Andrew J","non-dropping-particle":"","parse-names":false,"suffix":""}],"container-title":"The Journal of physiology","id":"ITEM-3","issue":"Pt 16","issued":{"date-parts":[["2014"]]},"page":"3371-3381","title":"Hearing in noisy environments: noise invariance and contrast gain control.","type":"article-journal","volume":"592"},"uris":["http://www.mendeley.com/documents/?uuid=4451b5ca-52dd-4076-b52d-b5c1d2ba2af0"]},{"id":"ITEM-4","itemData":{"DOI":"10.1152/jn.00847.2017","ISSN":"15221598","PMID":"30044164","abstract":"The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Neurophysiology","id":"ITEM-4","issue":"4","issued":{"date-parts":[["2018","7","25"]]},"page":"1872-1884","publisher":"American Physiological Society Bethesda, MD","title":"Contrast gain control in mouse auditory cortex","type":"article-journal","volume":"120"},"uris":["http://www.mendeley.com/documents/?uuid=25ee5cfc-bee6-43e3-af9b-e7453e5f03cc"]},{"id":"ITEM-5","itemData":{"DOI":"10.1152/jn.00587.2019","ISSN":"15221598","PMID":"32186432","abstract":"Contrast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Neurophysiology","id":"ITEM-5","issue":"4","issued":{"date-parts":[["2020","4","1"]]},"page":"1536-1551","publisher":"American Physiological Society","title":"Contrast gain control occurs independently of both parvalbumin-positive interneuron activity and shunting inhibition in auditory cortex","type":"article-journal","volume":"123"},"uris":["http://www.mendeley.com/documents/?uuid=361ae07d-2f44-4f87-97b9-43acea3212f5"]}],"mendeley":{"formattedCitation":"&lt;sup&gt;14–18&lt;/sup&gt;","plainTextFormattedCitation":"14–18","previouslyFormattedCitation":"&lt;sup&gt;14–18&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14–18</w:t>
      </w:r>
      <w:r>
        <w:rPr>
          <w:rFonts w:ascii="Arial" w:hAnsi="Arial" w:cs="Arial"/>
          <w:color w:val="000000"/>
          <w:sz w:val="22"/>
          <w:szCs w:val="22"/>
        </w:rPr>
        <w:fldChar w:fldCharType="end"/>
      </w:r>
      <w:r>
        <w:rPr>
          <w:rFonts w:ascii="Arial" w:hAnsi="Arial" w:cs="Arial"/>
          <w:color w:val="000000"/>
          <w:sz w:val="22"/>
          <w:szCs w:val="22"/>
        </w:rPr>
        <w:t>. Yet it remains unknown whether and how the dynamics of  contrast gain control in the auditory system inform behavior, as a direct link between neuronal adaptation and behavior has not been previously established. The goal of our study was to test the hypothesis that efficient coding in auditory cortex shapes behavioral performance in an auditory task.</w:t>
      </w:r>
    </w:p>
    <w:p w14:paraId="61416931" w14:textId="77777777" w:rsidR="005E6A59" w:rsidRDefault="005E6A59" w:rsidP="005E6A59">
      <w:pPr>
        <w:ind w:firstLine="720"/>
        <w:jc w:val="both"/>
        <w:rPr>
          <w:rFonts w:ascii="Arial" w:hAnsi="Arial" w:cs="Arial"/>
          <w:sz w:val="22"/>
          <w:szCs w:val="22"/>
        </w:rPr>
      </w:pPr>
      <w:r>
        <w:rPr>
          <w:rFonts w:ascii="Arial" w:hAnsi="Arial" w:cs="Arial"/>
          <w:sz w:val="22"/>
          <w:szCs w:val="22"/>
        </w:rPr>
        <w:t>The efficient coding hypothesis has been formally implemented through normative models of brain function</w:t>
      </w:r>
      <w:r>
        <w:rPr>
          <w:rFonts w:ascii="Arial" w:hAnsi="Arial" w:cs="Arial"/>
          <w:sz w:val="22"/>
          <w:szCs w:val="22"/>
        </w:rPr>
        <w:fldChar w:fldCharType="begin" w:fldLock="1"/>
      </w:r>
      <w:r>
        <w:rPr>
          <w:rFonts w:ascii="Arial" w:hAnsi="Arial" w:cs="Arial"/>
          <w:sz w:val="22"/>
          <w:szCs w:val="22"/>
        </w:rPr>
        <w: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Adaptation","type":"article-journal","volume":"10"},"uris":["http://www.mendeley.com/documents/?uuid=c26b5733-63f5-442f-837b-ab1ab251a0ca"]},{"id":"ITEM-2","itemData":{"DOI":"10.1038/14731","ISSN":"10976256","PMID":"10526332","abstract":"Information theory quantifies how much information a neural response carries about the stimulus. This can be compared to the information transferred in particular models of the stimulus-response function and to maximum possible information transfer. Such comparisons are crucial because they validate assumptions present in any neurophysiological analysis. Here we review information-theory basics before demonstrating its use in neural coding. We show how to use information theory to validate simple stimulus- response models of neural coding of dynamic stimuli. Because these models require specification of spike timing precision, they can reveal which time scales contain information in neural coding. This approach shows that dynamic stimuli can be encoded efficiently by single neurons and that each spike contributes to information transmission. We argue, however, that the data obtained so far do not suggest a temporal code, in which the placement of spikes relative to each other yields additional information.","author":[{"dropping-particle":"","family":"Borst","given":"Alexander","non-dropping-particle":"","parse-names":false,"suffix":""},{"dropping-particle":"","family":"Theunissen","given":"Frédéric E.","non-dropping-particle":"","parse-names":false,"suffix":""}],"container-title":"Nature Neuroscience","id":"ITEM-2","issue":"11","issued":{"date-parts":[["1999","11"]]},"page":"947-957","publisher":"Nature Publishing Group","title":"Information theory and neural coding","type":"article","volume":"2"},"uris":["http://www.mendeley.com/documents/?uuid=e8a769ac-bebe-4e04-a5b9-51ba4cd23173"]},{"id":"ITEM-3","itemData":{"DOI":"10.1371/journal.pcbi.1004315","abstract":"Neurons must faithfully encode signals that can vary over many orders of magnitude despite having only limited dynamic ranges. For a correlated signal, this dynamic range constraint can be relieved by subtracting away components of the signal that can be predicted from the past, a strategy known as predictive coding, that relies on learning the input statistics. However, the statistics of input natural signals can also vary over very short time scales e.g., following saccades across a visual scene. To maintain a reduced transmission cost to signals with rapidly varying statistics, neuronal circuits implementing predictive coding must also rapidly adapt their properties. Experimentally, in different sensory modalities, sensory neurons have shown such adaptations within 100 ms of an input change. Here, we show first that linear neurons connected in a feedback inhibitory circuit can implement predictive coding. We then show that adding a rectification nonlinearity to such a feedback inhibitory circuit allows it to automatically adapt and approximate the performance of an optimal linear predictive coding network, over a wide range of inputs, while keeping its underlying temporal and synaptic properties unchanged. We demonstrate that the resulting changes to the linearized temporal filters of this nonlinear network match the fast adaptations observed experimentally in different sensory modalities, in different vertebrate species. Therefore, the nonlinear feedback inhibitory network can provide automatic adaptation to fast varying signals , maintaining the dynamic range necessary for accurate neuronal transmission of natural inputs. An animal exploring a natural scene receives sensory inputs that vary, rapidly, over many orders of magnitude. Neurons must transmit these inputs faithfully despite both their limited dynamic range and relatively slow adaptation time scales. One well-accepted strategy for transmitting signals through limited dynamic range channels-predictive coding-transmits only components of the signal that cannot be predicted from the past. Predictive coding algorithms respond maximally to unexpected inputs, making them appealing in describing sensory transmission. However, recent experimental evidence has shown that PLOS Computational Biology |","author":[{"dropping-particle":"","family":"Bharioke","given":"A","non-dropping-particle":"","parse-names":false,"suffix":""},{"dropping-particle":"","family":"Chklovskii","given":"D B","non-dropping-particle":"","parse-names":false,"suffix":""}],"container-title":"PLoS Comput Biol","id":"ITEM-3","issue":"8","issued":{"date-parts":[["2015"]]},"page":"1004315","title":"Automatic Adaptation to Fast Input Changes in a Time-Invariant Neural Circuit","type":"article-journal","volume":"11"},"uris":["http://www.mendeley.com/documents/?uuid=72a80867-0945-4e12-b316-177650d988fd"]},{"id":"ITEM-4","itemData":{"DOI":"10.7554/eLife.32055","ISSN":"2050084X","PMID":"29988020","abstract":"Behavior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M.","non-dropping-particle":"","parse-names":false,"suffix":""}],"container-title":"eLife","id":"ITEM-4","issued":{"date-parts":[["2018","7","10"]]},"publisher":"eLife Sciences Publications Ltd","title":"Adaptive coding for dynamic sensory inference","type":"article-journal","volume":"7"},"uris":["http://www.mendeley.com/documents/?uuid=1f82bb51-1d49-426b-ad3f-e084e8f39e8b"]},{"id":"ITEM-5","itemData":{"DOI":"10.1016/j.neuron.2021.01.020","ISSN":"10974199","PMID":"33592180","abstract":"Normative theories and statistical inference provide complementary approaches for the study of biological systems. A normative theory postulates that organisms have adapted to efficiently solve essential tasks and proceeds to mathematically work out testable consequences of such optimality; parameters that maximize the hypothesized organismal function can be derived ab initio, without reference to experimental data. In contrast, statistical inference focuses on the efficient utilization of data to learn model parameters, without reference to any a priori notion of biological function. Traditionally, these two approaches were developed independently and applied separately. Here, we unify them in a coherent Bayesian framework that embeds a normative theory into a family of maximum-entropy “optimization priors.” This family defines a smooth interpolation between a data-rich inference regime and a data-limited prediction regime. Using three neuroscience datasets, we demonstrate that our framework allows one to address fundamental challenges relating to inference in high-dimensional, biological problems.","author":[{"dropping-particle":"","family":"Młynarski","given":"Wiktor","non-dropping-particle":"","parse-names":false,"suffix":""},{"dropping-particle":"","family":"Hledík","given":"Michal","non-dropping-particle":"","parse-names":false,"suffix":""},{"dropping-particle":"","family":"Sokolowski","given":"Thomas R.","non-dropping-particle":"","parse-names":false,"suffix":""},{"dropping-particle":"","family":"Tkačik","given":"Gašper","non-dropping-particle":"","parse-names":false,"suffix":""}],"container-title":"Neuron","id":"ITEM-5","issue":"7","issued":{"date-parts":[["2021","4","7"]]},"page":"1227-1241.e5","publisher":"Cell Press","title":"Statistical analysis and optimality of neural systems","type":"article-journal","volume":"109"},"uris":["http://www.mendeley.com/documents/?uuid=ee1adebd-729a-3447-b49d-d3f2a2d11a7e"]},{"id":"ITEM-6","itemData":{"DOI":"10.1038/s41593-021-00846-0","ISSN":"15461726","abstract":"The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Neuroscience","id":"ITEM-6","issued":{"date-parts":[["2021"]]},"title":"Efficient and adaptive sensory codes","type":"bill"},"uris":["http://www.mendeley.com/documents/?uuid=0c7e70bd-7af6-4c1b-85e2-8669b1e7797f"]}],"mendeley":{"formattedCitation":"&lt;sup&gt;3,4,19–22&lt;/sup&gt;","plainTextFormattedCitation":"3,4,19–22","previouslyFormattedCitation":"&lt;sup&gt;3,4,19–22&lt;/sup&gt;"},"properties":{"noteIndex":0},"schema":"https://github.com/citation-style-language/schema/raw/master/csl-citation.json"}</w:instrText>
      </w:r>
      <w:r>
        <w:rPr>
          <w:rFonts w:ascii="Arial" w:hAnsi="Arial" w:cs="Arial"/>
          <w:sz w:val="22"/>
          <w:szCs w:val="22"/>
        </w:rPr>
        <w:fldChar w:fldCharType="separate"/>
      </w:r>
      <w:r w:rsidRPr="00C15345">
        <w:rPr>
          <w:rFonts w:ascii="Arial" w:hAnsi="Arial" w:cs="Arial"/>
          <w:noProof/>
          <w:sz w:val="22"/>
          <w:szCs w:val="22"/>
          <w:vertAlign w:val="superscript"/>
        </w:rPr>
        <w:t>3,4,19–22</w:t>
      </w:r>
      <w:r>
        <w:rPr>
          <w:rFonts w:ascii="Arial" w:hAnsi="Arial" w:cs="Arial"/>
          <w:sz w:val="22"/>
          <w:szCs w:val="22"/>
        </w:rPr>
        <w:fldChar w:fldCharType="end"/>
      </w:r>
      <w:r>
        <w:rPr>
          <w:rFonts w:ascii="Arial" w:hAnsi="Arial" w:cs="Arial"/>
          <w:sz w:val="22"/>
          <w:szCs w:val="22"/>
        </w:rPr>
        <w:t>. These models allow us to assess whether and how neuronal adaptation shapes sensory information and simulate how neural function constrains behavior.</w:t>
      </w:r>
      <w:r w:rsidRPr="006670B4">
        <w:rPr>
          <w:rFonts w:ascii="Arial" w:hAnsi="Arial" w:cs="Arial"/>
          <w:color w:val="000000"/>
          <w:sz w:val="22"/>
          <w:szCs w:val="22"/>
        </w:rPr>
        <w:t xml:space="preserve"> </w:t>
      </w:r>
      <w:r>
        <w:rPr>
          <w:rFonts w:ascii="Arial" w:hAnsi="Arial" w:cs="Arial"/>
          <w:color w:val="000000"/>
          <w:sz w:val="22"/>
          <w:szCs w:val="22"/>
        </w:rPr>
        <w:t>There has been previous work demonstrating that efficient codes can explain psychophysical biases</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{"citationItems":[{"id":"ITEM-1","itemData":{"DOI":"10.1038/nn.4105","ISBN":"1546-1726 (Electronic)\\r1097-6256 (Linking)","ISSN":"1097-6256","PMID":"26343249","abstract":"Bayesian observer models provide a principled account of the fact that our perception of the world rarely matches physical reality. The standard explanation is that our percepts are biased toward our prior beliefs. However, reported psychophysical data suggest that this view may be simplistic. We propose a new model formulation based on efficient coding that is fully specified for any given natural stimulus distribution. The model makes two new and seemingly anti-Bayesian predictions. First, it predicts that perception is often biased away from an observer's prior beliefs. Second, it predicts that stimulus uncertainty differentially affects perceptual bias depending on whether the uncertainty is induced by internal or external noise. We found that both model predictions match reported perceptual biases in perceived visual orientation and spatial frequency, and were able to explain data that have not been explained before. The model is general and should prove applicable to other perceptual variables and tasks.","author":[{"dropping-particle":"","family":"Wei","given":"Xue-Xin","non-dropping-particle":"","parse-names":false,"suffix":""},{"dropping-particle":"","family":"Stocker","given":"Alan A","non-dropping-particle":"","parse-names":false,"suffix":""}],"container-title":"Nature Neuroscience","id":"ITEM-1","issue":"10","issued":{"date-parts":[["2015"]]},"page":"1509-1517","title":"A Bayesian observer model constrained by efficient coding can explain 'anti-Bayesian' percepts","type":"article-journal","volume":"18"},"uris":["http://www.mendeley.com/documents/?uuid=b37822b1-7340-40f9-b3cb-701ffd53bd32"]}],"mendeley":{"formattedCitation":"&lt;sup&gt;23&lt;/sup&gt;","plainTextFormattedCitation":"23","previouslyFormattedCitation":"&lt;sup&gt;23&lt;/sup&gt;"},"properties":{"noteIndex":0},"schema":"https://github.com/citation-style-language/schema/raw/master/csl-citation.json"}</w:instrText>
      </w:r>
      <w:r>
        <w:rPr>
          <w:rFonts w:ascii="Arial" w:hAnsi="Arial" w:cs="Arial"/>
          <w:color w:val="000000"/>
          <w:sz w:val="22"/>
          <w:szCs w:val="22"/>
        </w:rPr>
        <w:fldChar w:fldCharType="separate"/>
      </w:r>
      <w:r w:rsidRPr="00C15345">
        <w:rPr>
          <w:rFonts w:ascii="Arial" w:hAnsi="Arial" w:cs="Arial"/>
          <w:noProof/>
          <w:color w:val="000000"/>
          <w:sz w:val="22"/>
          <w:szCs w:val="22"/>
          <w:vertAlign w:val="superscript"/>
        </w:rPr>
        <w:t>23</w:t>
      </w:r>
      <w:r>
        <w:rPr>
          <w:rFonts w:ascii="Arial" w:hAnsi="Arial" w:cs="Arial"/>
          <w:color w:val="000000"/>
          <w:sz w:val="22"/>
          <w:szCs w:val="22"/>
        </w:rPr>
        <w:fldChar w:fldCharType="end"/>
      </w:r>
      <w:r>
        <w:rPr>
          <w:rFonts w:ascii="Arial" w:hAnsi="Arial" w:cs="Arial"/>
          <w:color w:val="000000"/>
          <w:sz w:val="22"/>
          <w:szCs w:val="22"/>
        </w:rPr>
        <w:t xml:space="preserve"> and shape the rate of information transmission when stimulus statistics change dynamically</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inference","type":"article-journal","volume":"7"},"uris":["http://www.mendeley.com/documents/?uuid=1f82bb51-1d49-426b-ad3f-e084e8f39e8b"]},{"id":"ITEM-2","itemData":{"DOI":"10.1038/s41593-021-00846-0","ISSN":"15461726","abstract":"The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Neuroscience","id":"ITEM-2","issued":{"date-parts":[["2021"]]},"title":"Efficient and adaptive sensory codes","type":"bill"},"uris":["http://www.mendeley.com/documents/?uuid=0c7e70bd-7af6-4c1b-85e2-8669b1e7797f"]}],"mendeley":{"formattedCitation":"&lt;sup&gt;20,22&lt;/sup&gt;","plainTextFormattedCitation":"20,22","previouslyFormattedCitation":"&lt;sup&gt;20,22&lt;/sup&gt;"},"properties":{"noteIndex":0},"schema":"https://github.com/citation-style-language/schema/raw/master/csl-citation.json"}</w:instrText>
      </w:r>
      <w:r>
        <w:rPr>
          <w:rFonts w:ascii="Arial" w:hAnsi="Arial" w:cs="Arial"/>
          <w:color w:val="000000"/>
          <w:sz w:val="22"/>
          <w:szCs w:val="22"/>
        </w:rPr>
        <w:fldChar w:fldCharType="separate"/>
      </w:r>
      <w:r w:rsidRPr="00DB7221">
        <w:rPr>
          <w:rFonts w:ascii="Arial" w:hAnsi="Arial" w:cs="Arial"/>
          <w:noProof/>
          <w:color w:val="000000"/>
          <w:sz w:val="22"/>
          <w:szCs w:val="22"/>
          <w:vertAlign w:val="superscript"/>
        </w:rPr>
        <w:t>20,22</w:t>
      </w:r>
      <w:r>
        <w:rPr>
          <w:rFonts w:ascii="Arial" w:hAnsi="Arial" w:cs="Arial"/>
          <w:color w:val="000000"/>
          <w:sz w:val="22"/>
          <w:szCs w:val="22"/>
        </w:rPr>
        <w:fldChar w:fldCharType="end"/>
      </w:r>
      <w:r>
        <w:rPr>
          <w:rFonts w:ascii="Arial" w:hAnsi="Arial" w:cs="Arial"/>
          <w:color w:val="000000"/>
          <w:sz w:val="22"/>
          <w:szCs w:val="22"/>
        </w:rPr>
        <w:t>. These studies, which are either theoretical in nature or based in human psychophysics, rely on assumptions of neuronal mechanisms of efficient coding that were not simultaneously measured. As such, there are no studies combining behavioral psychophysics with recordings of brain activity to simultaneously test the neural assumptions and behavioral predictions of these models.</w:t>
      </w:r>
    </w:p>
    <w:p w14:paraId="256D7969" w14:textId="0E93895C" w:rsidR="005E6A59" w:rsidRPr="003A75F6" w:rsidRDefault="005E6A59" w:rsidP="005E6A59">
      <w:pPr>
        <w:ind w:firstLine="720"/>
        <w:jc w:val="both"/>
        <w:rPr>
          <w:rFonts w:ascii="Arial" w:hAnsi="Arial" w:cs="Arial"/>
          <w:sz w:val="22"/>
          <w:szCs w:val="22"/>
        </w:rPr>
      </w:pPr>
      <w:r>
        <w:rPr>
          <w:rFonts w:ascii="Arial" w:hAnsi="Arial" w:cs="Arial"/>
          <w:sz w:val="22"/>
          <w:szCs w:val="22"/>
        </w:rPr>
        <w:t>Psychophysical studies suggest that the auditory system exhibits adaptation to acoustic contrast. In humans, target volume discriminability is greater in low contrast than in high contrast</w:t>
      </w:r>
      <w:r>
        <w:rPr>
          <w:rFonts w:ascii="Arial" w:hAnsi="Arial" w:cs="Arial"/>
          <w:color w:val="000000"/>
          <w:sz w:val="22"/>
          <w:szCs w:val="22"/>
        </w:rPr>
        <w:t>, an effect</w:t>
      </w:r>
      <w:r w:rsidRPr="003A75F6">
        <w:rPr>
          <w:rFonts w:ascii="Arial" w:hAnsi="Arial" w:cs="Arial"/>
          <w:color w:val="000000"/>
          <w:sz w:val="22"/>
          <w:szCs w:val="22"/>
        </w:rPr>
        <w:t xml:space="preserve"> consistent with </w:t>
      </w:r>
      <w:r>
        <w:rPr>
          <w:rFonts w:ascii="Arial" w:hAnsi="Arial" w:cs="Arial"/>
          <w:color w:val="000000"/>
          <w:sz w:val="22"/>
          <w:szCs w:val="22"/>
        </w:rPr>
        <w:t>gain control observed in primary auditory cortex</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Communications","id":"ITEM-1","issue":"1","issued":{"date-parts":[["2020","12","1"]]},"page":"1-13","publisher":"Nature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24&lt;/sup&gt;","plainTextFormattedCitation":"24","previouslyFormattedCitation":"&lt;sup&gt;24&lt;/sup&gt;"},"properties":{"noteIndex":0},"schema":"https://github.com/citation-style-language/schema/raw/master/csl-citation.json"}</w:instrText>
      </w:r>
      <w:r>
        <w:rPr>
          <w:rFonts w:ascii="Arial" w:hAnsi="Arial" w:cs="Arial"/>
          <w:color w:val="000000"/>
          <w:sz w:val="22"/>
          <w:szCs w:val="22"/>
        </w:rPr>
        <w:fldChar w:fldCharType="separate"/>
      </w:r>
      <w:r w:rsidRPr="00DB7221">
        <w:rPr>
          <w:rFonts w:ascii="Arial" w:hAnsi="Arial" w:cs="Arial"/>
          <w:noProof/>
          <w:color w:val="000000"/>
          <w:sz w:val="22"/>
          <w:szCs w:val="22"/>
          <w:vertAlign w:val="superscript"/>
        </w:rPr>
        <w:t>24</w:t>
      </w:r>
      <w:r>
        <w:rPr>
          <w:rFonts w:ascii="Arial" w:hAnsi="Arial" w:cs="Arial"/>
          <w:color w:val="000000"/>
          <w:sz w:val="22"/>
          <w:szCs w:val="22"/>
        </w:rPr>
        <w:fldChar w:fldCharType="end"/>
      </w:r>
      <w:r w:rsidRPr="003A75F6">
        <w:rPr>
          <w:rFonts w:ascii="Arial" w:hAnsi="Arial" w:cs="Arial"/>
          <w:color w:val="000000"/>
          <w:sz w:val="22"/>
          <w:szCs w:val="22"/>
        </w:rPr>
        <w:t>. Similar</w:t>
      </w:r>
      <w:ins w:id="21" w:author="Microsoft Office User" w:date="2021-07-21T10:17:00Z">
        <w:r w:rsidR="009222E7">
          <w:rPr>
            <w:rFonts w:ascii="Arial" w:hAnsi="Arial" w:cs="Arial"/>
            <w:color w:val="000000"/>
            <w:sz w:val="22"/>
            <w:szCs w:val="22"/>
          </w:rPr>
          <w:t xml:space="preserve"> </w:t>
        </w:r>
      </w:ins>
      <w:ins w:id="22" w:author="Microsoft Office User" w:date="2021-07-21T10:18:00Z">
        <w:r w:rsidR="009222E7">
          <w:rPr>
            <w:rFonts w:ascii="Arial" w:hAnsi="Arial" w:cs="Arial"/>
            <w:color w:val="000000"/>
            <w:sz w:val="22"/>
            <w:szCs w:val="22"/>
          </w:rPr>
          <w:t>relationships between efficient neural encoding and behavioral percepts of so</w:t>
        </w:r>
      </w:ins>
      <w:ins w:id="23" w:author="Microsoft Office User" w:date="2021-07-21T10:19:00Z">
        <w:r w:rsidR="009222E7">
          <w:rPr>
            <w:rFonts w:ascii="Arial" w:hAnsi="Arial" w:cs="Arial"/>
            <w:color w:val="000000"/>
            <w:sz w:val="22"/>
            <w:szCs w:val="22"/>
          </w:rPr>
          <w:t>und location</w:t>
        </w:r>
      </w:ins>
      <w:del w:id="24" w:author="Microsoft Office User" w:date="2021-07-21T10:19:00Z">
        <w:r w:rsidRPr="003A75F6" w:rsidDel="009222E7">
          <w:rPr>
            <w:rFonts w:ascii="Arial" w:hAnsi="Arial" w:cs="Arial"/>
            <w:color w:val="000000"/>
            <w:sz w:val="22"/>
            <w:szCs w:val="22"/>
          </w:rPr>
          <w:delText xml:space="preserve"> </w:delText>
        </w:r>
      </w:del>
      <w:ins w:id="25" w:author="Microsoft Office User" w:date="2021-07-21T10:19:00Z">
        <w:r w:rsidR="009222E7">
          <w:rPr>
            <w:rFonts w:ascii="Arial" w:hAnsi="Arial" w:cs="Arial"/>
            <w:color w:val="000000"/>
            <w:sz w:val="22"/>
            <w:szCs w:val="22"/>
          </w:rPr>
          <w:t xml:space="preserve"> have also been shown in ferrets</w:t>
        </w:r>
      </w:ins>
      <w:del w:id="26" w:author="Microsoft Office User" w:date="2021-07-21T10:19:00Z">
        <w:r w:rsidRPr="003A75F6" w:rsidDel="009222E7">
          <w:rPr>
            <w:rFonts w:ascii="Arial" w:hAnsi="Arial" w:cs="Arial"/>
            <w:color w:val="000000"/>
            <w:sz w:val="22"/>
            <w:szCs w:val="22"/>
          </w:rPr>
          <w:delText>effects have also been shown in ferrets performing an acoustic localization task</w:delText>
        </w:r>
      </w:del>
      <w:del w:id="27" w:author="Microsoft Office User" w:date="2021-07-21T10:18:00Z">
        <w:r w:rsidDel="009222E7">
          <w:rPr>
            <w:rFonts w:ascii="Arial" w:hAnsi="Arial" w:cs="Arial"/>
            <w:color w:val="000000"/>
            <w:sz w:val="22"/>
            <w:szCs w:val="22"/>
          </w:rPr>
          <w:delText xml:space="preserve">, </w:delText>
        </w:r>
      </w:del>
      <w:del w:id="28" w:author="Microsoft Office User" w:date="2021-07-21T10:17:00Z">
        <w:r w:rsidDel="009222E7">
          <w:rPr>
            <w:rFonts w:ascii="Arial" w:hAnsi="Arial" w:cs="Arial"/>
            <w:color w:val="000000"/>
            <w:sz w:val="22"/>
            <w:szCs w:val="22"/>
          </w:rPr>
          <w:delText>where it was demonstrated that neural responses in the inferior colliculus of anesthetized ferrets changed in a manner consistent with previously observed perceptual shifts</w:delText>
        </w:r>
      </w:del>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{"citationItems":[{"id":"ITEM-1","itemData":{"DOI":"10.1016/j.neuron.2010.05.018","abstract":"Sensory systems are known to adapt their coding strategies to the statistics of their environment, but little is still known about the perceptual implications of such adjustments. We investigated how auditory spatial processing adapts to stimulus statistics by presenting human listeners and anesthetized ferrets with noise sequences in which interaural level differences (ILD) rapidly fluctuated according to a Gaussian distribution. The mean of the distribution biased the perceived laterality of a subsequent stimulus , whereas the distribution's variance changed the listeners' spatial sensitivity. The responses of neurons in the inferior colliculus changed in line with these perceptual phenomena. Their ILD preference adjusted to match the stimulus distribution mean, resulting in large shifts in rate-ILD functions, while their gain adapted to the stimulus variance, producing pronounced changes in neural sensitivity. Our findings suggest that processing of auditory space is geared toward emphasizing relative spatial differences rather than the accurate representation of absolute position.","author":[{"dropping-particle":"","family":"Dahmen","given":"Johannes C","non-dropping-particle":"","parse-names":false,"suffix":""},{"dropping-particle":"","family":"Keating","given":"Peter","non-dropping-particle":"","parse-names":false,"suffix":""},{"dropping-particle":"","family":"Nodal","given":"Fernando R","non-dropping-particle":"","parse-names":false,"suffix":""},{"dropping-particle":"","family":"Schulz","given":"Andreas L","non-dropping-particle":"","parse-names":false,"suffix":""},{"dropping-particle":"","family":"King","given":"Andrew J","non-dropping-particle":"","parse-names":false,"suffix":""}],"container-title":"Neuron","id":"ITEM-1","issued":{"date-parts":[["2010"]]},"page":"937-948","title":"Adaptation to Stimulus Statistics in the Perception and Neural Representation of Auditory Space","type":"article-journal","volume":"66"},"uris":["http://www.mendeley.com/documents/?uuid=4a548802-ff96-4dd9-b2a8-36a544ea1e6b"]}],"mendeley":{"formattedCitation":"&lt;sup&gt;10&lt;/sup&gt;","plainTextFormattedCitation":"10","previouslyFormattedCitation":"&lt;sup&gt;10&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10</w:t>
      </w:r>
      <w:r>
        <w:rPr>
          <w:rFonts w:ascii="Arial" w:hAnsi="Arial" w:cs="Arial"/>
          <w:color w:val="000000"/>
          <w:sz w:val="22"/>
          <w:szCs w:val="22"/>
        </w:rPr>
        <w:fldChar w:fldCharType="end"/>
      </w:r>
      <w:r>
        <w:rPr>
          <w:rFonts w:ascii="Arial" w:hAnsi="Arial" w:cs="Arial"/>
          <w:color w:val="000000"/>
          <w:sz w:val="22"/>
          <w:szCs w:val="22"/>
        </w:rPr>
        <w:t xml:space="preserve">. </w:t>
      </w:r>
      <w:r w:rsidRPr="003A75F6">
        <w:rPr>
          <w:rFonts w:ascii="Arial" w:hAnsi="Arial" w:cs="Arial"/>
          <w:color w:val="000000"/>
          <w:sz w:val="22"/>
          <w:szCs w:val="22"/>
        </w:rPr>
        <w:t xml:space="preserve">However, it </w:t>
      </w:r>
      <w:r>
        <w:rPr>
          <w:rFonts w:ascii="Arial" w:hAnsi="Arial" w:cs="Arial"/>
          <w:color w:val="000000"/>
          <w:sz w:val="22"/>
          <w:szCs w:val="22"/>
        </w:rPr>
        <w:t>remains</w:t>
      </w:r>
      <w:r w:rsidRPr="003A75F6">
        <w:rPr>
          <w:rFonts w:ascii="Arial" w:hAnsi="Arial" w:cs="Arial"/>
          <w:color w:val="000000"/>
          <w:sz w:val="22"/>
          <w:szCs w:val="22"/>
        </w:rPr>
        <w:t xml:space="preserve"> unclear whether the observed behavioral effects are indeed due to changes in gain in auditory neurons, as previous</w:t>
      </w:r>
      <w:r>
        <w:rPr>
          <w:rFonts w:ascii="Arial" w:hAnsi="Arial" w:cs="Arial"/>
          <w:color w:val="000000"/>
          <w:sz w:val="22"/>
          <w:szCs w:val="22"/>
        </w:rPr>
        <w:t xml:space="preserve"> behavioral</w:t>
      </w:r>
      <w:r w:rsidRPr="003A75F6">
        <w:rPr>
          <w:rFonts w:ascii="Arial" w:hAnsi="Arial" w:cs="Arial"/>
          <w:color w:val="000000"/>
          <w:sz w:val="22"/>
          <w:szCs w:val="22"/>
        </w:rPr>
        <w:t xml:space="preserve"> studies were not performed with simultaneous neural recordings</w:t>
      </w:r>
      <w:r>
        <w:rPr>
          <w:rFonts w:ascii="Arial" w:hAnsi="Arial" w:cs="Arial"/>
          <w:color w:val="000000"/>
          <w:sz w:val="22"/>
          <w:szCs w:val="22"/>
        </w:rPr>
        <w:t xml:space="preserve">, so a direct relationship between neural gain and perceptual performance has yet to be assessed. </w:t>
      </w:r>
    </w:p>
    <w:p w14:paraId="73D7673D" w14:textId="55E10792" w:rsidR="005E6A59" w:rsidRDefault="005E6A59" w:rsidP="005E6A59">
      <w:pPr>
        <w:ind w:firstLine="720"/>
        <w:jc w:val="both"/>
        <w:rPr>
          <w:rFonts w:ascii="Arial" w:hAnsi="Arial" w:cs="Arial"/>
          <w:color w:val="000000"/>
          <w:sz w:val="22"/>
          <w:szCs w:val="22"/>
        </w:rPr>
      </w:pPr>
      <w:r>
        <w:rPr>
          <w:rFonts w:ascii="Arial" w:hAnsi="Arial" w:cs="Arial"/>
          <w:sz w:val="22"/>
          <w:szCs w:val="22"/>
        </w:rPr>
        <w:t>Our first goal for the study was to build a formal framework based on efficient coding to model the dynamics of contrast gain control, allowing us to predict how behavioral performance adapts after a change in contrast.</w:t>
      </w:r>
      <w:r>
        <w:rPr>
          <w:rFonts w:ascii="Arial" w:hAnsi="Arial" w:cs="Arial"/>
          <w:color w:val="000000"/>
          <w:sz w:val="22"/>
          <w:szCs w:val="22"/>
        </w:rPr>
        <w:t xml:space="preserve"> We then derived a novel </w:t>
      </w:r>
      <w:ins w:id="29" w:author="Microsoft Office User" w:date="2021-07-20T13:21:00Z">
        <w:r w:rsidR="00E01905">
          <w:rPr>
            <w:rFonts w:ascii="Arial" w:hAnsi="Arial" w:cs="Arial"/>
            <w:color w:val="000000"/>
            <w:sz w:val="22"/>
            <w:szCs w:val="22"/>
          </w:rPr>
          <w:t xml:space="preserve">procedure for estimating </w:t>
        </w:r>
      </w:ins>
      <w:del w:id="30" w:author="Microsoft Office User" w:date="2021-07-20T13:21:00Z">
        <w:r w:rsidDel="00E01905">
          <w:rPr>
            <w:rFonts w:ascii="Arial" w:hAnsi="Arial" w:cs="Arial"/>
            <w:color w:val="000000"/>
            <w:sz w:val="22"/>
            <w:szCs w:val="22"/>
          </w:rPr>
          <w:delText xml:space="preserve">generalized linear model (GLM) to </w:delText>
        </w:r>
      </w:del>
      <w:r>
        <w:rPr>
          <w:rFonts w:ascii="Arial" w:hAnsi="Arial" w:cs="Arial"/>
          <w:color w:val="000000"/>
          <w:sz w:val="22"/>
          <w:szCs w:val="22"/>
        </w:rPr>
        <w:t>estimate moment-to-moment changes in neural gain</w:t>
      </w:r>
      <w:ins w:id="31" w:author="Microsoft Office User" w:date="2021-07-20T13:21:00Z">
        <w:r w:rsidR="00E01905">
          <w:rPr>
            <w:rFonts w:ascii="Arial" w:hAnsi="Arial" w:cs="Arial"/>
            <w:color w:val="000000"/>
            <w:sz w:val="22"/>
            <w:szCs w:val="22"/>
          </w:rPr>
          <w:t xml:space="preserve"> based on generalized linear models (GLM)</w:t>
        </w:r>
      </w:ins>
      <w:r>
        <w:rPr>
          <w:rFonts w:ascii="Arial" w:hAnsi="Arial" w:cs="Arial"/>
          <w:color w:val="000000"/>
          <w:sz w:val="22"/>
          <w:szCs w:val="22"/>
        </w:rPr>
        <w:t>, and found that gain in auditory cortex adapted similarly to the efficient coding model predictions. Next, to directly test the role of efficient coding in auditory behavior, we trained mice</w:t>
      </w:r>
      <w:r w:rsidRPr="003A75F6">
        <w:rPr>
          <w:rFonts w:ascii="Arial" w:hAnsi="Arial" w:cs="Arial"/>
          <w:color w:val="000000"/>
          <w:sz w:val="22"/>
          <w:szCs w:val="22"/>
        </w:rPr>
        <w:t xml:space="preserve"> to detect targets in </w:t>
      </w:r>
      <w:r>
        <w:rPr>
          <w:rFonts w:ascii="Arial" w:hAnsi="Arial" w:cs="Arial"/>
          <w:color w:val="000000"/>
          <w:sz w:val="22"/>
          <w:szCs w:val="22"/>
        </w:rPr>
        <w:t>different</w:t>
      </w:r>
      <w:r w:rsidRPr="003A75F6">
        <w:rPr>
          <w:rFonts w:ascii="Arial" w:hAnsi="Arial" w:cs="Arial"/>
          <w:color w:val="000000"/>
          <w:sz w:val="22"/>
          <w:szCs w:val="22"/>
        </w:rPr>
        <w:t xml:space="preserve"> contrast backgrounds. </w:t>
      </w:r>
      <w:r>
        <w:rPr>
          <w:rFonts w:ascii="Arial" w:hAnsi="Arial" w:cs="Arial"/>
          <w:color w:val="000000"/>
          <w:sz w:val="22"/>
          <w:szCs w:val="22"/>
        </w:rPr>
        <w:t>Contrast-induced changes in behavioral sensitivity and detection dynamics  followed the</w:t>
      </w:r>
      <w:ins w:id="32" w:author="Microsoft Office User" w:date="2021-07-21T10:20:00Z">
        <w:r w:rsidR="009F6FE2">
          <w:rPr>
            <w:rFonts w:ascii="Arial" w:hAnsi="Arial" w:cs="Arial"/>
            <w:color w:val="000000"/>
            <w:sz w:val="22"/>
            <w:szCs w:val="22"/>
          </w:rPr>
          <w:t xml:space="preserve"> normative</w:t>
        </w:r>
      </w:ins>
      <w:r>
        <w:rPr>
          <w:rFonts w:ascii="Arial" w:hAnsi="Arial" w:cs="Arial"/>
          <w:color w:val="000000"/>
          <w:sz w:val="22"/>
          <w:szCs w:val="22"/>
        </w:rPr>
        <w:t xml:space="preserve"> model predictions.</w:t>
      </w:r>
      <w:r w:rsidRPr="003A75F6">
        <w:rPr>
          <w:rFonts w:ascii="Arial" w:hAnsi="Arial" w:cs="Arial"/>
          <w:color w:val="000000"/>
          <w:sz w:val="22"/>
          <w:szCs w:val="22"/>
        </w:rPr>
        <w:t xml:space="preserve"> </w:t>
      </w:r>
      <w:r>
        <w:rPr>
          <w:rFonts w:ascii="Arial" w:hAnsi="Arial" w:cs="Arial"/>
          <w:color w:val="000000"/>
          <w:sz w:val="22"/>
          <w:szCs w:val="22"/>
        </w:rPr>
        <w:t>Furthermore, we found that auditory cortex was necessary for target detection in the presence of noise. Building on this finding, we found that population activity in auditory cortex</w:t>
      </w:r>
      <w:r w:rsidRPr="003A75F6">
        <w:rPr>
          <w:rFonts w:ascii="Arial" w:hAnsi="Arial" w:cs="Arial"/>
          <w:color w:val="000000"/>
          <w:sz w:val="22"/>
          <w:szCs w:val="22"/>
        </w:rPr>
        <w:t xml:space="preserve"> </w:t>
      </w:r>
      <w:r>
        <w:rPr>
          <w:rFonts w:ascii="Arial" w:hAnsi="Arial" w:cs="Arial"/>
          <w:color w:val="000000"/>
          <w:sz w:val="22"/>
          <w:szCs w:val="22"/>
        </w:rPr>
        <w:t>was</w:t>
      </w:r>
      <w:r w:rsidRPr="003A75F6">
        <w:rPr>
          <w:rFonts w:ascii="Arial" w:hAnsi="Arial" w:cs="Arial"/>
          <w:color w:val="000000"/>
          <w:sz w:val="22"/>
          <w:szCs w:val="22"/>
        </w:rPr>
        <w:t xml:space="preserve"> predictive of </w:t>
      </w:r>
      <w:r>
        <w:rPr>
          <w:rFonts w:ascii="Arial" w:hAnsi="Arial" w:cs="Arial"/>
          <w:color w:val="000000"/>
          <w:sz w:val="22"/>
          <w:szCs w:val="22"/>
        </w:rPr>
        <w:t>individual differences in behavior and that</w:t>
      </w:r>
      <w:r w:rsidRPr="003A75F6">
        <w:rPr>
          <w:rFonts w:ascii="Arial" w:hAnsi="Arial" w:cs="Arial"/>
          <w:color w:val="000000"/>
          <w:sz w:val="22"/>
          <w:szCs w:val="22"/>
        </w:rPr>
        <w:t xml:space="preserve"> </w:t>
      </w:r>
      <w:r>
        <w:rPr>
          <w:rFonts w:ascii="Arial" w:hAnsi="Arial" w:cs="Arial"/>
          <w:color w:val="000000"/>
          <w:sz w:val="22"/>
          <w:szCs w:val="22"/>
        </w:rPr>
        <w:t>the dynamics of cortical encoding of targets had time courses similar to our model and the observed behavior. Finally, we used linear</w:t>
      </w:r>
      <w:ins w:id="33" w:author="Microsoft Office User" w:date="2021-07-21T10:21:00Z">
        <w:r w:rsidR="009F6FE2">
          <w:rPr>
            <w:rFonts w:ascii="Arial" w:hAnsi="Arial" w:cs="Arial"/>
            <w:color w:val="000000"/>
            <w:sz w:val="22"/>
            <w:szCs w:val="22"/>
          </w:rPr>
          <w:t>-</w:t>
        </w:r>
      </w:ins>
      <w:del w:id="34" w:author="Microsoft Office User" w:date="2021-07-21T10:21:00Z">
        <w:r w:rsidDel="009F6FE2">
          <w:rPr>
            <w:rFonts w:ascii="Arial" w:hAnsi="Arial" w:cs="Arial"/>
            <w:color w:val="000000"/>
            <w:sz w:val="22"/>
            <w:szCs w:val="22"/>
          </w:rPr>
          <w:delText xml:space="preserve"> </w:delText>
        </w:r>
      </w:del>
      <w:r>
        <w:rPr>
          <w:rFonts w:ascii="Arial" w:hAnsi="Arial" w:cs="Arial"/>
          <w:color w:val="000000"/>
          <w:sz w:val="22"/>
          <w:szCs w:val="22"/>
        </w:rPr>
        <w:t xml:space="preserve">nonlinear models to monitor cortical gain during the task, finding that </w:t>
      </w:r>
      <w:r w:rsidRPr="003A75F6">
        <w:rPr>
          <w:rFonts w:ascii="Arial" w:hAnsi="Arial" w:cs="Arial"/>
          <w:color w:val="000000"/>
          <w:sz w:val="22"/>
          <w:szCs w:val="22"/>
        </w:rPr>
        <w:t xml:space="preserve">variability in neural </w:t>
      </w:r>
      <w:r>
        <w:rPr>
          <w:rFonts w:ascii="Arial" w:hAnsi="Arial" w:cs="Arial"/>
          <w:color w:val="000000"/>
          <w:sz w:val="22"/>
          <w:szCs w:val="22"/>
        </w:rPr>
        <w:t>gain predicted</w:t>
      </w:r>
      <w:r w:rsidRPr="003A75F6">
        <w:rPr>
          <w:rFonts w:ascii="Arial" w:hAnsi="Arial" w:cs="Arial"/>
          <w:color w:val="000000"/>
          <w:sz w:val="22"/>
          <w:szCs w:val="22"/>
        </w:rPr>
        <w:t xml:space="preserve"> </w:t>
      </w:r>
      <w:r>
        <w:rPr>
          <w:rFonts w:ascii="Arial" w:hAnsi="Arial" w:cs="Arial"/>
          <w:color w:val="000000"/>
          <w:sz w:val="22"/>
          <w:szCs w:val="22"/>
        </w:rPr>
        <w:t xml:space="preserve">variability in </w:t>
      </w:r>
      <w:r w:rsidRPr="003A75F6">
        <w:rPr>
          <w:rFonts w:ascii="Arial" w:hAnsi="Arial" w:cs="Arial"/>
          <w:color w:val="000000"/>
          <w:sz w:val="22"/>
          <w:szCs w:val="22"/>
        </w:rPr>
        <w:t xml:space="preserve">task performance. </w:t>
      </w:r>
      <w:r>
        <w:rPr>
          <w:rFonts w:ascii="Arial" w:hAnsi="Arial" w:cs="Arial"/>
          <w:color w:val="000000"/>
          <w:sz w:val="22"/>
          <w:szCs w:val="22"/>
        </w:rPr>
        <w:t>Combined</w:t>
      </w:r>
      <w:r w:rsidRPr="003A75F6">
        <w:rPr>
          <w:rFonts w:ascii="Arial" w:hAnsi="Arial" w:cs="Arial"/>
          <w:color w:val="000000"/>
          <w:sz w:val="22"/>
          <w:szCs w:val="22"/>
        </w:rPr>
        <w:t xml:space="preserve">, </w:t>
      </w:r>
      <w:r>
        <w:rPr>
          <w:rFonts w:ascii="Arial" w:hAnsi="Arial" w:cs="Arial"/>
          <w:color w:val="000000"/>
          <w:sz w:val="22"/>
          <w:szCs w:val="22"/>
        </w:rPr>
        <w:t>our</w:t>
      </w:r>
      <w:r w:rsidRPr="003A75F6">
        <w:rPr>
          <w:rFonts w:ascii="Arial" w:hAnsi="Arial" w:cs="Arial"/>
          <w:color w:val="000000"/>
          <w:sz w:val="22"/>
          <w:szCs w:val="22"/>
        </w:rPr>
        <w:t xml:space="preserve"> results </w:t>
      </w:r>
      <w:r>
        <w:rPr>
          <w:rFonts w:ascii="Arial" w:hAnsi="Arial" w:cs="Arial"/>
          <w:color w:val="000000"/>
          <w:sz w:val="22"/>
          <w:szCs w:val="22"/>
        </w:rPr>
        <w:t>identify</w:t>
      </w:r>
      <w:r w:rsidRPr="003A75F6">
        <w:rPr>
          <w:rFonts w:ascii="Arial" w:hAnsi="Arial" w:cs="Arial"/>
          <w:color w:val="000000"/>
          <w:sz w:val="22"/>
          <w:szCs w:val="22"/>
        </w:rPr>
        <w:t xml:space="preserve"> a novel relationship between </w:t>
      </w:r>
      <w:r>
        <w:rPr>
          <w:rFonts w:ascii="Arial" w:hAnsi="Arial" w:cs="Arial"/>
          <w:color w:val="000000"/>
          <w:sz w:val="22"/>
          <w:szCs w:val="22"/>
        </w:rPr>
        <w:t>efficient neuronal coding</w:t>
      </w:r>
      <w:r w:rsidRPr="003A75F6">
        <w:rPr>
          <w:rFonts w:ascii="Arial" w:hAnsi="Arial" w:cs="Arial"/>
          <w:color w:val="000000"/>
          <w:sz w:val="22"/>
          <w:szCs w:val="22"/>
        </w:rPr>
        <w:t xml:space="preserve"> and acoustic behavior, and provide a normative framework that can be used to predict</w:t>
      </w:r>
      <w:r>
        <w:rPr>
          <w:rFonts w:ascii="Arial" w:hAnsi="Arial" w:cs="Arial"/>
          <w:color w:val="000000"/>
          <w:sz w:val="22"/>
          <w:szCs w:val="22"/>
        </w:rPr>
        <w:t xml:space="preserve"> the dynamics of</w:t>
      </w:r>
      <w:r w:rsidRPr="003A75F6">
        <w:rPr>
          <w:rFonts w:ascii="Arial" w:hAnsi="Arial" w:cs="Arial"/>
          <w:color w:val="000000"/>
          <w:sz w:val="22"/>
          <w:szCs w:val="22"/>
        </w:rPr>
        <w:t xml:space="preserve"> behavioral performance</w:t>
      </w:r>
      <w:r>
        <w:rPr>
          <w:rFonts w:ascii="Arial" w:hAnsi="Arial" w:cs="Arial"/>
          <w:color w:val="000000"/>
          <w:sz w:val="22"/>
          <w:szCs w:val="22"/>
        </w:rPr>
        <w:t xml:space="preserve"> in response to changing sensory environments.</w:t>
      </w:r>
    </w:p>
    <w:p w14:paraId="29A094E9" w14:textId="77777777" w:rsidR="005E6A59" w:rsidRPr="00742EB2" w:rsidRDefault="005E6A59" w:rsidP="005E6A59">
      <w:pPr>
        <w:jc w:val="both"/>
        <w:rPr>
          <w:rFonts w:ascii="Arial" w:hAnsi="Arial" w:cs="Arial"/>
          <w:color w:val="000000"/>
          <w:sz w:val="22"/>
          <w:szCs w:val="22"/>
        </w:rPr>
      </w:pPr>
      <w:r>
        <w:rPr>
          <w:rFonts w:ascii="Arial" w:hAnsi="Arial" w:cs="Arial"/>
          <w:color w:val="000000"/>
          <w:sz w:val="20"/>
          <w:szCs w:val="20"/>
        </w:rPr>
        <w:br w:type="page"/>
      </w:r>
    </w:p>
    <w:p w14:paraId="107D6AF7" w14:textId="77777777" w:rsidR="005E6A59" w:rsidRDefault="005E6A59" w:rsidP="005E6A59">
      <w:pPr>
        <w:jc w:val="both"/>
        <w:rPr>
          <w:rFonts w:ascii="Arial" w:hAnsi="Arial" w:cs="Arial"/>
          <w:b/>
          <w:bCs/>
          <w:color w:val="000000"/>
          <w:sz w:val="22"/>
          <w:szCs w:val="22"/>
        </w:rPr>
      </w:pPr>
      <w:r>
        <w:rPr>
          <w:rFonts w:ascii="Arial" w:hAnsi="Arial" w:cs="Arial"/>
          <w:b/>
          <w:bCs/>
          <w:color w:val="000000"/>
          <w:sz w:val="22"/>
          <w:szCs w:val="22"/>
        </w:rPr>
        <w:lastRenderedPageBreak/>
        <w:t>Results</w:t>
      </w:r>
    </w:p>
    <w:p w14:paraId="367D41AD" w14:textId="77777777" w:rsidR="005E6A59" w:rsidRDefault="005E6A59" w:rsidP="005E6A59">
      <w:pPr>
        <w:jc w:val="both"/>
        <w:rPr>
          <w:rFonts w:ascii="Arial" w:hAnsi="Arial" w:cs="Arial"/>
          <w:b/>
          <w:bCs/>
          <w:color w:val="000000"/>
          <w:sz w:val="22"/>
          <w:szCs w:val="22"/>
        </w:rPr>
      </w:pPr>
    </w:p>
    <w:p w14:paraId="7E4D494F" w14:textId="77777777"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A novel target-in-noise detection task and normative model for task predictions.</w:t>
      </w:r>
    </w:p>
    <w:p w14:paraId="76025621" w14:textId="77777777"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To assess how perceptual performance is impacted by stimulus contrast, we devised a GO/NO-GO task in which mice were trained to detect targets embedded in different contrast backgrounds. During each trial, the mouse was presented with dynamic random chords (DRCs) of one contrast, which transitioned after 3 s to the other contrast. At variable delays after the contrast transition, broad-band target chords were superimposed on the background chords, and mice were trained to lick for a water reward upon hearing the target. Target trials were interleaved with noise-only trials, during which the mouse was trained to withhold licking, but would receive a 7s timeout for licking after the contrast switch (Figure 1a,b). To assess behavioral sensitivity to targets, we parametrically varied target volume in each contrast (Figure 1c, top panel) and to assess behavioral adaptation, we parametrically varied target timing (Figure 1c, bottom panel). This stimulus design allowed us to quantitatively test whether and how the dynamics of adaptation to background contrast affect behavioral performance.</w:t>
      </w:r>
    </w:p>
    <w:p w14:paraId="52AF28B2" w14:textId="382AF74F" w:rsidR="005E6A59" w:rsidRDefault="005E6A59" w:rsidP="005E6A59">
      <w:pPr>
        <w:jc w:val="both"/>
        <w:rPr>
          <w:rFonts w:ascii="Arial" w:hAnsi="Arial" w:cs="Arial"/>
          <w:color w:val="000000"/>
          <w:sz w:val="22"/>
          <w:szCs w:val="22"/>
        </w:rPr>
      </w:pPr>
      <w:r>
        <w:rPr>
          <w:rFonts w:ascii="Arial" w:hAnsi="Arial" w:cs="Arial"/>
          <w:color w:val="000000"/>
          <w:sz w:val="22"/>
          <w:szCs w:val="22"/>
        </w:rPr>
        <w:tab/>
        <w:t xml:space="preserve">To predict the optimal time course of contrast gain control and its impact on target detection behavior, we developed a normative model of task performance constrained by efficient neural coding. In this model, we simulated a neuron designed to estimate the contrast of the recent stimulus by adjusting the gain of its nonlinearity (Figure 1d, panels 1-3; </w:t>
      </w:r>
      <w:r>
        <w:rPr>
          <w:rFonts w:ascii="Arial" w:hAnsi="Arial" w:cs="Arial"/>
          <w:i/>
          <w:iCs/>
          <w:color w:val="000000"/>
          <w:sz w:val="22"/>
          <w:szCs w:val="22"/>
        </w:rPr>
        <w:t>Online Methods</w:t>
      </w:r>
      <w:r>
        <w:rPr>
          <w:rFonts w:ascii="Arial" w:hAnsi="Arial" w:cs="Arial"/>
          <w:color w:val="000000"/>
          <w:sz w:val="22"/>
          <w:szCs w:val="22"/>
        </w:rPr>
        <w:t>)</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inference","type":"article-journal","volume":"7"},"uris":["http://www.mendeley.com/documents/?uuid=1f82bb51-1d49-426b-ad3f-e084e8f39e8b"]},{"id":"ITEM-2","itemData":{"DOI":"10.1038/s41593-021-00846-0","ISSN":"15461726","abstract":"The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Neuroscience","id":"ITEM-2","issued":{"date-parts":[["2021"]]},"title":"Efficient and adaptive sensory codes","type":"bill"},"uris":["http://www.mendeley.com/documents/?uuid=0c7e70bd-7af6-4c1b-85e2-8669b1e7797f"]}],"mendeley":{"formattedCitation":"&lt;sup&gt;20,22&lt;/sup&gt;","plainTextFormattedCitation":"20,22","previouslyFormattedCitation":"&lt;sup&gt;20,22&lt;/sup&gt;"},"properties":{"noteIndex":0},"schema":"https://github.com/citation-style-language/schema/raw/master/csl-citation.json"}</w:instrText>
      </w:r>
      <w:r>
        <w:rPr>
          <w:rFonts w:ascii="Arial" w:hAnsi="Arial" w:cs="Arial"/>
          <w:color w:val="000000"/>
          <w:sz w:val="22"/>
          <w:szCs w:val="22"/>
        </w:rPr>
        <w:fldChar w:fldCharType="separate"/>
      </w:r>
      <w:r w:rsidRPr="00E74982">
        <w:rPr>
          <w:rFonts w:ascii="Arial" w:hAnsi="Arial" w:cs="Arial"/>
          <w:noProof/>
          <w:color w:val="000000"/>
          <w:sz w:val="22"/>
          <w:szCs w:val="22"/>
          <w:vertAlign w:val="superscript"/>
        </w:rPr>
        <w:t>20,22</w:t>
      </w:r>
      <w:r>
        <w:rPr>
          <w:rFonts w:ascii="Arial" w:hAnsi="Arial" w:cs="Arial"/>
          <w:color w:val="000000"/>
          <w:sz w:val="22"/>
          <w:szCs w:val="22"/>
        </w:rPr>
        <w:fldChar w:fldCharType="end"/>
      </w:r>
      <w:r>
        <w:rPr>
          <w:rFonts w:ascii="Arial" w:hAnsi="Arial" w:cs="Arial"/>
          <w:color w:val="000000"/>
          <w:sz w:val="22"/>
          <w:szCs w:val="22"/>
        </w:rPr>
        <w:t>. Adding targets at different levels and times relative to contrast transitions then allowed us to probe the sensitivity of the model neuron to targets of varying strength over the time course of adaption (</w:t>
      </w:r>
      <w:r w:rsidR="00B76096">
        <w:rPr>
          <w:rFonts w:ascii="Arial" w:hAnsi="Arial" w:cs="Arial"/>
          <w:color w:val="000000"/>
          <w:sz w:val="22"/>
          <w:szCs w:val="22"/>
        </w:rPr>
        <w:t xml:space="preserve">Extended Data </w:t>
      </w:r>
      <w:r>
        <w:rPr>
          <w:rFonts w:ascii="Arial" w:hAnsi="Arial" w:cs="Arial"/>
          <w:color w:val="000000"/>
          <w:sz w:val="22"/>
          <w:szCs w:val="22"/>
        </w:rPr>
        <w:t>Figure 1c,d). When varying target strength and measuring target discriminability</w:t>
      </w:r>
      <w:ins w:id="35" w:author="Microsoft Office User" w:date="2021-07-21T10:21:00Z">
        <w:r w:rsidR="009F6FE2">
          <w:rPr>
            <w:rFonts w:ascii="Arial" w:hAnsi="Arial" w:cs="Arial"/>
            <w:color w:val="000000"/>
            <w:sz w:val="22"/>
            <w:szCs w:val="22"/>
          </w:rPr>
          <w:t xml:space="preserve"> (</w:t>
        </w:r>
        <w:r w:rsidR="009F6FE2">
          <w:rPr>
            <w:rFonts w:ascii="Arial" w:hAnsi="Arial" w:cs="Arial"/>
            <w:i/>
            <w:iCs/>
            <w:color w:val="000000"/>
            <w:sz w:val="22"/>
            <w:szCs w:val="22"/>
          </w:rPr>
          <w:t>Online Methods</w:t>
        </w:r>
        <w:r w:rsidR="009F6FE2">
          <w:rPr>
            <w:rFonts w:ascii="Arial" w:hAnsi="Arial" w:cs="Arial"/>
            <w:color w:val="000000"/>
            <w:sz w:val="22"/>
            <w:szCs w:val="22"/>
          </w:rPr>
          <w:t>)</w:t>
        </w:r>
      </w:ins>
      <w:r>
        <w:rPr>
          <w:rFonts w:ascii="Arial" w:hAnsi="Arial" w:cs="Arial"/>
          <w:color w:val="000000"/>
          <w:sz w:val="22"/>
          <w:szCs w:val="22"/>
        </w:rPr>
        <w:t>, we found decreased “detection” thresholds and steeper slopes in low contrast relative to high contrast (Figure 1e). When varying target timing, we observed two timescales which affected the target discriminability: 1) An abrupt drop in discriminability after a transition to high contrast; 2) A slower change in discriminability in both contrasts, as the gain of the model neuron adapted to the background (Figure 1f,g). We quantified these asymmetric dynamics by fitting exponential functions to each transition. To summarize, the normative model poses three primary predictions: When adapted to low contrast, 1) target detection thresholds will be lower, and 2) sensitivity to changes in target volume will be higher; 3) Discriminability over time will be asymmetric: rapidly decreasing after a switch to high contrast, but slowly increasing after a switch to low contrast (Figure 1h).</w:t>
      </w:r>
    </w:p>
    <w:p w14:paraId="24B9267B" w14:textId="77777777" w:rsidR="005E6A59" w:rsidRDefault="005E6A59" w:rsidP="005E6A59">
      <w:pPr>
        <w:jc w:val="both"/>
        <w:rPr>
          <w:rFonts w:ascii="Arial" w:hAnsi="Arial" w:cs="Arial"/>
          <w:color w:val="000000"/>
          <w:sz w:val="22"/>
          <w:szCs w:val="22"/>
        </w:rPr>
      </w:pPr>
    </w:p>
    <w:p w14:paraId="6E061326" w14:textId="77777777"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Estimated cortical gain dynamics follow normative model predictions.</w:t>
      </w:r>
    </w:p>
    <w:p w14:paraId="7A198A2B" w14:textId="41FCA156" w:rsidR="005E6A59" w:rsidRDefault="005E6A59" w:rsidP="005E6A59">
      <w:pPr>
        <w:jc w:val="both"/>
        <w:rPr>
          <w:rFonts w:ascii="Arial" w:hAnsi="Arial" w:cs="Arial"/>
          <w:color w:val="000000"/>
          <w:sz w:val="22"/>
          <w:szCs w:val="22"/>
        </w:rPr>
      </w:pPr>
      <w:r>
        <w:rPr>
          <w:rFonts w:ascii="Arial" w:hAnsi="Arial" w:cs="Arial"/>
          <w:color w:val="000000"/>
          <w:sz w:val="22"/>
          <w:szCs w:val="22"/>
        </w:rPr>
        <w:tab/>
        <w:t>Most previous work on contrast gain control utilized static models of contrast adaptation, measuring the steady-state gain after the neuron has fully adapted to the new stimulus</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D.B.","non-dropping-particle":"","parse-names":false,"suffix":""},{"dropping-particle":"","family":"Schnupp","given":"Jan W.H.","non-dropping-particle":"","parse-names":false,"suffix":""},{"dropping-particle":"","family":"King","given":"Andrew J.","non-dropping-particle":"","parse-names":false,"suffix":""}],"container-title":"Neuron","id":"ITEM-1","issue":"6","issued":{"date-parts":[["2011","6","23"]]},"page":"1178-1191","publisher":"Elsevier Inc.","title":"Contrast Gain Control in Auditory Cortex","type":"article-journal","volume":"70"},"uris":["http://www.mendeley.com/documents/?uuid=dca560f3-141f-4296-8dc9-384149cc1058"]},{"id":"ITEM-2","itemData":{"DOI":"10.1371/journal.pbio.1001710","ISBN":"1545-7885","ISSN":"15449173","PMID":"24265596","abstract":"Identifying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Pathway","type":"article-journal","volume":"11"},"uris":["http://www.mendeley.com/documents/?uuid=0612c202-76b6-426c-a7f8-3b60c888f6b7"]},{"id":"ITEM-3","itemData":{"DOI":"10.1152/jn.00847.2017","ISSN":"15221598","PMID":"30044164","abstract":"The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Neurophysiology","id":"ITEM-3","issue":"4","issued":{"date-parts":[["2018","7","25"]]},"page":"1872-1884","publisher":"American Physiological Society Bethesda, MD","title":"Contrast gain control in mouse auditory cortex","type":"article-journal","volume":"120"},"uris":["http://www.mendeley.com/documents/?uuid=25ee5cfc-bee6-43e3-af9b-e7453e5f03cc"]},{"id":"ITEM-4","itemData":{"DOI":"10.1038/s41467-019-14163-5","ISSN":"20411723","PMID":"31949136","abstract":"Neural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15,17,24,25&lt;/sup&gt;","plainTextFormattedCitation":"15,17,24,25","previouslyFormattedCitation":"&lt;sup&gt;15,17,24,25&lt;/sup&gt;"},"properties":{"noteIndex":0},"schema":"https://github.com/citation-style-language/schema/raw/master/csl-citation.json"}</w:instrText>
      </w:r>
      <w:r>
        <w:rPr>
          <w:rFonts w:ascii="Arial" w:hAnsi="Arial" w:cs="Arial"/>
          <w:color w:val="000000"/>
          <w:sz w:val="22"/>
          <w:szCs w:val="22"/>
        </w:rPr>
        <w:fldChar w:fldCharType="separate"/>
      </w:r>
      <w:r w:rsidRPr="00A932B9">
        <w:rPr>
          <w:rFonts w:ascii="Arial" w:hAnsi="Arial" w:cs="Arial"/>
          <w:noProof/>
          <w:color w:val="000000"/>
          <w:sz w:val="22"/>
          <w:szCs w:val="22"/>
          <w:vertAlign w:val="superscript"/>
        </w:rPr>
        <w:t>15,17,24,25</w:t>
      </w:r>
      <w:r>
        <w:rPr>
          <w:rFonts w:ascii="Arial" w:hAnsi="Arial" w:cs="Arial"/>
          <w:color w:val="000000"/>
          <w:sz w:val="22"/>
          <w:szCs w:val="22"/>
        </w:rPr>
        <w:fldChar w:fldCharType="end"/>
      </w:r>
      <w:r>
        <w:rPr>
          <w:rFonts w:ascii="Arial" w:hAnsi="Arial" w:cs="Arial"/>
          <w:color w:val="000000"/>
          <w:sz w:val="22"/>
          <w:szCs w:val="22"/>
        </w:rPr>
        <w:t>, but see</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{"citationItems":[{"id":"ITEM-1","itemData":{"DOI":"10.1523/JNEUROSCI.1715-12.2012","ISSN":"02706474","PMID":"22895711","abstract":"Auditory neurons are often described in terms of their spectrotemporal receptive fields (STRFs). These map the relationship between features of the sound spectrogram and firing rates of neurons. Recently, we showed that neurons in the primary fields of the ferret auditory cortex are also subject to gain control: when sounds undergo smaller fluctuations in their level over time, the neurons become more sensitive to small-level changes (Rabinowitz et al., 2011). Just as STRFs measure the spectrotemporal features of a sound that lead to changes in the firing rates of neurons, in this study, we sought to estimate the spectrotemporal regions in which sound statistics lead to changes in the gain of neurons. We designed a set of stimuli with complex contrast profiles to characterize these regions. This allowed us to estimate the STRFs of cortical neurons alongside a set of spectrotemporal contrast kernels. We find that these two sets of integration windows match up: the extent to which a stimulus feature causes the firing rate of a neuron to change is strongly correlated with the extent to which the contrast of that feature modulates the gain of the neuron. Adding contrast kernels to STRF models also yields considerable improvements in the ability to capture and predict how auditory cortical neurons respond to statistically complex sounds. © 2012 the authors.","author":[{"dropping-particle":"","family":"Rabinowitz","given":"Neil C.","non-dropping-particle":"","parse-names":false,"suffix":""},{"dropping-particle":"","family":"Willmore","given":"Ben D.B.","non-dropping-particle":"","parse-names":false,"suffix":""},{"dropping-particle":"","family":"Schnupp","given":"Jan W.H.","non-dropping-particle":"","parse-names":false,"suffix":""},{"dropping-particle":"","family":"King","given":"Andrew J.","non-dropping-particle":"","parse-names":false,"suffix":""}],"container-title":"Journal of Neuroscience","id":"ITEM-1","issue":"33","issued":{"date-parts":[["2012","8","15"]]},"page":"11271-11284","publisher":"Society for Neuroscience","title":"Spectrotemporal contrast kernels for neurons in primary auditory cortex","type":"article-journal","volume":"32"},"uris":["http://www.mendeley.com/documents/?uuid=fd8d0d83-54d6-3528-9dde-f2d49435390c"]},{"id":"ITEM-2","itemData":{"DOI":"10.1523/ENEURO.0205-20.2020","ISSN":"23732822","PMID":"33109632","abstract":"An important step toward understanding how the brain represents complex natural sounds is to develop accu-rate models of auditory coding by single neurons. A commonly used model is the linear-nonlinear spectro-temporal receptive field (STRF; LN model). The LN model accounts for many features of auditory tuning, but it cannot account for long-lasting effects of sensory context on sound-evoked activity. Two mechanisms that may support these contextual effects are short-term plasticity (STP) and contrast-dependent gain control (GC), which have inspired expanded versions of the LN model. Both models improve performance over the LN model, but they have never been compared directly. Thus, it is unclear whether they account for distinct processes or describe one phenomenon in different ways. To address this question, we recorded activity of neurons in primary auditory cortex (A1) of awake ferrets during presentation of natural sounds. We then fit models incorporating one nonlinear mechanism (GC or STP) or both (GC+STP) using this single dataset, and measured the correlation between the models’ predictions and the recorded neural activity. Both the STP and GC models performed significantly better than the LN model, but the GC+STP model outperformed both individu-al models. We also quantified the equivalence of STP and GC model predictions and found only modest simi-larity. Consistent results were observed for a dataset collected in clean and noisy acoustic contexts. These results establish general methods for evaluating the equivalence of arbitrarily complex encoding models and suggest that the STP and GC models describe complementary processes in the auditory system.","author":[{"dropping-particle":"","family":"Pennington","given":"Jacob R.","non-dropping-particle":"","parse-names":false,"suffix":""},{"dropping-particle":"V.","family":"David","given":"Stephen","non-dropping-particle":"","parse-names":false,"suffix":""}],"container-title":"eNeuro","id":"ITEM-2","issue":"6","issued":{"date-parts":[["2020","11","1"]]},"page":"1-17","publisher":"Society for Neuroscience","title":"Complementary effects of adaptation and gain control on sound encoding in primary auditory cortex","type":"article-journal","volume":"7"},"uris":["http://www.mendeley.com/documents/?uuid=9c9e6bc8-706b-4e60-9129-18a69a18dd92"]}],"mendeley":{"formattedCitation":"&lt;sup&gt;26,27&lt;/sup&gt;","plainTextFormattedCitation":"26,27","previouslyFormattedCitation":"&lt;sup&gt;26,27&lt;/sup&gt;"},"properties":{"noteIndex":0},"schema":"https://github.com/citation-style-language/schema/raw/master/csl-citation.json"}</w:instrText>
      </w:r>
      <w:r>
        <w:rPr>
          <w:rFonts w:ascii="Arial" w:hAnsi="Arial" w:cs="Arial"/>
          <w:color w:val="000000"/>
          <w:sz w:val="22"/>
          <w:szCs w:val="22"/>
        </w:rPr>
        <w:fldChar w:fldCharType="separate"/>
      </w:r>
      <w:r w:rsidRPr="00A932B9">
        <w:rPr>
          <w:rFonts w:ascii="Arial" w:hAnsi="Arial" w:cs="Arial"/>
          <w:noProof/>
          <w:color w:val="000000"/>
          <w:sz w:val="22"/>
          <w:szCs w:val="22"/>
          <w:vertAlign w:val="superscript"/>
        </w:rPr>
        <w:t>26,27</w:t>
      </w:r>
      <w:r>
        <w:rPr>
          <w:rFonts w:ascii="Arial" w:hAnsi="Arial" w:cs="Arial"/>
          <w:color w:val="000000"/>
          <w:sz w:val="22"/>
          <w:szCs w:val="22"/>
        </w:rPr>
        <w:fldChar w:fldCharType="end"/>
      </w:r>
      <w:r>
        <w:rPr>
          <w:rFonts w:ascii="Arial" w:hAnsi="Arial" w:cs="Arial"/>
          <w:color w:val="000000"/>
          <w:sz w:val="22"/>
          <w:szCs w:val="22"/>
        </w:rPr>
        <w:t xml:space="preserve">. A major goal of the current study was to analyze the dynamics of gain control, so we developed a Poisson GLM to estimate the gain of neurons in auditory cortex </w:t>
      </w:r>
      <w:del w:id="36" w:author="Microsoft Office User" w:date="2021-07-21T10:22:00Z">
        <w:r w:rsidDel="009F6FE2">
          <w:rPr>
            <w:rFonts w:ascii="Arial" w:hAnsi="Arial" w:cs="Arial"/>
            <w:color w:val="000000"/>
            <w:sz w:val="22"/>
            <w:szCs w:val="22"/>
          </w:rPr>
          <w:delText>at each time step</w:delText>
        </w:r>
      </w:del>
      <w:ins w:id="37" w:author="Microsoft Office User" w:date="2021-07-21T10:22:00Z">
        <w:r w:rsidR="009F6FE2">
          <w:rPr>
            <w:rFonts w:ascii="Arial" w:hAnsi="Arial" w:cs="Arial"/>
            <w:color w:val="000000"/>
            <w:sz w:val="22"/>
            <w:szCs w:val="22"/>
          </w:rPr>
          <w:t>over time</w:t>
        </w:r>
      </w:ins>
      <w:r>
        <w:rPr>
          <w:rFonts w:ascii="Arial" w:hAnsi="Arial" w:cs="Arial"/>
          <w:color w:val="000000"/>
          <w:sz w:val="22"/>
          <w:szCs w:val="22"/>
        </w:rPr>
        <w:t xml:space="preserve"> following a contrast transition. This model was fit to data recorded from the auditory cortex of an untrained mouse (n = 97 neurons) presented with 3s alternations of low and high contrast noise (Figure 2a,b). A brief description of the model follows (see </w:t>
      </w:r>
      <w:r>
        <w:rPr>
          <w:rFonts w:ascii="Arial" w:hAnsi="Arial" w:cs="Arial"/>
          <w:i/>
          <w:iCs/>
          <w:color w:val="000000"/>
          <w:sz w:val="22"/>
          <w:szCs w:val="22"/>
        </w:rPr>
        <w:t>Online Methods</w:t>
      </w:r>
      <w:r>
        <w:rPr>
          <w:rFonts w:ascii="Arial" w:hAnsi="Arial" w:cs="Arial"/>
          <w:color w:val="000000"/>
          <w:sz w:val="22"/>
          <w:szCs w:val="22"/>
        </w:rPr>
        <w:t xml:space="preserve"> for more detail).</w:t>
      </w:r>
    </w:p>
    <w:p w14:paraId="40D68D15" w14:textId="775C33D4" w:rsidR="005E6A59" w:rsidRDefault="005E6A59" w:rsidP="005E6A59">
      <w:pPr>
        <w:spacing w:before="240"/>
        <w:contextualSpacing/>
        <w:jc w:val="both"/>
        <w:rPr>
          <w:rFonts w:ascii="Arial" w:hAnsi="Arial" w:cs="Arial"/>
          <w:color w:val="000000"/>
          <w:sz w:val="22"/>
          <w:szCs w:val="22"/>
        </w:rPr>
      </w:pPr>
      <w:r>
        <w:rPr>
          <w:rFonts w:ascii="Arial" w:hAnsi="Arial" w:cs="Arial"/>
          <w:color w:val="000000"/>
          <w:sz w:val="22"/>
          <w:szCs w:val="22"/>
        </w:rPr>
        <w:tab/>
        <w:t>The inference model is a Poisson GLM which decomposes the relationship between spiking activity (</w:t>
      </w:r>
      <m:oMath>
        <m:sSub>
          <m:sSubPr>
            <m:ctrlPr>
              <w:rPr>
                <w:rFonts w:ascii="Cambria Math" w:hAnsi="Cambria Math" w:cs="Arial"/>
                <w:i/>
                <w:color w:val="000000"/>
                <w:sz w:val="22"/>
                <w:szCs w:val="22"/>
              </w:rPr>
            </m:ctrlPr>
          </m:sSubPr>
          <m:e>
            <m:r>
              <w:rPr>
                <w:rFonts w:ascii="Cambria Math" w:hAnsi="Cambria Math" w:cs="Arial"/>
                <w:color w:val="000000"/>
                <w:sz w:val="22"/>
                <w:szCs w:val="22"/>
              </w:rPr>
              <m:t>y</m:t>
            </m:r>
          </m:e>
          <m:sub>
            <m:r>
              <w:rPr>
                <w:rFonts w:ascii="Cambria Math" w:hAnsi="Cambria Math" w:cs="Arial"/>
                <w:color w:val="000000"/>
                <w:sz w:val="22"/>
                <w:szCs w:val="22"/>
              </w:rPr>
              <m:t>t</m:t>
            </m:r>
          </m:sub>
        </m:sSub>
      </m:oMath>
      <w:r>
        <w:rPr>
          <w:rFonts w:ascii="Arial" w:hAnsi="Arial" w:cs="Arial"/>
          <w:color w:val="000000"/>
          <w:sz w:val="22"/>
          <w:szCs w:val="22"/>
        </w:rPr>
        <w:t>) and the presented sounds (</w:t>
      </w:r>
      <m:oMath>
        <m:sSub>
          <m:sSubPr>
            <m:ctrlPr>
              <w:rPr>
                <w:rFonts w:ascii="Cambria Math" w:hAnsi="Cambria Math" w:cs="Arial"/>
                <w:i/>
                <w:color w:val="000000"/>
                <w:sz w:val="22"/>
                <w:szCs w:val="22"/>
              </w:rPr>
            </m:ctrlPr>
          </m:sSubPr>
          <m:e>
            <m:r>
              <w:rPr>
                <w:rFonts w:ascii="Cambria Math" w:hAnsi="Cambria Math" w:cs="Arial"/>
                <w:color w:val="000000"/>
                <w:sz w:val="22"/>
                <w:szCs w:val="22"/>
              </w:rPr>
              <m:t>X</m:t>
            </m:r>
          </m:e>
          <m:sub>
            <m:r>
              <w:rPr>
                <w:rFonts w:ascii="Cambria Math" w:hAnsi="Cambria Math" w:cs="Arial"/>
                <w:color w:val="000000"/>
                <w:sz w:val="22"/>
                <w:szCs w:val="22"/>
              </w:rPr>
              <m:t>t</m:t>
            </m:r>
          </m:sub>
        </m:sSub>
        <m:r>
          <w:rPr>
            <w:rFonts w:ascii="Cambria Math" w:hAnsi="Cambria Math" w:cs="Arial"/>
            <w:color w:val="000000"/>
            <w:sz w:val="22"/>
            <w:szCs w:val="22"/>
          </w:rPr>
          <m:t>,</m:t>
        </m:r>
        <m:sSub>
          <m:sSubPr>
            <m:ctrlPr>
              <w:rPr>
                <w:rFonts w:ascii="Cambria Math" w:hAnsi="Cambria Math" w:cs="Arial"/>
                <w:i/>
                <w:color w:val="000000"/>
                <w:sz w:val="22"/>
                <w:szCs w:val="22"/>
              </w:rPr>
            </m:ctrlPr>
          </m:sSubPr>
          <m:e>
            <m:r>
              <m:rPr>
                <m:sty m:val="p"/>
              </m:rPr>
              <w:rPr>
                <w:rFonts w:ascii="Cambria Math" w:hAnsi="Cambria Math" w:cs="Arial"/>
                <w:color w:val="000000"/>
                <w:sz w:val="22"/>
                <w:szCs w:val="22"/>
              </w:rPr>
              <m:t>σ</m:t>
            </m:r>
          </m:e>
          <m:sub>
            <m:r>
              <w:rPr>
                <w:rFonts w:ascii="Cambria Math" w:hAnsi="Cambria Math" w:cs="Arial"/>
                <w:color w:val="000000"/>
                <w:sz w:val="22"/>
                <w:szCs w:val="22"/>
              </w:rPr>
              <m:t>t</m:t>
            </m:r>
          </m:sub>
        </m:sSub>
      </m:oMath>
      <w:r>
        <w:rPr>
          <w:rFonts w:ascii="Arial" w:hAnsi="Arial" w:cs="Arial"/>
          <w:color w:val="000000"/>
          <w:sz w:val="22"/>
          <w:szCs w:val="22"/>
        </w:rPr>
        <w:t>) into a stimulus component (</w:t>
      </w:r>
      <m:oMath>
        <m:sSub>
          <m:sSubPr>
            <m:ctrlPr>
              <w:rPr>
                <w:rFonts w:ascii="Cambria Math" w:hAnsi="Cambria Math" w:cs="Arial"/>
                <w:i/>
                <w:color w:val="000000"/>
                <w:sz w:val="22"/>
                <w:szCs w:val="22"/>
              </w:rPr>
            </m:ctrlPr>
          </m:sSubPr>
          <m:e>
            <m:r>
              <w:rPr>
                <w:rFonts w:ascii="Cambria Math" w:hAnsi="Cambria Math" w:cs="Arial"/>
                <w:color w:val="000000"/>
                <w:sz w:val="22"/>
                <w:szCs w:val="22"/>
              </w:rPr>
              <m:t>x</m:t>
            </m:r>
          </m:e>
          <m:sub>
            <m:r>
              <w:rPr>
                <w:rFonts w:ascii="Cambria Math" w:hAnsi="Cambria Math" w:cs="Arial"/>
                <w:color w:val="000000"/>
                <w:sz w:val="22"/>
                <w:szCs w:val="22"/>
              </w:rPr>
              <m:t>t</m:t>
            </m:r>
          </m:sub>
        </m:sSub>
      </m:oMath>
      <w:r>
        <w:rPr>
          <w:rFonts w:ascii="Arial" w:hAnsi="Arial" w:cs="Arial"/>
          <w:color w:val="000000"/>
          <w:sz w:val="22"/>
          <w:szCs w:val="22"/>
        </w:rPr>
        <w:t>), contrast component (</w:t>
      </w:r>
      <m:oMath>
        <m:acc>
          <m:accPr>
            <m:chr m:val="̅"/>
            <m:ctrlPr>
              <w:rPr>
                <w:rFonts w:ascii="Cambria Math" w:hAnsi="Cambria Math" w:cs="Arial"/>
                <w:color w:val="000000"/>
                <w:sz w:val="22"/>
                <w:szCs w:val="22"/>
              </w:rPr>
            </m:ctrlPr>
          </m:accPr>
          <m:e>
            <m:r>
              <m:rPr>
                <m:sty m:val="p"/>
              </m:rPr>
              <w:rPr>
                <w:rFonts w:ascii="Cambria Math" w:hAnsi="Cambria Math" w:cs="Arial"/>
                <w:color w:val="000000"/>
                <w:sz w:val="22"/>
                <w:szCs w:val="22"/>
              </w:rPr>
              <m:t>σ</m:t>
            </m:r>
          </m:e>
        </m:acc>
        <m:r>
          <m:rPr>
            <m:lit/>
          </m:rPr>
          <w:rPr>
            <w:rFonts w:ascii="Cambria Math" w:hAnsi="Cambria Math" w:cs="Arial"/>
            <w:color w:val="000000"/>
            <w:sz w:val="22"/>
            <w:szCs w:val="22"/>
          </w:rPr>
          <m:t>/</m:t>
        </m:r>
        <m:sSub>
          <m:sSubPr>
            <m:ctrlPr>
              <w:rPr>
                <w:rFonts w:ascii="Cambria Math" w:hAnsi="Cambria Math" w:cs="Arial"/>
                <w:i/>
                <w:color w:val="000000"/>
                <w:sz w:val="22"/>
                <w:szCs w:val="22"/>
              </w:rPr>
            </m:ctrlPr>
          </m:sSubPr>
          <m:e>
            <m:r>
              <m:rPr>
                <m:sty m:val="p"/>
              </m:rPr>
              <w:rPr>
                <w:rFonts w:ascii="Cambria Math" w:hAnsi="Cambria Math" w:cs="Arial"/>
                <w:color w:val="000000"/>
                <w:sz w:val="22"/>
                <w:szCs w:val="22"/>
              </w:rPr>
              <m:t>σ</m:t>
            </m:r>
            <m:ctrlPr>
              <w:rPr>
                <w:rFonts w:ascii="Cambria Math" w:hAnsi="Cambria Math" w:cs="Arial"/>
                <w:color w:val="000000"/>
                <w:sz w:val="22"/>
                <w:szCs w:val="22"/>
              </w:rPr>
            </m:ctrlPr>
          </m:e>
          <m:sub>
            <m:r>
              <w:rPr>
                <w:rFonts w:ascii="Cambria Math" w:hAnsi="Cambria Math" w:cs="Arial"/>
                <w:color w:val="000000"/>
                <w:sz w:val="22"/>
                <w:szCs w:val="22"/>
              </w:rPr>
              <m:t>t</m:t>
            </m:r>
          </m:sub>
        </m:sSub>
      </m:oMath>
      <w:r>
        <w:rPr>
          <w:rFonts w:ascii="Arial" w:hAnsi="Arial" w:cs="Arial"/>
          <w:color w:val="000000"/>
          <w:sz w:val="22"/>
          <w:szCs w:val="22"/>
        </w:rPr>
        <w:t>), and an interaction between the stimulus and the contrast (</w:t>
      </w:r>
      <m:oMath>
        <m:sSub>
          <m:sSubPr>
            <m:ctrlPr>
              <w:rPr>
                <w:rFonts w:ascii="Cambria Math" w:hAnsi="Cambria Math" w:cs="Arial"/>
                <w:i/>
                <w:color w:val="000000"/>
                <w:sz w:val="22"/>
                <w:szCs w:val="22"/>
              </w:rPr>
            </m:ctrlPr>
          </m:sSubPr>
          <m:e>
            <m:r>
              <w:rPr>
                <w:rFonts w:ascii="Cambria Math" w:hAnsi="Cambria Math" w:cs="Arial"/>
                <w:color w:val="000000"/>
                <w:sz w:val="22"/>
                <w:szCs w:val="22"/>
              </w:rPr>
              <m:t>x</m:t>
            </m:r>
          </m:e>
          <m:sub>
            <m:r>
              <w:rPr>
                <w:rFonts w:ascii="Cambria Math" w:hAnsi="Cambria Math" w:cs="Arial"/>
                <w:color w:val="000000"/>
                <w:sz w:val="22"/>
                <w:szCs w:val="22"/>
              </w:rPr>
              <m:t>t</m:t>
            </m:r>
          </m:sub>
        </m:sSub>
        <m:r>
          <w:rPr>
            <w:rFonts w:ascii="Cambria Math" w:hAnsi="Cambria Math" w:cs="Arial"/>
            <w:color w:val="000000"/>
            <w:sz w:val="22"/>
            <w:szCs w:val="22"/>
          </w:rPr>
          <m:t>*</m:t>
        </m:r>
        <m:acc>
          <m:accPr>
            <m:chr m:val="̅"/>
            <m:ctrlPr>
              <w:rPr>
                <w:rFonts w:ascii="Cambria Math" w:hAnsi="Cambria Math" w:cs="Arial"/>
                <w:color w:val="000000"/>
                <w:sz w:val="22"/>
                <w:szCs w:val="22"/>
              </w:rPr>
            </m:ctrlPr>
          </m:accPr>
          <m:e>
            <m:r>
              <m:rPr>
                <m:sty m:val="p"/>
              </m:rPr>
              <w:rPr>
                <w:rFonts w:ascii="Cambria Math" w:hAnsi="Cambria Math" w:cs="Arial"/>
                <w:color w:val="000000"/>
                <w:sz w:val="22"/>
                <w:szCs w:val="22"/>
              </w:rPr>
              <m:t>σ</m:t>
            </m:r>
          </m:e>
        </m:acc>
        <m:r>
          <m:rPr>
            <m:lit/>
          </m:rPr>
          <w:rPr>
            <w:rFonts w:ascii="Cambria Math" w:hAnsi="Cambria Math" w:cs="Arial"/>
            <w:color w:val="000000"/>
            <w:sz w:val="22"/>
            <w:szCs w:val="22"/>
          </w:rPr>
          <m:t>/</m:t>
        </m:r>
        <m:sSub>
          <m:sSubPr>
            <m:ctrlPr>
              <w:rPr>
                <w:rFonts w:ascii="Cambria Math" w:hAnsi="Cambria Math" w:cs="Arial"/>
                <w:i/>
                <w:color w:val="000000"/>
                <w:sz w:val="22"/>
                <w:szCs w:val="22"/>
              </w:rPr>
            </m:ctrlPr>
          </m:sSubPr>
          <m:e>
            <m:r>
              <m:rPr>
                <m:sty m:val="p"/>
              </m:rPr>
              <w:rPr>
                <w:rFonts w:ascii="Cambria Math" w:hAnsi="Cambria Math" w:cs="Arial"/>
                <w:color w:val="000000"/>
                <w:sz w:val="22"/>
                <w:szCs w:val="22"/>
              </w:rPr>
              <m:t>σ</m:t>
            </m:r>
            <m:ctrlPr>
              <w:rPr>
                <w:rFonts w:ascii="Cambria Math" w:hAnsi="Cambria Math" w:cs="Arial"/>
                <w:color w:val="000000"/>
                <w:sz w:val="22"/>
                <w:szCs w:val="22"/>
              </w:rPr>
            </m:ctrlPr>
          </m:e>
          <m:sub>
            <m:r>
              <w:rPr>
                <w:rFonts w:ascii="Cambria Math" w:hAnsi="Cambria Math" w:cs="Arial"/>
                <w:color w:val="000000"/>
                <w:sz w:val="22"/>
                <w:szCs w:val="22"/>
              </w:rPr>
              <m:t>t</m:t>
            </m:r>
          </m:sub>
        </m:sSub>
      </m:oMath>
      <w:r>
        <w:rPr>
          <w:rFonts w:ascii="Arial" w:hAnsi="Arial" w:cs="Arial"/>
          <w:color w:val="000000"/>
          <w:sz w:val="22"/>
          <w:szCs w:val="22"/>
        </w:rPr>
        <w:t>)</w:t>
      </w:r>
      <w:ins w:id="38" w:author="Microsoft Office User" w:date="2021-07-20T13:22:00Z">
        <w:r w:rsidR="00E01905">
          <w:rPr>
            <w:rFonts w:ascii="Arial" w:hAnsi="Arial" w:cs="Arial"/>
            <w:color w:val="000000"/>
            <w:sz w:val="22"/>
            <w:szCs w:val="22"/>
          </w:rPr>
          <w:t xml:space="preserve">, where </w:t>
        </w:r>
      </w:ins>
      <m:oMath>
        <m:acc>
          <m:accPr>
            <m:chr m:val="̅"/>
            <m:ctrlPr>
              <w:ins w:id="39" w:author="Microsoft Office User" w:date="2021-07-20T13:22:00Z">
                <w:rPr>
                  <w:rFonts w:ascii="Cambria Math" w:hAnsi="Cambria Math" w:cs="Arial"/>
                  <w:color w:val="000000"/>
                  <w:sz w:val="22"/>
                  <w:szCs w:val="22"/>
                </w:rPr>
              </w:ins>
            </m:ctrlPr>
          </m:accPr>
          <m:e>
            <m:r>
              <w:ins w:id="40" w:author="Microsoft Office User" w:date="2021-07-20T13:22:00Z">
                <m:rPr>
                  <m:sty m:val="p"/>
                </m:rPr>
                <w:rPr>
                  <w:rFonts w:ascii="Cambria Math" w:hAnsi="Cambria Math" w:cs="Arial"/>
                  <w:color w:val="000000"/>
                  <w:sz w:val="22"/>
                  <w:szCs w:val="22"/>
                </w:rPr>
                <m:t>σ</m:t>
              </w:ins>
            </m:r>
          </m:e>
        </m:acc>
      </m:oMath>
      <w:ins w:id="41" w:author="Microsoft Office User" w:date="2021-07-20T13:22:00Z">
        <w:r w:rsidR="00E01905">
          <w:rPr>
            <w:rFonts w:ascii="Arial" w:hAnsi="Arial" w:cs="Arial"/>
            <w:color w:val="000000"/>
            <w:sz w:val="22"/>
            <w:szCs w:val="22"/>
          </w:rPr>
          <w:t xml:space="preserve"> is an arbitrary constant, defined as the contrast at which the gain is 1</w:t>
        </w:r>
      </w:ins>
      <w:r>
        <w:rPr>
          <w:rFonts w:ascii="Arial" w:hAnsi="Arial" w:cs="Arial"/>
          <w:color w:val="000000"/>
          <w:sz w:val="22"/>
          <w:szCs w:val="22"/>
        </w:rPr>
        <w:t xml:space="preserve">. We </w:t>
      </w:r>
      <w:del w:id="42" w:author="Microsoft Office User" w:date="2021-07-20T13:23:00Z">
        <w:r w:rsidDel="00E01905">
          <w:rPr>
            <w:rFonts w:ascii="Arial" w:hAnsi="Arial" w:cs="Arial"/>
            <w:color w:val="000000"/>
            <w:sz w:val="22"/>
            <w:szCs w:val="22"/>
          </w:rPr>
          <w:delText xml:space="preserve">then </w:delText>
        </w:r>
      </w:del>
      <w:r>
        <w:rPr>
          <w:rFonts w:ascii="Arial" w:hAnsi="Arial" w:cs="Arial"/>
          <w:color w:val="000000"/>
          <w:sz w:val="22"/>
          <w:szCs w:val="22"/>
        </w:rPr>
        <w:t>calculated a gain modulation index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from the fitted model parameters (Figure 2b). For comparison, we also fit</w:t>
      </w:r>
      <w:r>
        <w:rPr>
          <w:rFonts w:ascii="Arial" w:hAnsi="Arial" w:cs="Arial"/>
          <w:color w:val="000000"/>
          <w:sz w:val="20"/>
          <w:szCs w:val="20"/>
        </w:rPr>
        <w:t xml:space="preserve"> </w:t>
      </w:r>
      <w:r>
        <w:rPr>
          <w:rFonts w:ascii="Arial" w:hAnsi="Arial" w:cs="Arial"/>
          <w:color w:val="000000"/>
          <w:sz w:val="22"/>
          <w:szCs w:val="22"/>
        </w:rPr>
        <w:t>previously described linear-nonlinear models to each neuron</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D.B.","non-dropping-particle":"","parse-names":false,"suffix":""},{"dropping-particle":"","family":"Schnupp","given":"Jan W.H.","non-dropping-particle":"","parse-names":false,"suffix":""},{"dropping-particle":"","family":"King","given":"Andrew J.","non-dropping-particle":"","parse-names":false,"suffix":""}],"container-title":"Neuron","id":"ITEM-1","issue":"6","issued":{"date-parts":[["2011","6","23"]]},"page":"1178-1191","publisher":"Elsevier Inc.","title":"Contrast Gain Control in Auditory Cortex","type":"article-journal","volume":"70"},"uris":["http://www.mendeley.com/documents/?uuid=dca560f3-141f-4296-8dc9-384149cc1058"]},{"id":"ITEM-2","itemData":{"DOI":"10.1371/journal.pbio.1001710","ISBN":"1545-7885","ISSN":"15449173","PMID":"24265596","abstract":"Identifying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Pathway","type":"article-journal","volume":"11"},"uris":["http://www.mendeley.com/documents/?uuid=0612c202-76b6-426c-a7f8-3b60c888f6b7"]},{"id":"ITEM-3","itemData":{"DOI":"10.1152/jn.00847.2017","ISSN":"15221598","PMID":"30044164","abstract":"The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Neurophysiology","id":"ITEM-3","issue":"4","issued":{"date-parts":[["2018","7","25"]]},"page":"1872-1884","publisher":"American Physiological Society Bethesda, MD","title":"Contrast gain control in mouse auditory cortex","type":"article-journal","volume":"120"},"uris":["http://www.mendeley.com/documents/?uuid=25ee5cfc-bee6-43e3-af9b-e7453e5f03cc"]},{"id":"ITEM-4","itemData":{"DOI":"10.1038/s41467-019-14163-5","ISSN":"20411723","PMID":"31949136","abstract":"Neural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15,17,24,25&lt;/sup&gt;","plainTextFormattedCitation":"15,17,24,25","previouslyFormattedCitation":"&lt;sup&gt;15,17,24,25&lt;/sup&gt;"},"properties":{"noteIndex":0},"schema":"https://github.com/citation-style-language/schema/raw/master/csl-citation.json"}</w:instrText>
      </w:r>
      <w:r>
        <w:rPr>
          <w:rFonts w:ascii="Arial" w:hAnsi="Arial" w:cs="Arial"/>
          <w:color w:val="000000"/>
          <w:sz w:val="22"/>
          <w:szCs w:val="22"/>
        </w:rPr>
        <w:fldChar w:fldCharType="separate"/>
      </w:r>
      <w:r w:rsidRPr="00887279">
        <w:rPr>
          <w:rFonts w:ascii="Arial" w:hAnsi="Arial" w:cs="Arial"/>
          <w:noProof/>
          <w:color w:val="000000"/>
          <w:sz w:val="22"/>
          <w:szCs w:val="22"/>
          <w:vertAlign w:val="superscript"/>
        </w:rPr>
        <w:t>15,17,24,25</w:t>
      </w:r>
      <w:r>
        <w:rPr>
          <w:rFonts w:ascii="Arial" w:hAnsi="Arial" w:cs="Arial"/>
          <w:color w:val="000000"/>
          <w:sz w:val="22"/>
          <w:szCs w:val="22"/>
        </w:rPr>
        <w:fldChar w:fldCharType="end"/>
      </w:r>
      <w:r>
        <w:rPr>
          <w:rFonts w:ascii="Arial" w:hAnsi="Arial" w:cs="Arial"/>
          <w:color w:val="000000"/>
          <w:sz w:val="22"/>
          <w:szCs w:val="22"/>
        </w:rPr>
        <w:t>, one with a static output nonlinearity (static-LN), and one with a contrast-dependent output nonlinearity (GC-LN, Figure 2c). Model results for a representative neuron are plotted in Figure 2d-g. Qualitatively, the GLM with gain control (GC-GLM), outperform</w:t>
      </w:r>
      <w:ins w:id="43" w:author="Microsoft Office User" w:date="2021-07-20T13:23:00Z">
        <w:r w:rsidR="00E01905">
          <w:rPr>
            <w:rFonts w:ascii="Arial" w:hAnsi="Arial" w:cs="Arial"/>
            <w:color w:val="000000"/>
            <w:sz w:val="22"/>
            <w:szCs w:val="22"/>
          </w:rPr>
          <w:t>ed</w:t>
        </w:r>
      </w:ins>
      <w:del w:id="44" w:author="Microsoft Office User" w:date="2021-07-20T13:23:00Z">
        <w:r w:rsidDel="00E01905">
          <w:rPr>
            <w:rFonts w:ascii="Arial" w:hAnsi="Arial" w:cs="Arial"/>
            <w:color w:val="000000"/>
            <w:sz w:val="22"/>
            <w:szCs w:val="22"/>
          </w:rPr>
          <w:delText>s</w:delText>
        </w:r>
      </w:del>
      <w:r>
        <w:rPr>
          <w:rFonts w:ascii="Arial" w:hAnsi="Arial" w:cs="Arial"/>
          <w:color w:val="000000"/>
          <w:sz w:val="22"/>
          <w:szCs w:val="22"/>
        </w:rPr>
        <w:t xml:space="preserve"> standard LN models, principally by capturing the adaptation after the transition (Figure 2d, middle panel) and allowed us to analyze gain modulation over time,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xml:space="preserve"> (Figure 2d, bottom panel; Figure 2g). Importantly, the fit of the GC-LN model and GC-GLM model both demonstrate gain control, characterized by high gain in low contrast and low gain in high contrast (Figure 2f and g, respectively), suggesting that both models capture similar gain estimates.</w:t>
      </w:r>
    </w:p>
    <w:p w14:paraId="5AC2E544" w14:textId="31A6744A" w:rsidR="00E57303" w:rsidRDefault="005E6A59" w:rsidP="005E6A59">
      <w:pPr>
        <w:jc w:val="both"/>
        <w:rPr>
          <w:rFonts w:ascii="Arial" w:hAnsi="Arial" w:cs="Arial"/>
          <w:color w:val="000000"/>
          <w:sz w:val="22"/>
          <w:szCs w:val="22"/>
        </w:rPr>
      </w:pPr>
      <w:r>
        <w:rPr>
          <w:rFonts w:ascii="Arial" w:hAnsi="Arial" w:cs="Arial"/>
          <w:color w:val="000000"/>
          <w:sz w:val="22"/>
          <w:szCs w:val="22"/>
        </w:rPr>
        <w:tab/>
        <w:t xml:space="preserve">To test whether the GC-GLM could better account for the data, we compared cross-validated correlations of the model predictions with the trial averaged PSTH for all each neuron, finding a significant effect of model type on the correlations (n = 97 neurons; </w:t>
      </w:r>
      <w:proofErr w:type="spellStart"/>
      <w:r>
        <w:rPr>
          <w:rFonts w:ascii="Arial" w:hAnsi="Arial" w:cs="Arial"/>
          <w:color w:val="000000"/>
          <w:sz w:val="22"/>
          <w:szCs w:val="22"/>
        </w:rPr>
        <w:t>Kruskall</w:t>
      </w:r>
      <w:proofErr w:type="spellEnd"/>
      <w:r>
        <w:rPr>
          <w:rFonts w:ascii="Arial" w:hAnsi="Arial" w:cs="Arial"/>
          <w:color w:val="000000"/>
          <w:sz w:val="22"/>
          <w:szCs w:val="22"/>
        </w:rPr>
        <w:t xml:space="preserve">-Wallis test: </w:t>
      </w:r>
      <w:r w:rsidRPr="00775C3D">
        <w:rPr>
          <w:rFonts w:ascii="Arial" w:hAnsi="Arial" w:cs="Arial"/>
          <w:i/>
          <w:iCs/>
          <w:color w:val="000000"/>
          <w:sz w:val="22"/>
          <w:szCs w:val="22"/>
        </w:rPr>
        <w:t>H</w:t>
      </w:r>
      <w:r>
        <w:rPr>
          <w:rFonts w:ascii="Arial" w:hAnsi="Arial" w:cs="Arial"/>
          <w:color w:val="000000"/>
          <w:sz w:val="22"/>
          <w:szCs w:val="22"/>
        </w:rPr>
        <w:t>(2) = 93.61, p = 6.70e-21). Post-hoc Wilcoxon Sign-Rank tests found that the GC-GLM correlation was significantly higher (Median (</w:t>
      </w:r>
      <w:proofErr w:type="spellStart"/>
      <w:r>
        <w:rPr>
          <w:rFonts w:ascii="Arial" w:hAnsi="Arial" w:cs="Arial"/>
          <w:i/>
          <w:iCs/>
          <w:color w:val="000000"/>
          <w:sz w:val="22"/>
          <w:szCs w:val="22"/>
        </w:rPr>
        <w:t>Mdn</w:t>
      </w:r>
      <w:proofErr w:type="spellEnd"/>
      <w:r>
        <w:rPr>
          <w:rFonts w:ascii="Arial" w:hAnsi="Arial" w:cs="Arial"/>
          <w:color w:val="000000"/>
          <w:sz w:val="22"/>
          <w:szCs w:val="22"/>
        </w:rPr>
        <w:t>) = 0.75, Inter-Quartile Range (</w:t>
      </w:r>
      <w:r>
        <w:rPr>
          <w:rFonts w:ascii="Arial" w:hAnsi="Arial" w:cs="Arial"/>
          <w:i/>
          <w:iCs/>
          <w:color w:val="000000"/>
          <w:sz w:val="22"/>
          <w:szCs w:val="22"/>
        </w:rPr>
        <w:t>IQR</w:t>
      </w:r>
      <w:r>
        <w:rPr>
          <w:rFonts w:ascii="Arial" w:hAnsi="Arial" w:cs="Arial"/>
          <w:color w:val="000000"/>
          <w:sz w:val="22"/>
          <w:szCs w:val="22"/>
        </w:rPr>
        <w:t>) = 0.24) compared to the GC-LN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0.54, </w:t>
      </w:r>
      <w:r>
        <w:rPr>
          <w:rFonts w:ascii="Arial" w:hAnsi="Arial" w:cs="Arial"/>
          <w:i/>
          <w:iCs/>
          <w:color w:val="000000"/>
          <w:sz w:val="22"/>
          <w:szCs w:val="22"/>
        </w:rPr>
        <w:t>IQR</w:t>
      </w:r>
      <w:r>
        <w:rPr>
          <w:rFonts w:ascii="Arial" w:hAnsi="Arial" w:cs="Arial"/>
          <w:color w:val="000000"/>
          <w:sz w:val="22"/>
          <w:szCs w:val="22"/>
        </w:rPr>
        <w:t xml:space="preserve"> = 0.49, </w:t>
      </w:r>
      <w:r>
        <w:rPr>
          <w:rFonts w:ascii="Arial" w:hAnsi="Arial" w:cs="Arial"/>
          <w:i/>
          <w:iCs/>
          <w:color w:val="000000"/>
          <w:sz w:val="22"/>
          <w:szCs w:val="22"/>
        </w:rPr>
        <w:t xml:space="preserve">p </w:t>
      </w:r>
      <w:r>
        <w:rPr>
          <w:rFonts w:ascii="Arial" w:hAnsi="Arial" w:cs="Arial"/>
          <w:color w:val="000000"/>
          <w:sz w:val="22"/>
          <w:szCs w:val="22"/>
        </w:rPr>
        <w:t>= 4.41e-6) and the static-LN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0.25, </w:t>
      </w:r>
      <w:r>
        <w:rPr>
          <w:rFonts w:ascii="Arial" w:hAnsi="Arial" w:cs="Arial"/>
          <w:i/>
          <w:iCs/>
          <w:color w:val="000000"/>
          <w:sz w:val="22"/>
          <w:szCs w:val="22"/>
        </w:rPr>
        <w:t>IQR</w:t>
      </w:r>
      <w:r>
        <w:rPr>
          <w:rFonts w:ascii="Arial" w:hAnsi="Arial" w:cs="Arial"/>
          <w:color w:val="000000"/>
          <w:sz w:val="22"/>
          <w:szCs w:val="22"/>
        </w:rPr>
        <w:t xml:space="preserve"> = 0.73, </w:t>
      </w:r>
      <w:r>
        <w:rPr>
          <w:rFonts w:ascii="Arial" w:hAnsi="Arial" w:cs="Arial"/>
          <w:i/>
          <w:iCs/>
          <w:color w:val="000000"/>
          <w:sz w:val="22"/>
          <w:szCs w:val="22"/>
        </w:rPr>
        <w:t xml:space="preserve">p </w:t>
      </w:r>
      <w:r>
        <w:rPr>
          <w:rFonts w:ascii="Arial" w:hAnsi="Arial" w:cs="Arial"/>
          <w:color w:val="000000"/>
          <w:sz w:val="22"/>
          <w:szCs w:val="22"/>
        </w:rPr>
        <w:t>= 9.56e-10). Consistent with previous studies, we also found that the LN model with gain control outperformed the static model (</w:t>
      </w:r>
      <w:r>
        <w:rPr>
          <w:rFonts w:ascii="Arial" w:hAnsi="Arial" w:cs="Arial"/>
          <w:i/>
          <w:iCs/>
          <w:color w:val="000000"/>
          <w:sz w:val="22"/>
          <w:szCs w:val="22"/>
        </w:rPr>
        <w:t xml:space="preserve">p </w:t>
      </w:r>
      <w:r>
        <w:rPr>
          <w:rFonts w:ascii="Arial" w:hAnsi="Arial" w:cs="Arial"/>
          <w:color w:val="000000"/>
          <w:sz w:val="22"/>
          <w:szCs w:val="22"/>
        </w:rPr>
        <w:t xml:space="preserve">= 3.50e-6, Figure </w:t>
      </w:r>
      <w:del w:id="45" w:author="Microsoft Office User" w:date="2021-07-20T13:41:00Z">
        <w:r w:rsidDel="00A15531">
          <w:rPr>
            <w:rFonts w:ascii="Arial" w:hAnsi="Arial" w:cs="Arial"/>
            <w:color w:val="000000"/>
            <w:sz w:val="22"/>
            <w:szCs w:val="22"/>
          </w:rPr>
          <w:delText>2g</w:delText>
        </w:r>
      </w:del>
      <w:ins w:id="46" w:author="Microsoft Office User" w:date="2021-07-20T13:41:00Z">
        <w:r w:rsidR="00A15531">
          <w:rPr>
            <w:rFonts w:ascii="Arial" w:hAnsi="Arial" w:cs="Arial"/>
            <w:color w:val="000000"/>
            <w:sz w:val="22"/>
            <w:szCs w:val="22"/>
          </w:rPr>
          <w:t>2h</w:t>
        </w:r>
      </w:ins>
      <w:r>
        <w:rPr>
          <w:rFonts w:ascii="Arial" w:hAnsi="Arial" w:cs="Arial"/>
          <w:color w:val="000000"/>
          <w:sz w:val="22"/>
          <w:szCs w:val="22"/>
        </w:rPr>
        <w:t xml:space="preserve">). We then quantified whether the GLM </w:t>
      </w:r>
      <w:r>
        <w:rPr>
          <w:rFonts w:ascii="Arial" w:hAnsi="Arial" w:cs="Arial"/>
          <w:color w:val="000000"/>
          <w:sz w:val="22"/>
          <w:szCs w:val="22"/>
        </w:rPr>
        <w:lastRenderedPageBreak/>
        <w:t xml:space="preserve">detected significant gain control in the population by subtracting the gain estimate in low contrast from high contrast after the value of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xml:space="preserve"> stabilized (1s post transition) and found significant gain control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-0.10, </w:t>
      </w:r>
      <w:r>
        <w:rPr>
          <w:rFonts w:ascii="Arial" w:hAnsi="Arial" w:cs="Arial"/>
          <w:i/>
          <w:iCs/>
          <w:color w:val="000000"/>
          <w:sz w:val="22"/>
          <w:szCs w:val="22"/>
        </w:rPr>
        <w:t>IQR</w:t>
      </w:r>
      <w:r>
        <w:rPr>
          <w:rFonts w:ascii="Arial" w:hAnsi="Arial" w:cs="Arial"/>
          <w:color w:val="000000"/>
          <w:sz w:val="22"/>
          <w:szCs w:val="22"/>
        </w:rPr>
        <w:t xml:space="preserve">: </w:t>
      </w:r>
    </w:p>
    <w:p w14:paraId="7C892CEC" w14:textId="77777777" w:rsidR="00E57303" w:rsidRPr="00A9352F" w:rsidRDefault="00E57303" w:rsidP="00E57303">
      <w:pPr>
        <w:spacing w:before="240"/>
        <w:contextualSpacing/>
        <w:jc w:val="both"/>
        <w:rPr>
          <w:rFonts w:ascii="Arial" w:hAnsi="Arial" w:cs="Arial"/>
          <w:b/>
          <w:bCs/>
          <w:color w:val="000000"/>
          <w:sz w:val="20"/>
          <w:szCs w:val="20"/>
        </w:rPr>
      </w:pPr>
      <w:r>
        <w:rPr>
          <w:rFonts w:ascii="Arial" w:hAnsi="Arial" w:cs="Arial"/>
          <w:color w:val="000000"/>
          <w:sz w:val="22"/>
          <w:szCs w:val="22"/>
        </w:rPr>
        <w:br w:type="page"/>
      </w:r>
      <w:r>
        <w:rPr>
          <w:rFonts w:ascii="Arial" w:hAnsi="Arial" w:cs="Arial"/>
          <w:b/>
          <w:bCs/>
          <w:noProof/>
          <w:color w:val="000000"/>
          <w:sz w:val="20"/>
          <w:szCs w:val="20"/>
        </w:rPr>
        <w:lastRenderedPageBreak/>
        <w:drawing>
          <wp:anchor distT="0" distB="0" distL="114300" distR="114300" simplePos="0" relativeHeight="251659264" behindDoc="0" locked="0" layoutInCell="1" allowOverlap="1" wp14:anchorId="4F0D2B29" wp14:editId="473D969E">
            <wp:simplePos x="0" y="0"/>
            <wp:positionH relativeFrom="column">
              <wp:posOffset>0</wp:posOffset>
            </wp:positionH>
            <wp:positionV relativeFrom="paragraph">
              <wp:posOffset>173</wp:posOffset>
            </wp:positionV>
            <wp:extent cx="6861587" cy="3401568"/>
            <wp:effectExtent l="0" t="0" r="0" b="2540"/>
            <wp:wrapTopAndBottom/>
            <wp:docPr id="1" name="Picture 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61587" cy="3401568"/>
                    </a:xfrm>
                    <a:prstGeom prst="rect">
                      <a:avLst/>
                    </a:prstGeom>
                  </pic:spPr>
                </pic:pic>
              </a:graphicData>
            </a:graphic>
            <wp14:sizeRelV relativeFrom="margin">
              <wp14:pctHeight>0</wp14:pctHeight>
            </wp14:sizeRelV>
          </wp:anchor>
        </w:drawing>
      </w:r>
      <w:r w:rsidRPr="00A9352F">
        <w:rPr>
          <w:rFonts w:ascii="Arial" w:hAnsi="Arial" w:cs="Arial"/>
          <w:b/>
          <w:bCs/>
          <w:color w:val="000000"/>
          <w:sz w:val="20"/>
          <w:szCs w:val="20"/>
        </w:rPr>
        <w:t xml:space="preserve">Figure 1. </w:t>
      </w:r>
    </w:p>
    <w:p w14:paraId="358D43C2" w14:textId="49087326" w:rsidR="00E57303" w:rsidRDefault="00E57303" w:rsidP="00E57303">
      <w:pPr>
        <w:spacing w:before="240"/>
        <w:jc w:val="both"/>
        <w:rPr>
          <w:rFonts w:ascii="Arial" w:hAnsi="Arial" w:cs="Arial"/>
          <w:color w:val="000000"/>
          <w:sz w:val="20"/>
          <w:szCs w:val="20"/>
        </w:rPr>
      </w:pPr>
      <w:r>
        <w:rPr>
          <w:rFonts w:ascii="Arial" w:hAnsi="Arial" w:cs="Arial"/>
          <w:b/>
          <w:bCs/>
          <w:color w:val="000000"/>
          <w:sz w:val="20"/>
          <w:szCs w:val="20"/>
        </w:rPr>
        <w:t>a</w:t>
      </w:r>
      <w:r w:rsidRPr="001503A3">
        <w:rPr>
          <w:rFonts w:ascii="Arial" w:hAnsi="Arial" w:cs="Arial"/>
          <w:b/>
          <w:bCs/>
          <w:color w:val="000000"/>
          <w:sz w:val="20"/>
          <w:szCs w:val="20"/>
        </w:rPr>
        <w:t>,</w:t>
      </w:r>
      <w:r>
        <w:rPr>
          <w:rFonts w:ascii="Arial" w:hAnsi="Arial" w:cs="Arial"/>
          <w:color w:val="000000"/>
          <w:sz w:val="20"/>
          <w:szCs w:val="20"/>
        </w:rPr>
        <w:t xml:space="preserve"> </w:t>
      </w:r>
      <w:r w:rsidRPr="001503A3">
        <w:rPr>
          <w:rFonts w:ascii="Arial" w:hAnsi="Arial" w:cs="Arial"/>
          <w:color w:val="000000"/>
          <w:sz w:val="20"/>
          <w:szCs w:val="20"/>
        </w:rPr>
        <w:t xml:space="preserve">Experimental setup. </w:t>
      </w:r>
      <w:r>
        <w:rPr>
          <w:rFonts w:ascii="Arial" w:hAnsi="Arial" w:cs="Arial"/>
          <w:b/>
          <w:bCs/>
          <w:color w:val="000000"/>
          <w:sz w:val="20"/>
          <w:szCs w:val="20"/>
        </w:rPr>
        <w:t xml:space="preserve">b, </w:t>
      </w:r>
      <w:r w:rsidRPr="001503A3">
        <w:rPr>
          <w:rFonts w:ascii="Arial" w:hAnsi="Arial" w:cs="Arial"/>
          <w:color w:val="000000"/>
          <w:sz w:val="20"/>
          <w:szCs w:val="20"/>
        </w:rPr>
        <w:t xml:space="preserve">GO/NO-GO task design. </w:t>
      </w:r>
      <w:r w:rsidRPr="001503A3">
        <w:rPr>
          <w:rFonts w:ascii="Arial" w:hAnsi="Arial" w:cs="Arial"/>
          <w:i/>
          <w:iCs/>
          <w:color w:val="000000"/>
          <w:sz w:val="20"/>
          <w:szCs w:val="20"/>
        </w:rPr>
        <w:t>Left:</w:t>
      </w:r>
      <w:r w:rsidRPr="001503A3">
        <w:rPr>
          <w:rFonts w:ascii="Arial" w:hAnsi="Arial" w:cs="Arial"/>
          <w:color w:val="000000"/>
          <w:sz w:val="20"/>
          <w:szCs w:val="20"/>
        </w:rPr>
        <w:t xml:space="preserve"> example NO-GO trials. From top to bottom: spectrogram of an example low-to-high contrast trial (color</w:t>
      </w:r>
      <w:ins w:id="47" w:author="Microsoft Office User" w:date="2021-07-20T13:24:00Z">
        <w:r w:rsidR="00E01905">
          <w:rPr>
            <w:rFonts w:ascii="Arial" w:hAnsi="Arial" w:cs="Arial"/>
            <w:color w:val="000000"/>
            <w:sz w:val="20"/>
            <w:szCs w:val="20"/>
          </w:rPr>
          <w:t xml:space="preserve"> </w:t>
        </w:r>
      </w:ins>
      <w:r w:rsidRPr="001503A3">
        <w:rPr>
          <w:rFonts w:ascii="Arial" w:hAnsi="Arial" w:cs="Arial"/>
          <w:color w:val="000000"/>
          <w:sz w:val="20"/>
          <w:szCs w:val="20"/>
        </w:rPr>
        <w:t>bar indicates volume in dB SPL); waveform for sample spectrogram; example spectrogram for a high-to-low contrast trial; waveform for example spectrogram; temporally jittered response window to estimate false alarms; schematic lick responses in the</w:t>
      </w:r>
      <w:r>
        <w:rPr>
          <w:rFonts w:ascii="Arial" w:hAnsi="Arial" w:cs="Arial"/>
          <w:color w:val="000000"/>
          <w:sz w:val="20"/>
          <w:szCs w:val="20"/>
        </w:rPr>
        <w:t xml:space="preserve"> response</w:t>
      </w:r>
      <w:r w:rsidRPr="001503A3">
        <w:rPr>
          <w:rFonts w:ascii="Arial" w:hAnsi="Arial" w:cs="Arial"/>
          <w:color w:val="000000"/>
          <w:sz w:val="20"/>
          <w:szCs w:val="20"/>
        </w:rPr>
        <w:t xml:space="preserve"> window; timeout</w:t>
      </w:r>
      <w:r>
        <w:rPr>
          <w:rFonts w:ascii="Arial" w:hAnsi="Arial" w:cs="Arial"/>
          <w:color w:val="000000"/>
          <w:sz w:val="20"/>
          <w:szCs w:val="20"/>
        </w:rPr>
        <w:t xml:space="preserve"> of 7 seconds</w:t>
      </w:r>
      <w:r w:rsidRPr="001503A3">
        <w:rPr>
          <w:rFonts w:ascii="Arial" w:hAnsi="Arial" w:cs="Arial"/>
          <w:color w:val="000000"/>
          <w:sz w:val="20"/>
          <w:szCs w:val="20"/>
        </w:rPr>
        <w:t xml:space="preserve"> delivered after the first lick. Vertical red dashed line indicates the contrast switch after 3 seconds. Black scale bar indicates 1s. </w:t>
      </w:r>
      <w:r w:rsidRPr="001503A3">
        <w:rPr>
          <w:rFonts w:ascii="Arial" w:hAnsi="Arial" w:cs="Arial"/>
          <w:i/>
          <w:iCs/>
          <w:color w:val="000000"/>
          <w:sz w:val="20"/>
          <w:szCs w:val="20"/>
        </w:rPr>
        <w:t>Right:</w:t>
      </w:r>
      <w:r w:rsidRPr="001503A3">
        <w:rPr>
          <w:rFonts w:ascii="Arial" w:hAnsi="Arial" w:cs="Arial"/>
          <w:color w:val="000000"/>
          <w:sz w:val="20"/>
          <w:szCs w:val="20"/>
        </w:rPr>
        <w:t xml:space="preserve"> example GO trials. From top to bottom: same as in left panel, except the response window immediately follows target presentation and licks within the target window trigger a ~5</w:t>
      </w:r>
      <w:r>
        <w:rPr>
          <w:rFonts w:ascii="Arial" w:hAnsi="Arial" w:cs="Arial"/>
          <w:color w:val="000000"/>
          <w:sz w:val="20"/>
          <w:szCs w:val="20"/>
        </w:rPr>
        <w:t>µ</w:t>
      </w:r>
      <w:r w:rsidRPr="001503A3">
        <w:rPr>
          <w:rFonts w:ascii="Arial" w:hAnsi="Arial" w:cs="Arial"/>
          <w:color w:val="000000"/>
          <w:sz w:val="20"/>
          <w:szCs w:val="20"/>
        </w:rPr>
        <w:t xml:space="preserve">L water reward. </w:t>
      </w:r>
      <w:r>
        <w:rPr>
          <w:rFonts w:ascii="Arial" w:hAnsi="Arial" w:cs="Arial"/>
          <w:b/>
          <w:bCs/>
          <w:color w:val="000000"/>
          <w:sz w:val="20"/>
          <w:szCs w:val="20"/>
        </w:rPr>
        <w:t xml:space="preserve">c, </w:t>
      </w:r>
      <w:r w:rsidRPr="001503A3">
        <w:rPr>
          <w:rFonts w:ascii="Arial" w:hAnsi="Arial" w:cs="Arial"/>
          <w:color w:val="000000"/>
          <w:sz w:val="20"/>
          <w:szCs w:val="20"/>
        </w:rPr>
        <w:t xml:space="preserve">Target manipulation waveforms. </w:t>
      </w:r>
      <w:r w:rsidRPr="001503A3">
        <w:rPr>
          <w:rFonts w:ascii="Arial" w:hAnsi="Arial" w:cs="Arial"/>
          <w:i/>
          <w:iCs/>
          <w:color w:val="000000"/>
          <w:sz w:val="20"/>
          <w:szCs w:val="20"/>
        </w:rPr>
        <w:t>Top:</w:t>
      </w:r>
      <w:r w:rsidRPr="001503A3">
        <w:rPr>
          <w:rFonts w:ascii="Arial" w:hAnsi="Arial" w:cs="Arial"/>
          <w:color w:val="000000"/>
          <w:sz w:val="20"/>
          <w:szCs w:val="20"/>
        </w:rPr>
        <w:t xml:space="preserve"> overlaid trials where target volume differed. Volume is indicated by the amplitude and color</w:t>
      </w:r>
      <w:ins w:id="48" w:author="Microsoft Office User" w:date="2021-07-20T13:23:00Z">
        <w:r w:rsidR="00E01905">
          <w:rPr>
            <w:rFonts w:ascii="Arial" w:hAnsi="Arial" w:cs="Arial"/>
            <w:color w:val="000000"/>
            <w:sz w:val="20"/>
            <w:szCs w:val="20"/>
          </w:rPr>
          <w:t xml:space="preserve"> </w:t>
        </w:r>
      </w:ins>
      <w:r w:rsidRPr="001503A3">
        <w:rPr>
          <w:rFonts w:ascii="Arial" w:hAnsi="Arial" w:cs="Arial"/>
          <w:color w:val="000000"/>
          <w:sz w:val="20"/>
          <w:szCs w:val="20"/>
        </w:rPr>
        <w:t>bar</w:t>
      </w:r>
      <w:r>
        <w:rPr>
          <w:rFonts w:ascii="Arial" w:hAnsi="Arial" w:cs="Arial"/>
          <w:color w:val="000000"/>
          <w:sz w:val="20"/>
          <w:szCs w:val="20"/>
        </w:rPr>
        <w:t>.</w:t>
      </w:r>
      <w:r w:rsidRPr="001503A3">
        <w:rPr>
          <w:rFonts w:ascii="Arial" w:hAnsi="Arial" w:cs="Arial"/>
          <w:color w:val="000000"/>
          <w:sz w:val="20"/>
          <w:szCs w:val="20"/>
        </w:rPr>
        <w:t xml:space="preserve"> </w:t>
      </w:r>
      <w:r w:rsidRPr="001503A3">
        <w:rPr>
          <w:rFonts w:ascii="Arial" w:hAnsi="Arial" w:cs="Arial"/>
          <w:i/>
          <w:iCs/>
          <w:color w:val="000000"/>
          <w:sz w:val="20"/>
          <w:szCs w:val="20"/>
        </w:rPr>
        <w:t>Bottom:</w:t>
      </w:r>
      <w:r w:rsidRPr="001503A3">
        <w:rPr>
          <w:rFonts w:ascii="Arial" w:hAnsi="Arial" w:cs="Arial"/>
          <w:color w:val="000000"/>
          <w:sz w:val="20"/>
          <w:szCs w:val="20"/>
        </w:rPr>
        <w:t xml:space="preserve"> trials where target timing differed. The red vertical dashed line indicates the contrast switch</w:t>
      </w:r>
      <w:r>
        <w:rPr>
          <w:rFonts w:ascii="Arial" w:hAnsi="Arial" w:cs="Arial"/>
          <w:color w:val="000000"/>
          <w:sz w:val="20"/>
          <w:szCs w:val="20"/>
        </w:rPr>
        <w:t xml:space="preserve">. </w:t>
      </w:r>
      <w:r>
        <w:rPr>
          <w:rFonts w:ascii="Arial" w:hAnsi="Arial" w:cs="Arial"/>
          <w:b/>
          <w:bCs/>
          <w:color w:val="000000"/>
          <w:sz w:val="20"/>
          <w:szCs w:val="20"/>
        </w:rPr>
        <w:t xml:space="preserve">d, </w:t>
      </w:r>
      <w:r w:rsidRPr="005719C3">
        <w:rPr>
          <w:rFonts w:ascii="Arial" w:hAnsi="Arial" w:cs="Arial"/>
          <w:color w:val="000000"/>
          <w:sz w:val="20"/>
          <w:szCs w:val="20"/>
        </w:rPr>
        <w:t xml:space="preserve">Normative model of the task. </w:t>
      </w:r>
      <w:r w:rsidRPr="006A4A89">
        <w:rPr>
          <w:rFonts w:ascii="Arial" w:hAnsi="Arial" w:cs="Arial"/>
          <w:i/>
          <w:iCs/>
          <w:color w:val="000000"/>
          <w:sz w:val="20"/>
          <w:szCs w:val="20"/>
        </w:rPr>
        <w:t>Left inset</w:t>
      </w:r>
      <w:r>
        <w:rPr>
          <w:rFonts w:ascii="Arial" w:hAnsi="Arial" w:cs="Arial"/>
          <w:color w:val="000000"/>
          <w:sz w:val="20"/>
          <w:szCs w:val="20"/>
        </w:rPr>
        <w:t>:</w:t>
      </w:r>
      <w:r w:rsidRPr="005719C3">
        <w:rPr>
          <w:rFonts w:ascii="Arial" w:hAnsi="Arial" w:cs="Arial"/>
          <w:color w:val="000000"/>
          <w:sz w:val="20"/>
          <w:szCs w:val="20"/>
        </w:rPr>
        <w:t xml:space="preserve"> volume distributions for backgrounds (light lines) and targets (dark lines) in low and high contrast. (1) Spike generation process: a </w:t>
      </w:r>
      <w:r>
        <w:rPr>
          <w:rFonts w:ascii="Arial" w:hAnsi="Arial" w:cs="Arial"/>
          <w:color w:val="000000"/>
          <w:sz w:val="20"/>
          <w:szCs w:val="20"/>
        </w:rPr>
        <w:t xml:space="preserve">model neuron encodes stimuli sampled from a </w:t>
      </w:r>
      <w:r w:rsidRPr="005719C3">
        <w:rPr>
          <w:rFonts w:ascii="Arial" w:hAnsi="Arial" w:cs="Arial"/>
          <w:color w:val="000000"/>
          <w:sz w:val="20"/>
          <w:szCs w:val="20"/>
        </w:rPr>
        <w:t>1-dimensional sensory stimulus</w:t>
      </w:r>
      <w:r>
        <w:rPr>
          <w:rFonts w:ascii="Arial" w:hAnsi="Arial" w:cs="Arial"/>
          <w:color w:val="000000"/>
          <w:sz w:val="20"/>
          <w:szCs w:val="20"/>
        </w:rPr>
        <w:t xml:space="preserve"> stream</w:t>
      </w:r>
      <w:r w:rsidRPr="005719C3">
        <w:rPr>
          <w:rFonts w:ascii="Arial" w:hAnsi="Arial" w:cs="Arial"/>
          <w:color w:val="000000"/>
          <w:sz w:val="20"/>
          <w:szCs w:val="20"/>
        </w:rPr>
        <w:t xml:space="preserve"> consisting of a background that transitions between low and high contrast (light lines)</w:t>
      </w:r>
      <w:r>
        <w:rPr>
          <w:rFonts w:ascii="Arial" w:hAnsi="Arial" w:cs="Arial"/>
          <w:color w:val="000000"/>
          <w:sz w:val="20"/>
          <w:szCs w:val="20"/>
        </w:rPr>
        <w:t>;</w:t>
      </w:r>
      <w:r w:rsidRPr="005719C3">
        <w:rPr>
          <w:rFonts w:ascii="Arial" w:hAnsi="Arial" w:cs="Arial"/>
          <w:color w:val="000000"/>
          <w:sz w:val="20"/>
          <w:szCs w:val="20"/>
        </w:rPr>
        <w:t xml:space="preserve"> target</w:t>
      </w:r>
      <w:r>
        <w:rPr>
          <w:rFonts w:ascii="Arial" w:hAnsi="Arial" w:cs="Arial"/>
          <w:color w:val="000000"/>
          <w:sz w:val="20"/>
          <w:szCs w:val="20"/>
        </w:rPr>
        <w:t xml:space="preserve"> stimuli</w:t>
      </w:r>
      <w:r w:rsidRPr="005719C3">
        <w:rPr>
          <w:rFonts w:ascii="Arial" w:hAnsi="Arial" w:cs="Arial"/>
          <w:color w:val="000000"/>
          <w:sz w:val="20"/>
          <w:szCs w:val="20"/>
        </w:rPr>
        <w:t xml:space="preserve"> (solid dots) </w:t>
      </w:r>
      <w:r>
        <w:rPr>
          <w:rFonts w:ascii="Arial" w:hAnsi="Arial" w:cs="Arial"/>
          <w:color w:val="000000"/>
          <w:sz w:val="20"/>
          <w:szCs w:val="20"/>
        </w:rPr>
        <w:t>were used to assess sensitivity</w:t>
      </w:r>
      <w:r w:rsidRPr="005719C3">
        <w:rPr>
          <w:rFonts w:ascii="Arial" w:hAnsi="Arial" w:cs="Arial"/>
          <w:color w:val="000000"/>
          <w:sz w:val="20"/>
          <w:szCs w:val="20"/>
        </w:rPr>
        <w:t xml:space="preserve">. The </w:t>
      </w:r>
      <w:r>
        <w:rPr>
          <w:rFonts w:ascii="Arial" w:hAnsi="Arial" w:cs="Arial"/>
          <w:color w:val="000000"/>
          <w:sz w:val="20"/>
          <w:szCs w:val="20"/>
        </w:rPr>
        <w:t>stimulus response of the neuron is transformed by</w:t>
      </w:r>
      <w:r w:rsidRPr="005719C3">
        <w:rPr>
          <w:rFonts w:ascii="Arial" w:hAnsi="Arial" w:cs="Arial"/>
          <w:color w:val="000000"/>
          <w:sz w:val="20"/>
          <w:szCs w:val="20"/>
        </w:rPr>
        <w:t xml:space="preserve"> a sigmoidal function which then generates stochastic spikes. (2) </w:t>
      </w:r>
      <w:r>
        <w:rPr>
          <w:rFonts w:ascii="Arial" w:hAnsi="Arial" w:cs="Arial"/>
          <w:color w:val="000000"/>
          <w:sz w:val="20"/>
          <w:szCs w:val="20"/>
        </w:rPr>
        <w:t>The observed spike counts are integrated over a brief time window and used to estimate the current variance of the stimulus.</w:t>
      </w:r>
      <w:r w:rsidRPr="005719C3">
        <w:rPr>
          <w:rFonts w:ascii="Arial" w:hAnsi="Arial" w:cs="Arial"/>
          <w:color w:val="000000"/>
          <w:sz w:val="20"/>
          <w:szCs w:val="20"/>
        </w:rPr>
        <w:t xml:space="preserve"> (3) This estimate is then </w:t>
      </w:r>
      <w:r>
        <w:rPr>
          <w:rFonts w:ascii="Arial" w:hAnsi="Arial" w:cs="Arial"/>
          <w:color w:val="000000"/>
          <w:sz w:val="20"/>
          <w:szCs w:val="20"/>
        </w:rPr>
        <w:t>fed back upstream and used to adjust the gain of the model neuron to minimize the expected error in the estimate of stimulus variance at each time step</w:t>
      </w:r>
      <w:r w:rsidRPr="005719C3">
        <w:rPr>
          <w:rFonts w:ascii="Arial" w:hAnsi="Arial" w:cs="Arial"/>
          <w:color w:val="000000"/>
          <w:sz w:val="20"/>
          <w:szCs w:val="20"/>
        </w:rPr>
        <w:t>.</w:t>
      </w:r>
      <w:r>
        <w:rPr>
          <w:rFonts w:ascii="Arial" w:hAnsi="Arial" w:cs="Arial"/>
          <w:color w:val="000000"/>
          <w:sz w:val="20"/>
          <w:szCs w:val="20"/>
        </w:rPr>
        <w:t xml:space="preserve"> </w:t>
      </w:r>
      <w:r w:rsidRPr="006A4A89">
        <w:rPr>
          <w:rFonts w:ascii="Arial" w:hAnsi="Arial" w:cs="Arial"/>
          <w:i/>
          <w:iCs/>
          <w:color w:val="000000"/>
          <w:sz w:val="20"/>
          <w:szCs w:val="20"/>
        </w:rPr>
        <w:t>Bottom insets</w:t>
      </w:r>
      <w:r>
        <w:rPr>
          <w:rFonts w:ascii="Arial" w:hAnsi="Arial" w:cs="Arial"/>
          <w:color w:val="000000"/>
          <w:sz w:val="20"/>
          <w:szCs w:val="20"/>
        </w:rPr>
        <w:t>: Sample probability distributions of observing k spikes in response to the noise background (light lines) or targets (dark lines) at time step 7 after switches to high (red) or switches to low contrast (blue).</w:t>
      </w:r>
      <w:r w:rsidRPr="005719C3">
        <w:rPr>
          <w:rFonts w:ascii="Arial" w:hAnsi="Arial" w:cs="Arial"/>
          <w:color w:val="000000"/>
          <w:sz w:val="20"/>
          <w:szCs w:val="20"/>
        </w:rPr>
        <w:t xml:space="preserve"> </w:t>
      </w:r>
      <w:r w:rsidRPr="005719C3">
        <w:rPr>
          <w:rFonts w:ascii="Arial" w:hAnsi="Arial" w:cs="Arial"/>
          <w:b/>
          <w:bCs/>
          <w:color w:val="000000"/>
          <w:sz w:val="20"/>
          <w:szCs w:val="20"/>
        </w:rPr>
        <w:t>e,</w:t>
      </w:r>
      <w:r>
        <w:rPr>
          <w:rFonts w:ascii="Arial" w:hAnsi="Arial" w:cs="Arial"/>
          <w:color w:val="000000"/>
          <w:sz w:val="20"/>
          <w:szCs w:val="20"/>
        </w:rPr>
        <w:t xml:space="preserve"> </w:t>
      </w:r>
      <w:r w:rsidRPr="005719C3">
        <w:rPr>
          <w:rFonts w:ascii="Arial" w:hAnsi="Arial" w:cs="Arial"/>
          <w:color w:val="000000"/>
          <w:sz w:val="20"/>
          <w:szCs w:val="20"/>
        </w:rPr>
        <w:t>Model psychometric functions</w:t>
      </w:r>
      <w:ins w:id="49" w:author="Microsoft Office User" w:date="2021-07-20T13:25:00Z">
        <w:r w:rsidR="00E01905">
          <w:rPr>
            <w:rFonts w:ascii="Arial" w:hAnsi="Arial" w:cs="Arial"/>
            <w:color w:val="000000"/>
            <w:sz w:val="20"/>
            <w:szCs w:val="20"/>
          </w:rPr>
          <w:t xml:space="preserve"> at steady state (</w:t>
        </w:r>
      </w:ins>
      <w:ins w:id="50" w:author="Microsoft Office User" w:date="2021-07-20T13:27:00Z">
        <w:r w:rsidR="00E01905">
          <w:rPr>
            <w:rFonts w:ascii="Arial" w:hAnsi="Arial" w:cs="Arial"/>
            <w:color w:val="000000"/>
            <w:sz w:val="20"/>
            <w:szCs w:val="20"/>
          </w:rPr>
          <w:t>25 time steps after transition)</w:t>
        </w:r>
      </w:ins>
      <w:del w:id="51" w:author="Microsoft Office User" w:date="2021-07-20T13:29:00Z">
        <w:r w:rsidRPr="005719C3" w:rsidDel="00E01905">
          <w:rPr>
            <w:rFonts w:ascii="Arial" w:hAnsi="Arial" w:cs="Arial"/>
            <w:color w:val="000000"/>
            <w:sz w:val="20"/>
            <w:szCs w:val="20"/>
          </w:rPr>
          <w:delText xml:space="preserve">. </w:delText>
        </w:r>
      </w:del>
      <w:del w:id="52" w:author="Microsoft Office User" w:date="2021-07-20T13:28:00Z">
        <w:r w:rsidRPr="005719C3" w:rsidDel="00E01905">
          <w:rPr>
            <w:rFonts w:ascii="Arial" w:hAnsi="Arial" w:cs="Arial"/>
            <w:color w:val="000000"/>
            <w:sz w:val="20"/>
            <w:szCs w:val="20"/>
          </w:rPr>
          <w:delText>Discriminability between model spike rates in response to the background and targets</w:delText>
        </w:r>
      </w:del>
      <w:r w:rsidRPr="005719C3">
        <w:rPr>
          <w:rFonts w:ascii="Arial" w:hAnsi="Arial" w:cs="Arial"/>
          <w:color w:val="000000"/>
          <w:sz w:val="20"/>
          <w:szCs w:val="20"/>
        </w:rPr>
        <w:t xml:space="preserve"> as a function of contrast and</w:t>
      </w:r>
      <w:ins w:id="53" w:author="Microsoft Office User" w:date="2021-07-20T13:29:00Z">
        <w:r w:rsidR="00E01905">
          <w:rPr>
            <w:rFonts w:ascii="Arial" w:hAnsi="Arial" w:cs="Arial"/>
            <w:color w:val="000000"/>
            <w:sz w:val="20"/>
            <w:szCs w:val="20"/>
          </w:rPr>
          <w:t xml:space="preserve"> mean</w:t>
        </w:r>
      </w:ins>
      <w:r w:rsidRPr="005719C3">
        <w:rPr>
          <w:rFonts w:ascii="Arial" w:hAnsi="Arial" w:cs="Arial"/>
          <w:color w:val="000000"/>
          <w:sz w:val="20"/>
          <w:szCs w:val="20"/>
        </w:rPr>
        <w:t xml:space="preserve"> target volume. Light dots indicate </w:t>
      </w:r>
      <w:del w:id="54" w:author="Microsoft Office User" w:date="2021-07-20T13:29:00Z">
        <w:r w:rsidRPr="005719C3" w:rsidDel="00E01905">
          <w:rPr>
            <w:rFonts w:ascii="Arial" w:hAnsi="Arial" w:cs="Arial"/>
            <w:color w:val="000000"/>
            <w:sz w:val="20"/>
            <w:szCs w:val="20"/>
          </w:rPr>
          <w:delText xml:space="preserve">model </w:delText>
        </w:r>
      </w:del>
      <w:r w:rsidRPr="005719C3">
        <w:rPr>
          <w:rFonts w:ascii="Arial" w:hAnsi="Arial" w:cs="Arial"/>
          <w:color w:val="000000"/>
          <w:sz w:val="20"/>
          <w:szCs w:val="20"/>
        </w:rPr>
        <w:t>discriminability</w:t>
      </w:r>
      <w:ins w:id="55" w:author="Microsoft Office User" w:date="2021-07-20T13:30:00Z">
        <w:r w:rsidR="00266C57">
          <w:rPr>
            <w:rFonts w:ascii="Arial" w:hAnsi="Arial" w:cs="Arial"/>
            <w:color w:val="000000"/>
            <w:sz w:val="20"/>
            <w:szCs w:val="20"/>
          </w:rPr>
          <w:t xml:space="preserve"> of targets from background</w:t>
        </w:r>
      </w:ins>
      <w:r w:rsidRPr="005719C3">
        <w:rPr>
          <w:rFonts w:ascii="Arial" w:hAnsi="Arial" w:cs="Arial"/>
          <w:color w:val="000000"/>
          <w:sz w:val="20"/>
          <w:szCs w:val="20"/>
        </w:rPr>
        <w:t xml:space="preserve"> whereas the solid lines indicate logistic fits to the </w:t>
      </w:r>
      <w:r>
        <w:rPr>
          <w:rFonts w:ascii="Arial" w:hAnsi="Arial" w:cs="Arial"/>
          <w:color w:val="000000"/>
          <w:sz w:val="20"/>
          <w:szCs w:val="20"/>
        </w:rPr>
        <w:t xml:space="preserve">data. </w:t>
      </w:r>
      <w:r w:rsidRPr="005719C3">
        <w:rPr>
          <w:rFonts w:ascii="Arial" w:hAnsi="Arial" w:cs="Arial"/>
          <w:color w:val="000000"/>
          <w:sz w:val="20"/>
          <w:szCs w:val="20"/>
        </w:rPr>
        <w:t>Dashed lines indicate detection thresholds.</w:t>
      </w:r>
      <w:r>
        <w:rPr>
          <w:rFonts w:ascii="Arial" w:hAnsi="Arial" w:cs="Arial"/>
          <w:b/>
          <w:bCs/>
          <w:color w:val="000000"/>
          <w:sz w:val="20"/>
          <w:szCs w:val="20"/>
        </w:rPr>
        <w:t xml:space="preserve"> f, </w:t>
      </w:r>
      <w:r w:rsidRPr="005719C3">
        <w:rPr>
          <w:rFonts w:ascii="Arial" w:hAnsi="Arial" w:cs="Arial"/>
          <w:color w:val="000000"/>
          <w:sz w:val="20"/>
          <w:szCs w:val="20"/>
        </w:rPr>
        <w:t xml:space="preserve">Model </w:t>
      </w:r>
      <w:del w:id="56" w:author="Microsoft Office User" w:date="2021-07-20T13:29:00Z">
        <w:r w:rsidRPr="005719C3" w:rsidDel="00E01905">
          <w:rPr>
            <w:rFonts w:ascii="Arial" w:hAnsi="Arial" w:cs="Arial"/>
            <w:color w:val="000000"/>
            <w:sz w:val="20"/>
            <w:szCs w:val="20"/>
          </w:rPr>
          <w:delText xml:space="preserve">target discrimination </w:delText>
        </w:r>
      </w:del>
      <w:ins w:id="57" w:author="Microsoft Office User" w:date="2021-07-20T13:29:00Z">
        <w:r w:rsidR="00E01905">
          <w:rPr>
            <w:rFonts w:ascii="Arial" w:hAnsi="Arial" w:cs="Arial"/>
            <w:color w:val="000000"/>
            <w:sz w:val="20"/>
            <w:szCs w:val="20"/>
          </w:rPr>
          <w:t>discriminability</w:t>
        </w:r>
        <w:r w:rsidR="00E01905" w:rsidRPr="005719C3">
          <w:rPr>
            <w:rFonts w:ascii="Arial" w:hAnsi="Arial" w:cs="Arial"/>
            <w:color w:val="000000"/>
            <w:sz w:val="20"/>
            <w:szCs w:val="20"/>
          </w:rPr>
          <w:t xml:space="preserve"> </w:t>
        </w:r>
      </w:ins>
      <w:r w:rsidRPr="005719C3">
        <w:rPr>
          <w:rFonts w:ascii="Arial" w:hAnsi="Arial" w:cs="Arial"/>
          <w:color w:val="000000"/>
          <w:sz w:val="20"/>
          <w:szCs w:val="20"/>
        </w:rPr>
        <w:t>as a function of time and contrast. Dashed vertical line indicates the time where the background contrast changes.</w:t>
      </w:r>
      <w:r>
        <w:rPr>
          <w:rFonts w:ascii="Arial" w:hAnsi="Arial" w:cs="Arial"/>
          <w:color w:val="000000"/>
          <w:sz w:val="20"/>
          <w:szCs w:val="20"/>
        </w:rPr>
        <w:t xml:space="preserve"> Light dots denote model discriminability at each time step. Solid lines are exponential fits to the data. Each time course is the discriminability of targets at approximate threshold volume for that contrast (1.5 target mean and 2.25 target mean for low and high contrast respectively). </w:t>
      </w:r>
      <w:r>
        <w:rPr>
          <w:rFonts w:ascii="Arial" w:hAnsi="Arial" w:cs="Arial"/>
          <w:b/>
          <w:bCs/>
          <w:color w:val="000000"/>
          <w:sz w:val="20"/>
          <w:szCs w:val="20"/>
        </w:rPr>
        <w:t xml:space="preserve"> </w:t>
      </w:r>
      <w:r w:rsidRPr="006A4A89">
        <w:rPr>
          <w:rFonts w:ascii="Arial" w:hAnsi="Arial" w:cs="Arial"/>
          <w:b/>
          <w:bCs/>
          <w:color w:val="000000"/>
          <w:sz w:val="20"/>
          <w:szCs w:val="20"/>
        </w:rPr>
        <w:t>g,</w:t>
      </w:r>
      <w:r w:rsidRPr="005719C3">
        <w:rPr>
          <w:rFonts w:ascii="Arial" w:hAnsi="Arial" w:cs="Arial"/>
          <w:color w:val="000000"/>
          <w:sz w:val="20"/>
          <w:szCs w:val="20"/>
        </w:rPr>
        <w:t xml:space="preserve"> The average change in gain of the model after each contrast transition. </w:t>
      </w:r>
      <w:r>
        <w:rPr>
          <w:rFonts w:ascii="Arial" w:hAnsi="Arial" w:cs="Arial"/>
          <w:b/>
          <w:bCs/>
          <w:color w:val="000000"/>
          <w:sz w:val="20"/>
          <w:szCs w:val="20"/>
        </w:rPr>
        <w:t xml:space="preserve">h, </w:t>
      </w:r>
      <w:r w:rsidRPr="005719C3">
        <w:rPr>
          <w:rFonts w:ascii="Arial" w:hAnsi="Arial" w:cs="Arial"/>
          <w:color w:val="000000"/>
          <w:sz w:val="20"/>
          <w:szCs w:val="20"/>
        </w:rPr>
        <w:t>Model predictions for the effects of contrast on psychometric thresholds, slopes, and adaptation time</w:t>
      </w:r>
      <w:r>
        <w:rPr>
          <w:rFonts w:ascii="Arial" w:hAnsi="Arial" w:cs="Arial"/>
          <w:color w:val="000000"/>
          <w:sz w:val="20"/>
          <w:szCs w:val="20"/>
        </w:rPr>
        <w:t xml:space="preserve"> constants, as estimated by logistic and exponential fits in </w:t>
      </w:r>
      <w:r w:rsidRPr="00765E0F">
        <w:rPr>
          <w:rFonts w:ascii="Arial" w:hAnsi="Arial" w:cs="Arial"/>
          <w:b/>
          <w:bCs/>
          <w:color w:val="000000"/>
          <w:sz w:val="20"/>
          <w:szCs w:val="20"/>
        </w:rPr>
        <w:t>e</w:t>
      </w:r>
      <w:r>
        <w:rPr>
          <w:rFonts w:ascii="Arial" w:hAnsi="Arial" w:cs="Arial"/>
          <w:color w:val="000000"/>
          <w:sz w:val="20"/>
          <w:szCs w:val="20"/>
        </w:rPr>
        <w:t xml:space="preserve"> and </w:t>
      </w:r>
      <w:r w:rsidRPr="00765E0F">
        <w:rPr>
          <w:rFonts w:ascii="Arial" w:hAnsi="Arial" w:cs="Arial"/>
          <w:b/>
          <w:bCs/>
          <w:color w:val="000000"/>
          <w:sz w:val="20"/>
          <w:szCs w:val="20"/>
        </w:rPr>
        <w:t>f</w:t>
      </w:r>
      <w:r w:rsidRPr="005719C3">
        <w:rPr>
          <w:rFonts w:ascii="Arial" w:hAnsi="Arial" w:cs="Arial"/>
          <w:color w:val="000000"/>
          <w:sz w:val="20"/>
          <w:szCs w:val="20"/>
        </w:rPr>
        <w:t>.</w:t>
      </w:r>
    </w:p>
    <w:p w14:paraId="040A289E" w14:textId="763E6D02" w:rsidR="00E57303" w:rsidRDefault="00E57303">
      <w:pPr>
        <w:rPr>
          <w:rFonts w:ascii="Arial" w:hAnsi="Arial" w:cs="Arial"/>
          <w:color w:val="000000"/>
          <w:sz w:val="22"/>
          <w:szCs w:val="22"/>
        </w:rPr>
      </w:pPr>
      <w:r>
        <w:rPr>
          <w:rFonts w:ascii="Arial" w:hAnsi="Arial" w:cs="Arial"/>
          <w:color w:val="000000"/>
          <w:sz w:val="22"/>
          <w:szCs w:val="22"/>
        </w:rPr>
        <w:br w:type="page"/>
      </w:r>
    </w:p>
    <w:p w14:paraId="01EF230B" w14:textId="01E248F5" w:rsidR="005E6A59" w:rsidRPr="008B5081" w:rsidRDefault="005E6A59" w:rsidP="005E6A59">
      <w:pPr>
        <w:jc w:val="both"/>
        <w:rPr>
          <w:rFonts w:ascii="Arial" w:hAnsi="Arial" w:cs="Arial"/>
          <w:color w:val="000000"/>
          <w:sz w:val="22"/>
          <w:szCs w:val="22"/>
        </w:rPr>
      </w:pPr>
      <w:r>
        <w:rPr>
          <w:rFonts w:ascii="Arial" w:hAnsi="Arial" w:cs="Arial"/>
          <w:color w:val="000000"/>
          <w:sz w:val="22"/>
          <w:szCs w:val="22"/>
        </w:rPr>
        <w:lastRenderedPageBreak/>
        <w:t xml:space="preserve">0.35, Wilcoxon sign-rank test: </w:t>
      </w:r>
      <w:r>
        <w:rPr>
          <w:rFonts w:ascii="Arial" w:hAnsi="Arial" w:cs="Arial"/>
          <w:i/>
          <w:iCs/>
          <w:color w:val="000000"/>
          <w:sz w:val="22"/>
          <w:szCs w:val="22"/>
        </w:rPr>
        <w:t xml:space="preserve">rank </w:t>
      </w:r>
      <w:r>
        <w:rPr>
          <w:rFonts w:ascii="Arial" w:hAnsi="Arial" w:cs="Arial"/>
          <w:color w:val="000000"/>
          <w:sz w:val="22"/>
          <w:szCs w:val="22"/>
        </w:rPr>
        <w:t xml:space="preserve">= 233, </w:t>
      </w:r>
      <w:r>
        <w:rPr>
          <w:rFonts w:ascii="Arial" w:hAnsi="Arial" w:cs="Arial"/>
          <w:i/>
          <w:iCs/>
          <w:color w:val="000000"/>
          <w:sz w:val="22"/>
          <w:szCs w:val="22"/>
        </w:rPr>
        <w:t xml:space="preserve">Z </w:t>
      </w:r>
      <w:r>
        <w:rPr>
          <w:rFonts w:ascii="Arial" w:hAnsi="Arial" w:cs="Arial"/>
          <w:color w:val="000000"/>
          <w:sz w:val="22"/>
          <w:szCs w:val="22"/>
        </w:rPr>
        <w:t xml:space="preserve">= -2.90, </w:t>
      </w:r>
      <w:r>
        <w:rPr>
          <w:rFonts w:ascii="Arial" w:hAnsi="Arial" w:cs="Arial"/>
          <w:i/>
          <w:iCs/>
          <w:color w:val="000000"/>
          <w:sz w:val="22"/>
          <w:szCs w:val="22"/>
        </w:rPr>
        <w:t xml:space="preserve">p </w:t>
      </w:r>
      <w:r>
        <w:rPr>
          <w:rFonts w:ascii="Arial" w:hAnsi="Arial" w:cs="Arial"/>
          <w:color w:val="000000"/>
          <w:sz w:val="22"/>
          <w:szCs w:val="22"/>
        </w:rPr>
        <w:t>= 0.004; Figure 2i). To further validate the GLM estimates of gain, we compared the gain control index from the GC-GLM to those of the GC-LN model</w:t>
      </w:r>
      <w:del w:id="58" w:author="Microsoft Office User" w:date="2021-07-21T10:22:00Z">
        <w:r w:rsidDel="009F6FE2">
          <w:rPr>
            <w:rFonts w:ascii="Arial" w:hAnsi="Arial" w:cs="Arial"/>
            <w:color w:val="000000"/>
            <w:sz w:val="22"/>
            <w:szCs w:val="22"/>
          </w:rPr>
          <w:delText>,</w:delText>
        </w:r>
      </w:del>
      <w:r>
        <w:rPr>
          <w:rFonts w:ascii="Arial" w:hAnsi="Arial" w:cs="Arial"/>
          <w:color w:val="000000"/>
          <w:sz w:val="22"/>
          <w:szCs w:val="22"/>
        </w:rPr>
        <w:t xml:space="preserve"> and found a significant relationship between the two measures (linear regression: </w:t>
      </w:r>
      <w:r>
        <w:rPr>
          <w:rFonts w:ascii="Arial" w:hAnsi="Arial" w:cs="Arial"/>
          <w:i/>
          <w:iCs/>
          <w:color w:val="000000"/>
          <w:sz w:val="22"/>
          <w:szCs w:val="22"/>
        </w:rPr>
        <w:t>F</w:t>
      </w:r>
      <w:r>
        <w:rPr>
          <w:rFonts w:ascii="Arial" w:hAnsi="Arial" w:cs="Arial"/>
          <w:color w:val="000000"/>
          <w:sz w:val="22"/>
          <w:szCs w:val="22"/>
        </w:rPr>
        <w:t xml:space="preserve">(1,95) = 12.20, </w:t>
      </w:r>
      <w:r>
        <w:rPr>
          <w:rFonts w:ascii="Arial" w:hAnsi="Arial" w:cs="Arial"/>
          <w:i/>
          <w:iCs/>
          <w:color w:val="000000"/>
          <w:sz w:val="22"/>
          <w:szCs w:val="22"/>
        </w:rPr>
        <w:t xml:space="preserve">p </w:t>
      </w:r>
      <w:r>
        <w:rPr>
          <w:rFonts w:ascii="Arial" w:hAnsi="Arial" w:cs="Arial"/>
          <w:color w:val="000000"/>
          <w:sz w:val="22"/>
          <w:szCs w:val="22"/>
        </w:rPr>
        <w:t xml:space="preserve">= 7.33e-4, </w:t>
      </w:r>
      <w:r>
        <w:rPr>
          <w:rFonts w:ascii="Arial" w:hAnsi="Arial" w:cs="Arial"/>
          <w:i/>
          <w:iCs/>
          <w:color w:val="000000"/>
          <w:sz w:val="22"/>
          <w:szCs w:val="22"/>
        </w:rPr>
        <w:t>R</w:t>
      </w:r>
      <w:r>
        <w:rPr>
          <w:rFonts w:ascii="Arial" w:hAnsi="Arial" w:cs="Arial"/>
          <w:i/>
          <w:iCs/>
          <w:color w:val="000000"/>
          <w:sz w:val="22"/>
          <w:szCs w:val="22"/>
          <w:vertAlign w:val="superscript"/>
        </w:rPr>
        <w:t>2</w:t>
      </w:r>
      <w:r>
        <w:rPr>
          <w:rFonts w:ascii="Arial" w:hAnsi="Arial" w:cs="Arial"/>
          <w:color w:val="000000"/>
          <w:sz w:val="22"/>
          <w:szCs w:val="22"/>
        </w:rPr>
        <w:t xml:space="preserve"> = 0.11; Figure 2j). These results demonstrate that the GC-GLM better accounts for the neural data by incorporating gain adaptation dynamics and conclude that this method captures a similar estimate of neural gain when compared to standard models.</w:t>
      </w:r>
    </w:p>
    <w:p w14:paraId="4E200A41" w14:textId="4941171D" w:rsidR="005E6A59" w:rsidRDefault="005E6A59" w:rsidP="005E6A59">
      <w:pPr>
        <w:jc w:val="both"/>
        <w:rPr>
          <w:rFonts w:ascii="Arial" w:hAnsi="Arial" w:cs="Arial"/>
          <w:color w:val="000000"/>
          <w:sz w:val="22"/>
          <w:szCs w:val="22"/>
        </w:rPr>
      </w:pPr>
      <w:r>
        <w:rPr>
          <w:rFonts w:ascii="Arial" w:hAnsi="Arial" w:cs="Arial"/>
          <w:color w:val="000000"/>
          <w:sz w:val="22"/>
          <w:szCs w:val="22"/>
        </w:rPr>
        <w:tab/>
        <w:t xml:space="preserve">Using the GC-GLM, we estimated the time course of gain control by computing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xml:space="preserve"> conditioned on the contrast transition and fit each trace with an exponential function (Figure 2g). In neurons with gain control, the average time course of </w:t>
      </w:r>
      <m:oMath>
        <m:r>
          <w:rPr>
            <w:rFonts w:ascii="Cambria Math" w:hAnsi="Cambria Math" w:cs="Arial"/>
            <w:color w:val="000000"/>
            <w:sz w:val="22"/>
            <w:szCs w:val="22"/>
          </w:rPr>
          <m:t>w</m:t>
        </m:r>
      </m:oMath>
      <w:r>
        <w:rPr>
          <w:rFonts w:ascii="Arial" w:hAnsi="Arial" w:cs="Arial"/>
          <w:color w:val="000000"/>
          <w:sz w:val="22"/>
          <w:szCs w:val="22"/>
        </w:rPr>
        <w:t xml:space="preserve"> demonstrates asymmetric adaptation, rapidly decreasing after a switch to high contrast, and slowly increasing after a switch to low contrast (n = 45 neurons; Figure 2k).  Within this same population, we quantified adaptation to each contrast using the time constant (</w:t>
      </w:r>
      <m:oMath>
        <m:r>
          <m:rPr>
            <m:sty m:val="p"/>
          </m:rPr>
          <w:rPr>
            <w:rFonts w:ascii="Cambria Math" w:hAnsi="Cambria Math" w:cs="Arial"/>
            <w:color w:val="000000"/>
            <w:sz w:val="22"/>
            <w:szCs w:val="22"/>
          </w:rPr>
          <m:t>τ</m:t>
        </m:r>
      </m:oMath>
      <w:r>
        <w:rPr>
          <w:rFonts w:ascii="Arial" w:hAnsi="Arial" w:cs="Arial"/>
          <w:color w:val="000000"/>
          <w:sz w:val="22"/>
          <w:szCs w:val="22"/>
        </w:rPr>
        <w:t>) of each exponential fit, finding significantly longer time constants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0.29, </w:t>
      </w:r>
      <w:r>
        <w:rPr>
          <w:rFonts w:ascii="Arial" w:hAnsi="Arial" w:cs="Arial"/>
          <w:i/>
          <w:iCs/>
          <w:color w:val="000000"/>
          <w:sz w:val="22"/>
          <w:szCs w:val="22"/>
        </w:rPr>
        <w:t>IQR</w:t>
      </w:r>
      <w:r>
        <w:rPr>
          <w:rFonts w:ascii="Arial" w:hAnsi="Arial" w:cs="Arial"/>
          <w:color w:val="000000"/>
          <w:sz w:val="22"/>
          <w:szCs w:val="22"/>
        </w:rPr>
        <w:t xml:space="preserve"> = .39) relative to high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0.048, </w:t>
      </w:r>
      <w:r>
        <w:rPr>
          <w:rFonts w:ascii="Arial" w:hAnsi="Arial" w:cs="Arial"/>
          <w:i/>
          <w:iCs/>
          <w:color w:val="000000"/>
          <w:sz w:val="22"/>
          <w:szCs w:val="22"/>
        </w:rPr>
        <w:t>IQR</w:t>
      </w:r>
      <w:r>
        <w:rPr>
          <w:rFonts w:ascii="Arial" w:hAnsi="Arial" w:cs="Arial"/>
          <w:color w:val="000000"/>
          <w:sz w:val="22"/>
          <w:szCs w:val="22"/>
        </w:rPr>
        <w:t xml:space="preserve"> = 0.094; Wilcoxon sign-rank test: </w:t>
      </w:r>
      <w:r>
        <w:rPr>
          <w:rFonts w:ascii="Arial" w:hAnsi="Arial" w:cs="Arial"/>
          <w:i/>
          <w:iCs/>
          <w:color w:val="000000"/>
          <w:sz w:val="22"/>
          <w:szCs w:val="22"/>
        </w:rPr>
        <w:t>rank</w:t>
      </w:r>
      <w:r>
        <w:rPr>
          <w:rFonts w:ascii="Arial" w:hAnsi="Arial" w:cs="Arial"/>
          <w:color w:val="000000"/>
          <w:sz w:val="22"/>
          <w:szCs w:val="22"/>
        </w:rPr>
        <w:t xml:space="preserve"> = 918, </w:t>
      </w:r>
      <w:r>
        <w:rPr>
          <w:rFonts w:ascii="Arial" w:hAnsi="Arial" w:cs="Arial"/>
          <w:i/>
          <w:iCs/>
          <w:color w:val="000000"/>
          <w:sz w:val="22"/>
          <w:szCs w:val="22"/>
        </w:rPr>
        <w:t xml:space="preserve">Z </w:t>
      </w:r>
      <w:r>
        <w:rPr>
          <w:rFonts w:ascii="Arial" w:hAnsi="Arial" w:cs="Arial"/>
          <w:color w:val="000000"/>
          <w:sz w:val="22"/>
          <w:szCs w:val="22"/>
        </w:rPr>
        <w:t xml:space="preserve"> = 4.52, </w:t>
      </w:r>
      <w:r>
        <w:rPr>
          <w:rFonts w:ascii="Arial" w:hAnsi="Arial" w:cs="Arial"/>
          <w:i/>
          <w:iCs/>
          <w:color w:val="000000"/>
          <w:sz w:val="22"/>
          <w:szCs w:val="22"/>
        </w:rPr>
        <w:t xml:space="preserve">p </w:t>
      </w:r>
      <w:r>
        <w:rPr>
          <w:rFonts w:ascii="Arial" w:hAnsi="Arial" w:cs="Arial"/>
          <w:color w:val="000000"/>
          <w:sz w:val="22"/>
          <w:szCs w:val="22"/>
        </w:rPr>
        <w:t>= 6.16e-6</w:t>
      </w:r>
      <w:ins w:id="59" w:author="Microsoft Office User" w:date="2021-07-20T13:41:00Z">
        <w:r w:rsidR="00A15531">
          <w:rPr>
            <w:rFonts w:ascii="Arial" w:hAnsi="Arial" w:cs="Arial"/>
            <w:color w:val="000000"/>
            <w:sz w:val="22"/>
            <w:szCs w:val="22"/>
          </w:rPr>
          <w:t>; Figure 2l</w:t>
        </w:r>
      </w:ins>
      <w:r>
        <w:rPr>
          <w:rFonts w:ascii="Arial" w:hAnsi="Arial" w:cs="Arial"/>
          <w:color w:val="000000"/>
          <w:sz w:val="22"/>
          <w:szCs w:val="22"/>
        </w:rPr>
        <w:t>). This asymmetry in gain adaptation agreed with the predictions of the normative model (Figure 1g) and with previously described behavior of optimal variance estimators</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c26b5733-63f5-442f-837b-ab1ab251a0ca"]}],"mendeley":{"formattedCitation":"&lt;sup&gt;19&lt;/sup&gt;","plainTextFormattedCitation":"19","previouslyFormattedCitation":"&lt;sup&gt;19&lt;/sup&gt;"},"properties":{"noteIndex":0},"schema":"https://github.com/citation-style-language/schema/raw/master/csl-citation.json"}</w:instrText>
      </w:r>
      <w:r>
        <w:rPr>
          <w:rFonts w:ascii="Arial" w:hAnsi="Arial" w:cs="Arial"/>
          <w:color w:val="000000"/>
          <w:sz w:val="22"/>
          <w:szCs w:val="22"/>
        </w:rPr>
        <w:fldChar w:fldCharType="separate"/>
      </w:r>
      <w:r w:rsidRPr="00C15345">
        <w:rPr>
          <w:rFonts w:ascii="Arial" w:hAnsi="Arial" w:cs="Arial"/>
          <w:noProof/>
          <w:color w:val="000000"/>
          <w:sz w:val="22"/>
          <w:szCs w:val="22"/>
          <w:vertAlign w:val="superscript"/>
        </w:rPr>
        <w:t>19</w:t>
      </w:r>
      <w:r>
        <w:rPr>
          <w:rFonts w:ascii="Arial" w:hAnsi="Arial" w:cs="Arial"/>
          <w:color w:val="000000"/>
          <w:sz w:val="22"/>
          <w:szCs w:val="22"/>
        </w:rPr>
        <w:fldChar w:fldCharType="end"/>
      </w:r>
      <w:r>
        <w:rPr>
          <w:rFonts w:ascii="Arial" w:hAnsi="Arial" w:cs="Arial"/>
          <w:color w:val="000000"/>
          <w:sz w:val="22"/>
          <w:szCs w:val="22"/>
        </w:rPr>
        <w:t>. Next, we tested whether similar dynamics were reflected in behavioral sensitivity to targets in noise.</w:t>
      </w:r>
    </w:p>
    <w:p w14:paraId="3E362E5E" w14:textId="77777777" w:rsidR="005E6A59" w:rsidRDefault="005E6A59" w:rsidP="005E6A59">
      <w:pPr>
        <w:jc w:val="both"/>
        <w:rPr>
          <w:rFonts w:ascii="Arial" w:hAnsi="Arial" w:cs="Arial"/>
          <w:color w:val="202122"/>
          <w:sz w:val="20"/>
          <w:szCs w:val="20"/>
          <w:shd w:val="clear" w:color="auto" w:fill="FDFDFD"/>
        </w:rPr>
      </w:pPr>
    </w:p>
    <w:p w14:paraId="3F9D92F5" w14:textId="77777777" w:rsidR="005E6A59" w:rsidRPr="004371FD" w:rsidRDefault="005E6A59" w:rsidP="005E6A59">
      <w:pPr>
        <w:jc w:val="both"/>
        <w:rPr>
          <w:rFonts w:ascii="Arial" w:hAnsi="Arial" w:cs="Arial"/>
          <w:color w:val="000000"/>
          <w:sz w:val="22"/>
          <w:szCs w:val="22"/>
        </w:rPr>
      </w:pPr>
      <w:r>
        <w:rPr>
          <w:rFonts w:ascii="Arial" w:hAnsi="Arial" w:cs="Arial"/>
          <w:i/>
          <w:iCs/>
          <w:color w:val="000000"/>
          <w:sz w:val="22"/>
          <w:szCs w:val="22"/>
        </w:rPr>
        <w:t>Mouse behavioral detection is modulated by background contrast.</w:t>
      </w:r>
    </w:p>
    <w:p w14:paraId="1B1B8D6F" w14:textId="7CD0D12E"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Mice were initially trained in a simple version of the GO/NO-GO task, where they were required to lick in response to a target</w:t>
      </w:r>
      <w:del w:id="60" w:author="Microsoft Office User" w:date="2021-07-21T10:23:00Z">
        <w:r w:rsidDel="009F6FE2">
          <w:rPr>
            <w:rFonts w:ascii="Arial" w:hAnsi="Arial" w:cs="Arial"/>
            <w:color w:val="000000"/>
            <w:sz w:val="22"/>
            <w:szCs w:val="22"/>
          </w:rPr>
          <w:delText>,</w:delText>
        </w:r>
      </w:del>
      <w:r>
        <w:rPr>
          <w:rFonts w:ascii="Arial" w:hAnsi="Arial" w:cs="Arial"/>
          <w:color w:val="000000"/>
          <w:sz w:val="22"/>
          <w:szCs w:val="22"/>
        </w:rPr>
        <w:t xml:space="preserve"> and withhold licking on trials without a target (Figure 1b, 3a). Mice learned this task reliably, typically reaching criterion performance of 80% correct within 2-3 weeks in either contrast (Figure 3b). Observed false alarm rates were significantly larger in high contrast compared to low contrast (</w:t>
      </w:r>
      <w:r w:rsidR="00B76096">
        <w:rPr>
          <w:rFonts w:ascii="Arial" w:hAnsi="Arial" w:cs="Arial"/>
          <w:color w:val="000000"/>
          <w:sz w:val="22"/>
          <w:szCs w:val="22"/>
        </w:rPr>
        <w:t xml:space="preserve">Extended Data </w:t>
      </w:r>
      <w:r>
        <w:rPr>
          <w:rFonts w:ascii="Arial" w:hAnsi="Arial" w:cs="Arial"/>
          <w:color w:val="000000"/>
          <w:sz w:val="22"/>
          <w:szCs w:val="22"/>
        </w:rPr>
        <w:t>Figure 3a), suggesting that detection is more difficult in high contrast, which we discuss next.</w:t>
      </w:r>
    </w:p>
    <w:p w14:paraId="0B0D994B" w14:textId="0B3D7DAF"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By varying the volume of presented targets, we collected psychometric curves for each mouse in each contrast. Figure 3c plots the performance of an example mouse overlaid with average psychometric fits, whereas Figure 3d plots the group averages for each contrast. Across all mice (n = 25), we found that targets were easier to detect in low contrast, observing significantly lower detection thresholds in low contrast (Mean (</w:t>
      </w:r>
      <w:r>
        <w:rPr>
          <w:rFonts w:ascii="Arial" w:hAnsi="Arial" w:cs="Arial"/>
          <w:i/>
          <w:iCs/>
          <w:color w:val="000000"/>
          <w:sz w:val="22"/>
          <w:szCs w:val="22"/>
        </w:rPr>
        <w:t>M</w:t>
      </w:r>
      <w:r>
        <w:rPr>
          <w:rFonts w:ascii="Arial" w:hAnsi="Arial" w:cs="Arial"/>
          <w:color w:val="000000"/>
          <w:sz w:val="22"/>
          <w:szCs w:val="22"/>
        </w:rPr>
        <w:t>)</w:t>
      </w:r>
      <w:r>
        <w:rPr>
          <w:rFonts w:ascii="Arial" w:hAnsi="Arial" w:cs="Arial"/>
          <w:i/>
          <w:iCs/>
          <w:color w:val="000000"/>
          <w:sz w:val="22"/>
          <w:szCs w:val="22"/>
        </w:rPr>
        <w:t xml:space="preserve"> </w:t>
      </w:r>
      <w:r>
        <w:rPr>
          <w:rFonts w:ascii="Arial" w:hAnsi="Arial" w:cs="Arial"/>
          <w:color w:val="000000"/>
          <w:sz w:val="22"/>
          <w:szCs w:val="22"/>
        </w:rPr>
        <w:t>= 7.47, standard deviation (</w:t>
      </w:r>
      <w:r>
        <w:rPr>
          <w:rFonts w:ascii="Arial" w:hAnsi="Arial" w:cs="Arial"/>
          <w:i/>
          <w:iCs/>
          <w:color w:val="000000"/>
          <w:sz w:val="22"/>
          <w:szCs w:val="22"/>
        </w:rPr>
        <w:t>SD</w:t>
      </w:r>
      <w:r>
        <w:rPr>
          <w:rFonts w:ascii="Arial" w:hAnsi="Arial" w:cs="Arial"/>
          <w:color w:val="000000"/>
          <w:sz w:val="22"/>
          <w:szCs w:val="22"/>
        </w:rPr>
        <w:t>)</w:t>
      </w:r>
      <w:r>
        <w:rPr>
          <w:rFonts w:ascii="Arial" w:hAnsi="Arial" w:cs="Arial"/>
          <w:i/>
          <w:iCs/>
          <w:color w:val="000000"/>
          <w:sz w:val="22"/>
          <w:szCs w:val="22"/>
        </w:rPr>
        <w:t xml:space="preserve"> = </w:t>
      </w:r>
      <w:r>
        <w:rPr>
          <w:rFonts w:ascii="Arial" w:hAnsi="Arial" w:cs="Arial"/>
          <w:color w:val="000000"/>
          <w:sz w:val="22"/>
          <w:szCs w:val="22"/>
        </w:rPr>
        <w:t>1.59) compared to high contrast (</w:t>
      </w:r>
      <w:r>
        <w:rPr>
          <w:rFonts w:ascii="Arial" w:hAnsi="Arial" w:cs="Arial"/>
          <w:i/>
          <w:iCs/>
          <w:color w:val="000000"/>
          <w:sz w:val="22"/>
          <w:szCs w:val="22"/>
        </w:rPr>
        <w:t>M =</w:t>
      </w:r>
      <w:r>
        <w:rPr>
          <w:rFonts w:ascii="Arial" w:hAnsi="Arial" w:cs="Arial"/>
          <w:color w:val="000000"/>
          <w:sz w:val="22"/>
          <w:szCs w:val="22"/>
        </w:rPr>
        <w:t xml:space="preserve"> 13.20, </w:t>
      </w:r>
      <w:r>
        <w:rPr>
          <w:rFonts w:ascii="Arial" w:hAnsi="Arial" w:cs="Arial"/>
          <w:i/>
          <w:iCs/>
          <w:color w:val="000000"/>
          <w:sz w:val="22"/>
          <w:szCs w:val="22"/>
        </w:rPr>
        <w:t xml:space="preserve">SD = </w:t>
      </w:r>
      <w:r>
        <w:rPr>
          <w:rFonts w:ascii="Arial" w:hAnsi="Arial" w:cs="Arial"/>
          <w:color w:val="000000"/>
          <w:sz w:val="22"/>
          <w:szCs w:val="22"/>
        </w:rPr>
        <w:t xml:space="preserve">2.54; paired t-test: </w:t>
      </w:r>
      <w:r w:rsidRPr="00C72113">
        <w:rPr>
          <w:rFonts w:ascii="Arial" w:hAnsi="Arial" w:cs="Arial"/>
          <w:i/>
          <w:iCs/>
          <w:color w:val="000000"/>
          <w:sz w:val="22"/>
          <w:szCs w:val="22"/>
        </w:rPr>
        <w:t>t(</w:t>
      </w:r>
      <w:r>
        <w:rPr>
          <w:rFonts w:ascii="Arial" w:hAnsi="Arial" w:cs="Arial"/>
          <w:i/>
          <w:iCs/>
          <w:color w:val="000000"/>
          <w:sz w:val="22"/>
          <w:szCs w:val="22"/>
        </w:rPr>
        <w:t>23</w:t>
      </w:r>
      <w:r w:rsidRPr="00C72113">
        <w:rPr>
          <w:rFonts w:ascii="Arial" w:hAnsi="Arial" w:cs="Arial"/>
          <w:i/>
          <w:iCs/>
          <w:color w:val="000000"/>
          <w:sz w:val="22"/>
          <w:szCs w:val="22"/>
        </w:rPr>
        <w:t>)</w:t>
      </w:r>
      <w:r>
        <w:rPr>
          <w:rFonts w:ascii="Arial" w:hAnsi="Arial" w:cs="Arial"/>
          <w:color w:val="000000"/>
          <w:sz w:val="22"/>
          <w:szCs w:val="22"/>
        </w:rPr>
        <w:t xml:space="preserve"> = -8.71, </w:t>
      </w:r>
      <w:r w:rsidRPr="00C72113">
        <w:rPr>
          <w:rFonts w:ascii="Arial" w:hAnsi="Arial" w:cs="Arial"/>
          <w:i/>
          <w:iCs/>
          <w:color w:val="000000"/>
          <w:sz w:val="22"/>
          <w:szCs w:val="22"/>
        </w:rPr>
        <w:t>p</w:t>
      </w:r>
      <w:r>
        <w:rPr>
          <w:rFonts w:ascii="Arial" w:hAnsi="Arial" w:cs="Arial"/>
          <w:color w:val="000000"/>
          <w:sz w:val="22"/>
          <w:szCs w:val="22"/>
        </w:rPr>
        <w:t xml:space="preserve"> = 9.59e-9, Figure 3e). Next, we computed how sensitive mice were to changes in target volume</w:t>
      </w:r>
      <w:ins w:id="61" w:author="Microsoft Office User" w:date="2021-07-21T10:23:00Z">
        <w:r w:rsidR="009F6FE2">
          <w:rPr>
            <w:rFonts w:ascii="Arial" w:hAnsi="Arial" w:cs="Arial"/>
            <w:color w:val="000000"/>
            <w:sz w:val="22"/>
            <w:szCs w:val="22"/>
          </w:rPr>
          <w:t xml:space="preserve"> in each contrast</w:t>
        </w:r>
      </w:ins>
      <w:r>
        <w:rPr>
          <w:rFonts w:ascii="Arial" w:hAnsi="Arial" w:cs="Arial"/>
          <w:color w:val="000000"/>
          <w:sz w:val="22"/>
          <w:szCs w:val="22"/>
        </w:rPr>
        <w:t xml:space="preserve"> by calculating the maximum slope of the psychometric curve for each mouse and found that in the full cohort of mice, there was no significant change in slope (</w:t>
      </w:r>
      <w:r w:rsidR="00B76096">
        <w:rPr>
          <w:rFonts w:ascii="Arial" w:hAnsi="Arial" w:cs="Arial"/>
          <w:color w:val="000000"/>
          <w:sz w:val="22"/>
          <w:szCs w:val="22"/>
        </w:rPr>
        <w:t xml:space="preserve">Extended Data </w:t>
      </w:r>
      <w:r>
        <w:rPr>
          <w:rFonts w:ascii="Arial" w:hAnsi="Arial" w:cs="Arial"/>
          <w:color w:val="000000"/>
          <w:sz w:val="22"/>
          <w:szCs w:val="22"/>
        </w:rPr>
        <w:t>Figure 3b), which contradicted our normative model predictions (Figure 1e). Investigating further, we found that the range of target volumes had a significant effect on psychometric slopes. Namely, targets drawn from a narrow range resulted in steeper psychometric slopes than targets drawn from a wide range (</w:t>
      </w:r>
      <w:r w:rsidR="00B76096">
        <w:rPr>
          <w:rFonts w:ascii="Arial" w:hAnsi="Arial" w:cs="Arial"/>
          <w:color w:val="000000"/>
          <w:sz w:val="22"/>
          <w:szCs w:val="22"/>
        </w:rPr>
        <w:t xml:space="preserve">Extended Data </w:t>
      </w:r>
      <w:r>
        <w:rPr>
          <w:rFonts w:ascii="Arial" w:hAnsi="Arial" w:cs="Arial"/>
          <w:color w:val="000000"/>
          <w:sz w:val="22"/>
          <w:szCs w:val="22"/>
        </w:rPr>
        <w:t xml:space="preserve">Figure 3c-f), regardless of the background contrast. To test the pure influence of contrast on psychometric slope, we tested a subset of mice with target volumes matched across the contrast conditions. In this cohort (n = 7; Figure </w:t>
      </w:r>
      <w:del w:id="62" w:author="Microsoft Office User" w:date="2021-07-20T13:31:00Z">
        <w:r w:rsidDel="00266C57">
          <w:rPr>
            <w:rFonts w:ascii="Arial" w:hAnsi="Arial" w:cs="Arial"/>
            <w:color w:val="000000"/>
            <w:sz w:val="22"/>
            <w:szCs w:val="22"/>
          </w:rPr>
          <w:delText>2f</w:delText>
        </w:r>
      </w:del>
      <w:ins w:id="63" w:author="Microsoft Office User" w:date="2021-07-20T13:31:00Z">
        <w:r w:rsidR="00266C57">
          <w:rPr>
            <w:rFonts w:ascii="Arial" w:hAnsi="Arial" w:cs="Arial"/>
            <w:color w:val="000000"/>
            <w:sz w:val="22"/>
            <w:szCs w:val="22"/>
          </w:rPr>
          <w:t>3f</w:t>
        </w:r>
      </w:ins>
      <w:r>
        <w:rPr>
          <w:rFonts w:ascii="Arial" w:hAnsi="Arial" w:cs="Arial"/>
          <w:color w:val="000000"/>
          <w:sz w:val="22"/>
          <w:szCs w:val="22"/>
        </w:rPr>
        <w:t>), we found significantly lower target thresholds in low contrast (</w:t>
      </w:r>
      <w:r>
        <w:rPr>
          <w:rFonts w:ascii="Arial" w:hAnsi="Arial" w:cs="Arial"/>
          <w:i/>
          <w:iCs/>
          <w:color w:val="000000"/>
          <w:sz w:val="22"/>
          <w:szCs w:val="22"/>
        </w:rPr>
        <w:t xml:space="preserve">M </w:t>
      </w:r>
      <w:r>
        <w:rPr>
          <w:rFonts w:ascii="Arial" w:hAnsi="Arial" w:cs="Arial"/>
          <w:color w:val="000000"/>
          <w:sz w:val="22"/>
          <w:szCs w:val="22"/>
        </w:rPr>
        <w:t xml:space="preserve">= 6.80, </w:t>
      </w:r>
      <w:r>
        <w:rPr>
          <w:rFonts w:ascii="Arial" w:hAnsi="Arial" w:cs="Arial"/>
          <w:i/>
          <w:iCs/>
          <w:color w:val="000000"/>
          <w:sz w:val="22"/>
          <w:szCs w:val="22"/>
        </w:rPr>
        <w:t xml:space="preserve">SD = </w:t>
      </w:r>
      <w:r>
        <w:rPr>
          <w:rFonts w:ascii="Arial" w:hAnsi="Arial" w:cs="Arial"/>
          <w:color w:val="000000"/>
          <w:sz w:val="22"/>
          <w:szCs w:val="22"/>
        </w:rPr>
        <w:t>2.73) compared to high contrast (</w:t>
      </w:r>
      <w:r>
        <w:rPr>
          <w:rFonts w:ascii="Arial" w:hAnsi="Arial" w:cs="Arial"/>
          <w:i/>
          <w:iCs/>
          <w:color w:val="000000"/>
          <w:sz w:val="22"/>
          <w:szCs w:val="22"/>
        </w:rPr>
        <w:t>M =</w:t>
      </w:r>
      <w:r>
        <w:rPr>
          <w:rFonts w:ascii="Arial" w:hAnsi="Arial" w:cs="Arial"/>
          <w:color w:val="000000"/>
          <w:sz w:val="22"/>
          <w:szCs w:val="22"/>
        </w:rPr>
        <w:t xml:space="preserve"> 14.96, </w:t>
      </w:r>
      <w:r>
        <w:rPr>
          <w:rFonts w:ascii="Arial" w:hAnsi="Arial" w:cs="Arial"/>
          <w:i/>
          <w:iCs/>
          <w:color w:val="000000"/>
          <w:sz w:val="22"/>
          <w:szCs w:val="22"/>
        </w:rPr>
        <w:t xml:space="preserve">SD = </w:t>
      </w:r>
      <w:r>
        <w:rPr>
          <w:rFonts w:ascii="Arial" w:hAnsi="Arial" w:cs="Arial"/>
          <w:color w:val="000000"/>
          <w:sz w:val="22"/>
          <w:szCs w:val="22"/>
        </w:rPr>
        <w:t xml:space="preserve">3.51; paired t-test: </w:t>
      </w:r>
      <w:r w:rsidRPr="00C72113">
        <w:rPr>
          <w:rFonts w:ascii="Arial" w:hAnsi="Arial" w:cs="Arial"/>
          <w:i/>
          <w:iCs/>
          <w:color w:val="000000"/>
          <w:sz w:val="22"/>
          <w:szCs w:val="22"/>
        </w:rPr>
        <w:t>t</w:t>
      </w:r>
      <w:r>
        <w:rPr>
          <w:rFonts w:ascii="Arial" w:hAnsi="Arial" w:cs="Arial"/>
          <w:i/>
          <w:iCs/>
          <w:color w:val="000000"/>
          <w:sz w:val="22"/>
          <w:szCs w:val="22"/>
        </w:rPr>
        <w:t>(3</w:t>
      </w:r>
      <w:r w:rsidRPr="00C72113">
        <w:rPr>
          <w:rFonts w:ascii="Arial" w:hAnsi="Arial" w:cs="Arial"/>
          <w:i/>
          <w:iCs/>
          <w:color w:val="000000"/>
          <w:sz w:val="22"/>
          <w:szCs w:val="22"/>
        </w:rPr>
        <w:t>)</w:t>
      </w:r>
      <w:r>
        <w:rPr>
          <w:rFonts w:ascii="Arial" w:hAnsi="Arial" w:cs="Arial"/>
          <w:color w:val="000000"/>
          <w:sz w:val="22"/>
          <w:szCs w:val="22"/>
        </w:rPr>
        <w:t xml:space="preserve"> = -3.59, </w:t>
      </w:r>
      <w:r w:rsidRPr="00C72113">
        <w:rPr>
          <w:rFonts w:ascii="Arial" w:hAnsi="Arial" w:cs="Arial"/>
          <w:i/>
          <w:iCs/>
          <w:color w:val="000000"/>
          <w:sz w:val="22"/>
          <w:szCs w:val="22"/>
        </w:rPr>
        <w:t>p</w:t>
      </w:r>
      <w:r>
        <w:rPr>
          <w:rFonts w:ascii="Arial" w:hAnsi="Arial" w:cs="Arial"/>
          <w:color w:val="000000"/>
          <w:sz w:val="22"/>
          <w:szCs w:val="22"/>
        </w:rPr>
        <w:t xml:space="preserve"> = 0.036; Figure 3g) and significantly steeper slopes in low contrast (</w:t>
      </w:r>
      <w:r>
        <w:rPr>
          <w:rFonts w:ascii="Arial" w:hAnsi="Arial" w:cs="Arial"/>
          <w:i/>
          <w:iCs/>
          <w:color w:val="000000"/>
          <w:sz w:val="22"/>
          <w:szCs w:val="22"/>
        </w:rPr>
        <w:t xml:space="preserve">M </w:t>
      </w:r>
      <w:r>
        <w:rPr>
          <w:rFonts w:ascii="Arial" w:hAnsi="Arial" w:cs="Arial"/>
          <w:color w:val="000000"/>
          <w:sz w:val="22"/>
          <w:szCs w:val="22"/>
        </w:rPr>
        <w:t xml:space="preserve">= 0.051, </w:t>
      </w:r>
      <w:r>
        <w:rPr>
          <w:rFonts w:ascii="Arial" w:hAnsi="Arial" w:cs="Arial"/>
          <w:i/>
          <w:iCs/>
          <w:color w:val="000000"/>
          <w:sz w:val="22"/>
          <w:szCs w:val="22"/>
        </w:rPr>
        <w:t xml:space="preserve">SD = </w:t>
      </w:r>
      <w:r>
        <w:rPr>
          <w:rFonts w:ascii="Arial" w:hAnsi="Arial" w:cs="Arial"/>
          <w:color w:val="000000"/>
          <w:sz w:val="22"/>
          <w:szCs w:val="22"/>
        </w:rPr>
        <w:t>0.0068) compared to high contrast (</w:t>
      </w:r>
      <w:r>
        <w:rPr>
          <w:rFonts w:ascii="Arial" w:hAnsi="Arial" w:cs="Arial"/>
          <w:i/>
          <w:iCs/>
          <w:color w:val="000000"/>
          <w:sz w:val="22"/>
          <w:szCs w:val="22"/>
        </w:rPr>
        <w:t>M =</w:t>
      </w:r>
      <w:r>
        <w:rPr>
          <w:rFonts w:ascii="Arial" w:hAnsi="Arial" w:cs="Arial"/>
          <w:color w:val="000000"/>
          <w:sz w:val="22"/>
          <w:szCs w:val="22"/>
        </w:rPr>
        <w:t xml:space="preserve"> 0.042, </w:t>
      </w:r>
      <w:r>
        <w:rPr>
          <w:rFonts w:ascii="Arial" w:hAnsi="Arial" w:cs="Arial"/>
          <w:i/>
          <w:iCs/>
          <w:color w:val="000000"/>
          <w:sz w:val="22"/>
          <w:szCs w:val="22"/>
        </w:rPr>
        <w:t xml:space="preserve">SD = </w:t>
      </w:r>
      <w:r>
        <w:rPr>
          <w:rFonts w:ascii="Arial" w:hAnsi="Arial" w:cs="Arial"/>
          <w:color w:val="000000"/>
          <w:sz w:val="22"/>
          <w:szCs w:val="22"/>
        </w:rPr>
        <w:t xml:space="preserve">0.0064; paired t-test: </w:t>
      </w:r>
      <w:r w:rsidRPr="00C72113">
        <w:rPr>
          <w:rFonts w:ascii="Arial" w:hAnsi="Arial" w:cs="Arial"/>
          <w:i/>
          <w:iCs/>
          <w:color w:val="000000"/>
          <w:sz w:val="22"/>
          <w:szCs w:val="22"/>
        </w:rPr>
        <w:t>t(</w:t>
      </w:r>
      <w:r>
        <w:rPr>
          <w:rFonts w:ascii="Arial" w:hAnsi="Arial" w:cs="Arial"/>
          <w:i/>
          <w:iCs/>
          <w:color w:val="000000"/>
          <w:sz w:val="22"/>
          <w:szCs w:val="22"/>
        </w:rPr>
        <w:t>3</w:t>
      </w:r>
      <w:r w:rsidRPr="00C72113">
        <w:rPr>
          <w:rFonts w:ascii="Arial" w:hAnsi="Arial" w:cs="Arial"/>
          <w:i/>
          <w:iCs/>
          <w:color w:val="000000"/>
          <w:sz w:val="22"/>
          <w:szCs w:val="22"/>
        </w:rPr>
        <w:t>)</w:t>
      </w:r>
      <w:r>
        <w:rPr>
          <w:rFonts w:ascii="Arial" w:hAnsi="Arial" w:cs="Arial"/>
          <w:color w:val="000000"/>
          <w:sz w:val="22"/>
          <w:szCs w:val="22"/>
        </w:rPr>
        <w:t xml:space="preserve"> = 3.42, </w:t>
      </w:r>
      <w:r w:rsidRPr="00C72113">
        <w:rPr>
          <w:rFonts w:ascii="Arial" w:hAnsi="Arial" w:cs="Arial"/>
          <w:i/>
          <w:iCs/>
          <w:color w:val="000000"/>
          <w:sz w:val="22"/>
          <w:szCs w:val="22"/>
        </w:rPr>
        <w:t>p</w:t>
      </w:r>
      <w:r>
        <w:rPr>
          <w:rFonts w:ascii="Arial" w:hAnsi="Arial" w:cs="Arial"/>
          <w:color w:val="000000"/>
          <w:sz w:val="22"/>
          <w:szCs w:val="22"/>
        </w:rPr>
        <w:t xml:space="preserve"> = 0.042; Figure 3h). These results demonstrate that background contrast has a substantial impact on detection threshold, and that mice are more sensitive to changes in the volume of targets presented in low contrast.</w:t>
      </w:r>
    </w:p>
    <w:p w14:paraId="23BE8E0A" w14:textId="77777777"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To assess behavioral adaptation to the background contrast, we presented targets at threshold volume at variable delays following the contrast transition. We observed behavioral time courses consistent with our normative model and with gain measured in auditory cortex: after a switch to high contrast, mice initially detected targets with high accuracy which decreased over time, while in low contrast we observed increasing detection rates over time (Figure 3i). We found that in high contrast, the first significant drop in performance occurred between the first two time points, while in low contrast the first significant increase in performance occurred between the first and third time points (Figure 3i, Table 1). Then, by fitting each mouse’s adaptation time course with an exponential function and comparing time constants for each contrast, we also found that behavioral adaptation is significantly faster in high contrast (</w:t>
      </w:r>
      <w:proofErr w:type="spellStart"/>
      <w:r>
        <w:rPr>
          <w:rFonts w:ascii="Arial" w:hAnsi="Arial" w:cs="Arial"/>
          <w:i/>
          <w:iCs/>
          <w:color w:val="000000"/>
          <w:sz w:val="22"/>
          <w:szCs w:val="22"/>
        </w:rPr>
        <w:t>Mdn</w:t>
      </w:r>
      <w:proofErr w:type="spellEnd"/>
      <w:r>
        <w:rPr>
          <w:rFonts w:ascii="Arial" w:hAnsi="Arial" w:cs="Arial"/>
          <w:i/>
          <w:iCs/>
          <w:color w:val="000000"/>
          <w:sz w:val="22"/>
          <w:szCs w:val="22"/>
        </w:rPr>
        <w:t xml:space="preserve"> </w:t>
      </w:r>
      <w:r>
        <w:rPr>
          <w:rFonts w:ascii="Arial" w:hAnsi="Arial" w:cs="Arial"/>
          <w:color w:val="000000"/>
          <w:sz w:val="22"/>
          <w:szCs w:val="22"/>
        </w:rPr>
        <w:t xml:space="preserve">= 0.023, </w:t>
      </w:r>
      <w:r>
        <w:rPr>
          <w:rFonts w:ascii="Arial" w:hAnsi="Arial" w:cs="Arial"/>
          <w:i/>
          <w:iCs/>
          <w:color w:val="000000"/>
          <w:sz w:val="22"/>
          <w:szCs w:val="22"/>
        </w:rPr>
        <w:t>IQR</w:t>
      </w:r>
      <w:r>
        <w:rPr>
          <w:rFonts w:ascii="Arial" w:hAnsi="Arial" w:cs="Arial"/>
          <w:color w:val="000000"/>
          <w:sz w:val="22"/>
          <w:szCs w:val="22"/>
        </w:rPr>
        <w:t xml:space="preserve"> = 0.082) compared to low contrast (</w:t>
      </w:r>
      <w:proofErr w:type="spellStart"/>
      <w:r>
        <w:rPr>
          <w:rFonts w:ascii="Arial" w:hAnsi="Arial" w:cs="Arial"/>
          <w:i/>
          <w:iCs/>
          <w:color w:val="000000"/>
          <w:sz w:val="22"/>
          <w:szCs w:val="22"/>
        </w:rPr>
        <w:t>Mdn</w:t>
      </w:r>
      <w:proofErr w:type="spellEnd"/>
      <w:r>
        <w:rPr>
          <w:rFonts w:ascii="Arial" w:hAnsi="Arial" w:cs="Arial"/>
          <w:i/>
          <w:iCs/>
          <w:color w:val="000000"/>
          <w:sz w:val="22"/>
          <w:szCs w:val="22"/>
        </w:rPr>
        <w:t xml:space="preserve"> = </w:t>
      </w:r>
      <w:r>
        <w:rPr>
          <w:rFonts w:ascii="Arial" w:hAnsi="Arial" w:cs="Arial"/>
          <w:color w:val="000000"/>
          <w:sz w:val="22"/>
          <w:szCs w:val="22"/>
        </w:rPr>
        <w:t xml:space="preserve">0.13, </w:t>
      </w:r>
      <w:r>
        <w:rPr>
          <w:rFonts w:ascii="Arial" w:hAnsi="Arial" w:cs="Arial"/>
          <w:i/>
          <w:iCs/>
          <w:color w:val="000000"/>
          <w:sz w:val="22"/>
          <w:szCs w:val="22"/>
        </w:rPr>
        <w:t xml:space="preserve">IQR </w:t>
      </w:r>
      <w:r>
        <w:rPr>
          <w:rFonts w:ascii="Arial" w:hAnsi="Arial" w:cs="Arial"/>
          <w:color w:val="000000"/>
          <w:sz w:val="22"/>
          <w:szCs w:val="22"/>
        </w:rPr>
        <w:t xml:space="preserve">= 0.13; Wilcoxon sign-rank test (n = 21): </w:t>
      </w:r>
      <w:r>
        <w:rPr>
          <w:rFonts w:ascii="Arial" w:hAnsi="Arial" w:cs="Arial"/>
          <w:i/>
          <w:iCs/>
          <w:color w:val="000000"/>
          <w:sz w:val="22"/>
          <w:szCs w:val="22"/>
        </w:rPr>
        <w:t xml:space="preserve">rank </w:t>
      </w:r>
      <w:r>
        <w:rPr>
          <w:rFonts w:ascii="Arial" w:hAnsi="Arial" w:cs="Arial"/>
          <w:color w:val="000000"/>
          <w:sz w:val="22"/>
          <w:szCs w:val="22"/>
        </w:rPr>
        <w:t xml:space="preserve"> = 547, </w:t>
      </w:r>
      <w:r>
        <w:rPr>
          <w:rFonts w:ascii="Arial" w:hAnsi="Arial" w:cs="Arial"/>
          <w:i/>
          <w:iCs/>
          <w:color w:val="000000"/>
          <w:sz w:val="22"/>
          <w:szCs w:val="22"/>
        </w:rPr>
        <w:t>Z</w:t>
      </w:r>
      <w:r>
        <w:rPr>
          <w:rFonts w:ascii="Arial" w:hAnsi="Arial" w:cs="Arial"/>
          <w:color w:val="000000"/>
          <w:sz w:val="22"/>
          <w:szCs w:val="22"/>
        </w:rPr>
        <w:t xml:space="preserve"> = 2.75, </w:t>
      </w:r>
      <w:r w:rsidRPr="00C72113">
        <w:rPr>
          <w:rFonts w:ascii="Arial" w:hAnsi="Arial" w:cs="Arial"/>
          <w:i/>
          <w:iCs/>
          <w:color w:val="000000"/>
          <w:sz w:val="22"/>
          <w:szCs w:val="22"/>
        </w:rPr>
        <w:t xml:space="preserve">p </w:t>
      </w:r>
      <w:r>
        <w:rPr>
          <w:rFonts w:ascii="Arial" w:hAnsi="Arial" w:cs="Arial"/>
          <w:color w:val="000000"/>
          <w:sz w:val="22"/>
          <w:szCs w:val="22"/>
        </w:rPr>
        <w:t>= 0.0060; Figure 3j). Taken together, these behavioral results confirm the three predictions from our model (Figure 1h): 1) Detection thresholds are lower in low contrast; 2) Psychometric slopes are higher in low contrast; 3) Performance decreases rapidly in high contrast, while increasing gradually in low contrast.</w:t>
      </w:r>
    </w:p>
    <w:p w14:paraId="605BED86" w14:textId="77777777" w:rsidR="005E6A59" w:rsidRPr="00547245" w:rsidRDefault="005E6A59" w:rsidP="005E6A59">
      <w:pPr>
        <w:jc w:val="both"/>
        <w:rPr>
          <w:rFonts w:ascii="Arial" w:hAnsi="Arial" w:cs="Arial"/>
          <w:b/>
          <w:bCs/>
          <w:color w:val="000000"/>
          <w:sz w:val="20"/>
          <w:szCs w:val="20"/>
        </w:rPr>
      </w:pPr>
    </w:p>
    <w:p w14:paraId="3F372CE4" w14:textId="77777777" w:rsidR="00223CF4" w:rsidRPr="004632B7" w:rsidRDefault="00223CF4" w:rsidP="00223CF4">
      <w:pPr>
        <w:jc w:val="both"/>
        <w:rPr>
          <w:ins w:id="64" w:author="Microsoft Office User" w:date="2021-07-20T14:31:00Z"/>
          <w:rFonts w:ascii="Arial" w:hAnsi="Arial" w:cs="Arial"/>
          <w:color w:val="000000"/>
          <w:sz w:val="22"/>
          <w:szCs w:val="22"/>
        </w:rPr>
      </w:pPr>
      <w:ins w:id="65" w:author="Microsoft Office User" w:date="2021-07-20T14:31:00Z">
        <w:r>
          <w:rPr>
            <w:rFonts w:ascii="Arial" w:hAnsi="Arial" w:cs="Arial"/>
            <w:b/>
            <w:bCs/>
            <w:noProof/>
            <w:color w:val="000000"/>
            <w:sz w:val="20"/>
            <w:szCs w:val="20"/>
          </w:rPr>
          <w:lastRenderedPageBreak/>
          <w:drawing>
            <wp:inline distT="0" distB="0" distL="0" distR="0" wp14:anchorId="6D310B34" wp14:editId="0D87BC29">
              <wp:extent cx="6858000" cy="2906395"/>
              <wp:effectExtent l="0" t="0" r="0" b="190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58000" cy="2906395"/>
                      </a:xfrm>
                      <a:prstGeom prst="rect">
                        <a:avLst/>
                      </a:prstGeom>
                    </pic:spPr>
                  </pic:pic>
                </a:graphicData>
              </a:graphic>
            </wp:inline>
          </w:drawing>
        </w:r>
        <w:r w:rsidRPr="0062734E">
          <w:rPr>
            <w:rFonts w:ascii="Arial" w:hAnsi="Arial" w:cs="Arial"/>
            <w:b/>
            <w:bCs/>
            <w:color w:val="000000"/>
            <w:sz w:val="20"/>
            <w:szCs w:val="20"/>
          </w:rPr>
          <w:t>Figure 2.</w:t>
        </w:r>
      </w:ins>
    </w:p>
    <w:p w14:paraId="42C1F0DC" w14:textId="77777777" w:rsidR="00223CF4" w:rsidRDefault="00223CF4" w:rsidP="00223CF4">
      <w:pPr>
        <w:jc w:val="both"/>
        <w:rPr>
          <w:ins w:id="66" w:author="Microsoft Office User" w:date="2021-07-20T14:31:00Z"/>
          <w:rFonts w:ascii="Arial" w:hAnsi="Arial" w:cs="Arial"/>
          <w:b/>
          <w:bCs/>
          <w:color w:val="000000"/>
          <w:sz w:val="20"/>
          <w:szCs w:val="20"/>
        </w:rPr>
      </w:pPr>
    </w:p>
    <w:p w14:paraId="2541ED15" w14:textId="77777777" w:rsidR="00223CF4" w:rsidRPr="009716B9" w:rsidRDefault="00223CF4" w:rsidP="00223CF4">
      <w:pPr>
        <w:jc w:val="both"/>
        <w:rPr>
          <w:ins w:id="67" w:author="Microsoft Office User" w:date="2021-07-20T14:31:00Z"/>
          <w:rFonts w:ascii="Arial" w:hAnsi="Arial" w:cs="Arial"/>
          <w:color w:val="000000"/>
          <w:sz w:val="20"/>
          <w:szCs w:val="20"/>
        </w:rPr>
      </w:pPr>
      <w:ins w:id="68" w:author="Microsoft Office User" w:date="2021-07-20T14:31:00Z">
        <w:r>
          <w:rPr>
            <w:rFonts w:ascii="Arial" w:hAnsi="Arial" w:cs="Arial"/>
            <w:b/>
            <w:bCs/>
            <w:color w:val="000000"/>
            <w:sz w:val="20"/>
            <w:szCs w:val="20"/>
          </w:rPr>
          <w:t xml:space="preserve">a, </w:t>
        </w:r>
        <w:r>
          <w:rPr>
            <w:rFonts w:ascii="Arial" w:hAnsi="Arial" w:cs="Arial"/>
            <w:color w:val="000000"/>
            <w:sz w:val="20"/>
            <w:szCs w:val="20"/>
          </w:rPr>
          <w:t xml:space="preserve">Schematic for acute recordings from auditory cortex. </w:t>
        </w:r>
        <w:r>
          <w:rPr>
            <w:rFonts w:ascii="Arial" w:hAnsi="Arial" w:cs="Arial"/>
            <w:b/>
            <w:bCs/>
            <w:color w:val="000000"/>
            <w:sz w:val="20"/>
            <w:szCs w:val="20"/>
          </w:rPr>
          <w:t>b,</w:t>
        </w:r>
        <w:r>
          <w:rPr>
            <w:rFonts w:ascii="Arial" w:hAnsi="Arial" w:cs="Arial"/>
            <w:color w:val="000000"/>
            <w:sz w:val="20"/>
            <w:szCs w:val="20"/>
          </w:rPr>
          <w:t xml:space="preserve"> Schematic of Poisson generalized linear model (GLM) design. </w:t>
        </w:r>
        <w:r>
          <w:rPr>
            <w:rFonts w:ascii="Arial" w:hAnsi="Arial" w:cs="Arial"/>
            <w:i/>
            <w:iCs/>
            <w:color w:val="000000"/>
            <w:sz w:val="20"/>
            <w:szCs w:val="20"/>
          </w:rPr>
          <w:t xml:space="preserve">From left to right: </w:t>
        </w:r>
        <w:r>
          <w:rPr>
            <w:rFonts w:ascii="Arial" w:hAnsi="Arial" w:cs="Arial"/>
            <w:color w:val="000000"/>
            <w:sz w:val="20"/>
            <w:szCs w:val="20"/>
          </w:rPr>
          <w:t xml:space="preserve">The external variables considered by the model are the stimulus spectrogram, the stimulus contrast, and observed spikes. First, a spectrotemporal receptive field (STRF) is estimated. Second, we fit the parameters of a GLM with gain control (GC-GLM) designed to isolate the contributions of: 1) Stimulus drive, </w:t>
        </w:r>
      </w:ins>
      <m:oMath>
        <m:sSub>
          <m:sSubPr>
            <m:ctrlPr>
              <w:ins w:id="69" w:author="Microsoft Office User" w:date="2021-07-20T14:31:00Z">
                <w:rPr>
                  <w:rFonts w:ascii="Cambria Math" w:hAnsi="Cambria Math" w:cs="Arial"/>
                  <w:i/>
                  <w:color w:val="000000"/>
                  <w:sz w:val="20"/>
                  <w:szCs w:val="20"/>
                </w:rPr>
              </w:ins>
            </m:ctrlPr>
          </m:sSubPr>
          <m:e>
            <m:r>
              <w:ins w:id="70" w:author="Microsoft Office User" w:date="2021-07-20T14:31:00Z">
                <w:rPr>
                  <w:rFonts w:ascii="Cambria Math" w:hAnsi="Cambria Math" w:cs="Arial"/>
                  <w:color w:val="000000"/>
                  <w:sz w:val="20"/>
                  <w:szCs w:val="20"/>
                </w:rPr>
                <m:t>x</m:t>
              </w:ins>
            </m:r>
          </m:e>
          <m:sub>
            <m:r>
              <w:ins w:id="71" w:author="Microsoft Office User" w:date="2021-07-20T14:31:00Z">
                <w:rPr>
                  <w:rFonts w:ascii="Cambria Math" w:hAnsi="Cambria Math" w:cs="Arial"/>
                  <w:color w:val="000000"/>
                  <w:sz w:val="20"/>
                  <w:szCs w:val="20"/>
                </w:rPr>
                <m:t>t</m:t>
              </w:ins>
            </m:r>
          </m:sub>
        </m:sSub>
      </m:oMath>
      <w:ins w:id="72" w:author="Microsoft Office User" w:date="2021-07-20T14:31:00Z">
        <w:r>
          <w:rPr>
            <w:rFonts w:ascii="Arial" w:hAnsi="Arial" w:cs="Arial"/>
            <w:color w:val="000000"/>
            <w:sz w:val="20"/>
            <w:szCs w:val="20"/>
          </w:rPr>
          <w:t xml:space="preserve">; 2) The multiplicative interaction between the contrast and the stimulus drive, </w:t>
        </w:r>
      </w:ins>
      <m:oMath>
        <m:sSub>
          <m:sSubPr>
            <m:ctrlPr>
              <w:ins w:id="73" w:author="Microsoft Office User" w:date="2021-07-20T14:31:00Z">
                <w:rPr>
                  <w:rFonts w:ascii="Cambria Math" w:hAnsi="Cambria Math" w:cs="Arial"/>
                  <w:i/>
                  <w:color w:val="000000"/>
                  <w:sz w:val="20"/>
                  <w:szCs w:val="20"/>
                </w:rPr>
              </w:ins>
            </m:ctrlPr>
          </m:sSubPr>
          <m:e>
            <m:r>
              <w:ins w:id="74" w:author="Microsoft Office User" w:date="2021-07-20T14:31:00Z">
                <w:rPr>
                  <w:rFonts w:ascii="Cambria Math" w:hAnsi="Cambria Math" w:cs="Arial"/>
                  <w:color w:val="000000"/>
                  <w:sz w:val="20"/>
                  <w:szCs w:val="20"/>
                </w:rPr>
                <m:t>x</m:t>
              </w:ins>
            </m:r>
          </m:e>
          <m:sub>
            <m:r>
              <w:ins w:id="75" w:author="Microsoft Office User" w:date="2021-07-20T14:31:00Z">
                <w:rPr>
                  <w:rFonts w:ascii="Cambria Math" w:hAnsi="Cambria Math" w:cs="Arial"/>
                  <w:color w:val="000000"/>
                  <w:sz w:val="20"/>
                  <w:szCs w:val="20"/>
                </w:rPr>
                <m:t>t</m:t>
              </w:ins>
            </m:r>
          </m:sub>
        </m:sSub>
        <m:r>
          <w:ins w:id="76" w:author="Microsoft Office User" w:date="2021-07-20T14:31:00Z">
            <w:rPr>
              <w:rFonts w:ascii="Cambria Math" w:hAnsi="Cambria Math" w:cs="Arial"/>
              <w:color w:val="000000"/>
              <w:sz w:val="20"/>
              <w:szCs w:val="20"/>
            </w:rPr>
            <m:t>*</m:t>
          </w:ins>
        </m:r>
        <m:acc>
          <m:accPr>
            <m:chr m:val="̅"/>
            <m:ctrlPr>
              <w:ins w:id="77" w:author="Microsoft Office User" w:date="2021-07-20T14:31:00Z">
                <w:rPr>
                  <w:rFonts w:ascii="Cambria Math" w:hAnsi="Cambria Math" w:cs="Arial"/>
                  <w:color w:val="000000"/>
                  <w:sz w:val="20"/>
                  <w:szCs w:val="20"/>
                </w:rPr>
              </w:ins>
            </m:ctrlPr>
          </m:accPr>
          <m:e>
            <m:r>
              <w:ins w:id="78" w:author="Microsoft Office User" w:date="2021-07-20T14:31:00Z">
                <m:rPr>
                  <m:sty m:val="p"/>
                </m:rPr>
                <w:rPr>
                  <w:rFonts w:ascii="Cambria Math" w:hAnsi="Cambria Math" w:cs="Arial"/>
                  <w:color w:val="000000"/>
                  <w:sz w:val="20"/>
                  <w:szCs w:val="20"/>
                </w:rPr>
                <m:t>σ</m:t>
              </w:ins>
            </m:r>
          </m:e>
        </m:acc>
        <m:r>
          <w:ins w:id="79" w:author="Microsoft Office User" w:date="2021-07-20T14:31:00Z">
            <m:rPr>
              <m:lit/>
            </m:rPr>
            <w:rPr>
              <w:rFonts w:ascii="Cambria Math" w:hAnsi="Cambria Math" w:cs="Arial"/>
              <w:color w:val="000000"/>
              <w:sz w:val="20"/>
              <w:szCs w:val="20"/>
            </w:rPr>
            <m:t>/</m:t>
          </w:ins>
        </m:r>
        <m:sSub>
          <m:sSubPr>
            <m:ctrlPr>
              <w:ins w:id="80" w:author="Microsoft Office User" w:date="2021-07-20T14:31:00Z">
                <w:rPr>
                  <w:rFonts w:ascii="Cambria Math" w:hAnsi="Cambria Math" w:cs="Arial"/>
                  <w:i/>
                  <w:color w:val="000000"/>
                  <w:sz w:val="20"/>
                  <w:szCs w:val="20"/>
                </w:rPr>
              </w:ins>
            </m:ctrlPr>
          </m:sSubPr>
          <m:e>
            <m:r>
              <w:ins w:id="81" w:author="Microsoft Office User" w:date="2021-07-20T14:31:00Z">
                <m:rPr>
                  <m:sty m:val="p"/>
                </m:rPr>
                <w:rPr>
                  <w:rFonts w:ascii="Cambria Math" w:hAnsi="Cambria Math" w:cs="Arial"/>
                  <w:color w:val="000000"/>
                  <w:sz w:val="20"/>
                  <w:szCs w:val="20"/>
                </w:rPr>
                <m:t>σ</m:t>
              </w:ins>
            </m:r>
            <m:ctrlPr>
              <w:ins w:id="82" w:author="Microsoft Office User" w:date="2021-07-20T14:31:00Z">
                <w:rPr>
                  <w:rFonts w:ascii="Cambria Math" w:hAnsi="Cambria Math" w:cs="Arial"/>
                  <w:color w:val="000000"/>
                  <w:sz w:val="20"/>
                  <w:szCs w:val="20"/>
                </w:rPr>
              </w:ins>
            </m:ctrlPr>
          </m:e>
          <m:sub>
            <m:r>
              <w:ins w:id="83" w:author="Microsoft Office User" w:date="2021-07-20T14:31:00Z">
                <w:rPr>
                  <w:rFonts w:ascii="Cambria Math" w:hAnsi="Cambria Math" w:cs="Arial"/>
                  <w:color w:val="000000"/>
                  <w:sz w:val="20"/>
                  <w:szCs w:val="20"/>
                </w:rPr>
                <m:t>t</m:t>
              </w:ins>
            </m:r>
          </m:sub>
        </m:sSub>
      </m:oMath>
      <w:ins w:id="84" w:author="Microsoft Office User" w:date="2021-07-20T14:31:00Z">
        <w:r>
          <w:rPr>
            <w:rFonts w:ascii="Arial" w:hAnsi="Arial" w:cs="Arial"/>
            <w:color w:val="000000"/>
            <w:sz w:val="20"/>
            <w:szCs w:val="20"/>
          </w:rPr>
          <w:t xml:space="preserve">; 3) Pure contrast drive, </w:t>
        </w:r>
      </w:ins>
      <m:oMath>
        <m:acc>
          <m:accPr>
            <m:chr m:val="̅"/>
            <m:ctrlPr>
              <w:ins w:id="85" w:author="Microsoft Office User" w:date="2021-07-20T14:31:00Z">
                <w:rPr>
                  <w:rFonts w:ascii="Cambria Math" w:hAnsi="Cambria Math" w:cs="Arial"/>
                  <w:color w:val="000000"/>
                  <w:sz w:val="20"/>
                  <w:szCs w:val="20"/>
                </w:rPr>
              </w:ins>
            </m:ctrlPr>
          </m:accPr>
          <m:e>
            <m:r>
              <w:ins w:id="86" w:author="Microsoft Office User" w:date="2021-07-20T14:31:00Z">
                <m:rPr>
                  <m:sty m:val="p"/>
                </m:rPr>
                <w:rPr>
                  <w:rFonts w:ascii="Cambria Math" w:hAnsi="Cambria Math" w:cs="Arial"/>
                  <w:color w:val="000000"/>
                  <w:sz w:val="20"/>
                  <w:szCs w:val="20"/>
                </w:rPr>
                <m:t>σ</m:t>
              </w:ins>
            </m:r>
          </m:e>
        </m:acc>
        <m:r>
          <w:ins w:id="87" w:author="Microsoft Office User" w:date="2021-07-20T14:31:00Z">
            <m:rPr>
              <m:lit/>
            </m:rPr>
            <w:rPr>
              <w:rFonts w:ascii="Cambria Math" w:hAnsi="Cambria Math" w:cs="Arial"/>
              <w:color w:val="000000"/>
              <w:sz w:val="20"/>
              <w:szCs w:val="20"/>
            </w:rPr>
            <m:t>/</m:t>
          </w:ins>
        </m:r>
        <m:sSub>
          <m:sSubPr>
            <m:ctrlPr>
              <w:ins w:id="88" w:author="Microsoft Office User" w:date="2021-07-20T14:31:00Z">
                <w:rPr>
                  <w:rFonts w:ascii="Cambria Math" w:hAnsi="Cambria Math" w:cs="Arial"/>
                  <w:i/>
                  <w:color w:val="000000"/>
                  <w:sz w:val="20"/>
                  <w:szCs w:val="20"/>
                </w:rPr>
              </w:ins>
            </m:ctrlPr>
          </m:sSubPr>
          <m:e>
            <m:r>
              <w:ins w:id="89" w:author="Microsoft Office User" w:date="2021-07-20T14:31:00Z">
                <m:rPr>
                  <m:sty m:val="p"/>
                </m:rPr>
                <w:rPr>
                  <w:rFonts w:ascii="Cambria Math" w:hAnsi="Cambria Math" w:cs="Arial"/>
                  <w:color w:val="000000"/>
                  <w:sz w:val="20"/>
                  <w:szCs w:val="20"/>
                </w:rPr>
                <m:t>σ</m:t>
              </w:ins>
            </m:r>
            <m:ctrlPr>
              <w:ins w:id="90" w:author="Microsoft Office User" w:date="2021-07-20T14:31:00Z">
                <w:rPr>
                  <w:rFonts w:ascii="Cambria Math" w:hAnsi="Cambria Math" w:cs="Arial"/>
                  <w:color w:val="000000"/>
                  <w:sz w:val="20"/>
                  <w:szCs w:val="20"/>
                </w:rPr>
              </w:ins>
            </m:ctrlPr>
          </m:e>
          <m:sub>
            <m:r>
              <w:ins w:id="91" w:author="Microsoft Office User" w:date="2021-07-20T14:31:00Z">
                <w:rPr>
                  <w:rFonts w:ascii="Cambria Math" w:hAnsi="Cambria Math" w:cs="Arial"/>
                  <w:color w:val="000000"/>
                  <w:sz w:val="20"/>
                  <w:szCs w:val="20"/>
                </w:rPr>
                <m:t>t</m:t>
              </w:ins>
            </m:r>
          </m:sub>
        </m:sSub>
      </m:oMath>
      <w:ins w:id="92" w:author="Microsoft Office User" w:date="2021-07-20T14:31:00Z">
        <w:r>
          <w:rPr>
            <w:rFonts w:ascii="Arial" w:hAnsi="Arial" w:cs="Arial"/>
            <w:color w:val="000000"/>
            <w:sz w:val="20"/>
            <w:szCs w:val="20"/>
          </w:rPr>
          <w:t xml:space="preserve">. The history of the contrast predictors were smoothed with a B-spline basis set. The linear combination of the predictors and fitted weights was then passed through an exponential nonlinearity to produce spike rate predictions.  </w:t>
        </w:r>
        <w:r>
          <w:rPr>
            <w:rFonts w:ascii="Arial" w:hAnsi="Arial" w:cs="Arial"/>
            <w:b/>
            <w:bCs/>
            <w:color w:val="000000"/>
            <w:sz w:val="20"/>
            <w:szCs w:val="20"/>
          </w:rPr>
          <w:t xml:space="preserve">c, </w:t>
        </w:r>
        <w:r>
          <w:rPr>
            <w:rFonts w:ascii="Arial" w:hAnsi="Arial" w:cs="Arial"/>
            <w:color w:val="000000"/>
            <w:sz w:val="20"/>
            <w:szCs w:val="20"/>
          </w:rPr>
          <w:t xml:space="preserve">Schematic of linear-nonlinear models. As in </w:t>
        </w:r>
        <w:r>
          <w:rPr>
            <w:rFonts w:ascii="Arial" w:hAnsi="Arial" w:cs="Arial"/>
            <w:b/>
            <w:bCs/>
            <w:color w:val="000000"/>
            <w:sz w:val="20"/>
            <w:szCs w:val="20"/>
          </w:rPr>
          <w:t>b</w:t>
        </w:r>
        <w:r>
          <w:rPr>
            <w:rFonts w:ascii="Arial" w:hAnsi="Arial" w:cs="Arial"/>
            <w:color w:val="000000"/>
            <w:sz w:val="20"/>
            <w:szCs w:val="20"/>
          </w:rPr>
          <w:t xml:space="preserve">, we first fit a STRF which is then passed through either a static exponential nonlinearity (static-LN) or independent nonlinearities fit separately to low and high contrast periods (GC-LN). </w:t>
        </w:r>
        <w:r>
          <w:rPr>
            <w:rFonts w:ascii="Arial" w:hAnsi="Arial" w:cs="Arial"/>
            <w:b/>
            <w:bCs/>
            <w:color w:val="000000"/>
            <w:sz w:val="20"/>
            <w:szCs w:val="20"/>
          </w:rPr>
          <w:t>d,</w:t>
        </w:r>
        <w:r>
          <w:rPr>
            <w:rFonts w:ascii="Arial" w:hAnsi="Arial" w:cs="Arial"/>
            <w:color w:val="000000"/>
            <w:sz w:val="20"/>
            <w:szCs w:val="20"/>
          </w:rPr>
          <w:t xml:space="preserve"> Neuronal responses and model fits to a representative neuron. </w:t>
        </w:r>
        <w:r>
          <w:rPr>
            <w:rFonts w:ascii="Arial" w:hAnsi="Arial" w:cs="Arial"/>
            <w:i/>
            <w:iCs/>
            <w:color w:val="000000"/>
            <w:sz w:val="20"/>
            <w:szCs w:val="20"/>
          </w:rPr>
          <w:t>Top</w:t>
        </w:r>
        <w:r>
          <w:rPr>
            <w:rFonts w:ascii="Arial" w:hAnsi="Arial" w:cs="Arial"/>
            <w:color w:val="000000"/>
            <w:sz w:val="20"/>
            <w:szCs w:val="20"/>
          </w:rPr>
          <w:t xml:space="preserve">: a spike raster for the example neuron. Each period of contrast is indicated by the blue (low contrast) and red (high contrast) bars. </w:t>
        </w:r>
        <w:r>
          <w:rPr>
            <w:rFonts w:ascii="Arial" w:hAnsi="Arial" w:cs="Arial"/>
            <w:i/>
            <w:iCs/>
            <w:color w:val="000000"/>
            <w:sz w:val="20"/>
            <w:szCs w:val="20"/>
          </w:rPr>
          <w:t>Middle</w:t>
        </w:r>
        <w:r>
          <w:rPr>
            <w:rFonts w:ascii="Arial" w:hAnsi="Arial" w:cs="Arial"/>
            <w:color w:val="000000"/>
            <w:sz w:val="20"/>
            <w:szCs w:val="20"/>
          </w:rPr>
          <w:t xml:space="preserve">: PSTH of the example cell is plotted in gray. The predictions of the static-LN model are plotted in grey, the GC-LN model in green, and the GC-GLM model in orange. All traces were smoothed with a 10ms wide Gaussian filter for visualization.  </w:t>
        </w:r>
        <w:r>
          <w:rPr>
            <w:rFonts w:ascii="Arial" w:hAnsi="Arial" w:cs="Arial"/>
            <w:i/>
            <w:iCs/>
            <w:color w:val="000000"/>
            <w:sz w:val="20"/>
            <w:szCs w:val="20"/>
          </w:rPr>
          <w:t>Bottom</w:t>
        </w:r>
        <w:r>
          <w:rPr>
            <w:rFonts w:ascii="Arial" w:hAnsi="Arial" w:cs="Arial"/>
            <w:color w:val="000000"/>
            <w:sz w:val="20"/>
            <w:szCs w:val="20"/>
          </w:rPr>
          <w:t xml:space="preserve">: the gain modulation index, </w:t>
        </w:r>
      </w:ins>
      <m:oMath>
        <m:r>
          <w:ins w:id="93" w:author="Microsoft Office User" w:date="2021-07-20T14:31:00Z">
            <w:rPr>
              <w:rFonts w:ascii="Cambria Math" w:hAnsi="Cambria Math" w:cs="Arial"/>
              <w:color w:val="000000"/>
              <w:sz w:val="20"/>
              <w:szCs w:val="20"/>
            </w:rPr>
            <m:t>w</m:t>
          </w:ins>
        </m:r>
      </m:oMath>
      <w:ins w:id="94" w:author="Microsoft Office User" w:date="2021-07-20T14:31:00Z">
        <w:r>
          <w:rPr>
            <w:rFonts w:ascii="Arial" w:hAnsi="Arial" w:cs="Arial"/>
            <w:color w:val="000000"/>
            <w:sz w:val="20"/>
            <w:szCs w:val="20"/>
          </w:rPr>
          <w:t xml:space="preserve"> (red trace). Grey dashed line at 1 indicates the gain of a neuron with neutral gain. The dashed black line indicates the gain of a neuron with optimal, instantaneous gain control (see </w:t>
        </w:r>
        <w:r>
          <w:rPr>
            <w:rFonts w:ascii="Arial" w:hAnsi="Arial" w:cs="Arial"/>
            <w:i/>
            <w:iCs/>
            <w:color w:val="000000"/>
            <w:sz w:val="20"/>
            <w:szCs w:val="20"/>
          </w:rPr>
          <w:t>Online Methods</w:t>
        </w:r>
        <w:r>
          <w:rPr>
            <w:rFonts w:ascii="Arial" w:hAnsi="Arial" w:cs="Arial"/>
            <w:color w:val="000000"/>
            <w:sz w:val="20"/>
            <w:szCs w:val="20"/>
          </w:rPr>
          <w:t xml:space="preserve">). </w:t>
        </w:r>
        <w:r>
          <w:rPr>
            <w:rFonts w:ascii="Arial" w:hAnsi="Arial" w:cs="Arial"/>
            <w:b/>
            <w:bCs/>
            <w:color w:val="000000"/>
            <w:sz w:val="20"/>
            <w:szCs w:val="20"/>
          </w:rPr>
          <w:t>e</w:t>
        </w:r>
        <w:r w:rsidRPr="00F73309">
          <w:rPr>
            <w:rFonts w:ascii="Arial" w:hAnsi="Arial" w:cs="Arial"/>
            <w:b/>
            <w:bCs/>
            <w:color w:val="000000"/>
            <w:sz w:val="20"/>
            <w:szCs w:val="20"/>
          </w:rPr>
          <w:t>,</w:t>
        </w:r>
        <w:r>
          <w:rPr>
            <w:rFonts w:ascii="Arial" w:hAnsi="Arial" w:cs="Arial"/>
            <w:color w:val="000000"/>
            <w:sz w:val="20"/>
            <w:szCs w:val="20"/>
          </w:rPr>
          <w:t xml:space="preserve"> The STRF fitted to this neuron. </w:t>
        </w:r>
        <w:r>
          <w:rPr>
            <w:rFonts w:ascii="Arial" w:hAnsi="Arial" w:cs="Arial"/>
            <w:b/>
            <w:bCs/>
            <w:color w:val="000000"/>
            <w:sz w:val="20"/>
            <w:szCs w:val="20"/>
          </w:rPr>
          <w:t xml:space="preserve">f, </w:t>
        </w:r>
        <w:r>
          <w:rPr>
            <w:rFonts w:ascii="Arial" w:hAnsi="Arial" w:cs="Arial"/>
            <w:color w:val="000000"/>
            <w:sz w:val="20"/>
            <w:szCs w:val="20"/>
          </w:rPr>
          <w:t xml:space="preserve">The nonlinearities fitted to low (blue) and high (red) contrast in the GC-LN model for the example neuron. </w:t>
        </w:r>
        <w:r w:rsidRPr="009D287F">
          <w:rPr>
            <w:rFonts w:ascii="Arial" w:hAnsi="Arial" w:cs="Arial"/>
            <w:color w:val="000000"/>
            <w:sz w:val="20"/>
            <w:szCs w:val="20"/>
          </w:rPr>
          <w:t>Points indicate the mean observed firing rate (ordinate), binned according to observed filter prediction values (abscissa). Solid lines indicate exponential function fits to the underlying points.</w:t>
        </w:r>
        <w:r>
          <w:rPr>
            <w:rFonts w:ascii="Arial" w:hAnsi="Arial" w:cs="Arial"/>
            <w:color w:val="000000"/>
            <w:sz w:val="20"/>
            <w:szCs w:val="20"/>
          </w:rPr>
          <w:t xml:space="preserve"> </w:t>
        </w:r>
        <w:r>
          <w:rPr>
            <w:rFonts w:ascii="Arial" w:hAnsi="Arial" w:cs="Arial"/>
            <w:b/>
            <w:bCs/>
            <w:color w:val="000000"/>
            <w:sz w:val="20"/>
            <w:szCs w:val="20"/>
          </w:rPr>
          <w:t xml:space="preserve">g, </w:t>
        </w:r>
        <w:r>
          <w:rPr>
            <w:rFonts w:ascii="Arial" w:hAnsi="Arial" w:cs="Arial"/>
            <w:color w:val="000000"/>
            <w:sz w:val="20"/>
            <w:szCs w:val="20"/>
          </w:rPr>
          <w:t xml:space="preserve">The estimate of the gain, </w:t>
        </w:r>
      </w:ins>
      <m:oMath>
        <m:r>
          <w:ins w:id="95" w:author="Microsoft Office User" w:date="2021-07-20T14:31:00Z">
            <w:rPr>
              <w:rFonts w:ascii="Cambria Math" w:hAnsi="Cambria Math" w:cs="Arial"/>
              <w:color w:val="000000"/>
              <w:sz w:val="20"/>
              <w:szCs w:val="20"/>
            </w:rPr>
            <m:t>w</m:t>
          </w:ins>
        </m:r>
      </m:oMath>
      <w:ins w:id="96" w:author="Microsoft Office User" w:date="2021-07-20T14:31:00Z">
        <w:r>
          <w:rPr>
            <w:rFonts w:ascii="Arial" w:hAnsi="Arial" w:cs="Arial"/>
            <w:color w:val="000000"/>
            <w:sz w:val="20"/>
            <w:szCs w:val="20"/>
          </w:rPr>
          <w:t xml:space="preserve">, for the example neuron after each contrast switch (dashed red and blue lines). The solid red and blue lines are fits of an exponential function to the underlying traces. Dashed grey and black lines indicate neutral and perfect gain control values as in </w:t>
        </w:r>
        <w:r w:rsidRPr="00CB2C04">
          <w:rPr>
            <w:rFonts w:ascii="Arial" w:hAnsi="Arial" w:cs="Arial"/>
            <w:b/>
            <w:bCs/>
            <w:color w:val="000000"/>
            <w:sz w:val="20"/>
            <w:szCs w:val="20"/>
          </w:rPr>
          <w:t>d</w:t>
        </w:r>
        <w:r>
          <w:rPr>
            <w:rFonts w:ascii="Arial" w:hAnsi="Arial" w:cs="Arial"/>
            <w:color w:val="000000"/>
            <w:sz w:val="20"/>
            <w:szCs w:val="20"/>
          </w:rPr>
          <w:t xml:space="preserve">. </w:t>
        </w:r>
        <w:r>
          <w:rPr>
            <w:rFonts w:ascii="Arial" w:hAnsi="Arial" w:cs="Arial"/>
            <w:b/>
            <w:bCs/>
            <w:color w:val="000000"/>
            <w:sz w:val="20"/>
            <w:szCs w:val="20"/>
          </w:rPr>
          <w:t xml:space="preserve">h, </w:t>
        </w:r>
        <w:r>
          <w:rPr>
            <w:rFonts w:ascii="Arial" w:hAnsi="Arial" w:cs="Arial"/>
            <w:color w:val="000000"/>
            <w:sz w:val="20"/>
            <w:szCs w:val="20"/>
          </w:rPr>
          <w:t xml:space="preserve">Cross-validated Pearson’s correlations between the trial-averaged firing rate trace and the model predictions. Grey, green, and orange dots indicate the correlations for each neuron (n=95) for the static-LN, GC-LN, and GC-GLM models, respectively. Open circles indicate the median correlation, and the error bars indicate 2.5-97.5 percentiles. Results of Wilcoxon Sign-Rank tests are indicated with asterisks.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Pr>
            <w:rFonts w:ascii="Arial" w:hAnsi="Arial" w:cs="Arial"/>
            <w:color w:val="000000"/>
            <w:sz w:val="20"/>
            <w:szCs w:val="20"/>
          </w:rPr>
          <w:t xml:space="preserve">Distribution of gain control estimated by the GLM for the recorded population. Here, gain control is defined as </w:t>
        </w:r>
      </w:ins>
      <m:oMath>
        <m:sSub>
          <m:sSubPr>
            <m:ctrlPr>
              <w:ins w:id="97" w:author="Microsoft Office User" w:date="2021-07-20T14:31:00Z">
                <w:rPr>
                  <w:rFonts w:ascii="Cambria Math" w:hAnsi="Cambria Math" w:cs="Arial"/>
                  <w:i/>
                  <w:color w:val="000000"/>
                  <w:sz w:val="20"/>
                  <w:szCs w:val="20"/>
                </w:rPr>
              </w:ins>
            </m:ctrlPr>
          </m:sSubPr>
          <m:e>
            <m:r>
              <w:ins w:id="98" w:author="Microsoft Office User" w:date="2021-07-20T14:31:00Z">
                <w:rPr>
                  <w:rFonts w:ascii="Cambria Math" w:hAnsi="Cambria Math" w:cs="Arial"/>
                  <w:color w:val="000000"/>
                  <w:sz w:val="20"/>
                  <w:szCs w:val="20"/>
                </w:rPr>
                <m:t>w</m:t>
              </w:ins>
            </m:r>
          </m:e>
          <m:sub>
            <m:r>
              <w:ins w:id="99" w:author="Microsoft Office User" w:date="2021-07-20T14:31:00Z">
                <w:rPr>
                  <w:rFonts w:ascii="Cambria Math" w:hAnsi="Cambria Math" w:cs="Arial"/>
                  <w:color w:val="000000"/>
                  <w:sz w:val="20"/>
                  <w:szCs w:val="20"/>
                </w:rPr>
                <m:t>H</m:t>
              </w:ins>
            </m:r>
          </m:sub>
        </m:sSub>
        <m:r>
          <w:ins w:id="100" w:author="Microsoft Office User" w:date="2021-07-20T14:31:00Z">
            <w:rPr>
              <w:rFonts w:ascii="Cambria Math" w:hAnsi="Cambria Math" w:cs="Arial"/>
              <w:color w:val="000000"/>
              <w:sz w:val="20"/>
              <w:szCs w:val="20"/>
            </w:rPr>
            <m:t>-</m:t>
          </w:ins>
        </m:r>
        <m:sSub>
          <m:sSubPr>
            <m:ctrlPr>
              <w:ins w:id="101" w:author="Microsoft Office User" w:date="2021-07-20T14:31:00Z">
                <w:rPr>
                  <w:rFonts w:ascii="Cambria Math" w:hAnsi="Cambria Math" w:cs="Arial"/>
                  <w:i/>
                  <w:color w:val="000000"/>
                  <w:sz w:val="20"/>
                  <w:szCs w:val="20"/>
                </w:rPr>
              </w:ins>
            </m:ctrlPr>
          </m:sSubPr>
          <m:e>
            <m:r>
              <w:ins w:id="102" w:author="Microsoft Office User" w:date="2021-07-20T14:31:00Z">
                <w:rPr>
                  <w:rFonts w:ascii="Cambria Math" w:hAnsi="Cambria Math" w:cs="Arial"/>
                  <w:color w:val="000000"/>
                  <w:sz w:val="20"/>
                  <w:szCs w:val="20"/>
                </w:rPr>
                <m:t>w</m:t>
              </w:ins>
            </m:r>
          </m:e>
          <m:sub>
            <m:r>
              <w:ins w:id="103" w:author="Microsoft Office User" w:date="2021-07-20T14:31:00Z">
                <w:rPr>
                  <w:rFonts w:ascii="Cambria Math" w:hAnsi="Cambria Math" w:cs="Arial"/>
                  <w:color w:val="000000"/>
                  <w:sz w:val="20"/>
                  <w:szCs w:val="20"/>
                </w:rPr>
                <m:t>L</m:t>
              </w:ins>
            </m:r>
          </m:sub>
        </m:sSub>
      </m:oMath>
      <w:ins w:id="104" w:author="Microsoft Office User" w:date="2021-07-20T14:31:00Z">
        <w:r>
          <w:rPr>
            <w:rFonts w:ascii="Arial" w:hAnsi="Arial" w:cs="Arial"/>
            <w:color w:val="000000"/>
            <w:sz w:val="20"/>
            <w:szCs w:val="20"/>
          </w:rPr>
          <w:t xml:space="preserve"> after the estimate has stabilized to its final value (ie. after 1s). Dashed vertical line indicates no gain control, while the solid orange line indicates the median of the distribution. Asterisks indicate the results of a Wilcoxon Sign-Rank test. </w:t>
        </w:r>
        <w:r>
          <w:rPr>
            <w:rFonts w:ascii="Arial" w:hAnsi="Arial" w:cs="Arial"/>
            <w:b/>
            <w:bCs/>
            <w:color w:val="000000"/>
            <w:sz w:val="20"/>
            <w:szCs w:val="20"/>
          </w:rPr>
          <w:t xml:space="preserve">j, </w:t>
        </w:r>
        <w:r>
          <w:rPr>
            <w:rFonts w:ascii="Arial" w:hAnsi="Arial" w:cs="Arial"/>
            <w:color w:val="000000"/>
            <w:sz w:val="20"/>
            <w:szCs w:val="20"/>
          </w:rPr>
          <w:t xml:space="preserve">Correspondence between gain control estimates from the GC-GLM model (abscissa) and the previously reported GC-LN model (ordinate). Black dots indicate the data for each neuron, while linear model fit and error are indicated by the grey line. Asterisks indicate significance of the linear fit to the data. </w:t>
        </w:r>
        <w:r>
          <w:rPr>
            <w:rFonts w:ascii="Arial" w:hAnsi="Arial" w:cs="Arial"/>
            <w:b/>
            <w:bCs/>
            <w:color w:val="000000"/>
            <w:sz w:val="20"/>
            <w:szCs w:val="20"/>
          </w:rPr>
          <w:t>k,</w:t>
        </w:r>
        <w:r>
          <w:rPr>
            <w:rFonts w:ascii="Arial" w:hAnsi="Arial" w:cs="Arial"/>
            <w:color w:val="000000"/>
            <w:sz w:val="20"/>
            <w:szCs w:val="20"/>
          </w:rPr>
          <w:t xml:space="preserve"> Average time course of the gain estimate w for neurons with true gain control (</w:t>
        </w:r>
        <w:proofErr w:type="spellStart"/>
        <w:r>
          <w:rPr>
            <w:rFonts w:ascii="Arial" w:hAnsi="Arial" w:cs="Arial"/>
            <w:color w:val="000000"/>
            <w:sz w:val="20"/>
            <w:szCs w:val="20"/>
          </w:rPr>
          <w:t>ie</w:t>
        </w:r>
        <w:proofErr w:type="spellEnd"/>
        <w:r>
          <w:rPr>
            <w:rFonts w:ascii="Arial" w:hAnsi="Arial" w:cs="Arial"/>
            <w:color w:val="000000"/>
            <w:sz w:val="20"/>
            <w:szCs w:val="20"/>
          </w:rPr>
          <w:t xml:space="preserve">. their gain control value is less than 0, n = 45). Light red and blue lines indicate the average value of </w:t>
        </w:r>
      </w:ins>
      <m:oMath>
        <m:r>
          <w:ins w:id="105" w:author="Microsoft Office User" w:date="2021-07-20T14:31:00Z">
            <w:rPr>
              <w:rFonts w:ascii="Cambria Math" w:hAnsi="Cambria Math" w:cs="Arial"/>
              <w:color w:val="000000"/>
              <w:sz w:val="20"/>
              <w:szCs w:val="20"/>
            </w:rPr>
            <m:t>w</m:t>
          </w:ins>
        </m:r>
      </m:oMath>
      <w:ins w:id="106" w:author="Microsoft Office User" w:date="2021-07-20T14:31:00Z">
        <w:r>
          <w:rPr>
            <w:rFonts w:ascii="Arial" w:hAnsi="Arial" w:cs="Arial"/>
            <w:color w:val="000000"/>
            <w:sz w:val="20"/>
            <w:szCs w:val="20"/>
          </w:rPr>
          <w:t xml:space="preserve"> for transitions to high and low contrast, respectively (±</w:t>
        </w:r>
        <w:r w:rsidRPr="00547245">
          <w:rPr>
            <w:rFonts w:ascii="Arial" w:hAnsi="Arial" w:cs="Arial"/>
            <w:color w:val="000000"/>
            <w:sz w:val="20"/>
            <w:szCs w:val="20"/>
          </w:rPr>
          <w:t>SEM</w:t>
        </w:r>
        <w:r>
          <w:rPr>
            <w:rFonts w:ascii="Arial" w:hAnsi="Arial" w:cs="Arial"/>
            <w:color w:val="000000"/>
            <w:sz w:val="20"/>
            <w:szCs w:val="20"/>
          </w:rPr>
          <w:t xml:space="preserve"> over neurons). Solid red and blue lines are exponential fits to the averages after the transition, which is marked by the dashed black line. </w:t>
        </w:r>
        <w:r>
          <w:rPr>
            <w:rFonts w:ascii="Arial" w:hAnsi="Arial" w:cs="Arial"/>
            <w:b/>
            <w:bCs/>
            <w:color w:val="000000"/>
            <w:sz w:val="20"/>
            <w:szCs w:val="20"/>
          </w:rPr>
          <w:t>l,</w:t>
        </w:r>
        <w:r>
          <w:rPr>
            <w:rFonts w:ascii="Arial" w:hAnsi="Arial" w:cs="Arial"/>
            <w:color w:val="000000"/>
            <w:sz w:val="20"/>
            <w:szCs w:val="20"/>
          </w:rPr>
          <w:t xml:space="preserve"> Distributions of adaptation time constants of w after transitions to low, in blue, and high contrast, in red. Each dot and line indicates a neuron. Asterisks indicate the results of a Wilcoxon Sign-Rank test. </w:t>
        </w:r>
        <w:r w:rsidRPr="005719C3">
          <w:rPr>
            <w:rFonts w:ascii="Arial" w:hAnsi="Arial" w:cs="Arial"/>
            <w:color w:val="000000"/>
            <w:sz w:val="20"/>
            <w:szCs w:val="20"/>
          </w:rPr>
          <w:t>In all plots</w:t>
        </w:r>
        <w:r>
          <w:rPr>
            <w:rFonts w:ascii="Arial" w:hAnsi="Arial" w:cs="Arial"/>
            <w:color w:val="000000"/>
            <w:sz w:val="20"/>
            <w:szCs w:val="20"/>
          </w:rPr>
          <w:t>:</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ins>
    </w:p>
    <w:p w14:paraId="6E2A1D47" w14:textId="77777777" w:rsidR="00223CF4" w:rsidRDefault="00223CF4">
      <w:pPr>
        <w:rPr>
          <w:ins w:id="107" w:author="Microsoft Office User" w:date="2021-07-20T14:30:00Z"/>
          <w:rFonts w:ascii="Arial" w:hAnsi="Arial" w:cs="Arial"/>
          <w:i/>
          <w:iCs/>
          <w:color w:val="000000"/>
          <w:sz w:val="22"/>
          <w:szCs w:val="22"/>
        </w:rPr>
      </w:pPr>
      <w:ins w:id="108" w:author="Microsoft Office User" w:date="2021-07-20T14:30:00Z">
        <w:r>
          <w:rPr>
            <w:rFonts w:ascii="Arial" w:hAnsi="Arial" w:cs="Arial"/>
            <w:i/>
            <w:iCs/>
            <w:color w:val="000000"/>
            <w:sz w:val="22"/>
            <w:szCs w:val="22"/>
          </w:rPr>
          <w:br w:type="page"/>
        </w:r>
      </w:ins>
    </w:p>
    <w:p w14:paraId="41B409FE" w14:textId="3503CF07"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lastRenderedPageBreak/>
        <w:t>Auditory cortex is necessary for detection in noise.</w:t>
      </w:r>
    </w:p>
    <w:p w14:paraId="251237F1" w14:textId="4FC79B0A" w:rsidR="00E57303" w:rsidDel="00223CF4" w:rsidRDefault="005E6A59">
      <w:pPr>
        <w:jc w:val="both"/>
        <w:rPr>
          <w:del w:id="109" w:author="Microsoft Office User" w:date="2021-07-20T14:30:00Z"/>
          <w:rFonts w:ascii="Arial" w:hAnsi="Arial" w:cs="Arial"/>
          <w:color w:val="000000"/>
          <w:sz w:val="22"/>
          <w:szCs w:val="22"/>
        </w:rPr>
      </w:pPr>
      <w:r>
        <w:rPr>
          <w:rFonts w:ascii="Arial" w:hAnsi="Arial" w:cs="Arial"/>
          <w:color w:val="000000"/>
          <w:sz w:val="22"/>
          <w:szCs w:val="22"/>
        </w:rPr>
        <w:tab/>
      </w:r>
      <w:r w:rsidRPr="003A27B0">
        <w:rPr>
          <w:rFonts w:ascii="Arial" w:hAnsi="Arial" w:cs="Arial"/>
          <w:color w:val="000000"/>
          <w:sz w:val="22"/>
          <w:szCs w:val="22"/>
        </w:rPr>
        <w:t xml:space="preserve">Previous studies </w:t>
      </w:r>
      <w:r>
        <w:rPr>
          <w:rFonts w:ascii="Arial" w:hAnsi="Arial" w:cs="Arial"/>
          <w:color w:val="000000"/>
          <w:sz w:val="22"/>
          <w:szCs w:val="22"/>
        </w:rPr>
        <w:t>have shown that while gain control is present in many areas across the auditory pathway, it is strongest in auditory cortex</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M.","non-dropping-particle":"","parse-names":false,"suffix":""}],"id":"ITEM-1","issue":"11","issued":{"date-parts":[["2013","11","12"]]},"page":"e1001710","publisher":"Public Library of Science","title":"Constructing Noise-Invariant Representations of Sound in the Auditory Pathway","type":"article-journal","volume":"11"},"uris":["http://www.mendeley.com/documents/?uuid=b59c116f-9129-4a43-a346-a8c1fa5700a2"]},{"id":"ITEM-2","itemData":{"DOI":"10.1038/s41467-019-14163-5","ISSN":"20411723","PMID":"31949136","abstract":"Neural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15,24&lt;/sup&gt;","plainTextFormattedCitation":"15,24","previouslyFormattedCitation":"&lt;sup&gt;15,24&lt;/sup&gt;"},"properties":{"noteIndex":0},"schema":"https://github.com/citation-style-language/schema/raw/master/csl-citation.json"}</w:instrText>
      </w:r>
      <w:r>
        <w:rPr>
          <w:rFonts w:ascii="Arial" w:hAnsi="Arial" w:cs="Arial"/>
          <w:color w:val="000000"/>
          <w:sz w:val="22"/>
          <w:szCs w:val="22"/>
        </w:rPr>
        <w:fldChar w:fldCharType="separate"/>
      </w:r>
      <w:r w:rsidRPr="00DB7221">
        <w:rPr>
          <w:rFonts w:ascii="Arial" w:hAnsi="Arial" w:cs="Arial"/>
          <w:noProof/>
          <w:color w:val="000000"/>
          <w:sz w:val="22"/>
          <w:szCs w:val="22"/>
          <w:vertAlign w:val="superscript"/>
        </w:rPr>
        <w:t>15,24</w:t>
      </w:r>
      <w:r>
        <w:rPr>
          <w:rFonts w:ascii="Arial" w:hAnsi="Arial" w:cs="Arial"/>
          <w:color w:val="000000"/>
          <w:sz w:val="22"/>
          <w:szCs w:val="22"/>
        </w:rPr>
        <w:fldChar w:fldCharType="end"/>
      </w:r>
      <w:r>
        <w:rPr>
          <w:rFonts w:ascii="Arial" w:hAnsi="Arial" w:cs="Arial"/>
          <w:color w:val="000000"/>
          <w:sz w:val="22"/>
          <w:szCs w:val="22"/>
        </w:rPr>
        <w:t xml:space="preserve">. As such, we hypothesized that auditory cortex was likely to be a </w:t>
      </w:r>
    </w:p>
    <w:p w14:paraId="51566E7F" w14:textId="72630B34" w:rsidR="00E57303" w:rsidRPr="004632B7" w:rsidDel="00223CF4" w:rsidRDefault="00E57303">
      <w:pPr>
        <w:jc w:val="both"/>
        <w:rPr>
          <w:del w:id="110" w:author="Microsoft Office User" w:date="2021-07-20T14:30:00Z"/>
          <w:rFonts w:ascii="Arial" w:hAnsi="Arial" w:cs="Arial"/>
          <w:color w:val="000000"/>
          <w:sz w:val="22"/>
          <w:szCs w:val="22"/>
        </w:rPr>
      </w:pPr>
      <w:del w:id="111" w:author="Microsoft Office User" w:date="2021-07-20T14:30:00Z">
        <w:r w:rsidDel="00223CF4">
          <w:rPr>
            <w:rFonts w:ascii="Arial" w:hAnsi="Arial" w:cs="Arial"/>
            <w:color w:val="000000"/>
            <w:sz w:val="22"/>
            <w:szCs w:val="22"/>
          </w:rPr>
          <w:br w:type="page"/>
        </w:r>
      </w:del>
      <w:del w:id="112" w:author="Microsoft Office User" w:date="2021-07-20T13:39:00Z">
        <w:r w:rsidDel="00266C57">
          <w:rPr>
            <w:rFonts w:ascii="Arial" w:hAnsi="Arial" w:cs="Arial"/>
            <w:b/>
            <w:bCs/>
            <w:noProof/>
            <w:color w:val="000000"/>
            <w:sz w:val="20"/>
            <w:szCs w:val="20"/>
          </w:rPr>
          <w:drawing>
            <wp:inline distT="0" distB="0" distL="0" distR="0" wp14:anchorId="1356A5F5" wp14:editId="29A7E0E9">
              <wp:extent cx="6858000" cy="2864485"/>
              <wp:effectExtent l="0" t="0" r="0" b="571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2864485"/>
                      </a:xfrm>
                      <a:prstGeom prst="rect">
                        <a:avLst/>
                      </a:prstGeom>
                    </pic:spPr>
                  </pic:pic>
                </a:graphicData>
              </a:graphic>
            </wp:inline>
          </w:drawing>
        </w:r>
      </w:del>
      <w:del w:id="113" w:author="Microsoft Office User" w:date="2021-07-20T14:30:00Z">
        <w:r w:rsidRPr="0062734E" w:rsidDel="00223CF4">
          <w:rPr>
            <w:rFonts w:ascii="Arial" w:hAnsi="Arial" w:cs="Arial"/>
            <w:b/>
            <w:bCs/>
            <w:color w:val="000000"/>
            <w:sz w:val="20"/>
            <w:szCs w:val="20"/>
          </w:rPr>
          <w:delText>Figure 2.</w:delText>
        </w:r>
      </w:del>
    </w:p>
    <w:p w14:paraId="7BD9D49A" w14:textId="5CB1D136" w:rsidR="00E57303" w:rsidDel="00223CF4" w:rsidRDefault="00E57303">
      <w:pPr>
        <w:jc w:val="both"/>
        <w:rPr>
          <w:del w:id="114" w:author="Microsoft Office User" w:date="2021-07-20T14:30:00Z"/>
          <w:rFonts w:ascii="Arial" w:hAnsi="Arial" w:cs="Arial"/>
          <w:b/>
          <w:bCs/>
          <w:color w:val="000000"/>
          <w:sz w:val="20"/>
          <w:szCs w:val="20"/>
        </w:rPr>
      </w:pPr>
    </w:p>
    <w:p w14:paraId="6EBE094F" w14:textId="4517EBEB" w:rsidR="00E57303" w:rsidRPr="009716B9" w:rsidDel="00223CF4" w:rsidRDefault="00E57303">
      <w:pPr>
        <w:jc w:val="both"/>
        <w:rPr>
          <w:del w:id="115" w:author="Microsoft Office User" w:date="2021-07-20T14:30:00Z"/>
          <w:rFonts w:ascii="Arial" w:hAnsi="Arial" w:cs="Arial"/>
          <w:color w:val="000000"/>
          <w:sz w:val="20"/>
          <w:szCs w:val="20"/>
        </w:rPr>
      </w:pPr>
      <w:del w:id="116" w:author="Microsoft Office User" w:date="2021-07-20T14:30:00Z">
        <w:r w:rsidDel="00223CF4">
          <w:rPr>
            <w:rFonts w:ascii="Arial" w:hAnsi="Arial" w:cs="Arial"/>
            <w:b/>
            <w:bCs/>
            <w:color w:val="000000"/>
            <w:sz w:val="20"/>
            <w:szCs w:val="20"/>
          </w:rPr>
          <w:delText xml:space="preserve">a, </w:delText>
        </w:r>
        <w:r w:rsidDel="00223CF4">
          <w:rPr>
            <w:rFonts w:ascii="Arial" w:hAnsi="Arial" w:cs="Arial"/>
            <w:color w:val="000000"/>
            <w:sz w:val="20"/>
            <w:szCs w:val="20"/>
          </w:rPr>
          <w:delText xml:space="preserve">Schematic for acute recordings from auditory cortex. </w:delText>
        </w:r>
        <w:r w:rsidDel="00223CF4">
          <w:rPr>
            <w:rFonts w:ascii="Arial" w:hAnsi="Arial" w:cs="Arial"/>
            <w:b/>
            <w:bCs/>
            <w:color w:val="000000"/>
            <w:sz w:val="20"/>
            <w:szCs w:val="20"/>
          </w:rPr>
          <w:delText>b,</w:delText>
        </w:r>
        <w:r w:rsidDel="00223CF4">
          <w:rPr>
            <w:rFonts w:ascii="Arial" w:hAnsi="Arial" w:cs="Arial"/>
            <w:color w:val="000000"/>
            <w:sz w:val="20"/>
            <w:szCs w:val="20"/>
          </w:rPr>
          <w:delText xml:space="preserve"> Schematic of Poisson generalized linear model (GLM) design. </w:delText>
        </w:r>
        <w:r w:rsidDel="00223CF4">
          <w:rPr>
            <w:rFonts w:ascii="Arial" w:hAnsi="Arial" w:cs="Arial"/>
            <w:i/>
            <w:iCs/>
            <w:color w:val="000000"/>
            <w:sz w:val="20"/>
            <w:szCs w:val="20"/>
          </w:rPr>
          <w:delText xml:space="preserve">From left to right: </w:delText>
        </w:r>
        <w:r w:rsidDel="00223CF4">
          <w:rPr>
            <w:rFonts w:ascii="Arial" w:hAnsi="Arial" w:cs="Arial"/>
            <w:color w:val="000000"/>
            <w:sz w:val="20"/>
            <w:szCs w:val="20"/>
          </w:rPr>
          <w:delText xml:space="preserve">The external variables considered by the model are the stimulus spectrogram, the stimulus contrast, and observed spikes. First, a spectrotemporal receptive field (STRF) is estimated. Second, we fit the parameters of a GLM with gain control (GC-GLM) designed to isolate the contributions of: 1) Stimulus drive, </w:delText>
        </w:r>
      </w:del>
      <m:oMath>
        <m:sSub>
          <m:sSubPr>
            <m:ctrlPr>
              <w:del w:id="117" w:author="Microsoft Office User" w:date="2021-07-20T14:30:00Z">
                <w:rPr>
                  <w:rFonts w:ascii="Cambria Math" w:hAnsi="Cambria Math" w:cs="Arial"/>
                  <w:i/>
                  <w:color w:val="000000"/>
                  <w:sz w:val="20"/>
                  <w:szCs w:val="20"/>
                </w:rPr>
              </w:del>
            </m:ctrlPr>
          </m:sSubPr>
          <m:e>
            <m:r>
              <w:del w:id="118" w:author="Microsoft Office User" w:date="2021-07-20T14:30:00Z">
                <w:rPr>
                  <w:rFonts w:ascii="Cambria Math" w:hAnsi="Cambria Math" w:cs="Arial"/>
                  <w:color w:val="000000"/>
                  <w:sz w:val="20"/>
                  <w:szCs w:val="20"/>
                </w:rPr>
                <m:t>x</m:t>
              </w:del>
            </m:r>
          </m:e>
          <m:sub>
            <m:r>
              <w:del w:id="119" w:author="Microsoft Office User" w:date="2021-07-20T14:30:00Z">
                <w:rPr>
                  <w:rFonts w:ascii="Cambria Math" w:hAnsi="Cambria Math" w:cs="Arial"/>
                  <w:color w:val="000000"/>
                  <w:sz w:val="20"/>
                  <w:szCs w:val="20"/>
                </w:rPr>
                <m:t>t</m:t>
              </w:del>
            </m:r>
          </m:sub>
        </m:sSub>
      </m:oMath>
      <w:del w:id="120" w:author="Microsoft Office User" w:date="2021-07-20T14:30:00Z">
        <w:r w:rsidDel="00223CF4">
          <w:rPr>
            <w:rFonts w:ascii="Arial" w:hAnsi="Arial" w:cs="Arial"/>
            <w:color w:val="000000"/>
            <w:sz w:val="20"/>
            <w:szCs w:val="20"/>
          </w:rPr>
          <w:delText xml:space="preserve">; 2) The multiplicative interaction between the contrast and the stimulus drive, </w:delText>
        </w:r>
      </w:del>
      <m:oMath>
        <m:sSub>
          <m:sSubPr>
            <m:ctrlPr>
              <w:del w:id="121" w:author="Microsoft Office User" w:date="2021-07-20T14:30:00Z">
                <w:rPr>
                  <w:rFonts w:ascii="Cambria Math" w:hAnsi="Cambria Math" w:cs="Arial"/>
                  <w:i/>
                  <w:color w:val="000000"/>
                  <w:sz w:val="20"/>
                  <w:szCs w:val="20"/>
                </w:rPr>
              </w:del>
            </m:ctrlPr>
          </m:sSubPr>
          <m:e>
            <m:r>
              <w:del w:id="122" w:author="Microsoft Office User" w:date="2021-07-20T14:30:00Z">
                <w:rPr>
                  <w:rFonts w:ascii="Cambria Math" w:hAnsi="Cambria Math" w:cs="Arial"/>
                  <w:color w:val="000000"/>
                  <w:sz w:val="20"/>
                  <w:szCs w:val="20"/>
                </w:rPr>
                <m:t>x</m:t>
              </w:del>
            </m:r>
          </m:e>
          <m:sub>
            <m:r>
              <w:del w:id="123" w:author="Microsoft Office User" w:date="2021-07-20T14:30:00Z">
                <w:rPr>
                  <w:rFonts w:ascii="Cambria Math" w:hAnsi="Cambria Math" w:cs="Arial"/>
                  <w:color w:val="000000"/>
                  <w:sz w:val="20"/>
                  <w:szCs w:val="20"/>
                </w:rPr>
                <m:t>t</m:t>
              </w:del>
            </m:r>
          </m:sub>
        </m:sSub>
        <m:r>
          <w:del w:id="124" w:author="Microsoft Office User" w:date="2021-07-20T14:30:00Z">
            <w:rPr>
              <w:rFonts w:ascii="Cambria Math" w:hAnsi="Cambria Math" w:cs="Arial"/>
              <w:color w:val="000000"/>
              <w:sz w:val="20"/>
              <w:szCs w:val="20"/>
            </w:rPr>
            <m:t>*</m:t>
          </w:del>
        </m:r>
        <m:acc>
          <m:accPr>
            <m:chr m:val="̅"/>
            <m:ctrlPr>
              <w:del w:id="125" w:author="Microsoft Office User" w:date="2021-07-20T14:30:00Z">
                <w:rPr>
                  <w:rFonts w:ascii="Cambria Math" w:hAnsi="Cambria Math" w:cs="Arial"/>
                  <w:color w:val="000000"/>
                  <w:sz w:val="20"/>
                  <w:szCs w:val="20"/>
                </w:rPr>
              </w:del>
            </m:ctrlPr>
          </m:accPr>
          <m:e>
            <m:r>
              <w:del w:id="126" w:author="Microsoft Office User" w:date="2021-07-20T14:30:00Z">
                <m:rPr>
                  <m:sty m:val="p"/>
                </m:rPr>
                <w:rPr>
                  <w:rFonts w:ascii="Cambria Math" w:hAnsi="Cambria Math" w:cs="Arial"/>
                  <w:color w:val="000000"/>
                  <w:sz w:val="20"/>
                  <w:szCs w:val="20"/>
                </w:rPr>
                <m:t>σ</m:t>
              </w:del>
            </m:r>
          </m:e>
        </m:acc>
        <m:r>
          <w:del w:id="127" w:author="Microsoft Office User" w:date="2021-07-20T14:30:00Z">
            <m:rPr>
              <m:lit/>
            </m:rPr>
            <w:rPr>
              <w:rFonts w:ascii="Cambria Math" w:hAnsi="Cambria Math" w:cs="Arial"/>
              <w:color w:val="000000"/>
              <w:sz w:val="20"/>
              <w:szCs w:val="20"/>
            </w:rPr>
            <m:t>/</m:t>
          </w:del>
        </m:r>
        <m:sSub>
          <m:sSubPr>
            <m:ctrlPr>
              <w:del w:id="128" w:author="Microsoft Office User" w:date="2021-07-20T14:30:00Z">
                <w:rPr>
                  <w:rFonts w:ascii="Cambria Math" w:hAnsi="Cambria Math" w:cs="Arial"/>
                  <w:i/>
                  <w:color w:val="000000"/>
                  <w:sz w:val="20"/>
                  <w:szCs w:val="20"/>
                </w:rPr>
              </w:del>
            </m:ctrlPr>
          </m:sSubPr>
          <m:e>
            <m:r>
              <w:del w:id="129" w:author="Microsoft Office User" w:date="2021-07-20T14:30:00Z">
                <m:rPr>
                  <m:sty m:val="p"/>
                </m:rPr>
                <w:rPr>
                  <w:rFonts w:ascii="Cambria Math" w:hAnsi="Cambria Math" w:cs="Arial"/>
                  <w:color w:val="000000"/>
                  <w:sz w:val="20"/>
                  <w:szCs w:val="20"/>
                </w:rPr>
                <m:t>σ</m:t>
              </w:del>
            </m:r>
            <m:ctrlPr>
              <w:del w:id="130" w:author="Microsoft Office User" w:date="2021-07-20T14:30:00Z">
                <w:rPr>
                  <w:rFonts w:ascii="Cambria Math" w:hAnsi="Cambria Math" w:cs="Arial"/>
                  <w:color w:val="000000"/>
                  <w:sz w:val="20"/>
                  <w:szCs w:val="20"/>
                </w:rPr>
              </w:del>
            </m:ctrlPr>
          </m:e>
          <m:sub>
            <m:r>
              <w:del w:id="131" w:author="Microsoft Office User" w:date="2021-07-20T14:30:00Z">
                <w:rPr>
                  <w:rFonts w:ascii="Cambria Math" w:hAnsi="Cambria Math" w:cs="Arial"/>
                  <w:color w:val="000000"/>
                  <w:sz w:val="20"/>
                  <w:szCs w:val="20"/>
                </w:rPr>
                <m:t>t</m:t>
              </w:del>
            </m:r>
          </m:sub>
        </m:sSub>
      </m:oMath>
      <w:del w:id="132" w:author="Microsoft Office User" w:date="2021-07-20T14:30:00Z">
        <w:r w:rsidDel="00223CF4">
          <w:rPr>
            <w:rFonts w:ascii="Arial" w:hAnsi="Arial" w:cs="Arial"/>
            <w:color w:val="000000"/>
            <w:sz w:val="20"/>
            <w:szCs w:val="20"/>
          </w:rPr>
          <w:delText xml:space="preserve">; 3) Pure contrast drive, </w:delText>
        </w:r>
      </w:del>
      <m:oMath>
        <m:acc>
          <m:accPr>
            <m:chr m:val="̅"/>
            <m:ctrlPr>
              <w:del w:id="133" w:author="Microsoft Office User" w:date="2021-07-20T14:30:00Z">
                <w:rPr>
                  <w:rFonts w:ascii="Cambria Math" w:hAnsi="Cambria Math" w:cs="Arial"/>
                  <w:color w:val="000000"/>
                  <w:sz w:val="20"/>
                  <w:szCs w:val="20"/>
                </w:rPr>
              </w:del>
            </m:ctrlPr>
          </m:accPr>
          <m:e>
            <m:r>
              <w:del w:id="134" w:author="Microsoft Office User" w:date="2021-07-20T14:30:00Z">
                <m:rPr>
                  <m:sty m:val="p"/>
                </m:rPr>
                <w:rPr>
                  <w:rFonts w:ascii="Cambria Math" w:hAnsi="Cambria Math" w:cs="Arial"/>
                  <w:color w:val="000000"/>
                  <w:sz w:val="20"/>
                  <w:szCs w:val="20"/>
                </w:rPr>
                <m:t>σ</m:t>
              </w:del>
            </m:r>
          </m:e>
        </m:acc>
        <m:r>
          <w:del w:id="135" w:author="Microsoft Office User" w:date="2021-07-20T14:30:00Z">
            <m:rPr>
              <m:lit/>
            </m:rPr>
            <w:rPr>
              <w:rFonts w:ascii="Cambria Math" w:hAnsi="Cambria Math" w:cs="Arial"/>
              <w:color w:val="000000"/>
              <w:sz w:val="20"/>
              <w:szCs w:val="20"/>
            </w:rPr>
            <m:t>/</m:t>
          </w:del>
        </m:r>
        <m:sSub>
          <m:sSubPr>
            <m:ctrlPr>
              <w:del w:id="136" w:author="Microsoft Office User" w:date="2021-07-20T14:30:00Z">
                <w:rPr>
                  <w:rFonts w:ascii="Cambria Math" w:hAnsi="Cambria Math" w:cs="Arial"/>
                  <w:i/>
                  <w:color w:val="000000"/>
                  <w:sz w:val="20"/>
                  <w:szCs w:val="20"/>
                </w:rPr>
              </w:del>
            </m:ctrlPr>
          </m:sSubPr>
          <m:e>
            <m:r>
              <w:del w:id="137" w:author="Microsoft Office User" w:date="2021-07-20T14:30:00Z">
                <m:rPr>
                  <m:sty m:val="p"/>
                </m:rPr>
                <w:rPr>
                  <w:rFonts w:ascii="Cambria Math" w:hAnsi="Cambria Math" w:cs="Arial"/>
                  <w:color w:val="000000"/>
                  <w:sz w:val="20"/>
                  <w:szCs w:val="20"/>
                </w:rPr>
                <m:t>σ</m:t>
              </w:del>
            </m:r>
            <m:ctrlPr>
              <w:del w:id="138" w:author="Microsoft Office User" w:date="2021-07-20T14:30:00Z">
                <w:rPr>
                  <w:rFonts w:ascii="Cambria Math" w:hAnsi="Cambria Math" w:cs="Arial"/>
                  <w:color w:val="000000"/>
                  <w:sz w:val="20"/>
                  <w:szCs w:val="20"/>
                </w:rPr>
              </w:del>
            </m:ctrlPr>
          </m:e>
          <m:sub>
            <m:r>
              <w:del w:id="139" w:author="Microsoft Office User" w:date="2021-07-20T14:30:00Z">
                <w:rPr>
                  <w:rFonts w:ascii="Cambria Math" w:hAnsi="Cambria Math" w:cs="Arial"/>
                  <w:color w:val="000000"/>
                  <w:sz w:val="20"/>
                  <w:szCs w:val="20"/>
                </w:rPr>
                <m:t>t</m:t>
              </w:del>
            </m:r>
          </m:sub>
        </m:sSub>
      </m:oMath>
      <w:del w:id="140" w:author="Microsoft Office User" w:date="2021-07-20T14:30:00Z">
        <w:r w:rsidDel="00223CF4">
          <w:rPr>
            <w:rFonts w:ascii="Arial" w:hAnsi="Arial" w:cs="Arial"/>
            <w:color w:val="000000"/>
            <w:sz w:val="20"/>
            <w:szCs w:val="20"/>
          </w:rPr>
          <w:delText xml:space="preserve">. The history of the contrast predictors were smoothed with a B-spline basis set. The linear combination of the predictors and fitted weights was then passed through an exponential nonlinearity to produce spike rate predictions.  </w:delText>
        </w:r>
        <w:r w:rsidDel="00223CF4">
          <w:rPr>
            <w:rFonts w:ascii="Arial" w:hAnsi="Arial" w:cs="Arial"/>
            <w:b/>
            <w:bCs/>
            <w:color w:val="000000"/>
            <w:sz w:val="20"/>
            <w:szCs w:val="20"/>
          </w:rPr>
          <w:delText xml:space="preserve">c, </w:delText>
        </w:r>
        <w:r w:rsidDel="00223CF4">
          <w:rPr>
            <w:rFonts w:ascii="Arial" w:hAnsi="Arial" w:cs="Arial"/>
            <w:color w:val="000000"/>
            <w:sz w:val="20"/>
            <w:szCs w:val="20"/>
          </w:rPr>
          <w:delText xml:space="preserve">Schematic of linear-nonlinear models. As in </w:delText>
        </w:r>
        <w:r w:rsidDel="00223CF4">
          <w:rPr>
            <w:rFonts w:ascii="Arial" w:hAnsi="Arial" w:cs="Arial"/>
            <w:b/>
            <w:bCs/>
            <w:color w:val="000000"/>
            <w:sz w:val="20"/>
            <w:szCs w:val="20"/>
          </w:rPr>
          <w:delText>b</w:delText>
        </w:r>
        <w:r w:rsidDel="00223CF4">
          <w:rPr>
            <w:rFonts w:ascii="Arial" w:hAnsi="Arial" w:cs="Arial"/>
            <w:color w:val="000000"/>
            <w:sz w:val="20"/>
            <w:szCs w:val="20"/>
          </w:rPr>
          <w:delText xml:space="preserve">, we first fit a STRF which is then passed through either a static exponential nonlinearity (static-LN) or independent nonlinearities fit separately to low and high contrast periods (GC-LN). </w:delText>
        </w:r>
        <w:r w:rsidDel="00223CF4">
          <w:rPr>
            <w:rFonts w:ascii="Arial" w:hAnsi="Arial" w:cs="Arial"/>
            <w:b/>
            <w:bCs/>
            <w:color w:val="000000"/>
            <w:sz w:val="20"/>
            <w:szCs w:val="20"/>
          </w:rPr>
          <w:delText>d,</w:delText>
        </w:r>
        <w:r w:rsidDel="00223CF4">
          <w:rPr>
            <w:rFonts w:ascii="Arial" w:hAnsi="Arial" w:cs="Arial"/>
            <w:color w:val="000000"/>
            <w:sz w:val="20"/>
            <w:szCs w:val="20"/>
          </w:rPr>
          <w:delText xml:space="preserve"> Neuronal responses and model fits to a representative neuron. </w:delText>
        </w:r>
        <w:r w:rsidDel="00223CF4">
          <w:rPr>
            <w:rFonts w:ascii="Arial" w:hAnsi="Arial" w:cs="Arial"/>
            <w:i/>
            <w:iCs/>
            <w:color w:val="000000"/>
            <w:sz w:val="20"/>
            <w:szCs w:val="20"/>
          </w:rPr>
          <w:delText>Top</w:delText>
        </w:r>
        <w:r w:rsidDel="00223CF4">
          <w:rPr>
            <w:rFonts w:ascii="Arial" w:hAnsi="Arial" w:cs="Arial"/>
            <w:color w:val="000000"/>
            <w:sz w:val="20"/>
            <w:szCs w:val="20"/>
          </w:rPr>
          <w:delText xml:space="preserve">: a spike raster for the example neuron. Each period of contrast is indicated by the blue (low contrast) and red (high contrast) bars. </w:delText>
        </w:r>
        <w:r w:rsidDel="00223CF4">
          <w:rPr>
            <w:rFonts w:ascii="Arial" w:hAnsi="Arial" w:cs="Arial"/>
            <w:i/>
            <w:iCs/>
            <w:color w:val="000000"/>
            <w:sz w:val="20"/>
            <w:szCs w:val="20"/>
          </w:rPr>
          <w:delText>Middle</w:delText>
        </w:r>
        <w:r w:rsidDel="00223CF4">
          <w:rPr>
            <w:rFonts w:ascii="Arial" w:hAnsi="Arial" w:cs="Arial"/>
            <w:color w:val="000000"/>
            <w:sz w:val="20"/>
            <w:szCs w:val="20"/>
          </w:rPr>
          <w:delText xml:space="preserve">: PSTH of the example cell is plotted </w:delText>
        </w:r>
      </w:del>
      <w:del w:id="141" w:author="Microsoft Office User" w:date="2021-07-20T14:25:00Z">
        <w:r w:rsidDel="00223CF4">
          <w:rPr>
            <w:rFonts w:ascii="Arial" w:hAnsi="Arial" w:cs="Arial"/>
            <w:color w:val="000000"/>
            <w:sz w:val="20"/>
            <w:szCs w:val="20"/>
          </w:rPr>
          <w:delText>with a grey fill and black outline</w:delText>
        </w:r>
      </w:del>
      <w:del w:id="142" w:author="Microsoft Office User" w:date="2021-07-20T14:30:00Z">
        <w:r w:rsidDel="00223CF4">
          <w:rPr>
            <w:rFonts w:ascii="Arial" w:hAnsi="Arial" w:cs="Arial"/>
            <w:color w:val="000000"/>
            <w:sz w:val="20"/>
            <w:szCs w:val="20"/>
          </w:rPr>
          <w:delText xml:space="preserve">. The predictions of the static-LN model are plotted in grey, the GC-LN model in green, and the GC-GLM model in orange. All traces were smoothed with a 10ms wide Gaussian filter for visualization.  </w:delText>
        </w:r>
        <w:r w:rsidDel="00223CF4">
          <w:rPr>
            <w:rFonts w:ascii="Arial" w:hAnsi="Arial" w:cs="Arial"/>
            <w:i/>
            <w:iCs/>
            <w:color w:val="000000"/>
            <w:sz w:val="20"/>
            <w:szCs w:val="20"/>
          </w:rPr>
          <w:delText>Bottom</w:delText>
        </w:r>
        <w:r w:rsidDel="00223CF4">
          <w:rPr>
            <w:rFonts w:ascii="Arial" w:hAnsi="Arial" w:cs="Arial"/>
            <w:color w:val="000000"/>
            <w:sz w:val="20"/>
            <w:szCs w:val="20"/>
          </w:rPr>
          <w:delText xml:space="preserve">: the gain modulation index, </w:delText>
        </w:r>
      </w:del>
      <m:oMath>
        <m:r>
          <w:del w:id="143" w:author="Microsoft Office User" w:date="2021-07-20T14:30:00Z">
            <w:rPr>
              <w:rFonts w:ascii="Cambria Math" w:hAnsi="Cambria Math" w:cs="Arial"/>
              <w:color w:val="000000"/>
              <w:sz w:val="20"/>
              <w:szCs w:val="20"/>
            </w:rPr>
            <m:t>w</m:t>
          </w:del>
        </m:r>
      </m:oMath>
      <w:del w:id="144" w:author="Microsoft Office User" w:date="2021-07-20T14:30:00Z">
        <w:r w:rsidDel="00223CF4">
          <w:rPr>
            <w:rFonts w:ascii="Arial" w:hAnsi="Arial" w:cs="Arial"/>
            <w:color w:val="000000"/>
            <w:sz w:val="20"/>
            <w:szCs w:val="20"/>
          </w:rPr>
          <w:delText xml:space="preserve"> (red trace). Grey dashed line at 1 indicates the gain of a neuron with neutral gain. The dashed black line indicates the gain of a neuron with </w:delText>
        </w:r>
      </w:del>
      <w:del w:id="145" w:author="Microsoft Office User" w:date="2021-07-20T14:26:00Z">
        <w:r w:rsidDel="00223CF4">
          <w:rPr>
            <w:rFonts w:ascii="Arial" w:hAnsi="Arial" w:cs="Arial"/>
            <w:color w:val="000000"/>
            <w:sz w:val="20"/>
            <w:szCs w:val="20"/>
          </w:rPr>
          <w:delText>perfect</w:delText>
        </w:r>
      </w:del>
      <w:del w:id="146" w:author="Microsoft Office User" w:date="2021-07-20T14:30:00Z">
        <w:r w:rsidDel="00223CF4">
          <w:rPr>
            <w:rFonts w:ascii="Arial" w:hAnsi="Arial" w:cs="Arial"/>
            <w:color w:val="000000"/>
            <w:sz w:val="20"/>
            <w:szCs w:val="20"/>
          </w:rPr>
          <w:delText xml:space="preserve">, instantaneous gain control. </w:delText>
        </w:r>
        <w:r w:rsidDel="00223CF4">
          <w:rPr>
            <w:rFonts w:ascii="Arial" w:hAnsi="Arial" w:cs="Arial"/>
            <w:b/>
            <w:bCs/>
            <w:color w:val="000000"/>
            <w:sz w:val="20"/>
            <w:szCs w:val="20"/>
          </w:rPr>
          <w:delText>e</w:delText>
        </w:r>
        <w:r w:rsidRPr="00F73309" w:rsidDel="00223CF4">
          <w:rPr>
            <w:rFonts w:ascii="Arial" w:hAnsi="Arial" w:cs="Arial"/>
            <w:b/>
            <w:bCs/>
            <w:color w:val="000000"/>
            <w:sz w:val="20"/>
            <w:szCs w:val="20"/>
          </w:rPr>
          <w:delText>,</w:delText>
        </w:r>
        <w:r w:rsidDel="00223CF4">
          <w:rPr>
            <w:rFonts w:ascii="Arial" w:hAnsi="Arial" w:cs="Arial"/>
            <w:color w:val="000000"/>
            <w:sz w:val="20"/>
            <w:szCs w:val="20"/>
          </w:rPr>
          <w:delText xml:space="preserve"> The STRF fitted to this neuron. </w:delText>
        </w:r>
        <w:r w:rsidDel="00223CF4">
          <w:rPr>
            <w:rFonts w:ascii="Arial" w:hAnsi="Arial" w:cs="Arial"/>
            <w:b/>
            <w:bCs/>
            <w:color w:val="000000"/>
            <w:sz w:val="20"/>
            <w:szCs w:val="20"/>
          </w:rPr>
          <w:delText xml:space="preserve">f, </w:delText>
        </w:r>
        <w:r w:rsidDel="00223CF4">
          <w:rPr>
            <w:rFonts w:ascii="Arial" w:hAnsi="Arial" w:cs="Arial"/>
            <w:color w:val="000000"/>
            <w:sz w:val="20"/>
            <w:szCs w:val="20"/>
          </w:rPr>
          <w:delText xml:space="preserve">The nonlinearities fitted to low (blue) and high (red) contrast in the GC-LN model for the example neuron. </w:delText>
        </w:r>
        <w:r w:rsidRPr="009D287F" w:rsidDel="00223CF4">
          <w:rPr>
            <w:rFonts w:ascii="Arial" w:hAnsi="Arial" w:cs="Arial"/>
            <w:color w:val="000000"/>
            <w:sz w:val="20"/>
            <w:szCs w:val="20"/>
          </w:rPr>
          <w:delText>Points indicate the mean observed firing rate (ordinate), binned according to observed filter prediction values (abscissa). Solid lines indicate exponential function fits to the underlying points.</w:delText>
        </w:r>
        <w:r w:rsidDel="00223CF4">
          <w:rPr>
            <w:rFonts w:ascii="Arial" w:hAnsi="Arial" w:cs="Arial"/>
            <w:color w:val="000000"/>
            <w:sz w:val="20"/>
            <w:szCs w:val="20"/>
          </w:rPr>
          <w:delText xml:space="preserve"> </w:delText>
        </w:r>
        <w:r w:rsidDel="00223CF4">
          <w:rPr>
            <w:rFonts w:ascii="Arial" w:hAnsi="Arial" w:cs="Arial"/>
            <w:b/>
            <w:bCs/>
            <w:color w:val="000000"/>
            <w:sz w:val="20"/>
            <w:szCs w:val="20"/>
          </w:rPr>
          <w:delText xml:space="preserve">g, </w:delText>
        </w:r>
        <w:r w:rsidDel="00223CF4">
          <w:rPr>
            <w:rFonts w:ascii="Arial" w:hAnsi="Arial" w:cs="Arial"/>
            <w:color w:val="000000"/>
            <w:sz w:val="20"/>
            <w:szCs w:val="20"/>
          </w:rPr>
          <w:delText xml:space="preserve">The estimate of the gain, </w:delText>
        </w:r>
      </w:del>
      <m:oMath>
        <m:r>
          <w:del w:id="147" w:author="Microsoft Office User" w:date="2021-07-20T14:30:00Z">
            <w:rPr>
              <w:rFonts w:ascii="Cambria Math" w:hAnsi="Cambria Math" w:cs="Arial"/>
              <w:color w:val="000000"/>
              <w:sz w:val="20"/>
              <w:szCs w:val="20"/>
            </w:rPr>
            <m:t>w</m:t>
          </w:del>
        </m:r>
      </m:oMath>
      <w:del w:id="148" w:author="Microsoft Office User" w:date="2021-07-20T14:30:00Z">
        <w:r w:rsidDel="00223CF4">
          <w:rPr>
            <w:rFonts w:ascii="Arial" w:hAnsi="Arial" w:cs="Arial"/>
            <w:color w:val="000000"/>
            <w:sz w:val="20"/>
            <w:szCs w:val="20"/>
          </w:rPr>
          <w:delText xml:space="preserve">, for the example neuron after each contrast switch (dashed red and blue lines). The solid red and blue lines are fits of an exponential function to the underlying traces. Dashed grey and black lines indicate neutral and perfect gain control values as in </w:delText>
        </w:r>
        <w:r w:rsidRPr="00CB2C04" w:rsidDel="00223CF4">
          <w:rPr>
            <w:rFonts w:ascii="Arial" w:hAnsi="Arial" w:cs="Arial"/>
            <w:b/>
            <w:bCs/>
            <w:color w:val="000000"/>
            <w:sz w:val="20"/>
            <w:szCs w:val="20"/>
          </w:rPr>
          <w:delText>d</w:delText>
        </w:r>
        <w:r w:rsidDel="00223CF4">
          <w:rPr>
            <w:rFonts w:ascii="Arial" w:hAnsi="Arial" w:cs="Arial"/>
            <w:color w:val="000000"/>
            <w:sz w:val="20"/>
            <w:szCs w:val="20"/>
          </w:rPr>
          <w:delText xml:space="preserve">. </w:delText>
        </w:r>
        <w:r w:rsidDel="00223CF4">
          <w:rPr>
            <w:rFonts w:ascii="Arial" w:hAnsi="Arial" w:cs="Arial"/>
            <w:b/>
            <w:bCs/>
            <w:color w:val="000000"/>
            <w:sz w:val="20"/>
            <w:szCs w:val="20"/>
          </w:rPr>
          <w:delText xml:space="preserve">h, </w:delText>
        </w:r>
        <w:r w:rsidDel="00223CF4">
          <w:rPr>
            <w:rFonts w:ascii="Arial" w:hAnsi="Arial" w:cs="Arial"/>
            <w:color w:val="000000"/>
            <w:sz w:val="20"/>
            <w:szCs w:val="20"/>
          </w:rPr>
          <w:delText xml:space="preserve">Cross-validated Pearson’s correlations between the trial-averaged firing rate trace and the model predictions. Grey, green, and orange dots indicate the correlations for each neuron (n=95) for the static-LN, GC-LN, and GC-GLM models, respectively. Open circles indicate the median correlation, and the error bars indicate 2.5-97.5 percentiles. Results of Wilcoxon Sign-Rank tests are indicated with asterisks. </w:delText>
        </w:r>
        <w:r w:rsidDel="00223CF4">
          <w:rPr>
            <w:rFonts w:ascii="Arial" w:hAnsi="Arial" w:cs="Arial"/>
            <w:b/>
            <w:bCs/>
            <w:color w:val="000000"/>
            <w:sz w:val="20"/>
            <w:szCs w:val="20"/>
          </w:rPr>
          <w:delText xml:space="preserve">i, </w:delText>
        </w:r>
        <w:r w:rsidDel="00223CF4">
          <w:rPr>
            <w:rFonts w:ascii="Arial" w:hAnsi="Arial" w:cs="Arial"/>
            <w:color w:val="000000"/>
            <w:sz w:val="20"/>
            <w:szCs w:val="20"/>
          </w:rPr>
          <w:delText xml:space="preserve">Distribution of gain control estimated by the GLM for the recorded population. Here, gain control is defined as </w:delText>
        </w:r>
      </w:del>
      <m:oMath>
        <m:sSub>
          <m:sSubPr>
            <m:ctrlPr>
              <w:del w:id="149" w:author="Microsoft Office User" w:date="2021-07-20T14:30:00Z">
                <w:rPr>
                  <w:rFonts w:ascii="Cambria Math" w:hAnsi="Cambria Math" w:cs="Arial"/>
                  <w:i/>
                  <w:color w:val="000000"/>
                  <w:sz w:val="20"/>
                  <w:szCs w:val="20"/>
                </w:rPr>
              </w:del>
            </m:ctrlPr>
          </m:sSubPr>
          <m:e>
            <m:r>
              <w:del w:id="150" w:author="Microsoft Office User" w:date="2021-07-20T14:30:00Z">
                <w:rPr>
                  <w:rFonts w:ascii="Cambria Math" w:hAnsi="Cambria Math" w:cs="Arial"/>
                  <w:color w:val="000000"/>
                  <w:sz w:val="20"/>
                  <w:szCs w:val="20"/>
                </w:rPr>
                <m:t>w</m:t>
              </w:del>
            </m:r>
          </m:e>
          <m:sub>
            <m:r>
              <w:del w:id="151" w:author="Microsoft Office User" w:date="2021-07-20T14:30:00Z">
                <w:rPr>
                  <w:rFonts w:ascii="Cambria Math" w:hAnsi="Cambria Math" w:cs="Arial"/>
                  <w:color w:val="000000"/>
                  <w:sz w:val="20"/>
                  <w:szCs w:val="20"/>
                </w:rPr>
                <m:t>H</m:t>
              </w:del>
            </m:r>
          </m:sub>
        </m:sSub>
        <m:r>
          <w:del w:id="152" w:author="Microsoft Office User" w:date="2021-07-20T14:30:00Z">
            <w:rPr>
              <w:rFonts w:ascii="Cambria Math" w:hAnsi="Cambria Math" w:cs="Arial"/>
              <w:color w:val="000000"/>
              <w:sz w:val="20"/>
              <w:szCs w:val="20"/>
            </w:rPr>
            <m:t>-</m:t>
          </w:del>
        </m:r>
        <m:sSub>
          <m:sSubPr>
            <m:ctrlPr>
              <w:del w:id="153" w:author="Microsoft Office User" w:date="2021-07-20T14:30:00Z">
                <w:rPr>
                  <w:rFonts w:ascii="Cambria Math" w:hAnsi="Cambria Math" w:cs="Arial"/>
                  <w:i/>
                  <w:color w:val="000000"/>
                  <w:sz w:val="20"/>
                  <w:szCs w:val="20"/>
                </w:rPr>
              </w:del>
            </m:ctrlPr>
          </m:sSubPr>
          <m:e>
            <m:r>
              <w:del w:id="154" w:author="Microsoft Office User" w:date="2021-07-20T14:30:00Z">
                <w:rPr>
                  <w:rFonts w:ascii="Cambria Math" w:hAnsi="Cambria Math" w:cs="Arial"/>
                  <w:color w:val="000000"/>
                  <w:sz w:val="20"/>
                  <w:szCs w:val="20"/>
                </w:rPr>
                <m:t>w</m:t>
              </w:del>
            </m:r>
          </m:e>
          <m:sub>
            <m:r>
              <w:del w:id="155" w:author="Microsoft Office User" w:date="2021-07-20T14:30:00Z">
                <w:rPr>
                  <w:rFonts w:ascii="Cambria Math" w:hAnsi="Cambria Math" w:cs="Arial"/>
                  <w:color w:val="000000"/>
                  <w:sz w:val="20"/>
                  <w:szCs w:val="20"/>
                </w:rPr>
                <m:t>L</m:t>
              </w:del>
            </m:r>
          </m:sub>
        </m:sSub>
      </m:oMath>
      <w:del w:id="156" w:author="Microsoft Office User" w:date="2021-07-20T14:30:00Z">
        <w:r w:rsidDel="00223CF4">
          <w:rPr>
            <w:rFonts w:ascii="Arial" w:hAnsi="Arial" w:cs="Arial"/>
            <w:color w:val="000000"/>
            <w:sz w:val="20"/>
            <w:szCs w:val="20"/>
          </w:rPr>
          <w:delText xml:space="preserve"> after the estimate has stabilized to its final value (ie. after 1s). Dashed vertical line indicates no gain control, while the solid orange line indicates the median of the distribution. Asterisks indicate the results of a Wilcoxon Sign-Rank test. </w:delText>
        </w:r>
        <w:r w:rsidDel="00223CF4">
          <w:rPr>
            <w:rFonts w:ascii="Arial" w:hAnsi="Arial" w:cs="Arial"/>
            <w:b/>
            <w:bCs/>
            <w:color w:val="000000"/>
            <w:sz w:val="20"/>
            <w:szCs w:val="20"/>
          </w:rPr>
          <w:delText xml:space="preserve">j, </w:delText>
        </w:r>
        <w:r w:rsidDel="00223CF4">
          <w:rPr>
            <w:rFonts w:ascii="Arial" w:hAnsi="Arial" w:cs="Arial"/>
            <w:color w:val="000000"/>
            <w:sz w:val="20"/>
            <w:szCs w:val="20"/>
          </w:rPr>
          <w:delText xml:space="preserve">Correspondence between gain control estimates from the GC-GLM model (abscissa) and the previously reported GC-LN model (ordinate). Black dots indicate the data for each neuron, while linear model fit and error are indicated by the grey line. Asterisks indicate significance of the linear fit to the data. </w:delText>
        </w:r>
        <w:r w:rsidDel="00223CF4">
          <w:rPr>
            <w:rFonts w:ascii="Arial" w:hAnsi="Arial" w:cs="Arial"/>
            <w:b/>
            <w:bCs/>
            <w:color w:val="000000"/>
            <w:sz w:val="20"/>
            <w:szCs w:val="20"/>
          </w:rPr>
          <w:delText>k,</w:delText>
        </w:r>
        <w:r w:rsidDel="00223CF4">
          <w:rPr>
            <w:rFonts w:ascii="Arial" w:hAnsi="Arial" w:cs="Arial"/>
            <w:color w:val="000000"/>
            <w:sz w:val="20"/>
            <w:szCs w:val="20"/>
          </w:rPr>
          <w:delText xml:space="preserve"> Average time course of the gain estimate w for neurons with true gain control (ie. their gain control value is less than 0, n = 45). Light red and blue lines indicate the average value of </w:delText>
        </w:r>
      </w:del>
      <m:oMath>
        <m:r>
          <w:del w:id="157" w:author="Microsoft Office User" w:date="2021-07-20T14:30:00Z">
            <w:rPr>
              <w:rFonts w:ascii="Cambria Math" w:hAnsi="Cambria Math" w:cs="Arial"/>
              <w:color w:val="000000"/>
              <w:sz w:val="20"/>
              <w:szCs w:val="20"/>
            </w:rPr>
            <m:t>w</m:t>
          </w:del>
        </m:r>
      </m:oMath>
      <w:del w:id="158" w:author="Microsoft Office User" w:date="2021-07-20T14:30:00Z">
        <w:r w:rsidDel="00223CF4">
          <w:rPr>
            <w:rFonts w:ascii="Arial" w:hAnsi="Arial" w:cs="Arial"/>
            <w:color w:val="000000"/>
            <w:sz w:val="20"/>
            <w:szCs w:val="20"/>
          </w:rPr>
          <w:delText xml:space="preserve"> for transitions to high and low contrast, respectively (±</w:delText>
        </w:r>
        <w:r w:rsidRPr="00547245" w:rsidDel="00223CF4">
          <w:rPr>
            <w:rFonts w:ascii="Arial" w:hAnsi="Arial" w:cs="Arial"/>
            <w:color w:val="000000"/>
            <w:sz w:val="20"/>
            <w:szCs w:val="20"/>
          </w:rPr>
          <w:delText>SEM</w:delText>
        </w:r>
        <w:r w:rsidDel="00223CF4">
          <w:rPr>
            <w:rFonts w:ascii="Arial" w:hAnsi="Arial" w:cs="Arial"/>
            <w:color w:val="000000"/>
            <w:sz w:val="20"/>
            <w:szCs w:val="20"/>
          </w:rPr>
          <w:delText xml:space="preserve"> over neurons). Solid red and blue lines are exponential fits to the averages after the transition, which is marked by the dashed black line. </w:delText>
        </w:r>
      </w:del>
      <w:del w:id="159" w:author="Microsoft Office User" w:date="2021-07-20T14:26:00Z">
        <w:r w:rsidDel="00223CF4">
          <w:rPr>
            <w:rFonts w:ascii="Arial" w:hAnsi="Arial" w:cs="Arial"/>
            <w:b/>
            <w:bCs/>
            <w:color w:val="000000"/>
            <w:sz w:val="20"/>
            <w:szCs w:val="20"/>
          </w:rPr>
          <w:delText>i</w:delText>
        </w:r>
      </w:del>
      <w:del w:id="160" w:author="Microsoft Office User" w:date="2021-07-20T14:30:00Z">
        <w:r w:rsidDel="00223CF4">
          <w:rPr>
            <w:rFonts w:ascii="Arial" w:hAnsi="Arial" w:cs="Arial"/>
            <w:b/>
            <w:bCs/>
            <w:color w:val="000000"/>
            <w:sz w:val="20"/>
            <w:szCs w:val="20"/>
          </w:rPr>
          <w:delText>,</w:delText>
        </w:r>
        <w:r w:rsidDel="00223CF4">
          <w:rPr>
            <w:rFonts w:ascii="Arial" w:hAnsi="Arial" w:cs="Arial"/>
            <w:color w:val="000000"/>
            <w:sz w:val="20"/>
            <w:szCs w:val="20"/>
          </w:rPr>
          <w:delText xml:space="preserve"> Distributions of adaptation time constants of w after transitions to low, in blue, and high contrast, in red. Each dot indicates a neuron</w:delText>
        </w:r>
      </w:del>
      <w:del w:id="161" w:author="Microsoft Office User" w:date="2021-07-20T14:27:00Z">
        <w:r w:rsidDel="00223CF4">
          <w:rPr>
            <w:rFonts w:ascii="Arial" w:hAnsi="Arial" w:cs="Arial"/>
            <w:color w:val="000000"/>
            <w:sz w:val="20"/>
            <w:szCs w:val="20"/>
          </w:rPr>
          <w:delText>, with the black line linking within neuron measures</w:delText>
        </w:r>
      </w:del>
      <w:del w:id="162" w:author="Microsoft Office User" w:date="2021-07-20T14:30:00Z">
        <w:r w:rsidDel="00223CF4">
          <w:rPr>
            <w:rFonts w:ascii="Arial" w:hAnsi="Arial" w:cs="Arial"/>
            <w:color w:val="000000"/>
            <w:sz w:val="20"/>
            <w:szCs w:val="20"/>
          </w:rPr>
          <w:delText xml:space="preserve">. Asterisks indicate the results of a Wilcoxon Sign-Rank test. </w:delText>
        </w:r>
        <w:r w:rsidRPr="005719C3" w:rsidDel="00223CF4">
          <w:rPr>
            <w:rFonts w:ascii="Arial" w:hAnsi="Arial" w:cs="Arial"/>
            <w:color w:val="000000"/>
            <w:sz w:val="20"/>
            <w:szCs w:val="20"/>
          </w:rPr>
          <w:delText>In all plots</w:delText>
        </w:r>
        <w:r w:rsidDel="00223CF4">
          <w:rPr>
            <w:rFonts w:ascii="Arial" w:hAnsi="Arial" w:cs="Arial"/>
            <w:color w:val="000000"/>
            <w:sz w:val="20"/>
            <w:szCs w:val="20"/>
          </w:rPr>
          <w:delText>:</w:delText>
        </w:r>
        <w:r w:rsidRPr="005719C3" w:rsidDel="00223CF4">
          <w:rPr>
            <w:rFonts w:ascii="Arial" w:hAnsi="Arial" w:cs="Arial"/>
            <w:color w:val="000000"/>
            <w:sz w:val="20"/>
            <w:szCs w:val="20"/>
          </w:rPr>
          <w:delText xml:space="preserve"> </w:delText>
        </w:r>
        <w:r w:rsidDel="00223CF4">
          <w:rPr>
            <w:rFonts w:ascii="Arial" w:hAnsi="Arial" w:cs="Arial"/>
            <w:color w:val="000000"/>
            <w:sz w:val="20"/>
            <w:szCs w:val="20"/>
          </w:rPr>
          <w:delText>ns, not significant;</w:delText>
        </w:r>
        <w:r w:rsidRPr="005719C3" w:rsidDel="00223CF4">
          <w:rPr>
            <w:rFonts w:ascii="Arial" w:hAnsi="Arial" w:cs="Arial"/>
            <w:color w:val="000000"/>
            <w:sz w:val="20"/>
            <w:szCs w:val="20"/>
          </w:rPr>
          <w:delText xml:space="preserve"> </w:delText>
        </w:r>
        <w:r w:rsidRPr="005719C3" w:rsidDel="00223CF4">
          <w:rPr>
            <w:rFonts w:ascii="Arial" w:hAnsi="Arial" w:cs="Arial"/>
            <w:color w:val="202122"/>
            <w:sz w:val="20"/>
            <w:szCs w:val="20"/>
            <w:shd w:val="clear" w:color="auto" w:fill="FDFDFD"/>
            <w:vertAlign w:val="superscript"/>
          </w:rPr>
          <w:delText>†</w:delText>
        </w:r>
        <w:r w:rsidRPr="005719C3" w:rsidDel="00223CF4">
          <w:rPr>
            <w:rFonts w:ascii="Arial" w:hAnsi="Arial" w:cs="Arial"/>
            <w:color w:val="202122"/>
            <w:sz w:val="20"/>
            <w:szCs w:val="20"/>
            <w:shd w:val="clear" w:color="auto" w:fill="FDFDFD"/>
          </w:rPr>
          <w:delText>p&lt;0.1</w:delText>
        </w:r>
        <w:r w:rsidDel="00223CF4">
          <w:rPr>
            <w:rFonts w:ascii="Arial" w:hAnsi="Arial" w:cs="Arial"/>
            <w:color w:val="202122"/>
            <w:sz w:val="20"/>
            <w:szCs w:val="20"/>
            <w:shd w:val="clear" w:color="auto" w:fill="FDFDFD"/>
          </w:rPr>
          <w:delText>;</w:delText>
        </w:r>
        <w:r w:rsidRPr="005719C3" w:rsidDel="00223CF4">
          <w:rPr>
            <w:rFonts w:ascii="Arial" w:hAnsi="Arial" w:cs="Arial"/>
            <w:color w:val="202122"/>
            <w:sz w:val="20"/>
            <w:szCs w:val="20"/>
            <w:shd w:val="clear" w:color="auto" w:fill="FDFDFD"/>
          </w:rPr>
          <w:delText xml:space="preserve"> </w:delText>
        </w:r>
        <w:r w:rsidDel="00223CF4">
          <w:rPr>
            <w:rFonts w:ascii="Arial" w:hAnsi="Arial" w:cs="Arial"/>
            <w:color w:val="202122"/>
            <w:sz w:val="20"/>
            <w:szCs w:val="20"/>
            <w:shd w:val="clear" w:color="auto" w:fill="FDFDFD"/>
          </w:rPr>
          <w:delText>*</w:delText>
        </w:r>
        <w:r w:rsidRPr="005719C3" w:rsidDel="00223CF4">
          <w:rPr>
            <w:rFonts w:ascii="Arial" w:hAnsi="Arial" w:cs="Arial"/>
            <w:color w:val="202122"/>
            <w:sz w:val="20"/>
            <w:szCs w:val="20"/>
            <w:shd w:val="clear" w:color="auto" w:fill="FDFDFD"/>
          </w:rPr>
          <w:delText>p&lt;0.05</w:delText>
        </w:r>
        <w:r w:rsidDel="00223CF4">
          <w:rPr>
            <w:rFonts w:ascii="Arial" w:hAnsi="Arial" w:cs="Arial"/>
            <w:color w:val="202122"/>
            <w:sz w:val="20"/>
            <w:szCs w:val="20"/>
            <w:shd w:val="clear" w:color="auto" w:fill="FDFDFD"/>
          </w:rPr>
          <w:delText>;</w:delText>
        </w:r>
        <w:r w:rsidRPr="005719C3" w:rsidDel="00223CF4">
          <w:rPr>
            <w:rFonts w:ascii="Arial" w:hAnsi="Arial" w:cs="Arial"/>
            <w:color w:val="202122"/>
            <w:sz w:val="20"/>
            <w:szCs w:val="20"/>
            <w:shd w:val="clear" w:color="auto" w:fill="FDFDFD"/>
          </w:rPr>
          <w:delText xml:space="preserve"> </w:delText>
        </w:r>
        <w:r w:rsidDel="00223CF4">
          <w:rPr>
            <w:rFonts w:ascii="Arial" w:hAnsi="Arial" w:cs="Arial"/>
            <w:color w:val="202122"/>
            <w:sz w:val="20"/>
            <w:szCs w:val="20"/>
            <w:shd w:val="clear" w:color="auto" w:fill="FDFDFD"/>
          </w:rPr>
          <w:delText>**p&lt;0.01; ***p&lt;0.001; ****p&lt;0.0001.</w:delText>
        </w:r>
      </w:del>
    </w:p>
    <w:p w14:paraId="54D9F622" w14:textId="58EAB539" w:rsidR="00E57303" w:rsidDel="00223CF4" w:rsidRDefault="00E57303">
      <w:pPr>
        <w:jc w:val="both"/>
        <w:rPr>
          <w:del w:id="163" w:author="Microsoft Office User" w:date="2021-07-20T14:30:00Z"/>
          <w:rFonts w:ascii="Arial" w:hAnsi="Arial" w:cs="Arial"/>
          <w:color w:val="000000"/>
          <w:sz w:val="22"/>
          <w:szCs w:val="22"/>
        </w:rPr>
        <w:pPrChange w:id="164" w:author="Microsoft Office User" w:date="2021-07-20T14:30:00Z">
          <w:pPr/>
        </w:pPrChange>
      </w:pPr>
      <w:del w:id="165" w:author="Microsoft Office User" w:date="2021-07-20T14:30:00Z">
        <w:r w:rsidDel="00223CF4">
          <w:rPr>
            <w:rFonts w:ascii="Arial" w:hAnsi="Arial" w:cs="Arial"/>
            <w:color w:val="000000"/>
            <w:sz w:val="22"/>
            <w:szCs w:val="22"/>
          </w:rPr>
          <w:br w:type="page"/>
        </w:r>
      </w:del>
      <w:ins w:id="166" w:author="Microsoft Office User" w:date="2021-07-20T14:30:00Z">
        <w:r w:rsidR="00223CF4">
          <w:rPr>
            <w:rFonts w:ascii="Arial" w:hAnsi="Arial" w:cs="Arial"/>
            <w:color w:val="000000"/>
            <w:sz w:val="22"/>
            <w:szCs w:val="22"/>
          </w:rPr>
          <w:t xml:space="preserve"> </w:t>
        </w:r>
      </w:ins>
    </w:p>
    <w:p w14:paraId="32F026B9" w14:textId="77E7261E" w:rsidR="005E6A59" w:rsidRPr="005E6B23" w:rsidRDefault="005E6A59" w:rsidP="005E6A59">
      <w:pPr>
        <w:jc w:val="both"/>
      </w:pPr>
      <w:r>
        <w:rPr>
          <w:rFonts w:ascii="Arial" w:hAnsi="Arial" w:cs="Arial"/>
          <w:color w:val="000000"/>
          <w:sz w:val="22"/>
          <w:szCs w:val="22"/>
        </w:rPr>
        <w:t>key brain area supporting the detection of sounds in the presence of background noise, particularly when using background sounds known to modulate neuronal gain. To test whether auditory cortex is necessary for task performance, we inactivated auditory cortex using the GABA-A receptor agonist muscimol. In n = 2 untrained mice, we first validated that muscimol disrupts cortical coding of target sounds by applying muscimol topically to the cortical surface during passive playback of the behavioral stimuli, finding near complete suppression of target responses (</w:t>
      </w:r>
      <w:r w:rsidR="002F5875">
        <w:rPr>
          <w:rFonts w:ascii="Arial" w:hAnsi="Arial" w:cs="Arial"/>
          <w:color w:val="000000"/>
          <w:sz w:val="22"/>
          <w:szCs w:val="22"/>
        </w:rPr>
        <w:t>Extended Data</w:t>
      </w:r>
      <w:r>
        <w:rPr>
          <w:rFonts w:ascii="Arial" w:hAnsi="Arial" w:cs="Arial"/>
          <w:color w:val="000000"/>
          <w:sz w:val="22"/>
          <w:szCs w:val="22"/>
        </w:rPr>
        <w:t xml:space="preserve"> Figure 4a-f, </w:t>
      </w:r>
      <w:r>
        <w:rPr>
          <w:rFonts w:ascii="Arial" w:hAnsi="Arial" w:cs="Arial"/>
          <w:i/>
          <w:iCs/>
          <w:color w:val="000000"/>
          <w:sz w:val="22"/>
          <w:szCs w:val="22"/>
        </w:rPr>
        <w:t>Supplementa</w:t>
      </w:r>
      <w:r w:rsidR="002F5875">
        <w:rPr>
          <w:rFonts w:ascii="Arial" w:hAnsi="Arial" w:cs="Arial"/>
          <w:i/>
          <w:iCs/>
          <w:color w:val="000000"/>
          <w:sz w:val="22"/>
          <w:szCs w:val="22"/>
        </w:rPr>
        <w:t>ry</w:t>
      </w:r>
      <w:r>
        <w:rPr>
          <w:rFonts w:ascii="Arial" w:hAnsi="Arial" w:cs="Arial"/>
          <w:i/>
          <w:iCs/>
          <w:color w:val="000000"/>
          <w:sz w:val="22"/>
          <w:szCs w:val="22"/>
        </w:rPr>
        <w:t xml:space="preserve"> Information</w:t>
      </w:r>
      <w:r>
        <w:rPr>
          <w:rFonts w:ascii="Arial" w:hAnsi="Arial" w:cs="Arial"/>
          <w:color w:val="000000"/>
          <w:sz w:val="22"/>
          <w:szCs w:val="22"/>
        </w:rPr>
        <w:t xml:space="preserve">). </w:t>
      </w:r>
    </w:p>
    <w:p w14:paraId="420A4BB1" w14:textId="7979C214" w:rsidR="005E6A59" w:rsidRDefault="005E6A59" w:rsidP="005E6A59">
      <w:pPr>
        <w:jc w:val="both"/>
        <w:rPr>
          <w:rFonts w:ascii="Arial" w:hAnsi="Arial" w:cs="Arial"/>
          <w:color w:val="000000"/>
          <w:sz w:val="22"/>
          <w:szCs w:val="22"/>
        </w:rPr>
      </w:pPr>
      <w:r>
        <w:rPr>
          <w:rFonts w:ascii="Arial" w:hAnsi="Arial" w:cs="Arial"/>
          <w:color w:val="000000"/>
          <w:sz w:val="22"/>
          <w:szCs w:val="22"/>
        </w:rPr>
        <w:tab/>
        <w:t xml:space="preserve">To test whether inactivation of auditory cortex affects behavioral performance, we repeated the same experiments in behaving mice, administering muscimol or saline bilaterally through chronically implanted </w:t>
      </w:r>
      <w:proofErr w:type="spellStart"/>
      <w:r>
        <w:rPr>
          <w:rFonts w:ascii="Arial" w:hAnsi="Arial" w:cs="Arial"/>
          <w:color w:val="000000"/>
          <w:sz w:val="22"/>
          <w:szCs w:val="22"/>
        </w:rPr>
        <w:t>cannulae</w:t>
      </w:r>
      <w:proofErr w:type="spellEnd"/>
      <w:r>
        <w:rPr>
          <w:rFonts w:ascii="Arial" w:hAnsi="Arial" w:cs="Arial"/>
          <w:color w:val="000000"/>
          <w:sz w:val="22"/>
          <w:szCs w:val="22"/>
        </w:rPr>
        <w:t xml:space="preserve"> (n = 4; Figure 4a). </w:t>
      </w:r>
      <w:del w:id="167" w:author="Microsoft Office User" w:date="2021-07-21T10:24:00Z">
        <w:r w:rsidDel="009F6FE2">
          <w:rPr>
            <w:rFonts w:ascii="Arial" w:hAnsi="Arial" w:cs="Arial"/>
            <w:color w:val="000000"/>
            <w:sz w:val="22"/>
            <w:szCs w:val="22"/>
          </w:rPr>
          <w:delText>As observed in cortex, there was</w:delText>
        </w:r>
      </w:del>
      <w:ins w:id="168" w:author="Microsoft Office User" w:date="2021-07-21T10:24:00Z">
        <w:r w:rsidR="009F6FE2">
          <w:rPr>
            <w:rFonts w:ascii="Arial" w:hAnsi="Arial" w:cs="Arial"/>
            <w:color w:val="000000"/>
            <w:sz w:val="22"/>
            <w:szCs w:val="22"/>
          </w:rPr>
          <w:t>We found</w:t>
        </w:r>
      </w:ins>
      <w:r>
        <w:rPr>
          <w:rFonts w:ascii="Arial" w:hAnsi="Arial" w:cs="Arial"/>
          <w:color w:val="000000"/>
          <w:sz w:val="22"/>
          <w:szCs w:val="22"/>
        </w:rPr>
        <w:t xml:space="preserve"> a profound decrease in the response rates to targets and noise in both contrasts (Figure 4b). We quantified these effects on the psychometric curve using a 3-way ANOVA with cortical intervention (muscimol or saline), contrast, and target volume as factors</w:t>
      </w:r>
      <w:r w:rsidR="0082052B">
        <w:rPr>
          <w:rFonts w:ascii="Arial" w:hAnsi="Arial" w:cs="Arial"/>
          <w:color w:val="000000"/>
          <w:sz w:val="22"/>
          <w:szCs w:val="22"/>
        </w:rPr>
        <w:t xml:space="preserve"> (n = 44 behavioral sessions)</w:t>
      </w:r>
      <w:r>
        <w:rPr>
          <w:rFonts w:ascii="Arial" w:hAnsi="Arial" w:cs="Arial"/>
          <w:color w:val="000000"/>
          <w:sz w:val="22"/>
          <w:szCs w:val="22"/>
        </w:rPr>
        <w:t>. We found significant main effects of cortical intervention (</w:t>
      </w:r>
      <w:r>
        <w:rPr>
          <w:rFonts w:ascii="Arial" w:hAnsi="Arial" w:cs="Arial"/>
          <w:i/>
          <w:iCs/>
          <w:color w:val="000000"/>
          <w:sz w:val="22"/>
          <w:szCs w:val="22"/>
        </w:rPr>
        <w:t>F</w:t>
      </w:r>
      <w:r>
        <w:rPr>
          <w:rFonts w:ascii="Arial" w:hAnsi="Arial" w:cs="Arial"/>
          <w:color w:val="000000"/>
          <w:sz w:val="22"/>
          <w:szCs w:val="22"/>
        </w:rPr>
        <w:t xml:space="preserve">(1,307) =  278.63, </w:t>
      </w:r>
      <w:r>
        <w:rPr>
          <w:rFonts w:ascii="Arial" w:hAnsi="Arial" w:cs="Arial"/>
          <w:i/>
          <w:iCs/>
          <w:color w:val="000000"/>
          <w:sz w:val="22"/>
          <w:szCs w:val="22"/>
        </w:rPr>
        <w:t>p</w:t>
      </w:r>
      <w:r>
        <w:rPr>
          <w:rFonts w:ascii="Arial" w:hAnsi="Arial" w:cs="Arial"/>
          <w:color w:val="000000"/>
          <w:sz w:val="22"/>
          <w:szCs w:val="22"/>
        </w:rPr>
        <w:t xml:space="preserve"> = 3.83e-44), contrast (</w:t>
      </w:r>
      <w:r>
        <w:rPr>
          <w:rFonts w:ascii="Arial" w:hAnsi="Arial" w:cs="Arial"/>
          <w:i/>
          <w:iCs/>
          <w:color w:val="000000"/>
          <w:sz w:val="22"/>
          <w:szCs w:val="22"/>
        </w:rPr>
        <w:t>F</w:t>
      </w:r>
      <w:r>
        <w:rPr>
          <w:rFonts w:ascii="Arial" w:hAnsi="Arial" w:cs="Arial"/>
          <w:color w:val="000000"/>
          <w:sz w:val="22"/>
          <w:szCs w:val="22"/>
        </w:rPr>
        <w:t xml:space="preserve">(1,307) = 4.39, </w:t>
      </w:r>
      <w:r>
        <w:rPr>
          <w:rFonts w:ascii="Arial" w:hAnsi="Arial" w:cs="Arial"/>
          <w:i/>
          <w:iCs/>
          <w:color w:val="000000"/>
          <w:sz w:val="22"/>
          <w:szCs w:val="22"/>
        </w:rPr>
        <w:t>p</w:t>
      </w:r>
      <w:r>
        <w:rPr>
          <w:rFonts w:ascii="Arial" w:hAnsi="Arial" w:cs="Arial"/>
          <w:color w:val="000000"/>
          <w:sz w:val="22"/>
          <w:szCs w:val="22"/>
        </w:rPr>
        <w:t xml:space="preserve"> = 0.037) and volume (</w:t>
      </w:r>
      <w:r>
        <w:rPr>
          <w:rFonts w:ascii="Arial" w:hAnsi="Arial" w:cs="Arial"/>
          <w:i/>
          <w:iCs/>
          <w:color w:val="000000"/>
          <w:sz w:val="22"/>
          <w:szCs w:val="22"/>
        </w:rPr>
        <w:t>F</w:t>
      </w:r>
      <w:r>
        <w:rPr>
          <w:rFonts w:ascii="Arial" w:hAnsi="Arial" w:cs="Arial"/>
          <w:color w:val="000000"/>
          <w:sz w:val="22"/>
          <w:szCs w:val="22"/>
        </w:rPr>
        <w:t xml:space="preserve">(6,307) = 40.90, </w:t>
      </w:r>
      <w:r>
        <w:rPr>
          <w:rFonts w:ascii="Arial" w:hAnsi="Arial" w:cs="Arial"/>
          <w:i/>
          <w:iCs/>
          <w:color w:val="000000"/>
          <w:sz w:val="22"/>
          <w:szCs w:val="22"/>
        </w:rPr>
        <w:t xml:space="preserve">p = </w:t>
      </w:r>
      <w:r>
        <w:rPr>
          <w:rFonts w:ascii="Arial" w:hAnsi="Arial" w:cs="Arial"/>
          <w:color w:val="000000"/>
          <w:sz w:val="22"/>
          <w:szCs w:val="22"/>
        </w:rPr>
        <w:t xml:space="preserve">7.54e-36). Post-hoc tests showed that muscimol application significantly decreased hit rates by </w:t>
      </w:r>
      <w:commentRangeStart w:id="169"/>
      <w:r>
        <w:rPr>
          <w:rFonts w:ascii="Arial" w:hAnsi="Arial" w:cs="Arial"/>
          <w:color w:val="000000"/>
          <w:sz w:val="22"/>
          <w:szCs w:val="22"/>
        </w:rPr>
        <w:t xml:space="preserve">31% (95% CI: [28,35]), </w:t>
      </w:r>
      <w:commentRangeEnd w:id="169"/>
      <w:r w:rsidR="005B511D">
        <w:rPr>
          <w:rStyle w:val="CommentReference"/>
          <w:rFonts w:asciiTheme="minorHAnsi" w:eastAsiaTheme="minorHAnsi" w:hAnsiTheme="minorHAnsi" w:cstheme="minorBidi"/>
        </w:rPr>
        <w:commentReference w:id="169"/>
      </w:r>
      <w:r>
        <w:rPr>
          <w:rFonts w:ascii="Arial" w:hAnsi="Arial" w:cs="Arial"/>
          <w:color w:val="000000"/>
          <w:sz w:val="22"/>
          <w:szCs w:val="22"/>
        </w:rPr>
        <w:t>whereas</w:t>
      </w:r>
      <w:ins w:id="170" w:author="Microsoft Office User" w:date="2021-07-21T10:25:00Z">
        <w:r w:rsidR="009F6FE2">
          <w:rPr>
            <w:rFonts w:ascii="Arial" w:hAnsi="Arial" w:cs="Arial"/>
            <w:color w:val="000000"/>
            <w:sz w:val="22"/>
            <w:szCs w:val="22"/>
          </w:rPr>
          <w:t xml:space="preserve"> a decrease in</w:t>
        </w:r>
      </w:ins>
      <w:ins w:id="171" w:author="Microsoft Office User" w:date="2021-07-21T10:26:00Z">
        <w:r w:rsidR="009F6FE2">
          <w:rPr>
            <w:rFonts w:ascii="Arial" w:hAnsi="Arial" w:cs="Arial"/>
            <w:color w:val="000000"/>
            <w:sz w:val="22"/>
            <w:szCs w:val="22"/>
          </w:rPr>
          <w:t xml:space="preserve"> background</w:t>
        </w:r>
      </w:ins>
      <w:ins w:id="172" w:author="Microsoft Office User" w:date="2021-07-21T10:25:00Z">
        <w:r w:rsidR="009F6FE2">
          <w:rPr>
            <w:rFonts w:ascii="Arial" w:hAnsi="Arial" w:cs="Arial"/>
            <w:color w:val="000000"/>
            <w:sz w:val="22"/>
            <w:szCs w:val="22"/>
          </w:rPr>
          <w:t xml:space="preserve"> contrast</w:t>
        </w:r>
      </w:ins>
      <w:r>
        <w:rPr>
          <w:rFonts w:ascii="Arial" w:hAnsi="Arial" w:cs="Arial"/>
          <w:color w:val="000000"/>
          <w:sz w:val="22"/>
          <w:szCs w:val="22"/>
        </w:rPr>
        <w:t xml:space="preserve"> </w:t>
      </w:r>
      <w:del w:id="173" w:author="Microsoft Office User" w:date="2021-07-21T10:26:00Z">
        <w:r w:rsidDel="009F6FE2">
          <w:rPr>
            <w:rFonts w:ascii="Arial" w:hAnsi="Arial" w:cs="Arial"/>
            <w:color w:val="000000"/>
            <w:sz w:val="22"/>
            <w:szCs w:val="22"/>
          </w:rPr>
          <w:delText>hit rates were significantly elevated in low contrast</w:delText>
        </w:r>
      </w:del>
      <w:ins w:id="174" w:author="Microsoft Office User" w:date="2021-07-21T10:26:00Z">
        <w:r w:rsidR="009F6FE2">
          <w:rPr>
            <w:rFonts w:ascii="Arial" w:hAnsi="Arial" w:cs="Arial"/>
            <w:color w:val="000000"/>
            <w:sz w:val="22"/>
            <w:szCs w:val="22"/>
          </w:rPr>
          <w:t>significantly increased hit rates</w:t>
        </w:r>
      </w:ins>
      <w:r>
        <w:rPr>
          <w:rFonts w:ascii="Arial" w:hAnsi="Arial" w:cs="Arial"/>
          <w:color w:val="000000"/>
          <w:sz w:val="22"/>
          <w:szCs w:val="22"/>
        </w:rPr>
        <w:t xml:space="preserve"> by </w:t>
      </w:r>
      <w:commentRangeStart w:id="175"/>
      <w:r>
        <w:rPr>
          <w:rFonts w:ascii="Arial" w:hAnsi="Arial" w:cs="Arial"/>
          <w:color w:val="000000"/>
          <w:sz w:val="22"/>
          <w:szCs w:val="22"/>
        </w:rPr>
        <w:t xml:space="preserve">4.9% (95% CI: [2.6,7.6]). </w:t>
      </w:r>
      <w:commentRangeEnd w:id="175"/>
      <w:r w:rsidR="005B511D">
        <w:rPr>
          <w:rStyle w:val="CommentReference"/>
          <w:rFonts w:asciiTheme="minorHAnsi" w:eastAsiaTheme="minorHAnsi" w:hAnsiTheme="minorHAnsi" w:cstheme="minorBidi"/>
        </w:rPr>
        <w:commentReference w:id="175"/>
      </w:r>
      <w:r>
        <w:rPr>
          <w:rFonts w:ascii="Arial" w:hAnsi="Arial" w:cs="Arial"/>
          <w:color w:val="000000"/>
          <w:sz w:val="22"/>
          <w:szCs w:val="22"/>
        </w:rPr>
        <w:t>Furthermore, we observed significant interactions between target volume and cortical intervention (</w:t>
      </w:r>
      <w:r>
        <w:rPr>
          <w:rFonts w:ascii="Arial" w:hAnsi="Arial" w:cs="Arial"/>
          <w:i/>
          <w:iCs/>
          <w:color w:val="000000"/>
          <w:sz w:val="22"/>
          <w:szCs w:val="22"/>
        </w:rPr>
        <w:t>F</w:t>
      </w:r>
      <w:r>
        <w:rPr>
          <w:rFonts w:ascii="Arial" w:hAnsi="Arial" w:cs="Arial"/>
          <w:color w:val="000000"/>
          <w:sz w:val="22"/>
          <w:szCs w:val="22"/>
        </w:rPr>
        <w:t xml:space="preserve">(6,307) = 14.11, </w:t>
      </w:r>
      <w:r>
        <w:rPr>
          <w:rFonts w:ascii="Arial" w:hAnsi="Arial" w:cs="Arial"/>
          <w:i/>
          <w:iCs/>
          <w:color w:val="000000"/>
          <w:sz w:val="22"/>
          <w:szCs w:val="22"/>
        </w:rPr>
        <w:t xml:space="preserve">p </w:t>
      </w:r>
      <w:r>
        <w:rPr>
          <w:rFonts w:ascii="Arial" w:hAnsi="Arial" w:cs="Arial"/>
          <w:color w:val="000000"/>
          <w:sz w:val="22"/>
          <w:szCs w:val="22"/>
        </w:rPr>
        <w:t>= 4.47e-14), and between target volume and contrast (</w:t>
      </w:r>
      <w:r>
        <w:rPr>
          <w:rFonts w:ascii="Arial" w:hAnsi="Arial" w:cs="Arial"/>
          <w:i/>
          <w:iCs/>
          <w:color w:val="000000"/>
          <w:sz w:val="22"/>
          <w:szCs w:val="22"/>
        </w:rPr>
        <w:t>F</w:t>
      </w:r>
      <w:r>
        <w:rPr>
          <w:rFonts w:ascii="Arial" w:hAnsi="Arial" w:cs="Arial"/>
          <w:color w:val="000000"/>
          <w:sz w:val="22"/>
          <w:szCs w:val="22"/>
        </w:rPr>
        <w:t xml:space="preserve">(6,307) = 2.97, </w:t>
      </w:r>
      <w:r>
        <w:rPr>
          <w:rFonts w:ascii="Arial" w:hAnsi="Arial" w:cs="Arial"/>
          <w:i/>
          <w:iCs/>
          <w:color w:val="000000"/>
          <w:sz w:val="22"/>
          <w:szCs w:val="22"/>
        </w:rPr>
        <w:t>p</w:t>
      </w:r>
      <w:r>
        <w:rPr>
          <w:rFonts w:ascii="Arial" w:hAnsi="Arial" w:cs="Arial"/>
          <w:color w:val="000000"/>
          <w:sz w:val="22"/>
          <w:szCs w:val="22"/>
        </w:rPr>
        <w:t xml:space="preserve"> = 7.87e-3), but no significant interaction between contrast and cortical intervention. To quantify the effects of muscimol on psychometric performance, we extracted the response rates to the loudest target, false alarm rates, thresholds, and slopes of psychometric functions fit to each session, and found that muscimol significantly reduced every measure of psychometric performance, with the </w:t>
      </w:r>
      <w:r w:rsidRPr="0087636C">
        <w:rPr>
          <w:rFonts w:ascii="Arial" w:hAnsi="Arial" w:cs="Arial"/>
          <w:color w:val="000000"/>
          <w:sz w:val="22"/>
          <w:szCs w:val="22"/>
        </w:rPr>
        <w:t>exception of</w:t>
      </w:r>
      <w:r>
        <w:rPr>
          <w:rFonts w:ascii="Arial" w:hAnsi="Arial" w:cs="Arial"/>
          <w:color w:val="000000"/>
          <w:sz w:val="22"/>
          <w:szCs w:val="22"/>
        </w:rPr>
        <w:t xml:space="preserve"> behavioral threshold (Figure 4c, Table 1). From these results, we can conclude that auditory cortex is necessary for performing target in noise detection, regardless of background contrast.</w:t>
      </w:r>
    </w:p>
    <w:p w14:paraId="20069FE4" w14:textId="277AA563" w:rsidR="005E6A59" w:rsidRDefault="005E6A59" w:rsidP="005E6A59">
      <w:pPr>
        <w:jc w:val="both"/>
        <w:rPr>
          <w:rFonts w:ascii="Arial" w:hAnsi="Arial" w:cs="Arial"/>
          <w:color w:val="000000"/>
          <w:sz w:val="22"/>
          <w:szCs w:val="22"/>
        </w:rPr>
      </w:pPr>
      <w:r>
        <w:rPr>
          <w:rFonts w:ascii="Arial" w:hAnsi="Arial" w:cs="Arial"/>
          <w:color w:val="000000"/>
          <w:sz w:val="22"/>
          <w:szCs w:val="22"/>
        </w:rPr>
        <w:tab/>
        <w:t xml:space="preserve">A potential alternative effect of muscimol is a general loss of function that is not specific to hearing target sounds. To control for this, we devised </w:t>
      </w:r>
      <w:del w:id="176" w:author="Microsoft Office User" w:date="2021-07-21T10:27:00Z">
        <w:r w:rsidDel="009F6FE2">
          <w:rPr>
            <w:rFonts w:ascii="Arial" w:hAnsi="Arial" w:cs="Arial"/>
            <w:color w:val="000000"/>
            <w:sz w:val="22"/>
            <w:szCs w:val="22"/>
          </w:rPr>
          <w:delText>another task</w:delText>
        </w:r>
      </w:del>
      <w:ins w:id="177" w:author="Microsoft Office User" w:date="2021-07-21T10:27:00Z">
        <w:r w:rsidR="009F6FE2">
          <w:rPr>
            <w:rFonts w:ascii="Arial" w:hAnsi="Arial" w:cs="Arial"/>
            <w:color w:val="000000"/>
            <w:sz w:val="22"/>
            <w:szCs w:val="22"/>
          </w:rPr>
          <w:t>an alternative to the detection-in-noise task (Figure 4d)</w:t>
        </w:r>
      </w:ins>
      <w:r>
        <w:rPr>
          <w:rFonts w:ascii="Arial" w:hAnsi="Arial" w:cs="Arial"/>
          <w:color w:val="000000"/>
          <w:sz w:val="22"/>
          <w:szCs w:val="22"/>
        </w:rPr>
        <w:t xml:space="preserve"> where mice (n = 2) detected targets in silence (Figure 4e</w:t>
      </w:r>
      <w:del w:id="178" w:author="Microsoft Office User" w:date="2021-07-21T10:28:00Z">
        <w:r w:rsidDel="009F6FE2">
          <w:rPr>
            <w:rFonts w:ascii="Arial" w:hAnsi="Arial" w:cs="Arial"/>
            <w:color w:val="000000"/>
            <w:sz w:val="22"/>
            <w:szCs w:val="22"/>
          </w:rPr>
          <w:delText>), in addition to targets in noise (Figure 4d</w:delText>
        </w:r>
      </w:del>
      <w:r>
        <w:rPr>
          <w:rFonts w:ascii="Arial" w:hAnsi="Arial" w:cs="Arial"/>
          <w:color w:val="000000"/>
          <w:sz w:val="22"/>
          <w:szCs w:val="22"/>
        </w:rPr>
        <w:t>). To ensure equivalency between the two tasks, we took the highest-volume target trials in the noise task (25dB SNR in high contrast; Figure 4d, left panel), and removed the background noise during the target detection period (Figure 4e, left panel). As such, mice detected the exact same targets as in the previous task, but without the flanking noise, allowing us to test whether auditory cortex is specifically required for detection in the presence of noise</w:t>
      </w:r>
      <w:ins w:id="179" w:author="Microsoft Office User" w:date="2021-07-21T10:28:00Z">
        <w:r w:rsidR="009F6FE2">
          <w:rPr>
            <w:rFonts w:ascii="Arial" w:hAnsi="Arial" w:cs="Arial"/>
            <w:color w:val="000000"/>
            <w:sz w:val="22"/>
            <w:szCs w:val="22"/>
          </w:rPr>
          <w:t xml:space="preserve"> (</w:t>
        </w:r>
        <w:r w:rsidR="009F6FE2">
          <w:rPr>
            <w:rFonts w:ascii="Arial" w:hAnsi="Arial" w:cs="Arial"/>
            <w:i/>
            <w:iCs/>
            <w:color w:val="000000"/>
            <w:sz w:val="22"/>
            <w:szCs w:val="22"/>
          </w:rPr>
          <w:t>Online Methods</w:t>
        </w:r>
        <w:r w:rsidR="009F6FE2">
          <w:rPr>
            <w:rFonts w:ascii="Arial" w:hAnsi="Arial" w:cs="Arial"/>
            <w:color w:val="000000"/>
            <w:sz w:val="22"/>
            <w:szCs w:val="22"/>
          </w:rPr>
          <w:t>)</w:t>
        </w:r>
      </w:ins>
      <w:r>
        <w:rPr>
          <w:rFonts w:ascii="Arial" w:hAnsi="Arial" w:cs="Arial"/>
          <w:color w:val="000000"/>
          <w:sz w:val="22"/>
          <w:szCs w:val="22"/>
        </w:rPr>
        <w:t xml:space="preserve">. </w:t>
      </w:r>
    </w:p>
    <w:p w14:paraId="3930B875" w14:textId="367B40B9" w:rsidR="005E6A59" w:rsidRPr="004371FD" w:rsidRDefault="005E6A59" w:rsidP="005E6A59">
      <w:pPr>
        <w:ind w:firstLine="720"/>
        <w:jc w:val="both"/>
        <w:rPr>
          <w:rFonts w:ascii="Arial" w:hAnsi="Arial" w:cs="Arial"/>
          <w:sz w:val="20"/>
          <w:szCs w:val="20"/>
        </w:rPr>
      </w:pPr>
      <w:r>
        <w:rPr>
          <w:rFonts w:ascii="Arial" w:hAnsi="Arial" w:cs="Arial"/>
          <w:color w:val="000000"/>
          <w:sz w:val="22"/>
          <w:szCs w:val="22"/>
        </w:rPr>
        <w:t>To assess psychometric performance in this new task, we modulated detection difficulty by attenuating the volume of each target. As observed previously, inactivation of auditory cortex hindered detection in high contrast noise (Figure 4d, right panel). However, cortical inactivation had little effect on psychometric performance in silence (Figure 4e, right panel). We quantified these effects on the psychometric curve using a 3-way ANOVA with cortical intervention (muscimol or saline), task (detection in noise or silence), and target volume as factors</w:t>
      </w:r>
      <w:r w:rsidR="0082052B">
        <w:rPr>
          <w:rFonts w:ascii="Arial" w:hAnsi="Arial" w:cs="Arial"/>
          <w:color w:val="000000"/>
          <w:sz w:val="22"/>
          <w:szCs w:val="22"/>
        </w:rPr>
        <w:t xml:space="preserve"> (n = 26 sessions)</w:t>
      </w:r>
      <w:r>
        <w:rPr>
          <w:rFonts w:ascii="Arial" w:hAnsi="Arial" w:cs="Arial"/>
          <w:color w:val="000000"/>
          <w:sz w:val="22"/>
          <w:szCs w:val="22"/>
        </w:rPr>
        <w:t>. We found significant main effects of intervention (</w:t>
      </w:r>
      <w:r>
        <w:rPr>
          <w:rFonts w:ascii="Arial" w:hAnsi="Arial" w:cs="Arial"/>
          <w:i/>
          <w:iCs/>
          <w:color w:val="000000"/>
          <w:sz w:val="22"/>
          <w:szCs w:val="22"/>
        </w:rPr>
        <w:t>F</w:t>
      </w:r>
      <w:r>
        <w:rPr>
          <w:rFonts w:ascii="Arial" w:hAnsi="Arial" w:cs="Arial"/>
          <w:color w:val="000000"/>
          <w:sz w:val="22"/>
          <w:szCs w:val="22"/>
        </w:rPr>
        <w:t xml:space="preserve">(1,181) = 62.83, </w:t>
      </w:r>
      <w:r>
        <w:rPr>
          <w:rFonts w:ascii="Arial" w:hAnsi="Arial" w:cs="Arial"/>
          <w:i/>
          <w:iCs/>
          <w:color w:val="000000"/>
          <w:sz w:val="22"/>
          <w:szCs w:val="22"/>
        </w:rPr>
        <w:t>p</w:t>
      </w:r>
      <w:r>
        <w:rPr>
          <w:rFonts w:ascii="Arial" w:hAnsi="Arial" w:cs="Arial"/>
          <w:color w:val="000000"/>
          <w:sz w:val="22"/>
          <w:szCs w:val="22"/>
        </w:rPr>
        <w:t xml:space="preserve"> = 3.62e-13), task (</w:t>
      </w:r>
      <w:r>
        <w:rPr>
          <w:rFonts w:ascii="Arial" w:hAnsi="Arial" w:cs="Arial"/>
          <w:i/>
          <w:iCs/>
          <w:color w:val="000000"/>
          <w:sz w:val="22"/>
          <w:szCs w:val="22"/>
        </w:rPr>
        <w:t>F</w:t>
      </w:r>
      <w:r>
        <w:rPr>
          <w:rFonts w:ascii="Arial" w:hAnsi="Arial" w:cs="Arial"/>
          <w:color w:val="000000"/>
          <w:sz w:val="22"/>
          <w:szCs w:val="22"/>
        </w:rPr>
        <w:t xml:space="preserve">(1,181) = 6.82, </w:t>
      </w:r>
      <w:r>
        <w:rPr>
          <w:rFonts w:ascii="Arial" w:hAnsi="Arial" w:cs="Arial"/>
          <w:i/>
          <w:iCs/>
          <w:color w:val="000000"/>
          <w:sz w:val="22"/>
          <w:szCs w:val="22"/>
        </w:rPr>
        <w:t>p</w:t>
      </w:r>
      <w:r>
        <w:rPr>
          <w:rFonts w:ascii="Arial" w:hAnsi="Arial" w:cs="Arial"/>
          <w:color w:val="000000"/>
          <w:sz w:val="22"/>
          <w:szCs w:val="22"/>
        </w:rPr>
        <w:t xml:space="preserve"> =</w:t>
      </w:r>
      <w:r>
        <w:rPr>
          <w:rFonts w:ascii="Arial" w:hAnsi="Arial" w:cs="Arial"/>
          <w:sz w:val="20"/>
          <w:szCs w:val="20"/>
        </w:rPr>
        <w:t xml:space="preserve"> </w:t>
      </w:r>
      <w:r>
        <w:rPr>
          <w:rFonts w:ascii="Arial" w:hAnsi="Arial" w:cs="Arial"/>
          <w:color w:val="000000"/>
          <w:sz w:val="22"/>
          <w:szCs w:val="22"/>
        </w:rPr>
        <w:t>9.86e-3), and volume (</w:t>
      </w:r>
      <w:r>
        <w:rPr>
          <w:rFonts w:ascii="Arial" w:hAnsi="Arial" w:cs="Arial"/>
          <w:i/>
          <w:iCs/>
          <w:color w:val="000000"/>
          <w:sz w:val="22"/>
          <w:szCs w:val="22"/>
        </w:rPr>
        <w:t>F</w:t>
      </w:r>
      <w:r>
        <w:rPr>
          <w:rFonts w:ascii="Arial" w:hAnsi="Arial" w:cs="Arial"/>
          <w:color w:val="000000"/>
          <w:sz w:val="22"/>
          <w:szCs w:val="22"/>
        </w:rPr>
        <w:t xml:space="preserve">(6,181) = 46.16, </w:t>
      </w:r>
      <w:r>
        <w:rPr>
          <w:rFonts w:ascii="Arial" w:hAnsi="Arial" w:cs="Arial"/>
          <w:i/>
          <w:iCs/>
          <w:color w:val="000000"/>
          <w:sz w:val="22"/>
          <w:szCs w:val="22"/>
        </w:rPr>
        <w:t>p</w:t>
      </w:r>
      <w:r>
        <w:rPr>
          <w:rFonts w:ascii="Arial" w:hAnsi="Arial" w:cs="Arial"/>
          <w:color w:val="000000"/>
          <w:sz w:val="22"/>
          <w:szCs w:val="22"/>
        </w:rPr>
        <w:t xml:space="preserve"> = 1.69e-32). Post-hoc tests showed that muscimol significantly reduced hit rates by </w:t>
      </w:r>
      <w:commentRangeStart w:id="180"/>
      <w:r>
        <w:rPr>
          <w:rFonts w:ascii="Arial" w:hAnsi="Arial" w:cs="Arial"/>
          <w:color w:val="000000"/>
          <w:sz w:val="22"/>
          <w:szCs w:val="22"/>
        </w:rPr>
        <w:t xml:space="preserve">21.8% (95% CI: [15.2,25.2]). </w:t>
      </w:r>
      <w:commentRangeEnd w:id="180"/>
      <w:r w:rsidR="005B511D">
        <w:rPr>
          <w:rStyle w:val="CommentReference"/>
          <w:rFonts w:asciiTheme="minorHAnsi" w:eastAsiaTheme="minorHAnsi" w:hAnsiTheme="minorHAnsi" w:cstheme="minorBidi"/>
        </w:rPr>
        <w:commentReference w:id="180"/>
      </w:r>
      <w:r>
        <w:rPr>
          <w:rFonts w:ascii="Arial" w:hAnsi="Arial" w:cs="Arial"/>
          <w:color w:val="000000"/>
          <w:sz w:val="22"/>
          <w:szCs w:val="22"/>
        </w:rPr>
        <w:t xml:space="preserve">Hit rates to targets presented in silence were significantly elevated by 6.7% relative to targets presented in noise </w:t>
      </w:r>
      <w:commentRangeStart w:id="181"/>
      <w:r>
        <w:rPr>
          <w:rFonts w:ascii="Arial" w:hAnsi="Arial" w:cs="Arial"/>
          <w:color w:val="000000"/>
          <w:sz w:val="22"/>
          <w:szCs w:val="22"/>
        </w:rPr>
        <w:t xml:space="preserve">(95% CI: [1.7,11.6]). </w:t>
      </w:r>
      <w:commentRangeEnd w:id="181"/>
      <w:r w:rsidR="005B511D">
        <w:rPr>
          <w:rStyle w:val="CommentReference"/>
          <w:rFonts w:asciiTheme="minorHAnsi" w:eastAsiaTheme="minorHAnsi" w:hAnsiTheme="minorHAnsi" w:cstheme="minorBidi"/>
        </w:rPr>
        <w:commentReference w:id="181"/>
      </w:r>
      <w:r>
        <w:rPr>
          <w:rFonts w:ascii="Arial" w:hAnsi="Arial" w:cs="Arial"/>
          <w:color w:val="000000"/>
          <w:sz w:val="22"/>
          <w:szCs w:val="22"/>
        </w:rPr>
        <w:t>Furthermore, we found significant interactions between cortical intervention and task type (</w:t>
      </w:r>
      <w:r>
        <w:rPr>
          <w:rFonts w:ascii="Arial" w:hAnsi="Arial" w:cs="Arial"/>
          <w:i/>
          <w:iCs/>
          <w:color w:val="000000"/>
          <w:sz w:val="22"/>
          <w:szCs w:val="22"/>
        </w:rPr>
        <w:t>F</w:t>
      </w:r>
      <w:r>
        <w:rPr>
          <w:rFonts w:ascii="Arial" w:hAnsi="Arial" w:cs="Arial"/>
          <w:color w:val="000000"/>
          <w:sz w:val="22"/>
          <w:szCs w:val="22"/>
        </w:rPr>
        <w:t xml:space="preserve">(1,181) = 6.36, </w:t>
      </w:r>
      <w:r>
        <w:rPr>
          <w:rFonts w:ascii="Arial" w:hAnsi="Arial" w:cs="Arial"/>
          <w:i/>
          <w:iCs/>
          <w:color w:val="000000"/>
          <w:sz w:val="22"/>
          <w:szCs w:val="22"/>
        </w:rPr>
        <w:t xml:space="preserve">p </w:t>
      </w:r>
      <w:r>
        <w:rPr>
          <w:rFonts w:ascii="Arial" w:hAnsi="Arial" w:cs="Arial"/>
          <w:color w:val="000000"/>
          <w:sz w:val="22"/>
          <w:szCs w:val="22"/>
        </w:rPr>
        <w:t>= 0.013), intervention and volume (</w:t>
      </w:r>
      <w:r>
        <w:rPr>
          <w:rFonts w:ascii="Arial" w:hAnsi="Arial" w:cs="Arial"/>
          <w:i/>
          <w:iCs/>
          <w:color w:val="000000"/>
          <w:sz w:val="22"/>
          <w:szCs w:val="22"/>
        </w:rPr>
        <w:t>F</w:t>
      </w:r>
      <w:r>
        <w:rPr>
          <w:rFonts w:ascii="Arial" w:hAnsi="Arial" w:cs="Arial"/>
          <w:color w:val="000000"/>
          <w:sz w:val="22"/>
          <w:szCs w:val="22"/>
        </w:rPr>
        <w:t xml:space="preserve">(6,181) = 3.47, </w:t>
      </w:r>
      <w:r>
        <w:rPr>
          <w:rFonts w:ascii="Arial" w:hAnsi="Arial" w:cs="Arial"/>
          <w:i/>
          <w:iCs/>
          <w:color w:val="000000"/>
          <w:sz w:val="22"/>
          <w:szCs w:val="22"/>
        </w:rPr>
        <w:t xml:space="preserve">p </w:t>
      </w:r>
      <w:r>
        <w:rPr>
          <w:rFonts w:ascii="Arial" w:hAnsi="Arial" w:cs="Arial"/>
          <w:color w:val="000000"/>
          <w:sz w:val="22"/>
          <w:szCs w:val="22"/>
        </w:rPr>
        <w:t>= 2.98e-3), and volume and task type (</w:t>
      </w:r>
      <w:r>
        <w:rPr>
          <w:rFonts w:ascii="Arial" w:hAnsi="Arial" w:cs="Arial"/>
          <w:i/>
          <w:iCs/>
          <w:color w:val="000000"/>
          <w:sz w:val="22"/>
          <w:szCs w:val="22"/>
        </w:rPr>
        <w:t>F</w:t>
      </w:r>
      <w:r>
        <w:rPr>
          <w:rFonts w:ascii="Arial" w:hAnsi="Arial" w:cs="Arial"/>
          <w:color w:val="000000"/>
          <w:sz w:val="22"/>
          <w:szCs w:val="22"/>
        </w:rPr>
        <w:t xml:space="preserve">(6,181) = 8.47, </w:t>
      </w:r>
      <w:r>
        <w:rPr>
          <w:rFonts w:ascii="Arial" w:hAnsi="Arial" w:cs="Arial"/>
          <w:i/>
          <w:iCs/>
          <w:color w:val="000000"/>
          <w:sz w:val="22"/>
          <w:szCs w:val="22"/>
        </w:rPr>
        <w:t>p</w:t>
      </w:r>
      <w:r>
        <w:rPr>
          <w:rFonts w:ascii="Arial" w:hAnsi="Arial" w:cs="Arial"/>
          <w:color w:val="000000"/>
          <w:sz w:val="22"/>
          <w:szCs w:val="22"/>
        </w:rPr>
        <w:t xml:space="preserve"> = 5.43e-8). </w:t>
      </w:r>
      <w:r w:rsidRPr="0087636C">
        <w:rPr>
          <w:rFonts w:ascii="Arial" w:hAnsi="Arial" w:cs="Arial"/>
          <w:color w:val="000000"/>
          <w:sz w:val="22"/>
          <w:szCs w:val="22"/>
        </w:rPr>
        <w:t>As before, we parameterized psychometric performance by fitting each session with a psychometric curve, and extract</w:t>
      </w:r>
      <w:r>
        <w:rPr>
          <w:rFonts w:ascii="Arial" w:hAnsi="Arial" w:cs="Arial"/>
          <w:color w:val="000000"/>
          <w:sz w:val="22"/>
          <w:szCs w:val="22"/>
        </w:rPr>
        <w:t>ed</w:t>
      </w:r>
      <w:r w:rsidRPr="0087636C">
        <w:rPr>
          <w:rFonts w:ascii="Arial" w:hAnsi="Arial" w:cs="Arial"/>
          <w:color w:val="000000"/>
          <w:sz w:val="22"/>
          <w:szCs w:val="22"/>
        </w:rPr>
        <w:t xml:space="preserve"> the response rate at maximum</w:t>
      </w:r>
      <w:r>
        <w:rPr>
          <w:rFonts w:ascii="Arial" w:hAnsi="Arial" w:cs="Arial"/>
          <w:color w:val="000000"/>
          <w:sz w:val="22"/>
          <w:szCs w:val="22"/>
        </w:rPr>
        <w:t xml:space="preserve"> target</w:t>
      </w:r>
      <w:r w:rsidRPr="0087636C">
        <w:rPr>
          <w:rFonts w:ascii="Arial" w:hAnsi="Arial" w:cs="Arial"/>
          <w:color w:val="000000"/>
          <w:sz w:val="22"/>
          <w:szCs w:val="22"/>
        </w:rPr>
        <w:t xml:space="preserve"> volume, false alarm rate, response rate at threshold</w:t>
      </w:r>
      <w:r>
        <w:rPr>
          <w:rFonts w:ascii="Arial" w:hAnsi="Arial" w:cs="Arial"/>
          <w:color w:val="000000"/>
          <w:sz w:val="22"/>
          <w:szCs w:val="22"/>
        </w:rPr>
        <w:t xml:space="preserve"> volume</w:t>
      </w:r>
      <w:r w:rsidRPr="0087636C">
        <w:rPr>
          <w:rFonts w:ascii="Arial" w:hAnsi="Arial" w:cs="Arial"/>
          <w:color w:val="000000"/>
          <w:sz w:val="22"/>
          <w:szCs w:val="22"/>
        </w:rPr>
        <w:t xml:space="preserve">, and psychometric slope. During the target in noise task, we found significant effects of muscimol on the response rates at maximum volume and threshold, a moderate effect on psychometric slope, and no effect on false alarm rate. However, muscimol application had no significant effect on any of these measures in the target in silence task (Figure </w:t>
      </w:r>
      <w:r>
        <w:rPr>
          <w:rFonts w:ascii="Arial" w:hAnsi="Arial" w:cs="Arial"/>
          <w:color w:val="000000"/>
          <w:sz w:val="22"/>
          <w:szCs w:val="22"/>
        </w:rPr>
        <w:t>4</w:t>
      </w:r>
      <w:r w:rsidRPr="0087636C">
        <w:rPr>
          <w:rFonts w:ascii="Arial" w:hAnsi="Arial" w:cs="Arial"/>
          <w:color w:val="000000"/>
          <w:sz w:val="22"/>
          <w:szCs w:val="22"/>
        </w:rPr>
        <w:t xml:space="preserve">f, Table 1). </w:t>
      </w:r>
      <w:r>
        <w:rPr>
          <w:rFonts w:ascii="Arial" w:hAnsi="Arial" w:cs="Arial"/>
          <w:color w:val="000000"/>
          <w:sz w:val="22"/>
          <w:szCs w:val="22"/>
        </w:rPr>
        <w:t>Taken together, these results show that while cortical inactivation and the presence or absence of background noise both affect behavioral performance, these effects interact: muscimol has a larger effect on performance when background noise is present.</w:t>
      </w:r>
    </w:p>
    <w:p w14:paraId="1D21370C" w14:textId="23673C9C"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Combined, our findings demonstrate that the auditory cortex is specifically required for detection in the presence of background noise</w:t>
      </w:r>
      <w:ins w:id="182" w:author="Microsoft Office User" w:date="2021-07-21T10:29:00Z">
        <w:r w:rsidR="009F6FE2">
          <w:rPr>
            <w:rFonts w:ascii="Arial" w:hAnsi="Arial" w:cs="Arial"/>
            <w:color w:val="000000"/>
            <w:sz w:val="22"/>
            <w:szCs w:val="22"/>
          </w:rPr>
          <w:t>, but not in silence</w:t>
        </w:r>
      </w:ins>
      <w:r>
        <w:rPr>
          <w:rFonts w:ascii="Arial" w:hAnsi="Arial" w:cs="Arial"/>
          <w:color w:val="000000"/>
          <w:sz w:val="22"/>
          <w:szCs w:val="22"/>
        </w:rPr>
        <w:t>. Our next goal was to test whether neuronal activity in AC is predictive of behavioral performance.</w:t>
      </w:r>
    </w:p>
    <w:p w14:paraId="1E499955" w14:textId="7E085CF0" w:rsidR="005E6A59" w:rsidDel="00223CF4" w:rsidRDefault="00223CF4" w:rsidP="005E6A59">
      <w:pPr>
        <w:jc w:val="both"/>
        <w:rPr>
          <w:del w:id="183" w:author="Microsoft Office User" w:date="2021-07-20T14:34:00Z"/>
          <w:rFonts w:ascii="Arial" w:hAnsi="Arial" w:cs="Arial"/>
          <w:color w:val="000000"/>
          <w:sz w:val="22"/>
          <w:szCs w:val="22"/>
        </w:rPr>
      </w:pPr>
      <w:ins w:id="184" w:author="Microsoft Office User" w:date="2021-07-20T14:34:00Z">
        <w:r>
          <w:rPr>
            <w:rFonts w:ascii="Arial" w:hAnsi="Arial" w:cs="Arial"/>
            <w:b/>
            <w:bCs/>
            <w:noProof/>
            <w:color w:val="000000"/>
            <w:sz w:val="20"/>
            <w:szCs w:val="20"/>
          </w:rPr>
          <w:lastRenderedPageBreak/>
          <w:drawing>
            <wp:anchor distT="0" distB="0" distL="114300" distR="114300" simplePos="0" relativeHeight="251671552" behindDoc="0" locked="0" layoutInCell="1" allowOverlap="1" wp14:anchorId="7795D64F" wp14:editId="723C53EE">
              <wp:simplePos x="0" y="0"/>
              <wp:positionH relativeFrom="column">
                <wp:posOffset>1805305</wp:posOffset>
              </wp:positionH>
              <wp:positionV relativeFrom="paragraph">
                <wp:posOffset>0</wp:posOffset>
              </wp:positionV>
              <wp:extent cx="3629660" cy="4867275"/>
              <wp:effectExtent l="0" t="0" r="2540" b="0"/>
              <wp:wrapTopAndBottom/>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29660" cy="4867275"/>
                      </a:xfrm>
                      <a:prstGeom prst="rect">
                        <a:avLst/>
                      </a:prstGeom>
                    </pic:spPr>
                  </pic:pic>
                </a:graphicData>
              </a:graphic>
              <wp14:sizeRelH relativeFrom="margin">
                <wp14:pctWidth>0</wp14:pctWidth>
              </wp14:sizeRelH>
              <wp14:sizeRelV relativeFrom="margin">
                <wp14:pctHeight>0</wp14:pctHeight>
              </wp14:sizeRelV>
            </wp:anchor>
          </w:drawing>
        </w:r>
      </w:ins>
    </w:p>
    <w:p w14:paraId="51087BE2" w14:textId="5B80FA1F" w:rsidR="00223CF4" w:rsidRPr="00223CF4" w:rsidRDefault="00223CF4" w:rsidP="00223CF4">
      <w:pPr>
        <w:jc w:val="both"/>
        <w:rPr>
          <w:ins w:id="185" w:author="Microsoft Office User" w:date="2021-07-20T14:34:00Z"/>
          <w:rFonts w:ascii="Arial" w:hAnsi="Arial" w:cs="Arial"/>
          <w:i/>
          <w:iCs/>
          <w:color w:val="000000"/>
          <w:sz w:val="22"/>
          <w:szCs w:val="22"/>
          <w:rPrChange w:id="186" w:author="Microsoft Office User" w:date="2021-07-20T14:34:00Z">
            <w:rPr>
              <w:ins w:id="187" w:author="Microsoft Office User" w:date="2021-07-20T14:34:00Z"/>
              <w:rFonts w:ascii="Arial" w:hAnsi="Arial" w:cs="Arial"/>
              <w:color w:val="000000"/>
              <w:sz w:val="22"/>
              <w:szCs w:val="22"/>
            </w:rPr>
          </w:rPrChange>
        </w:rPr>
      </w:pPr>
      <w:ins w:id="188" w:author="Microsoft Office User" w:date="2021-07-20T14:34:00Z">
        <w:r>
          <w:rPr>
            <w:rFonts w:ascii="Arial" w:hAnsi="Arial" w:cs="Arial"/>
            <w:b/>
            <w:bCs/>
            <w:noProof/>
            <w:color w:val="000000"/>
            <w:sz w:val="20"/>
            <w:szCs w:val="20"/>
          </w:rPr>
          <w:t xml:space="preserve"> </w:t>
        </w:r>
      </w:ins>
    </w:p>
    <w:p w14:paraId="4D856272" w14:textId="77777777" w:rsidR="00223CF4" w:rsidRDefault="00223CF4" w:rsidP="00223CF4">
      <w:pPr>
        <w:jc w:val="both"/>
        <w:rPr>
          <w:ins w:id="189" w:author="Microsoft Office User" w:date="2021-07-20T14:34:00Z"/>
          <w:rFonts w:ascii="Arial" w:hAnsi="Arial" w:cs="Arial"/>
          <w:b/>
          <w:bCs/>
          <w:color w:val="000000"/>
          <w:sz w:val="20"/>
          <w:szCs w:val="20"/>
        </w:rPr>
      </w:pPr>
      <w:ins w:id="190" w:author="Microsoft Office User" w:date="2021-07-20T14:34:00Z">
        <w:r w:rsidRPr="00A9352F">
          <w:rPr>
            <w:rFonts w:ascii="Arial" w:hAnsi="Arial" w:cs="Arial"/>
            <w:b/>
            <w:bCs/>
            <w:color w:val="000000"/>
            <w:sz w:val="20"/>
            <w:szCs w:val="20"/>
          </w:rPr>
          <w:t xml:space="preserve">Figure </w:t>
        </w:r>
        <w:r>
          <w:rPr>
            <w:rFonts w:ascii="Arial" w:hAnsi="Arial" w:cs="Arial"/>
            <w:b/>
            <w:bCs/>
            <w:color w:val="000000"/>
            <w:sz w:val="20"/>
            <w:szCs w:val="20"/>
          </w:rPr>
          <w:t>3</w:t>
        </w:r>
        <w:r w:rsidRPr="00A9352F">
          <w:rPr>
            <w:rFonts w:ascii="Arial" w:hAnsi="Arial" w:cs="Arial"/>
            <w:b/>
            <w:bCs/>
            <w:color w:val="000000"/>
            <w:sz w:val="20"/>
            <w:szCs w:val="20"/>
          </w:rPr>
          <w:t>.</w:t>
        </w:r>
      </w:ins>
    </w:p>
    <w:p w14:paraId="111E84FC" w14:textId="77777777" w:rsidR="00223CF4" w:rsidRPr="00A9352F" w:rsidRDefault="00223CF4" w:rsidP="00223CF4">
      <w:pPr>
        <w:jc w:val="both"/>
        <w:rPr>
          <w:ins w:id="191" w:author="Microsoft Office User" w:date="2021-07-20T14:34:00Z"/>
          <w:rFonts w:ascii="Arial" w:hAnsi="Arial" w:cs="Arial"/>
          <w:b/>
          <w:bCs/>
          <w:color w:val="000000"/>
          <w:sz w:val="20"/>
          <w:szCs w:val="20"/>
        </w:rPr>
      </w:pPr>
    </w:p>
    <w:p w14:paraId="4C8C9238" w14:textId="1A885795" w:rsidR="00223CF4" w:rsidRPr="00223CF4" w:rsidRDefault="00223CF4">
      <w:pPr>
        <w:jc w:val="both"/>
        <w:rPr>
          <w:ins w:id="192" w:author="Microsoft Office User" w:date="2021-07-20T14:33:00Z"/>
          <w:sz w:val="20"/>
          <w:szCs w:val="20"/>
          <w:rPrChange w:id="193" w:author="Microsoft Office User" w:date="2021-07-20T14:34:00Z">
            <w:rPr>
              <w:ins w:id="194" w:author="Microsoft Office User" w:date="2021-07-20T14:33:00Z"/>
              <w:rFonts w:ascii="Arial" w:hAnsi="Arial" w:cs="Arial"/>
              <w:i/>
              <w:iCs/>
              <w:color w:val="000000"/>
              <w:sz w:val="22"/>
              <w:szCs w:val="22"/>
            </w:rPr>
          </w:rPrChange>
        </w:rPr>
        <w:pPrChange w:id="195" w:author="Microsoft Office User" w:date="2021-07-20T14:34:00Z">
          <w:pPr/>
        </w:pPrChange>
      </w:pPr>
      <w:ins w:id="196" w:author="Microsoft Office User" w:date="2021-07-20T14:34:00Z">
        <w:r>
          <w:rPr>
            <w:rFonts w:ascii="Arial" w:hAnsi="Arial" w:cs="Arial"/>
            <w:b/>
            <w:bCs/>
            <w:color w:val="000000"/>
            <w:sz w:val="20"/>
            <w:szCs w:val="20"/>
          </w:rPr>
          <w:t xml:space="preserve">a, </w:t>
        </w:r>
        <w:r w:rsidRPr="00547245">
          <w:rPr>
            <w:rFonts w:ascii="Arial" w:hAnsi="Arial" w:cs="Arial"/>
            <w:color w:val="000000"/>
            <w:sz w:val="20"/>
            <w:szCs w:val="20"/>
          </w:rPr>
          <w:t xml:space="preserve">Schematic of </w:t>
        </w:r>
        <w:r>
          <w:rPr>
            <w:rFonts w:ascii="Arial" w:hAnsi="Arial" w:cs="Arial"/>
            <w:color w:val="000000"/>
            <w:sz w:val="20"/>
            <w:szCs w:val="20"/>
          </w:rPr>
          <w:t>GO/NO-GO</w:t>
        </w:r>
        <w:r w:rsidRPr="00547245">
          <w:rPr>
            <w:rFonts w:ascii="Arial" w:hAnsi="Arial" w:cs="Arial"/>
            <w:color w:val="000000"/>
            <w:sz w:val="20"/>
            <w:szCs w:val="20"/>
          </w:rPr>
          <w:t xml:space="preserve"> </w:t>
        </w:r>
        <w:r>
          <w:rPr>
            <w:rFonts w:ascii="Arial" w:hAnsi="Arial" w:cs="Arial"/>
            <w:color w:val="000000"/>
            <w:sz w:val="20"/>
            <w:szCs w:val="20"/>
          </w:rPr>
          <w:t>paradigm</w:t>
        </w:r>
        <w:r w:rsidRPr="00547245">
          <w:rPr>
            <w:rFonts w:ascii="Arial" w:hAnsi="Arial" w:cs="Arial"/>
            <w:color w:val="000000"/>
            <w:sz w:val="20"/>
            <w:szCs w:val="20"/>
          </w:rPr>
          <w:t>.</w:t>
        </w:r>
        <w:r w:rsidRPr="00547245">
          <w:rPr>
            <w:rFonts w:ascii="Arial" w:hAnsi="Arial" w:cs="Arial"/>
            <w:b/>
            <w:bCs/>
            <w:color w:val="000000"/>
            <w:sz w:val="20"/>
            <w:szCs w:val="20"/>
          </w:rPr>
          <w:t xml:space="preserve"> </w:t>
        </w:r>
        <w:r>
          <w:rPr>
            <w:rFonts w:ascii="Arial" w:hAnsi="Arial" w:cs="Arial"/>
            <w:b/>
            <w:color w:val="000000"/>
            <w:sz w:val="20"/>
            <w:szCs w:val="20"/>
          </w:rPr>
          <w:t xml:space="preserve">b, </w:t>
        </w:r>
        <w:r w:rsidRPr="00547245">
          <w:rPr>
            <w:rFonts w:ascii="Arial" w:hAnsi="Arial" w:cs="Arial"/>
            <w:color w:val="000000"/>
            <w:sz w:val="20"/>
            <w:szCs w:val="20"/>
          </w:rPr>
          <w:t>Behavioral performance</w:t>
        </w:r>
        <w:r>
          <w:rPr>
            <w:rFonts w:ascii="Arial" w:hAnsi="Arial" w:cs="Arial"/>
            <w:color w:val="000000"/>
            <w:sz w:val="20"/>
            <w:szCs w:val="20"/>
          </w:rPr>
          <w:t xml:space="preserve"> for the contrast in which each mouse was first trained</w:t>
        </w:r>
        <w:r w:rsidRPr="00547245">
          <w:rPr>
            <w:rFonts w:ascii="Arial" w:hAnsi="Arial" w:cs="Arial"/>
            <w:color w:val="000000"/>
            <w:sz w:val="20"/>
            <w:szCs w:val="20"/>
          </w:rPr>
          <w:t xml:space="preserve"> relative to the first session of task exposure</w:t>
        </w:r>
        <w:r>
          <w:rPr>
            <w:rFonts w:ascii="Arial" w:hAnsi="Arial" w:cs="Arial"/>
            <w:color w:val="000000"/>
            <w:sz w:val="20"/>
            <w:szCs w:val="20"/>
          </w:rPr>
          <w:t xml:space="preserve"> (n=12 mice were first trained in low contrast, n=13 mice were first trained in high contrast)</w:t>
        </w:r>
        <w:r w:rsidRPr="00547245">
          <w:rPr>
            <w:rFonts w:ascii="Arial" w:hAnsi="Arial" w:cs="Arial"/>
            <w:color w:val="000000"/>
            <w:sz w:val="20"/>
            <w:szCs w:val="20"/>
          </w:rPr>
          <w:t>. Dots indicate a session, while the traces indicate a running average using a 7 day window. Blue dots and traces indicate sessions in which mice detected targets in low contrast (</w:t>
        </w:r>
        <w:proofErr w:type="spellStart"/>
        <w:r w:rsidRPr="00547245">
          <w:rPr>
            <w:rFonts w:ascii="Arial" w:hAnsi="Arial" w:cs="Arial"/>
            <w:color w:val="000000"/>
            <w:sz w:val="20"/>
            <w:szCs w:val="20"/>
          </w:rPr>
          <w:t>ie</w:t>
        </w:r>
        <w:proofErr w:type="spellEnd"/>
        <w:r w:rsidRPr="00547245">
          <w:rPr>
            <w:rFonts w:ascii="Arial" w:hAnsi="Arial" w:cs="Arial"/>
            <w:color w:val="000000"/>
            <w:sz w:val="20"/>
            <w:szCs w:val="20"/>
          </w:rPr>
          <w:t>. after high-to-low contrast transitions), while red dots and traces indicate sessions in which mice detected targets in high contrast (</w:t>
        </w:r>
        <w:proofErr w:type="spellStart"/>
        <w:r w:rsidRPr="00547245">
          <w:rPr>
            <w:rFonts w:ascii="Arial" w:hAnsi="Arial" w:cs="Arial"/>
            <w:color w:val="000000"/>
            <w:sz w:val="20"/>
            <w:szCs w:val="20"/>
          </w:rPr>
          <w:t>ie</w:t>
        </w:r>
        <w:proofErr w:type="spellEnd"/>
        <w:r w:rsidRPr="00547245">
          <w:rPr>
            <w:rFonts w:ascii="Arial" w:hAnsi="Arial" w:cs="Arial"/>
            <w:color w:val="000000"/>
            <w:sz w:val="20"/>
            <w:szCs w:val="20"/>
          </w:rPr>
          <w:t>. after low-to-high contrast transitions).</w:t>
        </w:r>
        <w:r>
          <w:rPr>
            <w:rFonts w:ascii="Arial" w:hAnsi="Arial" w:cs="Arial"/>
            <w:color w:val="000000"/>
            <w:sz w:val="20"/>
            <w:szCs w:val="20"/>
          </w:rPr>
          <w:t xml:space="preserve"> </w:t>
        </w:r>
        <w:r>
          <w:rPr>
            <w:rFonts w:ascii="Arial" w:hAnsi="Arial" w:cs="Arial"/>
            <w:b/>
            <w:bCs/>
            <w:color w:val="000000"/>
            <w:sz w:val="20"/>
            <w:szCs w:val="20"/>
          </w:rPr>
          <w:t xml:space="preserve">c, </w:t>
        </w:r>
        <w:r>
          <w:rPr>
            <w:rFonts w:ascii="Arial" w:hAnsi="Arial" w:cs="Arial"/>
            <w:color w:val="000000"/>
            <w:sz w:val="20"/>
            <w:szCs w:val="20"/>
          </w:rPr>
          <w:t xml:space="preserve">Psychometric functions in low and high contrast for one mouse (mouse ID indicated in the upper left). Each dot indicates percent correct for a single volume in a single session, while the solid lines indicate average psychometric fits. Colors as in </w:t>
        </w:r>
        <w:r>
          <w:rPr>
            <w:rFonts w:ascii="Arial" w:hAnsi="Arial" w:cs="Arial"/>
            <w:b/>
            <w:bCs/>
            <w:color w:val="000000"/>
            <w:sz w:val="20"/>
            <w:szCs w:val="20"/>
          </w:rPr>
          <w:t>b</w:t>
        </w:r>
        <w:r>
          <w:rPr>
            <w:rFonts w:ascii="Arial" w:hAnsi="Arial" w:cs="Arial"/>
            <w:color w:val="000000"/>
            <w:sz w:val="20"/>
            <w:szCs w:val="20"/>
          </w:rPr>
          <w:t xml:space="preserve">. </w:t>
        </w:r>
        <w:r>
          <w:rPr>
            <w:rFonts w:ascii="Arial" w:hAnsi="Arial" w:cs="Arial"/>
            <w:b/>
            <w:bCs/>
            <w:color w:val="000000"/>
            <w:sz w:val="20"/>
            <w:szCs w:val="20"/>
          </w:rPr>
          <w:t xml:space="preserve">d, </w:t>
        </w:r>
        <w:r w:rsidRPr="00547245">
          <w:rPr>
            <w:rFonts w:ascii="Arial" w:hAnsi="Arial" w:cs="Arial"/>
            <w:color w:val="000000"/>
            <w:sz w:val="20"/>
            <w:szCs w:val="20"/>
          </w:rPr>
          <w:t>Psychometric functions averaged for n=2</w:t>
        </w:r>
        <w:r>
          <w:rPr>
            <w:rFonts w:ascii="Arial" w:hAnsi="Arial" w:cs="Arial"/>
            <w:color w:val="000000"/>
            <w:sz w:val="20"/>
            <w:szCs w:val="20"/>
          </w:rPr>
          <w:t>5</w:t>
        </w:r>
        <w:r w:rsidRPr="00547245">
          <w:rPr>
            <w:rFonts w:ascii="Arial" w:hAnsi="Arial" w:cs="Arial"/>
            <w:color w:val="000000"/>
            <w:sz w:val="20"/>
            <w:szCs w:val="20"/>
          </w:rPr>
          <w:t xml:space="preserve"> mice in low and high contrast. Error bars indicate </w:t>
        </w:r>
        <w:r>
          <w:rPr>
            <w:rFonts w:ascii="Arial" w:hAnsi="Arial" w:cs="Arial"/>
            <w:color w:val="000000"/>
            <w:sz w:val="20"/>
            <w:szCs w:val="20"/>
          </w:rPr>
          <w:t>±</w:t>
        </w:r>
        <w:r w:rsidRPr="00547245">
          <w:rPr>
            <w:rFonts w:ascii="Arial" w:hAnsi="Arial" w:cs="Arial"/>
            <w:color w:val="000000"/>
            <w:sz w:val="20"/>
            <w:szCs w:val="20"/>
          </w:rPr>
          <w:t>SEM over mice at individual target SNRs, while the solid lines are logistic function fits to the average performance per contrast.</w:t>
        </w:r>
        <w:r>
          <w:rPr>
            <w:rFonts w:ascii="Arial" w:hAnsi="Arial" w:cs="Arial"/>
            <w:b/>
            <w:bCs/>
            <w:color w:val="000000"/>
            <w:sz w:val="20"/>
            <w:szCs w:val="20"/>
          </w:rPr>
          <w:t xml:space="preserve"> e, </w:t>
        </w:r>
        <w:r w:rsidRPr="00547245">
          <w:rPr>
            <w:rFonts w:ascii="Arial" w:hAnsi="Arial" w:cs="Arial"/>
            <w:color w:val="000000"/>
            <w:sz w:val="20"/>
            <w:szCs w:val="20"/>
          </w:rPr>
          <w:t xml:space="preserve">Psychometric thresholds per contrast. Each dot represents a mouse, lines connect </w:t>
        </w:r>
        <w:r>
          <w:rPr>
            <w:rFonts w:ascii="Arial" w:hAnsi="Arial" w:cs="Arial"/>
            <w:color w:val="000000"/>
            <w:sz w:val="20"/>
            <w:szCs w:val="20"/>
          </w:rPr>
          <w:t>performance of individual mice</w:t>
        </w:r>
        <w:r w:rsidRPr="00547245">
          <w:rPr>
            <w:rFonts w:ascii="Arial" w:hAnsi="Arial" w:cs="Arial"/>
            <w:color w:val="000000"/>
            <w:sz w:val="20"/>
            <w:szCs w:val="20"/>
          </w:rPr>
          <w:t xml:space="preserve"> on low and high contrast sessions. Bars indicate the average threshold over mice, error bars in black indicate </w:t>
        </w:r>
        <w:r>
          <w:rPr>
            <w:rFonts w:ascii="Arial" w:hAnsi="Arial" w:cs="Arial"/>
            <w:color w:val="000000"/>
            <w:sz w:val="20"/>
            <w:szCs w:val="20"/>
          </w:rPr>
          <w:t>±</w:t>
        </w:r>
        <w:r w:rsidRPr="00547245">
          <w:rPr>
            <w:rFonts w:ascii="Arial" w:hAnsi="Arial" w:cs="Arial"/>
            <w:color w:val="000000"/>
            <w:sz w:val="20"/>
            <w:szCs w:val="20"/>
          </w:rPr>
          <w:t>SEM over mice.</w:t>
        </w:r>
        <w:r>
          <w:rPr>
            <w:rFonts w:ascii="Arial" w:hAnsi="Arial" w:cs="Arial"/>
            <w:b/>
            <w:bCs/>
            <w:color w:val="000000"/>
            <w:sz w:val="20"/>
            <w:szCs w:val="20"/>
          </w:rPr>
          <w:t xml:space="preserve"> f, </w:t>
        </w:r>
        <w:r w:rsidRPr="00547245">
          <w:rPr>
            <w:rFonts w:ascii="Arial" w:hAnsi="Arial" w:cs="Arial"/>
            <w:color w:val="000000"/>
            <w:sz w:val="20"/>
            <w:szCs w:val="20"/>
          </w:rPr>
          <w:t>Behavioral psychometric functions for n=</w:t>
        </w:r>
      </w:ins>
      <w:ins w:id="197" w:author="Microsoft Office User" w:date="2021-07-21T10:29:00Z">
        <w:r w:rsidR="009F6FE2">
          <w:rPr>
            <w:rFonts w:ascii="Arial" w:hAnsi="Arial" w:cs="Arial"/>
            <w:color w:val="000000"/>
            <w:sz w:val="20"/>
            <w:szCs w:val="20"/>
          </w:rPr>
          <w:t>7</w:t>
        </w:r>
      </w:ins>
      <w:ins w:id="198" w:author="Microsoft Office User" w:date="2021-07-20T14:34:00Z">
        <w:r w:rsidRPr="00547245">
          <w:rPr>
            <w:rFonts w:ascii="Arial" w:hAnsi="Arial" w:cs="Arial"/>
            <w:color w:val="000000"/>
            <w:sz w:val="20"/>
            <w:szCs w:val="20"/>
          </w:rPr>
          <w:t xml:space="preserve"> mice</w:t>
        </w:r>
        <w:r>
          <w:rPr>
            <w:rFonts w:ascii="Arial" w:hAnsi="Arial" w:cs="Arial"/>
            <w:color w:val="000000"/>
            <w:sz w:val="20"/>
            <w:szCs w:val="20"/>
          </w:rPr>
          <w:t xml:space="preserve"> tested using the same target volumes in each contrast</w:t>
        </w:r>
        <w:r w:rsidRPr="00547245">
          <w:rPr>
            <w:rFonts w:ascii="Arial" w:hAnsi="Arial" w:cs="Arial"/>
            <w:color w:val="000000"/>
            <w:sz w:val="20"/>
            <w:szCs w:val="20"/>
          </w:rPr>
          <w:t xml:space="preserve">. Dots with error bars indicate average performance </w:t>
        </w:r>
        <w:r>
          <w:rPr>
            <w:rFonts w:ascii="Arial" w:hAnsi="Arial" w:cs="Arial"/>
            <w:color w:val="000000"/>
            <w:sz w:val="20"/>
            <w:szCs w:val="20"/>
          </w:rPr>
          <w:t>±</w:t>
        </w:r>
        <w:r w:rsidRPr="00547245">
          <w:rPr>
            <w:rFonts w:ascii="Arial" w:hAnsi="Arial" w:cs="Arial"/>
            <w:color w:val="000000"/>
            <w:sz w:val="20"/>
            <w:szCs w:val="20"/>
          </w:rPr>
          <w:t>SEM over mice as a function of contrast and target volume. Overlaid</w:t>
        </w:r>
        <w:r>
          <w:rPr>
            <w:rFonts w:ascii="Arial" w:hAnsi="Arial" w:cs="Arial"/>
            <w:color w:val="000000"/>
            <w:sz w:val="20"/>
            <w:szCs w:val="20"/>
          </w:rPr>
          <w:t>,</w:t>
        </w:r>
        <w:r w:rsidRPr="00547245">
          <w:rPr>
            <w:rFonts w:ascii="Arial" w:hAnsi="Arial" w:cs="Arial"/>
            <w:color w:val="000000"/>
            <w:sz w:val="20"/>
            <w:szCs w:val="20"/>
          </w:rPr>
          <w:t xml:space="preserve"> dark</w:t>
        </w:r>
        <w:r>
          <w:rPr>
            <w:rFonts w:ascii="Arial" w:hAnsi="Arial" w:cs="Arial"/>
            <w:color w:val="000000"/>
            <w:sz w:val="20"/>
            <w:szCs w:val="20"/>
          </w:rPr>
          <w:t>-</w:t>
        </w:r>
        <w:r w:rsidRPr="00547245">
          <w:rPr>
            <w:rFonts w:ascii="Arial" w:hAnsi="Arial" w:cs="Arial"/>
            <w:color w:val="000000"/>
            <w:sz w:val="20"/>
            <w:szCs w:val="20"/>
          </w:rPr>
          <w:t xml:space="preserve">colored </w:t>
        </w:r>
        <w:r>
          <w:rPr>
            <w:rFonts w:ascii="Arial" w:hAnsi="Arial" w:cs="Arial"/>
            <w:color w:val="000000"/>
            <w:sz w:val="20"/>
            <w:szCs w:val="20"/>
          </w:rPr>
          <w:t>curves</w:t>
        </w:r>
        <w:r w:rsidRPr="00547245">
          <w:rPr>
            <w:rFonts w:ascii="Arial" w:hAnsi="Arial" w:cs="Arial"/>
            <w:color w:val="000000"/>
            <w:sz w:val="20"/>
            <w:szCs w:val="20"/>
          </w:rPr>
          <w:t xml:space="preserve"> indicate psychometric fits to the averages, with the </w:t>
        </w:r>
        <w:r>
          <w:rPr>
            <w:rFonts w:ascii="Arial" w:hAnsi="Arial" w:cs="Arial"/>
            <w:color w:val="000000"/>
            <w:sz w:val="20"/>
            <w:szCs w:val="20"/>
          </w:rPr>
          <w:t>vertical dashed lines</w:t>
        </w:r>
        <w:r w:rsidRPr="00547245">
          <w:rPr>
            <w:rFonts w:ascii="Arial" w:hAnsi="Arial" w:cs="Arial"/>
            <w:color w:val="000000"/>
            <w:sz w:val="20"/>
            <w:szCs w:val="20"/>
          </w:rPr>
          <w:t xml:space="preserve"> indicating average threshold</w:t>
        </w:r>
        <w:r>
          <w:rPr>
            <w:rFonts w:ascii="Arial" w:hAnsi="Arial" w:cs="Arial"/>
            <w:color w:val="000000"/>
            <w:sz w:val="20"/>
            <w:szCs w:val="20"/>
          </w:rPr>
          <w:t>s</w:t>
        </w:r>
        <w:r w:rsidRPr="00547245">
          <w:rPr>
            <w:rFonts w:ascii="Arial" w:hAnsi="Arial" w:cs="Arial"/>
            <w:color w:val="000000"/>
            <w:sz w:val="20"/>
            <w:szCs w:val="20"/>
          </w:rPr>
          <w:t>. Light</w:t>
        </w:r>
        <w:r>
          <w:rPr>
            <w:rFonts w:ascii="Arial" w:hAnsi="Arial" w:cs="Arial"/>
            <w:color w:val="000000"/>
            <w:sz w:val="20"/>
            <w:szCs w:val="20"/>
          </w:rPr>
          <w:t>-</w:t>
        </w:r>
        <w:r w:rsidRPr="00547245">
          <w:rPr>
            <w:rFonts w:ascii="Arial" w:hAnsi="Arial" w:cs="Arial"/>
            <w:color w:val="000000"/>
            <w:sz w:val="20"/>
            <w:szCs w:val="20"/>
          </w:rPr>
          <w:t>colored lines indicate the psychometric curves of individual mice. Black</w:t>
        </w:r>
        <w:r>
          <w:rPr>
            <w:rFonts w:ascii="Arial" w:hAnsi="Arial" w:cs="Arial"/>
            <w:color w:val="000000"/>
            <w:sz w:val="20"/>
            <w:szCs w:val="20"/>
          </w:rPr>
          <w:t>, dashed</w:t>
        </w:r>
        <w:r w:rsidRPr="00547245">
          <w:rPr>
            <w:rFonts w:ascii="Arial" w:hAnsi="Arial" w:cs="Arial"/>
            <w:color w:val="000000"/>
            <w:sz w:val="20"/>
            <w:szCs w:val="20"/>
          </w:rPr>
          <w:t xml:space="preserve"> horizontal line indicates chance (0.5) performance. </w:t>
        </w:r>
        <w:r>
          <w:rPr>
            <w:rFonts w:ascii="Arial" w:hAnsi="Arial" w:cs="Arial"/>
            <w:b/>
            <w:bCs/>
            <w:color w:val="000000"/>
            <w:sz w:val="20"/>
            <w:szCs w:val="20"/>
          </w:rPr>
          <w:t xml:space="preserve">g, </w:t>
        </w:r>
        <w:r w:rsidRPr="00547245">
          <w:rPr>
            <w:rFonts w:ascii="Arial" w:hAnsi="Arial" w:cs="Arial"/>
            <w:color w:val="000000"/>
            <w:sz w:val="20"/>
            <w:szCs w:val="20"/>
          </w:rPr>
          <w:t xml:space="preserve">Psychometric thresholds per contrast. Each dot represents a mouse, lines indicate where mice participated in both low and high contrast sessions. Bars indicate the average threshold over mice, while error bars in black indicate threshold </w:t>
        </w:r>
        <w:r>
          <w:rPr>
            <w:rFonts w:ascii="Arial" w:hAnsi="Arial" w:cs="Arial"/>
            <w:color w:val="000000"/>
            <w:sz w:val="20"/>
            <w:szCs w:val="20"/>
          </w:rPr>
          <w:t>±</w:t>
        </w:r>
        <w:r w:rsidRPr="00547245">
          <w:rPr>
            <w:rFonts w:ascii="Arial" w:hAnsi="Arial" w:cs="Arial"/>
            <w:color w:val="000000"/>
            <w:sz w:val="20"/>
            <w:szCs w:val="20"/>
          </w:rPr>
          <w:t xml:space="preserve">SEM over mice. </w:t>
        </w:r>
        <w:r>
          <w:rPr>
            <w:rFonts w:ascii="Arial" w:hAnsi="Arial" w:cs="Arial"/>
            <w:b/>
            <w:bCs/>
            <w:color w:val="000000"/>
            <w:sz w:val="20"/>
            <w:szCs w:val="20"/>
          </w:rPr>
          <w:t xml:space="preserve">h, </w:t>
        </w:r>
        <w:r w:rsidRPr="00547245">
          <w:rPr>
            <w:rFonts w:ascii="Arial" w:hAnsi="Arial" w:cs="Arial"/>
            <w:color w:val="000000"/>
            <w:sz w:val="20"/>
            <w:szCs w:val="20"/>
          </w:rPr>
          <w:t xml:space="preserve">Psychometric slopes per contrast. Presentation as in </w:t>
        </w:r>
        <w:r>
          <w:rPr>
            <w:rFonts w:ascii="Arial" w:hAnsi="Arial" w:cs="Arial"/>
            <w:b/>
            <w:bCs/>
            <w:color w:val="000000"/>
            <w:sz w:val="20"/>
            <w:szCs w:val="20"/>
          </w:rPr>
          <w:t>g</w:t>
        </w:r>
        <w:r w:rsidRPr="00547245">
          <w:rPr>
            <w:rFonts w:ascii="Arial" w:hAnsi="Arial" w:cs="Arial"/>
            <w:color w:val="000000"/>
            <w:sz w:val="20"/>
            <w:szCs w:val="20"/>
          </w:rPr>
          <w:t>.</w:t>
        </w:r>
        <w:r>
          <w:rPr>
            <w:rFonts w:ascii="Arial" w:hAnsi="Arial" w:cs="Arial"/>
            <w:b/>
            <w:bCs/>
            <w:color w:val="000000"/>
            <w:sz w:val="20"/>
            <w:szCs w:val="20"/>
          </w:rPr>
          <w:t xml:space="preserve">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sidRPr="00547245">
          <w:rPr>
            <w:rFonts w:ascii="Arial" w:hAnsi="Arial" w:cs="Arial"/>
            <w:color w:val="000000"/>
            <w:sz w:val="20"/>
            <w:szCs w:val="20"/>
          </w:rPr>
          <w:t>Behavioral performance as a function of contrast and target time relative to the switch in contrast</w:t>
        </w:r>
        <w:r>
          <w:rPr>
            <w:rFonts w:ascii="Arial" w:hAnsi="Arial" w:cs="Arial"/>
            <w:color w:val="000000"/>
            <w:sz w:val="20"/>
            <w:szCs w:val="20"/>
          </w:rPr>
          <w:t xml:space="preserve"> for n=21 mice</w:t>
        </w:r>
        <w:r w:rsidRPr="00547245">
          <w:rPr>
            <w:rFonts w:ascii="Arial" w:hAnsi="Arial" w:cs="Arial"/>
            <w:color w:val="000000"/>
            <w:sz w:val="20"/>
            <w:szCs w:val="20"/>
          </w:rPr>
          <w:t xml:space="preserve">. Dots with error bars indicate average performance </w:t>
        </w:r>
        <w:r>
          <w:rPr>
            <w:rFonts w:ascii="Arial" w:hAnsi="Arial" w:cs="Arial"/>
            <w:color w:val="000000"/>
            <w:sz w:val="20"/>
            <w:szCs w:val="20"/>
          </w:rPr>
          <w:t>±</w:t>
        </w:r>
        <w:r w:rsidRPr="00547245">
          <w:rPr>
            <w:rFonts w:ascii="Arial" w:hAnsi="Arial" w:cs="Arial"/>
            <w:color w:val="000000"/>
            <w:sz w:val="20"/>
            <w:szCs w:val="20"/>
          </w:rPr>
          <w:t>SEM over mice. Solid curves indicate exponential function fits to the average over mice. Black, dashed vertical line indicates the contrast switch. Horizontal lines at the top of the plot indicate significant changes in performance between the first target presentation time and subsequent target presentation times, as assessed by Wilcoxon Sign-rank tests with false discovery rate correction for multiple comparisons</w:t>
        </w:r>
        <w:r>
          <w:rPr>
            <w:rFonts w:ascii="Arial" w:hAnsi="Arial" w:cs="Arial"/>
            <w:color w:val="000000"/>
            <w:sz w:val="20"/>
            <w:szCs w:val="20"/>
          </w:rPr>
          <w:t xml:space="preserve"> (see </w:t>
        </w:r>
        <w:r>
          <w:rPr>
            <w:rFonts w:ascii="Arial" w:hAnsi="Arial" w:cs="Arial"/>
            <w:i/>
            <w:iCs/>
            <w:color w:val="000000"/>
            <w:sz w:val="20"/>
            <w:szCs w:val="20"/>
          </w:rPr>
          <w:t>Supplementary Table 1</w:t>
        </w:r>
        <w:r>
          <w:rPr>
            <w:rFonts w:ascii="Arial" w:hAnsi="Arial" w:cs="Arial"/>
            <w:color w:val="000000"/>
            <w:sz w:val="20"/>
            <w:szCs w:val="20"/>
          </w:rPr>
          <w:t>)</w:t>
        </w:r>
        <w:r w:rsidRPr="00547245">
          <w:rPr>
            <w:rFonts w:ascii="Arial" w:hAnsi="Arial" w:cs="Arial"/>
            <w:color w:val="000000"/>
            <w:sz w:val="20"/>
            <w:szCs w:val="20"/>
          </w:rPr>
          <w:t>.</w:t>
        </w:r>
        <w:r>
          <w:rPr>
            <w:rFonts w:ascii="Arial" w:hAnsi="Arial" w:cs="Arial"/>
            <w:b/>
            <w:bCs/>
            <w:color w:val="000000"/>
            <w:sz w:val="20"/>
            <w:szCs w:val="20"/>
          </w:rPr>
          <w:t xml:space="preserve"> j, </w:t>
        </w:r>
        <w:r w:rsidRPr="00547245">
          <w:rPr>
            <w:rFonts w:ascii="Arial" w:hAnsi="Arial" w:cs="Arial"/>
            <w:color w:val="000000"/>
            <w:sz w:val="20"/>
            <w:szCs w:val="20"/>
          </w:rPr>
          <w:t>Average time constant of exponential fits in low and high contrast. Present</w:t>
        </w:r>
        <w:r>
          <w:rPr>
            <w:rFonts w:ascii="Arial" w:hAnsi="Arial" w:cs="Arial"/>
            <w:color w:val="000000"/>
            <w:sz w:val="20"/>
            <w:szCs w:val="20"/>
          </w:rPr>
          <w:t>ation</w:t>
        </w:r>
        <w:r w:rsidRPr="00547245">
          <w:rPr>
            <w:rFonts w:ascii="Arial" w:hAnsi="Arial" w:cs="Arial"/>
            <w:color w:val="000000"/>
            <w:sz w:val="20"/>
            <w:szCs w:val="20"/>
          </w:rPr>
          <w:t xml:space="preserve"> as in </w:t>
        </w:r>
        <w:r>
          <w:rPr>
            <w:rFonts w:ascii="Arial" w:hAnsi="Arial" w:cs="Arial"/>
            <w:b/>
            <w:bCs/>
            <w:color w:val="000000"/>
            <w:sz w:val="20"/>
            <w:szCs w:val="20"/>
          </w:rPr>
          <w:t>h</w:t>
        </w:r>
        <w:r w:rsidRPr="00547245">
          <w:rPr>
            <w:rFonts w:ascii="Arial" w:hAnsi="Arial" w:cs="Arial"/>
            <w:color w:val="000000"/>
            <w:sz w:val="20"/>
            <w:szCs w:val="20"/>
          </w:rPr>
          <w:t xml:space="preserve">. </w:t>
        </w:r>
        <w:r>
          <w:rPr>
            <w:rFonts w:ascii="Arial" w:hAnsi="Arial" w:cs="Arial"/>
            <w:color w:val="000000"/>
            <w:sz w:val="20"/>
            <w:szCs w:val="20"/>
          </w:rPr>
          <w:t>Unless otherwise noted</w:t>
        </w:r>
        <w:r w:rsidRPr="00547245">
          <w:rPr>
            <w:rFonts w:ascii="Arial" w:hAnsi="Arial" w:cs="Arial"/>
            <w:color w:val="000000"/>
            <w:sz w:val="20"/>
            <w:szCs w:val="20"/>
          </w:rPr>
          <w:t>, blue</w:t>
        </w:r>
        <w:r>
          <w:rPr>
            <w:rFonts w:ascii="Arial" w:hAnsi="Arial" w:cs="Arial"/>
            <w:color w:val="000000"/>
            <w:sz w:val="20"/>
            <w:szCs w:val="20"/>
          </w:rPr>
          <w:t xml:space="preserve"> markers</w:t>
        </w:r>
        <w:r w:rsidRPr="00547245">
          <w:rPr>
            <w:rFonts w:ascii="Arial" w:hAnsi="Arial" w:cs="Arial"/>
            <w:color w:val="000000"/>
            <w:sz w:val="20"/>
            <w:szCs w:val="20"/>
          </w:rPr>
          <w:t xml:space="preserve"> indicate </w:t>
        </w:r>
        <w:r>
          <w:rPr>
            <w:rFonts w:ascii="Arial" w:hAnsi="Arial" w:cs="Arial"/>
            <w:color w:val="000000"/>
            <w:sz w:val="20"/>
            <w:szCs w:val="20"/>
          </w:rPr>
          <w:t>data where</w:t>
        </w:r>
        <w:r w:rsidRPr="00547245">
          <w:rPr>
            <w:rFonts w:ascii="Arial" w:hAnsi="Arial" w:cs="Arial"/>
            <w:color w:val="000000"/>
            <w:sz w:val="20"/>
            <w:szCs w:val="20"/>
          </w:rPr>
          <w:t xml:space="preserve"> targets were presented in low contrast and red indicates</w:t>
        </w:r>
        <w:r>
          <w:rPr>
            <w:rFonts w:ascii="Arial" w:hAnsi="Arial" w:cs="Arial"/>
            <w:color w:val="000000"/>
            <w:sz w:val="20"/>
            <w:szCs w:val="20"/>
          </w:rPr>
          <w:t xml:space="preserve"> data where targets were presented in</w:t>
        </w:r>
        <w:r w:rsidRPr="00547245">
          <w:rPr>
            <w:rFonts w:ascii="Arial" w:hAnsi="Arial" w:cs="Arial"/>
            <w:color w:val="000000"/>
            <w:sz w:val="20"/>
            <w:szCs w:val="20"/>
          </w:rPr>
          <w:t xml:space="preserve"> high contrast.</w:t>
        </w:r>
        <w:r>
          <w:rPr>
            <w:rFonts w:ascii="Arial" w:hAnsi="Arial" w:cs="Arial"/>
            <w:color w:val="000000"/>
            <w:sz w:val="20"/>
            <w:szCs w:val="20"/>
          </w:rPr>
          <w:t xml:space="preserve"> </w:t>
        </w:r>
        <w:r w:rsidRPr="005719C3">
          <w:rPr>
            <w:rFonts w:ascii="Arial" w:hAnsi="Arial" w:cs="Arial"/>
            <w:color w:val="000000"/>
            <w:sz w:val="20"/>
            <w:szCs w:val="20"/>
          </w:rPr>
          <w:t>In all plots</w:t>
        </w:r>
        <w:r>
          <w:rPr>
            <w:rFonts w:ascii="Arial" w:hAnsi="Arial" w:cs="Arial"/>
            <w:color w:val="000000"/>
            <w:sz w:val="20"/>
            <w:szCs w:val="20"/>
          </w:rPr>
          <w:t>:</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ins>
    </w:p>
    <w:p w14:paraId="088C20C8" w14:textId="61B0BBC3"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lastRenderedPageBreak/>
        <w:t>Cortical codes predict individual behavioral performance.</w:t>
      </w:r>
    </w:p>
    <w:p w14:paraId="02D25667" w14:textId="0F67844D" w:rsidR="00E57303" w:rsidDel="00223CF4" w:rsidRDefault="00223CF4" w:rsidP="00E57303">
      <w:pPr>
        <w:jc w:val="both"/>
        <w:rPr>
          <w:del w:id="199" w:author="Microsoft Office User" w:date="2021-07-20T14:33:00Z"/>
          <w:rFonts w:ascii="Arial" w:hAnsi="Arial" w:cs="Arial"/>
          <w:color w:val="000000"/>
          <w:sz w:val="22"/>
          <w:szCs w:val="22"/>
        </w:rPr>
      </w:pPr>
      <w:del w:id="200" w:author="Microsoft Office User" w:date="2021-07-20T14:35:00Z">
        <w:r w:rsidDel="00223CF4">
          <w:rPr>
            <w:rFonts w:ascii="Arial" w:hAnsi="Arial" w:cs="Arial"/>
            <w:b/>
            <w:bCs/>
            <w:noProof/>
            <w:color w:val="000000"/>
            <w:sz w:val="20"/>
            <w:szCs w:val="20"/>
          </w:rPr>
          <w:drawing>
            <wp:anchor distT="0" distB="0" distL="114300" distR="114300" simplePos="0" relativeHeight="251661312" behindDoc="0" locked="0" layoutInCell="1" allowOverlap="1" wp14:anchorId="2BC66480" wp14:editId="114B247D">
              <wp:simplePos x="0" y="0"/>
              <wp:positionH relativeFrom="column">
                <wp:posOffset>1805478</wp:posOffset>
              </wp:positionH>
              <wp:positionV relativeFrom="paragraph">
                <wp:posOffset>558858</wp:posOffset>
              </wp:positionV>
              <wp:extent cx="3629660" cy="4867275"/>
              <wp:effectExtent l="0" t="0" r="2540" b="0"/>
              <wp:wrapTopAndBottom/>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29660" cy="4867275"/>
                      </a:xfrm>
                      <a:prstGeom prst="rect">
                        <a:avLst/>
                      </a:prstGeom>
                    </pic:spPr>
                  </pic:pic>
                </a:graphicData>
              </a:graphic>
              <wp14:sizeRelH relativeFrom="margin">
                <wp14:pctWidth>0</wp14:pctWidth>
              </wp14:sizeRelH>
              <wp14:sizeRelV relativeFrom="margin">
                <wp14:pctHeight>0</wp14:pctHeight>
              </wp14:sizeRelV>
            </wp:anchor>
          </w:drawing>
        </w:r>
      </w:del>
      <w:r w:rsidR="005E6A59">
        <w:rPr>
          <w:rFonts w:ascii="Arial" w:hAnsi="Arial" w:cs="Arial"/>
          <w:color w:val="000000"/>
          <w:sz w:val="22"/>
          <w:szCs w:val="22"/>
        </w:rPr>
        <w:tab/>
        <w:t>To better understand how representations in auditory cortex could give rise to behavior, we chronically recorded from populations of neurons in auditory cortex while mice performed the psychometric task (Figure 5a; n = 12 mice overall [n = 11 mice in low contrast sessions, n = 8 mice in high contrast sessions])</w:t>
      </w:r>
      <w:ins w:id="201" w:author="Microsoft Office User" w:date="2021-07-20T14:33:00Z">
        <w:r>
          <w:rPr>
            <w:rFonts w:ascii="Arial" w:hAnsi="Arial" w:cs="Arial"/>
            <w:color w:val="000000"/>
            <w:sz w:val="22"/>
            <w:szCs w:val="22"/>
          </w:rPr>
          <w:t>.</w:t>
        </w:r>
      </w:ins>
      <w:del w:id="202" w:author="Microsoft Office User" w:date="2021-07-20T14:33:00Z">
        <w:r w:rsidR="005E6A59" w:rsidDel="00223CF4">
          <w:rPr>
            <w:rFonts w:ascii="Arial" w:hAnsi="Arial" w:cs="Arial"/>
            <w:color w:val="000000"/>
            <w:sz w:val="22"/>
            <w:szCs w:val="22"/>
          </w:rPr>
          <w:delText>.</w:delText>
        </w:r>
      </w:del>
    </w:p>
    <w:p w14:paraId="71579135" w14:textId="34CB67C0" w:rsidR="00E57303" w:rsidDel="00223CF4" w:rsidRDefault="00E57303" w:rsidP="00E57303">
      <w:pPr>
        <w:jc w:val="both"/>
        <w:rPr>
          <w:del w:id="203" w:author="Microsoft Office User" w:date="2021-07-20T14:35:00Z"/>
          <w:rFonts w:ascii="Arial" w:hAnsi="Arial" w:cs="Arial"/>
          <w:b/>
          <w:bCs/>
          <w:color w:val="000000"/>
          <w:sz w:val="20"/>
          <w:szCs w:val="20"/>
        </w:rPr>
      </w:pPr>
      <w:del w:id="204" w:author="Microsoft Office User" w:date="2021-07-20T14:33:00Z">
        <w:r w:rsidDel="00223CF4">
          <w:rPr>
            <w:rFonts w:ascii="Arial" w:hAnsi="Arial" w:cs="Arial"/>
            <w:color w:val="000000"/>
            <w:sz w:val="22"/>
            <w:szCs w:val="22"/>
          </w:rPr>
          <w:br w:type="page"/>
        </w:r>
      </w:del>
      <w:del w:id="205" w:author="Microsoft Office User" w:date="2021-07-20T14:35:00Z">
        <w:r w:rsidRPr="00A9352F" w:rsidDel="00223CF4">
          <w:rPr>
            <w:rFonts w:ascii="Arial" w:hAnsi="Arial" w:cs="Arial"/>
            <w:b/>
            <w:bCs/>
            <w:color w:val="000000"/>
            <w:sz w:val="20"/>
            <w:szCs w:val="20"/>
          </w:rPr>
          <w:delText xml:space="preserve">Figure </w:delText>
        </w:r>
        <w:r w:rsidDel="00223CF4">
          <w:rPr>
            <w:rFonts w:ascii="Arial" w:hAnsi="Arial" w:cs="Arial"/>
            <w:b/>
            <w:bCs/>
            <w:color w:val="000000"/>
            <w:sz w:val="20"/>
            <w:szCs w:val="20"/>
          </w:rPr>
          <w:delText>3</w:delText>
        </w:r>
        <w:r w:rsidRPr="00A9352F" w:rsidDel="00223CF4">
          <w:rPr>
            <w:rFonts w:ascii="Arial" w:hAnsi="Arial" w:cs="Arial"/>
            <w:b/>
            <w:bCs/>
            <w:color w:val="000000"/>
            <w:sz w:val="20"/>
            <w:szCs w:val="20"/>
          </w:rPr>
          <w:delText>.</w:delText>
        </w:r>
      </w:del>
    </w:p>
    <w:p w14:paraId="476A982A" w14:textId="7A57F9A7" w:rsidR="00E57303" w:rsidRPr="00A9352F" w:rsidDel="00223CF4" w:rsidRDefault="00E57303" w:rsidP="00E57303">
      <w:pPr>
        <w:jc w:val="both"/>
        <w:rPr>
          <w:del w:id="206" w:author="Microsoft Office User" w:date="2021-07-20T14:35:00Z"/>
          <w:rFonts w:ascii="Arial" w:hAnsi="Arial" w:cs="Arial"/>
          <w:b/>
          <w:bCs/>
          <w:color w:val="000000"/>
          <w:sz w:val="20"/>
          <w:szCs w:val="20"/>
        </w:rPr>
      </w:pPr>
    </w:p>
    <w:p w14:paraId="5F5C4B1D" w14:textId="522CC8B4" w:rsidR="00E57303" w:rsidRPr="005719C3" w:rsidDel="00223CF4" w:rsidRDefault="00E57303" w:rsidP="00E57303">
      <w:pPr>
        <w:jc w:val="both"/>
        <w:rPr>
          <w:del w:id="207" w:author="Microsoft Office User" w:date="2021-07-20T14:35:00Z"/>
          <w:sz w:val="20"/>
          <w:szCs w:val="20"/>
        </w:rPr>
      </w:pPr>
      <w:del w:id="208" w:author="Microsoft Office User" w:date="2021-07-20T14:35:00Z">
        <w:r w:rsidDel="00223CF4">
          <w:rPr>
            <w:rFonts w:ascii="Arial" w:hAnsi="Arial" w:cs="Arial"/>
            <w:b/>
            <w:bCs/>
            <w:color w:val="000000"/>
            <w:sz w:val="20"/>
            <w:szCs w:val="20"/>
          </w:rPr>
          <w:delText xml:space="preserve">a, </w:delText>
        </w:r>
        <w:r w:rsidRPr="00547245" w:rsidDel="00223CF4">
          <w:rPr>
            <w:rFonts w:ascii="Arial" w:hAnsi="Arial" w:cs="Arial"/>
            <w:color w:val="000000"/>
            <w:sz w:val="20"/>
            <w:szCs w:val="20"/>
          </w:rPr>
          <w:delText xml:space="preserve">Schematic of </w:delText>
        </w:r>
        <w:r w:rsidDel="00223CF4">
          <w:rPr>
            <w:rFonts w:ascii="Arial" w:hAnsi="Arial" w:cs="Arial"/>
            <w:color w:val="000000"/>
            <w:sz w:val="20"/>
            <w:szCs w:val="20"/>
          </w:rPr>
          <w:delText>GO/NO-GO</w:delText>
        </w:r>
        <w:r w:rsidRPr="00547245" w:rsidDel="00223CF4">
          <w:rPr>
            <w:rFonts w:ascii="Arial" w:hAnsi="Arial" w:cs="Arial"/>
            <w:color w:val="000000"/>
            <w:sz w:val="20"/>
            <w:szCs w:val="20"/>
          </w:rPr>
          <w:delText xml:space="preserve"> </w:delText>
        </w:r>
        <w:r w:rsidDel="00223CF4">
          <w:rPr>
            <w:rFonts w:ascii="Arial" w:hAnsi="Arial" w:cs="Arial"/>
            <w:color w:val="000000"/>
            <w:sz w:val="20"/>
            <w:szCs w:val="20"/>
          </w:rPr>
          <w:delText>paradigm</w:delText>
        </w:r>
        <w:r w:rsidRPr="00547245" w:rsidDel="00223CF4">
          <w:rPr>
            <w:rFonts w:ascii="Arial" w:hAnsi="Arial" w:cs="Arial"/>
            <w:color w:val="000000"/>
            <w:sz w:val="20"/>
            <w:szCs w:val="20"/>
          </w:rPr>
          <w:delText>.</w:delText>
        </w:r>
        <w:r w:rsidRPr="00547245" w:rsidDel="00223CF4">
          <w:rPr>
            <w:rFonts w:ascii="Arial" w:hAnsi="Arial" w:cs="Arial"/>
            <w:b/>
            <w:bCs/>
            <w:color w:val="000000"/>
            <w:sz w:val="20"/>
            <w:szCs w:val="20"/>
          </w:rPr>
          <w:delText xml:space="preserve"> </w:delText>
        </w:r>
        <w:r w:rsidDel="00223CF4">
          <w:rPr>
            <w:rFonts w:ascii="Arial" w:hAnsi="Arial" w:cs="Arial"/>
            <w:b/>
            <w:color w:val="000000"/>
            <w:sz w:val="20"/>
            <w:szCs w:val="20"/>
          </w:rPr>
          <w:delText xml:space="preserve">b, </w:delText>
        </w:r>
        <w:r w:rsidRPr="00547245" w:rsidDel="00223CF4">
          <w:rPr>
            <w:rFonts w:ascii="Arial" w:hAnsi="Arial" w:cs="Arial"/>
            <w:color w:val="000000"/>
            <w:sz w:val="20"/>
            <w:szCs w:val="20"/>
          </w:rPr>
          <w:delText>Behavioral performance</w:delText>
        </w:r>
        <w:r w:rsidDel="00223CF4">
          <w:rPr>
            <w:rFonts w:ascii="Arial" w:hAnsi="Arial" w:cs="Arial"/>
            <w:color w:val="000000"/>
            <w:sz w:val="20"/>
            <w:szCs w:val="20"/>
          </w:rPr>
          <w:delText xml:space="preserve"> for the contrast in which each mouse was first trained</w:delText>
        </w:r>
        <w:r w:rsidRPr="00547245" w:rsidDel="00223CF4">
          <w:rPr>
            <w:rFonts w:ascii="Arial" w:hAnsi="Arial" w:cs="Arial"/>
            <w:color w:val="000000"/>
            <w:sz w:val="20"/>
            <w:szCs w:val="20"/>
          </w:rPr>
          <w:delText xml:space="preserve"> relative to the first session of task exposure</w:delText>
        </w:r>
        <w:r w:rsidDel="00223CF4">
          <w:rPr>
            <w:rFonts w:ascii="Arial" w:hAnsi="Arial" w:cs="Arial"/>
            <w:color w:val="000000"/>
            <w:sz w:val="20"/>
            <w:szCs w:val="20"/>
          </w:rPr>
          <w:delText xml:space="preserve"> (n=12 mice were first trained in low contrast, n=13 mice were first trained in high contrast)</w:delText>
        </w:r>
        <w:r w:rsidRPr="00547245" w:rsidDel="00223CF4">
          <w:rPr>
            <w:rFonts w:ascii="Arial" w:hAnsi="Arial" w:cs="Arial"/>
            <w:color w:val="000000"/>
            <w:sz w:val="20"/>
            <w:szCs w:val="20"/>
          </w:rPr>
          <w:delText>. Dots indicate a session, while the traces indicate a running average using a 7 day window. Blue dots and traces indicate sessions in which mice detected targets in low contrast (ie. after high-to-low contrast transitions), while red dots and traces indicate sessions in which mice detected targets in high contrast (ie. after low-to-high contrast transitions).</w:delText>
        </w:r>
        <w:r w:rsidDel="00223CF4">
          <w:rPr>
            <w:rFonts w:ascii="Arial" w:hAnsi="Arial" w:cs="Arial"/>
            <w:color w:val="000000"/>
            <w:sz w:val="20"/>
            <w:szCs w:val="20"/>
          </w:rPr>
          <w:delText xml:space="preserve"> </w:delText>
        </w:r>
        <w:r w:rsidDel="00223CF4">
          <w:rPr>
            <w:rFonts w:ascii="Arial" w:hAnsi="Arial" w:cs="Arial"/>
            <w:b/>
            <w:bCs/>
            <w:color w:val="000000"/>
            <w:sz w:val="20"/>
            <w:szCs w:val="20"/>
          </w:rPr>
          <w:delText xml:space="preserve">c, </w:delText>
        </w:r>
        <w:r w:rsidDel="00223CF4">
          <w:rPr>
            <w:rFonts w:ascii="Arial" w:hAnsi="Arial" w:cs="Arial"/>
            <w:color w:val="000000"/>
            <w:sz w:val="20"/>
            <w:szCs w:val="20"/>
          </w:rPr>
          <w:delText xml:space="preserve">Psychometric functions in low and high contrast for one mouse (mouse ID indicated in the upper left). Each dot indicates percent correct for a single volume in a single session, while the solid lines indicate average psychometric fits. Colors as in </w:delText>
        </w:r>
        <w:r w:rsidDel="00223CF4">
          <w:rPr>
            <w:rFonts w:ascii="Arial" w:hAnsi="Arial" w:cs="Arial"/>
            <w:b/>
            <w:bCs/>
            <w:color w:val="000000"/>
            <w:sz w:val="20"/>
            <w:szCs w:val="20"/>
          </w:rPr>
          <w:delText>b</w:delText>
        </w:r>
        <w:r w:rsidDel="00223CF4">
          <w:rPr>
            <w:rFonts w:ascii="Arial" w:hAnsi="Arial" w:cs="Arial"/>
            <w:color w:val="000000"/>
            <w:sz w:val="20"/>
            <w:szCs w:val="20"/>
          </w:rPr>
          <w:delText xml:space="preserve">. </w:delText>
        </w:r>
        <w:r w:rsidDel="00223CF4">
          <w:rPr>
            <w:rFonts w:ascii="Arial" w:hAnsi="Arial" w:cs="Arial"/>
            <w:b/>
            <w:bCs/>
            <w:color w:val="000000"/>
            <w:sz w:val="20"/>
            <w:szCs w:val="20"/>
          </w:rPr>
          <w:delText xml:space="preserve">d, </w:delText>
        </w:r>
        <w:r w:rsidRPr="00547245" w:rsidDel="00223CF4">
          <w:rPr>
            <w:rFonts w:ascii="Arial" w:hAnsi="Arial" w:cs="Arial"/>
            <w:color w:val="000000"/>
            <w:sz w:val="20"/>
            <w:szCs w:val="20"/>
          </w:rPr>
          <w:delText>Psychometric functions averaged for n=2</w:delText>
        </w:r>
        <w:r w:rsidDel="00223CF4">
          <w:rPr>
            <w:rFonts w:ascii="Arial" w:hAnsi="Arial" w:cs="Arial"/>
            <w:color w:val="000000"/>
            <w:sz w:val="20"/>
            <w:szCs w:val="20"/>
          </w:rPr>
          <w:delText>5</w:delText>
        </w:r>
        <w:r w:rsidRPr="00547245" w:rsidDel="00223CF4">
          <w:rPr>
            <w:rFonts w:ascii="Arial" w:hAnsi="Arial" w:cs="Arial"/>
            <w:color w:val="000000"/>
            <w:sz w:val="20"/>
            <w:szCs w:val="20"/>
          </w:rPr>
          <w:delText xml:space="preserve"> mice in low and high contrast. Error bars indicate </w:delText>
        </w:r>
        <w:r w:rsidDel="00223CF4">
          <w:rPr>
            <w:rFonts w:ascii="Arial" w:hAnsi="Arial" w:cs="Arial"/>
            <w:color w:val="000000"/>
            <w:sz w:val="20"/>
            <w:szCs w:val="20"/>
          </w:rPr>
          <w:delText>±</w:delText>
        </w:r>
        <w:r w:rsidRPr="00547245" w:rsidDel="00223CF4">
          <w:rPr>
            <w:rFonts w:ascii="Arial" w:hAnsi="Arial" w:cs="Arial"/>
            <w:color w:val="000000"/>
            <w:sz w:val="20"/>
            <w:szCs w:val="20"/>
          </w:rPr>
          <w:delText>SEM over mice at individual target SNRs, while the solid lines are logistic function fits to the average performance per contrast.</w:delText>
        </w:r>
        <w:r w:rsidDel="00223CF4">
          <w:rPr>
            <w:rFonts w:ascii="Arial" w:hAnsi="Arial" w:cs="Arial"/>
            <w:b/>
            <w:bCs/>
            <w:color w:val="000000"/>
            <w:sz w:val="20"/>
            <w:szCs w:val="20"/>
          </w:rPr>
          <w:delText xml:space="preserve"> e, </w:delText>
        </w:r>
        <w:r w:rsidRPr="00547245" w:rsidDel="00223CF4">
          <w:rPr>
            <w:rFonts w:ascii="Arial" w:hAnsi="Arial" w:cs="Arial"/>
            <w:color w:val="000000"/>
            <w:sz w:val="20"/>
            <w:szCs w:val="20"/>
          </w:rPr>
          <w:delText xml:space="preserve">Psychometric thresholds per contrast. Each dot represents a mouse, lines connect </w:delText>
        </w:r>
        <w:r w:rsidDel="00223CF4">
          <w:rPr>
            <w:rFonts w:ascii="Arial" w:hAnsi="Arial" w:cs="Arial"/>
            <w:color w:val="000000"/>
            <w:sz w:val="20"/>
            <w:szCs w:val="20"/>
          </w:rPr>
          <w:delText>performance of individual mice</w:delText>
        </w:r>
        <w:r w:rsidRPr="00547245" w:rsidDel="00223CF4">
          <w:rPr>
            <w:rFonts w:ascii="Arial" w:hAnsi="Arial" w:cs="Arial"/>
            <w:color w:val="000000"/>
            <w:sz w:val="20"/>
            <w:szCs w:val="20"/>
          </w:rPr>
          <w:delText xml:space="preserve"> on low and high contrast sessions. Bars indicate the average threshold over mice, </w:delText>
        </w:r>
      </w:del>
      <w:del w:id="209" w:author="Microsoft Office User" w:date="2021-07-20T14:28:00Z">
        <w:r w:rsidRPr="00547245" w:rsidDel="00223CF4">
          <w:rPr>
            <w:rFonts w:ascii="Arial" w:hAnsi="Arial" w:cs="Arial"/>
            <w:color w:val="000000"/>
            <w:sz w:val="20"/>
            <w:szCs w:val="20"/>
          </w:rPr>
          <w:delText xml:space="preserve">while </w:delText>
        </w:r>
      </w:del>
      <w:del w:id="210" w:author="Microsoft Office User" w:date="2021-07-20T14:35:00Z">
        <w:r w:rsidRPr="00547245" w:rsidDel="00223CF4">
          <w:rPr>
            <w:rFonts w:ascii="Arial" w:hAnsi="Arial" w:cs="Arial"/>
            <w:color w:val="000000"/>
            <w:sz w:val="20"/>
            <w:szCs w:val="20"/>
          </w:rPr>
          <w:delText xml:space="preserve">error bars in black indicate </w:delText>
        </w:r>
      </w:del>
      <w:del w:id="211" w:author="Microsoft Office User" w:date="2021-07-20T14:28:00Z">
        <w:r w:rsidRPr="00547245" w:rsidDel="00223CF4">
          <w:rPr>
            <w:rFonts w:ascii="Arial" w:hAnsi="Arial" w:cs="Arial"/>
            <w:color w:val="000000"/>
            <w:sz w:val="20"/>
            <w:szCs w:val="20"/>
          </w:rPr>
          <w:delText xml:space="preserve">threshold </w:delText>
        </w:r>
      </w:del>
      <w:del w:id="212" w:author="Microsoft Office User" w:date="2021-07-20T14:35:00Z">
        <w:r w:rsidDel="00223CF4">
          <w:rPr>
            <w:rFonts w:ascii="Arial" w:hAnsi="Arial" w:cs="Arial"/>
            <w:color w:val="000000"/>
            <w:sz w:val="20"/>
            <w:szCs w:val="20"/>
          </w:rPr>
          <w:delText>±</w:delText>
        </w:r>
        <w:r w:rsidRPr="00547245" w:rsidDel="00223CF4">
          <w:rPr>
            <w:rFonts w:ascii="Arial" w:hAnsi="Arial" w:cs="Arial"/>
            <w:color w:val="000000"/>
            <w:sz w:val="20"/>
            <w:szCs w:val="20"/>
          </w:rPr>
          <w:delText>SEM over mice.</w:delText>
        </w:r>
        <w:r w:rsidDel="00223CF4">
          <w:rPr>
            <w:rFonts w:ascii="Arial" w:hAnsi="Arial" w:cs="Arial"/>
            <w:b/>
            <w:bCs/>
            <w:color w:val="000000"/>
            <w:sz w:val="20"/>
            <w:szCs w:val="20"/>
          </w:rPr>
          <w:delText xml:space="preserve"> f, </w:delText>
        </w:r>
        <w:r w:rsidRPr="00547245" w:rsidDel="00223CF4">
          <w:rPr>
            <w:rFonts w:ascii="Arial" w:hAnsi="Arial" w:cs="Arial"/>
            <w:color w:val="000000"/>
            <w:sz w:val="20"/>
            <w:szCs w:val="20"/>
          </w:rPr>
          <w:delText>Behavioral psychometric functions for n=4 mice</w:delText>
        </w:r>
        <w:r w:rsidDel="00223CF4">
          <w:rPr>
            <w:rFonts w:ascii="Arial" w:hAnsi="Arial" w:cs="Arial"/>
            <w:color w:val="000000"/>
            <w:sz w:val="20"/>
            <w:szCs w:val="20"/>
          </w:rPr>
          <w:delText xml:space="preserve"> tested using the same target volumes in each contrast</w:delText>
        </w:r>
        <w:r w:rsidRPr="00547245" w:rsidDel="00223CF4">
          <w:rPr>
            <w:rFonts w:ascii="Arial" w:hAnsi="Arial" w:cs="Arial"/>
            <w:color w:val="000000"/>
            <w:sz w:val="20"/>
            <w:szCs w:val="20"/>
          </w:rPr>
          <w:delText xml:space="preserve">. Dots with error bars indicate average performance </w:delText>
        </w:r>
        <w:r w:rsidDel="00223CF4">
          <w:rPr>
            <w:rFonts w:ascii="Arial" w:hAnsi="Arial" w:cs="Arial"/>
            <w:color w:val="000000"/>
            <w:sz w:val="20"/>
            <w:szCs w:val="20"/>
          </w:rPr>
          <w:delText>±</w:delText>
        </w:r>
        <w:r w:rsidRPr="00547245" w:rsidDel="00223CF4">
          <w:rPr>
            <w:rFonts w:ascii="Arial" w:hAnsi="Arial" w:cs="Arial"/>
            <w:color w:val="000000"/>
            <w:sz w:val="20"/>
            <w:szCs w:val="20"/>
          </w:rPr>
          <w:delText>SEM over mice as a function of contrast and target volume. Overlaid</w:delText>
        </w:r>
        <w:r w:rsidDel="00223CF4">
          <w:rPr>
            <w:rFonts w:ascii="Arial" w:hAnsi="Arial" w:cs="Arial"/>
            <w:color w:val="000000"/>
            <w:sz w:val="20"/>
            <w:szCs w:val="20"/>
          </w:rPr>
          <w:delText>,</w:delText>
        </w:r>
        <w:r w:rsidRPr="00547245" w:rsidDel="00223CF4">
          <w:rPr>
            <w:rFonts w:ascii="Arial" w:hAnsi="Arial" w:cs="Arial"/>
            <w:color w:val="000000"/>
            <w:sz w:val="20"/>
            <w:szCs w:val="20"/>
          </w:rPr>
          <w:delText xml:space="preserve"> dark</w:delText>
        </w:r>
        <w:r w:rsidDel="00223CF4">
          <w:rPr>
            <w:rFonts w:ascii="Arial" w:hAnsi="Arial" w:cs="Arial"/>
            <w:color w:val="000000"/>
            <w:sz w:val="20"/>
            <w:szCs w:val="20"/>
          </w:rPr>
          <w:delText>-</w:delText>
        </w:r>
        <w:r w:rsidRPr="00547245" w:rsidDel="00223CF4">
          <w:rPr>
            <w:rFonts w:ascii="Arial" w:hAnsi="Arial" w:cs="Arial"/>
            <w:color w:val="000000"/>
            <w:sz w:val="20"/>
            <w:szCs w:val="20"/>
          </w:rPr>
          <w:delText xml:space="preserve">colored </w:delText>
        </w:r>
        <w:r w:rsidDel="00223CF4">
          <w:rPr>
            <w:rFonts w:ascii="Arial" w:hAnsi="Arial" w:cs="Arial"/>
            <w:color w:val="000000"/>
            <w:sz w:val="20"/>
            <w:szCs w:val="20"/>
          </w:rPr>
          <w:delText>curves</w:delText>
        </w:r>
        <w:r w:rsidRPr="00547245" w:rsidDel="00223CF4">
          <w:rPr>
            <w:rFonts w:ascii="Arial" w:hAnsi="Arial" w:cs="Arial"/>
            <w:color w:val="000000"/>
            <w:sz w:val="20"/>
            <w:szCs w:val="20"/>
          </w:rPr>
          <w:delText xml:space="preserve"> indicate psychometric fits to the averages, with the </w:delText>
        </w:r>
      </w:del>
      <w:del w:id="213" w:author="Microsoft Office User" w:date="2021-07-20T14:28:00Z">
        <w:r w:rsidRPr="00547245" w:rsidDel="00223CF4">
          <w:rPr>
            <w:rFonts w:ascii="Arial" w:hAnsi="Arial" w:cs="Arial"/>
            <w:color w:val="000000"/>
            <w:sz w:val="20"/>
            <w:szCs w:val="20"/>
          </w:rPr>
          <w:delText>black dot</w:delText>
        </w:r>
      </w:del>
      <w:del w:id="214" w:author="Microsoft Office User" w:date="2021-07-20T14:35:00Z">
        <w:r w:rsidRPr="00547245" w:rsidDel="00223CF4">
          <w:rPr>
            <w:rFonts w:ascii="Arial" w:hAnsi="Arial" w:cs="Arial"/>
            <w:color w:val="000000"/>
            <w:sz w:val="20"/>
            <w:szCs w:val="20"/>
          </w:rPr>
          <w:delText xml:space="preserve"> indicating </w:delText>
        </w:r>
      </w:del>
      <w:del w:id="215" w:author="Microsoft Office User" w:date="2021-07-20T14:28:00Z">
        <w:r w:rsidRPr="00547245" w:rsidDel="00223CF4">
          <w:rPr>
            <w:rFonts w:ascii="Arial" w:hAnsi="Arial" w:cs="Arial"/>
            <w:color w:val="000000"/>
            <w:sz w:val="20"/>
            <w:szCs w:val="20"/>
          </w:rPr>
          <w:delText xml:space="preserve">the </w:delText>
        </w:r>
      </w:del>
      <w:del w:id="216" w:author="Microsoft Office User" w:date="2021-07-20T14:35:00Z">
        <w:r w:rsidRPr="00547245" w:rsidDel="00223CF4">
          <w:rPr>
            <w:rFonts w:ascii="Arial" w:hAnsi="Arial" w:cs="Arial"/>
            <w:color w:val="000000"/>
            <w:sz w:val="20"/>
            <w:szCs w:val="20"/>
          </w:rPr>
          <w:delText>average threshold. Light</w:delText>
        </w:r>
        <w:r w:rsidDel="00223CF4">
          <w:rPr>
            <w:rFonts w:ascii="Arial" w:hAnsi="Arial" w:cs="Arial"/>
            <w:color w:val="000000"/>
            <w:sz w:val="20"/>
            <w:szCs w:val="20"/>
          </w:rPr>
          <w:delText>-</w:delText>
        </w:r>
        <w:r w:rsidRPr="00547245" w:rsidDel="00223CF4">
          <w:rPr>
            <w:rFonts w:ascii="Arial" w:hAnsi="Arial" w:cs="Arial"/>
            <w:color w:val="000000"/>
            <w:sz w:val="20"/>
            <w:szCs w:val="20"/>
          </w:rPr>
          <w:delText>colored lines indicate the psychometric curves of individual mice. Black</w:delText>
        </w:r>
        <w:r w:rsidDel="00223CF4">
          <w:rPr>
            <w:rFonts w:ascii="Arial" w:hAnsi="Arial" w:cs="Arial"/>
            <w:color w:val="000000"/>
            <w:sz w:val="20"/>
            <w:szCs w:val="20"/>
          </w:rPr>
          <w:delText>, dashed</w:delText>
        </w:r>
        <w:r w:rsidRPr="00547245" w:rsidDel="00223CF4">
          <w:rPr>
            <w:rFonts w:ascii="Arial" w:hAnsi="Arial" w:cs="Arial"/>
            <w:color w:val="000000"/>
            <w:sz w:val="20"/>
            <w:szCs w:val="20"/>
          </w:rPr>
          <w:delText xml:space="preserve"> horizontal line indicates chance (0.5) performance. </w:delText>
        </w:r>
        <w:r w:rsidDel="00223CF4">
          <w:rPr>
            <w:rFonts w:ascii="Arial" w:hAnsi="Arial" w:cs="Arial"/>
            <w:b/>
            <w:bCs/>
            <w:color w:val="000000"/>
            <w:sz w:val="20"/>
            <w:szCs w:val="20"/>
          </w:rPr>
          <w:delText xml:space="preserve">g, </w:delText>
        </w:r>
        <w:r w:rsidRPr="00547245" w:rsidDel="00223CF4">
          <w:rPr>
            <w:rFonts w:ascii="Arial" w:hAnsi="Arial" w:cs="Arial"/>
            <w:color w:val="000000"/>
            <w:sz w:val="20"/>
            <w:szCs w:val="20"/>
          </w:rPr>
          <w:delText xml:space="preserve">Psychometric thresholds per contrast. Each dot represents a mouse, lines indicate where mice participated in both low and high contrast sessions. Bars indicate the average threshold over mice, while error bars in black indicate threshold </w:delText>
        </w:r>
        <w:r w:rsidDel="00223CF4">
          <w:rPr>
            <w:rFonts w:ascii="Arial" w:hAnsi="Arial" w:cs="Arial"/>
            <w:color w:val="000000"/>
            <w:sz w:val="20"/>
            <w:szCs w:val="20"/>
          </w:rPr>
          <w:delText>±</w:delText>
        </w:r>
        <w:r w:rsidRPr="00547245" w:rsidDel="00223CF4">
          <w:rPr>
            <w:rFonts w:ascii="Arial" w:hAnsi="Arial" w:cs="Arial"/>
            <w:color w:val="000000"/>
            <w:sz w:val="20"/>
            <w:szCs w:val="20"/>
          </w:rPr>
          <w:delText xml:space="preserve">SEM over mice. </w:delText>
        </w:r>
        <w:r w:rsidDel="00223CF4">
          <w:rPr>
            <w:rFonts w:ascii="Arial" w:hAnsi="Arial" w:cs="Arial"/>
            <w:b/>
            <w:bCs/>
            <w:color w:val="000000"/>
            <w:sz w:val="20"/>
            <w:szCs w:val="20"/>
          </w:rPr>
          <w:delText xml:space="preserve">h, </w:delText>
        </w:r>
        <w:r w:rsidRPr="00547245" w:rsidDel="00223CF4">
          <w:rPr>
            <w:rFonts w:ascii="Arial" w:hAnsi="Arial" w:cs="Arial"/>
            <w:color w:val="000000"/>
            <w:sz w:val="20"/>
            <w:szCs w:val="20"/>
          </w:rPr>
          <w:delText xml:space="preserve">Psychometric slopes per contrast. Presentation as in </w:delText>
        </w:r>
        <w:r w:rsidDel="00223CF4">
          <w:rPr>
            <w:rFonts w:ascii="Arial" w:hAnsi="Arial" w:cs="Arial"/>
            <w:b/>
            <w:bCs/>
            <w:color w:val="000000"/>
            <w:sz w:val="20"/>
            <w:szCs w:val="20"/>
          </w:rPr>
          <w:delText>g</w:delText>
        </w:r>
        <w:r w:rsidRPr="00547245" w:rsidDel="00223CF4">
          <w:rPr>
            <w:rFonts w:ascii="Arial" w:hAnsi="Arial" w:cs="Arial"/>
            <w:color w:val="000000"/>
            <w:sz w:val="20"/>
            <w:szCs w:val="20"/>
          </w:rPr>
          <w:delText>.</w:delText>
        </w:r>
        <w:r w:rsidDel="00223CF4">
          <w:rPr>
            <w:rFonts w:ascii="Arial" w:hAnsi="Arial" w:cs="Arial"/>
            <w:b/>
            <w:bCs/>
            <w:color w:val="000000"/>
            <w:sz w:val="20"/>
            <w:szCs w:val="20"/>
          </w:rPr>
          <w:delText xml:space="preserve"> i, </w:delText>
        </w:r>
        <w:r w:rsidRPr="00547245" w:rsidDel="00223CF4">
          <w:rPr>
            <w:rFonts w:ascii="Arial" w:hAnsi="Arial" w:cs="Arial"/>
            <w:color w:val="000000"/>
            <w:sz w:val="20"/>
            <w:szCs w:val="20"/>
          </w:rPr>
          <w:delText>Behavioral performance as a function of contrast and target time relative to the switch in contrast</w:delText>
        </w:r>
        <w:r w:rsidDel="00223CF4">
          <w:rPr>
            <w:rFonts w:ascii="Arial" w:hAnsi="Arial" w:cs="Arial"/>
            <w:color w:val="000000"/>
            <w:sz w:val="20"/>
            <w:szCs w:val="20"/>
          </w:rPr>
          <w:delText xml:space="preserve"> for n=21 mice</w:delText>
        </w:r>
        <w:r w:rsidRPr="00547245" w:rsidDel="00223CF4">
          <w:rPr>
            <w:rFonts w:ascii="Arial" w:hAnsi="Arial" w:cs="Arial"/>
            <w:color w:val="000000"/>
            <w:sz w:val="20"/>
            <w:szCs w:val="20"/>
          </w:rPr>
          <w:delText xml:space="preserve">. Dots with error bars indicate average performance </w:delText>
        </w:r>
        <w:r w:rsidDel="00223CF4">
          <w:rPr>
            <w:rFonts w:ascii="Arial" w:hAnsi="Arial" w:cs="Arial"/>
            <w:color w:val="000000"/>
            <w:sz w:val="20"/>
            <w:szCs w:val="20"/>
          </w:rPr>
          <w:delText>±</w:delText>
        </w:r>
        <w:r w:rsidRPr="00547245" w:rsidDel="00223CF4">
          <w:rPr>
            <w:rFonts w:ascii="Arial" w:hAnsi="Arial" w:cs="Arial"/>
            <w:color w:val="000000"/>
            <w:sz w:val="20"/>
            <w:szCs w:val="20"/>
          </w:rPr>
          <w:delText>SEM over mice. Solid curves indicate exponential function fits to the average over mice. Black, dashed vertical line indicates the contrast switch. Horizontal lines at the top of the plot indicate significant changes in performance between the first target presentation time and subsequent target presentation times, as assessed by Wilcoxon Sign-rank tests with false discovery rate correction for multiple comparisons.</w:delText>
        </w:r>
        <w:r w:rsidDel="00223CF4">
          <w:rPr>
            <w:rFonts w:ascii="Arial" w:hAnsi="Arial" w:cs="Arial"/>
            <w:b/>
            <w:bCs/>
            <w:color w:val="000000"/>
            <w:sz w:val="20"/>
            <w:szCs w:val="20"/>
          </w:rPr>
          <w:delText xml:space="preserve"> j, </w:delText>
        </w:r>
        <w:r w:rsidRPr="00547245" w:rsidDel="00223CF4">
          <w:rPr>
            <w:rFonts w:ascii="Arial" w:hAnsi="Arial" w:cs="Arial"/>
            <w:color w:val="000000"/>
            <w:sz w:val="20"/>
            <w:szCs w:val="20"/>
          </w:rPr>
          <w:delText>Average time constant of exponential fits in low and high contrast. Present</w:delText>
        </w:r>
        <w:r w:rsidDel="00223CF4">
          <w:rPr>
            <w:rFonts w:ascii="Arial" w:hAnsi="Arial" w:cs="Arial"/>
            <w:color w:val="000000"/>
            <w:sz w:val="20"/>
            <w:szCs w:val="20"/>
          </w:rPr>
          <w:delText>ation</w:delText>
        </w:r>
        <w:r w:rsidRPr="00547245" w:rsidDel="00223CF4">
          <w:rPr>
            <w:rFonts w:ascii="Arial" w:hAnsi="Arial" w:cs="Arial"/>
            <w:color w:val="000000"/>
            <w:sz w:val="20"/>
            <w:szCs w:val="20"/>
          </w:rPr>
          <w:delText xml:space="preserve"> as in </w:delText>
        </w:r>
        <w:r w:rsidDel="00223CF4">
          <w:rPr>
            <w:rFonts w:ascii="Arial" w:hAnsi="Arial" w:cs="Arial"/>
            <w:b/>
            <w:bCs/>
            <w:color w:val="000000"/>
            <w:sz w:val="20"/>
            <w:szCs w:val="20"/>
          </w:rPr>
          <w:delText>h</w:delText>
        </w:r>
        <w:r w:rsidRPr="00547245" w:rsidDel="00223CF4">
          <w:rPr>
            <w:rFonts w:ascii="Arial" w:hAnsi="Arial" w:cs="Arial"/>
            <w:color w:val="000000"/>
            <w:sz w:val="20"/>
            <w:szCs w:val="20"/>
          </w:rPr>
          <w:delText xml:space="preserve">. </w:delText>
        </w:r>
        <w:r w:rsidDel="00223CF4">
          <w:rPr>
            <w:rFonts w:ascii="Arial" w:hAnsi="Arial" w:cs="Arial"/>
            <w:color w:val="000000"/>
            <w:sz w:val="20"/>
            <w:szCs w:val="20"/>
          </w:rPr>
          <w:delText>Unless otherwise noted</w:delText>
        </w:r>
        <w:r w:rsidRPr="00547245" w:rsidDel="00223CF4">
          <w:rPr>
            <w:rFonts w:ascii="Arial" w:hAnsi="Arial" w:cs="Arial"/>
            <w:color w:val="000000"/>
            <w:sz w:val="20"/>
            <w:szCs w:val="20"/>
          </w:rPr>
          <w:delText>, blue</w:delText>
        </w:r>
        <w:r w:rsidDel="00223CF4">
          <w:rPr>
            <w:rFonts w:ascii="Arial" w:hAnsi="Arial" w:cs="Arial"/>
            <w:color w:val="000000"/>
            <w:sz w:val="20"/>
            <w:szCs w:val="20"/>
          </w:rPr>
          <w:delText xml:space="preserve"> markers</w:delText>
        </w:r>
        <w:r w:rsidRPr="00547245" w:rsidDel="00223CF4">
          <w:rPr>
            <w:rFonts w:ascii="Arial" w:hAnsi="Arial" w:cs="Arial"/>
            <w:color w:val="000000"/>
            <w:sz w:val="20"/>
            <w:szCs w:val="20"/>
          </w:rPr>
          <w:delText xml:space="preserve"> indicate </w:delText>
        </w:r>
        <w:r w:rsidDel="00223CF4">
          <w:rPr>
            <w:rFonts w:ascii="Arial" w:hAnsi="Arial" w:cs="Arial"/>
            <w:color w:val="000000"/>
            <w:sz w:val="20"/>
            <w:szCs w:val="20"/>
          </w:rPr>
          <w:delText>data where</w:delText>
        </w:r>
        <w:r w:rsidRPr="00547245" w:rsidDel="00223CF4">
          <w:rPr>
            <w:rFonts w:ascii="Arial" w:hAnsi="Arial" w:cs="Arial"/>
            <w:color w:val="000000"/>
            <w:sz w:val="20"/>
            <w:szCs w:val="20"/>
          </w:rPr>
          <w:delText xml:space="preserve"> targets were presented in low contrast and red indicates</w:delText>
        </w:r>
        <w:r w:rsidDel="00223CF4">
          <w:rPr>
            <w:rFonts w:ascii="Arial" w:hAnsi="Arial" w:cs="Arial"/>
            <w:color w:val="000000"/>
            <w:sz w:val="20"/>
            <w:szCs w:val="20"/>
          </w:rPr>
          <w:delText xml:space="preserve"> data where targets were presented in</w:delText>
        </w:r>
        <w:r w:rsidRPr="00547245" w:rsidDel="00223CF4">
          <w:rPr>
            <w:rFonts w:ascii="Arial" w:hAnsi="Arial" w:cs="Arial"/>
            <w:color w:val="000000"/>
            <w:sz w:val="20"/>
            <w:szCs w:val="20"/>
          </w:rPr>
          <w:delText xml:space="preserve"> high contrast.</w:delText>
        </w:r>
        <w:r w:rsidDel="00223CF4">
          <w:rPr>
            <w:rFonts w:ascii="Arial" w:hAnsi="Arial" w:cs="Arial"/>
            <w:color w:val="000000"/>
            <w:sz w:val="20"/>
            <w:szCs w:val="20"/>
          </w:rPr>
          <w:delText xml:space="preserve"> </w:delText>
        </w:r>
        <w:r w:rsidRPr="005719C3" w:rsidDel="00223CF4">
          <w:rPr>
            <w:rFonts w:ascii="Arial" w:hAnsi="Arial" w:cs="Arial"/>
            <w:color w:val="000000"/>
            <w:sz w:val="20"/>
            <w:szCs w:val="20"/>
          </w:rPr>
          <w:delText>In all plots</w:delText>
        </w:r>
        <w:r w:rsidDel="00223CF4">
          <w:rPr>
            <w:rFonts w:ascii="Arial" w:hAnsi="Arial" w:cs="Arial"/>
            <w:color w:val="000000"/>
            <w:sz w:val="20"/>
            <w:szCs w:val="20"/>
          </w:rPr>
          <w:delText>:</w:delText>
        </w:r>
        <w:r w:rsidRPr="005719C3" w:rsidDel="00223CF4">
          <w:rPr>
            <w:rFonts w:ascii="Arial" w:hAnsi="Arial" w:cs="Arial"/>
            <w:color w:val="000000"/>
            <w:sz w:val="20"/>
            <w:szCs w:val="20"/>
          </w:rPr>
          <w:delText xml:space="preserve"> </w:delText>
        </w:r>
        <w:r w:rsidDel="00223CF4">
          <w:rPr>
            <w:rFonts w:ascii="Arial" w:hAnsi="Arial" w:cs="Arial"/>
            <w:color w:val="000000"/>
            <w:sz w:val="20"/>
            <w:szCs w:val="20"/>
          </w:rPr>
          <w:delText>ns, not significant;</w:delText>
        </w:r>
        <w:r w:rsidRPr="005719C3" w:rsidDel="00223CF4">
          <w:rPr>
            <w:rFonts w:ascii="Arial" w:hAnsi="Arial" w:cs="Arial"/>
            <w:color w:val="000000"/>
            <w:sz w:val="20"/>
            <w:szCs w:val="20"/>
          </w:rPr>
          <w:delText xml:space="preserve"> </w:delText>
        </w:r>
        <w:r w:rsidRPr="005719C3" w:rsidDel="00223CF4">
          <w:rPr>
            <w:rFonts w:ascii="Arial" w:hAnsi="Arial" w:cs="Arial"/>
            <w:color w:val="202122"/>
            <w:sz w:val="20"/>
            <w:szCs w:val="20"/>
            <w:shd w:val="clear" w:color="auto" w:fill="FDFDFD"/>
            <w:vertAlign w:val="superscript"/>
          </w:rPr>
          <w:delText>†</w:delText>
        </w:r>
        <w:r w:rsidRPr="005719C3" w:rsidDel="00223CF4">
          <w:rPr>
            <w:rFonts w:ascii="Arial" w:hAnsi="Arial" w:cs="Arial"/>
            <w:color w:val="202122"/>
            <w:sz w:val="20"/>
            <w:szCs w:val="20"/>
            <w:shd w:val="clear" w:color="auto" w:fill="FDFDFD"/>
          </w:rPr>
          <w:delText>p&lt;0.1</w:delText>
        </w:r>
        <w:r w:rsidDel="00223CF4">
          <w:rPr>
            <w:rFonts w:ascii="Arial" w:hAnsi="Arial" w:cs="Arial"/>
            <w:color w:val="202122"/>
            <w:sz w:val="20"/>
            <w:szCs w:val="20"/>
            <w:shd w:val="clear" w:color="auto" w:fill="FDFDFD"/>
          </w:rPr>
          <w:delText>;</w:delText>
        </w:r>
        <w:r w:rsidRPr="005719C3" w:rsidDel="00223CF4">
          <w:rPr>
            <w:rFonts w:ascii="Arial" w:hAnsi="Arial" w:cs="Arial"/>
            <w:color w:val="202122"/>
            <w:sz w:val="20"/>
            <w:szCs w:val="20"/>
            <w:shd w:val="clear" w:color="auto" w:fill="FDFDFD"/>
          </w:rPr>
          <w:delText xml:space="preserve"> </w:delText>
        </w:r>
        <w:r w:rsidDel="00223CF4">
          <w:rPr>
            <w:rFonts w:ascii="Arial" w:hAnsi="Arial" w:cs="Arial"/>
            <w:color w:val="202122"/>
            <w:sz w:val="20"/>
            <w:szCs w:val="20"/>
            <w:shd w:val="clear" w:color="auto" w:fill="FDFDFD"/>
          </w:rPr>
          <w:delText>*</w:delText>
        </w:r>
        <w:r w:rsidRPr="005719C3" w:rsidDel="00223CF4">
          <w:rPr>
            <w:rFonts w:ascii="Arial" w:hAnsi="Arial" w:cs="Arial"/>
            <w:color w:val="202122"/>
            <w:sz w:val="20"/>
            <w:szCs w:val="20"/>
            <w:shd w:val="clear" w:color="auto" w:fill="FDFDFD"/>
          </w:rPr>
          <w:delText>p&lt;0.05</w:delText>
        </w:r>
        <w:r w:rsidDel="00223CF4">
          <w:rPr>
            <w:rFonts w:ascii="Arial" w:hAnsi="Arial" w:cs="Arial"/>
            <w:color w:val="202122"/>
            <w:sz w:val="20"/>
            <w:szCs w:val="20"/>
            <w:shd w:val="clear" w:color="auto" w:fill="FDFDFD"/>
          </w:rPr>
          <w:delText>;</w:delText>
        </w:r>
        <w:r w:rsidRPr="005719C3" w:rsidDel="00223CF4">
          <w:rPr>
            <w:rFonts w:ascii="Arial" w:hAnsi="Arial" w:cs="Arial"/>
            <w:color w:val="202122"/>
            <w:sz w:val="20"/>
            <w:szCs w:val="20"/>
            <w:shd w:val="clear" w:color="auto" w:fill="FDFDFD"/>
          </w:rPr>
          <w:delText xml:space="preserve"> </w:delText>
        </w:r>
        <w:r w:rsidDel="00223CF4">
          <w:rPr>
            <w:rFonts w:ascii="Arial" w:hAnsi="Arial" w:cs="Arial"/>
            <w:color w:val="202122"/>
            <w:sz w:val="20"/>
            <w:szCs w:val="20"/>
            <w:shd w:val="clear" w:color="auto" w:fill="FDFDFD"/>
          </w:rPr>
          <w:delText>**p&lt;0.01; ***p&lt;0.001; ****p&lt;0.0001.</w:delText>
        </w:r>
      </w:del>
    </w:p>
    <w:p w14:paraId="72BA78CA" w14:textId="3298AB1A" w:rsidR="00E57303" w:rsidDel="00223CF4" w:rsidRDefault="00E57303" w:rsidP="00E57303">
      <w:pPr>
        <w:rPr>
          <w:del w:id="217" w:author="Microsoft Office User" w:date="2021-07-20T14:35:00Z"/>
          <w:rFonts w:ascii="Arial" w:hAnsi="Arial" w:cs="Arial"/>
          <w:color w:val="000000"/>
          <w:sz w:val="22"/>
          <w:szCs w:val="22"/>
        </w:rPr>
      </w:pPr>
      <w:del w:id="218" w:author="Microsoft Office User" w:date="2021-07-20T14:35:00Z">
        <w:r w:rsidDel="00223CF4">
          <w:rPr>
            <w:rFonts w:ascii="Arial" w:hAnsi="Arial" w:cs="Arial"/>
            <w:color w:val="000000"/>
            <w:sz w:val="22"/>
            <w:szCs w:val="22"/>
          </w:rPr>
          <w:br w:type="page"/>
        </w:r>
      </w:del>
    </w:p>
    <w:p w14:paraId="696DBC4C" w14:textId="76B8D4BE" w:rsidR="005E6A59" w:rsidRPr="00E57303" w:rsidRDefault="005E6A59" w:rsidP="00E57303">
      <w:pPr>
        <w:rPr>
          <w:rFonts w:ascii="Arial" w:hAnsi="Arial" w:cs="Arial"/>
          <w:color w:val="000000"/>
          <w:sz w:val="22"/>
          <w:szCs w:val="22"/>
        </w:rPr>
      </w:pPr>
    </w:p>
    <w:p w14:paraId="5A49544E" w14:textId="2B7C4F4C"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To leverage our ability to simultaneously record from multiple neurons, we adapted a population vector approach</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{"citationItems":[{"id":"ITEM-1","itemData":{"DOI":"10.1038/nature17643","ISSN":"14764687","PMID":"27074502","abstract":"Neural activity maintains representations that bridge past and future events, often over many seconds. Network models can produce persistent and ramping activity, but the positive feedback that is critical for these slow dynamics can cause sensitivity to perturbations. Here we use electrophysiology and optogenetic perturbations in the mouse premotor cortex to probe the robustness of persistent neural representations during motor planning. We show that preparatory activity is remarkably robust to large-scale unilateral silencing: detailed neural dynamics that drive specific future movements were quickly and selectively restored by the network. Selectivity did not recover after bilateral silencing of the premotor cortex. Perturbations to one hemisphere are thus corrected by information from the other hemisphere. Corpus callosum bisections demonstrated that premotor cortex hemispheres can maintain preparatory activity independently. Redundancy across selectively coupled modules, as we observed in the premotor cortex, is a hallmark of robust control systems. Network models incorporating these principles show robustness that is consistent with data.","author":[{"dropping-particle":"","family":"Li","given":"Nuo","non-dropping-particle":"","parse-names":false,"suffix":""},{"dropping-particle":"","family":"Daie","given":"Kayvon","non-dropping-particle":"","parse-names":false,"suffix":""},{"dropping-particle":"","family":"Svoboda","given":"Karel","non-dropping-particle":"","parse-names":false,"suffix":""},{"dropping-particle":"","family":"Druckmann","given":"Shaul","non-dropping-particle":"","parse-names":false,"suffix":""}],"container-title":"Nature","id":"ITEM-1","issue":"7600","issued":{"date-parts":[["2016","4","28"]]},"page":"459-464","publisher":"Nature Publishing Group","title":"Robust neuronal dynamics in premotor cortex during motor planning","type":"article-journal","volume":"532"},"uris":["http://www.mendeley.com/documents/?uuid=536e33bd-4f5a-48f4-b733-db6d14c5ceaf"]}],"mendeley":{"formattedCitation":"&lt;sup&gt;28&lt;/sup&gt;","plainTextFormattedCitation":"28","previouslyFormattedCitation":"&lt;sup&gt;28&lt;/sup&gt;"},"properties":{"noteIndex":0},"schema":"https://github.com/citation-style-language/schema/raw/master/csl-citation.json"}</w:instrText>
      </w:r>
      <w:r>
        <w:rPr>
          <w:rFonts w:ascii="Arial" w:hAnsi="Arial" w:cs="Arial"/>
          <w:color w:val="000000"/>
          <w:sz w:val="22"/>
          <w:szCs w:val="22"/>
        </w:rPr>
        <w:fldChar w:fldCharType="separate"/>
      </w:r>
      <w:r w:rsidRPr="00DB7221">
        <w:rPr>
          <w:rFonts w:ascii="Arial" w:hAnsi="Arial" w:cs="Arial"/>
          <w:noProof/>
          <w:color w:val="000000"/>
          <w:sz w:val="22"/>
          <w:szCs w:val="22"/>
          <w:vertAlign w:val="superscript"/>
        </w:rPr>
        <w:t>28</w:t>
      </w:r>
      <w:r>
        <w:rPr>
          <w:rFonts w:ascii="Arial" w:hAnsi="Arial" w:cs="Arial"/>
          <w:color w:val="000000"/>
          <w:sz w:val="22"/>
          <w:szCs w:val="22"/>
        </w:rPr>
        <w:fldChar w:fldCharType="end"/>
      </w:r>
      <w:r>
        <w:rPr>
          <w:rFonts w:ascii="Arial" w:hAnsi="Arial" w:cs="Arial"/>
          <w:color w:val="000000"/>
          <w:sz w:val="22"/>
          <w:szCs w:val="22"/>
        </w:rPr>
        <w:t xml:space="preserve"> to generate metrics of target from noise discriminability using population activity</w:t>
      </w:r>
      <w:r w:rsidR="004E0582">
        <w:rPr>
          <w:rFonts w:ascii="Arial" w:hAnsi="Arial" w:cs="Arial"/>
          <w:color w:val="000000"/>
          <w:sz w:val="22"/>
          <w:szCs w:val="22"/>
        </w:rPr>
        <w:t xml:space="preserve"> (</w:t>
      </w:r>
      <w:r w:rsidR="004E0582">
        <w:rPr>
          <w:rFonts w:ascii="Arial" w:hAnsi="Arial" w:cs="Arial"/>
          <w:i/>
          <w:iCs/>
          <w:color w:val="000000"/>
          <w:sz w:val="22"/>
          <w:szCs w:val="22"/>
        </w:rPr>
        <w:t>Online Methods</w:t>
      </w:r>
      <w:r w:rsidR="004E0582">
        <w:rPr>
          <w:rFonts w:ascii="Arial" w:hAnsi="Arial" w:cs="Arial"/>
          <w:color w:val="000000"/>
          <w:sz w:val="22"/>
          <w:szCs w:val="22"/>
        </w:rPr>
        <w:t>)</w:t>
      </w:r>
      <w:r>
        <w:rPr>
          <w:rFonts w:ascii="Arial" w:hAnsi="Arial" w:cs="Arial"/>
          <w:color w:val="000000"/>
          <w:sz w:val="22"/>
          <w:szCs w:val="22"/>
        </w:rPr>
        <w:t xml:space="preserve">. This method allowed us to project trial distributions in </w:t>
      </w:r>
      <m:oMath>
        <m:r>
          <w:rPr>
            <w:rFonts w:ascii="Cambria Math" w:hAnsi="Cambria Math" w:cs="Arial"/>
            <w:color w:val="000000"/>
            <w:sz w:val="22"/>
            <w:szCs w:val="22"/>
          </w:rPr>
          <m:t>n</m:t>
        </m:r>
      </m:oMath>
      <w:r>
        <w:rPr>
          <w:rFonts w:ascii="Arial" w:hAnsi="Arial" w:cs="Arial"/>
          <w:color w:val="000000"/>
          <w:sz w:val="22"/>
          <w:szCs w:val="22"/>
        </w:rPr>
        <w:t>-dimensional neural space along a single dimension which separated target and noise trials (Figure 5d, left panel). We then estimated the criterion projection value that best predicted whether each trial contained a target or noise</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Neurophysiology","id":"ITEM-1","issue":"6","issued":{"date-parts":[["2017","12","1"]]},"page":"3118-3131","publisher":"American Physiological Society","title":"Contribution of spiking activity in the primary auditory cortex to detection in noise","type":"article-journal","volume":"118"},"uris":["http://www.mendeley.com/documents/?uuid=cc1e3983-5c35-4fee-872a-82f89521972b"]}],"mendeley":{"formattedCitation":"&lt;sup&gt;29&lt;/sup&gt;","plainTextFormattedCitation":"29","previouslyFormattedCitation":"&lt;sup&gt;29&lt;/sup&gt;"},"properties":{"noteIndex":0},"schema":"https://github.com/citation-style-language/schema/raw/master/csl-citation.json"}</w:instrText>
      </w:r>
      <w:r>
        <w:rPr>
          <w:rFonts w:ascii="Arial" w:hAnsi="Arial" w:cs="Arial"/>
          <w:color w:val="000000"/>
          <w:sz w:val="22"/>
          <w:szCs w:val="22"/>
        </w:rPr>
        <w:fldChar w:fldCharType="separate"/>
      </w:r>
      <w:r w:rsidRPr="00DB7221">
        <w:rPr>
          <w:rFonts w:ascii="Arial" w:hAnsi="Arial" w:cs="Arial"/>
          <w:noProof/>
          <w:color w:val="000000"/>
          <w:sz w:val="22"/>
          <w:szCs w:val="22"/>
          <w:vertAlign w:val="superscript"/>
        </w:rPr>
        <w:t>29</w:t>
      </w:r>
      <w:r>
        <w:rPr>
          <w:rFonts w:ascii="Arial" w:hAnsi="Arial" w:cs="Arial"/>
          <w:color w:val="000000"/>
          <w:sz w:val="22"/>
          <w:szCs w:val="22"/>
        </w:rPr>
        <w:fldChar w:fldCharType="end"/>
      </w:r>
      <w:r>
        <w:rPr>
          <w:rFonts w:ascii="Arial" w:hAnsi="Arial" w:cs="Arial"/>
          <w:color w:val="000000"/>
          <w:sz w:val="22"/>
          <w:szCs w:val="22"/>
        </w:rPr>
        <w:t xml:space="preserve"> (Figure 5d, right).</w:t>
      </w:r>
    </w:p>
    <w:p w14:paraId="4A341898" w14:textId="51619A72"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This population decoding method allowed us to estimate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functions to directly compare to psychometric functions for each mouse (Figure 5e). On average,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and psychometric functions were qualitatively similar (Figure 5f). To quantify the relationship between behavioral and neural performance, we calculated average thresholds and slopes for each mouse and used multiple linear regression to predict </w:t>
      </w:r>
      <w:del w:id="219" w:author="Microsoft Office User" w:date="2021-07-20T14:35:00Z">
        <w:r w:rsidDel="00223CF4">
          <w:rPr>
            <w:rFonts w:ascii="Arial" w:hAnsi="Arial" w:cs="Arial"/>
            <w:color w:val="000000"/>
            <w:sz w:val="22"/>
            <w:szCs w:val="22"/>
          </w:rPr>
          <w:delText xml:space="preserve">behavioral </w:delText>
        </w:r>
      </w:del>
      <w:ins w:id="220" w:author="Microsoft Office User" w:date="2021-07-20T14:35:00Z">
        <w:r w:rsidR="00223CF4">
          <w:rPr>
            <w:rFonts w:ascii="Arial" w:hAnsi="Arial" w:cs="Arial"/>
            <w:color w:val="000000"/>
            <w:sz w:val="22"/>
            <w:szCs w:val="22"/>
          </w:rPr>
          <w:t xml:space="preserve">psychometric </w:t>
        </w:r>
      </w:ins>
      <w:r>
        <w:rPr>
          <w:rFonts w:ascii="Arial" w:hAnsi="Arial" w:cs="Arial"/>
          <w:color w:val="000000"/>
          <w:sz w:val="22"/>
          <w:szCs w:val="22"/>
        </w:rPr>
        <w:t>threshold from stimulus contrast and neuronal thresholds</w:t>
      </w:r>
      <w:r w:rsidR="0082052B">
        <w:rPr>
          <w:rFonts w:ascii="Arial" w:hAnsi="Arial" w:cs="Arial"/>
          <w:color w:val="000000"/>
          <w:sz w:val="22"/>
          <w:szCs w:val="22"/>
        </w:rPr>
        <w:t xml:space="preserve"> (n = 19 mice)</w:t>
      </w:r>
      <w:r>
        <w:rPr>
          <w:rFonts w:ascii="Arial" w:hAnsi="Arial" w:cs="Arial"/>
          <w:color w:val="000000"/>
          <w:sz w:val="22"/>
          <w:szCs w:val="22"/>
        </w:rPr>
        <w:t>.  This model significantly predicted the observed thresholds (</w:t>
      </w:r>
      <w:r>
        <w:rPr>
          <w:rFonts w:ascii="Arial" w:hAnsi="Arial" w:cs="Arial"/>
          <w:i/>
          <w:iCs/>
          <w:color w:val="000000"/>
          <w:sz w:val="22"/>
          <w:szCs w:val="22"/>
        </w:rPr>
        <w:t>F</w:t>
      </w:r>
      <w:r>
        <w:rPr>
          <w:rFonts w:ascii="Arial" w:hAnsi="Arial" w:cs="Arial"/>
          <w:color w:val="000000"/>
          <w:sz w:val="22"/>
          <w:szCs w:val="22"/>
        </w:rPr>
        <w:t xml:space="preserve">(1,16) = 16.20, </w:t>
      </w:r>
      <w:r>
        <w:rPr>
          <w:rFonts w:ascii="Arial" w:hAnsi="Arial" w:cs="Arial"/>
          <w:i/>
          <w:iCs/>
          <w:color w:val="000000"/>
          <w:sz w:val="22"/>
          <w:szCs w:val="22"/>
        </w:rPr>
        <w:t>p</w:t>
      </w:r>
      <w:r>
        <w:rPr>
          <w:rFonts w:ascii="Arial" w:hAnsi="Arial" w:cs="Arial"/>
          <w:color w:val="000000"/>
          <w:sz w:val="22"/>
          <w:szCs w:val="22"/>
        </w:rPr>
        <w:t xml:space="preserve"> = 2.34e-5, </w:t>
      </w:r>
      <w:r>
        <w:rPr>
          <w:rFonts w:ascii="Arial" w:hAnsi="Arial" w:cs="Arial"/>
          <w:i/>
          <w:iCs/>
          <w:color w:val="000000"/>
          <w:sz w:val="22"/>
          <w:szCs w:val="22"/>
        </w:rPr>
        <w:t>R</w:t>
      </w:r>
      <w:r>
        <w:rPr>
          <w:rFonts w:ascii="Arial" w:hAnsi="Arial" w:cs="Arial"/>
          <w:i/>
          <w:iCs/>
          <w:color w:val="000000"/>
          <w:sz w:val="22"/>
          <w:szCs w:val="22"/>
          <w:vertAlign w:val="superscript"/>
        </w:rPr>
        <w:t>2</w:t>
      </w:r>
      <w:r>
        <w:rPr>
          <w:rFonts w:ascii="Arial" w:hAnsi="Arial" w:cs="Arial"/>
          <w:color w:val="000000"/>
          <w:sz w:val="22"/>
          <w:szCs w:val="22"/>
        </w:rPr>
        <w:t xml:space="preserve"> = 0.74), revealing that neuronal threshold</w:t>
      </w:r>
      <w:del w:id="221" w:author="Microsoft Office User" w:date="2021-07-21T10:30:00Z">
        <w:r w:rsidDel="005B511D">
          <w:rPr>
            <w:rFonts w:ascii="Arial" w:hAnsi="Arial" w:cs="Arial"/>
            <w:color w:val="000000"/>
            <w:sz w:val="22"/>
            <w:szCs w:val="22"/>
          </w:rPr>
          <w:delText>s</w:delText>
        </w:r>
      </w:del>
      <w:r>
        <w:rPr>
          <w:rFonts w:ascii="Arial" w:hAnsi="Arial" w:cs="Arial"/>
          <w:color w:val="000000"/>
          <w:sz w:val="22"/>
          <w:szCs w:val="22"/>
        </w:rPr>
        <w:t xml:space="preserve"> (</w:t>
      </w:r>
      <w:r w:rsidRPr="007A6FAF">
        <w:rPr>
          <w:rFonts w:ascii="Arial" w:hAnsi="Arial" w:cs="Arial"/>
          <w:i/>
          <w:iCs/>
          <w:sz w:val="22"/>
          <w:szCs w:val="22"/>
        </w:rPr>
        <w:t>β</w:t>
      </w:r>
      <w:r>
        <w:rPr>
          <w:rFonts w:ascii="Arial" w:hAnsi="Arial" w:cs="Arial"/>
          <w:sz w:val="22"/>
          <w:szCs w:val="22"/>
        </w:rPr>
        <w:t xml:space="preserve"> = 0.50, </w:t>
      </w:r>
      <w:r>
        <w:rPr>
          <w:rFonts w:ascii="Arial" w:hAnsi="Arial" w:cs="Arial"/>
          <w:i/>
          <w:iCs/>
          <w:sz w:val="22"/>
          <w:szCs w:val="22"/>
        </w:rPr>
        <w:t xml:space="preserve">p </w:t>
      </w:r>
      <w:r>
        <w:rPr>
          <w:rFonts w:ascii="Arial" w:hAnsi="Arial" w:cs="Arial"/>
          <w:sz w:val="22"/>
          <w:szCs w:val="22"/>
        </w:rPr>
        <w:t xml:space="preserve">= 0.020) and contrast </w:t>
      </w:r>
      <w:r>
        <w:rPr>
          <w:rFonts w:ascii="Arial" w:hAnsi="Arial" w:cs="Arial"/>
          <w:color w:val="000000"/>
          <w:sz w:val="22"/>
          <w:szCs w:val="22"/>
        </w:rPr>
        <w:t>(</w:t>
      </w:r>
      <w:r w:rsidRPr="007A6FAF">
        <w:rPr>
          <w:rFonts w:ascii="Arial" w:hAnsi="Arial" w:cs="Arial"/>
          <w:i/>
          <w:iCs/>
          <w:sz w:val="22"/>
          <w:szCs w:val="22"/>
        </w:rPr>
        <w:t>β</w:t>
      </w:r>
      <w:r>
        <w:rPr>
          <w:rFonts w:ascii="Arial" w:hAnsi="Arial" w:cs="Arial"/>
          <w:sz w:val="22"/>
          <w:szCs w:val="22"/>
        </w:rPr>
        <w:t xml:space="preserve"> = 3.034, </w:t>
      </w:r>
      <w:r>
        <w:rPr>
          <w:rFonts w:ascii="Arial" w:hAnsi="Arial" w:cs="Arial"/>
          <w:i/>
          <w:iCs/>
          <w:sz w:val="22"/>
          <w:szCs w:val="22"/>
        </w:rPr>
        <w:t xml:space="preserve">p </w:t>
      </w:r>
      <w:r>
        <w:rPr>
          <w:rFonts w:ascii="Arial" w:hAnsi="Arial" w:cs="Arial"/>
          <w:sz w:val="22"/>
          <w:szCs w:val="22"/>
        </w:rPr>
        <w:t>= 0.043</w:t>
      </w:r>
      <w:r>
        <w:rPr>
          <w:rFonts w:ascii="Arial" w:hAnsi="Arial" w:cs="Arial"/>
          <w:color w:val="000000"/>
          <w:sz w:val="22"/>
          <w:szCs w:val="22"/>
        </w:rPr>
        <w:t xml:space="preserve">) were significant predictors (Figure 5g). We then tested whether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and psychometric thresholds were similarly affected by background contrast using a two-way ANOVA, with thresholds as the dependent variable and threshold measure (psychometric or </w:t>
      </w:r>
      <w:proofErr w:type="spellStart"/>
      <w:r>
        <w:rPr>
          <w:rFonts w:ascii="Arial" w:hAnsi="Arial" w:cs="Arial"/>
          <w:color w:val="000000"/>
          <w:sz w:val="22"/>
          <w:szCs w:val="22"/>
        </w:rPr>
        <w:t>neurometric</w:t>
      </w:r>
      <w:proofErr w:type="spellEnd"/>
      <w:r>
        <w:rPr>
          <w:rFonts w:ascii="Arial" w:hAnsi="Arial" w:cs="Arial"/>
          <w:color w:val="000000"/>
          <w:sz w:val="22"/>
          <w:szCs w:val="22"/>
        </w:rPr>
        <w:t>) and contrast as independent variables. We found a main effect of contrast (</w:t>
      </w:r>
      <w:r w:rsidRPr="00C72113">
        <w:rPr>
          <w:rFonts w:ascii="Arial" w:hAnsi="Arial" w:cs="Arial"/>
          <w:i/>
          <w:iCs/>
          <w:color w:val="000000"/>
          <w:sz w:val="22"/>
          <w:szCs w:val="22"/>
        </w:rPr>
        <w:t>F</w:t>
      </w:r>
      <w:r>
        <w:rPr>
          <w:rFonts w:ascii="Arial" w:hAnsi="Arial" w:cs="Arial"/>
          <w:color w:val="000000"/>
          <w:sz w:val="22"/>
          <w:szCs w:val="22"/>
        </w:rPr>
        <w:t xml:space="preserve">(1)  = 29.30, </w:t>
      </w:r>
      <w:r w:rsidRPr="00C72113">
        <w:rPr>
          <w:rFonts w:ascii="Arial" w:hAnsi="Arial" w:cs="Arial"/>
          <w:i/>
          <w:iCs/>
          <w:color w:val="000000"/>
          <w:sz w:val="22"/>
          <w:szCs w:val="22"/>
        </w:rPr>
        <w:t>p</w:t>
      </w:r>
      <w:r>
        <w:rPr>
          <w:rFonts w:ascii="Arial" w:hAnsi="Arial" w:cs="Arial"/>
          <w:color w:val="000000"/>
          <w:sz w:val="22"/>
          <w:szCs w:val="22"/>
        </w:rPr>
        <w:t xml:space="preserve"> = 5.00e-6), but no main effect of threshold measure (</w:t>
      </w:r>
      <w:r w:rsidRPr="00C72113">
        <w:rPr>
          <w:rFonts w:ascii="Arial" w:hAnsi="Arial" w:cs="Arial"/>
          <w:i/>
          <w:iCs/>
          <w:color w:val="000000"/>
          <w:sz w:val="22"/>
          <w:szCs w:val="22"/>
        </w:rPr>
        <w:t>F</w:t>
      </w:r>
      <w:r>
        <w:rPr>
          <w:rFonts w:ascii="Arial" w:hAnsi="Arial" w:cs="Arial"/>
          <w:color w:val="000000"/>
          <w:sz w:val="22"/>
          <w:szCs w:val="22"/>
        </w:rPr>
        <w:t xml:space="preserve">(1) = 0.02, </w:t>
      </w:r>
      <w:r w:rsidRPr="00C72113">
        <w:rPr>
          <w:rFonts w:ascii="Arial" w:hAnsi="Arial" w:cs="Arial"/>
          <w:i/>
          <w:iCs/>
          <w:color w:val="000000"/>
          <w:sz w:val="22"/>
          <w:szCs w:val="22"/>
        </w:rPr>
        <w:t>p</w:t>
      </w:r>
      <w:r>
        <w:rPr>
          <w:rFonts w:ascii="Arial" w:hAnsi="Arial" w:cs="Arial"/>
          <w:color w:val="000000"/>
          <w:sz w:val="22"/>
          <w:szCs w:val="22"/>
        </w:rPr>
        <w:t xml:space="preserve"> = 0.89) or interaction between measure and contrast (</w:t>
      </w:r>
      <w:r w:rsidRPr="00C72113">
        <w:rPr>
          <w:rFonts w:ascii="Arial" w:hAnsi="Arial" w:cs="Arial"/>
          <w:i/>
          <w:iCs/>
          <w:color w:val="000000"/>
          <w:sz w:val="22"/>
          <w:szCs w:val="22"/>
        </w:rPr>
        <w:t>F</w:t>
      </w:r>
      <w:r>
        <w:rPr>
          <w:rFonts w:ascii="Arial" w:hAnsi="Arial" w:cs="Arial"/>
          <w:color w:val="000000"/>
          <w:sz w:val="22"/>
          <w:szCs w:val="22"/>
        </w:rPr>
        <w:t xml:space="preserve">(1) = 0.04, </w:t>
      </w:r>
      <w:r w:rsidRPr="00C72113">
        <w:rPr>
          <w:rFonts w:ascii="Arial" w:hAnsi="Arial" w:cs="Arial"/>
          <w:i/>
          <w:iCs/>
          <w:color w:val="000000"/>
          <w:sz w:val="22"/>
          <w:szCs w:val="22"/>
        </w:rPr>
        <w:t>p</w:t>
      </w:r>
      <w:r>
        <w:rPr>
          <w:rFonts w:ascii="Arial" w:hAnsi="Arial" w:cs="Arial"/>
          <w:color w:val="000000"/>
          <w:sz w:val="22"/>
          <w:szCs w:val="22"/>
        </w:rPr>
        <w:t xml:space="preserve"> = 0.85), which demonstrates that </w:t>
      </w:r>
      <w:del w:id="222" w:author="Microsoft Office User" w:date="2021-07-20T14:37:00Z">
        <w:r w:rsidDel="006447B9">
          <w:rPr>
            <w:rFonts w:ascii="Arial" w:hAnsi="Arial" w:cs="Arial"/>
            <w:color w:val="000000"/>
            <w:sz w:val="22"/>
            <w:szCs w:val="22"/>
          </w:rPr>
          <w:delText xml:space="preserve">behavioral </w:delText>
        </w:r>
      </w:del>
      <w:ins w:id="223" w:author="Microsoft Office User" w:date="2021-07-20T14:37:00Z">
        <w:r w:rsidR="006447B9">
          <w:rPr>
            <w:rFonts w:ascii="Arial" w:hAnsi="Arial" w:cs="Arial"/>
            <w:color w:val="000000"/>
            <w:sz w:val="22"/>
            <w:szCs w:val="22"/>
          </w:rPr>
          <w:t xml:space="preserve">psychometric </w:t>
        </w:r>
      </w:ins>
      <w:r>
        <w:rPr>
          <w:rFonts w:ascii="Arial" w:hAnsi="Arial" w:cs="Arial"/>
          <w:color w:val="000000"/>
          <w:sz w:val="22"/>
          <w:szCs w:val="22"/>
        </w:rPr>
        <w:t xml:space="preserve">and </w:t>
      </w:r>
      <w:del w:id="224" w:author="Microsoft Office User" w:date="2021-07-20T14:37:00Z">
        <w:r w:rsidDel="006447B9">
          <w:rPr>
            <w:rFonts w:ascii="Arial" w:hAnsi="Arial" w:cs="Arial"/>
            <w:color w:val="000000"/>
            <w:sz w:val="22"/>
            <w:szCs w:val="22"/>
          </w:rPr>
          <w:delText xml:space="preserve">neural </w:delText>
        </w:r>
      </w:del>
      <w:proofErr w:type="spellStart"/>
      <w:ins w:id="225" w:author="Microsoft Office User" w:date="2021-07-20T14:37:00Z">
        <w:r w:rsidR="006447B9">
          <w:rPr>
            <w:rFonts w:ascii="Arial" w:hAnsi="Arial" w:cs="Arial"/>
            <w:color w:val="000000"/>
            <w:sz w:val="22"/>
            <w:szCs w:val="22"/>
          </w:rPr>
          <w:t>neurometric</w:t>
        </w:r>
        <w:proofErr w:type="spellEnd"/>
        <w:r w:rsidR="006447B9">
          <w:rPr>
            <w:rFonts w:ascii="Arial" w:hAnsi="Arial" w:cs="Arial"/>
            <w:color w:val="000000"/>
            <w:sz w:val="22"/>
            <w:szCs w:val="22"/>
          </w:rPr>
          <w:t xml:space="preserve"> </w:t>
        </w:r>
      </w:ins>
      <w:r>
        <w:rPr>
          <w:rFonts w:ascii="Arial" w:hAnsi="Arial" w:cs="Arial"/>
          <w:color w:val="000000"/>
          <w:sz w:val="22"/>
          <w:szCs w:val="22"/>
        </w:rPr>
        <w:t xml:space="preserve">thresholds were similarly affected by background contrast. As expected, post-hoc t-tests found no difference between </w:t>
      </w:r>
      <w:del w:id="226" w:author="Microsoft Office User" w:date="2021-07-20T14:38:00Z">
        <w:r w:rsidDel="006447B9">
          <w:rPr>
            <w:rFonts w:ascii="Arial" w:hAnsi="Arial" w:cs="Arial"/>
            <w:color w:val="000000"/>
            <w:sz w:val="22"/>
            <w:szCs w:val="22"/>
          </w:rPr>
          <w:delText xml:space="preserve">neural </w:delText>
        </w:r>
      </w:del>
      <w:proofErr w:type="spellStart"/>
      <w:ins w:id="227" w:author="Microsoft Office User" w:date="2021-07-20T14:38:00Z">
        <w:r w:rsidR="006447B9">
          <w:rPr>
            <w:rFonts w:ascii="Arial" w:hAnsi="Arial" w:cs="Arial"/>
            <w:color w:val="000000"/>
            <w:sz w:val="22"/>
            <w:szCs w:val="22"/>
          </w:rPr>
          <w:t>neurometric</w:t>
        </w:r>
        <w:proofErr w:type="spellEnd"/>
        <w:r w:rsidR="006447B9">
          <w:rPr>
            <w:rFonts w:ascii="Arial" w:hAnsi="Arial" w:cs="Arial"/>
            <w:color w:val="000000"/>
            <w:sz w:val="22"/>
            <w:szCs w:val="22"/>
          </w:rPr>
          <w:t xml:space="preserve"> </w:t>
        </w:r>
      </w:ins>
      <w:r>
        <w:rPr>
          <w:rFonts w:ascii="Arial" w:hAnsi="Arial" w:cs="Arial"/>
          <w:color w:val="000000"/>
          <w:sz w:val="22"/>
          <w:szCs w:val="22"/>
        </w:rPr>
        <w:t xml:space="preserve">and </w:t>
      </w:r>
      <w:del w:id="228" w:author="Microsoft Office User" w:date="2021-07-20T14:38:00Z">
        <w:r w:rsidDel="006447B9">
          <w:rPr>
            <w:rFonts w:ascii="Arial" w:hAnsi="Arial" w:cs="Arial"/>
            <w:color w:val="000000"/>
            <w:sz w:val="22"/>
            <w:szCs w:val="22"/>
          </w:rPr>
          <w:delText xml:space="preserve">behavioral </w:delText>
        </w:r>
      </w:del>
      <w:ins w:id="229" w:author="Microsoft Office User" w:date="2021-07-20T14:38:00Z">
        <w:r w:rsidR="006447B9">
          <w:rPr>
            <w:rFonts w:ascii="Arial" w:hAnsi="Arial" w:cs="Arial"/>
            <w:color w:val="000000"/>
            <w:sz w:val="22"/>
            <w:szCs w:val="22"/>
          </w:rPr>
          <w:t xml:space="preserve">psychometric </w:t>
        </w:r>
      </w:ins>
      <w:r>
        <w:rPr>
          <w:rFonts w:ascii="Arial" w:hAnsi="Arial" w:cs="Arial"/>
          <w:color w:val="000000"/>
          <w:sz w:val="22"/>
          <w:szCs w:val="22"/>
        </w:rPr>
        <w:t>thresholds (mean change [95% confidence interval]</w:t>
      </w:r>
      <w:r>
        <w:rPr>
          <w:rFonts w:ascii="Arial" w:hAnsi="Arial" w:cs="Arial"/>
          <w:i/>
          <w:iCs/>
          <w:color w:val="000000"/>
          <w:sz w:val="22"/>
          <w:szCs w:val="22"/>
        </w:rPr>
        <w:t xml:space="preserve"> = </w:t>
      </w:r>
      <w:r>
        <w:rPr>
          <w:rFonts w:ascii="Arial" w:hAnsi="Arial" w:cs="Arial"/>
          <w:color w:val="000000"/>
          <w:sz w:val="22"/>
          <w:szCs w:val="22"/>
        </w:rPr>
        <w:t xml:space="preserve">0.19 [-1.38, 1.76], </w:t>
      </w:r>
      <w:r>
        <w:rPr>
          <w:rFonts w:ascii="Arial" w:hAnsi="Arial" w:cs="Arial"/>
          <w:i/>
          <w:iCs/>
          <w:color w:val="000000"/>
          <w:sz w:val="22"/>
          <w:szCs w:val="22"/>
        </w:rPr>
        <w:t>p</w:t>
      </w:r>
      <w:r>
        <w:rPr>
          <w:rFonts w:ascii="Arial" w:hAnsi="Arial" w:cs="Arial"/>
          <w:color w:val="000000"/>
          <w:sz w:val="22"/>
          <w:szCs w:val="22"/>
        </w:rPr>
        <w:t xml:space="preserve"> = 0.81), and that low contrast significantly decreased thresholds relative to high contrast (-4.77 [-6.34, -3.19], </w:t>
      </w:r>
      <w:r>
        <w:rPr>
          <w:rFonts w:ascii="Arial" w:hAnsi="Arial" w:cs="Arial"/>
          <w:i/>
          <w:iCs/>
          <w:color w:val="000000"/>
          <w:sz w:val="22"/>
          <w:szCs w:val="22"/>
        </w:rPr>
        <w:t>p</w:t>
      </w:r>
      <w:r>
        <w:rPr>
          <w:rFonts w:ascii="Arial" w:hAnsi="Arial" w:cs="Arial"/>
          <w:color w:val="000000"/>
          <w:sz w:val="22"/>
          <w:szCs w:val="22"/>
        </w:rPr>
        <w:t xml:space="preserve"> = 5.43e-7). Taken together, these results demonstrate that population thresholds in auditory cortex are highly predictive of behavioral thresholds, and both </w:t>
      </w:r>
      <w:del w:id="230" w:author="Microsoft Office User" w:date="2021-07-20T14:38:00Z">
        <w:r w:rsidDel="006447B9">
          <w:rPr>
            <w:rFonts w:ascii="Arial" w:hAnsi="Arial" w:cs="Arial"/>
            <w:color w:val="000000"/>
            <w:sz w:val="22"/>
            <w:szCs w:val="22"/>
          </w:rPr>
          <w:delText xml:space="preserve">behavior </w:delText>
        </w:r>
      </w:del>
      <w:ins w:id="231" w:author="Microsoft Office User" w:date="2021-07-20T14:38:00Z">
        <w:r w:rsidR="006447B9">
          <w:rPr>
            <w:rFonts w:ascii="Arial" w:hAnsi="Arial" w:cs="Arial"/>
            <w:color w:val="000000"/>
            <w:sz w:val="22"/>
            <w:szCs w:val="22"/>
          </w:rPr>
          <w:t xml:space="preserve">psychometric </w:t>
        </w:r>
      </w:ins>
      <w:r>
        <w:rPr>
          <w:rFonts w:ascii="Arial" w:hAnsi="Arial" w:cs="Arial"/>
          <w:color w:val="000000"/>
          <w:sz w:val="22"/>
          <w:szCs w:val="22"/>
        </w:rPr>
        <w:t xml:space="preserve">and </w:t>
      </w:r>
      <w:del w:id="232" w:author="Microsoft Office User" w:date="2021-07-20T14:39:00Z">
        <w:r w:rsidDel="006447B9">
          <w:rPr>
            <w:rFonts w:ascii="Arial" w:hAnsi="Arial" w:cs="Arial"/>
            <w:color w:val="000000"/>
            <w:sz w:val="22"/>
            <w:szCs w:val="22"/>
          </w:rPr>
          <w:delText xml:space="preserve">neuronal </w:delText>
        </w:r>
      </w:del>
      <w:proofErr w:type="spellStart"/>
      <w:ins w:id="233" w:author="Microsoft Office User" w:date="2021-07-20T14:39:00Z">
        <w:r w:rsidR="006447B9">
          <w:rPr>
            <w:rFonts w:ascii="Arial" w:hAnsi="Arial" w:cs="Arial"/>
            <w:color w:val="000000"/>
            <w:sz w:val="22"/>
            <w:szCs w:val="22"/>
          </w:rPr>
          <w:t>neurometric</w:t>
        </w:r>
        <w:proofErr w:type="spellEnd"/>
        <w:r w:rsidR="006447B9">
          <w:rPr>
            <w:rFonts w:ascii="Arial" w:hAnsi="Arial" w:cs="Arial"/>
            <w:color w:val="000000"/>
            <w:sz w:val="22"/>
            <w:szCs w:val="22"/>
          </w:rPr>
          <w:t xml:space="preserve"> </w:t>
        </w:r>
      </w:ins>
      <w:r>
        <w:rPr>
          <w:rFonts w:ascii="Arial" w:hAnsi="Arial" w:cs="Arial"/>
          <w:color w:val="000000"/>
          <w:sz w:val="22"/>
          <w:szCs w:val="22"/>
        </w:rPr>
        <w:t>thresholds are modulated by contrast as predicted by gain control.</w:t>
      </w:r>
    </w:p>
    <w:p w14:paraId="4BA04B0C" w14:textId="2DF656B0" w:rsidR="005E6A59" w:rsidRPr="003A4453" w:rsidRDefault="005E6A59" w:rsidP="005E6A59">
      <w:pPr>
        <w:jc w:val="both"/>
        <w:rPr>
          <w:rFonts w:ascii="Arial" w:hAnsi="Arial" w:cs="Arial"/>
          <w:color w:val="000000"/>
          <w:sz w:val="22"/>
          <w:szCs w:val="22"/>
        </w:rPr>
      </w:pPr>
      <w:r>
        <w:rPr>
          <w:rFonts w:ascii="Arial" w:hAnsi="Arial" w:cs="Arial"/>
          <w:color w:val="000000"/>
          <w:sz w:val="22"/>
          <w:szCs w:val="22"/>
        </w:rPr>
        <w:tab/>
        <w:t xml:space="preserve">Next, we applied the same statistical analysis to psychometric and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slopes, finding that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slopes and contrast significantly predicted </w:t>
      </w:r>
      <w:del w:id="234" w:author="Microsoft Office User" w:date="2021-07-20T14:39:00Z">
        <w:r w:rsidDel="006447B9">
          <w:rPr>
            <w:rFonts w:ascii="Arial" w:hAnsi="Arial" w:cs="Arial"/>
            <w:color w:val="000000"/>
            <w:sz w:val="22"/>
            <w:szCs w:val="22"/>
          </w:rPr>
          <w:delText xml:space="preserve">behavioral </w:delText>
        </w:r>
      </w:del>
      <w:ins w:id="235" w:author="Microsoft Office User" w:date="2021-07-20T14:39:00Z">
        <w:r w:rsidR="006447B9">
          <w:rPr>
            <w:rFonts w:ascii="Arial" w:hAnsi="Arial" w:cs="Arial"/>
            <w:color w:val="000000"/>
            <w:sz w:val="22"/>
            <w:szCs w:val="22"/>
          </w:rPr>
          <w:t xml:space="preserve">psychometric </w:t>
        </w:r>
      </w:ins>
      <w:r>
        <w:rPr>
          <w:rFonts w:ascii="Arial" w:hAnsi="Arial" w:cs="Arial"/>
          <w:color w:val="000000"/>
          <w:sz w:val="22"/>
          <w:szCs w:val="22"/>
        </w:rPr>
        <w:t xml:space="preserve">slopes (multiple regression: </w:t>
      </w:r>
      <w:r>
        <w:rPr>
          <w:rFonts w:ascii="Arial" w:hAnsi="Arial" w:cs="Arial"/>
          <w:i/>
          <w:iCs/>
          <w:color w:val="000000"/>
          <w:sz w:val="22"/>
          <w:szCs w:val="22"/>
        </w:rPr>
        <w:t>F</w:t>
      </w:r>
      <w:r>
        <w:rPr>
          <w:rFonts w:ascii="Arial" w:hAnsi="Arial" w:cs="Arial"/>
          <w:color w:val="000000"/>
          <w:sz w:val="22"/>
          <w:szCs w:val="22"/>
        </w:rPr>
        <w:t xml:space="preserve">(1,16) = 12.00, </w:t>
      </w:r>
      <w:r>
        <w:rPr>
          <w:rFonts w:ascii="Arial" w:hAnsi="Arial" w:cs="Arial"/>
          <w:i/>
          <w:iCs/>
          <w:color w:val="000000"/>
          <w:sz w:val="22"/>
          <w:szCs w:val="22"/>
        </w:rPr>
        <w:t xml:space="preserve">p </w:t>
      </w:r>
      <w:r>
        <w:rPr>
          <w:rFonts w:ascii="Arial" w:hAnsi="Arial" w:cs="Arial"/>
          <w:color w:val="000000"/>
          <w:sz w:val="22"/>
          <w:szCs w:val="22"/>
        </w:rPr>
        <w:t xml:space="preserve">= 6.63e-4, </w:t>
      </w:r>
      <w:r>
        <w:rPr>
          <w:rFonts w:ascii="Arial" w:hAnsi="Arial" w:cs="Arial"/>
          <w:i/>
          <w:iCs/>
          <w:color w:val="000000"/>
          <w:sz w:val="22"/>
          <w:szCs w:val="22"/>
        </w:rPr>
        <w:t>R</w:t>
      </w:r>
      <w:r>
        <w:rPr>
          <w:rFonts w:ascii="Arial" w:hAnsi="Arial" w:cs="Arial"/>
          <w:i/>
          <w:iCs/>
          <w:color w:val="000000"/>
          <w:sz w:val="22"/>
          <w:szCs w:val="22"/>
          <w:vertAlign w:val="superscript"/>
        </w:rPr>
        <w:t>2</w:t>
      </w:r>
      <w:r>
        <w:rPr>
          <w:rFonts w:ascii="Arial" w:hAnsi="Arial" w:cs="Arial"/>
          <w:color w:val="000000"/>
          <w:sz w:val="22"/>
          <w:szCs w:val="22"/>
        </w:rPr>
        <w:t xml:space="preserve"> = 0.60). Examination of the individual predictors found that neuronal slopes were significantly predictive (</w:t>
      </w:r>
      <w:r w:rsidRPr="007A6FAF">
        <w:rPr>
          <w:rFonts w:ascii="Arial" w:hAnsi="Arial" w:cs="Arial"/>
          <w:i/>
          <w:iCs/>
          <w:sz w:val="22"/>
          <w:szCs w:val="22"/>
        </w:rPr>
        <w:t>β</w:t>
      </w:r>
      <w:r>
        <w:rPr>
          <w:rFonts w:ascii="Arial" w:hAnsi="Arial" w:cs="Arial"/>
          <w:sz w:val="22"/>
          <w:szCs w:val="22"/>
        </w:rPr>
        <w:t xml:space="preserve"> = 0.67, </w:t>
      </w:r>
      <w:r>
        <w:rPr>
          <w:rFonts w:ascii="Arial" w:hAnsi="Arial" w:cs="Arial"/>
          <w:i/>
          <w:iCs/>
          <w:sz w:val="22"/>
          <w:szCs w:val="22"/>
        </w:rPr>
        <w:t xml:space="preserve">p </w:t>
      </w:r>
      <w:r>
        <w:rPr>
          <w:rFonts w:ascii="Arial" w:hAnsi="Arial" w:cs="Arial"/>
          <w:sz w:val="22"/>
          <w:szCs w:val="22"/>
        </w:rPr>
        <w:t xml:space="preserve">= 0.0018), while contrast was not predictive </w:t>
      </w:r>
      <w:r>
        <w:rPr>
          <w:rFonts w:ascii="Arial" w:hAnsi="Arial" w:cs="Arial"/>
          <w:color w:val="000000"/>
          <w:sz w:val="22"/>
          <w:szCs w:val="22"/>
        </w:rPr>
        <w:t>(</w:t>
      </w:r>
      <w:r w:rsidRPr="007A6FAF">
        <w:rPr>
          <w:rFonts w:ascii="Arial" w:hAnsi="Arial" w:cs="Arial"/>
          <w:i/>
          <w:iCs/>
          <w:sz w:val="22"/>
          <w:szCs w:val="22"/>
        </w:rPr>
        <w:t>β</w:t>
      </w:r>
      <w:r>
        <w:rPr>
          <w:rFonts w:ascii="Arial" w:hAnsi="Arial" w:cs="Arial"/>
          <w:sz w:val="22"/>
          <w:szCs w:val="22"/>
        </w:rPr>
        <w:t xml:space="preserve"> = 0.010, </w:t>
      </w:r>
      <w:r>
        <w:rPr>
          <w:rFonts w:ascii="Arial" w:hAnsi="Arial" w:cs="Arial"/>
          <w:i/>
          <w:iCs/>
          <w:sz w:val="22"/>
          <w:szCs w:val="22"/>
        </w:rPr>
        <w:t xml:space="preserve">p </w:t>
      </w:r>
      <w:r>
        <w:rPr>
          <w:rFonts w:ascii="Arial" w:hAnsi="Arial" w:cs="Arial"/>
          <w:sz w:val="22"/>
          <w:szCs w:val="22"/>
        </w:rPr>
        <w:t>= 0.16</w:t>
      </w:r>
      <w:r>
        <w:rPr>
          <w:rFonts w:ascii="Arial" w:hAnsi="Arial" w:cs="Arial"/>
          <w:color w:val="000000"/>
          <w:sz w:val="22"/>
          <w:szCs w:val="22"/>
        </w:rPr>
        <w:t>) of behavioral slopes (Figure 5h). Repeating the ANOVA described above we found a significant main effect of slope measure (</w:t>
      </w:r>
      <w:r w:rsidRPr="00C72113">
        <w:rPr>
          <w:rFonts w:ascii="Arial" w:hAnsi="Arial" w:cs="Arial"/>
          <w:i/>
          <w:iCs/>
          <w:color w:val="000000"/>
          <w:sz w:val="22"/>
          <w:szCs w:val="22"/>
        </w:rPr>
        <w:t>F</w:t>
      </w:r>
      <w:r>
        <w:rPr>
          <w:rFonts w:ascii="Arial" w:hAnsi="Arial" w:cs="Arial"/>
          <w:color w:val="000000"/>
          <w:sz w:val="22"/>
          <w:szCs w:val="22"/>
        </w:rPr>
        <w:t xml:space="preserve">(1) = 5.88, </w:t>
      </w:r>
      <w:r w:rsidRPr="00C72113">
        <w:rPr>
          <w:rFonts w:ascii="Arial" w:hAnsi="Arial" w:cs="Arial"/>
          <w:i/>
          <w:iCs/>
          <w:color w:val="000000"/>
          <w:sz w:val="22"/>
          <w:szCs w:val="22"/>
        </w:rPr>
        <w:t>p</w:t>
      </w:r>
      <w:r>
        <w:rPr>
          <w:rFonts w:ascii="Arial" w:hAnsi="Arial" w:cs="Arial"/>
          <w:color w:val="000000"/>
          <w:sz w:val="22"/>
          <w:szCs w:val="22"/>
        </w:rPr>
        <w:t xml:space="preserve"> = 0.021) and contrast (</w:t>
      </w:r>
      <w:r w:rsidRPr="00C72113">
        <w:rPr>
          <w:rFonts w:ascii="Arial" w:hAnsi="Arial" w:cs="Arial"/>
          <w:i/>
          <w:iCs/>
          <w:color w:val="000000"/>
          <w:sz w:val="22"/>
          <w:szCs w:val="22"/>
        </w:rPr>
        <w:t>F</w:t>
      </w:r>
      <w:r>
        <w:rPr>
          <w:rFonts w:ascii="Arial" w:hAnsi="Arial" w:cs="Arial"/>
          <w:color w:val="000000"/>
          <w:sz w:val="22"/>
          <w:szCs w:val="22"/>
        </w:rPr>
        <w:t xml:space="preserve">(1) = 8.31, </w:t>
      </w:r>
      <w:r w:rsidRPr="00C72113">
        <w:rPr>
          <w:rFonts w:ascii="Arial" w:hAnsi="Arial" w:cs="Arial"/>
          <w:i/>
          <w:iCs/>
          <w:color w:val="000000"/>
          <w:sz w:val="22"/>
          <w:szCs w:val="22"/>
        </w:rPr>
        <w:t>p</w:t>
      </w:r>
      <w:r>
        <w:rPr>
          <w:rFonts w:ascii="Arial" w:hAnsi="Arial" w:cs="Arial"/>
          <w:color w:val="000000"/>
          <w:sz w:val="22"/>
          <w:szCs w:val="22"/>
        </w:rPr>
        <w:t xml:space="preserve"> = 0.0068), but no interaction between the two (</w:t>
      </w:r>
      <w:r>
        <w:rPr>
          <w:rFonts w:ascii="Arial" w:hAnsi="Arial" w:cs="Arial"/>
          <w:i/>
          <w:iCs/>
          <w:color w:val="000000"/>
          <w:sz w:val="22"/>
          <w:szCs w:val="22"/>
        </w:rPr>
        <w:t>F</w:t>
      </w:r>
      <w:r>
        <w:rPr>
          <w:rFonts w:ascii="Arial" w:hAnsi="Arial" w:cs="Arial"/>
          <w:color w:val="000000"/>
          <w:sz w:val="22"/>
          <w:szCs w:val="22"/>
        </w:rPr>
        <w:t xml:space="preserve">(1) = 0.18, </w:t>
      </w:r>
      <w:r>
        <w:rPr>
          <w:rFonts w:ascii="Arial" w:hAnsi="Arial" w:cs="Arial"/>
          <w:i/>
          <w:iCs/>
          <w:color w:val="000000"/>
          <w:sz w:val="22"/>
          <w:szCs w:val="22"/>
        </w:rPr>
        <w:t xml:space="preserve">p </w:t>
      </w:r>
      <w:r>
        <w:rPr>
          <w:rFonts w:ascii="Arial" w:hAnsi="Arial" w:cs="Arial"/>
          <w:color w:val="000000"/>
          <w:sz w:val="22"/>
          <w:szCs w:val="22"/>
        </w:rPr>
        <w:t xml:space="preserve">= 0.67). Post-hoc testing revealed that </w:t>
      </w:r>
      <w:del w:id="236" w:author="Microsoft Office User" w:date="2021-07-20T14:39:00Z">
        <w:r w:rsidDel="006447B9">
          <w:rPr>
            <w:rFonts w:ascii="Arial" w:hAnsi="Arial" w:cs="Arial"/>
            <w:color w:val="000000"/>
            <w:sz w:val="22"/>
            <w:szCs w:val="22"/>
          </w:rPr>
          <w:delText xml:space="preserve">neuronal </w:delText>
        </w:r>
      </w:del>
      <w:proofErr w:type="spellStart"/>
      <w:ins w:id="237" w:author="Microsoft Office User" w:date="2021-07-20T14:39:00Z">
        <w:r w:rsidR="006447B9">
          <w:rPr>
            <w:rFonts w:ascii="Arial" w:hAnsi="Arial" w:cs="Arial"/>
            <w:color w:val="000000"/>
            <w:sz w:val="22"/>
            <w:szCs w:val="22"/>
          </w:rPr>
          <w:t>neurometric</w:t>
        </w:r>
        <w:proofErr w:type="spellEnd"/>
        <w:r w:rsidR="006447B9">
          <w:rPr>
            <w:rFonts w:ascii="Arial" w:hAnsi="Arial" w:cs="Arial"/>
            <w:color w:val="000000"/>
            <w:sz w:val="22"/>
            <w:szCs w:val="22"/>
          </w:rPr>
          <w:t xml:space="preserve"> </w:t>
        </w:r>
      </w:ins>
      <w:r>
        <w:rPr>
          <w:rFonts w:ascii="Arial" w:hAnsi="Arial" w:cs="Arial"/>
          <w:color w:val="000000"/>
          <w:sz w:val="22"/>
          <w:szCs w:val="22"/>
        </w:rPr>
        <w:t xml:space="preserve">slopes were significantly shallower than </w:t>
      </w:r>
      <w:del w:id="238" w:author="Microsoft Office User" w:date="2021-07-20T14:39:00Z">
        <w:r w:rsidDel="006447B9">
          <w:rPr>
            <w:rFonts w:ascii="Arial" w:hAnsi="Arial" w:cs="Arial"/>
            <w:color w:val="000000"/>
            <w:sz w:val="22"/>
            <w:szCs w:val="22"/>
          </w:rPr>
          <w:delText xml:space="preserve">neuronal </w:delText>
        </w:r>
      </w:del>
      <w:ins w:id="239" w:author="Microsoft Office User" w:date="2021-07-20T14:39:00Z">
        <w:r w:rsidR="006447B9">
          <w:rPr>
            <w:rFonts w:ascii="Arial" w:hAnsi="Arial" w:cs="Arial"/>
            <w:color w:val="000000"/>
            <w:sz w:val="22"/>
            <w:szCs w:val="22"/>
          </w:rPr>
          <w:t xml:space="preserve">psychometric </w:t>
        </w:r>
      </w:ins>
      <w:r>
        <w:rPr>
          <w:rFonts w:ascii="Arial" w:hAnsi="Arial" w:cs="Arial"/>
          <w:color w:val="000000"/>
          <w:sz w:val="22"/>
          <w:szCs w:val="22"/>
        </w:rPr>
        <w:t xml:space="preserve">slopes (-0.015 [-0.027, -0.0024] PC/dB, </w:t>
      </w:r>
      <w:r>
        <w:rPr>
          <w:rFonts w:ascii="Arial" w:hAnsi="Arial" w:cs="Arial"/>
          <w:i/>
          <w:iCs/>
          <w:color w:val="000000"/>
          <w:sz w:val="22"/>
          <w:szCs w:val="22"/>
        </w:rPr>
        <w:t>p</w:t>
      </w:r>
      <w:r>
        <w:rPr>
          <w:rFonts w:ascii="Arial" w:hAnsi="Arial" w:cs="Arial"/>
          <w:color w:val="000000"/>
          <w:sz w:val="22"/>
          <w:szCs w:val="22"/>
        </w:rPr>
        <w:t xml:space="preserve"> = 0.021). We also found that low contrast slopes were significantly shallower overall (-0.018 [-0.030, -0.0052] PC/dB, </w:t>
      </w:r>
      <w:r>
        <w:rPr>
          <w:rFonts w:ascii="Arial" w:hAnsi="Arial" w:cs="Arial"/>
          <w:i/>
          <w:iCs/>
          <w:color w:val="000000"/>
          <w:sz w:val="22"/>
          <w:szCs w:val="22"/>
        </w:rPr>
        <w:t xml:space="preserve">p = </w:t>
      </w:r>
      <w:r>
        <w:rPr>
          <w:rFonts w:ascii="Arial" w:hAnsi="Arial" w:cs="Arial"/>
          <w:color w:val="000000"/>
          <w:sz w:val="22"/>
          <w:szCs w:val="22"/>
        </w:rPr>
        <w:t>0.0068),</w:t>
      </w:r>
      <w:del w:id="240" w:author="Microsoft Office User" w:date="2021-07-20T14:40:00Z">
        <w:r w:rsidDel="006447B9">
          <w:rPr>
            <w:rFonts w:ascii="Arial" w:hAnsi="Arial" w:cs="Arial"/>
            <w:color w:val="000000"/>
            <w:sz w:val="22"/>
            <w:szCs w:val="22"/>
          </w:rPr>
          <w:delText xml:space="preserve"> </w:delText>
        </w:r>
      </w:del>
      <w:r>
        <w:rPr>
          <w:rFonts w:ascii="Arial" w:hAnsi="Arial" w:cs="Arial"/>
          <w:color w:val="000000"/>
          <w:sz w:val="22"/>
          <w:szCs w:val="22"/>
        </w:rPr>
        <w:t xml:space="preserve"> conflicting with our previous behavioral findings (Figure 3h). </w:t>
      </w:r>
      <w:del w:id="241" w:author="Microsoft Office User" w:date="2021-07-20T14:40:00Z">
        <w:r w:rsidRPr="00CF7A55" w:rsidDel="006447B9">
          <w:rPr>
            <w:rFonts w:ascii="Arial" w:hAnsi="Arial" w:cs="Arial"/>
            <w:color w:val="000000"/>
            <w:sz w:val="22"/>
            <w:szCs w:val="22"/>
          </w:rPr>
          <w:delText>However</w:delText>
        </w:r>
      </w:del>
      <w:ins w:id="242" w:author="Microsoft Office User" w:date="2021-07-20T14:42:00Z">
        <w:r w:rsidR="006447B9">
          <w:rPr>
            <w:rFonts w:ascii="Arial" w:hAnsi="Arial" w:cs="Arial"/>
            <w:color w:val="000000"/>
            <w:sz w:val="22"/>
            <w:szCs w:val="22"/>
          </w:rPr>
          <w:t xml:space="preserve">To control for the previously discussed effects of target range on </w:t>
        </w:r>
      </w:ins>
      <w:ins w:id="243" w:author="Microsoft Office User" w:date="2021-07-20T14:43:00Z">
        <w:r w:rsidR="006447B9">
          <w:rPr>
            <w:rFonts w:ascii="Arial" w:hAnsi="Arial" w:cs="Arial"/>
            <w:color w:val="000000"/>
            <w:sz w:val="22"/>
            <w:szCs w:val="22"/>
          </w:rPr>
          <w:t>psychometric slope</w:t>
        </w:r>
      </w:ins>
      <w:r w:rsidRPr="00CF7A55">
        <w:rPr>
          <w:rFonts w:ascii="Arial" w:hAnsi="Arial" w:cs="Arial"/>
          <w:color w:val="000000"/>
          <w:sz w:val="22"/>
          <w:szCs w:val="22"/>
        </w:rPr>
        <w:t>,</w:t>
      </w:r>
      <w:ins w:id="244" w:author="Microsoft Office User" w:date="2021-07-20T14:41:00Z">
        <w:r w:rsidR="006447B9">
          <w:rPr>
            <w:rFonts w:ascii="Arial" w:hAnsi="Arial" w:cs="Arial"/>
            <w:color w:val="000000"/>
            <w:sz w:val="22"/>
            <w:szCs w:val="22"/>
          </w:rPr>
          <w:t xml:space="preserve"> </w:t>
        </w:r>
      </w:ins>
      <w:del w:id="245" w:author="Microsoft Office User" w:date="2021-07-20T14:40:00Z">
        <w:r w:rsidRPr="00CF7A55" w:rsidDel="006447B9">
          <w:rPr>
            <w:rFonts w:ascii="Arial" w:hAnsi="Arial" w:cs="Arial"/>
            <w:color w:val="000000"/>
            <w:sz w:val="22"/>
            <w:szCs w:val="22"/>
          </w:rPr>
          <w:delText xml:space="preserve"> if </w:delText>
        </w:r>
      </w:del>
      <w:r w:rsidRPr="00CF7A55">
        <w:rPr>
          <w:rFonts w:ascii="Arial" w:hAnsi="Arial" w:cs="Arial"/>
          <w:color w:val="000000"/>
          <w:sz w:val="22"/>
          <w:szCs w:val="22"/>
        </w:rPr>
        <w:t xml:space="preserve">we </w:t>
      </w:r>
      <w:del w:id="246" w:author="Microsoft Office User" w:date="2021-07-20T14:41:00Z">
        <w:r w:rsidRPr="00CF7A55" w:rsidDel="006447B9">
          <w:rPr>
            <w:rFonts w:ascii="Arial" w:hAnsi="Arial" w:cs="Arial"/>
            <w:color w:val="000000"/>
            <w:sz w:val="22"/>
            <w:szCs w:val="22"/>
          </w:rPr>
          <w:delText xml:space="preserve">averaged </w:delText>
        </w:r>
      </w:del>
      <w:ins w:id="247" w:author="Microsoft Office User" w:date="2021-07-20T14:41:00Z">
        <w:r w:rsidR="006447B9">
          <w:rPr>
            <w:rFonts w:ascii="Arial" w:hAnsi="Arial" w:cs="Arial"/>
            <w:color w:val="000000"/>
            <w:sz w:val="22"/>
            <w:szCs w:val="22"/>
          </w:rPr>
          <w:t>selected</w:t>
        </w:r>
        <w:r w:rsidR="006447B9" w:rsidRPr="00CF7A55">
          <w:rPr>
            <w:rFonts w:ascii="Arial" w:hAnsi="Arial" w:cs="Arial"/>
            <w:color w:val="000000"/>
            <w:sz w:val="22"/>
            <w:szCs w:val="22"/>
          </w:rPr>
          <w:t xml:space="preserve"> </w:t>
        </w:r>
      </w:ins>
      <w:r w:rsidRPr="00CF7A55">
        <w:rPr>
          <w:rFonts w:ascii="Arial" w:hAnsi="Arial" w:cs="Arial"/>
          <w:color w:val="000000"/>
          <w:sz w:val="22"/>
          <w:szCs w:val="22"/>
        </w:rPr>
        <w:t>only the sessions where mice were presented matched target volumes in low and high contrast</w:t>
      </w:r>
      <w:ins w:id="248" w:author="Microsoft Office User" w:date="2021-07-20T14:43:00Z">
        <w:r w:rsidR="006447B9">
          <w:rPr>
            <w:rFonts w:ascii="Arial" w:hAnsi="Arial" w:cs="Arial"/>
            <w:color w:val="000000"/>
            <w:sz w:val="22"/>
            <w:szCs w:val="22"/>
          </w:rPr>
          <w:t>.</w:t>
        </w:r>
      </w:ins>
      <w:del w:id="249" w:author="Microsoft Office User" w:date="2021-07-20T14:43:00Z">
        <w:r w:rsidRPr="00CF7A55" w:rsidDel="006447B9">
          <w:rPr>
            <w:rFonts w:ascii="Arial" w:hAnsi="Arial" w:cs="Arial"/>
            <w:color w:val="000000"/>
            <w:sz w:val="22"/>
            <w:szCs w:val="22"/>
          </w:rPr>
          <w:delText>,</w:delText>
        </w:r>
      </w:del>
      <w:r w:rsidRPr="00CF7A55">
        <w:rPr>
          <w:rFonts w:ascii="Arial" w:hAnsi="Arial" w:cs="Arial"/>
          <w:color w:val="000000"/>
          <w:sz w:val="22"/>
          <w:szCs w:val="22"/>
        </w:rPr>
        <w:t xml:space="preserve"> </w:t>
      </w:r>
      <w:del w:id="250" w:author="Microsoft Office User" w:date="2021-07-20T14:41:00Z">
        <w:r w:rsidRPr="00CF7A55" w:rsidDel="006447B9">
          <w:rPr>
            <w:rFonts w:ascii="Arial" w:hAnsi="Arial" w:cs="Arial"/>
            <w:color w:val="000000"/>
            <w:sz w:val="22"/>
            <w:szCs w:val="22"/>
          </w:rPr>
          <w:delText xml:space="preserve">we </w:delText>
        </w:r>
      </w:del>
      <w:ins w:id="251" w:author="Microsoft Office User" w:date="2021-07-20T14:43:00Z">
        <w:r w:rsidR="006447B9">
          <w:rPr>
            <w:rFonts w:ascii="Arial" w:hAnsi="Arial" w:cs="Arial"/>
            <w:color w:val="000000"/>
            <w:sz w:val="22"/>
            <w:szCs w:val="22"/>
          </w:rPr>
          <w:t>In this cohort, we</w:t>
        </w:r>
      </w:ins>
      <w:ins w:id="252" w:author="Microsoft Office User" w:date="2021-07-20T14:41:00Z">
        <w:r w:rsidR="006447B9" w:rsidRPr="00CF7A55">
          <w:rPr>
            <w:rFonts w:ascii="Arial" w:hAnsi="Arial" w:cs="Arial"/>
            <w:color w:val="000000"/>
            <w:sz w:val="22"/>
            <w:szCs w:val="22"/>
          </w:rPr>
          <w:t xml:space="preserve"> </w:t>
        </w:r>
      </w:ins>
      <w:r>
        <w:rPr>
          <w:rFonts w:ascii="Arial" w:hAnsi="Arial" w:cs="Arial"/>
          <w:color w:val="000000"/>
          <w:sz w:val="22"/>
          <w:szCs w:val="22"/>
        </w:rPr>
        <w:t>found</w:t>
      </w:r>
      <w:r w:rsidRPr="00CF7A55">
        <w:rPr>
          <w:rFonts w:ascii="Arial" w:hAnsi="Arial" w:cs="Arial"/>
          <w:color w:val="000000"/>
          <w:sz w:val="22"/>
          <w:szCs w:val="22"/>
        </w:rPr>
        <w:t xml:space="preserve"> a significant main effect of contrast (</w:t>
      </w:r>
      <w:r w:rsidRPr="00CF7A55">
        <w:rPr>
          <w:rFonts w:ascii="Arial" w:hAnsi="Arial" w:cs="Arial"/>
          <w:i/>
          <w:iCs/>
          <w:color w:val="000000"/>
          <w:sz w:val="22"/>
          <w:szCs w:val="22"/>
        </w:rPr>
        <w:t>F</w:t>
      </w:r>
      <w:r w:rsidRPr="00CF7A55">
        <w:rPr>
          <w:rFonts w:ascii="Arial" w:hAnsi="Arial" w:cs="Arial"/>
          <w:color w:val="000000"/>
          <w:sz w:val="22"/>
          <w:szCs w:val="22"/>
        </w:rPr>
        <w:t xml:space="preserve">(1) = 5.98, </w:t>
      </w:r>
      <w:r w:rsidRPr="00CF7A55">
        <w:rPr>
          <w:rFonts w:ascii="Arial" w:hAnsi="Arial" w:cs="Arial"/>
          <w:i/>
          <w:iCs/>
          <w:color w:val="000000"/>
          <w:sz w:val="22"/>
          <w:szCs w:val="22"/>
        </w:rPr>
        <w:t>p</w:t>
      </w:r>
      <w:r w:rsidRPr="00CF7A55">
        <w:rPr>
          <w:rFonts w:ascii="Arial" w:hAnsi="Arial" w:cs="Arial"/>
          <w:color w:val="000000"/>
          <w:sz w:val="22"/>
          <w:szCs w:val="22"/>
        </w:rPr>
        <w:t xml:space="preserve"> = 0.028) and slope measure (</w:t>
      </w:r>
      <w:r w:rsidRPr="00CF7A55">
        <w:rPr>
          <w:rFonts w:ascii="Arial" w:hAnsi="Arial" w:cs="Arial"/>
          <w:i/>
          <w:iCs/>
          <w:color w:val="000000"/>
          <w:sz w:val="22"/>
          <w:szCs w:val="22"/>
        </w:rPr>
        <w:t>F</w:t>
      </w:r>
      <w:r w:rsidRPr="00CF7A55">
        <w:rPr>
          <w:rFonts w:ascii="Arial" w:hAnsi="Arial" w:cs="Arial"/>
          <w:color w:val="000000"/>
          <w:sz w:val="22"/>
          <w:szCs w:val="22"/>
        </w:rPr>
        <w:t xml:space="preserve">(1) = 10.62, </w:t>
      </w:r>
      <w:r w:rsidRPr="00CF7A55">
        <w:rPr>
          <w:rFonts w:ascii="Arial" w:hAnsi="Arial" w:cs="Arial"/>
          <w:i/>
          <w:iCs/>
          <w:color w:val="000000"/>
          <w:sz w:val="22"/>
          <w:szCs w:val="22"/>
        </w:rPr>
        <w:t>p</w:t>
      </w:r>
      <w:r w:rsidRPr="00CF7A55">
        <w:rPr>
          <w:rFonts w:ascii="Arial" w:hAnsi="Arial" w:cs="Arial"/>
          <w:color w:val="000000"/>
          <w:sz w:val="22"/>
          <w:szCs w:val="22"/>
        </w:rPr>
        <w:t xml:space="preserve"> = 0.0057). Post-hoc testing</w:t>
      </w:r>
      <w:r>
        <w:rPr>
          <w:rFonts w:ascii="Arial" w:hAnsi="Arial" w:cs="Arial"/>
          <w:color w:val="000000"/>
          <w:sz w:val="22"/>
          <w:szCs w:val="22"/>
        </w:rPr>
        <w:t xml:space="preserve"> </w:t>
      </w:r>
      <w:del w:id="253" w:author="Microsoft Office User" w:date="2021-07-20T14:41:00Z">
        <w:r w:rsidDel="006447B9">
          <w:rPr>
            <w:rFonts w:ascii="Arial" w:hAnsi="Arial" w:cs="Arial"/>
            <w:color w:val="000000"/>
            <w:sz w:val="22"/>
            <w:szCs w:val="22"/>
          </w:rPr>
          <w:delText xml:space="preserve">of </w:delText>
        </w:r>
      </w:del>
      <w:del w:id="254" w:author="Microsoft Office User" w:date="2021-07-20T14:43:00Z">
        <w:r w:rsidDel="006447B9">
          <w:rPr>
            <w:rFonts w:ascii="Arial" w:hAnsi="Arial" w:cs="Arial"/>
            <w:color w:val="000000"/>
            <w:sz w:val="22"/>
            <w:szCs w:val="22"/>
          </w:rPr>
          <w:delText>this cohort</w:delText>
        </w:r>
        <w:r w:rsidRPr="00CF7A55" w:rsidDel="006447B9">
          <w:rPr>
            <w:rFonts w:ascii="Arial" w:hAnsi="Arial" w:cs="Arial"/>
            <w:color w:val="000000"/>
            <w:sz w:val="22"/>
            <w:szCs w:val="22"/>
          </w:rPr>
          <w:delText xml:space="preserve"> </w:delText>
        </w:r>
      </w:del>
      <w:r w:rsidRPr="00CF7A55">
        <w:rPr>
          <w:rFonts w:ascii="Arial" w:hAnsi="Arial" w:cs="Arial"/>
          <w:color w:val="000000"/>
          <w:sz w:val="22"/>
          <w:szCs w:val="22"/>
        </w:rPr>
        <w:t xml:space="preserve">revealed significantly steeper slopes in low contrast (0.0071 [0.00087, 0.013], </w:t>
      </w:r>
      <w:r w:rsidRPr="00CF7A55">
        <w:rPr>
          <w:rFonts w:ascii="Arial" w:hAnsi="Arial" w:cs="Arial"/>
          <w:i/>
          <w:iCs/>
          <w:color w:val="000000"/>
          <w:sz w:val="22"/>
          <w:szCs w:val="22"/>
        </w:rPr>
        <w:t xml:space="preserve">p = </w:t>
      </w:r>
      <w:r w:rsidRPr="00CF7A55">
        <w:rPr>
          <w:rFonts w:ascii="Arial" w:hAnsi="Arial" w:cs="Arial"/>
          <w:color w:val="000000"/>
          <w:sz w:val="22"/>
          <w:szCs w:val="22"/>
        </w:rPr>
        <w:t xml:space="preserve">0.028), and significantly shallower slopes of the </w:t>
      </w:r>
      <w:proofErr w:type="spellStart"/>
      <w:r w:rsidRPr="00CF7A55">
        <w:rPr>
          <w:rFonts w:ascii="Arial" w:hAnsi="Arial" w:cs="Arial"/>
          <w:color w:val="000000"/>
          <w:sz w:val="22"/>
          <w:szCs w:val="22"/>
        </w:rPr>
        <w:t>neurometric</w:t>
      </w:r>
      <w:proofErr w:type="spellEnd"/>
      <w:r w:rsidRPr="00CF7A55">
        <w:rPr>
          <w:rFonts w:ascii="Arial" w:hAnsi="Arial" w:cs="Arial"/>
          <w:color w:val="000000"/>
          <w:sz w:val="22"/>
          <w:szCs w:val="22"/>
        </w:rPr>
        <w:t xml:space="preserve"> functions (-0.0094 [-0.016, -0.0032], </w:t>
      </w:r>
      <w:r w:rsidRPr="00CF7A55">
        <w:rPr>
          <w:rFonts w:ascii="Arial" w:hAnsi="Arial" w:cs="Arial"/>
          <w:i/>
          <w:iCs/>
          <w:color w:val="000000"/>
          <w:sz w:val="22"/>
          <w:szCs w:val="22"/>
        </w:rPr>
        <w:t xml:space="preserve">p </w:t>
      </w:r>
      <w:r w:rsidRPr="00CF7A55">
        <w:rPr>
          <w:rFonts w:ascii="Arial" w:hAnsi="Arial" w:cs="Arial"/>
          <w:color w:val="000000"/>
          <w:sz w:val="22"/>
          <w:szCs w:val="22"/>
        </w:rPr>
        <w:t xml:space="preserve">= 0.0057; </w:t>
      </w:r>
      <w:r w:rsidR="002F5875">
        <w:rPr>
          <w:rFonts w:ascii="Arial" w:hAnsi="Arial" w:cs="Arial"/>
          <w:color w:val="000000"/>
          <w:sz w:val="22"/>
          <w:szCs w:val="22"/>
        </w:rPr>
        <w:t>Extended Data</w:t>
      </w:r>
      <w:r w:rsidRPr="00CF7A55">
        <w:rPr>
          <w:rFonts w:ascii="Arial" w:hAnsi="Arial" w:cs="Arial"/>
          <w:color w:val="000000"/>
          <w:sz w:val="22"/>
          <w:szCs w:val="22"/>
        </w:rPr>
        <w:t xml:space="preserve"> Figure 5a).</w:t>
      </w:r>
      <w:r>
        <w:rPr>
          <w:rFonts w:ascii="Arial" w:hAnsi="Arial" w:cs="Arial"/>
          <w:color w:val="000000"/>
          <w:sz w:val="22"/>
          <w:szCs w:val="22"/>
        </w:rPr>
        <w:t xml:space="preserve"> These results were consistent with our previous behavioral findings (Figure </w:t>
      </w:r>
      <w:del w:id="255" w:author="Microsoft Office User" w:date="2021-07-20T14:43:00Z">
        <w:r w:rsidDel="006447B9">
          <w:rPr>
            <w:rFonts w:ascii="Arial" w:hAnsi="Arial" w:cs="Arial"/>
            <w:color w:val="000000"/>
            <w:sz w:val="22"/>
            <w:szCs w:val="22"/>
          </w:rPr>
          <w:delText>2h</w:delText>
        </w:r>
      </w:del>
      <w:ins w:id="256" w:author="Microsoft Office User" w:date="2021-07-20T14:43:00Z">
        <w:r w:rsidR="006447B9">
          <w:rPr>
            <w:rFonts w:ascii="Arial" w:hAnsi="Arial" w:cs="Arial"/>
            <w:color w:val="000000"/>
            <w:sz w:val="22"/>
            <w:szCs w:val="22"/>
          </w:rPr>
          <w:t>3h</w:t>
        </w:r>
      </w:ins>
      <w:r>
        <w:rPr>
          <w:rFonts w:ascii="Arial" w:hAnsi="Arial" w:cs="Arial"/>
          <w:color w:val="000000"/>
          <w:sz w:val="22"/>
          <w:szCs w:val="22"/>
        </w:rPr>
        <w:t xml:space="preserve">), demonstrating that when target volumes are matched, increases in stimulus contrast induce a decrease in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and psychometric slopes.</w:t>
      </w:r>
    </w:p>
    <w:p w14:paraId="5F6BDE4E" w14:textId="77777777"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Taken together, these results demonstrate that parameters of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and psychometric functions are affected by contrast in similar ways, consistent with our normative model. We also find that individual variation in psychometric performance is predicted by population activity in auditory cortex, independently of the effect of contrast.</w:t>
      </w:r>
    </w:p>
    <w:p w14:paraId="483C3319" w14:textId="77777777" w:rsidR="005E6A59" w:rsidRDefault="005E6A59" w:rsidP="005E6A59">
      <w:pPr>
        <w:jc w:val="both"/>
        <w:rPr>
          <w:rFonts w:ascii="Arial" w:hAnsi="Arial" w:cs="Arial"/>
          <w:color w:val="000000"/>
          <w:sz w:val="22"/>
          <w:szCs w:val="22"/>
        </w:rPr>
      </w:pPr>
    </w:p>
    <w:p w14:paraId="48811AFA" w14:textId="77777777"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Asymmetric neural adaptation to targets.</w:t>
      </w:r>
    </w:p>
    <w:p w14:paraId="692B0D5F" w14:textId="08F97AAE" w:rsidR="0002033B" w:rsidRDefault="005E6A59" w:rsidP="000C79CA">
      <w:pPr>
        <w:jc w:val="both"/>
        <w:rPr>
          <w:ins w:id="257" w:author="Microsoft Office User" w:date="2021-07-20T14:47:00Z"/>
          <w:rFonts w:ascii="Arial" w:hAnsi="Arial" w:cs="Arial"/>
          <w:color w:val="000000"/>
          <w:sz w:val="22"/>
          <w:szCs w:val="22"/>
        </w:rPr>
      </w:pPr>
      <w:r>
        <w:rPr>
          <w:rFonts w:ascii="Arial" w:hAnsi="Arial" w:cs="Arial"/>
          <w:color w:val="000000"/>
          <w:sz w:val="22"/>
          <w:szCs w:val="22"/>
        </w:rPr>
        <w:tab/>
        <w:t xml:space="preserve">Using the same population decoding approach described above, we measured how cortical discriminability of target from noise trials evolved as a function of time and contrast during sessions where mice heard targets at threshold volume at different offsets relative to the contrast switch. </w:t>
      </w:r>
      <w:del w:id="258" w:author="Microsoft Office User" w:date="2021-07-20T14:44:00Z">
        <w:r w:rsidDel="006447B9">
          <w:rPr>
            <w:rFonts w:ascii="Arial" w:hAnsi="Arial" w:cs="Arial"/>
            <w:color w:val="000000"/>
            <w:sz w:val="22"/>
            <w:szCs w:val="22"/>
          </w:rPr>
          <w:delText>While n</w:delText>
        </w:r>
      </w:del>
      <w:del w:id="259" w:author="Microsoft Office User" w:date="2021-07-20T14:45:00Z">
        <w:r w:rsidDel="006447B9">
          <w:rPr>
            <w:rFonts w:ascii="Arial" w:hAnsi="Arial" w:cs="Arial"/>
            <w:color w:val="000000"/>
            <w:sz w:val="22"/>
            <w:szCs w:val="22"/>
          </w:rPr>
          <w:delText xml:space="preserve">euronal </w:delText>
        </w:r>
      </w:del>
      <w:del w:id="260" w:author="Microsoft Office User" w:date="2021-07-20T14:44:00Z">
        <w:r w:rsidDel="006447B9">
          <w:rPr>
            <w:rFonts w:ascii="Arial" w:hAnsi="Arial" w:cs="Arial"/>
            <w:color w:val="000000"/>
            <w:sz w:val="22"/>
            <w:szCs w:val="22"/>
          </w:rPr>
          <w:delText xml:space="preserve">adaptation </w:delText>
        </w:r>
      </w:del>
      <w:del w:id="261" w:author="Microsoft Office User" w:date="2021-07-20T14:45:00Z">
        <w:r w:rsidDel="006447B9">
          <w:rPr>
            <w:rFonts w:ascii="Arial" w:hAnsi="Arial" w:cs="Arial"/>
            <w:color w:val="000000"/>
            <w:sz w:val="22"/>
            <w:szCs w:val="22"/>
          </w:rPr>
          <w:delText xml:space="preserve">was qualitatively similar to behavioral </w:delText>
        </w:r>
      </w:del>
      <w:del w:id="262" w:author="Microsoft Office User" w:date="2021-07-20T14:44:00Z">
        <w:r w:rsidDel="006447B9">
          <w:rPr>
            <w:rFonts w:ascii="Arial" w:hAnsi="Arial" w:cs="Arial"/>
            <w:color w:val="000000"/>
            <w:sz w:val="22"/>
            <w:szCs w:val="22"/>
          </w:rPr>
          <w:delText>performance,</w:delText>
        </w:r>
      </w:del>
      <w:del w:id="263" w:author="Microsoft Office User" w:date="2021-07-20T14:45:00Z">
        <w:r w:rsidDel="006447B9">
          <w:rPr>
            <w:rFonts w:ascii="Arial" w:hAnsi="Arial" w:cs="Arial"/>
            <w:color w:val="000000"/>
            <w:sz w:val="22"/>
            <w:szCs w:val="22"/>
          </w:rPr>
          <w:delText xml:space="preserve"> we quantified adaptation using the procedure applied to the behavioral time courses</w:delText>
        </w:r>
      </w:del>
      <w:del w:id="264" w:author="Microsoft Office User" w:date="2021-07-20T14:49:00Z">
        <w:r w:rsidDel="0002033B">
          <w:rPr>
            <w:rFonts w:ascii="Arial" w:hAnsi="Arial" w:cs="Arial"/>
            <w:color w:val="000000"/>
            <w:sz w:val="22"/>
            <w:szCs w:val="22"/>
          </w:rPr>
          <w:delText xml:space="preserve"> </w:delText>
        </w:r>
      </w:del>
      <w:del w:id="265" w:author="Microsoft Office User" w:date="2021-07-20T14:46:00Z">
        <w:r w:rsidDel="0002033B">
          <w:rPr>
            <w:rFonts w:ascii="Arial" w:hAnsi="Arial" w:cs="Arial"/>
            <w:color w:val="000000"/>
            <w:sz w:val="22"/>
            <w:szCs w:val="22"/>
          </w:rPr>
          <w:delText>(</w:delText>
        </w:r>
        <w:r w:rsidR="0082052B" w:rsidDel="0002033B">
          <w:rPr>
            <w:rFonts w:ascii="Arial" w:hAnsi="Arial" w:cs="Arial"/>
            <w:color w:val="000000"/>
            <w:sz w:val="22"/>
            <w:szCs w:val="22"/>
          </w:rPr>
          <w:delText xml:space="preserve">n = 43 sessions, </w:delText>
        </w:r>
        <w:r w:rsidDel="0002033B">
          <w:rPr>
            <w:rFonts w:ascii="Arial" w:hAnsi="Arial" w:cs="Arial"/>
            <w:color w:val="000000"/>
            <w:sz w:val="22"/>
            <w:szCs w:val="22"/>
          </w:rPr>
          <w:delText xml:space="preserve">Figure 3i). </w:delText>
        </w:r>
      </w:del>
      <w:r>
        <w:rPr>
          <w:rFonts w:ascii="Arial" w:hAnsi="Arial" w:cs="Arial"/>
          <w:color w:val="000000"/>
          <w:sz w:val="22"/>
          <w:szCs w:val="22"/>
        </w:rPr>
        <w:t>As in behavior, we found that in high contrast the first significant drop in performance occurred between the first two target times, while the first significant drop in low contrast occurred between the first and third target times</w:t>
      </w:r>
      <w:ins w:id="266" w:author="Microsoft Office User" w:date="2021-07-20T14:46:00Z">
        <w:r w:rsidR="0002033B">
          <w:rPr>
            <w:rFonts w:ascii="Arial" w:hAnsi="Arial" w:cs="Arial"/>
            <w:color w:val="000000"/>
            <w:sz w:val="22"/>
            <w:szCs w:val="22"/>
          </w:rPr>
          <w:t xml:space="preserve"> (n = 43 recording sessions, Figure </w:t>
        </w:r>
      </w:ins>
      <w:ins w:id="267" w:author="Microsoft Office User" w:date="2021-07-21T10:31:00Z">
        <w:r w:rsidR="005B511D">
          <w:rPr>
            <w:rFonts w:ascii="Arial" w:hAnsi="Arial" w:cs="Arial"/>
            <w:color w:val="000000"/>
            <w:sz w:val="22"/>
            <w:szCs w:val="22"/>
          </w:rPr>
          <w:t>5</w:t>
        </w:r>
      </w:ins>
      <w:ins w:id="268" w:author="Microsoft Office User" w:date="2021-07-20T14:46:00Z">
        <w:r w:rsidR="0002033B">
          <w:rPr>
            <w:rFonts w:ascii="Arial" w:hAnsi="Arial" w:cs="Arial"/>
            <w:color w:val="000000"/>
            <w:sz w:val="22"/>
            <w:szCs w:val="22"/>
          </w:rPr>
          <w:t>i)</w:t>
        </w:r>
      </w:ins>
      <w:r w:rsidRPr="00022FAE">
        <w:rPr>
          <w:rFonts w:ascii="Arial" w:hAnsi="Arial" w:cs="Arial"/>
          <w:color w:val="000000"/>
          <w:sz w:val="22"/>
          <w:szCs w:val="22"/>
        </w:rPr>
        <w:t>.</w:t>
      </w:r>
      <w:r>
        <w:rPr>
          <w:rFonts w:ascii="Arial" w:hAnsi="Arial" w:cs="Arial"/>
          <w:b/>
          <w:bCs/>
          <w:color w:val="000000"/>
          <w:sz w:val="22"/>
          <w:szCs w:val="22"/>
        </w:rPr>
        <w:t xml:space="preserve"> </w:t>
      </w:r>
      <w:r>
        <w:rPr>
          <w:rFonts w:ascii="Arial" w:hAnsi="Arial" w:cs="Arial"/>
          <w:color w:val="000000"/>
          <w:sz w:val="22"/>
          <w:szCs w:val="22"/>
        </w:rPr>
        <w:t xml:space="preserve">Finally, to quantify the </w:t>
      </w:r>
    </w:p>
    <w:p w14:paraId="515768EB" w14:textId="67878326" w:rsidR="0002033B" w:rsidRDefault="0002033B" w:rsidP="0002033B">
      <w:pPr>
        <w:jc w:val="both"/>
        <w:rPr>
          <w:moveTo w:id="269" w:author="Microsoft Office User" w:date="2021-07-20T14:48:00Z"/>
          <w:rFonts w:ascii="Arial" w:hAnsi="Arial" w:cs="Arial"/>
          <w:b/>
          <w:bCs/>
          <w:color w:val="000000"/>
          <w:sz w:val="20"/>
          <w:szCs w:val="20"/>
        </w:rPr>
      </w:pPr>
      <w:r>
        <w:rPr>
          <w:rFonts w:ascii="Arial" w:hAnsi="Arial" w:cs="Arial"/>
          <w:noProof/>
          <w:color w:val="000000"/>
          <w:sz w:val="22"/>
          <w:szCs w:val="22"/>
        </w:rPr>
        <w:lastRenderedPageBreak/>
        <w:drawing>
          <wp:anchor distT="0" distB="0" distL="114300" distR="114300" simplePos="0" relativeHeight="251663360" behindDoc="0" locked="0" layoutInCell="1" allowOverlap="1" wp14:anchorId="50B799B6" wp14:editId="75CAA903">
            <wp:simplePos x="0" y="0"/>
            <wp:positionH relativeFrom="column">
              <wp:posOffset>704215</wp:posOffset>
            </wp:positionH>
            <wp:positionV relativeFrom="paragraph">
              <wp:posOffset>0</wp:posOffset>
            </wp:positionV>
            <wp:extent cx="5220970" cy="4516755"/>
            <wp:effectExtent l="0" t="0" r="0" b="4445"/>
            <wp:wrapTopAndBottom/>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20970" cy="4516755"/>
                    </a:xfrm>
                    <a:prstGeom prst="rect">
                      <a:avLst/>
                    </a:prstGeom>
                  </pic:spPr>
                </pic:pic>
              </a:graphicData>
            </a:graphic>
            <wp14:sizeRelH relativeFrom="margin">
              <wp14:pctWidth>0</wp14:pctWidth>
            </wp14:sizeRelH>
            <wp14:sizeRelV relativeFrom="margin">
              <wp14:pctHeight>0</wp14:pctHeight>
            </wp14:sizeRelV>
          </wp:anchor>
        </w:drawing>
      </w:r>
      <w:moveToRangeStart w:id="270" w:author="Microsoft Office User" w:date="2021-07-20T14:48:00Z" w:name="move77684896"/>
      <w:moveTo w:id="271" w:author="Microsoft Office User" w:date="2021-07-20T14:48:00Z">
        <w:r w:rsidRPr="004E7B8B">
          <w:rPr>
            <w:rFonts w:ascii="Arial" w:hAnsi="Arial" w:cs="Arial"/>
            <w:b/>
            <w:bCs/>
            <w:color w:val="000000"/>
            <w:sz w:val="20"/>
            <w:szCs w:val="20"/>
          </w:rPr>
          <w:t xml:space="preserve">Figure </w:t>
        </w:r>
        <w:r>
          <w:rPr>
            <w:rFonts w:ascii="Arial" w:hAnsi="Arial" w:cs="Arial"/>
            <w:b/>
            <w:bCs/>
            <w:color w:val="000000"/>
            <w:sz w:val="20"/>
            <w:szCs w:val="20"/>
          </w:rPr>
          <w:t>4</w:t>
        </w:r>
        <w:r w:rsidRPr="004E7B8B">
          <w:rPr>
            <w:rFonts w:ascii="Arial" w:hAnsi="Arial" w:cs="Arial"/>
            <w:b/>
            <w:bCs/>
            <w:color w:val="000000"/>
            <w:sz w:val="20"/>
            <w:szCs w:val="20"/>
          </w:rPr>
          <w:t>.</w:t>
        </w:r>
      </w:moveTo>
    </w:p>
    <w:p w14:paraId="2160EC8B" w14:textId="77777777" w:rsidR="0002033B" w:rsidRDefault="0002033B" w:rsidP="0002033B">
      <w:pPr>
        <w:jc w:val="both"/>
        <w:rPr>
          <w:moveTo w:id="272" w:author="Microsoft Office User" w:date="2021-07-20T14:48:00Z"/>
          <w:rFonts w:ascii="Arial" w:hAnsi="Arial" w:cs="Arial"/>
          <w:b/>
          <w:bCs/>
          <w:color w:val="000000"/>
          <w:sz w:val="20"/>
          <w:szCs w:val="20"/>
        </w:rPr>
      </w:pPr>
    </w:p>
    <w:p w14:paraId="1E5F5CED" w14:textId="22544511" w:rsidR="0002033B" w:rsidRPr="004E7B8B" w:rsidRDefault="0002033B" w:rsidP="0002033B">
      <w:pPr>
        <w:jc w:val="both"/>
        <w:rPr>
          <w:moveTo w:id="273" w:author="Microsoft Office User" w:date="2021-07-20T14:48:00Z"/>
          <w:rFonts w:ascii="Arial" w:hAnsi="Arial" w:cs="Arial"/>
          <w:sz w:val="20"/>
          <w:szCs w:val="20"/>
        </w:rPr>
      </w:pPr>
      <w:moveTo w:id="274" w:author="Microsoft Office User" w:date="2021-07-20T14:48:00Z">
        <w:r>
          <w:rPr>
            <w:rFonts w:ascii="Arial" w:hAnsi="Arial" w:cs="Arial"/>
            <w:b/>
            <w:bCs/>
            <w:sz w:val="20"/>
            <w:szCs w:val="20"/>
          </w:rPr>
          <w:t xml:space="preserve">a, </w:t>
        </w:r>
        <w:r w:rsidRPr="004E7B8B">
          <w:rPr>
            <w:rFonts w:ascii="Arial" w:hAnsi="Arial" w:cs="Arial"/>
            <w:sz w:val="20"/>
            <w:szCs w:val="20"/>
          </w:rPr>
          <w:t xml:space="preserve">Setup schematic for muscimol application in behaving mice. </w:t>
        </w:r>
        <w:r w:rsidRPr="004E7B8B">
          <w:rPr>
            <w:rFonts w:ascii="Arial" w:hAnsi="Arial" w:cs="Arial"/>
            <w:i/>
            <w:iCs/>
            <w:sz w:val="20"/>
            <w:szCs w:val="20"/>
          </w:rPr>
          <w:t>Bottom</w:t>
        </w:r>
        <w:r w:rsidRPr="004E7B8B">
          <w:rPr>
            <w:rFonts w:ascii="Arial" w:hAnsi="Arial" w:cs="Arial"/>
            <w:sz w:val="20"/>
            <w:szCs w:val="20"/>
          </w:rPr>
          <w:t xml:space="preserve">: legend indicating colors used for each background condition. </w:t>
        </w:r>
        <w:r>
          <w:rPr>
            <w:rFonts w:ascii="Arial" w:hAnsi="Arial" w:cs="Arial"/>
            <w:b/>
            <w:bCs/>
            <w:sz w:val="20"/>
            <w:szCs w:val="20"/>
          </w:rPr>
          <w:t xml:space="preserve">b, </w:t>
        </w:r>
        <w:r w:rsidRPr="004E7B8B">
          <w:rPr>
            <w:rFonts w:ascii="Arial" w:hAnsi="Arial" w:cs="Arial"/>
            <w:color w:val="000000"/>
            <w:sz w:val="20"/>
            <w:szCs w:val="20"/>
          </w:rPr>
          <w:t>Behavioral psychometric functions during muscimol or saline application for n=4 mice. Dark solid lines and filled circles indicate average performance after saline injection. Dark dashed lines and open circles indicate average performance after muscimol injection. Light solid and dashed lines are psychometric curves from individual sessions. Error bars indicate ±SEM</w:t>
        </w:r>
        <w:del w:id="275" w:author="Microsoft Office User" w:date="2021-07-20T14:49:00Z">
          <w:r w:rsidRPr="004E7B8B" w:rsidDel="0002033B">
            <w:rPr>
              <w:rFonts w:ascii="Arial" w:hAnsi="Arial" w:cs="Arial"/>
              <w:color w:val="000000"/>
              <w:sz w:val="20"/>
              <w:szCs w:val="20"/>
            </w:rPr>
            <w:delText>.</w:delText>
          </w:r>
        </w:del>
        <w:r w:rsidRPr="004E7B8B">
          <w:rPr>
            <w:rFonts w:ascii="Arial" w:hAnsi="Arial" w:cs="Arial"/>
            <w:color w:val="000000"/>
            <w:sz w:val="20"/>
            <w:szCs w:val="20"/>
          </w:rPr>
          <w:t xml:space="preserve"> across sessions.</w:t>
        </w:r>
        <w:r>
          <w:rPr>
            <w:rFonts w:ascii="Arial" w:hAnsi="Arial" w:cs="Arial"/>
            <w:color w:val="000000"/>
            <w:sz w:val="20"/>
            <w:szCs w:val="20"/>
          </w:rPr>
          <w:t xml:space="preserve"> </w:t>
        </w:r>
        <w:r w:rsidRPr="004E7B8B">
          <w:rPr>
            <w:rFonts w:ascii="Arial" w:hAnsi="Arial" w:cs="Arial"/>
            <w:b/>
            <w:bCs/>
            <w:sz w:val="20"/>
            <w:szCs w:val="20"/>
          </w:rPr>
          <w:t>c,</w:t>
        </w:r>
        <w:r w:rsidRPr="004E7B8B">
          <w:rPr>
            <w:rFonts w:ascii="Arial" w:hAnsi="Arial" w:cs="Arial"/>
            <w:sz w:val="20"/>
            <w:szCs w:val="20"/>
          </w:rPr>
          <w:t xml:space="preserve"> Behavioral performance metrics as a function of contrast and pharmacological intervention. Open circles indicate performance in individual sessions. Colored bars indicate average performance across sessions. Bars with low transparency and solid outlines are averages after saline application, while high transparency bars with dashed outlines are averages after muscimol application. Clockwise from the upper left, are plots of the max response rate, false alarm rate, psychometric threshold, and the maximum slope of the psychometric curve. </w:t>
        </w:r>
        <w:r w:rsidRPr="001503A3">
          <w:rPr>
            <w:rFonts w:ascii="Arial" w:hAnsi="Arial" w:cs="Arial"/>
            <w:b/>
            <w:bCs/>
            <w:sz w:val="20"/>
            <w:szCs w:val="20"/>
          </w:rPr>
          <w:t>d,</w:t>
        </w:r>
        <w:r w:rsidRPr="004E7B8B">
          <w:rPr>
            <w:rFonts w:ascii="Arial" w:hAnsi="Arial" w:cs="Arial"/>
            <w:sz w:val="20"/>
            <w:szCs w:val="20"/>
          </w:rPr>
          <w:t xml:space="preserve"> </w:t>
        </w:r>
        <w:r w:rsidRPr="004E7B8B">
          <w:rPr>
            <w:rFonts w:ascii="Arial" w:hAnsi="Arial" w:cs="Arial"/>
            <w:i/>
            <w:iCs/>
            <w:sz w:val="20"/>
            <w:szCs w:val="20"/>
          </w:rPr>
          <w:t>Left</w:t>
        </w:r>
        <w:r w:rsidRPr="004E7B8B">
          <w:rPr>
            <w:rFonts w:ascii="Arial" w:hAnsi="Arial" w:cs="Arial"/>
            <w:sz w:val="20"/>
            <w:szCs w:val="20"/>
          </w:rPr>
          <w:t>: Example stimulus spectrogram for the target-in-noise detection task with the corresponding waveform below. The scale bar indicates 1 second, and the color</w:t>
        </w:r>
      </w:moveTo>
      <w:ins w:id="276" w:author="Microsoft Office User" w:date="2021-07-20T14:49:00Z">
        <w:r>
          <w:rPr>
            <w:rFonts w:ascii="Arial" w:hAnsi="Arial" w:cs="Arial"/>
            <w:sz w:val="20"/>
            <w:szCs w:val="20"/>
          </w:rPr>
          <w:t xml:space="preserve"> </w:t>
        </w:r>
      </w:ins>
      <w:moveTo w:id="277" w:author="Microsoft Office User" w:date="2021-07-20T14:48:00Z">
        <w:r w:rsidRPr="004E7B8B">
          <w:rPr>
            <w:rFonts w:ascii="Arial" w:hAnsi="Arial" w:cs="Arial"/>
            <w:sz w:val="20"/>
            <w:szCs w:val="20"/>
          </w:rPr>
          <w:t xml:space="preserve">bar indicates the volume for each time-frequency bin (silence is black). </w:t>
        </w:r>
        <w:r w:rsidRPr="009D287F">
          <w:rPr>
            <w:rFonts w:ascii="Arial" w:hAnsi="Arial" w:cs="Arial"/>
            <w:i/>
            <w:iCs/>
            <w:sz w:val="20"/>
            <w:szCs w:val="20"/>
          </w:rPr>
          <w:t>Right</w:t>
        </w:r>
        <w:r w:rsidRPr="004E7B8B">
          <w:rPr>
            <w:rFonts w:ascii="Arial" w:hAnsi="Arial" w:cs="Arial"/>
            <w:sz w:val="20"/>
            <w:szCs w:val="20"/>
          </w:rPr>
          <w:t>: psychometric performance for n=2 mice in the target-in-noise task, with target volume on the abscissa and probability of responding on the ordinate. Filled circles and dark solid lines indicate average performance after saline injection and psychometric fits to the average. Red open circles and dark dashed lines indicate average performance after muscimol injection and psychometric fits to the average. Light red solid and dashed lines are psychometric curves from individual sessions. Error</w:t>
        </w:r>
      </w:moveTo>
      <w:ins w:id="278" w:author="Microsoft Office User" w:date="2021-07-20T14:49:00Z">
        <w:r>
          <w:rPr>
            <w:rFonts w:ascii="Arial" w:hAnsi="Arial" w:cs="Arial"/>
            <w:sz w:val="20"/>
            <w:szCs w:val="20"/>
          </w:rPr>
          <w:t xml:space="preserve"> </w:t>
        </w:r>
      </w:ins>
      <w:moveTo w:id="279" w:author="Microsoft Office User" w:date="2021-07-20T14:48:00Z">
        <w:r w:rsidRPr="004E7B8B">
          <w:rPr>
            <w:rFonts w:ascii="Arial" w:hAnsi="Arial" w:cs="Arial"/>
            <w:sz w:val="20"/>
            <w:szCs w:val="20"/>
          </w:rPr>
          <w:t xml:space="preserve">bars indicate ±SEM  across sessions. </w:t>
        </w:r>
        <w:r w:rsidRPr="004E7B8B">
          <w:rPr>
            <w:rFonts w:ascii="Arial" w:hAnsi="Arial" w:cs="Arial"/>
            <w:b/>
            <w:bCs/>
            <w:sz w:val="20"/>
            <w:szCs w:val="20"/>
          </w:rPr>
          <w:t>e</w:t>
        </w:r>
        <w:r w:rsidRPr="001503A3">
          <w:rPr>
            <w:rFonts w:ascii="Arial" w:hAnsi="Arial" w:cs="Arial"/>
            <w:b/>
            <w:bCs/>
            <w:sz w:val="20"/>
            <w:szCs w:val="20"/>
          </w:rPr>
          <w:t>,</w:t>
        </w:r>
        <w:r w:rsidRPr="004E7B8B">
          <w:rPr>
            <w:rFonts w:ascii="Arial" w:hAnsi="Arial" w:cs="Arial"/>
            <w:sz w:val="20"/>
            <w:szCs w:val="20"/>
          </w:rPr>
          <w:t xml:space="preserve"> </w:t>
        </w:r>
        <w:r w:rsidRPr="004E7B8B">
          <w:rPr>
            <w:rFonts w:ascii="Arial" w:hAnsi="Arial" w:cs="Arial"/>
            <w:i/>
            <w:iCs/>
            <w:sz w:val="20"/>
            <w:szCs w:val="20"/>
          </w:rPr>
          <w:t>Left</w:t>
        </w:r>
        <w:r w:rsidRPr="004E7B8B">
          <w:rPr>
            <w:rFonts w:ascii="Arial" w:hAnsi="Arial" w:cs="Arial"/>
            <w:sz w:val="20"/>
            <w:szCs w:val="20"/>
          </w:rPr>
          <w:t xml:space="preserve">: Example stimulus spectrogram for the target-in-silence detection task with the corresponding waveform below. Time scale and volume scale as in </w:t>
        </w:r>
        <w:r w:rsidRPr="004E7B8B">
          <w:rPr>
            <w:rFonts w:ascii="Arial" w:hAnsi="Arial" w:cs="Arial"/>
            <w:b/>
            <w:bCs/>
            <w:sz w:val="20"/>
            <w:szCs w:val="20"/>
          </w:rPr>
          <w:t>d</w:t>
        </w:r>
        <w:r w:rsidRPr="004E7B8B">
          <w:rPr>
            <w:rFonts w:ascii="Arial" w:hAnsi="Arial" w:cs="Arial"/>
            <w:sz w:val="20"/>
            <w:szCs w:val="20"/>
          </w:rPr>
          <w:t xml:space="preserve">. </w:t>
        </w:r>
        <w:r w:rsidRPr="004E7B8B">
          <w:rPr>
            <w:rFonts w:ascii="Arial" w:hAnsi="Arial" w:cs="Arial"/>
            <w:i/>
            <w:iCs/>
            <w:sz w:val="20"/>
            <w:szCs w:val="20"/>
          </w:rPr>
          <w:t>Right</w:t>
        </w:r>
        <w:r w:rsidRPr="004E7B8B">
          <w:rPr>
            <w:rFonts w:ascii="Arial" w:hAnsi="Arial" w:cs="Arial"/>
            <w:sz w:val="20"/>
            <w:szCs w:val="20"/>
          </w:rPr>
          <w:t xml:space="preserve">: psychometric performance for n=2 mice (same mice as in </w:t>
        </w:r>
        <w:r w:rsidRPr="009D287F">
          <w:rPr>
            <w:rFonts w:ascii="Arial" w:hAnsi="Arial" w:cs="Arial"/>
            <w:b/>
            <w:bCs/>
            <w:sz w:val="20"/>
            <w:szCs w:val="20"/>
          </w:rPr>
          <w:t>d</w:t>
        </w:r>
        <w:r w:rsidRPr="004E7B8B">
          <w:rPr>
            <w:rFonts w:ascii="Arial" w:hAnsi="Arial" w:cs="Arial"/>
            <w:sz w:val="20"/>
            <w:szCs w:val="20"/>
          </w:rPr>
          <w:t>) in the target-in-silence task, with target attenuation relative to the highest volume target from the target-in-noise task on the abscissa and probability of responding on the ordinate. Black filled circles and dark solid lines indicate average performance after saline injection and psychometric fits to the average. Open circles and dark dashed lines indicate average performance after muscimol injection and psychometric fits to the average. Light grey solid and dashed lines are psychometric curves from individual sessions. Error</w:t>
        </w:r>
      </w:moveTo>
      <w:ins w:id="280" w:author="Microsoft Office User" w:date="2021-07-20T14:49:00Z">
        <w:r>
          <w:rPr>
            <w:rFonts w:ascii="Arial" w:hAnsi="Arial" w:cs="Arial"/>
            <w:sz w:val="20"/>
            <w:szCs w:val="20"/>
          </w:rPr>
          <w:t xml:space="preserve"> </w:t>
        </w:r>
      </w:ins>
      <w:moveTo w:id="281" w:author="Microsoft Office User" w:date="2021-07-20T14:48:00Z">
        <w:r w:rsidRPr="004E7B8B">
          <w:rPr>
            <w:rFonts w:ascii="Arial" w:hAnsi="Arial" w:cs="Arial"/>
            <w:sz w:val="20"/>
            <w:szCs w:val="20"/>
          </w:rPr>
          <w:t>bars indicate ±SEM  across sessions</w:t>
        </w:r>
        <w:r w:rsidRPr="009D287F">
          <w:rPr>
            <w:rFonts w:ascii="Arial" w:hAnsi="Arial" w:cs="Arial"/>
            <w:sz w:val="20"/>
            <w:szCs w:val="20"/>
          </w:rPr>
          <w:t>.</w:t>
        </w:r>
        <w:r w:rsidRPr="009D287F">
          <w:rPr>
            <w:rFonts w:ascii="Arial" w:hAnsi="Arial" w:cs="Arial"/>
            <w:b/>
            <w:bCs/>
            <w:sz w:val="20"/>
            <w:szCs w:val="20"/>
          </w:rPr>
          <w:t xml:space="preserve"> f,</w:t>
        </w:r>
        <w:r w:rsidRPr="004E7B8B">
          <w:rPr>
            <w:rFonts w:ascii="Arial" w:hAnsi="Arial" w:cs="Arial"/>
            <w:sz w:val="20"/>
            <w:szCs w:val="20"/>
          </w:rPr>
          <w:t xml:space="preserve"> Behavioral performance metrics as a function of task type (detection in noise or detection in silence) and pharmacological intervention. Formatting and metrics as in </w:t>
        </w:r>
        <w:r w:rsidRPr="0002033B">
          <w:rPr>
            <w:rFonts w:ascii="Arial" w:hAnsi="Arial" w:cs="Arial"/>
            <w:b/>
            <w:bCs/>
            <w:sz w:val="20"/>
            <w:szCs w:val="20"/>
            <w:rPrChange w:id="282" w:author="Microsoft Office User" w:date="2021-07-20T14:49:00Z">
              <w:rPr>
                <w:rFonts w:ascii="Arial" w:hAnsi="Arial" w:cs="Arial"/>
                <w:sz w:val="20"/>
                <w:szCs w:val="20"/>
              </w:rPr>
            </w:rPrChange>
          </w:rPr>
          <w:t>c</w:t>
        </w:r>
        <w:r w:rsidRPr="004E7B8B">
          <w:rPr>
            <w:rFonts w:ascii="Arial" w:hAnsi="Arial" w:cs="Arial"/>
            <w:sz w:val="20"/>
            <w:szCs w:val="20"/>
          </w:rPr>
          <w:t xml:space="preserve"> (with the exception of response rate at threshold). Dark and light red bars indicate performance in the detection-in-noise task, with application of saline or muscimol. Dark and light grey bars indicate performance in the detection-in-silence task, with application of saline or muscimol.</w:t>
        </w:r>
        <w:r w:rsidRPr="001503A3">
          <w:rPr>
            <w:rFonts w:ascii="Arial" w:hAnsi="Arial" w:cs="Arial"/>
            <w:sz w:val="20"/>
            <w:szCs w:val="20"/>
          </w:rPr>
          <w:t xml:space="preserve"> 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moveTo>
    </w:p>
    <w:moveToRangeEnd w:id="270"/>
    <w:p w14:paraId="0975CC08" w14:textId="1864A12A" w:rsidR="0002033B" w:rsidRDefault="0002033B">
      <w:pPr>
        <w:rPr>
          <w:ins w:id="283" w:author="Microsoft Office User" w:date="2021-07-20T14:47:00Z"/>
          <w:rFonts w:ascii="Arial" w:hAnsi="Arial" w:cs="Arial"/>
          <w:color w:val="000000"/>
          <w:sz w:val="22"/>
          <w:szCs w:val="22"/>
        </w:rPr>
      </w:pPr>
      <w:ins w:id="284" w:author="Microsoft Office User" w:date="2021-07-20T14:47:00Z">
        <w:r>
          <w:rPr>
            <w:rFonts w:ascii="Arial" w:hAnsi="Arial" w:cs="Arial"/>
            <w:color w:val="000000"/>
            <w:sz w:val="22"/>
            <w:szCs w:val="22"/>
          </w:rPr>
          <w:br w:type="page"/>
        </w:r>
      </w:ins>
    </w:p>
    <w:p w14:paraId="29C284B7" w14:textId="4792ED00" w:rsidR="00E57303" w:rsidRDefault="005E6A59" w:rsidP="000C79CA">
      <w:pPr>
        <w:jc w:val="both"/>
        <w:rPr>
          <w:rFonts w:ascii="Arial" w:hAnsi="Arial" w:cs="Arial"/>
          <w:color w:val="000000"/>
          <w:sz w:val="22"/>
          <w:szCs w:val="22"/>
        </w:rPr>
      </w:pPr>
      <w:r>
        <w:rPr>
          <w:rFonts w:ascii="Arial" w:hAnsi="Arial" w:cs="Arial"/>
          <w:color w:val="000000"/>
          <w:sz w:val="22"/>
          <w:szCs w:val="22"/>
        </w:rPr>
        <w:lastRenderedPageBreak/>
        <w:t>speed of neural adaptation, we fit the average neural discrimination time course for each mouse with an exponential function</w:t>
      </w:r>
      <w:r w:rsidR="0082052B">
        <w:rPr>
          <w:rFonts w:ascii="Arial" w:hAnsi="Arial" w:cs="Arial"/>
          <w:color w:val="000000"/>
          <w:sz w:val="22"/>
          <w:szCs w:val="22"/>
        </w:rPr>
        <w:t xml:space="preserve"> (n = 8 mice)</w:t>
      </w:r>
      <w:r w:rsidR="002F5875">
        <w:rPr>
          <w:rFonts w:ascii="Arial" w:hAnsi="Arial" w:cs="Arial"/>
          <w:color w:val="000000"/>
          <w:sz w:val="22"/>
          <w:szCs w:val="22"/>
        </w:rPr>
        <w:t xml:space="preserve">. </w:t>
      </w:r>
      <w:r>
        <w:rPr>
          <w:rFonts w:ascii="Arial" w:hAnsi="Arial" w:cs="Arial"/>
          <w:color w:val="000000"/>
          <w:sz w:val="22"/>
          <w:szCs w:val="22"/>
        </w:rPr>
        <w:t>Consistent with the behavioral results, we found asymmetric adaptation in the neural responses, with larger adaptation time constants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0.14, </w:t>
      </w:r>
      <w:r>
        <w:rPr>
          <w:rFonts w:ascii="Arial" w:hAnsi="Arial" w:cs="Arial"/>
          <w:i/>
          <w:iCs/>
          <w:color w:val="000000"/>
          <w:sz w:val="22"/>
          <w:szCs w:val="22"/>
        </w:rPr>
        <w:t>IQR</w:t>
      </w:r>
      <w:r>
        <w:rPr>
          <w:rFonts w:ascii="Arial" w:hAnsi="Arial" w:cs="Arial"/>
          <w:color w:val="000000"/>
          <w:sz w:val="22"/>
          <w:szCs w:val="22"/>
        </w:rPr>
        <w:t xml:space="preserve"> = 0.21) relative to high contrast (</w:t>
      </w:r>
      <w:proofErr w:type="spellStart"/>
      <w:r>
        <w:rPr>
          <w:rFonts w:ascii="Arial" w:hAnsi="Arial" w:cs="Arial"/>
          <w:i/>
          <w:iCs/>
          <w:color w:val="000000"/>
          <w:sz w:val="22"/>
          <w:szCs w:val="22"/>
        </w:rPr>
        <w:t>Mdn</w:t>
      </w:r>
      <w:proofErr w:type="spellEnd"/>
      <w:r>
        <w:rPr>
          <w:rFonts w:ascii="Arial" w:hAnsi="Arial" w:cs="Arial"/>
          <w:i/>
          <w:iCs/>
          <w:color w:val="000000"/>
          <w:sz w:val="22"/>
          <w:szCs w:val="22"/>
        </w:rPr>
        <w:t xml:space="preserve"> </w:t>
      </w:r>
      <w:r>
        <w:rPr>
          <w:rFonts w:ascii="Arial" w:hAnsi="Arial" w:cs="Arial"/>
          <w:color w:val="000000"/>
          <w:sz w:val="22"/>
          <w:szCs w:val="22"/>
        </w:rPr>
        <w:t xml:space="preserve">= 0.033, </w:t>
      </w:r>
      <w:r w:rsidRPr="00EF3B34">
        <w:rPr>
          <w:rFonts w:ascii="Arial" w:hAnsi="Arial" w:cs="Arial"/>
          <w:i/>
          <w:iCs/>
          <w:color w:val="000000"/>
          <w:sz w:val="22"/>
          <w:szCs w:val="22"/>
        </w:rPr>
        <w:t>IQR</w:t>
      </w:r>
      <w:r>
        <w:rPr>
          <w:rFonts w:ascii="Arial" w:hAnsi="Arial" w:cs="Arial"/>
          <w:i/>
          <w:iCs/>
          <w:color w:val="000000"/>
          <w:sz w:val="22"/>
          <w:szCs w:val="22"/>
        </w:rPr>
        <w:t xml:space="preserve"> = </w:t>
      </w:r>
      <w:r>
        <w:rPr>
          <w:rFonts w:ascii="Arial" w:hAnsi="Arial" w:cs="Arial"/>
          <w:color w:val="000000"/>
          <w:sz w:val="22"/>
          <w:szCs w:val="22"/>
        </w:rPr>
        <w:t>0.16;</w:t>
      </w:r>
      <w:r>
        <w:rPr>
          <w:rFonts w:ascii="Arial" w:hAnsi="Arial" w:cs="Arial"/>
          <w:i/>
          <w:iCs/>
          <w:color w:val="000000"/>
          <w:sz w:val="22"/>
          <w:szCs w:val="22"/>
        </w:rPr>
        <w:t xml:space="preserve"> </w:t>
      </w:r>
      <w:r w:rsidRPr="00EF3B34">
        <w:rPr>
          <w:rFonts w:ascii="Arial" w:hAnsi="Arial" w:cs="Arial"/>
          <w:color w:val="000000"/>
          <w:sz w:val="22"/>
          <w:szCs w:val="22"/>
        </w:rPr>
        <w:t>Wilcoxon</w:t>
      </w:r>
      <w:r>
        <w:rPr>
          <w:rFonts w:ascii="Arial" w:hAnsi="Arial" w:cs="Arial"/>
          <w:color w:val="000000"/>
          <w:sz w:val="22"/>
          <w:szCs w:val="22"/>
        </w:rPr>
        <w:t xml:space="preserve"> sign-rank test (n = 8): </w:t>
      </w:r>
      <w:r>
        <w:rPr>
          <w:rFonts w:ascii="Arial" w:hAnsi="Arial" w:cs="Arial"/>
          <w:i/>
          <w:iCs/>
          <w:color w:val="000000"/>
          <w:sz w:val="22"/>
          <w:szCs w:val="22"/>
        </w:rPr>
        <w:t xml:space="preserve">rank </w:t>
      </w:r>
      <w:r>
        <w:rPr>
          <w:rFonts w:ascii="Arial" w:hAnsi="Arial" w:cs="Arial"/>
          <w:color w:val="000000"/>
          <w:sz w:val="22"/>
          <w:szCs w:val="22"/>
        </w:rPr>
        <w:t xml:space="preserve"> = 28, </w:t>
      </w:r>
      <w:r>
        <w:rPr>
          <w:rFonts w:ascii="Arial" w:hAnsi="Arial" w:cs="Arial"/>
          <w:i/>
          <w:iCs/>
          <w:color w:val="000000"/>
          <w:sz w:val="22"/>
          <w:szCs w:val="22"/>
        </w:rPr>
        <w:t>Z</w:t>
      </w:r>
      <w:r>
        <w:rPr>
          <w:rFonts w:ascii="Arial" w:hAnsi="Arial" w:cs="Arial"/>
          <w:color w:val="000000"/>
          <w:sz w:val="22"/>
          <w:szCs w:val="22"/>
        </w:rPr>
        <w:t xml:space="preserve"> = nan, </w:t>
      </w:r>
      <w:r w:rsidRPr="00C72113">
        <w:rPr>
          <w:rFonts w:ascii="Arial" w:hAnsi="Arial" w:cs="Arial"/>
          <w:i/>
          <w:iCs/>
          <w:color w:val="000000"/>
          <w:sz w:val="22"/>
          <w:szCs w:val="22"/>
        </w:rPr>
        <w:t xml:space="preserve">p </w:t>
      </w:r>
      <w:r>
        <w:rPr>
          <w:rFonts w:ascii="Arial" w:hAnsi="Arial" w:cs="Arial"/>
          <w:color w:val="000000"/>
          <w:sz w:val="22"/>
          <w:szCs w:val="22"/>
        </w:rPr>
        <w:t>= 0.016</w:t>
      </w:r>
      <w:ins w:id="285" w:author="Microsoft Office User" w:date="2021-07-21T10:31:00Z">
        <w:r w:rsidR="005B511D">
          <w:rPr>
            <w:rFonts w:ascii="Arial" w:hAnsi="Arial" w:cs="Arial"/>
            <w:color w:val="000000"/>
            <w:sz w:val="22"/>
            <w:szCs w:val="22"/>
          </w:rPr>
          <w:t>; Figure 5j</w:t>
        </w:r>
      </w:ins>
      <w:r>
        <w:rPr>
          <w:rFonts w:ascii="Arial" w:hAnsi="Arial" w:cs="Arial"/>
          <w:color w:val="000000"/>
          <w:sz w:val="22"/>
          <w:szCs w:val="22"/>
        </w:rPr>
        <w:t>).</w:t>
      </w:r>
    </w:p>
    <w:p w14:paraId="266A3347" w14:textId="54BF402A" w:rsidR="00E57303" w:rsidRPr="004E7B8B" w:rsidDel="0002033B" w:rsidRDefault="00E57303" w:rsidP="00E57303">
      <w:pPr>
        <w:jc w:val="both"/>
        <w:rPr>
          <w:del w:id="286" w:author="Microsoft Office User" w:date="2021-07-20T14:48:00Z"/>
          <w:rFonts w:ascii="Arial" w:hAnsi="Arial" w:cs="Arial"/>
          <w:b/>
          <w:bCs/>
          <w:color w:val="000000"/>
          <w:sz w:val="20"/>
          <w:szCs w:val="20"/>
        </w:rPr>
      </w:pPr>
    </w:p>
    <w:p w14:paraId="533DF99E" w14:textId="17A5CE11" w:rsidR="00E57303" w:rsidDel="0002033B" w:rsidRDefault="00E57303" w:rsidP="00E57303">
      <w:pPr>
        <w:jc w:val="both"/>
        <w:rPr>
          <w:moveFrom w:id="287" w:author="Microsoft Office User" w:date="2021-07-20T14:48:00Z"/>
          <w:rFonts w:ascii="Arial" w:hAnsi="Arial" w:cs="Arial"/>
          <w:b/>
          <w:bCs/>
          <w:color w:val="000000"/>
          <w:sz w:val="20"/>
          <w:szCs w:val="20"/>
        </w:rPr>
      </w:pPr>
      <w:moveFromRangeStart w:id="288" w:author="Microsoft Office User" w:date="2021-07-20T14:48:00Z" w:name="move77684896"/>
      <w:moveFrom w:id="289" w:author="Microsoft Office User" w:date="2021-07-20T14:48:00Z">
        <w:r w:rsidRPr="004E7B8B" w:rsidDel="0002033B">
          <w:rPr>
            <w:rFonts w:ascii="Arial" w:hAnsi="Arial" w:cs="Arial"/>
            <w:b/>
            <w:bCs/>
            <w:color w:val="000000"/>
            <w:sz w:val="20"/>
            <w:szCs w:val="20"/>
          </w:rPr>
          <w:t xml:space="preserve">Figure </w:t>
        </w:r>
        <w:r w:rsidDel="0002033B">
          <w:rPr>
            <w:rFonts w:ascii="Arial" w:hAnsi="Arial" w:cs="Arial"/>
            <w:b/>
            <w:bCs/>
            <w:color w:val="000000"/>
            <w:sz w:val="20"/>
            <w:szCs w:val="20"/>
          </w:rPr>
          <w:t>4</w:t>
        </w:r>
        <w:r w:rsidRPr="004E7B8B" w:rsidDel="0002033B">
          <w:rPr>
            <w:rFonts w:ascii="Arial" w:hAnsi="Arial" w:cs="Arial"/>
            <w:b/>
            <w:bCs/>
            <w:color w:val="000000"/>
            <w:sz w:val="20"/>
            <w:szCs w:val="20"/>
          </w:rPr>
          <w:t>.</w:t>
        </w:r>
      </w:moveFrom>
    </w:p>
    <w:p w14:paraId="0B9DFF8A" w14:textId="4EDF22D7" w:rsidR="00E57303" w:rsidDel="0002033B" w:rsidRDefault="00E57303" w:rsidP="00E57303">
      <w:pPr>
        <w:jc w:val="both"/>
        <w:rPr>
          <w:moveFrom w:id="290" w:author="Microsoft Office User" w:date="2021-07-20T14:48:00Z"/>
          <w:rFonts w:ascii="Arial" w:hAnsi="Arial" w:cs="Arial"/>
          <w:b/>
          <w:bCs/>
          <w:color w:val="000000"/>
          <w:sz w:val="20"/>
          <w:szCs w:val="20"/>
        </w:rPr>
      </w:pPr>
    </w:p>
    <w:p w14:paraId="4760FC24" w14:textId="53D29F6A" w:rsidR="00E57303" w:rsidRPr="004E7B8B" w:rsidDel="0002033B" w:rsidRDefault="00E57303" w:rsidP="00E57303">
      <w:pPr>
        <w:jc w:val="both"/>
        <w:rPr>
          <w:del w:id="291" w:author="Microsoft Office User" w:date="2021-07-20T14:48:00Z"/>
          <w:moveFrom w:id="292" w:author="Microsoft Office User" w:date="2021-07-20T14:48:00Z"/>
          <w:rFonts w:ascii="Arial" w:hAnsi="Arial" w:cs="Arial"/>
          <w:sz w:val="20"/>
          <w:szCs w:val="20"/>
        </w:rPr>
      </w:pPr>
      <w:moveFrom w:id="293" w:author="Microsoft Office User" w:date="2021-07-20T14:48:00Z">
        <w:r w:rsidDel="0002033B">
          <w:rPr>
            <w:rFonts w:ascii="Arial" w:hAnsi="Arial" w:cs="Arial"/>
            <w:b/>
            <w:bCs/>
            <w:sz w:val="20"/>
            <w:szCs w:val="20"/>
          </w:rPr>
          <w:t xml:space="preserve">a, </w:t>
        </w:r>
        <w:r w:rsidRPr="004E7B8B" w:rsidDel="0002033B">
          <w:rPr>
            <w:rFonts w:ascii="Arial" w:hAnsi="Arial" w:cs="Arial"/>
            <w:sz w:val="20"/>
            <w:szCs w:val="20"/>
          </w:rPr>
          <w:t xml:space="preserve">Setup schematic for muscimol application in behaving mice. </w:t>
        </w:r>
        <w:r w:rsidRPr="004E7B8B" w:rsidDel="0002033B">
          <w:rPr>
            <w:rFonts w:ascii="Arial" w:hAnsi="Arial" w:cs="Arial"/>
            <w:i/>
            <w:iCs/>
            <w:sz w:val="20"/>
            <w:szCs w:val="20"/>
          </w:rPr>
          <w:t>Bottom</w:t>
        </w:r>
        <w:r w:rsidRPr="004E7B8B" w:rsidDel="0002033B">
          <w:rPr>
            <w:rFonts w:ascii="Arial" w:hAnsi="Arial" w:cs="Arial"/>
            <w:sz w:val="20"/>
            <w:szCs w:val="20"/>
          </w:rPr>
          <w:t xml:space="preserve">: legend indicating colors used for each background condition. </w:t>
        </w:r>
        <w:r w:rsidDel="0002033B">
          <w:rPr>
            <w:rFonts w:ascii="Arial" w:hAnsi="Arial" w:cs="Arial"/>
            <w:b/>
            <w:bCs/>
            <w:sz w:val="20"/>
            <w:szCs w:val="20"/>
          </w:rPr>
          <w:t xml:space="preserve">b, </w:t>
        </w:r>
        <w:r w:rsidRPr="004E7B8B" w:rsidDel="0002033B">
          <w:rPr>
            <w:rFonts w:ascii="Arial" w:hAnsi="Arial" w:cs="Arial"/>
            <w:color w:val="000000"/>
            <w:sz w:val="20"/>
            <w:szCs w:val="20"/>
          </w:rPr>
          <w:t>Behavioral psychometric functions during muscimol or saline application for n=4 mice. Dark solid lines and filled circles indicate average performance after saline injection. Dark dashed lines and open circles indicate average performance after muscimol injection. Light solid and dashed lines are psychometric curves from individual sessions. Error bars indicate ±SEM. across sessions.</w:t>
        </w:r>
        <w:r w:rsidDel="0002033B">
          <w:rPr>
            <w:rFonts w:ascii="Arial" w:hAnsi="Arial" w:cs="Arial"/>
            <w:color w:val="000000"/>
            <w:sz w:val="20"/>
            <w:szCs w:val="20"/>
          </w:rPr>
          <w:t xml:space="preserve"> </w:t>
        </w:r>
        <w:r w:rsidRPr="004E7B8B" w:rsidDel="0002033B">
          <w:rPr>
            <w:rFonts w:ascii="Arial" w:hAnsi="Arial" w:cs="Arial"/>
            <w:b/>
            <w:bCs/>
            <w:sz w:val="20"/>
            <w:szCs w:val="20"/>
          </w:rPr>
          <w:t>c,</w:t>
        </w:r>
        <w:r w:rsidRPr="004E7B8B" w:rsidDel="0002033B">
          <w:rPr>
            <w:rFonts w:ascii="Arial" w:hAnsi="Arial" w:cs="Arial"/>
            <w:sz w:val="20"/>
            <w:szCs w:val="20"/>
          </w:rPr>
          <w:t xml:space="preserve"> Behavioral performance metrics as a function of contrast and pharmacological intervention. Open circles indicate performance in individual sessions. Colored bars indicate average performance across sessions. Bars with low transparency and solid outlines are averages after saline application, while high transparency bars with dashed outlines are averages after muscimol application. Clockwise from the upper left, are plots of the max response rate, false alarm rate, psychometric threshold, and the maximum slope of the psychometric curve. </w:t>
        </w:r>
        <w:r w:rsidRPr="001503A3" w:rsidDel="0002033B">
          <w:rPr>
            <w:rFonts w:ascii="Arial" w:hAnsi="Arial" w:cs="Arial"/>
            <w:b/>
            <w:bCs/>
            <w:sz w:val="20"/>
            <w:szCs w:val="20"/>
          </w:rPr>
          <w:t>d,</w:t>
        </w:r>
        <w:r w:rsidRPr="004E7B8B" w:rsidDel="0002033B">
          <w:rPr>
            <w:rFonts w:ascii="Arial" w:hAnsi="Arial" w:cs="Arial"/>
            <w:sz w:val="20"/>
            <w:szCs w:val="20"/>
          </w:rPr>
          <w:t xml:space="preserve"> </w:t>
        </w:r>
        <w:r w:rsidRPr="004E7B8B" w:rsidDel="0002033B">
          <w:rPr>
            <w:rFonts w:ascii="Arial" w:hAnsi="Arial" w:cs="Arial"/>
            <w:i/>
            <w:iCs/>
            <w:sz w:val="20"/>
            <w:szCs w:val="20"/>
          </w:rPr>
          <w:t>Left</w:t>
        </w:r>
        <w:r w:rsidRPr="004E7B8B" w:rsidDel="0002033B">
          <w:rPr>
            <w:rFonts w:ascii="Arial" w:hAnsi="Arial" w:cs="Arial"/>
            <w:sz w:val="20"/>
            <w:szCs w:val="20"/>
          </w:rPr>
          <w:t xml:space="preserve">: Example stimulus spectrogram for the target-in-noise detection task with the corresponding waveform below. The scale bar indicates 1 second, and the colorbar indicates the volume for each time-frequency bin (silence is black). </w:t>
        </w:r>
        <w:r w:rsidRPr="009D287F" w:rsidDel="0002033B">
          <w:rPr>
            <w:rFonts w:ascii="Arial" w:hAnsi="Arial" w:cs="Arial"/>
            <w:i/>
            <w:iCs/>
            <w:sz w:val="20"/>
            <w:szCs w:val="20"/>
          </w:rPr>
          <w:t>Right</w:t>
        </w:r>
        <w:r w:rsidRPr="004E7B8B" w:rsidDel="0002033B">
          <w:rPr>
            <w:rFonts w:ascii="Arial" w:hAnsi="Arial" w:cs="Arial"/>
            <w:sz w:val="20"/>
            <w:szCs w:val="20"/>
          </w:rPr>
          <w:t xml:space="preserve">: psychometric performance for n=2 mice in the target-in-noise task, with target volume on the abscissa and probability of responding on the ordinate. Filled circles and dark solid lines indicate average performance after saline injection and psychometric fits to the average. Red open circles and dark dashed lines indicate average performance after muscimol injection and psychometric fits to the average. Light red solid and dashed lines are psychometric curves from individual sessions. Errorbars indicate ±SEM  across sessions. </w:t>
        </w:r>
        <w:r w:rsidRPr="004E7B8B" w:rsidDel="0002033B">
          <w:rPr>
            <w:rFonts w:ascii="Arial" w:hAnsi="Arial" w:cs="Arial"/>
            <w:b/>
            <w:bCs/>
            <w:sz w:val="20"/>
            <w:szCs w:val="20"/>
          </w:rPr>
          <w:t>e</w:t>
        </w:r>
        <w:r w:rsidRPr="001503A3" w:rsidDel="0002033B">
          <w:rPr>
            <w:rFonts w:ascii="Arial" w:hAnsi="Arial" w:cs="Arial"/>
            <w:b/>
            <w:bCs/>
            <w:sz w:val="20"/>
            <w:szCs w:val="20"/>
          </w:rPr>
          <w:t>,</w:t>
        </w:r>
        <w:r w:rsidRPr="004E7B8B" w:rsidDel="0002033B">
          <w:rPr>
            <w:rFonts w:ascii="Arial" w:hAnsi="Arial" w:cs="Arial"/>
            <w:sz w:val="20"/>
            <w:szCs w:val="20"/>
          </w:rPr>
          <w:t xml:space="preserve"> </w:t>
        </w:r>
        <w:r w:rsidRPr="004E7B8B" w:rsidDel="0002033B">
          <w:rPr>
            <w:rFonts w:ascii="Arial" w:hAnsi="Arial" w:cs="Arial"/>
            <w:i/>
            <w:iCs/>
            <w:sz w:val="20"/>
            <w:szCs w:val="20"/>
          </w:rPr>
          <w:t>Left</w:t>
        </w:r>
        <w:r w:rsidRPr="004E7B8B" w:rsidDel="0002033B">
          <w:rPr>
            <w:rFonts w:ascii="Arial" w:hAnsi="Arial" w:cs="Arial"/>
            <w:sz w:val="20"/>
            <w:szCs w:val="20"/>
          </w:rPr>
          <w:t xml:space="preserve">: Example stimulus spectrogram for the target-in-silence detection task with the corresponding waveform below. Time scale and volume scale as in </w:t>
        </w:r>
        <w:r w:rsidRPr="004E7B8B" w:rsidDel="0002033B">
          <w:rPr>
            <w:rFonts w:ascii="Arial" w:hAnsi="Arial" w:cs="Arial"/>
            <w:b/>
            <w:bCs/>
            <w:sz w:val="20"/>
            <w:szCs w:val="20"/>
          </w:rPr>
          <w:t>d</w:t>
        </w:r>
        <w:r w:rsidRPr="004E7B8B" w:rsidDel="0002033B">
          <w:rPr>
            <w:rFonts w:ascii="Arial" w:hAnsi="Arial" w:cs="Arial"/>
            <w:sz w:val="20"/>
            <w:szCs w:val="20"/>
          </w:rPr>
          <w:t xml:space="preserve">. </w:t>
        </w:r>
        <w:r w:rsidRPr="004E7B8B" w:rsidDel="0002033B">
          <w:rPr>
            <w:rFonts w:ascii="Arial" w:hAnsi="Arial" w:cs="Arial"/>
            <w:i/>
            <w:iCs/>
            <w:sz w:val="20"/>
            <w:szCs w:val="20"/>
          </w:rPr>
          <w:t>Right</w:t>
        </w:r>
        <w:r w:rsidRPr="004E7B8B" w:rsidDel="0002033B">
          <w:rPr>
            <w:rFonts w:ascii="Arial" w:hAnsi="Arial" w:cs="Arial"/>
            <w:sz w:val="20"/>
            <w:szCs w:val="20"/>
          </w:rPr>
          <w:t xml:space="preserve">: psychometric performance for n=2 mice (same mice as in </w:t>
        </w:r>
        <w:r w:rsidRPr="009D287F" w:rsidDel="0002033B">
          <w:rPr>
            <w:rFonts w:ascii="Arial" w:hAnsi="Arial" w:cs="Arial"/>
            <w:b/>
            <w:bCs/>
            <w:sz w:val="20"/>
            <w:szCs w:val="20"/>
          </w:rPr>
          <w:t>d</w:t>
        </w:r>
        <w:r w:rsidRPr="004E7B8B" w:rsidDel="0002033B">
          <w:rPr>
            <w:rFonts w:ascii="Arial" w:hAnsi="Arial" w:cs="Arial"/>
            <w:sz w:val="20"/>
            <w:szCs w:val="20"/>
          </w:rPr>
          <w:t>) in the target-in-silence task, with target attenuation relative to the highest volume target from the target-in-noise task on the abscissa and probability of responding on the ordinate. Black filled circles and dark solid lines indicate average performance after saline injection and psychometric fits to the average. Open circles and dark dashed lines indicate average performance after muscimol injection and psychometric fits to the average. Light grey solid and dashed lines are psychometric curves from individual sessions. Errorbars indicate ±SEM  across sessions</w:t>
        </w:r>
        <w:r w:rsidRPr="009D287F" w:rsidDel="0002033B">
          <w:rPr>
            <w:rFonts w:ascii="Arial" w:hAnsi="Arial" w:cs="Arial"/>
            <w:sz w:val="20"/>
            <w:szCs w:val="20"/>
          </w:rPr>
          <w:t>.</w:t>
        </w:r>
        <w:r w:rsidRPr="009D287F" w:rsidDel="0002033B">
          <w:rPr>
            <w:rFonts w:ascii="Arial" w:hAnsi="Arial" w:cs="Arial"/>
            <w:b/>
            <w:bCs/>
            <w:sz w:val="20"/>
            <w:szCs w:val="20"/>
          </w:rPr>
          <w:t xml:space="preserve"> f,</w:t>
        </w:r>
        <w:r w:rsidRPr="004E7B8B" w:rsidDel="0002033B">
          <w:rPr>
            <w:rFonts w:ascii="Arial" w:hAnsi="Arial" w:cs="Arial"/>
            <w:sz w:val="20"/>
            <w:szCs w:val="20"/>
          </w:rPr>
          <w:t xml:space="preserve"> Behavioral performance metrics as a function of task type (detection in noise or detection in silence) and pharmacological intervention. Formatting and metrics as in c (with the exception of response rate at threshold). Dark and light red bars indicate performance in the detection-in-noise task, with application of saline or muscimol. Dark and light grey bars indicate performance in the detection-in-silence task, with application of saline or muscimol.</w:t>
        </w:r>
        <w:r w:rsidRPr="001503A3" w:rsidDel="0002033B">
          <w:rPr>
            <w:rFonts w:ascii="Arial" w:hAnsi="Arial" w:cs="Arial"/>
            <w:sz w:val="20"/>
            <w:szCs w:val="20"/>
          </w:rPr>
          <w:t xml:space="preserve"> In all plots</w:t>
        </w:r>
        <w:r w:rsidRPr="004E7B8B" w:rsidDel="0002033B">
          <w:rPr>
            <w:rFonts w:ascii="Arial" w:hAnsi="Arial" w:cs="Arial"/>
            <w:sz w:val="20"/>
            <w:szCs w:val="20"/>
          </w:rPr>
          <w:t>:</w:t>
        </w:r>
        <w:r w:rsidRPr="001503A3" w:rsidDel="0002033B">
          <w:rPr>
            <w:rFonts w:ascii="Arial" w:hAnsi="Arial" w:cs="Arial"/>
            <w:sz w:val="20"/>
            <w:szCs w:val="20"/>
          </w:rPr>
          <w:t xml:space="preserve"> </w:t>
        </w:r>
        <w:r w:rsidRPr="001503A3" w:rsidDel="0002033B">
          <w:rPr>
            <w:rFonts w:ascii="Arial" w:hAnsi="Arial" w:cs="Arial"/>
            <w:sz w:val="20"/>
            <w:szCs w:val="20"/>
            <w:vertAlign w:val="superscript"/>
          </w:rPr>
          <w:t>ns</w:t>
        </w:r>
        <w:r w:rsidRPr="009D287F" w:rsidDel="0002033B">
          <w:rPr>
            <w:rFonts w:ascii="Arial" w:hAnsi="Arial" w:cs="Arial"/>
            <w:i/>
            <w:iCs/>
            <w:sz w:val="20"/>
            <w:szCs w:val="20"/>
          </w:rPr>
          <w:t>p</w:t>
        </w:r>
        <w:r w:rsidRPr="004E7B8B" w:rsidDel="0002033B">
          <w:rPr>
            <w:rFonts w:ascii="Arial" w:hAnsi="Arial" w:cs="Arial"/>
            <w:sz w:val="20"/>
            <w:szCs w:val="20"/>
          </w:rPr>
          <w:t>&gt;0.1;</w:t>
        </w:r>
        <w:r w:rsidRPr="001503A3" w:rsidDel="0002033B">
          <w:rPr>
            <w:rFonts w:ascii="Arial" w:hAnsi="Arial" w:cs="Arial"/>
            <w:sz w:val="20"/>
            <w:szCs w:val="20"/>
          </w:rPr>
          <w:t xml:space="preserve"> </w:t>
        </w:r>
        <w:r w:rsidRPr="009D287F" w:rsidDel="0002033B">
          <w:rPr>
            <w:rFonts w:ascii="Arial" w:hAnsi="Arial" w:cs="Arial"/>
            <w:sz w:val="20"/>
            <w:szCs w:val="20"/>
            <w:vertAlign w:val="superscript"/>
          </w:rPr>
          <w:t>†</w:t>
        </w:r>
        <w:r w:rsidRPr="001503A3" w:rsidDel="0002033B">
          <w:rPr>
            <w:rFonts w:ascii="Arial" w:hAnsi="Arial" w:cs="Arial"/>
            <w:i/>
            <w:iCs/>
            <w:sz w:val="20"/>
            <w:szCs w:val="20"/>
          </w:rPr>
          <w:t>p</w:t>
        </w:r>
        <w:r w:rsidRPr="001503A3" w:rsidDel="0002033B">
          <w:rPr>
            <w:rFonts w:ascii="Arial" w:hAnsi="Arial" w:cs="Arial"/>
            <w:sz w:val="20"/>
            <w:szCs w:val="20"/>
          </w:rPr>
          <w:t xml:space="preserve">&lt;0.1, </w:t>
        </w:r>
        <w:r w:rsidRPr="004E7B8B" w:rsidDel="0002033B">
          <w:rPr>
            <w:rFonts w:ascii="Arial" w:hAnsi="Arial" w:cs="Arial"/>
            <w:sz w:val="20"/>
            <w:szCs w:val="20"/>
          </w:rPr>
          <w:t>*</w:t>
        </w:r>
        <w:r w:rsidRPr="001503A3" w:rsidDel="0002033B">
          <w:rPr>
            <w:rFonts w:ascii="Arial" w:hAnsi="Arial" w:cs="Arial"/>
            <w:i/>
            <w:iCs/>
            <w:sz w:val="20"/>
            <w:szCs w:val="20"/>
          </w:rPr>
          <w:t>p</w:t>
        </w:r>
        <w:r w:rsidRPr="001503A3" w:rsidDel="0002033B">
          <w:rPr>
            <w:rFonts w:ascii="Arial" w:hAnsi="Arial" w:cs="Arial"/>
            <w:sz w:val="20"/>
            <w:szCs w:val="20"/>
          </w:rPr>
          <w:t xml:space="preserve">&lt;0.05, </w:t>
        </w:r>
        <w:r w:rsidRPr="004E7B8B" w:rsidDel="0002033B">
          <w:rPr>
            <w:rFonts w:ascii="Arial" w:hAnsi="Arial" w:cs="Arial"/>
            <w:sz w:val="20"/>
            <w:szCs w:val="20"/>
          </w:rPr>
          <w:t>**</w:t>
        </w:r>
        <w:r w:rsidRPr="009D287F" w:rsidDel="0002033B">
          <w:rPr>
            <w:rFonts w:ascii="Arial" w:hAnsi="Arial" w:cs="Arial"/>
            <w:i/>
            <w:iCs/>
            <w:sz w:val="20"/>
            <w:szCs w:val="20"/>
          </w:rPr>
          <w:t>p</w:t>
        </w:r>
        <w:r w:rsidRPr="004E7B8B" w:rsidDel="0002033B">
          <w:rPr>
            <w:rFonts w:ascii="Arial" w:hAnsi="Arial" w:cs="Arial"/>
            <w:sz w:val="20"/>
            <w:szCs w:val="20"/>
          </w:rPr>
          <w:t>&lt;0.01, ***</w:t>
        </w:r>
        <w:r w:rsidRPr="009D287F" w:rsidDel="0002033B">
          <w:rPr>
            <w:rFonts w:ascii="Arial" w:hAnsi="Arial" w:cs="Arial"/>
            <w:i/>
            <w:iCs/>
            <w:sz w:val="20"/>
            <w:szCs w:val="20"/>
          </w:rPr>
          <w:t>p</w:t>
        </w:r>
        <w:r w:rsidRPr="004E7B8B" w:rsidDel="0002033B">
          <w:rPr>
            <w:rFonts w:ascii="Arial" w:hAnsi="Arial" w:cs="Arial"/>
            <w:sz w:val="20"/>
            <w:szCs w:val="20"/>
          </w:rPr>
          <w:t>&lt;0.001, ****</w:t>
        </w:r>
        <w:r w:rsidRPr="009D287F" w:rsidDel="0002033B">
          <w:rPr>
            <w:rFonts w:ascii="Arial" w:hAnsi="Arial" w:cs="Arial"/>
            <w:i/>
            <w:iCs/>
            <w:sz w:val="20"/>
            <w:szCs w:val="20"/>
          </w:rPr>
          <w:t>p</w:t>
        </w:r>
        <w:r w:rsidRPr="004E7B8B" w:rsidDel="0002033B">
          <w:rPr>
            <w:rFonts w:ascii="Arial" w:hAnsi="Arial" w:cs="Arial"/>
            <w:sz w:val="20"/>
            <w:szCs w:val="20"/>
          </w:rPr>
          <w:t>&lt;0.0001</w:t>
        </w:r>
        <w:del w:id="294" w:author="Microsoft Office User" w:date="2021-07-20T14:48:00Z">
          <w:r w:rsidRPr="004E7B8B" w:rsidDel="0002033B">
            <w:rPr>
              <w:rFonts w:ascii="Arial" w:hAnsi="Arial" w:cs="Arial"/>
              <w:sz w:val="20"/>
              <w:szCs w:val="20"/>
            </w:rPr>
            <w:delText>.</w:delText>
          </w:r>
        </w:del>
      </w:moveFrom>
    </w:p>
    <w:moveFromRangeEnd w:id="288"/>
    <w:p w14:paraId="4D665DE4" w14:textId="6B2CDB60" w:rsidR="005E6A59" w:rsidRPr="008F1DC2" w:rsidRDefault="00E57303" w:rsidP="00E57303">
      <w:pPr>
        <w:rPr>
          <w:rFonts w:ascii="Arial" w:hAnsi="Arial" w:cs="Arial"/>
          <w:color w:val="000000"/>
          <w:sz w:val="22"/>
          <w:szCs w:val="22"/>
        </w:rPr>
      </w:pPr>
      <w:del w:id="295" w:author="Microsoft Office User" w:date="2021-07-20T14:48:00Z">
        <w:r w:rsidDel="0002033B">
          <w:rPr>
            <w:rFonts w:ascii="Arial" w:hAnsi="Arial" w:cs="Arial"/>
            <w:color w:val="000000"/>
            <w:sz w:val="22"/>
            <w:szCs w:val="22"/>
          </w:rPr>
          <w:br w:type="page"/>
        </w:r>
      </w:del>
    </w:p>
    <w:p w14:paraId="277A8DD4" w14:textId="77777777"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Cortical gain predicts behavioral performance.</w:t>
      </w:r>
    </w:p>
    <w:p w14:paraId="239FCC05" w14:textId="77777777" w:rsidR="005E6A59" w:rsidRDefault="005E6A59" w:rsidP="005E6A59">
      <w:pPr>
        <w:jc w:val="both"/>
        <w:rPr>
          <w:rFonts w:ascii="Arial" w:hAnsi="Arial" w:cs="Arial"/>
          <w:color w:val="000000"/>
          <w:sz w:val="22"/>
          <w:szCs w:val="22"/>
        </w:rPr>
      </w:pPr>
      <w:r>
        <w:rPr>
          <w:rFonts w:ascii="Arial" w:hAnsi="Arial" w:cs="Arial"/>
          <w:color w:val="000000"/>
          <w:sz w:val="22"/>
          <w:szCs w:val="22"/>
        </w:rPr>
        <w:tab/>
        <w:t xml:space="preserve">Our behavioral results and model provide strong evidence that gain control in the auditory system shapes patterns of behavioral performance. To assess the role of cortical gain in behavior, we leveraged the design of our background sounds to estimate the STRFs and nonlinearities of neurons recorded while mice performed the task. For each neuron, we fit a model with a static nonlinearity (static-LN) or a model with gain control (GC-LN; Figure 6a). </w:t>
      </w:r>
    </w:p>
    <w:p w14:paraId="446292AA" w14:textId="00DF92F1" w:rsidR="005E6A59" w:rsidRPr="00E53C83" w:rsidRDefault="005E6A59" w:rsidP="005E6A59">
      <w:pPr>
        <w:ind w:firstLine="720"/>
        <w:jc w:val="both"/>
        <w:rPr>
          <w:rFonts w:ascii="Arial" w:hAnsi="Arial" w:cs="Arial"/>
          <w:color w:val="000000"/>
          <w:sz w:val="20"/>
          <w:szCs w:val="20"/>
        </w:rPr>
      </w:pPr>
      <w:r>
        <w:rPr>
          <w:rFonts w:ascii="Arial" w:hAnsi="Arial" w:cs="Arial"/>
          <w:color w:val="000000"/>
          <w:sz w:val="22"/>
          <w:szCs w:val="22"/>
        </w:rPr>
        <w:t>Figure 6b-d plots data from a representative neuron recorded during behavior. The estimated STRF for this example unit is shown in Figure 6c with the nonlinearities estimated for each model in Figure 6d. The fits of the GC- and static-LN models to the data are plotted in the bottom of Figure 6b. We first compared the cross-validated performance of the static-LN model versus the GC-LN model, finding higher correlations using the GC-LN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0.81, </w:t>
      </w:r>
      <w:r w:rsidRPr="00365AB3">
        <w:rPr>
          <w:rFonts w:ascii="Arial" w:hAnsi="Arial" w:cs="Arial"/>
          <w:i/>
          <w:iCs/>
          <w:color w:val="000000"/>
          <w:sz w:val="22"/>
          <w:szCs w:val="22"/>
        </w:rPr>
        <w:t>IQR</w:t>
      </w:r>
      <w:r>
        <w:rPr>
          <w:rFonts w:ascii="Arial" w:hAnsi="Arial" w:cs="Arial"/>
          <w:color w:val="000000"/>
          <w:sz w:val="22"/>
          <w:szCs w:val="22"/>
        </w:rPr>
        <w:t xml:space="preserve"> = 0.17), relative to the static-LN model (</w:t>
      </w:r>
      <w:proofErr w:type="spellStart"/>
      <w:r>
        <w:rPr>
          <w:rFonts w:ascii="Arial" w:hAnsi="Arial" w:cs="Arial"/>
          <w:i/>
          <w:iCs/>
          <w:color w:val="000000"/>
          <w:sz w:val="22"/>
          <w:szCs w:val="22"/>
        </w:rPr>
        <w:t>Mdn</w:t>
      </w:r>
      <w:proofErr w:type="spellEnd"/>
      <w:r w:rsidRPr="00AF7A20">
        <w:rPr>
          <w:rFonts w:ascii="Arial" w:hAnsi="Arial" w:cs="Arial"/>
          <w:color w:val="000000"/>
          <w:sz w:val="22"/>
          <w:szCs w:val="22"/>
        </w:rPr>
        <w:t xml:space="preserve"> </w:t>
      </w:r>
      <w:r>
        <w:rPr>
          <w:rFonts w:ascii="Arial" w:hAnsi="Arial" w:cs="Arial"/>
          <w:color w:val="000000"/>
          <w:sz w:val="22"/>
          <w:szCs w:val="22"/>
        </w:rPr>
        <w:t xml:space="preserve">= 0.67, </w:t>
      </w:r>
      <w:r w:rsidRPr="00365AB3">
        <w:rPr>
          <w:rFonts w:ascii="Arial" w:hAnsi="Arial" w:cs="Arial"/>
          <w:i/>
          <w:iCs/>
          <w:color w:val="000000"/>
          <w:sz w:val="22"/>
          <w:szCs w:val="22"/>
        </w:rPr>
        <w:t>IQR</w:t>
      </w:r>
      <w:r>
        <w:rPr>
          <w:rFonts w:ascii="Arial" w:hAnsi="Arial" w:cs="Arial"/>
          <w:i/>
          <w:iCs/>
          <w:color w:val="000000"/>
          <w:sz w:val="22"/>
          <w:szCs w:val="22"/>
        </w:rPr>
        <w:t xml:space="preserve"> </w:t>
      </w:r>
      <w:r>
        <w:rPr>
          <w:rFonts w:ascii="Arial" w:hAnsi="Arial" w:cs="Arial"/>
          <w:color w:val="000000"/>
          <w:sz w:val="22"/>
          <w:szCs w:val="22"/>
        </w:rPr>
        <w:t xml:space="preserve">= 0.12; Wilcoxon sign-rank test (n = 2,792 neurons): </w:t>
      </w:r>
      <w:r w:rsidRPr="0087636C">
        <w:rPr>
          <w:rFonts w:ascii="Arial" w:hAnsi="Arial" w:cs="Arial"/>
          <w:i/>
          <w:iCs/>
          <w:color w:val="000000"/>
          <w:sz w:val="22"/>
          <w:szCs w:val="22"/>
        </w:rPr>
        <w:t>rank</w:t>
      </w:r>
      <w:r>
        <w:rPr>
          <w:rFonts w:ascii="Arial" w:hAnsi="Arial" w:cs="Arial"/>
          <w:color w:val="000000"/>
          <w:sz w:val="22"/>
          <w:szCs w:val="22"/>
        </w:rPr>
        <w:t xml:space="preserve"> = 3.84e5, </w:t>
      </w:r>
      <w:r w:rsidRPr="0087636C">
        <w:rPr>
          <w:rFonts w:ascii="Arial" w:hAnsi="Arial" w:cs="Arial"/>
          <w:i/>
          <w:iCs/>
          <w:color w:val="000000"/>
          <w:sz w:val="22"/>
          <w:szCs w:val="22"/>
        </w:rPr>
        <w:t>Z</w:t>
      </w:r>
      <w:r>
        <w:rPr>
          <w:rFonts w:ascii="Arial" w:hAnsi="Arial" w:cs="Arial"/>
          <w:color w:val="000000"/>
          <w:sz w:val="22"/>
          <w:szCs w:val="22"/>
        </w:rPr>
        <w:t xml:space="preserve"> = -36.75, </w:t>
      </w:r>
      <w:r w:rsidRPr="0087636C">
        <w:rPr>
          <w:rFonts w:ascii="Arial" w:hAnsi="Arial" w:cs="Arial"/>
          <w:i/>
          <w:iCs/>
          <w:color w:val="000000"/>
          <w:sz w:val="22"/>
          <w:szCs w:val="22"/>
        </w:rPr>
        <w:t>p</w:t>
      </w:r>
      <w:r>
        <w:rPr>
          <w:rFonts w:ascii="Arial" w:hAnsi="Arial" w:cs="Arial"/>
          <w:color w:val="000000"/>
          <w:sz w:val="22"/>
          <w:szCs w:val="22"/>
        </w:rPr>
        <w:t xml:space="preserve"> = 1.20e-295; </w:t>
      </w:r>
      <w:r w:rsidR="002F5875">
        <w:rPr>
          <w:rFonts w:ascii="Arial" w:hAnsi="Arial" w:cs="Arial"/>
          <w:color w:val="000000"/>
          <w:sz w:val="22"/>
          <w:szCs w:val="22"/>
        </w:rPr>
        <w:t>Extended Data</w:t>
      </w:r>
      <w:r>
        <w:rPr>
          <w:rFonts w:ascii="Arial" w:hAnsi="Arial" w:cs="Arial"/>
          <w:color w:val="000000"/>
          <w:sz w:val="22"/>
          <w:szCs w:val="22"/>
        </w:rPr>
        <w:t xml:space="preserve"> Figure 5h). After pooling all of the neurons recorded across all mice and sessions, and including only neurons with strong stimulus responses in both contrasts (</w:t>
      </w:r>
      <w:r>
        <w:rPr>
          <w:rFonts w:ascii="Arial" w:hAnsi="Arial" w:cs="Arial"/>
          <w:i/>
          <w:iCs/>
          <w:color w:val="000000"/>
          <w:sz w:val="22"/>
          <w:szCs w:val="22"/>
        </w:rPr>
        <w:t>Online Methods</w:t>
      </w:r>
      <w:r>
        <w:rPr>
          <w:rFonts w:ascii="Arial" w:hAnsi="Arial" w:cs="Arial"/>
          <w:color w:val="000000"/>
          <w:sz w:val="22"/>
          <w:szCs w:val="22"/>
        </w:rPr>
        <w:t>), we observed significantly higher gain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0.099, </w:t>
      </w:r>
      <w:r w:rsidRPr="00AF7A20">
        <w:rPr>
          <w:rFonts w:ascii="Arial" w:hAnsi="Arial" w:cs="Arial"/>
          <w:i/>
          <w:iCs/>
          <w:color w:val="000000"/>
          <w:sz w:val="22"/>
          <w:szCs w:val="22"/>
        </w:rPr>
        <w:t>IQR</w:t>
      </w:r>
      <w:r>
        <w:rPr>
          <w:rFonts w:ascii="Arial" w:hAnsi="Arial" w:cs="Arial"/>
          <w:color w:val="000000"/>
          <w:sz w:val="22"/>
          <w:szCs w:val="22"/>
        </w:rPr>
        <w:t xml:space="preserve"> = 0.13) than in high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0.041, </w:t>
      </w:r>
      <w:r w:rsidRPr="00AF7A20">
        <w:rPr>
          <w:rFonts w:ascii="Arial" w:hAnsi="Arial" w:cs="Arial"/>
          <w:i/>
          <w:iCs/>
          <w:color w:val="000000"/>
          <w:sz w:val="22"/>
          <w:szCs w:val="22"/>
        </w:rPr>
        <w:t>IQR</w:t>
      </w:r>
      <w:r>
        <w:rPr>
          <w:rFonts w:ascii="Arial" w:hAnsi="Arial" w:cs="Arial"/>
          <w:color w:val="000000"/>
          <w:sz w:val="22"/>
          <w:szCs w:val="22"/>
        </w:rPr>
        <w:t xml:space="preserve"> = 0.023; Wilcoxon sign-rank test (n = 2,792 neurons): </w:t>
      </w:r>
      <w:r w:rsidRPr="00076498">
        <w:rPr>
          <w:rFonts w:ascii="Arial" w:hAnsi="Arial" w:cs="Arial"/>
          <w:i/>
          <w:iCs/>
          <w:color w:val="000000"/>
          <w:sz w:val="22"/>
          <w:szCs w:val="22"/>
        </w:rPr>
        <w:t>rank</w:t>
      </w:r>
      <w:r>
        <w:rPr>
          <w:rFonts w:ascii="Arial" w:hAnsi="Arial" w:cs="Arial"/>
          <w:color w:val="000000"/>
          <w:sz w:val="22"/>
          <w:szCs w:val="22"/>
        </w:rPr>
        <w:t xml:space="preserve"> = 3.57e6, </w:t>
      </w:r>
      <w:r w:rsidRPr="00076498">
        <w:rPr>
          <w:rFonts w:ascii="Arial" w:hAnsi="Arial" w:cs="Arial"/>
          <w:i/>
          <w:iCs/>
          <w:color w:val="000000"/>
          <w:sz w:val="22"/>
          <w:szCs w:val="22"/>
        </w:rPr>
        <w:t>Z</w:t>
      </w:r>
      <w:r>
        <w:rPr>
          <w:rFonts w:ascii="Arial" w:hAnsi="Arial" w:cs="Arial"/>
          <w:color w:val="000000"/>
          <w:sz w:val="22"/>
          <w:szCs w:val="22"/>
        </w:rPr>
        <w:t xml:space="preserve"> = 38.03, </w:t>
      </w:r>
      <w:r w:rsidRPr="00076498">
        <w:rPr>
          <w:rFonts w:ascii="Arial" w:hAnsi="Arial" w:cs="Arial"/>
          <w:i/>
          <w:iCs/>
          <w:color w:val="000000"/>
          <w:sz w:val="22"/>
          <w:szCs w:val="22"/>
        </w:rPr>
        <w:t>p</w:t>
      </w:r>
      <w:r>
        <w:rPr>
          <w:rFonts w:ascii="Arial" w:hAnsi="Arial" w:cs="Arial"/>
          <w:color w:val="000000"/>
          <w:sz w:val="22"/>
          <w:szCs w:val="22"/>
        </w:rPr>
        <w:t xml:space="preserve"> = 2.15e-316; Figure 6e, inset). These results demonstrate that LN models incorporating contrast gain control can more accurately predict cortical activity</w:t>
      </w:r>
      <w:del w:id="296" w:author="Microsoft Office User" w:date="2021-07-21T10:35:00Z">
        <w:r w:rsidDel="005B511D">
          <w:rPr>
            <w:rFonts w:ascii="Arial" w:hAnsi="Arial" w:cs="Arial"/>
            <w:color w:val="000000"/>
            <w:sz w:val="22"/>
            <w:szCs w:val="22"/>
          </w:rPr>
          <w:delText>,</w:delText>
        </w:r>
      </w:del>
      <w:r>
        <w:rPr>
          <w:rFonts w:ascii="Arial" w:hAnsi="Arial" w:cs="Arial"/>
          <w:color w:val="000000"/>
          <w:sz w:val="22"/>
          <w:szCs w:val="22"/>
        </w:rPr>
        <w:t xml:space="preserve"> and confirm previous reports of robust gain control in ferret and mouse auditory cortex</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25ee5cfc-bee6-43e3-af9b-e7453e5f03cc"]}],"mendeley":{"formattedCitation":"&lt;sup&gt;14,17&lt;/sup&gt;","plainTextFormattedCitation":"14,17","previouslyFormattedCitation":"&lt;sup&gt;14,17&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14,17</w:t>
      </w:r>
      <w:r>
        <w:rPr>
          <w:rFonts w:ascii="Arial" w:hAnsi="Arial" w:cs="Arial"/>
          <w:color w:val="000000"/>
          <w:sz w:val="22"/>
          <w:szCs w:val="22"/>
        </w:rPr>
        <w:fldChar w:fldCharType="end"/>
      </w:r>
      <w:r>
        <w:rPr>
          <w:rFonts w:ascii="Arial" w:hAnsi="Arial" w:cs="Arial"/>
          <w:color w:val="000000"/>
          <w:sz w:val="22"/>
          <w:szCs w:val="22"/>
        </w:rPr>
        <w:t>.</w:t>
      </w:r>
    </w:p>
    <w:p w14:paraId="14A15C1A" w14:textId="70FD680A" w:rsidR="005E6A59" w:rsidRPr="00623D9D" w:rsidRDefault="005E6A59" w:rsidP="005E6A59">
      <w:pPr>
        <w:jc w:val="both"/>
        <w:rPr>
          <w:rFonts w:ascii="Arial" w:hAnsi="Arial" w:cs="Arial"/>
          <w:color w:val="000000"/>
          <w:sz w:val="22"/>
          <w:szCs w:val="22"/>
        </w:rPr>
      </w:pPr>
      <w:r>
        <w:rPr>
          <w:rFonts w:ascii="Arial" w:hAnsi="Arial" w:cs="Arial"/>
          <w:color w:val="000000"/>
          <w:sz w:val="22"/>
          <w:szCs w:val="22"/>
        </w:rPr>
        <w:tab/>
        <w:t xml:space="preserve">Based on our previous results, we </w:t>
      </w:r>
      <w:del w:id="297" w:author="Microsoft Office User" w:date="2021-07-20T14:49:00Z">
        <w:r w:rsidDel="0002033B">
          <w:rPr>
            <w:rFonts w:ascii="Arial" w:hAnsi="Arial" w:cs="Arial"/>
            <w:color w:val="000000"/>
            <w:sz w:val="22"/>
            <w:szCs w:val="22"/>
          </w:rPr>
          <w:delText xml:space="preserve">predicted </w:delText>
        </w:r>
      </w:del>
      <w:ins w:id="298" w:author="Microsoft Office User" w:date="2021-07-20T14:49:00Z">
        <w:r w:rsidR="0002033B">
          <w:rPr>
            <w:rFonts w:ascii="Arial" w:hAnsi="Arial" w:cs="Arial"/>
            <w:color w:val="000000"/>
            <w:sz w:val="22"/>
            <w:szCs w:val="22"/>
          </w:rPr>
          <w:t xml:space="preserve">expected </w:t>
        </w:r>
      </w:ins>
      <w:r>
        <w:rPr>
          <w:rFonts w:ascii="Arial" w:hAnsi="Arial" w:cs="Arial"/>
          <w:color w:val="000000"/>
          <w:sz w:val="22"/>
          <w:szCs w:val="22"/>
        </w:rPr>
        <w:t>that the amount of gain in auditory cortex would predict target detection ability. When fitting the GC-LN model, we separately estimated neural gain during the adaptation period of the trial and the target period of the trial (Figure 6b). To quantify the effects of contrast and trial period on gain, we performed a two-way ANOVA, with gain as the dependent variable, and contrast, trial period, and their interaction as factors. As expected from previous results, we found a significant main effect of contrast (</w:t>
      </w:r>
      <w:r>
        <w:rPr>
          <w:rFonts w:ascii="Arial" w:hAnsi="Arial" w:cs="Arial"/>
          <w:i/>
          <w:iCs/>
          <w:color w:val="000000"/>
          <w:sz w:val="22"/>
          <w:szCs w:val="22"/>
        </w:rPr>
        <w:t>F</w:t>
      </w:r>
      <w:r>
        <w:rPr>
          <w:rFonts w:ascii="Arial" w:hAnsi="Arial" w:cs="Arial"/>
          <w:color w:val="000000"/>
          <w:sz w:val="22"/>
          <w:szCs w:val="22"/>
        </w:rPr>
        <w:t xml:space="preserve">(1,4540) = 441.90, </w:t>
      </w:r>
      <w:r>
        <w:rPr>
          <w:rFonts w:ascii="Arial" w:hAnsi="Arial" w:cs="Arial"/>
          <w:i/>
          <w:iCs/>
          <w:color w:val="000000"/>
          <w:sz w:val="22"/>
          <w:szCs w:val="22"/>
        </w:rPr>
        <w:t>p</w:t>
      </w:r>
      <w:r>
        <w:rPr>
          <w:rFonts w:ascii="Arial" w:hAnsi="Arial" w:cs="Arial"/>
          <w:color w:val="000000"/>
          <w:sz w:val="22"/>
          <w:szCs w:val="22"/>
        </w:rPr>
        <w:t xml:space="preserve"> = 1.066e-93). Furthermore, there was a main effect of trial period (</w:t>
      </w:r>
      <w:r>
        <w:rPr>
          <w:rFonts w:ascii="Arial" w:hAnsi="Arial" w:cs="Arial"/>
          <w:i/>
          <w:iCs/>
          <w:color w:val="000000"/>
          <w:sz w:val="22"/>
          <w:szCs w:val="22"/>
        </w:rPr>
        <w:t>F</w:t>
      </w:r>
      <w:r>
        <w:rPr>
          <w:rFonts w:ascii="Arial" w:hAnsi="Arial" w:cs="Arial"/>
          <w:color w:val="000000"/>
          <w:sz w:val="22"/>
          <w:szCs w:val="22"/>
        </w:rPr>
        <w:t xml:space="preserve">(1,4540) = 34.84, </w:t>
      </w:r>
      <w:r>
        <w:rPr>
          <w:rFonts w:ascii="Arial" w:hAnsi="Arial" w:cs="Arial"/>
          <w:i/>
          <w:iCs/>
          <w:color w:val="000000"/>
          <w:sz w:val="22"/>
          <w:szCs w:val="22"/>
        </w:rPr>
        <w:t xml:space="preserve">p </w:t>
      </w:r>
      <w:r>
        <w:rPr>
          <w:rFonts w:ascii="Arial" w:hAnsi="Arial" w:cs="Arial"/>
          <w:color w:val="000000"/>
          <w:sz w:val="22"/>
          <w:szCs w:val="22"/>
        </w:rPr>
        <w:t>= 3.85e-9) and an interaction between contrast and trial period (</w:t>
      </w:r>
      <w:r>
        <w:rPr>
          <w:rFonts w:ascii="Arial" w:hAnsi="Arial" w:cs="Arial"/>
          <w:i/>
          <w:iCs/>
          <w:color w:val="000000"/>
          <w:sz w:val="22"/>
          <w:szCs w:val="22"/>
        </w:rPr>
        <w:t>F</w:t>
      </w:r>
      <w:r>
        <w:rPr>
          <w:rFonts w:ascii="Arial" w:hAnsi="Arial" w:cs="Arial"/>
          <w:color w:val="000000"/>
          <w:sz w:val="22"/>
          <w:szCs w:val="22"/>
        </w:rPr>
        <w:t xml:space="preserve">(1,4540) = 78.94, </w:t>
      </w:r>
      <w:r>
        <w:rPr>
          <w:rFonts w:ascii="Arial" w:hAnsi="Arial" w:cs="Arial"/>
          <w:i/>
          <w:iCs/>
          <w:color w:val="000000"/>
          <w:sz w:val="22"/>
          <w:szCs w:val="22"/>
        </w:rPr>
        <w:t>p</w:t>
      </w:r>
      <w:r>
        <w:rPr>
          <w:rFonts w:ascii="Arial" w:hAnsi="Arial" w:cs="Arial"/>
          <w:color w:val="000000"/>
          <w:sz w:val="22"/>
          <w:szCs w:val="22"/>
        </w:rPr>
        <w:t xml:space="preserve"> = 9.051e-19). Post-hoc tests revealed that, in low contrast, gain during the target period increased by 0.032 [0.024, 0.040</w:t>
      </w:r>
      <w:r w:rsidRPr="00CF7A55">
        <w:rPr>
          <w:rFonts w:ascii="Arial" w:hAnsi="Arial" w:cs="Arial"/>
          <w:color w:val="000000"/>
          <w:sz w:val="22"/>
          <w:szCs w:val="22"/>
        </w:rPr>
        <w:t>]</w:t>
      </w:r>
      <w:r>
        <w:rPr>
          <w:rFonts w:ascii="Arial" w:hAnsi="Arial" w:cs="Arial"/>
          <w:color w:val="000000"/>
          <w:sz w:val="22"/>
          <w:szCs w:val="22"/>
        </w:rPr>
        <w:t xml:space="preserve"> (</w:t>
      </w:r>
      <w:r>
        <w:rPr>
          <w:rFonts w:ascii="Arial" w:hAnsi="Arial" w:cs="Arial"/>
          <w:i/>
          <w:iCs/>
          <w:color w:val="000000"/>
          <w:sz w:val="22"/>
          <w:szCs w:val="22"/>
        </w:rPr>
        <w:t xml:space="preserve">p </w:t>
      </w:r>
      <w:r>
        <w:rPr>
          <w:rFonts w:ascii="Arial" w:hAnsi="Arial" w:cs="Arial"/>
          <w:color w:val="000000"/>
          <w:sz w:val="22"/>
          <w:szCs w:val="22"/>
        </w:rPr>
        <w:t>= 3.77e-9), but did not change in high contrast (-0.0065 [-0.014, 0.0014</w:t>
      </w:r>
      <w:r w:rsidRPr="00CF7A55">
        <w:rPr>
          <w:rFonts w:ascii="Arial" w:hAnsi="Arial" w:cs="Arial"/>
          <w:color w:val="000000"/>
          <w:sz w:val="22"/>
          <w:szCs w:val="22"/>
        </w:rPr>
        <w:t>]</w:t>
      </w:r>
      <w:r>
        <w:rPr>
          <w:rFonts w:ascii="Arial" w:hAnsi="Arial" w:cs="Arial"/>
          <w:color w:val="000000"/>
          <w:sz w:val="22"/>
          <w:szCs w:val="22"/>
        </w:rPr>
        <w:t xml:space="preserve">, </w:t>
      </w:r>
      <w:commentRangeStart w:id="299"/>
      <w:r>
        <w:rPr>
          <w:rFonts w:ascii="Arial" w:hAnsi="Arial" w:cs="Arial"/>
          <w:i/>
          <w:iCs/>
          <w:color w:val="000000"/>
          <w:sz w:val="22"/>
          <w:szCs w:val="22"/>
        </w:rPr>
        <w:t xml:space="preserve">p </w:t>
      </w:r>
      <w:r>
        <w:rPr>
          <w:rFonts w:ascii="Arial" w:hAnsi="Arial" w:cs="Arial"/>
          <w:color w:val="000000"/>
          <w:sz w:val="22"/>
          <w:szCs w:val="22"/>
        </w:rPr>
        <w:t>= 3.77e-9</w:t>
      </w:r>
      <w:commentRangeEnd w:id="299"/>
      <w:r w:rsidR="005B511D">
        <w:rPr>
          <w:rStyle w:val="CommentReference"/>
          <w:rFonts w:asciiTheme="minorHAnsi" w:eastAsiaTheme="minorHAnsi" w:hAnsiTheme="minorHAnsi" w:cstheme="minorBidi"/>
        </w:rPr>
        <w:commentReference w:id="299"/>
      </w:r>
      <w:r>
        <w:rPr>
          <w:rFonts w:ascii="Arial" w:hAnsi="Arial" w:cs="Arial"/>
          <w:color w:val="000000"/>
          <w:sz w:val="22"/>
          <w:szCs w:val="22"/>
        </w:rPr>
        <w:t xml:space="preserve">; Figure 6e). These findings indicated that neural gain is not only sensitive to stimulus contrast, but </w:t>
      </w:r>
      <w:r w:rsidR="00090042">
        <w:rPr>
          <w:rFonts w:ascii="Arial" w:hAnsi="Arial" w:cs="Arial"/>
          <w:color w:val="000000"/>
          <w:sz w:val="22"/>
          <w:szCs w:val="22"/>
        </w:rPr>
        <w:t>increases</w:t>
      </w:r>
      <w:r>
        <w:rPr>
          <w:rFonts w:ascii="Arial" w:hAnsi="Arial" w:cs="Arial"/>
          <w:color w:val="000000"/>
          <w:sz w:val="22"/>
          <w:szCs w:val="22"/>
        </w:rPr>
        <w:t xml:space="preserve"> during the target period of the </w:t>
      </w:r>
      <w:del w:id="300" w:author="Microsoft Office User" w:date="2021-07-21T10:34:00Z">
        <w:r w:rsidDel="005B511D">
          <w:rPr>
            <w:rFonts w:ascii="Arial" w:hAnsi="Arial" w:cs="Arial"/>
            <w:color w:val="000000"/>
            <w:sz w:val="22"/>
            <w:szCs w:val="22"/>
          </w:rPr>
          <w:delText>task</w:delText>
        </w:r>
      </w:del>
      <w:ins w:id="301" w:author="Microsoft Office User" w:date="2021-07-21T10:34:00Z">
        <w:r w:rsidR="005B511D">
          <w:rPr>
            <w:rFonts w:ascii="Arial" w:hAnsi="Arial" w:cs="Arial"/>
            <w:color w:val="000000"/>
            <w:sz w:val="22"/>
            <w:szCs w:val="22"/>
          </w:rPr>
          <w:t>trial</w:t>
        </w:r>
      </w:ins>
      <w:r w:rsidR="00090042">
        <w:rPr>
          <w:rFonts w:ascii="Arial" w:hAnsi="Arial" w:cs="Arial"/>
          <w:color w:val="000000"/>
          <w:sz w:val="22"/>
          <w:szCs w:val="22"/>
        </w:rPr>
        <w:t>, specifically in low contrast</w:t>
      </w:r>
      <w:r>
        <w:rPr>
          <w:rFonts w:ascii="Arial" w:hAnsi="Arial" w:cs="Arial"/>
          <w:color w:val="000000"/>
          <w:sz w:val="22"/>
          <w:szCs w:val="22"/>
        </w:rPr>
        <w:t>.</w:t>
      </w:r>
    </w:p>
    <w:p w14:paraId="0D570AD8" w14:textId="39F720FB"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To visualize the gross relationship between gain and psychometric performance, we first averaged the gain of stimulus-responsive neurons during the target period of the </w:t>
      </w:r>
      <w:del w:id="302" w:author="Microsoft Office User" w:date="2021-07-21T10:34:00Z">
        <w:r w:rsidDel="005B511D">
          <w:rPr>
            <w:rFonts w:ascii="Arial" w:hAnsi="Arial" w:cs="Arial"/>
            <w:color w:val="000000"/>
            <w:sz w:val="22"/>
            <w:szCs w:val="22"/>
          </w:rPr>
          <w:delText xml:space="preserve">task </w:delText>
        </w:r>
      </w:del>
      <w:ins w:id="303" w:author="Microsoft Office User" w:date="2021-07-21T10:34:00Z">
        <w:r w:rsidR="005B511D">
          <w:rPr>
            <w:rFonts w:ascii="Arial" w:hAnsi="Arial" w:cs="Arial"/>
            <w:color w:val="000000"/>
            <w:sz w:val="22"/>
            <w:szCs w:val="22"/>
          </w:rPr>
          <w:t xml:space="preserve">trial </w:t>
        </w:r>
      </w:ins>
      <w:r>
        <w:rPr>
          <w:rFonts w:ascii="Arial" w:hAnsi="Arial" w:cs="Arial"/>
          <w:color w:val="000000"/>
          <w:sz w:val="22"/>
          <w:szCs w:val="22"/>
        </w:rPr>
        <w:t>(</w:t>
      </w:r>
      <w:proofErr w:type="spellStart"/>
      <w:r>
        <w:rPr>
          <w:rFonts w:ascii="Arial" w:hAnsi="Arial" w:cs="Arial"/>
          <w:color w:val="000000"/>
          <w:sz w:val="22"/>
          <w:szCs w:val="22"/>
        </w:rPr>
        <w:t>ie</w:t>
      </w:r>
      <w:proofErr w:type="spellEnd"/>
      <w:r>
        <w:rPr>
          <w:rFonts w:ascii="Arial" w:hAnsi="Arial" w:cs="Arial"/>
          <w:color w:val="000000"/>
          <w:sz w:val="22"/>
          <w:szCs w:val="22"/>
        </w:rPr>
        <w:t>. the time window after the contrast switch) for each session. We then selected only low contrast sessions and split the data by the median gain in the target period, computing the average psychometric curves for sessions in the bottom 50</w:t>
      </w:r>
      <w:r w:rsidRPr="005C0236">
        <w:rPr>
          <w:rFonts w:ascii="Arial" w:hAnsi="Arial" w:cs="Arial"/>
          <w:color w:val="000000"/>
          <w:sz w:val="22"/>
          <w:szCs w:val="22"/>
          <w:vertAlign w:val="superscript"/>
        </w:rPr>
        <w:t>th</w:t>
      </w:r>
      <w:r>
        <w:rPr>
          <w:rFonts w:ascii="Arial" w:hAnsi="Arial" w:cs="Arial"/>
          <w:color w:val="000000"/>
          <w:sz w:val="22"/>
          <w:szCs w:val="22"/>
        </w:rPr>
        <w:t xml:space="preserve"> percentile of gain and those in the top 50</w:t>
      </w:r>
      <w:r w:rsidRPr="005C0236">
        <w:rPr>
          <w:rFonts w:ascii="Arial" w:hAnsi="Arial" w:cs="Arial"/>
          <w:color w:val="000000"/>
          <w:sz w:val="22"/>
          <w:szCs w:val="22"/>
          <w:vertAlign w:val="superscript"/>
        </w:rPr>
        <w:t>th</w:t>
      </w:r>
      <w:r>
        <w:rPr>
          <w:rFonts w:ascii="Arial" w:hAnsi="Arial" w:cs="Arial"/>
          <w:color w:val="000000"/>
          <w:sz w:val="22"/>
          <w:szCs w:val="22"/>
        </w:rPr>
        <w:t xml:space="preserve"> percentile (Figure 6f, inset). We observed that sessions with high gain had</w:t>
      </w:r>
      <w:ins w:id="304" w:author="Microsoft Office User" w:date="2021-07-21T10:36:00Z">
        <w:r w:rsidR="005B511D">
          <w:rPr>
            <w:rFonts w:ascii="Arial" w:hAnsi="Arial" w:cs="Arial"/>
            <w:color w:val="000000"/>
            <w:sz w:val="22"/>
            <w:szCs w:val="22"/>
          </w:rPr>
          <w:t xml:space="preserve"> a</w:t>
        </w:r>
      </w:ins>
      <w:r>
        <w:rPr>
          <w:rFonts w:ascii="Arial" w:hAnsi="Arial" w:cs="Arial"/>
          <w:color w:val="000000"/>
          <w:sz w:val="22"/>
          <w:szCs w:val="22"/>
        </w:rPr>
        <w:t xml:space="preserve"> steeper slope</w:t>
      </w:r>
      <w:del w:id="305" w:author="Microsoft Office User" w:date="2021-07-21T10:36:00Z">
        <w:r w:rsidDel="005B511D">
          <w:rPr>
            <w:rFonts w:ascii="Arial" w:hAnsi="Arial" w:cs="Arial"/>
            <w:color w:val="000000"/>
            <w:sz w:val="22"/>
            <w:szCs w:val="22"/>
          </w:rPr>
          <w:delText>s</w:delText>
        </w:r>
      </w:del>
      <w:r>
        <w:rPr>
          <w:rFonts w:ascii="Arial" w:hAnsi="Arial" w:cs="Arial"/>
          <w:color w:val="000000"/>
          <w:sz w:val="22"/>
          <w:szCs w:val="22"/>
        </w:rPr>
        <w:t xml:space="preserve"> and lower threshold</w:t>
      </w:r>
      <w:del w:id="306" w:author="Microsoft Office User" w:date="2021-07-21T10:36:00Z">
        <w:r w:rsidDel="005B511D">
          <w:rPr>
            <w:rFonts w:ascii="Arial" w:hAnsi="Arial" w:cs="Arial"/>
            <w:color w:val="000000"/>
            <w:sz w:val="22"/>
            <w:szCs w:val="22"/>
          </w:rPr>
          <w:delText>s</w:delText>
        </w:r>
      </w:del>
      <w:r>
        <w:rPr>
          <w:rFonts w:ascii="Arial" w:hAnsi="Arial" w:cs="Arial"/>
          <w:color w:val="000000"/>
          <w:sz w:val="22"/>
          <w:szCs w:val="22"/>
        </w:rPr>
        <w:t xml:space="preserve"> (Figure 6f). To quantify this relationship between gain and task performance, we fit a mixed-effects model using contrast and gain during the target period as fixed effects, mouse identity as a random effect and either psychometric slopes or thresholds as the dependent variable. This approach allowed us to separate the behavioral impact of gain control from effects of session-to-session fluctuations in gain (for full results of the following models, see </w:t>
      </w:r>
      <w:r w:rsidR="002F5875">
        <w:rPr>
          <w:rFonts w:ascii="Arial" w:hAnsi="Arial" w:cs="Arial"/>
          <w:color w:val="000000"/>
          <w:sz w:val="22"/>
          <w:szCs w:val="22"/>
        </w:rPr>
        <w:t>Supple</w:t>
      </w:r>
      <w:r w:rsidR="00B76096">
        <w:rPr>
          <w:rFonts w:ascii="Arial" w:hAnsi="Arial" w:cs="Arial"/>
          <w:color w:val="000000"/>
          <w:sz w:val="22"/>
          <w:szCs w:val="22"/>
        </w:rPr>
        <w:t>mentary</w:t>
      </w:r>
      <w:r>
        <w:rPr>
          <w:rFonts w:ascii="Arial" w:hAnsi="Arial" w:cs="Arial"/>
          <w:color w:val="000000"/>
          <w:sz w:val="22"/>
          <w:szCs w:val="22"/>
        </w:rPr>
        <w:t xml:space="preserve"> Table 1).</w:t>
      </w:r>
    </w:p>
    <w:p w14:paraId="5F47B930" w14:textId="7B995F0C" w:rsidR="005E6A59" w:rsidRDefault="005E6A59" w:rsidP="005E6A59">
      <w:pPr>
        <w:jc w:val="both"/>
        <w:rPr>
          <w:rFonts w:ascii="Arial" w:hAnsi="Arial" w:cs="Arial"/>
          <w:color w:val="000000"/>
          <w:sz w:val="22"/>
          <w:szCs w:val="22"/>
        </w:rPr>
      </w:pPr>
      <w:r>
        <w:rPr>
          <w:rFonts w:ascii="Arial" w:hAnsi="Arial" w:cs="Arial"/>
          <w:color w:val="000000"/>
          <w:sz w:val="22"/>
          <w:szCs w:val="22"/>
        </w:rPr>
        <w:tab/>
        <w:t>To test the effects of contrast and gain on psychometric thresholds, we fit the full model, as described above</w:t>
      </w:r>
      <w:r w:rsidR="00090042">
        <w:rPr>
          <w:rFonts w:ascii="Arial" w:hAnsi="Arial" w:cs="Arial"/>
          <w:color w:val="000000"/>
          <w:sz w:val="22"/>
          <w:szCs w:val="22"/>
        </w:rPr>
        <w:t xml:space="preserve"> (n = 168 sessions across 13 mice)</w:t>
      </w:r>
      <w:r>
        <w:rPr>
          <w:rFonts w:ascii="Arial" w:hAnsi="Arial" w:cs="Arial"/>
          <w:color w:val="000000"/>
          <w:sz w:val="22"/>
          <w:szCs w:val="22"/>
        </w:rPr>
        <w:t xml:space="preserve">. Then, to assess whether the inclusion of session-to-session variability in gain improved the model fit, we compared the full model to a null model which only included contrast. We found that the model including gain was a better predictor of behavioral threshold than the null model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4.74, </w:t>
      </w:r>
      <w:r>
        <w:rPr>
          <w:rFonts w:ascii="Arial" w:hAnsi="Arial" w:cs="Arial"/>
          <w:i/>
          <w:iCs/>
          <w:color w:val="000000"/>
          <w:sz w:val="22"/>
          <w:szCs w:val="22"/>
        </w:rPr>
        <w:t>p</w:t>
      </w:r>
      <w:r>
        <w:rPr>
          <w:rFonts w:ascii="Arial" w:hAnsi="Arial" w:cs="Arial"/>
          <w:color w:val="000000"/>
          <w:sz w:val="22"/>
          <w:szCs w:val="22"/>
        </w:rPr>
        <w:t xml:space="preserve"> = 0.029), indicating that thresholds decreased by about 2.59 dB SNR </w:t>
      </w:r>
      <w:r w:rsidRPr="009F5392">
        <w:rPr>
          <w:rFonts w:ascii="Arial" w:hAnsi="Arial" w:cs="Arial"/>
          <w:color w:val="000000"/>
          <w:sz w:val="22"/>
          <w:szCs w:val="22"/>
        </w:rPr>
        <w:t>±1.18</w:t>
      </w:r>
      <w:r>
        <w:rPr>
          <w:rFonts w:ascii="Arial" w:hAnsi="Arial" w:cs="Arial"/>
          <w:color w:val="000000"/>
          <w:sz w:val="22"/>
          <w:szCs w:val="22"/>
        </w:rPr>
        <w:t xml:space="preserve"> (standard error) for every 10% increase in gain. Using a similar procedure, we found that contrast was also a significant predictor of behavioral threshold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5.84, </w:t>
      </w:r>
      <w:r>
        <w:rPr>
          <w:rFonts w:ascii="Arial" w:hAnsi="Arial" w:cs="Arial"/>
          <w:i/>
          <w:iCs/>
          <w:color w:val="000000"/>
          <w:sz w:val="22"/>
          <w:szCs w:val="22"/>
        </w:rPr>
        <w:t>p</w:t>
      </w:r>
      <w:r>
        <w:rPr>
          <w:rFonts w:ascii="Arial" w:hAnsi="Arial" w:cs="Arial"/>
          <w:color w:val="000000"/>
          <w:sz w:val="22"/>
          <w:szCs w:val="22"/>
        </w:rPr>
        <w:t xml:space="preserve"> = 0.016), with the step from low to high contrast inducing a decrease in behavioral thresholds of 3.01 dB SNR </w:t>
      </w:r>
      <w:r w:rsidRPr="009F5392">
        <w:rPr>
          <w:rFonts w:ascii="Arial" w:hAnsi="Arial" w:cs="Arial"/>
          <w:color w:val="000000"/>
          <w:sz w:val="22"/>
          <w:szCs w:val="22"/>
        </w:rPr>
        <w:t>±</w:t>
      </w:r>
      <w:r>
        <w:rPr>
          <w:rFonts w:ascii="Arial" w:hAnsi="Arial" w:cs="Arial"/>
          <w:color w:val="000000"/>
          <w:sz w:val="22"/>
          <w:szCs w:val="22"/>
        </w:rPr>
        <w:t>1.23 (standard error).</w:t>
      </w:r>
    </w:p>
    <w:p w14:paraId="1BA33D32" w14:textId="77777777" w:rsidR="0002033B" w:rsidRDefault="005E6A59" w:rsidP="005E6A59">
      <w:pPr>
        <w:jc w:val="both"/>
        <w:rPr>
          <w:ins w:id="307" w:author="Microsoft Office User" w:date="2021-07-20T14:51:00Z"/>
          <w:rFonts w:ascii="Arial" w:hAnsi="Arial" w:cs="Arial"/>
          <w:color w:val="000000"/>
          <w:sz w:val="22"/>
          <w:szCs w:val="22"/>
        </w:rPr>
      </w:pPr>
      <w:r>
        <w:rPr>
          <w:rFonts w:ascii="Arial" w:hAnsi="Arial" w:cs="Arial"/>
          <w:color w:val="000000"/>
          <w:sz w:val="22"/>
          <w:szCs w:val="22"/>
        </w:rPr>
        <w:tab/>
        <w:t xml:space="preserve">We applied the same analysis to test the effects of contrast and gain on psychometric slopes (Figure 6f), again finding that gain significantly predicted psychometric curves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5.09, </w:t>
      </w:r>
      <w:r>
        <w:rPr>
          <w:rFonts w:ascii="Arial" w:hAnsi="Arial" w:cs="Arial"/>
          <w:i/>
          <w:iCs/>
          <w:color w:val="000000"/>
          <w:sz w:val="22"/>
          <w:szCs w:val="22"/>
        </w:rPr>
        <w:t>p</w:t>
      </w:r>
      <w:r>
        <w:rPr>
          <w:rFonts w:ascii="Arial" w:hAnsi="Arial" w:cs="Arial"/>
          <w:color w:val="000000"/>
          <w:sz w:val="22"/>
          <w:szCs w:val="22"/>
        </w:rPr>
        <w:t xml:space="preserve"> = 0.024), where the psychometric slope increased by 0.13 dB/PC </w:t>
      </w:r>
      <w:r w:rsidRPr="009F5392">
        <w:rPr>
          <w:rFonts w:ascii="Arial" w:hAnsi="Arial" w:cs="Arial"/>
          <w:color w:val="000000"/>
          <w:sz w:val="22"/>
          <w:szCs w:val="22"/>
        </w:rPr>
        <w:t>±</w:t>
      </w:r>
      <w:r>
        <w:rPr>
          <w:rFonts w:ascii="Arial" w:hAnsi="Arial" w:cs="Arial"/>
          <w:color w:val="000000"/>
          <w:sz w:val="22"/>
          <w:szCs w:val="22"/>
        </w:rPr>
        <w:t xml:space="preserve">0.059 (standard error) for every 100% increase in gain. However, contrast did not significantly improve the fit of this model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1.57, </w:t>
      </w:r>
      <w:r>
        <w:rPr>
          <w:rFonts w:ascii="Arial" w:hAnsi="Arial" w:cs="Arial"/>
          <w:i/>
          <w:iCs/>
          <w:color w:val="000000"/>
          <w:sz w:val="22"/>
          <w:szCs w:val="22"/>
        </w:rPr>
        <w:t>p</w:t>
      </w:r>
      <w:r>
        <w:rPr>
          <w:rFonts w:ascii="Arial" w:hAnsi="Arial" w:cs="Arial"/>
          <w:color w:val="000000"/>
          <w:sz w:val="22"/>
          <w:szCs w:val="22"/>
        </w:rPr>
        <w:t xml:space="preserve"> = 0.21). </w:t>
      </w:r>
    </w:p>
    <w:p w14:paraId="0B65C49E" w14:textId="77777777" w:rsidR="0002033B" w:rsidRPr="00E57303" w:rsidRDefault="0002033B" w:rsidP="0002033B">
      <w:pPr>
        <w:rPr>
          <w:ins w:id="308" w:author="Microsoft Office User" w:date="2021-07-20T14:51:00Z"/>
          <w:rFonts w:ascii="Arial" w:hAnsi="Arial" w:cs="Arial"/>
          <w:color w:val="000000"/>
          <w:sz w:val="22"/>
          <w:szCs w:val="22"/>
        </w:rPr>
      </w:pPr>
      <w:ins w:id="309" w:author="Microsoft Office User" w:date="2021-07-20T14:51:00Z">
        <w:r>
          <w:rPr>
            <w:rFonts w:ascii="Arial" w:hAnsi="Arial" w:cs="Arial"/>
            <w:color w:val="000000"/>
            <w:sz w:val="22"/>
            <w:szCs w:val="22"/>
          </w:rPr>
          <w:br w:type="page"/>
        </w:r>
        <w:r>
          <w:rPr>
            <w:rFonts w:ascii="Arial" w:hAnsi="Arial" w:cs="Arial"/>
            <w:noProof/>
            <w:color w:val="000000"/>
            <w:sz w:val="22"/>
            <w:szCs w:val="22"/>
          </w:rPr>
          <w:lastRenderedPageBreak/>
          <w:drawing>
            <wp:anchor distT="0" distB="0" distL="114300" distR="114300" simplePos="0" relativeHeight="251673600" behindDoc="0" locked="0" layoutInCell="1" allowOverlap="1" wp14:anchorId="5FFCC88D" wp14:editId="7FA6BD22">
              <wp:simplePos x="0" y="0"/>
              <wp:positionH relativeFrom="column">
                <wp:posOffset>983442</wp:posOffset>
              </wp:positionH>
              <wp:positionV relativeFrom="paragraph">
                <wp:posOffset>4445</wp:posOffset>
              </wp:positionV>
              <wp:extent cx="4501515" cy="5486400"/>
              <wp:effectExtent l="0" t="0" r="0" b="0"/>
              <wp:wrapTopAndBottom/>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01515" cy="5486400"/>
                      </a:xfrm>
                      <a:prstGeom prst="rect">
                        <a:avLst/>
                      </a:prstGeom>
                    </pic:spPr>
                  </pic:pic>
                </a:graphicData>
              </a:graphic>
              <wp14:sizeRelH relativeFrom="margin">
                <wp14:pctWidth>0</wp14:pctWidth>
              </wp14:sizeRelH>
              <wp14:sizeRelV relativeFrom="margin">
                <wp14:pctHeight>0</wp14:pctHeight>
              </wp14:sizeRelV>
            </wp:anchor>
          </w:drawing>
        </w:r>
        <w:r w:rsidRPr="008B4C83">
          <w:rPr>
            <w:rFonts w:ascii="Arial" w:hAnsi="Arial" w:cs="Arial"/>
            <w:b/>
            <w:bCs/>
            <w:color w:val="000000"/>
            <w:sz w:val="20"/>
            <w:szCs w:val="20"/>
          </w:rPr>
          <w:t>Figure 5.</w:t>
        </w:r>
      </w:ins>
    </w:p>
    <w:p w14:paraId="5A34A415" w14:textId="77777777" w:rsidR="0002033B" w:rsidRDefault="0002033B" w:rsidP="0002033B">
      <w:pPr>
        <w:jc w:val="both"/>
        <w:rPr>
          <w:ins w:id="310" w:author="Microsoft Office User" w:date="2021-07-20T14:51:00Z"/>
          <w:rFonts w:ascii="Arial" w:hAnsi="Arial" w:cs="Arial"/>
          <w:b/>
          <w:bCs/>
          <w:color w:val="000000"/>
          <w:sz w:val="22"/>
          <w:szCs w:val="22"/>
        </w:rPr>
      </w:pPr>
    </w:p>
    <w:p w14:paraId="3087ACCC" w14:textId="0184A3A0" w:rsidR="0002033B" w:rsidRPr="004E7B8B" w:rsidRDefault="0002033B" w:rsidP="0002033B">
      <w:pPr>
        <w:jc w:val="both"/>
        <w:rPr>
          <w:ins w:id="311" w:author="Microsoft Office User" w:date="2021-07-20T14:51:00Z"/>
          <w:rFonts w:ascii="Arial" w:hAnsi="Arial" w:cs="Arial"/>
          <w:sz w:val="20"/>
          <w:szCs w:val="20"/>
        </w:rPr>
      </w:pPr>
      <w:ins w:id="312" w:author="Microsoft Office User" w:date="2021-07-20T14:51:00Z">
        <w:r>
          <w:rPr>
            <w:rFonts w:ascii="Arial" w:hAnsi="Arial" w:cs="Arial"/>
            <w:b/>
            <w:bCs/>
            <w:color w:val="000000"/>
            <w:sz w:val="20"/>
            <w:szCs w:val="20"/>
          </w:rPr>
          <w:t xml:space="preserve">a, </w:t>
        </w:r>
        <w:r w:rsidRPr="009D287F">
          <w:rPr>
            <w:rFonts w:ascii="Arial" w:hAnsi="Arial" w:cs="Arial"/>
            <w:color w:val="000000"/>
            <w:sz w:val="20"/>
            <w:szCs w:val="20"/>
          </w:rPr>
          <w:t xml:space="preserve">Experimental setup for chronic </w:t>
        </w:r>
        <w:proofErr w:type="spellStart"/>
        <w:r w:rsidRPr="009D287F">
          <w:rPr>
            <w:rFonts w:ascii="Arial" w:hAnsi="Arial" w:cs="Arial"/>
            <w:color w:val="000000"/>
            <w:sz w:val="20"/>
            <w:szCs w:val="20"/>
          </w:rPr>
          <w:t>ACtx</w:t>
        </w:r>
        <w:proofErr w:type="spellEnd"/>
        <w:r w:rsidRPr="009D287F">
          <w:rPr>
            <w:rFonts w:ascii="Arial" w:hAnsi="Arial" w:cs="Arial"/>
            <w:color w:val="000000"/>
            <w:sz w:val="20"/>
            <w:szCs w:val="20"/>
          </w:rPr>
          <w:t xml:space="preserve"> recordings from behaving mice.</w:t>
        </w:r>
        <w:r w:rsidRPr="009D287F">
          <w:rPr>
            <w:rFonts w:ascii="Arial" w:hAnsi="Arial" w:cs="Arial"/>
            <w:b/>
            <w:bCs/>
            <w:color w:val="000000"/>
            <w:sz w:val="20"/>
            <w:szCs w:val="20"/>
          </w:rPr>
          <w:t xml:space="preserve"> b,</w:t>
        </w:r>
        <w:r>
          <w:rPr>
            <w:rFonts w:ascii="Arial" w:hAnsi="Arial" w:cs="Arial"/>
            <w:color w:val="000000"/>
            <w:sz w:val="20"/>
            <w:szCs w:val="20"/>
          </w:rPr>
          <w:t xml:space="preserve"> </w:t>
        </w:r>
        <w:r w:rsidRPr="009D287F">
          <w:rPr>
            <w:rFonts w:ascii="Arial" w:hAnsi="Arial" w:cs="Arial"/>
            <w:color w:val="000000"/>
            <w:sz w:val="20"/>
            <w:szCs w:val="20"/>
          </w:rPr>
          <w:t>Example spiking responses to targets and noise in low contrast during behavior. The top portion of the plot is a spike raster ordered by target volume</w:t>
        </w:r>
        <w:r>
          <w:rPr>
            <w:rFonts w:ascii="Arial" w:hAnsi="Arial" w:cs="Arial"/>
            <w:color w:val="000000"/>
            <w:sz w:val="20"/>
            <w:szCs w:val="20"/>
          </w:rPr>
          <w:t xml:space="preserve"> (colors indicate trial identity according to the legend)</w:t>
        </w:r>
        <w:r w:rsidRPr="009D287F">
          <w:rPr>
            <w:rFonts w:ascii="Arial" w:hAnsi="Arial" w:cs="Arial"/>
            <w:color w:val="000000"/>
            <w:sz w:val="20"/>
            <w:szCs w:val="20"/>
          </w:rPr>
          <w:t xml:space="preserve">. </w:t>
        </w:r>
        <w:r>
          <w:rPr>
            <w:rFonts w:ascii="Arial" w:hAnsi="Arial" w:cs="Arial"/>
            <w:color w:val="000000"/>
            <w:sz w:val="20"/>
            <w:szCs w:val="20"/>
          </w:rPr>
          <w:t>Below the raster is a trial-averaged PSTH,</w:t>
        </w:r>
        <w:r w:rsidRPr="009D287F">
          <w:rPr>
            <w:rFonts w:ascii="Arial" w:hAnsi="Arial" w:cs="Arial"/>
            <w:color w:val="000000"/>
            <w:sz w:val="20"/>
            <w:szCs w:val="20"/>
          </w:rPr>
          <w:t xml:space="preserve"> smoothed with a 2ms standard deviation Gaussian kernel. </w:t>
        </w:r>
        <w:r w:rsidRPr="009D287F">
          <w:rPr>
            <w:rFonts w:ascii="Arial" w:hAnsi="Arial" w:cs="Arial"/>
            <w:i/>
            <w:iCs/>
            <w:color w:val="000000"/>
            <w:sz w:val="20"/>
            <w:szCs w:val="20"/>
          </w:rPr>
          <w:t>Inset:</w:t>
        </w:r>
        <w:r w:rsidRPr="009D287F">
          <w:rPr>
            <w:rFonts w:ascii="Arial" w:hAnsi="Arial" w:cs="Arial"/>
            <w:color w:val="000000"/>
            <w:sz w:val="20"/>
            <w:szCs w:val="20"/>
          </w:rPr>
          <w:t xml:space="preserve"> </w:t>
        </w:r>
        <w:r>
          <w:rPr>
            <w:rFonts w:ascii="Arial" w:hAnsi="Arial" w:cs="Arial"/>
            <w:color w:val="000000"/>
            <w:sz w:val="20"/>
            <w:szCs w:val="20"/>
          </w:rPr>
          <w:t>Area</w:t>
        </w:r>
        <w:r w:rsidRPr="009D287F">
          <w:rPr>
            <w:rFonts w:ascii="Arial" w:hAnsi="Arial" w:cs="Arial"/>
            <w:color w:val="000000"/>
            <w:sz w:val="20"/>
            <w:szCs w:val="20"/>
          </w:rPr>
          <w:t xml:space="preserve"> under the ROC curve (AUC) when discriminating noise from target responses across trials</w:t>
        </w:r>
        <w:r>
          <w:rPr>
            <w:rFonts w:ascii="Arial" w:hAnsi="Arial" w:cs="Arial"/>
            <w:color w:val="000000"/>
            <w:sz w:val="20"/>
            <w:szCs w:val="20"/>
          </w:rPr>
          <w:t xml:space="preserve">. </w:t>
        </w:r>
        <w:r w:rsidRPr="009D287F">
          <w:rPr>
            <w:rFonts w:ascii="Arial" w:hAnsi="Arial" w:cs="Arial"/>
            <w:color w:val="000000"/>
            <w:sz w:val="20"/>
            <w:szCs w:val="20"/>
          </w:rPr>
          <w:t>The dashed horizontal line indicates chance performance (0.5). Error bars are the bootstrapped 95% confidence interval of the AUC value</w:t>
        </w:r>
        <w:r>
          <w:rPr>
            <w:rFonts w:ascii="Arial" w:hAnsi="Arial" w:cs="Arial"/>
            <w:color w:val="000000"/>
            <w:sz w:val="20"/>
            <w:szCs w:val="20"/>
          </w:rPr>
          <w:t xml:space="preserve">. </w:t>
        </w:r>
        <w:r>
          <w:rPr>
            <w:rFonts w:ascii="Arial" w:hAnsi="Arial" w:cs="Arial"/>
            <w:b/>
            <w:bCs/>
            <w:color w:val="000000"/>
            <w:sz w:val="20"/>
            <w:szCs w:val="20"/>
          </w:rPr>
          <w:t xml:space="preserve">c, </w:t>
        </w:r>
        <w:r w:rsidRPr="009D287F">
          <w:rPr>
            <w:rFonts w:ascii="Arial" w:hAnsi="Arial" w:cs="Arial"/>
            <w:color w:val="000000"/>
            <w:sz w:val="20"/>
            <w:szCs w:val="20"/>
          </w:rPr>
          <w:t>Neurograms of populations of simultaneously recorded neurons during a low contrast and high contrast session from the same mouse. Neurons are plotted along the ordinate, while target volume is plotted along the abscissa. Within each plot, the shade indicates the neural response to each target volume, with the average response to noise alone subtracted</w:t>
        </w:r>
        <w:r>
          <w:rPr>
            <w:rFonts w:ascii="Arial" w:hAnsi="Arial" w:cs="Arial"/>
            <w:color w:val="000000"/>
            <w:sz w:val="20"/>
            <w:szCs w:val="20"/>
          </w:rPr>
          <w:t xml:space="preserve">. </w:t>
        </w:r>
        <w:r w:rsidRPr="009D287F">
          <w:rPr>
            <w:rFonts w:ascii="Arial" w:hAnsi="Arial" w:cs="Arial"/>
            <w:color w:val="000000"/>
            <w:sz w:val="20"/>
            <w:szCs w:val="20"/>
          </w:rPr>
          <w:t>Asteri</w:t>
        </w:r>
        <w:r>
          <w:rPr>
            <w:rFonts w:ascii="Arial" w:hAnsi="Arial" w:cs="Arial"/>
            <w:color w:val="000000"/>
            <w:sz w:val="20"/>
            <w:szCs w:val="20"/>
          </w:rPr>
          <w:t>sk</w:t>
        </w:r>
        <w:r w:rsidRPr="009D287F">
          <w:rPr>
            <w:rFonts w:ascii="Arial" w:hAnsi="Arial" w:cs="Arial"/>
            <w:color w:val="000000"/>
            <w:sz w:val="20"/>
            <w:szCs w:val="20"/>
          </w:rPr>
          <w:t xml:space="preserve"> indicate</w:t>
        </w:r>
        <w:r>
          <w:rPr>
            <w:rFonts w:ascii="Arial" w:hAnsi="Arial" w:cs="Arial"/>
            <w:color w:val="000000"/>
            <w:sz w:val="20"/>
            <w:szCs w:val="20"/>
          </w:rPr>
          <w:t>s</w:t>
        </w:r>
        <w:r w:rsidRPr="009D287F">
          <w:rPr>
            <w:rFonts w:ascii="Arial" w:hAnsi="Arial" w:cs="Arial"/>
            <w:color w:val="000000"/>
            <w:sz w:val="20"/>
            <w:szCs w:val="20"/>
          </w:rPr>
          <w:t xml:space="preserve"> the responses of the neuron in panel </w:t>
        </w:r>
        <w:r w:rsidRPr="009D287F">
          <w:rPr>
            <w:rFonts w:ascii="Arial" w:hAnsi="Arial" w:cs="Arial"/>
            <w:b/>
            <w:bCs/>
            <w:color w:val="000000"/>
            <w:sz w:val="20"/>
            <w:szCs w:val="20"/>
          </w:rPr>
          <w:t>b</w:t>
        </w:r>
        <w:r w:rsidRPr="009D287F">
          <w:rPr>
            <w:rFonts w:ascii="Arial" w:hAnsi="Arial" w:cs="Arial"/>
            <w:color w:val="000000"/>
            <w:sz w:val="20"/>
            <w:szCs w:val="20"/>
          </w:rPr>
          <w:t>.</w:t>
        </w:r>
        <w:r w:rsidRPr="009D287F">
          <w:rPr>
            <w:rFonts w:ascii="Arial" w:hAnsi="Arial" w:cs="Arial"/>
            <w:b/>
            <w:bCs/>
            <w:color w:val="000000"/>
            <w:sz w:val="20"/>
            <w:szCs w:val="20"/>
          </w:rPr>
          <w:t xml:space="preserve"> </w:t>
        </w:r>
        <w:r>
          <w:rPr>
            <w:rFonts w:ascii="Arial" w:hAnsi="Arial" w:cs="Arial"/>
            <w:b/>
            <w:bCs/>
            <w:color w:val="000000"/>
            <w:sz w:val="20"/>
            <w:szCs w:val="20"/>
          </w:rPr>
          <w:t xml:space="preserve">d, </w:t>
        </w:r>
        <w:r w:rsidRPr="009D287F">
          <w:rPr>
            <w:rFonts w:ascii="Arial" w:hAnsi="Arial" w:cs="Arial"/>
            <w:color w:val="000000"/>
            <w:sz w:val="20"/>
            <w:szCs w:val="20"/>
          </w:rPr>
          <w:t xml:space="preserve">Discriminating targets from noise using population responses.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schematic of coding direction analysis. In high dimensional neural space, noise trials are represented as a gray point-cloud, while target responses are represented as a blue point-cloud. The coding direction (CD) is the vector defining the average difference between these two point-clouds as indicated by the arrow. </w:t>
        </w:r>
        <w:r w:rsidRPr="009D287F">
          <w:rPr>
            <w:rFonts w:ascii="Arial" w:hAnsi="Arial" w:cs="Arial"/>
            <w:i/>
            <w:iCs/>
            <w:color w:val="000000"/>
            <w:sz w:val="20"/>
            <w:szCs w:val="20"/>
          </w:rPr>
          <w:t>Right:</w:t>
        </w:r>
        <w:r w:rsidRPr="009D287F">
          <w:rPr>
            <w:rFonts w:ascii="Arial" w:hAnsi="Arial" w:cs="Arial"/>
            <w:color w:val="000000"/>
            <w:sz w:val="20"/>
            <w:szCs w:val="20"/>
          </w:rPr>
          <w:t xml:space="preserve"> trial distributions of projections along the coding direction for one session (session CA118-200707, as plotted in </w:t>
        </w:r>
        <w:r w:rsidRPr="009D287F">
          <w:rPr>
            <w:rFonts w:ascii="Arial" w:hAnsi="Arial" w:cs="Arial"/>
            <w:b/>
            <w:bCs/>
            <w:color w:val="000000"/>
            <w:sz w:val="20"/>
            <w:szCs w:val="20"/>
          </w:rPr>
          <w:t>c</w:t>
        </w:r>
        <w:r w:rsidRPr="001400CF">
          <w:rPr>
            <w:rFonts w:ascii="Arial" w:hAnsi="Arial" w:cs="Arial"/>
            <w:color w:val="000000"/>
            <w:sz w:val="20"/>
            <w:szCs w:val="20"/>
          </w:rPr>
          <w:t>)</w:t>
        </w:r>
        <w:r w:rsidRPr="009D287F">
          <w:rPr>
            <w:rFonts w:ascii="Arial" w:hAnsi="Arial" w:cs="Arial"/>
            <w:color w:val="000000"/>
            <w:sz w:val="20"/>
            <w:szCs w:val="20"/>
          </w:rPr>
          <w:t xml:space="preserve">. The blue distribution </w:t>
        </w:r>
        <w:r>
          <w:rPr>
            <w:rFonts w:ascii="Arial" w:hAnsi="Arial" w:cs="Arial"/>
            <w:color w:val="000000"/>
            <w:sz w:val="20"/>
            <w:szCs w:val="20"/>
          </w:rPr>
          <w:t>shows the</w:t>
        </w:r>
        <w:r w:rsidRPr="009D287F">
          <w:rPr>
            <w:rFonts w:ascii="Arial" w:hAnsi="Arial" w:cs="Arial"/>
            <w:color w:val="000000"/>
            <w:sz w:val="20"/>
            <w:szCs w:val="20"/>
          </w:rPr>
          <w:t xml:space="preserve"> projection value</w:t>
        </w:r>
        <w:r>
          <w:rPr>
            <w:rFonts w:ascii="Arial" w:hAnsi="Arial" w:cs="Arial"/>
            <w:color w:val="000000"/>
            <w:sz w:val="20"/>
            <w:szCs w:val="20"/>
          </w:rPr>
          <w:t>s</w:t>
        </w:r>
        <w:r w:rsidRPr="009D287F">
          <w:rPr>
            <w:rFonts w:ascii="Arial" w:hAnsi="Arial" w:cs="Arial"/>
            <w:color w:val="000000"/>
            <w:sz w:val="20"/>
            <w:szCs w:val="20"/>
          </w:rPr>
          <w:t xml:space="preserve"> </w:t>
        </w:r>
        <w:r>
          <w:rPr>
            <w:rFonts w:ascii="Arial" w:hAnsi="Arial" w:cs="Arial"/>
            <w:color w:val="000000"/>
            <w:sz w:val="20"/>
            <w:szCs w:val="20"/>
          </w:rPr>
          <w:t>for</w:t>
        </w:r>
        <w:r w:rsidRPr="009D287F">
          <w:rPr>
            <w:rFonts w:ascii="Arial" w:hAnsi="Arial" w:cs="Arial"/>
            <w:color w:val="000000"/>
            <w:sz w:val="20"/>
            <w:szCs w:val="20"/>
          </w:rPr>
          <w:t xml:space="preserve"> 20 dB SNR targets </w:t>
        </w:r>
        <w:r>
          <w:rPr>
            <w:rFonts w:ascii="Arial" w:hAnsi="Arial" w:cs="Arial"/>
            <w:color w:val="000000"/>
            <w:sz w:val="20"/>
            <w:szCs w:val="20"/>
          </w:rPr>
          <w:t>while the</w:t>
        </w:r>
        <w:r w:rsidRPr="009D287F">
          <w:rPr>
            <w:rFonts w:ascii="Arial" w:hAnsi="Arial" w:cs="Arial"/>
            <w:color w:val="000000"/>
            <w:sz w:val="20"/>
            <w:szCs w:val="20"/>
          </w:rPr>
          <w:t xml:space="preserve"> gray distribution </w:t>
        </w:r>
        <w:r>
          <w:rPr>
            <w:rFonts w:ascii="Arial" w:hAnsi="Arial" w:cs="Arial"/>
            <w:color w:val="000000"/>
            <w:sz w:val="20"/>
            <w:szCs w:val="20"/>
          </w:rPr>
          <w:t>shows the</w:t>
        </w:r>
        <w:r w:rsidRPr="009D287F">
          <w:rPr>
            <w:rFonts w:ascii="Arial" w:hAnsi="Arial" w:cs="Arial"/>
            <w:color w:val="000000"/>
            <w:sz w:val="20"/>
            <w:szCs w:val="20"/>
          </w:rPr>
          <w:t xml:space="preserve"> projection value</w:t>
        </w:r>
        <w:r>
          <w:rPr>
            <w:rFonts w:ascii="Arial" w:hAnsi="Arial" w:cs="Arial"/>
            <w:color w:val="000000"/>
            <w:sz w:val="20"/>
            <w:szCs w:val="20"/>
          </w:rPr>
          <w:t>s</w:t>
        </w:r>
        <w:r w:rsidRPr="009D287F">
          <w:rPr>
            <w:rFonts w:ascii="Arial" w:hAnsi="Arial" w:cs="Arial"/>
            <w:color w:val="000000"/>
            <w:sz w:val="20"/>
            <w:szCs w:val="20"/>
          </w:rPr>
          <w:t xml:space="preserve"> during noise only trials. The vertical red line is the criterion </w:t>
        </w:r>
        <w:r>
          <w:rPr>
            <w:rFonts w:ascii="Arial" w:hAnsi="Arial" w:cs="Arial"/>
            <w:color w:val="000000"/>
            <w:sz w:val="20"/>
            <w:szCs w:val="20"/>
          </w:rPr>
          <w:t xml:space="preserve">used to compute performance (percent correct for these distributions is indicated by the arrow in panel </w:t>
        </w:r>
        <w:r w:rsidRPr="00FC762A">
          <w:rPr>
            <w:rFonts w:ascii="Arial" w:hAnsi="Arial" w:cs="Arial"/>
            <w:b/>
            <w:bCs/>
            <w:color w:val="000000"/>
            <w:sz w:val="20"/>
            <w:szCs w:val="20"/>
          </w:rPr>
          <w:t>e</w:t>
        </w:r>
        <w:r>
          <w:rPr>
            <w:rFonts w:ascii="Arial" w:hAnsi="Arial" w:cs="Arial"/>
            <w:color w:val="000000"/>
            <w:sz w:val="20"/>
            <w:szCs w:val="20"/>
          </w:rPr>
          <w:t>)</w:t>
        </w:r>
        <w:r w:rsidRPr="009D287F">
          <w:rPr>
            <w:rFonts w:ascii="Arial" w:hAnsi="Arial" w:cs="Arial"/>
            <w:color w:val="000000"/>
            <w:sz w:val="20"/>
            <w:szCs w:val="20"/>
          </w:rPr>
          <w:t>.</w:t>
        </w:r>
        <w:r w:rsidRPr="009D287F">
          <w:rPr>
            <w:rFonts w:ascii="Arial" w:hAnsi="Arial" w:cs="Arial"/>
            <w:b/>
            <w:bCs/>
            <w:color w:val="000000"/>
            <w:sz w:val="20"/>
            <w:szCs w:val="20"/>
          </w:rPr>
          <w:t xml:space="preserve"> </w:t>
        </w:r>
        <w:r>
          <w:rPr>
            <w:rFonts w:ascii="Arial" w:hAnsi="Arial" w:cs="Arial"/>
            <w:b/>
            <w:bCs/>
            <w:color w:val="000000"/>
            <w:sz w:val="20"/>
            <w:szCs w:val="20"/>
          </w:rPr>
          <w:t xml:space="preserve">e, </w:t>
        </w:r>
        <w:r w:rsidRPr="009D287F">
          <w:rPr>
            <w:rFonts w:ascii="Arial" w:hAnsi="Arial" w:cs="Arial"/>
            <w:color w:val="000000"/>
            <w:sz w:val="20"/>
            <w:szCs w:val="20"/>
          </w:rPr>
          <w:t xml:space="preserve">Example </w:t>
        </w:r>
        <w:proofErr w:type="spellStart"/>
        <w:r w:rsidRPr="009D287F">
          <w:rPr>
            <w:rFonts w:ascii="Arial" w:hAnsi="Arial" w:cs="Arial"/>
            <w:color w:val="000000"/>
            <w:sz w:val="20"/>
            <w:szCs w:val="20"/>
          </w:rPr>
          <w:t>neurometric</w:t>
        </w:r>
        <w:proofErr w:type="spellEnd"/>
        <w:r w:rsidRPr="009D287F">
          <w:rPr>
            <w:rFonts w:ascii="Arial" w:hAnsi="Arial" w:cs="Arial"/>
            <w:color w:val="000000"/>
            <w:sz w:val="20"/>
            <w:szCs w:val="20"/>
          </w:rPr>
          <w:t xml:space="preserve"> and psychometric curves.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Low contrast curves. Light blue circles and solid lines indicate psychometric performance and a logistic fit, respectively. Dark blue circles and solid lines indicate </w:t>
        </w:r>
        <w:proofErr w:type="spellStart"/>
        <w:r w:rsidRPr="009D287F">
          <w:rPr>
            <w:rFonts w:ascii="Arial" w:hAnsi="Arial" w:cs="Arial"/>
            <w:color w:val="000000"/>
            <w:sz w:val="20"/>
            <w:szCs w:val="20"/>
          </w:rPr>
          <w:t>neurometric</w:t>
        </w:r>
        <w:proofErr w:type="spellEnd"/>
        <w:r w:rsidRPr="009D287F">
          <w:rPr>
            <w:rFonts w:ascii="Arial" w:hAnsi="Arial" w:cs="Arial"/>
            <w:color w:val="000000"/>
            <w:sz w:val="20"/>
            <w:szCs w:val="20"/>
          </w:rPr>
          <w:t xml:space="preserve"> performance from the session plotted in the left panel of </w:t>
        </w:r>
        <w:r w:rsidRPr="009D287F">
          <w:rPr>
            <w:rFonts w:ascii="Arial" w:hAnsi="Arial" w:cs="Arial"/>
            <w:b/>
            <w:bCs/>
            <w:color w:val="000000"/>
            <w:sz w:val="20"/>
            <w:szCs w:val="20"/>
          </w:rPr>
          <w:t>c</w:t>
        </w:r>
        <w:r w:rsidRPr="009D287F">
          <w:rPr>
            <w:rFonts w:ascii="Arial" w:hAnsi="Arial" w:cs="Arial"/>
            <w:color w:val="000000"/>
            <w:sz w:val="20"/>
            <w:szCs w:val="20"/>
          </w:rPr>
          <w:t xml:space="preserve">. The horizontal dashed line indicates chance performance (0.5). The arrow indicates the neural performance computed from the distributions and criterion plotted in </w:t>
        </w:r>
        <w:r w:rsidRPr="009D287F">
          <w:rPr>
            <w:rFonts w:ascii="Arial" w:hAnsi="Arial" w:cs="Arial"/>
            <w:b/>
            <w:bCs/>
            <w:color w:val="000000"/>
            <w:sz w:val="20"/>
            <w:szCs w:val="20"/>
          </w:rPr>
          <w:t>d</w:t>
        </w:r>
        <w:r w:rsidRPr="009D287F">
          <w:rPr>
            <w:rFonts w:ascii="Arial" w:hAnsi="Arial" w:cs="Arial"/>
            <w:color w:val="000000"/>
            <w:sz w:val="20"/>
            <w:szCs w:val="20"/>
          </w:rPr>
          <w:t xml:space="preserve">. </w:t>
        </w:r>
        <w:r w:rsidRPr="009D287F">
          <w:rPr>
            <w:rFonts w:ascii="Arial" w:hAnsi="Arial" w:cs="Arial"/>
            <w:i/>
            <w:iCs/>
            <w:color w:val="000000"/>
            <w:sz w:val="20"/>
            <w:szCs w:val="20"/>
          </w:rPr>
          <w:t>Right:</w:t>
        </w:r>
        <w:r w:rsidRPr="009D287F">
          <w:rPr>
            <w:rFonts w:ascii="Arial" w:hAnsi="Arial" w:cs="Arial"/>
            <w:color w:val="000000"/>
            <w:sz w:val="20"/>
            <w:szCs w:val="20"/>
          </w:rPr>
          <w:t xml:space="preserve"> High contrast curves from the same mouse for the session plotted in the right panel of </w:t>
        </w:r>
        <w:r w:rsidRPr="009D287F">
          <w:rPr>
            <w:rFonts w:ascii="Arial" w:hAnsi="Arial" w:cs="Arial"/>
            <w:b/>
            <w:bCs/>
            <w:color w:val="000000"/>
            <w:sz w:val="20"/>
            <w:szCs w:val="20"/>
          </w:rPr>
          <w:t>c</w:t>
        </w:r>
        <w:r w:rsidRPr="009D287F">
          <w:rPr>
            <w:rFonts w:ascii="Arial" w:hAnsi="Arial" w:cs="Arial"/>
            <w:color w:val="000000"/>
            <w:sz w:val="20"/>
            <w:szCs w:val="20"/>
          </w:rPr>
          <w:t>.</w:t>
        </w:r>
        <w:r>
          <w:rPr>
            <w:rFonts w:ascii="Arial" w:hAnsi="Arial" w:cs="Arial"/>
            <w:b/>
            <w:bCs/>
            <w:color w:val="000000"/>
            <w:sz w:val="20"/>
            <w:szCs w:val="20"/>
          </w:rPr>
          <w:t xml:space="preserve"> f, </w:t>
        </w:r>
        <w:r w:rsidRPr="009D287F">
          <w:rPr>
            <w:rFonts w:ascii="Arial" w:hAnsi="Arial" w:cs="Arial"/>
            <w:color w:val="000000"/>
            <w:sz w:val="20"/>
            <w:szCs w:val="20"/>
          </w:rPr>
          <w:t xml:space="preserve">Average psychometric and </w:t>
        </w:r>
        <w:proofErr w:type="spellStart"/>
        <w:r w:rsidRPr="009D287F">
          <w:rPr>
            <w:rFonts w:ascii="Arial" w:hAnsi="Arial" w:cs="Arial"/>
            <w:color w:val="000000"/>
            <w:sz w:val="20"/>
            <w:szCs w:val="20"/>
          </w:rPr>
          <w:t>neurometric</w:t>
        </w:r>
        <w:proofErr w:type="spellEnd"/>
        <w:r w:rsidRPr="009D287F">
          <w:rPr>
            <w:rFonts w:ascii="Arial" w:hAnsi="Arial" w:cs="Arial"/>
            <w:color w:val="000000"/>
            <w:sz w:val="20"/>
            <w:szCs w:val="20"/>
          </w:rPr>
          <w:t xml:space="preserve"> functions across mice. Light circles indicate average behavioral performance, dark red and blue circles indicate average neural performance. Light solid curves indicate logistic fits to average behavioral performance, while vertical lines indicate </w:t>
        </w:r>
        <w:r w:rsidRPr="009D287F">
          <w:rPr>
            <w:rFonts w:ascii="Arial" w:hAnsi="Arial" w:cs="Arial"/>
            <w:color w:val="000000"/>
            <w:sz w:val="20"/>
            <w:szCs w:val="20"/>
          </w:rPr>
          <w:lastRenderedPageBreak/>
          <w:t xml:space="preserve">the fit thresholds. Dark solid lines indicate fits and thresholds for the neural data. The </w:t>
        </w:r>
      </w:ins>
      <w:ins w:id="313" w:author="Microsoft Office User" w:date="2021-07-21T10:37:00Z">
        <w:r w:rsidR="005B511D">
          <w:rPr>
            <w:rFonts w:ascii="Arial" w:hAnsi="Arial" w:cs="Arial"/>
            <w:color w:val="000000"/>
            <w:sz w:val="20"/>
            <w:szCs w:val="20"/>
          </w:rPr>
          <w:t xml:space="preserve">black </w:t>
        </w:r>
      </w:ins>
      <w:ins w:id="314" w:author="Microsoft Office User" w:date="2021-07-20T14:51:00Z">
        <w:r w:rsidRPr="009D287F">
          <w:rPr>
            <w:rFonts w:ascii="Arial" w:hAnsi="Arial" w:cs="Arial"/>
            <w:color w:val="000000"/>
            <w:sz w:val="20"/>
            <w:szCs w:val="20"/>
          </w:rPr>
          <w:t>dashed line indicates chance performance. Shades of blue and red indicate averages over low and high contrast respectively.</w:t>
        </w:r>
        <w:r w:rsidRPr="009D287F">
          <w:rPr>
            <w:rFonts w:ascii="Arial" w:hAnsi="Arial" w:cs="Arial"/>
            <w:b/>
            <w:bCs/>
            <w:color w:val="000000"/>
            <w:sz w:val="20"/>
            <w:szCs w:val="20"/>
          </w:rPr>
          <w:t xml:space="preserve"> </w:t>
        </w:r>
        <w:r>
          <w:rPr>
            <w:rFonts w:ascii="Arial" w:hAnsi="Arial" w:cs="Arial"/>
            <w:b/>
            <w:bCs/>
            <w:color w:val="000000"/>
            <w:sz w:val="20"/>
            <w:szCs w:val="20"/>
          </w:rPr>
          <w:t xml:space="preserve">g, </w:t>
        </w:r>
        <w:r w:rsidRPr="009D287F">
          <w:rPr>
            <w:rFonts w:ascii="Arial" w:hAnsi="Arial" w:cs="Arial"/>
            <w:color w:val="000000"/>
            <w:sz w:val="20"/>
            <w:szCs w:val="20"/>
          </w:rPr>
          <w:t xml:space="preserve">Relationship between behavioral and neural thresholds. </w:t>
        </w:r>
      </w:ins>
      <w:ins w:id="315" w:author="Microsoft Office User" w:date="2021-07-20T17:24:00Z">
        <w:r w:rsidR="005A617D">
          <w:rPr>
            <w:rFonts w:ascii="Arial" w:hAnsi="Arial" w:cs="Arial"/>
            <w:color w:val="000000"/>
            <w:sz w:val="20"/>
            <w:szCs w:val="20"/>
          </w:rPr>
          <w:t>C</w:t>
        </w:r>
      </w:ins>
      <w:ins w:id="316" w:author="Microsoft Office User" w:date="2021-07-20T14:51:00Z">
        <w:r w:rsidRPr="009D287F">
          <w:rPr>
            <w:rFonts w:ascii="Arial" w:hAnsi="Arial" w:cs="Arial"/>
            <w:color w:val="000000"/>
            <w:sz w:val="20"/>
            <w:szCs w:val="20"/>
          </w:rPr>
          <w:t>ircle</w:t>
        </w:r>
      </w:ins>
      <w:ins w:id="317" w:author="Microsoft Office User" w:date="2021-07-20T17:24:00Z">
        <w:r w:rsidR="005A617D">
          <w:rPr>
            <w:rFonts w:ascii="Arial" w:hAnsi="Arial" w:cs="Arial"/>
            <w:color w:val="000000"/>
            <w:sz w:val="20"/>
            <w:szCs w:val="20"/>
          </w:rPr>
          <w:t>s</w:t>
        </w:r>
      </w:ins>
      <w:ins w:id="318" w:author="Microsoft Office User" w:date="2021-07-20T14:51:00Z">
        <w:r w:rsidRPr="009D287F">
          <w:rPr>
            <w:rFonts w:ascii="Arial" w:hAnsi="Arial" w:cs="Arial"/>
            <w:color w:val="000000"/>
            <w:sz w:val="20"/>
            <w:szCs w:val="20"/>
          </w:rPr>
          <w:t xml:space="preserve"> represent the average behavioral and neural threshold for each mouse </w:t>
        </w:r>
      </w:ins>
      <w:ins w:id="319" w:author="Microsoft Office User" w:date="2021-07-20T17:24:00Z">
        <w:r w:rsidR="005A617D">
          <w:rPr>
            <w:rFonts w:ascii="Arial" w:hAnsi="Arial" w:cs="Arial"/>
            <w:color w:val="000000"/>
            <w:sz w:val="20"/>
            <w:szCs w:val="20"/>
          </w:rPr>
          <w:t>and</w:t>
        </w:r>
      </w:ins>
      <w:ins w:id="320" w:author="Microsoft Office User" w:date="2021-07-20T14:51:00Z">
        <w:r w:rsidRPr="009D287F">
          <w:rPr>
            <w:rFonts w:ascii="Arial" w:hAnsi="Arial" w:cs="Arial"/>
            <w:color w:val="000000"/>
            <w:sz w:val="20"/>
            <w:szCs w:val="20"/>
          </w:rPr>
          <w:t xml:space="preserve"> each contrast (as indicated by the fill color). Grey lines and shaded areas indicate the linear regression fit across contrasts, ±95% confidence interval. The solid black line indicates unity. </w:t>
        </w:r>
        <w:r>
          <w:rPr>
            <w:rFonts w:ascii="Arial" w:hAnsi="Arial" w:cs="Arial"/>
            <w:color w:val="000000"/>
            <w:sz w:val="20"/>
            <w:szCs w:val="20"/>
          </w:rPr>
          <w:t xml:space="preserve">Black asterisks indicate significant multiple regression fits to the data; within that model: grey asterisks indicate that neural thresholds are significant predictors of behavior, while red asterisks indicate that contrast is a significant predictor. </w:t>
        </w:r>
        <w:r>
          <w:rPr>
            <w:rFonts w:ascii="Arial" w:hAnsi="Arial" w:cs="Arial"/>
            <w:b/>
            <w:bCs/>
            <w:color w:val="000000"/>
            <w:sz w:val="20"/>
            <w:szCs w:val="20"/>
          </w:rPr>
          <w:t xml:space="preserve"> </w:t>
        </w:r>
      </w:ins>
      <w:ins w:id="321" w:author="Microsoft Office User" w:date="2021-07-21T10:36:00Z">
        <w:r w:rsidR="005B511D">
          <w:rPr>
            <w:rFonts w:ascii="Arial" w:hAnsi="Arial" w:cs="Arial"/>
            <w:b/>
            <w:bCs/>
            <w:color w:val="000000"/>
            <w:sz w:val="20"/>
            <w:szCs w:val="20"/>
          </w:rPr>
          <w:t>h</w:t>
        </w:r>
      </w:ins>
      <w:ins w:id="322" w:author="Microsoft Office User" w:date="2021-07-20T14:51:00Z">
        <w:r>
          <w:rPr>
            <w:rFonts w:ascii="Arial" w:hAnsi="Arial" w:cs="Arial"/>
            <w:b/>
            <w:bCs/>
            <w:color w:val="000000"/>
            <w:sz w:val="20"/>
            <w:szCs w:val="20"/>
          </w:rPr>
          <w:t xml:space="preserve">, </w:t>
        </w:r>
        <w:r w:rsidRPr="009D287F">
          <w:rPr>
            <w:rFonts w:ascii="Arial" w:hAnsi="Arial" w:cs="Arial"/>
            <w:color w:val="000000"/>
            <w:sz w:val="20"/>
            <w:szCs w:val="20"/>
          </w:rPr>
          <w:t xml:space="preserve">Relationship between behavioral and neural slopes. Appearance as in </w:t>
        </w:r>
        <w:r w:rsidRPr="009D287F">
          <w:rPr>
            <w:rFonts w:ascii="Arial" w:hAnsi="Arial" w:cs="Arial"/>
            <w:b/>
            <w:bCs/>
            <w:color w:val="000000"/>
            <w:sz w:val="20"/>
            <w:szCs w:val="20"/>
          </w:rPr>
          <w:t>g</w:t>
        </w:r>
        <w:r w:rsidRPr="009D287F">
          <w:rPr>
            <w:rFonts w:ascii="Arial" w:hAnsi="Arial" w:cs="Arial"/>
            <w:color w:val="000000"/>
            <w:sz w:val="20"/>
            <w:szCs w:val="20"/>
          </w:rPr>
          <w:t>.</w:t>
        </w:r>
        <w:r w:rsidRPr="009D287F">
          <w:rPr>
            <w:rFonts w:ascii="Arial" w:hAnsi="Arial" w:cs="Arial"/>
            <w:b/>
            <w:bCs/>
            <w:color w:val="000000"/>
            <w:sz w:val="20"/>
            <w:szCs w:val="20"/>
          </w:rPr>
          <w:t xml:space="preserve">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sidRPr="009D287F">
          <w:rPr>
            <w:rFonts w:ascii="Arial" w:hAnsi="Arial" w:cs="Arial"/>
            <w:color w:val="000000"/>
            <w:sz w:val="20"/>
            <w:szCs w:val="20"/>
          </w:rPr>
          <w:t>Population decoder performance in each contrast transition, as a function of target presentation relative to the transition (indicated by the dashed vertical black line at 0s). Ticks on the abscissa indicate average target time from the transition in milliseconds. Solid lines and circles indicate the percent correct performance of a target decoder after a switch to low contrast (blue) or high contrast (red). Error</w:t>
        </w:r>
      </w:ins>
      <w:ins w:id="323" w:author="Microsoft Office User" w:date="2021-07-20T17:24:00Z">
        <w:r w:rsidR="005A617D">
          <w:rPr>
            <w:rFonts w:ascii="Arial" w:hAnsi="Arial" w:cs="Arial"/>
            <w:color w:val="000000"/>
            <w:sz w:val="20"/>
            <w:szCs w:val="20"/>
          </w:rPr>
          <w:t xml:space="preserve"> </w:t>
        </w:r>
      </w:ins>
      <w:ins w:id="324" w:author="Microsoft Office User" w:date="2021-07-20T14:51:00Z">
        <w:r w:rsidRPr="009D287F">
          <w:rPr>
            <w:rFonts w:ascii="Arial" w:hAnsi="Arial" w:cs="Arial"/>
            <w:color w:val="000000"/>
            <w:sz w:val="20"/>
            <w:szCs w:val="20"/>
          </w:rPr>
          <w:t xml:space="preserve">bars indicate ±SEM </w:t>
        </w:r>
        <w:r w:rsidRPr="001503A3">
          <w:rPr>
            <w:rFonts w:ascii="Arial" w:hAnsi="Arial" w:cs="Arial"/>
            <w:color w:val="000000"/>
            <w:sz w:val="20"/>
            <w:szCs w:val="20"/>
          </w:rPr>
          <w:t xml:space="preserve"> </w:t>
        </w:r>
        <w:r w:rsidRPr="009D287F">
          <w:rPr>
            <w:rFonts w:ascii="Arial" w:hAnsi="Arial" w:cs="Arial"/>
            <w:color w:val="000000"/>
            <w:sz w:val="20"/>
            <w:szCs w:val="20"/>
          </w:rPr>
          <w:t>over sessions. Horizontal lines indicate significant changes in performance between the first target presentation time and subsequent target presentation times, as assessed by Wilcoxon Sign-rank tests with false discovery rate correction for multiple comparisons. The span of the lines indicates the target times being compared, while the color of the lines indicates whether the test was performed within high contrast (red) or low contrast (blue).</w:t>
        </w:r>
        <w:r w:rsidRPr="009D287F">
          <w:rPr>
            <w:rFonts w:ascii="Arial" w:hAnsi="Arial" w:cs="Arial"/>
            <w:b/>
            <w:bCs/>
            <w:color w:val="000000"/>
            <w:sz w:val="20"/>
            <w:szCs w:val="20"/>
          </w:rPr>
          <w:t xml:space="preserve"> </w:t>
        </w:r>
        <w:r>
          <w:rPr>
            <w:rFonts w:ascii="Arial" w:hAnsi="Arial" w:cs="Arial"/>
            <w:b/>
            <w:bCs/>
            <w:color w:val="000000"/>
            <w:sz w:val="20"/>
            <w:szCs w:val="20"/>
          </w:rPr>
          <w:t xml:space="preserve">j, </w:t>
        </w:r>
        <w:r w:rsidRPr="009D287F">
          <w:rPr>
            <w:rFonts w:ascii="Arial" w:hAnsi="Arial" w:cs="Arial"/>
            <w:color w:val="000000"/>
            <w:sz w:val="20"/>
            <w:szCs w:val="20"/>
          </w:rPr>
          <w:t>Adaptation time constants of exponentials fitted to the average neural decoder performance for each mouse in each contrast. Blue and red circles indicate the adaptation time constants from neural populations for each mouse in low and high contrast respectively. Solid black lines indicate time constants from the same mouse.</w:t>
        </w:r>
        <w:r>
          <w:rPr>
            <w:rFonts w:ascii="Arial" w:hAnsi="Arial" w:cs="Arial"/>
            <w:color w:val="000000"/>
            <w:sz w:val="20"/>
            <w:szCs w:val="20"/>
          </w:rPr>
          <w:t xml:space="preserve">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ins>
    </w:p>
    <w:p w14:paraId="2CE940C0" w14:textId="77777777" w:rsidR="0002033B" w:rsidRDefault="0002033B">
      <w:pPr>
        <w:rPr>
          <w:ins w:id="325" w:author="Microsoft Office User" w:date="2021-07-20T14:51:00Z"/>
          <w:rFonts w:ascii="Arial" w:hAnsi="Arial" w:cs="Arial"/>
          <w:color w:val="000000"/>
          <w:sz w:val="22"/>
          <w:szCs w:val="22"/>
        </w:rPr>
      </w:pPr>
      <w:ins w:id="326" w:author="Microsoft Office User" w:date="2021-07-20T14:51:00Z">
        <w:r>
          <w:rPr>
            <w:rFonts w:ascii="Arial" w:hAnsi="Arial" w:cs="Arial"/>
            <w:color w:val="000000"/>
            <w:sz w:val="22"/>
            <w:szCs w:val="22"/>
          </w:rPr>
          <w:br w:type="page"/>
        </w:r>
      </w:ins>
    </w:p>
    <w:p w14:paraId="5D985388" w14:textId="606F67AD" w:rsidR="005E6A59" w:rsidRDefault="005E6A59" w:rsidP="005E6A59">
      <w:pPr>
        <w:jc w:val="both"/>
        <w:rPr>
          <w:rFonts w:ascii="Arial" w:hAnsi="Arial" w:cs="Arial"/>
          <w:color w:val="000000"/>
          <w:sz w:val="22"/>
          <w:szCs w:val="22"/>
        </w:rPr>
      </w:pPr>
      <w:r>
        <w:rPr>
          <w:rFonts w:ascii="Arial" w:hAnsi="Arial" w:cs="Arial"/>
          <w:color w:val="000000"/>
          <w:sz w:val="22"/>
          <w:szCs w:val="22"/>
        </w:rPr>
        <w:lastRenderedPageBreak/>
        <w:t>This result is not entirely unexpected, given that we observed no effect of contrast on psychometric slopes when comparing across sessions with different target distributions (</w:t>
      </w:r>
      <w:r w:rsidR="00B76096">
        <w:rPr>
          <w:rFonts w:ascii="Arial" w:hAnsi="Arial" w:cs="Arial"/>
          <w:color w:val="000000"/>
          <w:sz w:val="22"/>
          <w:szCs w:val="22"/>
        </w:rPr>
        <w:t>Extended Data</w:t>
      </w:r>
      <w:r>
        <w:rPr>
          <w:rFonts w:ascii="Arial" w:hAnsi="Arial" w:cs="Arial"/>
          <w:color w:val="000000"/>
          <w:sz w:val="22"/>
          <w:szCs w:val="22"/>
        </w:rPr>
        <w:t xml:space="preserve"> Figure 2b), which is true of the sessions used in this analysis.</w:t>
      </w:r>
    </w:p>
    <w:p w14:paraId="220E868B" w14:textId="77777777" w:rsidR="0002033B" w:rsidRDefault="005E6A59" w:rsidP="0002033B">
      <w:pPr>
        <w:jc w:val="both"/>
        <w:rPr>
          <w:moveTo w:id="327" w:author="Microsoft Office User" w:date="2021-07-20T14:50:00Z"/>
          <w:rFonts w:ascii="Arial" w:hAnsi="Arial" w:cs="Arial"/>
          <w:color w:val="000000"/>
          <w:sz w:val="22"/>
          <w:szCs w:val="22"/>
        </w:rPr>
      </w:pPr>
      <w:r>
        <w:rPr>
          <w:rFonts w:ascii="Arial" w:hAnsi="Arial" w:cs="Arial"/>
          <w:color w:val="000000"/>
          <w:sz w:val="22"/>
          <w:szCs w:val="22"/>
        </w:rPr>
        <w:tab/>
        <w:t xml:space="preserve">Our findings suggest that the relationship between gain and psychometric performance is shaped by two sources: contrast-induced gain control and by spontaneous fluctuations in gain from session to session. To </w:t>
      </w:r>
      <w:moveToRangeStart w:id="328" w:author="Microsoft Office User" w:date="2021-07-20T14:50:00Z" w:name="move77685072"/>
      <w:moveTo w:id="329" w:author="Microsoft Office User" w:date="2021-07-20T14:50:00Z">
        <w:r w:rsidR="0002033B">
          <w:rPr>
            <w:rFonts w:ascii="Arial" w:hAnsi="Arial" w:cs="Arial"/>
            <w:color w:val="000000"/>
            <w:sz w:val="22"/>
            <w:szCs w:val="22"/>
          </w:rPr>
          <w:t>further disentangle the relationship between these two sources of behavioral modulation, we repeated the mixed effects models, but examined gain during the adaptation period as the predictor of interest. We hypothesized that gain in this period should not be predictive of behavioral performance, as there were no targets presented during this portion of the trial. We found that this was the case and did not observe any predictive relationship between gain during this period and behavioral performance (Extended Data Figure 5i-k; Supplementary Table 1). In summary, we used a linear-nonlinear model to measure cortical gain in behaving mice, finding robust gain control in line with previous findings. Furthermore, we found that gain increased in the target period of the trial, and that psychometric performance is predicted by both the stimulus contrast and by session-to-session changes in cortical gain during target detection.</w:t>
        </w:r>
      </w:moveTo>
    </w:p>
    <w:moveToRangeEnd w:id="328"/>
    <w:p w14:paraId="3F8D580C" w14:textId="224C414A" w:rsidR="00E57303" w:rsidRDefault="00E57303" w:rsidP="005E6A59">
      <w:pPr>
        <w:jc w:val="both"/>
        <w:rPr>
          <w:rFonts w:ascii="Arial" w:hAnsi="Arial" w:cs="Arial"/>
          <w:color w:val="000000"/>
          <w:sz w:val="22"/>
          <w:szCs w:val="22"/>
        </w:rPr>
      </w:pPr>
    </w:p>
    <w:p w14:paraId="3B33EEB0" w14:textId="3ABAC1A4" w:rsidR="00E57303" w:rsidRPr="00E57303" w:rsidDel="0002033B" w:rsidRDefault="00E57303" w:rsidP="00E57303">
      <w:pPr>
        <w:rPr>
          <w:del w:id="330" w:author="Microsoft Office User" w:date="2021-07-20T14:51:00Z"/>
          <w:rFonts w:ascii="Arial" w:hAnsi="Arial" w:cs="Arial"/>
          <w:color w:val="000000"/>
          <w:sz w:val="22"/>
          <w:szCs w:val="22"/>
        </w:rPr>
      </w:pPr>
      <w:del w:id="331" w:author="Microsoft Office User" w:date="2021-07-20T14:51:00Z">
        <w:r w:rsidDel="0002033B">
          <w:rPr>
            <w:rFonts w:ascii="Arial" w:hAnsi="Arial" w:cs="Arial"/>
            <w:color w:val="000000"/>
            <w:sz w:val="22"/>
            <w:szCs w:val="22"/>
          </w:rPr>
          <w:br w:type="page"/>
        </w:r>
        <w:r w:rsidDel="0002033B">
          <w:rPr>
            <w:rFonts w:ascii="Arial" w:hAnsi="Arial" w:cs="Arial"/>
            <w:noProof/>
            <w:color w:val="000000"/>
            <w:sz w:val="22"/>
            <w:szCs w:val="22"/>
          </w:rPr>
          <w:drawing>
            <wp:anchor distT="0" distB="0" distL="114300" distR="114300" simplePos="0" relativeHeight="251665408" behindDoc="0" locked="0" layoutInCell="1" allowOverlap="1" wp14:anchorId="5EF820E6" wp14:editId="70131282">
              <wp:simplePos x="0" y="0"/>
              <wp:positionH relativeFrom="column">
                <wp:posOffset>983442</wp:posOffset>
              </wp:positionH>
              <wp:positionV relativeFrom="paragraph">
                <wp:posOffset>4445</wp:posOffset>
              </wp:positionV>
              <wp:extent cx="4501515" cy="5486400"/>
              <wp:effectExtent l="0" t="0" r="0" b="0"/>
              <wp:wrapTopAndBottom/>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01515" cy="5486400"/>
                      </a:xfrm>
                      <a:prstGeom prst="rect">
                        <a:avLst/>
                      </a:prstGeom>
                    </pic:spPr>
                  </pic:pic>
                </a:graphicData>
              </a:graphic>
              <wp14:sizeRelH relativeFrom="margin">
                <wp14:pctWidth>0</wp14:pctWidth>
              </wp14:sizeRelH>
              <wp14:sizeRelV relativeFrom="margin">
                <wp14:pctHeight>0</wp14:pctHeight>
              </wp14:sizeRelV>
            </wp:anchor>
          </w:drawing>
        </w:r>
        <w:r w:rsidRPr="008B4C83" w:rsidDel="0002033B">
          <w:rPr>
            <w:rFonts w:ascii="Arial" w:hAnsi="Arial" w:cs="Arial"/>
            <w:b/>
            <w:bCs/>
            <w:color w:val="000000"/>
            <w:sz w:val="20"/>
            <w:szCs w:val="20"/>
          </w:rPr>
          <w:delText>Figure 5.</w:delText>
        </w:r>
      </w:del>
    </w:p>
    <w:p w14:paraId="5258BB04" w14:textId="29A39176" w:rsidR="00E57303" w:rsidDel="0002033B" w:rsidRDefault="00E57303" w:rsidP="00E57303">
      <w:pPr>
        <w:jc w:val="both"/>
        <w:rPr>
          <w:del w:id="332" w:author="Microsoft Office User" w:date="2021-07-20T14:51:00Z"/>
          <w:rFonts w:ascii="Arial" w:hAnsi="Arial" w:cs="Arial"/>
          <w:b/>
          <w:bCs/>
          <w:color w:val="000000"/>
          <w:sz w:val="22"/>
          <w:szCs w:val="22"/>
        </w:rPr>
      </w:pPr>
    </w:p>
    <w:p w14:paraId="310B6391" w14:textId="4066CF3D" w:rsidR="00E57303" w:rsidRPr="004E7B8B" w:rsidDel="0002033B" w:rsidRDefault="00E57303" w:rsidP="00E57303">
      <w:pPr>
        <w:jc w:val="both"/>
        <w:rPr>
          <w:del w:id="333" w:author="Microsoft Office User" w:date="2021-07-20T14:51:00Z"/>
          <w:rFonts w:ascii="Arial" w:hAnsi="Arial" w:cs="Arial"/>
          <w:sz w:val="20"/>
          <w:szCs w:val="20"/>
        </w:rPr>
      </w:pPr>
      <w:del w:id="334" w:author="Microsoft Office User" w:date="2021-07-20T14:51:00Z">
        <w:r w:rsidDel="0002033B">
          <w:rPr>
            <w:rFonts w:ascii="Arial" w:hAnsi="Arial" w:cs="Arial"/>
            <w:b/>
            <w:bCs/>
            <w:color w:val="000000"/>
            <w:sz w:val="20"/>
            <w:szCs w:val="20"/>
          </w:rPr>
          <w:delText xml:space="preserve">a, </w:delText>
        </w:r>
        <w:r w:rsidRPr="009D287F" w:rsidDel="0002033B">
          <w:rPr>
            <w:rFonts w:ascii="Arial" w:hAnsi="Arial" w:cs="Arial"/>
            <w:color w:val="000000"/>
            <w:sz w:val="20"/>
            <w:szCs w:val="20"/>
          </w:rPr>
          <w:delText>Experimental setup for chronic ACtx recordings from behaving mice.</w:delText>
        </w:r>
        <w:r w:rsidRPr="009D287F" w:rsidDel="0002033B">
          <w:rPr>
            <w:rFonts w:ascii="Arial" w:hAnsi="Arial" w:cs="Arial"/>
            <w:b/>
            <w:bCs/>
            <w:color w:val="000000"/>
            <w:sz w:val="20"/>
            <w:szCs w:val="20"/>
          </w:rPr>
          <w:delText xml:space="preserve"> b,</w:delText>
        </w:r>
        <w:r w:rsidDel="0002033B">
          <w:rPr>
            <w:rFonts w:ascii="Arial" w:hAnsi="Arial" w:cs="Arial"/>
            <w:color w:val="000000"/>
            <w:sz w:val="20"/>
            <w:szCs w:val="20"/>
          </w:rPr>
          <w:delText xml:space="preserve"> </w:delText>
        </w:r>
        <w:r w:rsidRPr="009D287F" w:rsidDel="0002033B">
          <w:rPr>
            <w:rFonts w:ascii="Arial" w:hAnsi="Arial" w:cs="Arial"/>
            <w:color w:val="000000"/>
            <w:sz w:val="20"/>
            <w:szCs w:val="20"/>
          </w:rPr>
          <w:delText>Example spiking responses to targets and noise in low contrast during behavior. The top portion of the plot is a spike raster ordered by target volume</w:delText>
        </w:r>
        <w:r w:rsidDel="0002033B">
          <w:rPr>
            <w:rFonts w:ascii="Arial" w:hAnsi="Arial" w:cs="Arial"/>
            <w:color w:val="000000"/>
            <w:sz w:val="20"/>
            <w:szCs w:val="20"/>
          </w:rPr>
          <w:delText xml:space="preserve"> (colors indicate trial identity according to the legend)</w:delText>
        </w:r>
        <w:r w:rsidRPr="009D287F" w:rsidDel="0002033B">
          <w:rPr>
            <w:rFonts w:ascii="Arial" w:hAnsi="Arial" w:cs="Arial"/>
            <w:color w:val="000000"/>
            <w:sz w:val="20"/>
            <w:szCs w:val="20"/>
          </w:rPr>
          <w:delText xml:space="preserve">. </w:delText>
        </w:r>
        <w:r w:rsidDel="0002033B">
          <w:rPr>
            <w:rFonts w:ascii="Arial" w:hAnsi="Arial" w:cs="Arial"/>
            <w:color w:val="000000"/>
            <w:sz w:val="20"/>
            <w:szCs w:val="20"/>
          </w:rPr>
          <w:delText>Below the raster is a trial-averaged PSTH,</w:delText>
        </w:r>
        <w:r w:rsidRPr="009D287F" w:rsidDel="0002033B">
          <w:rPr>
            <w:rFonts w:ascii="Arial" w:hAnsi="Arial" w:cs="Arial"/>
            <w:color w:val="000000"/>
            <w:sz w:val="20"/>
            <w:szCs w:val="20"/>
          </w:rPr>
          <w:delText xml:space="preserve"> smoothed with a 2ms standard deviation Gaussian kernel. </w:delText>
        </w:r>
        <w:r w:rsidRPr="009D287F" w:rsidDel="0002033B">
          <w:rPr>
            <w:rFonts w:ascii="Arial" w:hAnsi="Arial" w:cs="Arial"/>
            <w:i/>
            <w:iCs/>
            <w:color w:val="000000"/>
            <w:sz w:val="20"/>
            <w:szCs w:val="20"/>
          </w:rPr>
          <w:delText>Inset:</w:delText>
        </w:r>
        <w:r w:rsidRPr="009D287F" w:rsidDel="0002033B">
          <w:rPr>
            <w:rFonts w:ascii="Arial" w:hAnsi="Arial" w:cs="Arial"/>
            <w:color w:val="000000"/>
            <w:sz w:val="20"/>
            <w:szCs w:val="20"/>
          </w:rPr>
          <w:delText xml:space="preserve"> </w:delText>
        </w:r>
        <w:r w:rsidDel="0002033B">
          <w:rPr>
            <w:rFonts w:ascii="Arial" w:hAnsi="Arial" w:cs="Arial"/>
            <w:color w:val="000000"/>
            <w:sz w:val="20"/>
            <w:szCs w:val="20"/>
          </w:rPr>
          <w:delText>Area</w:delText>
        </w:r>
        <w:r w:rsidRPr="009D287F" w:rsidDel="0002033B">
          <w:rPr>
            <w:rFonts w:ascii="Arial" w:hAnsi="Arial" w:cs="Arial"/>
            <w:color w:val="000000"/>
            <w:sz w:val="20"/>
            <w:szCs w:val="20"/>
          </w:rPr>
          <w:delText xml:space="preserve"> under the ROC curve (AUC) when discriminating noise from target responses across trials</w:delText>
        </w:r>
        <w:r w:rsidDel="0002033B">
          <w:rPr>
            <w:rFonts w:ascii="Arial" w:hAnsi="Arial" w:cs="Arial"/>
            <w:color w:val="000000"/>
            <w:sz w:val="20"/>
            <w:szCs w:val="20"/>
          </w:rPr>
          <w:delText xml:space="preserve">. </w:delText>
        </w:r>
        <w:r w:rsidRPr="009D287F" w:rsidDel="0002033B">
          <w:rPr>
            <w:rFonts w:ascii="Arial" w:hAnsi="Arial" w:cs="Arial"/>
            <w:color w:val="000000"/>
            <w:sz w:val="20"/>
            <w:szCs w:val="20"/>
          </w:rPr>
          <w:delText>The dashed horizontal line indicates chance performance (0.5). Error bars are the bootstrapped 95% confidence interval of the AUC value</w:delText>
        </w:r>
        <w:r w:rsidR="002F5875" w:rsidDel="0002033B">
          <w:rPr>
            <w:rFonts w:ascii="Arial" w:hAnsi="Arial" w:cs="Arial"/>
            <w:color w:val="000000"/>
            <w:sz w:val="20"/>
            <w:szCs w:val="20"/>
          </w:rPr>
          <w:delText xml:space="preserve">. </w:delText>
        </w:r>
        <w:r w:rsidDel="0002033B">
          <w:rPr>
            <w:rFonts w:ascii="Arial" w:hAnsi="Arial" w:cs="Arial"/>
            <w:b/>
            <w:bCs/>
            <w:color w:val="000000"/>
            <w:sz w:val="20"/>
            <w:szCs w:val="20"/>
          </w:rPr>
          <w:delText xml:space="preserve">c, </w:delText>
        </w:r>
        <w:r w:rsidRPr="009D287F" w:rsidDel="0002033B">
          <w:rPr>
            <w:rFonts w:ascii="Arial" w:hAnsi="Arial" w:cs="Arial"/>
            <w:color w:val="000000"/>
            <w:sz w:val="20"/>
            <w:szCs w:val="20"/>
          </w:rPr>
          <w:delText>Neurograms of populations of simultaneously recorded neurons during a low contrast and high contrast session from the same mouse. Neurons are plotted along the ordinate, while target volume is plotted along the abscissa. Within each plot, the shade indicates the neural response to each target volume, with the average response to noise alone subtracted</w:delText>
        </w:r>
        <w:r w:rsidDel="0002033B">
          <w:rPr>
            <w:rFonts w:ascii="Arial" w:hAnsi="Arial" w:cs="Arial"/>
            <w:color w:val="000000"/>
            <w:sz w:val="20"/>
            <w:szCs w:val="20"/>
          </w:rPr>
          <w:delText xml:space="preserve">. </w:delText>
        </w:r>
      </w:del>
      <w:del w:id="335" w:author="Microsoft Office User" w:date="2021-07-20T14:50:00Z">
        <w:r w:rsidRPr="009D287F" w:rsidDel="0002033B">
          <w:rPr>
            <w:rFonts w:ascii="Arial" w:hAnsi="Arial" w:cs="Arial"/>
            <w:color w:val="000000"/>
            <w:sz w:val="20"/>
            <w:szCs w:val="20"/>
          </w:rPr>
          <w:delText xml:space="preserve">Asterix </w:delText>
        </w:r>
      </w:del>
      <w:del w:id="336" w:author="Microsoft Office User" w:date="2021-07-20T14:51:00Z">
        <w:r w:rsidRPr="009D287F" w:rsidDel="0002033B">
          <w:rPr>
            <w:rFonts w:ascii="Arial" w:hAnsi="Arial" w:cs="Arial"/>
            <w:color w:val="000000"/>
            <w:sz w:val="20"/>
            <w:szCs w:val="20"/>
          </w:rPr>
          <w:delText>indicate</w:delText>
        </w:r>
      </w:del>
      <w:del w:id="337" w:author="Microsoft Office User" w:date="2021-07-20T14:50:00Z">
        <w:r w:rsidRPr="009D287F" w:rsidDel="0002033B">
          <w:rPr>
            <w:rFonts w:ascii="Arial" w:hAnsi="Arial" w:cs="Arial"/>
            <w:color w:val="000000"/>
            <w:sz w:val="20"/>
            <w:szCs w:val="20"/>
          </w:rPr>
          <w:delText>s</w:delText>
        </w:r>
      </w:del>
      <w:del w:id="338" w:author="Microsoft Office User" w:date="2021-07-20T14:51:00Z">
        <w:r w:rsidRPr="009D287F" w:rsidDel="0002033B">
          <w:rPr>
            <w:rFonts w:ascii="Arial" w:hAnsi="Arial" w:cs="Arial"/>
            <w:color w:val="000000"/>
            <w:sz w:val="20"/>
            <w:szCs w:val="20"/>
          </w:rPr>
          <w:delText xml:space="preserve"> the responses of the neuron in panel </w:delText>
        </w:r>
        <w:r w:rsidRPr="009D287F" w:rsidDel="0002033B">
          <w:rPr>
            <w:rFonts w:ascii="Arial" w:hAnsi="Arial" w:cs="Arial"/>
            <w:b/>
            <w:bCs/>
            <w:color w:val="000000"/>
            <w:sz w:val="20"/>
            <w:szCs w:val="20"/>
          </w:rPr>
          <w:delText>b</w:delText>
        </w:r>
        <w:r w:rsidRPr="009D287F" w:rsidDel="0002033B">
          <w:rPr>
            <w:rFonts w:ascii="Arial" w:hAnsi="Arial" w:cs="Arial"/>
            <w:color w:val="000000"/>
            <w:sz w:val="20"/>
            <w:szCs w:val="20"/>
          </w:rPr>
          <w:delText>.</w:delText>
        </w:r>
        <w:r w:rsidRPr="009D287F" w:rsidDel="0002033B">
          <w:rPr>
            <w:rFonts w:ascii="Arial" w:hAnsi="Arial" w:cs="Arial"/>
            <w:b/>
            <w:bCs/>
            <w:color w:val="000000"/>
            <w:sz w:val="20"/>
            <w:szCs w:val="20"/>
          </w:rPr>
          <w:delText xml:space="preserve"> </w:delText>
        </w:r>
        <w:r w:rsidDel="0002033B">
          <w:rPr>
            <w:rFonts w:ascii="Arial" w:hAnsi="Arial" w:cs="Arial"/>
            <w:b/>
            <w:bCs/>
            <w:color w:val="000000"/>
            <w:sz w:val="20"/>
            <w:szCs w:val="20"/>
          </w:rPr>
          <w:delText xml:space="preserve">d, </w:delText>
        </w:r>
        <w:r w:rsidRPr="009D287F" w:rsidDel="0002033B">
          <w:rPr>
            <w:rFonts w:ascii="Arial" w:hAnsi="Arial" w:cs="Arial"/>
            <w:color w:val="000000"/>
            <w:sz w:val="20"/>
            <w:szCs w:val="20"/>
          </w:rPr>
          <w:delText xml:space="preserve">Discriminating targets from noise using population responses. </w:delText>
        </w:r>
        <w:r w:rsidRPr="009D287F" w:rsidDel="0002033B">
          <w:rPr>
            <w:rFonts w:ascii="Arial" w:hAnsi="Arial" w:cs="Arial"/>
            <w:i/>
            <w:iCs/>
            <w:color w:val="000000"/>
            <w:sz w:val="20"/>
            <w:szCs w:val="20"/>
          </w:rPr>
          <w:delText xml:space="preserve">Left: </w:delText>
        </w:r>
        <w:r w:rsidRPr="009D287F" w:rsidDel="0002033B">
          <w:rPr>
            <w:rFonts w:ascii="Arial" w:hAnsi="Arial" w:cs="Arial"/>
            <w:color w:val="000000"/>
            <w:sz w:val="20"/>
            <w:szCs w:val="20"/>
          </w:rPr>
          <w:delText xml:space="preserve">schematic of coding direction analysis. In high dimensional neural space, noise trials are represented as a gray point-cloud, while target responses are represented as a blue point-cloud. The coding direction (CD) is the vector defining the average difference between these two point-clouds as indicated by the arrow. </w:delText>
        </w:r>
        <w:r w:rsidRPr="009D287F" w:rsidDel="0002033B">
          <w:rPr>
            <w:rFonts w:ascii="Arial" w:hAnsi="Arial" w:cs="Arial"/>
            <w:i/>
            <w:iCs/>
            <w:color w:val="000000"/>
            <w:sz w:val="20"/>
            <w:szCs w:val="20"/>
          </w:rPr>
          <w:delText>Right:</w:delText>
        </w:r>
        <w:r w:rsidRPr="009D287F" w:rsidDel="0002033B">
          <w:rPr>
            <w:rFonts w:ascii="Arial" w:hAnsi="Arial" w:cs="Arial"/>
            <w:color w:val="000000"/>
            <w:sz w:val="20"/>
            <w:szCs w:val="20"/>
          </w:rPr>
          <w:delText xml:space="preserve"> trial distributions of projections along the coding direction for one session (session CA118-200707, as plotted in </w:delText>
        </w:r>
        <w:r w:rsidRPr="009D287F" w:rsidDel="0002033B">
          <w:rPr>
            <w:rFonts w:ascii="Arial" w:hAnsi="Arial" w:cs="Arial"/>
            <w:b/>
            <w:bCs/>
            <w:color w:val="000000"/>
            <w:sz w:val="20"/>
            <w:szCs w:val="20"/>
          </w:rPr>
          <w:delText>c</w:delText>
        </w:r>
        <w:r w:rsidRPr="001400CF" w:rsidDel="0002033B">
          <w:rPr>
            <w:rFonts w:ascii="Arial" w:hAnsi="Arial" w:cs="Arial"/>
            <w:color w:val="000000"/>
            <w:sz w:val="20"/>
            <w:szCs w:val="20"/>
          </w:rPr>
          <w:delText>)</w:delText>
        </w:r>
        <w:r w:rsidRPr="009D287F" w:rsidDel="0002033B">
          <w:rPr>
            <w:rFonts w:ascii="Arial" w:hAnsi="Arial" w:cs="Arial"/>
            <w:color w:val="000000"/>
            <w:sz w:val="20"/>
            <w:szCs w:val="20"/>
          </w:rPr>
          <w:delText xml:space="preserve">. The blue distribution </w:delText>
        </w:r>
        <w:r w:rsidDel="0002033B">
          <w:rPr>
            <w:rFonts w:ascii="Arial" w:hAnsi="Arial" w:cs="Arial"/>
            <w:color w:val="000000"/>
            <w:sz w:val="20"/>
            <w:szCs w:val="20"/>
          </w:rPr>
          <w:delText>shows the</w:delText>
        </w:r>
        <w:r w:rsidRPr="009D287F" w:rsidDel="0002033B">
          <w:rPr>
            <w:rFonts w:ascii="Arial" w:hAnsi="Arial" w:cs="Arial"/>
            <w:color w:val="000000"/>
            <w:sz w:val="20"/>
            <w:szCs w:val="20"/>
          </w:rPr>
          <w:delText xml:space="preserve"> projection value</w:delText>
        </w:r>
        <w:r w:rsidDel="0002033B">
          <w:rPr>
            <w:rFonts w:ascii="Arial" w:hAnsi="Arial" w:cs="Arial"/>
            <w:color w:val="000000"/>
            <w:sz w:val="20"/>
            <w:szCs w:val="20"/>
          </w:rPr>
          <w:delText>s</w:delText>
        </w:r>
        <w:r w:rsidRPr="009D287F" w:rsidDel="0002033B">
          <w:rPr>
            <w:rFonts w:ascii="Arial" w:hAnsi="Arial" w:cs="Arial"/>
            <w:color w:val="000000"/>
            <w:sz w:val="20"/>
            <w:szCs w:val="20"/>
          </w:rPr>
          <w:delText xml:space="preserve"> </w:delText>
        </w:r>
        <w:r w:rsidDel="0002033B">
          <w:rPr>
            <w:rFonts w:ascii="Arial" w:hAnsi="Arial" w:cs="Arial"/>
            <w:color w:val="000000"/>
            <w:sz w:val="20"/>
            <w:szCs w:val="20"/>
          </w:rPr>
          <w:delText>for</w:delText>
        </w:r>
        <w:r w:rsidRPr="009D287F" w:rsidDel="0002033B">
          <w:rPr>
            <w:rFonts w:ascii="Arial" w:hAnsi="Arial" w:cs="Arial"/>
            <w:color w:val="000000"/>
            <w:sz w:val="20"/>
            <w:szCs w:val="20"/>
          </w:rPr>
          <w:delText xml:space="preserve"> 20 dB SNR targets </w:delText>
        </w:r>
        <w:r w:rsidDel="0002033B">
          <w:rPr>
            <w:rFonts w:ascii="Arial" w:hAnsi="Arial" w:cs="Arial"/>
            <w:color w:val="000000"/>
            <w:sz w:val="20"/>
            <w:szCs w:val="20"/>
          </w:rPr>
          <w:delText>while the</w:delText>
        </w:r>
        <w:r w:rsidRPr="009D287F" w:rsidDel="0002033B">
          <w:rPr>
            <w:rFonts w:ascii="Arial" w:hAnsi="Arial" w:cs="Arial"/>
            <w:color w:val="000000"/>
            <w:sz w:val="20"/>
            <w:szCs w:val="20"/>
          </w:rPr>
          <w:delText xml:space="preserve"> gray distribution </w:delText>
        </w:r>
        <w:r w:rsidDel="0002033B">
          <w:rPr>
            <w:rFonts w:ascii="Arial" w:hAnsi="Arial" w:cs="Arial"/>
            <w:color w:val="000000"/>
            <w:sz w:val="20"/>
            <w:szCs w:val="20"/>
          </w:rPr>
          <w:delText>shows the</w:delText>
        </w:r>
        <w:r w:rsidRPr="009D287F" w:rsidDel="0002033B">
          <w:rPr>
            <w:rFonts w:ascii="Arial" w:hAnsi="Arial" w:cs="Arial"/>
            <w:color w:val="000000"/>
            <w:sz w:val="20"/>
            <w:szCs w:val="20"/>
          </w:rPr>
          <w:delText xml:space="preserve"> projection value</w:delText>
        </w:r>
        <w:r w:rsidDel="0002033B">
          <w:rPr>
            <w:rFonts w:ascii="Arial" w:hAnsi="Arial" w:cs="Arial"/>
            <w:color w:val="000000"/>
            <w:sz w:val="20"/>
            <w:szCs w:val="20"/>
          </w:rPr>
          <w:delText>s</w:delText>
        </w:r>
        <w:r w:rsidRPr="009D287F" w:rsidDel="0002033B">
          <w:rPr>
            <w:rFonts w:ascii="Arial" w:hAnsi="Arial" w:cs="Arial"/>
            <w:color w:val="000000"/>
            <w:sz w:val="20"/>
            <w:szCs w:val="20"/>
          </w:rPr>
          <w:delText xml:space="preserve"> during noise only trials. The vertical red line is the criterion </w:delText>
        </w:r>
        <w:r w:rsidDel="0002033B">
          <w:rPr>
            <w:rFonts w:ascii="Arial" w:hAnsi="Arial" w:cs="Arial"/>
            <w:color w:val="000000"/>
            <w:sz w:val="20"/>
            <w:szCs w:val="20"/>
          </w:rPr>
          <w:delText xml:space="preserve">used to compute performance (percent correct for these distributions is indicated by the arrow in panel </w:delText>
        </w:r>
        <w:r w:rsidRPr="00FC762A" w:rsidDel="0002033B">
          <w:rPr>
            <w:rFonts w:ascii="Arial" w:hAnsi="Arial" w:cs="Arial"/>
            <w:b/>
            <w:bCs/>
            <w:color w:val="000000"/>
            <w:sz w:val="20"/>
            <w:szCs w:val="20"/>
          </w:rPr>
          <w:delText>e</w:delText>
        </w:r>
        <w:r w:rsidDel="0002033B">
          <w:rPr>
            <w:rFonts w:ascii="Arial" w:hAnsi="Arial" w:cs="Arial"/>
            <w:color w:val="000000"/>
            <w:sz w:val="20"/>
            <w:szCs w:val="20"/>
          </w:rPr>
          <w:delText>)</w:delText>
        </w:r>
        <w:r w:rsidRPr="009D287F" w:rsidDel="0002033B">
          <w:rPr>
            <w:rFonts w:ascii="Arial" w:hAnsi="Arial" w:cs="Arial"/>
            <w:color w:val="000000"/>
            <w:sz w:val="20"/>
            <w:szCs w:val="20"/>
          </w:rPr>
          <w:delText>.</w:delText>
        </w:r>
        <w:r w:rsidRPr="009D287F" w:rsidDel="0002033B">
          <w:rPr>
            <w:rFonts w:ascii="Arial" w:hAnsi="Arial" w:cs="Arial"/>
            <w:b/>
            <w:bCs/>
            <w:color w:val="000000"/>
            <w:sz w:val="20"/>
            <w:szCs w:val="20"/>
          </w:rPr>
          <w:delText xml:space="preserve"> </w:delText>
        </w:r>
        <w:r w:rsidDel="0002033B">
          <w:rPr>
            <w:rFonts w:ascii="Arial" w:hAnsi="Arial" w:cs="Arial"/>
            <w:b/>
            <w:bCs/>
            <w:color w:val="000000"/>
            <w:sz w:val="20"/>
            <w:szCs w:val="20"/>
          </w:rPr>
          <w:delText xml:space="preserve">e, </w:delText>
        </w:r>
        <w:r w:rsidRPr="009D287F" w:rsidDel="0002033B">
          <w:rPr>
            <w:rFonts w:ascii="Arial" w:hAnsi="Arial" w:cs="Arial"/>
            <w:color w:val="000000"/>
            <w:sz w:val="20"/>
            <w:szCs w:val="20"/>
          </w:rPr>
          <w:delText xml:space="preserve">Example neurometric and psychometric curves. </w:delText>
        </w:r>
        <w:r w:rsidRPr="009D287F" w:rsidDel="0002033B">
          <w:rPr>
            <w:rFonts w:ascii="Arial" w:hAnsi="Arial" w:cs="Arial"/>
            <w:i/>
            <w:iCs/>
            <w:color w:val="000000"/>
            <w:sz w:val="20"/>
            <w:szCs w:val="20"/>
          </w:rPr>
          <w:delText xml:space="preserve">Left: </w:delText>
        </w:r>
        <w:r w:rsidRPr="009D287F" w:rsidDel="0002033B">
          <w:rPr>
            <w:rFonts w:ascii="Arial" w:hAnsi="Arial" w:cs="Arial"/>
            <w:color w:val="000000"/>
            <w:sz w:val="20"/>
            <w:szCs w:val="20"/>
          </w:rPr>
          <w:delText xml:space="preserve">Low contrast curves. Light blue circles and solid lines indicate psychometric performance and a logistic fit, respectively. Dark blue circles and solid lines indicate neurometric performance from the session plotted in the left panel of </w:delText>
        </w:r>
        <w:r w:rsidRPr="009D287F" w:rsidDel="0002033B">
          <w:rPr>
            <w:rFonts w:ascii="Arial" w:hAnsi="Arial" w:cs="Arial"/>
            <w:b/>
            <w:bCs/>
            <w:color w:val="000000"/>
            <w:sz w:val="20"/>
            <w:szCs w:val="20"/>
          </w:rPr>
          <w:delText>c</w:delText>
        </w:r>
        <w:r w:rsidRPr="009D287F" w:rsidDel="0002033B">
          <w:rPr>
            <w:rFonts w:ascii="Arial" w:hAnsi="Arial" w:cs="Arial"/>
            <w:color w:val="000000"/>
            <w:sz w:val="20"/>
            <w:szCs w:val="20"/>
          </w:rPr>
          <w:delText xml:space="preserve">. The horizontal dashed line indicates chance performance (0.5). The arrow indicates the neural performance computed from the distributions and criterion plotted in </w:delText>
        </w:r>
        <w:r w:rsidRPr="009D287F" w:rsidDel="0002033B">
          <w:rPr>
            <w:rFonts w:ascii="Arial" w:hAnsi="Arial" w:cs="Arial"/>
            <w:b/>
            <w:bCs/>
            <w:color w:val="000000"/>
            <w:sz w:val="20"/>
            <w:szCs w:val="20"/>
          </w:rPr>
          <w:delText>d</w:delText>
        </w:r>
        <w:r w:rsidRPr="009D287F" w:rsidDel="0002033B">
          <w:rPr>
            <w:rFonts w:ascii="Arial" w:hAnsi="Arial" w:cs="Arial"/>
            <w:color w:val="000000"/>
            <w:sz w:val="20"/>
            <w:szCs w:val="20"/>
          </w:rPr>
          <w:delText xml:space="preserve">. </w:delText>
        </w:r>
        <w:r w:rsidRPr="009D287F" w:rsidDel="0002033B">
          <w:rPr>
            <w:rFonts w:ascii="Arial" w:hAnsi="Arial" w:cs="Arial"/>
            <w:i/>
            <w:iCs/>
            <w:color w:val="000000"/>
            <w:sz w:val="20"/>
            <w:szCs w:val="20"/>
          </w:rPr>
          <w:delText>Right:</w:delText>
        </w:r>
        <w:r w:rsidRPr="009D287F" w:rsidDel="0002033B">
          <w:rPr>
            <w:rFonts w:ascii="Arial" w:hAnsi="Arial" w:cs="Arial"/>
            <w:color w:val="000000"/>
            <w:sz w:val="20"/>
            <w:szCs w:val="20"/>
          </w:rPr>
          <w:delText xml:space="preserve"> High contrast curves from the same mouse for the session plotted in the right panel of </w:delText>
        </w:r>
        <w:r w:rsidRPr="009D287F" w:rsidDel="0002033B">
          <w:rPr>
            <w:rFonts w:ascii="Arial" w:hAnsi="Arial" w:cs="Arial"/>
            <w:b/>
            <w:bCs/>
            <w:color w:val="000000"/>
            <w:sz w:val="20"/>
            <w:szCs w:val="20"/>
          </w:rPr>
          <w:delText>c</w:delText>
        </w:r>
        <w:r w:rsidRPr="009D287F" w:rsidDel="0002033B">
          <w:rPr>
            <w:rFonts w:ascii="Arial" w:hAnsi="Arial" w:cs="Arial"/>
            <w:color w:val="000000"/>
            <w:sz w:val="20"/>
            <w:szCs w:val="20"/>
          </w:rPr>
          <w:delText>.</w:delText>
        </w:r>
        <w:r w:rsidDel="0002033B">
          <w:rPr>
            <w:rFonts w:ascii="Arial" w:hAnsi="Arial" w:cs="Arial"/>
            <w:b/>
            <w:bCs/>
            <w:color w:val="000000"/>
            <w:sz w:val="20"/>
            <w:szCs w:val="20"/>
          </w:rPr>
          <w:delText xml:space="preserve"> f, </w:delText>
        </w:r>
        <w:r w:rsidRPr="009D287F" w:rsidDel="0002033B">
          <w:rPr>
            <w:rFonts w:ascii="Arial" w:hAnsi="Arial" w:cs="Arial"/>
            <w:color w:val="000000"/>
            <w:sz w:val="20"/>
            <w:szCs w:val="20"/>
          </w:rPr>
          <w:delText>Average psychometric and neurometric functions across mice. Light circles indicate average behavioral performance, dark red and blue circles indicate average neural performance. Light solid curves indicate logistic fits to average behavioral performance, while vertical lines indicate the fit thresholds. Dark solid lines indicate fits and thresholds for the neural data. The dashed vertical line indicates chance performance. Shades of blue and red indicate averages over low and high contrast respectively.</w:delText>
        </w:r>
        <w:r w:rsidRPr="009D287F" w:rsidDel="0002033B">
          <w:rPr>
            <w:rFonts w:ascii="Arial" w:hAnsi="Arial" w:cs="Arial"/>
            <w:b/>
            <w:bCs/>
            <w:color w:val="000000"/>
            <w:sz w:val="20"/>
            <w:szCs w:val="20"/>
          </w:rPr>
          <w:delText xml:space="preserve"> </w:delText>
        </w:r>
        <w:r w:rsidDel="0002033B">
          <w:rPr>
            <w:rFonts w:ascii="Arial" w:hAnsi="Arial" w:cs="Arial"/>
            <w:b/>
            <w:bCs/>
            <w:color w:val="000000"/>
            <w:sz w:val="20"/>
            <w:szCs w:val="20"/>
          </w:rPr>
          <w:delText xml:space="preserve">g, </w:delText>
        </w:r>
        <w:r w:rsidRPr="009D287F" w:rsidDel="0002033B">
          <w:rPr>
            <w:rFonts w:ascii="Arial" w:hAnsi="Arial" w:cs="Arial"/>
            <w:color w:val="000000"/>
            <w:sz w:val="20"/>
            <w:szCs w:val="20"/>
          </w:rPr>
          <w:delText xml:space="preserve">Relationship between behavioral and neural thresholds. Each circle represents the average behavioral and neural threshold for each mouse for each contrast (as indicated by the circle fill color). Grey lines and shaded areas indicate the linear regression fit across contrasts, ±95% confidence interval. The solid black line indicates unity. </w:delText>
        </w:r>
        <w:r w:rsidDel="0002033B">
          <w:rPr>
            <w:rFonts w:ascii="Arial" w:hAnsi="Arial" w:cs="Arial"/>
            <w:color w:val="000000"/>
            <w:sz w:val="20"/>
            <w:szCs w:val="20"/>
          </w:rPr>
          <w:delText xml:space="preserve">Black asterisks indicate significant multiple regression fits to the data; within that model: grey asterisks indicate that neural thresholds are significant predictors of behavior, while red asterisks indicate that contrast is a significant predictor. </w:delText>
        </w:r>
        <w:r w:rsidDel="0002033B">
          <w:rPr>
            <w:rFonts w:ascii="Arial" w:hAnsi="Arial" w:cs="Arial"/>
            <w:b/>
            <w:bCs/>
            <w:color w:val="000000"/>
            <w:sz w:val="20"/>
            <w:szCs w:val="20"/>
          </w:rPr>
          <w:delText xml:space="preserve"> H, </w:delText>
        </w:r>
        <w:r w:rsidRPr="009D287F" w:rsidDel="0002033B">
          <w:rPr>
            <w:rFonts w:ascii="Arial" w:hAnsi="Arial" w:cs="Arial"/>
            <w:color w:val="000000"/>
            <w:sz w:val="20"/>
            <w:szCs w:val="20"/>
          </w:rPr>
          <w:delText xml:space="preserve">Relationship between behavioral and neural slopes. Appearance as in </w:delText>
        </w:r>
        <w:r w:rsidRPr="009D287F" w:rsidDel="0002033B">
          <w:rPr>
            <w:rFonts w:ascii="Arial" w:hAnsi="Arial" w:cs="Arial"/>
            <w:b/>
            <w:bCs/>
            <w:color w:val="000000"/>
            <w:sz w:val="20"/>
            <w:szCs w:val="20"/>
          </w:rPr>
          <w:delText>g</w:delText>
        </w:r>
        <w:r w:rsidRPr="009D287F" w:rsidDel="0002033B">
          <w:rPr>
            <w:rFonts w:ascii="Arial" w:hAnsi="Arial" w:cs="Arial"/>
            <w:color w:val="000000"/>
            <w:sz w:val="20"/>
            <w:szCs w:val="20"/>
          </w:rPr>
          <w:delText>.</w:delText>
        </w:r>
        <w:r w:rsidRPr="009D287F" w:rsidDel="0002033B">
          <w:rPr>
            <w:rFonts w:ascii="Arial" w:hAnsi="Arial" w:cs="Arial"/>
            <w:b/>
            <w:bCs/>
            <w:color w:val="000000"/>
            <w:sz w:val="20"/>
            <w:szCs w:val="20"/>
          </w:rPr>
          <w:delText xml:space="preserve"> </w:delText>
        </w:r>
        <w:r w:rsidDel="0002033B">
          <w:rPr>
            <w:rFonts w:ascii="Arial" w:hAnsi="Arial" w:cs="Arial"/>
            <w:b/>
            <w:bCs/>
            <w:color w:val="000000"/>
            <w:sz w:val="20"/>
            <w:szCs w:val="20"/>
          </w:rPr>
          <w:delText xml:space="preserve">i, </w:delText>
        </w:r>
        <w:r w:rsidRPr="009D287F" w:rsidDel="0002033B">
          <w:rPr>
            <w:rFonts w:ascii="Arial" w:hAnsi="Arial" w:cs="Arial"/>
            <w:color w:val="000000"/>
            <w:sz w:val="20"/>
            <w:szCs w:val="20"/>
          </w:rPr>
          <w:delText xml:space="preserve">Population decoder performance in each contrast transition, as a function of target presentation relative to the transition (indicated by the dashed vertical black line at 0s). Ticks on the abscissa indicate average target time from the transition in milliseconds. Solid lines and circles indicate the percent correct performance of a target decoder after a switch to low contrast (blue) or high contrast (red). Errorbars indicate ±SEM </w:delText>
        </w:r>
        <w:r w:rsidRPr="001503A3" w:rsidDel="0002033B">
          <w:rPr>
            <w:rFonts w:ascii="Arial" w:hAnsi="Arial" w:cs="Arial"/>
            <w:color w:val="000000"/>
            <w:sz w:val="20"/>
            <w:szCs w:val="20"/>
          </w:rPr>
          <w:delText xml:space="preserve"> </w:delText>
        </w:r>
        <w:r w:rsidRPr="009D287F" w:rsidDel="0002033B">
          <w:rPr>
            <w:rFonts w:ascii="Arial" w:hAnsi="Arial" w:cs="Arial"/>
            <w:color w:val="000000"/>
            <w:sz w:val="20"/>
            <w:szCs w:val="20"/>
          </w:rPr>
          <w:delText>over sessions. Horizontal lines indicate significant changes in performance between the first target presentation time and subsequent target presentation times, as assessed by Wilcoxon Sign-rank tests with false discovery rate correction for multiple comparisons. The span of the lines indicates the target times being compared, while the color of the lines indicates whether the test was performed within high contrast (red) or low contrast (blue).</w:delText>
        </w:r>
        <w:r w:rsidRPr="009D287F" w:rsidDel="0002033B">
          <w:rPr>
            <w:rFonts w:ascii="Arial" w:hAnsi="Arial" w:cs="Arial"/>
            <w:b/>
            <w:bCs/>
            <w:color w:val="000000"/>
            <w:sz w:val="20"/>
            <w:szCs w:val="20"/>
          </w:rPr>
          <w:delText xml:space="preserve"> </w:delText>
        </w:r>
        <w:r w:rsidDel="0002033B">
          <w:rPr>
            <w:rFonts w:ascii="Arial" w:hAnsi="Arial" w:cs="Arial"/>
            <w:b/>
            <w:bCs/>
            <w:color w:val="000000"/>
            <w:sz w:val="20"/>
            <w:szCs w:val="20"/>
          </w:rPr>
          <w:delText xml:space="preserve">j, </w:delText>
        </w:r>
        <w:r w:rsidRPr="009D287F" w:rsidDel="0002033B">
          <w:rPr>
            <w:rFonts w:ascii="Arial" w:hAnsi="Arial" w:cs="Arial"/>
            <w:color w:val="000000"/>
            <w:sz w:val="20"/>
            <w:szCs w:val="20"/>
          </w:rPr>
          <w:delText>Adaptation time constants of exponentials fitted to the average neural decoder performance for each mouse in each contrast. Blue and red circles indicate the adaptation time constants from neural populations for each mouse in low and high contrast respectively. Solid black lines indicate time constants from the same mouse.</w:delText>
        </w:r>
        <w:r w:rsidDel="0002033B">
          <w:rPr>
            <w:rFonts w:ascii="Arial" w:hAnsi="Arial" w:cs="Arial"/>
            <w:color w:val="000000"/>
            <w:sz w:val="20"/>
            <w:szCs w:val="20"/>
          </w:rPr>
          <w:delText xml:space="preserve"> </w:delText>
        </w:r>
        <w:r w:rsidRPr="001503A3" w:rsidDel="0002033B">
          <w:rPr>
            <w:rFonts w:ascii="Arial" w:hAnsi="Arial" w:cs="Arial"/>
            <w:sz w:val="20"/>
            <w:szCs w:val="20"/>
          </w:rPr>
          <w:delText>In all plots</w:delText>
        </w:r>
        <w:r w:rsidRPr="004E7B8B" w:rsidDel="0002033B">
          <w:rPr>
            <w:rFonts w:ascii="Arial" w:hAnsi="Arial" w:cs="Arial"/>
            <w:sz w:val="20"/>
            <w:szCs w:val="20"/>
          </w:rPr>
          <w:delText>:</w:delText>
        </w:r>
        <w:r w:rsidRPr="001503A3" w:rsidDel="0002033B">
          <w:rPr>
            <w:rFonts w:ascii="Arial" w:hAnsi="Arial" w:cs="Arial"/>
            <w:sz w:val="20"/>
            <w:szCs w:val="20"/>
          </w:rPr>
          <w:delText xml:space="preserve"> </w:delText>
        </w:r>
        <w:r w:rsidRPr="001503A3" w:rsidDel="0002033B">
          <w:rPr>
            <w:rFonts w:ascii="Arial" w:hAnsi="Arial" w:cs="Arial"/>
            <w:sz w:val="20"/>
            <w:szCs w:val="20"/>
            <w:vertAlign w:val="superscript"/>
          </w:rPr>
          <w:delText>ns</w:delText>
        </w:r>
        <w:r w:rsidRPr="009D287F" w:rsidDel="0002033B">
          <w:rPr>
            <w:rFonts w:ascii="Arial" w:hAnsi="Arial" w:cs="Arial"/>
            <w:i/>
            <w:iCs/>
            <w:sz w:val="20"/>
            <w:szCs w:val="20"/>
          </w:rPr>
          <w:delText>p</w:delText>
        </w:r>
        <w:r w:rsidRPr="004E7B8B" w:rsidDel="0002033B">
          <w:rPr>
            <w:rFonts w:ascii="Arial" w:hAnsi="Arial" w:cs="Arial"/>
            <w:sz w:val="20"/>
            <w:szCs w:val="20"/>
          </w:rPr>
          <w:delText>&gt;0.1;</w:delText>
        </w:r>
        <w:r w:rsidRPr="001503A3" w:rsidDel="0002033B">
          <w:rPr>
            <w:rFonts w:ascii="Arial" w:hAnsi="Arial" w:cs="Arial"/>
            <w:sz w:val="20"/>
            <w:szCs w:val="20"/>
          </w:rPr>
          <w:delText xml:space="preserve"> </w:delText>
        </w:r>
        <w:r w:rsidRPr="009D287F" w:rsidDel="0002033B">
          <w:rPr>
            <w:rFonts w:ascii="Arial" w:hAnsi="Arial" w:cs="Arial"/>
            <w:sz w:val="20"/>
            <w:szCs w:val="20"/>
            <w:vertAlign w:val="superscript"/>
          </w:rPr>
          <w:delText>†</w:delText>
        </w:r>
        <w:r w:rsidRPr="001503A3" w:rsidDel="0002033B">
          <w:rPr>
            <w:rFonts w:ascii="Arial" w:hAnsi="Arial" w:cs="Arial"/>
            <w:i/>
            <w:iCs/>
            <w:sz w:val="20"/>
            <w:szCs w:val="20"/>
          </w:rPr>
          <w:delText>p</w:delText>
        </w:r>
        <w:r w:rsidRPr="001503A3" w:rsidDel="0002033B">
          <w:rPr>
            <w:rFonts w:ascii="Arial" w:hAnsi="Arial" w:cs="Arial"/>
            <w:sz w:val="20"/>
            <w:szCs w:val="20"/>
          </w:rPr>
          <w:delText xml:space="preserve">&lt;0.1, </w:delText>
        </w:r>
        <w:r w:rsidRPr="004E7B8B" w:rsidDel="0002033B">
          <w:rPr>
            <w:rFonts w:ascii="Arial" w:hAnsi="Arial" w:cs="Arial"/>
            <w:sz w:val="20"/>
            <w:szCs w:val="20"/>
          </w:rPr>
          <w:delText>*</w:delText>
        </w:r>
        <w:r w:rsidRPr="001503A3" w:rsidDel="0002033B">
          <w:rPr>
            <w:rFonts w:ascii="Arial" w:hAnsi="Arial" w:cs="Arial"/>
            <w:i/>
            <w:iCs/>
            <w:sz w:val="20"/>
            <w:szCs w:val="20"/>
          </w:rPr>
          <w:delText>p</w:delText>
        </w:r>
        <w:r w:rsidRPr="001503A3" w:rsidDel="0002033B">
          <w:rPr>
            <w:rFonts w:ascii="Arial" w:hAnsi="Arial" w:cs="Arial"/>
            <w:sz w:val="20"/>
            <w:szCs w:val="20"/>
          </w:rPr>
          <w:delText xml:space="preserve">&lt;0.05, </w:delText>
        </w:r>
        <w:r w:rsidRPr="004E7B8B" w:rsidDel="0002033B">
          <w:rPr>
            <w:rFonts w:ascii="Arial" w:hAnsi="Arial" w:cs="Arial"/>
            <w:sz w:val="20"/>
            <w:szCs w:val="20"/>
          </w:rPr>
          <w:delText>**</w:delText>
        </w:r>
        <w:r w:rsidRPr="009D287F" w:rsidDel="0002033B">
          <w:rPr>
            <w:rFonts w:ascii="Arial" w:hAnsi="Arial" w:cs="Arial"/>
            <w:i/>
            <w:iCs/>
            <w:sz w:val="20"/>
            <w:szCs w:val="20"/>
          </w:rPr>
          <w:delText>p</w:delText>
        </w:r>
        <w:r w:rsidRPr="004E7B8B" w:rsidDel="0002033B">
          <w:rPr>
            <w:rFonts w:ascii="Arial" w:hAnsi="Arial" w:cs="Arial"/>
            <w:sz w:val="20"/>
            <w:szCs w:val="20"/>
          </w:rPr>
          <w:delText>&lt;0.01, ***</w:delText>
        </w:r>
        <w:r w:rsidRPr="009D287F" w:rsidDel="0002033B">
          <w:rPr>
            <w:rFonts w:ascii="Arial" w:hAnsi="Arial" w:cs="Arial"/>
            <w:i/>
            <w:iCs/>
            <w:sz w:val="20"/>
            <w:szCs w:val="20"/>
          </w:rPr>
          <w:delText>p</w:delText>
        </w:r>
        <w:r w:rsidRPr="004E7B8B" w:rsidDel="0002033B">
          <w:rPr>
            <w:rFonts w:ascii="Arial" w:hAnsi="Arial" w:cs="Arial"/>
            <w:sz w:val="20"/>
            <w:szCs w:val="20"/>
          </w:rPr>
          <w:delText>&lt;0.001, ****</w:delText>
        </w:r>
        <w:r w:rsidRPr="009D287F" w:rsidDel="0002033B">
          <w:rPr>
            <w:rFonts w:ascii="Arial" w:hAnsi="Arial" w:cs="Arial"/>
            <w:i/>
            <w:iCs/>
            <w:sz w:val="20"/>
            <w:szCs w:val="20"/>
          </w:rPr>
          <w:delText>p</w:delText>
        </w:r>
        <w:r w:rsidRPr="004E7B8B" w:rsidDel="0002033B">
          <w:rPr>
            <w:rFonts w:ascii="Arial" w:hAnsi="Arial" w:cs="Arial"/>
            <w:sz w:val="20"/>
            <w:szCs w:val="20"/>
          </w:rPr>
          <w:delText>&lt;0.0001.</w:delText>
        </w:r>
      </w:del>
    </w:p>
    <w:p w14:paraId="40612028" w14:textId="691B6F60" w:rsidR="00E57303" w:rsidRDefault="00E57303">
      <w:pPr>
        <w:rPr>
          <w:rFonts w:ascii="Arial" w:hAnsi="Arial" w:cs="Arial"/>
          <w:color w:val="000000"/>
          <w:sz w:val="22"/>
          <w:szCs w:val="22"/>
        </w:rPr>
      </w:pPr>
      <w:r>
        <w:rPr>
          <w:rFonts w:ascii="Arial" w:hAnsi="Arial" w:cs="Arial"/>
          <w:color w:val="000000"/>
          <w:sz w:val="22"/>
          <w:szCs w:val="22"/>
        </w:rPr>
        <w:br w:type="page"/>
      </w:r>
    </w:p>
    <w:p w14:paraId="1D238F96" w14:textId="2F9C8106" w:rsidR="00E57303" w:rsidDel="0002033B" w:rsidRDefault="005E6A59" w:rsidP="005E6A59">
      <w:pPr>
        <w:jc w:val="both"/>
        <w:rPr>
          <w:moveFrom w:id="339" w:author="Microsoft Office User" w:date="2021-07-20T14:50:00Z"/>
          <w:rFonts w:ascii="Arial" w:hAnsi="Arial" w:cs="Arial"/>
          <w:color w:val="000000"/>
          <w:sz w:val="22"/>
          <w:szCs w:val="22"/>
        </w:rPr>
      </w:pPr>
      <w:moveFromRangeStart w:id="340" w:author="Microsoft Office User" w:date="2021-07-20T14:50:00Z" w:name="move77685072"/>
      <w:moveFrom w:id="341" w:author="Microsoft Office User" w:date="2021-07-20T14:50:00Z">
        <w:r w:rsidDel="0002033B">
          <w:rPr>
            <w:rFonts w:ascii="Arial" w:hAnsi="Arial" w:cs="Arial"/>
            <w:color w:val="000000"/>
            <w:sz w:val="22"/>
            <w:szCs w:val="22"/>
          </w:rPr>
          <w:lastRenderedPageBreak/>
          <w:t>further disentangle the relationship between these two sources of behavioral modulation, we repeated the mixed effects models, but examined gain during the adaptation period as the predictor of interest. We hypothesized that gain in this period should not be predictive of behavioral performance, as there were no targets presented during this portion of the trial. We found that this was the case and did not observe any predictive relationship between gain during this period and behavioral performance (</w:t>
        </w:r>
        <w:r w:rsidR="00B76096" w:rsidDel="0002033B">
          <w:rPr>
            <w:rFonts w:ascii="Arial" w:hAnsi="Arial" w:cs="Arial"/>
            <w:color w:val="000000"/>
            <w:sz w:val="22"/>
            <w:szCs w:val="22"/>
          </w:rPr>
          <w:t xml:space="preserve">Extended Data </w:t>
        </w:r>
        <w:r w:rsidDel="0002033B">
          <w:rPr>
            <w:rFonts w:ascii="Arial" w:hAnsi="Arial" w:cs="Arial"/>
            <w:color w:val="000000"/>
            <w:sz w:val="22"/>
            <w:szCs w:val="22"/>
          </w:rPr>
          <w:t>Figure 5i-k; Supplementa</w:t>
        </w:r>
        <w:r w:rsidR="00B76096" w:rsidDel="0002033B">
          <w:rPr>
            <w:rFonts w:ascii="Arial" w:hAnsi="Arial" w:cs="Arial"/>
            <w:color w:val="000000"/>
            <w:sz w:val="22"/>
            <w:szCs w:val="22"/>
          </w:rPr>
          <w:t>ry</w:t>
        </w:r>
        <w:r w:rsidDel="0002033B">
          <w:rPr>
            <w:rFonts w:ascii="Arial" w:hAnsi="Arial" w:cs="Arial"/>
            <w:color w:val="000000"/>
            <w:sz w:val="22"/>
            <w:szCs w:val="22"/>
          </w:rPr>
          <w:t xml:space="preserve"> Table 1). In summary, we used a linear-nonlinear model to measure cortical gain in behaving mice, finding robust gain control in line with previous findings. Furthermore, we found that gain increased in the target period of the trial, and that psychometric performance is predicted by both the stimulus contrast and by session-to-session changes in cortical gain during target detection.</w:t>
        </w:r>
      </w:moveFrom>
    </w:p>
    <w:moveFromRangeEnd w:id="340"/>
    <w:p w14:paraId="052AD8FB" w14:textId="77777777" w:rsidR="00E57303" w:rsidRDefault="00E57303">
      <w:pPr>
        <w:rPr>
          <w:rFonts w:ascii="Arial" w:hAnsi="Arial" w:cs="Arial"/>
          <w:color w:val="000000"/>
          <w:sz w:val="22"/>
          <w:szCs w:val="22"/>
        </w:rPr>
      </w:pPr>
      <w:del w:id="342" w:author="Microsoft Office User" w:date="2021-07-20T14:50:00Z">
        <w:r w:rsidDel="0002033B">
          <w:rPr>
            <w:rFonts w:ascii="Arial" w:hAnsi="Arial" w:cs="Arial"/>
            <w:color w:val="000000"/>
            <w:sz w:val="22"/>
            <w:szCs w:val="22"/>
          </w:rPr>
          <w:br w:type="page"/>
        </w:r>
      </w:del>
    </w:p>
    <w:p w14:paraId="5DFF5289" w14:textId="77777777" w:rsidR="00E57303" w:rsidRDefault="00E57303" w:rsidP="00E57303">
      <w:pPr>
        <w:jc w:val="both"/>
        <w:rPr>
          <w:rFonts w:ascii="Arial" w:hAnsi="Arial" w:cs="Arial"/>
          <w:color w:val="000000"/>
          <w:sz w:val="22"/>
          <w:szCs w:val="22"/>
        </w:rPr>
      </w:pPr>
      <w:r>
        <w:rPr>
          <w:rFonts w:ascii="Arial" w:hAnsi="Arial" w:cs="Arial"/>
          <w:noProof/>
          <w:color w:val="000000"/>
          <w:sz w:val="22"/>
          <w:szCs w:val="22"/>
        </w:rPr>
        <w:drawing>
          <wp:inline distT="0" distB="0" distL="0" distR="0" wp14:anchorId="662AE3EA" wp14:editId="1676697E">
            <wp:extent cx="6858000" cy="2856865"/>
            <wp:effectExtent l="0" t="0" r="0" b="63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2856865"/>
                    </a:xfrm>
                    <a:prstGeom prst="rect">
                      <a:avLst/>
                    </a:prstGeom>
                  </pic:spPr>
                </pic:pic>
              </a:graphicData>
            </a:graphic>
          </wp:inline>
        </w:drawing>
      </w:r>
    </w:p>
    <w:p w14:paraId="270E4888" w14:textId="77777777" w:rsidR="00E57303" w:rsidRDefault="00E57303" w:rsidP="00E57303">
      <w:pPr>
        <w:jc w:val="both"/>
        <w:rPr>
          <w:rFonts w:ascii="Arial" w:hAnsi="Arial" w:cs="Arial"/>
          <w:b/>
          <w:bCs/>
          <w:color w:val="000000"/>
          <w:sz w:val="20"/>
          <w:szCs w:val="20"/>
        </w:rPr>
      </w:pPr>
      <w:r w:rsidRPr="000A7884">
        <w:rPr>
          <w:rFonts w:ascii="Arial" w:hAnsi="Arial" w:cs="Arial"/>
          <w:b/>
          <w:bCs/>
          <w:color w:val="000000"/>
          <w:sz w:val="20"/>
          <w:szCs w:val="20"/>
        </w:rPr>
        <w:t xml:space="preserve">Figure </w:t>
      </w:r>
      <w:r>
        <w:rPr>
          <w:rFonts w:ascii="Arial" w:hAnsi="Arial" w:cs="Arial"/>
          <w:b/>
          <w:bCs/>
          <w:color w:val="000000"/>
          <w:sz w:val="20"/>
          <w:szCs w:val="20"/>
        </w:rPr>
        <w:t>6</w:t>
      </w:r>
      <w:r w:rsidRPr="000A7884">
        <w:rPr>
          <w:rFonts w:ascii="Arial" w:hAnsi="Arial" w:cs="Arial"/>
          <w:b/>
          <w:bCs/>
          <w:color w:val="000000"/>
          <w:sz w:val="20"/>
          <w:szCs w:val="20"/>
        </w:rPr>
        <w:t>.</w:t>
      </w:r>
    </w:p>
    <w:p w14:paraId="6A015F6C" w14:textId="77777777" w:rsidR="00E57303" w:rsidRPr="000A7884" w:rsidRDefault="00E57303" w:rsidP="00E57303">
      <w:pPr>
        <w:jc w:val="both"/>
        <w:rPr>
          <w:rFonts w:ascii="Arial" w:hAnsi="Arial" w:cs="Arial"/>
          <w:b/>
          <w:bCs/>
          <w:color w:val="000000"/>
          <w:sz w:val="20"/>
          <w:szCs w:val="20"/>
        </w:rPr>
      </w:pPr>
    </w:p>
    <w:p w14:paraId="51B6A027" w14:textId="24B3AD34" w:rsidR="00E57303" w:rsidRPr="004E7B8B" w:rsidRDefault="00E57303" w:rsidP="00E57303">
      <w:pPr>
        <w:jc w:val="both"/>
        <w:rPr>
          <w:rFonts w:ascii="Arial" w:hAnsi="Arial" w:cs="Arial"/>
          <w:sz w:val="20"/>
          <w:szCs w:val="20"/>
        </w:rPr>
      </w:pPr>
      <w:r>
        <w:rPr>
          <w:rFonts w:ascii="Arial" w:hAnsi="Arial" w:cs="Arial"/>
          <w:b/>
          <w:bCs/>
          <w:color w:val="000000"/>
          <w:sz w:val="20"/>
          <w:szCs w:val="20"/>
        </w:rPr>
        <w:t xml:space="preserve">a, </w:t>
      </w:r>
      <w:r w:rsidRPr="009D287F">
        <w:rPr>
          <w:rFonts w:ascii="Arial" w:hAnsi="Arial" w:cs="Arial"/>
          <w:color w:val="000000"/>
          <w:sz w:val="20"/>
          <w:szCs w:val="20"/>
        </w:rPr>
        <w:t xml:space="preserve">Schematic of the </w:t>
      </w:r>
      <w:r>
        <w:rPr>
          <w:rFonts w:ascii="Arial" w:hAnsi="Arial" w:cs="Arial"/>
          <w:color w:val="000000"/>
          <w:sz w:val="20"/>
          <w:szCs w:val="20"/>
        </w:rPr>
        <w:t>linear nonlinear models fit to behavioral recordings</w:t>
      </w:r>
      <w:r w:rsidRPr="009D287F">
        <w:rPr>
          <w:rFonts w:ascii="Arial" w:hAnsi="Arial" w:cs="Arial"/>
          <w:color w:val="000000"/>
          <w:sz w:val="20"/>
          <w:szCs w:val="20"/>
        </w:rPr>
        <w:t xml:space="preserve">. </w:t>
      </w:r>
      <w:r>
        <w:rPr>
          <w:rFonts w:ascii="Arial" w:hAnsi="Arial" w:cs="Arial"/>
          <w:color w:val="000000"/>
          <w:sz w:val="20"/>
          <w:szCs w:val="20"/>
        </w:rPr>
        <w:t>Spectrograms concatenated across trials were used to estimate a STRF using normalized reverse correlation. The relationship between the STRF prediction (grey trace) and observed spikes were used to estimate two models: a static model where the nonlinearity is estimated across all trial periods or a GC model where the nonlinearity is estimated separately for low and high contrast.</w:t>
      </w:r>
      <w:r>
        <w:rPr>
          <w:rFonts w:ascii="Arial" w:hAnsi="Arial" w:cs="Arial"/>
          <w:b/>
          <w:bCs/>
          <w:color w:val="000000"/>
          <w:sz w:val="20"/>
          <w:szCs w:val="20"/>
        </w:rPr>
        <w:t xml:space="preserve"> b, </w:t>
      </w:r>
      <w:r w:rsidRPr="009D287F">
        <w:rPr>
          <w:rFonts w:ascii="Arial" w:hAnsi="Arial" w:cs="Arial"/>
          <w:color w:val="000000"/>
          <w:sz w:val="20"/>
          <w:szCs w:val="20"/>
        </w:rPr>
        <w:t xml:space="preserve">Example background-locked responses from a well-tuned cortical unit across the trial duration. The top portion of the plot is a spike raster sorted by the frozen noise scenes (Scene 1-5) of the background. </w:t>
      </w:r>
      <w:r>
        <w:rPr>
          <w:rFonts w:ascii="Arial" w:hAnsi="Arial" w:cs="Arial"/>
          <w:color w:val="000000"/>
          <w:sz w:val="20"/>
          <w:szCs w:val="20"/>
        </w:rPr>
        <w:t xml:space="preserve">The contrast of the adaptation and target periods are indicated by the red and blue rectangles on the top of the plot. </w:t>
      </w:r>
      <w:r w:rsidRPr="009D287F">
        <w:rPr>
          <w:rFonts w:ascii="Arial" w:hAnsi="Arial" w:cs="Arial"/>
          <w:color w:val="000000"/>
          <w:sz w:val="20"/>
          <w:szCs w:val="20"/>
        </w:rPr>
        <w:t>The bottom portion of the plot is a</w:t>
      </w:r>
      <w:r>
        <w:rPr>
          <w:rFonts w:ascii="Arial" w:hAnsi="Arial" w:cs="Arial"/>
          <w:color w:val="000000"/>
          <w:sz w:val="20"/>
          <w:szCs w:val="20"/>
        </w:rPr>
        <w:t xml:space="preserve"> trial-averaged</w:t>
      </w:r>
      <w:r w:rsidRPr="009D287F">
        <w:rPr>
          <w:rFonts w:ascii="Arial" w:hAnsi="Arial" w:cs="Arial"/>
          <w:color w:val="000000"/>
          <w:sz w:val="20"/>
          <w:szCs w:val="20"/>
        </w:rPr>
        <w:t xml:space="preserve"> PSTH of the observed spiking, binned every 25ms (black trace). The color</w:t>
      </w:r>
      <w:r>
        <w:rPr>
          <w:rFonts w:ascii="Arial" w:hAnsi="Arial" w:cs="Arial"/>
          <w:color w:val="000000"/>
          <w:sz w:val="20"/>
          <w:szCs w:val="20"/>
        </w:rPr>
        <w:t>ed</w:t>
      </w:r>
      <w:r w:rsidRPr="009D287F">
        <w:rPr>
          <w:rFonts w:ascii="Arial" w:hAnsi="Arial" w:cs="Arial"/>
          <w:color w:val="000000"/>
          <w:sz w:val="20"/>
          <w:szCs w:val="20"/>
        </w:rPr>
        <w:t xml:space="preserve"> traces </w:t>
      </w:r>
      <w:r>
        <w:rPr>
          <w:rFonts w:ascii="Arial" w:hAnsi="Arial" w:cs="Arial"/>
          <w:color w:val="000000"/>
          <w:sz w:val="20"/>
          <w:szCs w:val="20"/>
        </w:rPr>
        <w:t>are the predictions of the static model (grey) and GC model (</w:t>
      </w:r>
      <w:del w:id="343" w:author="Microsoft Office User" w:date="2021-07-20T17:25:00Z">
        <w:r w:rsidDel="005A617D">
          <w:rPr>
            <w:rFonts w:ascii="Arial" w:hAnsi="Arial" w:cs="Arial"/>
            <w:color w:val="000000"/>
            <w:sz w:val="20"/>
            <w:szCs w:val="20"/>
          </w:rPr>
          <w:delText>orange</w:delText>
        </w:r>
      </w:del>
      <w:ins w:id="344" w:author="Microsoft Office User" w:date="2021-07-20T17:25:00Z">
        <w:r w:rsidR="005A617D">
          <w:rPr>
            <w:rFonts w:ascii="Arial" w:hAnsi="Arial" w:cs="Arial"/>
            <w:color w:val="000000"/>
            <w:sz w:val="20"/>
            <w:szCs w:val="20"/>
          </w:rPr>
          <w:t>green</w:t>
        </w:r>
      </w:ins>
      <w:r>
        <w:rPr>
          <w:rFonts w:ascii="Arial" w:hAnsi="Arial" w:cs="Arial"/>
          <w:color w:val="000000"/>
          <w:sz w:val="20"/>
          <w:szCs w:val="20"/>
        </w:rPr>
        <w:t>). Correlations of the model predictions and trial-averaged PSTH are indicated in the legend.</w:t>
      </w:r>
      <w:r>
        <w:rPr>
          <w:rFonts w:ascii="Arial" w:hAnsi="Arial" w:cs="Arial"/>
          <w:b/>
          <w:bCs/>
          <w:color w:val="000000"/>
          <w:sz w:val="20"/>
          <w:szCs w:val="20"/>
        </w:rPr>
        <w:t xml:space="preserve"> c, </w:t>
      </w:r>
      <w:r w:rsidRPr="009D287F">
        <w:rPr>
          <w:rFonts w:ascii="Arial" w:hAnsi="Arial" w:cs="Arial"/>
          <w:color w:val="000000"/>
          <w:sz w:val="20"/>
          <w:szCs w:val="20"/>
        </w:rPr>
        <w:t>STRF for this example neuron. STRF values are indicated by the color</w:t>
      </w:r>
      <w:ins w:id="345" w:author="Microsoft Office User" w:date="2021-07-20T17:25:00Z">
        <w:r w:rsidR="005A617D">
          <w:rPr>
            <w:rFonts w:ascii="Arial" w:hAnsi="Arial" w:cs="Arial"/>
            <w:color w:val="000000"/>
            <w:sz w:val="20"/>
            <w:szCs w:val="20"/>
          </w:rPr>
          <w:t xml:space="preserve"> </w:t>
        </w:r>
      </w:ins>
      <w:r w:rsidRPr="009D287F">
        <w:rPr>
          <w:rFonts w:ascii="Arial" w:hAnsi="Arial" w:cs="Arial"/>
          <w:color w:val="000000"/>
          <w:sz w:val="20"/>
          <w:szCs w:val="20"/>
        </w:rPr>
        <w:t>bar.</w:t>
      </w:r>
      <w:r>
        <w:rPr>
          <w:rFonts w:ascii="Arial" w:hAnsi="Arial" w:cs="Arial"/>
          <w:b/>
          <w:bCs/>
          <w:color w:val="000000"/>
          <w:sz w:val="20"/>
          <w:szCs w:val="20"/>
        </w:rPr>
        <w:t xml:space="preserve"> d, </w:t>
      </w:r>
      <w:r w:rsidRPr="009D287F">
        <w:rPr>
          <w:rFonts w:ascii="Arial" w:hAnsi="Arial" w:cs="Arial"/>
          <w:color w:val="000000"/>
          <w:sz w:val="20"/>
          <w:szCs w:val="20"/>
        </w:rPr>
        <w:t>Estimated nonlinearities for this example neuron. Points indicate the mean observed firing rate (ordinate), binned according to observed filter prediction values (abscissa). Solid lines indicate exponential function fits to the underlying points. Each line is a fit to the test set in 10 cross-validation runs</w:t>
      </w:r>
      <w:r w:rsidR="002F5875">
        <w:rPr>
          <w:rFonts w:ascii="Arial" w:hAnsi="Arial" w:cs="Arial"/>
          <w:color w:val="000000"/>
          <w:sz w:val="20"/>
          <w:szCs w:val="20"/>
        </w:rPr>
        <w:t xml:space="preserve">. </w:t>
      </w:r>
      <w:r>
        <w:rPr>
          <w:rFonts w:ascii="Arial" w:hAnsi="Arial" w:cs="Arial"/>
          <w:color w:val="000000"/>
          <w:sz w:val="20"/>
          <w:szCs w:val="20"/>
        </w:rPr>
        <w:t>Blue and red lines and dots are the nonlinearities in low and high contrast for the GC model, while the grey lines and dots are for the static model (here, they are obscured by the high contrast data).</w:t>
      </w:r>
      <w:r>
        <w:rPr>
          <w:rFonts w:ascii="Arial" w:hAnsi="Arial" w:cs="Arial"/>
          <w:b/>
          <w:bCs/>
          <w:color w:val="000000"/>
          <w:sz w:val="20"/>
          <w:szCs w:val="20"/>
        </w:rPr>
        <w:t xml:space="preserve"> e, </w:t>
      </w:r>
      <w:r w:rsidRPr="009D287F">
        <w:rPr>
          <w:rFonts w:ascii="Arial" w:hAnsi="Arial" w:cs="Arial"/>
          <w:color w:val="000000"/>
          <w:sz w:val="20"/>
          <w:szCs w:val="20"/>
        </w:rPr>
        <w:t>Gain control in auditory cortex during the task.</w:t>
      </w:r>
      <w:r>
        <w:rPr>
          <w:rFonts w:ascii="Arial" w:hAnsi="Arial" w:cs="Arial"/>
          <w:color w:val="000000"/>
          <w:sz w:val="20"/>
          <w:szCs w:val="20"/>
        </w:rPr>
        <w:t xml:space="preserve"> In the main figure,</w:t>
      </w:r>
      <w:r w:rsidRPr="009D287F">
        <w:rPr>
          <w:rFonts w:ascii="Arial" w:hAnsi="Arial" w:cs="Arial"/>
          <w:color w:val="000000"/>
          <w:sz w:val="20"/>
          <w:szCs w:val="20"/>
        </w:rPr>
        <w:t xml:space="preserve"> </w:t>
      </w:r>
      <w:r>
        <w:rPr>
          <w:rFonts w:ascii="Arial" w:hAnsi="Arial" w:cs="Arial"/>
          <w:color w:val="000000"/>
          <w:sz w:val="20"/>
          <w:szCs w:val="20"/>
        </w:rPr>
        <w:t>e</w:t>
      </w:r>
      <w:r w:rsidRPr="009D287F">
        <w:rPr>
          <w:rFonts w:ascii="Arial" w:hAnsi="Arial" w:cs="Arial"/>
          <w:color w:val="000000"/>
          <w:sz w:val="20"/>
          <w:szCs w:val="20"/>
        </w:rPr>
        <w:t xml:space="preserve">ach </w:t>
      </w:r>
      <w:r>
        <w:rPr>
          <w:rFonts w:ascii="Arial" w:hAnsi="Arial" w:cs="Arial"/>
          <w:color w:val="000000"/>
          <w:sz w:val="20"/>
          <w:szCs w:val="20"/>
        </w:rPr>
        <w:t>probability density</w:t>
      </w:r>
      <w:r w:rsidRPr="009D287F">
        <w:rPr>
          <w:rFonts w:ascii="Arial" w:hAnsi="Arial" w:cs="Arial"/>
          <w:color w:val="000000"/>
          <w:sz w:val="20"/>
          <w:szCs w:val="20"/>
        </w:rPr>
        <w:t xml:space="preserve"> is the distribution of gain values in high and low contrast</w:t>
      </w:r>
      <w:del w:id="346" w:author="Microsoft Office User" w:date="2021-07-21T10:37:00Z">
        <w:r w:rsidRPr="009D287F" w:rsidDel="005B511D">
          <w:rPr>
            <w:rFonts w:ascii="Arial" w:hAnsi="Arial" w:cs="Arial"/>
            <w:color w:val="000000"/>
            <w:sz w:val="20"/>
            <w:szCs w:val="20"/>
          </w:rPr>
          <w:delText xml:space="preserve"> across neurons with NR below 100</w:delText>
        </w:r>
      </w:del>
      <w:r w:rsidRPr="009D287F">
        <w:rPr>
          <w:rFonts w:ascii="Arial" w:hAnsi="Arial" w:cs="Arial"/>
          <w:color w:val="000000"/>
          <w:sz w:val="20"/>
          <w:szCs w:val="20"/>
        </w:rPr>
        <w:t>.</w:t>
      </w:r>
      <w:r>
        <w:rPr>
          <w:rFonts w:ascii="Arial" w:hAnsi="Arial" w:cs="Arial"/>
          <w:color w:val="000000"/>
          <w:sz w:val="20"/>
          <w:szCs w:val="20"/>
        </w:rPr>
        <w:t xml:space="preserve"> Lighter shaded histograms indicate gain during the adaptation period and darker shaded histograms indicate gain during the target period (labelled by “A” and “T”, respectively). Asterisks indicate post-hoc test results for adaptation vs. target gain in each contrast. </w:t>
      </w:r>
      <w:r w:rsidRPr="00BB7446">
        <w:rPr>
          <w:rFonts w:ascii="Arial" w:hAnsi="Arial" w:cs="Arial"/>
          <w:i/>
          <w:iCs/>
          <w:color w:val="000000"/>
          <w:sz w:val="20"/>
          <w:szCs w:val="20"/>
        </w:rPr>
        <w:t>Inset</w:t>
      </w:r>
      <w:r>
        <w:rPr>
          <w:rFonts w:ascii="Arial" w:hAnsi="Arial" w:cs="Arial"/>
          <w:color w:val="000000"/>
          <w:sz w:val="20"/>
          <w:szCs w:val="20"/>
        </w:rPr>
        <w:t>: gain distributions for each contrast, regardless of trial period.</w:t>
      </w:r>
      <w:r w:rsidRPr="009D287F">
        <w:rPr>
          <w:rFonts w:ascii="Arial" w:hAnsi="Arial" w:cs="Arial"/>
          <w:color w:val="000000"/>
          <w:sz w:val="20"/>
          <w:szCs w:val="20"/>
        </w:rPr>
        <w:t xml:space="preserve"> Dashed vertical lines indicate the median of each distribution</w:t>
      </w:r>
      <w:r>
        <w:rPr>
          <w:rFonts w:ascii="Arial" w:hAnsi="Arial" w:cs="Arial"/>
          <w:color w:val="000000"/>
          <w:sz w:val="20"/>
          <w:szCs w:val="20"/>
        </w:rPr>
        <w:t>, asterisks indicate the results of a Wilcoxon Sign-Rank test across contrast</w:t>
      </w:r>
      <w:r w:rsidRPr="009D287F">
        <w:rPr>
          <w:rFonts w:ascii="Arial" w:hAnsi="Arial" w:cs="Arial"/>
          <w:color w:val="000000"/>
          <w:sz w:val="20"/>
          <w:szCs w:val="20"/>
        </w:rPr>
        <w:t>.</w:t>
      </w:r>
      <w:r>
        <w:rPr>
          <w:rFonts w:ascii="Arial" w:hAnsi="Arial" w:cs="Arial"/>
          <w:color w:val="000000"/>
          <w:sz w:val="20"/>
          <w:szCs w:val="20"/>
        </w:rPr>
        <w:t xml:space="preserve"> </w:t>
      </w:r>
      <w:r>
        <w:rPr>
          <w:rFonts w:ascii="Arial" w:hAnsi="Arial" w:cs="Arial"/>
          <w:b/>
          <w:bCs/>
          <w:color w:val="000000"/>
          <w:sz w:val="20"/>
          <w:szCs w:val="20"/>
        </w:rPr>
        <w:t xml:space="preserve">f, </w:t>
      </w:r>
      <w:r>
        <w:rPr>
          <w:rFonts w:ascii="Arial" w:hAnsi="Arial" w:cs="Arial"/>
          <w:color w:val="000000"/>
          <w:sz w:val="20"/>
          <w:szCs w:val="20"/>
        </w:rPr>
        <w:t>Average psychometric curves in low contrast split by cortical gain estimated during the target period of the stimulus. Light blue data points indicate the average performance in sessions where average gain was below the across-session median gain. Dark blue data points indicate average performance in sessions where average gain was above the median. Solid lines are psychometric fits to the data, with the thresholds plotted vertically from 0.5. Error</w:t>
      </w:r>
      <w:ins w:id="347" w:author="Microsoft Office User" w:date="2021-07-20T17:25:00Z">
        <w:r w:rsidR="005A617D">
          <w:rPr>
            <w:rFonts w:ascii="Arial" w:hAnsi="Arial" w:cs="Arial"/>
            <w:color w:val="000000"/>
            <w:sz w:val="20"/>
            <w:szCs w:val="20"/>
          </w:rPr>
          <w:t xml:space="preserve"> </w:t>
        </w:r>
      </w:ins>
      <w:r>
        <w:rPr>
          <w:rFonts w:ascii="Arial" w:hAnsi="Arial" w:cs="Arial"/>
          <w:color w:val="000000"/>
          <w:sz w:val="20"/>
          <w:szCs w:val="20"/>
        </w:rPr>
        <w:t xml:space="preserve">bars indicate </w:t>
      </w:r>
      <w:r w:rsidRPr="009D287F">
        <w:rPr>
          <w:rFonts w:ascii="Arial" w:hAnsi="Arial" w:cs="Arial"/>
          <w:color w:val="000000"/>
          <w:sz w:val="20"/>
          <w:szCs w:val="20"/>
        </w:rPr>
        <w:t>±</w:t>
      </w:r>
      <w:del w:id="348" w:author="Microsoft Office User" w:date="2021-07-20T17:25:00Z">
        <w:r w:rsidDel="005A617D">
          <w:rPr>
            <w:rFonts w:ascii="Arial" w:hAnsi="Arial" w:cs="Arial"/>
            <w:color w:val="000000"/>
            <w:sz w:val="20"/>
            <w:szCs w:val="20"/>
          </w:rPr>
          <w:delText>s.e.</w:delText>
        </w:r>
      </w:del>
      <w:ins w:id="349" w:author="Microsoft Office User" w:date="2021-07-20T17:25:00Z">
        <w:r w:rsidR="005A617D">
          <w:rPr>
            <w:rFonts w:ascii="Arial" w:hAnsi="Arial" w:cs="Arial"/>
            <w:color w:val="000000"/>
            <w:sz w:val="20"/>
            <w:szCs w:val="20"/>
          </w:rPr>
          <w:t>SEM</w:t>
        </w:r>
      </w:ins>
      <w:del w:id="350" w:author="Microsoft Office User" w:date="2021-07-20T17:25:00Z">
        <w:r w:rsidDel="005A617D">
          <w:rPr>
            <w:rFonts w:ascii="Arial" w:hAnsi="Arial" w:cs="Arial"/>
            <w:color w:val="000000"/>
            <w:sz w:val="20"/>
            <w:szCs w:val="20"/>
          </w:rPr>
          <w:delText>m.</w:delText>
        </w:r>
      </w:del>
      <w:r>
        <w:rPr>
          <w:rFonts w:ascii="Arial" w:hAnsi="Arial" w:cs="Arial"/>
          <w:color w:val="000000"/>
          <w:sz w:val="20"/>
          <w:szCs w:val="20"/>
        </w:rPr>
        <w:t xml:space="preserve"> </w:t>
      </w:r>
      <w:r>
        <w:rPr>
          <w:rFonts w:ascii="Arial" w:hAnsi="Arial" w:cs="Arial"/>
          <w:i/>
          <w:iCs/>
          <w:color w:val="000000"/>
          <w:sz w:val="20"/>
          <w:szCs w:val="20"/>
        </w:rPr>
        <w:t>Inset</w:t>
      </w:r>
      <w:r>
        <w:rPr>
          <w:rFonts w:ascii="Arial" w:hAnsi="Arial" w:cs="Arial"/>
          <w:color w:val="000000"/>
          <w:sz w:val="20"/>
          <w:szCs w:val="20"/>
        </w:rPr>
        <w:t>: Histogram of average target gain over sessions. The dashed red vertical line indicates the median gain, light blue bars indicate sessions below the median, and dark blue bars indicate sessions above the median.</w:t>
      </w:r>
      <w:r>
        <w:rPr>
          <w:rFonts w:ascii="Arial" w:hAnsi="Arial" w:cs="Arial"/>
          <w:b/>
          <w:bCs/>
          <w:color w:val="000000"/>
          <w:sz w:val="20"/>
          <w:szCs w:val="20"/>
        </w:rPr>
        <w:t xml:space="preserve"> g, </w:t>
      </w:r>
      <w:r w:rsidRPr="009D287F">
        <w:rPr>
          <w:rFonts w:ascii="Arial" w:hAnsi="Arial" w:cs="Arial"/>
          <w:color w:val="000000"/>
          <w:sz w:val="20"/>
          <w:szCs w:val="20"/>
        </w:rPr>
        <w:t xml:space="preserve">Relationship between gain and behavioral threshold. </w:t>
      </w:r>
      <w:del w:id="351" w:author="Microsoft Office User" w:date="2021-07-20T17:25:00Z">
        <w:r w:rsidRPr="009D287F" w:rsidDel="005A617D">
          <w:rPr>
            <w:rFonts w:ascii="Arial" w:hAnsi="Arial" w:cs="Arial"/>
            <w:color w:val="000000"/>
            <w:sz w:val="20"/>
            <w:szCs w:val="20"/>
          </w:rPr>
          <w:delText>Each circle</w:delText>
        </w:r>
      </w:del>
      <w:ins w:id="352" w:author="Microsoft Office User" w:date="2021-07-20T17:25:00Z">
        <w:r w:rsidR="005A617D">
          <w:rPr>
            <w:rFonts w:ascii="Arial" w:hAnsi="Arial" w:cs="Arial"/>
            <w:color w:val="000000"/>
            <w:sz w:val="20"/>
            <w:szCs w:val="20"/>
          </w:rPr>
          <w:t>Circles</w:t>
        </w:r>
      </w:ins>
      <w:r w:rsidRPr="009D287F">
        <w:rPr>
          <w:rFonts w:ascii="Arial" w:hAnsi="Arial" w:cs="Arial"/>
          <w:color w:val="000000"/>
          <w:sz w:val="20"/>
          <w:szCs w:val="20"/>
        </w:rPr>
        <w:t xml:space="preserve"> represent</w:t>
      </w:r>
      <w:del w:id="353" w:author="Microsoft Office User" w:date="2021-07-20T17:25:00Z">
        <w:r w:rsidRPr="009D287F" w:rsidDel="005A617D">
          <w:rPr>
            <w:rFonts w:ascii="Arial" w:hAnsi="Arial" w:cs="Arial"/>
            <w:color w:val="000000"/>
            <w:sz w:val="20"/>
            <w:szCs w:val="20"/>
          </w:rPr>
          <w:delText>s</w:delText>
        </w:r>
      </w:del>
      <w:r w:rsidRPr="009D287F">
        <w:rPr>
          <w:rFonts w:ascii="Arial" w:hAnsi="Arial" w:cs="Arial"/>
          <w:color w:val="000000"/>
          <w:sz w:val="20"/>
          <w:szCs w:val="20"/>
        </w:rPr>
        <w:t xml:space="preserve"> the average gain and behavioral threshold for each </w:t>
      </w:r>
      <w:r>
        <w:rPr>
          <w:rFonts w:ascii="Arial" w:hAnsi="Arial" w:cs="Arial"/>
          <w:color w:val="000000"/>
          <w:sz w:val="20"/>
          <w:szCs w:val="20"/>
        </w:rPr>
        <w:t>session</w:t>
      </w:r>
      <w:r w:rsidRPr="009D287F">
        <w:rPr>
          <w:rFonts w:ascii="Arial" w:hAnsi="Arial" w:cs="Arial"/>
          <w:color w:val="000000"/>
          <w:sz w:val="20"/>
          <w:szCs w:val="20"/>
        </w:rPr>
        <w:t xml:space="preserve"> </w:t>
      </w:r>
      <w:r>
        <w:rPr>
          <w:rFonts w:ascii="Arial" w:hAnsi="Arial" w:cs="Arial"/>
          <w:color w:val="000000"/>
          <w:sz w:val="20"/>
          <w:szCs w:val="20"/>
        </w:rPr>
        <w:t>and</w:t>
      </w:r>
      <w:r w:rsidRPr="009D287F">
        <w:rPr>
          <w:rFonts w:ascii="Arial" w:hAnsi="Arial" w:cs="Arial"/>
          <w:color w:val="000000"/>
          <w:sz w:val="20"/>
          <w:szCs w:val="20"/>
        </w:rPr>
        <w:t xml:space="preserve"> contrast (</w:t>
      </w:r>
      <w:r>
        <w:rPr>
          <w:rFonts w:ascii="Arial" w:hAnsi="Arial" w:cs="Arial"/>
          <w:color w:val="000000"/>
          <w:sz w:val="20"/>
          <w:szCs w:val="20"/>
        </w:rPr>
        <w:t>blue and red dots indicate low and high contrast target periods, respectively</w:t>
      </w:r>
      <w:r w:rsidRPr="009D287F">
        <w:rPr>
          <w:rFonts w:ascii="Arial" w:hAnsi="Arial" w:cs="Arial"/>
          <w:color w:val="000000"/>
          <w:sz w:val="20"/>
          <w:szCs w:val="20"/>
        </w:rPr>
        <w:t xml:space="preserve">). Grey lines indicate </w:t>
      </w:r>
      <w:r>
        <w:rPr>
          <w:rFonts w:ascii="Arial" w:hAnsi="Arial" w:cs="Arial"/>
          <w:color w:val="000000"/>
          <w:sz w:val="20"/>
          <w:szCs w:val="20"/>
        </w:rPr>
        <w:t>linear best fit</w:t>
      </w:r>
      <w:r w:rsidRPr="009D287F">
        <w:rPr>
          <w:rFonts w:ascii="Arial" w:hAnsi="Arial" w:cs="Arial"/>
          <w:color w:val="000000"/>
          <w:sz w:val="20"/>
          <w:szCs w:val="20"/>
        </w:rPr>
        <w:t>.</w:t>
      </w:r>
      <w:r>
        <w:rPr>
          <w:rFonts w:ascii="Arial" w:hAnsi="Arial" w:cs="Arial"/>
          <w:color w:val="000000"/>
          <w:sz w:val="20"/>
          <w:szCs w:val="20"/>
        </w:rPr>
        <w:t xml:space="preserve"> </w:t>
      </w:r>
      <w:r>
        <w:rPr>
          <w:rFonts w:ascii="Arial" w:hAnsi="Arial" w:cs="Arial"/>
          <w:b/>
          <w:bCs/>
          <w:color w:val="000000"/>
          <w:sz w:val="20"/>
          <w:szCs w:val="20"/>
        </w:rPr>
        <w:t xml:space="preserve">h, </w:t>
      </w:r>
      <w:r w:rsidRPr="009D287F">
        <w:rPr>
          <w:rFonts w:ascii="Arial" w:hAnsi="Arial" w:cs="Arial"/>
          <w:color w:val="000000"/>
          <w:sz w:val="20"/>
          <w:szCs w:val="20"/>
        </w:rPr>
        <w:t xml:space="preserve">Relationship between gain and behavioral slope. Appearance as in </w:t>
      </w:r>
      <w:r w:rsidRPr="009D287F">
        <w:rPr>
          <w:rFonts w:ascii="Arial" w:hAnsi="Arial" w:cs="Arial"/>
          <w:b/>
          <w:bCs/>
          <w:color w:val="000000"/>
          <w:sz w:val="20"/>
          <w:szCs w:val="20"/>
        </w:rPr>
        <w:t>g</w:t>
      </w:r>
      <w:r w:rsidRPr="009D287F">
        <w:rPr>
          <w:rFonts w:ascii="Arial" w:hAnsi="Arial" w:cs="Arial"/>
          <w:color w:val="000000"/>
          <w:sz w:val="20"/>
          <w:szCs w:val="20"/>
        </w:rPr>
        <w:t xml:space="preserve">.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37C9743B" w14:textId="7848351F" w:rsidR="005E6A59" w:rsidRPr="004371FD" w:rsidRDefault="005E6A59" w:rsidP="005E6A59">
      <w:pPr>
        <w:jc w:val="both"/>
        <w:rPr>
          <w:rFonts w:ascii="Arial" w:hAnsi="Arial" w:cs="Arial"/>
          <w:color w:val="000000"/>
          <w:sz w:val="22"/>
          <w:szCs w:val="22"/>
        </w:rPr>
      </w:pPr>
      <w:r w:rsidRPr="0087636C">
        <w:rPr>
          <w:rFonts w:ascii="Arial" w:hAnsi="Arial" w:cs="Arial"/>
          <w:sz w:val="22"/>
          <w:szCs w:val="22"/>
        </w:rPr>
        <w:br w:type="page"/>
      </w:r>
      <w:r>
        <w:rPr>
          <w:rFonts w:ascii="Arial" w:hAnsi="Arial" w:cs="Arial"/>
          <w:b/>
          <w:bCs/>
          <w:color w:val="000000"/>
          <w:sz w:val="22"/>
          <w:szCs w:val="22"/>
        </w:rPr>
        <w:lastRenderedPageBreak/>
        <w:t>Discussion</w:t>
      </w:r>
    </w:p>
    <w:p w14:paraId="467CBD85" w14:textId="77777777" w:rsidR="005E6A59" w:rsidRDefault="005E6A59" w:rsidP="005E6A59">
      <w:pPr>
        <w:jc w:val="both"/>
        <w:rPr>
          <w:rFonts w:ascii="Arial" w:hAnsi="Arial" w:cs="Arial"/>
          <w:sz w:val="22"/>
          <w:szCs w:val="22"/>
        </w:rPr>
      </w:pPr>
      <w:r>
        <w:rPr>
          <w:rFonts w:ascii="Arial" w:hAnsi="Arial" w:cs="Arial"/>
          <w:sz w:val="22"/>
          <w:szCs w:val="22"/>
        </w:rPr>
        <w:tab/>
      </w:r>
      <w:r w:rsidRPr="005B538C">
        <w:rPr>
          <w:rFonts w:ascii="Arial" w:hAnsi="Arial" w:cs="Arial"/>
          <w:sz w:val="22"/>
          <w:szCs w:val="22"/>
        </w:rPr>
        <w:t>On</w:t>
      </w:r>
      <w:r>
        <w:rPr>
          <w:rFonts w:ascii="Arial" w:hAnsi="Arial" w:cs="Arial"/>
          <w:sz w:val="22"/>
          <w:szCs w:val="22"/>
        </w:rPr>
        <w:t xml:space="preserve"> a</w:t>
      </w:r>
      <w:r w:rsidRPr="005B538C">
        <w:rPr>
          <w:rFonts w:ascii="Arial" w:hAnsi="Arial" w:cs="Arial"/>
          <w:sz w:val="22"/>
          <w:szCs w:val="22"/>
        </w:rPr>
        <w:t xml:space="preserve"> daily basis, we navigate through </w:t>
      </w:r>
      <w:r>
        <w:rPr>
          <w:rFonts w:ascii="Arial" w:hAnsi="Arial" w:cs="Arial"/>
          <w:sz w:val="22"/>
          <w:szCs w:val="22"/>
        </w:rPr>
        <w:t>many auditory</w:t>
      </w:r>
      <w:r w:rsidRPr="005B538C">
        <w:rPr>
          <w:rFonts w:ascii="Arial" w:hAnsi="Arial" w:cs="Arial"/>
          <w:sz w:val="22"/>
          <w:szCs w:val="22"/>
        </w:rPr>
        <w:t xml:space="preserve"> environments</w:t>
      </w:r>
      <w:r>
        <w:rPr>
          <w:rFonts w:ascii="Arial" w:hAnsi="Arial" w:cs="Arial"/>
          <w:sz w:val="22"/>
          <w:szCs w:val="22"/>
        </w:rPr>
        <w:t>, each defined by different statistical properties</w:t>
      </w:r>
      <w:r w:rsidRPr="005B538C">
        <w:rPr>
          <w:rFonts w:ascii="Arial" w:hAnsi="Arial" w:cs="Arial"/>
          <w:sz w:val="22"/>
          <w:szCs w:val="22"/>
        </w:rPr>
        <w:t>.</w:t>
      </w:r>
      <w:r>
        <w:rPr>
          <w:rFonts w:ascii="Arial" w:hAnsi="Arial" w:cs="Arial"/>
          <w:sz w:val="22"/>
          <w:szCs w:val="22"/>
        </w:rPr>
        <w:t xml:space="preserve"> The dynamic range, or contrast, of acoustic inputs poses a challenge to the auditory system, which is composed of neurons with limited dynamic range in their response.</w:t>
      </w:r>
      <w:r w:rsidRPr="005B538C">
        <w:rPr>
          <w:rFonts w:ascii="Arial" w:hAnsi="Arial" w:cs="Arial"/>
          <w:sz w:val="22"/>
          <w:szCs w:val="22"/>
        </w:rPr>
        <w:t xml:space="preserve"> The efficient coding hypothesis predicts that as acoustic contrast shifts, neurons throughout the auditory pathway adjust their sensitivity</w:t>
      </w:r>
      <w:r>
        <w:rPr>
          <w:rFonts w:ascii="Arial" w:hAnsi="Arial" w:cs="Arial"/>
          <w:sz w:val="22"/>
          <w:szCs w:val="22"/>
        </w:rPr>
        <w:t xml:space="preserve"> in order to</w:t>
      </w:r>
      <w:r w:rsidRPr="005B538C">
        <w:rPr>
          <w:rFonts w:ascii="Arial" w:hAnsi="Arial" w:cs="Arial"/>
          <w:sz w:val="22"/>
          <w:szCs w:val="22"/>
        </w:rPr>
        <w:t xml:space="preserve"> match the dynamic range of their response to that of the stimulus distribution</w:t>
      </w:r>
      <w:r>
        <w:rPr>
          <w:rFonts w:ascii="Arial" w:hAnsi="Arial" w:cs="Arial"/>
          <w:sz w:val="22"/>
          <w:szCs w:val="22"/>
        </w:rPr>
        <w:fldChar w:fldCharType="begin" w:fldLock="1"/>
      </w:r>
      <w:r>
        <w:rPr>
          <w:rFonts w:ascii="Arial" w:hAnsi="Arial" w:cs="Arial"/>
          <w:sz w:val="22"/>
          <w:szCs w:val="22"/>
        </w:rPr>
        <w:instrText>ADDIN CSL_CITATION {"citationItems":[{"id":"ITEM-1","itemData":{"DOI":"10.7551/mitpress/9780262518420.003.0013","ISBN":"9780262518420","ISSN":"15459624","PMID":"15742708","abstract":"In W.A. Rosenblith, editor, Sensory Communication, pages 217–234. MIT Press, Cambridge, MA, 1961.","author":[{"dropping-particle":"","family":"Barlow","given":"HB B","non-dropping-particle":"","parse-names":false,"suffix":""}],"container-title":"Sensory communication","id":"ITEM-1","issue":"2","issued":{"date-parts":[["1961"]]},"page":"57-58","title":"Possible principles underlying the transformations of sensory messages","type":"chapter","volume":"6"},"uris":["http://www.mendeley.com/documents/?uuid=0f426e99-05fb-4c1d-9008-2f59a0e86b7e"]}],"mendeley":{"formattedCitation":"&lt;sup&gt;1&lt;/sup&gt;","plainTextFormattedCitation":"1","previouslyFormattedCitation":"&lt;sup&gt;1&lt;/sup&gt;"},"properties":{"noteIndex":0},"schema":"https://github.com/citation-style-language/schema/raw/master/csl-citation.json"}</w:instrText>
      </w:r>
      <w:r>
        <w:rPr>
          <w:rFonts w:ascii="Arial" w:hAnsi="Arial" w:cs="Arial"/>
          <w:sz w:val="22"/>
          <w:szCs w:val="22"/>
        </w:rPr>
        <w:fldChar w:fldCharType="separate"/>
      </w:r>
      <w:r w:rsidRPr="00756393">
        <w:rPr>
          <w:rFonts w:ascii="Arial" w:hAnsi="Arial" w:cs="Arial"/>
          <w:noProof/>
          <w:sz w:val="22"/>
          <w:szCs w:val="22"/>
          <w:vertAlign w:val="superscript"/>
        </w:rPr>
        <w:t>1</w:t>
      </w:r>
      <w:r>
        <w:rPr>
          <w:rFonts w:ascii="Arial" w:hAnsi="Arial" w:cs="Arial"/>
          <w:sz w:val="22"/>
          <w:szCs w:val="22"/>
        </w:rPr>
        <w:fldChar w:fldCharType="end"/>
      </w:r>
      <w:r w:rsidRPr="005B538C">
        <w:rPr>
          <w:rFonts w:ascii="Arial" w:hAnsi="Arial" w:cs="Arial"/>
          <w:sz w:val="22"/>
          <w:szCs w:val="22"/>
        </w:rPr>
        <w:t>. Multiple studies have demonstrated that indeed, neurons throughout the auditory pathway exhibit contrast adaptation</w:t>
      </w:r>
      <w:r>
        <w:rPr>
          <w:rFonts w:ascii="Arial" w:hAnsi="Arial" w:cs="Arial"/>
          <w:sz w:val="22"/>
          <w:szCs w:val="22"/>
        </w:rPr>
        <w:fldChar w:fldCharType="begin" w:fldLock="1"/>
      </w:r>
      <w:r>
        <w:rPr>
          <w:rFonts w:ascii="Arial" w:hAnsi="Arial" w:cs="Arial"/>
          <w:sz w:val="22"/>
          <w:szCs w:val="22"/>
        </w:rPr>
        <w:instrText>ADDIN CSL_CITATION {"citationItems":[{"id":"ITEM-1","itemData":{"DOI":"10.1113/jphysiol.2014.274886","ISBN":"1469-7793 (Electronic)\\r0022-3751 (Linking)","ISSN":"1469-7793","PMID":"24907308","abstract":"Contrast gain control has recently been identified as a fundamental property of the auditory system. Electrophysiological recordings in ferrets have shown that neurons continuously adjust their gain (their sensitivity to change in sound level) in response to the contrast of sounds that are heard. At the level of the auditory cortex, these gain changes partly compensate for changes in sound contrast. This means that sounds which are structurally similar, but have different contrasts, have similar neuronal representations in the auditory cortex. As a result, the cortical representation is relatively invariant to stimulus contrast and robust to the presence of noise in the stimulus. In the inferior colliculus (an important subcortical auditory structure), gain changes are less reliably compensatory, suggesting that contrast- and noise-invariant representations are constructed gradually as one ascends the auditory pathway. In addition to noise invariance, contrast gain control provides a variety of computational advantages over static neuronal representations; it makes efficient use of neuronal dynamic range, may contribute to redundancy-reducing, sparse codes for sound and allows for simpler decoding of population responses. The circuits underlying auditory contrast gain control are still under investigation. As in the visual system, these circuits may be modulated by factors other than stimulus contrast, forming a potential neural substrate for mediating the effects of attention as well as interactions between the senses.","author":[{"dropping-particle":"","family":"Willmore","given":"Ben D B","non-dropping-particle":"","parse-names":false,"suffix":""},{"dropping-particle":"","family":"Cooke","given":"James E","non-dropping-particle":"","parse-names":false,"suffix":""},{"dropping-particle":"","family":"King","given":"Andrew J","non-dropping-particle":"","parse-names":false,"suffix":""}],"container-title":"The Journal of physiology","id":"ITEM-1","issue":"Pt 16","issued":{"date-parts":[["2014"]]},"page":"3371-3381","title":"Hearing in noisy environments: noise invariance and contrast gain control.","type":"article-journal","volume":"592"},"uris":["http://www.mendeley.com/documents/?uuid=4451b5ca-52dd-4076-b52d-b5c1d2ba2af0"]},{"id":"ITEM-2","itemData":{"DOI":"10.1152/jn.00847.2017","ISSN":"15221598","PMID":"30044164","abstract":"The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cortex","type":"article-journal","volume":"120"},"uris":["http://www.mendeley.com/documents/?uuid=25ee5cfc-bee6-43e3-af9b-e7453e5f03cc"]},{"id":"ITEM-3","itemData":{"DOI":"10.1016/j.neuron.2011.04.030","ISBN":"1097-4199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J.","non-dropping-particle":"","parse-names":false,"suffix":""}],"container-title":"Neuron","id":"ITEM-3","issue":"6","issued":{"date-parts":[["2011"]]},"page":"1178-1191","publisher":"Elsevier Inc.","title":"Contrast Gain Control in Auditory Cortex","type":"article-journal","volume":"70"},"uris":["http://www.mendeley.com/documents/?uuid=a8a65b5a-74db-4174-a3e1-332b376663d9"]},{"id":"ITEM-4","itemData":{"DOI":"10.1371/journal.pbio.1001710","ISBN":"1545-7885","ISSN":"15449173","PMID":"24265596","abstract":"Identifying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M.","non-dropping-particle":"","parse-names":false,"suffix":""}],"id":"ITEM-4","issue":"11","issued":{"date-parts":[["2013","11","12"]]},"page":"e1001710","publisher":"Public Library of Science","title":"Constructing Noise-Invariant Representations of Sound in the Auditory Pathway","type":"article-journal","volume":"11"},"uris":["http://www.mendeley.com/documents/?uuid=b59c116f-9129-4a43-a346-a8c1fa5700a2"]}],"mendeley":{"formattedCitation":"&lt;sup&gt;14–17&lt;/sup&gt;","plainTextFormattedCitation":"14–17","previouslyFormattedCitation":"&lt;sup&gt;14–17&lt;/sup&gt;"},"properties":{"noteIndex":0},"schema":"https://github.com/citation-style-language/schema/raw/master/csl-citation.json"}</w:instrText>
      </w:r>
      <w:r>
        <w:rPr>
          <w:rFonts w:ascii="Arial" w:hAnsi="Arial" w:cs="Arial"/>
          <w:sz w:val="22"/>
          <w:szCs w:val="22"/>
        </w:rPr>
        <w:fldChar w:fldCharType="separate"/>
      </w:r>
      <w:r w:rsidRPr="0050029D">
        <w:rPr>
          <w:rFonts w:ascii="Arial" w:hAnsi="Arial" w:cs="Arial"/>
          <w:noProof/>
          <w:sz w:val="22"/>
          <w:szCs w:val="22"/>
          <w:vertAlign w:val="superscript"/>
        </w:rPr>
        <w:t>14–17</w:t>
      </w:r>
      <w:r>
        <w:rPr>
          <w:rFonts w:ascii="Arial" w:hAnsi="Arial" w:cs="Arial"/>
          <w:sz w:val="22"/>
          <w:szCs w:val="22"/>
        </w:rPr>
        <w:fldChar w:fldCharType="end"/>
      </w:r>
      <w:r w:rsidRPr="005B538C">
        <w:rPr>
          <w:rFonts w:ascii="Arial" w:hAnsi="Arial" w:cs="Arial"/>
          <w:sz w:val="22"/>
          <w:szCs w:val="22"/>
        </w:rPr>
        <w:t xml:space="preserve">. </w:t>
      </w:r>
      <w:r>
        <w:rPr>
          <w:rFonts w:ascii="Arial" w:hAnsi="Arial" w:cs="Arial"/>
          <w:sz w:val="22"/>
          <w:szCs w:val="22"/>
        </w:rPr>
        <w:t>Whereas recent work has demonstrated a link between efficient cortical codes and human psychophysical performance</w:t>
      </w:r>
      <w:r>
        <w:rPr>
          <w:rFonts w:ascii="Arial" w:hAnsi="Arial" w:cs="Arial"/>
          <w:sz w:val="22"/>
          <w:szCs w:val="22"/>
        </w:rPr>
        <w:fldChar w:fldCharType="begin" w:fldLock="1"/>
      </w:r>
      <w:r>
        <w:rPr>
          <w:rFonts w:ascii="Arial" w:hAnsi="Arial" w:cs="Arial"/>
          <w:sz w:val="22"/>
          <w:szCs w:val="22"/>
        </w:rPr>
        <w:instrText>ADDIN CSL_CITATION {"citationItems":[{"id":"ITEM-1","itemData":{"DOI":"10.1038/s41467-019-14163-5","ISSN":"20411723","PMID":"31949136","abstract":"Neural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Communications","id":"ITEM-1","issue":"1","issued":{"date-parts":[["2020","12","1"]]},"page":"1-13","publisher":"Nature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24&lt;/sup&gt;","plainTextFormattedCitation":"24","previouslyFormattedCitation":"&lt;sup&gt;24&lt;/sup&gt;"},"properties":{"noteIndex":0},"schema":"https://github.com/citation-style-language/schema/raw/master/csl-citation.json"}</w:instrText>
      </w:r>
      <w:r>
        <w:rPr>
          <w:rFonts w:ascii="Arial" w:hAnsi="Arial" w:cs="Arial"/>
          <w:sz w:val="22"/>
          <w:szCs w:val="22"/>
        </w:rPr>
        <w:fldChar w:fldCharType="separate"/>
      </w:r>
      <w:r w:rsidRPr="00DB7221">
        <w:rPr>
          <w:rFonts w:ascii="Arial" w:hAnsi="Arial" w:cs="Arial"/>
          <w:noProof/>
          <w:sz w:val="22"/>
          <w:szCs w:val="22"/>
          <w:vertAlign w:val="superscript"/>
        </w:rPr>
        <w:t>24</w:t>
      </w:r>
      <w:r>
        <w:rPr>
          <w:rFonts w:ascii="Arial" w:hAnsi="Arial" w:cs="Arial"/>
          <w:sz w:val="22"/>
          <w:szCs w:val="22"/>
        </w:rPr>
        <w:fldChar w:fldCharType="end"/>
      </w:r>
      <w:r>
        <w:rPr>
          <w:rFonts w:ascii="Arial" w:hAnsi="Arial" w:cs="Arial"/>
          <w:sz w:val="22"/>
          <w:szCs w:val="22"/>
        </w:rPr>
        <w:t xml:space="preserve">, </w:t>
      </w:r>
      <w:r w:rsidRPr="005B538C">
        <w:rPr>
          <w:rFonts w:ascii="Arial" w:hAnsi="Arial" w:cs="Arial"/>
          <w:sz w:val="22"/>
          <w:szCs w:val="22"/>
        </w:rPr>
        <w:t xml:space="preserve">whether </w:t>
      </w:r>
      <w:r>
        <w:rPr>
          <w:rFonts w:ascii="Arial" w:hAnsi="Arial" w:cs="Arial"/>
          <w:sz w:val="22"/>
          <w:szCs w:val="22"/>
        </w:rPr>
        <w:t xml:space="preserve">neuronal </w:t>
      </w:r>
      <w:r w:rsidRPr="005B538C">
        <w:rPr>
          <w:rFonts w:ascii="Arial" w:hAnsi="Arial" w:cs="Arial"/>
          <w:sz w:val="22"/>
          <w:szCs w:val="22"/>
        </w:rPr>
        <w:t xml:space="preserve">contrast adaptation plays a role in auditory </w:t>
      </w:r>
      <w:r>
        <w:rPr>
          <w:rFonts w:ascii="Arial" w:hAnsi="Arial" w:cs="Arial"/>
          <w:sz w:val="22"/>
          <w:szCs w:val="22"/>
        </w:rPr>
        <w:t>perception</w:t>
      </w:r>
      <w:r w:rsidRPr="005B538C">
        <w:rPr>
          <w:rFonts w:ascii="Arial" w:hAnsi="Arial" w:cs="Arial"/>
          <w:sz w:val="22"/>
          <w:szCs w:val="22"/>
        </w:rPr>
        <w:t xml:space="preserve"> has not been previously examined </w:t>
      </w:r>
      <w:r>
        <w:rPr>
          <w:rFonts w:ascii="Arial" w:hAnsi="Arial" w:cs="Arial"/>
          <w:sz w:val="22"/>
          <w:szCs w:val="22"/>
        </w:rPr>
        <w:t>simultaneously with behavior</w:t>
      </w:r>
      <w:r w:rsidRPr="005B538C">
        <w:rPr>
          <w:rFonts w:ascii="Arial" w:hAnsi="Arial" w:cs="Arial"/>
          <w:sz w:val="22"/>
          <w:szCs w:val="22"/>
        </w:rPr>
        <w:t xml:space="preserve">. </w:t>
      </w:r>
    </w:p>
    <w:p w14:paraId="3A7F7919" w14:textId="2128F3CE" w:rsidR="005E6A59" w:rsidRDefault="005E6A59" w:rsidP="005E6A59">
      <w:pPr>
        <w:ind w:firstLine="720"/>
        <w:jc w:val="both"/>
        <w:rPr>
          <w:rFonts w:ascii="Arial" w:hAnsi="Arial" w:cs="Arial"/>
          <w:sz w:val="22"/>
          <w:szCs w:val="22"/>
        </w:rPr>
      </w:pPr>
      <w:r w:rsidRPr="005B538C">
        <w:rPr>
          <w:rFonts w:ascii="Arial" w:hAnsi="Arial" w:cs="Arial"/>
          <w:sz w:val="22"/>
          <w:szCs w:val="22"/>
        </w:rPr>
        <w:t>In this study, we directly linked neuronal contrast gain control to auditory behavior</w:t>
      </w:r>
      <w:r>
        <w:rPr>
          <w:rFonts w:ascii="Arial" w:hAnsi="Arial" w:cs="Arial"/>
          <w:sz w:val="22"/>
          <w:szCs w:val="22"/>
        </w:rPr>
        <w:t xml:space="preserve"> through the use of a theoretical model of efficient coding</w:t>
      </w:r>
      <w:ins w:id="354" w:author="Microsoft Office User" w:date="2021-07-21T10:38:00Z">
        <w:r w:rsidR="005B511D">
          <w:rPr>
            <w:rFonts w:ascii="Arial" w:hAnsi="Arial" w:cs="Arial"/>
            <w:sz w:val="22"/>
            <w:szCs w:val="22"/>
          </w:rPr>
          <w:t xml:space="preserve"> and</w:t>
        </w:r>
      </w:ins>
      <w:del w:id="355" w:author="Microsoft Office User" w:date="2021-07-21T10:38:00Z">
        <w:r w:rsidDel="005B511D">
          <w:rPr>
            <w:rFonts w:ascii="Arial" w:hAnsi="Arial" w:cs="Arial"/>
            <w:sz w:val="22"/>
            <w:szCs w:val="22"/>
          </w:rPr>
          <w:delText>,</w:delText>
        </w:r>
      </w:del>
      <w:r>
        <w:rPr>
          <w:rFonts w:ascii="Arial" w:hAnsi="Arial" w:cs="Arial"/>
          <w:sz w:val="22"/>
          <w:szCs w:val="22"/>
        </w:rPr>
        <w:t xml:space="preserve"> behavioral psychophysics</w:t>
      </w:r>
      <w:del w:id="356" w:author="Microsoft Office User" w:date="2021-07-21T10:38:00Z">
        <w:r w:rsidDel="005B511D">
          <w:rPr>
            <w:rFonts w:ascii="Arial" w:hAnsi="Arial" w:cs="Arial"/>
            <w:sz w:val="22"/>
            <w:szCs w:val="22"/>
          </w:rPr>
          <w:delText>, and</w:delText>
        </w:r>
      </w:del>
      <w:ins w:id="357" w:author="Microsoft Office User" w:date="2021-07-21T10:38:00Z">
        <w:r w:rsidR="005B511D">
          <w:rPr>
            <w:rFonts w:ascii="Arial" w:hAnsi="Arial" w:cs="Arial"/>
            <w:sz w:val="22"/>
            <w:szCs w:val="22"/>
          </w:rPr>
          <w:t xml:space="preserve"> coupled with</w:t>
        </w:r>
      </w:ins>
      <w:r>
        <w:rPr>
          <w:rFonts w:ascii="Arial" w:hAnsi="Arial" w:cs="Arial"/>
          <w:sz w:val="22"/>
          <w:szCs w:val="22"/>
        </w:rPr>
        <w:t xml:space="preserve"> simultaneous </w:t>
      </w:r>
      <w:del w:id="358" w:author="Microsoft Office User" w:date="2021-07-21T10:38:00Z">
        <w:r w:rsidDel="005B511D">
          <w:rPr>
            <w:rFonts w:ascii="Arial" w:hAnsi="Arial" w:cs="Arial"/>
            <w:sz w:val="22"/>
            <w:szCs w:val="22"/>
          </w:rPr>
          <w:delText xml:space="preserve">manipulation </w:delText>
        </w:r>
      </w:del>
      <w:ins w:id="359" w:author="Microsoft Office User" w:date="2021-07-21T10:38:00Z">
        <w:r w:rsidR="005B511D">
          <w:rPr>
            <w:rFonts w:ascii="Arial" w:hAnsi="Arial" w:cs="Arial"/>
            <w:sz w:val="22"/>
            <w:szCs w:val="22"/>
          </w:rPr>
          <w:t xml:space="preserve">recording </w:t>
        </w:r>
      </w:ins>
      <w:r>
        <w:rPr>
          <w:rFonts w:ascii="Arial" w:hAnsi="Arial" w:cs="Arial"/>
          <w:sz w:val="22"/>
          <w:szCs w:val="22"/>
        </w:rPr>
        <w:t xml:space="preserve">and </w:t>
      </w:r>
      <w:del w:id="360" w:author="Microsoft Office User" w:date="2021-07-21T10:38:00Z">
        <w:r w:rsidDel="005B511D">
          <w:rPr>
            <w:rFonts w:ascii="Arial" w:hAnsi="Arial" w:cs="Arial"/>
            <w:sz w:val="22"/>
            <w:szCs w:val="22"/>
          </w:rPr>
          <w:delText xml:space="preserve">recordings </w:delText>
        </w:r>
      </w:del>
      <w:ins w:id="361" w:author="Microsoft Office User" w:date="2021-07-21T10:38:00Z">
        <w:r w:rsidR="005B511D">
          <w:rPr>
            <w:rFonts w:ascii="Arial" w:hAnsi="Arial" w:cs="Arial"/>
            <w:sz w:val="22"/>
            <w:szCs w:val="22"/>
          </w:rPr>
          <w:t xml:space="preserve">manipulation </w:t>
        </w:r>
      </w:ins>
      <w:r>
        <w:rPr>
          <w:rFonts w:ascii="Arial" w:hAnsi="Arial" w:cs="Arial"/>
          <w:sz w:val="22"/>
          <w:szCs w:val="22"/>
        </w:rPr>
        <w:t>of cortical activity</w:t>
      </w:r>
      <w:r w:rsidRPr="005B538C">
        <w:rPr>
          <w:rFonts w:ascii="Arial" w:hAnsi="Arial" w:cs="Arial"/>
          <w:sz w:val="22"/>
          <w:szCs w:val="22"/>
        </w:rPr>
        <w:t>.</w:t>
      </w:r>
      <w:r>
        <w:rPr>
          <w:rFonts w:ascii="Arial" w:hAnsi="Arial" w:cs="Arial"/>
          <w:sz w:val="22"/>
          <w:szCs w:val="22"/>
        </w:rPr>
        <w:t xml:space="preserve"> F</w:t>
      </w:r>
      <w:r w:rsidRPr="005B538C">
        <w:rPr>
          <w:rFonts w:ascii="Arial" w:hAnsi="Arial" w:cs="Arial"/>
          <w:sz w:val="22"/>
          <w:szCs w:val="22"/>
        </w:rPr>
        <w:t>irst</w:t>
      </w:r>
      <w:r>
        <w:rPr>
          <w:rFonts w:ascii="Arial" w:hAnsi="Arial" w:cs="Arial"/>
          <w:sz w:val="22"/>
          <w:szCs w:val="22"/>
        </w:rPr>
        <w:t>, we</w:t>
      </w:r>
      <w:r w:rsidRPr="005B538C">
        <w:rPr>
          <w:rFonts w:ascii="Arial" w:hAnsi="Arial" w:cs="Arial"/>
          <w:sz w:val="22"/>
          <w:szCs w:val="22"/>
        </w:rPr>
        <w:t xml:space="preserve"> developed a normative framework</w:t>
      </w:r>
      <w:r>
        <w:rPr>
          <w:rFonts w:ascii="Arial" w:hAnsi="Arial" w:cs="Arial"/>
          <w:sz w:val="22"/>
          <w:szCs w:val="22"/>
        </w:rPr>
        <w:t xml:space="preserve"> based on efficient coding</w:t>
      </w:r>
      <w:r>
        <w:rPr>
          <w:rFonts w:ascii="Arial" w:hAnsi="Arial" w:cs="Arial"/>
          <w:sz w:val="22"/>
          <w:szCs w:val="22"/>
        </w:rPr>
        <w:fldChar w:fldCharType="begin" w:fldLock="1"/>
      </w:r>
      <w:r>
        <w:rPr>
          <w:rFonts w:ascii="Arial" w:hAnsi="Arial" w:cs="Arial"/>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inference","type":"article-journal","volume":"7"},"uris":["http://www.mendeley.com/documents/?uuid=a075d04a-7b30-31c9-a49c-54adf12d060c"]},{"id":"ITEM-2","itemData":{"DOI":"10.1038/s41593-021-00846-0","ISSN":"15461726","abstract":"The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Neuroscience","id":"ITEM-2","issued":{"date-parts":[["2021","5","20"]]},"page":"1-12","publisher":"Nature Research","title":"Efficient and adaptive sensory codes","type":"article-journal"},"uris":["http://www.mendeley.com/documents/?uuid=8e12c13d-595c-3ae9-a48a-7597b0126ba3"]}],"mendeley":{"formattedCitation":"&lt;sup&gt;20,30&lt;/sup&gt;","plainTextFormattedCitation":"20,30","previouslyFormattedCitation":"&lt;sup&gt;20,30&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20,30</w:t>
      </w:r>
      <w:r>
        <w:rPr>
          <w:rFonts w:ascii="Arial" w:hAnsi="Arial" w:cs="Arial"/>
          <w:sz w:val="22"/>
          <w:szCs w:val="22"/>
        </w:rPr>
        <w:fldChar w:fldCharType="end"/>
      </w:r>
      <w:r w:rsidRPr="005B538C">
        <w:rPr>
          <w:rFonts w:ascii="Arial" w:hAnsi="Arial" w:cs="Arial"/>
          <w:sz w:val="22"/>
          <w:szCs w:val="22"/>
        </w:rPr>
        <w:t xml:space="preserve"> </w:t>
      </w:r>
      <w:r>
        <w:rPr>
          <w:rFonts w:ascii="Arial" w:hAnsi="Arial" w:cs="Arial"/>
          <w:sz w:val="22"/>
          <w:szCs w:val="22"/>
        </w:rPr>
        <w:t>which predicted that:</w:t>
      </w:r>
      <w:r w:rsidRPr="005B538C">
        <w:rPr>
          <w:rFonts w:ascii="Arial" w:hAnsi="Arial" w:cs="Arial"/>
          <w:sz w:val="22"/>
          <w:szCs w:val="22"/>
        </w:rPr>
        <w:t xml:space="preserve"> (1) </w:t>
      </w:r>
      <w:r>
        <w:rPr>
          <w:rFonts w:ascii="Arial" w:hAnsi="Arial" w:cs="Arial"/>
          <w:sz w:val="22"/>
          <w:szCs w:val="22"/>
        </w:rPr>
        <w:t>Detection thresholds of targets should be lower in low contrast than in high contrast</w:t>
      </w:r>
      <w:r w:rsidRPr="005B538C">
        <w:rPr>
          <w:rFonts w:ascii="Arial" w:hAnsi="Arial" w:cs="Arial"/>
          <w:sz w:val="22"/>
          <w:szCs w:val="22"/>
        </w:rPr>
        <w:t>;</w:t>
      </w:r>
      <w:r>
        <w:rPr>
          <w:rFonts w:ascii="Arial" w:hAnsi="Arial" w:cs="Arial"/>
          <w:sz w:val="22"/>
          <w:szCs w:val="22"/>
        </w:rPr>
        <w:t xml:space="preserve"> </w:t>
      </w:r>
      <w:r w:rsidRPr="005B538C">
        <w:rPr>
          <w:rFonts w:ascii="Arial" w:hAnsi="Arial" w:cs="Arial"/>
          <w:sz w:val="22"/>
          <w:szCs w:val="22"/>
        </w:rPr>
        <w:t>(2)</w:t>
      </w:r>
      <w:r>
        <w:rPr>
          <w:rFonts w:ascii="Arial" w:hAnsi="Arial" w:cs="Arial"/>
          <w:sz w:val="22"/>
          <w:szCs w:val="22"/>
        </w:rPr>
        <w:t xml:space="preserve"> Sensitivity to changes target volume should be greater in low contrast relative to high contrast</w:t>
      </w:r>
      <w:r w:rsidRPr="005B538C">
        <w:rPr>
          <w:rFonts w:ascii="Arial" w:hAnsi="Arial" w:cs="Arial"/>
          <w:sz w:val="22"/>
          <w:szCs w:val="22"/>
        </w:rPr>
        <w:t xml:space="preserve">; and (3) </w:t>
      </w:r>
      <w:r>
        <w:rPr>
          <w:rFonts w:ascii="Arial" w:hAnsi="Arial" w:cs="Arial"/>
          <w:sz w:val="22"/>
          <w:szCs w:val="22"/>
        </w:rPr>
        <w:t>Detection should adapt asymmetrically:</w:t>
      </w:r>
      <w:r w:rsidRPr="005B538C">
        <w:rPr>
          <w:rFonts w:ascii="Arial" w:hAnsi="Arial" w:cs="Arial"/>
          <w:sz w:val="22"/>
          <w:szCs w:val="22"/>
        </w:rPr>
        <w:t xml:space="preserve"> </w:t>
      </w:r>
      <w:r>
        <w:rPr>
          <w:rFonts w:ascii="Arial" w:hAnsi="Arial" w:cs="Arial"/>
          <w:sz w:val="22"/>
          <w:szCs w:val="22"/>
        </w:rPr>
        <w:t>improving slowly</w:t>
      </w:r>
      <w:r w:rsidRPr="005B538C">
        <w:rPr>
          <w:rFonts w:ascii="Arial" w:hAnsi="Arial" w:cs="Arial"/>
          <w:sz w:val="22"/>
          <w:szCs w:val="22"/>
        </w:rPr>
        <w:t xml:space="preserve"> </w:t>
      </w:r>
      <w:r>
        <w:rPr>
          <w:rFonts w:ascii="Arial" w:hAnsi="Arial" w:cs="Arial"/>
          <w:sz w:val="22"/>
          <w:szCs w:val="22"/>
        </w:rPr>
        <w:t>after a switch to low contrast, but decreasing rapidly after a switch to high contrast (Figure 1)</w:t>
      </w:r>
      <w:r w:rsidRPr="005B538C">
        <w:rPr>
          <w:rFonts w:ascii="Arial" w:hAnsi="Arial" w:cs="Arial"/>
          <w:sz w:val="22"/>
          <w:szCs w:val="22"/>
        </w:rPr>
        <w:t xml:space="preserve">. </w:t>
      </w:r>
      <w:r>
        <w:rPr>
          <w:rFonts w:ascii="Arial" w:hAnsi="Arial" w:cs="Arial"/>
          <w:sz w:val="22"/>
          <w:szCs w:val="22"/>
        </w:rPr>
        <w:t>Then, we confirmed that gain control dynamics in auditory cortex are indeed asymmetric, using a novel variant of Poisson GLM. To</w:t>
      </w:r>
      <w:r w:rsidRPr="005B538C">
        <w:rPr>
          <w:rFonts w:ascii="Arial" w:hAnsi="Arial" w:cs="Arial"/>
          <w:sz w:val="22"/>
          <w:szCs w:val="22"/>
        </w:rPr>
        <w:t xml:space="preserve"> test </w:t>
      </w:r>
      <w:r>
        <w:rPr>
          <w:rFonts w:ascii="Arial" w:hAnsi="Arial" w:cs="Arial"/>
          <w:sz w:val="22"/>
          <w:szCs w:val="22"/>
        </w:rPr>
        <w:t>the model predictions behaviorally</w:t>
      </w:r>
      <w:r w:rsidRPr="005B538C">
        <w:rPr>
          <w:rFonts w:ascii="Arial" w:hAnsi="Arial" w:cs="Arial"/>
          <w:sz w:val="22"/>
          <w:szCs w:val="22"/>
        </w:rPr>
        <w:t>, we trained mice to detect a target in</w:t>
      </w:r>
      <w:r>
        <w:rPr>
          <w:rFonts w:ascii="Arial" w:hAnsi="Arial" w:cs="Arial"/>
          <w:sz w:val="22"/>
          <w:szCs w:val="22"/>
        </w:rPr>
        <w:t xml:space="preserve"> background noise</w:t>
      </w:r>
      <w:r w:rsidRPr="005B538C">
        <w:rPr>
          <w:rFonts w:ascii="Arial" w:hAnsi="Arial" w:cs="Arial"/>
          <w:sz w:val="22"/>
          <w:szCs w:val="22"/>
        </w:rPr>
        <w:t xml:space="preserve"> as </w:t>
      </w:r>
      <w:r>
        <w:rPr>
          <w:rFonts w:ascii="Arial" w:hAnsi="Arial" w:cs="Arial"/>
          <w:sz w:val="22"/>
          <w:szCs w:val="22"/>
        </w:rPr>
        <w:t>the contrast of the background</w:t>
      </w:r>
      <w:r w:rsidRPr="005B538C">
        <w:rPr>
          <w:rFonts w:ascii="Arial" w:hAnsi="Arial" w:cs="Arial"/>
          <w:sz w:val="22"/>
          <w:szCs w:val="22"/>
        </w:rPr>
        <w:t xml:space="preserve"> shifted </w:t>
      </w:r>
      <w:r>
        <w:rPr>
          <w:rFonts w:ascii="Arial" w:hAnsi="Arial" w:cs="Arial"/>
          <w:sz w:val="22"/>
          <w:szCs w:val="22"/>
        </w:rPr>
        <w:t>between high and low contrast</w:t>
      </w:r>
      <w:r w:rsidRPr="005B538C">
        <w:rPr>
          <w:rFonts w:ascii="Arial" w:hAnsi="Arial" w:cs="Arial"/>
          <w:sz w:val="22"/>
          <w:szCs w:val="22"/>
        </w:rPr>
        <w:t xml:space="preserve">. As predicted by </w:t>
      </w:r>
      <w:r>
        <w:rPr>
          <w:rFonts w:ascii="Arial" w:hAnsi="Arial" w:cs="Arial"/>
          <w:sz w:val="22"/>
          <w:szCs w:val="22"/>
        </w:rPr>
        <w:t>the</w:t>
      </w:r>
      <w:r w:rsidRPr="005B538C">
        <w:rPr>
          <w:rFonts w:ascii="Arial" w:hAnsi="Arial" w:cs="Arial"/>
          <w:sz w:val="22"/>
          <w:szCs w:val="22"/>
        </w:rPr>
        <w:t xml:space="preserve"> model, mice </w:t>
      </w:r>
      <w:r>
        <w:rPr>
          <w:rFonts w:ascii="Arial" w:hAnsi="Arial" w:cs="Arial"/>
          <w:sz w:val="22"/>
          <w:szCs w:val="22"/>
        </w:rPr>
        <w:t>had lower detection thresholds and were more sensitive to changes in target volume during low contrast</w:t>
      </w:r>
      <w:r w:rsidRPr="005B538C">
        <w:rPr>
          <w:rFonts w:ascii="Arial" w:hAnsi="Arial" w:cs="Arial"/>
          <w:sz w:val="22"/>
          <w:szCs w:val="22"/>
        </w:rPr>
        <w:t xml:space="preserve">. </w:t>
      </w:r>
      <w:r>
        <w:rPr>
          <w:rFonts w:ascii="Arial" w:hAnsi="Arial" w:cs="Arial"/>
          <w:sz w:val="22"/>
          <w:szCs w:val="22"/>
        </w:rPr>
        <w:t>Behavioral adaptation was also asymmetric, decreasing rapidly after a switch to high contrast, and increasing slowly after a switch to low contrast, in agreement with our model and previous theoretical models</w:t>
      </w:r>
      <w:r>
        <w:rPr>
          <w:rFonts w:ascii="Arial" w:hAnsi="Arial" w:cs="Arial"/>
          <w:sz w:val="22"/>
          <w:szCs w:val="22"/>
        </w:rPr>
        <w:fldChar w:fldCharType="begin" w:fldLock="1"/>
      </w:r>
      <w:r>
        <w:rPr>
          <w:rFonts w:ascii="Arial" w:hAnsi="Arial" w:cs="Arial"/>
          <w:sz w:val="22"/>
          <w:szCs w:val="22"/>
        </w:rPr>
        <w: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c26b5733-63f5-442f-837b-ab1ab251a0ca"]}],"mendeley":{"formattedCitation":"&lt;sup&gt;19&lt;/sup&gt;","plainTextFormattedCitation":"19","previouslyFormattedCitation":"&lt;sup&gt;19&lt;/sup&gt;"},"properties":{"noteIndex":0},"schema":"https://github.com/citation-style-language/schema/raw/master/csl-citation.json"}</w:instrText>
      </w:r>
      <w:r>
        <w:rPr>
          <w:rFonts w:ascii="Arial" w:hAnsi="Arial" w:cs="Arial"/>
          <w:sz w:val="22"/>
          <w:szCs w:val="22"/>
        </w:rPr>
        <w:fldChar w:fldCharType="separate"/>
      </w:r>
      <w:r w:rsidRPr="00C15345">
        <w:rPr>
          <w:rFonts w:ascii="Arial" w:hAnsi="Arial" w:cs="Arial"/>
          <w:noProof/>
          <w:sz w:val="22"/>
          <w:szCs w:val="22"/>
          <w:vertAlign w:val="superscript"/>
        </w:rPr>
        <w:t>19</w:t>
      </w:r>
      <w:r>
        <w:rPr>
          <w:rFonts w:ascii="Arial" w:hAnsi="Arial" w:cs="Arial"/>
          <w:sz w:val="22"/>
          <w:szCs w:val="22"/>
        </w:rPr>
        <w:fldChar w:fldCharType="end"/>
      </w:r>
      <w:r>
        <w:rPr>
          <w:rFonts w:ascii="Arial" w:hAnsi="Arial" w:cs="Arial"/>
          <w:sz w:val="22"/>
          <w:szCs w:val="22"/>
        </w:rPr>
        <w:t xml:space="preserve"> (Figure 3)</w:t>
      </w:r>
      <w:r w:rsidRPr="005B538C">
        <w:rPr>
          <w:rFonts w:ascii="Arial" w:hAnsi="Arial" w:cs="Arial"/>
          <w:sz w:val="22"/>
          <w:szCs w:val="22"/>
        </w:rPr>
        <w:t xml:space="preserve">. </w:t>
      </w:r>
      <w:r>
        <w:rPr>
          <w:rFonts w:ascii="Arial" w:hAnsi="Arial" w:cs="Arial"/>
          <w:sz w:val="22"/>
          <w:szCs w:val="22"/>
        </w:rPr>
        <w:t>Furthermore, we</w:t>
      </w:r>
      <w:r w:rsidRPr="005B538C">
        <w:rPr>
          <w:rFonts w:ascii="Arial" w:hAnsi="Arial" w:cs="Arial"/>
          <w:sz w:val="22"/>
          <w:szCs w:val="22"/>
        </w:rPr>
        <w:t xml:space="preserve"> found that AC is necessary</w:t>
      </w:r>
      <w:r>
        <w:rPr>
          <w:rFonts w:ascii="Arial" w:hAnsi="Arial" w:cs="Arial"/>
          <w:sz w:val="22"/>
          <w:szCs w:val="22"/>
        </w:rPr>
        <w:t xml:space="preserve"> specifically</w:t>
      </w:r>
      <w:r w:rsidRPr="005B538C">
        <w:rPr>
          <w:rFonts w:ascii="Arial" w:hAnsi="Arial" w:cs="Arial"/>
          <w:sz w:val="22"/>
          <w:szCs w:val="22"/>
        </w:rPr>
        <w:t xml:space="preserve"> for th</w:t>
      </w:r>
      <w:r>
        <w:rPr>
          <w:rFonts w:ascii="Arial" w:hAnsi="Arial" w:cs="Arial"/>
          <w:sz w:val="22"/>
          <w:szCs w:val="22"/>
        </w:rPr>
        <w:t>is</w:t>
      </w:r>
      <w:r w:rsidRPr="005B538C">
        <w:rPr>
          <w:rFonts w:ascii="Arial" w:hAnsi="Arial" w:cs="Arial"/>
          <w:sz w:val="22"/>
          <w:szCs w:val="22"/>
        </w:rPr>
        <w:t xml:space="preserve"> detection</w:t>
      </w:r>
      <w:r>
        <w:rPr>
          <w:rFonts w:ascii="Arial" w:hAnsi="Arial" w:cs="Arial"/>
          <w:sz w:val="22"/>
          <w:szCs w:val="22"/>
        </w:rPr>
        <w:t>-in-noise</w:t>
      </w:r>
      <w:r w:rsidRPr="005B538C">
        <w:rPr>
          <w:rFonts w:ascii="Arial" w:hAnsi="Arial" w:cs="Arial"/>
          <w:sz w:val="22"/>
          <w:szCs w:val="22"/>
        </w:rPr>
        <w:t xml:space="preserve"> task</w:t>
      </w:r>
      <w:r>
        <w:rPr>
          <w:rFonts w:ascii="Arial" w:hAnsi="Arial" w:cs="Arial"/>
          <w:sz w:val="22"/>
          <w:szCs w:val="22"/>
        </w:rPr>
        <w:t xml:space="preserve"> (Figure 4). When recording in AC, </w:t>
      </w:r>
      <w:ins w:id="362" w:author="Microsoft Office User" w:date="2021-07-20T17:26:00Z">
        <w:r w:rsidR="005A617D">
          <w:rPr>
            <w:rFonts w:ascii="Arial" w:hAnsi="Arial" w:cs="Arial"/>
            <w:sz w:val="22"/>
            <w:szCs w:val="22"/>
          </w:rPr>
          <w:t xml:space="preserve">we </w:t>
        </w:r>
      </w:ins>
      <w:r>
        <w:rPr>
          <w:rFonts w:ascii="Arial" w:hAnsi="Arial" w:cs="Arial"/>
          <w:sz w:val="22"/>
          <w:szCs w:val="22"/>
        </w:rPr>
        <w:t xml:space="preserve">found that the parameters of </w:t>
      </w:r>
      <w:proofErr w:type="spellStart"/>
      <w:r>
        <w:rPr>
          <w:rFonts w:ascii="Arial" w:hAnsi="Arial" w:cs="Arial"/>
          <w:sz w:val="22"/>
          <w:szCs w:val="22"/>
        </w:rPr>
        <w:t>neurometric</w:t>
      </w:r>
      <w:proofErr w:type="spellEnd"/>
      <w:r>
        <w:rPr>
          <w:rFonts w:ascii="Arial" w:hAnsi="Arial" w:cs="Arial"/>
          <w:sz w:val="22"/>
          <w:szCs w:val="22"/>
        </w:rPr>
        <w:t xml:space="preserve"> functions were predictive of ps</w:t>
      </w:r>
      <w:ins w:id="363" w:author="Microsoft Office User" w:date="2021-07-20T17:26:00Z">
        <w:r w:rsidR="005A617D">
          <w:rPr>
            <w:rFonts w:ascii="Arial" w:hAnsi="Arial" w:cs="Arial"/>
            <w:sz w:val="22"/>
            <w:szCs w:val="22"/>
          </w:rPr>
          <w:t>y</w:t>
        </w:r>
      </w:ins>
      <w:del w:id="364" w:author="Microsoft Office User" w:date="2021-07-20T17:26:00Z">
        <w:r w:rsidDel="005A617D">
          <w:rPr>
            <w:rFonts w:ascii="Arial" w:hAnsi="Arial" w:cs="Arial"/>
            <w:sz w:val="22"/>
            <w:szCs w:val="22"/>
          </w:rPr>
          <w:delText>u</w:delText>
        </w:r>
      </w:del>
      <w:r>
        <w:rPr>
          <w:rFonts w:ascii="Arial" w:hAnsi="Arial" w:cs="Arial"/>
          <w:sz w:val="22"/>
          <w:szCs w:val="22"/>
        </w:rPr>
        <w:t>chometric functions on a mouse-to-mouse basis, and also showed that target discriminability adapted asymmetrically, as expected (Figure 5). Finally, we found that cortical gain during the target period of the task could predict behavioral thresholds and slopes on a session-to-session basis, independently of the effect of contrast (Figure 6). Taken together, these results support our hypothesis that efficient coding at the neuronal level shapes auditory behavior.</w:t>
      </w:r>
    </w:p>
    <w:p w14:paraId="47558F7F" w14:textId="77777777" w:rsidR="005E6A59" w:rsidRDefault="005E6A59" w:rsidP="005E6A59">
      <w:pPr>
        <w:jc w:val="both"/>
        <w:rPr>
          <w:rFonts w:ascii="Arial" w:hAnsi="Arial" w:cs="Arial"/>
          <w:i/>
          <w:iCs/>
          <w:sz w:val="22"/>
          <w:szCs w:val="22"/>
        </w:rPr>
      </w:pPr>
    </w:p>
    <w:p w14:paraId="386EC5B1" w14:textId="77777777" w:rsidR="005E6A59" w:rsidRPr="00076498" w:rsidRDefault="005E6A59" w:rsidP="005E6A59">
      <w:pPr>
        <w:jc w:val="both"/>
        <w:rPr>
          <w:rFonts w:ascii="Arial" w:hAnsi="Arial" w:cs="Arial"/>
          <w:i/>
          <w:iCs/>
          <w:sz w:val="22"/>
          <w:szCs w:val="22"/>
        </w:rPr>
      </w:pPr>
      <w:r w:rsidRPr="00076498">
        <w:rPr>
          <w:rFonts w:ascii="Arial" w:hAnsi="Arial" w:cs="Arial"/>
          <w:i/>
          <w:iCs/>
          <w:sz w:val="22"/>
          <w:szCs w:val="22"/>
        </w:rPr>
        <w:t>The role of cortex</w:t>
      </w:r>
      <w:r>
        <w:rPr>
          <w:rFonts w:ascii="Arial" w:hAnsi="Arial" w:cs="Arial"/>
          <w:i/>
          <w:iCs/>
          <w:sz w:val="22"/>
          <w:szCs w:val="22"/>
        </w:rPr>
        <w:t xml:space="preserve"> in behavior</w:t>
      </w:r>
      <w:r w:rsidRPr="00076498">
        <w:rPr>
          <w:rFonts w:ascii="Arial" w:hAnsi="Arial" w:cs="Arial"/>
          <w:i/>
          <w:iCs/>
          <w:sz w:val="22"/>
          <w:szCs w:val="22"/>
        </w:rPr>
        <w:t>.</w:t>
      </w:r>
    </w:p>
    <w:p w14:paraId="0CA2E6E1" w14:textId="77777777" w:rsidR="005E6A59" w:rsidRDefault="005E6A59" w:rsidP="005E6A59">
      <w:pPr>
        <w:ind w:firstLine="720"/>
        <w:jc w:val="both"/>
        <w:rPr>
          <w:rFonts w:ascii="Arial" w:hAnsi="Arial" w:cs="Arial"/>
          <w:sz w:val="22"/>
          <w:szCs w:val="22"/>
        </w:rPr>
      </w:pPr>
      <w:r>
        <w:rPr>
          <w:rFonts w:ascii="Arial" w:hAnsi="Arial" w:cs="Arial"/>
          <w:sz w:val="22"/>
          <w:szCs w:val="22"/>
        </w:rPr>
        <w:t>The role of auditory cortex in auditory behavior has been subject of debate. A number of prior studies found that auditory cortex was not required for relatively simple behavioral tasks such as frequency discrimination or detection</w:t>
      </w:r>
      <w:r>
        <w:rPr>
          <w:rFonts w:ascii="Arial" w:hAnsi="Arial" w:cs="Arial"/>
          <w:sz w:val="22"/>
          <w:szCs w:val="22"/>
        </w:rPr>
        <w:fldChar w:fldCharType="begin" w:fldLock="1"/>
      </w:r>
      <w:r>
        <w:rPr>
          <w:rFonts w:ascii="Arial" w:hAnsi="Arial" w:cs="Arial"/>
          <w:sz w:val="22"/>
          <w:szCs w:val="22"/>
        </w:rPr>
        <w:instrText>ADDIN CSL_CITATION {"citationItems":[{"id":"ITEM-1","itemData":{"DOI":"10.1152/jn.2001.85.6.2350","ISSN":"00223077","PMID":"11387381","abstract":"Studies in several mammalian species have demonstrated that bilateral ablations of the auditory cortex have little effect on simple sound intensity and frequency-based behaviors. In the rat, for example, early experiments have shown that auditory ablations result in virtually no effect on the rat's ability to either detect tones or discriminate frequencies. Such lesion experiments, however, typically examine an animal's performance some time after recovery from ablation surgery. As such, they demonstrate that the cortex is not essential for simple auditory behaviors in the long run. Our study further explores the role of cortex in basic auditory perception by examining whether the cortex is normally involved in these behaviors. In these experiments we reversibly inactivated the rat primary auditory cortex (AI) using the GABA agonist muscimol, while the animals performed a simple auditory task. At the same time we monitored the rat's auditory activity by recording auditory evoked potentials (AEP) from the cortical surface. In contrast to lesion studies, the rapid time course of these experimental conditions preclude reorganization of the auditory system that might otherwise compensate for the loss of cortical processing. Soon after bilateral muscimol application to their AI region, our rats exhibited an acute and profound inability to detect tones. After a few hours this state was followed by a gradual recovery of normal hearing, first of tone detection and, much later, of the ability to discriminate frequencies. Surface muscimol application, at the same time, drastically altered the normal rat AEP. Some of the normal AEP components vanished nearly instantaneously to unveil an underlying waveform, whose size was related to the severity of accompanying behavioral deficits. These results strongly suggest that the cortex is directly involved in basic acoustic processing. Along with observations from accompanying multiunit experiments that related the AEP to AI neuronal activity, our results suggest that a critical amount of activity in the auditory cortex is necessary for normal hearing. It is likely that the involvement of the cortex in simple auditory perceptions has hitherto not been clearly understood because of underlying recovery processes that, in the long-term, safeguard fundamental auditory abilities after cortical injury.","author":[{"dropping-particle":"","family":"Talwar","given":"Sanjiv K","non-dropping-particle":"","parse-names":false,"suffix":""},{"dropping-particle":"","family":"Musial","given":"Pawel G","non-dropping-particle":"","parse-names":false,"suffix":""},{"dropping-particle":"","family":"Gerstein","given":"George L","non-dropping-particle":"","parse-names":false,"suffix":""}],"container-title":"Journal of Neurophysiology","id":"ITEM-1","issue":"6","issued":{"date-parts":[["2001"]]},"page":"2350-2358","title":"Role of mammalian auditory cortex in the perception of elementary sound properties","type":"article-journal","volume":"85"},"uris":["http://www.mendeley.com/documents/?uuid=7d32587d-cbd5-3373-b87c-0a71a7524af3"]},{"id":"ITEM-2","itemData":{"DOI":"10.1152/jn.00124.2015","ISSN":"15221598","PMID":"26156379","abstract":"A defining feature of adaptive behavior is our ability to change the way we interpret sensory stimuli depending on context. Rapid adaptation in behavior has been attributed to frontal cortical circuits, but it is not clear if sensory cortexes also play an essential role in such tasks. In this study we tested whether the auditory cortex was necessary for rapid adaptation in the interpretation of sounds. We used a two-alternative choice sound-categorization task for rats in which the boundary that separated two acoustic categories changed several times within a behavioral session. These shifts in the boundary resulted in changes in the rewarded action for a subset of stimuli. We found that extensive lesions of the auditory cortex did not impair the ability of rats to switch between categorization contingencies and sound discrimination performance was minimally impaired. Similar results were obtained after reversible inactivation of the auditory cortex with muscimol. In contrast, lesions of the auditory thalamus largely impaired discrimination performance and, as a result, the ability to modify behavior across contingencies. Thalamic lesions did not impair performance of a visual discrimination task, indicating that the effects were specific to audition and not to motor preparation or execution. These results suggest that subcortical outputs of the auditory thalamus can mediate rapid adaptation in the interpretation of sounds.","author":[{"dropping-particle":"","family":"Gimenez","given":"Tyler L.","non-dropping-particle":"","parse-names":false,"suffix":""},{"dropping-particle":"","family":"Lorenc","given":"Maja","non-dropping-particle":"","parse-names":false,"suffix":""},{"dropping-particle":"","family":"Jaramillo","given":"Santiago","non-dropping-particle":"","parse-names":false,"suffix":""}],"container-title":"Journal of Neurophysiology","id":"ITEM-2","issue":"2","issued":{"date-parts":[["2015","7","9"]]},"page":"1137-1145","publisher":"American Physiological Society","title":"Adaptive categorization of sound frequency does not require the auditory cortex in rats","type":"article-journal","volume":"114"},"uris":["http://www.mendeley.com/documents/?uuid=4fd6012a-df1c-34e1-affa-b309760f1560"]}],"mendeley":{"formattedCitation":"&lt;sup&gt;31,32&lt;/sup&gt;","plainTextFormattedCitation":"31,32","previouslyFormattedCitation":"&lt;sup&gt;31,32&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31,32</w:t>
      </w:r>
      <w:r>
        <w:rPr>
          <w:rFonts w:ascii="Arial" w:hAnsi="Arial" w:cs="Arial"/>
          <w:sz w:val="22"/>
          <w:szCs w:val="22"/>
        </w:rPr>
        <w:fldChar w:fldCharType="end"/>
      </w:r>
      <w:r>
        <w:rPr>
          <w:rFonts w:ascii="Arial" w:hAnsi="Arial" w:cs="Arial"/>
          <w:sz w:val="22"/>
          <w:szCs w:val="22"/>
        </w:rPr>
        <w:t>. Rather, many studies found that auditory cortex is primarily involved in more complex behaviors, such those requiring temporal expectation</w:t>
      </w:r>
      <w:r>
        <w:rPr>
          <w:rFonts w:ascii="Arial" w:hAnsi="Arial" w:cs="Arial"/>
          <w:sz w:val="22"/>
          <w:szCs w:val="22"/>
        </w:rPr>
        <w:fldChar w:fldCharType="begin" w:fldLock="1"/>
      </w:r>
      <w:r>
        <w:rPr>
          <w:rFonts w:ascii="Arial" w:hAnsi="Arial" w:cs="Arial"/>
          <w:sz w:val="22"/>
          <w:szCs w:val="22"/>
        </w:rPr>
        <w:instrText>ADDIN CSL_CITATION {"citationItems":[{"id":"ITEM-1","itemData":{"abstract":"When events occur at predictable instants, anticipation improves performance. Knowledge of event timing modulates motor circuits, improving response speed. By contrast, the neu-ronal mechanisms underlying changes in sensory perception due to expectation are not well understood. We have developed a novel behavioral paradigm for rats in which we manipulated expectations about sound timing. Valid expectations improved both the speed and the accuracy of subjects' performance, indicating not only improved motor preparedness but also enhanced perception. Single neuron recordings in primary auditory cortex revealed enhanced representation of sounds during periods of heightened expectation. Furthermore, we found that activity in auditory cortex was causally linked to the performance of the task, and that changes in the neuronal representation of sounds predicted performance on a trial-by-trial basis. Our results indicate that changes in neuronal representation as early as primary sensory cortex mediate the perceptual advantage conferred by temporal expectation. Attending to moments in time is a powerful cognitive mechanism for exploiting temporal structure in behaviors such as hunting moving prey or playing music in an ensemble. Anticipation of an event can influence the speed of behavioral response as well as our perception of such an event 1 , but how these improvements in perception arise from changes in neuronal activity remains largely unknown. However, it is clear that organisms can take advantage of regularities in the environment to form expectations and predictions which can be used to enhance performance. The auditory cortex is sensitive to many forms of acoustic regularity 2. For example, cortical neurons respond more strongly to rarely presented sounds embedded within a regular sequence, even when these sounds are not required to perform a task 3. In addition, changes in expectation about the frequency of a task-relevant sound modulate the activity of single neurons in auditory cortex 4. However, although temporal structure is central to the organization of sounds, our understanding of the effects of temporal expectation in the auditory system is largely limited to studies in humans 1,5 in which it is difficult to study the underlying neuronal mechanisms. In particular, we know little about whether and how auditory temporal expectation changes neuronal representations in the auditory cortex. Improved performance from temporal expectation could arise…","author":[{"dropping-particle":"","family":"Jaramillo","given":"Santiago","non-dropping-particle":"","parse-names":false,"suffix":""},{"dropping-particle":"","family":"Zador","given":"Anthony M","non-dropping-particle":"","parse-names":false,"suffix":""}],"container-title":"Nature Neuroscience","id":"ITEM-1","issued":{"date-parts":[["2010"]]},"title":"Auditory cortex mediates the perceptual effects of acoustic temporal expectation","type":"report"},"uris":["http://www.mendeley.com/documents/?uuid=5e9b0a51-6eb0-3355-85f7-b803a6e10143"]}],"mendeley":{"formattedCitation":"&lt;sup&gt;33&lt;/sup&gt;","plainTextFormattedCitation":"33","previouslyFormattedCitation":"&lt;sup&gt;33&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33</w:t>
      </w:r>
      <w:r>
        <w:rPr>
          <w:rFonts w:ascii="Arial" w:hAnsi="Arial" w:cs="Arial"/>
          <w:sz w:val="22"/>
          <w:szCs w:val="22"/>
        </w:rPr>
        <w:fldChar w:fldCharType="end"/>
      </w:r>
      <w:r>
        <w:rPr>
          <w:rFonts w:ascii="Arial" w:hAnsi="Arial" w:cs="Arial"/>
          <w:sz w:val="22"/>
          <w:szCs w:val="22"/>
        </w:rPr>
        <w:t>, localization</w:t>
      </w:r>
      <w:r>
        <w:rPr>
          <w:rFonts w:ascii="Arial" w:hAnsi="Arial" w:cs="Arial"/>
          <w:sz w:val="22"/>
          <w:szCs w:val="22"/>
        </w:rPr>
        <w:fldChar w:fldCharType="begin" w:fldLock="1"/>
      </w:r>
      <w:r>
        <w:rPr>
          <w:rFonts w:ascii="Arial" w:hAnsi="Arial" w:cs="Arial"/>
          <w:sz w:val="22"/>
          <w:szCs w:val="22"/>
        </w:rPr>
        <w:instrText>ADDIN CSL_CITATION {"citationItems":[{"id":"ITEM-1","itemData":{"DOI":"10.1371/journal.pone.0170264","ISSN":"19326203","PMID":"28099489","abstract":"The objective of this study was to demonstrate the efficacy of acute inactivation of brain areas by cooling in the behaving ferret and to demonstrate that cooling auditory cortex produced a localisation deficit that was specific to auditory stimuli. The effect of cooling on neural activity was measured in anesthetized ferret cortex. The behavioural effect of cooling was determined in a benchmark sound localisation task in which inactivation of primary auditory cortex (A1) is known to impair performance. Cooling strongly suppressed the spontaneous and stimulusevoked firing rates of cortical neurons when the cooling loop was held at temperatures below 10?C, and this suppression was reversed when the cortical temperature recovered. Cooling of ferret auditory cortex during behavioural testing impaired sound localisation performance, with unilateral cooling producing selective deficits in the hemifield contralateral to cooling, and bilateral cooling producing deficits on both sides of space. The deficit in sound localisation induced by inactivation of A1 was not caused by motivational or locomotor changes since inactivation of A1 did not affect localisation of visual stimuli in the same context.","author":[{"dropping-particle":"","family":"Wood","given":"Katherine C.","non-dropping-particle":"","parse-names":false,"suffix":""},{"dropping-particle":"","family":"Town","given":"Stephen M.","non-dropping-particle":"","parse-names":false,"suffix":""},{"dropping-particle":"","family":"Atilgan","given":"Huriye","non-dropping-particle":"","parse-names":false,"suffix":""},{"dropping-particle":"","family":"Jones","given":"Gareth P.","non-dropping-particle":"","parse-names":false,"suffix":""},{"dropping-particle":"","family":"Bizley","given":"Jennifer K.","non-dropping-particle":"","parse-names":false,"suffix":""}],"container-title":"PLoS ONE","id":"ITEM-1","issue":"1","issued":{"date-parts":[["2017","1","1"]]},"publisher":"Public Library of Science","title":"Acute inactivation of primary auditory cortex causes a sound localisation deficit in ferrets","type":"article-journal","volume":"12"},"uris":["http://www.mendeley.com/documents/?uuid=2ee1626a-f86e-371d-a6e9-437efb58f95e"]}],"mendeley":{"formattedCitation":"&lt;sup&gt;34&lt;/sup&gt;","plainTextFormattedCitation":"34","previouslyFormattedCitation":"&lt;sup&gt;34&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34</w:t>
      </w:r>
      <w:r>
        <w:rPr>
          <w:rFonts w:ascii="Arial" w:hAnsi="Arial" w:cs="Arial"/>
          <w:sz w:val="22"/>
          <w:szCs w:val="22"/>
        </w:rPr>
        <w:fldChar w:fldCharType="end"/>
      </w:r>
      <w:r>
        <w:rPr>
          <w:rFonts w:ascii="Arial" w:hAnsi="Arial" w:cs="Arial"/>
          <w:sz w:val="22"/>
          <w:szCs w:val="22"/>
        </w:rPr>
        <w:t>, or discrimination of more complex sounds</w:t>
      </w:r>
      <w:r>
        <w:rPr>
          <w:rFonts w:ascii="Arial" w:hAnsi="Arial" w:cs="Arial"/>
          <w:sz w:val="22"/>
          <w:szCs w:val="22"/>
        </w:rPr>
        <w:fldChar w:fldCharType="begin" w:fldLock="1"/>
      </w:r>
      <w:r>
        <w:rPr>
          <w:rFonts w:ascii="Arial" w:hAnsi="Arial" w:cs="Arial"/>
          <w:sz w:val="22"/>
          <w:szCs w:val="22"/>
        </w:rPr>
        <w:instrText>ADDIN CSL_CITATION {"citationItems":[{"id":"ITEM-1","itemData":{"DOI":"10.1016/j.neuron.2015.10.024","ISSN":"10974199","PMID":"26586181","abstract":"Animals require the ability to ignore sensory stimuli that have no consequence yet respond to the same stimuli when they become useful. However, the brain circuits that govern this flexibility in sensory processing are not well understood. Here we show in mouse primary auditory cortex (A1) that daily passive sound exposure causes a long-lasting reduction in representations of the experienced sound by layer 2/3 pyramidal cells. This habituation arises locally in A1 and involves an enhancement in inhibition and selective upregulation in the activity of somatostatin-expressing inhibitory neurons (SOM cells). Furthermore, when mice engage in sound-guided behavior, pyramidal cell excitatory responses to habituated sounds are enhanced, whereas SOM cell responses are diminished. Together, our results demonstrate the bidirectional modulation of A1 sensory representations and suggest that SOM cells gate cortical information flow based on the behavioral relevance of the stimulus.","author":[{"dropping-particle":"","family":"Kato","given":"Hiroyuki K.","non-dropping-particle":"","parse-names":false,"suffix":""},{"dropping-particle":"","family":"Gillet","given":"Shea N.","non-dropping-particle":"","parse-names":false,"suffix":""},{"dropping-particle":"","family":"Isaacson","given":"Jeffry S.","non-dropping-particle":"","parse-names":false,"suffix":""}],"container-title":"Neuron","id":"ITEM-1","issue":"5","issued":{"date-parts":[["2015","12","2"]]},"page":"1027-1039","publisher":"Cell Press","title":"Flexible Sensory Representations in Auditory Cortex Driven by Behavioral Relevance","type":"article-journal","volume":"88"},"uris":["http://www.mendeley.com/documents/?uuid=c0270de2-321e-3791-a807-a4ea2ac9cbe6"]},{"id":"ITEM-2","itemData":{"DOI":"10.1016/j.neuron.2019.09.043","abstract":"Highlights d Auditory cortex is dispensable for discrimination of dissimilar pure tones in mice d Auditory cortex is involved in a sound discrimination requiring temporal integration d Focal cortical activations bias choices in cortex-dependent discriminations d Discrimination is faster for pure tones than for optogenetic cortical activations In this study, Ceballo et al. show that targeted activation of specific neural ensembles in auditory cortex changes perceptual decisions in a difficult auditory discrimination task, although auditory cortex is not involved in easier decisions.","author":[{"dropping-particle":"","family":"Ceballo","given":"Sebastian","non-dropping-particle":"","parse-names":false,"suffix":""},{"dropping-particle":"","family":"Piwkowska","given":"Zuzanna","non-dropping-particle":"","parse-names":false,"suffix":""},{"dropping-particle":"","family":"Bourg","given":"Jacques","non-dropping-particle":"","parse-names":false,"suffix":""}],"container-title":"Neuron","id":"ITEM-2","issued":{"date-parts":[["2019"]]},"page":"1168-1179.e5","title":"Targeted Cortical Manipulation of Auditory Perception In Brief","type":"article-journal","volume":"104"},"uris":["http://www.mendeley.com/documents/?uuid=fca449b5-a5f5-34e8-8f38-28f633cb151b"]},{"id":"ITEM-3","itemData":{"DOI":"10.1038/s41467-021-21248-7","ISSN":"20411723","PMID":"33589613","abstract":"Animals exhibit innate defense behaviors in response to approaching threats cued by the dynamics of sensory inputs of various modalities. The underlying neural circuits have been mostly studied in the visual system, but remain unclear for other modalities. Here, by utilizing sounds with increasing (vs. decreasing) loudness to mimic looming (vs. receding) objects, we find that looming sounds elicit stereotypical sequential defensive reactions: freezing followed by flight. Both behaviors require the activity of auditory cortex, in particular the sustained type of responses, but are differentially mediated by corticostriatal projections primarily innervating D2 neurons in the tail of the striatum and corticocollicular projections to the superior colliculus, respectively. The behavioral transition from freezing to flight can be attributed to the differential temporal dynamics of the striatal and collicular neurons in their responses to looming sound stimuli. Our results reveal an essential role of the striatum in the innate defense control.","author":[{"dropping-particle":"","family":"Li","given":"Zhong","non-dropping-particle":"","parse-names":false,"suffix":""},{"dropping-particle":"","family":"Wei","given":"Jin Xing","non-dropping-particle":"","parse-names":false,"suffix":""},{"dropping-particle":"","family":"Zhang","given":"Guang Wei","non-dropping-particle":"","parse-names":false,"suffix":""},{"dropping-particle":"","family":"Huang","given":"Junxiang J.","non-dropping-particle":"","parse-names":false,"suffix":""},{"dropping-particle":"","family":"Zingg","given":"Brian","non-dropping-particle":"","parse-names":false,"suffix":""},{"dropping-particle":"","family":"Wang","given":"Xiyue","non-dropping-particle":"","parse-names":false,"suffix":""},{"dropping-particle":"","family":"Tao","given":"Huizhong W.","non-dropping-particle":"","parse-names":false,"suffix":""},{"dropping-particle":"","family":"Zhang","given":"Li I.","non-dropping-particle":"","parse-names":false,"suffix":""}],"container-title":"Nature Communications","id":"ITEM-3","issue":"1","issued":{"date-parts":[["2021","12","1"]]},"page":"1-13","publisher":"Nature Research","title":"Corticostriatal control of defense behavior in mice induced by auditory looming cues","type":"article-journal","volume":"12"},"uris":["http://www.mendeley.com/documents/?uuid=0e3d21c8-e52e-3ffb-aa49-2973433b4a23"]}],"mendeley":{"formattedCitation":"&lt;sup&gt;35–37&lt;/sup&gt;","plainTextFormattedCitation":"35–37","previouslyFormattedCitation":"&lt;sup&gt;35–37&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35–37</w:t>
      </w:r>
      <w:r>
        <w:rPr>
          <w:rFonts w:ascii="Arial" w:hAnsi="Arial" w:cs="Arial"/>
          <w:sz w:val="22"/>
          <w:szCs w:val="22"/>
        </w:rPr>
        <w:fldChar w:fldCharType="end"/>
      </w:r>
      <w:r>
        <w:rPr>
          <w:rFonts w:ascii="Arial" w:hAnsi="Arial" w:cs="Arial"/>
          <w:sz w:val="22"/>
          <w:szCs w:val="22"/>
        </w:rPr>
        <w:t>. Consistent with previous findings</w:t>
      </w:r>
      <w:r>
        <w:rPr>
          <w:rFonts w:ascii="Arial" w:hAnsi="Arial" w:cs="Arial"/>
          <w:sz w:val="22"/>
          <w:szCs w:val="22"/>
        </w:rPr>
        <w:fldChar w:fldCharType="begin" w:fldLock="1"/>
      </w:r>
      <w:r>
        <w:rPr>
          <w:rFonts w:ascii="Arial" w:hAnsi="Arial" w:cs="Arial"/>
          <w:sz w:val="22"/>
          <w:szCs w:val="22"/>
        </w:rPr>
        <w:instrText>ADDIN CSL_CITATION {"citationItems":[{"id":"ITEM-1","itemData":{"DOI":"10.1101/833558","abstract":"The ability to recognize sounds in noise is a key part of hearing, and the mechanisms by which the brain identifies sounds in noise are of considerable interest to scientists, clinicians and engineers. Yet we know little about the necessity of regions such as auditory cortex for hearing in noise, or how cortical processing of sounds is adversely affected by noise. Here we used reversible cortical inactivation and extracellular electrophysiology in ferrets performing a vowel discrimination task to identify and understand the causal contribution of auditory cortex to hearing in noise. Cortical inactivation by cooling impaired task performance in noisy but not clean conditions, while responses of auditory cortical neurons were less informative about vowel identity in noise. Simulations mimicking cortical inactivation indicated that effects of inactivation were related to the loss of information about sounds represented across neural populations. The addition of noise to target sounds drove spiking activity in auditory cortex and recruitment of additional neural populations that were linked to degraded behavioral performance. To suppress noise-related activity, we used continuous exposure to background noise to adapt the auditory system and recover behavioral performance in both ferrets and humans. Inactivation by cooling revealed that the benefits of continuous exposure were not cortically dependent. Together our results highlight the importance of auditory cortex in sound discrimination in noise and the underlying mechanisms through which noise-related activity and adaptation shape hearing.","author":[{"dropping-particle":"","family":"Town","given":"Stephen","non-dropping-particle":"","parse-names":false,"suffix":""},{"dropping-particle":"","family":"Wood","given":"Katherine","non-dropping-particle":"","parse-names":false,"suffix":""},{"dropping-particle":"","family":"Bizley","given":"Jennifer","non-dropping-particle":"","parse-names":false,"suffix":""}],"container-title":"bioRxiv","id":"ITEM-1","issued":{"date-parts":[["2019","11","7"]]},"page":"833558","publisher":"Cold Spring Harbor Laboratory","title":"Signal processing in auditory cortex underlies degraded speech sound discrimination in noise","type":"article-journal"},"uris":["http://www.mendeley.com/documents/?uuid=50b2af29-fc9f-3f78-be7c-601866683071"]}],"mendeley":{"formattedCitation":"&lt;sup&gt;38&lt;/sup&gt;","plainTextFormattedCitation":"38","previouslyFormattedCitation":"&lt;sup&gt;38&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38</w:t>
      </w:r>
      <w:r>
        <w:rPr>
          <w:rFonts w:ascii="Arial" w:hAnsi="Arial" w:cs="Arial"/>
          <w:sz w:val="22"/>
          <w:szCs w:val="22"/>
        </w:rPr>
        <w:fldChar w:fldCharType="end"/>
      </w:r>
      <w:r>
        <w:rPr>
          <w:rFonts w:ascii="Arial" w:hAnsi="Arial" w:cs="Arial"/>
          <w:sz w:val="22"/>
          <w:szCs w:val="22"/>
        </w:rPr>
        <w:t>, w</w:t>
      </w:r>
      <w:r w:rsidRPr="005B538C">
        <w:rPr>
          <w:rFonts w:ascii="Arial" w:hAnsi="Arial" w:cs="Arial"/>
          <w:sz w:val="22"/>
          <w:szCs w:val="22"/>
        </w:rPr>
        <w:t xml:space="preserve">e found that </w:t>
      </w:r>
      <w:r>
        <w:rPr>
          <w:rFonts w:ascii="Arial" w:hAnsi="Arial" w:cs="Arial"/>
          <w:sz w:val="22"/>
          <w:szCs w:val="22"/>
        </w:rPr>
        <w:t>AC</w:t>
      </w:r>
      <w:r w:rsidRPr="005B538C">
        <w:rPr>
          <w:rFonts w:ascii="Arial" w:hAnsi="Arial" w:cs="Arial"/>
          <w:sz w:val="22"/>
          <w:szCs w:val="22"/>
        </w:rPr>
        <w:t xml:space="preserve"> inactivation selectively impaired the detection of target</w:t>
      </w:r>
      <w:r>
        <w:rPr>
          <w:rFonts w:ascii="Arial" w:hAnsi="Arial" w:cs="Arial"/>
          <w:sz w:val="22"/>
          <w:szCs w:val="22"/>
        </w:rPr>
        <w:t>s</w:t>
      </w:r>
      <w:r w:rsidRPr="005B538C">
        <w:rPr>
          <w:rFonts w:ascii="Arial" w:hAnsi="Arial" w:cs="Arial"/>
          <w:sz w:val="22"/>
          <w:szCs w:val="22"/>
        </w:rPr>
        <w:t xml:space="preserve"> in</w:t>
      </w:r>
      <w:r>
        <w:rPr>
          <w:rFonts w:ascii="Arial" w:hAnsi="Arial" w:cs="Arial"/>
          <w:sz w:val="22"/>
          <w:szCs w:val="22"/>
        </w:rPr>
        <w:t xml:space="preserve"> a</w:t>
      </w:r>
      <w:r w:rsidRPr="005B538C">
        <w:rPr>
          <w:rFonts w:ascii="Arial" w:hAnsi="Arial" w:cs="Arial"/>
          <w:sz w:val="22"/>
          <w:szCs w:val="22"/>
        </w:rPr>
        <w:t xml:space="preserve"> nois</w:t>
      </w:r>
      <w:r>
        <w:rPr>
          <w:rFonts w:ascii="Arial" w:hAnsi="Arial" w:cs="Arial"/>
          <w:sz w:val="22"/>
          <w:szCs w:val="22"/>
        </w:rPr>
        <w:t>y</w:t>
      </w:r>
      <w:r w:rsidRPr="005B538C">
        <w:rPr>
          <w:rFonts w:ascii="Arial" w:hAnsi="Arial" w:cs="Arial"/>
          <w:sz w:val="22"/>
          <w:szCs w:val="22"/>
        </w:rPr>
        <w:t xml:space="preserve"> background</w:t>
      </w:r>
      <w:r>
        <w:rPr>
          <w:rFonts w:ascii="Arial" w:hAnsi="Arial" w:cs="Arial"/>
          <w:sz w:val="22"/>
          <w:szCs w:val="22"/>
        </w:rPr>
        <w:t>, but did not impair detection of targets in silence (Figure 4). Furthermore, on a subject-by-subject basis, neuronal activity in AC was correlated with behavioral performance of the subject (Figures 5, 6). This set of results establishes that AC is necessary for the detection of targets in background noise and supports the more general notion that AC is required for more difficult auditory tasks.</w:t>
      </w:r>
    </w:p>
    <w:p w14:paraId="607FF577" w14:textId="77777777" w:rsidR="005E6A59" w:rsidRDefault="005E6A59" w:rsidP="005E6A59">
      <w:pPr>
        <w:jc w:val="both"/>
        <w:rPr>
          <w:rFonts w:ascii="Arial" w:hAnsi="Arial" w:cs="Arial"/>
          <w:sz w:val="22"/>
          <w:szCs w:val="22"/>
        </w:rPr>
      </w:pPr>
      <w:r>
        <w:rPr>
          <w:rFonts w:ascii="Arial" w:hAnsi="Arial" w:cs="Arial"/>
          <w:sz w:val="22"/>
          <w:szCs w:val="22"/>
        </w:rPr>
        <w:tab/>
        <w:t>While the previous work demonstrates the necessity of auditory cortex in behavioral performance, the brain areas and mechanisms supporting the transformation from stimulus to decision are an active field of study</w:t>
      </w:r>
      <w:r>
        <w:rPr>
          <w:rFonts w:ascii="Arial" w:hAnsi="Arial" w:cs="Arial"/>
          <w:sz w:val="22"/>
          <w:szCs w:val="22"/>
        </w:rPr>
        <w:fldChar w:fldCharType="begin" w:fldLock="1"/>
      </w:r>
      <w:r>
        <w:rPr>
          <w:rFonts w:ascii="Arial" w:hAnsi="Arial" w:cs="Arial"/>
          <w:sz w:val="22"/>
          <w:szCs w:val="22"/>
        </w:rPr>
        <w:instrText>ADDIN CSL_CITATION {"citationItems":[{"id":"ITEM-1","itemData":{"DOI":"10.1016/j.conb.2019.09.011","ISSN":"18736882","PMID":"31670073","abstract":"With the increasing acquisition of large-scale neural recordings comes the challenge of inferring the computations they perform and understanding how these give rise to behavior. Here, we review emerging conceptual and technological advances that begin to address this challenge, garnering insights from both biological and artificial neural networks. We argue that neural data should be recorded during rich behavioral tasks, to model cognitive processes and estimate latent behavioral variables. Careful quantification of animal movements can also provide a more complete picture of how movements shape neural dynamics and reflect changes in brain state, such as arousal or stress. Artificial neural networks (ANNs) could serve as artificial model organisms to connect neural dynamics and rich behavioral data. ANNs have already begun to reveal how a wide range of different behaviors can be implemented, generating hypotheses about how observed neural activity might drive behavior and explaining diversity in behavioral strategies.","author":[{"dropping-particle":"","family":"Musall","given":"Simon","non-dropping-particle":"","parse-names":false,"suffix":""},{"dropping-particle":"","family":"Urai","given":"Anne E.","non-dropping-particle":"","parse-names":false,"suffix":""},{"dropping-particle":"","family":"Sussillo","given":"David","non-dropping-particle":"","parse-names":false,"suffix":""},{"dropping-particle":"","family":"Churchland","given":"Anne K.","non-dropping-particle":"","parse-names":false,"suffix":""}],"container-title":"Current Opinion in Neurobiology","id":"ITEM-1","issued":{"date-parts":[["2019","10","1"]]},"page":"229-238","publisher":"Elsevier Ltd","title":"Harnessing behavioral diversity to understand neural computations for cognition","type":"article","volume":"58"},"uris":["http://www.mendeley.com/documents/?uuid=1f2bbf75-ce13-383a-be1b-de0282e69624"]},{"id":"ITEM-2","itemData":{"DOI":"10.1016/j.neuron.2013.10.047","ISSN":"08966273","PMID":"24183028","abstract":"A decision is a commitment to a proposition or plan of action based on information and values associated with the possible outcomes. The process operates in a flexible timeframe that is free from the immediacy of evidence acquisition and the real time demands of action itself. Thus, it involves deliberation, planning, and strategizing. This Perspective focuses on perceptual decision making in nonhuman primates and the discovery of neural mechanisms that support accuracy, speed, and confidence in a decision. We suggest that these mechanisms expose principles of cognitive function in general, and we speculate about the challenges and directions before the field.","author":[{"dropping-particle":"","family":"Shadlen","given":"Michael N.","non-dropping-particle":"","parse-names":false,"suffix":""},{"dropping-particle":"","family":"Kiani","given":"Roozbeh","non-dropping-particle":"","parse-names":false,"suffix":""}],"container-title":"Neuron","id":"ITEM-2","issue":"3","issued":{"date-parts":[["2013"]]},"page":"791-806","title":"Decision making as a window on cognition","type":"article","volume":"80"},"uris":["http://www.mendeley.com/documents/?uuid=560258cf-0d89-3701-bf7f-de9976edb971"]}],"mendeley":{"formattedCitation":"&lt;sup&gt;39,40&lt;/sup&gt;","plainTextFormattedCitation":"39,40","previouslyFormattedCitation":"&lt;sup&gt;39,40&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39,40</w:t>
      </w:r>
      <w:r>
        <w:rPr>
          <w:rFonts w:ascii="Arial" w:hAnsi="Arial" w:cs="Arial"/>
          <w:sz w:val="22"/>
          <w:szCs w:val="22"/>
        </w:rPr>
        <w:fldChar w:fldCharType="end"/>
      </w:r>
      <w:r>
        <w:rPr>
          <w:rFonts w:ascii="Arial" w:hAnsi="Arial" w:cs="Arial"/>
          <w:sz w:val="22"/>
          <w:szCs w:val="22"/>
        </w:rPr>
        <w:t>. By recording during the task, we were able to leverage behavioral variability to show that behavioral performance covaried with representations of targets within small neural populations (Figure 5), and with cortical gain (Figure 6). There is a large body of literature relating cortical codes to behavioral variability: early studies in the visual system suggested that information from relatively small numbers of neurons was sufficient to match or outperform animal behavior in psychophysical tasks</w:t>
      </w:r>
      <w:r>
        <w:rPr>
          <w:rFonts w:ascii="Arial" w:hAnsi="Arial" w:cs="Arial"/>
          <w:sz w:val="22"/>
          <w:szCs w:val="22"/>
        </w:rPr>
        <w:fldChar w:fldCharType="begin" w:fldLock="1"/>
      </w:r>
      <w:r>
        <w:rPr>
          <w:rFonts w:ascii="Arial" w:hAnsi="Arial" w:cs="Arial"/>
          <w:sz w:val="22"/>
          <w:szCs w:val="22"/>
        </w:rPr>
        <w:instrText>ADDIN CSL_CITATION {"citationItems":[{"id":"ITEM-1","itemData":{"DOI":"10.1038/341052a0","ISSN":"00280836","PMID":"2770878","abstract":"THE relationship between neuronal activity and psychophysical judgement has long been of interest to students of sensory processing. Previous analyses of this problem have compared the performance of human or animal observers in detection or discrimination tasks with the signals carried by individual neurons, but have been hampered because neuronal and perceptual data were not obtained at the same time and under the same conditions1-4. We have now measured the performance of monkeys and of visual cortical neurons while the animals performed a psychophysical task well matched to the properties of the neurons under study. Here we report that the reliability and sensitivity of most neurons on this task equalled or exceeded that of the monkeys. We therefore suggest that under our conditions, psychophysical judgements could be based on the activity of a relatively small number of neurons. © 1989 Nature Publishing Group.","author":[{"dropping-particle":"","family":"Newsome","given":"William T.","non-dropping-particle":"","parse-names":false,"suffix":""},{"dropping-particle":"","family":"Britten","given":"Kenneth H.","non-dropping-particle":"","parse-names":false,"suffix":""},{"dropping-particle":"","family":"Movshon","given":"J. Anthony","non-dropping-particle":"","parse-names":false,"suffix":""}],"container-title":"Nature","id":"ITEM-1","issue":"6237","issued":{"date-parts":[["1989"]]},"page":"52-54","publisher":"Nature Publishing Group","title":"Neuronal correlates of a perceptual decision","type":"article-journal","volume":"341"},"uris":["http://www.mendeley.com/documents/?uuid=d55a5ef9-a32f-433b-ab2a-6dd8afa737f2"]},{"id":"ITEM-2","itemData":{"DOI":"10.1.1.123.9899","ISBN":"0270-6474","ISSN":"0270-6474","PMID":"1464765","abstract":"We compared the ability of psychophysical observers and single cortical neurons to discriminate weak motion signals in a stochastic visual display. All data were obtained from rhesus monkeys trained to perform a direction discrimination task near psychophysical threshold. The conditions for such a comparison were ideal in that both psychophysical and physiological data were obtained in the same animals, on the same sets of trials, and using the same visual display. In addition, the psychophysical task was tailored in each experiment to the physiological properties of the neuron under study; the visual display was matched to each neuron's preference for size, speed, and direction of motion. Under these conditions, the sensitivity of most MT neurons was very similar to the psychophysical sensitivity of the animal observers. In fact, the responses of single neurons typically provided a satisfactory account of both absolute psychophysical threshold and the shape of the psychometric function relating performance to the strength of the motion signal. Thus, psychophysical decisions in our task are likely to be based upon a relatively small number of neural signals. These signals could be carried by a small number of neurons if the responses of the pooled neurons are statistically independent. Alternatively, the signals may be carried by a much larger pool of neurons if their responses are partially intercorrelated.","author":[{"dropping-particle":"","family":"Britten","given":"Kenneth H.","non-dropping-particle":"","parse-names":false,"suffix":""},{"dropping-particle":"","family":"Shadlen","given":"Michael N.","non-dropping-particle":"","parse-names":false,"suffix":""},{"dropping-particle":"","family":"Newsome","given":"William T.","non-dropping-particle":"","parse-names":false,"suffix":""},{"dropping-particle":"","family":"Movshon","given":"J. Anthony","non-dropping-particle":"","parse-names":false,"suffix":""},{"dropping-particle":"","family":"Britten,'","given":"Kenneth H","non-dropping-particle":"","parse-names":false,"suffix":""},{"dropping-particle":"","family":"Shadlen","given":"Michael N.","non-dropping-particle":"","parse-names":false,"suffix":""},{"dropping-particle":"","family":"Newsome","given":"William T.","non-dropping-particle":"","parse-names":false,"suffix":""},{"dropping-particle":"","family":"Movshon","given":"J. Anthony","non-dropping-particle":"","parse-names":false,"suffix":""}],"container-title":"The Journal of Neuroscience","id":"ITEM-2","issue":"12","issued":{"date-parts":[["1992"]]},"page":"4745-4765","publisher":"J Neurosci","title":"The analysis of visual motion: a comparison of neuronal and psychophysical performance.","type":"article-journal","volume":"12"},"uris":["http://www.mendeley.com/documents/?uuid=c97492f2-bd8e-4741-9ca6-259e2de0fa17"]},{"id":"ITEM-3","itemData":{"DOI":"10.1523/jneurosci.16-04-01486.1996","ISSN":"02706474","PMID":"8778300","abstract":"We have documented previously a close relationship between neuronal activity in the middle temporal visual area (MT or V5) and behavioral judgments of motion (Newsome et al., 1989; Salzman et al., 1990; Britten et al., 1992; Britten et al., 1996). We have now used numerical simulations to try to understand how neural signals in area MT support psychophysical decisions. We developed a model that pools neuronal responses drawn from our physiological data set and compares average responses in different pools to produce psychophysical decisions. The structure of the model allows us to assess the relationship between 'neuronal' input signals and simulated psychophysical performance using the same methods we have applied to real experimental data. We sought to reconcile three experimental observations: psychophysical performance (threshold sensitivity to motion stimuli embedded in noise), a trial-by-trial covariation between the neural response and the monkey's choices, and a modest correlation between pairs of MT neurons in their variable responses to identical visual stimuli. Our results can be most accurately simulated if psychophysical decisions are based on pools of at least 100 weakly correlated sensory neurons. The neurons composing the pools must include a broader range of sensitivities than we encountered in our MT recordings, presumably because of the inclusion of neurons whose optimal stimulus is different from the one being discriminated. Central sources of noise degrade the signal-to-noise ratio of the pooled signal, but this degradation is relatively small compared with the noise typically carried by single cortical neurons. This suggests that our monkeys base near-threshold psychophysical judgments on signals carried by populations of weakly interacting neurons; these populations include many neurons that are not tuned optimally for the particular stimuli being discriminated.","author":[{"dropping-particle":"","family":"Shadlen","given":"Michael N.","non-dropping-particle":"","parse-names":false,"suffix":""},{"dropping-particle":"","family":"Britten","given":"Kenneth H.","non-dropping-particle":"","parse-names":false,"suffix":""},{"dropping-particle":"","family":"Newsome","given":"William T.","non-dropping-particle":"","parse-names":false,"suffix":""},{"dropping-particle":"","family":"Movshon","given":"J. Anthony","non-dropping-particle":"","parse-names":false,"suffix":""}],"container-title":"Journal of Neuroscience","id":"ITEM-3","issue":"4","issued":{"date-parts":[["1996","2","15"]]},"page":"1486-1510","publisher":"Society for Neuroscience","title":"A computational analysis of the relationship between neuronal and behavioral responses to visual motion","type":"article-journal","volume":"16"},"uris":["http://www.mendeley.com/documents/?uuid=8b0c400a-bc5a-4a16-a2dd-33a3b9a1081e"]}],"mendeley":{"formattedCitation":"&lt;sup&gt;41–43&lt;/sup&gt;","plainTextFormattedCitation":"41–43","previouslyFormattedCitation":"&lt;sup&gt;41–43&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41–43</w:t>
      </w:r>
      <w:r>
        <w:rPr>
          <w:rFonts w:ascii="Arial" w:hAnsi="Arial" w:cs="Arial"/>
          <w:sz w:val="22"/>
          <w:szCs w:val="22"/>
        </w:rPr>
        <w:fldChar w:fldCharType="end"/>
      </w:r>
      <w:r>
        <w:rPr>
          <w:rFonts w:ascii="Arial" w:hAnsi="Arial" w:cs="Arial"/>
          <w:sz w:val="22"/>
          <w:szCs w:val="22"/>
        </w:rPr>
        <w:t xml:space="preserve"> and that behavioral choice can be predicted from activity in sensory areas</w:t>
      </w:r>
      <w:r>
        <w:rPr>
          <w:rFonts w:ascii="Arial" w:hAnsi="Arial" w:cs="Arial"/>
          <w:sz w:val="22"/>
          <w:szCs w:val="22"/>
        </w:rPr>
        <w:fldChar w:fldCharType="begin" w:fldLock="1"/>
      </w:r>
      <w:r>
        <w:rPr>
          <w:rFonts w:ascii="Arial" w:hAnsi="Arial" w:cs="Arial"/>
          <w:sz w:val="22"/>
          <w:szCs w:val="22"/>
        </w:rPr>
        <w:instrText>ADDIN CSL_CITATION {"citationItems":[{"id":"ITEM-1","itemData":{"DOI":"10.1523/jneurosci.16-04-01486.1996","ISSN":"02706474","PMID":"8778300","abstract":"We have documented previously a close relationship between neuronal activity in the middle temporal visual area (MT or V5) and behavioral judgments of motion (Newsome et al., 1989; Salzman et al., 1990; Britten et al., 1992; Britten et al., 1996). We have now used numerical simulations to try to understand how neural signals in area MT support psychophysical decisions. We developed a model that pools neuronal responses drawn from our physiological data set and compares average responses in different pools to produce psychophysical decisions. The structure of the model allows us to assess the relationship between 'neuronal' input signals and simulated psychophysical performance using the same methods we have applied to real experimental data. We sought to reconcile three experimental observations: psychophysical performance (threshold sensitivity to motion stimuli embedded in noise), a trial-by-trial covariation between the neural response and the monkey's choices, and a modest correlation between pairs of MT neurons in their variable responses to identical visual stimuli. Our results can be most accurately simulated if psychophysical decisions are based on pools of at least 100 weakly correlated sensory neurons. The neurons composing the pools must include a broader range of sensitivities than we encountered in our MT recordings, presumably because of the inclusion of neurons whose optimal stimulus is different from the one being discriminated. Central sources of noise degrade the signal-to-noise ratio of the pooled signal, but this degradation is relatively small compared with the noise typically carried by single cortical neurons. This suggests that our monkeys base near-threshold psychophysical judgments on signals carried by populations of weakly interacting neurons; these populations include many neurons that are not tuned optimally for the particular stimuli being discriminated.","author":[{"dropping-particle":"","family":"Shadlen","given":"Michael N.","non-dropping-particle":"","parse-names":false,"suffix":""},{"dropping-particle":"","family":"Britten","given":"Kenneth H.","non-dropping-particle":"","parse-names":false,"suffix":""},{"dropping-particle":"","family":"Newsome","given":"William T.","non-dropping-particle":"","parse-names":false,"suffix":""},{"dropping-particle":"","family":"Movshon","given":"J. Anthony","non-dropping-particle":"","parse-names":false,"suffix":""}],"container-title":"Journal of Neuroscience","id":"ITEM-1","issue":"4","issued":{"date-parts":[["1996","2","15"]]},"page":"1486-1510","publisher":"Society for Neuroscience","title":"A computational analysis of the relationship between neuronal and behavioral responses to visual motion","type":"article-journal","volume":"16"},"uris":["http://www.mendeley.com/documents/?uuid=8b0c400a-bc5a-4a16-a2dd-33a3b9a1081e"]},{"id":"ITEM-2","itemData":{"DOI":"10.1152/jn.00521.2017","ISSN":"15221598","abstract":"A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Neurophysiology","id":"ITEM-2","issue":"6","issued":{"date-parts":[["2017","12","1"]]},"page":"3118-3131","publisher":"American Physiological Society","title":"Contribution of spiking activity in the primary auditory cortex to detection in noise","type":"article-journal","volume":"118"},"uris":["http://www.mendeley.com/documents/?uuid=ca28ce17-be71-4372-81d8-87890bc24522"]}],"mendeley":{"formattedCitation":"&lt;sup&gt;29,43&lt;/sup&gt;","plainTextFormattedCitation":"29,43","previouslyFormattedCitation":"&lt;sup&gt;29,43&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29,43</w:t>
      </w:r>
      <w:r>
        <w:rPr>
          <w:rFonts w:ascii="Arial" w:hAnsi="Arial" w:cs="Arial"/>
          <w:sz w:val="22"/>
          <w:szCs w:val="22"/>
        </w:rPr>
        <w:fldChar w:fldCharType="end"/>
      </w:r>
      <w:r>
        <w:rPr>
          <w:rFonts w:ascii="Arial" w:hAnsi="Arial" w:cs="Arial"/>
          <w:sz w:val="22"/>
          <w:szCs w:val="22"/>
        </w:rPr>
        <w:t>. These accounts suggest that variability in bottom-up sensory encoding drives the variability in behavioral output. However, more recent work suggests that variability in sensory areas is driven by top-down influences</w:t>
      </w:r>
      <w:r>
        <w:rPr>
          <w:rFonts w:ascii="Arial" w:hAnsi="Arial" w:cs="Arial"/>
          <w:sz w:val="22"/>
          <w:szCs w:val="22"/>
        </w:rPr>
        <w:fldChar w:fldCharType="begin" w:fldLock="1"/>
      </w:r>
      <w:r>
        <w:rPr>
          <w:rFonts w:ascii="Arial" w:hAnsi="Arial" w:cs="Arial"/>
          <w:sz w:val="22"/>
          <w:szCs w:val="22"/>
        </w:rPr>
        <w:instrText>ADDIN CSL_CITATION {"citationItems":[{"id":"ITEM-1","itemData":{"DOI":"10.1038/nature07821","ISSN":"00280836","PMID":"19270683","abstract":"During perceptual decisions, the activity of sensory neurons correlates with a subjects percept, even when the physical stimulus is identical. The origin of this correlation is unknown. Current theory proposes a causal effect of noise in sensory neurons on perceptual decisions, but the correlation could result from different brain states associated with the perceptual choice (a top-down explanation). These two schemes have very different implications for the role of sensory neurons in forming decisions. Here we use white-noise analysis to measure tuning functions of V2 neurons associated with choice and simultaneously measure how the variation in the stimulus affects the subjects (two macaques) perceptual decisions. In causal models, stronger effects of the stimulus upon decisions, mediated by sensory neurons, are associated with stronger choice-related activity. However, we find that over the time course of the trial these measures change in different directionsat odds with causal models. An analysis of the effect of reward size also supports this conclusion. Finally, we find that choice is associated with changes in neuronal gain that are incompatible with causal models. All three results are readily explained if choice is associated with changes in neuronal gain caused by top-down phenomena that closely resemble attention. We conclude that top-down processes contribute to choice-related activity. Thus, even forming simple sensory decisions involves complex interactions between cognitive processes and sensory neurons. © 2009 Macmillan Publishers Limited. All rights reserved.","author":[{"dropping-particle":"","family":"Nienborg","given":"Hendrikje","non-dropping-particle":"","parse-names":false,"suffix":""},{"dropping-particle":"","family":"Cumming","given":"Bruce G.","non-dropping-particle":"","parse-names":false,"suffix":""}],"container-title":"Nature","id":"ITEM-1","issue":"7243","issued":{"date-parts":[["2009"]]},"page":"89-92","title":"Decision-related activity in sensory neurons reflects more than a neurons causal effect","type":"article-journal","volume":"459"},"uris":["http://www.mendeley.com/documents/?uuid=af33eaeb-ed6c-3e23-97e8-5e5ff018502e"]},{"id":"ITEM-2","itemData":{"DOI":"10.1016/j.conb.2016.01.009","ISSN":"18736882","PMID":"26922005","abstract":"How the processing of signals carried by sensory neurons supports perceptual decisions is a long-standing question in neuroscience. The ability to record neuronal activity in awake animals while they perform psychophysical tasks near threshold has been a key advance in studying these questions. Trial-to-trial correlations between the activity of sensory neurons and the decisions reported by animals ('choice probabilities'), even when measured across repeated presentations of an identical stimulus provide insights into this problem. But understanding the sources of such co-variability between sensory neurons and behavior has proven more difficult than it initially appeared. Below, we discuss our current understanding of what gives rise to these correlations.","author":[{"dropping-particle":"","family":"Cumming","given":"Bruce G.","non-dropping-particle":"","parse-names":false,"suffix":""},{"dropping-particle":"","family":"Nienborg","given":"Hendrikje","non-dropping-particle":"","parse-names":false,"suffix":""}],"container-title":"Current Opinion in Neurobiology","id":"ITEM-2","issued":{"date-parts":[["2016","4","1"]]},"page":"126-132","publisher":"Elsevier Ltd","title":"Feedforward and feedback sources of choice probability in neural population responses","type":"article","volume":"37"},"uris":["http://www.mendeley.com/documents/?uuid=bd3a180e-0394-4aca-8c98-c436c226a4e5"]},{"id":"ITEM-3","itemData":{"DOI":"10.1038/nn.4195","ISSN":"15461726","PMID":"26656644","abstract":"Auditory perceptual decisions are thought to be mediated by the ventral auditory pathway. However, the specific and causal contributions of different brain regions in this pathway, including the middle-lateral (ML) and anterolateral (AL) belt regions of the auditory cortex, to auditory decisions have not been fully identified. To identify these contributions, we recorded from and microstimulated ML and AL sites while monkeys decided whether an auditory stimulus contained more low-frequency or high-frequency tone bursts. Both ML and AL neural activity was modulated by the frequency content of the stimulus. But, only the responses of the most stimulus-sensitive AL neurons were systematically modulated by the monkeys' choices. Consistent with this observation, microstimulation of AL, but not ML, systematically biased the monkeys' behavior toward the choice associated with the preferred frequency of the stimulated site. Together, these findings suggest that AL directly and causally contributes sensory evidence to form this auditory decision.","author":[{"dropping-particle":"","family":"Tsunada","given":"Joji","non-dropping-particle":"","parse-names":false,"suffix":""},{"dropping-particle":"","family":"Liu","given":"Andrew S.K.","non-dropping-particle":"","parse-names":false,"suffix":""},{"dropping-particle":"","family":"Gold","given":"Joshua I","non-dropping-particle":"","parse-names":false,"suffix":""},{"dropping-particle":"","family":"Cohen","given":"Yale E","non-dropping-particle":"","parse-names":false,"suffix":""}],"container-title":"Nature Neuroscience","id":"ITEM-3","issue":"1","issued":{"date-parts":[["2015"]]},"page":"135-142","title":"Causal contribution of primate auditory cortex to auditory perceptual decision-making","type":"article-journal","volume":"19"},"uris":["http://www.mendeley.com/documents/?uuid=76598d1d-262f-4bd5-bc9f-38ae91948572"]},{"id":"ITEM-4","itemData":{"DOI":"10.1038/s41586-019-1787-x","ISSN":"14764687","PMID":"31776518","abstract":"Vision, choice, action and behavioural engagement arise from neuronal activity that may be distributed across brain regions. Here we delineate the spatial distribution of neurons underlying these processes. We used Neuropixels probes1,2 to record from approximately 30,000 neurons in 42 brain regions of mice performing a visual discrimination task3. Neurons in nearly all regions responded non-specifically when the mouse initiated an action. By contrast, neurons encoding visual stimuli and upcoming choices occupied restricted regions in the neocortex, basal ganglia and midbrain. Choice signals were rare and emerged with indistinguishable timing across regions. Midbrain neurons were activated before contralateral choices and were suppressed before ipsilateral choices, whereas forebrain neurons could prefer either side. Brain-wide pre-stimulus activity predicted engagement in individual trials and in the overall task, with enhanced subcortical but suppressed neocortical activity during engagement. These results reveal organizing principles for the distribution of neurons encoding behaviourally relevant variables across the mouse brain.","author":[{"dropping-particle":"","family":"Steinmetz","given":"Nicholas A.","non-dropping-particle":"","parse-names":false,"suffix":""},{"dropping-particle":"","family":"Zatka-Haas","given":"Peter","non-dropping-particle":"","parse-names":false,"suffix":""},{"dropping-particle":"","family":"Carandini","given":"Matteo","non-dropping-particle":"","parse-names":false,"suffix":""},{"dropping-particle":"","family":"Harris","given":"Kenneth D.","non-dropping-particle":"","parse-names":false,"suffix":""}],"container-title":"Nature","id":"ITEM-4","issue":"7786","issued":{"date-parts":[["2019","12","12"]]},"page":"266-273","publisher":"Nature Research","title":"Distributed coding of choice, action and engagement across the mouse brain","type":"article-journal","volume":"576"},"uris":["http://www.mendeley.com/documents/?uuid=8f799bfd-d684-3be5-b45b-87b96ab87587"]}],"mendeley":{"formattedCitation":"&lt;sup&gt;44–47&lt;/sup&gt;","plainTextFormattedCitation":"44–47","previouslyFormattedCitation":"&lt;sup&gt;44–47&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44–47</w:t>
      </w:r>
      <w:r>
        <w:rPr>
          <w:rFonts w:ascii="Arial" w:hAnsi="Arial" w:cs="Arial"/>
          <w:sz w:val="22"/>
          <w:szCs w:val="22"/>
        </w:rPr>
        <w:fldChar w:fldCharType="end"/>
      </w:r>
      <w:r>
        <w:rPr>
          <w:rFonts w:ascii="Arial" w:hAnsi="Arial" w:cs="Arial"/>
          <w:sz w:val="22"/>
          <w:szCs w:val="22"/>
        </w:rPr>
        <w:t>, which are modulated by attention and learning</w:t>
      </w:r>
      <w:r>
        <w:rPr>
          <w:rFonts w:ascii="Arial" w:hAnsi="Arial" w:cs="Arial"/>
          <w:sz w:val="22"/>
          <w:szCs w:val="22"/>
        </w:rPr>
        <w:fldChar w:fldCharType="begin" w:fldLock="1"/>
      </w:r>
      <w:r>
        <w:rPr>
          <w:rFonts w:ascii="Arial" w:hAnsi="Arial" w:cs="Arial"/>
          <w:sz w:val="22"/>
          <w:szCs w:val="22"/>
        </w:rPr>
        <w:instrText>ADDIN CSL_CITATION {"citationItems":[{"id":"ITEM-1","itemData":{"DOI":"10.1016/j.neuron.2008.08.007","ISSN":"08966273","PMID":"18940596","abstract":"Animals can flexibly change their behavior in response to a particular sensory stimulus; the mapping between sensory and motor representations in the brain must therefore be flexible as well. Changes in the correlated firing of pairs of neurons may provide a metric of changes in functional circuitry during behavior. We studied dynamic changes in functional circuitry by analyzing the noise correlations of simultaneously recorded MT neurons in two behavioral contexts: one that promotes cooperative interactions between the two neurons and another that promotes competitive interactions. We found that identical visual stimuli give rise to differences in noise correlation in the two contexts, suggesting that MT neurons receive inputs of central origin whose strength changes with the task structure. The data are consistent with a mixed feature-based attentional strategy model in which the animal sometimes alternates attention between opposite directions of motion and sometimes attends to the two directions simultaneously. © 2008 Elsevier Inc. All rights reserved.","author":[{"dropping-particle":"","family":"Cohen","given":"Marlene R.","non-dropping-particle":"","parse-names":false,"suffix":""},{"dropping-particle":"","family":"Newsome","given":"William T.","non-dropping-particle":"","parse-names":false,"suffix":""}],"container-title":"Neuron","id":"ITEM-1","issue":"1","issued":{"date-parts":[["2008","10","9"]]},"page":"162-173","publisher":"Cell Press","title":"Context-Dependent Changes in Functional Circuitry in Visual Area MT","type":"article-journal","volume":"60"},"uris":["http://www.mendeley.com/documents/?uuid=d4135ddd-bf8c-3d28-8f65-a30baf66d336"]},{"id":"ITEM-2","itemData":{"DOI":"10.1523/JNEUROSCI.5179-08.2009","ISBN":"1529-2401 (Electronic)\\r0270-6474 (Linking)","ISSN":"02706474","PMID":"19458234","abstract":"The sensitivity of a population of neurons, and therefore the amount of sensory information available to an animal, is limited by the sensitivity of single neurons in the population and by noise correlation between neurons. For decades, therefore, neurophysiologists have devised increasingly clever and rigorous ways to measure these critical variables (Parker and Newsome, 1998). Previous studies examining the relationship between the responses of single middle temporal (MT) neurons and direction-discrimination performance uncovered an apparent paradox. Sensitivity measurements from single neurons suggested that small numbers of neurons may account for a monkey's psychophysical performance (Britten et al., 1992), but trial-to-trial variability in activity of single MT neurons are only weakly correlated with the monkey's behavior, suggesting that the monkey's decision must be based on the responses of many neurons (Britten et al., 1996). We suggest that the resolution to this paradox lies (1) in the long stimulus duration used in the original studies, which led to an overestimate of neural sensitivity relative to psychophysical sensitivity, and (2) mistaken assumptions (because no data were available) about the level of noise correlation in MT columns with opposite preferred directions. We therefore made new physiological and psychophysical measurements in a reaction time version of the direction-discrimination task that matches neural measurements to the actual decision time of the animals. These new data, considered together with our recent data on noise correlation in MT (Cohen and Newsome, 2008), provide a substantially improved account of psychometric performance in the direction-discrimination task. Copyright © 2009 Society for Neuroscience.","author":[{"dropping-particle":"","family":"Cohen","given":"Marlene R.","non-dropping-particle":"","parse-names":false,"suffix":""},{"dropping-particle":"","family":"Newsome","given":"William T.","non-dropping-particle":"","parse-names":false,"suffix":""}],"container-title":"Journal of Neuroscience","id":"ITEM-2","issue":"20","issued":{"date-parts":[["2009","5","20"]]},"page":"6635-6648","publisher":"NIH Public Access","title":"Estimates of the contribution of single neurons to perception depend on timescale and noise correlation","type":"article-journal","volume":"29"},"uris":["http://www.mendeley.com/documents/?uuid=0c0625d6-d315-4f41-b91c-223247b46fae"]},{"id":"ITEM-3","itemData":{"DOI":"10.1126/science.aao0284","abstract":"Prior studies have demonstrated that correlated variability changes with cognitive processes that improve perceptual performance. We tested whether correlated variability covaries with subjects' performance-whether performance improves quickly with attention or slowly with perceptual learning. We found a single, consistent relationship between correlated variability and behavioral performance, regardless of the time frame of correlated variability change. This correlated variability was oriented along the dimensions in population space used by the animal on a trial-by-trial basis to make decisions. That subjects' choices were predicted by specific dimensions that were aligned with the correlated variability axis clarifies long-standing paradoxes about the relationship between shared variability and behavior. T he responses of pairs of neurons to repeated presentations of the same stimulus are typically correlated [quantified as noise correlations, or spike count correlations (r SC)] (1, 2). Prior electrophysiological studies have shown that these correlations change with cognitive processes that affect perceptual performance (2-4). However, theoretical work has suggested that this correlated variability may not affect the information encoded by a neuronal population in a manner that influences a sub-ject's decisions (5, 6). We therefore measured the relationship between neuronal population activity and performance by studying two processes that both improve visual performance but on very different time scales: attention (7) and perceptual learning (8). By observing attention and learning in the same behavioral trials and neuronal populations, we identified the dimensions of population activity that matter most for behavior. We recorded from neuronal populations in V4 (3, 4, 7-9) in two rhesus monkeys with chronically implanted microelectrode arrays (3). The monkeys detected changes in the orientation of either of two Gabor stimuli (Fig. 1A): one placed within the receptive fields (RFs) of the recorded neurons and one in the opposite hemifield (Fig. 1B). We measured attention effects within a single session and learning effects across sessions (Fig. 1C). Attention and perceptual learning improved performance and affected neuronal population responses in similar ways (Fig. 2 and figs. S1 and S2). Both processes were associated with decreases in the mean-normalized trial-to-trial variance (Fano factor) of individual units and the correlated variability bet…","author":[{"dropping-particle":"","family":"Ni","given":"A M","non-dropping-particle":"","parse-names":false,"suffix":""},{"dropping-particle":"","family":"Ruff","given":"D A","non-dropping-particle":"","parse-names":false,"suffix":""},{"dropping-particle":"","family":"Alberts","given":"J J","non-dropping-particle":"","parse-names":false,"suffix":""},{"dropping-particle":"","family":"Symmonds","given":"J","non-dropping-particle":"","parse-names":false,"suffix":""},{"dropping-particle":"","family":"Cohen","given":"M R","non-dropping-particle":"","parse-names":false,"suffix":""}],"container-title":"Science","id":"ITEM-3","issued":{"date-parts":[["2018"]]},"page":"463-465","title":"Learning and attention reveal a general relationship between population activity and behavior","type":"article-journal","volume":"359"},"uris":["http://www.mendeley.com/documents/?uuid=c7093bea-7b16-4d40-88e8-8aeb3c30445e"]},{"id":"ITEM-4","itemData":{"DOI":"10.1523/JNEUROSCI.4094-14.2015","ISBN":"0270-6474","ISSN":"0270-6474","PMID":"25972181","abstract":"Noise correlations (r(noise)) between neurons can affect a neural population's discrimination capacity, even without changes in mean firing rates of neurons. r(noise), the degree to which the response variability of a pair of neurons is correlated, has been shown to change with attention with most reports showing a reduction in r(noise). However, the effect of reducing r(noise) on sensory discrimination depends on many factors, including the tuning similarity, or tuning correlation (r(tuning)), between the pair. Theoretically, reducing r(noise) should enhance sensory discrimination when the pair exhibits similar tuning, but should impair discrimination when tuning is dissimilar. We recorded from pairs of neurons in primary auditory cortex (A1) under two conditions: while rhesus macaque monkeys (Macaca mulatta) actively performed a threshold amplitude modulation (AM) detection task and while they sat passively awake. We report that, for pairs with similar AM tuning, average r(noise) in A1 decreases when the animal performs the AM detection task compared with when sitting passively. For pairs with dissimilar tuning, the average r(noise) did not significantly change between conditions. This suggests that attention-related modulation can target selective subcircuits to decorrelate noise. These results demonstrate that engagement in an auditory task enhances population coding in primary auditory cortex by selectively reducing deleterious r(noise) and leaving beneficial r(noise) intact.","author":[{"dropping-particle":"","family":"Downer","given":"J. D.","non-dropping-particle":"","parse-names":false,"suffix":""},{"dropping-particle":"","family":"Niwa","given":"M.","non-dropping-particle":"","parse-names":false,"suffix":""},{"dropping-particle":"","family":"Sutter","given":"M. L.","non-dropping-particle":"","parse-names":false,"suffix":""}],"container-title":"Journal of Neuroscience","id":"ITEM-4","issue":"19","issued":{"date-parts":[["2015"]]},"page":"7565-7574","title":"Task Engagement Selectively Modulates Neural Correlations in Primary Auditory Cortex","type":"article-journal","volume":"35"},"uris":["http://www.mendeley.com/documents/?uuid=2e29b735-c102-46b2-9832-5dd2480f4166"]}],"mendeley":{"formattedCitation":"&lt;sup&gt;48–51&lt;/sup&gt;","plainTextFormattedCitation":"48–51","previouslyFormattedCitation":"&lt;sup&gt;48–51&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48–51</w:t>
      </w:r>
      <w:r>
        <w:rPr>
          <w:rFonts w:ascii="Arial" w:hAnsi="Arial" w:cs="Arial"/>
          <w:sz w:val="22"/>
          <w:szCs w:val="22"/>
        </w:rPr>
        <w:fldChar w:fldCharType="end"/>
      </w:r>
      <w:r>
        <w:rPr>
          <w:rFonts w:ascii="Arial" w:hAnsi="Arial" w:cs="Arial"/>
          <w:sz w:val="22"/>
          <w:szCs w:val="22"/>
        </w:rPr>
        <w:t>. Interestingly, a recent study imaging tens of thousands of neurons in the visual cortex demonstrated that cortical representations had higher acuity than behaving mice, yet did not correlate with behavioral performance, suggesting that perceptual discrimination depends on post-sensory brain regions</w:t>
      </w:r>
      <w:r>
        <w:rPr>
          <w:rFonts w:ascii="Arial" w:hAnsi="Arial" w:cs="Arial"/>
          <w:sz w:val="22"/>
          <w:szCs w:val="22"/>
        </w:rPr>
        <w:fldChar w:fldCharType="begin" w:fldLock="1"/>
      </w:r>
      <w:r>
        <w:rPr>
          <w:rFonts w:ascii="Arial" w:hAnsi="Arial" w:cs="Arial"/>
          <w:sz w:val="22"/>
          <w:szCs w:val="22"/>
        </w:rPr>
        <w:instrText>ADDIN CSL_CITATION {"citationItems":[{"id":"ITEM-1","itemData":{"DOI":"10.1016/j.cell.2021.03.042","ISSN":"00928674","author":[{"dropping-particle":"","family":"Stringer","given":"Carsen","non-dropping-particle":"","parse-names":false,"suffix":""},{"dropping-particle":"","family":"Michaelos","given":"Michalis","non-dropping-particle":"","parse-names":false,"suffix":""},{"dropping-particle":"","family":"Tsyboulski","given":"Dmitri","non-dropping-particle":"","parse-names":false,"suffix":""},{"dropping-particle":"","family":"Lindo","given":"Sarah E.","non-dropping-particle":"","parse-names":false,"suffix":""},{"dropping-particle":"","family":"Pachitariu","given":"Marius","non-dropping-particle":"","parse-names":false,"suffix":""}],"container-title":"Cell","id":"ITEM-1","issued":{"date-parts":[["2021","4","14"]]},"publisher":"Cell Press","title":"High-precision coding in visual cortex","type":"article-journal"},"uris":["http://www.mendeley.com/documents/?uuid=4e0df959-b74f-49b9-8083-716434ce9279"]}],"mendeley":{"formattedCitation":"&lt;sup&gt;52&lt;/sup&gt;","plainTextFormattedCitation":"52","previouslyFormattedCitation":"&lt;sup&gt;52&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52</w:t>
      </w:r>
      <w:r>
        <w:rPr>
          <w:rFonts w:ascii="Arial" w:hAnsi="Arial" w:cs="Arial"/>
          <w:sz w:val="22"/>
          <w:szCs w:val="22"/>
        </w:rPr>
        <w:fldChar w:fldCharType="end"/>
      </w:r>
      <w:r>
        <w:rPr>
          <w:rFonts w:ascii="Arial" w:hAnsi="Arial" w:cs="Arial"/>
          <w:sz w:val="22"/>
          <w:szCs w:val="22"/>
        </w:rPr>
        <w:t xml:space="preserve">. </w:t>
      </w:r>
    </w:p>
    <w:p w14:paraId="27F8CB1F" w14:textId="77777777" w:rsidR="005E6A59" w:rsidRPr="00DE0D84" w:rsidRDefault="005E6A59" w:rsidP="005E6A59">
      <w:pPr>
        <w:ind w:firstLine="720"/>
        <w:jc w:val="both"/>
        <w:rPr>
          <w:rFonts w:ascii="Arial" w:hAnsi="Arial" w:cs="Arial"/>
          <w:i/>
          <w:iCs/>
          <w:sz w:val="22"/>
          <w:szCs w:val="22"/>
        </w:rPr>
      </w:pPr>
      <w:r>
        <w:rPr>
          <w:rFonts w:ascii="Arial" w:hAnsi="Arial" w:cs="Arial"/>
          <w:sz w:val="22"/>
          <w:szCs w:val="22"/>
        </w:rPr>
        <w:t xml:space="preserve">Our results suggest that bottom-up adaptation to stimulus statistics shapes behavioral output: We observed asymmetric time courses of target discrimination following a change in contrast (Figure 3) which were qualitatively consistent with the predictions of efficient coding (Figure 1), resembled temporal asymmetries of </w:t>
      </w:r>
      <w:r>
        <w:rPr>
          <w:rFonts w:ascii="Arial" w:hAnsi="Arial" w:cs="Arial"/>
          <w:sz w:val="22"/>
          <w:szCs w:val="22"/>
        </w:rPr>
        <w:lastRenderedPageBreak/>
        <w:t>gain adaptation in auditory cortex in the absence of behavior (Figure 2), and resembled patterns of target-driven activity in auditory cortex during the task (Figure 5). Indeed, there have been other studies demonstrating that individual differences in sensory-guided behaviors are reflected in cortical activity</w:t>
      </w:r>
      <w:r>
        <w:rPr>
          <w:rFonts w:ascii="Arial" w:hAnsi="Arial" w:cs="Arial"/>
          <w:sz w:val="22"/>
          <w:szCs w:val="22"/>
        </w:rPr>
        <w:fldChar w:fldCharType="begin" w:fldLock="1"/>
      </w:r>
      <w:r>
        <w:rPr>
          <w:rFonts w:ascii="Arial" w:hAnsi="Arial" w:cs="Arial"/>
          <w:sz w:val="22"/>
          <w:szCs w:val="22"/>
        </w:rPr>
        <w:instrText>ADDIN CSL_CITATION {"citationItems":[{"id":"ITEM-1","itemData":{"DOI":"10.7554/eLife.06619","ISSN":"2050084X","PMID":"26245232","abstract":"Cortical spike trains often appear noisy, with the timing and number of spikes varying across repetitions of stimuli. Spiking variability can arise from internal (behavioral state, unreliable neurons, or chaotic dynamics in neural circuits) and external (uncontrolled behavior or sensory stimuli) sources. The amount of irreducible internal noise in spike trains, an important constraint on models of cortical networks, has been difficult to estimate, since behavior and brain state must be precisely controlled or tracked. We recorded from excitatory barrel cortex neurons in layer 4 during active behavior, where mice control tactile input through learned whisker movements. Touch was the dominant sensorimotor feature, with &gt;70% spikes occurring in millisecond timescale epochs after touch onset. The variance of touch responses was smaller than expected from Poisson processes, often reaching the theoretical minimum. Layer 4 spike trains thus reflect the millisecond-timescale structure of tactile input with little noise.","author":[{"dropping-particle":"","family":"Hires","given":"Samuel Andrew","non-dropping-particle":"","parse-names":false,"suffix":""},{"dropping-particle":"","family":"Gutnisky","given":"Diego A.","non-dropping-particle":"","parse-names":false,"suffix":""},{"dropping-particle":"","family":"Yu","given":"Jianing","non-dropping-particle":"","parse-names":false,"suffix":""},{"dropping-particle":"","family":"O’Connor","given":"Daniel H.","non-dropping-particle":"","parse-names":false,"suffix":""},{"dropping-particle":"","family":"Svoboda","given":"Karel","non-dropping-particle":"","parse-names":false,"suffix":""}],"container-title":"eLife","id":"ITEM-1","issue":"AUGUST2015","issued":{"date-parts":[["2015","8","6"]]},"publisher":"eLife Sciences Publications Ltd","title":"Low-noise encoding of active touch by layer 4 in the somatosensory cortex","type":"article-journal","volume":"4"},"uris":["http://www.mendeley.com/documents/?uuid=b7f3e32e-f599-341e-93e7-b6419ce20acc"]},{"id":"ITEM-2","itemData":{"DOI":"10.3389/fnbeh.2015.00356","ISSN":"16625153","abstract":"The rat vibrissal system is an important model for the study of somatosensation, but the small size and rapid speed of the vibrissae have precluded measuring precise vibrissal-object contact sequences during behavior. We used a laser light sheet to quantify, with 1 ms resolution, the spatiotemporal structure of whisker-surface contact as five naïve rats freely explored a flat, vertical glass wall. Consistent with previous work, we show that the whisk cycle cannot be uniquely defined because different whiskers often move asynchronously, but that quasi-periodic (~8 Hz) variations in head velocity represent a distinct temporal feature on which to lock analysis. Around times of minimum head velocity, whiskers protract to make contact with the surface, and then sustain contact with the surface for extended durations (~25-60 ms) before detaching. This behavior results in discrete temporal windows in which large numbers of whiskers are in contact with the surface. These “sustained collective contact intervals” (SCCIs) were observed on 100% of whisks for all five rats. The overall spatiotemporal structure of the SCCIs can be qualitatively predicted based on information about head pose and the average whisk cycle. In contrast, precise sequences of whisker-surface contact depend on detailed head and whisker kinematics. Sequences of vibrissal contact were highly variable, equally likely to propagate in all directions across the array. Somewhat more structure was found when sequences of contacts were examined on a row-wise basis. In striking contrast to the high variability associated with contact sequences, a consistent feature of each SCCI was that the contact locations of the whiskers on the glass converged and moved more slowly on the sheet. Together, these findings lead us to propose that the rat uses a strategy of “windowed sampling” to extract an object's spatial features: specifically, the rat spatially integrates quasi-static mechanical signals across whiskers during the period of sustained contact, resembling an “enclosing” haptic procedure.","author":[{"dropping-particle":"","family":"Hobbs","given":"Jennifer A.","non-dropping-particle":"","parse-names":false,"suffix":""},{"dropping-particle":"","family":"Towal","given":"R. Blythe","non-dropping-particle":"","parse-names":false,"suffix":""},{"dropping-particle":"","family":"Hartmann","given":"Mitra J.Z.","non-dropping-particle":"","parse-names":false,"suffix":""}],"container-title":"Frontiers in Behavioral Neuroscience","id":"ITEM-2","issued":{"date-parts":[["2016","1","5"]]},"page":"356","publisher":"Frontiers Media S.A.","title":"Spatiotemporal patterns of contact across the rat vibrissal array during exploratory behavior","type":"article-journal","volume":"9"},"uris":["http://www.mendeley.com/documents/?uuid=13122039-4d79-3b97-9a08-de88d31a9346"]}],"mendeley":{"formattedCitation":"&lt;sup&gt;53,54&lt;/sup&gt;","plainTextFormattedCitation":"53,54","previouslyFormattedCitation":"&lt;sup&gt;53,54&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53,54</w:t>
      </w:r>
      <w:r>
        <w:rPr>
          <w:rFonts w:ascii="Arial" w:hAnsi="Arial" w:cs="Arial"/>
          <w:sz w:val="22"/>
          <w:szCs w:val="22"/>
        </w:rPr>
        <w:fldChar w:fldCharType="end"/>
      </w:r>
      <w:r>
        <w:rPr>
          <w:rFonts w:ascii="Arial" w:hAnsi="Arial" w:cs="Arial"/>
          <w:sz w:val="22"/>
          <w:szCs w:val="22"/>
        </w:rPr>
        <w:t>, are bidirectionally modulated by cortical manipulation</w:t>
      </w:r>
      <w:r>
        <w:rPr>
          <w:rFonts w:ascii="Arial" w:hAnsi="Arial" w:cs="Arial"/>
          <w:sz w:val="22"/>
          <w:szCs w:val="22"/>
        </w:rPr>
        <w:fldChar w:fldCharType="begin" w:fldLock="1"/>
      </w:r>
      <w:r>
        <w:rPr>
          <w:rFonts w:ascii="Arial" w:hAnsi="Arial" w:cs="Arial"/>
          <w:sz w:val="22"/>
          <w:szCs w:val="22"/>
        </w:rPr>
        <w:instrText>ADDIN CSL_CITATION {"citationItems":[{"id":"ITEM-1","itemData":{"DOI":"10.1038/nn.3443","ISSN":"10976256","PMID":"23817548","abstract":"Although emotional learning affects sensory acuity, little is known about how these changes are facilitated in the brain. We found that auditory fear conditioning in mice elicited either an increase or a decrease in frequency discrimination acuity depending on how specific the learned response was to the conditioned tone. Using reversible pharmacological inactivation, we found that the auditory cortex mediated learning-evoked changes in acuity in both directions. © 2013 Nature America, Inc. All rights reserved.","author":[{"dropping-particle":"","family":"Aizenberg","given":"Mark","non-dropping-particle":"","parse-names":false,"suffix":""},{"dropping-particle":"","family":"Geffen","given":"Maria Neimark","non-dropping-particle":"","parse-names":false,"suffix":""}],"container-title":"Nature Neuroscience","id":"ITEM-1","issue":"8","issued":{"date-parts":[["2013","8"]]},"page":"994-996","title":"Bidirectional effects of aversive learning on perceptual acuity are mediated by the sensory cortex","type":"article-journal","volume":"16"},"uris":["http://www.mendeley.com/documents/?uuid=588fa19f-7dc3-321e-83d3-77a7bff8a2c5"]},{"id":"ITEM-2","itemData":{"DOI":"10.1371/journal.pbio.1002308","ISSN":"1545-7885","abstract":"The ability to discriminate tones of different frequencies is fundamentally important for everyday hearing. While neurons in the primary auditory cortex (AC) respond differentially to tones of different frequencies, whether and how AC regulates auditory behaviors that rely on frequency discrimination remains poorly understood. Here, we find that the level of activity of inhibitory neurons in AC controls frequency specificity in innate and learned auditory behaviors that rely on frequency discrimination. Photoactivation of parvalbumin-positive interneurons (PVs) improved the ability of the mouse to detect a shift in tone frequency, whereas photosuppression of PVs impaired the performance. Furthermore, photosuppression of PVs during discriminative auditory fear conditioning increased generalization of conditioned response across tone frequencies, whereas PV photoactivation preserved normal specificity of learning. The observed changes in behavioral performance were correlated with bidirectional changes in the magnitude of tone-evoked responses, consistent with predictions of a model of a coupled excitatory-inhibitory cortical network. Direct photoactivation of excitatory neurons, which did not change tone-evoked response magnitude, did not affect behavioral performance in either task. Our results identify a new function for inhibition in the auditory cortex, demonstrating that it can improve or impair acuity of innate and learned auditory behaviors that rely on frequency discrimination.","author":[{"dropping-particle":"","family":"Aizenberg","given":"Mark","non-dropping-particle":"","parse-names":false,"suffix":""},{"dropping-particle":"","family":"Mwilambwe-Tshilobo","given":"Laetitia","non-dropping-particle":"","parse-names":false,"suffix":""},{"dropping-particle":"","family":"Briguglio","given":"John J.","non-dropping-particle":"","parse-names":false,"suffix":""},{"dropping-particle":"","family":"Natan","given":"Ryan G.","non-dropping-particle":"","parse-names":false,"suffix":""},{"dropping-particle":"","family":"Geffen","given":"Maria N.","non-dropping-particle":"","parse-names":false,"suffix":""}],"container-title":"PLOS Biology","editor":[{"dropping-particle":"","family":"Froemke","given":"Robert Crooks","non-dropping-particle":"","parse-names":false,"suffix":""}],"id":"ITEM-2","issue":"12","issued":{"date-parts":[["2015","12","2"]]},"page":"e1002308","publisher":"Public Library of Science","title":"Bidirectional Regulation of Innate and Learned Behaviors That Rely on Frequency Discrimination by Cortical Inhibitory Neurons","type":"article-journal","volume":"13"},"uris":["http://www.mendeley.com/documents/?uuid=559b1489-63ad-3716-ba70-ab97514b3980"]}],"mendeley":{"formattedCitation":"&lt;sup&gt;55,56&lt;/sup&gt;","plainTextFormattedCitation":"55,56","previouslyFormattedCitation":"&lt;sup&gt;55,56&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55,56</w:t>
      </w:r>
      <w:r>
        <w:rPr>
          <w:rFonts w:ascii="Arial" w:hAnsi="Arial" w:cs="Arial"/>
          <w:sz w:val="22"/>
          <w:szCs w:val="22"/>
        </w:rPr>
        <w:fldChar w:fldCharType="end"/>
      </w:r>
      <w:r>
        <w:rPr>
          <w:rFonts w:ascii="Arial" w:hAnsi="Arial" w:cs="Arial"/>
          <w:sz w:val="22"/>
          <w:szCs w:val="22"/>
        </w:rPr>
        <w:t>, and can be predicted from tuning properties in auditory cortex</w:t>
      </w:r>
      <w:r>
        <w:rPr>
          <w:rFonts w:ascii="Arial" w:hAnsi="Arial" w:cs="Arial"/>
          <w:sz w:val="22"/>
          <w:szCs w:val="22"/>
        </w:rPr>
        <w:fldChar w:fldCharType="begin" w:fldLock="1"/>
      </w:r>
      <w:r>
        <w:rPr>
          <w:rFonts w:ascii="Arial" w:hAnsi="Arial" w:cs="Arial"/>
          <w:sz w:val="22"/>
          <w:szCs w:val="22"/>
        </w:rPr>
        <w:instrText>ADDIN CSL_CITATION {"citationItems":[{"id":"ITEM-1","itemData":{"DOI":"10.1523/JNEUROSCI.2457-17.2017","ISSN":"15292401","PMID":"29367406","abstract":"Excitatory and inhibitory neurons in the mammalian sensory cortex form interconnected circuits that control cortical stimulus selectivity and sensory acuity. Theoretical studies have predicted that suppression of inhibition in such excitatory-inhibitory networks can lead to either an increase or, paradoxically, a decrease in excitatory neuronal firing, with consequent effects on stimulus selectivity.Wetested whether modulation of inhibition or excitation in the auditory cortex of male mice could evoke such a variety of effects in tone-evoked responses and in behavioral frequency discrimination acuity. We found that, indeed, the effects of optogenetic manipulation on stimulus selectivity and behavior varied in both magnitude and sign across subjects, possibly reflecting differences in circuitry or expression of optogenetic factors. Changes in neural population responses consistently predicted behavioral changes for individuals separately, including improvement and impairment in acuity. This correlation between cortical and behavioral change demonstrates that, despite the complex and varied effects that these manipulations can have on neuronal dynamics, the resulting changes in cortical activity account for accompanying changes in behavioral acuity.","author":[{"dropping-particle":"","family":"Briguglio","given":"John J.","non-dropping-particle":"","parse-names":false,"suffix":""},{"dropping-particle":"","family":"Aizenberg","given":"Mark","non-dropping-particle":"","parse-names":false,"suffix":""},{"dropping-particle":"","family":"Balasubramanian","given":"Vijay","non-dropping-particle":"","parse-names":false,"suffix":""},{"dropping-particle":"","family":"Geffen","given":"Maria N.","non-dropping-particle":"","parse-names":false,"suffix":""}],"container-title":"Journal of Neuroscience","id":"ITEM-1","issue":"8","issued":{"date-parts":[["2018","2","21"]]},"page":"2094-2105","publisher":"Society for Neuroscience","title":"Cortical neural activity predicts sensory acuity under optogenetic manipulation","type":"article-journal","volume":"38"},"uris":["http://www.mendeley.com/documents/?uuid=70a8d4b2-1c89-35d8-a5a1-011f0542906b"]},{"id":"ITEM-2","itemData":{"DOI":"10.1101/2020.06.02.128702","ISSN":"26928205","abstract":"Learning to avoid dangerous signals while preserving normal behavioral responses to safe stimuli is essential for everyday behavior and survival. Like other forms of learning, fear learning has a high level of inter-subject variability. Following an identical fear conditioning protocol, different subjects exhibit a range of fear specificity. Under high specificity, subjects specialize fear to only the paired (dangerous) stimulus, whereas under low specificity, subjects generalize fear to other (safe) sensory stimuli. Pathological fear generalization underlies emotional disorders, such as post-traumatic stress disorder. Despite decades of work, the neuronal basis that determines fear specificity level remains unknown. We identified the neuronal code that underlies variability in fear specificity. We performed longitudinal imaging of activity of neuronal ensembles in the auditory cortex of mice prior to and after the mice were subjected to differential fear conditioning. The neuronal code in the auditory cortex prior to learning predicted the level of specificity following fear learning across subjects. After fear learning, population neuronal responses were reorganized: the responses to the safe stimulus decreased, whereas the responses to the dangerous stimulus remained the same, rather than decreasing as in pseudo-conditioned subjects. The magnitude of these changes, however, did not correlate with learning specificity, suggesting that they did not reflect the fear memory. Together, our results identify a new, temporally restricted, function for cortical activity in associative learning. These results reconcile seemingly conflicting previous findings and provide for a neuronal code for determining individual patterns in learning.","author":[{"dropping-particle":"","family":"Wood","given":"Katherine C.","non-dropping-particle":"","parse-names":false,"suffix":""},{"dropping-particle":"","family":"Angeloni","given":"Christopher F.","non-dropping-particle":"","parse-names":false,"suffix":""},{"dropping-particle":"","family":"Oxman","given":"Karmi","non-dropping-particle":"","parse-names":false,"suffix":""},{"dropping-particle":"","family":"Clopath","given":"Claudia","non-dropping-particle":"","parse-names":false,"suffix":""},{"dropping-particle":"","family":"Geffen","given":"Maria N.","non-dropping-particle":"","parse-names":false,"suffix":""}],"container-title":"bioRxiv","id":"ITEM-2","issued":{"date-parts":[["2020","6","3"]]},"page":"2020.06.02.128702","publisher":"bioRxiv","title":"Neuronal activity in sensory cortex predicts the specificity of learning","type":"article"},"uris":["http://www.mendeley.com/documents/?uuid=c40e7ec7-73f3-364d-a8f6-8aa73abb4e21"]}],"mendeley":{"formattedCitation":"&lt;sup&gt;57,58&lt;/sup&gt;","plainTextFormattedCitation":"57,58","previouslyFormattedCitation":"&lt;sup&gt;57,58&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57,58</w:t>
      </w:r>
      <w:r>
        <w:rPr>
          <w:rFonts w:ascii="Arial" w:hAnsi="Arial" w:cs="Arial"/>
          <w:sz w:val="22"/>
          <w:szCs w:val="22"/>
        </w:rPr>
        <w:fldChar w:fldCharType="end"/>
      </w:r>
      <w:r>
        <w:rPr>
          <w:rFonts w:ascii="Arial" w:hAnsi="Arial" w:cs="Arial"/>
          <w:sz w:val="22"/>
          <w:szCs w:val="22"/>
        </w:rPr>
        <w:t>. While our results cannot rule out top-down input as the causal driver of sensory decisions, they do support the notion that the sensory information upon which decisions are made is shaped by neuronal adaptation, which thus affects behavioral outcomes.</w:t>
      </w:r>
    </w:p>
    <w:p w14:paraId="0E952587" w14:textId="77777777" w:rsidR="005E6A59" w:rsidRDefault="005E6A59" w:rsidP="005E6A59">
      <w:pPr>
        <w:ind w:firstLine="720"/>
        <w:jc w:val="both"/>
        <w:rPr>
          <w:rFonts w:ascii="Arial" w:hAnsi="Arial" w:cs="Arial"/>
          <w:sz w:val="22"/>
          <w:szCs w:val="22"/>
        </w:rPr>
      </w:pPr>
    </w:p>
    <w:p w14:paraId="0ACD678A" w14:textId="77777777" w:rsidR="005E6A59" w:rsidRPr="00DF725F" w:rsidRDefault="005E6A59" w:rsidP="005E6A59">
      <w:pPr>
        <w:jc w:val="both"/>
        <w:rPr>
          <w:rFonts w:ascii="Arial" w:hAnsi="Arial" w:cs="Arial"/>
          <w:i/>
          <w:iCs/>
          <w:sz w:val="22"/>
          <w:szCs w:val="22"/>
        </w:rPr>
      </w:pPr>
      <w:r>
        <w:rPr>
          <w:rFonts w:ascii="Arial" w:hAnsi="Arial" w:cs="Arial"/>
          <w:i/>
          <w:iCs/>
          <w:sz w:val="22"/>
          <w:szCs w:val="22"/>
        </w:rPr>
        <w:t>Roles of gain in the auditory system.</w:t>
      </w:r>
    </w:p>
    <w:p w14:paraId="0509D528" w14:textId="0D3834A7" w:rsidR="005E6A59" w:rsidRDefault="005E6A59" w:rsidP="005E6A59">
      <w:pPr>
        <w:ind w:firstLine="720"/>
        <w:jc w:val="both"/>
        <w:rPr>
          <w:rFonts w:ascii="Arial" w:hAnsi="Arial" w:cs="Arial"/>
          <w:sz w:val="22"/>
          <w:szCs w:val="22"/>
        </w:rPr>
      </w:pPr>
      <w:r w:rsidRPr="005B538C">
        <w:rPr>
          <w:rFonts w:ascii="Arial" w:hAnsi="Arial" w:cs="Arial"/>
          <w:sz w:val="22"/>
          <w:szCs w:val="22"/>
        </w:rPr>
        <w:t>Neurons throughout the auditory system adapt to the statistics of the acoustic environment, including</w:t>
      </w:r>
      <w:r>
        <w:rPr>
          <w:rFonts w:ascii="Arial" w:hAnsi="Arial" w:cs="Arial"/>
          <w:sz w:val="22"/>
          <w:szCs w:val="22"/>
        </w:rPr>
        <w:t xml:space="preserve"> the</w:t>
      </w:r>
      <w:r w:rsidRPr="005B538C">
        <w:rPr>
          <w:rFonts w:ascii="Arial" w:hAnsi="Arial" w:cs="Arial"/>
          <w:sz w:val="22"/>
          <w:szCs w:val="22"/>
        </w:rPr>
        <w:t xml:space="preserve"> distribution of stimuli over time</w:t>
      </w:r>
      <w:r>
        <w:rPr>
          <w:rFonts w:ascii="Arial" w:hAnsi="Arial" w:cs="Arial"/>
          <w:sz w:val="22"/>
          <w:szCs w:val="22"/>
        </w:rPr>
        <w:fldChar w:fldCharType="begin" w:fldLock="1"/>
      </w:r>
      <w:r>
        <w:rPr>
          <w:rFonts w:ascii="Arial" w:hAnsi="Arial" w:cs="Arial"/>
          <w:sz w:val="22"/>
          <w:szCs w:val="22"/>
        </w:rPr>
        <w:instrText>ADDIN CSL_CITATION {"citationItems":[{"id":"ITEM-1","itemData":{"DOI":"10.1038/nn1032","ISSN":"10976256","PMID":"12652303","abstract":"The ability to detect rare auditory events can be critical for survival. We report here that neurons in cat primary auditory cortex (A1) responded more strongly to a rarely presented sound than to the same sound when it was common. For the rare stimuli, we used both frequency and amplitude deviants. Moreover, some A1 neurons showed hyperacuity for frequency deviants - a frequency resolution one order of magnitude better than receptive field widths in A1. In contrast, auditory thalamic neurons were insensitive to the probability of frequency deviants. These phenomena resulted from stimulus-specific adaptation in A1, which may be a single-neuron correlate of an extensively studied cortical potential - mismatch negativity - that is evoked by rare sounds. Our results thus indicate that A1 neurons, in addition to processing the acoustic features of sounds, may also be involved in sensory memory and novelty detection.","author":[{"dropping-particle":"","family":"Ulanovsky","given":"Nachum","non-dropping-particle":"","parse-names":false,"suffix":""},{"dropping-particle":"","family":"Las","given":"Liora","non-dropping-particle":"","parse-names":false,"suffix":""},{"dropping-particle":"","family":"Nelken","given":"Israel","non-dropping-particle":"","parse-names":false,"suffix":""}],"container-title":"Nature Neuroscience","id":"ITEM-1","issue":"4","issued":{"date-parts":[["2003","4","1"]]},"page":"391-398","publisher":"Nature Publishing Group","title":"Processing of low-probability sounds by cortical neurons","type":"article-journal","volume":"6"},"uris":["http://www.mendeley.com/documents/?uuid=ba22d06d-7467-4c63-a821-9c8fff7f5afe"]},{"id":"ITEM-2","itemData":{"DOI":"10.1093/cercor/bhw083","ISSN":"14602199","PMID":"27095823","abstract":"Natural sounds exhibit statistical variation in their spectrotemporal structure. This variation is central to identification of unique environmental sounds and to vocal communication. Using limited resources, the auditory system must create a faithful representation of sounds across the full range of variation in temporal statistics. Imaging studies in humans demonstrated that the auditory cortex is sensitive to temporal correlations. However, the mechanisms by which the auditory cortex represents the spectrotemporal structure of sounds and how neuronal activity adjusts to vastly different statistics remain poorly understood. In this study, we recorded responses of neurons in the primary auditory cortex of awake rats to sounds with systematically varied temporal correlation, to determine whether and how this feature alters sound encoding. Neuronal responses adapted to changing stimulus temporal correlation. This adaptation was mediated by a change in the firing rate gain of neuronal responses rather than their spectrotemporal properties. This gain adaptation allowed neurons to maintain similar firing rates across stimuli with different statistics, preserving their ability to efficiently encode temporal modulation. This dynamic gain control mechanism may underlie comprehension of vocalizations and other natural sounds under different contexts, subject to distortions in temporal correlation structure via stretching or compression.","author":[{"dropping-particle":"","family":"Natan","given":"Ryan G.","non-dropping-particle":"","parse-names":false,"suffix":""},{"dropping-particle":"","family":"Carruthers","given":"Isaac M.","non-dropping-particle":"","parse-names":false,"suffix":""},{"dropping-particle":"","family":"Mwilambwe-Tshilobo","given":"Laetitia","non-dropping-particle":"","parse-names":false,"suffix":""},{"dropping-particle":"","family":"Geffen","given":"Maria N.","non-dropping-particle":"","parse-names":false,"suffix":""}],"container-title":"Cerebral cortex (New York, N.Y. : 1991)","id":"ITEM-2","issue":"3","issued":{"date-parts":[["2017"]]},"page":"2385-2402","title":"Gain Control in the Auditory Cortex Evoked by Changing Temporal Correlation of Sounds","type":"article-journal","volume":"27"},"uris":["http://www.mendeley.com/documents/?uuid=23086abd-7b71-43e6-b9b6-25fd7b2f0580"]}],"mendeley":{"formattedCitation":"&lt;sup&gt;59,60&lt;/sup&gt;","plainTextFormattedCitation":"59,60","previouslyFormattedCitation":"&lt;sup&gt;59,60&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59,60</w:t>
      </w:r>
      <w:r>
        <w:rPr>
          <w:rFonts w:ascii="Arial" w:hAnsi="Arial" w:cs="Arial"/>
          <w:sz w:val="22"/>
          <w:szCs w:val="22"/>
        </w:rPr>
        <w:fldChar w:fldCharType="end"/>
      </w:r>
      <w:r>
        <w:rPr>
          <w:rFonts w:ascii="Arial" w:hAnsi="Arial" w:cs="Arial"/>
          <w:sz w:val="22"/>
          <w:szCs w:val="22"/>
        </w:rPr>
        <w:t>,</w:t>
      </w:r>
      <w:r w:rsidRPr="005B538C">
        <w:rPr>
          <w:rFonts w:ascii="Arial" w:hAnsi="Arial" w:cs="Arial"/>
          <w:sz w:val="22"/>
          <w:szCs w:val="22"/>
        </w:rPr>
        <w:t xml:space="preserve"> more complex sound patterns</w:t>
      </w:r>
      <w:r>
        <w:rPr>
          <w:rFonts w:ascii="Arial" w:hAnsi="Arial" w:cs="Arial"/>
          <w:sz w:val="22"/>
          <w:szCs w:val="22"/>
        </w:rPr>
        <w:fldChar w:fldCharType="begin" w:fldLock="1"/>
      </w:r>
      <w:r>
        <w:rPr>
          <w:rFonts w:ascii="Arial" w:hAnsi="Arial" w:cs="Arial"/>
          <w:sz w:val="22"/>
          <w:szCs w:val="22"/>
        </w:rPr>
        <w:instrText>ADDIN CSL_CITATION {"citationItems":[{"id":"ITEM-1","itemData":{"DOI":"10.1523/ENEURO.0205-20.2020","ISSN":"23732822","PMID":"33109632","abstract":"An important step toward understanding how the brain represents complex natural sounds is to develop accu-rate models of auditory coding by single neurons. A commonly used model is the linear-nonlinear spectro-temporal receptive field (STRF; LN model). The LN model accounts for many features of auditory tuning, but it cannot account for long-lasting effects of sensory context on sound-evoked activity. Two mechanisms that may support these contextual effects are short-term plasticity (STP) and contrast-dependent gain control (GC), which have inspired expanded versions of the LN model. Both models improve performance over the LN model, but they have never been compared directly. Thus, it is unclear whether they account for distinct processes or describe one phenomenon in different ways. To address this question, we recorded activity of neurons in primary auditory cortex (A1) of awake ferrets during presentation of natural sounds. We then fit models incorporating one nonlinear mechanism (GC or STP) or both (GC+STP) using this single dataset, and measured the correlation between the models’ predictions and the recorded neural activity. Both the STP and GC models performed significantly better than the LN model, but the GC+STP model outperformed both individu-al models. We also quantified the equivalence of STP and GC model predictions and found only modest simi-larity. Consistent results were observed for a dataset collected in clean and noisy acoustic contexts. These results establish general methods for evaluating the equivalence of arbitrarily complex encoding models and suggest that the STP and GC models describe complementary processes in the auditory system.","author":[{"dropping-particle":"","family":"Pennington","given":"Jacob R.","non-dropping-particle":"","parse-names":false,"suffix":""},{"dropping-particle":"V.","family":"David","given":"Stephen","non-dropping-particle":"","parse-names":false,"suffix":""}],"container-title":"eNeuro","id":"ITEM-1","issue":"6","issued":{"date-parts":[["2020","11","1"]]},"page":"1-17","publisher":"Society for Neuroscience","title":"Complementary effects of adaptation and gain control on sound encoding in primary auditory cortex","type":"article-journal","volume":"7"},"uris":["http://www.mendeley.com/documents/?uuid=9c9e6bc8-706b-4e60-9129-18a69a18dd92"]},{"id":"ITEM-2","itemData":{"DOI":"10.1371/journal.pcbi.1007430","ISSN":"15537358","PMID":"31626624","abstract":"Perception of vocalizations and other behaviorally relevant sounds requires integrating acoustic information over hundreds of milliseconds. Sound-evoked activity in auditory cortex typically has much shorter latency, but the acoustic context, i.e., sound history, can modulate sound evoked activity over longer periods. Contextual effects are attributed to modulatory phenomena, such as stimulus-specific adaption and contrast gain control. However, an encoding model that links context to natural sound processing has yet to be established. We tested whether a model in which spectrally tuned inputs undergo adaptation mimicking short-term synaptic plasticity (STP) can account for contextual effects during natural sound processing. Single-unit activity was recorded from primary auditory cortex of awake ferrets during presentation of noise with natural temporal dynamics and fully natural sounds. Encoding properties were characterized by a standard linear-nonlinear spectro-temporal receptive field (LN) model and variants that incorporated STP-like adaptation. In the adapting models, STP was applied either globally across all input spectral channels or locally to subsets of channels. For most neurons, models incorporating local STP predicted neural activity as well or better than LN and global STP models. The strength of nonlinear adaptation varied across neurons. Within neurons, adaptation was generally stronger for spectral channels with excitatory than inhibitory gain. Neurons showing improved STP model performance also tended to undergo stimulus-specific adaptation, suggesting a common mechanism for these phenomena. When STP models were compared between passive and active behavior conditions, response gain often changed, but average STP parameters were stable. Thus, spectrally and temporally heterogeneous adaptation, subserved by a mechanism with STP-like dynamics, may support representation of the complex spectro-temporal patterns that comprise natural sounds across wide-ranging sensory contexts.","author":[{"dropping-particle":"","family":"Espejo","given":"Mateo Lopez","non-dropping-particle":"","parse-names":false,"suffix":""},{"dropping-particle":"","family":"Schwartz","given":"Zachary P.","non-dropping-particle":"","parse-names":false,"suffix":""},{"dropping-particle":"V.","family":"David","given":"Stephen","non-dropping-particle":"","parse-names":false,"suffix":""}],"container-title":"PLoS Computational Biology","id":"ITEM-2","issue":"10","issued":{"date-parts":[["2019"]]},"page":"e1007430","publisher":"Public Library of Science","title":"Spectral tuning of adaptation supports coding of sensory context in auditory cortex","type":"article-journal","volume":"15"},"uris":["http://www.mendeley.com/documents/?uuid=e68f1b57-9577-3a93-acc5-c238f9863a27"]}],"mendeley":{"formattedCitation":"&lt;sup&gt;27,61&lt;/sup&gt;","plainTextFormattedCitation":"27,61","previouslyFormattedCitation":"&lt;sup&gt;27,61&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27,61</w:t>
      </w:r>
      <w:r>
        <w:rPr>
          <w:rFonts w:ascii="Arial" w:hAnsi="Arial" w:cs="Arial"/>
          <w:sz w:val="22"/>
          <w:szCs w:val="22"/>
        </w:rPr>
        <w:fldChar w:fldCharType="end"/>
      </w:r>
      <w:r>
        <w:rPr>
          <w:rFonts w:ascii="Arial" w:hAnsi="Arial" w:cs="Arial"/>
          <w:sz w:val="22"/>
          <w:szCs w:val="22"/>
        </w:rPr>
        <w:t>, and task-related or rewarded stimuli</w:t>
      </w:r>
      <w:r>
        <w:rPr>
          <w:rFonts w:ascii="Arial" w:hAnsi="Arial" w:cs="Arial"/>
          <w:sz w:val="22"/>
          <w:szCs w:val="22"/>
        </w:rPr>
        <w:fldChar w:fldCharType="begin" w:fldLock="1"/>
      </w:r>
      <w:r>
        <w:rPr>
          <w:rFonts w:ascii="Arial" w:hAnsi="Arial" w:cs="Arial"/>
          <w:sz w:val="22"/>
          <w:szCs w:val="22"/>
        </w:rPr>
        <w:instrText>ADDIN CSL_CITATION {"citationItems":[{"id":"ITEM-1","itemData":{"DOI":"10.1038/nn1141","ISBN":"1097-6256 (Print)","ISSN":"1097-6256","PMID":"14583754","abstract":"We investigated the hypothesis that task performance can rapidly and adaptively reshape cortical receptive field properties in accord with specific task demands and salient sensory cues. We recorded neuronal responses in the primary auditory cortex of behaving ferrets that were trained to detect a target tone of any frequency. Cortical plasticity was quantified by measuring focal changes in each cell's spectrotemporal response field (STRF) in a series of passive and active behavioral conditions. STRF measurements were made simultaneously with task performance, providing multiple snapshots of the dynamic STRF during ongoing behavior. Attending to a specific target frequency during the detection task consistently induced localized facilitative changes in STRF shape, which were swift in onset. Such modulatory changes may enhance overall cortical responsiveness to the target tone and increase the likelihood of 'capturing' the attended target during the detection task. Some receptive field changes persisted for hours after the task was over and hence may contribute to long-term sensory memory.","author":[{"dropping-particle":"","family":"Fritz","given":"Jonathan","non-dropping-particle":"","parse-names":false,"suffix":""},{"dropping-particle":"","family":"Shamma","given":"Shihab","non-dropping-particle":"","parse-names":false,"suffix":""},{"dropping-particle":"","family":"Elhilali","given":"Mounya","non-dropping-particle":"","parse-names":false,"suffix":""},{"dropping-particle":"","family":"Klein","given":"David","non-dropping-particle":"","parse-names":false,"suffix":""}],"container-title":"Nature neuroscience","id":"ITEM-1","issue":"11","issued":{"date-parts":[["2003","11","28"]]},"page":"1216-1223","publisher":"Nature Publishing Group","title":"Rapid task-related plasticity of spectrotemporal receptive fields in primary auditory cortex.","type":"article-journal","volume":"6"},"uris":["http://www.mendeley.com/documents/?uuid=9c4eeb20-9f67-45c8-afb8-b7ef4bbabf8e"]},{"id":"ITEM-2","itemData":{"DOI":"10.1007/s10827-009-0181-3","ISSN":"09295313","PMID":"19711179","abstract":"Receptive field properties of neurons in A1 can rapidly adapt their shapes during task performance in accord with specific task demands and salient sensory cues (Fritz et al., Hearing Research, 206:159-176, 2005a, Nature Neuroscience, 6: 1216-1223, 2003). Such modulatory changes selectively enhance overall cortical responsiveness to target (foreground) sounds and thus increase the likelihood of detection against the background of reference sounds. In this study, we develop a mathematical model to describe how enhancing discrimination between two arbitrary classes of sounds can lead to the observed receptive field changes in a variety of spectral and temporal discrimination tasks. Cortical receptive fields are modeled as filters that change their spectro-temporal tuning properties so as to respond best to the discriminatory acoustic features between foreground and background stimuli. We also illustrate how biologically plausible constraints on the spectro-temporal tuning of the receptive fields can be used to optimize the plasticity. Results of the model simulations are compared to published data from a variety of experimental paradigms. © 2009 Springer Science+Business Media, LLC.","author":[{"dropping-particle":"","family":"Mesgarani","given":"Nima","non-dropping-particle":"","parse-names":false,"suffix":""},{"dropping-particle":"","family":"Fritz","given":"Jonathan","non-dropping-particle":"","parse-names":false,"suffix":""},{"dropping-particle":"","family":"Shamma","given":"Shihab","non-dropping-particle":"","parse-names":false,"suffix":""}],"container-title":"Journal of Computational Neuroscience","id":"ITEM-2","issue":"1","issued":{"date-parts":[["2010","2"]]},"page":"19-27","publisher":"NIH Public Access","title":"A computational model of rapid task-related plasticity of auditory cortical receptive fields","type":"article-journal","volume":"28"},"uris":["http://www.mendeley.com/documents/?uuid=d380875c-455e-39ff-8fa4-e4f0d62a9235"]},{"id":"ITEM-3","itemData":{"DOI":"10.1073/pnas.1117717109","ISSN":"00278424","PMID":"22308415","abstract":"As sensory stimuli and behavioral demands change, the attentive brain quickly identifies task-relevant stimuli and associates them with appropriate motor responses. The effects of attention on sensory processing vary across task paradigms, suggesting that the brain may use multiple strategies and mechanisms to highlight attended stimuli and link them to motor action. To better understand factors that contribute to these variable effects, we studied sensory representations in primary auditory cortex (A1) during two instrumental tasks that shared the same auditory discrimination but required different behavioral responses, either approach or avoidance. In the approach task, ferrets were rewarded for licking a spout when they heard a target tone amid a sequence of reference noise sounds. In the avoidance task, they were punished unless they inhibited licking to the target. To explore how these changes in task reward structure influenced attention-driven rapid plasticity in A1, we measured changes in sensory neural responses during behavior. Responses to the target changed selectively during both tasks but did so with opposite sign. Despite the differences in sign, both effects were consistent with a general neural coding strategy that maximizes discriminability between sound classes. The dependence of the direction of plasticity on task suggests that representations in A1 change not only to sharpen representations of task-relevant stimuli but also to amplify responses to stimuli that signal aversive outcomes and lead to behavioral inhibition. Thus, top-down control of sensory processing can be shaped by task reward structure in addition to the required sensory discrimination.","author":[{"dropping-particle":"V.","family":"David","given":"Stephen","non-dropping-particle":"","parse-names":false,"suffix":""},{"dropping-particle":"","family":"Fritz","given":"Jonathan B.","non-dropping-particle":"","parse-names":false,"suffix":""},{"dropping-particle":"","family":"Shamma","given":"Shihab A.","non-dropping-particle":"","parse-names":false,"suffix":""}],"container-title":"Proceedings of the National Academy of Sciences of the United States of America","id":"ITEM-3","issue":"6","issued":{"date-parts":[["2012","2","7"]]},"page":"2144-2149","publisher":"PNAS","title":"Task reward structure shapes rapid receptive field plasticity in auditory cortex","type":"article-journal","volume":"109"},"uris":["http://www.mendeley.com/documents/?uuid=47e8f65b-ad86-4592-8560-9ea544503dfe"]},{"id":"ITEM-4","itemData":{"DOI":"10.1523/JNEUROSCI.2799-13.2014","ISBN":"1529-2401 (Electronic)\\r0270-6474 (Linking)","ISSN":"1529-2401","PMID":"24647959","abstract":"Complex natural and environmental sounds, such as speech and music, convey information along both spectral and temporal dimensions. The cortical representation of such stimuli rapidly adapts when animals become actively engaged in discriminating them. In this study, we examine the nature of these changes using simplified spectrotemporal versions (upward vs downward shifting tone sequences) with domestic ferrets (Mustela putorius). Cortical processing rapidly adapted to enhance the contrast between the two discriminated stimulus categories, by changing spectrotemporal receptive field properties to encode both the spectral and temporal structure of the tone sequences. Furthermore, the valence of the changes was closely linked to the task reward structure: stimuli associated with negative reward became enhanced relative to those associated with positive reward. These task- and-stimulus-related spectrotemporal receptive field changes occurred only in trained animals during, and immediately following, behavior. This plasticity was independently confirmed by parallel changes in a directionality function measured from the responses to the transition of tone sequences during task performance. The results demonstrate that induced patterns of rapid plasticity reflect closely the spectrotemporal structure of the task stimuli, thus extending the functional relevance of rapid task-related plasticity to the perception and learning of natural sounds such speech and animal vocalizations.","author":[{"dropping-particle":"","family":"Yin","given":"Pingbo","non-dropping-particle":"","parse-names":false,"suffix":""},{"dropping-particle":"","family":"Fritz","given":"Jonathan B","non-dropping-particle":"","parse-names":false,"suffix":""},{"dropping-particle":"","family":"Shamma","given":"Shihab A","non-dropping-particle":"","parse-names":false,"suffix":""}],"container-title":"The Journal of neuroscience : the official journal of the Society for Neuroscience","id":"ITEM-4","issue":"12","issued":{"date-parts":[["2014"]]},"page":"4396-408","title":"Rapid spectrotemporal plasticity in primary auditory cortex during behavior.","type":"article-journal","volume":"34"},"uris":["http://www.mendeley.com/documents/?uuid=5b7e3ef4-a100-455b-840b-26e0d867f429"]},{"id":"ITEM-5","itemData":{"DOI":"10.1523/JNEUROSCI.5832-11.2012","ISBN":"1529-2401 (Electronic)\\r0270-6474 (Linking)","ISSN":"0270-6474","PMID":"22764239","abstract":"The effect of attention on single neuron responses in the auditory system is unresolved. We found that when monkeys discriminated temporally amplitude modulated (AM) from unmodulated sounds, primary auditory cortical (A1) neurons better discriminated those sounds than when the monkeys were not discriminating them. This was observed for both average firing rate and vector strength (VS), a measure of how well neurons temporally follow the stimulus' temporal modulation. When data were separated by nonsynchronized and synchronized responses, the firing rate of nonsynchronized responses best distinguished AM- noise from unmodulated noise, followed by VS for synchronized responses, with firing rate for synchronized neurons providing the poorest AM discrimination. Firing rate-based AM discrimination for synchronized neurons, however, improved most with task engagement, showing that the least sensitive code in the passive condition improves the most with task engagement. Rate coding improved due to larger increases in absolute firing rate at higher modulation depths than for lower depths and unmodulated sounds. Relative to spontaneous activity (which increased with engagement), the response to unmodulated sounds decreased substantially. The temporal coding improvement--responses more precisely temporally following a stimulus when animals were required to attend to it--expands the framework of possible mechanisms of attention to include increasing temporal precision of stimulus following. These findings provide a crucial step to understanding the coding of temporal modulation and support a model in which rate and temporal coding work in parallel, permitting a multiplexed code for temporal modulation, and for a complementary representation of rate and temporal coding.","author":[{"dropping-particle":"","family":"Niwa","given":"M.","non-dropping-particle":"","parse-names":false,"suffix":""},{"dropping-particle":"","family":"Johnson","given":"J. S.","non-dropping-particle":"","parse-names":false,"suffix":""},{"dropping-particle":"","family":"O'Connor","given":"K. N.","non-dropping-particle":"","parse-names":false,"suffix":""},{"dropping-particle":"","family":"Sutter","given":"M. L.","non-dropping-particle":"","parse-names":false,"suffix":""}],"container-title":"Journal of Neuroscience","id":"ITEM-5","issue":"27","issued":{"date-parts":[["2012"]]},"page":"9323-9334","title":"Active Engagement Improves Primary Auditory Cortical Neurons' Ability to Discriminate Temporal Modulation","type":"article-journal","volume":"32"},"uris":["http://www.mendeley.com/documents/?uuid=be0c5df6-a23e-4b4b-b7a2-aa99742fc88b"]},{"id":"ITEM-6","itemData":{"DOI":"10.1152/jn.00552.2007","ISBN":"0022-3077 (Print)\\r0022-3077 (Linking)","ISSN":"0022-3077","PMID":"17699691","abstract":"Receptive fields in primary auditory cortex (A1) can be rapidly and adaptively reshaped to enhance responses to salient frequency cues when using single tones as targets. To explore receptive field changes to more complex spectral patterns, we trained ferrets to detect variable, multitone targets in the context of background, rippled noise. Recordings from A1 of behaving ferrets showed a consistent pattern of plasticity, at both the single-neuron level and the population level, with enhancement for each component tone frequency and suppression for intertone frequencies. Plasticity was strongest near neuronal best frequency, rapid in onset, and slow to fade. Although attention may trigger cortical plasticity, the receptive field changes persisted after the behavioral task was completed. The observed comb filter plasticity is an example of an adaptive contrast matched filter, which may generally improve discriminability between foreground and background sounds and, we conjecture, may predict A1 cortical plasticity for any complex spectral target.","author":[{"dropping-particle":"","family":"Fritz","given":"Jonathan B","non-dropping-particle":"","parse-names":false,"suffix":""},{"dropping-particle":"","family":"Elhilali","given":"Mounya","non-dropping-particle":"","parse-names":false,"suffix":""},{"dropping-particle":"","family":"Shamma","given":"Shihab A","non-dropping-particle":"","parse-names":false,"suffix":""}],"container-title":"Journal of neurophysiology","id":"ITEM-6","issue":"4","issued":{"date-parts":[["2007"]]},"page":"2337-46","title":"Adaptive changes in cortical receptive fields induced by attention to complex sounds.","type":"article-journal","volume":"98"},"uris":["http://www.mendeley.com/documents/?uuid=38a2d903-f595-4a33-8fc7-ca8107825992"]}],"mendeley":{"formattedCitation":"&lt;sup&gt;62–67&lt;/sup&gt;","plainTextFormattedCitation":"62–67","previouslyFormattedCitation":"&lt;sup&gt;62–67&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62–67</w:t>
      </w:r>
      <w:r>
        <w:rPr>
          <w:rFonts w:ascii="Arial" w:hAnsi="Arial" w:cs="Arial"/>
          <w:sz w:val="22"/>
          <w:szCs w:val="22"/>
        </w:rPr>
        <w:fldChar w:fldCharType="end"/>
      </w:r>
      <w:r w:rsidRPr="005B538C">
        <w:rPr>
          <w:rFonts w:ascii="Arial" w:hAnsi="Arial" w:cs="Arial"/>
          <w:sz w:val="22"/>
          <w:szCs w:val="22"/>
        </w:rPr>
        <w:t xml:space="preserve">. </w:t>
      </w:r>
      <w:r>
        <w:rPr>
          <w:rFonts w:ascii="Arial" w:hAnsi="Arial" w:cs="Arial"/>
          <w:sz w:val="22"/>
          <w:szCs w:val="22"/>
        </w:rPr>
        <w:t>Inspired by the latter studies, we intentionally designed our stimuli using unbiased white-noise backgrounds, which allowed us to fit encoding models to our data. Using these methods</w:t>
      </w:r>
      <w:r w:rsidRPr="005B538C">
        <w:rPr>
          <w:rFonts w:ascii="Arial" w:hAnsi="Arial" w:cs="Arial"/>
          <w:sz w:val="22"/>
          <w:szCs w:val="22"/>
        </w:rPr>
        <w:t>, we focused on contrast gain control as a fundamental statistical adaptation that relates to efficient coding</w:t>
      </w:r>
      <w:r>
        <w:rPr>
          <w:rFonts w:ascii="Arial" w:hAnsi="Arial" w:cs="Arial"/>
          <w:sz w:val="22"/>
          <w:szCs w:val="22"/>
        </w:rPr>
        <w:fldChar w:fldCharType="begin" w:fldLock="1"/>
      </w:r>
      <w:r>
        <w:rPr>
          <w:rFonts w:ascii="Arial" w:hAnsi="Arial" w:cs="Arial"/>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cortex","type":"article-journal","volume":"120"},"uris":["http://www.mendeley.com/documents/?uuid=25ee5cfc-bee6-43e3-af9b-e7453e5f03cc"]},{"id":"ITEM-3","itemData":{"DOI":"10.1152/jn.00587.2019","ISSN":"15221598","PMID":"32186432","abstract":"Contrast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Neurophysiology","id":"ITEM-3","issue":"4","issued":{"date-parts":[["2020","4","1"]]},"page":"1536-1551","publisher":"American Physiological Society","title":"Contrast gain control occurs independently of both parvalbumin-positive interneuron activity and shunting inhibition in auditory cortex","type":"article-journal","volume":"123"},"uris":["http://www.mendeley.com/documents/?uuid=361ae07d-2f44-4f87-97b9-43acea3212f5"]},{"id":"ITEM-4","itemData":{"DOI":"10.1038/s41467-019-14163-5","ISSN":"20411723","PMID":"31949136","abstract":"Neural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14,17,18,24&lt;/sup&gt;","plainTextFormattedCitation":"14,17,18,24","previouslyFormattedCitation":"&lt;sup&gt;14,17,18,24&lt;/sup&gt;"},"properties":{"noteIndex":0},"schema":"https://github.com/citation-style-language/schema/raw/master/csl-citation.json"}</w:instrText>
      </w:r>
      <w:r>
        <w:rPr>
          <w:rFonts w:ascii="Arial" w:hAnsi="Arial" w:cs="Arial"/>
          <w:sz w:val="22"/>
          <w:szCs w:val="22"/>
        </w:rPr>
        <w:fldChar w:fldCharType="separate"/>
      </w:r>
      <w:r w:rsidRPr="00DB7221">
        <w:rPr>
          <w:rFonts w:ascii="Arial" w:hAnsi="Arial" w:cs="Arial"/>
          <w:noProof/>
          <w:sz w:val="22"/>
          <w:szCs w:val="22"/>
          <w:vertAlign w:val="superscript"/>
        </w:rPr>
        <w:t>14,17,18,24</w:t>
      </w:r>
      <w:r>
        <w:rPr>
          <w:rFonts w:ascii="Arial" w:hAnsi="Arial" w:cs="Arial"/>
          <w:sz w:val="22"/>
          <w:szCs w:val="22"/>
        </w:rPr>
        <w:fldChar w:fldCharType="end"/>
      </w:r>
      <w:r>
        <w:rPr>
          <w:rFonts w:ascii="Arial" w:hAnsi="Arial" w:cs="Arial"/>
          <w:sz w:val="22"/>
          <w:szCs w:val="22"/>
        </w:rPr>
        <w:t>.</w:t>
      </w:r>
      <w:r w:rsidRPr="005B538C">
        <w:rPr>
          <w:rFonts w:ascii="Arial" w:hAnsi="Arial" w:cs="Arial"/>
          <w:sz w:val="22"/>
          <w:szCs w:val="22"/>
        </w:rPr>
        <w:t xml:space="preserve"> </w:t>
      </w:r>
      <w:r>
        <w:rPr>
          <w:rFonts w:ascii="Arial" w:hAnsi="Arial" w:cs="Arial"/>
          <w:sz w:val="22"/>
          <w:szCs w:val="22"/>
        </w:rPr>
        <w:t xml:space="preserve">In this study, we developed a novel </w:t>
      </w:r>
      <w:del w:id="365" w:author="Microsoft Office User" w:date="2021-07-20T17:26:00Z">
        <w:r w:rsidDel="005A617D">
          <w:rPr>
            <w:rFonts w:ascii="Arial" w:hAnsi="Arial" w:cs="Arial"/>
            <w:sz w:val="22"/>
            <w:szCs w:val="22"/>
          </w:rPr>
          <w:delText xml:space="preserve">form </w:delText>
        </w:r>
      </w:del>
      <w:ins w:id="366" w:author="Microsoft Office User" w:date="2021-07-20T17:26:00Z">
        <w:r w:rsidR="005A617D">
          <w:rPr>
            <w:rFonts w:ascii="Arial" w:hAnsi="Arial" w:cs="Arial"/>
            <w:sz w:val="22"/>
            <w:szCs w:val="22"/>
          </w:rPr>
          <w:t xml:space="preserve">application </w:t>
        </w:r>
      </w:ins>
      <w:r>
        <w:rPr>
          <w:rFonts w:ascii="Arial" w:hAnsi="Arial" w:cs="Arial"/>
          <w:sz w:val="22"/>
          <w:szCs w:val="22"/>
        </w:rPr>
        <w:t>of Poisson GLM that allowed us</w:t>
      </w:r>
      <w:ins w:id="367" w:author="Microsoft Office User" w:date="2021-07-20T17:26:00Z">
        <w:r w:rsidR="005A617D">
          <w:rPr>
            <w:rFonts w:ascii="Arial" w:hAnsi="Arial" w:cs="Arial"/>
            <w:sz w:val="22"/>
            <w:szCs w:val="22"/>
          </w:rPr>
          <w:t xml:space="preserve"> to</w:t>
        </w:r>
      </w:ins>
      <w:r>
        <w:rPr>
          <w:rFonts w:ascii="Arial" w:hAnsi="Arial" w:cs="Arial"/>
          <w:sz w:val="22"/>
          <w:szCs w:val="22"/>
        </w:rPr>
        <w:t xml:space="preserve"> quantify the contribution of multiplicative interactions between the stimulus and stimulus contrast to the activity of neurons in auditory cortex. Using the fitted parameters of the model, we were able to accurately estimate neuronal gain as a function of time. This approach allowed us to verify that gain adaptation in auditory cortex is asymmetric (Figure 2), as predicted from efficient coding theory</w:t>
      </w:r>
      <w:r>
        <w:rPr>
          <w:rFonts w:ascii="Arial" w:hAnsi="Arial" w:cs="Arial"/>
          <w:sz w:val="22"/>
          <w:szCs w:val="22"/>
        </w:rPr>
        <w:fldChar w:fldCharType="begin" w:fldLock="1"/>
      </w:r>
      <w:r>
        <w:rPr>
          <w:rFonts w:ascii="Arial" w:hAnsi="Arial" w:cs="Arial"/>
          <w:sz w:val="22"/>
          <w:szCs w:val="22"/>
        </w:rPr>
        <w: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c26b5733-63f5-442f-837b-ab1ab251a0ca"]}],"mendeley":{"formattedCitation":"&lt;sup&gt;19&lt;/sup&gt;","plainTextFormattedCitation":"19","previouslyFormattedCitation":"&lt;sup&gt;19&lt;/sup&gt;"},"properties":{"noteIndex":0},"schema":"https://github.com/citation-style-language/schema/raw/master/csl-citation.json"}</w:instrText>
      </w:r>
      <w:r>
        <w:rPr>
          <w:rFonts w:ascii="Arial" w:hAnsi="Arial" w:cs="Arial"/>
          <w:sz w:val="22"/>
          <w:szCs w:val="22"/>
        </w:rPr>
        <w:fldChar w:fldCharType="separate"/>
      </w:r>
      <w:r w:rsidRPr="00C15345">
        <w:rPr>
          <w:rFonts w:ascii="Arial" w:hAnsi="Arial" w:cs="Arial"/>
          <w:noProof/>
          <w:sz w:val="22"/>
          <w:szCs w:val="22"/>
          <w:vertAlign w:val="superscript"/>
        </w:rPr>
        <w:t>19</w:t>
      </w:r>
      <w:r>
        <w:rPr>
          <w:rFonts w:ascii="Arial" w:hAnsi="Arial" w:cs="Arial"/>
          <w:sz w:val="22"/>
          <w:szCs w:val="22"/>
        </w:rPr>
        <w:fldChar w:fldCharType="end"/>
      </w:r>
      <w:r>
        <w:rPr>
          <w:rFonts w:ascii="Arial" w:hAnsi="Arial" w:cs="Arial"/>
          <w:sz w:val="22"/>
          <w:szCs w:val="22"/>
        </w:rPr>
        <w:t xml:space="preserve"> and as shown in previous work</w:t>
      </w:r>
      <w:r>
        <w:rPr>
          <w:rFonts w:ascii="Arial" w:hAnsi="Arial" w:cs="Arial"/>
          <w:sz w:val="22"/>
          <w:szCs w:val="22"/>
        </w:rPr>
        <w:fldChar w:fldCharType="begin" w:fldLock="1"/>
      </w:r>
      <w:r>
        <w:rPr>
          <w:rFonts w:ascii="Arial" w:hAnsi="Arial" w:cs="Arial"/>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D.B.","non-dropping-particle":"","parse-names":false,"suffix":""},{"dropping-particle":"","family":"Schnupp","given":"Jan W.H.","non-dropping-particle":"","parse-names":false,"suffix":""},{"dropping-particle":"","family":"King","given":"Andrew J.","non-dropping-particle":"","parse-names":false,"suffix":""}],"container-title":"Neuron","id":"ITEM-1","issue":"6","issued":{"date-parts":[["2011","6","23"]]},"page":"1178-1191","publisher":"Elsevier Inc.","title":"Contrast Gain Control in Auditory Cortex","type":"article-journal","volume":"70"},"uris":["http://www.mendeley.com/documents/?uuid=dca560f3-141f-4296-8dc9-384149cc1058"]}],"mendeley":{"formattedCitation":"&lt;sup&gt;25&lt;/sup&gt;","plainTextFormattedCitation":"25","previouslyFormattedCitation":"&lt;sup&gt;25&lt;/sup&gt;"},"properties":{"noteIndex":0},"schema":"https://github.com/citation-style-language/schema/raw/master/csl-citation.json"}</w:instrText>
      </w:r>
      <w:r>
        <w:rPr>
          <w:rFonts w:ascii="Arial" w:hAnsi="Arial" w:cs="Arial"/>
          <w:sz w:val="22"/>
          <w:szCs w:val="22"/>
        </w:rPr>
        <w:fldChar w:fldCharType="separate"/>
      </w:r>
      <w:r w:rsidRPr="00DB7221">
        <w:rPr>
          <w:rFonts w:ascii="Arial" w:hAnsi="Arial" w:cs="Arial"/>
          <w:noProof/>
          <w:sz w:val="22"/>
          <w:szCs w:val="22"/>
          <w:vertAlign w:val="superscript"/>
        </w:rPr>
        <w:t>25</w:t>
      </w:r>
      <w:r>
        <w:rPr>
          <w:rFonts w:ascii="Arial" w:hAnsi="Arial" w:cs="Arial"/>
          <w:sz w:val="22"/>
          <w:szCs w:val="22"/>
        </w:rPr>
        <w:fldChar w:fldCharType="end"/>
      </w:r>
      <w:r>
        <w:rPr>
          <w:rFonts w:ascii="Arial" w:hAnsi="Arial" w:cs="Arial"/>
          <w:sz w:val="22"/>
          <w:szCs w:val="22"/>
        </w:rPr>
        <w:t>.</w:t>
      </w:r>
    </w:p>
    <w:p w14:paraId="6542FF99" w14:textId="73A9E7A0" w:rsidR="005E6A59" w:rsidRDefault="005E6A59" w:rsidP="005E6A59">
      <w:pPr>
        <w:ind w:firstLine="720"/>
        <w:jc w:val="both"/>
        <w:rPr>
          <w:rFonts w:ascii="Arial" w:hAnsi="Arial" w:cs="Arial"/>
          <w:sz w:val="22"/>
          <w:szCs w:val="22"/>
        </w:rPr>
      </w:pPr>
      <w:r>
        <w:rPr>
          <w:rFonts w:ascii="Arial" w:hAnsi="Arial" w:cs="Arial"/>
          <w:sz w:val="22"/>
          <w:szCs w:val="22"/>
        </w:rPr>
        <w:t>Furthermore, we found that behavioral detection of targets adapted asymmetrically (Figure 3), similar to observed gain adaptation in auditory cortex. This suggested that the dynamics of contrast gain control influenced task performance. Indeed we found that both stimulus contrast and session-to-session fluctuations in gain predicted psychometric performance (Figure 6). These results suggest two sources of gain modulation in auditory cortex: 1) Bottom-up adaptation to stimulus statistics (</w:t>
      </w:r>
      <w:proofErr w:type="spellStart"/>
      <w:r>
        <w:rPr>
          <w:rFonts w:ascii="Arial" w:hAnsi="Arial" w:cs="Arial"/>
          <w:sz w:val="22"/>
          <w:szCs w:val="22"/>
        </w:rPr>
        <w:t>ie</w:t>
      </w:r>
      <w:proofErr w:type="spellEnd"/>
      <w:r>
        <w:rPr>
          <w:rFonts w:ascii="Arial" w:hAnsi="Arial" w:cs="Arial"/>
          <w:sz w:val="22"/>
          <w:szCs w:val="22"/>
        </w:rPr>
        <w:t>. contrast gain control), and, 2) session-to-session modulation of gain. Previous studies have demonstrated this latter phenomenon, suggesting that top-down gain modulation underlies attention</w:t>
      </w:r>
      <w:r>
        <w:rPr>
          <w:rFonts w:ascii="Arial" w:hAnsi="Arial" w:cs="Arial"/>
          <w:sz w:val="22"/>
          <w:szCs w:val="22"/>
        </w:rPr>
        <w:fldChar w:fldCharType="begin" w:fldLock="1"/>
      </w:r>
      <w:r>
        <w:rPr>
          <w:rFonts w:ascii="Arial" w:hAnsi="Arial" w:cs="Arial"/>
          <w:sz w:val="22"/>
          <w:szCs w:val="22"/>
        </w:rPr>
        <w:instrText>ADDIN CSL_CITATION {"citationItems":[{"id":"ITEM-1","itemData":{"DOI":"10.1016/j.neuron.2009.01.002","ISSN":"08966273","PMID":"19186161","abstract":"Attention has been found to have a wide variety of effects on the responses of neurons in visual cortex. We describe a model of attention that exhibits each of these different forms of attentional modulation, depending on the stimulus conditions and the spread (or selectivity) of the attention field in the model. The model helps reconcile proposals that have been taken to represent alternative theories of attention. We argue that the variety and complexity of the results reported in the literature emerge from the variety of empirical protocols that were used, such that the results observed in any one experiment depended on the stimulus conditions and the subject's attentional strategy, a notion that we define precisely in terms of the attention field in the model, but that has not typically been completely under experimental control. © 2009 Elsevier Inc. All rights reserved.","author":[{"dropping-particle":"","family":"Reynolds","given":"John H.","non-dropping-particle":"","parse-names":false,"suffix":""},{"dropping-particle":"","family":"Heeger","given":"David J.","non-dropping-particle":"","parse-names":false,"suffix":""}],"container-title":"Neuron","id":"ITEM-1","issue":"2","issued":{"date-parts":[["2009","1","29"]]},"page":"168-185","publisher":"Cell Press","title":"The Normalization Model of Attention","type":"article","volume":"61"},"uris":["http://www.mendeley.com/documents/?uuid=7674aeb8-4515-3270-acf1-64428c85f06d"]},{"id":"ITEM-2","itemData":{"DOI":"10.1038/nature07821","ISSN":"00280836","PMID":"19270683","abstract":"During perceptual decisions, the activity of sensory neurons correlates with a subjects percept, even when the physical stimulus is identical. The origin of this correlation is unknown. Current theory proposes a causal effect of noise in sensory neurons on perceptual decisions, but the correlation could result from different brain states associated with the perceptual choice (a top-down explanation). These two schemes have very different implications for the role of sensory neurons in forming decisions. Here we use white-noise analysis to measure tuning functions of V2 neurons associated with choice and simultaneously measure how the variation in the stimulus affects the subjects (two macaques) perceptual decisions. In causal models, stronger effects of the stimulus upon decisions, mediated by sensory neurons, are associated with stronger choice-related activity. However, we find that over the time course of the trial these measures change in different directionsat odds with causal models. An analysis of the effect of reward size also supports this conclusion. Finally, we find that choice is associated with changes in neuronal gain that are incompatible with causal models. All three results are readily explained if choice is associated with changes in neuronal gain caused by top-down phenomena that closely resemble attention. We conclude that top-down processes contribute to choice-related activity. Thus, even forming simple sensory decisions involves complex interactions between cognitive processes and sensory neurons. © 2009 Macmillan Publishers Limited. All rights reserved.","author":[{"dropping-particle":"","family":"Nienborg","given":"Hendrikje","non-dropping-particle":"","parse-names":false,"suffix":""},{"dropping-particle":"","family":"Cumming","given":"Bruce G.","non-dropping-particle":"","parse-names":false,"suffix":""}],"container-title":"Nature","id":"ITEM-2","issue":"7243","issued":{"date-parts":[["2009"]]},"page":"89-92","title":"Decision-related activity in sensory neurons reflects more than a neurons causal effect","type":"article-journal","volume":"459"},"uris":["http://www.mendeley.com/documents/?uuid=af33eaeb-ed6c-3e23-97e8-5e5ff018502e"]},{"id":"ITEM-3","itemData":{"DOI":"10.1016/j.conb.2016.01.009","ISSN":"18736882","PMID":"26922005","abstract":"How the processing of signals carried by sensory neurons supports perceptual decisions is a long-standing question in neuroscience. The ability to record neuronal activity in awake animals while they perform psychophysical tasks near threshold has been a key advance in studying these questions. Trial-to-trial correlations between the activity of sensory neurons and the decisions reported by animals ('choice probabilities'), even when measured across repeated presentations of an identical stimulus provide insights into this problem. But understanding the sources of such co-variability between sensory neurons and behavior has proven more difficult than it initially appeared. Below, we discuss our current understanding of what gives rise to these correlations.","author":[{"dropping-particle":"","family":"Cumming","given":"Bruce G.","non-dropping-particle":"","parse-names":false,"suffix":""},{"dropping-particle":"","family":"Nienborg","given":"Hendrikje","non-dropping-particle":"","parse-names":false,"suffix":""}],"container-title":"Current Opinion in Neurobiology","id":"ITEM-3","issued":{"date-parts":[["2016","4","1"]]},"page":"126-132","publisher":"Elsevier Ltd","title":"Feedforward and feedback sources of choice probability in neural population responses","type":"article","volume":"37"},"uris":["http://www.mendeley.com/documents/?uuid=9658281d-358a-4e14-8bd7-201046a12893"]}],"mendeley":{"formattedCitation":"&lt;sup&gt;44,45,68&lt;/sup&gt;","plainTextFormattedCitation":"44,45,68","previouslyFormattedCitation":"&lt;sup&gt;44,45,68&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44,45,68</w:t>
      </w:r>
      <w:r>
        <w:rPr>
          <w:rFonts w:ascii="Arial" w:hAnsi="Arial" w:cs="Arial"/>
          <w:sz w:val="22"/>
          <w:szCs w:val="22"/>
        </w:rPr>
        <w:fldChar w:fldCharType="end"/>
      </w:r>
      <w:r>
        <w:rPr>
          <w:rFonts w:ascii="Arial" w:hAnsi="Arial" w:cs="Arial"/>
          <w:sz w:val="22"/>
          <w:szCs w:val="22"/>
        </w:rPr>
        <w:t xml:space="preserve"> and optimal behavioral states</w:t>
      </w:r>
      <w:r>
        <w:rPr>
          <w:rFonts w:ascii="Arial" w:hAnsi="Arial" w:cs="Arial"/>
          <w:sz w:val="22"/>
          <w:szCs w:val="22"/>
        </w:rPr>
        <w:fldChar w:fldCharType="begin" w:fldLock="1"/>
      </w:r>
      <w:r>
        <w:rPr>
          <w:rFonts w:ascii="Arial" w:hAnsi="Arial" w:cs="Arial"/>
          <w:sz w:val="22"/>
          <w:szCs w:val="22"/>
        </w:rPr>
        <w:instrText>ADDIN CSL_CITATION {"citationItems":[{"id":"ITEM-1","itemData":{"DOI":"10.1016/j.neuron.2015.05.038","ISBN":"1097-4199 (Electronic)\\r0896-6273 (Linking)","ISSN":"10974199","PMID":"26074005","abstract":"The neural correlates of optimal states for signal detection task performance are largely unknown. One hypothesis holds that optimal states exhibit tonically depolarized cortical neurons with enhanced spiking activity, such as occur during movement. We recorded membrane potentials of auditory cortical neurons in mice trained on a challenging tone-in-noise detection task while assessing arousal with simultaneous pupillometry and hippocampal recordings. Arousal measures accurately predicted multiple modes of membrane potential activity, including rhythmic slow oscillations at low arousal, stable hyperpolarization at intermediate arousal, and depolarization during phasic or tonic periods of hyper-arousal. Walking always occurred during hyper-arousal. Optimal signal detection behavior and sound-evoked responses, at both sub-threshold and spiking levels, occurred at intermediate arousal when pre-decision membrane potentials were stably hyperpolarized. These results reveal a cortical physiological signature of the classically observed inverted-U relationship between task performance and arousal and that optimal detection exhibits enhanced sensory-evoked responses and reduced background synaptic activity.","author":[{"dropping-particle":"","family":"McGinley","given":"Matthew J.","non-dropping-particle":"","parse-names":false,"suffix":""},{"dropping-particle":"V.","family":"David","given":"Stephen","non-dropping-particle":"","parse-names":false,"suffix":""},{"dropping-particle":"","family":"McCormick","given":"David A.","non-dropping-particle":"","parse-names":false,"suffix":""}],"container-title":"Neuron","id":"ITEM-1","issue":"1","issued":{"date-parts":[["2015","7","1"]]},"page":"179-192","publisher":"Cell Press","title":"Cortical Membrane Potential Signature of Optimal States for Sensory Signal Detection","type":"article-journal","volume":"87"},"uris":["http://www.mendeley.com/documents/?uuid=71f42977-3716-4acb-9b43-31760ce8a8e1"]},{"id":"ITEM-2","itemData":{"DOI":"10.1038/ncomms13289","ISSN":"20411723","PMID":"27824036","abstract":"Rapid variations in cortical state during wakefulness have a strong influence on neural and behavioural responses and are tightly coupled to changes in pupil size across species. However, the physiological processes linking cortical state and pupil variations are largely unknown. Here we demonstrate that these rapid variations, during both quiet waking and locomotion, are highly correlated with fluctuations in the activity of corticopetal noradrenergic and cholinergic projections. Rapid dilations of the pupil are tightly associated with phasic activity in noradrenergic axons, whereas longer-lasting dilations of the pupil, such as during locomotion, are accompanied by sustained activity in cholinergic axons. Thus, the pupil can be used to sensitively track the activity in multiple neuromodulatory transmitter systems as they control the state of the waking brain.","author":[{"dropping-particle":"","family":"Reimer","given":"Jacob","non-dropping-particle":"","parse-names":false,"suffix":""},{"dropping-particle":"","family":"McGinley","given":"Matthew J.","non-dropping-particle":"","parse-names":false,"suffix":""},{"dropping-particle":"","family":"Liu","given":"Yang","non-dropping-particle":"","parse-names":false,"suffix":""},{"dropping-particle":"","family":"Rodenkirch","given":"Charles","non-dropping-particle":"","parse-names":false,"suffix":""},{"dropping-particle":"","family":"Wang","given":"Qi","non-dropping-particle":"","parse-names":false,"suffix":""},{"dropping-particle":"","family":"McCormick","given":"David A.","non-dropping-particle":"","parse-names":false,"suffix":""},{"dropping-particle":"","family":"Tolias","given":"Andreas S.","non-dropping-particle":"","parse-names":false,"suffix":""}],"container-title":"Nature Communications","id":"ITEM-2","issue":"1","issued":{"date-parts":[["2016","11","8"]]},"page":"1-7","publisher":"Nature Publishing Group","title":"Pupil fluctuations track rapid changes in adrenergic and cholinergic activity in cortex","type":"article-journal","volume":"7"},"uris":["http://www.mendeley.com/documents/?uuid=be0ad480-1a23-31e5-9f42-7be944170ee4"]}],"mendeley":{"formattedCitation":"&lt;sup&gt;69,70&lt;/sup&gt;","plainTextFormattedCitation":"69,70","previouslyFormattedCitation":"&lt;sup&gt;69,70&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69,70</w:t>
      </w:r>
      <w:r>
        <w:rPr>
          <w:rFonts w:ascii="Arial" w:hAnsi="Arial" w:cs="Arial"/>
          <w:sz w:val="22"/>
          <w:szCs w:val="22"/>
        </w:rPr>
        <w:fldChar w:fldCharType="end"/>
      </w:r>
      <w:r>
        <w:rPr>
          <w:rFonts w:ascii="Arial" w:hAnsi="Arial" w:cs="Arial"/>
          <w:sz w:val="22"/>
          <w:szCs w:val="22"/>
        </w:rPr>
        <w:t>. Our results suggest that automatic forms of gain control as well as session-to-session fluctuations in gain both modulate behavior, and provide a starting point for dissecting the neural mechanisms underlying these two forms of gain modulation.</w:t>
      </w:r>
    </w:p>
    <w:p w14:paraId="565486E5" w14:textId="77777777" w:rsidR="005E6A59" w:rsidRDefault="005E6A59" w:rsidP="005E6A59">
      <w:pPr>
        <w:ind w:firstLine="720"/>
        <w:jc w:val="both"/>
        <w:rPr>
          <w:rFonts w:ascii="Arial" w:hAnsi="Arial" w:cs="Arial"/>
          <w:sz w:val="22"/>
          <w:szCs w:val="22"/>
        </w:rPr>
      </w:pPr>
    </w:p>
    <w:p w14:paraId="03C7D1C4" w14:textId="77777777" w:rsidR="005E6A59" w:rsidRPr="00076498" w:rsidRDefault="005E6A59" w:rsidP="005E6A59">
      <w:pPr>
        <w:jc w:val="both"/>
        <w:rPr>
          <w:rFonts w:ascii="Arial" w:hAnsi="Arial" w:cs="Arial"/>
          <w:i/>
          <w:iCs/>
          <w:sz w:val="22"/>
          <w:szCs w:val="22"/>
        </w:rPr>
      </w:pPr>
      <w:r>
        <w:rPr>
          <w:rFonts w:ascii="Arial" w:hAnsi="Arial" w:cs="Arial"/>
          <w:i/>
          <w:iCs/>
          <w:sz w:val="22"/>
          <w:szCs w:val="22"/>
        </w:rPr>
        <w:t>Cellular mechanisms of gain control.</w:t>
      </w:r>
    </w:p>
    <w:p w14:paraId="23C70620" w14:textId="0BCA94CB" w:rsidR="005E6A59" w:rsidRDefault="005E6A59" w:rsidP="005E6A59">
      <w:pPr>
        <w:ind w:firstLine="720"/>
        <w:jc w:val="both"/>
        <w:rPr>
          <w:rFonts w:ascii="Arial" w:hAnsi="Arial" w:cs="Arial"/>
          <w:sz w:val="22"/>
          <w:szCs w:val="22"/>
        </w:rPr>
      </w:pPr>
      <w:r>
        <w:rPr>
          <w:rFonts w:ascii="Arial" w:hAnsi="Arial" w:cs="Arial"/>
          <w:sz w:val="22"/>
          <w:szCs w:val="22"/>
        </w:rPr>
        <w:t>While this and other studies demonstrated contrast gain control in the auditory system, the neuronal mechanisms driving gain adaptation at a cellular level remain unclear</w:t>
      </w:r>
      <w:r w:rsidRPr="005B538C">
        <w:rPr>
          <w:rFonts w:ascii="Arial" w:hAnsi="Arial" w:cs="Arial"/>
          <w:sz w:val="22"/>
          <w:szCs w:val="22"/>
        </w:rPr>
        <w:t xml:space="preserve">. </w:t>
      </w:r>
      <w:r>
        <w:rPr>
          <w:rFonts w:ascii="Arial" w:hAnsi="Arial" w:cs="Arial"/>
          <w:sz w:val="22"/>
          <w:szCs w:val="22"/>
        </w:rPr>
        <w:t>In the current study, w</w:t>
      </w:r>
      <w:r w:rsidRPr="005B538C">
        <w:rPr>
          <w:rFonts w:ascii="Arial" w:hAnsi="Arial" w:cs="Arial"/>
          <w:sz w:val="22"/>
          <w:szCs w:val="22"/>
        </w:rPr>
        <w:t>e have likely recorded from a</w:t>
      </w:r>
      <w:r>
        <w:rPr>
          <w:rFonts w:ascii="Arial" w:hAnsi="Arial" w:cs="Arial"/>
          <w:sz w:val="22"/>
          <w:szCs w:val="22"/>
        </w:rPr>
        <w:t xml:space="preserve"> mixed</w:t>
      </w:r>
      <w:r w:rsidRPr="005B538C">
        <w:rPr>
          <w:rFonts w:ascii="Arial" w:hAnsi="Arial" w:cs="Arial"/>
          <w:sz w:val="22"/>
          <w:szCs w:val="22"/>
        </w:rPr>
        <w:t xml:space="preserve"> population of excitatory and inhibitory neurons. Different inhibitory neuronal subtypes exhibit specific roles in adaptation</w:t>
      </w:r>
      <w:r>
        <w:rPr>
          <w:rFonts w:ascii="Arial" w:hAnsi="Arial" w:cs="Arial"/>
          <w:sz w:val="22"/>
          <w:szCs w:val="22"/>
        </w:rPr>
        <w:fldChar w:fldCharType="begin" w:fldLock="1"/>
      </w:r>
      <w:r>
        <w:rPr>
          <w:rFonts w:ascii="Arial" w:hAnsi="Arial" w:cs="Arial"/>
          <w:sz w:val="22"/>
          <w:szCs w:val="22"/>
        </w:rPr>
        <w:instrText>ADDIN CSL_CITATION {"citationItems":[{"id":"ITEM-1","itemData":{"DOI":"10.7554/eLife.09868","ISSN":"2050084X","PMID":"26460542","abstract":"Reliably detecting unexpected sounds is important for environmental awareness and survival. By selectively reducing responses to frequently, but not rarely, occurring sounds, auditory cortical neurons are thought to enhance the brain’s ability to detect unexpected events through stimulus-specific adaptation (SSA). The majority of neurons in the primary auditory cortex exhibit SSA, yet little is known about the underlying cortical circuits. We found that two types of cortical interneurons differentially amplify SSA in putative excitatory neurons. Parvalbumin-positive interneurons (PVs) amplify SSA by providing non-specific inhibition: optogenetic suppression of PVs led to an equal increase in responses to frequent and rare tones. In contrast, somatostatin-positive interneurons (SOMs) selectively reduce excitatory responses to frequent tones: suppression of SOMs led to an increase in responses to frequent, but not to rare tones. A mutually coupled excitatoryinhibitory network model accounts for distinct mechanisms by which cortical inhibitory neurons enhance the brain’s sensitivity to unexpected sounds.","author":[{"dropping-particle":"","family":"Natan","given":"Ryan G.","non-dropping-particle":"","parse-names":false,"suffix":""},{"dropping-particle":"","family":"Briguglio","given":"John J.","non-dropping-particle":"","parse-names":false,"suffix":""},{"dropping-particle":"","family":"Mwilambwe-Tshilobo","given":"Laetitia","non-dropping-particle":"","parse-names":false,"suffix":""},{"dropping-particle":"","family":"Jones","given":"Sara I.","non-dropping-particle":"","parse-names":false,"suffix":""},{"dropping-particle":"","family":"Aizenberg","given":"Mark","non-dropping-particle":"","parse-names":false,"suffix":""},{"dropping-particle":"","family":"Goldberg","given":"Ethan M.","non-dropping-particle":"","parse-names":false,"suffix":""},{"dropping-particle":"","family":"Geffen","given":"Maria Neimark","non-dropping-particle":"","parse-names":false,"suffix":""}],"container-title":"eLife","id":"ITEM-1","issue":"OCTOBER2015","issued":{"date-parts":[["2015","10","13"]]},"publisher":"eLife Sciences Publications Ltd","title":"Complementary control of sensory adaptation by two types of cortical interneurons","type":"article-journal","volume":"4"},"uris":["http://www.mendeley.com/documents/?uuid=a08e969a-86cb-36bd-a47e-a07d5fe383fe"]},{"id":"ITEM-2","itemData":{"DOI":"10.1016/j.celrep.2017.10.012","ISSN":"22111247","PMID":"29069595","abstract":"Neuronal stimulus selectivity is shaped by feedforward and recurrent excitatory-inhibitory interactions. In the auditory cortex (AC), parvalbumin- (PV) and somatostatin-positive (SOM) inhibitory interneurons differentially modulate frequency-dependent responses of excitatory neurons. Responsiveness of neurons in the AC to sound is also dependent on stimulus history. We found that the inhibitory effects of SOMs and PVs diverged as a function of adaptation to temporal repetition of tones. Prior to adaptation, suppressing either SOM or PV inhibition drove both increases and decreases in excitatory spiking activity. After adaptation, suppressing SOM activity caused predominantly disinhibitory effects, whereas suppressing PV activity still evoked bi-directional changes. SOM, but not PV-driven inhibition, dynamically modulated frequency tuning with adaptation. Unlike PV-driven inhibition, SOM-driven inhibition elicited gain-like increases in frequency tuning reflective of adaptation. Our findings suggest that distinct cortical interneurons differentially shape tuning to sensory stimuli across the neuronal receptive field, altering frequency selectivity of excitatory neurons during adaptation. Natan et al. describe how a specific component in the neural circuitry in a key auditory part of the brain helps the auditory system tease apart complex sounds. This happens through adaptation of neuronal responses to temporally repeated sounds.","author":[{"dropping-particle":"","family":"Natan","given":"Ryan G.","non-dropping-particle":"","parse-names":false,"suffix":""},{"dropping-particle":"","family":"Rao","given":"Winnie","non-dropping-particle":"","parse-names":false,"suffix":""},{"dropping-particle":"","family":"Geffen","given":"Maria N.","non-dropping-particle":"","parse-names":false,"suffix":""}],"container-title":"Cell Reports","id":"ITEM-2","issue":"4","issued":{"date-parts":[["2017","10","24"]]},"page":"878-890","publisher":"Elsevier B.V.","title":"Cortical Interneurons Differentially Shape Frequency Tuning following Adaptation","type":"article-journal","volume":"21"},"uris":["http://www.mendeley.com/documents/?uuid=0b2875f4-0d42-3f67-91f6-c0c91148bfc5"]}],"mendeley":{"formattedCitation":"&lt;sup&gt;71,72&lt;/sup&gt;","plainTextFormattedCitation":"71,72","previouslyFormattedCitation":"&lt;sup&gt;71,72&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71,72</w:t>
      </w:r>
      <w:r>
        <w:rPr>
          <w:rFonts w:ascii="Arial" w:hAnsi="Arial" w:cs="Arial"/>
          <w:sz w:val="22"/>
          <w:szCs w:val="22"/>
        </w:rPr>
        <w:fldChar w:fldCharType="end"/>
      </w:r>
      <w:r>
        <w:rPr>
          <w:rFonts w:ascii="Arial" w:hAnsi="Arial" w:cs="Arial"/>
          <w:sz w:val="22"/>
          <w:szCs w:val="22"/>
        </w:rPr>
        <w:t>. Although s</w:t>
      </w:r>
      <w:r w:rsidRPr="005B538C">
        <w:rPr>
          <w:rFonts w:ascii="Arial" w:hAnsi="Arial" w:cs="Arial"/>
          <w:sz w:val="22"/>
          <w:szCs w:val="22"/>
        </w:rPr>
        <w:t xml:space="preserve">pecific inhibitory neuronal subtypes facilitate </w:t>
      </w:r>
      <w:r>
        <w:rPr>
          <w:rFonts w:ascii="Arial" w:hAnsi="Arial" w:cs="Arial"/>
          <w:sz w:val="22"/>
          <w:szCs w:val="22"/>
        </w:rPr>
        <w:t>divisive or subtractive control of excitatory responses</w:t>
      </w:r>
      <w:r w:rsidRPr="005B538C">
        <w:rPr>
          <w:rFonts w:ascii="Arial" w:hAnsi="Arial" w:cs="Arial"/>
          <w:sz w:val="22"/>
          <w:szCs w:val="22"/>
        </w:rPr>
        <w:t xml:space="preserve"> in</w:t>
      </w:r>
      <w:r>
        <w:rPr>
          <w:rFonts w:ascii="Arial" w:hAnsi="Arial" w:cs="Arial"/>
          <w:sz w:val="22"/>
          <w:szCs w:val="22"/>
        </w:rPr>
        <w:t xml:space="preserve"> visual</w:t>
      </w:r>
      <w:r>
        <w:rPr>
          <w:rFonts w:ascii="Arial" w:hAnsi="Arial" w:cs="Arial"/>
          <w:sz w:val="22"/>
          <w:szCs w:val="22"/>
        </w:rPr>
        <w:fldChar w:fldCharType="begin" w:fldLock="1"/>
      </w:r>
      <w:r>
        <w:rPr>
          <w:rFonts w:ascii="Arial" w:hAnsi="Arial" w:cs="Arial"/>
          <w:sz w:val="22"/>
          <w:szCs w:val="22"/>
        </w:rPr>
        <w:instrText>ADDIN CSL_CITATION {"citationItems":[{"id":"ITEM-1","itemData":{"DOI":"10.1016/j.neuron.2011.12.013","ISBN":"0896-6273","ISSN":"08966273","PMID":"22243754","abstract":"The response of cortical neurons to a sensory stimulus is shaped by the network in which they are embedded. Here we establish a role of parvalbumin (PV)-expressing cells, a large class of inhibitory neurons that target the soma and perisomatic compartments of pyramidal cells, in controlling cortical responses. By bidirectionally manipulating PV cell activity in visual cortex we show that these neurons strongly modulate layer 2/3 pyramidal cell spiking responses to visual stimuli while only modestly affecting their tuning properties. PV cells' impact on pyramidal cells is captured by a linear transformation, both additive and multiplicative, with a threshold. These results indicate that PV cells are ideally suited to modulate cortical gain and establish a causal relationship between a select neuron type and specific computations performed by the cortex during sensory processing. Here, Atallah etal. define the role of parvalbumin (PV)-expressing inhibitory neurons in controlling cortical responses. PV neurons strongly modulate layer 2/3 pyramidal cell spiking responses to visual stimuli while only modestly affecting tuning properties, revealing a key role in modulating cortical gain. ?? 2012 Elsevier Inc.","author":[{"dropping-particle":"V.","family":"Atallah","given":"Bassam","non-dropping-particle":"","parse-names":false,"suffix":""},{"dropping-particle":"","family":"Bruns","given":"William","non-dropping-particle":"","parse-names":false,"suffix":""},{"dropping-particle":"","family":"Carandini","given":"Matteo","non-dropping-particle":"","parse-names":false,"suffix":""},{"dropping-particle":"","family":"Scanziani","given":"Massimo","non-dropping-particle":"","parse-names":false,"suffix":""}],"container-title":"Neuron","id":"ITEM-1","issue":"1","issued":{"date-parts":[["2012","1","12"]]},"page":"159-170","publisher":"Neuron","title":"Parvalbumin-Expressing Interneurons Linearly Transform Cortical Responses to Visual Stimuli","type":"article-journal","volume":"73"},"uris":["http://www.mendeley.com/documents/?uuid=d312a648-1e21-4d49-bda3-3fcf02231adb"]},{"id":"ITEM-2","itemData":{"DOI":"10.1038/nature11347","ISSN":"00280836","PMID":"22878717","abstract":"Brain circuits process information through specialized neuronal subclasses interacting within a network. Revealing their interplay requires activating specific cells while monitoring others in a functioning circuit. Here we use a new platform for two-way light-based circuit interrogation in visual cortex in vivo to show the computational implications of modulating different subclasses of inhibitory neurons during sensory processing. We find that soma-targeting, parvalbumin-expressing (PV) neurons principally divide responses but preserve stimulus selectivity, whereas dendrite-targeting, somatostatin-expressing (SOM) neurons principally subtract from excitatory responses and sharpen selectivity. Visualized in vivo cell-attached recordings show that division by PV neurons alters response gain, whereas subtraction by SOM neurons shifts response levels. Finally, stimulating identified neurons while scanning many target cells reveals that single PV and SOM neurons functionally impact only specific subsets of neurons in their projection fields. These findings provide direct evidence that inhibitory neuronal subclasses have distinct and complementary roles in cortical computations. © 2012 Macmillan Publishers Limited. All rights reserved.","author":[{"dropping-particle":"","family":"Wilson","given":"Nathan R.","non-dropping-particle":"","parse-names":false,"suffix":""},{"dropping-particle":"","family":"Runyan","given":"Caroline A.","non-dropping-particle":"","parse-names":false,"suffix":""},{"dropping-particle":"","family":"Wang","given":"Forea L.","non-dropping-particle":"","parse-names":false,"suffix":""},{"dropping-particle":"","family":"Sur","given":"Mriganka","non-dropping-particle":"","parse-names":false,"suffix":""}],"container-title":"Nature","id":"ITEM-2","issue":"7411","issued":{"date-parts":[["2012","8","16"]]},"page":"343-348","publisher":"Nature Publishing Group","title":"Division and subtraction by distinct cortical inhibitory networks in vivo","type":"article-journal","volume":"488"},"uris":["http://www.mendeley.com/documents/?uuid=a9437ffb-15cd-3017-9ba8-896dd910d3db"]}],"mendeley":{"formattedCitation":"&lt;sup&gt;73,74&lt;/sup&gt;","plainTextFormattedCitation":"73,74","previouslyFormattedCitation":"&lt;sup&gt;73,74&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73,74</w:t>
      </w:r>
      <w:r>
        <w:rPr>
          <w:rFonts w:ascii="Arial" w:hAnsi="Arial" w:cs="Arial"/>
          <w:sz w:val="22"/>
          <w:szCs w:val="22"/>
        </w:rPr>
        <w:fldChar w:fldCharType="end"/>
      </w:r>
      <w:r>
        <w:rPr>
          <w:rFonts w:ascii="Arial" w:hAnsi="Arial" w:cs="Arial"/>
          <w:sz w:val="22"/>
          <w:szCs w:val="22"/>
        </w:rPr>
        <w:t xml:space="preserve"> and</w:t>
      </w:r>
      <w:r w:rsidRPr="005B538C">
        <w:rPr>
          <w:rFonts w:ascii="Arial" w:hAnsi="Arial" w:cs="Arial"/>
          <w:sz w:val="22"/>
          <w:szCs w:val="22"/>
        </w:rPr>
        <w:t xml:space="preserve"> auditory cortex</w:t>
      </w:r>
      <w:r>
        <w:rPr>
          <w:rFonts w:ascii="Arial" w:hAnsi="Arial" w:cs="Arial"/>
          <w:sz w:val="22"/>
          <w:szCs w:val="22"/>
        </w:rPr>
        <w:fldChar w:fldCharType="begin" w:fldLock="1"/>
      </w:r>
      <w:r>
        <w:rPr>
          <w:rFonts w:ascii="Arial" w:hAnsi="Arial" w:cs="Arial"/>
          <w:sz w:val="22"/>
          <w:szCs w:val="22"/>
        </w:rPr>
        <w:instrText>ADDIN CSL_CITATION {"citationItems":[{"id":"ITEM-1","itemData":{"DOI":"10.1016/j.neuron.2015.09.013","ISSN":"0896-6273","author":[{"dropping-particle":"","family":"Seybold","given":"Bryan a","non-dropping-particle":"","parse-names":false,"suffix":""},{"dropping-particle":"","family":"Phillips","given":"Elizabeth a K","non-dropping-particle":"","parse-names":false,"suffix":""},{"dropping-particle":"","family":"Schreiner","given":"Christoph E","non-dropping-particle":"","parse-names":false,"suffix":""},{"dropping-particle":"","family":"Hasenstaub","given":"Andrea R","non-dropping-particle":"","parse-names":false,"suffix":""}],"container-title":"Neuron","id":"ITEM-1","issue":"6","issued":{"date-parts":[["2015"]]},"page":"1181-1192","publisher":"Elsevier Inc.","title":"Inhibitory Actions Unified by Network Integration","type":"article-journal","volume":"87"},"uris":["http://www.mendeley.com/documents/?uuid=2ce950b2-1e22-4545-ada4-29d1dbfda653"]},{"id":"ITEM-2","itemData":{"DOI":"10.7554/eLife.18383","ISSN":"2050-084X","PMID":"27719761","abstract":"Bidirectional manipulations – activation and inactivation – are widely used to identify the functions supported by specific cortical interneuron types. Implicit in much of this work is the notion that tonic activation and inactivation will both produce valid, internally consistent insights into interneurons’ computational roles. Here, using single-unit recordings in auditory cortex of awake mice, we show that this may not generally hold true. Optogenetically manipulating somatostatin-positive (Sst+) or parvalbumin-positive (Pvalb+) interneurons while recording tone-responses showed that Sst+ inactivation increased response gain, while Pvalb+ inactivation weakened tuning and decreased information transfer, implying that these neurons support delineable computational functions. But activating Sst+ and Pvalb+ interneurons revealed no such differences. We used a simple network model to understand this asymmetry, and showed how relatively small changes in key parameters, such as spontaneous activity or strength of the light manipulation, determined whether activation and inactivation would produce consistent or paradoxical conclusions regarding interneurons’ computational functions.","author":[{"dropping-particle":"","family":"Phillips","given":"Elizabeth A K","non-dropping-particle":"","parse-names":false,"suffix":""},{"dropping-particle":"","family":"Hasenstaub","given":"Andrea R","non-dropping-particle":"","parse-names":false,"suffix":""}],"container-title":"eLife","id":"ITEM-2","issued":{"date-parts":[["2016","10","10"]]},"page":"e18383","publisher":"eLife Sciences Publications Limited","title":"Asymmetric effects of activating and inactivating cortical interneurons","type":"article-journal","volume":"5"},"uris":["http://www.mendeley.com/documents/?uuid=11fc6b94-7e60-4bdd-aa87-92afc30a7bb2"]}],"mendeley":{"formattedCitation":"&lt;sup&gt;75,76&lt;/sup&gt;","plainTextFormattedCitation":"75,76","previouslyFormattedCitation":"&lt;sup&gt;75,76&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75,76</w:t>
      </w:r>
      <w:r>
        <w:rPr>
          <w:rFonts w:ascii="Arial" w:hAnsi="Arial" w:cs="Arial"/>
          <w:sz w:val="22"/>
          <w:szCs w:val="22"/>
        </w:rPr>
        <w:fldChar w:fldCharType="end"/>
      </w:r>
      <w:r>
        <w:rPr>
          <w:rFonts w:ascii="Arial" w:hAnsi="Arial" w:cs="Arial"/>
          <w:sz w:val="22"/>
          <w:szCs w:val="22"/>
        </w:rPr>
        <w:t>, the role of these interneurons in contrast gain control has been inconclusive</w:t>
      </w:r>
      <w:r>
        <w:rPr>
          <w:rFonts w:ascii="Arial" w:hAnsi="Arial" w:cs="Arial"/>
          <w:sz w:val="22"/>
          <w:szCs w:val="22"/>
        </w:rPr>
        <w:fldChar w:fldCharType="begin" w:fldLock="1"/>
      </w:r>
      <w:r>
        <w:rPr>
          <w:rFonts w:ascii="Arial" w:hAnsi="Arial" w:cs="Arial"/>
          <w:sz w:val="22"/>
          <w:szCs w:val="22"/>
        </w:rPr>
        <w:instrText>ADDIN CSL_CITATION {"citationItems":[{"id":"ITEM-1","itemData":{"DOI":"10.1152/jn.00587.2019","ISSN":"15221598","PMID":"32186432","abstract":"Contrast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Neurophysiology","id":"ITEM-1","issue":"4","issued":{"date-parts":[["2020","4","1"]]},"page":"1536-1551","publisher":"American Physiological Society","title":"Contrast gain control occurs independently of both parvalbumin-positive interneuron activity and shunting inhibition in auditory cortex","type":"article-journal","volume":"123"},"uris":["http://www.mendeley.com/documents/?uuid=361ae07d-2f44-4f87-97b9-43acea3212f5"]}],"mendeley":{"formattedCitation":"&lt;sup&gt;18&lt;/sup&gt;","plainTextFormattedCitation":"18","previouslyFormattedCitation":"&lt;sup&gt;18&lt;/sup&gt;"},"properties":{"noteIndex":0},"schema":"https://github.com/citation-style-language/schema/raw/master/csl-citation.json"}</w:instrText>
      </w:r>
      <w:r>
        <w:rPr>
          <w:rFonts w:ascii="Arial" w:hAnsi="Arial" w:cs="Arial"/>
          <w:sz w:val="22"/>
          <w:szCs w:val="22"/>
        </w:rPr>
        <w:fldChar w:fldCharType="separate"/>
      </w:r>
      <w:r w:rsidRPr="0050029D">
        <w:rPr>
          <w:rFonts w:ascii="Arial" w:hAnsi="Arial" w:cs="Arial"/>
          <w:noProof/>
          <w:sz w:val="22"/>
          <w:szCs w:val="22"/>
          <w:vertAlign w:val="superscript"/>
        </w:rPr>
        <w:t>18</w:t>
      </w:r>
      <w:r>
        <w:rPr>
          <w:rFonts w:ascii="Arial" w:hAnsi="Arial" w:cs="Arial"/>
          <w:sz w:val="22"/>
          <w:szCs w:val="22"/>
        </w:rPr>
        <w:fldChar w:fldCharType="end"/>
      </w:r>
      <w:r>
        <w:rPr>
          <w:rFonts w:ascii="Arial" w:hAnsi="Arial" w:cs="Arial"/>
          <w:sz w:val="22"/>
          <w:szCs w:val="22"/>
        </w:rPr>
        <w:t>. Furthermore, we were able to separate the behavioral contribution of contrast gain control from stimulus-invariant changes in gain. Whether these two forms of gain control share common neural substrates is unclear. By combining previously mentioned optogenetic methods with behavioral tasks, future studies may explore and test the specific role of local circuits and top-down modulation in gain control and behavior.</w:t>
      </w:r>
    </w:p>
    <w:p w14:paraId="2542BCC3" w14:textId="77777777" w:rsidR="005E6A59" w:rsidRDefault="005E6A59" w:rsidP="005E6A59">
      <w:pPr>
        <w:ind w:firstLine="720"/>
        <w:jc w:val="both"/>
        <w:rPr>
          <w:rFonts w:ascii="Arial" w:hAnsi="Arial" w:cs="Arial"/>
          <w:sz w:val="22"/>
          <w:szCs w:val="22"/>
        </w:rPr>
      </w:pPr>
    </w:p>
    <w:p w14:paraId="0C505517" w14:textId="77777777" w:rsidR="005E6A59" w:rsidRPr="00DF725F" w:rsidRDefault="005E6A59" w:rsidP="005E6A59">
      <w:pPr>
        <w:jc w:val="both"/>
        <w:rPr>
          <w:rFonts w:ascii="Arial" w:hAnsi="Arial" w:cs="Arial"/>
          <w:i/>
          <w:iCs/>
          <w:sz w:val="22"/>
          <w:szCs w:val="22"/>
        </w:rPr>
      </w:pPr>
      <w:r>
        <w:rPr>
          <w:rFonts w:ascii="Arial" w:hAnsi="Arial" w:cs="Arial"/>
          <w:i/>
          <w:iCs/>
          <w:sz w:val="22"/>
          <w:szCs w:val="22"/>
        </w:rPr>
        <w:t>The missing link between efficient coding and behavior.</w:t>
      </w:r>
    </w:p>
    <w:p w14:paraId="00DD1B71" w14:textId="66F72FCF" w:rsidR="005E6A59" w:rsidRDefault="005E6A59" w:rsidP="005E6A59">
      <w:r>
        <w:rPr>
          <w:rFonts w:ascii="Arial" w:hAnsi="Arial" w:cs="Arial"/>
          <w:sz w:val="22"/>
          <w:szCs w:val="22"/>
        </w:rPr>
        <w:tab/>
        <w:t>Combined, our results develop a framework and provide support for the role of efficient neuronal coding in behavior. The efficient coding hypothesis has emerged as one of the leading principles in computational neuroscience that has shaped our understanding of neuronal coding, architecture and evolution</w:t>
      </w:r>
      <w:r>
        <w:rPr>
          <w:rFonts w:ascii="Arial" w:hAnsi="Arial" w:cs="Arial"/>
          <w:sz w:val="22"/>
          <w:szCs w:val="22"/>
        </w:rPr>
        <w:fldChar w:fldCharType="begin" w:fldLock="1"/>
      </w:r>
      <w:r>
        <w:rPr>
          <w:rFonts w:ascii="Arial" w:hAnsi="Arial" w:cs="Arial"/>
          <w:sz w:val="22"/>
          <w:szCs w:val="22"/>
        </w:rPr>
        <w:instrText>ADDIN CSL_CITATION {"citationItems":[{"id":"ITEM-1","itemData":{"DOI":"10.1037/h0054663","ISSN":"0033295X","PMID":"13167245","abstract":"This is an attempt to apply the concepts and techniques of information theory to the problems of visual perception. The informational concept of redundancy comes in for a good deal of attention with regard to the understanding of phenomena of visual perception, and a demonstration of its nature in this area is presented. The analysis employed by the author also permits him to present informational and statistical descriptions of a good many classical concepts from the area of vision, including the historically most important Gestalt perceptual principles. (PsycINFO Database Record (c) 2006 APA, all rights reserved). © 1954 American Psychological Association.","author":[{"dropping-particle":"","family":"Attneave","given":"Fred","non-dropping-particle":"","parse-names":false,"suffix":""}],"container-title":"Psychological Review","id":"ITEM-1","issue":"3","issued":{"date-parts":[["1954","5"]]},"page":"183-193","title":"Some informational aspects of visual perception","type":"article-journal","volume":"61"},"uris":["http://www.mendeley.com/documents/?uuid=9f62267a-b885-3c30-80a5-f8d51544d517"]},{"id":"ITEM-2","itemData":{"DOI":"10.7551/mitpress/9780262518420.003.0013","ISBN":"9780262518420","ISSN":"15459624","PMID":"15742708","abstract":"In W.A. Rosenblith, editor, Sensory Communication, pages 217–234. MIT Press, Cambridge, MA, 1961.","author":[{"dropping-particle":"","family":"Barlow","given":"HB B","non-dropping-particle":"","parse-names":false,"suffix":""}],"container-title":"Sensory communication","id":"ITEM-2","issue":"2","issued":{"date-parts":[["1961"]]},"page":"57-58","title":"Possible principles underlying the transformations of sensory messages","type":"chapter","volume":"6"},"uris":["http://www.mendeley.com/documents/?uuid=0f426e99-05fb-4c1d-9008-2f59a0e86b7e"]},{"id":"ITEM-3","itemData":{"DOI":"10.1146/annurev.neuro.24.1.1193","ISSN":"0147006X","PMID":"11520932","abstract":"It has long been assumed that sensory neurons are adapted, through both evolutionary and developmental processes, to the statistical properties of the signals to which they are exposed. Attneave (1954) and Barlow (1961) proposed that information theory could provide a link between environmental statistics and neural responses through the concept of coding efficiency. Recent developments in statistical modeling, along with powerful computational tools, have enabled researchers to study more sophisticated statistical models for visual images, to validate these models empirically against large sets of data, and to begin experimentally testing the efficient coding hypothesis for both individual neurons and populations of neurons.","author":[{"dropping-particle":"","family":"Simoncelli","given":"E. P.","non-dropping-particle":"","parse-names":false,"suffix":""},{"dropping-particle":"","family":"Olshausen","given":"B. A.","non-dropping-particle":"","parse-names":false,"suffix":""}],"container-title":"Annual Review of Neuroscience","id":"ITEM-3","issued":{"date-parts":[["2001"]]},"page":"1193-1216","publisher":"Annu Rev Neurosci","title":"Natural image statistics and neural representation","type":"article","volume":"24"},"uris":["http://www.mendeley.com/documents/?uuid=03001b91-ab38-3b2e-bba9-3275f49ad45b"]},{"id":"ITEM-4","itemData":{"DOI":"10.1016/S0959-4388(03)00047-3","ISSN":"09594388","PMID":"12744966","abstract":"It is widely believed that visual systems are optimized for the visual properties of the environment inhabited by the organism. A specific instance of this principle is known as the Efficient Coding Hypothesis, which holds that the purpose of early visual processing is to produce an efficient representation of the incoming visual signal. The theory provides a quantitative link between the statistical properties of the world and the structure of the visual system. As such, specific instances of this theory have been tested experimentally, and have been used to motivate and constrain models for early visual processing.","author":[{"dropping-particle":"","family":"Simoncelli","given":"Eero P.","non-dropping-particle":"","parse-names":false,"suffix":""}],"container-title":"Current Opinion in Neurobiology","id":"ITEM-4","issue":"2","issued":{"date-parts":[["2003","4","1"]]},"page":"144-149","publisher":"Elsevier Ltd","title":"Vision and the statistics of the visual environment","type":"article","volume":"13"},"uris":["http://www.mendeley.com/documents/?uuid=0c4769ba-3188-34f6-a8f2-a1c0b8803984"]},{"id":"ITEM-5","itemData":{"DOI":"10.1016/j.neuron.2021.01.020","ISSN":"10974199","PMID":"33592180","abstract":"Normative theories and statistical inference provide complementary approaches for the study of biological systems. A normative theory postulates that organisms have adapted to efficiently solve essential tasks and proceeds to mathematically work out testable consequences of such optimality; parameters that maximize the hypothesized organismal function can be derived ab initio, without reference to experimental data. In contrast, statistical inference focuses on the efficient utilization of data to learn model parameters, without reference to any a priori notion of biological function. Traditionally, these two approaches were developed independently and applied separately. Here, we unify them in a coherent Bayesian framework that embeds a normative theory into a family of maximum-entropy “optimization priors.” This family defines a smooth interpolation between a data-rich inference regime and a data-limited prediction regime. Using three neuroscience datasets, we demonstrate that our framework allows one to address fundamental challenges relating to inference in high-dimensional, biological problems.","author":[{"dropping-particle":"","family":"Młynarski","given":"Wiktor","non-dropping-particle":"","parse-names":false,"suffix":""},{"dropping-particle":"","family":"Hledík","given":"Michal","non-dropping-particle":"","parse-names":false,"suffix":""},{"dropping-particle":"","family":"Sokolowski","given":"Thomas R.","non-dropping-particle":"","parse-names":false,"suffix":""},{"dropping-particle":"","family":"Tkačik","given":"Gašper","non-dropping-particle":"","parse-names":false,"suffix":""}],"container-title":"Neuron","id":"ITEM-5","issue":"7","issued":{"date-parts":[["2021","4","7"]]},"page":"1227-1241.e5","publisher":"Cell Press","title":"Statistical analysis and optimality of neural systems","type":"article-journal","volume":"109"},"uris":["http://www.mendeley.com/documents/?uuid=a398b51c-b2b2-30dc-8a9e-2e96b5f159eb"]}],"mendeley":{"formattedCitation":"&lt;sup&gt;1,21,77–79&lt;/sup&gt;","plainTextFormattedCitation":"1,21,77–79","previouslyFormattedCitation":"&lt;sup&gt;1,21,77–79&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1,21,77–79</w:t>
      </w:r>
      <w:r>
        <w:rPr>
          <w:rFonts w:ascii="Arial" w:hAnsi="Arial" w:cs="Arial"/>
          <w:sz w:val="22"/>
          <w:szCs w:val="22"/>
        </w:rPr>
        <w:fldChar w:fldCharType="end"/>
      </w:r>
      <w:r>
        <w:rPr>
          <w:rFonts w:ascii="Arial" w:hAnsi="Arial" w:cs="Arial"/>
          <w:sz w:val="22"/>
          <w:szCs w:val="22"/>
        </w:rPr>
        <w:t>. Prior research found that human behavior follows principles of efficiency</w:t>
      </w:r>
      <w:r>
        <w:rPr>
          <w:rFonts w:ascii="Arial" w:hAnsi="Arial" w:cs="Arial"/>
          <w:sz w:val="22"/>
          <w:szCs w:val="22"/>
        </w:rPr>
        <w:fldChar w:fldCharType="begin" w:fldLock="1"/>
      </w:r>
      <w:r>
        <w:rPr>
          <w:rFonts w:ascii="Arial" w:hAnsi="Arial" w:cs="Arial"/>
          <w:sz w:val="22"/>
          <w:szCs w:val="22"/>
        </w:rPr>
        <w:instrText>ADDIN CSL_CITATION {"citationItems":[{"id":"ITEM-1","itemData":{"DOI":"10.1038/nn.4105","ISBN":"1546-1726 (Electronic)\\r1097-6256 (Linking)","ISSN":"1097-6256","PMID":"26343249","abstract":"Bayesian observer models provide a principled account of the fact that our perception of the world rarely matches physical reality. The standard explanation is that our percepts are biased toward our prior beliefs. However, reported psychophysical data suggest that this view may be simplistic. We propose a new model formulation based on efficient coding that is fully specified for any given natural stimulus distribution. The model makes two new and seemingly anti-Bayesian predictions. First, it predicts that perception is often biased away from an observer's prior beliefs. Second, it predicts that stimulus uncertainty differentially affects perceptual bias depending on whether the uncertainty is induced by internal or external noise. We found that both model predictions match reported perceptual biases in perceived visual orientation and spatial frequency, and were able to explain data that have not been explained before. The model is general and should prove applicable to other perceptual variables and tasks.","author":[{"dropping-particle":"","family":"Wei","given":"Xue-Xin","non-dropping-particle":"","parse-names":false,"suffix":""},{"dropping-particle":"","family":"Stocker","given":"Alan A","non-dropping-particle":"","parse-names":false,"suffix":""}],"container-title":"Nature Neuroscience","id":"ITEM-1","issue":"10","issued":{"date-parts":[["2015"]]},"page":"1509-1517","title":"A Bayesian observer model constrained by efficient coding can explain 'anti-Bayesian' percepts","type":"article-journal","volume":"18"},"uris":["http://www.mendeley.com/documents/?uuid=756afad5-1159-3425-bc96-6d8debdde2cf"]},{"id":"ITEM-2","itemData":{"DOI":"10.1038/s41467-019-14163-5","ISSN":"20411723","PMID":"31949136","abstract":"Neural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23,24&lt;/sup&gt;","plainTextFormattedCitation":"23,24","previouslyFormattedCitation":"&lt;sup&gt;23,24&lt;/sup&gt;"},"properties":{"noteIndex":0},"schema":"https://github.com/citation-style-language/schema/raw/master/csl-citation.json"}</w:instrText>
      </w:r>
      <w:r>
        <w:rPr>
          <w:rFonts w:ascii="Arial" w:hAnsi="Arial" w:cs="Arial"/>
          <w:sz w:val="22"/>
          <w:szCs w:val="22"/>
        </w:rPr>
        <w:fldChar w:fldCharType="separate"/>
      </w:r>
      <w:r w:rsidRPr="00DB7221">
        <w:rPr>
          <w:rFonts w:ascii="Arial" w:hAnsi="Arial" w:cs="Arial"/>
          <w:noProof/>
          <w:sz w:val="22"/>
          <w:szCs w:val="22"/>
          <w:vertAlign w:val="superscript"/>
        </w:rPr>
        <w:t>23,24</w:t>
      </w:r>
      <w:r>
        <w:rPr>
          <w:rFonts w:ascii="Arial" w:hAnsi="Arial" w:cs="Arial"/>
          <w:sz w:val="22"/>
          <w:szCs w:val="22"/>
        </w:rPr>
        <w:fldChar w:fldCharType="end"/>
      </w:r>
      <w:r>
        <w:rPr>
          <w:rFonts w:ascii="Arial" w:hAnsi="Arial" w:cs="Arial"/>
          <w:sz w:val="22"/>
          <w:szCs w:val="22"/>
        </w:rPr>
        <w:t xml:space="preserve">. Our work now provides a framework for linking the principles of neuronal coding with behavioral performance. Additionally, we have introduced a novel </w:t>
      </w:r>
      <w:del w:id="368" w:author="Microsoft Office User" w:date="2021-07-20T17:26:00Z">
        <w:r w:rsidDel="005A617D">
          <w:rPr>
            <w:rFonts w:ascii="Arial" w:hAnsi="Arial" w:cs="Arial"/>
            <w:sz w:val="22"/>
            <w:szCs w:val="22"/>
          </w:rPr>
          <w:delText xml:space="preserve">form </w:delText>
        </w:r>
      </w:del>
      <w:ins w:id="369" w:author="Microsoft Office User" w:date="2021-07-20T17:26:00Z">
        <w:r w:rsidR="005A617D">
          <w:rPr>
            <w:rFonts w:ascii="Arial" w:hAnsi="Arial" w:cs="Arial"/>
            <w:sz w:val="22"/>
            <w:szCs w:val="22"/>
          </w:rPr>
          <w:t xml:space="preserve">application </w:t>
        </w:r>
      </w:ins>
      <w:r>
        <w:rPr>
          <w:rFonts w:ascii="Arial" w:hAnsi="Arial" w:cs="Arial"/>
          <w:sz w:val="22"/>
          <w:szCs w:val="22"/>
        </w:rPr>
        <w:t>of Poisson GLM designed to detect multiplicative interactions between presented stimuli and other variables. While in this study we focused on the multiplicative effect of contrast, this approach could in theory be applied to any other time-varying signal that modulates neuronal gain, such as movement</w:t>
      </w:r>
      <w:r>
        <w:rPr>
          <w:rFonts w:ascii="Arial" w:hAnsi="Arial" w:cs="Arial"/>
          <w:sz w:val="22"/>
          <w:szCs w:val="22"/>
        </w:rPr>
        <w:fldChar w:fldCharType="begin" w:fldLock="1"/>
      </w:r>
      <w:r>
        <w:rPr>
          <w:rFonts w:ascii="Arial" w:hAnsi="Arial" w:cs="Arial"/>
          <w:sz w:val="22"/>
          <w:szCs w:val="22"/>
        </w:rPr>
        <w:instrText>ADDIN CSL_CITATION {"citationItems":[{"id":"ITEM-1","itemData":{"DOI":"10.1038/nature13724","ISBN":"2122633255","ISSN":"1476-4687","PMID":"25162524","abstract":"Sensory regions of the brain integrate environmental cues with copies of motor-related signals important for imminent and ongoing movements. In mammals, signals propagating from the motor cortex to the auditory cortex are thought to have a critical role in normal hearing and behaviour, yet the synaptic and circuit mechanisms by which these motor-related signals influence auditory cortical activity remain poorly understood. Using in vivo intracellular recordings in behaving mice, we find that excitatory neurons in the auditory cortex are suppressed before and during movement, owing in part to increased activity of local parvalbumin-positive interneurons. Electrophysiology and optogenetic gain- and loss-of-function experiments reveal that motor-related changes in auditory cortical dynamics are driven by a subset of neurons in the secondary motor cortex that innervate the auditory cortex and are active during movement. These findings provide a synaptic and circuit basis for the motor-related corollary discharge hypothesized to facilitate hearing and auditory-guided behaviours.","author":[{"dropping-particle":"","family":"Schneider","given":"David M","non-dropping-particle":"","parse-names":false,"suffix":""},{"dropping-particle":"","family":"Nelson","given":"Anders","non-dropping-particle":"","parse-names":false,"suffix":""},{"dropping-particle":"","family":"Mooney","given":"Richard","non-dropping-particle":"","parse-names":false,"suffix":""}],"container-title":"Nature","id":"ITEM-1","issue":"7517","issued":{"date-parts":[["2014"]]},"page":"189-94","title":"A synaptic and circuit basis for corollary discharge in the auditory cortex.","type":"article-journal","volume":"513"},"uris":["http://www.mendeley.com/documents/?uuid=19be0545-beb6-4464-8b33-3402cd775718"]},{"id":"ITEM-2","itemData":{"DOI":"10.1038/s41586-018-0520-5","abstract":"Sounds can arise from the environment and also predictably from many of our own movements, such as vocalizing, walking, or playing music. The capacity to anticipate these movement-related (reafferent) sounds and distinguish them from environmental sounds is essential for normal hearing 1,2 , but the neural circuits that learn to anticipate the often arbitrary and changeable sounds that result from our movements remain largely unknown. Here we developed an acoustic virtual reality (aVR) system in which a mouse learned to associate a novel sound with its locomotor movements, allowing us to identify the neural circuit mechanisms that learn to suppress reafferent sounds and to probe the behavioural consequences of this predictable sensorimotor experience. We found that aVR experience gradually and selectively suppressed auditory cortical responses to the reafferent frequency, in part by strengthening motor cortical activation of auditory cortical inhibitory neurons that respond to the reafferent tone. This plasticity is behaviourally adaptive, as aVR-experienced mice showed an enhanced ability to detect non-reafferent tones during movement. Together, these findings describe a dynamic sensory filter that involves motor cortical inputs to the auditory cortex that can be shaped by experience to selectively suppress the predictable acoustic consequences of movement. Auditory activity in the brains of humans and other mammals is suppressed during a wide variety of movements, including vocal-ization and locomotion 1,3-9. Although the stereotyped and often simple acoustic consequences (that is, auditory reafference) of rhythmic movements such as licking or chewing can be suppressed by brainstem mechanisms 8 , a more flexible form of movement-related suppression is","author":[{"dropping-particle":"","family":"Schneider","given":"David M","non-dropping-particle":"","parse-names":false,"suffix":""},{"dropping-particle":"","family":"Sundararajan","given":"Janani","non-dropping-particle":"","parse-names":false,"suffix":""},{"dropping-particle":"","family":"Mooney","given":"richard","non-dropping-particle":"","parse-names":false,"suffix":""}],"container-title":"Nature","id":"ITEM-2","issued":{"date-parts":[["2018"]]},"title":"A cortical filter that learns to suppress the acoustic consequences of movement","type":"article-journal"},"uris":["http://www.mendeley.com/documents/?uuid=dadfc4e5-f3f5-4bc8-b374-8ce0aa53246f"]}],"mendeley":{"formattedCitation":"&lt;sup&gt;80,81&lt;/sup&gt;","plainTextFormattedCitation":"80,81","previouslyFormattedCitation":"&lt;sup&gt;80,81&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80,81</w:t>
      </w:r>
      <w:r>
        <w:rPr>
          <w:rFonts w:ascii="Arial" w:hAnsi="Arial" w:cs="Arial"/>
          <w:sz w:val="22"/>
          <w:szCs w:val="22"/>
        </w:rPr>
        <w:fldChar w:fldCharType="end"/>
      </w:r>
      <w:r>
        <w:rPr>
          <w:rFonts w:ascii="Arial" w:hAnsi="Arial" w:cs="Arial"/>
          <w:sz w:val="22"/>
          <w:szCs w:val="22"/>
        </w:rPr>
        <w:t>, arousal</w:t>
      </w:r>
      <w:r>
        <w:rPr>
          <w:rFonts w:ascii="Arial" w:hAnsi="Arial" w:cs="Arial"/>
          <w:sz w:val="22"/>
          <w:szCs w:val="22"/>
        </w:rPr>
        <w:fldChar w:fldCharType="begin" w:fldLock="1"/>
      </w:r>
      <w:r>
        <w:rPr>
          <w:rFonts w:ascii="Arial" w:hAnsi="Arial" w:cs="Arial"/>
          <w:sz w:val="22"/>
          <w:szCs w:val="22"/>
        </w:rPr>
        <w:instrText>ADDIN CSL_CITATION {"citationItems":[{"id":"ITEM-1","itemData":{"DOI":"10.1016/j.neuron.2015.05.038","ISBN":"1097-4199 (Electronic)\\r0896-6273 (Linking)","ISSN":"10974199","PMID":"26074005","abstract":"The neural correlates of optimal states for signal detection task performance are largely unknown. One hypothesis holds that optimal states exhibit tonically depolarized cortical neurons with enhanced spiking activity, such as occur during movement. We recorded membrane potentials of auditory cortical neurons in mice trained on a challenging tone-in-noise detection task while assessing arousal with simultaneous pupillometry and hippocampal recordings. Arousal measures accurately predicted multiple modes of membrane potential activity, including rhythmic slow oscillations at low arousal, stable hyperpolarization at intermediate arousal, and depolarization during phasic or tonic periods of hyper-arousal. Walking always occurred during hyper-arousal. Optimal signal detection behavior and sound-evoked responses, at both sub-threshold and spiking levels, occurred at intermediate arousal when pre-decision membrane potentials were stably hyperpolarized. These results reveal a cortical physiological signature of the classically observed inverted-U relationship between task performance and arousal and that optimal detection exhibits enhanced sensory-evoked responses and reduced background synaptic activity.","author":[{"dropping-particle":"","family":"McGinley","given":"Matthew J.","non-dropping-particle":"","parse-names":false,"suffix":""},{"dropping-particle":"V.","family":"David","given":"Stephen","non-dropping-particle":"","parse-names":false,"suffix":""},{"dropping-particle":"","family":"McCormick","given":"David A.","non-dropping-particle":"","parse-names":false,"suffix":""}],"container-title":"Neuron","id":"ITEM-1","issue":"1","issued":{"date-parts":[["2015","7","1"]]},"page":"179-192","publisher":"Cell Press","title":"Cortical Membrane Potential Signature of Optimal States for Sensory Signal Detection","type":"article-journal","volume":"87"},"uris":["http://www.mendeley.com/documents/?uuid=e4abf0ee-72d9-450a-94ba-44f696577bc8"]},{"id":"ITEM-2","itemData":{"DOI":"10.1038/ncomms13289","ISSN":"20411723","PMID":"27824036","abstract":"Rapid variations in cortical state during wakefulness have a strong influence on neural and behavioural responses and are tightly coupled to changes in pupil size across species. However, the physiological processes linking cortical state and pupil variations are largely unknown. Here we demonstrate that these rapid variations, during both quiet waking and locomotion, are highly correlated with fluctuations in the activity of corticopetal noradrenergic and cholinergic projections. Rapid dilations of the pupil are tightly associated with phasic activity in noradrenergic axons, whereas longer-lasting dilations of the pupil, such as during locomotion, are accompanied by sustained activity in cholinergic axons. Thus, the pupil can be used to sensitively track the activity in multiple neuromodulatory transmitter systems as they control the state of the waking brain.","author":[{"dropping-particle":"","family":"Reimer","given":"Jacob","non-dropping-particle":"","parse-names":false,"suffix":""},{"dropping-particle":"","family":"McGinley","given":"Matthew J.","non-dropping-particle":"","parse-names":false,"suffix":""},{"dropping-particle":"","family":"Liu","given":"Yang","non-dropping-particle":"","parse-names":false,"suffix":""},{"dropping-particle":"","family":"Rodenkirch","given":"Charles","non-dropping-particle":"","parse-names":false,"suffix":""},{"dropping-particle":"","family":"Wang","given":"Qi","non-dropping-particle":"","parse-names":false,"suffix":""},{"dropping-particle":"","family":"McCormick","given":"David A.","non-dropping-particle":"","parse-names":false,"suffix":""},{"dropping-particle":"","family":"Tolias","given":"Andreas S.","non-dropping-particle":"","parse-names":false,"suffix":""}],"container-title":"Nature Communications","id":"ITEM-2","issue":"1","issued":{"date-parts":[["2016","11","8"]]},"page":"1-7","publisher":"Nature Publishing Group","title":"Pupil fluctuations track rapid changes in adrenergic and cholinergic activity in cortex","type":"article-journal","volume":"7"},"uris":["http://www.mendeley.com/documents/?uuid=be0ad480-1a23-31e5-9f42-7be944170ee4"]}],"mendeley":{"formattedCitation":"&lt;sup&gt;69,70&lt;/sup&gt;","plainTextFormattedCitation":"69,70","previouslyFormattedCitation":"&lt;sup&gt;69,70&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69,70</w:t>
      </w:r>
      <w:r>
        <w:rPr>
          <w:rFonts w:ascii="Arial" w:hAnsi="Arial" w:cs="Arial"/>
          <w:sz w:val="22"/>
          <w:szCs w:val="22"/>
        </w:rPr>
        <w:fldChar w:fldCharType="end"/>
      </w:r>
      <w:r>
        <w:rPr>
          <w:rFonts w:ascii="Arial" w:hAnsi="Arial" w:cs="Arial"/>
          <w:sz w:val="22"/>
          <w:szCs w:val="22"/>
        </w:rPr>
        <w:t>, or targeted experimental interventions</w:t>
      </w:r>
      <w:r>
        <w:rPr>
          <w:rFonts w:ascii="Arial" w:hAnsi="Arial" w:cs="Arial"/>
          <w:sz w:val="22"/>
          <w:szCs w:val="22"/>
        </w:rPr>
        <w:fldChar w:fldCharType="begin" w:fldLock="1"/>
      </w:r>
      <w:r>
        <w:rPr>
          <w:rFonts w:ascii="Arial" w:hAnsi="Arial" w:cs="Arial"/>
          <w:sz w:val="22"/>
          <w:szCs w:val="22"/>
        </w:rPr>
        <w:instrText>ADDIN CSL_CITATION {"citationItems":[{"id":"ITEM-1","itemData":{"DOI":"10.1016/j.neuron.2011.12.013","ISSN":"08966273","PMID":"22243754","abstract":"The response of cortical neurons to a sensory stimulus is shaped by the network in which they are embedded. Here we establish a role of parvalbumin (PV)-expressing cells, a large class of inhibitory neurons that target the soma and perisomatic compartments of pyramidal cells, in controlling cortical responses. By bidirectionally manipulating PV cell activity in visual cortex we show that these neurons strongly modulate layer 2/3 pyramidal cell spiking responses to visual stimuli while only modestly affecting their tuning properties. PV cells' impact on pyramidal cells is captured by a linear transformation, both additive and multiplicative, with a threshold. These results indicate that PV cells are ideally suited to modulate cortical gain and establish a causal relationship between a select neuron type and specific computations performed by the cortex during sensory processing. Here, Atallah etal. define the role of parvalbumin (PV)-expressing inhibitory neurons in controlling cortical responses. PV neurons strongly modulate layer 2/3 pyramidal cell spiking responses to visual stimuli while only modestly affecting tuning properties, revealing a key role in modulating cortical gain. © 2012 Elsevier Inc.","author":[{"dropping-particle":"V.","family":"Atallah","given":"Bassam","non-dropping-particle":"","parse-names":false,"suffix":""},{"dropping-particle":"","family":"Bruns","given":"William","non-dropping-particle":"","parse-names":false,"suffix":""},{"dropping-particle":"","family":"Carandini","given":"Matteo","non-dropping-particle":"","parse-names":false,"suffix":""},{"dropping-particle":"","family":"Scanziani","given":"Massimo","non-dropping-particle":"","parse-names":false,"suffix":""}],"container-title":"Neuron","id":"ITEM-1","issue":"1","issued":{"date-parts":[["2012","1","12"]]},"page":"159-170","publisher":"Neuron","title":"Parvalbumin-Expressing Interneurons Linearly Transform Cortical Responses to Visual Stimuli","type":"article-journal","volume":"73"},"uris":["http://www.mendeley.com/documents/?uuid=24f1cc8d-af79-4bc9-b8e7-767bf8a6be0c"]},{"id":"ITEM-2","itemData":{"DOI":"10.1038/nature11347","ISSN":"00280836","PMID":"22878717","abstract":"Brain circuits process information through specialized neuronal subclasses interacting within a network. Revealing their interplay requires activating specific cells while monitoring others in a functioning circuit. Here we use a new platform for two-way light-based circuit interrogation in visual cortex in vivo to show the computational implications of modulating different subclasses of inhibitory neurons during sensory processing. We find that soma-targeting, parvalbumin-expressing (PV) neurons principally divide responses but preserve stimulus selectivity, whereas dendrite-targeting, somatostatin-expressing (SOM) neurons principally subtract from excitatory responses and sharpen selectivity. Visualized in vivo cell-attached recordings show that division by PV neurons alters response gain, whereas subtraction by SOM neurons shifts response levels. Finally, stimulating identified neurons while scanning many target cells reveals that single PV and SOM neurons functionally impact only specific subsets of neurons in their projection fields. These findings provide direct evidence that inhibitory neuronal subclasses have distinct and complementary roles in cortical computations. © 2012 Macmillan Publishers Limited. All rights reserved.","author":[{"dropping-particle":"","family":"Wilson","given":"Nathan R.","non-dropping-particle":"","parse-names":false,"suffix":""},{"dropping-particle":"","family":"Runyan","given":"Caroline A.","non-dropping-particle":"","parse-names":false,"suffix":""},{"dropping-particle":"","family":"Wang","given":"Forea L.","non-dropping-particle":"","parse-names":false,"suffix":""},{"dropping-particle":"","family":"Sur","given":"Mriganka","non-dropping-particle":"","parse-names":false,"suffix":""}],"container-title":"Nature","id":"ITEM-2","issue":"7411","issued":{"date-parts":[["2012","8","16"]]},"page":"343-348","publisher":"Nature Publishing Group","title":"Division and subtraction by distinct cortical inhibitory networks in vivo","type":"article-journal","volume":"488"},"uris":["http://www.mendeley.com/documents/?uuid=a9437ffb-15cd-3017-9ba8-896dd910d3db"]},{"id":"ITEM-3","itemData":{"DOI":"10.1016/j.neuron.2015.09.013","ISSN":"0896-6273","author":[{"dropping-particle":"","family":"Seybold","given":"Bryan a","non-dropping-particle":"","parse-names":false,"suffix":""},{"dropping-particle":"","family":"Phillips","given":"Elizabeth a K","non-dropping-particle":"","parse-names":false,"suffix":""},{"dropping-particle":"","family":"Schreiner","given":"Christoph E","non-dropping-particle":"","parse-names":false,"suffix":""},{"dropping-particle":"","family":"Hasenstaub","given":"Andrea R","non-dropping-particle":"","parse-names":false,"suffix":""}],"container-title":"Neuron","id":"ITEM-3","issue":"6","issued":{"date-parts":[["2015"]]},"page":"1181-1192","publisher":"Elsevier Inc.","title":"Inhibitory Actions Unified by Network Integration","type":"article-journal","volume":"87"},"uris":["http://www.mendeley.com/documents/?uuid=2ce950b2-1e22-4545-ada4-29d1dbfda653"]},{"id":"ITEM-4","itemData":{"DOI":"10.7554/eLife.18383","ISSN":"2050-084X","PMID":"27719761","abstract":"Bidirectional manipulations – activation and inactivation – are widely used to identify the functions supported by specific cortical interneuron types. Implicit in much of this work is the notion that tonic activation and inactivation will both produce valid, internally consistent insights into interneurons’ computational roles. Here, using single-unit recordings in auditory cortex of awake mice, we show that this may not generally hold true. Optogenetically manipulating somatostatin-positive (Sst+) or parvalbumin-positive (Pvalb+) interneurons while recording tone-responses showed that Sst+ inactivation increased response gain, while Pvalb+ inactivation weakened tuning and decreased information transfer, implying that these neurons support delineable computational functions. But activating Sst+ and Pvalb+ interneurons revealed no such differences. We used a simple network model to understand this asymmetry, and showed how relatively small changes in key parameters, such as spontaneous activity or strength of the light manipulation, determined whether activation and inactivation would produce consistent or paradoxical conclusions regarding interneurons’ computational functions.","author":[{"dropping-particle":"","family":"Phillips","given":"Elizabeth A K","non-dropping-particle":"","parse-names":false,"suffix":""},{"dropping-particle":"","family":"Hasenstaub","given":"Andrea R","non-dropping-particle":"","parse-names":false,"suffix":""}],"container-title":"eLife","id":"ITEM-4","issued":{"date-parts":[["2016","10","10"]]},"page":"e18383","publisher":"eLife Sciences Publications Limited","title":"Asymmetric effects of activating and inactivating cortical interneurons","type":"article-journal","volume":"5"},"uris":["http://www.mendeley.com/documents/?uuid=11fc6b94-7e60-4bdd-aa87-92afc30a7bb2"]}],"mendeley":{"formattedCitation":"&lt;sup&gt;74–76,82&lt;/sup&gt;","plainTextFormattedCitation":"74–76,82","previouslyFormattedCitation":"&lt;sup&gt;74–76,82&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74–76,82</w:t>
      </w:r>
      <w:r>
        <w:rPr>
          <w:rFonts w:ascii="Arial" w:hAnsi="Arial" w:cs="Arial"/>
          <w:sz w:val="22"/>
          <w:szCs w:val="22"/>
        </w:rPr>
        <w:fldChar w:fldCharType="end"/>
      </w:r>
      <w:r>
        <w:rPr>
          <w:rFonts w:ascii="Arial" w:hAnsi="Arial" w:cs="Arial"/>
          <w:sz w:val="22"/>
          <w:szCs w:val="22"/>
        </w:rPr>
        <w:t>. In summary, we expect the theoretical frameworks and modelling methods applied here to have broad utility in the study of neuronal adaptation, a fundamental function of the nervous system.</w:t>
      </w:r>
    </w:p>
    <w:p w14:paraId="01BBC74A" w14:textId="77777777" w:rsidR="004A2238" w:rsidRPr="004A2238" w:rsidRDefault="004A2238" w:rsidP="00783F2B">
      <w:pPr>
        <w:jc w:val="both"/>
        <w:rPr>
          <w:rFonts w:ascii="Arial" w:hAnsi="Arial" w:cs="Arial"/>
          <w:sz w:val="22"/>
          <w:szCs w:val="22"/>
        </w:rPr>
      </w:pPr>
    </w:p>
    <w:p w14:paraId="3B058AAF" w14:textId="77777777" w:rsidR="00224193" w:rsidRDefault="00224193" w:rsidP="00783F2B">
      <w:pPr>
        <w:jc w:val="both"/>
        <w:rPr>
          <w:rFonts w:ascii="Arial" w:hAnsi="Arial" w:cs="Arial"/>
          <w:b/>
          <w:bCs/>
          <w:color w:val="000000"/>
          <w:sz w:val="22"/>
          <w:szCs w:val="22"/>
        </w:rPr>
      </w:pPr>
      <w:r>
        <w:rPr>
          <w:rFonts w:ascii="Arial" w:hAnsi="Arial" w:cs="Arial"/>
          <w:b/>
          <w:bCs/>
          <w:color w:val="000000"/>
          <w:sz w:val="22"/>
          <w:szCs w:val="22"/>
        </w:rPr>
        <w:br w:type="page"/>
      </w:r>
    </w:p>
    <w:p w14:paraId="65234D92" w14:textId="21AB6C20" w:rsidR="00C70DC0" w:rsidRPr="003A75F6" w:rsidRDefault="00E57303" w:rsidP="00783F2B">
      <w:pPr>
        <w:jc w:val="both"/>
        <w:rPr>
          <w:rFonts w:ascii="Arial" w:hAnsi="Arial" w:cs="Arial"/>
          <w:b/>
          <w:bCs/>
          <w:color w:val="000000"/>
          <w:sz w:val="22"/>
          <w:szCs w:val="22"/>
        </w:rPr>
      </w:pPr>
      <w:r>
        <w:rPr>
          <w:rFonts w:ascii="Arial" w:hAnsi="Arial" w:cs="Arial"/>
          <w:b/>
          <w:bCs/>
          <w:color w:val="000000"/>
          <w:sz w:val="22"/>
          <w:szCs w:val="22"/>
        </w:rPr>
        <w:lastRenderedPageBreak/>
        <w:t xml:space="preserve">Online </w:t>
      </w:r>
      <w:r w:rsidR="00A07D9A">
        <w:rPr>
          <w:rFonts w:ascii="Arial" w:hAnsi="Arial" w:cs="Arial"/>
          <w:b/>
          <w:bCs/>
          <w:color w:val="000000"/>
          <w:sz w:val="22"/>
          <w:szCs w:val="22"/>
        </w:rPr>
        <w:t>M</w:t>
      </w:r>
      <w:r w:rsidR="00C70DC0" w:rsidRPr="003A75F6">
        <w:rPr>
          <w:rFonts w:ascii="Arial" w:hAnsi="Arial" w:cs="Arial"/>
          <w:b/>
          <w:bCs/>
          <w:color w:val="000000"/>
          <w:sz w:val="22"/>
          <w:szCs w:val="22"/>
        </w:rPr>
        <w:t>ethods</w:t>
      </w:r>
    </w:p>
    <w:p w14:paraId="1663D719" w14:textId="77777777" w:rsidR="00C70DC0" w:rsidRPr="003A75F6" w:rsidRDefault="00C70DC0" w:rsidP="00783F2B">
      <w:pPr>
        <w:ind w:firstLine="720"/>
        <w:jc w:val="both"/>
        <w:rPr>
          <w:rFonts w:ascii="Arial" w:hAnsi="Arial" w:cs="Arial"/>
          <w:color w:val="000000"/>
          <w:sz w:val="22"/>
          <w:szCs w:val="22"/>
        </w:rPr>
      </w:pPr>
    </w:p>
    <w:p w14:paraId="0FBD7CDA" w14:textId="77777777" w:rsidR="00E4728D" w:rsidRDefault="008949ED" w:rsidP="00783F2B">
      <w:pPr>
        <w:jc w:val="both"/>
        <w:rPr>
          <w:rFonts w:ascii="Arial" w:hAnsi="Arial" w:cs="Arial"/>
          <w:sz w:val="22"/>
          <w:szCs w:val="22"/>
        </w:rPr>
      </w:pPr>
      <w:r w:rsidRPr="003A75F6">
        <w:rPr>
          <w:rFonts w:ascii="Arial" w:hAnsi="Arial" w:cs="Arial"/>
          <w:i/>
          <w:iCs/>
          <w:sz w:val="22"/>
          <w:szCs w:val="22"/>
        </w:rPr>
        <w:t>Animals</w:t>
      </w:r>
      <w:r w:rsidRPr="003A75F6">
        <w:rPr>
          <w:rFonts w:ascii="Arial" w:hAnsi="Arial" w:cs="Arial"/>
          <w:sz w:val="22"/>
          <w:szCs w:val="22"/>
        </w:rPr>
        <w:t xml:space="preserve">. </w:t>
      </w:r>
    </w:p>
    <w:p w14:paraId="0F3F93A1" w14:textId="26FD4F4C"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 xml:space="preserve">All experiments were performed in adult male (n = </w:t>
      </w:r>
      <w:del w:id="370" w:author="Microsoft Office User" w:date="2021-07-22T16:12:00Z">
        <w:r w:rsidRPr="00AD1233" w:rsidDel="00AD1233">
          <w:rPr>
            <w:rFonts w:ascii="Arial" w:hAnsi="Arial" w:cs="Arial"/>
            <w:sz w:val="22"/>
            <w:szCs w:val="22"/>
            <w:rPrChange w:id="371" w:author="Microsoft Office User" w:date="2021-07-22T16:12:00Z">
              <w:rPr>
                <w:rFonts w:ascii="Arial" w:hAnsi="Arial" w:cs="Arial"/>
                <w:b/>
                <w:bCs/>
                <w:sz w:val="22"/>
                <w:szCs w:val="22"/>
              </w:rPr>
            </w:rPrChange>
          </w:rPr>
          <w:delText>xxx</w:delText>
        </w:r>
      </w:del>
      <w:ins w:id="372" w:author="Microsoft Office User" w:date="2021-07-22T16:12:00Z">
        <w:r w:rsidR="00AD1233">
          <w:rPr>
            <w:rFonts w:ascii="Arial" w:hAnsi="Arial" w:cs="Arial"/>
            <w:sz w:val="22"/>
            <w:szCs w:val="22"/>
          </w:rPr>
          <w:t>19</w:t>
        </w:r>
      </w:ins>
      <w:r w:rsidRPr="003A75F6">
        <w:rPr>
          <w:rFonts w:ascii="Arial" w:hAnsi="Arial" w:cs="Arial"/>
          <w:sz w:val="22"/>
          <w:szCs w:val="22"/>
        </w:rPr>
        <w:t xml:space="preserve">) and female (n = </w:t>
      </w:r>
      <w:del w:id="373" w:author="Microsoft Office User" w:date="2021-07-22T16:12:00Z">
        <w:r w:rsidRPr="00AD1233" w:rsidDel="00AD1233">
          <w:rPr>
            <w:rFonts w:ascii="Arial" w:hAnsi="Arial" w:cs="Arial"/>
            <w:sz w:val="22"/>
            <w:szCs w:val="22"/>
            <w:rPrChange w:id="374" w:author="Microsoft Office User" w:date="2021-07-22T16:12:00Z">
              <w:rPr>
                <w:rFonts w:ascii="Arial" w:hAnsi="Arial" w:cs="Arial"/>
                <w:b/>
                <w:bCs/>
                <w:sz w:val="22"/>
                <w:szCs w:val="22"/>
              </w:rPr>
            </w:rPrChange>
          </w:rPr>
          <w:delText>xxx</w:delText>
        </w:r>
      </w:del>
      <w:ins w:id="375" w:author="Microsoft Office User" w:date="2021-07-22T16:12:00Z">
        <w:r w:rsidR="00AD1233">
          <w:rPr>
            <w:rFonts w:ascii="Arial" w:hAnsi="Arial" w:cs="Arial"/>
            <w:sz w:val="22"/>
            <w:szCs w:val="22"/>
          </w:rPr>
          <w:t>19</w:t>
        </w:r>
      </w:ins>
      <w:r w:rsidRPr="003A75F6">
        <w:rPr>
          <w:rFonts w:ascii="Arial" w:hAnsi="Arial" w:cs="Arial"/>
          <w:sz w:val="22"/>
          <w:szCs w:val="22"/>
        </w:rPr>
        <w:t>)</w:t>
      </w:r>
      <w:ins w:id="376" w:author="Microsoft Office User" w:date="2021-07-22T16:23:00Z">
        <w:r w:rsidR="00131043">
          <w:rPr>
            <w:rFonts w:ascii="Arial" w:hAnsi="Arial" w:cs="Arial"/>
            <w:sz w:val="22"/>
            <w:szCs w:val="22"/>
          </w:rPr>
          <w:t xml:space="preserve"> C57</w:t>
        </w:r>
      </w:ins>
      <w:ins w:id="377" w:author="Microsoft Office User" w:date="2021-07-22T16:24:00Z">
        <w:r w:rsidR="00131043">
          <w:rPr>
            <w:rFonts w:ascii="Arial" w:hAnsi="Arial" w:cs="Arial"/>
            <w:sz w:val="22"/>
            <w:szCs w:val="22"/>
          </w:rPr>
          <w:t>BL/6 (Stock No. 000664)</w:t>
        </w:r>
      </w:ins>
      <w:r w:rsidRPr="003A75F6">
        <w:rPr>
          <w:rFonts w:ascii="Arial" w:hAnsi="Arial" w:cs="Arial"/>
          <w:sz w:val="22"/>
          <w:szCs w:val="22"/>
        </w:rPr>
        <w:t xml:space="preserve"> </w:t>
      </w:r>
      <w:ins w:id="378" w:author="Microsoft Office User" w:date="2021-07-22T16:24:00Z">
        <w:r w:rsidR="00131043">
          <w:rPr>
            <w:rFonts w:ascii="Arial" w:hAnsi="Arial" w:cs="Arial"/>
            <w:sz w:val="22"/>
            <w:szCs w:val="22"/>
          </w:rPr>
          <w:t xml:space="preserve">or </w:t>
        </w:r>
      </w:ins>
      <w:ins w:id="379" w:author="Microsoft Office User" w:date="2021-07-22T16:25:00Z">
        <w:r w:rsidR="00131043">
          <w:rPr>
            <w:rFonts w:ascii="Arial" w:hAnsi="Arial" w:cs="Arial"/>
            <w:sz w:val="22"/>
            <w:szCs w:val="22"/>
          </w:rPr>
          <w:t>B6.CAST-</w:t>
        </w:r>
      </w:ins>
      <w:ins w:id="380" w:author="Microsoft Office User" w:date="2021-07-22T16:24:00Z">
        <w:r w:rsidR="00131043" w:rsidRPr="00131043">
          <w:rPr>
            <w:rFonts w:ascii="Arial" w:hAnsi="Arial" w:cs="Arial"/>
            <w:i/>
            <w:iCs/>
            <w:sz w:val="22"/>
            <w:szCs w:val="22"/>
            <w:rPrChange w:id="381" w:author="Microsoft Office User" w:date="2021-07-22T16:25:00Z">
              <w:rPr>
                <w:rFonts w:ascii="Arial" w:hAnsi="Arial" w:cs="Arial"/>
                <w:sz w:val="22"/>
                <w:szCs w:val="22"/>
              </w:rPr>
            </w:rPrChange>
          </w:rPr>
          <w:t>C</w:t>
        </w:r>
      </w:ins>
      <w:ins w:id="382" w:author="Microsoft Office User" w:date="2021-07-22T16:25:00Z">
        <w:r w:rsidR="00131043" w:rsidRPr="00131043">
          <w:rPr>
            <w:rFonts w:ascii="Arial" w:hAnsi="Arial" w:cs="Arial"/>
            <w:i/>
            <w:iCs/>
            <w:sz w:val="22"/>
            <w:szCs w:val="22"/>
            <w:rPrChange w:id="383" w:author="Microsoft Office User" w:date="2021-07-22T16:25:00Z">
              <w:rPr>
                <w:rFonts w:ascii="Arial" w:hAnsi="Arial" w:cs="Arial"/>
                <w:sz w:val="22"/>
                <w:szCs w:val="22"/>
              </w:rPr>
            </w:rPrChange>
          </w:rPr>
          <w:t>dh</w:t>
        </w:r>
      </w:ins>
      <w:ins w:id="384" w:author="Microsoft Office User" w:date="2021-07-22T16:24:00Z">
        <w:r w:rsidR="00131043" w:rsidRPr="00131043">
          <w:rPr>
            <w:rFonts w:ascii="Arial" w:hAnsi="Arial" w:cs="Arial"/>
            <w:i/>
            <w:iCs/>
            <w:sz w:val="22"/>
            <w:szCs w:val="22"/>
            <w:rPrChange w:id="385" w:author="Microsoft Office User" w:date="2021-07-22T16:25:00Z">
              <w:rPr>
                <w:rFonts w:ascii="Arial" w:hAnsi="Arial" w:cs="Arial"/>
                <w:sz w:val="22"/>
                <w:szCs w:val="22"/>
              </w:rPr>
            </w:rPrChange>
          </w:rPr>
          <w:t>23</w:t>
        </w:r>
      </w:ins>
      <w:ins w:id="386" w:author="Microsoft Office User" w:date="2021-07-22T16:25:00Z">
        <w:r w:rsidR="00131043" w:rsidRPr="00131043">
          <w:rPr>
            <w:rFonts w:ascii="Arial" w:hAnsi="Arial" w:cs="Arial"/>
            <w:i/>
            <w:iCs/>
            <w:sz w:val="22"/>
            <w:szCs w:val="22"/>
            <w:rPrChange w:id="387" w:author="Microsoft Office User" w:date="2021-07-22T16:25:00Z">
              <w:rPr>
                <w:rFonts w:ascii="Arial" w:hAnsi="Arial" w:cs="Arial"/>
                <w:sz w:val="22"/>
                <w:szCs w:val="22"/>
              </w:rPr>
            </w:rPrChange>
          </w:rPr>
          <w:softHyphen/>
        </w:r>
        <w:r w:rsidR="00131043" w:rsidRPr="00131043">
          <w:rPr>
            <w:rFonts w:ascii="Arial" w:hAnsi="Arial" w:cs="Arial"/>
            <w:i/>
            <w:iCs/>
            <w:sz w:val="22"/>
            <w:szCs w:val="22"/>
            <w:vertAlign w:val="superscript"/>
            <w:rPrChange w:id="388" w:author="Microsoft Office User" w:date="2021-07-22T16:25:00Z">
              <w:rPr>
                <w:rFonts w:ascii="Arial" w:hAnsi="Arial" w:cs="Arial"/>
                <w:sz w:val="22"/>
                <w:szCs w:val="22"/>
                <w:vertAlign w:val="superscript"/>
              </w:rPr>
            </w:rPrChange>
          </w:rPr>
          <w:t>Ahl+</w:t>
        </w:r>
      </w:ins>
      <w:ins w:id="389" w:author="Microsoft Office User" w:date="2021-07-22T16:27:00Z">
        <w:r w:rsidR="00131043">
          <w:rPr>
            <w:rFonts w:ascii="Arial" w:hAnsi="Arial" w:cs="Arial"/>
            <w:sz w:val="22"/>
            <w:szCs w:val="22"/>
          </w:rPr>
          <w:t xml:space="preserve"> (Stock No. 002756)</w:t>
        </w:r>
      </w:ins>
      <w:ins w:id="390" w:author="Microsoft Office User" w:date="2021-07-22T16:24:00Z">
        <w:r w:rsidR="00131043">
          <w:rPr>
            <w:rFonts w:ascii="Arial" w:hAnsi="Arial" w:cs="Arial"/>
            <w:sz w:val="22"/>
            <w:szCs w:val="22"/>
          </w:rPr>
          <w:t xml:space="preserve"> </w:t>
        </w:r>
      </w:ins>
      <w:r w:rsidRPr="003A75F6">
        <w:rPr>
          <w:rFonts w:ascii="Arial" w:hAnsi="Arial" w:cs="Arial"/>
          <w:sz w:val="22"/>
          <w:szCs w:val="22"/>
        </w:rPr>
        <w:t>mice (The Jackson Laboratory; age 12-15 weeks; weight 20-30g</w:t>
      </w:r>
      <w:del w:id="391" w:author="Microsoft Office User" w:date="2021-07-22T16:23:00Z">
        <w:r w:rsidRPr="003A75F6" w:rsidDel="00131043">
          <w:rPr>
            <w:rFonts w:ascii="Arial" w:hAnsi="Arial" w:cs="Arial"/>
            <w:sz w:val="22"/>
            <w:szCs w:val="22"/>
          </w:rPr>
          <w:delText xml:space="preserve">; </w:delText>
        </w:r>
      </w:del>
      <w:del w:id="392" w:author="Microsoft Office User" w:date="2021-07-22T16:20:00Z">
        <w:r w:rsidRPr="00AD1233" w:rsidDel="00AD1233">
          <w:rPr>
            <w:rFonts w:ascii="Arial" w:hAnsi="Arial" w:cs="Arial"/>
            <w:sz w:val="22"/>
            <w:szCs w:val="22"/>
            <w:rPrChange w:id="393" w:author="Microsoft Office User" w:date="2021-07-22T16:20:00Z">
              <w:rPr>
                <w:rFonts w:ascii="Arial" w:hAnsi="Arial" w:cs="Arial"/>
                <w:b/>
                <w:bCs/>
                <w:sz w:val="22"/>
                <w:szCs w:val="22"/>
              </w:rPr>
            </w:rPrChange>
          </w:rPr>
          <w:delText>STRAINS</w:delText>
        </w:r>
        <w:r w:rsidRPr="003A75F6" w:rsidDel="00AD1233">
          <w:rPr>
            <w:rFonts w:ascii="Arial" w:hAnsi="Arial" w:cs="Arial"/>
            <w:sz w:val="22"/>
            <w:szCs w:val="22"/>
          </w:rPr>
          <w:delText>, etc.</w:delText>
        </w:r>
      </w:del>
      <w:r w:rsidRPr="003A75F6">
        <w:rPr>
          <w:rFonts w:ascii="Arial" w:hAnsi="Arial" w:cs="Arial"/>
          <w:sz w:val="22"/>
          <w:szCs w:val="22"/>
        </w:rPr>
        <w:t>)</w:t>
      </w:r>
      <w:ins w:id="394" w:author="Microsoft Office User" w:date="2021-07-22T16:29:00Z">
        <w:r w:rsidR="00131043">
          <w:rPr>
            <w:rFonts w:ascii="Arial" w:hAnsi="Arial" w:cs="Arial"/>
            <w:sz w:val="22"/>
            <w:szCs w:val="22"/>
          </w:rPr>
          <w:t xml:space="preserve">. </w:t>
        </w:r>
      </w:ins>
      <w:ins w:id="395" w:author="Microsoft Office User" w:date="2021-07-22T16:30:00Z">
        <w:r w:rsidR="00131043">
          <w:rPr>
            <w:rFonts w:ascii="Arial" w:hAnsi="Arial" w:cs="Arial"/>
            <w:sz w:val="22"/>
            <w:szCs w:val="22"/>
          </w:rPr>
          <w:t xml:space="preserve">Some of the mice used in these experiments were </w:t>
        </w:r>
      </w:ins>
      <w:ins w:id="396" w:author="Microsoft Office User" w:date="2021-07-22T16:29:00Z">
        <w:r w:rsidR="00131043">
          <w:rPr>
            <w:rFonts w:ascii="Arial" w:hAnsi="Arial" w:cs="Arial"/>
            <w:sz w:val="22"/>
            <w:szCs w:val="22"/>
          </w:rPr>
          <w:t>crossed with other cell-type specific -</w:t>
        </w:r>
        <w:proofErr w:type="spellStart"/>
        <w:r w:rsidR="00131043">
          <w:rPr>
            <w:rFonts w:ascii="Arial" w:hAnsi="Arial" w:cs="Arial"/>
            <w:sz w:val="22"/>
            <w:szCs w:val="22"/>
          </w:rPr>
          <w:t>cre</w:t>
        </w:r>
        <w:proofErr w:type="spellEnd"/>
        <w:r w:rsidR="00131043">
          <w:rPr>
            <w:rFonts w:ascii="Arial" w:hAnsi="Arial" w:cs="Arial"/>
            <w:sz w:val="22"/>
            <w:szCs w:val="22"/>
          </w:rPr>
          <w:t xml:space="preserve"> lines, as detailed in Supplementary Table 3. All mice were</w:t>
        </w:r>
      </w:ins>
      <w:del w:id="397" w:author="Microsoft Office User" w:date="2021-07-22T16:29:00Z">
        <w:r w:rsidRPr="003A75F6" w:rsidDel="00131043">
          <w:rPr>
            <w:rFonts w:ascii="Arial" w:hAnsi="Arial" w:cs="Arial"/>
            <w:sz w:val="22"/>
            <w:szCs w:val="22"/>
          </w:rPr>
          <w:delText>,</w:delText>
        </w:r>
      </w:del>
      <w:r w:rsidRPr="003A75F6">
        <w:rPr>
          <w:rFonts w:ascii="Arial" w:hAnsi="Arial" w:cs="Arial"/>
          <w:sz w:val="22"/>
          <w:szCs w:val="22"/>
        </w:rPr>
        <w:t xml:space="preserve"> housed with, at most, five mice per cage, at 28°C on a 12-h </w:t>
      </w:r>
      <w:proofErr w:type="spellStart"/>
      <w:r w:rsidRPr="003A75F6">
        <w:rPr>
          <w:rFonts w:ascii="Arial" w:hAnsi="Arial" w:cs="Arial"/>
          <w:sz w:val="22"/>
          <w:szCs w:val="22"/>
        </w:rPr>
        <w:t>light:dark</w:t>
      </w:r>
      <w:proofErr w:type="spellEnd"/>
      <w:r w:rsidRPr="003A75F6">
        <w:rPr>
          <w:rFonts w:ascii="Arial" w:hAnsi="Arial" w:cs="Arial"/>
          <w:sz w:val="22"/>
          <w:szCs w:val="22"/>
        </w:rPr>
        <w:t xml:space="preserve"> cycle with food provided ad libitum, and a restricted water schedule (see </w:t>
      </w:r>
      <w:r w:rsidRPr="003A75F6">
        <w:rPr>
          <w:rFonts w:ascii="Arial" w:hAnsi="Arial" w:cs="Arial"/>
          <w:i/>
          <w:iCs/>
          <w:sz w:val="22"/>
          <w:szCs w:val="22"/>
        </w:rPr>
        <w:t xml:space="preserve">Water </w:t>
      </w:r>
      <w:ins w:id="398" w:author="Microsoft Office User" w:date="2021-07-22T16:26:00Z">
        <w:r w:rsidR="00131043">
          <w:rPr>
            <w:rFonts w:ascii="Arial" w:hAnsi="Arial" w:cs="Arial"/>
            <w:i/>
            <w:iCs/>
            <w:sz w:val="22"/>
            <w:szCs w:val="22"/>
          </w:rPr>
          <w:t>r</w:t>
        </w:r>
      </w:ins>
      <w:del w:id="399" w:author="Microsoft Office User" w:date="2021-07-22T16:26:00Z">
        <w:r w:rsidRPr="003A75F6" w:rsidDel="00131043">
          <w:rPr>
            <w:rFonts w:ascii="Arial" w:hAnsi="Arial" w:cs="Arial"/>
            <w:i/>
            <w:iCs/>
            <w:sz w:val="22"/>
            <w:szCs w:val="22"/>
          </w:rPr>
          <w:delText>R</w:delText>
        </w:r>
      </w:del>
      <w:r w:rsidRPr="003A75F6">
        <w:rPr>
          <w:rFonts w:ascii="Arial" w:hAnsi="Arial" w:cs="Arial"/>
          <w:i/>
          <w:iCs/>
          <w:sz w:val="22"/>
          <w:szCs w:val="22"/>
        </w:rPr>
        <w:t>estriction</w:t>
      </w:r>
      <w:r w:rsidRPr="003A75F6">
        <w:rPr>
          <w:rFonts w:ascii="Arial" w:hAnsi="Arial" w:cs="Arial"/>
          <w:sz w:val="22"/>
          <w:szCs w:val="22"/>
        </w:rPr>
        <w:t>). All experiments were performed during the animals’ dark cycle. All experimental procedures were in accordance with NIH guidelines and approved by the Institutional Animal Care and Use Committee at the University of Pennsylvania.</w:t>
      </w:r>
    </w:p>
    <w:p w14:paraId="150F4E26" w14:textId="77777777" w:rsidR="008949ED" w:rsidRPr="003A75F6" w:rsidRDefault="008949ED" w:rsidP="00783F2B">
      <w:pPr>
        <w:ind w:firstLine="360"/>
        <w:jc w:val="both"/>
        <w:rPr>
          <w:rFonts w:ascii="Arial" w:hAnsi="Arial" w:cs="Arial"/>
          <w:sz w:val="22"/>
          <w:szCs w:val="22"/>
        </w:rPr>
      </w:pPr>
    </w:p>
    <w:p w14:paraId="79BD279A" w14:textId="77777777" w:rsidR="00E4728D" w:rsidRDefault="008949ED" w:rsidP="00783F2B">
      <w:pPr>
        <w:jc w:val="both"/>
        <w:rPr>
          <w:rFonts w:ascii="Arial" w:hAnsi="Arial" w:cs="Arial"/>
          <w:sz w:val="22"/>
          <w:szCs w:val="22"/>
        </w:rPr>
      </w:pPr>
      <w:r w:rsidRPr="003A75F6">
        <w:rPr>
          <w:rFonts w:ascii="Arial" w:hAnsi="Arial" w:cs="Arial"/>
          <w:i/>
          <w:iCs/>
          <w:sz w:val="22"/>
          <w:szCs w:val="22"/>
        </w:rPr>
        <w:t>Surgery</w:t>
      </w:r>
      <w:r w:rsidRPr="003A75F6">
        <w:rPr>
          <w:rFonts w:ascii="Arial" w:hAnsi="Arial" w:cs="Arial"/>
          <w:sz w:val="22"/>
          <w:szCs w:val="22"/>
        </w:rPr>
        <w:t xml:space="preserve">. </w:t>
      </w:r>
    </w:p>
    <w:p w14:paraId="0735C64C" w14:textId="736B62E0"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Mice were anesthetized under isoflurane (1-3%). Prior to implantation, all mice were administered</w:t>
      </w:r>
      <w:r w:rsidR="003A75F6">
        <w:rPr>
          <w:rFonts w:ascii="Arial" w:hAnsi="Arial" w:cs="Arial"/>
          <w:sz w:val="22"/>
          <w:szCs w:val="22"/>
        </w:rPr>
        <w:t xml:space="preserve"> subcutaneous doses of</w:t>
      </w:r>
      <w:r w:rsidRPr="003A75F6">
        <w:rPr>
          <w:rFonts w:ascii="Arial" w:hAnsi="Arial" w:cs="Arial"/>
          <w:sz w:val="22"/>
          <w:szCs w:val="22"/>
        </w:rPr>
        <w:t xml:space="preserve"> </w:t>
      </w:r>
      <w:r w:rsidR="003A75F6">
        <w:rPr>
          <w:rFonts w:ascii="Arial" w:hAnsi="Arial" w:cs="Arial"/>
          <w:sz w:val="22"/>
          <w:szCs w:val="22"/>
        </w:rPr>
        <w:t>buprenorphine</w:t>
      </w:r>
      <w:r w:rsidRPr="003A75F6">
        <w:rPr>
          <w:rFonts w:ascii="Arial" w:hAnsi="Arial" w:cs="Arial"/>
          <w:sz w:val="22"/>
          <w:szCs w:val="22"/>
        </w:rPr>
        <w:t xml:space="preserve"> (</w:t>
      </w:r>
      <w:proofErr w:type="spellStart"/>
      <w:r w:rsidR="003A75F6">
        <w:rPr>
          <w:rFonts w:ascii="Arial" w:hAnsi="Arial" w:cs="Arial"/>
          <w:sz w:val="22"/>
          <w:szCs w:val="22"/>
        </w:rPr>
        <w:t>Buprenex</w:t>
      </w:r>
      <w:proofErr w:type="spellEnd"/>
      <w:r w:rsidR="00A853EC">
        <w:rPr>
          <w:rFonts w:ascii="Arial" w:hAnsi="Arial" w:cs="Arial"/>
          <w:sz w:val="22"/>
          <w:szCs w:val="22"/>
        </w:rPr>
        <w:t xml:space="preserve">, </w:t>
      </w:r>
      <w:r w:rsidR="005804E2">
        <w:rPr>
          <w:rFonts w:ascii="Arial" w:hAnsi="Arial" w:cs="Arial"/>
          <w:sz w:val="22"/>
          <w:szCs w:val="22"/>
        </w:rPr>
        <w:t xml:space="preserve">0.05-0.1 </w:t>
      </w:r>
      <w:r w:rsidR="00A853EC">
        <w:rPr>
          <w:rFonts w:ascii="Arial" w:hAnsi="Arial" w:cs="Arial"/>
          <w:sz w:val="22"/>
          <w:szCs w:val="22"/>
        </w:rPr>
        <w:t>mg/kg</w:t>
      </w:r>
      <w:r w:rsidRPr="003A75F6">
        <w:rPr>
          <w:rFonts w:ascii="Arial" w:hAnsi="Arial" w:cs="Arial"/>
          <w:sz w:val="22"/>
          <w:szCs w:val="22"/>
        </w:rPr>
        <w:t>) for analgesia</w:t>
      </w:r>
      <w:r w:rsidR="003A75F6">
        <w:rPr>
          <w:rFonts w:ascii="Arial" w:hAnsi="Arial" w:cs="Arial"/>
          <w:sz w:val="22"/>
          <w:szCs w:val="22"/>
        </w:rPr>
        <w:t xml:space="preserve">, </w:t>
      </w:r>
      <w:r w:rsidRPr="003A75F6">
        <w:rPr>
          <w:rFonts w:ascii="Arial" w:hAnsi="Arial" w:cs="Arial"/>
          <w:sz w:val="22"/>
          <w:szCs w:val="22"/>
        </w:rPr>
        <w:t>dexamethasone (</w:t>
      </w:r>
      <w:r w:rsidR="005804E2">
        <w:rPr>
          <w:rFonts w:ascii="Arial" w:hAnsi="Arial" w:cs="Arial"/>
          <w:sz w:val="22"/>
          <w:szCs w:val="22"/>
        </w:rPr>
        <w:t>0.2 mg/kg</w:t>
      </w:r>
      <w:r w:rsidRPr="003A75F6">
        <w:rPr>
          <w:rFonts w:ascii="Arial" w:hAnsi="Arial" w:cs="Arial"/>
          <w:sz w:val="22"/>
          <w:szCs w:val="22"/>
        </w:rPr>
        <w:t>) to reduce brain swelling</w:t>
      </w:r>
      <w:r w:rsidR="003A75F6">
        <w:rPr>
          <w:rFonts w:ascii="Arial" w:hAnsi="Arial" w:cs="Arial"/>
          <w:sz w:val="22"/>
          <w:szCs w:val="22"/>
        </w:rPr>
        <w:t xml:space="preserve">, and </w:t>
      </w:r>
      <w:proofErr w:type="spellStart"/>
      <w:r w:rsidR="003A75F6">
        <w:rPr>
          <w:rFonts w:ascii="Arial" w:hAnsi="Arial" w:cs="Arial"/>
          <w:sz w:val="22"/>
          <w:szCs w:val="22"/>
        </w:rPr>
        <w:t>bupivicane</w:t>
      </w:r>
      <w:proofErr w:type="spellEnd"/>
      <w:r w:rsidR="003A75F6">
        <w:rPr>
          <w:rFonts w:ascii="Arial" w:hAnsi="Arial" w:cs="Arial"/>
          <w:sz w:val="22"/>
          <w:szCs w:val="22"/>
        </w:rPr>
        <w:t xml:space="preserve"> (</w:t>
      </w:r>
      <w:r w:rsidR="005804E2">
        <w:rPr>
          <w:rFonts w:ascii="Arial" w:hAnsi="Arial" w:cs="Arial"/>
          <w:sz w:val="22"/>
          <w:szCs w:val="22"/>
        </w:rPr>
        <w:t>2 mg/kg</w:t>
      </w:r>
      <w:r w:rsidR="003A75F6">
        <w:rPr>
          <w:rFonts w:ascii="Arial" w:hAnsi="Arial" w:cs="Arial"/>
          <w:sz w:val="22"/>
          <w:szCs w:val="22"/>
        </w:rPr>
        <w:t>) for local anesthesia</w:t>
      </w:r>
      <w:r w:rsidRPr="003A75F6">
        <w:rPr>
          <w:rFonts w:ascii="Arial" w:hAnsi="Arial" w:cs="Arial"/>
          <w:sz w:val="22"/>
          <w:szCs w:val="22"/>
        </w:rPr>
        <w:t xml:space="preserve">. In mice undergoing electrophysiological experiments, two ground screws attached to ground wires were implanted in the left frontal lobe and right cerebellum, with an additional skull screw implanted over the left cerebellum to provide additional support. A small craniotomy was performed over the target stereotactic coordinates relative to bregma, -2.6mm anterior, -4.3mm lateral. </w:t>
      </w:r>
      <w:r w:rsidR="003A75F6">
        <w:rPr>
          <w:rFonts w:ascii="Arial" w:hAnsi="Arial" w:cs="Arial"/>
          <w:sz w:val="22"/>
          <w:szCs w:val="22"/>
        </w:rPr>
        <w:t>Either</w:t>
      </w:r>
      <w:r w:rsidRPr="003A75F6">
        <w:rPr>
          <w:rFonts w:ascii="Arial" w:hAnsi="Arial" w:cs="Arial"/>
          <w:sz w:val="22"/>
          <w:szCs w:val="22"/>
        </w:rPr>
        <w:t xml:space="preserve"> custom 16-channel</w:t>
      </w:r>
      <w:r w:rsidR="003A75F6">
        <w:rPr>
          <w:rFonts w:ascii="Arial" w:hAnsi="Arial" w:cs="Arial"/>
          <w:sz w:val="22"/>
          <w:szCs w:val="22"/>
        </w:rPr>
        <w:t xml:space="preserve"> </w:t>
      </w:r>
      <w:proofErr w:type="spellStart"/>
      <w:r w:rsidR="003A75F6">
        <w:rPr>
          <w:rFonts w:ascii="Arial" w:hAnsi="Arial" w:cs="Arial"/>
          <w:sz w:val="22"/>
          <w:szCs w:val="22"/>
        </w:rPr>
        <w:t>microdrives</w:t>
      </w:r>
      <w:proofErr w:type="spellEnd"/>
      <w:r w:rsidR="003A75F6">
        <w:rPr>
          <w:rFonts w:ascii="Arial" w:hAnsi="Arial" w:cs="Arial"/>
          <w:sz w:val="22"/>
          <w:szCs w:val="22"/>
        </w:rPr>
        <w:t>, 32-, or 64-channel shuttle drives (cite)</w:t>
      </w:r>
      <w:r w:rsidRPr="003A75F6">
        <w:rPr>
          <w:rFonts w:ascii="Arial" w:hAnsi="Arial" w:cs="Arial"/>
          <w:sz w:val="22"/>
          <w:szCs w:val="22"/>
        </w:rPr>
        <w:t xml:space="preserve"> </w:t>
      </w:r>
      <w:r w:rsidR="003A75F6">
        <w:rPr>
          <w:rFonts w:ascii="Arial" w:hAnsi="Arial" w:cs="Arial"/>
          <w:sz w:val="22"/>
          <w:szCs w:val="22"/>
        </w:rPr>
        <w:t xml:space="preserve">holding tetrode bundles of </w:t>
      </w:r>
      <w:r w:rsidRPr="003A75F6">
        <w:rPr>
          <w:rFonts w:ascii="Arial" w:hAnsi="Arial" w:cs="Arial"/>
          <w:sz w:val="22"/>
          <w:szCs w:val="22"/>
        </w:rPr>
        <w:t>polyimide-coated nichrome wires w</w:t>
      </w:r>
      <w:r w:rsidR="003A75F6">
        <w:rPr>
          <w:rFonts w:ascii="Arial" w:hAnsi="Arial" w:cs="Arial"/>
          <w:sz w:val="22"/>
          <w:szCs w:val="22"/>
        </w:rPr>
        <w:t>ere</w:t>
      </w:r>
      <w:r w:rsidRPr="003A75F6">
        <w:rPr>
          <w:rFonts w:ascii="Arial" w:hAnsi="Arial" w:cs="Arial"/>
          <w:sz w:val="22"/>
          <w:szCs w:val="22"/>
        </w:rPr>
        <w:t xml:space="preserve"> chronically implanted over auditory cortex, and tetrodes were lowered 800um below the pial surface. The exposed tetrodes were covered with </w:t>
      </w:r>
      <w:proofErr w:type="spellStart"/>
      <w:r w:rsidRPr="003A75F6">
        <w:rPr>
          <w:rFonts w:ascii="Arial" w:hAnsi="Arial" w:cs="Arial"/>
          <w:sz w:val="22"/>
          <w:szCs w:val="22"/>
        </w:rPr>
        <w:t>GelFoam</w:t>
      </w:r>
      <w:proofErr w:type="spellEnd"/>
      <w:r w:rsidRPr="003A75F6">
        <w:rPr>
          <w:rFonts w:ascii="Arial" w:hAnsi="Arial" w:cs="Arial"/>
          <w:sz w:val="22"/>
          <w:szCs w:val="22"/>
        </w:rPr>
        <w:t xml:space="preserve"> (</w:t>
      </w:r>
      <w:r w:rsidR="00A853EC">
        <w:rPr>
          <w:rFonts w:ascii="Arial" w:hAnsi="Arial" w:cs="Arial"/>
          <w:sz w:val="22"/>
          <w:szCs w:val="22"/>
        </w:rPr>
        <w:t>Pfizer</w:t>
      </w:r>
      <w:r w:rsidRPr="003A75F6">
        <w:rPr>
          <w:rFonts w:ascii="Arial" w:hAnsi="Arial" w:cs="Arial"/>
          <w:sz w:val="22"/>
          <w:szCs w:val="22"/>
        </w:rPr>
        <w:t xml:space="preserve">) </w:t>
      </w:r>
      <w:r w:rsidR="003A75F6">
        <w:rPr>
          <w:rFonts w:ascii="Arial" w:hAnsi="Arial" w:cs="Arial"/>
          <w:sz w:val="22"/>
          <w:szCs w:val="22"/>
        </w:rPr>
        <w:t xml:space="preserve">or sterile silicone lubricant </w:t>
      </w:r>
      <w:r w:rsidRPr="003A75F6">
        <w:rPr>
          <w:rFonts w:ascii="Arial" w:hAnsi="Arial" w:cs="Arial"/>
          <w:sz w:val="22"/>
          <w:szCs w:val="22"/>
        </w:rPr>
        <w:t xml:space="preserve">and </w:t>
      </w:r>
      <w:r w:rsidR="003A75F6">
        <w:rPr>
          <w:rFonts w:ascii="Arial" w:hAnsi="Arial" w:cs="Arial"/>
          <w:sz w:val="22"/>
          <w:szCs w:val="22"/>
        </w:rPr>
        <w:t xml:space="preserve">sealed with </w:t>
      </w:r>
      <w:r w:rsidR="00A853EC">
        <w:rPr>
          <w:rFonts w:ascii="Arial" w:hAnsi="Arial" w:cs="Arial"/>
          <w:sz w:val="22"/>
          <w:szCs w:val="22"/>
        </w:rPr>
        <w:t>Kw</w:t>
      </w:r>
      <w:r w:rsidR="00A853EC" w:rsidRPr="003A75F6">
        <w:rPr>
          <w:rFonts w:ascii="Arial" w:hAnsi="Arial" w:cs="Arial"/>
          <w:sz w:val="22"/>
          <w:szCs w:val="22"/>
        </w:rPr>
        <w:t>ik</w:t>
      </w:r>
      <w:r w:rsidR="00A853EC">
        <w:rPr>
          <w:rFonts w:ascii="Arial" w:hAnsi="Arial" w:cs="Arial"/>
          <w:sz w:val="22"/>
          <w:szCs w:val="22"/>
        </w:rPr>
        <w:t>-</w:t>
      </w:r>
      <w:r w:rsidR="00A853EC" w:rsidRPr="003A75F6">
        <w:rPr>
          <w:rFonts w:ascii="Arial" w:hAnsi="Arial" w:cs="Arial"/>
          <w:sz w:val="22"/>
          <w:szCs w:val="22"/>
        </w:rPr>
        <w:t xml:space="preserve">Cast </w:t>
      </w:r>
      <w:r w:rsidRPr="003A75F6">
        <w:rPr>
          <w:rFonts w:ascii="Arial" w:hAnsi="Arial" w:cs="Arial"/>
          <w:sz w:val="22"/>
          <w:szCs w:val="22"/>
        </w:rPr>
        <w:t>(</w:t>
      </w:r>
      <w:r w:rsidR="00A853EC">
        <w:rPr>
          <w:rFonts w:ascii="Arial" w:hAnsi="Arial" w:cs="Arial"/>
          <w:sz w:val="22"/>
          <w:szCs w:val="22"/>
        </w:rPr>
        <w:t>World Precision Instruments</w:t>
      </w:r>
      <w:r w:rsidRPr="003A75F6">
        <w:rPr>
          <w:rFonts w:ascii="Arial" w:hAnsi="Arial" w:cs="Arial"/>
          <w:sz w:val="22"/>
          <w:szCs w:val="22"/>
        </w:rPr>
        <w:t xml:space="preserve">). The plastic body of the </w:t>
      </w:r>
      <w:proofErr w:type="spellStart"/>
      <w:r w:rsidRPr="003A75F6">
        <w:rPr>
          <w:rFonts w:ascii="Arial" w:hAnsi="Arial" w:cs="Arial"/>
          <w:sz w:val="22"/>
          <w:szCs w:val="22"/>
        </w:rPr>
        <w:t>microdrive</w:t>
      </w:r>
      <w:proofErr w:type="spellEnd"/>
      <w:r w:rsidRPr="003A75F6">
        <w:rPr>
          <w:rFonts w:ascii="Arial" w:hAnsi="Arial" w:cs="Arial"/>
          <w:sz w:val="22"/>
          <w:szCs w:val="22"/>
        </w:rPr>
        <w:t xml:space="preserve"> and a custom </w:t>
      </w:r>
      <w:r w:rsidR="00FD7B8A">
        <w:rPr>
          <w:rFonts w:ascii="Arial" w:hAnsi="Arial" w:cs="Arial"/>
          <w:sz w:val="22"/>
          <w:szCs w:val="22"/>
        </w:rPr>
        <w:t>stainless-steel</w:t>
      </w:r>
      <w:r w:rsidRPr="003A75F6">
        <w:rPr>
          <w:rFonts w:ascii="Arial" w:hAnsi="Arial" w:cs="Arial"/>
          <w:sz w:val="22"/>
          <w:szCs w:val="22"/>
        </w:rPr>
        <w:t xml:space="preserve"> headplate were secured to the skull using dental cement (C&amp;B </w:t>
      </w:r>
      <w:proofErr w:type="spellStart"/>
      <w:r w:rsidRPr="003A75F6">
        <w:rPr>
          <w:rFonts w:ascii="Arial" w:hAnsi="Arial" w:cs="Arial"/>
          <w:sz w:val="22"/>
          <w:szCs w:val="22"/>
        </w:rPr>
        <w:t>Metabond</w:t>
      </w:r>
      <w:proofErr w:type="spellEnd"/>
      <w:r w:rsidRPr="003A75F6">
        <w:rPr>
          <w:rFonts w:ascii="Arial" w:hAnsi="Arial" w:cs="Arial"/>
          <w:sz w:val="22"/>
          <w:szCs w:val="22"/>
        </w:rPr>
        <w:t>) and acrylic (Lang Dental). Mice undergoing only behavioral experiments were implanted with two skull screws in the cerebellum, and a headplate was mounted on the skull as previously described. An antibiotic (</w:t>
      </w:r>
      <w:proofErr w:type="spellStart"/>
      <w:r w:rsidRPr="003A75F6">
        <w:rPr>
          <w:rFonts w:ascii="Arial" w:hAnsi="Arial" w:cs="Arial"/>
          <w:sz w:val="22"/>
          <w:szCs w:val="22"/>
        </w:rPr>
        <w:t>Baytril</w:t>
      </w:r>
      <w:proofErr w:type="spellEnd"/>
      <w:r w:rsidRPr="003A75F6">
        <w:rPr>
          <w:rFonts w:ascii="Arial" w:hAnsi="Arial" w:cs="Arial"/>
          <w:sz w:val="22"/>
          <w:szCs w:val="22"/>
        </w:rPr>
        <w:t xml:space="preserve">, </w:t>
      </w:r>
      <w:r w:rsidR="005804E2">
        <w:rPr>
          <w:rFonts w:ascii="Arial" w:hAnsi="Arial" w:cs="Arial"/>
          <w:sz w:val="22"/>
          <w:szCs w:val="22"/>
        </w:rPr>
        <w:t>5mg/kg</w:t>
      </w:r>
      <w:r w:rsidRPr="003A75F6">
        <w:rPr>
          <w:rFonts w:ascii="Arial" w:hAnsi="Arial" w:cs="Arial"/>
          <w:sz w:val="22"/>
          <w:szCs w:val="22"/>
        </w:rPr>
        <w:t>) and analgesic (Meloxicam,</w:t>
      </w:r>
      <w:r w:rsidR="005804E2">
        <w:rPr>
          <w:rFonts w:ascii="Arial" w:hAnsi="Arial" w:cs="Arial"/>
          <w:sz w:val="22"/>
          <w:szCs w:val="22"/>
        </w:rPr>
        <w:t xml:space="preserve"> 5mg/kg</w:t>
      </w:r>
      <w:r w:rsidRPr="003A75F6">
        <w:rPr>
          <w:rFonts w:ascii="Arial" w:hAnsi="Arial" w:cs="Arial"/>
          <w:sz w:val="22"/>
          <w:szCs w:val="22"/>
        </w:rPr>
        <w:t>) were administered daily (for 3 days) during recovery.</w:t>
      </w:r>
    </w:p>
    <w:p w14:paraId="350517D1" w14:textId="77777777" w:rsidR="008949ED" w:rsidRPr="003A75F6" w:rsidRDefault="008949ED" w:rsidP="00783F2B">
      <w:pPr>
        <w:ind w:firstLine="360"/>
        <w:jc w:val="both"/>
        <w:rPr>
          <w:rFonts w:ascii="Arial" w:hAnsi="Arial" w:cs="Arial"/>
          <w:sz w:val="22"/>
          <w:szCs w:val="22"/>
        </w:rPr>
      </w:pPr>
    </w:p>
    <w:p w14:paraId="2765DBB1" w14:textId="4B35FBA6" w:rsidR="00E4728D" w:rsidRDefault="008949ED" w:rsidP="00783F2B">
      <w:pPr>
        <w:jc w:val="both"/>
        <w:rPr>
          <w:rFonts w:ascii="Arial" w:hAnsi="Arial" w:cs="Arial"/>
          <w:sz w:val="22"/>
          <w:szCs w:val="22"/>
        </w:rPr>
      </w:pPr>
      <w:r w:rsidRPr="003A75F6">
        <w:rPr>
          <w:rFonts w:ascii="Arial" w:hAnsi="Arial" w:cs="Arial"/>
          <w:i/>
          <w:iCs/>
          <w:sz w:val="22"/>
          <w:szCs w:val="22"/>
        </w:rPr>
        <w:t xml:space="preserve">Water </w:t>
      </w:r>
      <w:r w:rsidR="008754D8">
        <w:rPr>
          <w:rFonts w:ascii="Arial" w:hAnsi="Arial" w:cs="Arial"/>
          <w:i/>
          <w:iCs/>
          <w:sz w:val="22"/>
          <w:szCs w:val="22"/>
        </w:rPr>
        <w:t>r</w:t>
      </w:r>
      <w:r w:rsidRPr="003A75F6">
        <w:rPr>
          <w:rFonts w:ascii="Arial" w:hAnsi="Arial" w:cs="Arial"/>
          <w:i/>
          <w:iCs/>
          <w:sz w:val="22"/>
          <w:szCs w:val="22"/>
        </w:rPr>
        <w:t>estriction</w:t>
      </w:r>
      <w:r w:rsidRPr="003A75F6">
        <w:rPr>
          <w:rFonts w:ascii="Arial" w:hAnsi="Arial" w:cs="Arial"/>
          <w:sz w:val="22"/>
          <w:szCs w:val="22"/>
        </w:rPr>
        <w:t xml:space="preserve">. </w:t>
      </w:r>
    </w:p>
    <w:p w14:paraId="1F6F8E56" w14:textId="4CA3669D"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Following surgical recovery (3 d</w:t>
      </w:r>
      <w:r w:rsidR="005804E2">
        <w:rPr>
          <w:rFonts w:ascii="Arial" w:hAnsi="Arial" w:cs="Arial"/>
          <w:sz w:val="22"/>
          <w:szCs w:val="22"/>
        </w:rPr>
        <w:t>ays</w:t>
      </w:r>
      <w:r w:rsidRPr="003A75F6">
        <w:rPr>
          <w:rFonts w:ascii="Arial" w:hAnsi="Arial" w:cs="Arial"/>
          <w:sz w:val="22"/>
          <w:szCs w:val="22"/>
        </w:rPr>
        <w:t xml:space="preserve"> post</w:t>
      </w:r>
      <w:r w:rsidR="00FD7B8A">
        <w:rPr>
          <w:rFonts w:ascii="Arial" w:hAnsi="Arial" w:cs="Arial"/>
          <w:sz w:val="22"/>
          <w:szCs w:val="22"/>
        </w:rPr>
        <w:t>-</w:t>
      </w:r>
      <w:r w:rsidRPr="003A75F6">
        <w:rPr>
          <w:rFonts w:ascii="Arial" w:hAnsi="Arial" w:cs="Arial"/>
          <w:sz w:val="22"/>
          <w:szCs w:val="22"/>
        </w:rPr>
        <w:t>op</w:t>
      </w:r>
      <w:r w:rsidR="00FD7B8A">
        <w:rPr>
          <w:rFonts w:ascii="Arial" w:hAnsi="Arial" w:cs="Arial"/>
          <w:sz w:val="22"/>
          <w:szCs w:val="22"/>
        </w:rPr>
        <w:t>eration</w:t>
      </w:r>
      <w:r w:rsidRPr="003A75F6">
        <w:rPr>
          <w:rFonts w:ascii="Arial" w:hAnsi="Arial" w:cs="Arial"/>
          <w:sz w:val="22"/>
          <w:szCs w:val="22"/>
        </w:rPr>
        <w:t xml:space="preserve">), each mouse’s weight was monitored for three </w:t>
      </w:r>
      <w:r w:rsidR="00FD7B8A">
        <w:rPr>
          <w:rFonts w:ascii="Arial" w:hAnsi="Arial" w:cs="Arial"/>
          <w:sz w:val="22"/>
          <w:szCs w:val="22"/>
        </w:rPr>
        <w:t xml:space="preserve">additional </w:t>
      </w:r>
      <w:r w:rsidRPr="003A75F6">
        <w:rPr>
          <w:rFonts w:ascii="Arial" w:hAnsi="Arial" w:cs="Arial"/>
          <w:sz w:val="22"/>
          <w:szCs w:val="22"/>
        </w:rPr>
        <w:t>days to establish a baseline weight. Over the next seven days, mice were water deprived, beginning with a daily ration of 120uL/g and gradually decreasing their ration to 40-50</w:t>
      </w:r>
      <w:r w:rsidRPr="003A75F6">
        <w:rPr>
          <w:rFonts w:ascii="Arial" w:hAnsi="Arial" w:cs="Arial"/>
          <w:color w:val="222222"/>
          <w:sz w:val="22"/>
          <w:szCs w:val="22"/>
          <w:shd w:val="clear" w:color="auto" w:fill="FFFFFF"/>
        </w:rPr>
        <w:t>u</w:t>
      </w:r>
      <w:r w:rsidRPr="003A75F6">
        <w:rPr>
          <w:rFonts w:ascii="Arial" w:hAnsi="Arial" w:cs="Arial"/>
          <w:sz w:val="22"/>
          <w:szCs w:val="22"/>
        </w:rPr>
        <w:t>L/g. During the task, if mice did not receive their full ration, the remainder of their ration was provided in their home cage. Mouse weight relative to baseline was monitored during all stages of water restriction. Additional health signs were used to determine a health score and subsequent treatment plan if a mouse lost more than 20% of baseline weight, as described by previously published methods</w:t>
      </w:r>
      <w:r w:rsidR="002420F7">
        <w:rPr>
          <w:rFonts w:ascii="Arial" w:hAnsi="Arial" w:cs="Arial"/>
          <w:sz w:val="22"/>
          <w:szCs w:val="22"/>
        </w:rPr>
        <w:fldChar w:fldCharType="begin" w:fldLock="1"/>
      </w:r>
      <w:r w:rsidR="005E6A59">
        <w:rPr>
          <w:rFonts w:ascii="Arial" w:hAnsi="Arial" w:cs="Arial"/>
          <w:sz w:val="22"/>
          <w:szCs w:val="22"/>
        </w:rPr>
        <w:instrText>ADDIN CSL_CITATION {"citationItems":[{"id":"ITEM-1","itemData":{"DOI":"10.1371/journal.pone.0088678","ISSN":"19326203","PMID":"24520413","abstract":"The mouse is an increasingly prominent model for the analysis of mammalian neuronal circuits. Neural circuits ultimately have to be probed during behaviors that engage the circuits. Linking circuit dynamics to behavior requires precise control of sensory stimuli and measurement of body movements. Head-fixation has been used for behavioral research, particularly in non-human primates, to facilitate precise stimulus control, behavioral monitoring and neural recording. However, choicebased, perceptual decision tasks by head-fixed mice have only recently been introduced. Training mice relies on motivating mice using water restriction. Here we describe procedures for head-fixation, water restriction and behavioral training for head-fixed mice, with a focus on active, whisker-based tactile behaviors. In these experiments mice had restricted access to water (typically 1 ml/day). After ten days of water restriction, body weight stabilized at approximately 80% of initial weight. At that point mice were trained to discriminate sensory stimuli using operant conditioning. Head-fixed mice reported stimuli by licking in go/no-go tasks and also using a forced choice paradigm using a dual lickport. In some cases mice learned to discriminate sensory stimuli in a few trials within the first behavioral session. Delay epochs lasting a second or more were used to separate sensation (e.g. tactile exploration) and action (i.e. licking). Mice performed a variety of perceptual decision tasks with high performance for hundreds of trials per behavioral session. Up to four months of continuous water restriction showed no adverse health effects. Behavioral performance correlated with the degree of water restriction, supporting the importance of controlling access to water. These behavioral paradigms can be combined with cellular resolution imaging, random access photostimulation, and whole cell recordings. © 2014 Guo et al.","author":[{"dropping-particle":"V.","family":"Guo","given":"Zengcai","non-dropping-particle":"","parse-names":false,"suffix":""},{"dropping-particle":"","family":"Hires","given":"S. Andrew","non-dropping-particle":"","parse-names":false,"suffix":""},{"dropping-particle":"","family":"Li","given":"Nuo","non-dropping-particle":"","parse-names":false,"suffix":""},{"dropping-particle":"","family":"O'Connor","given":"Daniel H.","non-dropping-particle":"","parse-names":false,"suffix":""},{"dropping-particle":"","family":"Komiyama","given":"Takaki","non-dropping-particle":"","parse-names":false,"suffix":""},{"dropping-particle":"","family":"Ophir","given":"Eran","non-dropping-particle":"","parse-names":false,"suffix":""},{"dropping-particle":"","family":"Huber","given":"Daniel","non-dropping-particle":"","parse-names":false,"suffix":""},{"dropping-particle":"","family":"Bonardi","given":"Claudia","non-dropping-particle":"","parse-names":false,"suffix":""},{"dropping-particle":"","family":"Morandell","given":"Karin","non-dropping-particle":"","parse-names":false,"suffix":""},{"dropping-particle":"","family":"Gutnisky","given":"Diego","non-dropping-particle":"","parse-names":false,"suffix":""},{"dropping-particle":"","family":"Peron","given":"Simon","non-dropping-particle":"","parse-names":false,"suffix":""},{"dropping-particle":"","family":"Xu","given":"Ning Long","non-dropping-particle":"","parse-names":false,"suffix":""},{"dropping-particle":"","family":"Cox","given":"James","non-dropping-particle":"","parse-names":false,"suffix":""},{"dropping-particle":"","family":"Svoboda","given":"Karel","non-dropping-particle":"","parse-names":false,"suffix":""}],"container-title":"PLoS ONE","id":"ITEM-1","issue":"2","issued":{"date-parts":[["2014","2","10"]]},"publisher":"Public Library of Science","title":"Procedures for behavioral experiments in head-fixed mice","type":"article-journal","volume":"9"},"uris":["http://www.mendeley.com/documents/?uuid=aac4deab-ab2f-3c87-aff9-e0cdb63a0162"]}],"mendeley":{"formattedCitation":"&lt;sup&gt;83&lt;/sup&gt;","plainTextFormattedCitation":"83","previouslyFormattedCitation":"&lt;sup&gt;85&lt;/sup&gt;"},"properties":{"noteIndex":0},"schema":"https://github.com/citation-style-language/schema/raw/master/csl-citation.json"}</w:instrText>
      </w:r>
      <w:r w:rsidR="002420F7">
        <w:rPr>
          <w:rFonts w:ascii="Arial" w:hAnsi="Arial" w:cs="Arial"/>
          <w:sz w:val="22"/>
          <w:szCs w:val="22"/>
        </w:rPr>
        <w:fldChar w:fldCharType="separate"/>
      </w:r>
      <w:r w:rsidR="005E6A59" w:rsidRPr="005E6A59">
        <w:rPr>
          <w:rFonts w:ascii="Arial" w:hAnsi="Arial" w:cs="Arial"/>
          <w:noProof/>
          <w:sz w:val="22"/>
          <w:szCs w:val="22"/>
          <w:vertAlign w:val="superscript"/>
        </w:rPr>
        <w:t>83</w:t>
      </w:r>
      <w:r w:rsidR="002420F7">
        <w:rPr>
          <w:rFonts w:ascii="Arial" w:hAnsi="Arial" w:cs="Arial"/>
          <w:sz w:val="22"/>
          <w:szCs w:val="22"/>
        </w:rPr>
        <w:fldChar w:fldCharType="end"/>
      </w:r>
      <w:r w:rsidRPr="003A75F6">
        <w:rPr>
          <w:rFonts w:ascii="Arial" w:hAnsi="Arial" w:cs="Arial"/>
          <w:sz w:val="22"/>
          <w:szCs w:val="22"/>
        </w:rPr>
        <w:t xml:space="preserve"> and approved by the Institutional Animal Care and Use Committee at the University of Pennsylvania.</w:t>
      </w:r>
    </w:p>
    <w:p w14:paraId="15B431D1" w14:textId="77777777" w:rsidR="008949ED" w:rsidRPr="003A75F6" w:rsidRDefault="008949ED" w:rsidP="00783F2B">
      <w:pPr>
        <w:ind w:firstLine="360"/>
        <w:jc w:val="both"/>
        <w:rPr>
          <w:rFonts w:ascii="Arial" w:hAnsi="Arial" w:cs="Arial"/>
          <w:sz w:val="22"/>
          <w:szCs w:val="22"/>
        </w:rPr>
      </w:pPr>
    </w:p>
    <w:p w14:paraId="525FE244" w14:textId="2EC7A5FF" w:rsidR="00E4728D" w:rsidRDefault="008949ED" w:rsidP="00783F2B">
      <w:pPr>
        <w:jc w:val="both"/>
        <w:rPr>
          <w:rFonts w:ascii="Arial" w:hAnsi="Arial" w:cs="Arial"/>
          <w:sz w:val="22"/>
          <w:szCs w:val="22"/>
        </w:rPr>
      </w:pPr>
      <w:r w:rsidRPr="003A75F6">
        <w:rPr>
          <w:rFonts w:ascii="Arial" w:hAnsi="Arial" w:cs="Arial"/>
          <w:i/>
          <w:iCs/>
          <w:sz w:val="22"/>
          <w:szCs w:val="22"/>
        </w:rPr>
        <w:t xml:space="preserve">Behavioral </w:t>
      </w:r>
      <w:r w:rsidR="008754D8">
        <w:rPr>
          <w:rFonts w:ascii="Arial" w:hAnsi="Arial" w:cs="Arial"/>
          <w:i/>
          <w:iCs/>
          <w:sz w:val="22"/>
          <w:szCs w:val="22"/>
        </w:rPr>
        <w:t>a</w:t>
      </w:r>
      <w:r w:rsidRPr="003A75F6">
        <w:rPr>
          <w:rFonts w:ascii="Arial" w:hAnsi="Arial" w:cs="Arial"/>
          <w:i/>
          <w:iCs/>
          <w:sz w:val="22"/>
          <w:szCs w:val="22"/>
        </w:rPr>
        <w:t>pparatus</w:t>
      </w:r>
      <w:r w:rsidRPr="003A75F6">
        <w:rPr>
          <w:rFonts w:ascii="Arial" w:hAnsi="Arial" w:cs="Arial"/>
          <w:sz w:val="22"/>
          <w:szCs w:val="22"/>
        </w:rPr>
        <w:t xml:space="preserve">. </w:t>
      </w:r>
    </w:p>
    <w:p w14:paraId="3CE7D7B9" w14:textId="3A0FF80D"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During the G</w:t>
      </w:r>
      <w:r w:rsidR="000808D8">
        <w:rPr>
          <w:rFonts w:ascii="Arial" w:hAnsi="Arial" w:cs="Arial"/>
          <w:sz w:val="22"/>
          <w:szCs w:val="22"/>
        </w:rPr>
        <w:t>O</w:t>
      </w:r>
      <w:r w:rsidRPr="003A75F6">
        <w:rPr>
          <w:rFonts w:ascii="Arial" w:hAnsi="Arial" w:cs="Arial"/>
          <w:sz w:val="22"/>
          <w:szCs w:val="22"/>
        </w:rPr>
        <w:t>/N</w:t>
      </w:r>
      <w:r w:rsidR="000808D8">
        <w:rPr>
          <w:rFonts w:ascii="Arial" w:hAnsi="Arial" w:cs="Arial"/>
          <w:sz w:val="22"/>
          <w:szCs w:val="22"/>
        </w:rPr>
        <w:t>O-</w:t>
      </w:r>
      <w:r w:rsidRPr="003A75F6">
        <w:rPr>
          <w:rFonts w:ascii="Arial" w:hAnsi="Arial" w:cs="Arial"/>
          <w:sz w:val="22"/>
          <w:szCs w:val="22"/>
        </w:rPr>
        <w:t>G</w:t>
      </w:r>
      <w:r w:rsidR="000808D8">
        <w:rPr>
          <w:rFonts w:ascii="Arial" w:hAnsi="Arial" w:cs="Arial"/>
          <w:sz w:val="22"/>
          <w:szCs w:val="22"/>
        </w:rPr>
        <w:t>O</w:t>
      </w:r>
      <w:r w:rsidRPr="003A75F6">
        <w:rPr>
          <w:rFonts w:ascii="Arial" w:hAnsi="Arial" w:cs="Arial"/>
          <w:sz w:val="22"/>
          <w:szCs w:val="22"/>
        </w:rPr>
        <w:t xml:space="preserve"> task, the mouse was head-fixed in a custom-built, acoustically isolated chamber. A capacitive touch sensor (AT42QT1010, </w:t>
      </w:r>
      <w:proofErr w:type="spellStart"/>
      <w:r w:rsidRPr="003A75F6">
        <w:rPr>
          <w:rFonts w:ascii="Arial" w:hAnsi="Arial" w:cs="Arial"/>
          <w:sz w:val="22"/>
          <w:szCs w:val="22"/>
        </w:rPr>
        <w:t>SparkFun</w:t>
      </w:r>
      <w:proofErr w:type="spellEnd"/>
      <w:r w:rsidRPr="003A75F6">
        <w:rPr>
          <w:rFonts w:ascii="Arial" w:hAnsi="Arial" w:cs="Arial"/>
          <w:sz w:val="22"/>
          <w:szCs w:val="22"/>
        </w:rPr>
        <w:t xml:space="preserve">) soldered to a lick spout monitored lick activity. Water rewards were dispensed from a gravity fed reservoir, controlled by a solenoid valve (161T011, Neptune Research) </w:t>
      </w:r>
      <w:r w:rsidR="003A75F6">
        <w:rPr>
          <w:rFonts w:ascii="Arial" w:hAnsi="Arial" w:cs="Arial"/>
          <w:sz w:val="22"/>
          <w:szCs w:val="22"/>
        </w:rPr>
        <w:t xml:space="preserve">calibrated to </w:t>
      </w:r>
      <w:r w:rsidRPr="003A75F6">
        <w:rPr>
          <w:rFonts w:ascii="Arial" w:hAnsi="Arial" w:cs="Arial"/>
          <w:sz w:val="22"/>
          <w:szCs w:val="22"/>
        </w:rPr>
        <w:t>deliver approximately 4-5uL of water per reward</w:t>
      </w:r>
      <w:r w:rsidR="00950B58">
        <w:rPr>
          <w:rFonts w:ascii="Arial" w:hAnsi="Arial" w:cs="Arial"/>
          <w:sz w:val="22"/>
          <w:szCs w:val="22"/>
        </w:rPr>
        <w:fldChar w:fldCharType="begin" w:fldLock="1"/>
      </w:r>
      <w:r w:rsidR="005E6A59">
        <w:rPr>
          <w:rFonts w:ascii="Arial" w:hAnsi="Arial" w:cs="Arial"/>
          <w:sz w:val="22"/>
          <w:szCs w:val="22"/>
        </w:rPr>
        <w:instrText xml:space="preserve">ADDIN CSL_CITATION {"citationItems":[{"id":"ITEM-1","itemData":{"DOI":"10.1016/j.neuron.2017.12.021","ISSN":"10974199","PMID":"29307709","abstract":"Tactile objects have both local geometry (shape) and broader macroscopic texture, but how these different spatial scales are simultaneously encoded during active touch is unknown. In the whisker system, we tested for a shared code based on localized whisker micromotions (stick-slips) and slip-evoked spikes. We trained mice to discriminate smooth from rough surfaces, including ridged gratings and sandpaper. Whisker slips locked to ridges and evoked temporally precise spikes (&lt;10 ms jitter) in somatosensory cortex (S1) that could resolve ridges with </w:instrText>
      </w:r>
      <w:r w:rsidR="005E6A59">
        <w:rPr>
          <w:rFonts w:ascii="Cambria Math" w:hAnsi="Cambria Math" w:cs="Cambria Math"/>
          <w:sz w:val="22"/>
          <w:szCs w:val="22"/>
        </w:rPr>
        <w:instrText>∼</w:instrText>
      </w:r>
      <w:r w:rsidR="005E6A59">
        <w:rPr>
          <w:rFonts w:ascii="Arial" w:hAnsi="Arial" w:cs="Arial"/>
          <w:sz w:val="22"/>
          <w:szCs w:val="22"/>
        </w:rPr>
        <w:instrText>1 mm accuracy. Slip-sensitive neurons also encoded touch and texture. On rough surfaces, both slip-evoked spikes and an additional non-slip signal elevated mean firing rate, allowing accurate rough-smooth texture decoding from population firing rate. Eighteen percent of neurons were selective among rough surfaces. Thus, slips elicit spatially and temporally precise spiking in S1 that simultaneously encodes local shape (ridges) and is integrated into a macroscopic firing rate code for roughness. Isett et al. test how local shape and texture are encoded during active whisker sensation. Local shape elicits stick-slip whisker motions and temporally precise spikes in somatosensory cortex. Spikes track local features and contribute to a firing rate code for roughness.","author":[{"dropping-particle":"","family":"Isett","given":"Brian R.","non-dropping-particle":"","parse-names":false,"suffix":""},{"dropping-particle":"","family":"Feasel","given":"Sierra H.","non-dropping-particle":"","parse-names":false,"suffix":""},{"dropping-particle":"","family":"Lane","given":"Monet A.","non-dropping-particle":"","parse-names":false,"suffix":""},{"dropping-particle":"","family":"Feldman","given":"Daniel E.","non-dropping-particle":"","parse-names":false,"suffix":""}],"container-title":"Neuron","id":"ITEM-1","issue":"2","issued":{"date-parts":[["2018","1","17"]]},"page":"418-433.e5","publisher":"Cell Press","title":"Slip-Based Coding of Local Shape and Texture in Mouse S1","type":"article-journal","volume":"97"},"uris":["http://www.mendeley.com/documents/?uuid=5210179a-c380-31d1-92ab-dd637cd7de40"]}],"mendeley":{"formattedCitation":"&lt;sup&gt;84&lt;/sup&gt;","plainTextFormattedCitation":"84","previouslyFormattedCitation":"&lt;sup&gt;86&lt;/sup&gt;"},"properties":{"noteIndex":0},"schema":"https://github.com/citation-style-language/schema/raw/master/csl-citation.json"}</w:instrText>
      </w:r>
      <w:r w:rsidR="00950B58">
        <w:rPr>
          <w:rFonts w:ascii="Arial" w:hAnsi="Arial" w:cs="Arial"/>
          <w:sz w:val="22"/>
          <w:szCs w:val="22"/>
        </w:rPr>
        <w:fldChar w:fldCharType="separate"/>
      </w:r>
      <w:r w:rsidR="005E6A59" w:rsidRPr="005E6A59">
        <w:rPr>
          <w:rFonts w:ascii="Arial" w:hAnsi="Arial" w:cs="Arial"/>
          <w:noProof/>
          <w:sz w:val="22"/>
          <w:szCs w:val="22"/>
          <w:vertAlign w:val="superscript"/>
        </w:rPr>
        <w:t>84</w:t>
      </w:r>
      <w:r w:rsidR="00950B58">
        <w:rPr>
          <w:rFonts w:ascii="Arial" w:hAnsi="Arial" w:cs="Arial"/>
          <w:sz w:val="22"/>
          <w:szCs w:val="22"/>
        </w:rPr>
        <w:fldChar w:fldCharType="end"/>
      </w:r>
      <w:r w:rsidR="00950B58">
        <w:rPr>
          <w:rFonts w:ascii="Arial" w:hAnsi="Arial" w:cs="Arial"/>
          <w:sz w:val="22"/>
          <w:szCs w:val="22"/>
        </w:rPr>
        <w:t>.</w:t>
      </w:r>
      <w:r w:rsidRPr="003A75F6">
        <w:rPr>
          <w:rFonts w:ascii="Arial" w:hAnsi="Arial" w:cs="Arial"/>
          <w:sz w:val="22"/>
          <w:szCs w:val="22"/>
        </w:rPr>
        <w:t xml:space="preserve"> Low</w:t>
      </w:r>
      <w:r w:rsidR="000808D8">
        <w:rPr>
          <w:rFonts w:ascii="Arial" w:hAnsi="Arial" w:cs="Arial"/>
          <w:sz w:val="22"/>
          <w:szCs w:val="22"/>
        </w:rPr>
        <w:t>-</w:t>
      </w:r>
      <w:r w:rsidRPr="003A75F6">
        <w:rPr>
          <w:rFonts w:ascii="Arial" w:hAnsi="Arial" w:cs="Arial"/>
          <w:sz w:val="22"/>
          <w:szCs w:val="22"/>
        </w:rPr>
        <w:t>level task logic</w:t>
      </w:r>
      <w:r w:rsidR="000808D8">
        <w:rPr>
          <w:rFonts w:ascii="Arial" w:hAnsi="Arial" w:cs="Arial"/>
          <w:sz w:val="22"/>
          <w:szCs w:val="22"/>
        </w:rPr>
        <w:t xml:space="preserve"> –</w:t>
      </w:r>
      <w:r w:rsidRPr="003A75F6">
        <w:rPr>
          <w:rFonts w:ascii="Arial" w:hAnsi="Arial" w:cs="Arial"/>
          <w:sz w:val="22"/>
          <w:szCs w:val="22"/>
        </w:rPr>
        <w:t xml:space="preserve"> such as lick detection, reward and timeout delivery, and task timing intervals</w:t>
      </w:r>
      <w:r w:rsidR="000808D8">
        <w:rPr>
          <w:rFonts w:ascii="Arial" w:hAnsi="Arial" w:cs="Arial"/>
          <w:sz w:val="22"/>
          <w:szCs w:val="22"/>
        </w:rPr>
        <w:t xml:space="preserve"> –</w:t>
      </w:r>
      <w:r w:rsidRPr="003A75F6">
        <w:rPr>
          <w:rFonts w:ascii="Arial" w:hAnsi="Arial" w:cs="Arial"/>
          <w:sz w:val="22"/>
          <w:szCs w:val="22"/>
        </w:rPr>
        <w:t xml:space="preserve"> was directly controlled by an Arduino Uno microprocessor running custom, low-latency software routines. High</w:t>
      </w:r>
      <w:r w:rsidR="000808D8">
        <w:rPr>
          <w:rFonts w:ascii="Arial" w:hAnsi="Arial" w:cs="Arial"/>
          <w:sz w:val="22"/>
          <w:szCs w:val="22"/>
        </w:rPr>
        <w:t>-</w:t>
      </w:r>
      <w:r w:rsidRPr="003A75F6">
        <w:rPr>
          <w:rFonts w:ascii="Arial" w:hAnsi="Arial" w:cs="Arial"/>
          <w:sz w:val="22"/>
          <w:szCs w:val="22"/>
        </w:rPr>
        <w:t>level task logic, such as trial randomization, stimulus buffering and presentation, and online data collection and analysis were controlled by custom MATLAB (</w:t>
      </w:r>
      <w:proofErr w:type="spellStart"/>
      <w:r w:rsidRPr="003A75F6">
        <w:rPr>
          <w:rFonts w:ascii="Arial" w:hAnsi="Arial" w:cs="Arial"/>
          <w:sz w:val="22"/>
          <w:szCs w:val="22"/>
        </w:rPr>
        <w:t>Mathworks</w:t>
      </w:r>
      <w:proofErr w:type="spellEnd"/>
      <w:r w:rsidRPr="003A75F6">
        <w:rPr>
          <w:rFonts w:ascii="Arial" w:hAnsi="Arial" w:cs="Arial"/>
          <w:sz w:val="22"/>
          <w:szCs w:val="22"/>
        </w:rPr>
        <w:t xml:space="preserve">) software communicating with the Arduino over a </w:t>
      </w:r>
      <w:r w:rsidR="000808D8">
        <w:rPr>
          <w:rFonts w:ascii="Arial" w:hAnsi="Arial" w:cs="Arial"/>
          <w:sz w:val="22"/>
          <w:szCs w:val="22"/>
        </w:rPr>
        <w:t xml:space="preserve">USB </w:t>
      </w:r>
      <w:r w:rsidRPr="003A75F6">
        <w:rPr>
          <w:rFonts w:ascii="Arial" w:hAnsi="Arial" w:cs="Arial"/>
          <w:sz w:val="22"/>
          <w:szCs w:val="22"/>
        </w:rPr>
        <w:t xml:space="preserve">serial port. Digital waveforms were converted to analog signals via a soundcard (Lynx E44, Lynx Studio Technology, Inc.) or a National Instruments card (NI PCIe-6353) and delivered through an ultrasonic transducer (MCPCT-G5100-4139, </w:t>
      </w:r>
      <w:proofErr w:type="spellStart"/>
      <w:r w:rsidRPr="003A75F6">
        <w:rPr>
          <w:rFonts w:ascii="Arial" w:hAnsi="Arial" w:cs="Arial"/>
          <w:sz w:val="22"/>
          <w:szCs w:val="22"/>
        </w:rPr>
        <w:t>Multicomp</w:t>
      </w:r>
      <w:proofErr w:type="spellEnd"/>
      <w:r w:rsidRPr="003A75F6">
        <w:rPr>
          <w:rFonts w:ascii="Arial" w:hAnsi="Arial" w:cs="Arial"/>
          <w:sz w:val="22"/>
          <w:szCs w:val="22"/>
        </w:rPr>
        <w:t>). The transducer was calibrated to have a flat frequency response between 3 kHz and 80 kHz using a 1/4-inch condenser microphone (</w:t>
      </w:r>
      <w:proofErr w:type="spellStart"/>
      <w:r w:rsidRPr="003A75F6">
        <w:rPr>
          <w:rFonts w:ascii="Arial" w:hAnsi="Arial" w:cs="Arial"/>
          <w:sz w:val="22"/>
          <w:szCs w:val="22"/>
        </w:rPr>
        <w:t>Brüel</w:t>
      </w:r>
      <w:proofErr w:type="spellEnd"/>
      <w:r w:rsidRPr="003A75F6">
        <w:rPr>
          <w:rFonts w:ascii="Arial" w:hAnsi="Arial" w:cs="Arial"/>
          <w:sz w:val="22"/>
          <w:szCs w:val="22"/>
        </w:rPr>
        <w:t xml:space="preserve"> &amp; </w:t>
      </w:r>
      <w:proofErr w:type="spellStart"/>
      <w:r w:rsidRPr="003A75F6">
        <w:rPr>
          <w:rFonts w:ascii="Arial" w:hAnsi="Arial" w:cs="Arial"/>
          <w:sz w:val="22"/>
          <w:szCs w:val="22"/>
        </w:rPr>
        <w:t>Kjær</w:t>
      </w:r>
      <w:proofErr w:type="spellEnd"/>
      <w:r w:rsidRPr="003A75F6">
        <w:rPr>
          <w:rFonts w:ascii="Arial" w:hAnsi="Arial" w:cs="Arial"/>
          <w:sz w:val="22"/>
          <w:szCs w:val="22"/>
        </w:rPr>
        <w:t>) positioned at the expected location of the mouse’s ear, as described previously</w:t>
      </w:r>
      <w:r w:rsidR="002420F7">
        <w:rPr>
          <w:rFonts w:ascii="Arial" w:hAnsi="Arial" w:cs="Arial"/>
          <w:b/>
          <w:bCs/>
          <w:sz w:val="22"/>
          <w:szCs w:val="22"/>
        </w:rPr>
        <w:fldChar w:fldCharType="begin" w:fldLock="1"/>
      </w:r>
      <w:r w:rsidR="005E6A59">
        <w:rPr>
          <w:rFonts w:ascii="Arial" w:hAnsi="Arial" w:cs="Arial"/>
          <w:b/>
          <w:bCs/>
          <w:sz w:val="22"/>
          <w:szCs w:val="22"/>
        </w:rPr>
        <w:instrText>ADDIN CSL_CITATION {"citationItems":[{"id":"ITEM-1","itemData":{"DOI":"10.1152/jn.00483.2012","ISBN":"1522-1598 (Electronic)\\r0022-3077 (Linking)","ISSN":"1522-1598","PMID":"23324323","abstract":"One of the central tasks of the mammalian auditory system is to represent information about acoustic communicative signals, such as vocalizations. However, the neuronal computations underlying vocalization encoding in the central auditory system are poorly understood. To learn how the rat auditory cortex encodes information about conspecific vocalizations, we presented a library of natural and temporally transformed ultrasonic vocalizations (USVs) to awake rats while recording neural activity in the primary auditory cortex (A1) with chronically implanted multielectrode probes. Many neurons reliably and selectively responded to USVs. The response strength to USVs correlated strongly with the response strength to frequency-modulated (FM) sweeps and the FM rate tuning index, suggesting that related mechanisms generate responses to USVs as to FM sweeps. The response strength further correlated with the neuron's best frequency, with the strongest responses produced by neurons whose best frequency was in the ultrasonic frequency range. For responses of each neuron to each stimulus group, we fitted a novel predictive model: a reduced generalized linear-nonlinear model (GLNM) that takes the frequency modulation and single-tone amplitude as the only two input parameters. The GLNM accurately predicted neuronal responses to previously unheard USVs, and its prediction accuracy was higher than that of an analogous spectrogram-based linear-nonlinear model. The response strength of neurons and the model prediction accuracy were higher for original, rather than temporally transformed, vocalizations. These results indicate that A1 processes original USVs differentially than transformed USVs, indicating preference for temporal statistics of the original vocalizations.","author":[{"dropping-particle":"","family":"Carruthers","given":"Isaac M","non-dropping-particle":"","parse-names":false,"suffix":""},{"dropping-particle":"","family":"Natan","given":"Ryan G","non-dropping-particle":"","parse-names":false,"suffix":""},{"dropping-particle":"","family":"Geffen","given":"Maria N","non-dropping-particle":"","parse-names":false,"suffix":""}],"container-title":"J Neurophysiol","id":"ITEM-1","issue":"7","issued":{"date-parts":[["2013"]]},"page":"1912-1927","title":"Encoding of ultrasonic vocalizations in the auditory cortex","type":"article-journal","volume":"109"},"uris":["http://www.mendeley.com/documents/?uuid=ad50ad12-ff8c-4ece-b2a0-9846dd0662ef"]},{"id":"ITEM-2","itemData":{"DOI":"10.1152/jn.00095.2015","ISSN":"0022-3077","author":[{"dropping-particle":"","family":"Carruthers","given":"Isaac M.","non-dropping-particle":"","parse-names":false,"suffix":""},{"dropping-particle":"","family":"Laplagne","given":"Diego a.","non-dropping-particle":"","parse-names":false,"suffix":""},{"dropping-particle":"","family":"Jaegle","given":"Andrew","non-dropping-particle":"","parse-names":false,"suffix":""},{"dropping-particle":"","family":"Briguglio","given":"John","non-dropping-particle":"","parse-names":false,"suffix":""},{"dropping-particle":"","family":"Mwilambwe-Tshilobo","given":"Laetitia","non-dropping-particle":"","parse-names":false,"suffix":""},{"dropping-particle":"","family":"Natan","given":"Ryan G.","non-dropping-particle":"","parse-names":false,"suffix":""},{"dropping-particle":"","family":"Geffen","given":"Maria Neimark","non-dropping-particle":"","parse-names":false,"suffix":""}],"container-title":"Journal of Neurophysiology","id":"ITEM-2","issue":"215","issued":{"date-parts":[["2015"]]},"page":"jn.00095.2015","title":"Emergence of invariant representation of vocalizations in the auditory cortex.","type":"article-journal"},"uris":["http://www.mendeley.com/documents/?uuid=c96e83a5-eb84-409d-980e-61a8ed47dfb4"]}],"mendeley":{"formattedCitation":"&lt;sup&gt;85,86&lt;/sup&gt;","plainTextFormattedCitation":"85,86","previouslyFormattedCitation":"&lt;sup&gt;87,88&lt;/sup&gt;"},"properties":{"noteIndex":0},"schema":"https://github.com/citation-style-language/schema/raw/master/csl-citation.json"}</w:instrText>
      </w:r>
      <w:r w:rsidR="002420F7">
        <w:rPr>
          <w:rFonts w:ascii="Arial" w:hAnsi="Arial" w:cs="Arial"/>
          <w:b/>
          <w:bCs/>
          <w:sz w:val="22"/>
          <w:szCs w:val="22"/>
        </w:rPr>
        <w:fldChar w:fldCharType="separate"/>
      </w:r>
      <w:r w:rsidR="005E6A59" w:rsidRPr="005E6A59">
        <w:rPr>
          <w:rFonts w:ascii="Arial" w:hAnsi="Arial" w:cs="Arial"/>
          <w:bCs/>
          <w:noProof/>
          <w:sz w:val="22"/>
          <w:szCs w:val="22"/>
          <w:vertAlign w:val="superscript"/>
        </w:rPr>
        <w:t>85,86</w:t>
      </w:r>
      <w:r w:rsidR="002420F7">
        <w:rPr>
          <w:rFonts w:ascii="Arial" w:hAnsi="Arial" w:cs="Arial"/>
          <w:b/>
          <w:bCs/>
          <w:sz w:val="22"/>
          <w:szCs w:val="22"/>
        </w:rPr>
        <w:fldChar w:fldCharType="end"/>
      </w:r>
      <w:r w:rsidRPr="003A75F6">
        <w:rPr>
          <w:rFonts w:ascii="Arial" w:hAnsi="Arial" w:cs="Arial"/>
          <w:sz w:val="22"/>
          <w:szCs w:val="22"/>
        </w:rPr>
        <w:t>. During electrophysiological recording sessions, licks were detected using an optical interrupt sensor (EE-SX771, Omron Automation), to prevent lick-related electrical artifacts</w:t>
      </w:r>
      <w:r w:rsidR="003A75F6">
        <w:rPr>
          <w:rFonts w:ascii="Arial" w:hAnsi="Arial" w:cs="Arial"/>
          <w:sz w:val="22"/>
          <w:szCs w:val="22"/>
        </w:rPr>
        <w:t xml:space="preserve"> introduced by contact with the capacitive sensor</w:t>
      </w:r>
      <w:r w:rsidRPr="003A75F6">
        <w:rPr>
          <w:rFonts w:ascii="Arial" w:hAnsi="Arial" w:cs="Arial"/>
          <w:sz w:val="22"/>
          <w:szCs w:val="22"/>
        </w:rPr>
        <w:t>.</w:t>
      </w:r>
    </w:p>
    <w:p w14:paraId="254BA1E9" w14:textId="77777777" w:rsidR="008949ED" w:rsidRPr="003A75F6" w:rsidRDefault="008949ED" w:rsidP="00783F2B">
      <w:pPr>
        <w:ind w:firstLine="360"/>
        <w:jc w:val="both"/>
        <w:rPr>
          <w:rFonts w:ascii="Arial" w:hAnsi="Arial" w:cs="Arial"/>
          <w:sz w:val="22"/>
          <w:szCs w:val="22"/>
        </w:rPr>
      </w:pPr>
    </w:p>
    <w:p w14:paraId="72BA1EB1" w14:textId="227C359D" w:rsidR="00E4728D" w:rsidRDefault="008949ED" w:rsidP="00783F2B">
      <w:pPr>
        <w:jc w:val="both"/>
        <w:rPr>
          <w:rFonts w:ascii="Arial" w:hAnsi="Arial" w:cs="Arial"/>
          <w:sz w:val="22"/>
          <w:szCs w:val="22"/>
        </w:rPr>
      </w:pPr>
      <w:r w:rsidRPr="003A75F6">
        <w:rPr>
          <w:rFonts w:ascii="Arial" w:hAnsi="Arial" w:cs="Arial"/>
          <w:i/>
          <w:iCs/>
          <w:sz w:val="22"/>
          <w:szCs w:val="22"/>
        </w:rPr>
        <w:t xml:space="preserve">Behavioral </w:t>
      </w:r>
      <w:r w:rsidR="008754D8">
        <w:rPr>
          <w:rFonts w:ascii="Arial" w:hAnsi="Arial" w:cs="Arial"/>
          <w:i/>
          <w:iCs/>
          <w:sz w:val="22"/>
          <w:szCs w:val="22"/>
        </w:rPr>
        <w:t>t</w:t>
      </w:r>
      <w:r w:rsidRPr="003A75F6">
        <w:rPr>
          <w:rFonts w:ascii="Arial" w:hAnsi="Arial" w:cs="Arial"/>
          <w:i/>
          <w:iCs/>
          <w:sz w:val="22"/>
          <w:szCs w:val="22"/>
        </w:rPr>
        <w:t>imeline</w:t>
      </w:r>
      <w:r w:rsidRPr="003A75F6">
        <w:rPr>
          <w:rFonts w:ascii="Arial" w:hAnsi="Arial" w:cs="Arial"/>
          <w:sz w:val="22"/>
          <w:szCs w:val="22"/>
        </w:rPr>
        <w:t xml:space="preserve">. </w:t>
      </w:r>
    </w:p>
    <w:p w14:paraId="618F28FB" w14:textId="437821EB"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 xml:space="preserve">Each mouse underwent four stages in the behavioral task: </w:t>
      </w:r>
      <w:r w:rsidR="003A75F6">
        <w:rPr>
          <w:rFonts w:ascii="Arial" w:hAnsi="Arial" w:cs="Arial"/>
          <w:sz w:val="22"/>
          <w:szCs w:val="22"/>
        </w:rPr>
        <w:t xml:space="preserve">1) </w:t>
      </w:r>
      <w:r w:rsidRPr="003A75F6">
        <w:rPr>
          <w:rFonts w:ascii="Arial" w:hAnsi="Arial" w:cs="Arial"/>
          <w:sz w:val="22"/>
          <w:szCs w:val="22"/>
        </w:rPr>
        <w:t xml:space="preserve">water restriction and habituation, </w:t>
      </w:r>
      <w:r w:rsidR="003A75F6">
        <w:rPr>
          <w:rFonts w:ascii="Arial" w:hAnsi="Arial" w:cs="Arial"/>
          <w:sz w:val="22"/>
          <w:szCs w:val="22"/>
        </w:rPr>
        <w:t xml:space="preserve">2) </w:t>
      </w:r>
      <w:r w:rsidRPr="003A75F6">
        <w:rPr>
          <w:rFonts w:ascii="Arial" w:hAnsi="Arial" w:cs="Arial"/>
          <w:sz w:val="22"/>
          <w:szCs w:val="22"/>
        </w:rPr>
        <w:t xml:space="preserve">behavioral training, </w:t>
      </w:r>
      <w:r w:rsidR="003A75F6">
        <w:rPr>
          <w:rFonts w:ascii="Arial" w:hAnsi="Arial" w:cs="Arial"/>
          <w:sz w:val="22"/>
          <w:szCs w:val="22"/>
        </w:rPr>
        <w:t xml:space="preserve">3) </w:t>
      </w:r>
      <w:r w:rsidRPr="003A75F6">
        <w:rPr>
          <w:rFonts w:ascii="Arial" w:hAnsi="Arial" w:cs="Arial"/>
          <w:sz w:val="22"/>
          <w:szCs w:val="22"/>
        </w:rPr>
        <w:t>psychometric testing, and</w:t>
      </w:r>
      <w:r w:rsidR="003A75F6">
        <w:rPr>
          <w:rFonts w:ascii="Arial" w:hAnsi="Arial" w:cs="Arial"/>
          <w:sz w:val="22"/>
          <w:szCs w:val="22"/>
        </w:rPr>
        <w:t>, 4)</w:t>
      </w:r>
      <w:r w:rsidRPr="003A75F6">
        <w:rPr>
          <w:rFonts w:ascii="Arial" w:hAnsi="Arial" w:cs="Arial"/>
          <w:sz w:val="22"/>
          <w:szCs w:val="22"/>
        </w:rPr>
        <w:t xml:space="preserve"> offset testing. During the induction of water restriction, mice </w:t>
      </w:r>
      <w:r w:rsidRPr="003A75F6">
        <w:rPr>
          <w:rFonts w:ascii="Arial" w:hAnsi="Arial" w:cs="Arial"/>
          <w:sz w:val="22"/>
          <w:szCs w:val="22"/>
        </w:rPr>
        <w:lastRenderedPageBreak/>
        <w:t xml:space="preserve">were simultaneously habituated to head-fixation in the behavioral chambers and receiving water through the lick spout, by providing a water reward for any licks separated by more than 2 s. After the mouse began to receive its entire ration by licking in the booth, behavioral training was initiated (typically 1 week). Each mouse was initially trained and tested in one contrast condition (see </w:t>
      </w:r>
      <w:r w:rsidRPr="003A75F6">
        <w:rPr>
          <w:rFonts w:ascii="Arial" w:hAnsi="Arial" w:cs="Arial"/>
          <w:i/>
          <w:iCs/>
          <w:sz w:val="22"/>
          <w:szCs w:val="22"/>
        </w:rPr>
        <w:t>Stimuli</w:t>
      </w:r>
      <w:r w:rsidRPr="003A75F6">
        <w:rPr>
          <w:rFonts w:ascii="Arial" w:hAnsi="Arial" w:cs="Arial"/>
          <w:sz w:val="22"/>
          <w:szCs w:val="22"/>
        </w:rPr>
        <w:t xml:space="preserve">), with the initial training condition counterbalanced across mice. Behavioral performance was monitored during training, and mice were considered trained after completing at least three consecutive sessions with over 80% percent correct (~2-3 weeks). After completing training, behavioral thresholds were measured during at least three sessions in which psychometric stimuli were presented (see </w:t>
      </w:r>
      <w:r w:rsidRPr="003A75F6">
        <w:rPr>
          <w:rFonts w:ascii="Arial" w:hAnsi="Arial" w:cs="Arial"/>
          <w:i/>
          <w:iCs/>
          <w:sz w:val="22"/>
          <w:szCs w:val="22"/>
        </w:rPr>
        <w:t>Stimuli</w:t>
      </w:r>
      <w:r w:rsidRPr="003A75F6">
        <w:rPr>
          <w:rFonts w:ascii="Arial" w:hAnsi="Arial" w:cs="Arial"/>
          <w:sz w:val="22"/>
          <w:szCs w:val="22"/>
        </w:rPr>
        <w:t xml:space="preserve">). After estimating the behavioral threshold for each mouse, offset stimulus sets were generated using threshold-level targets. After completion of at least three sessions in the offset task, each mouse was then retrained on the remaining contrast condition. Upon reaching the training criterion of 80% in the new contrast condition, mice were then tested in the psychometric and offset tasks as previously described. For mice in electrophysiological experiments, this sequence of training and testing was continued until the recording site yielded less than three units, or until the mouse stopped </w:t>
      </w:r>
      <w:r w:rsidR="002373E5">
        <w:rPr>
          <w:rFonts w:ascii="Arial" w:hAnsi="Arial" w:cs="Arial"/>
          <w:sz w:val="22"/>
          <w:szCs w:val="22"/>
        </w:rPr>
        <w:t>performing</w:t>
      </w:r>
      <w:r w:rsidRPr="003A75F6">
        <w:rPr>
          <w:rFonts w:ascii="Arial" w:hAnsi="Arial" w:cs="Arial"/>
          <w:sz w:val="22"/>
          <w:szCs w:val="22"/>
        </w:rPr>
        <w:t xml:space="preserve"> in the task.</w:t>
      </w:r>
    </w:p>
    <w:p w14:paraId="4C240E02" w14:textId="77777777" w:rsidR="008949ED" w:rsidRPr="003A75F6" w:rsidRDefault="008949ED" w:rsidP="00783F2B">
      <w:pPr>
        <w:ind w:firstLine="360"/>
        <w:jc w:val="both"/>
        <w:rPr>
          <w:rFonts w:ascii="Arial" w:hAnsi="Arial" w:cs="Arial"/>
          <w:sz w:val="22"/>
          <w:szCs w:val="22"/>
        </w:rPr>
      </w:pPr>
    </w:p>
    <w:p w14:paraId="3334935E" w14:textId="77777777" w:rsidR="00E4728D" w:rsidRDefault="008949ED" w:rsidP="00783F2B">
      <w:pPr>
        <w:jc w:val="both"/>
        <w:rPr>
          <w:rFonts w:ascii="Arial" w:hAnsi="Arial" w:cs="Arial"/>
          <w:sz w:val="22"/>
          <w:szCs w:val="22"/>
        </w:rPr>
      </w:pPr>
      <w:r w:rsidRPr="002373E5">
        <w:rPr>
          <w:rFonts w:ascii="Arial" w:hAnsi="Arial" w:cs="Arial"/>
          <w:i/>
          <w:iCs/>
          <w:sz w:val="22"/>
          <w:szCs w:val="22"/>
        </w:rPr>
        <w:t>Stimuli</w:t>
      </w:r>
      <w:r w:rsidRPr="003A75F6">
        <w:rPr>
          <w:rFonts w:ascii="Arial" w:hAnsi="Arial" w:cs="Arial"/>
          <w:sz w:val="22"/>
          <w:szCs w:val="22"/>
        </w:rPr>
        <w:t xml:space="preserve">. </w:t>
      </w:r>
    </w:p>
    <w:p w14:paraId="1E3A40FD" w14:textId="760FFB4E"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All stimuli were created in MATLAB and sampled at 192 kHz or 200 kHz and 32-bit resolution. A set of dynamic random chords (DRCs) were created with different contrasts, similarly to those described in previous studies</w:t>
      </w:r>
      <w:r w:rsidR="002420F7">
        <w:rPr>
          <w:rFonts w:ascii="Arial" w:hAnsi="Arial" w:cs="Arial"/>
          <w:b/>
          <w:bCs/>
          <w:sz w:val="22"/>
          <w:szCs w:val="22"/>
        </w:rPr>
        <w:fldChar w:fldCharType="begin" w:fldLock="1"/>
      </w:r>
      <w:r w:rsidR="00DB7221">
        <w:rPr>
          <w:rFonts w:ascii="Arial" w:hAnsi="Arial" w:cs="Arial"/>
          <w:b/>
          <w:bCs/>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cortex","type":"article-journal","volume":"120"},"uris":["http://www.mendeley.com/documents/?uuid=25ee5cfc-bee6-43e3-af9b-e7453e5f03cc"]},{"id":"ITEM-3","itemData":{"DOI":"10.1038/s41467-019-14163-5","ISSN":"20411723","PMID":"31949136","abstract":"Neural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Communications","id":"ITEM-3","issue":"1","issued":{"date-parts":[["2020","12","1"]]},"page":"1-13","publisher":"Nature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14,17,24&lt;/sup&gt;","plainTextFormattedCitation":"14,17,24","previouslyFormattedCitation":"&lt;sup&gt;14,17,24&lt;/sup&gt;"},"properties":{"noteIndex":0},"schema":"https://github.com/citation-style-language/schema/raw/master/csl-citation.json"}</w:instrText>
      </w:r>
      <w:r w:rsidR="002420F7">
        <w:rPr>
          <w:rFonts w:ascii="Arial" w:hAnsi="Arial" w:cs="Arial"/>
          <w:b/>
          <w:bCs/>
          <w:sz w:val="22"/>
          <w:szCs w:val="22"/>
        </w:rPr>
        <w:fldChar w:fldCharType="separate"/>
      </w:r>
      <w:r w:rsidR="00DB7221" w:rsidRPr="00DB7221">
        <w:rPr>
          <w:rFonts w:ascii="Arial" w:hAnsi="Arial" w:cs="Arial"/>
          <w:bCs/>
          <w:noProof/>
          <w:sz w:val="22"/>
          <w:szCs w:val="22"/>
          <w:vertAlign w:val="superscript"/>
        </w:rPr>
        <w:t>14,17,24</w:t>
      </w:r>
      <w:r w:rsidR="002420F7">
        <w:rPr>
          <w:rFonts w:ascii="Arial" w:hAnsi="Arial" w:cs="Arial"/>
          <w:b/>
          <w:bCs/>
          <w:sz w:val="22"/>
          <w:szCs w:val="22"/>
        </w:rPr>
        <w:fldChar w:fldCharType="end"/>
      </w:r>
      <w:r w:rsidRPr="003A75F6">
        <w:rPr>
          <w:rFonts w:ascii="Arial" w:hAnsi="Arial" w:cs="Arial"/>
          <w:sz w:val="22"/>
          <w:szCs w:val="22"/>
        </w:rPr>
        <w:t xml:space="preserve">. This stimulus was used 1) to measure the spectrotemporal receptive fields of neurons by fitting a linear-nonlinear model, and 2) to modulate the gain of auditory neurons by manipulating stimulus contrast. To construct a DRC, amplitude modulated pure tones were </w:t>
      </w:r>
      <w:r w:rsidR="002373E5">
        <w:rPr>
          <w:rFonts w:ascii="Arial" w:hAnsi="Arial" w:cs="Arial"/>
          <w:sz w:val="22"/>
          <w:szCs w:val="22"/>
        </w:rPr>
        <w:t>generated at multiple frequencies and then superimposed</w:t>
      </w:r>
      <w:r w:rsidRPr="003A75F6">
        <w:rPr>
          <w:rFonts w:ascii="Arial" w:hAnsi="Arial" w:cs="Arial"/>
          <w:sz w:val="22"/>
          <w:szCs w:val="22"/>
        </w:rPr>
        <w:t xml:space="preserve"> to create a chord.</w:t>
      </w:r>
      <w:r w:rsidR="002373E5">
        <w:rPr>
          <w:rFonts w:ascii="Arial" w:hAnsi="Arial" w:cs="Arial"/>
          <w:sz w:val="22"/>
          <w:szCs w:val="22"/>
        </w:rPr>
        <w:t xml:space="preserve"> In some experiments, 34 frequencies were sampled between 4 and ~40kHz in 1/10 octave steps, in the remaining experiments, 33 frequencies were sampled between 4 and 64kHz in 1/8 octave steps. </w:t>
      </w:r>
      <w:r w:rsidRPr="003A75F6">
        <w:rPr>
          <w:rFonts w:ascii="Arial" w:hAnsi="Arial" w:cs="Arial"/>
          <w:sz w:val="22"/>
          <w:szCs w:val="22"/>
        </w:rPr>
        <w:t>The amplitude envelope of each tone was generated as follows: every 2</w:t>
      </w:r>
      <w:r w:rsidR="002373E5">
        <w:rPr>
          <w:rFonts w:ascii="Arial" w:hAnsi="Arial" w:cs="Arial"/>
          <w:sz w:val="22"/>
          <w:szCs w:val="22"/>
        </w:rPr>
        <w:t>5</w:t>
      </w:r>
      <w:r w:rsidRPr="003A75F6">
        <w:rPr>
          <w:rFonts w:ascii="Arial" w:hAnsi="Arial" w:cs="Arial"/>
          <w:sz w:val="22"/>
          <w:szCs w:val="22"/>
        </w:rPr>
        <w:t xml:space="preserve"> </w:t>
      </w:r>
      <w:proofErr w:type="spellStart"/>
      <w:r w:rsidRPr="003A75F6">
        <w:rPr>
          <w:rFonts w:ascii="Arial" w:hAnsi="Arial" w:cs="Arial"/>
          <w:sz w:val="22"/>
          <w:szCs w:val="22"/>
        </w:rPr>
        <w:t>ms</w:t>
      </w:r>
      <w:proofErr w:type="spellEnd"/>
      <w:r w:rsidRPr="003A75F6">
        <w:rPr>
          <w:rFonts w:ascii="Arial" w:hAnsi="Arial" w:cs="Arial"/>
          <w:sz w:val="22"/>
          <w:szCs w:val="22"/>
        </w:rPr>
        <w:t xml:space="preserve">, amplitudes for each frequency were sampled from a uniform distribution with a mean of 50 dB and a width of ±5 dB in low contrast or ±15 dB in high contrast. Between each 20 </w:t>
      </w:r>
      <w:proofErr w:type="spellStart"/>
      <w:r w:rsidRPr="003A75F6">
        <w:rPr>
          <w:rFonts w:ascii="Arial" w:hAnsi="Arial" w:cs="Arial"/>
          <w:sz w:val="22"/>
          <w:szCs w:val="22"/>
        </w:rPr>
        <w:t>ms</w:t>
      </w:r>
      <w:proofErr w:type="spellEnd"/>
      <w:r w:rsidRPr="003A75F6">
        <w:rPr>
          <w:rFonts w:ascii="Arial" w:hAnsi="Arial" w:cs="Arial"/>
          <w:sz w:val="22"/>
          <w:szCs w:val="22"/>
        </w:rPr>
        <w:t xml:space="preserve"> chord, the amplitude envelope of each frequency band was linearly ramped over 5 </w:t>
      </w:r>
      <w:proofErr w:type="spellStart"/>
      <w:r w:rsidRPr="003A75F6">
        <w:rPr>
          <w:rFonts w:ascii="Arial" w:hAnsi="Arial" w:cs="Arial"/>
          <w:sz w:val="22"/>
          <w:szCs w:val="22"/>
        </w:rPr>
        <w:t>ms</w:t>
      </w:r>
      <w:proofErr w:type="spellEnd"/>
      <w:r w:rsidRPr="003A75F6">
        <w:rPr>
          <w:rFonts w:ascii="Arial" w:hAnsi="Arial" w:cs="Arial"/>
          <w:sz w:val="22"/>
          <w:szCs w:val="22"/>
        </w:rPr>
        <w:t xml:space="preserve"> to the amplitude value for the next chord, such that the total duration of each chord and its ramp was 25 </w:t>
      </w:r>
      <w:proofErr w:type="spellStart"/>
      <w:r w:rsidRPr="003A75F6">
        <w:rPr>
          <w:rFonts w:ascii="Arial" w:hAnsi="Arial" w:cs="Arial"/>
          <w:sz w:val="22"/>
          <w:szCs w:val="22"/>
        </w:rPr>
        <w:t>ms.</w:t>
      </w:r>
      <w:proofErr w:type="spellEnd"/>
      <w:r w:rsidRPr="003A75F6">
        <w:rPr>
          <w:rFonts w:ascii="Arial" w:hAnsi="Arial" w:cs="Arial"/>
          <w:sz w:val="22"/>
          <w:szCs w:val="22"/>
        </w:rPr>
        <w:t xml:space="preserve">  To synthesize the stimuli, amplitude envelopes were multiplied by a sine wave of their respective frequencies, and summed to produce the final waveform.</w:t>
      </w:r>
      <w:r w:rsidR="0092098C">
        <w:rPr>
          <w:rFonts w:ascii="Arial" w:hAnsi="Arial" w:cs="Arial"/>
          <w:sz w:val="22"/>
          <w:szCs w:val="22"/>
        </w:rPr>
        <w:t xml:space="preserve"> Each time a set of DRCs was generated, 5 unique random number generator seeds were used to restrict the background noise to 5 distinct scenes (see raster in Figure 6 for an example of spike-locking to the repeated scenes).</w:t>
      </w:r>
    </w:p>
    <w:p w14:paraId="3BDBF0B8" w14:textId="60DEB41E"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In all stages of behavioral training and testing, stimuli created for each trial consisted of a DRC background containing a change in contrast, and the presence or lack of a target at a delay after the change in contrast. Each trial was initialized with 3 seconds of DRC noise of one contrast, followed by a switch to the other contrast. Targets consisted of a fixed chord composed of 17 frequencies pseudo-randomly sampled from the frequencies contained in the DRC background, such that the target frequencies were uniformly distributed across the frequency range of the background. To add targets to the background noise, the target amplitude at each target frequency was simply added to a single chord in the amplitude envelope of the background, and ramped as described previously; this procedure ensured that target timing was perfectly aligned to changes in the background noise, removing asynchronous timing cues that could be used by the animal to detect the target. Target amplitudes are described in values of signal-to-noise ratio (SNR) relative to the average level of the background noise (</w:t>
      </w:r>
      <w:proofErr w:type="spellStart"/>
      <w:r w:rsidRPr="003A75F6">
        <w:rPr>
          <w:rFonts w:ascii="Arial" w:hAnsi="Arial" w:cs="Arial"/>
          <w:sz w:val="22"/>
          <w:szCs w:val="22"/>
        </w:rPr>
        <w:t>ie</w:t>
      </w:r>
      <w:proofErr w:type="spellEnd"/>
      <w:r w:rsidRPr="003A75F6">
        <w:rPr>
          <w:rFonts w:ascii="Arial" w:hAnsi="Arial" w:cs="Arial"/>
          <w:sz w:val="22"/>
          <w:szCs w:val="22"/>
        </w:rPr>
        <w:t>. a 50 dB target embedded in 50 dB noise would have an SNR of 0 dB). We note that because the targets only contained power in half of the frequency bands used to construct the noise background, target SNRs were typically above 0 dB</w:t>
      </w:r>
      <w:r w:rsidR="0025656E">
        <w:rPr>
          <w:rFonts w:ascii="Arial" w:hAnsi="Arial" w:cs="Arial"/>
          <w:sz w:val="22"/>
          <w:szCs w:val="22"/>
        </w:rPr>
        <w:t xml:space="preserve"> (see Table 2 for a breakdown of SNRs used across all mice)</w:t>
      </w:r>
      <w:r w:rsidRPr="003A75F6">
        <w:rPr>
          <w:rFonts w:ascii="Arial" w:hAnsi="Arial" w:cs="Arial"/>
          <w:sz w:val="22"/>
          <w:szCs w:val="22"/>
        </w:rPr>
        <w:t xml:space="preserve">. In all trials, targets were embedded after a change in the background contrast, with a delay and volume dependent on the current training or testing stage (see </w:t>
      </w:r>
      <w:r w:rsidRPr="0025656E">
        <w:rPr>
          <w:rFonts w:ascii="Arial" w:hAnsi="Arial" w:cs="Arial"/>
          <w:i/>
          <w:iCs/>
          <w:sz w:val="22"/>
          <w:szCs w:val="22"/>
        </w:rPr>
        <w:t>Behavioral Task</w:t>
      </w:r>
      <w:r w:rsidRPr="003A75F6">
        <w:rPr>
          <w:rFonts w:ascii="Arial" w:hAnsi="Arial" w:cs="Arial"/>
          <w:sz w:val="22"/>
          <w:szCs w:val="22"/>
        </w:rPr>
        <w:t>).</w:t>
      </w:r>
    </w:p>
    <w:p w14:paraId="7FAE8F44" w14:textId="7C39474D" w:rsidR="008949ED" w:rsidRDefault="008949ED" w:rsidP="00783F2B">
      <w:pPr>
        <w:ind w:firstLine="360"/>
        <w:jc w:val="both"/>
        <w:rPr>
          <w:rFonts w:ascii="Arial" w:hAnsi="Arial" w:cs="Arial"/>
          <w:sz w:val="22"/>
          <w:szCs w:val="22"/>
        </w:rPr>
      </w:pPr>
    </w:p>
    <w:p w14:paraId="3C71454A" w14:textId="777FD0D4" w:rsidR="008754D8" w:rsidRDefault="008754D8" w:rsidP="008754D8">
      <w:pPr>
        <w:jc w:val="both"/>
        <w:rPr>
          <w:rFonts w:ascii="Arial" w:hAnsi="Arial" w:cs="Arial"/>
          <w:i/>
          <w:iCs/>
          <w:sz w:val="22"/>
          <w:szCs w:val="22"/>
        </w:rPr>
      </w:pPr>
      <w:r>
        <w:rPr>
          <w:rFonts w:ascii="Arial" w:hAnsi="Arial" w:cs="Arial"/>
          <w:i/>
          <w:iCs/>
          <w:sz w:val="22"/>
          <w:szCs w:val="22"/>
        </w:rPr>
        <w:t>Efficient coding model.</w:t>
      </w:r>
    </w:p>
    <w:p w14:paraId="3A3CAED7" w14:textId="720C405D" w:rsidR="008754D8" w:rsidRDefault="008754D8" w:rsidP="008754D8">
      <w:pPr>
        <w:ind w:firstLine="720"/>
        <w:rPr>
          <w:rFonts w:ascii="Arial" w:hAnsi="Arial" w:cs="Arial"/>
          <w:sz w:val="22"/>
          <w:szCs w:val="22"/>
        </w:rPr>
      </w:pPr>
      <w:r>
        <w:rPr>
          <w:rFonts w:ascii="Arial" w:hAnsi="Arial" w:cs="Arial"/>
          <w:sz w:val="22"/>
          <w:szCs w:val="22"/>
        </w:rPr>
        <w:t xml:space="preserve">We simulated a model neuron that encodes incoming stimuli via an adapting neural nonlinearity. Stimuli were drawn from a Gaussian distribution whose mean </w:t>
      </w:r>
      <m:oMath>
        <m:r>
          <w:rPr>
            <w:rFonts w:ascii="Cambria Math" w:hAnsi="Cambria Math" w:cs="Arial"/>
            <w:sz w:val="22"/>
            <w:szCs w:val="22"/>
          </w:rPr>
          <m:t>μ</m:t>
        </m:r>
      </m:oMath>
      <w:r>
        <w:rPr>
          <w:rFonts w:ascii="Arial" w:hAnsi="Arial" w:cs="Arial"/>
          <w:sz w:val="22"/>
          <w:szCs w:val="22"/>
        </w:rPr>
        <w:t xml:space="preserve"> was fixed over time but whose standard deviation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oMath>
      <w:r>
        <w:rPr>
          <w:rFonts w:ascii="Arial" w:hAnsi="Arial" w:cs="Arial"/>
          <w:sz w:val="22"/>
          <w:szCs w:val="22"/>
        </w:rPr>
        <w:t xml:space="preserve"> could switch over time between a low and a high value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σ</m:t>
            </m:r>
          </m:e>
          <m:sup>
            <m:r>
              <w:rPr>
                <w:rFonts w:ascii="Cambria Math" w:hAnsi="Cambria Math" w:cs="Arial"/>
                <w:sz w:val="22"/>
                <w:szCs w:val="22"/>
              </w:rPr>
              <m:t>L</m:t>
            </m:r>
          </m:sup>
        </m:sSup>
      </m:oMath>
      <w:r>
        <w:rPr>
          <w:rFonts w:ascii="Arial" w:eastAsiaTheme="minorEastAsia" w:hAnsi="Arial" w:cs="Arial"/>
          <w:sz w:val="22"/>
          <w:szCs w:val="22"/>
        </w:rPr>
        <w:t xml:space="preserve"> and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σ</m:t>
            </m:r>
          </m:e>
          <m:sup>
            <m:r>
              <w:rPr>
                <w:rFonts w:ascii="Cambria Math" w:hAnsi="Cambria Math" w:cs="Arial"/>
                <w:sz w:val="22"/>
                <w:szCs w:val="22"/>
              </w:rPr>
              <m:t>H</m:t>
            </m:r>
          </m:sup>
        </m:sSup>
      </m:oMath>
      <w:r>
        <w:rPr>
          <w:rFonts w:ascii="Arial" w:eastAsiaTheme="minorEastAsia" w:hAnsi="Arial" w:cs="Arial"/>
          <w:sz w:val="22"/>
          <w:szCs w:val="22"/>
        </w:rPr>
        <w:t>, respectively</w:t>
      </w:r>
      <w:r>
        <w:rPr>
          <w:rFonts w:ascii="Arial" w:hAnsi="Arial" w:cs="Arial"/>
          <w:sz w:val="22"/>
          <w:szCs w:val="22"/>
        </w:rPr>
        <w:t xml:space="preserve">). At each time </w:t>
      </w:r>
      <m:oMath>
        <m:r>
          <w:rPr>
            <w:rFonts w:ascii="Cambria Math" w:hAnsi="Cambria Math" w:cs="Arial"/>
            <w:sz w:val="22"/>
            <w:szCs w:val="22"/>
          </w:rPr>
          <m:t>t</m:t>
        </m:r>
      </m:oMath>
      <w:r>
        <w:rPr>
          <w:rFonts w:ascii="Arial" w:hAnsi="Arial" w:cs="Arial"/>
          <w:sz w:val="22"/>
          <w:szCs w:val="22"/>
        </w:rPr>
        <w:t xml:space="preserve">, a stimulus </w:t>
      </w:r>
      <m:oMath>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oMath>
      <w:r>
        <w:rPr>
          <w:rFonts w:ascii="Arial" w:hAnsi="Arial" w:cs="Arial"/>
          <w:sz w:val="22"/>
          <w:szCs w:val="22"/>
        </w:rPr>
        <w:t xml:space="preserve"> was drawn from the distribution </w:t>
      </w:r>
      <m:oMath>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e>
          <m:e>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e>
        </m:d>
        <m:r>
          <m:rPr>
            <m:scr m:val="script"/>
          </m:rPr>
          <w:rPr>
            <w:rFonts w:ascii="Cambria Math" w:hAnsi="Cambria Math" w:cs="Arial"/>
            <w:sz w:val="22"/>
            <w:szCs w:val="22"/>
          </w:rPr>
          <m:t>=N</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;μ,</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2</m:t>
                </m:r>
              </m:sup>
            </m:sSubSup>
          </m:e>
        </m:d>
      </m:oMath>
      <w:r>
        <w:rPr>
          <w:rFonts w:ascii="Arial" w:eastAsiaTheme="minorEastAsia" w:hAnsi="Arial" w:cs="Arial"/>
          <w:sz w:val="22"/>
          <w:szCs w:val="22"/>
        </w:rPr>
        <w:t>,</w:t>
      </w:r>
      <w:r>
        <w:rPr>
          <w:rFonts w:ascii="Arial" w:hAnsi="Arial" w:cs="Arial"/>
          <w:sz w:val="22"/>
          <w:szCs w:val="22"/>
        </w:rPr>
        <w:t xml:space="preserve"> transformed via a saturating nonlinearity of the form </w:t>
      </w:r>
      <m:oMath>
        <m:r>
          <w:rPr>
            <w:rFonts w:ascii="Cambria Math" w:hAnsi="Cambria Math" w:cs="Arial"/>
            <w:sz w:val="22"/>
            <w:szCs w:val="22"/>
          </w:rPr>
          <m:t>1</m:t>
        </m:r>
        <m:r>
          <m:rPr>
            <m:lit/>
          </m:rP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m:t>
            </m:r>
            <m:sSup>
              <m:sSupPr>
                <m:ctrlPr>
                  <w:rPr>
                    <w:rFonts w:ascii="Cambria Math"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-k</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e>
                </m:d>
              </m:sup>
            </m:sSup>
          </m:e>
        </m:d>
      </m:oMath>
      <w:r>
        <w:rPr>
          <w:rFonts w:ascii="Arial" w:hAnsi="Arial" w:cs="Arial"/>
          <w:sz w:val="22"/>
          <w:szCs w:val="22"/>
        </w:rPr>
        <w:t xml:space="preserve">, distorted by Gaussian noise with variance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n</m:t>
            </m:r>
          </m:sub>
          <m:sup>
            <m:r>
              <w:rPr>
                <w:rFonts w:ascii="Cambria Math" w:hAnsi="Cambria Math" w:cs="Arial"/>
                <w:sz w:val="22"/>
                <w:szCs w:val="22"/>
              </w:rPr>
              <m:t>2</m:t>
            </m:r>
          </m:sup>
        </m:sSubSup>
      </m:oMath>
      <w:r>
        <w:rPr>
          <w:rFonts w:ascii="Arial" w:hAnsi="Arial" w:cs="Arial"/>
          <w:sz w:val="22"/>
          <w:szCs w:val="22"/>
        </w:rPr>
        <w:t xml:space="preserve">, and finally discretized into </w:t>
      </w:r>
      <m:oMath>
        <m:r>
          <w:rPr>
            <w:rFonts w:ascii="Cambria Math" w:hAnsi="Cambria Math" w:cs="Arial"/>
            <w:sz w:val="22"/>
            <w:szCs w:val="22"/>
          </w:rPr>
          <m:t>N</m:t>
        </m:r>
      </m:oMath>
      <w:r>
        <w:rPr>
          <w:rFonts w:ascii="Arial" w:hAnsi="Arial" w:cs="Arial"/>
          <w:sz w:val="22"/>
          <w:szCs w:val="22"/>
        </w:rPr>
        <w:t xml:space="preserve"> discrete levels to generate a response </w:t>
      </w:r>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oMath>
      <w:r>
        <w:rPr>
          <w:rFonts w:ascii="Arial" w:hAnsi="Arial" w:cs="Arial"/>
          <w:sz w:val="22"/>
          <w:szCs w:val="22"/>
        </w:rPr>
        <w:t xml:space="preserve">. This discrete response was linearly decoded to extract an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 xml:space="preserve"> </m:t>
        </m:r>
      </m:oMath>
      <w:r>
        <w:rPr>
          <w:rFonts w:ascii="Arial" w:hAnsi="Arial" w:cs="Arial"/>
          <w:sz w:val="22"/>
          <w:szCs w:val="22"/>
        </w:rPr>
        <w:t xml:space="preserve">of the current stimulus: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oMath>
      <w:r>
        <w:rPr>
          <w:rFonts w:ascii="Arial" w:hAnsi="Arial" w:cs="Arial"/>
          <w:sz w:val="22"/>
          <w:szCs w:val="22"/>
        </w:rPr>
        <w:t xml:space="preserve">. The recent history of </w:t>
      </w:r>
      <m:oMath>
        <m:r>
          <w:rPr>
            <w:rFonts w:ascii="Cambria Math" w:hAnsi="Cambria Math" w:cs="Arial"/>
            <w:sz w:val="22"/>
            <w:szCs w:val="22"/>
          </w:rPr>
          <m:t>L</m:t>
        </m:r>
      </m:oMath>
      <w:r>
        <w:rPr>
          <w:rFonts w:ascii="Arial" w:hAnsi="Arial" w:cs="Arial"/>
          <w:sz w:val="22"/>
          <w:szCs w:val="22"/>
        </w:rPr>
        <w:t xml:space="preserve"> stimulus estimates was used to update an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oMath>
      <w:r>
        <w:rPr>
          <w:rFonts w:ascii="Arial" w:eastAsiaTheme="minorEastAsia" w:hAnsi="Arial" w:cs="Arial"/>
          <w:sz w:val="22"/>
          <w:szCs w:val="22"/>
        </w:rPr>
        <w:t xml:space="preserve"> </w:t>
      </w:r>
      <w:r>
        <w:rPr>
          <w:rFonts w:ascii="Arial" w:hAnsi="Arial" w:cs="Arial"/>
          <w:sz w:val="22"/>
          <w:szCs w:val="22"/>
        </w:rPr>
        <w:t xml:space="preserve">of the underlying standard deviation: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r>
          <w:rPr>
            <w:rFonts w:ascii="Cambria Math" w:hAnsi="Cambria Math" w:cs="Arial"/>
            <w:sz w:val="22"/>
            <w:szCs w:val="22"/>
          </w:rPr>
          <m:t>=</m:t>
        </m:r>
        <m:r>
          <m:rPr>
            <m:sty m:val="p"/>
          </m:rPr>
          <w:rPr>
            <w:rFonts w:ascii="Cambria Math" w:hAnsi="Cambria Math" w:cs="Arial"/>
            <w:sz w:val="22"/>
            <w:szCs w:val="22"/>
          </w:rPr>
          <m:t>std</m:t>
        </m:r>
        <m:d>
          <m:dPr>
            <m:ctrlPr>
              <w:rPr>
                <w:rFonts w:ascii="Cambria Math" w:hAnsi="Cambria Math" w:cs="Arial"/>
                <w:i/>
                <w:sz w:val="22"/>
                <w:szCs w:val="22"/>
              </w:rPr>
            </m:ctrlPr>
          </m:dPr>
          <m:e>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t-L+1</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e>
        </m:d>
      </m:oMath>
      <w:r>
        <w:rPr>
          <w:rFonts w:ascii="Arial" w:eastAsiaTheme="minorEastAsia" w:hAnsi="Arial" w:cs="Arial"/>
          <w:sz w:val="22"/>
          <w:szCs w:val="22"/>
        </w:rPr>
        <w:t xml:space="preserve">. </w:t>
      </w:r>
      <w:r>
        <w:rPr>
          <w:rFonts w:ascii="Arial" w:hAnsi="Arial" w:cs="Arial"/>
          <w:sz w:val="22"/>
          <w:szCs w:val="22"/>
        </w:rPr>
        <w:t xml:space="preserve">The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oMath>
      <w:r>
        <w:rPr>
          <w:rFonts w:ascii="Arial" w:eastAsiaTheme="minorEastAsia" w:hAnsi="Arial" w:cs="Arial"/>
          <w:sz w:val="22"/>
          <w:szCs w:val="22"/>
        </w:rPr>
        <w:t xml:space="preserve"> </w:t>
      </w:r>
      <w:r>
        <w:rPr>
          <w:rFonts w:ascii="Arial" w:hAnsi="Arial" w:cs="Arial"/>
          <w:sz w:val="22"/>
          <w:szCs w:val="22"/>
        </w:rPr>
        <w:t>was then used to select the parameters of the encoder (</w:t>
      </w:r>
      <m:oMath>
        <m:r>
          <w:rPr>
            <w:rFonts w:ascii="Cambria Math" w:hAnsi="Cambria Math" w:cs="Arial"/>
            <w:sz w:val="22"/>
            <w:szCs w:val="22"/>
          </w:rPr>
          <m:t>k,</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oMath>
      <w:r>
        <w:rPr>
          <w:rFonts w:ascii="Arial" w:hAnsi="Arial" w:cs="Arial"/>
          <w:sz w:val="22"/>
          <w:szCs w:val="22"/>
        </w:rPr>
        <w:t>) and the decoder (</w:t>
      </w:r>
      <m:oMath>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oMath>
      <w:r>
        <w:rPr>
          <w:rFonts w:ascii="Arial" w:hAnsi="Arial" w:cs="Arial"/>
          <w:sz w:val="22"/>
          <w:szCs w:val="22"/>
        </w:rPr>
        <w:t xml:space="preserve">) on the next timestep. The encoding and decoding </w:t>
      </w:r>
      <w:r>
        <w:rPr>
          <w:rFonts w:ascii="Arial" w:hAnsi="Arial" w:cs="Arial"/>
          <w:sz w:val="22"/>
          <w:szCs w:val="22"/>
        </w:rPr>
        <w:lastRenderedPageBreak/>
        <w:t xml:space="preserve">parameters were chosen to minimize the expected error in decoding stimuli given the neuron’s current estimate of the underlying standard deviation: </w:t>
      </w:r>
      <m:oMath>
        <m:func>
          <m:funcPr>
            <m:ctrlPr>
              <w:rPr>
                <w:rFonts w:ascii="Cambria Math" w:hAnsi="Cambria Math" w:cs="Arial"/>
                <w:i/>
                <w:sz w:val="22"/>
                <w:szCs w:val="22"/>
              </w:rPr>
            </m:ctrlPr>
          </m:funcPr>
          <m:fName>
            <m:r>
              <w:rPr>
                <w:rFonts w:ascii="Cambria Math" w:hAnsi="Cambria Math" w:cs="Arial"/>
                <w:sz w:val="22"/>
                <w:szCs w:val="22"/>
              </w:rPr>
              <m:t>k,</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r>
              <m:rPr>
                <m:sty m:val="p"/>
              </m:rP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r>
              <m:rPr>
                <m:sty m:val="p"/>
              </m:rPr>
              <w:rPr>
                <w:rFonts w:ascii="Cambria Math" w:hAnsi="Cambria Math" w:cs="Arial"/>
                <w:sz w:val="22"/>
                <w:szCs w:val="22"/>
              </w:rPr>
              <m:t>= argmin</m:t>
            </m:r>
          </m:fName>
          <m:e>
            <m:sSub>
              <m:sSubPr>
                <m:ctrlPr>
                  <w:rPr>
                    <w:rFonts w:ascii="Cambria Math" w:hAnsi="Cambria Math" w:cs="Arial"/>
                    <w:i/>
                    <w:sz w:val="22"/>
                    <w:szCs w:val="22"/>
                  </w:rPr>
                </m:ctrlPr>
              </m:sSubPr>
              <m:e>
                <m:d>
                  <m:dPr>
                    <m:begChr m:val="〈"/>
                    <m:endChr m:val="〉"/>
                    <m:ctrlPr>
                      <w:rPr>
                        <w:rFonts w:ascii="Cambria Math" w:hAnsi="Cambria Math" w:cs="Arial"/>
                        <w:i/>
                        <w:sz w:val="22"/>
                        <w:szCs w:val="22"/>
                      </w:rPr>
                    </m:ctrlPr>
                  </m:dPr>
                  <m:e>
                    <m:sSup>
                      <m:sSupPr>
                        <m:ctrlPr>
                          <w:rPr>
                            <w:rFonts w:ascii="Cambria Math" w:hAnsi="Cambria Math" w:cs="Arial"/>
                            <w:i/>
                            <w:sz w:val="22"/>
                            <w:szCs w:val="22"/>
                          </w:rPr>
                        </m:ctrlPr>
                      </m:sSupPr>
                      <m:e>
                        <m:sSub>
                          <m:sSubPr>
                            <m:ctrlPr>
                              <w:rPr>
                                <w:rFonts w:ascii="Cambria Math" w:hAnsi="Cambria Math" w:cs="Arial"/>
                                <w:i/>
                                <w:sz w:val="22"/>
                                <w:szCs w:val="22"/>
                              </w:rPr>
                            </m:ctrlPr>
                          </m:sSubPr>
                          <m:e>
                            <m:r>
                              <w:rPr>
                                <w:rFonts w:ascii="Cambria Math" w:hAnsi="Cambria Math" w:cs="Arial"/>
                                <w:sz w:val="22"/>
                                <w:szCs w:val="22"/>
                              </w:rPr>
                              <m:t>(</m:t>
                            </m:r>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m:t>
                        </m:r>
                      </m:e>
                      <m:sup>
                        <m:r>
                          <w:rPr>
                            <w:rFonts w:ascii="Cambria Math" w:hAnsi="Cambria Math" w:cs="Arial"/>
                            <w:sz w:val="22"/>
                            <w:szCs w:val="22"/>
                          </w:rPr>
                          <m:t>2</m:t>
                        </m:r>
                      </m:sup>
                    </m:sSup>
                  </m:e>
                </m:d>
              </m:e>
              <m:sub>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e>
                  <m:e>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e>
                </m:d>
              </m:sub>
            </m:sSub>
          </m:e>
        </m:func>
      </m:oMath>
      <w:r w:rsidR="00DB7221">
        <w:rPr>
          <w:rFonts w:ascii="Arial" w:hAnsi="Arial" w:cs="Arial"/>
          <w:sz w:val="22"/>
          <w:szCs w:val="22"/>
        </w:rPr>
        <w:fldChar w:fldCharType="begin" w:fldLock="1"/>
      </w:r>
      <w:r w:rsidR="00DB7221">
        <w:rPr>
          <w:rFonts w:ascii="Arial" w:hAnsi="Arial" w:cs="Arial"/>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inference","type":"article-journal","volume":"7"},"uris":["http://www.mendeley.com/documents/?uuid=1f82bb51-1d49-426b-ad3f-e084e8f39e8b"]},{"id":"ITEM-2","itemData":{"DOI":"10.1038/s41593-021-00846-0","ISSN":"15461726","abstract":"The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Neuroscience","id":"ITEM-2","issued":{"date-parts":[["2021"]]},"title":"Efficient and adaptive sensory codes","type":"bill"},"uris":["http://www.mendeley.com/documents/?uuid=0c7e70bd-7af6-4c1b-85e2-8669b1e7797f"]}],"mendeley":{"formattedCitation":"&lt;sup&gt;20,22&lt;/sup&gt;","plainTextFormattedCitation":"20,22","previouslyFormattedCitation":"&lt;sup&gt;20,22&lt;/sup&gt;"},"properties":{"noteIndex":0},"schema":"https://github.com/citation-style-language/schema/raw/master/csl-citation.json"}</w:instrText>
      </w:r>
      <w:r w:rsidR="00DB7221">
        <w:rPr>
          <w:rFonts w:ascii="Arial" w:hAnsi="Arial" w:cs="Arial"/>
          <w:sz w:val="22"/>
          <w:szCs w:val="22"/>
        </w:rPr>
        <w:fldChar w:fldCharType="separate"/>
      </w:r>
      <w:r w:rsidR="00DB7221" w:rsidRPr="00DB7221">
        <w:rPr>
          <w:rFonts w:ascii="Arial" w:hAnsi="Arial" w:cs="Arial"/>
          <w:noProof/>
          <w:sz w:val="22"/>
          <w:szCs w:val="22"/>
          <w:vertAlign w:val="superscript"/>
        </w:rPr>
        <w:t>20,22</w:t>
      </w:r>
      <w:r w:rsidR="00DB7221">
        <w:rPr>
          <w:rFonts w:ascii="Arial" w:hAnsi="Arial" w:cs="Arial"/>
          <w:sz w:val="22"/>
          <w:szCs w:val="22"/>
        </w:rPr>
        <w:fldChar w:fldCharType="end"/>
      </w:r>
      <w:r w:rsidR="00DB7221">
        <w:rPr>
          <w:rFonts w:ascii="Arial" w:hAnsi="Arial" w:cs="Arial"/>
          <w:sz w:val="22"/>
          <w:szCs w:val="22"/>
        </w:rPr>
        <w:t>.</w:t>
      </w:r>
    </w:p>
    <w:p w14:paraId="0250AAAD" w14:textId="795D5CED" w:rsidR="008754D8" w:rsidRPr="008754D8" w:rsidRDefault="008754D8" w:rsidP="008754D8">
      <w:pPr>
        <w:ind w:firstLine="720"/>
      </w:pPr>
      <w:r>
        <w:rPr>
          <w:rFonts w:ascii="Arial" w:hAnsi="Arial" w:cs="Arial"/>
          <w:sz w:val="22"/>
          <w:szCs w:val="22"/>
        </w:rPr>
        <w:t xml:space="preserve">The parameters of the encoder and decoder were adapted based on a background stimulus with a mean </w:t>
      </w:r>
      <m:oMath>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B</m:t>
            </m:r>
          </m:sub>
        </m:sSub>
      </m:oMath>
      <w:r>
        <w:rPr>
          <w:rFonts w:ascii="Arial" w:hAnsi="Arial" w:cs="Arial"/>
          <w:sz w:val="22"/>
          <w:szCs w:val="22"/>
        </w:rPr>
        <w:t xml:space="preserve"> that was fixed over time and a standard deviation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B</m:t>
            </m:r>
          </m:sub>
        </m:sSub>
      </m:oMath>
      <w:r>
        <w:rPr>
          <w:rFonts w:ascii="Arial" w:hAnsi="Arial" w:cs="Arial"/>
          <w:sz w:val="22"/>
          <w:szCs w:val="22"/>
        </w:rPr>
        <w:t xml:space="preserve"> that switched between low and high values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L</m:t>
            </m:r>
          </m:sup>
        </m:sSubSup>
      </m:oMath>
      <w:r>
        <w:rPr>
          <w:rFonts w:ascii="Arial" w:hAnsi="Arial" w:cs="Arial"/>
          <w:sz w:val="22"/>
          <w:szCs w:val="22"/>
        </w:rPr>
        <w:t xml:space="preserve"> and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H</m:t>
            </m:r>
          </m:sup>
        </m:sSubSup>
      </m:oMath>
      <w:r>
        <w:rPr>
          <w:rFonts w:ascii="Arial" w:hAnsi="Arial" w:cs="Arial"/>
          <w:sz w:val="22"/>
          <w:szCs w:val="22"/>
        </w:rPr>
        <w:t xml:space="preserve">, respectively. We used this adapting nonlinearity to determine how well this model neuron could discriminate target stimuli from this background. Target stimuli were sampled from a Gaussian distribution with a fixed mean </w:t>
      </w:r>
      <m:oMath>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T</m:t>
            </m:r>
          </m:sub>
        </m:sSub>
      </m:oMath>
      <w:r>
        <w:rPr>
          <w:rFonts w:ascii="Arial" w:hAnsi="Arial" w:cs="Arial"/>
          <w:sz w:val="22"/>
          <w:szCs w:val="22"/>
        </w:rPr>
        <w:t xml:space="preserve"> and with a variance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oMath>
      <w:r>
        <w:rPr>
          <w:rFonts w:ascii="Arial" w:hAnsi="Arial" w:cs="Arial"/>
          <w:sz w:val="22"/>
          <w:szCs w:val="22"/>
        </w:rPr>
        <w:t xml:space="preserve"> that was scaled in proportion to the variance of the background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L</m:t>
            </m:r>
          </m:sup>
        </m:sSubSup>
        <m:r>
          <w:rPr>
            <w:rFonts w:ascii="Cambria Math" w:hAnsi="Cambria Math" w:cs="Arial"/>
            <w:sz w:val="22"/>
            <w:szCs w:val="22"/>
          </w:rPr>
          <m:t>=</m:t>
        </m:r>
        <m:sSubSup>
          <m:sSubSupPr>
            <m:ctrlPr>
              <w:rPr>
                <w:rFonts w:ascii="Cambria Math" w:hAnsi="Cambria Math" w:cs="Arial"/>
                <w:i/>
                <w:sz w:val="22"/>
                <w:szCs w:val="22"/>
              </w:rPr>
            </m:ctrlPr>
          </m:sSubSupPr>
          <m:e>
            <m:r>
              <w:rPr>
                <w:rFonts w:ascii="Cambria Math" w:hAnsi="Cambria Math" w:cs="Arial"/>
                <w:sz w:val="22"/>
                <w:szCs w:val="22"/>
              </w:rPr>
              <m:t>fσ</m:t>
            </m:r>
          </m:e>
          <m:sub>
            <m:r>
              <w:rPr>
                <w:rFonts w:ascii="Cambria Math" w:hAnsi="Cambria Math" w:cs="Arial"/>
                <w:sz w:val="22"/>
                <w:szCs w:val="22"/>
              </w:rPr>
              <m:t>B</m:t>
            </m:r>
          </m:sub>
          <m:sup>
            <m:r>
              <w:rPr>
                <w:rFonts w:ascii="Cambria Math" w:hAnsi="Cambria Math" w:cs="Arial"/>
                <w:sz w:val="22"/>
                <w:szCs w:val="22"/>
              </w:rPr>
              <m:t>L</m:t>
            </m:r>
          </m:sup>
        </m:sSubSup>
      </m:oMath>
      <w:r>
        <w:rPr>
          <w:rFonts w:ascii="Arial" w:hAnsi="Arial" w:cs="Arial"/>
          <w:sz w:val="22"/>
          <w:szCs w:val="22"/>
        </w:rPr>
        <w:t xml:space="preserve"> and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H</m:t>
            </m:r>
          </m:sup>
        </m:sSubSup>
        <m:r>
          <w:rPr>
            <w:rFonts w:ascii="Cambria Math" w:eastAsiaTheme="minorEastAsia" w:hAnsi="Cambria Math" w:cs="Arial"/>
            <w:sz w:val="22"/>
            <w:szCs w:val="22"/>
          </w:rPr>
          <m:t>=f</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H</m:t>
            </m:r>
          </m:sup>
        </m:sSubSup>
      </m:oMath>
      <w:r>
        <w:rPr>
          <w:rFonts w:ascii="Arial" w:eastAsiaTheme="minorEastAsia" w:hAnsi="Arial" w:cs="Arial"/>
          <w:sz w:val="22"/>
          <w:szCs w:val="22"/>
        </w:rPr>
        <w:t>, respectively)</w:t>
      </w:r>
      <w:r>
        <w:rPr>
          <w:rFonts w:ascii="Arial" w:hAnsi="Arial" w:cs="Arial"/>
          <w:sz w:val="22"/>
          <w:szCs w:val="22"/>
        </w:rPr>
        <w:t xml:space="preserve">. At each timestep, we computed the </w:t>
      </w:r>
      <w:r w:rsidRPr="008523C7">
        <w:rPr>
          <w:rFonts w:ascii="Arial" w:hAnsi="Arial" w:cs="Arial"/>
          <w:sz w:val="22"/>
          <w:szCs w:val="22"/>
        </w:rPr>
        <w:t>Bhattachary</w:t>
      </w:r>
      <w:r>
        <w:rPr>
          <w:rFonts w:ascii="Arial" w:hAnsi="Arial" w:cs="Arial"/>
          <w:sz w:val="22"/>
          <w:szCs w:val="22"/>
        </w:rPr>
        <w:t>y</w:t>
      </w:r>
      <w:r w:rsidRPr="008523C7">
        <w:rPr>
          <w:rFonts w:ascii="Arial" w:hAnsi="Arial" w:cs="Arial"/>
          <w:sz w:val="22"/>
          <w:szCs w:val="22"/>
        </w:rPr>
        <w:t>a coefficient (</w:t>
      </w:r>
      <m:oMath>
        <m:r>
          <w:rPr>
            <w:rFonts w:ascii="Cambria Math" w:hAnsi="Cambria Math" w:cs="Arial"/>
            <w:sz w:val="22"/>
            <w:szCs w:val="22"/>
          </w:rPr>
          <m:t>BC</m:t>
        </m:r>
      </m:oMath>
      <w:r w:rsidRPr="008523C7">
        <w:rPr>
          <w:rFonts w:ascii="Arial" w:hAnsi="Arial" w:cs="Arial"/>
          <w:sz w:val="22"/>
          <w:szCs w:val="22"/>
        </w:rPr>
        <w:t xml:space="preserve">) of </w:t>
      </w:r>
      <w:r>
        <w:rPr>
          <w:rFonts w:ascii="Arial" w:hAnsi="Arial" w:cs="Arial"/>
          <w:sz w:val="22"/>
          <w:szCs w:val="22"/>
        </w:rPr>
        <w:t xml:space="preserve">the </w:t>
      </w:r>
      <w:r w:rsidRPr="008523C7">
        <w:rPr>
          <w:rFonts w:ascii="Arial" w:hAnsi="Arial" w:cs="Arial"/>
          <w:sz w:val="22"/>
          <w:szCs w:val="22"/>
        </w:rPr>
        <w:t>response</w:t>
      </w:r>
      <w:r>
        <w:rPr>
          <w:rFonts w:ascii="Arial" w:hAnsi="Arial" w:cs="Arial"/>
          <w:sz w:val="22"/>
          <w:szCs w:val="22"/>
        </w:rPr>
        <w:t xml:space="preserve"> distributions</w:t>
      </w:r>
      <w:r w:rsidRPr="008523C7">
        <w:rPr>
          <w:rFonts w:ascii="Arial" w:hAnsi="Arial" w:cs="Arial"/>
          <w:sz w:val="22"/>
          <w:szCs w:val="22"/>
        </w:rPr>
        <w:t xml:space="preserve"> produced by background versus t</w:t>
      </w:r>
      <w:r>
        <w:rPr>
          <w:rFonts w:ascii="Arial" w:hAnsi="Arial" w:cs="Arial"/>
          <w:sz w:val="22"/>
          <w:szCs w:val="22"/>
        </w:rPr>
        <w:t xml:space="preserve">arget stimuli: </w:t>
      </w:r>
      <m:oMath>
        <m:r>
          <w:rPr>
            <w:rFonts w:ascii="Cambria Math" w:hAnsi="Cambria Math" w:cs="Arial"/>
            <w:sz w:val="22"/>
            <w:szCs w:val="22"/>
          </w:rPr>
          <m:t>BC=</m:t>
        </m:r>
        <m:nary>
          <m:naryPr>
            <m:chr m:val="∑"/>
            <m:limLoc m:val="undOvr"/>
            <m:subHide m:val="1"/>
            <m:supHide m:val="1"/>
            <m:ctrlPr>
              <w:rPr>
                <w:rFonts w:ascii="Cambria Math" w:hAnsi="Cambria Math" w:cs="Arial"/>
                <w:i/>
                <w:sz w:val="22"/>
                <w:szCs w:val="22"/>
              </w:rPr>
            </m:ctrlPr>
          </m:naryPr>
          <m:sub/>
          <m:sup/>
          <m:e>
            <m:rad>
              <m:radPr>
                <m:degHide m:val="1"/>
                <m:ctrlPr>
                  <w:rPr>
                    <w:rFonts w:ascii="Cambria Math" w:hAnsi="Cambria Math" w:cs="Arial"/>
                    <w:i/>
                    <w:sz w:val="22"/>
                    <w:szCs w:val="22"/>
                  </w:rPr>
                </m:ctrlPr>
              </m:radPr>
              <m:deg/>
              <m:e>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B</m:t>
                        </m:r>
                      </m:sub>
                    </m:sSub>
                  </m:e>
                </m:d>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e>
                </m:d>
              </m:e>
            </m:rad>
          </m:e>
        </m:nary>
      </m:oMath>
      <w:r w:rsidRPr="008523C7">
        <w:rPr>
          <w:rFonts w:ascii="Arial" w:hAnsi="Arial" w:cs="Arial"/>
          <w:color w:val="000000"/>
          <w:sz w:val="22"/>
          <w:szCs w:val="22"/>
        </w:rPr>
        <w:t xml:space="preserve">. We used </w:t>
      </w:r>
      <m:oMath>
        <m:r>
          <w:rPr>
            <w:rFonts w:ascii="Cambria Math" w:hAnsi="Cambria Math" w:cs="Arial"/>
            <w:color w:val="000000"/>
            <w:sz w:val="22"/>
            <w:szCs w:val="22"/>
          </w:rPr>
          <m:t>1-BC</m:t>
        </m:r>
      </m:oMath>
      <w:r w:rsidRPr="008523C7">
        <w:rPr>
          <w:rFonts w:ascii="Arial" w:hAnsi="Arial" w:cs="Arial"/>
          <w:color w:val="000000"/>
          <w:sz w:val="22"/>
          <w:szCs w:val="22"/>
        </w:rPr>
        <w:t xml:space="preserve"> as our measure of discriminability.</w:t>
      </w:r>
    </w:p>
    <w:p w14:paraId="7D7B5883" w14:textId="4988D860" w:rsidR="008754D8" w:rsidRPr="008F5363" w:rsidRDefault="008754D8" w:rsidP="008F5363">
      <w:pPr>
        <w:ind w:firstLine="720"/>
        <w:rPr>
          <w:rFonts w:ascii="Arial" w:eastAsiaTheme="minorEastAsia" w:hAnsi="Arial" w:cs="Arial"/>
          <w:sz w:val="22"/>
          <w:szCs w:val="22"/>
        </w:rPr>
      </w:pPr>
      <w:r>
        <w:rPr>
          <w:rFonts w:ascii="Arial" w:hAnsi="Arial" w:cs="Arial"/>
          <w:sz w:val="22"/>
          <w:szCs w:val="22"/>
        </w:rPr>
        <w:t xml:space="preserve">We simulated the behavior of this model using a background “probe” stimulus whose standard deviation switched every </w:t>
      </w:r>
      <m:oMath>
        <m:r>
          <w:rPr>
            <w:rFonts w:ascii="Cambria Math" w:hAnsi="Cambria Math" w:cs="Arial"/>
            <w:sz w:val="22"/>
            <w:szCs w:val="22"/>
          </w:rPr>
          <m:t>T</m:t>
        </m:r>
      </m:oMath>
      <w:r>
        <w:rPr>
          <w:rFonts w:ascii="Arial" w:hAnsi="Arial" w:cs="Arial"/>
          <w:sz w:val="22"/>
          <w:szCs w:val="22"/>
        </w:rPr>
        <w:t xml:space="preserve"> timesteps. We simulated </w:t>
      </w:r>
      <m:oMath>
        <m:sSub>
          <m:sSubPr>
            <m:ctrlPr>
              <w:rPr>
                <w:rFonts w:ascii="Cambria Math" w:hAnsi="Cambria Math" w:cs="Arial"/>
                <w:i/>
                <w:sz w:val="22"/>
                <w:szCs w:val="22"/>
              </w:rPr>
            </m:ctrlPr>
          </m:sSubPr>
          <m:e>
            <m:r>
              <w:rPr>
                <w:rFonts w:ascii="Cambria Math" w:hAnsi="Cambria Math" w:cs="Arial"/>
                <w:sz w:val="22"/>
                <w:szCs w:val="22"/>
              </w:rPr>
              <m:t>N</m:t>
            </m:r>
          </m:e>
          <m:sub>
            <m:r>
              <w:rPr>
                <w:rFonts w:ascii="Cambria Math" w:hAnsi="Cambria Math" w:cs="Arial"/>
                <w:sz w:val="22"/>
                <w:szCs w:val="22"/>
              </w:rPr>
              <m:t>c</m:t>
            </m:r>
          </m:sub>
        </m:sSub>
      </m:oMath>
      <w:r>
        <w:rPr>
          <w:rFonts w:ascii="Arial" w:hAnsi="Arial" w:cs="Arial"/>
          <w:sz w:val="22"/>
          <w:szCs w:val="22"/>
        </w:rPr>
        <w:t xml:space="preserve"> cycles of this probe stimulus, where each cycle consisted of </w:t>
      </w:r>
      <m:oMath>
        <m:r>
          <w:rPr>
            <w:rFonts w:ascii="Cambria Math" w:hAnsi="Cambria Math" w:cs="Arial"/>
            <w:sz w:val="22"/>
            <w:szCs w:val="22"/>
          </w:rPr>
          <m:t>T</m:t>
        </m:r>
      </m:oMath>
      <w:r>
        <w:rPr>
          <w:rFonts w:ascii="Arial" w:hAnsi="Arial" w:cs="Arial"/>
          <w:sz w:val="22"/>
          <w:szCs w:val="22"/>
        </w:rPr>
        <w:t xml:space="preserve"> timesteps in the low state, followed by </w:t>
      </w:r>
      <m:oMath>
        <m:r>
          <w:rPr>
            <w:rFonts w:ascii="Cambria Math" w:hAnsi="Cambria Math" w:cs="Arial"/>
            <w:sz w:val="22"/>
            <w:szCs w:val="22"/>
          </w:rPr>
          <m:t>T</m:t>
        </m:r>
      </m:oMath>
      <w:r>
        <w:rPr>
          <w:rFonts w:ascii="Arial" w:hAnsi="Arial" w:cs="Arial"/>
          <w:sz w:val="22"/>
          <w:szCs w:val="22"/>
        </w:rPr>
        <w:t xml:space="preserve"> timesteps in the high state. This yielded timeseries of the gain </w:t>
      </w:r>
      <m:oMath>
        <m:r>
          <w:rPr>
            <w:rFonts w:ascii="Cambria Math" w:hAnsi="Cambria Math" w:cs="Arial"/>
            <w:sz w:val="22"/>
            <w:szCs w:val="22"/>
          </w:rPr>
          <m:t>k</m:t>
        </m:r>
      </m:oMath>
      <w:r>
        <w:rPr>
          <w:rFonts w:ascii="Arial" w:eastAsiaTheme="minorEastAsia" w:hAnsi="Arial" w:cs="Arial"/>
          <w:sz w:val="22"/>
          <w:szCs w:val="22"/>
        </w:rPr>
        <w:t xml:space="preserve"> and offset </w:t>
      </w:r>
      <m:oMath>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oMath>
      <w:r>
        <w:rPr>
          <w:rFonts w:ascii="Arial" w:eastAsiaTheme="minorEastAsia" w:hAnsi="Arial" w:cs="Arial"/>
          <w:sz w:val="22"/>
          <w:szCs w:val="22"/>
        </w:rPr>
        <w:t xml:space="preserve"> of the adapting nonlinearity, as well as distributions of the neural response to the background and target stimuli at each timepoint following a switch in standard deviation. We averaged the gain and offset across cycles to obtain the average properties of the encoder at each timepoint following a switch. We used the distribution of responses to target and background stimuli, measured across cycles, to compute the discriminability at each timepoint following a switch. All simulations were performed with the following values: </w:t>
      </w:r>
      <m:oMath>
        <m:r>
          <w:rPr>
            <w:rFonts w:ascii="Cambria Math" w:eastAsiaTheme="minorEastAsia" w:hAnsi="Cambria Math" w:cs="Arial"/>
            <w:sz w:val="22"/>
            <w:szCs w:val="22"/>
          </w:rPr>
          <m:t>T=50</m:t>
        </m:r>
      </m:oMath>
      <w:r w:rsidRPr="008F5363">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N</m:t>
            </m:r>
          </m:e>
          <m:sub>
            <m:r>
              <w:rPr>
                <w:rFonts w:ascii="Cambria Math" w:eastAsiaTheme="minorEastAsia" w:hAnsi="Cambria Math" w:cs="Arial"/>
                <w:sz w:val="22"/>
                <w:szCs w:val="22"/>
              </w:rPr>
              <m:t>c</m:t>
            </m:r>
          </m:sub>
        </m:sSub>
        <m:r>
          <w:rPr>
            <w:rFonts w:ascii="Cambria Math" w:eastAsiaTheme="minorEastAsia" w:hAnsi="Cambria Math" w:cs="Arial"/>
            <w:sz w:val="22"/>
            <w:szCs w:val="22"/>
          </w:rPr>
          <m:t>=1,000</m:t>
        </m:r>
      </m:oMath>
      <w:r w:rsidRPr="008F5363">
        <w:rPr>
          <w:rFonts w:ascii="Arial" w:eastAsiaTheme="minorEastAsia" w:hAnsi="Arial" w:cs="Arial"/>
          <w:sz w:val="22"/>
          <w:szCs w:val="22"/>
        </w:rPr>
        <w:t>,</w:t>
      </w:r>
      <m:oMath>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B</m:t>
            </m:r>
          </m:sub>
        </m:sSub>
        <m:r>
          <w:rPr>
            <w:rFonts w:ascii="Cambria Math" w:hAnsi="Cambria Math" w:cs="Arial"/>
            <w:sz w:val="22"/>
            <w:szCs w:val="22"/>
          </w:rPr>
          <m:t>=0</m:t>
        </m:r>
      </m:oMath>
      <w:r w:rsidRPr="008F5363">
        <w:rPr>
          <w:rFonts w:ascii="Arial" w:eastAsiaTheme="minorEastAsia" w:hAnsi="Arial" w:cs="Arial"/>
          <w:sz w:val="22"/>
          <w:szCs w:val="22"/>
        </w:rPr>
        <w:t>,</w:t>
      </w:r>
      <m:oMath>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T</m:t>
            </m:r>
          </m:sub>
        </m:sSub>
        <m:r>
          <w:rPr>
            <w:rFonts w:ascii="Cambria Math" w:hAnsi="Cambria Math" w:cs="Arial"/>
            <w:sz w:val="22"/>
            <w:szCs w:val="22"/>
          </w:rPr>
          <m:t>=</m:t>
        </m:r>
      </m:oMath>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0 to</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3 in</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0.25</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steps</w:t>
      </w:r>
      <w:r w:rsidRPr="008F5363">
        <w:rPr>
          <w:rFonts w:ascii="Arial" w:eastAsiaTheme="minorEastAsia" w:hAnsi="Arial" w:cs="Arial"/>
          <w:sz w:val="22"/>
          <w:szCs w:val="22"/>
        </w:rPr>
        <w:t>,</w:t>
      </w:r>
      <w:r w:rsidR="008F5363" w:rsidRPr="008F5363">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B</m:t>
            </m:r>
          </m:sub>
          <m:sup>
            <m:r>
              <w:rPr>
                <w:rFonts w:ascii="Cambria Math" w:eastAsiaTheme="minorEastAsia" w:hAnsi="Cambria Math" w:cs="Arial"/>
                <w:sz w:val="22"/>
                <w:szCs w:val="22"/>
              </w:rPr>
              <m:t>L</m:t>
            </m:r>
          </m:sup>
        </m:sSubSup>
        <m:r>
          <w:rPr>
            <w:rFonts w:ascii="Cambria Math" w:eastAsiaTheme="minorEastAsia" w:hAnsi="Cambria Math" w:cs="Arial"/>
            <w:sz w:val="22"/>
            <w:szCs w:val="22"/>
          </w:rPr>
          <m:t>=1</m:t>
        </m:r>
      </m:oMath>
      <w:r w:rsidR="008F5363" w:rsidRPr="008F5363">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B</m:t>
            </m:r>
          </m:sub>
          <m:sup>
            <m:r>
              <w:rPr>
                <w:rFonts w:ascii="Cambria Math" w:eastAsiaTheme="minorEastAsia" w:hAnsi="Cambria Math" w:cs="Arial"/>
                <w:sz w:val="22"/>
                <w:szCs w:val="22"/>
              </w:rPr>
              <m:t>H</m:t>
            </m:r>
          </m:sup>
        </m:sSubSup>
        <m:r>
          <w:rPr>
            <w:rFonts w:ascii="Cambria Math" w:eastAsiaTheme="minorEastAsia" w:hAnsi="Cambria Math" w:cs="Arial"/>
            <w:sz w:val="22"/>
            <w:szCs w:val="22"/>
          </w:rPr>
          <m:t>=3,</m:t>
        </m:r>
        <m:r>
          <w:rPr>
            <w:rFonts w:ascii="Cambria Math" w:hAnsi="Cambria Math" w:cs="Arial"/>
            <w:sz w:val="22"/>
            <w:szCs w:val="22"/>
          </w:rPr>
          <m:t>f=0.25</m:t>
        </m:r>
      </m:oMath>
      <w:r w:rsidRPr="008F5363">
        <w:rPr>
          <w:rFonts w:ascii="Arial" w:eastAsiaTheme="minorEastAsia" w:hAnsi="Arial" w:cs="Arial"/>
          <w:sz w:val="22"/>
          <w:szCs w:val="22"/>
        </w:rPr>
        <w:t>,</w:t>
      </w:r>
      <m:oMath>
        <m:r>
          <w:rPr>
            <w:rFonts w:ascii="Cambria Math" w:hAnsi="Cambria Math" w:cs="Arial"/>
            <w:sz w:val="22"/>
            <w:szCs w:val="22"/>
          </w:rPr>
          <m:t xml:space="preserve"> </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n</m:t>
            </m:r>
          </m:sub>
          <m:sup>
            <m:r>
              <w:rPr>
                <w:rFonts w:ascii="Cambria Math" w:hAnsi="Cambria Math" w:cs="Arial"/>
                <w:sz w:val="22"/>
                <w:szCs w:val="22"/>
              </w:rPr>
              <m:t>2</m:t>
            </m:r>
          </m:sup>
        </m:sSubSup>
        <m:r>
          <w:rPr>
            <w:rFonts w:ascii="Cambria Math" w:eastAsiaTheme="minorEastAsia" w:hAnsi="Cambria Math" w:cs="Arial"/>
            <w:sz w:val="22"/>
            <w:szCs w:val="22"/>
          </w:rPr>
          <m:t>=0.01</m:t>
        </m:r>
      </m:oMath>
      <w:r w:rsidRPr="008F5363">
        <w:rPr>
          <w:rFonts w:ascii="Arial" w:eastAsiaTheme="minorEastAsia" w:hAnsi="Arial" w:cs="Arial"/>
          <w:sz w:val="22"/>
          <w:szCs w:val="22"/>
        </w:rPr>
        <w:t>,</w:t>
      </w:r>
      <m:oMath>
        <m:r>
          <w:rPr>
            <w:rFonts w:ascii="Cambria Math" w:hAnsi="Cambria Math" w:cs="Arial"/>
            <w:sz w:val="22"/>
            <w:szCs w:val="22"/>
          </w:rPr>
          <m:t xml:space="preserve"> N=15</m:t>
        </m:r>
      </m:oMath>
      <w:r w:rsidRPr="008F5363">
        <w:rPr>
          <w:rFonts w:ascii="Arial" w:eastAsiaTheme="minorEastAsia" w:hAnsi="Arial" w:cs="Arial"/>
          <w:sz w:val="22"/>
          <w:szCs w:val="22"/>
        </w:rPr>
        <w:t>,</w:t>
      </w:r>
      <m:oMath>
        <m:r>
          <w:rPr>
            <w:rFonts w:ascii="Cambria Math" w:hAnsi="Cambria Math" w:cs="Arial"/>
            <w:sz w:val="22"/>
            <w:szCs w:val="22"/>
          </w:rPr>
          <m:t xml:space="preserve"> L=12</m:t>
        </m:r>
      </m:oMath>
      <w:r w:rsidRPr="008F5363">
        <w:rPr>
          <w:rFonts w:ascii="Arial" w:eastAsiaTheme="minorEastAsia" w:hAnsi="Arial" w:cs="Arial"/>
          <w:sz w:val="22"/>
          <w:szCs w:val="22"/>
        </w:rPr>
        <w:t>.</w:t>
      </w:r>
      <w:r w:rsidR="001C1C44">
        <w:rPr>
          <w:rFonts w:ascii="Arial" w:eastAsiaTheme="minorEastAsia" w:hAnsi="Arial" w:cs="Arial"/>
          <w:sz w:val="22"/>
          <w:szCs w:val="22"/>
        </w:rPr>
        <w:t xml:space="preserve"> For Figure 1</w:t>
      </w:r>
      <w:r w:rsidR="00FD41E8">
        <w:rPr>
          <w:rFonts w:ascii="Arial" w:eastAsiaTheme="minorEastAsia" w:hAnsi="Arial" w:cs="Arial"/>
          <w:sz w:val="22"/>
          <w:szCs w:val="22"/>
        </w:rPr>
        <w:t>g, model discriminability in each contrast was fit with a logistic function to estimate the sensitivity and threshold of the model. The thresholds for each contrast were then used to select target volumes to plot discriminability over time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μ</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up>
            <m:r>
              <w:rPr>
                <w:rFonts w:ascii="Cambria Math" w:eastAsiaTheme="minorEastAsia" w:hAnsi="Cambria Math" w:cs="Arial"/>
                <w:sz w:val="22"/>
                <w:szCs w:val="22"/>
              </w:rPr>
              <m:t>L</m:t>
            </m:r>
          </m:sup>
        </m:sSubSup>
        <m:r>
          <w:rPr>
            <w:rFonts w:ascii="Cambria Math" w:eastAsiaTheme="minorEastAsia" w:hAnsi="Cambria Math" w:cs="Arial"/>
            <w:sz w:val="22"/>
            <w:szCs w:val="22"/>
          </w:rPr>
          <m:t>=1.50</m:t>
        </m:r>
      </m:oMath>
      <w:r w:rsidR="00FD41E8">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μ</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up>
            <m:r>
              <w:rPr>
                <w:rFonts w:ascii="Cambria Math" w:eastAsiaTheme="minorEastAsia" w:hAnsi="Cambria Math" w:cs="Arial"/>
                <w:sz w:val="22"/>
                <w:szCs w:val="22"/>
              </w:rPr>
              <m:t>H</m:t>
            </m:r>
          </m:sup>
        </m:sSubSup>
        <m:r>
          <w:rPr>
            <w:rFonts w:ascii="Cambria Math" w:eastAsiaTheme="minorEastAsia" w:hAnsi="Cambria Math" w:cs="Arial"/>
            <w:sz w:val="22"/>
            <w:szCs w:val="22"/>
          </w:rPr>
          <m:t>=2.25</m:t>
        </m:r>
      </m:oMath>
      <w:r w:rsidR="00FD41E8">
        <w:rPr>
          <w:rFonts w:ascii="Arial" w:eastAsiaTheme="minorEastAsia" w:hAnsi="Arial" w:cs="Arial"/>
          <w:sz w:val="22"/>
          <w:szCs w:val="22"/>
        </w:rPr>
        <w:t>; Figure 1f).</w:t>
      </w:r>
    </w:p>
    <w:p w14:paraId="11F8D542" w14:textId="77777777" w:rsidR="008754D8" w:rsidRPr="003A75F6" w:rsidRDefault="008754D8" w:rsidP="00783F2B">
      <w:pPr>
        <w:ind w:firstLine="360"/>
        <w:jc w:val="both"/>
        <w:rPr>
          <w:rFonts w:ascii="Arial" w:hAnsi="Arial" w:cs="Arial"/>
          <w:sz w:val="22"/>
          <w:szCs w:val="22"/>
        </w:rPr>
      </w:pPr>
    </w:p>
    <w:p w14:paraId="26778BBF" w14:textId="3B6238AD" w:rsidR="00E4728D" w:rsidRDefault="008949ED" w:rsidP="00783F2B">
      <w:pPr>
        <w:jc w:val="both"/>
        <w:rPr>
          <w:rFonts w:ascii="Arial" w:hAnsi="Arial" w:cs="Arial"/>
          <w:sz w:val="22"/>
          <w:szCs w:val="22"/>
        </w:rPr>
      </w:pPr>
      <w:r w:rsidRPr="002373E5">
        <w:rPr>
          <w:rFonts w:ascii="Arial" w:hAnsi="Arial" w:cs="Arial"/>
          <w:i/>
          <w:iCs/>
          <w:sz w:val="22"/>
          <w:szCs w:val="22"/>
        </w:rPr>
        <w:t xml:space="preserve">Behavioral </w:t>
      </w:r>
      <w:r w:rsidR="008754D8">
        <w:rPr>
          <w:rFonts w:ascii="Arial" w:hAnsi="Arial" w:cs="Arial"/>
          <w:i/>
          <w:iCs/>
          <w:sz w:val="22"/>
          <w:szCs w:val="22"/>
        </w:rPr>
        <w:t>t</w:t>
      </w:r>
      <w:r w:rsidRPr="002373E5">
        <w:rPr>
          <w:rFonts w:ascii="Arial" w:hAnsi="Arial" w:cs="Arial"/>
          <w:i/>
          <w:iCs/>
          <w:sz w:val="22"/>
          <w:szCs w:val="22"/>
        </w:rPr>
        <w:t>ask</w:t>
      </w:r>
      <w:r w:rsidRPr="003A75F6">
        <w:rPr>
          <w:rFonts w:ascii="Arial" w:hAnsi="Arial" w:cs="Arial"/>
          <w:sz w:val="22"/>
          <w:szCs w:val="22"/>
        </w:rPr>
        <w:t xml:space="preserve">. </w:t>
      </w:r>
    </w:p>
    <w:p w14:paraId="66BB2E65" w14:textId="03065F02"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We employed a G</w:t>
      </w:r>
      <w:r w:rsidR="008A41BC">
        <w:rPr>
          <w:rFonts w:ascii="Arial" w:hAnsi="Arial" w:cs="Arial"/>
          <w:sz w:val="22"/>
          <w:szCs w:val="22"/>
        </w:rPr>
        <w:t>O</w:t>
      </w:r>
      <w:r w:rsidRPr="003A75F6">
        <w:rPr>
          <w:rFonts w:ascii="Arial" w:hAnsi="Arial" w:cs="Arial"/>
          <w:sz w:val="22"/>
          <w:szCs w:val="22"/>
        </w:rPr>
        <w:t>/N</w:t>
      </w:r>
      <w:r w:rsidR="008A41BC">
        <w:rPr>
          <w:rFonts w:ascii="Arial" w:hAnsi="Arial" w:cs="Arial"/>
          <w:sz w:val="22"/>
          <w:szCs w:val="22"/>
        </w:rPr>
        <w:t>O-</w:t>
      </w:r>
      <w:r w:rsidRPr="003A75F6">
        <w:rPr>
          <w:rFonts w:ascii="Arial" w:hAnsi="Arial" w:cs="Arial"/>
          <w:sz w:val="22"/>
          <w:szCs w:val="22"/>
        </w:rPr>
        <w:t>G</w:t>
      </w:r>
      <w:r w:rsidR="008A41BC">
        <w:rPr>
          <w:rFonts w:ascii="Arial" w:hAnsi="Arial" w:cs="Arial"/>
          <w:sz w:val="22"/>
          <w:szCs w:val="22"/>
        </w:rPr>
        <w:t>O</w:t>
      </w:r>
      <w:r w:rsidRPr="003A75F6">
        <w:rPr>
          <w:rFonts w:ascii="Arial" w:hAnsi="Arial" w:cs="Arial"/>
          <w:sz w:val="22"/>
          <w:szCs w:val="22"/>
        </w:rPr>
        <w:t xml:space="preserve"> task to measure </w:t>
      </w:r>
      <w:r w:rsidR="00FD7B8A">
        <w:rPr>
          <w:rFonts w:ascii="Arial" w:hAnsi="Arial" w:cs="Arial"/>
          <w:sz w:val="22"/>
          <w:szCs w:val="22"/>
        </w:rPr>
        <w:t>the ability of mice</w:t>
      </w:r>
      <w:r w:rsidRPr="003A75F6">
        <w:rPr>
          <w:rFonts w:ascii="Arial" w:hAnsi="Arial" w:cs="Arial"/>
          <w:sz w:val="22"/>
          <w:szCs w:val="22"/>
        </w:rPr>
        <w:t xml:space="preserve"> to detect targets in noise. In this task, each trial consisted of a noise background with a contrast shift, along with the presence or absence of a target after the change in contrast. Mice were trained to lick when they detect a target (hit), or to withhold licking in the absence of a target (correct reject). This behavior was reinforced by providing a 4-5</w:t>
      </w:r>
      <w:r w:rsidR="00203591">
        <w:rPr>
          <w:rFonts w:ascii="Arial" w:hAnsi="Arial" w:cs="Arial"/>
          <w:sz w:val="22"/>
          <w:szCs w:val="22"/>
        </w:rPr>
        <w:t xml:space="preserve"> </w:t>
      </w:r>
      <w:proofErr w:type="spellStart"/>
      <w:r w:rsidRPr="003A75F6">
        <w:rPr>
          <w:rFonts w:ascii="Arial" w:hAnsi="Arial" w:cs="Arial"/>
          <w:sz w:val="22"/>
          <w:szCs w:val="22"/>
        </w:rPr>
        <w:t>uL</w:t>
      </w:r>
      <w:proofErr w:type="spellEnd"/>
      <w:r w:rsidRPr="003A75F6">
        <w:rPr>
          <w:rFonts w:ascii="Arial" w:hAnsi="Arial" w:cs="Arial"/>
          <w:sz w:val="22"/>
          <w:szCs w:val="22"/>
        </w:rPr>
        <w:t xml:space="preserve"> water reward when the mouse performed a hit, and by initiating a 7</w:t>
      </w:r>
      <w:r w:rsidR="002373E5">
        <w:rPr>
          <w:rFonts w:ascii="Arial" w:hAnsi="Arial" w:cs="Arial"/>
          <w:sz w:val="22"/>
          <w:szCs w:val="22"/>
        </w:rPr>
        <w:t>-10</w:t>
      </w:r>
      <w:r w:rsidR="00203591">
        <w:rPr>
          <w:rFonts w:ascii="Arial" w:hAnsi="Arial" w:cs="Arial"/>
          <w:sz w:val="22"/>
          <w:szCs w:val="22"/>
        </w:rPr>
        <w:t xml:space="preserve"> </w:t>
      </w:r>
      <w:r w:rsidRPr="003A75F6">
        <w:rPr>
          <w:rFonts w:ascii="Arial" w:hAnsi="Arial" w:cs="Arial"/>
          <w:sz w:val="22"/>
          <w:szCs w:val="22"/>
        </w:rPr>
        <w:t>s timeout when the mouse licked in the absence of a target (false alarm). Any licks detected during the timeout period resulted in the timeout timer being reset.</w:t>
      </w:r>
      <w:r w:rsidR="00E53D12">
        <w:rPr>
          <w:rFonts w:ascii="Arial" w:hAnsi="Arial" w:cs="Arial"/>
          <w:sz w:val="22"/>
          <w:szCs w:val="22"/>
        </w:rPr>
        <w:t xml:space="preserve"> In a subset of mice, we introduced an additional trial abort period coincident with the first part of the contrast background, before the contrast switch. Any licks detected in this abort period resulted in the trial being reset after a 7-10</w:t>
      </w:r>
      <w:r w:rsidR="00203591">
        <w:rPr>
          <w:rFonts w:ascii="Arial" w:hAnsi="Arial" w:cs="Arial"/>
          <w:sz w:val="22"/>
          <w:szCs w:val="22"/>
        </w:rPr>
        <w:t xml:space="preserve"> </w:t>
      </w:r>
      <w:r w:rsidR="00E53D12">
        <w:rPr>
          <w:rFonts w:ascii="Arial" w:hAnsi="Arial" w:cs="Arial"/>
          <w:sz w:val="22"/>
          <w:szCs w:val="22"/>
        </w:rPr>
        <w:t>s timeout, until the mouse withheld from licking during this period.</w:t>
      </w:r>
      <w:r w:rsidRPr="003A75F6">
        <w:rPr>
          <w:rFonts w:ascii="Arial" w:hAnsi="Arial" w:cs="Arial"/>
          <w:sz w:val="22"/>
          <w:szCs w:val="22"/>
        </w:rPr>
        <w:t xml:space="preserve"> In this task, misses and correct rejects were not rewarded or punished. Trials were separated by a minimum 1.5s inter-trial-interval (ITI). To discourage spontaneous licking, licks were monitored during this period, and if any licks occur</w:t>
      </w:r>
      <w:r w:rsidR="002373E5">
        <w:rPr>
          <w:rFonts w:ascii="Arial" w:hAnsi="Arial" w:cs="Arial"/>
          <w:sz w:val="22"/>
          <w:szCs w:val="22"/>
        </w:rPr>
        <w:t>r</w:t>
      </w:r>
      <w:r w:rsidRPr="003A75F6">
        <w:rPr>
          <w:rFonts w:ascii="Arial" w:hAnsi="Arial" w:cs="Arial"/>
          <w:sz w:val="22"/>
          <w:szCs w:val="22"/>
        </w:rPr>
        <w:t xml:space="preserve">ed the ITI timer </w:t>
      </w:r>
      <w:r w:rsidR="00FD7B8A">
        <w:rPr>
          <w:rFonts w:ascii="Arial" w:hAnsi="Arial" w:cs="Arial"/>
          <w:sz w:val="22"/>
          <w:szCs w:val="22"/>
        </w:rPr>
        <w:t>was</w:t>
      </w:r>
      <w:r w:rsidRPr="003A75F6">
        <w:rPr>
          <w:rFonts w:ascii="Arial" w:hAnsi="Arial" w:cs="Arial"/>
          <w:sz w:val="22"/>
          <w:szCs w:val="22"/>
        </w:rPr>
        <w:t xml:space="preserve"> reset.</w:t>
      </w:r>
      <w:r w:rsidR="002373E5">
        <w:rPr>
          <w:rFonts w:ascii="Arial" w:hAnsi="Arial" w:cs="Arial"/>
          <w:sz w:val="22"/>
          <w:szCs w:val="22"/>
        </w:rPr>
        <w:t xml:space="preserve"> </w:t>
      </w:r>
    </w:p>
    <w:p w14:paraId="35EFBAEC" w14:textId="53F1CAE0" w:rsidR="008949ED" w:rsidRPr="003A75F6" w:rsidRDefault="00FD7B8A" w:rsidP="00783F2B">
      <w:pPr>
        <w:ind w:firstLine="360"/>
        <w:jc w:val="both"/>
        <w:rPr>
          <w:rFonts w:ascii="Arial" w:hAnsi="Arial" w:cs="Arial"/>
          <w:sz w:val="22"/>
          <w:szCs w:val="22"/>
        </w:rPr>
      </w:pPr>
      <w:r>
        <w:rPr>
          <w:rFonts w:ascii="Arial" w:hAnsi="Arial" w:cs="Arial"/>
          <w:sz w:val="22"/>
          <w:szCs w:val="22"/>
        </w:rPr>
        <w:t>All of the behavioral tasks</w:t>
      </w:r>
      <w:r w:rsidR="008949ED" w:rsidRPr="003A75F6">
        <w:rPr>
          <w:rFonts w:ascii="Arial" w:hAnsi="Arial" w:cs="Arial"/>
          <w:sz w:val="22"/>
          <w:szCs w:val="22"/>
        </w:rPr>
        <w:t xml:space="preserve"> varied the timing of the target relative to the contrast shift, which required a method for estimating hit rates and false alarm rates at different times during each trial, and to reward and punish the animal during these times in an unbiased manner. To approach this issue, we considered licks as responses only during a 1 s response window after a target presentation in the trial (</w:t>
      </w:r>
      <w:proofErr w:type="spellStart"/>
      <w:r w:rsidR="008949ED" w:rsidRPr="003A75F6">
        <w:rPr>
          <w:rFonts w:ascii="Arial" w:hAnsi="Arial" w:cs="Arial"/>
          <w:sz w:val="22"/>
          <w:szCs w:val="22"/>
        </w:rPr>
        <w:t>eg.</w:t>
      </w:r>
      <w:proofErr w:type="spellEnd"/>
      <w:r w:rsidR="008949ED" w:rsidRPr="003A75F6">
        <w:rPr>
          <w:rFonts w:ascii="Arial" w:hAnsi="Arial" w:cs="Arial"/>
          <w:sz w:val="22"/>
          <w:szCs w:val="22"/>
        </w:rPr>
        <w:t xml:space="preserve"> if a target was presented 500 </w:t>
      </w:r>
      <w:proofErr w:type="spellStart"/>
      <w:r w:rsidR="008949ED" w:rsidRPr="003A75F6">
        <w:rPr>
          <w:rFonts w:ascii="Arial" w:hAnsi="Arial" w:cs="Arial"/>
          <w:sz w:val="22"/>
          <w:szCs w:val="22"/>
        </w:rPr>
        <w:t>ms</w:t>
      </w:r>
      <w:proofErr w:type="spellEnd"/>
      <w:r w:rsidR="008949ED" w:rsidRPr="003A75F6">
        <w:rPr>
          <w:rFonts w:ascii="Arial" w:hAnsi="Arial" w:cs="Arial"/>
          <w:sz w:val="22"/>
          <w:szCs w:val="22"/>
        </w:rPr>
        <w:t xml:space="preserve"> post-contrast-switch, the response window persisted from 500 to 1500 </w:t>
      </w:r>
      <w:proofErr w:type="spellStart"/>
      <w:r w:rsidR="008949ED" w:rsidRPr="003A75F6">
        <w:rPr>
          <w:rFonts w:ascii="Arial" w:hAnsi="Arial" w:cs="Arial"/>
          <w:sz w:val="22"/>
          <w:szCs w:val="22"/>
        </w:rPr>
        <w:t>ms</w:t>
      </w:r>
      <w:proofErr w:type="spellEnd"/>
      <w:r w:rsidR="008949ED" w:rsidRPr="003A75F6">
        <w:rPr>
          <w:rFonts w:ascii="Arial" w:hAnsi="Arial" w:cs="Arial"/>
          <w:sz w:val="22"/>
          <w:szCs w:val="22"/>
        </w:rPr>
        <w:t xml:space="preserve"> post-contrast-switch). To apply this method to noise-only trials, in which no targets were presented, we considered noise trials as target trials containing infinitely small target amplitudes. For each noise trial, we assigned a response window with equiprobable delay matched to the target conditions and considered only licks within those “target” response windows. Thus, over the course of a session, we randomly sampled lick probabilities in noise trials during the same temporal windows as those licks considered during target trials. Using this scheme, we treated target and noise trials identically, and estimated hit rates and false alarm rates over time in an unbiased manner. </w:t>
      </w:r>
    </w:p>
    <w:p w14:paraId="1ADEDD37" w14:textId="24FACB62" w:rsidR="00350418" w:rsidRDefault="008949ED" w:rsidP="00783F2B">
      <w:pPr>
        <w:ind w:firstLine="360"/>
        <w:jc w:val="both"/>
        <w:rPr>
          <w:rFonts w:ascii="Arial" w:hAnsi="Arial" w:cs="Arial"/>
          <w:sz w:val="22"/>
          <w:szCs w:val="22"/>
        </w:rPr>
      </w:pPr>
      <w:r w:rsidRPr="003A75F6">
        <w:rPr>
          <w:rFonts w:ascii="Arial" w:hAnsi="Arial" w:cs="Arial"/>
          <w:sz w:val="22"/>
          <w:szCs w:val="22"/>
        </w:rPr>
        <w:t>Each mouse performed three stages in the behavioral task: training, psychometric testing, and offset testing. During the training task, trials consisted of two types, noise trials or target trials presented with equal probability. To facilitate learning, we selected target SNRs at the highest end of the range described previously: in low contrast training sessions, targets were 16 dB SNR, and in high contrast training sessions, targets were 20 dB SNR. To prevent response bias as a function of target timing, we randomly varied the target delay between 250, 500, 750 and 1000</w:t>
      </w:r>
      <w:r w:rsidR="00203591">
        <w:rPr>
          <w:rFonts w:ascii="Arial" w:hAnsi="Arial" w:cs="Arial"/>
          <w:sz w:val="22"/>
          <w:szCs w:val="22"/>
        </w:rPr>
        <w:t xml:space="preserve"> </w:t>
      </w:r>
      <w:proofErr w:type="spellStart"/>
      <w:r w:rsidRPr="003A75F6">
        <w:rPr>
          <w:rFonts w:ascii="Arial" w:hAnsi="Arial" w:cs="Arial"/>
          <w:sz w:val="22"/>
          <w:szCs w:val="22"/>
        </w:rPr>
        <w:t>ms</w:t>
      </w:r>
      <w:proofErr w:type="spellEnd"/>
      <w:r w:rsidRPr="003A75F6">
        <w:rPr>
          <w:rFonts w:ascii="Arial" w:hAnsi="Arial" w:cs="Arial"/>
          <w:sz w:val="22"/>
          <w:szCs w:val="22"/>
        </w:rPr>
        <w:t xml:space="preserve"> after the contrast change in each trial. During the psychometric testing task, there</w:t>
      </w:r>
      <w:r w:rsidR="005804E2">
        <w:rPr>
          <w:rFonts w:ascii="Arial" w:hAnsi="Arial" w:cs="Arial"/>
          <w:sz w:val="22"/>
          <w:szCs w:val="22"/>
        </w:rPr>
        <w:t xml:space="preserve"> were</w:t>
      </w:r>
      <w:r w:rsidRPr="003A75F6">
        <w:rPr>
          <w:rFonts w:ascii="Arial" w:hAnsi="Arial" w:cs="Arial"/>
          <w:sz w:val="22"/>
          <w:szCs w:val="22"/>
        </w:rPr>
        <w:t xml:space="preserve"> 7 trial types consisting of noise trials and target trials spanning six different SNRs </w:t>
      </w:r>
      <w:r w:rsidR="0025656E">
        <w:rPr>
          <w:rFonts w:ascii="Arial" w:hAnsi="Arial" w:cs="Arial"/>
          <w:sz w:val="22"/>
          <w:szCs w:val="22"/>
        </w:rPr>
        <w:t>(</w:t>
      </w:r>
      <w:r w:rsidR="0025656E" w:rsidRPr="000808D8">
        <w:rPr>
          <w:rFonts w:ascii="Arial" w:hAnsi="Arial" w:cs="Arial"/>
          <w:sz w:val="22"/>
          <w:szCs w:val="22"/>
        </w:rPr>
        <w:t>Table</w:t>
      </w:r>
      <w:r w:rsidR="0025656E">
        <w:rPr>
          <w:rFonts w:ascii="Arial" w:hAnsi="Arial" w:cs="Arial"/>
          <w:sz w:val="22"/>
          <w:szCs w:val="22"/>
        </w:rPr>
        <w:t xml:space="preserve"> 2).</w:t>
      </w:r>
      <w:r w:rsidRPr="003A75F6">
        <w:rPr>
          <w:rFonts w:ascii="Arial" w:hAnsi="Arial" w:cs="Arial"/>
          <w:sz w:val="22"/>
          <w:szCs w:val="22"/>
        </w:rPr>
        <w:t xml:space="preserve"> Based on behavioral piloting, we presented high SNR trials with a greater probability, to prevent mice from giving up during the task. In low and high contrast psychometric sessions, the probability of a noise trial was 0.4, the probability of the four </w:t>
      </w:r>
      <w:r w:rsidRPr="003A75F6">
        <w:rPr>
          <w:rFonts w:ascii="Arial" w:hAnsi="Arial" w:cs="Arial"/>
          <w:sz w:val="22"/>
          <w:szCs w:val="22"/>
        </w:rPr>
        <w:lastRenderedPageBreak/>
        <w:t>lowest target SNRs was 0.05 each, and the probability of the two highest target SNRs was 0.2 each. As in training, target timing was varied randomly between 250, 500, 750 and 1000</w:t>
      </w:r>
      <w:r w:rsidR="00203591">
        <w:rPr>
          <w:rFonts w:ascii="Arial" w:hAnsi="Arial" w:cs="Arial"/>
          <w:sz w:val="22"/>
          <w:szCs w:val="22"/>
        </w:rPr>
        <w:t xml:space="preserve"> </w:t>
      </w:r>
      <w:proofErr w:type="spellStart"/>
      <w:r w:rsidRPr="003A75F6">
        <w:rPr>
          <w:rFonts w:ascii="Arial" w:hAnsi="Arial" w:cs="Arial"/>
          <w:sz w:val="22"/>
          <w:szCs w:val="22"/>
        </w:rPr>
        <w:t>ms</w:t>
      </w:r>
      <w:proofErr w:type="spellEnd"/>
      <w:r w:rsidRPr="003A75F6">
        <w:rPr>
          <w:rFonts w:ascii="Arial" w:hAnsi="Arial" w:cs="Arial"/>
          <w:sz w:val="22"/>
          <w:szCs w:val="22"/>
        </w:rPr>
        <w:t xml:space="preserve"> after the contrast change in each trial. After completing at least three sessions of the psychometric task, stimuli were generated for the offset testing task. This task consisted of 15 unique trial types: 3 target volumes (noise trials, threshold target trials, and high SNR target trials), and 5 target delays relative to the contrast change (25, 75, 225, 475, 975 </w:t>
      </w:r>
      <w:proofErr w:type="spellStart"/>
      <w:r w:rsidRPr="003A75F6">
        <w:rPr>
          <w:rFonts w:ascii="Arial" w:hAnsi="Arial" w:cs="Arial"/>
          <w:sz w:val="22"/>
          <w:szCs w:val="22"/>
        </w:rPr>
        <w:t>ms</w:t>
      </w:r>
      <w:proofErr w:type="spellEnd"/>
      <w:r w:rsidRPr="003A75F6">
        <w:rPr>
          <w:rFonts w:ascii="Arial" w:hAnsi="Arial" w:cs="Arial"/>
          <w:sz w:val="22"/>
          <w:szCs w:val="22"/>
        </w:rPr>
        <w:t xml:space="preserve"> delay). Threshold target amplitudes were determined individually for each mouse by </w:t>
      </w:r>
      <w:r w:rsidR="009A6CA2">
        <w:rPr>
          <w:rFonts w:ascii="Arial" w:hAnsi="Arial" w:cs="Arial"/>
          <w:sz w:val="22"/>
          <w:szCs w:val="22"/>
        </w:rPr>
        <w:t xml:space="preserve">fitting psychometric curves averaged over several sessions with a psychometric function, and extracting the volume at which the slope of the psychometric curve was steepest (see </w:t>
      </w:r>
      <w:r w:rsidR="009A6CA2">
        <w:rPr>
          <w:rFonts w:ascii="Arial" w:hAnsi="Arial" w:cs="Arial"/>
          <w:i/>
          <w:iCs/>
          <w:sz w:val="22"/>
          <w:szCs w:val="22"/>
        </w:rPr>
        <w:t>Behavioral and Neural Detection Performance</w:t>
      </w:r>
      <w:r w:rsidR="009A6CA2">
        <w:rPr>
          <w:rFonts w:ascii="Arial" w:hAnsi="Arial" w:cs="Arial"/>
          <w:sz w:val="22"/>
          <w:szCs w:val="22"/>
        </w:rPr>
        <w:t>)</w:t>
      </w:r>
      <w:r w:rsidRPr="003A75F6">
        <w:rPr>
          <w:rFonts w:ascii="Arial" w:hAnsi="Arial" w:cs="Arial"/>
          <w:sz w:val="22"/>
          <w:szCs w:val="22"/>
        </w:rPr>
        <w:t xml:space="preserve">. Based on behavioral piloting, noise trials, threshold target trials, and high SNR target trials were presented with probabilities of 0.4, 0.2, and 0.4, respectively. Target delay on each trial was selected with equal probability. In all behavioral stages, trial order was </w:t>
      </w:r>
      <w:proofErr w:type="spellStart"/>
      <w:r w:rsidRPr="003A75F6">
        <w:rPr>
          <w:rFonts w:ascii="Arial" w:hAnsi="Arial" w:cs="Arial"/>
          <w:sz w:val="22"/>
          <w:szCs w:val="22"/>
        </w:rPr>
        <w:t>pseudorandomly</w:t>
      </w:r>
      <w:proofErr w:type="spellEnd"/>
      <w:r w:rsidRPr="003A75F6">
        <w:rPr>
          <w:rFonts w:ascii="Arial" w:hAnsi="Arial" w:cs="Arial"/>
          <w:sz w:val="22"/>
          <w:szCs w:val="22"/>
        </w:rPr>
        <w:t xml:space="preserve"> generated, such that there were no more than three target or noise trials in a row.</w:t>
      </w:r>
    </w:p>
    <w:p w14:paraId="3DFE3101" w14:textId="275A1C1E" w:rsidR="00CB718B" w:rsidRDefault="00CB718B" w:rsidP="00783F2B">
      <w:pPr>
        <w:ind w:firstLine="360"/>
        <w:jc w:val="both"/>
        <w:rPr>
          <w:rFonts w:ascii="Arial" w:hAnsi="Arial" w:cs="Arial"/>
          <w:sz w:val="22"/>
          <w:szCs w:val="22"/>
        </w:rPr>
      </w:pPr>
      <w:r>
        <w:rPr>
          <w:rFonts w:ascii="Arial" w:hAnsi="Arial" w:cs="Arial"/>
          <w:sz w:val="22"/>
          <w:szCs w:val="22"/>
        </w:rPr>
        <w:t xml:space="preserve">A subset of mice (n = 2), were presented </w:t>
      </w:r>
      <w:r w:rsidR="00536A04">
        <w:rPr>
          <w:rFonts w:ascii="Arial" w:hAnsi="Arial" w:cs="Arial"/>
          <w:sz w:val="22"/>
          <w:szCs w:val="22"/>
        </w:rPr>
        <w:t>targets in the presence of noise (Figure 4). To generate this stimulus set without changing the basic structure of the task or stimuli, we simply took the spectrograms of all stimuli containing 25</w:t>
      </w:r>
      <w:r w:rsidR="009A6CA2">
        <w:rPr>
          <w:rFonts w:ascii="Arial" w:hAnsi="Arial" w:cs="Arial"/>
          <w:sz w:val="22"/>
          <w:szCs w:val="22"/>
        </w:rPr>
        <w:t xml:space="preserve"> </w:t>
      </w:r>
      <w:r w:rsidR="00536A04">
        <w:rPr>
          <w:rFonts w:ascii="Arial" w:hAnsi="Arial" w:cs="Arial"/>
          <w:sz w:val="22"/>
          <w:szCs w:val="22"/>
        </w:rPr>
        <w:t>dB SNR targets from the low-to-high contrast stimulus sessions, and set the stimulus power flanking each target to zero. This manipulation was only performed in the target period, and the low contrast adaptation period of the trials remained the same. Thus, the targets and adaptation periods were identical to those presented in the target in noise task (see Figure 2e). To vary the difficulty of the task, the volume of the target was manipulated using the following values: -75, -60, -45, -30, -15, and 0 dB attenuation relative to the 25</w:t>
      </w:r>
      <w:r w:rsidR="009A6CA2">
        <w:rPr>
          <w:rFonts w:ascii="Arial" w:hAnsi="Arial" w:cs="Arial"/>
          <w:sz w:val="22"/>
          <w:szCs w:val="22"/>
        </w:rPr>
        <w:t xml:space="preserve"> </w:t>
      </w:r>
      <w:r w:rsidR="00536A04">
        <w:rPr>
          <w:rFonts w:ascii="Arial" w:hAnsi="Arial" w:cs="Arial"/>
          <w:sz w:val="22"/>
          <w:szCs w:val="22"/>
        </w:rPr>
        <w:t xml:space="preserve">dB SNR target. Mice were previously trained in the target in noise task prior to performing the target in silence task. Before psychometrically varying the target attenuation, mice were trained in the new task </w:t>
      </w:r>
      <w:r w:rsidR="009D7941">
        <w:rPr>
          <w:rFonts w:ascii="Arial" w:hAnsi="Arial" w:cs="Arial"/>
          <w:sz w:val="22"/>
          <w:szCs w:val="22"/>
        </w:rPr>
        <w:t>to criterion performance. Mice generalized very rapidly to the new task, reaching 97% and 94% training accuracy on</w:t>
      </w:r>
      <w:r w:rsidR="00536A04">
        <w:rPr>
          <w:rFonts w:ascii="Arial" w:hAnsi="Arial" w:cs="Arial"/>
          <w:sz w:val="22"/>
          <w:szCs w:val="22"/>
        </w:rPr>
        <w:t xml:space="preserve"> </w:t>
      </w:r>
      <w:r w:rsidR="009D7941">
        <w:rPr>
          <w:rFonts w:ascii="Arial" w:hAnsi="Arial" w:cs="Arial"/>
          <w:sz w:val="22"/>
          <w:szCs w:val="22"/>
        </w:rPr>
        <w:t>the first day of exposure to targets in silence (performance for mouse CA124 and CA125, respectively).</w:t>
      </w:r>
    </w:p>
    <w:p w14:paraId="3F237BDE" w14:textId="4F53D042" w:rsidR="007B6FB1" w:rsidRDefault="007B6FB1" w:rsidP="00783F2B">
      <w:pPr>
        <w:ind w:firstLine="360"/>
        <w:jc w:val="both"/>
        <w:rPr>
          <w:rFonts w:ascii="Arial" w:hAnsi="Arial" w:cs="Arial"/>
          <w:sz w:val="22"/>
          <w:szCs w:val="22"/>
        </w:rPr>
      </w:pPr>
    </w:p>
    <w:p w14:paraId="523CEC7F" w14:textId="0AD58252" w:rsidR="00E4728D" w:rsidRDefault="007B6FB1" w:rsidP="00783F2B">
      <w:pPr>
        <w:jc w:val="both"/>
        <w:rPr>
          <w:rFonts w:ascii="Arial" w:hAnsi="Arial" w:cs="Arial"/>
          <w:sz w:val="22"/>
          <w:szCs w:val="22"/>
        </w:rPr>
      </w:pPr>
      <w:r>
        <w:rPr>
          <w:rFonts w:ascii="Arial" w:hAnsi="Arial" w:cs="Arial"/>
          <w:i/>
          <w:iCs/>
          <w:sz w:val="22"/>
          <w:szCs w:val="22"/>
        </w:rPr>
        <w:t xml:space="preserve">Chronic </w:t>
      </w:r>
      <w:r w:rsidR="008754D8">
        <w:rPr>
          <w:rFonts w:ascii="Arial" w:hAnsi="Arial" w:cs="Arial"/>
          <w:i/>
          <w:iCs/>
          <w:sz w:val="22"/>
          <w:szCs w:val="22"/>
        </w:rPr>
        <w:t>m</w:t>
      </w:r>
      <w:r>
        <w:rPr>
          <w:rFonts w:ascii="Arial" w:hAnsi="Arial" w:cs="Arial"/>
          <w:i/>
          <w:iCs/>
          <w:sz w:val="22"/>
          <w:szCs w:val="22"/>
        </w:rPr>
        <w:t xml:space="preserve">uscimol </w:t>
      </w:r>
      <w:r w:rsidR="008754D8">
        <w:rPr>
          <w:rFonts w:ascii="Arial" w:hAnsi="Arial" w:cs="Arial"/>
          <w:i/>
          <w:iCs/>
          <w:sz w:val="22"/>
          <w:szCs w:val="22"/>
        </w:rPr>
        <w:t>a</w:t>
      </w:r>
      <w:r>
        <w:rPr>
          <w:rFonts w:ascii="Arial" w:hAnsi="Arial" w:cs="Arial"/>
          <w:i/>
          <w:iCs/>
          <w:sz w:val="22"/>
          <w:szCs w:val="22"/>
        </w:rPr>
        <w:t>pplication</w:t>
      </w:r>
      <w:r>
        <w:rPr>
          <w:rFonts w:ascii="Arial" w:hAnsi="Arial" w:cs="Arial"/>
          <w:sz w:val="22"/>
          <w:szCs w:val="22"/>
        </w:rPr>
        <w:t>.</w:t>
      </w:r>
    </w:p>
    <w:p w14:paraId="5D69614C" w14:textId="10D83A30" w:rsidR="007B6FB1" w:rsidRPr="007B6FB1" w:rsidRDefault="007B6FB1" w:rsidP="00783F2B">
      <w:pPr>
        <w:ind w:firstLine="720"/>
        <w:jc w:val="both"/>
        <w:rPr>
          <w:rFonts w:ascii="Arial" w:hAnsi="Arial" w:cs="Arial"/>
          <w:sz w:val="22"/>
          <w:szCs w:val="22"/>
        </w:rPr>
      </w:pPr>
      <w:r>
        <w:rPr>
          <w:rFonts w:ascii="Arial" w:hAnsi="Arial" w:cs="Arial"/>
          <w:sz w:val="22"/>
          <w:szCs w:val="22"/>
        </w:rPr>
        <w:t xml:space="preserve">A separate cohort of mice (n = 4) were bilaterally implanted with </w:t>
      </w:r>
      <w:r w:rsidR="00FF7541">
        <w:rPr>
          <w:rFonts w:ascii="Arial" w:hAnsi="Arial" w:cs="Arial"/>
          <w:sz w:val="22"/>
          <w:szCs w:val="22"/>
        </w:rPr>
        <w:t>26</w:t>
      </w:r>
      <w:r w:rsidR="009A6CA2">
        <w:rPr>
          <w:rFonts w:ascii="Arial" w:hAnsi="Arial" w:cs="Arial"/>
          <w:sz w:val="22"/>
          <w:szCs w:val="22"/>
        </w:rPr>
        <w:t xml:space="preserve"> </w:t>
      </w:r>
      <w:r w:rsidR="00FF7541">
        <w:rPr>
          <w:rFonts w:ascii="Arial" w:hAnsi="Arial" w:cs="Arial"/>
          <w:sz w:val="22"/>
          <w:szCs w:val="22"/>
        </w:rPr>
        <w:t>GA guide</w:t>
      </w:r>
      <w:r>
        <w:rPr>
          <w:rFonts w:ascii="Arial" w:hAnsi="Arial" w:cs="Arial"/>
          <w:sz w:val="22"/>
          <w:szCs w:val="22"/>
        </w:rPr>
        <w:t xml:space="preserve"> </w:t>
      </w:r>
      <w:proofErr w:type="spellStart"/>
      <w:r>
        <w:rPr>
          <w:rFonts w:ascii="Arial" w:hAnsi="Arial" w:cs="Arial"/>
          <w:sz w:val="22"/>
          <w:szCs w:val="22"/>
        </w:rPr>
        <w:t>cannulae</w:t>
      </w:r>
      <w:proofErr w:type="spellEnd"/>
      <w:r w:rsidR="00FF7541">
        <w:rPr>
          <w:rFonts w:ascii="Arial" w:hAnsi="Arial" w:cs="Arial"/>
          <w:sz w:val="22"/>
          <w:szCs w:val="22"/>
        </w:rPr>
        <w:t xml:space="preserve"> (</w:t>
      </w:r>
      <w:proofErr w:type="spellStart"/>
      <w:r w:rsidR="00FF7541">
        <w:rPr>
          <w:rFonts w:ascii="Arial" w:hAnsi="Arial" w:cs="Arial"/>
          <w:sz w:val="22"/>
          <w:szCs w:val="22"/>
        </w:rPr>
        <w:t>PlasticsOne</w:t>
      </w:r>
      <w:proofErr w:type="spellEnd"/>
      <w:r w:rsidR="00FF7541">
        <w:rPr>
          <w:rFonts w:ascii="Arial" w:hAnsi="Arial" w:cs="Arial"/>
          <w:sz w:val="22"/>
          <w:szCs w:val="22"/>
        </w:rPr>
        <w:t>, C315GMN-SPC mini, cut 5</w:t>
      </w:r>
      <w:r w:rsidR="009A6CA2">
        <w:rPr>
          <w:rFonts w:ascii="Arial" w:hAnsi="Arial" w:cs="Arial"/>
          <w:sz w:val="22"/>
          <w:szCs w:val="22"/>
        </w:rPr>
        <w:t xml:space="preserve"> </w:t>
      </w:r>
      <w:r w:rsidR="00FF7541">
        <w:rPr>
          <w:rFonts w:ascii="Arial" w:hAnsi="Arial" w:cs="Arial"/>
          <w:sz w:val="22"/>
          <w:szCs w:val="22"/>
        </w:rPr>
        <w:t>mm below pedestal)</w:t>
      </w:r>
      <w:r>
        <w:rPr>
          <w:rFonts w:ascii="Arial" w:hAnsi="Arial" w:cs="Arial"/>
          <w:sz w:val="22"/>
          <w:szCs w:val="22"/>
        </w:rPr>
        <w:t xml:space="preserve"> in auditory cortex. The surgery was performed as described previously with the following modifications. After the skull was leveled using a </w:t>
      </w:r>
      <w:proofErr w:type="spellStart"/>
      <w:r>
        <w:rPr>
          <w:rFonts w:ascii="Arial" w:hAnsi="Arial" w:cs="Arial"/>
          <w:sz w:val="22"/>
          <w:szCs w:val="22"/>
        </w:rPr>
        <w:t>stereotax</w:t>
      </w:r>
      <w:proofErr w:type="spellEnd"/>
      <w:r>
        <w:rPr>
          <w:rFonts w:ascii="Arial" w:hAnsi="Arial" w:cs="Arial"/>
          <w:sz w:val="22"/>
          <w:szCs w:val="22"/>
        </w:rPr>
        <w:t xml:space="preserve">, two small craniotomies were performed </w:t>
      </w:r>
      <w:r w:rsidRPr="003A75F6">
        <w:rPr>
          <w:rFonts w:ascii="Arial" w:hAnsi="Arial" w:cs="Arial"/>
          <w:sz w:val="22"/>
          <w:szCs w:val="22"/>
        </w:rPr>
        <w:t>-2.6</w:t>
      </w:r>
      <w:r w:rsidR="009A6CA2">
        <w:rPr>
          <w:rFonts w:ascii="Arial" w:hAnsi="Arial" w:cs="Arial"/>
          <w:sz w:val="22"/>
          <w:szCs w:val="22"/>
        </w:rPr>
        <w:t xml:space="preserve"> </w:t>
      </w:r>
      <w:r w:rsidRPr="003A75F6">
        <w:rPr>
          <w:rFonts w:ascii="Arial" w:hAnsi="Arial" w:cs="Arial"/>
          <w:sz w:val="22"/>
          <w:szCs w:val="22"/>
        </w:rPr>
        <w:t xml:space="preserve">mm anterior, </w:t>
      </w:r>
      <w:r w:rsidRPr="009D287F">
        <w:rPr>
          <w:rFonts w:ascii="Arial" w:hAnsi="Arial" w:cs="Arial"/>
          <w:color w:val="000000"/>
          <w:sz w:val="20"/>
          <w:szCs w:val="20"/>
        </w:rPr>
        <w:t>±</w:t>
      </w:r>
      <w:r w:rsidRPr="003A75F6">
        <w:rPr>
          <w:rFonts w:ascii="Arial" w:hAnsi="Arial" w:cs="Arial"/>
          <w:sz w:val="22"/>
          <w:szCs w:val="22"/>
        </w:rPr>
        <w:t>4.3</w:t>
      </w:r>
      <w:r w:rsidR="009A6CA2">
        <w:rPr>
          <w:rFonts w:ascii="Arial" w:hAnsi="Arial" w:cs="Arial"/>
          <w:sz w:val="22"/>
          <w:szCs w:val="22"/>
        </w:rPr>
        <w:t xml:space="preserve"> </w:t>
      </w:r>
      <w:r w:rsidRPr="003A75F6">
        <w:rPr>
          <w:rFonts w:ascii="Arial" w:hAnsi="Arial" w:cs="Arial"/>
          <w:sz w:val="22"/>
          <w:szCs w:val="22"/>
        </w:rPr>
        <w:t>mm lateral</w:t>
      </w:r>
      <w:r>
        <w:rPr>
          <w:rFonts w:ascii="Arial" w:hAnsi="Arial" w:cs="Arial"/>
          <w:sz w:val="22"/>
          <w:szCs w:val="22"/>
        </w:rPr>
        <w:t xml:space="preserve"> from bregma</w:t>
      </w:r>
      <w:r w:rsidR="00FF7541">
        <w:rPr>
          <w:rFonts w:ascii="Arial" w:hAnsi="Arial" w:cs="Arial"/>
          <w:sz w:val="22"/>
          <w:szCs w:val="22"/>
        </w:rPr>
        <w:t>, over auditory cortex</w:t>
      </w:r>
      <w:r>
        <w:rPr>
          <w:rFonts w:ascii="Arial" w:hAnsi="Arial" w:cs="Arial"/>
          <w:sz w:val="22"/>
          <w:szCs w:val="22"/>
        </w:rPr>
        <w:t xml:space="preserve">. </w:t>
      </w:r>
      <w:r w:rsidR="00FF7541">
        <w:rPr>
          <w:rFonts w:ascii="Arial" w:hAnsi="Arial" w:cs="Arial"/>
          <w:sz w:val="22"/>
          <w:szCs w:val="22"/>
        </w:rPr>
        <w:t xml:space="preserve">The guide </w:t>
      </w:r>
      <w:proofErr w:type="spellStart"/>
      <w:r w:rsidR="00FF7541">
        <w:rPr>
          <w:rFonts w:ascii="Arial" w:hAnsi="Arial" w:cs="Arial"/>
          <w:sz w:val="22"/>
          <w:szCs w:val="22"/>
        </w:rPr>
        <w:t>cannulae</w:t>
      </w:r>
      <w:proofErr w:type="spellEnd"/>
      <w:r w:rsidR="00FF7541">
        <w:rPr>
          <w:rFonts w:ascii="Arial" w:hAnsi="Arial" w:cs="Arial"/>
          <w:sz w:val="22"/>
          <w:szCs w:val="22"/>
        </w:rPr>
        <w:t xml:space="preserve"> along with dummy infusion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t>
      </w:r>
      <w:proofErr w:type="spellStart"/>
      <w:r w:rsidR="00FF7541">
        <w:rPr>
          <w:rFonts w:ascii="Arial" w:hAnsi="Arial" w:cs="Arial"/>
          <w:sz w:val="22"/>
          <w:szCs w:val="22"/>
        </w:rPr>
        <w:t>PlasticsOne</w:t>
      </w:r>
      <w:proofErr w:type="spellEnd"/>
      <w:r w:rsidR="00FF7541">
        <w:rPr>
          <w:rFonts w:ascii="Arial" w:hAnsi="Arial" w:cs="Arial"/>
          <w:sz w:val="22"/>
          <w:szCs w:val="22"/>
        </w:rPr>
        <w:t>, C315DCMN-SPC mini, cut to fit 5</w:t>
      </w:r>
      <w:r w:rsidR="009A6CA2">
        <w:rPr>
          <w:rFonts w:ascii="Arial" w:hAnsi="Arial" w:cs="Arial"/>
          <w:sz w:val="22"/>
          <w:szCs w:val="22"/>
        </w:rPr>
        <w:t xml:space="preserve"> </w:t>
      </w:r>
      <w:r w:rsidR="00FF7541">
        <w:rPr>
          <w:rFonts w:ascii="Arial" w:hAnsi="Arial" w:cs="Arial"/>
          <w:sz w:val="22"/>
          <w:szCs w:val="22"/>
        </w:rPr>
        <w:t>mm C315GMN with a 0.5</w:t>
      </w:r>
      <w:r w:rsidR="009A6CA2">
        <w:rPr>
          <w:rFonts w:ascii="Arial" w:hAnsi="Arial" w:cs="Arial"/>
          <w:sz w:val="22"/>
          <w:szCs w:val="22"/>
        </w:rPr>
        <w:t xml:space="preserve"> </w:t>
      </w:r>
      <w:r w:rsidR="00FF7541">
        <w:rPr>
          <w:rFonts w:ascii="Arial" w:hAnsi="Arial" w:cs="Arial"/>
          <w:sz w:val="22"/>
          <w:szCs w:val="22"/>
        </w:rPr>
        <w:t xml:space="preserve">mm projection depth) were sterilized in an autoclave. The dummy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were partially screwed into the guide </w:t>
      </w:r>
      <w:proofErr w:type="spellStart"/>
      <w:r w:rsidR="00FF7541">
        <w:rPr>
          <w:rFonts w:ascii="Arial" w:hAnsi="Arial" w:cs="Arial"/>
          <w:sz w:val="22"/>
          <w:szCs w:val="22"/>
        </w:rPr>
        <w:t>cannulae</w:t>
      </w:r>
      <w:proofErr w:type="spellEnd"/>
      <w:r w:rsidR="00FF7541">
        <w:rPr>
          <w:rFonts w:ascii="Arial" w:hAnsi="Arial" w:cs="Arial"/>
          <w:sz w:val="22"/>
          <w:szCs w:val="22"/>
        </w:rPr>
        <w:t xml:space="preserve"> and placed in a stereotaxic clamp. After zeroing the tip of the guide cannula to the brain surface, the cannula was lowered to 500</w:t>
      </w:r>
      <w:r w:rsidR="009A6CA2">
        <w:rPr>
          <w:rFonts w:ascii="Arial" w:hAnsi="Arial" w:cs="Arial"/>
          <w:sz w:val="22"/>
          <w:szCs w:val="22"/>
        </w:rPr>
        <w:t xml:space="preserve"> </w:t>
      </w:r>
      <w:proofErr w:type="spellStart"/>
      <w:r w:rsidR="00FF7541" w:rsidRPr="009D3D01">
        <w:rPr>
          <w:rFonts w:ascii="Arial" w:hAnsi="Arial" w:cs="Arial"/>
          <w:color w:val="202122"/>
          <w:sz w:val="22"/>
          <w:szCs w:val="22"/>
          <w:shd w:val="clear" w:color="auto" w:fill="FFFFFF"/>
        </w:rPr>
        <w:t>μ</w:t>
      </w:r>
      <w:r w:rsidR="00FF7541">
        <w:rPr>
          <w:rFonts w:ascii="Arial" w:hAnsi="Arial" w:cs="Arial"/>
          <w:sz w:val="22"/>
          <w:szCs w:val="22"/>
        </w:rPr>
        <w:t>m</w:t>
      </w:r>
      <w:proofErr w:type="spellEnd"/>
      <w:r w:rsidR="00FF7541">
        <w:rPr>
          <w:rFonts w:ascii="Arial" w:hAnsi="Arial" w:cs="Arial"/>
          <w:sz w:val="22"/>
          <w:szCs w:val="22"/>
        </w:rPr>
        <w:t xml:space="preserve"> below the cortical surface.</w:t>
      </w:r>
      <w:r w:rsidR="008D1E8C">
        <w:rPr>
          <w:rFonts w:ascii="Arial" w:hAnsi="Arial" w:cs="Arial"/>
          <w:sz w:val="22"/>
          <w:szCs w:val="22"/>
        </w:rPr>
        <w:t xml:space="preserve"> This depth was chosen because the infusion </w:t>
      </w:r>
      <w:proofErr w:type="spellStart"/>
      <w:r w:rsidR="008D1E8C">
        <w:rPr>
          <w:rFonts w:ascii="Arial" w:hAnsi="Arial" w:cs="Arial"/>
          <w:sz w:val="22"/>
          <w:szCs w:val="22"/>
        </w:rPr>
        <w:t>cannulae</w:t>
      </w:r>
      <w:proofErr w:type="spellEnd"/>
      <w:r w:rsidR="008D1E8C">
        <w:rPr>
          <w:rFonts w:ascii="Arial" w:hAnsi="Arial" w:cs="Arial"/>
          <w:sz w:val="22"/>
          <w:szCs w:val="22"/>
        </w:rPr>
        <w:t xml:space="preserve"> (</w:t>
      </w:r>
      <w:proofErr w:type="spellStart"/>
      <w:r w:rsidR="008D1E8C">
        <w:rPr>
          <w:rFonts w:ascii="Arial" w:hAnsi="Arial" w:cs="Arial"/>
          <w:sz w:val="22"/>
          <w:szCs w:val="22"/>
        </w:rPr>
        <w:t>PlasticsOne</w:t>
      </w:r>
      <w:proofErr w:type="spellEnd"/>
      <w:r w:rsidR="008D1E8C">
        <w:rPr>
          <w:rFonts w:ascii="Arial" w:hAnsi="Arial" w:cs="Arial"/>
          <w:sz w:val="22"/>
          <w:szCs w:val="22"/>
        </w:rPr>
        <w:t xml:space="preserve">, </w:t>
      </w:r>
      <w:r w:rsidR="002F6F2E">
        <w:rPr>
          <w:rFonts w:ascii="Arial" w:hAnsi="Arial" w:cs="Arial"/>
          <w:sz w:val="22"/>
          <w:szCs w:val="22"/>
        </w:rPr>
        <w:t>C315LIMN-SPC mini)</w:t>
      </w:r>
      <w:r w:rsidR="008D1E8C">
        <w:rPr>
          <w:rFonts w:ascii="Arial" w:hAnsi="Arial" w:cs="Arial"/>
          <w:sz w:val="22"/>
          <w:szCs w:val="22"/>
        </w:rPr>
        <w:t xml:space="preserve"> project 500</w:t>
      </w:r>
      <w:r w:rsidR="009A6CA2">
        <w:rPr>
          <w:rFonts w:ascii="Arial" w:hAnsi="Arial" w:cs="Arial"/>
          <w:sz w:val="22"/>
          <w:szCs w:val="22"/>
        </w:rPr>
        <w:t xml:space="preserve"> </w:t>
      </w:r>
      <w:proofErr w:type="spellStart"/>
      <w:r w:rsidR="008D1E8C" w:rsidRPr="009D3D01">
        <w:rPr>
          <w:rFonts w:ascii="Arial" w:hAnsi="Arial" w:cs="Arial"/>
          <w:color w:val="202122"/>
          <w:sz w:val="22"/>
          <w:szCs w:val="22"/>
          <w:shd w:val="clear" w:color="auto" w:fill="FFFFFF"/>
        </w:rPr>
        <w:t>μ</w:t>
      </w:r>
      <w:r w:rsidR="008D1E8C">
        <w:rPr>
          <w:rFonts w:ascii="Arial" w:hAnsi="Arial" w:cs="Arial"/>
          <w:sz w:val="22"/>
          <w:szCs w:val="22"/>
        </w:rPr>
        <w:t>m</w:t>
      </w:r>
      <w:proofErr w:type="spellEnd"/>
      <w:r w:rsidR="008D1E8C">
        <w:rPr>
          <w:rFonts w:ascii="Arial" w:hAnsi="Arial" w:cs="Arial"/>
          <w:sz w:val="22"/>
          <w:szCs w:val="22"/>
        </w:rPr>
        <w:t xml:space="preserve"> from the end of the guide </w:t>
      </w:r>
      <w:proofErr w:type="spellStart"/>
      <w:r w:rsidR="008D1E8C">
        <w:rPr>
          <w:rFonts w:ascii="Arial" w:hAnsi="Arial" w:cs="Arial"/>
          <w:sz w:val="22"/>
          <w:szCs w:val="22"/>
        </w:rPr>
        <w:t>cannulae</w:t>
      </w:r>
      <w:proofErr w:type="spellEnd"/>
      <w:r w:rsidR="008D1E8C">
        <w:rPr>
          <w:rFonts w:ascii="Arial" w:hAnsi="Arial" w:cs="Arial"/>
          <w:sz w:val="22"/>
          <w:szCs w:val="22"/>
        </w:rPr>
        <w:t xml:space="preserve"> when screwed in completely, leading to a final depth of 1000</w:t>
      </w:r>
      <w:r w:rsidR="009A6CA2">
        <w:rPr>
          <w:rFonts w:ascii="Arial" w:hAnsi="Arial" w:cs="Arial"/>
          <w:sz w:val="22"/>
          <w:szCs w:val="22"/>
        </w:rPr>
        <w:t xml:space="preserve"> </w:t>
      </w:r>
      <w:proofErr w:type="spellStart"/>
      <w:r w:rsidR="008D1E8C" w:rsidRPr="009D3D01">
        <w:rPr>
          <w:rFonts w:ascii="Arial" w:hAnsi="Arial" w:cs="Arial"/>
          <w:color w:val="202122"/>
          <w:sz w:val="22"/>
          <w:szCs w:val="22"/>
          <w:shd w:val="clear" w:color="auto" w:fill="FFFFFF"/>
        </w:rPr>
        <w:t>μ</w:t>
      </w:r>
      <w:r w:rsidR="008D1E8C">
        <w:rPr>
          <w:rFonts w:ascii="Arial" w:hAnsi="Arial" w:cs="Arial"/>
          <w:sz w:val="22"/>
          <w:szCs w:val="22"/>
        </w:rPr>
        <w:t>m</w:t>
      </w:r>
      <w:proofErr w:type="spellEnd"/>
      <w:r w:rsidR="008D1E8C">
        <w:rPr>
          <w:rFonts w:ascii="Arial" w:hAnsi="Arial" w:cs="Arial"/>
          <w:sz w:val="22"/>
          <w:szCs w:val="22"/>
        </w:rPr>
        <w:t xml:space="preserve"> – the location of auditory cortex.</w:t>
      </w:r>
      <w:r w:rsidR="00FF7541">
        <w:rPr>
          <w:rFonts w:ascii="Arial" w:hAnsi="Arial" w:cs="Arial"/>
          <w:sz w:val="22"/>
          <w:szCs w:val="22"/>
        </w:rPr>
        <w:t xml:space="preserve"> The dummy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were then fully screwed down and this procedure was repeated for the next cortical hemisphere.</w:t>
      </w:r>
    </w:p>
    <w:p w14:paraId="0E1F103D" w14:textId="28824C79" w:rsidR="008062EA" w:rsidRPr="002F6F2E" w:rsidRDefault="008D1E8C" w:rsidP="00783F2B">
      <w:pPr>
        <w:jc w:val="both"/>
      </w:pPr>
      <w:r>
        <w:rPr>
          <w:rFonts w:ascii="Arial" w:hAnsi="Arial" w:cs="Arial"/>
          <w:sz w:val="22"/>
          <w:szCs w:val="22"/>
        </w:rPr>
        <w:tab/>
      </w:r>
      <w:r w:rsidR="00CB718B">
        <w:rPr>
          <w:rFonts w:ascii="Arial" w:hAnsi="Arial" w:cs="Arial"/>
          <w:sz w:val="22"/>
          <w:szCs w:val="22"/>
        </w:rPr>
        <w:t>Prior to</w:t>
      </w:r>
      <w:r>
        <w:rPr>
          <w:rFonts w:ascii="Arial" w:hAnsi="Arial" w:cs="Arial"/>
          <w:sz w:val="22"/>
          <w:szCs w:val="22"/>
        </w:rPr>
        <w:t xml:space="preserve"> injecting, </w:t>
      </w:r>
      <w:r w:rsidR="002F6F2E">
        <w:rPr>
          <w:rFonts w:ascii="Arial" w:hAnsi="Arial" w:cs="Arial"/>
          <w:sz w:val="22"/>
          <w:szCs w:val="22"/>
        </w:rPr>
        <w:t>two</w:t>
      </w:r>
      <w:r>
        <w:rPr>
          <w:rFonts w:ascii="Arial" w:hAnsi="Arial" w:cs="Arial"/>
          <w:sz w:val="22"/>
          <w:szCs w:val="22"/>
        </w:rPr>
        <w:t xml:space="preserve"> injection syringes (</w:t>
      </w:r>
      <w:r w:rsidR="00CB718B">
        <w:rPr>
          <w:rFonts w:ascii="Arial" w:hAnsi="Arial" w:cs="Arial"/>
          <w:sz w:val="22"/>
          <w:szCs w:val="22"/>
        </w:rPr>
        <w:t>Hamilton Syringe, 10</w:t>
      </w:r>
      <w:r w:rsidR="00CB718B" w:rsidRPr="009D3D01">
        <w:rPr>
          <w:rFonts w:ascii="Arial" w:hAnsi="Arial" w:cs="Arial"/>
          <w:color w:val="202122"/>
          <w:sz w:val="22"/>
          <w:szCs w:val="22"/>
          <w:shd w:val="clear" w:color="auto" w:fill="FFFFFF"/>
        </w:rPr>
        <w:t>μ</w:t>
      </w:r>
      <w:r w:rsidR="00CB718B">
        <w:rPr>
          <w:rFonts w:ascii="Arial" w:hAnsi="Arial" w:cs="Arial"/>
          <w:sz w:val="22"/>
          <w:szCs w:val="22"/>
        </w:rPr>
        <w:t>L Gaslight #1701</w:t>
      </w:r>
      <w:r w:rsidR="002F6F2E">
        <w:rPr>
          <w:rFonts w:ascii="Arial" w:hAnsi="Arial" w:cs="Arial"/>
          <w:sz w:val="22"/>
          <w:szCs w:val="22"/>
        </w:rPr>
        <w:t xml:space="preserve">) and tubing </w:t>
      </w:r>
      <w:r w:rsidR="002F6F2E" w:rsidRPr="002F6F2E">
        <w:rPr>
          <w:rFonts w:ascii="Arial" w:hAnsi="Arial" w:cs="Arial"/>
          <w:sz w:val="22"/>
          <w:szCs w:val="22"/>
        </w:rPr>
        <w:t xml:space="preserve">(C313CT tubing 023x050 </w:t>
      </w:r>
      <w:r w:rsidR="002F6F2E">
        <w:rPr>
          <w:rFonts w:ascii="Arial" w:hAnsi="Arial" w:cs="Arial"/>
          <w:sz w:val="22"/>
          <w:szCs w:val="22"/>
        </w:rPr>
        <w:t>PE</w:t>
      </w:r>
      <w:r w:rsidR="002F6F2E" w:rsidRPr="002F6F2E">
        <w:rPr>
          <w:rFonts w:ascii="Arial" w:hAnsi="Arial" w:cs="Arial"/>
          <w:sz w:val="22"/>
          <w:szCs w:val="22"/>
        </w:rPr>
        <w:t>50)</w:t>
      </w:r>
      <w:r w:rsidR="002F6F2E">
        <w:rPr>
          <w:rFonts w:ascii="Arial" w:hAnsi="Arial" w:cs="Arial"/>
          <w:sz w:val="22"/>
          <w:szCs w:val="22"/>
        </w:rPr>
        <w:t xml:space="preserve"> were backfilled with mineral oil. Sterilized infusion </w:t>
      </w:r>
      <w:proofErr w:type="spellStart"/>
      <w:r w:rsidR="002F6F2E">
        <w:rPr>
          <w:rFonts w:ascii="Arial" w:hAnsi="Arial" w:cs="Arial"/>
          <w:sz w:val="22"/>
          <w:szCs w:val="22"/>
        </w:rPr>
        <w:t>cannulae</w:t>
      </w:r>
      <w:proofErr w:type="spellEnd"/>
      <w:r w:rsidR="002F6F2E">
        <w:rPr>
          <w:rFonts w:ascii="Arial" w:hAnsi="Arial" w:cs="Arial"/>
          <w:sz w:val="22"/>
          <w:szCs w:val="22"/>
        </w:rPr>
        <w:t xml:space="preserve"> were then attached to each syringe and ~500nL of muscimol (</w:t>
      </w:r>
      <w:r w:rsidR="00CB718B">
        <w:rPr>
          <w:rFonts w:ascii="Arial" w:hAnsi="Arial" w:cs="Arial"/>
          <w:sz w:val="22"/>
          <w:szCs w:val="22"/>
        </w:rPr>
        <w:t xml:space="preserve">diluted with 1x PBS to </w:t>
      </w:r>
      <w:r w:rsidR="002F6F2E">
        <w:rPr>
          <w:rFonts w:ascii="Arial" w:hAnsi="Arial" w:cs="Arial"/>
          <w:sz w:val="22"/>
          <w:szCs w:val="22"/>
        </w:rPr>
        <w:t>.25</w:t>
      </w:r>
      <w:r w:rsidR="009A6CA2">
        <w:rPr>
          <w:rFonts w:ascii="Arial" w:hAnsi="Arial" w:cs="Arial"/>
          <w:sz w:val="22"/>
          <w:szCs w:val="22"/>
        </w:rPr>
        <w:t xml:space="preserve"> </w:t>
      </w:r>
      <w:r w:rsidR="002F6F2E">
        <w:rPr>
          <w:rFonts w:ascii="Arial" w:hAnsi="Arial" w:cs="Arial"/>
          <w:sz w:val="22"/>
          <w:szCs w:val="22"/>
        </w:rPr>
        <w:t xml:space="preserve">mg/mL; Sigma Aldrich, M1523) or 0.9% sterile saline </w:t>
      </w:r>
      <w:r w:rsidR="00CB718B">
        <w:rPr>
          <w:rFonts w:ascii="Arial" w:hAnsi="Arial" w:cs="Arial"/>
          <w:sz w:val="22"/>
          <w:szCs w:val="22"/>
        </w:rPr>
        <w:t xml:space="preserve">was drawn up into the injection </w:t>
      </w:r>
      <w:proofErr w:type="spellStart"/>
      <w:r w:rsidR="00CB718B">
        <w:rPr>
          <w:rFonts w:ascii="Arial" w:hAnsi="Arial" w:cs="Arial"/>
          <w:sz w:val="22"/>
          <w:szCs w:val="22"/>
        </w:rPr>
        <w:t>cannulae</w:t>
      </w:r>
      <w:proofErr w:type="spellEnd"/>
      <w:r w:rsidR="00CB718B">
        <w:rPr>
          <w:rFonts w:ascii="Arial" w:hAnsi="Arial" w:cs="Arial"/>
          <w:sz w:val="22"/>
          <w:szCs w:val="22"/>
        </w:rPr>
        <w:t xml:space="preserve"> using a dual injector (Harvard Apparatus, Pump 11 Pico Plus Elite). The mouse was then </w:t>
      </w:r>
      <w:proofErr w:type="spellStart"/>
      <w:r w:rsidR="00CB718B">
        <w:rPr>
          <w:rFonts w:ascii="Arial" w:hAnsi="Arial" w:cs="Arial"/>
          <w:sz w:val="22"/>
          <w:szCs w:val="22"/>
        </w:rPr>
        <w:t>headfixed</w:t>
      </w:r>
      <w:proofErr w:type="spellEnd"/>
      <w:r w:rsidR="00CB718B">
        <w:rPr>
          <w:rFonts w:ascii="Arial" w:hAnsi="Arial" w:cs="Arial"/>
          <w:sz w:val="22"/>
          <w:szCs w:val="22"/>
        </w:rPr>
        <w:t xml:space="preserve"> and the dummy </w:t>
      </w:r>
      <w:proofErr w:type="spellStart"/>
      <w:r w:rsidR="00CB718B">
        <w:rPr>
          <w:rFonts w:ascii="Arial" w:hAnsi="Arial" w:cs="Arial"/>
          <w:sz w:val="22"/>
          <w:szCs w:val="22"/>
        </w:rPr>
        <w:t>cannulae</w:t>
      </w:r>
      <w:proofErr w:type="spellEnd"/>
      <w:r w:rsidR="00CB718B">
        <w:rPr>
          <w:rFonts w:ascii="Arial" w:hAnsi="Arial" w:cs="Arial"/>
          <w:sz w:val="22"/>
          <w:szCs w:val="22"/>
        </w:rPr>
        <w:t xml:space="preserve"> were removed and sterilized. The loaded infusion </w:t>
      </w:r>
      <w:proofErr w:type="spellStart"/>
      <w:r w:rsidR="00CB718B">
        <w:rPr>
          <w:rFonts w:ascii="Arial" w:hAnsi="Arial" w:cs="Arial"/>
          <w:sz w:val="22"/>
          <w:szCs w:val="22"/>
        </w:rPr>
        <w:t>cannulae</w:t>
      </w:r>
      <w:proofErr w:type="spellEnd"/>
      <w:r w:rsidR="00CB718B">
        <w:rPr>
          <w:rFonts w:ascii="Arial" w:hAnsi="Arial" w:cs="Arial"/>
          <w:sz w:val="22"/>
          <w:szCs w:val="22"/>
        </w:rPr>
        <w:t xml:space="preserve"> were then screwed all the way into the guide </w:t>
      </w:r>
      <w:proofErr w:type="spellStart"/>
      <w:r w:rsidR="00CB718B">
        <w:rPr>
          <w:rFonts w:ascii="Arial" w:hAnsi="Arial" w:cs="Arial"/>
          <w:sz w:val="22"/>
          <w:szCs w:val="22"/>
        </w:rPr>
        <w:t>cannulae</w:t>
      </w:r>
      <w:proofErr w:type="spellEnd"/>
      <w:r w:rsidR="00CB718B">
        <w:rPr>
          <w:rFonts w:ascii="Arial" w:hAnsi="Arial" w:cs="Arial"/>
          <w:sz w:val="22"/>
          <w:szCs w:val="22"/>
        </w:rPr>
        <w:t xml:space="preserve"> and 400</w:t>
      </w:r>
      <w:r w:rsidR="009A6CA2">
        <w:rPr>
          <w:rFonts w:ascii="Arial" w:hAnsi="Arial" w:cs="Arial"/>
          <w:sz w:val="22"/>
          <w:szCs w:val="22"/>
        </w:rPr>
        <w:t xml:space="preserve"> </w:t>
      </w:r>
      <w:proofErr w:type="spellStart"/>
      <w:r w:rsidR="00CB718B">
        <w:rPr>
          <w:rFonts w:ascii="Arial" w:hAnsi="Arial" w:cs="Arial"/>
          <w:sz w:val="22"/>
          <w:szCs w:val="22"/>
        </w:rPr>
        <w:t>nL</w:t>
      </w:r>
      <w:proofErr w:type="spellEnd"/>
      <w:r w:rsidR="00CB718B">
        <w:rPr>
          <w:rFonts w:ascii="Arial" w:hAnsi="Arial" w:cs="Arial"/>
          <w:sz w:val="22"/>
          <w:szCs w:val="22"/>
        </w:rPr>
        <w:t xml:space="preserve"> of muscimol or saline was infused bilaterally at a rate of 250</w:t>
      </w:r>
      <w:r w:rsidR="009A6CA2">
        <w:rPr>
          <w:rFonts w:ascii="Arial" w:hAnsi="Arial" w:cs="Arial"/>
          <w:sz w:val="22"/>
          <w:szCs w:val="22"/>
        </w:rPr>
        <w:t xml:space="preserve"> </w:t>
      </w:r>
      <w:proofErr w:type="spellStart"/>
      <w:r w:rsidR="00CB718B">
        <w:rPr>
          <w:rFonts w:ascii="Arial" w:hAnsi="Arial" w:cs="Arial"/>
          <w:sz w:val="22"/>
          <w:szCs w:val="22"/>
        </w:rPr>
        <w:t>nL</w:t>
      </w:r>
      <w:proofErr w:type="spellEnd"/>
      <w:r w:rsidR="00CB718B">
        <w:rPr>
          <w:rFonts w:ascii="Arial" w:hAnsi="Arial" w:cs="Arial"/>
          <w:sz w:val="22"/>
          <w:szCs w:val="22"/>
        </w:rPr>
        <w:t xml:space="preserve">/minute. The infusion </w:t>
      </w:r>
      <w:proofErr w:type="spellStart"/>
      <w:r w:rsidR="00CB718B">
        <w:rPr>
          <w:rFonts w:ascii="Arial" w:hAnsi="Arial" w:cs="Arial"/>
          <w:sz w:val="22"/>
          <w:szCs w:val="22"/>
        </w:rPr>
        <w:t>cannulae</w:t>
      </w:r>
      <w:proofErr w:type="spellEnd"/>
      <w:r w:rsidR="00CB718B">
        <w:rPr>
          <w:rFonts w:ascii="Arial" w:hAnsi="Arial" w:cs="Arial"/>
          <w:sz w:val="22"/>
          <w:szCs w:val="22"/>
        </w:rPr>
        <w:t xml:space="preserve"> were then replaced with the dummy </w:t>
      </w:r>
      <w:proofErr w:type="spellStart"/>
      <w:r w:rsidR="00CB718B">
        <w:rPr>
          <w:rFonts w:ascii="Arial" w:hAnsi="Arial" w:cs="Arial"/>
          <w:sz w:val="22"/>
          <w:szCs w:val="22"/>
        </w:rPr>
        <w:t>cannulae</w:t>
      </w:r>
      <w:proofErr w:type="spellEnd"/>
      <w:r w:rsidR="00CB718B">
        <w:rPr>
          <w:rFonts w:ascii="Arial" w:hAnsi="Arial" w:cs="Arial"/>
          <w:sz w:val="22"/>
          <w:szCs w:val="22"/>
        </w:rPr>
        <w:t xml:space="preserve"> and the mouse rested in its home cage for 30-45 minutes before beginning the behavioral session.</w:t>
      </w:r>
    </w:p>
    <w:p w14:paraId="37709BCB" w14:textId="77777777" w:rsidR="008D1E8C" w:rsidRDefault="008D1E8C" w:rsidP="00783F2B">
      <w:pPr>
        <w:jc w:val="both"/>
        <w:rPr>
          <w:rFonts w:ascii="Arial" w:hAnsi="Arial" w:cs="Arial"/>
          <w:sz w:val="22"/>
          <w:szCs w:val="22"/>
        </w:rPr>
      </w:pPr>
    </w:p>
    <w:p w14:paraId="5457ADCC" w14:textId="212CBC22" w:rsidR="00E4728D" w:rsidRDefault="009D3D01" w:rsidP="00783F2B">
      <w:pPr>
        <w:jc w:val="both"/>
        <w:rPr>
          <w:rFonts w:ascii="Arial" w:hAnsi="Arial" w:cs="Arial"/>
          <w:i/>
          <w:iCs/>
          <w:sz w:val="22"/>
          <w:szCs w:val="22"/>
        </w:rPr>
      </w:pPr>
      <w:r>
        <w:rPr>
          <w:rFonts w:ascii="Arial" w:hAnsi="Arial" w:cs="Arial"/>
          <w:i/>
          <w:iCs/>
          <w:sz w:val="22"/>
          <w:szCs w:val="22"/>
        </w:rPr>
        <w:t xml:space="preserve">Acute </w:t>
      </w:r>
      <w:r w:rsidR="008754D8">
        <w:rPr>
          <w:rFonts w:ascii="Arial" w:hAnsi="Arial" w:cs="Arial"/>
          <w:i/>
          <w:iCs/>
          <w:sz w:val="22"/>
          <w:szCs w:val="22"/>
        </w:rPr>
        <w:t>e</w:t>
      </w:r>
      <w:r>
        <w:rPr>
          <w:rFonts w:ascii="Arial" w:hAnsi="Arial" w:cs="Arial"/>
          <w:i/>
          <w:iCs/>
          <w:sz w:val="22"/>
          <w:szCs w:val="22"/>
        </w:rPr>
        <w:t xml:space="preserve">lectrophysiological </w:t>
      </w:r>
      <w:r w:rsidR="008754D8">
        <w:rPr>
          <w:rFonts w:ascii="Arial" w:hAnsi="Arial" w:cs="Arial"/>
          <w:i/>
          <w:iCs/>
          <w:sz w:val="22"/>
          <w:szCs w:val="22"/>
        </w:rPr>
        <w:t>r</w:t>
      </w:r>
      <w:r>
        <w:rPr>
          <w:rFonts w:ascii="Arial" w:hAnsi="Arial" w:cs="Arial"/>
          <w:i/>
          <w:iCs/>
          <w:sz w:val="22"/>
          <w:szCs w:val="22"/>
        </w:rPr>
        <w:t xml:space="preserve">ecordings. </w:t>
      </w:r>
    </w:p>
    <w:p w14:paraId="5E1CF915" w14:textId="402FE284" w:rsidR="00183564" w:rsidRDefault="00E4728D" w:rsidP="00783F2B">
      <w:pPr>
        <w:ind w:firstLine="720"/>
        <w:jc w:val="both"/>
        <w:rPr>
          <w:rFonts w:ascii="Arial" w:hAnsi="Arial" w:cs="Arial"/>
          <w:sz w:val="22"/>
          <w:szCs w:val="22"/>
        </w:rPr>
      </w:pPr>
      <w:r>
        <w:rPr>
          <w:rFonts w:ascii="Arial" w:hAnsi="Arial" w:cs="Arial"/>
          <w:sz w:val="22"/>
          <w:szCs w:val="22"/>
        </w:rPr>
        <w:t>For acute recordings used to fit the GC-GLM model (Figure 2), neuronal signals were recorded from n = 1 awake, untrained mouse</w:t>
      </w:r>
      <w:r w:rsidR="009D3D01">
        <w:rPr>
          <w:rFonts w:ascii="Arial" w:hAnsi="Arial" w:cs="Arial"/>
          <w:sz w:val="22"/>
          <w:szCs w:val="22"/>
        </w:rPr>
        <w:t xml:space="preserve">. Prior to the recording session, </w:t>
      </w:r>
      <w:r>
        <w:rPr>
          <w:rFonts w:ascii="Arial" w:hAnsi="Arial" w:cs="Arial"/>
          <w:sz w:val="22"/>
          <w:szCs w:val="22"/>
        </w:rPr>
        <w:t>the mouse</w:t>
      </w:r>
      <w:r w:rsidR="009D3D01">
        <w:rPr>
          <w:rFonts w:ascii="Arial" w:hAnsi="Arial" w:cs="Arial"/>
          <w:sz w:val="22"/>
          <w:szCs w:val="22"/>
        </w:rPr>
        <w:t xml:space="preserve"> was anesthetized and a headpost and ground pin were implanted on the skull (see </w:t>
      </w:r>
      <w:r w:rsidR="009D3D01">
        <w:rPr>
          <w:rFonts w:ascii="Arial" w:hAnsi="Arial" w:cs="Arial"/>
          <w:i/>
          <w:iCs/>
          <w:sz w:val="22"/>
          <w:szCs w:val="22"/>
        </w:rPr>
        <w:t>Surgery</w:t>
      </w:r>
      <w:r w:rsidR="009D3D01">
        <w:rPr>
          <w:rFonts w:ascii="Arial" w:hAnsi="Arial" w:cs="Arial"/>
          <w:sz w:val="22"/>
          <w:szCs w:val="22"/>
        </w:rPr>
        <w:t>). On the day of the recording, the mouse was briefly anesthetized with 3% isoflurane and a small craniotomy was performed over auditory cortex using a dental drill or scalpel (~1</w:t>
      </w:r>
      <w:r w:rsidR="009A6CA2">
        <w:rPr>
          <w:rFonts w:ascii="Arial" w:hAnsi="Arial" w:cs="Arial"/>
          <w:sz w:val="22"/>
          <w:szCs w:val="22"/>
        </w:rPr>
        <w:t xml:space="preserve"> </w:t>
      </w:r>
      <w:r w:rsidR="009D3D01">
        <w:rPr>
          <w:rFonts w:ascii="Arial" w:hAnsi="Arial" w:cs="Arial"/>
          <w:sz w:val="22"/>
          <w:szCs w:val="22"/>
        </w:rPr>
        <w:t>mm x 1</w:t>
      </w:r>
      <w:r w:rsidR="009A6CA2">
        <w:rPr>
          <w:rFonts w:ascii="Arial" w:hAnsi="Arial" w:cs="Arial"/>
          <w:sz w:val="22"/>
          <w:szCs w:val="22"/>
        </w:rPr>
        <w:t xml:space="preserve"> </w:t>
      </w:r>
      <w:r w:rsidR="009D3D01">
        <w:rPr>
          <w:rFonts w:ascii="Arial" w:hAnsi="Arial" w:cs="Arial"/>
          <w:sz w:val="22"/>
          <w:szCs w:val="22"/>
        </w:rPr>
        <w:t>mm craniotomy centered approximately 1.25</w:t>
      </w:r>
      <w:r w:rsidR="009A6CA2">
        <w:rPr>
          <w:rFonts w:ascii="Arial" w:hAnsi="Arial" w:cs="Arial"/>
          <w:sz w:val="22"/>
          <w:szCs w:val="22"/>
        </w:rPr>
        <w:t xml:space="preserve"> </w:t>
      </w:r>
      <w:r w:rsidR="009D3D01">
        <w:rPr>
          <w:rFonts w:ascii="Arial" w:hAnsi="Arial" w:cs="Arial"/>
          <w:sz w:val="22"/>
          <w:szCs w:val="22"/>
        </w:rPr>
        <w:t xml:space="preserve">mm anterior to the lambdoid suture along caudal end of the squamosal suture). A </w:t>
      </w:r>
      <w:r w:rsidR="009D3D01" w:rsidRPr="009D3D01">
        <w:rPr>
          <w:rFonts w:ascii="Arial" w:hAnsi="Arial" w:cs="Arial"/>
          <w:sz w:val="22"/>
          <w:szCs w:val="22"/>
        </w:rPr>
        <w:t>32 channel silicon probe (</w:t>
      </w:r>
      <w:proofErr w:type="spellStart"/>
      <w:r w:rsidR="009D3D01" w:rsidRPr="009D3D01">
        <w:rPr>
          <w:rFonts w:ascii="Arial" w:hAnsi="Arial" w:cs="Arial"/>
          <w:sz w:val="22"/>
          <w:szCs w:val="22"/>
        </w:rPr>
        <w:t>Neuronexus</w:t>
      </w:r>
      <w:proofErr w:type="spellEnd"/>
      <w:r w:rsidR="009D3D01" w:rsidRPr="009D3D01">
        <w:rPr>
          <w:rFonts w:ascii="Arial" w:hAnsi="Arial" w:cs="Arial"/>
          <w:sz w:val="22"/>
          <w:szCs w:val="22"/>
        </w:rPr>
        <w:t>) was then positioned perpendicularly to the cortical surface and lowered at a rate of 1-2</w:t>
      </w:r>
      <w:r w:rsidR="009A6CA2">
        <w:rPr>
          <w:rFonts w:ascii="Arial" w:hAnsi="Arial" w:cs="Arial"/>
          <w:sz w:val="22"/>
          <w:szCs w:val="22"/>
        </w:rPr>
        <w:t xml:space="preserve"> </w:t>
      </w:r>
      <w:proofErr w:type="spellStart"/>
      <w:r w:rsidR="009D3D01" w:rsidRPr="009D3D01">
        <w:rPr>
          <w:rFonts w:ascii="Arial" w:hAnsi="Arial" w:cs="Arial"/>
          <w:color w:val="202122"/>
          <w:sz w:val="22"/>
          <w:szCs w:val="22"/>
          <w:shd w:val="clear" w:color="auto" w:fill="FFFFFF"/>
        </w:rPr>
        <w:t>μ</w:t>
      </w:r>
      <w:r w:rsidR="009D3D01" w:rsidRPr="009D3D01">
        <w:rPr>
          <w:rFonts w:ascii="Arial" w:hAnsi="Arial" w:cs="Arial"/>
          <w:sz w:val="22"/>
          <w:szCs w:val="22"/>
        </w:rPr>
        <w:t>m</w:t>
      </w:r>
      <w:proofErr w:type="spellEnd"/>
      <w:r w:rsidR="009D3D01">
        <w:rPr>
          <w:rFonts w:ascii="Arial" w:hAnsi="Arial" w:cs="Arial"/>
          <w:sz w:val="22"/>
          <w:szCs w:val="22"/>
        </w:rPr>
        <w:t>/s</w:t>
      </w:r>
      <w:r w:rsidR="00183564">
        <w:rPr>
          <w:rFonts w:ascii="Arial" w:hAnsi="Arial" w:cs="Arial"/>
          <w:sz w:val="22"/>
          <w:szCs w:val="22"/>
        </w:rPr>
        <w:t xml:space="preserve"> to a final depth of 800-1200</w:t>
      </w:r>
      <w:r w:rsidR="009A6CA2">
        <w:rPr>
          <w:rFonts w:ascii="Arial" w:hAnsi="Arial" w:cs="Arial"/>
          <w:sz w:val="22"/>
          <w:szCs w:val="22"/>
        </w:rPr>
        <w:t xml:space="preserve"> </w:t>
      </w:r>
      <w:proofErr w:type="spellStart"/>
      <w:r w:rsidR="00183564" w:rsidRPr="009D3D01">
        <w:rPr>
          <w:rFonts w:ascii="Arial" w:hAnsi="Arial" w:cs="Arial"/>
          <w:color w:val="202122"/>
          <w:sz w:val="22"/>
          <w:szCs w:val="22"/>
          <w:shd w:val="clear" w:color="auto" w:fill="FFFFFF"/>
        </w:rPr>
        <w:t>μ</w:t>
      </w:r>
      <w:r w:rsidR="00183564" w:rsidRPr="009D3D01">
        <w:rPr>
          <w:rFonts w:ascii="Arial" w:hAnsi="Arial" w:cs="Arial"/>
          <w:sz w:val="22"/>
          <w:szCs w:val="22"/>
        </w:rPr>
        <w:t>m</w:t>
      </w:r>
      <w:proofErr w:type="spellEnd"/>
      <w:r w:rsidR="00183564">
        <w:rPr>
          <w:rFonts w:ascii="Arial" w:hAnsi="Arial" w:cs="Arial"/>
          <w:sz w:val="22"/>
          <w:szCs w:val="22"/>
        </w:rPr>
        <w:t>.</w:t>
      </w:r>
      <w:r w:rsidR="0092098C">
        <w:rPr>
          <w:rFonts w:ascii="Arial" w:hAnsi="Arial" w:cs="Arial"/>
          <w:sz w:val="22"/>
          <w:szCs w:val="22"/>
        </w:rPr>
        <w:t xml:space="preserve"> As the probe was lowered, trains of brief noise bursts were repeated, and if stimulus locked responses to the noise bursts were observed, the probe was determined to be in auditory cortex.</w:t>
      </w:r>
      <w:r w:rsidR="00183564">
        <w:rPr>
          <w:rFonts w:ascii="Arial" w:hAnsi="Arial" w:cs="Arial"/>
          <w:sz w:val="22"/>
          <w:szCs w:val="22"/>
        </w:rPr>
        <w:t xml:space="preserve"> The probe was then allowed to settle </w:t>
      </w:r>
      <w:r w:rsidR="00183564">
        <w:rPr>
          <w:rFonts w:ascii="Arial" w:hAnsi="Arial" w:cs="Arial"/>
          <w:sz w:val="22"/>
          <w:szCs w:val="22"/>
        </w:rPr>
        <w:lastRenderedPageBreak/>
        <w:t>for up to 30 minutes before starting the recording.</w:t>
      </w:r>
      <w:r>
        <w:rPr>
          <w:rFonts w:ascii="Arial" w:hAnsi="Arial" w:cs="Arial"/>
          <w:sz w:val="22"/>
          <w:szCs w:val="22"/>
        </w:rPr>
        <w:t xml:space="preserve"> Neuronal signals were amplified and digitized with an </w:t>
      </w:r>
      <w:proofErr w:type="spellStart"/>
      <w:r>
        <w:rPr>
          <w:rFonts w:ascii="Arial" w:hAnsi="Arial" w:cs="Arial"/>
          <w:sz w:val="22"/>
          <w:szCs w:val="22"/>
        </w:rPr>
        <w:t>Intan</w:t>
      </w:r>
      <w:proofErr w:type="spellEnd"/>
      <w:r>
        <w:rPr>
          <w:rFonts w:ascii="Arial" w:hAnsi="Arial" w:cs="Arial"/>
          <w:sz w:val="22"/>
          <w:szCs w:val="22"/>
        </w:rPr>
        <w:t xml:space="preserve"> </w:t>
      </w:r>
      <w:proofErr w:type="spellStart"/>
      <w:r>
        <w:rPr>
          <w:rFonts w:ascii="Arial" w:hAnsi="Arial" w:cs="Arial"/>
          <w:sz w:val="22"/>
          <w:szCs w:val="22"/>
        </w:rPr>
        <w:t>headstage</w:t>
      </w:r>
      <w:proofErr w:type="spellEnd"/>
      <w:r>
        <w:rPr>
          <w:rFonts w:ascii="Arial" w:hAnsi="Arial" w:cs="Arial"/>
          <w:sz w:val="22"/>
          <w:szCs w:val="22"/>
        </w:rPr>
        <w:t xml:space="preserve"> (RHD</w:t>
      </w:r>
      <w:r w:rsidR="00CE0C45">
        <w:rPr>
          <w:rFonts w:ascii="Arial" w:hAnsi="Arial" w:cs="Arial"/>
          <w:sz w:val="22"/>
          <w:szCs w:val="22"/>
        </w:rPr>
        <w:t xml:space="preserve"> </w:t>
      </w:r>
      <w:r>
        <w:rPr>
          <w:rFonts w:ascii="Arial" w:hAnsi="Arial" w:cs="Arial"/>
          <w:sz w:val="22"/>
          <w:szCs w:val="22"/>
        </w:rPr>
        <w:t xml:space="preserve">32ch) and recorded by an </w:t>
      </w:r>
      <w:proofErr w:type="spellStart"/>
      <w:r>
        <w:rPr>
          <w:rFonts w:ascii="Arial" w:hAnsi="Arial" w:cs="Arial"/>
          <w:sz w:val="22"/>
          <w:szCs w:val="22"/>
        </w:rPr>
        <w:t>openEphys</w:t>
      </w:r>
      <w:proofErr w:type="spellEnd"/>
      <w:r>
        <w:rPr>
          <w:rFonts w:ascii="Arial" w:hAnsi="Arial" w:cs="Arial"/>
          <w:sz w:val="22"/>
          <w:szCs w:val="22"/>
        </w:rPr>
        <w:t xml:space="preserve"> acquisition </w:t>
      </w:r>
      <w:r w:rsidR="00CE0C45">
        <w:rPr>
          <w:rFonts w:ascii="Arial" w:hAnsi="Arial" w:cs="Arial"/>
          <w:sz w:val="22"/>
          <w:szCs w:val="22"/>
        </w:rPr>
        <w:t>board</w:t>
      </w:r>
      <w:r w:rsidR="0050029D">
        <w:rPr>
          <w:rFonts w:ascii="Arial" w:hAnsi="Arial" w:cs="Arial"/>
          <w:sz w:val="22"/>
          <w:szCs w:val="22"/>
        </w:rPr>
        <w:fldChar w:fldCharType="begin" w:fldLock="1"/>
      </w:r>
      <w:r w:rsidR="005E6A59">
        <w:rPr>
          <w:rFonts w:ascii="Arial" w:hAnsi="Arial" w:cs="Arial"/>
          <w:sz w:val="22"/>
          <w:szCs w:val="22"/>
        </w:rPr>
        <w:instrText xml:space="preserve">ADDIN CSL_CITATION {"citationItems":[{"id":"ITEM-1","itemData":{"DOI":"10.1088/1741-2552/ab77f9","ISSN":"17412552","PMID":"32074511","abstract":"Tetrode arrays are a standard method for neuronal recordings in behaving animals, especially for chronic recordings of many neurons in freely-moving animals. Objective. We sought to simplify tetrode drive designs with the aim of enabling building and implanting a 16-tetrode drive in a single day. Approach. Our design makes use of recently developed technologies to reduce the complexity of the drive while maintaining a low weight. Main results. The design presents an improvement over existing implants in terms of robustness, weight, and ease of use. We describe two variants: a 16 tetrode implant weighing </w:instrText>
      </w:r>
      <w:r w:rsidR="005E6A59">
        <w:rPr>
          <w:rFonts w:ascii="Cambria Math" w:hAnsi="Cambria Math" w:cs="Cambria Math"/>
          <w:sz w:val="22"/>
          <w:szCs w:val="22"/>
        </w:rPr>
        <w:instrText>∼</w:instrText>
      </w:r>
      <w:r w:rsidR="005E6A59">
        <w:rPr>
          <w:rFonts w:ascii="Arial" w:hAnsi="Arial" w:cs="Arial"/>
          <w:sz w:val="22"/>
          <w:szCs w:val="22"/>
        </w:rPr>
        <w:instrText xml:space="preserve">2 g for mice, bats, tree shrews and similar animals, and a 64 tetrode implant weighing </w:instrText>
      </w:r>
      <w:r w:rsidR="005E6A59">
        <w:rPr>
          <w:rFonts w:ascii="Cambria Math" w:hAnsi="Cambria Math" w:cs="Cambria Math"/>
          <w:sz w:val="22"/>
          <w:szCs w:val="22"/>
        </w:rPr>
        <w:instrText>∼</w:instrText>
      </w:r>
      <w:r w:rsidR="005E6A59">
        <w:rPr>
          <w:rFonts w:ascii="Arial" w:hAnsi="Arial" w:cs="Arial"/>
          <w:sz w:val="22"/>
          <w:szCs w:val="22"/>
        </w:rPr>
        <w:instrText>16 g for rats and similar animals. These designs were co-developed and optimized alongside a new class of drive-mounted feature-rich amplifier boards with ultra-thin radio-frequency tethers, as described in an upcoming paper (Newman, Zhang et al in prep). Significance. This design significantly improves the data yield of chronic electrophysiology experiments.","author":[{"dropping-particle":"","family":"Voigts","given":"Jakob","non-dropping-particle":"","parse-names":false,"suffix":""},{"dropping-particle":"","family":"Voigts","given":"Jakob","non-dropping-particle":"","parse-names":false,"suffix":""},{"dropping-particle":"","family":"Newman","given":"Jonathan P.","non-dropping-particle":"","parse-names":false,"suffix":""},{"dropping-particle":"","family":"Newman","given":"Jonathan P.","non-dropping-particle":"","parse-names":false,"suffix":""},{"dropping-particle":"","family":"Wilson","given":"Matthew A.","non-dropping-particle":"","parse-names":false,"suffix":""},{"dropping-particle":"","family":"Wilson","given":"Matthew A.","non-dropping-particle":"","parse-names":false,"suffix":""},{"dropping-particle":"","family":"Harnett","given":"Mark T.","non-dropping-particle":"","parse-names":false,"suffix":""},{"dropping-particle":"","family":"Harnett","given":"Mark T.","non-dropping-particle":"","parse-names":false,"suffix":""}],"container-title":"Journal of Neural Engineering","id":"ITEM-1","issue":"2","issued":{"date-parts":[["2020","4","1"]]},"page":"26044","publisher":"Institute of Physics Publishing","title":"An easy-to-assemble, robust, and lightweight drive implant for chronic tetrode recordings in freely moving animals","type":"article-journal","volume":"17"},"uris":["http://www.mendeley.com/documents/?uuid=dc1ffa43-7c91-45b8-a2a2-6f4c97656366"]}],"mendeley":{"formattedCitation":"&lt;sup&gt;87&lt;/sup&gt;","plainTextFormattedCitation":"87","previouslyFormattedCitation":"&lt;sup&gt;89&lt;/sup&gt;"},"properties":{"noteIndex":0},"schema":"https://github.com/citation-style-language/schema/raw/master/csl-citation.json"}</w:instrText>
      </w:r>
      <w:r w:rsidR="0050029D">
        <w:rPr>
          <w:rFonts w:ascii="Arial" w:hAnsi="Arial" w:cs="Arial"/>
          <w:sz w:val="22"/>
          <w:szCs w:val="22"/>
        </w:rPr>
        <w:fldChar w:fldCharType="separate"/>
      </w:r>
      <w:r w:rsidR="005E6A59" w:rsidRPr="005E6A59">
        <w:rPr>
          <w:rFonts w:ascii="Arial" w:hAnsi="Arial" w:cs="Arial"/>
          <w:noProof/>
          <w:sz w:val="22"/>
          <w:szCs w:val="22"/>
          <w:vertAlign w:val="superscript"/>
        </w:rPr>
        <w:t>87</w:t>
      </w:r>
      <w:r w:rsidR="0050029D">
        <w:rPr>
          <w:rFonts w:ascii="Arial" w:hAnsi="Arial" w:cs="Arial"/>
          <w:sz w:val="22"/>
          <w:szCs w:val="22"/>
        </w:rPr>
        <w:fldChar w:fldCharType="end"/>
      </w:r>
      <w:r w:rsidR="00CE0C45">
        <w:rPr>
          <w:rFonts w:ascii="Arial" w:hAnsi="Arial" w:cs="Arial"/>
          <w:sz w:val="22"/>
          <w:szCs w:val="22"/>
        </w:rPr>
        <w:t xml:space="preserve"> at a rate of 30 kHz.</w:t>
      </w:r>
      <w:r>
        <w:rPr>
          <w:rFonts w:ascii="Arial" w:hAnsi="Arial" w:cs="Arial"/>
          <w:sz w:val="22"/>
          <w:szCs w:val="22"/>
        </w:rPr>
        <w:t xml:space="preserve"> </w:t>
      </w:r>
    </w:p>
    <w:p w14:paraId="5CF7427C" w14:textId="6FF1E423" w:rsidR="00183564" w:rsidRDefault="00183564" w:rsidP="00783F2B">
      <w:pPr>
        <w:ind w:firstLine="720"/>
        <w:jc w:val="both"/>
        <w:rPr>
          <w:rFonts w:ascii="Arial" w:hAnsi="Arial" w:cs="Arial"/>
          <w:sz w:val="22"/>
          <w:szCs w:val="22"/>
        </w:rPr>
      </w:pPr>
      <w:r>
        <w:rPr>
          <w:rFonts w:ascii="Arial" w:hAnsi="Arial" w:cs="Arial"/>
          <w:sz w:val="22"/>
          <w:szCs w:val="22"/>
        </w:rPr>
        <w:t xml:space="preserve">For this experiment, </w:t>
      </w:r>
      <w:r w:rsidR="0092098C">
        <w:rPr>
          <w:rFonts w:ascii="Arial" w:hAnsi="Arial" w:cs="Arial"/>
          <w:sz w:val="22"/>
          <w:szCs w:val="22"/>
        </w:rPr>
        <w:t xml:space="preserve">the mouse was presented with </w:t>
      </w:r>
      <w:r>
        <w:rPr>
          <w:rFonts w:ascii="Arial" w:hAnsi="Arial" w:cs="Arial"/>
          <w:sz w:val="22"/>
          <w:szCs w:val="22"/>
        </w:rPr>
        <w:t>3</w:t>
      </w:r>
      <w:r w:rsidR="009A6CA2">
        <w:rPr>
          <w:rFonts w:ascii="Arial" w:hAnsi="Arial" w:cs="Arial"/>
          <w:sz w:val="22"/>
          <w:szCs w:val="22"/>
        </w:rPr>
        <w:t xml:space="preserve"> </w:t>
      </w:r>
      <w:r>
        <w:rPr>
          <w:rFonts w:ascii="Arial" w:hAnsi="Arial" w:cs="Arial"/>
          <w:sz w:val="22"/>
          <w:szCs w:val="22"/>
        </w:rPr>
        <w:t>s DRCs alternating between low and high contrast (</w:t>
      </w:r>
      <w:r w:rsidRPr="003A75F6">
        <w:rPr>
          <w:rFonts w:ascii="Arial" w:hAnsi="Arial" w:cs="Arial"/>
          <w:sz w:val="22"/>
          <w:szCs w:val="22"/>
        </w:rPr>
        <w:t>uniform distribution with a mean of 50 dB and a width of ±5 dB in low contrast or ±15 dB in high contrast</w:t>
      </w:r>
      <w:r>
        <w:rPr>
          <w:rFonts w:ascii="Arial" w:hAnsi="Arial" w:cs="Arial"/>
          <w:sz w:val="22"/>
          <w:szCs w:val="22"/>
        </w:rPr>
        <w:t xml:space="preserve"> at a chord rate of 25</w:t>
      </w:r>
      <w:r w:rsidR="009A6CA2">
        <w:rPr>
          <w:rFonts w:ascii="Arial" w:hAnsi="Arial" w:cs="Arial"/>
          <w:sz w:val="22"/>
          <w:szCs w:val="22"/>
        </w:rPr>
        <w:t xml:space="preserve"> </w:t>
      </w:r>
      <w:proofErr w:type="spellStart"/>
      <w:r>
        <w:rPr>
          <w:rFonts w:ascii="Arial" w:hAnsi="Arial" w:cs="Arial"/>
          <w:sz w:val="22"/>
          <w:szCs w:val="22"/>
        </w:rPr>
        <w:t>ms</w:t>
      </w:r>
      <w:proofErr w:type="spellEnd"/>
      <w:r>
        <w:rPr>
          <w:rFonts w:ascii="Arial" w:hAnsi="Arial" w:cs="Arial"/>
          <w:sz w:val="22"/>
          <w:szCs w:val="22"/>
        </w:rPr>
        <w:t xml:space="preserve">, as described </w:t>
      </w:r>
      <w:r w:rsidR="00CE0C45">
        <w:rPr>
          <w:rFonts w:ascii="Arial" w:hAnsi="Arial" w:cs="Arial"/>
          <w:sz w:val="22"/>
          <w:szCs w:val="22"/>
        </w:rPr>
        <w:t xml:space="preserve">in </w:t>
      </w:r>
      <w:r w:rsidR="00CE0C45">
        <w:rPr>
          <w:rFonts w:ascii="Arial" w:hAnsi="Arial" w:cs="Arial"/>
          <w:i/>
          <w:iCs/>
          <w:sz w:val="22"/>
          <w:szCs w:val="22"/>
        </w:rPr>
        <w:t>Stimuli</w:t>
      </w:r>
      <w:r>
        <w:rPr>
          <w:rFonts w:ascii="Arial" w:hAnsi="Arial" w:cs="Arial"/>
          <w:sz w:val="22"/>
          <w:szCs w:val="22"/>
        </w:rPr>
        <w:t>). In order to accurately fit the GLM in an unbiased manner, these stimuli were highly random, composed of 100 unique chord patterns for each contrast</w:t>
      </w:r>
      <w:r w:rsidR="0092098C">
        <w:rPr>
          <w:rFonts w:ascii="Arial" w:hAnsi="Arial" w:cs="Arial"/>
          <w:sz w:val="22"/>
          <w:szCs w:val="22"/>
        </w:rPr>
        <w:t xml:space="preserve"> (</w:t>
      </w:r>
      <w:r w:rsidR="00B76096">
        <w:rPr>
          <w:rFonts w:ascii="Arial" w:hAnsi="Arial" w:cs="Arial"/>
          <w:color w:val="000000"/>
          <w:sz w:val="22"/>
          <w:szCs w:val="22"/>
        </w:rPr>
        <w:t xml:space="preserve">Extended Data </w:t>
      </w:r>
      <w:r w:rsidR="002213FF">
        <w:rPr>
          <w:rFonts w:ascii="Arial" w:hAnsi="Arial" w:cs="Arial"/>
          <w:sz w:val="22"/>
          <w:szCs w:val="22"/>
        </w:rPr>
        <w:t>Figure 2i,j</w:t>
      </w:r>
      <w:r w:rsidR="0092098C">
        <w:rPr>
          <w:rFonts w:ascii="Arial" w:hAnsi="Arial" w:cs="Arial"/>
          <w:b/>
          <w:bCs/>
          <w:sz w:val="22"/>
          <w:szCs w:val="22"/>
        </w:rPr>
        <w:t>)</w:t>
      </w:r>
      <w:r>
        <w:rPr>
          <w:rFonts w:ascii="Arial" w:hAnsi="Arial" w:cs="Arial"/>
          <w:sz w:val="22"/>
          <w:szCs w:val="22"/>
        </w:rPr>
        <w:t xml:space="preserve">. </w:t>
      </w:r>
      <w:r w:rsidR="0092098C">
        <w:rPr>
          <w:rFonts w:ascii="Arial" w:hAnsi="Arial" w:cs="Arial"/>
          <w:sz w:val="22"/>
          <w:szCs w:val="22"/>
        </w:rPr>
        <w:t xml:space="preserve">For </w:t>
      </w:r>
      <w:r w:rsidR="007B6FB1">
        <w:rPr>
          <w:rFonts w:ascii="Arial" w:hAnsi="Arial" w:cs="Arial"/>
          <w:sz w:val="22"/>
          <w:szCs w:val="22"/>
        </w:rPr>
        <w:t xml:space="preserve">each of </w:t>
      </w:r>
      <w:r w:rsidR="0092098C">
        <w:rPr>
          <w:rFonts w:ascii="Arial" w:hAnsi="Arial" w:cs="Arial"/>
          <w:sz w:val="22"/>
          <w:szCs w:val="22"/>
        </w:rPr>
        <w:t>the two recording sites, 5 repeats of this stimulus set were played.</w:t>
      </w:r>
    </w:p>
    <w:p w14:paraId="55E9B0F2" w14:textId="013616C0" w:rsidR="00CE0C45" w:rsidRDefault="00CE0C45" w:rsidP="00783F2B">
      <w:pPr>
        <w:jc w:val="both"/>
        <w:rPr>
          <w:rFonts w:ascii="Arial" w:hAnsi="Arial" w:cs="Arial"/>
          <w:sz w:val="22"/>
          <w:szCs w:val="22"/>
        </w:rPr>
      </w:pPr>
    </w:p>
    <w:p w14:paraId="17D4D7BD" w14:textId="690D93B3" w:rsidR="00CE0C45" w:rsidRDefault="00CE0C45" w:rsidP="00783F2B">
      <w:pPr>
        <w:jc w:val="both"/>
        <w:rPr>
          <w:rFonts w:ascii="Arial" w:hAnsi="Arial" w:cs="Arial"/>
          <w:sz w:val="22"/>
          <w:szCs w:val="22"/>
        </w:rPr>
      </w:pPr>
      <w:r>
        <w:rPr>
          <w:rFonts w:ascii="Arial" w:hAnsi="Arial" w:cs="Arial"/>
          <w:i/>
          <w:iCs/>
          <w:sz w:val="22"/>
          <w:szCs w:val="22"/>
        </w:rPr>
        <w:t xml:space="preserve">Behavioral </w:t>
      </w:r>
      <w:r w:rsidR="008754D8">
        <w:rPr>
          <w:rFonts w:ascii="Arial" w:hAnsi="Arial" w:cs="Arial"/>
          <w:i/>
          <w:iCs/>
          <w:sz w:val="22"/>
          <w:szCs w:val="22"/>
        </w:rPr>
        <w:t>e</w:t>
      </w:r>
      <w:r w:rsidRPr="00E53D12">
        <w:rPr>
          <w:rFonts w:ascii="Arial" w:hAnsi="Arial" w:cs="Arial"/>
          <w:i/>
          <w:iCs/>
          <w:sz w:val="22"/>
          <w:szCs w:val="22"/>
        </w:rPr>
        <w:t xml:space="preserve">lectrophysiological </w:t>
      </w:r>
      <w:r w:rsidR="008754D8">
        <w:rPr>
          <w:rFonts w:ascii="Arial" w:hAnsi="Arial" w:cs="Arial"/>
          <w:i/>
          <w:iCs/>
          <w:sz w:val="22"/>
          <w:szCs w:val="22"/>
        </w:rPr>
        <w:t>r</w:t>
      </w:r>
      <w:r w:rsidRPr="00E53D12">
        <w:rPr>
          <w:rFonts w:ascii="Arial" w:hAnsi="Arial" w:cs="Arial"/>
          <w:i/>
          <w:iCs/>
          <w:sz w:val="22"/>
          <w:szCs w:val="22"/>
        </w:rPr>
        <w:t>ecordings</w:t>
      </w:r>
      <w:r w:rsidRPr="003A75F6">
        <w:rPr>
          <w:rFonts w:ascii="Arial" w:hAnsi="Arial" w:cs="Arial"/>
          <w:sz w:val="22"/>
          <w:szCs w:val="22"/>
        </w:rPr>
        <w:t xml:space="preserve">. </w:t>
      </w:r>
    </w:p>
    <w:p w14:paraId="13136745" w14:textId="38977392" w:rsidR="00CE0C45" w:rsidRDefault="00CE0C45" w:rsidP="00783F2B">
      <w:pPr>
        <w:ind w:firstLine="720"/>
        <w:jc w:val="both"/>
        <w:rPr>
          <w:rFonts w:ascii="Arial" w:hAnsi="Arial" w:cs="Arial"/>
          <w:sz w:val="22"/>
          <w:szCs w:val="22"/>
        </w:rPr>
      </w:pPr>
      <w:r w:rsidRPr="003A75F6">
        <w:rPr>
          <w:rFonts w:ascii="Arial" w:hAnsi="Arial" w:cs="Arial"/>
          <w:sz w:val="22"/>
          <w:szCs w:val="22"/>
        </w:rPr>
        <w:t>Neural signals were acquired from awake, behaving mice as they performed the psychometric and offset testing tasks described previously. Chronically implanted, 16</w:t>
      </w:r>
      <w:r>
        <w:rPr>
          <w:rFonts w:ascii="Arial" w:hAnsi="Arial" w:cs="Arial"/>
          <w:sz w:val="22"/>
          <w:szCs w:val="22"/>
        </w:rPr>
        <w:t>-, 32-, or 64-</w:t>
      </w:r>
      <w:r w:rsidRPr="003A75F6">
        <w:rPr>
          <w:rFonts w:ascii="Arial" w:hAnsi="Arial" w:cs="Arial"/>
          <w:sz w:val="22"/>
          <w:szCs w:val="22"/>
        </w:rPr>
        <w:t>channel microdrives</w:t>
      </w:r>
      <w:r>
        <w:rPr>
          <w:rFonts w:ascii="Arial" w:hAnsi="Arial" w:cs="Arial"/>
          <w:sz w:val="22"/>
          <w:szCs w:val="22"/>
        </w:rPr>
        <w:fldChar w:fldCharType="begin" w:fldLock="1"/>
      </w:r>
      <w:r w:rsidR="005E6A59">
        <w:rPr>
          <w:rFonts w:ascii="Arial" w:hAnsi="Arial" w:cs="Arial"/>
          <w:sz w:val="22"/>
          <w:szCs w:val="22"/>
        </w:rPr>
        <w:instrText xml:space="preserve">ADDIN CSL_CITATION {"citationItems":[{"id":"ITEM-1","itemData":{"DOI":"10.3389/fnsys.2013.00008","ISSN":"16625137","abstract":"Electrophysiological recording from ensembles of neurons in behaving mice are a central tool in the study of neural circuits. Despite the widespread use of chronic electrophysiology, the precise positioning of recording electrodes required for high-quality recordings remains a challenge, especially in behaving mice. The complexity of available drive mechanisms, combined with restrictions on implant weight tolerated by mice, limits current methods to recordings from no more than 4-8 electrodes in a single target area. We developed a highly miniaturized yet simple drive design that can be used to independently position 16 electrodes with up to 64 channels in a package that weighs approximately 2g. This advance over current designs is achieved by a novel spring-based drive mechanism that reduces implant weight and complexity. The device is easy to build and accommodates arbitrary spatial arrangements of electrodes. Multiple optical fibers can be integrated into the recording array and independently manipulated in depth. Thus, our novel design enables precise optogenetic control and highly parallel chronic recordings of identified single neurons throughout neural circuits in mice. © 2013 Voigts, Siegle, Pritchett and Moore.","author":[{"dropping-particle":"","family":"Voigts","given":"Jakob","non-dropping-particle":"","parse-names":false,"suffix":""},{"dropping-particle":"","family":"Siegle","given":"Josh","non-dropping-particle":"","parse-names":false,"suffix":""},{"dropping-particle":"","family":"Pritchett","given":"Dominique L.","non-dropping-particle":"","parse-names":false,"suffix":""},{"dropping-particle":"","family":"Moore","given":"Christopher I.","non-dropping-particle":"","parse-names":false,"suffix":""}],"container-title":"Frontiers in Systems Neuroscience","id":"ITEM-1","issue":"MARCH 2013","issued":{"date-parts":[["2013","3","25"]]},"page":"8","publisher":"Frontiers","title":"The flexDrive: An ultra-light implant for optical control and highly parallel chronic recording of neuronal ensembles in freely moving mice","type":"article-journal","volume":"7"},"uris":["http://www.mendeley.com/documents/?uuid=f2755d1d-ecc0-3d0f-a18b-5a1f6d4804e5"]},{"id":"ITEM-2","itemData":{"DOI":"10.1088/1741-2552/ab77f9","ISSN":"17412552","PMID":"32074511","abstract":"Tetrode arrays are a standard method for neuronal recordings in behaving animals, especially for chronic recordings of many neurons in freely-moving animals. Objective. We sought to simplify tetrode drive designs with the aim of enabling building and implanting a 16-tetrode drive in a single day. Approach. Our design makes use of recently developed technologies to reduce the complexity of the drive while maintaining a low weight. Main results. The design presents an improvement over existing implants in terms of robustness, weight, and ease of use. We describe two variants: a 16 tetrode implant weighing </w:instrText>
      </w:r>
      <w:r w:rsidR="005E6A59">
        <w:rPr>
          <w:rFonts w:ascii="Cambria Math" w:hAnsi="Cambria Math" w:cs="Cambria Math"/>
          <w:sz w:val="22"/>
          <w:szCs w:val="22"/>
        </w:rPr>
        <w:instrText>∼</w:instrText>
      </w:r>
      <w:r w:rsidR="005E6A59">
        <w:rPr>
          <w:rFonts w:ascii="Arial" w:hAnsi="Arial" w:cs="Arial"/>
          <w:sz w:val="22"/>
          <w:szCs w:val="22"/>
        </w:rPr>
        <w:instrText xml:space="preserve">2 g for mice, bats, tree shrews and similar animals, and a 64 tetrode implant weighing </w:instrText>
      </w:r>
      <w:r w:rsidR="005E6A59">
        <w:rPr>
          <w:rFonts w:ascii="Cambria Math" w:hAnsi="Cambria Math" w:cs="Cambria Math"/>
          <w:sz w:val="22"/>
          <w:szCs w:val="22"/>
        </w:rPr>
        <w:instrText>∼</w:instrText>
      </w:r>
      <w:r w:rsidR="005E6A59">
        <w:rPr>
          <w:rFonts w:ascii="Arial" w:hAnsi="Arial" w:cs="Arial"/>
          <w:sz w:val="22"/>
          <w:szCs w:val="22"/>
        </w:rPr>
        <w:instrText>16 g for rats and similar animals. These designs were co-developed and optimized alongside a new class of drive-mounted feature-rich amplifier boards with ultra-thin radio-frequency tethers, as described in an upcoming paper (Newman, Zhang et al in prep). Significance. This design significantly improves the data yield of chronic electrophysiology experiments.","author":[{"dropping-particle":"","family":"Voigts","given":"Jakob","non-dropping-particle":"","parse-names":false,"suffix":""},{"dropping-particle":"","family":"Voigts","given":"Jakob","non-dropping-particle":"","parse-names":false,"suffix":""},{"dropping-particle":"","family":"Newman","given":"Jonathan P.","non-dropping-particle":"","parse-names":false,"suffix":""},{"dropping-particle":"","family":"Newman","given":"Jonathan P.","non-dropping-particle":"","parse-names":false,"suffix":""},{"dropping-particle":"","family":"Wilson","given":"Matthew A.","non-dropping-particle":"","parse-names":false,"suffix":""},{"dropping-particle":"","family":"Wilson","given":"Matthew A.","non-dropping-particle":"","parse-names":false,"suffix":""},{"dropping-particle":"","family":"Harnett","given":"Mark T.","non-dropping-particle":"","parse-names":false,"suffix":""},{"dropping-particle":"","family":"Harnett","given":"Mark T.","non-dropping-particle":"","parse-names":false,"suffix":""}],"container-title":"Journal of Neural Engineering","id":"ITEM-2","issue":"2","issued":{"date-parts":[["2020","4","1"]]},"page":"26044","publisher":"Institute of Physics Publishing","title":"An easy-to-assemble, robust, and lightweight drive implant for chronic tetrode recordings in freely moving animals","type":"article-journal","volume":"17"},"uris":["http://www.mendeley.com/documents/?uuid=6b262fc6-6c39-4340-bbe5-b6eb7d36dfe7"]}],"mendeley":{"formattedCitation":"&lt;sup&gt;87,88&lt;/sup&gt;","plainTextFormattedCitation":"87,88","previouslyFormattedCitation":"&lt;sup&gt;89,90&lt;/sup&gt;"},"properties":{"noteIndex":0},"schema":"https://github.com/citation-style-language/schema/raw/master/csl-citation.json"}</w:instrText>
      </w:r>
      <w:r>
        <w:rPr>
          <w:rFonts w:ascii="Arial" w:hAnsi="Arial" w:cs="Arial"/>
          <w:sz w:val="22"/>
          <w:szCs w:val="22"/>
        </w:rPr>
        <w:fldChar w:fldCharType="separate"/>
      </w:r>
      <w:r w:rsidR="005E6A59" w:rsidRPr="005E6A59">
        <w:rPr>
          <w:rFonts w:ascii="Arial" w:hAnsi="Arial" w:cs="Arial"/>
          <w:noProof/>
          <w:sz w:val="22"/>
          <w:szCs w:val="22"/>
          <w:vertAlign w:val="superscript"/>
        </w:rPr>
        <w:t>87,88</w:t>
      </w:r>
      <w:r>
        <w:rPr>
          <w:rFonts w:ascii="Arial" w:hAnsi="Arial" w:cs="Arial"/>
          <w:sz w:val="22"/>
          <w:szCs w:val="22"/>
        </w:rPr>
        <w:fldChar w:fldCharType="end"/>
      </w:r>
      <w:r w:rsidRPr="003A75F6">
        <w:rPr>
          <w:rFonts w:ascii="Arial" w:hAnsi="Arial" w:cs="Arial"/>
          <w:sz w:val="22"/>
          <w:szCs w:val="22"/>
        </w:rPr>
        <w:t xml:space="preserve"> were connected to </w:t>
      </w:r>
      <w:r>
        <w:rPr>
          <w:rFonts w:ascii="Arial" w:hAnsi="Arial" w:cs="Arial"/>
          <w:sz w:val="22"/>
          <w:szCs w:val="22"/>
        </w:rPr>
        <w:t>one or two</w:t>
      </w:r>
      <w:r w:rsidRPr="003A75F6">
        <w:rPr>
          <w:rFonts w:ascii="Arial" w:hAnsi="Arial" w:cs="Arial"/>
          <w:sz w:val="22"/>
          <w:szCs w:val="22"/>
        </w:rPr>
        <w:t xml:space="preserve"> 32 channel </w:t>
      </w:r>
      <w:proofErr w:type="spellStart"/>
      <w:r w:rsidRPr="003A75F6">
        <w:rPr>
          <w:rFonts w:ascii="Arial" w:hAnsi="Arial" w:cs="Arial"/>
          <w:sz w:val="22"/>
          <w:szCs w:val="22"/>
        </w:rPr>
        <w:t>Intan</w:t>
      </w:r>
      <w:proofErr w:type="spellEnd"/>
      <w:r w:rsidRPr="003A75F6">
        <w:rPr>
          <w:rFonts w:ascii="Arial" w:hAnsi="Arial" w:cs="Arial"/>
          <w:sz w:val="22"/>
          <w:szCs w:val="22"/>
        </w:rPr>
        <w:t xml:space="preserve"> amplifier </w:t>
      </w:r>
      <w:proofErr w:type="spellStart"/>
      <w:r w:rsidRPr="003A75F6">
        <w:rPr>
          <w:rFonts w:ascii="Arial" w:hAnsi="Arial" w:cs="Arial"/>
          <w:sz w:val="22"/>
          <w:szCs w:val="22"/>
        </w:rPr>
        <w:t>headstage</w:t>
      </w:r>
      <w:r>
        <w:rPr>
          <w:rFonts w:ascii="Arial" w:hAnsi="Arial" w:cs="Arial"/>
          <w:sz w:val="22"/>
          <w:szCs w:val="22"/>
        </w:rPr>
        <w:t>s</w:t>
      </w:r>
      <w:proofErr w:type="spellEnd"/>
      <w:r w:rsidRPr="003A75F6">
        <w:rPr>
          <w:rFonts w:ascii="Arial" w:hAnsi="Arial" w:cs="Arial"/>
          <w:sz w:val="22"/>
          <w:szCs w:val="22"/>
        </w:rPr>
        <w:t xml:space="preserve">. Amplified signals were recorded at 30 kHz using an </w:t>
      </w:r>
      <w:proofErr w:type="spellStart"/>
      <w:r w:rsidRPr="003A75F6">
        <w:rPr>
          <w:rFonts w:ascii="Arial" w:hAnsi="Arial" w:cs="Arial"/>
          <w:sz w:val="22"/>
          <w:szCs w:val="22"/>
        </w:rPr>
        <w:t>openEphys</w:t>
      </w:r>
      <w:proofErr w:type="spellEnd"/>
      <w:r w:rsidRPr="003A75F6">
        <w:rPr>
          <w:rFonts w:ascii="Arial" w:hAnsi="Arial" w:cs="Arial"/>
          <w:sz w:val="22"/>
          <w:szCs w:val="22"/>
        </w:rPr>
        <w:t xml:space="preserve"> acquisition board via an SPI cable, where the signals were digitized.</w:t>
      </w:r>
      <w:r>
        <w:rPr>
          <w:rFonts w:ascii="Arial" w:hAnsi="Arial" w:cs="Arial"/>
          <w:sz w:val="22"/>
          <w:szCs w:val="22"/>
        </w:rPr>
        <w:t xml:space="preserve"> Spikes were then sorted using </w:t>
      </w:r>
      <w:proofErr w:type="spellStart"/>
      <w:r>
        <w:rPr>
          <w:rFonts w:ascii="Arial" w:hAnsi="Arial" w:cs="Arial"/>
          <w:sz w:val="22"/>
          <w:szCs w:val="22"/>
        </w:rPr>
        <w:t>Kilosort</w:t>
      </w:r>
      <w:proofErr w:type="spellEnd"/>
      <w:r>
        <w:rPr>
          <w:rFonts w:ascii="Arial" w:hAnsi="Arial" w:cs="Arial"/>
          <w:sz w:val="22"/>
          <w:szCs w:val="22"/>
        </w:rPr>
        <w:t>, as described previously.</w:t>
      </w:r>
    </w:p>
    <w:p w14:paraId="06CA5AEF" w14:textId="07035FE3" w:rsidR="008A6F86" w:rsidRDefault="008A6F86" w:rsidP="00783F2B">
      <w:pPr>
        <w:ind w:firstLine="720"/>
        <w:jc w:val="both"/>
        <w:rPr>
          <w:rFonts w:ascii="Arial" w:hAnsi="Arial" w:cs="Arial"/>
          <w:sz w:val="22"/>
          <w:szCs w:val="22"/>
        </w:rPr>
      </w:pPr>
      <w:r>
        <w:rPr>
          <w:rFonts w:ascii="Arial" w:hAnsi="Arial" w:cs="Arial"/>
          <w:sz w:val="22"/>
          <w:szCs w:val="22"/>
        </w:rPr>
        <w:t xml:space="preserve">For all recordings, </w:t>
      </w:r>
      <w:r w:rsidRPr="003A75F6">
        <w:rPr>
          <w:rFonts w:ascii="Arial" w:hAnsi="Arial" w:cs="Arial"/>
          <w:sz w:val="22"/>
          <w:szCs w:val="22"/>
        </w:rPr>
        <w:t xml:space="preserve">broadband signals were filtered between </w:t>
      </w:r>
      <w:r>
        <w:rPr>
          <w:rFonts w:ascii="Arial" w:hAnsi="Arial" w:cs="Arial"/>
          <w:sz w:val="22"/>
          <w:szCs w:val="22"/>
        </w:rPr>
        <w:t>500</w:t>
      </w:r>
      <w:r w:rsidRPr="003A75F6">
        <w:rPr>
          <w:rFonts w:ascii="Arial" w:hAnsi="Arial" w:cs="Arial"/>
          <w:sz w:val="22"/>
          <w:szCs w:val="22"/>
        </w:rPr>
        <w:t xml:space="preserve"> and 6000 Hz, offset corrected, and re-referenced to the median across all active channels. The preprocessed data was then sorted using KiloSort</w:t>
      </w:r>
      <w:r>
        <w:rPr>
          <w:rFonts w:ascii="Arial" w:hAnsi="Arial" w:cs="Arial"/>
          <w:sz w:val="22"/>
          <w:szCs w:val="22"/>
        </w:rPr>
        <w:fldChar w:fldCharType="begin" w:fldLock="1"/>
      </w:r>
      <w:r w:rsidR="005E6A59">
        <w:rPr>
          <w:rFonts w:ascii="Arial" w:hAnsi="Arial" w:cs="Arial"/>
          <w:sz w:val="22"/>
          <w:szCs w:val="22"/>
        </w:rPr>
        <w:instrText>ADDIN CSL_CITATION {"citationItems":[{"id":"ITEM-1","itemData":{"ISSN":"10495258","abstract":"New silicon technology is enabling large-scale electrophysiological recordings in vivo from hundreds to thousands of channels. Interpreting these recordings requires scalable and accurate automated methods for spike sorting, which should minimize the time required for manual curation of the results. Here we introduce KiloSort, a new integrated spike sorting framework that uses template matching both during spike detection and during spike clustering. KiloSort models the electrical voltage as a sum of template waveforms triggered on the spike times, which allows overlapping spikes to be identified and resolved. Unlike previous algorithms that compress the data with PCA, KiloSort operates on the raw data which allows it to construct a more accurate model of the waveforms. Processing times are faster than in previous algorithms thanks to batch-based optimization on GPUs. We compare KiloSort to an established algorithm and show favorable performance, at much reduced processing times. A novel post-clustering merging step based on the continuity of the templates further reduced substantially the number of manual operations required on this data, for the neurons with near-zero error rates, paving the way for fully automated spike sorting of multichannel electrode recordings.","author":[{"dropping-particle":"","family":"Pachitariu","given":"Marius","non-dropping-particle":"","parse-names":false,"suffix":""},{"dropping-particle":"","family":"Steinmetz","given":"Nick","non-dropping-particle":"","parse-names":false,"suffix":""},{"dropping-particle":"","family":"Kadir","given":"Shabnam","non-dropping-particle":"","parse-names":false,"suffix":""},{"dropping-particle":"","family":"Carandini","given":"Matteo","non-dropping-particle":"","parse-names":false,"suffix":""},{"dropping-particle":"","family":"Harris","given":"Kenneth","non-dropping-particle":"","parse-names":false,"suffix":""}],"container-title":"Advances in Neural Information Processing Systems","id":"ITEM-1","issued":{"date-parts":[["2016"]]},"number-of-pages":"4455-4463","title":"Fast and accurate spike sorting of high-channel count probes with KiloSort","type":"report"},"uris":["http://www.mendeley.com/documents/?uuid=fd3ba9f0-63ce-3969-911b-15418e50d395"]}],"mendeley":{"formattedCitation":"&lt;sup&gt;89&lt;/sup&gt;","plainTextFormattedCitation":"89","previouslyFormattedCitation":"&lt;sup&gt;91&lt;/sup&gt;"},"properties":{"noteIndex":0},"schema":"https://github.com/citation-style-language/schema/raw/master/csl-citation.json"}</w:instrText>
      </w:r>
      <w:r>
        <w:rPr>
          <w:rFonts w:ascii="Arial" w:hAnsi="Arial" w:cs="Arial"/>
          <w:sz w:val="22"/>
          <w:szCs w:val="22"/>
        </w:rPr>
        <w:fldChar w:fldCharType="separate"/>
      </w:r>
      <w:r w:rsidR="005E6A59" w:rsidRPr="005E6A59">
        <w:rPr>
          <w:rFonts w:ascii="Arial" w:hAnsi="Arial" w:cs="Arial"/>
          <w:noProof/>
          <w:sz w:val="22"/>
          <w:szCs w:val="22"/>
          <w:vertAlign w:val="superscript"/>
        </w:rPr>
        <w:t>89</w:t>
      </w:r>
      <w:r>
        <w:rPr>
          <w:rFonts w:ascii="Arial" w:hAnsi="Arial" w:cs="Arial"/>
          <w:sz w:val="22"/>
          <w:szCs w:val="22"/>
        </w:rPr>
        <w:fldChar w:fldCharType="end"/>
      </w:r>
      <w:r>
        <w:rPr>
          <w:rFonts w:ascii="Arial" w:hAnsi="Arial" w:cs="Arial"/>
          <w:sz w:val="22"/>
          <w:szCs w:val="22"/>
        </w:rPr>
        <w:t xml:space="preserve"> or KiloSort2</w:t>
      </w:r>
      <w:r w:rsidRPr="003A75F6">
        <w:rPr>
          <w:rFonts w:ascii="Arial" w:hAnsi="Arial" w:cs="Arial"/>
          <w:sz w:val="22"/>
          <w:szCs w:val="22"/>
        </w:rPr>
        <w:t xml:space="preserve"> and the resulting clustering was manually corrected in phy</w:t>
      </w:r>
      <w:r>
        <w:rPr>
          <w:rFonts w:ascii="Arial" w:hAnsi="Arial" w:cs="Arial"/>
          <w:sz w:val="22"/>
          <w:szCs w:val="22"/>
        </w:rPr>
        <w:t>2</w:t>
      </w:r>
      <w:r w:rsidRPr="003A75F6">
        <w:rPr>
          <w:rFonts w:ascii="Arial" w:hAnsi="Arial" w:cs="Arial"/>
          <w:sz w:val="22"/>
          <w:szCs w:val="22"/>
        </w:rPr>
        <w:t xml:space="preserve"> </w:t>
      </w:r>
      <w:r>
        <w:rPr>
          <w:rFonts w:ascii="Arial" w:hAnsi="Arial" w:cs="Arial"/>
          <w:sz w:val="22"/>
          <w:szCs w:val="22"/>
        </w:rPr>
        <w:t>according to community-developed guidelines</w:t>
      </w:r>
      <w:r w:rsidRPr="003A75F6">
        <w:rPr>
          <w:rFonts w:ascii="Arial" w:hAnsi="Arial" w:cs="Arial"/>
          <w:sz w:val="22"/>
          <w:szCs w:val="22"/>
        </w:rPr>
        <w:t>. The resulting units were labelled as single units if they exhibited a clear refractory period and did not need to be split. Splitting assessments were made through manual examination</w:t>
      </w:r>
      <w:r>
        <w:rPr>
          <w:rFonts w:ascii="Arial" w:hAnsi="Arial" w:cs="Arial"/>
          <w:sz w:val="22"/>
          <w:szCs w:val="22"/>
        </w:rPr>
        <w:t xml:space="preserve"> of</w:t>
      </w:r>
      <w:r w:rsidRPr="003A75F6">
        <w:rPr>
          <w:rFonts w:ascii="Arial" w:hAnsi="Arial" w:cs="Arial"/>
          <w:sz w:val="22"/>
          <w:szCs w:val="22"/>
        </w:rPr>
        <w:t xml:space="preserve"> principle component features for the two best channels of a cluster. If two noticeable clusters in feature space were evident in a unit, the unit was either manually split, or classified as a multiunit.</w:t>
      </w:r>
    </w:p>
    <w:p w14:paraId="79CD9BA3" w14:textId="5FD8AFAE" w:rsidR="008A6F86" w:rsidRDefault="008A6F86" w:rsidP="00783F2B">
      <w:pPr>
        <w:ind w:firstLine="720"/>
        <w:jc w:val="both"/>
        <w:rPr>
          <w:rFonts w:ascii="Arial" w:hAnsi="Arial" w:cs="Arial"/>
          <w:sz w:val="22"/>
          <w:szCs w:val="22"/>
        </w:rPr>
      </w:pPr>
    </w:p>
    <w:p w14:paraId="3307C51A" w14:textId="307AA592" w:rsidR="00783F2B" w:rsidRDefault="008A6F86" w:rsidP="00783F2B">
      <w:pPr>
        <w:jc w:val="both"/>
        <w:rPr>
          <w:rFonts w:ascii="Arial" w:hAnsi="Arial" w:cs="Arial"/>
          <w:i/>
          <w:iCs/>
          <w:sz w:val="22"/>
          <w:szCs w:val="22"/>
        </w:rPr>
      </w:pPr>
      <w:r>
        <w:rPr>
          <w:rFonts w:ascii="Arial" w:hAnsi="Arial" w:cs="Arial"/>
          <w:i/>
          <w:iCs/>
          <w:sz w:val="22"/>
          <w:szCs w:val="22"/>
        </w:rPr>
        <w:t xml:space="preserve">Generalized </w:t>
      </w:r>
      <w:r w:rsidR="008754D8">
        <w:rPr>
          <w:rFonts w:ascii="Arial" w:hAnsi="Arial" w:cs="Arial"/>
          <w:i/>
          <w:iCs/>
          <w:sz w:val="22"/>
          <w:szCs w:val="22"/>
        </w:rPr>
        <w:t>l</w:t>
      </w:r>
      <w:r>
        <w:rPr>
          <w:rFonts w:ascii="Arial" w:hAnsi="Arial" w:cs="Arial"/>
          <w:i/>
          <w:iCs/>
          <w:sz w:val="22"/>
          <w:szCs w:val="22"/>
        </w:rPr>
        <w:t xml:space="preserve">inear </w:t>
      </w:r>
      <w:r w:rsidR="008754D8">
        <w:rPr>
          <w:rFonts w:ascii="Arial" w:hAnsi="Arial" w:cs="Arial"/>
          <w:i/>
          <w:iCs/>
          <w:sz w:val="22"/>
          <w:szCs w:val="22"/>
        </w:rPr>
        <w:t>m</w:t>
      </w:r>
      <w:r>
        <w:rPr>
          <w:rFonts w:ascii="Arial" w:hAnsi="Arial" w:cs="Arial"/>
          <w:i/>
          <w:iCs/>
          <w:sz w:val="22"/>
          <w:szCs w:val="22"/>
        </w:rPr>
        <w:t>odel.</w:t>
      </w:r>
    </w:p>
    <w:p w14:paraId="22266F0F" w14:textId="4D55F4D0" w:rsidR="00442B9E" w:rsidRDefault="00442B9E"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To justify the form of GLM used here, we discuss a how a </w:t>
      </w:r>
      <w:r w:rsidR="006B42F8">
        <w:rPr>
          <w:rFonts w:ascii="Arial" w:eastAsiaTheme="minorEastAsia" w:hAnsi="Arial" w:cs="Arial"/>
          <w:sz w:val="22"/>
          <w:szCs w:val="22"/>
        </w:rPr>
        <w:t>model</w:t>
      </w:r>
      <w:r>
        <w:rPr>
          <w:rFonts w:ascii="Arial" w:eastAsiaTheme="minorEastAsia" w:hAnsi="Arial" w:cs="Arial"/>
          <w:sz w:val="22"/>
          <w:szCs w:val="22"/>
        </w:rPr>
        <w:t xml:space="preserve"> neuron could implement gain control in the simplest terms, and then structure our inference model to extract the parameters of this model neuron</w:t>
      </w:r>
      <w:r w:rsidR="006B42F8">
        <w:rPr>
          <w:rFonts w:ascii="Arial" w:eastAsiaTheme="minorEastAsia" w:hAnsi="Arial" w:cs="Arial"/>
          <w:sz w:val="22"/>
          <w:szCs w:val="22"/>
        </w:rPr>
        <w:t xml:space="preserve">. We will assume that the activity of the model neuron is driven by three sources: 1) stimulus drive, 2) stimulus contrast, and 3) the multiplicative interaction between the two, which we use to define </w:t>
      </w:r>
      <w:r w:rsidR="003A0997">
        <w:rPr>
          <w:rFonts w:ascii="Arial" w:eastAsiaTheme="minorEastAsia" w:hAnsi="Arial" w:cs="Arial"/>
          <w:sz w:val="22"/>
          <w:szCs w:val="22"/>
        </w:rPr>
        <w:t xml:space="preserve">the </w:t>
      </w:r>
      <w:r w:rsidR="006B42F8">
        <w:rPr>
          <w:rFonts w:ascii="Arial" w:eastAsiaTheme="minorEastAsia" w:hAnsi="Arial" w:cs="Arial"/>
          <w:sz w:val="22"/>
          <w:szCs w:val="22"/>
        </w:rPr>
        <w:t>gain</w:t>
      </w:r>
      <w:r>
        <w:rPr>
          <w:rFonts w:ascii="Arial" w:eastAsiaTheme="minorEastAsia" w:hAnsi="Arial" w:cs="Arial"/>
          <w:sz w:val="22"/>
          <w:szCs w:val="22"/>
        </w:rPr>
        <w:t xml:space="preserve"> (for a formal definition of this forward model</w:t>
      </w:r>
      <w:r w:rsidR="006B42F8">
        <w:rPr>
          <w:rFonts w:ascii="Arial" w:eastAsiaTheme="minorEastAsia" w:hAnsi="Arial" w:cs="Arial"/>
          <w:sz w:val="22"/>
          <w:szCs w:val="22"/>
        </w:rPr>
        <w:t xml:space="preserve"> and the inference model</w:t>
      </w:r>
      <w:r>
        <w:rPr>
          <w:rFonts w:ascii="Arial" w:eastAsiaTheme="minorEastAsia" w:hAnsi="Arial" w:cs="Arial"/>
          <w:sz w:val="22"/>
          <w:szCs w:val="22"/>
        </w:rPr>
        <w:t xml:space="preserve">, see </w:t>
      </w:r>
      <w:r>
        <w:rPr>
          <w:rFonts w:ascii="Arial" w:eastAsiaTheme="minorEastAsia" w:hAnsi="Arial" w:cs="Arial"/>
          <w:i/>
          <w:iCs/>
          <w:sz w:val="22"/>
          <w:szCs w:val="22"/>
        </w:rPr>
        <w:t xml:space="preserve">Supplementary </w:t>
      </w:r>
      <w:r w:rsidR="002F5875">
        <w:rPr>
          <w:rFonts w:ascii="Arial" w:eastAsiaTheme="minorEastAsia" w:hAnsi="Arial" w:cs="Arial"/>
          <w:i/>
          <w:iCs/>
          <w:sz w:val="22"/>
          <w:szCs w:val="22"/>
        </w:rPr>
        <w:t>Information</w:t>
      </w:r>
      <w:r>
        <w:rPr>
          <w:rFonts w:ascii="Arial" w:eastAsiaTheme="minorEastAsia" w:hAnsi="Arial" w:cs="Arial"/>
          <w:sz w:val="22"/>
          <w:szCs w:val="22"/>
        </w:rPr>
        <w:t>).</w:t>
      </w:r>
    </w:p>
    <w:p w14:paraId="5AB471A9" w14:textId="73C93160" w:rsidR="00BF77FF" w:rsidRPr="00DB7FFE" w:rsidRDefault="009A6CA2" w:rsidP="00783F2B">
      <w:pPr>
        <w:ind w:firstLine="720"/>
        <w:jc w:val="both"/>
        <w:rPr>
          <w:rFonts w:ascii="Arial" w:hAnsi="Arial" w:cs="Arial"/>
          <w:sz w:val="22"/>
          <w:szCs w:val="22"/>
        </w:rPr>
      </w:pPr>
      <w:r>
        <w:rPr>
          <w:rFonts w:ascii="Arial" w:eastAsiaTheme="minorEastAsia" w:hAnsi="Arial" w:cs="Arial"/>
          <w:sz w:val="22"/>
          <w:szCs w:val="22"/>
        </w:rPr>
        <w:t xml:space="preserve">As discussed previously, </w:t>
      </w:r>
      <w:r w:rsidR="00442B9E" w:rsidRPr="00DB7FFE">
        <w:rPr>
          <w:rFonts w:ascii="Arial" w:hAnsi="Arial" w:cs="Arial"/>
          <w:sz w:val="22"/>
          <w:szCs w:val="22"/>
        </w:rPr>
        <w:t xml:space="preserve">the stimulus </w:t>
      </w:r>
      <w:r w:rsidR="00442B9E">
        <w:rPr>
          <w:rFonts w:ascii="Arial" w:hAnsi="Arial" w:cs="Arial"/>
          <w:sz w:val="22"/>
          <w:szCs w:val="22"/>
        </w:rPr>
        <w:t>used in our experiments</w:t>
      </w:r>
      <w:r w:rsidR="00442B9E" w:rsidRPr="00DB7FFE">
        <w:rPr>
          <w:rFonts w:ascii="Arial" w:hAnsi="Arial" w:cs="Arial"/>
          <w:sz w:val="22"/>
          <w:szCs w:val="22"/>
        </w:rPr>
        <w:t xml:space="preserve"> </w:t>
      </w:r>
      <w:r w:rsidR="00442B9E">
        <w:rPr>
          <w:rFonts w:ascii="Arial" w:hAnsi="Arial" w:cs="Arial"/>
          <w:sz w:val="22"/>
          <w:szCs w:val="22"/>
        </w:rPr>
        <w:t>i</w:t>
      </w:r>
      <w:r w:rsidR="00442B9E" w:rsidRPr="00DB7FFE">
        <w:rPr>
          <w:rFonts w:ascii="Arial" w:hAnsi="Arial" w:cs="Arial"/>
          <w:sz w:val="22"/>
          <w:szCs w:val="22"/>
        </w:rPr>
        <w:t>s a one-dimensional signal that evolves in discrete time steps:</w:t>
      </w:r>
    </w:p>
    <w:p w14:paraId="3D0220D3" w14:textId="77777777" w:rsidR="00442B9E" w:rsidRPr="00DB7FFE" w:rsidRDefault="00442B9E" w:rsidP="00783F2B">
      <w:pPr>
        <w:jc w:val="both"/>
        <w:rPr>
          <w:rFonts w:ascii="Arial" w:hAnsi="Arial" w:cs="Arial"/>
          <w:sz w:val="22"/>
          <w:szCs w:val="22"/>
        </w:rPr>
      </w:pPr>
    </w:p>
    <w:p w14:paraId="15B211E7" w14:textId="4C2140B3" w:rsidR="00442B9E" w:rsidRPr="00DB7FFE" w:rsidRDefault="00523C06" w:rsidP="00783F2B">
      <w:pPr>
        <w:jc w:val="both"/>
        <w:rPr>
          <w:rFonts w:ascii="Arial" w:eastAsiaTheme="minorEastAsia"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r>
            <m:rPr>
              <m:sty m:val="p"/>
            </m:rPr>
            <w:rPr>
              <w:rFonts w:ascii="Cambria Math" w:hAnsi="Cambria Math" w:cs="Arial"/>
              <w:sz w:val="22"/>
              <w:szCs w:val="22"/>
            </w:rPr>
            <m:t>∼</m:t>
          </m:r>
          <m:r>
            <m:rPr>
              <m:scr m:val="script"/>
            </m:rPr>
            <w:rPr>
              <w:rFonts w:ascii="Cambria Math" w:hAnsi="Cambria Math" w:cs="Arial"/>
              <w:sz w:val="22"/>
              <w:szCs w:val="22"/>
            </w:rPr>
            <m:t>U</m:t>
          </m:r>
          <m:d>
            <m:dPr>
              <m:ctrlPr>
                <w:rPr>
                  <w:rFonts w:ascii="Cambria Math" w:hAnsi="Cambria Math" w:cs="Arial"/>
                  <w:i/>
                  <w:sz w:val="22"/>
                  <w:szCs w:val="22"/>
                </w:rPr>
              </m:ctrlPr>
            </m:dPr>
            <m:e>
              <m:r>
                <w:rPr>
                  <w:rFonts w:ascii="Cambria Math" w:hAnsi="Cambria Math" w:cs="Arial"/>
                  <w:sz w:val="22"/>
                  <w:szCs w:val="22"/>
                </w:rPr>
                <m:t>μ, </m:t>
              </m:r>
              <m:sSub>
                <m:sSubPr>
                  <m:ctrlPr>
                    <w:rPr>
                      <w:rFonts w:ascii="Cambria Math" w:hAnsi="Cambria Math" w:cs="Arial"/>
                      <w:i/>
                      <w:sz w:val="22"/>
                      <w:szCs w:val="22"/>
                    </w:rPr>
                  </m:ctrlPr>
                </m:sSubPr>
                <m:e>
                  <m:r>
                    <m:rPr>
                      <m:sty m:val="p"/>
                    </m:rPr>
                    <w:rPr>
                      <w:rFonts w:ascii="Cambria Math" w:hAnsi="Cambria Math" w:cs="Arial"/>
                      <w:sz w:val="22"/>
                      <w:szCs w:val="22"/>
                    </w:rPr>
                    <m:t>σ</m:t>
                  </m:r>
                </m:e>
                <m:sub>
                  <m:r>
                    <w:rPr>
                      <w:rFonts w:ascii="Cambria Math" w:hAnsi="Cambria Math" w:cs="Arial"/>
                      <w:sz w:val="22"/>
                      <w:szCs w:val="22"/>
                    </w:rPr>
                    <m:t>t</m:t>
                  </m:r>
                </m:sub>
              </m:sSub>
            </m:e>
          </m:d>
        </m:oMath>
      </m:oMathPara>
    </w:p>
    <w:p w14:paraId="6B6576D3" w14:textId="77777777" w:rsidR="00442B9E" w:rsidRPr="00DB7FFE" w:rsidRDefault="00442B9E" w:rsidP="00783F2B">
      <w:pPr>
        <w:jc w:val="both"/>
        <w:rPr>
          <w:rFonts w:ascii="Arial" w:hAnsi="Arial" w:cs="Arial"/>
          <w:sz w:val="22"/>
          <w:szCs w:val="22"/>
        </w:rPr>
      </w:pPr>
    </w:p>
    <w:p w14:paraId="25616AE6" w14:textId="78D159C0" w:rsidR="00203591" w:rsidRDefault="00442B9E" w:rsidP="00783F2B">
      <w:pPr>
        <w:jc w:val="both"/>
        <w:rPr>
          <w:rFonts w:ascii="Arial" w:eastAsiaTheme="minorEastAsia" w:hAnsi="Arial" w:cs="Arial"/>
          <w:sz w:val="22"/>
          <w:szCs w:val="22"/>
        </w:rPr>
      </w:pPr>
      <w:r w:rsidRPr="00DB7FFE">
        <w:rPr>
          <w:rFonts w:ascii="Arial" w:hAnsi="Arial" w:cs="Arial"/>
          <w:sz w:val="22"/>
          <w:szCs w:val="22"/>
        </w:rPr>
        <w:t xml:space="preserve">where </w:t>
      </w: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oMath>
      <w:r w:rsidRPr="00DB7FFE">
        <w:rPr>
          <w:rFonts w:ascii="Arial" w:eastAsiaTheme="minorEastAsia" w:hAnsi="Arial" w:cs="Arial"/>
          <w:sz w:val="22"/>
          <w:szCs w:val="22"/>
        </w:rPr>
        <w:t xml:space="preserve"> is </w:t>
      </w:r>
      <w:r>
        <w:rPr>
          <w:rFonts w:ascii="Arial" w:eastAsiaTheme="minorEastAsia" w:hAnsi="Arial" w:cs="Arial"/>
          <w:sz w:val="22"/>
          <w:szCs w:val="22"/>
        </w:rPr>
        <w:t>the stimulus spectrogram</w:t>
      </w:r>
      <w:r w:rsidRPr="00DB7FFE">
        <w:rPr>
          <w:rFonts w:ascii="Arial" w:eastAsiaTheme="minorEastAsia" w:hAnsi="Arial" w:cs="Arial"/>
          <w:sz w:val="22"/>
          <w:szCs w:val="22"/>
        </w:rPr>
        <w:t xml:space="preserve"> that varies as a function of time </w:t>
      </w:r>
      <m:oMath>
        <m:r>
          <w:rPr>
            <w:rFonts w:ascii="Cambria Math" w:eastAsiaTheme="minorEastAsia" w:hAnsi="Cambria Math" w:cs="Arial"/>
            <w:sz w:val="22"/>
            <w:szCs w:val="22"/>
          </w:rPr>
          <m:t>t</m:t>
        </m:r>
      </m:oMath>
      <w:r w:rsidRPr="00DB7FFE">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Pr>
          <w:rFonts w:ascii="Arial" w:eastAsiaTheme="minorEastAsia" w:hAnsi="Arial" w:cs="Arial"/>
          <w:sz w:val="22"/>
          <w:szCs w:val="22"/>
        </w:rPr>
        <w:t xml:space="preserve">. </w:t>
      </w:r>
      <w:r w:rsidRPr="00DB7FFE">
        <w:rPr>
          <w:rFonts w:ascii="Arial" w:eastAsiaTheme="minorEastAsia" w:hAnsi="Arial" w:cs="Arial"/>
          <w:sz w:val="22"/>
          <w:szCs w:val="22"/>
        </w:rPr>
        <w:t xml:space="preserve">Each time and frequency bin of </w:t>
      </w:r>
      <m:oMath>
        <m:r>
          <w:rPr>
            <w:rFonts w:ascii="Cambria Math" w:eastAsiaTheme="minorEastAsia" w:hAnsi="Cambria Math" w:cs="Arial"/>
            <w:sz w:val="22"/>
            <w:szCs w:val="22"/>
          </w:rPr>
          <m:t>X</m:t>
        </m:r>
      </m:oMath>
      <w:r w:rsidRPr="00DB7FFE">
        <w:rPr>
          <w:rFonts w:ascii="Arial" w:eastAsiaTheme="minorEastAsia" w:hAnsi="Arial" w:cs="Arial"/>
          <w:sz w:val="22"/>
          <w:szCs w:val="22"/>
        </w:rPr>
        <w:t xml:space="preserve"> is sampled from a </w:t>
      </w:r>
      <w:r>
        <w:rPr>
          <w:rFonts w:ascii="Arial" w:eastAsiaTheme="minorEastAsia" w:hAnsi="Arial" w:cs="Arial"/>
          <w:sz w:val="22"/>
          <w:szCs w:val="22"/>
        </w:rPr>
        <w:t>uniform</w:t>
      </w:r>
      <w:r w:rsidRPr="00DB7FFE">
        <w:rPr>
          <w:rFonts w:ascii="Arial" w:eastAsiaTheme="minorEastAsia" w:hAnsi="Arial" w:cs="Arial"/>
          <w:sz w:val="22"/>
          <w:szCs w:val="22"/>
        </w:rPr>
        <w:t xml:space="preserve"> distribution defined by an average value </w:t>
      </w:r>
      <m:oMath>
        <m:r>
          <w:rPr>
            <w:rFonts w:ascii="Cambria Math" w:eastAsiaTheme="minorEastAsia" w:hAnsi="Cambria Math" w:cs="Arial"/>
            <w:sz w:val="22"/>
            <w:szCs w:val="22"/>
          </w:rPr>
          <m:t>μ</m:t>
        </m:r>
      </m:oMath>
      <w:r w:rsidRPr="00DB7FFE">
        <w:rPr>
          <w:rFonts w:ascii="Arial" w:eastAsiaTheme="minorEastAsia" w:hAnsi="Arial" w:cs="Arial"/>
          <w:sz w:val="22"/>
          <w:szCs w:val="22"/>
        </w:rPr>
        <w:t xml:space="preserve"> and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006B42F8">
        <w:rPr>
          <w:rFonts w:ascii="Arial" w:eastAsiaTheme="minorEastAsia" w:hAnsi="Arial" w:cs="Arial"/>
          <w:sz w:val="22"/>
          <w:szCs w:val="22"/>
        </w:rPr>
        <w:t xml:space="preserve"> </w:t>
      </w:r>
      <w:r w:rsidR="009A6CA2">
        <w:rPr>
          <w:rFonts w:ascii="Arial" w:eastAsiaTheme="minorEastAsia" w:hAnsi="Arial" w:cs="Arial"/>
          <w:sz w:val="22"/>
          <w:szCs w:val="22"/>
        </w:rPr>
        <w:t xml:space="preserve">(see </w:t>
      </w:r>
      <w:r w:rsidR="009A6CA2">
        <w:rPr>
          <w:rFonts w:ascii="Arial" w:eastAsiaTheme="minorEastAsia" w:hAnsi="Arial" w:cs="Arial"/>
          <w:i/>
          <w:iCs/>
          <w:sz w:val="22"/>
          <w:szCs w:val="22"/>
        </w:rPr>
        <w:t>Stimuli</w:t>
      </w:r>
      <w:r w:rsidR="009A6CA2">
        <w:rPr>
          <w:rFonts w:ascii="Arial" w:eastAsiaTheme="minorEastAsia" w:hAnsi="Arial" w:cs="Arial"/>
          <w:sz w:val="22"/>
          <w:szCs w:val="22"/>
        </w:rPr>
        <w:t xml:space="preserve"> and </w:t>
      </w:r>
      <w:r w:rsidR="009A6CA2">
        <w:rPr>
          <w:rFonts w:ascii="Arial" w:eastAsiaTheme="minorEastAsia" w:hAnsi="Arial" w:cs="Arial"/>
          <w:i/>
          <w:iCs/>
          <w:sz w:val="22"/>
          <w:szCs w:val="22"/>
        </w:rPr>
        <w:t>Acute Electrophysiological Recordings</w:t>
      </w:r>
      <w:r w:rsidR="009A6CA2">
        <w:rPr>
          <w:rFonts w:ascii="Arial" w:eastAsiaTheme="minorEastAsia" w:hAnsi="Arial" w:cs="Arial"/>
          <w:sz w:val="22"/>
          <w:szCs w:val="22"/>
        </w:rPr>
        <w:t>).</w:t>
      </w:r>
    </w:p>
    <w:p w14:paraId="56B8A5C1" w14:textId="24B95E0E" w:rsidR="00BF77FF" w:rsidRDefault="006B42F8" w:rsidP="00783F2B">
      <w:pPr>
        <w:jc w:val="both"/>
        <w:rPr>
          <w:rFonts w:ascii="Arial" w:eastAsiaTheme="minorEastAsia" w:hAnsi="Arial" w:cs="Arial"/>
          <w:sz w:val="22"/>
          <w:szCs w:val="22"/>
        </w:rPr>
      </w:pPr>
      <w:r>
        <w:rPr>
          <w:rFonts w:ascii="Arial" w:eastAsiaTheme="minorEastAsia" w:hAnsi="Arial" w:cs="Arial"/>
          <w:sz w:val="22"/>
          <w:szCs w:val="22"/>
        </w:rPr>
        <w:tab/>
        <w:t xml:space="preserve">We assume that the hypothetical neuron responds selectively at some frequency and time lag, defined by a filter, or STRF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oMath>
      <w:r>
        <w:rPr>
          <w:rFonts w:ascii="Arial" w:eastAsiaTheme="minorEastAsia" w:hAnsi="Arial" w:cs="Arial"/>
          <w:sz w:val="22"/>
          <w:szCs w:val="22"/>
        </w:rPr>
        <w:t xml:space="preserve"> with history </w:t>
      </w:r>
      <m:oMath>
        <m:r>
          <w:rPr>
            <w:rFonts w:ascii="Cambria Math" w:eastAsiaTheme="minorEastAsia" w:hAnsi="Cambria Math" w:cs="Arial"/>
            <w:sz w:val="22"/>
            <w:szCs w:val="22"/>
          </w:rPr>
          <m:t>h</m:t>
        </m:r>
      </m:oMath>
      <w:r>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Pr>
          <w:rFonts w:ascii="Arial" w:eastAsiaTheme="minorEastAsia" w:hAnsi="Arial" w:cs="Arial"/>
          <w:sz w:val="22"/>
          <w:szCs w:val="22"/>
        </w:rPr>
        <w:t xml:space="preserve"> components. Given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we can define the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BF77FF" w14:paraId="5E69FA9A" w14:textId="77777777" w:rsidTr="00BF77FF">
        <w:trPr>
          <w:trHeight w:val="404"/>
          <w:jc w:val="center"/>
        </w:trPr>
        <w:tc>
          <w:tcPr>
            <w:tcW w:w="350" w:type="pct"/>
            <w:vAlign w:val="center"/>
          </w:tcPr>
          <w:p w14:paraId="40FA2122" w14:textId="77777777" w:rsidR="00BF77FF" w:rsidRDefault="00BF77FF" w:rsidP="00783F2B">
            <w:pPr>
              <w:jc w:val="both"/>
              <w:rPr>
                <w:rFonts w:ascii="Arial" w:hAnsi="Arial" w:cs="Arial"/>
                <w:sz w:val="22"/>
                <w:szCs w:val="22"/>
              </w:rPr>
            </w:pPr>
          </w:p>
        </w:tc>
        <w:tc>
          <w:tcPr>
            <w:tcW w:w="4300" w:type="pct"/>
            <w:vAlign w:val="center"/>
          </w:tcPr>
          <w:p w14:paraId="56D5DDE2" w14:textId="78E6AAAF" w:rsidR="00BF77FF" w:rsidRPr="00BF77FF" w:rsidRDefault="00523C06"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65ADFA58" w14:textId="5A50D228" w:rsidR="00BF77FF" w:rsidRPr="00BF77FF" w:rsidRDefault="00BF77FF"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Pr="00BF77FF">
              <w:rPr>
                <w:rFonts w:ascii="Arial" w:hAnsi="Arial" w:cs="Arial"/>
                <w:i w:val="0"/>
                <w:iCs w:val="0"/>
                <w:noProof/>
                <w:color w:val="000000" w:themeColor="text1"/>
                <w:sz w:val="22"/>
                <w:szCs w:val="22"/>
              </w:rPr>
              <w:t>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AC983AF" w14:textId="77777777" w:rsidR="00BF77FF" w:rsidRDefault="00BF77FF" w:rsidP="00783F2B">
      <w:pPr>
        <w:jc w:val="both"/>
        <w:rPr>
          <w:rFonts w:ascii="Arial" w:eastAsiaTheme="minorEastAsia" w:hAnsi="Arial" w:cs="Arial"/>
          <w:sz w:val="22"/>
          <w:szCs w:val="22"/>
        </w:rPr>
      </w:pPr>
    </w:p>
    <w:p w14:paraId="416C477C" w14:textId="48AACBD9" w:rsidR="00442B9E" w:rsidRDefault="006B42F8" w:rsidP="00783F2B">
      <w:pPr>
        <w:jc w:val="both"/>
        <w:rPr>
          <w:rFonts w:ascii="Arial" w:eastAsiaTheme="minorEastAsia" w:hAnsi="Arial" w:cs="Arial"/>
          <w:sz w:val="22"/>
          <w:szCs w:val="22"/>
        </w:rPr>
      </w:pPr>
      <w:r>
        <w:rPr>
          <w:rFonts w:ascii="Arial" w:eastAsiaTheme="minorEastAsia" w:hAnsi="Arial" w:cs="Arial"/>
          <w:sz w:val="22"/>
          <w:szCs w:val="22"/>
        </w:rPr>
        <w:t>where</w:t>
      </w:r>
      <w:r w:rsidR="003A0997">
        <w:rPr>
          <w:rFonts w:ascii="Arial" w:eastAsiaTheme="minorEastAsia" w:hAnsi="Arial" w:cs="Arial"/>
          <w:sz w:val="22"/>
          <w:szCs w:val="22"/>
        </w:rPr>
        <w:t xml:space="preserve"> at each time </w:t>
      </w:r>
      <m:oMath>
        <m:r>
          <w:rPr>
            <w:rFonts w:ascii="Cambria Math" w:eastAsiaTheme="minorEastAsia" w:hAnsi="Cambria Math" w:cs="Arial"/>
            <w:sz w:val="22"/>
            <w:szCs w:val="22"/>
          </w:rPr>
          <m:t>t</m:t>
        </m:r>
      </m:oMath>
      <w:r w:rsidR="003A0997">
        <w:rPr>
          <w:rFonts w:ascii="Arial" w:eastAsiaTheme="minorEastAsia" w:hAnsi="Arial" w:cs="Arial"/>
          <w:sz w:val="22"/>
          <w:szCs w:val="22"/>
        </w:rPr>
        <w:t>,</w:t>
      </w:r>
      <w:r>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w:t>
      </w:r>
      <w:r w:rsidR="003A0997">
        <w:rPr>
          <w:rFonts w:ascii="Arial" w:eastAsiaTheme="minorEastAsia" w:hAnsi="Arial" w:cs="Arial"/>
          <w:sz w:val="22"/>
          <w:szCs w:val="22"/>
        </w:rPr>
        <w:t xml:space="preserve">is a row vector of size </w:t>
      </w:r>
      <m:oMath>
        <m:r>
          <w:rPr>
            <w:rFonts w:ascii="Cambria Math" w:eastAsiaTheme="minorEastAsia" w:hAnsi="Cambria Math" w:cs="Arial"/>
            <w:sz w:val="22"/>
            <w:szCs w:val="22"/>
          </w:rPr>
          <m:t>F</m:t>
        </m:r>
      </m:oMath>
      <w:r w:rsidR="003A0997">
        <w:rPr>
          <w:rFonts w:ascii="Arial" w:eastAsiaTheme="minorEastAsia" w:hAnsi="Arial" w:cs="Arial"/>
          <w:sz w:val="22"/>
          <w:szCs w:val="22"/>
        </w:rPr>
        <w:t xml:space="preserve"> frequencies</w:t>
      </w:r>
      <w:r>
        <w:rPr>
          <w:rFonts w:ascii="Arial" w:eastAsiaTheme="minorEastAsia" w:hAnsi="Arial" w:cs="Arial"/>
          <w:sz w:val="22"/>
          <w:szCs w:val="22"/>
        </w:rPr>
        <w:t xml:space="preserve"> by </w:t>
      </w:r>
      <m:oMath>
        <m:r>
          <w:rPr>
            <w:rFonts w:ascii="Cambria Math" w:eastAsiaTheme="minorEastAsia" w:hAnsi="Cambria Math" w:cs="Arial"/>
            <w:sz w:val="22"/>
            <w:szCs w:val="22"/>
          </w:rPr>
          <m:t>H</m:t>
        </m:r>
      </m:oMath>
      <w:r>
        <w:rPr>
          <w:rFonts w:ascii="Arial" w:eastAsiaTheme="minorEastAsia" w:hAnsi="Arial" w:cs="Arial"/>
          <w:sz w:val="22"/>
          <w:szCs w:val="22"/>
        </w:rPr>
        <w:t xml:space="preserve"> lags</w:t>
      </w:r>
      <w:r w:rsidR="003A0997">
        <w:rPr>
          <w:rFonts w:ascii="Arial" w:eastAsiaTheme="minorEastAsia" w:hAnsi="Arial" w:cs="Arial"/>
          <w:sz w:val="22"/>
          <w:szCs w:val="22"/>
        </w:rPr>
        <w:t xml:space="preserve"> (</w:t>
      </w:r>
      <w:proofErr w:type="spellStart"/>
      <w:r w:rsidR="003A0997">
        <w:rPr>
          <w:rFonts w:ascii="Arial" w:eastAsiaTheme="minorEastAsia" w:hAnsi="Arial" w:cs="Arial"/>
          <w:sz w:val="22"/>
          <w:szCs w:val="22"/>
        </w:rPr>
        <w:t>ie</w:t>
      </w:r>
      <w:proofErr w:type="spellEnd"/>
      <w:r w:rsidR="003A0997">
        <w:rPr>
          <w:rFonts w:ascii="Arial" w:eastAsiaTheme="minorEastAsia" w:hAnsi="Arial" w:cs="Arial"/>
          <w:sz w:val="22"/>
          <w:szCs w:val="22"/>
        </w:rPr>
        <w:t xml:space="preserve">. </w:t>
      </w:r>
      <w:proofErr w:type="spellStart"/>
      <w:r w:rsidR="003A0997">
        <w:rPr>
          <w:rFonts w:ascii="Arial" w:eastAsiaTheme="minorEastAsia" w:hAnsi="Arial" w:cs="Arial"/>
          <w:sz w:val="22"/>
          <w:szCs w:val="22"/>
        </w:rPr>
        <w:t>a</w:t>
      </w:r>
      <w:proofErr w:type="spellEnd"/>
      <w:r w:rsidR="003A0997">
        <w:rPr>
          <w:rFonts w:ascii="Arial" w:eastAsiaTheme="minorEastAsia" w:hAnsi="Arial" w:cs="Arial"/>
          <w:sz w:val="22"/>
          <w:szCs w:val="22"/>
        </w:rPr>
        <w:t xml:space="preserve"> </w:t>
      </w:r>
      <w:ins w:id="400" w:author="Microsoft Office User" w:date="2021-07-20T17:28:00Z">
        <w:r w:rsidR="005A617D">
          <w:rPr>
            <w:rFonts w:ascii="Arial" w:eastAsiaTheme="minorEastAsia" w:hAnsi="Arial" w:cs="Arial"/>
            <w:sz w:val="22"/>
            <w:szCs w:val="22"/>
          </w:rPr>
          <w:t xml:space="preserve">the “unrolled” </w:t>
        </w:r>
      </w:ins>
      <w:del w:id="401" w:author="Microsoft Office User" w:date="2021-07-20T17:28:00Z">
        <w:r w:rsidR="003A0997" w:rsidDel="005A617D">
          <w:rPr>
            <w:rFonts w:ascii="Arial" w:eastAsiaTheme="minorEastAsia" w:hAnsi="Arial" w:cs="Arial"/>
            <w:sz w:val="22"/>
            <w:szCs w:val="22"/>
          </w:rPr>
          <w:delText xml:space="preserve">matrix of the </w:delText>
        </w:r>
      </w:del>
      <w:r w:rsidR="003A0997">
        <w:rPr>
          <w:rFonts w:ascii="Arial" w:eastAsiaTheme="minorEastAsia" w:hAnsi="Arial" w:cs="Arial"/>
          <w:sz w:val="22"/>
          <w:szCs w:val="22"/>
        </w:rPr>
        <w:t>lagged stimulus spectrogram)</w:t>
      </w:r>
      <w:r>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is the STRF </w:t>
      </w:r>
      <w:del w:id="402" w:author="Microsoft Office User" w:date="2021-07-20T17:28:00Z">
        <w:r w:rsidDel="005A617D">
          <w:rPr>
            <w:rFonts w:ascii="Arial" w:eastAsiaTheme="minorEastAsia" w:hAnsi="Arial" w:cs="Arial"/>
            <w:sz w:val="22"/>
            <w:szCs w:val="22"/>
          </w:rPr>
          <w:delText xml:space="preserve">collapsed </w:delText>
        </w:r>
      </w:del>
      <w:ins w:id="403" w:author="Microsoft Office User" w:date="2021-07-20T17:28:00Z">
        <w:r w:rsidR="005A617D">
          <w:rPr>
            <w:rFonts w:ascii="Arial" w:eastAsiaTheme="minorEastAsia" w:hAnsi="Arial" w:cs="Arial"/>
            <w:sz w:val="22"/>
            <w:szCs w:val="22"/>
          </w:rPr>
          <w:t xml:space="preserve">unrolled </w:t>
        </w:r>
      </w:ins>
      <w:r>
        <w:rPr>
          <w:rFonts w:ascii="Arial" w:eastAsiaTheme="minorEastAsia" w:hAnsi="Arial" w:cs="Arial"/>
          <w:sz w:val="22"/>
          <w:szCs w:val="22"/>
        </w:rPr>
        <w:t xml:space="preserve">to a single </w:t>
      </w:r>
      <w:del w:id="404" w:author="Microsoft Office User" w:date="2021-07-20T17:28:00Z">
        <w:r w:rsidDel="005A617D">
          <w:rPr>
            <w:rFonts w:ascii="Arial" w:eastAsiaTheme="minorEastAsia" w:hAnsi="Arial" w:cs="Arial"/>
            <w:sz w:val="22"/>
            <w:szCs w:val="22"/>
          </w:rPr>
          <w:delText xml:space="preserve">row </w:delText>
        </w:r>
      </w:del>
      <w:ins w:id="405" w:author="Microsoft Office User" w:date="2021-07-20T17:28:00Z">
        <w:r w:rsidR="005A617D">
          <w:rPr>
            <w:rFonts w:ascii="Arial" w:eastAsiaTheme="minorEastAsia" w:hAnsi="Arial" w:cs="Arial"/>
            <w:sz w:val="22"/>
            <w:szCs w:val="22"/>
          </w:rPr>
          <w:t xml:space="preserve">column </w:t>
        </w:r>
      </w:ins>
      <w:r>
        <w:rPr>
          <w:rFonts w:ascii="Arial" w:eastAsiaTheme="minorEastAsia" w:hAnsi="Arial" w:cs="Arial"/>
          <w:sz w:val="22"/>
          <w:szCs w:val="22"/>
        </w:rPr>
        <w:t>vector</w:t>
      </w:r>
      <w:r w:rsidR="003A0997">
        <w:rPr>
          <w:rFonts w:ascii="Arial" w:eastAsiaTheme="minorEastAsia" w:hAnsi="Arial" w:cs="Arial"/>
          <w:sz w:val="22"/>
          <w:szCs w:val="22"/>
        </w:rPr>
        <w:t xml:space="preserve"> of the same size.</w:t>
      </w:r>
    </w:p>
    <w:p w14:paraId="6A714458" w14:textId="31836B7C" w:rsidR="008C4F9E" w:rsidRDefault="00203591"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In the spirit of efficient coding theory, and as shown in previous work, we assume that the gain </w:t>
      </w:r>
      <m:oMath>
        <m:r>
          <w:rPr>
            <w:rFonts w:ascii="Cambria Math" w:eastAsiaTheme="minorEastAsia" w:hAnsi="Cambria Math" w:cs="Arial"/>
            <w:sz w:val="22"/>
            <w:szCs w:val="22"/>
          </w:rPr>
          <m:t>g</m:t>
        </m:r>
      </m:oMath>
      <w:r>
        <w:rPr>
          <w:rFonts w:ascii="Arial" w:eastAsiaTheme="minorEastAsia" w:hAnsi="Arial" w:cs="Arial"/>
          <w:sz w:val="22"/>
          <w:szCs w:val="22"/>
        </w:rPr>
        <w:t xml:space="preserve"> of the neuron should be inversely proportional to the contrast, such that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σ</m:t>
        </m:r>
      </m:oMath>
      <w:r w:rsidR="008C4F9E">
        <w:rPr>
          <w:rFonts w:ascii="Arial" w:eastAsiaTheme="minorEastAsia" w:hAnsi="Arial" w:cs="Arial"/>
          <w:sz w:val="22"/>
          <w:szCs w:val="22"/>
        </w:rPr>
        <w:t xml:space="preserve"> (ie. </w:t>
      </w:r>
      <w:r>
        <w:rPr>
          <w:rFonts w:ascii="Arial" w:eastAsiaTheme="minorEastAsia" w:hAnsi="Arial" w:cs="Arial"/>
          <w:sz w:val="22"/>
          <w:szCs w:val="22"/>
        </w:rPr>
        <w:t>when contrast is low gain should be high, and vice-versa</w:t>
      </w:r>
      <w:r w:rsidR="008C4F9E">
        <w:rPr>
          <w:rFonts w:ascii="Arial" w:eastAsiaTheme="minorEastAsia" w:hAnsi="Arial" w:cs="Arial"/>
          <w:sz w:val="22"/>
          <w:szCs w:val="22"/>
        </w:rPr>
        <w:t>)</w:t>
      </w:r>
      <w:r>
        <w:rPr>
          <w:rFonts w:ascii="Arial" w:eastAsiaTheme="minorEastAsia" w:hAnsi="Arial" w:cs="Arial"/>
          <w:sz w:val="22"/>
          <w:szCs w:val="22"/>
        </w:rPr>
        <w:t>.</w:t>
      </w:r>
      <w:r w:rsidR="003A0997">
        <w:rPr>
          <w:rFonts w:ascii="Arial" w:eastAsiaTheme="minorEastAsia" w:hAnsi="Arial" w:cs="Arial"/>
          <w:sz w:val="22"/>
          <w:szCs w:val="22"/>
        </w:rPr>
        <w:t xml:space="preserve"> </w:t>
      </w:r>
      <w:r w:rsidR="008C4F9E">
        <w:rPr>
          <w:rFonts w:ascii="Arial" w:eastAsiaTheme="minorEastAsia" w:hAnsi="Arial" w:cs="Arial"/>
          <w:sz w:val="22"/>
          <w:szCs w:val="22"/>
        </w:rPr>
        <w:t>We also define “neutral” gain to be the average of the gain of the neuron in low and high contrast</w:t>
      </w:r>
      <w:r w:rsidR="001C18AA">
        <w:rPr>
          <w:rFonts w:ascii="Arial" w:eastAsiaTheme="minorEastAsia" w:hAnsi="Arial" w:cs="Arial"/>
          <w:sz w:val="22"/>
          <w:szCs w:val="22"/>
        </w:rPr>
        <w:t>. Putting these two features together, we can summarize the gain of the neuron as</w:t>
      </w:r>
    </w:p>
    <w:p w14:paraId="0E7FC841" w14:textId="77777777" w:rsidR="006E4884" w:rsidRDefault="006E4884" w:rsidP="00783F2B">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7E011B0E" w14:textId="77777777" w:rsidTr="00BF77FF">
        <w:trPr>
          <w:trHeight w:val="404"/>
          <w:jc w:val="center"/>
        </w:trPr>
        <w:tc>
          <w:tcPr>
            <w:tcW w:w="350" w:type="pct"/>
            <w:vAlign w:val="center"/>
          </w:tcPr>
          <w:p w14:paraId="2BE9EA3C" w14:textId="77777777" w:rsidR="006E4884" w:rsidRDefault="006E4884" w:rsidP="00783F2B">
            <w:pPr>
              <w:jc w:val="both"/>
              <w:rPr>
                <w:rFonts w:ascii="Arial" w:hAnsi="Arial" w:cs="Arial"/>
                <w:sz w:val="22"/>
                <w:szCs w:val="22"/>
              </w:rPr>
            </w:pPr>
          </w:p>
        </w:tc>
        <w:tc>
          <w:tcPr>
            <w:tcW w:w="4300" w:type="pct"/>
            <w:vAlign w:val="center"/>
          </w:tcPr>
          <w:p w14:paraId="47CBBCB7" w14:textId="78B5DC16" w:rsidR="006E4884" w:rsidRPr="00BF77FF" w:rsidRDefault="006E4884" w:rsidP="00783F2B">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tc>
        <w:tc>
          <w:tcPr>
            <w:tcW w:w="350" w:type="pct"/>
            <w:vAlign w:val="center"/>
          </w:tcPr>
          <w:p w14:paraId="6E1385CE" w14:textId="2187B7A4"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C1C641D" w14:textId="08397A3D" w:rsidR="008C4F9E" w:rsidRDefault="008C4F9E" w:rsidP="00783F2B">
      <w:pPr>
        <w:jc w:val="both"/>
        <w:rPr>
          <w:rFonts w:ascii="Arial" w:eastAsiaTheme="minorEastAsia" w:hAnsi="Arial" w:cs="Arial"/>
          <w:sz w:val="22"/>
          <w:szCs w:val="22"/>
        </w:rPr>
      </w:pPr>
    </w:p>
    <w:p w14:paraId="20133780" w14:textId="13182F05" w:rsidR="008C4F9E" w:rsidRDefault="008C4F9E"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oMath>
      <w:r>
        <w:rPr>
          <w:rFonts w:ascii="Arial" w:eastAsiaTheme="minorEastAsia" w:hAnsi="Arial" w:cs="Arial"/>
          <w:sz w:val="22"/>
          <w:szCs w:val="22"/>
        </w:rPr>
        <w:t xml:space="preserve"> is the harmonic mean of the contrast between the low and high conditions (see </w:t>
      </w:r>
      <w:r>
        <w:rPr>
          <w:rFonts w:ascii="Arial" w:eastAsiaTheme="minorEastAsia" w:hAnsi="Arial" w:cs="Arial"/>
          <w:i/>
          <w:iCs/>
          <w:sz w:val="22"/>
          <w:szCs w:val="22"/>
        </w:rPr>
        <w:t>Supplementa</w:t>
      </w:r>
      <w:r w:rsidR="002F5875">
        <w:rPr>
          <w:rFonts w:ascii="Arial" w:eastAsiaTheme="minorEastAsia" w:hAnsi="Arial" w:cs="Arial"/>
          <w:i/>
          <w:iCs/>
          <w:sz w:val="22"/>
          <w:szCs w:val="22"/>
        </w:rPr>
        <w:t>ry</w:t>
      </w:r>
      <w:r>
        <w:rPr>
          <w:rFonts w:ascii="Arial" w:eastAsiaTheme="minorEastAsia" w:hAnsi="Arial" w:cs="Arial"/>
          <w:i/>
          <w:iCs/>
          <w:sz w:val="22"/>
          <w:szCs w:val="22"/>
        </w:rPr>
        <w:t xml:space="preserve"> </w:t>
      </w:r>
      <w:r w:rsidR="002F5875">
        <w:rPr>
          <w:rFonts w:ascii="Arial" w:eastAsiaTheme="minorEastAsia" w:hAnsi="Arial" w:cs="Arial"/>
          <w:i/>
          <w:iCs/>
          <w:sz w:val="22"/>
          <w:szCs w:val="22"/>
        </w:rPr>
        <w:t>Information</w:t>
      </w:r>
      <w:r>
        <w:rPr>
          <w:rFonts w:ascii="Arial" w:eastAsiaTheme="minorEastAsia" w:hAnsi="Arial" w:cs="Arial"/>
          <w:sz w:val="22"/>
          <w:szCs w:val="22"/>
        </w:rPr>
        <w:t>). In the case of a 3-fold change in contrast, this function constrains the gain of the neuron between 1.5 and 5, with a neutral value of 1.</w:t>
      </w:r>
      <w:r w:rsidR="001C18AA">
        <w:rPr>
          <w:rFonts w:ascii="Arial" w:eastAsiaTheme="minorEastAsia" w:hAnsi="Arial" w:cs="Arial"/>
          <w:sz w:val="22"/>
          <w:szCs w:val="22"/>
        </w:rPr>
        <w:t xml:space="preserve"> As mentioned previously, we consider gain to be the multiplicative interaction </w:t>
      </w:r>
      <w:r w:rsidR="001C18AA">
        <w:rPr>
          <w:rFonts w:ascii="Arial" w:eastAsiaTheme="minorEastAsia" w:hAnsi="Arial" w:cs="Arial"/>
          <w:sz w:val="22"/>
          <w:szCs w:val="22"/>
        </w:rPr>
        <w:lastRenderedPageBreak/>
        <w:t xml:space="preserve">between the stimulus drive and the contrast, such that the contribution of gain control to the response of the neuron is related to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w:r w:rsidR="001C18AA">
        <w:rPr>
          <w:rFonts w:ascii="Arial" w:eastAsiaTheme="minorEastAsia" w:hAnsi="Arial" w:cs="Arial"/>
          <w:sz w:val="22"/>
          <w:szCs w:val="22"/>
        </w:rPr>
        <w:t xml:space="preserve">. </w:t>
      </w:r>
    </w:p>
    <w:p w14:paraId="4CE89812" w14:textId="33F198BB" w:rsidR="00146566" w:rsidRDefault="008C4F9E" w:rsidP="00783F2B">
      <w:pPr>
        <w:jc w:val="both"/>
        <w:rPr>
          <w:rFonts w:ascii="Arial" w:eastAsiaTheme="minorEastAsia" w:hAnsi="Arial" w:cs="Arial"/>
          <w:sz w:val="22"/>
          <w:szCs w:val="22"/>
        </w:rPr>
      </w:pPr>
      <w:r>
        <w:rPr>
          <w:rFonts w:ascii="Arial" w:eastAsiaTheme="minorEastAsia" w:hAnsi="Arial" w:cs="Arial"/>
          <w:sz w:val="22"/>
          <w:szCs w:val="22"/>
        </w:rPr>
        <w:tab/>
      </w:r>
      <w:r w:rsidR="001C18AA">
        <w:rPr>
          <w:rFonts w:ascii="Arial" w:eastAsiaTheme="minorEastAsia" w:hAnsi="Arial" w:cs="Arial"/>
          <w:sz w:val="22"/>
          <w:szCs w:val="22"/>
        </w:rPr>
        <w:t xml:space="preserve">To summarize, we considered a hypothetical neuron driven by the stimulus according to a STRF </w:t>
      </w:r>
      <m:oMath>
        <m:r>
          <m:rPr>
            <m:sty m:val="p"/>
          </m:rPr>
          <w:rPr>
            <w:rFonts w:ascii="Cambria Math" w:eastAsiaTheme="minorEastAsia" w:hAnsi="Cambria Math" w:cs="Arial"/>
            <w:sz w:val="22"/>
            <w:szCs w:val="22"/>
          </w:rPr>
          <m:t>β</m:t>
        </m:r>
      </m:oMath>
      <w:r w:rsidR="00F92155">
        <w:rPr>
          <w:rFonts w:ascii="Arial" w:eastAsiaTheme="minorEastAsia" w:hAnsi="Arial" w:cs="Arial"/>
          <w:sz w:val="22"/>
          <w:szCs w:val="22"/>
        </w:rPr>
        <w:t xml:space="preserve"> and by the interaction between the stimulus drive and the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w:r w:rsidR="00F92155">
        <w:rPr>
          <w:rFonts w:ascii="Arial" w:eastAsiaTheme="minorEastAsia" w:hAnsi="Arial" w:cs="Arial"/>
          <w:sz w:val="22"/>
          <w:szCs w:val="22"/>
        </w:rPr>
        <w:t>. To infer the relative weights of each of these components of the neural response, we defined a Poisson GLM with an intercept term and the following predictors: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4F6C882D" w14:textId="77777777" w:rsidTr="00BF77FF">
        <w:trPr>
          <w:trHeight w:val="404"/>
          <w:jc w:val="center"/>
        </w:trPr>
        <w:tc>
          <w:tcPr>
            <w:tcW w:w="350" w:type="pct"/>
            <w:vAlign w:val="center"/>
          </w:tcPr>
          <w:p w14:paraId="4DDBF1A4" w14:textId="77777777" w:rsidR="006E4884" w:rsidRDefault="006E4884" w:rsidP="00783F2B">
            <w:pPr>
              <w:jc w:val="both"/>
              <w:rPr>
                <w:rFonts w:ascii="Arial" w:hAnsi="Arial" w:cs="Arial"/>
                <w:sz w:val="22"/>
                <w:szCs w:val="22"/>
              </w:rPr>
            </w:pPr>
          </w:p>
        </w:tc>
        <w:tc>
          <w:tcPr>
            <w:tcW w:w="4300" w:type="pct"/>
            <w:vAlign w:val="center"/>
          </w:tcPr>
          <w:p w14:paraId="701C0BAC" w14:textId="77777777" w:rsidR="006E4884" w:rsidRPr="00932CDD" w:rsidRDefault="00523C06"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 xml:space="preserve">,  </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p w14:paraId="09D1EF42" w14:textId="7E622DB2" w:rsidR="006E4884" w:rsidRPr="00BF77FF" w:rsidRDefault="006E4884" w:rsidP="00783F2B">
            <w:pPr>
              <w:jc w:val="both"/>
              <w:rPr>
                <w:rFonts w:ascii="Arial" w:eastAsiaTheme="minorEastAsia" w:hAnsi="Arial" w:cs="Arial"/>
                <w:sz w:val="22"/>
                <w:szCs w:val="22"/>
              </w:rPr>
            </w:pPr>
          </w:p>
        </w:tc>
        <w:tc>
          <w:tcPr>
            <w:tcW w:w="350" w:type="pct"/>
            <w:vAlign w:val="center"/>
          </w:tcPr>
          <w:p w14:paraId="55D45FD0" w14:textId="774E95AD"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4600C61" w14:textId="77777777" w:rsidR="00146566" w:rsidRPr="00DB7FFE" w:rsidRDefault="00146566" w:rsidP="00783F2B">
      <w:pPr>
        <w:jc w:val="both"/>
        <w:rPr>
          <w:rFonts w:ascii="Arial" w:eastAsiaTheme="minorEastAsia" w:hAnsi="Arial" w:cs="Arial"/>
          <w:sz w:val="22"/>
          <w:szCs w:val="22"/>
        </w:rPr>
      </w:pPr>
    </w:p>
    <w:p w14:paraId="33C7CAD8" w14:textId="0801E24A" w:rsidR="00146566" w:rsidRPr="00DB7FFE" w:rsidRDefault="00146566" w:rsidP="00783F2B">
      <w:pPr>
        <w:ind w:firstLine="720"/>
        <w:jc w:val="both"/>
        <w:rPr>
          <w:rFonts w:ascii="Arial" w:eastAsiaTheme="minorEastAsia" w:hAnsi="Arial" w:cs="Arial"/>
          <w:sz w:val="22"/>
          <w:szCs w:val="22"/>
        </w:rPr>
      </w:pPr>
      <w:r w:rsidRPr="00DB7FFE">
        <w:rPr>
          <w:rFonts w:ascii="Arial" w:eastAsiaTheme="minorEastAsia" w:hAnsi="Arial" w:cs="Arial"/>
          <w:sz w:val="22"/>
          <w:szCs w:val="22"/>
        </w:rPr>
        <w:t xml:space="preserve">In other words, the model is composed of a stimulus predictor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DB7FFE">
        <w:rPr>
          <w:rFonts w:ascii="Arial" w:eastAsiaTheme="minorEastAsia" w:hAnsi="Arial" w:cs="Arial"/>
          <w:sz w:val="22"/>
          <w:szCs w:val="22"/>
        </w:rPr>
        <w:t xml:space="preserve">, a contrast predictor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DB7FFE">
        <w:rPr>
          <w:rFonts w:ascii="Arial" w:eastAsiaTheme="minorEastAsia" w:hAnsi="Arial" w:cs="Arial"/>
          <w:sz w:val="22"/>
          <w:szCs w:val="22"/>
        </w:rPr>
        <w:t>, and their interaction.</w:t>
      </w:r>
      <w:r w:rsidR="00F92155">
        <w:rPr>
          <w:rFonts w:ascii="Arial" w:eastAsiaTheme="minorEastAsia" w:hAnsi="Arial" w:cs="Arial"/>
          <w:sz w:val="22"/>
          <w:szCs w:val="22"/>
        </w:rPr>
        <w:t xml:space="preserve"> </w:t>
      </w:r>
      <w:r w:rsidRPr="00DB7FFE">
        <w:rPr>
          <w:rFonts w:ascii="Arial" w:eastAsiaTheme="minorEastAsia" w:hAnsi="Arial" w:cs="Arial"/>
          <w:sz w:val="22"/>
          <w:szCs w:val="22"/>
        </w:rPr>
        <w:t xml:space="preserve">Therefore, the GLM models the </w:t>
      </w:r>
      <w:r w:rsidR="00932CDD">
        <w:rPr>
          <w:rFonts w:ascii="Arial" w:eastAsiaTheme="minorEastAsia" w:hAnsi="Arial" w:cs="Arial"/>
          <w:sz w:val="22"/>
          <w:szCs w:val="22"/>
        </w:rPr>
        <w:t xml:space="preserve">firing rate </w:t>
      </w:r>
      <m:oMath>
        <m:r>
          <m:rPr>
            <m:sty m:val="p"/>
          </m:rPr>
          <w:rPr>
            <w:rFonts w:ascii="Cambria Math" w:eastAsiaTheme="minorEastAsia" w:hAnsi="Cambria Math" w:cs="Arial"/>
            <w:sz w:val="22"/>
            <w:szCs w:val="22"/>
          </w:rPr>
          <m:t>λ</m:t>
        </m:r>
      </m:oMath>
      <w:r w:rsidRPr="00DB7FFE">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DB7FFE">
        <w:rPr>
          <w:rFonts w:ascii="Arial" w:eastAsiaTheme="minorEastAsia" w:hAnsi="Arial" w:cs="Arial"/>
          <w:sz w:val="22"/>
          <w:szCs w:val="22"/>
        </w:rPr>
        <w:t xml:space="preserve"> as a Poisson distribution with the following mean: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687DC794" w14:textId="77777777" w:rsidTr="00BF77FF">
        <w:trPr>
          <w:trHeight w:val="404"/>
          <w:jc w:val="center"/>
        </w:trPr>
        <w:tc>
          <w:tcPr>
            <w:tcW w:w="350" w:type="pct"/>
            <w:vAlign w:val="center"/>
          </w:tcPr>
          <w:p w14:paraId="7EF8B26D" w14:textId="77777777" w:rsidR="006E4884" w:rsidRDefault="006E4884" w:rsidP="00783F2B">
            <w:pPr>
              <w:jc w:val="both"/>
              <w:rPr>
                <w:rFonts w:ascii="Arial" w:hAnsi="Arial" w:cs="Arial"/>
                <w:sz w:val="22"/>
                <w:szCs w:val="22"/>
              </w:rPr>
            </w:pPr>
          </w:p>
        </w:tc>
        <w:tc>
          <w:tcPr>
            <w:tcW w:w="4300" w:type="pct"/>
            <w:vAlign w:val="center"/>
          </w:tcPr>
          <w:p w14:paraId="25E203FF" w14:textId="151603B9" w:rsidR="006E4884" w:rsidRPr="00BF77FF" w:rsidRDefault="00523C06"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e>
                </m:d>
              </m:oMath>
            </m:oMathPara>
          </w:p>
        </w:tc>
        <w:tc>
          <w:tcPr>
            <w:tcW w:w="350" w:type="pct"/>
            <w:vAlign w:val="center"/>
          </w:tcPr>
          <w:p w14:paraId="6AC025FA" w14:textId="752CDED1"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9A4C6D3" w14:textId="77777777" w:rsidR="00146566" w:rsidRPr="00DB7FFE" w:rsidRDefault="00146566" w:rsidP="00783F2B">
      <w:pPr>
        <w:jc w:val="both"/>
        <w:rPr>
          <w:rFonts w:ascii="Arial" w:eastAsiaTheme="minorEastAsia" w:hAnsi="Arial" w:cs="Arial"/>
          <w:sz w:val="22"/>
          <w:szCs w:val="22"/>
        </w:rPr>
      </w:pPr>
    </w:p>
    <w:p w14:paraId="0BCDD3B7" w14:textId="16249AE8" w:rsidR="00932CDD" w:rsidRDefault="00146566" w:rsidP="00783F2B">
      <w:pPr>
        <w:jc w:val="both"/>
        <w:rPr>
          <w:rFonts w:ascii="Arial" w:eastAsiaTheme="minorEastAsia" w:hAnsi="Arial" w:cs="Arial"/>
          <w:sz w:val="22"/>
          <w:szCs w:val="22"/>
        </w:rPr>
      </w:pPr>
      <w:r w:rsidRPr="00DB7FFE">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DB7FFE">
        <w:rPr>
          <w:rFonts w:ascii="Arial" w:eastAsiaTheme="minorEastAsia" w:hAnsi="Arial" w:cs="Arial"/>
          <w:sz w:val="22"/>
          <w:szCs w:val="22"/>
        </w:rPr>
        <w:t xml:space="preserve"> are the parameters to be inferred.</w:t>
      </w:r>
      <w:r w:rsidR="00932CDD">
        <w:rPr>
          <w:rFonts w:ascii="Arial" w:eastAsiaTheme="minorEastAsia" w:hAnsi="Arial" w:cs="Arial"/>
          <w:sz w:val="22"/>
          <w:szCs w:val="22"/>
        </w:rPr>
        <w:t xml:space="preserve"> Based on our behavioral data (Figure 3) and the predictions of the efficient coding model (Figure 1), we expected the influence of contrast on neural gain to be asymmetric and smooth. To </w:t>
      </w:r>
      <w:del w:id="406" w:author="Microsoft Office User" w:date="2021-07-20T17:29:00Z">
        <w:r w:rsidR="00932CDD" w:rsidDel="005A617D">
          <w:rPr>
            <w:rFonts w:ascii="Arial" w:eastAsiaTheme="minorEastAsia" w:hAnsi="Arial" w:cs="Arial"/>
            <w:sz w:val="22"/>
            <w:szCs w:val="22"/>
          </w:rPr>
          <w:delText xml:space="preserve">enforce </w:delText>
        </w:r>
      </w:del>
      <w:ins w:id="407" w:author="Microsoft Office User" w:date="2021-07-20T17:29:00Z">
        <w:r w:rsidR="005A617D">
          <w:rPr>
            <w:rFonts w:ascii="Arial" w:eastAsiaTheme="minorEastAsia" w:hAnsi="Arial" w:cs="Arial"/>
            <w:sz w:val="22"/>
            <w:szCs w:val="22"/>
          </w:rPr>
          <w:t xml:space="preserve">enable the GLM to capture </w:t>
        </w:r>
      </w:ins>
      <w:r w:rsidR="00932CDD">
        <w:rPr>
          <w:rFonts w:ascii="Arial" w:eastAsiaTheme="minorEastAsia" w:hAnsi="Arial" w:cs="Arial"/>
          <w:sz w:val="22"/>
          <w:szCs w:val="22"/>
        </w:rPr>
        <w:t>both of these qualities</w:t>
      </w:r>
      <w:del w:id="408" w:author="Microsoft Office User" w:date="2021-07-20T17:30:00Z">
        <w:r w:rsidR="00932CDD" w:rsidDel="005A617D">
          <w:rPr>
            <w:rFonts w:ascii="Arial" w:eastAsiaTheme="minorEastAsia" w:hAnsi="Arial" w:cs="Arial"/>
            <w:sz w:val="22"/>
            <w:szCs w:val="22"/>
          </w:rPr>
          <w:delText xml:space="preserve"> in the GLM</w:delText>
        </w:r>
      </w:del>
      <w:r w:rsidR="00932CDD">
        <w:rPr>
          <w:rFonts w:ascii="Arial" w:eastAsiaTheme="minorEastAsia" w:hAnsi="Arial" w:cs="Arial"/>
          <w:sz w:val="22"/>
          <w:szCs w:val="22"/>
        </w:rPr>
        <w:t xml:space="preserve">, we first defined the contrast predictors from a set of cubic B-spline temporal basis functions, </w:t>
      </w:r>
      <w:r w:rsidR="00783F2B">
        <w:rPr>
          <w:rFonts w:ascii="Arial" w:eastAsiaTheme="minorEastAsia" w:hAnsi="Arial" w:cs="Arial"/>
          <w:sz w:val="22"/>
          <w:szCs w:val="22"/>
        </w:rPr>
        <w:t>then</w:t>
      </w:r>
      <w:r w:rsidR="00932CDD">
        <w:rPr>
          <w:rFonts w:ascii="Arial" w:eastAsiaTheme="minorEastAsia" w:hAnsi="Arial" w:cs="Arial"/>
          <w:sz w:val="22"/>
          <w:szCs w:val="22"/>
        </w:rPr>
        <w:t xml:space="preserve"> defined separate contrast predictors for transitions to low and high contrast. Incorporating these changes, </w:t>
      </w:r>
      <w:r w:rsidR="00FA0A74" w:rsidRPr="006E4884">
        <w:rPr>
          <w:rFonts w:ascii="Arial" w:eastAsiaTheme="minorEastAsia" w:hAnsi="Arial" w:cs="Arial"/>
          <w:sz w:val="22"/>
          <w:szCs w:val="22"/>
        </w:rPr>
        <w:t>we can redefine equation</w:t>
      </w:r>
      <w:r w:rsidR="006E4884">
        <w:rPr>
          <w:rFonts w:ascii="Arial" w:eastAsiaTheme="minorEastAsia" w:hAnsi="Arial" w:cs="Arial"/>
          <w:sz w:val="22"/>
          <w:szCs w:val="22"/>
        </w:rPr>
        <w:t xml:space="preserve"> 4</w:t>
      </w:r>
      <w:r w:rsidR="00FA0A74" w:rsidRPr="006E4884">
        <w:rPr>
          <w:rFonts w:ascii="Arial" w:eastAsiaTheme="minorEastAsia" w:hAnsi="Arial" w:cs="Arial"/>
          <w:sz w:val="22"/>
          <w:szCs w:val="22"/>
        </w:rPr>
        <w:t xml:space="preserve"> above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7E3A7BA0" w14:textId="77777777" w:rsidTr="00BF77FF">
        <w:trPr>
          <w:trHeight w:val="404"/>
          <w:jc w:val="center"/>
        </w:trPr>
        <w:tc>
          <w:tcPr>
            <w:tcW w:w="350" w:type="pct"/>
            <w:vAlign w:val="center"/>
          </w:tcPr>
          <w:p w14:paraId="556D0012" w14:textId="77777777" w:rsidR="006E4884" w:rsidRDefault="006E4884" w:rsidP="00783F2B">
            <w:pPr>
              <w:jc w:val="both"/>
              <w:rPr>
                <w:rFonts w:ascii="Arial" w:hAnsi="Arial" w:cs="Arial"/>
                <w:sz w:val="22"/>
                <w:szCs w:val="22"/>
              </w:rPr>
            </w:pPr>
          </w:p>
        </w:tc>
        <w:tc>
          <w:tcPr>
            <w:tcW w:w="4300" w:type="pct"/>
            <w:vAlign w:val="center"/>
          </w:tcPr>
          <w:p w14:paraId="51A88E07" w14:textId="4C0F5AF8" w:rsidR="006E4884" w:rsidRPr="00BF77FF" w:rsidRDefault="006E4884" w:rsidP="00783F2B">
            <w:pPr>
              <w:jc w:val="both"/>
              <w:rPr>
                <w:rFonts w:ascii="Arial" w:eastAsiaTheme="minorEastAsia" w:hAnsi="Arial" w:cs="Arial"/>
                <w:sz w:val="22"/>
                <w:szCs w:val="22"/>
              </w:rPr>
            </w:pPr>
            <m:oMathPara>
              <m:oMath>
                <m:r>
                  <w:rPr>
                    <w:rFonts w:ascii="Cambria Math" w:eastAsiaTheme="minorEastAsia" w:hAnsi="Cambria Math" w:cs="Arial"/>
                    <w:sz w:val="22"/>
                    <w:szCs w:val="22"/>
                  </w:rPr>
                  <m:t>ln</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λ</m:t>
                    </m:r>
                  </m:e>
                  <m:sub>
                    <m:r>
                      <m:rPr>
                        <m:sty m:val="p"/>
                      </m:rP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m:oMathPara>
          </w:p>
        </w:tc>
        <w:tc>
          <w:tcPr>
            <w:tcW w:w="350" w:type="pct"/>
            <w:vAlign w:val="center"/>
          </w:tcPr>
          <w:p w14:paraId="4A5D7411" w14:textId="4211E4E6"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6781762" w14:textId="77777777" w:rsidR="00932CDD" w:rsidRDefault="00932CDD" w:rsidP="00783F2B">
      <w:pPr>
        <w:jc w:val="both"/>
        <w:rPr>
          <w:rFonts w:ascii="Arial" w:eastAsiaTheme="minorEastAsia" w:hAnsi="Arial" w:cs="Arial"/>
          <w:sz w:val="22"/>
          <w:szCs w:val="22"/>
        </w:rPr>
      </w:pPr>
    </w:p>
    <w:p w14:paraId="603D633D" w14:textId="57EA6557" w:rsidR="00932CDD" w:rsidRDefault="00FA0A74" w:rsidP="00783F2B">
      <w:pPr>
        <w:jc w:val="both"/>
        <w:rPr>
          <w:rFonts w:ascii="Arial" w:eastAsiaTheme="minorEastAsia" w:hAnsi="Arial" w:cs="Arial"/>
          <w:sz w:val="22"/>
          <w:szCs w:val="22"/>
        </w:rPr>
      </w:pPr>
      <w:r>
        <w:rPr>
          <w:rFonts w:ascii="Arial" w:eastAsiaTheme="minorEastAsia" w:hAnsi="Arial" w:cs="Arial"/>
          <w:sz w:val="22"/>
          <w:szCs w:val="22"/>
        </w:rPr>
        <w:t>where</w:t>
      </w:r>
      <w:r w:rsidR="007D5E5E">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m:t>
        </m:r>
      </m:oMath>
      <w:r w:rsidR="007D5E5E">
        <w:rPr>
          <w:rFonts w:ascii="Arial" w:eastAsiaTheme="minorEastAsia" w:hAnsi="Arial" w:cs="Arial"/>
          <w:sz w:val="22"/>
          <w:szCs w:val="22"/>
        </w:rPr>
        <w:t xml:space="preserve"> denotes element-by-element “broadcasting” multiplication and</w:t>
      </w:r>
      <w:r>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oMath>
      <w:r>
        <w:rPr>
          <w:rFonts w:ascii="Arial" w:eastAsiaTheme="minorEastAsia" w:hAnsi="Arial" w:cs="Arial"/>
          <w:sz w:val="22"/>
          <w:szCs w:val="22"/>
        </w:rPr>
        <w:t xml:space="preserve"> is a matrix of contrast predictors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convolved with a set of basis functions and separated by contrast transitions (see </w:t>
      </w:r>
      <w:r>
        <w:rPr>
          <w:rFonts w:ascii="Arial" w:eastAsiaTheme="minorEastAsia" w:hAnsi="Arial" w:cs="Arial"/>
          <w:i/>
          <w:iCs/>
          <w:sz w:val="22"/>
          <w:szCs w:val="22"/>
        </w:rPr>
        <w:t>Supplementa</w:t>
      </w:r>
      <w:r w:rsidR="002F5875">
        <w:rPr>
          <w:rFonts w:ascii="Arial" w:eastAsiaTheme="minorEastAsia" w:hAnsi="Arial" w:cs="Arial"/>
          <w:i/>
          <w:iCs/>
          <w:sz w:val="22"/>
          <w:szCs w:val="22"/>
        </w:rPr>
        <w:t>ry</w:t>
      </w:r>
      <w:r>
        <w:rPr>
          <w:rFonts w:ascii="Arial" w:eastAsiaTheme="minorEastAsia" w:hAnsi="Arial" w:cs="Arial"/>
          <w:i/>
          <w:iCs/>
          <w:sz w:val="22"/>
          <w:szCs w:val="22"/>
        </w:rPr>
        <w:t xml:space="preserve"> </w:t>
      </w:r>
      <w:r w:rsidR="002F5875">
        <w:rPr>
          <w:rFonts w:ascii="Arial" w:eastAsiaTheme="minorEastAsia" w:hAnsi="Arial" w:cs="Arial"/>
          <w:i/>
          <w:iCs/>
          <w:sz w:val="22"/>
          <w:szCs w:val="22"/>
        </w:rPr>
        <w:t>Information</w:t>
      </w:r>
      <w:r>
        <w:rPr>
          <w:rFonts w:ascii="Arial" w:eastAsiaTheme="minorEastAsia" w:hAnsi="Arial" w:cs="Arial"/>
          <w:sz w:val="22"/>
          <w:szCs w:val="22"/>
        </w:rPr>
        <w:t>).</w:t>
      </w:r>
      <w:r w:rsidR="0041369D">
        <w:rPr>
          <w:rFonts w:ascii="Arial" w:eastAsiaTheme="minorEastAsia" w:hAnsi="Arial" w:cs="Arial"/>
          <w:sz w:val="22"/>
          <w:szCs w:val="22"/>
        </w:rPr>
        <w:t xml:space="preserve"> </w:t>
      </w:r>
      <w:r w:rsidR="0041369D" w:rsidRPr="00DB7FFE">
        <w:rPr>
          <w:rFonts w:ascii="Arial" w:eastAsiaTheme="minorEastAsia" w:hAnsi="Arial" w:cs="Arial"/>
          <w:sz w:val="22"/>
          <w:szCs w:val="22"/>
        </w:rPr>
        <w:t xml:space="preserve">For the sake of clarity, note that in the expression above,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oMath>
      <w:r w:rsidR="0041369D" w:rsidRPr="00DB7FFE">
        <w:rPr>
          <w:rFonts w:ascii="Arial" w:eastAsiaTheme="minorEastAsia" w:hAnsi="Arial" w:cs="Arial"/>
          <w:sz w:val="22"/>
          <w:szCs w:val="22"/>
        </w:rPr>
        <w:t xml:space="preserve"> is a number, </w:t>
      </w:r>
      <m:oMath>
        <m:r>
          <w:rPr>
            <w:rFonts w:ascii="Cambria Math" w:eastAsiaTheme="minorEastAsia" w:hAnsi="Cambria Math" w:cs="Arial"/>
            <w:sz w:val="22"/>
            <w:szCs w:val="22"/>
          </w:rPr>
          <m:t>x</m:t>
        </m:r>
      </m:oMath>
      <w:r w:rsidR="0041369D" w:rsidRPr="00DB7FFE">
        <w:rPr>
          <w:rFonts w:ascii="Arial" w:eastAsiaTheme="minorEastAsia" w:hAnsi="Arial" w:cs="Arial"/>
          <w:sz w:val="22"/>
          <w:szCs w:val="22"/>
        </w:rPr>
        <w:t xml:space="preserve"> is a column vector of length </w:t>
      </w:r>
      <m:oMath>
        <m:r>
          <w:rPr>
            <w:rFonts w:ascii="Cambria Math" w:eastAsiaTheme="minorEastAsia" w:hAnsi="Cambria Math" w:cs="Arial"/>
            <w:sz w:val="22"/>
            <w:szCs w:val="22"/>
          </w:rPr>
          <m:t>T</m:t>
        </m:r>
      </m:oMath>
      <w:r w:rsidR="0041369D" w:rsidRPr="00DB7FFE">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oMath>
      <w:r w:rsidR="0041369D" w:rsidRPr="00DB7FFE">
        <w:rPr>
          <w:rFonts w:ascii="Arial" w:eastAsiaTheme="minorEastAsia" w:hAnsi="Arial" w:cs="Arial"/>
          <w:sz w:val="22"/>
          <w:szCs w:val="22"/>
        </w:rPr>
        <w:t xml:space="preserve"> is a number,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0041369D" w:rsidRPr="00DB7FFE">
        <w:rPr>
          <w:rFonts w:ascii="Arial" w:eastAsiaTheme="minorEastAsia" w:hAnsi="Arial" w:cs="Arial"/>
          <w:sz w:val="22"/>
          <w:szCs w:val="22"/>
        </w:rPr>
        <w:t xml:space="preserve"> is a </w:t>
      </w:r>
      <m:oMath>
        <m:r>
          <w:rPr>
            <w:rFonts w:ascii="Cambria Math" w:eastAsiaTheme="minorEastAsia" w:hAnsi="Cambria Math" w:cs="Arial"/>
            <w:sz w:val="22"/>
            <w:szCs w:val="22"/>
          </w:rPr>
          <m:t>T</m:t>
        </m:r>
      </m:oMath>
      <w:r w:rsidR="0041369D" w:rsidRPr="00DB7FFE">
        <w:rPr>
          <w:rFonts w:ascii="Arial" w:eastAsiaTheme="minorEastAsia" w:hAnsi="Arial" w:cs="Arial"/>
          <w:sz w:val="22"/>
          <w:szCs w:val="22"/>
        </w:rPr>
        <w:t>-by-</w:t>
      </w:r>
      <m:oMath>
        <m:r>
          <w:rPr>
            <w:rFonts w:ascii="Cambria Math" w:eastAsiaTheme="minorEastAsia" w:hAnsi="Cambria Math" w:cs="Arial"/>
            <w:sz w:val="22"/>
            <w:szCs w:val="22"/>
          </w:rPr>
          <m:t>2B</m:t>
        </m:r>
      </m:oMath>
      <w:r w:rsidR="0041369D" w:rsidRPr="00DB7FFE">
        <w:rPr>
          <w:rFonts w:ascii="Arial" w:eastAsiaTheme="minorEastAsia" w:hAnsi="Arial" w:cs="Arial"/>
          <w:sz w:val="22"/>
          <w:szCs w:val="22"/>
        </w:rPr>
        <w:t xml:space="preserve"> matrix,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oMath>
      <w:r w:rsidR="0041369D" w:rsidRPr="007332D2">
        <w:rPr>
          <w:rFonts w:ascii="Arial" w:eastAsiaTheme="minorEastAsia" w:hAnsi="Arial" w:cs="Arial"/>
          <w:i/>
          <w:sz w:val="22"/>
          <w:szCs w:val="22"/>
        </w:rPr>
        <w:t xml:space="preserve"> </w:t>
      </w:r>
      <w:r w:rsidR="0041369D" w:rsidRPr="00DB7FFE">
        <w:rPr>
          <w:rFonts w:ascii="Arial" w:eastAsiaTheme="minorEastAsia" w:hAnsi="Arial" w:cs="Arial"/>
          <w:sz w:val="22"/>
          <w:szCs w:val="22"/>
        </w:rPr>
        <w:t xml:space="preserve">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0041369D" w:rsidRPr="007332D2">
        <w:rPr>
          <w:rFonts w:ascii="Arial" w:eastAsiaTheme="minorEastAsia" w:hAnsi="Arial" w:cs="Arial"/>
          <w:i/>
          <w:sz w:val="22"/>
          <w:szCs w:val="22"/>
        </w:rPr>
        <w:t xml:space="preserve"> </w:t>
      </w:r>
      <w:r w:rsidR="0041369D" w:rsidRPr="00DB7FFE">
        <w:rPr>
          <w:rFonts w:ascii="Arial" w:eastAsiaTheme="minorEastAsia" w:hAnsi="Arial" w:cs="Arial"/>
          <w:sz w:val="22"/>
          <w:szCs w:val="22"/>
        </w:rPr>
        <w:t xml:space="preserve">are column vectors of length </w:t>
      </w:r>
      <m:oMath>
        <m:r>
          <w:rPr>
            <w:rFonts w:ascii="Cambria Math" w:eastAsiaTheme="minorEastAsia" w:hAnsi="Cambria Math" w:cs="Arial"/>
            <w:sz w:val="22"/>
            <w:szCs w:val="22"/>
          </w:rPr>
          <m:t>2B</m:t>
        </m:r>
      </m:oMath>
      <w:r w:rsidR="0041369D">
        <w:rPr>
          <w:rFonts w:ascii="Arial" w:eastAsiaTheme="minorEastAsia" w:hAnsi="Arial" w:cs="Arial"/>
          <w:sz w:val="22"/>
          <w:szCs w:val="22"/>
        </w:rPr>
        <w:t xml:space="preserve">, where </w:t>
      </w:r>
      <m:oMath>
        <m:r>
          <w:rPr>
            <w:rFonts w:ascii="Cambria Math" w:eastAsiaTheme="minorEastAsia" w:hAnsi="Cambria Math" w:cs="Arial"/>
            <w:sz w:val="22"/>
            <w:szCs w:val="22"/>
          </w:rPr>
          <m:t>B</m:t>
        </m:r>
      </m:oMath>
      <w:r w:rsidR="0041369D">
        <w:rPr>
          <w:rFonts w:ascii="Arial" w:eastAsiaTheme="minorEastAsia" w:hAnsi="Arial" w:cs="Arial"/>
          <w:sz w:val="22"/>
          <w:szCs w:val="22"/>
        </w:rPr>
        <w:t xml:space="preserve"> is the number of splines</w:t>
      </w:r>
      <w:r w:rsidR="005070EB">
        <w:rPr>
          <w:rFonts w:ascii="Arial" w:eastAsiaTheme="minorEastAsia" w:hAnsi="Arial" w:cs="Arial"/>
          <w:sz w:val="22"/>
          <w:szCs w:val="22"/>
        </w:rPr>
        <w:t>.</w:t>
      </w:r>
    </w:p>
    <w:p w14:paraId="6ABBE674" w14:textId="4EDDEB0F" w:rsidR="0041369D" w:rsidRDefault="0041369D" w:rsidP="00783F2B">
      <w:pPr>
        <w:jc w:val="both"/>
        <w:rPr>
          <w:rFonts w:ascii="Arial" w:eastAsiaTheme="minorEastAsia" w:hAnsi="Arial" w:cs="Arial"/>
          <w:sz w:val="22"/>
          <w:szCs w:val="22"/>
        </w:rPr>
      </w:pPr>
      <w:r>
        <w:rPr>
          <w:rFonts w:ascii="Arial" w:eastAsiaTheme="minorEastAsia" w:hAnsi="Arial" w:cs="Arial"/>
          <w:sz w:val="22"/>
          <w:szCs w:val="22"/>
        </w:rPr>
        <w:tab/>
        <w:t xml:space="preserve">So far, we outlined a hypothetical neuron which implements gain control, and a GLM with which we can approximate the behavior of this neuron. Next, we describe how to use the fitted parameters to quantify the gain of the neuron. </w:t>
      </w:r>
      <w:r w:rsidRPr="00DB7FFE">
        <w:rPr>
          <w:rFonts w:ascii="Arial" w:eastAsiaTheme="minorEastAsia" w:hAnsi="Arial" w:cs="Arial"/>
          <w:sz w:val="22"/>
          <w:szCs w:val="22"/>
        </w:rPr>
        <w:t xml:space="preserve">Conceptually, an increase or decrease in the gain of </w:t>
      </w:r>
      <w:r w:rsidR="00801B7B">
        <w:rPr>
          <w:rFonts w:ascii="Arial" w:eastAsiaTheme="minorEastAsia" w:hAnsi="Arial" w:cs="Arial"/>
          <w:sz w:val="22"/>
          <w:szCs w:val="22"/>
        </w:rPr>
        <w:t>the neuron</w:t>
      </w:r>
      <w:r w:rsidRPr="00DB7FFE">
        <w:rPr>
          <w:rFonts w:ascii="Arial" w:eastAsiaTheme="minorEastAsia" w:hAnsi="Arial" w:cs="Arial"/>
          <w:sz w:val="22"/>
          <w:szCs w:val="22"/>
        </w:rPr>
        <w:t xml:space="preserve"> is analogous to more or less sensitivity to small changes in the stimulus</w:t>
      </w:r>
      <w:r>
        <w:rPr>
          <w:rFonts w:ascii="Arial" w:eastAsiaTheme="minorEastAsia" w:hAnsi="Arial" w:cs="Arial"/>
          <w:sz w:val="22"/>
          <w:szCs w:val="22"/>
        </w:rPr>
        <w:t xml:space="preserve">. </w:t>
      </w:r>
      <w:r w:rsidRPr="00DB7FFE">
        <w:rPr>
          <w:rFonts w:ascii="Arial" w:eastAsiaTheme="minorEastAsia" w:hAnsi="Arial" w:cs="Arial"/>
          <w:sz w:val="22"/>
          <w:szCs w:val="22"/>
        </w:rPr>
        <w:t>Based on this intuition, we focus</w:t>
      </w:r>
      <w:r>
        <w:rPr>
          <w:rFonts w:ascii="Arial" w:eastAsiaTheme="minorEastAsia" w:hAnsi="Arial" w:cs="Arial"/>
          <w:sz w:val="22"/>
          <w:szCs w:val="22"/>
        </w:rPr>
        <w:t>ed</w:t>
      </w:r>
      <w:r w:rsidRPr="00DB7FFE">
        <w:rPr>
          <w:rFonts w:ascii="Arial" w:eastAsiaTheme="minorEastAsia" w:hAnsi="Arial" w:cs="Arial"/>
          <w:sz w:val="22"/>
          <w:szCs w:val="22"/>
        </w:rPr>
        <w:t xml:space="preserve"> on how the response of the neuron (as modelled by a fitted GLM) is expected to change between conditions where the gain is expected to contribute (</w:t>
      </w:r>
      <w:proofErr w:type="spellStart"/>
      <w:r w:rsidRPr="00DB7FFE">
        <w:rPr>
          <w:rFonts w:ascii="Arial" w:eastAsiaTheme="minorEastAsia" w:hAnsi="Arial" w:cs="Arial"/>
          <w:sz w:val="22"/>
          <w:szCs w:val="22"/>
        </w:rPr>
        <w:t>ie</w:t>
      </w:r>
      <w:proofErr w:type="spellEnd"/>
      <w:r w:rsidRPr="00DB7FFE">
        <w:rPr>
          <w:rFonts w:ascii="Arial" w:eastAsiaTheme="minorEastAsia" w:hAnsi="Arial" w:cs="Arial"/>
          <w:sz w:val="22"/>
          <w:szCs w:val="22"/>
        </w:rPr>
        <w:t>. in the presence of gain control) and where it is not (</w:t>
      </w:r>
      <w:proofErr w:type="spellStart"/>
      <w:r w:rsidRPr="00DB7FFE">
        <w:rPr>
          <w:rFonts w:ascii="Arial" w:eastAsiaTheme="minorEastAsia" w:hAnsi="Arial" w:cs="Arial"/>
          <w:sz w:val="22"/>
          <w:szCs w:val="22"/>
        </w:rPr>
        <w:t>ie</w:t>
      </w:r>
      <w:proofErr w:type="spellEnd"/>
      <w:r w:rsidRPr="00DB7FFE">
        <w:rPr>
          <w:rFonts w:ascii="Arial" w:eastAsiaTheme="minorEastAsia" w:hAnsi="Arial" w:cs="Arial"/>
          <w:sz w:val="22"/>
          <w:szCs w:val="22"/>
        </w:rPr>
        <w:t>. in the absence of gain control, where gain is “neutral”).</w:t>
      </w:r>
      <w:r>
        <w:rPr>
          <w:rFonts w:ascii="Arial" w:eastAsiaTheme="minorEastAsia" w:hAnsi="Arial" w:cs="Arial"/>
          <w:sz w:val="22"/>
          <w:szCs w:val="22"/>
        </w:rPr>
        <w:t xml:space="preserve"> </w:t>
      </w:r>
      <w:r w:rsidR="005C04F6">
        <w:rPr>
          <w:rFonts w:ascii="Arial" w:eastAsiaTheme="minorEastAsia" w:hAnsi="Arial" w:cs="Arial"/>
          <w:sz w:val="22"/>
          <w:szCs w:val="22"/>
        </w:rPr>
        <w:t xml:space="preserve">Following this logic, we derived a definition for gain </w:t>
      </w:r>
      <m:oMath>
        <m:r>
          <w:rPr>
            <w:rFonts w:ascii="Cambria Math" w:eastAsiaTheme="minorEastAsia" w:hAnsi="Cambria Math" w:cs="Arial"/>
            <w:sz w:val="22"/>
            <w:szCs w:val="22"/>
          </w:rPr>
          <m:t>w</m:t>
        </m:r>
      </m:oMath>
      <w:r w:rsidR="005C04F6">
        <w:rPr>
          <w:rFonts w:ascii="Arial" w:eastAsiaTheme="minorEastAsia" w:hAnsi="Arial" w:cs="Arial"/>
          <w:sz w:val="22"/>
          <w:szCs w:val="22"/>
        </w:rPr>
        <w:t xml:space="preserve"> as the ratio between the sensitivity of the fitted model with changes in contrast, compared to the sensitivity of the same model when the contrast is at a reference value, which we defined previously as </w:t>
      </w:r>
      <m:oMath>
        <m:r>
          <w:rPr>
            <w:rFonts w:ascii="Cambria Math" w:eastAsiaTheme="minorEastAsia" w:hAnsi="Cambria Math" w:cs="Arial"/>
            <w:sz w:val="22"/>
            <w:szCs w:val="22"/>
          </w:rPr>
          <m:t>w = 1</m:t>
        </m:r>
      </m:oMath>
      <w:r w:rsidR="005C04F6">
        <w:rPr>
          <w:rFonts w:ascii="Arial" w:eastAsiaTheme="minorEastAsia" w:hAnsi="Arial" w:cs="Arial"/>
          <w:sz w:val="22"/>
          <w:szCs w:val="22"/>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6CBD042D" w14:textId="77777777" w:rsidTr="00BF77FF">
        <w:trPr>
          <w:trHeight w:val="404"/>
          <w:jc w:val="center"/>
        </w:trPr>
        <w:tc>
          <w:tcPr>
            <w:tcW w:w="350" w:type="pct"/>
            <w:vAlign w:val="center"/>
          </w:tcPr>
          <w:p w14:paraId="43873413" w14:textId="77777777" w:rsidR="006E4884" w:rsidRDefault="006E4884" w:rsidP="00783F2B">
            <w:pPr>
              <w:jc w:val="both"/>
              <w:rPr>
                <w:rFonts w:ascii="Arial" w:hAnsi="Arial" w:cs="Arial"/>
                <w:sz w:val="22"/>
                <w:szCs w:val="22"/>
              </w:rPr>
            </w:pPr>
          </w:p>
        </w:tc>
        <w:tc>
          <w:tcPr>
            <w:tcW w:w="4300" w:type="pct"/>
            <w:vAlign w:val="center"/>
          </w:tcPr>
          <w:p w14:paraId="34E5928C" w14:textId="6286DE9F" w:rsidR="006E4884" w:rsidRPr="00BF77FF" w:rsidRDefault="00523C06"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den>
                </m:f>
              </m:oMath>
            </m:oMathPara>
          </w:p>
        </w:tc>
        <w:tc>
          <w:tcPr>
            <w:tcW w:w="350" w:type="pct"/>
            <w:vAlign w:val="center"/>
          </w:tcPr>
          <w:p w14:paraId="6633CFEF" w14:textId="2CE51827"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BA20223" w14:textId="77777777" w:rsidR="006660AC" w:rsidRPr="00801B7B" w:rsidRDefault="006660AC" w:rsidP="00783F2B">
      <w:pPr>
        <w:jc w:val="both"/>
        <w:rPr>
          <w:rFonts w:ascii="Arial" w:eastAsiaTheme="minorEastAsia" w:hAnsi="Arial" w:cs="Arial"/>
          <w:sz w:val="22"/>
          <w:szCs w:val="22"/>
        </w:rPr>
      </w:pPr>
    </w:p>
    <w:p w14:paraId="1AFA1096" w14:textId="480E21BD" w:rsidR="00801B7B" w:rsidRDefault="00801B7B"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is the estimated gain at time </w:t>
      </w:r>
      <m:oMath>
        <m:r>
          <w:rPr>
            <w:rFonts w:ascii="Cambria Math" w:eastAsiaTheme="minorEastAsia" w:hAnsi="Cambria Math" w:cs="Arial"/>
            <w:sz w:val="22"/>
            <w:szCs w:val="22"/>
          </w:rPr>
          <m:t>t</m:t>
        </m:r>
      </m:oMath>
      <w:r>
        <w:rPr>
          <w:rFonts w:ascii="Arial" w:eastAsiaTheme="minorEastAsia" w:hAnsi="Arial" w:cs="Arial"/>
          <w:sz w:val="22"/>
          <w:szCs w:val="22"/>
        </w:rPr>
        <w:t xml:space="preserve">, and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oMath>
      <w:r>
        <w:rPr>
          <w:rFonts w:ascii="Arial" w:eastAsiaTheme="minorEastAsia" w:hAnsi="Arial" w:cs="Arial"/>
          <w:sz w:val="22"/>
          <w:szCs w:val="22"/>
        </w:rPr>
        <w:t xml:space="preserve"> is a reference contrast design matrix identical to </w:t>
      </w:r>
      <m:oMath>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oMath>
      <w:r>
        <w:rPr>
          <w:rFonts w:ascii="Arial" w:eastAsiaTheme="minorEastAsia" w:hAnsi="Arial" w:cs="Arial"/>
          <w:sz w:val="22"/>
          <w:szCs w:val="22"/>
        </w:rPr>
        <w:t xml:space="preserve"> except that all non-zero elements are set to 1 (see </w:t>
      </w:r>
      <w:r>
        <w:rPr>
          <w:rFonts w:ascii="Arial" w:eastAsiaTheme="minorEastAsia" w:hAnsi="Arial" w:cs="Arial"/>
          <w:i/>
          <w:iCs/>
          <w:sz w:val="22"/>
          <w:szCs w:val="22"/>
        </w:rPr>
        <w:t xml:space="preserve">Supplementary </w:t>
      </w:r>
      <w:r w:rsidR="00B76096">
        <w:rPr>
          <w:rFonts w:ascii="Arial" w:eastAsiaTheme="minorEastAsia" w:hAnsi="Arial" w:cs="Arial"/>
          <w:i/>
          <w:iCs/>
          <w:sz w:val="22"/>
          <w:szCs w:val="22"/>
        </w:rPr>
        <w:t>Information</w:t>
      </w:r>
      <w:r>
        <w:rPr>
          <w:rFonts w:ascii="Arial" w:eastAsiaTheme="minorEastAsia" w:hAnsi="Arial" w:cs="Arial"/>
          <w:sz w:val="22"/>
          <w:szCs w:val="22"/>
        </w:rPr>
        <w:t xml:space="preserve"> for full derivation of </w:t>
      </w:r>
      <m:oMath>
        <m:r>
          <w:rPr>
            <w:rFonts w:ascii="Cambria Math" w:eastAsiaTheme="minorEastAsia" w:hAnsi="Cambria Math" w:cs="Arial"/>
            <w:sz w:val="22"/>
            <w:szCs w:val="22"/>
          </w:rPr>
          <m:t>w</m:t>
        </m:r>
      </m:oMath>
      <w:r>
        <w:rPr>
          <w:rFonts w:ascii="Arial" w:eastAsiaTheme="minorEastAsia" w:hAnsi="Arial" w:cs="Arial"/>
          <w:sz w:val="22"/>
          <w:szCs w:val="22"/>
        </w:rPr>
        <w:t>).</w:t>
      </w:r>
    </w:p>
    <w:p w14:paraId="24CC7D7C" w14:textId="00A01906" w:rsidR="00801B7B" w:rsidRDefault="00801B7B" w:rsidP="00783F2B">
      <w:pPr>
        <w:jc w:val="both"/>
        <w:rPr>
          <w:rFonts w:ascii="Arial" w:eastAsiaTheme="minorEastAsia" w:hAnsi="Arial" w:cs="Arial"/>
          <w:sz w:val="22"/>
          <w:szCs w:val="22"/>
        </w:rPr>
      </w:pPr>
      <w:r>
        <w:rPr>
          <w:rFonts w:ascii="Arial" w:eastAsiaTheme="minorEastAsia" w:hAnsi="Arial" w:cs="Arial"/>
          <w:sz w:val="22"/>
          <w:szCs w:val="22"/>
        </w:rPr>
        <w:tab/>
        <w:t xml:space="preserve">To fit the model, we implemented a two-step procedure. In the first step, the STRF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of the neuron was estimated according to the model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3C7BE05E" w14:textId="77777777" w:rsidTr="00BF77FF">
        <w:trPr>
          <w:trHeight w:val="404"/>
          <w:jc w:val="center"/>
        </w:trPr>
        <w:tc>
          <w:tcPr>
            <w:tcW w:w="350" w:type="pct"/>
            <w:vAlign w:val="center"/>
          </w:tcPr>
          <w:p w14:paraId="6BDC594C" w14:textId="77777777" w:rsidR="006E4884" w:rsidRDefault="006E4884" w:rsidP="00783F2B">
            <w:pPr>
              <w:jc w:val="both"/>
              <w:rPr>
                <w:rFonts w:ascii="Arial" w:hAnsi="Arial" w:cs="Arial"/>
                <w:sz w:val="22"/>
                <w:szCs w:val="22"/>
              </w:rPr>
            </w:pPr>
          </w:p>
        </w:tc>
        <w:tc>
          <w:tcPr>
            <w:tcW w:w="4300" w:type="pct"/>
            <w:vAlign w:val="center"/>
          </w:tcPr>
          <w:p w14:paraId="7F5A9D3C" w14:textId="15D40054" w:rsidR="006E4884" w:rsidRPr="00BF77FF" w:rsidRDefault="006E4884" w:rsidP="00783F2B">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ln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α</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524F04E7" w14:textId="771DD5DC"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129979C" w14:textId="77777777" w:rsidR="00801B7B" w:rsidRPr="00801B7B" w:rsidRDefault="00801B7B" w:rsidP="00783F2B">
      <w:pPr>
        <w:jc w:val="both"/>
        <w:rPr>
          <w:rFonts w:ascii="Arial" w:eastAsiaTheme="minorEastAsia" w:hAnsi="Arial" w:cs="Arial"/>
          <w:sz w:val="22"/>
          <w:szCs w:val="22"/>
        </w:rPr>
      </w:pPr>
    </w:p>
    <w:p w14:paraId="4036B230" w14:textId="549E29E7" w:rsidR="006660AC" w:rsidRPr="006660AC" w:rsidRDefault="00801B7B" w:rsidP="00783F2B">
      <w:pPr>
        <w:jc w:val="both"/>
        <w:rPr>
          <w:rFonts w:ascii="Arial" w:hAnsi="Arial" w:cs="Arial"/>
          <w:sz w:val="22"/>
          <w:szCs w:val="22"/>
        </w:rPr>
      </w:pPr>
      <w:r>
        <w:rPr>
          <w:rFonts w:ascii="Arial" w:eastAsiaTheme="minorEastAsia" w:hAnsi="Arial" w:cs="Arial"/>
          <w:sz w:val="22"/>
          <w:szCs w:val="22"/>
        </w:rPr>
        <w:t xml:space="preserve">For the second step, we calculated the stimulus drive as described in </w:t>
      </w:r>
      <w:r w:rsidRPr="006E4884">
        <w:rPr>
          <w:rFonts w:ascii="Arial" w:eastAsiaTheme="minorEastAsia" w:hAnsi="Arial" w:cs="Arial"/>
          <w:sz w:val="22"/>
          <w:szCs w:val="22"/>
        </w:rPr>
        <w:t xml:space="preserve">equation </w:t>
      </w:r>
      <w:r w:rsidR="006E4884">
        <w:rPr>
          <w:rFonts w:ascii="Arial" w:eastAsiaTheme="minorEastAsia" w:hAnsi="Arial" w:cs="Arial"/>
          <w:sz w:val="22"/>
          <w:szCs w:val="22"/>
        </w:rPr>
        <w:t>1</w:t>
      </w:r>
      <w:r>
        <w:rPr>
          <w:rFonts w:ascii="Arial" w:eastAsiaTheme="minorEastAsia" w:hAnsi="Arial" w:cs="Arial"/>
          <w:sz w:val="22"/>
          <w:szCs w:val="22"/>
        </w:rPr>
        <w:t xml:space="preserve">, and then fit </w:t>
      </w:r>
      <w:r w:rsidR="006E4884">
        <w:rPr>
          <w:rFonts w:ascii="Arial" w:eastAsiaTheme="minorEastAsia" w:hAnsi="Arial" w:cs="Arial"/>
          <w:sz w:val="22"/>
          <w:szCs w:val="22"/>
        </w:rPr>
        <w:t xml:space="preserve">equation 5 </w:t>
      </w:r>
      <w:r>
        <w:rPr>
          <w:rFonts w:ascii="Arial" w:eastAsiaTheme="minorEastAsia" w:hAnsi="Arial" w:cs="Arial"/>
          <w:sz w:val="22"/>
          <w:szCs w:val="22"/>
        </w:rPr>
        <w:t xml:space="preserve">to the data for each neuron using </w:t>
      </w:r>
      <m:oMath>
        <m:r>
          <m:rPr>
            <m:sty m:val="p"/>
          </m:rPr>
          <w:rPr>
            <w:rFonts w:ascii="Cambria Math" w:hAnsi="Cambria Math" w:cs="Arial"/>
            <w:sz w:val="22"/>
            <w:szCs w:val="22"/>
          </w:rPr>
          <m:t>glmfit</m:t>
        </m:r>
      </m:oMath>
      <w:r>
        <w:rPr>
          <w:rFonts w:ascii="Arial" w:hAnsi="Arial" w:cs="Arial"/>
          <w:sz w:val="22"/>
          <w:szCs w:val="22"/>
        </w:rPr>
        <w:t xml:space="preserve"> in MATLAB</w:t>
      </w:r>
      <w:r>
        <w:rPr>
          <w:rFonts w:ascii="Arial" w:eastAsiaTheme="minorEastAsia" w:hAnsi="Arial" w:cs="Arial"/>
          <w:sz w:val="22"/>
          <w:szCs w:val="22"/>
        </w:rPr>
        <w:t xml:space="preserve">. </w:t>
      </w:r>
      <w:r>
        <w:rPr>
          <w:rFonts w:ascii="Arial" w:hAnsi="Arial" w:cs="Arial"/>
          <w:sz w:val="22"/>
          <w:szCs w:val="22"/>
        </w:rPr>
        <w:t>This entire fitting procedure was</w:t>
      </w:r>
      <w:r w:rsidR="008A6F86">
        <w:rPr>
          <w:rFonts w:ascii="Arial" w:hAnsi="Arial" w:cs="Arial"/>
          <w:sz w:val="22"/>
          <w:szCs w:val="22"/>
        </w:rPr>
        <w:t xml:space="preserve"> 10-fold cross-validat</w:t>
      </w:r>
      <w:r>
        <w:rPr>
          <w:rFonts w:ascii="Arial" w:hAnsi="Arial" w:cs="Arial"/>
          <w:sz w:val="22"/>
          <w:szCs w:val="22"/>
        </w:rPr>
        <w:t>ed with folds</w:t>
      </w:r>
      <w:r w:rsidR="008A6F86">
        <w:rPr>
          <w:rFonts w:ascii="Arial" w:hAnsi="Arial" w:cs="Arial"/>
          <w:sz w:val="22"/>
          <w:szCs w:val="22"/>
        </w:rPr>
        <w:t xml:space="preserve"> stratified across</w:t>
      </w:r>
      <w:r w:rsidR="005C04F6">
        <w:rPr>
          <w:rFonts w:ascii="Arial" w:hAnsi="Arial" w:cs="Arial"/>
          <w:sz w:val="22"/>
          <w:szCs w:val="22"/>
        </w:rPr>
        <w:t xml:space="preserve"> trials of each</w:t>
      </w:r>
      <w:r w:rsidR="008A6F86">
        <w:rPr>
          <w:rFonts w:ascii="Arial" w:hAnsi="Arial" w:cs="Arial"/>
          <w:sz w:val="22"/>
          <w:szCs w:val="22"/>
        </w:rPr>
        <w:t xml:space="preserve"> </w:t>
      </w:r>
      <w:r w:rsidR="007D5E5E">
        <w:rPr>
          <w:rFonts w:ascii="Arial" w:hAnsi="Arial" w:cs="Arial"/>
          <w:sz w:val="22"/>
          <w:szCs w:val="22"/>
        </w:rPr>
        <w:t>contrast</w:t>
      </w:r>
      <w:r>
        <w:rPr>
          <w:rFonts w:ascii="Arial" w:hAnsi="Arial" w:cs="Arial"/>
          <w:sz w:val="22"/>
          <w:szCs w:val="22"/>
        </w:rPr>
        <w:t>.</w:t>
      </w:r>
      <w:r w:rsidR="008A6F86">
        <w:rPr>
          <w:rFonts w:ascii="Arial" w:hAnsi="Arial" w:cs="Arial"/>
          <w:sz w:val="22"/>
          <w:szCs w:val="22"/>
        </w:rPr>
        <w:t xml:space="preserve"> </w:t>
      </w:r>
      <w:r w:rsidR="006660AC">
        <w:rPr>
          <w:rFonts w:ascii="Arial" w:hAnsi="Arial" w:cs="Arial"/>
          <w:sz w:val="22"/>
          <w:szCs w:val="22"/>
        </w:rPr>
        <w:t>In the first step, we fit</w:t>
      </w:r>
      <w:ins w:id="409" w:author="Microsoft Office User" w:date="2021-07-20T17:30:00Z">
        <w:r w:rsidR="005A617D">
          <w:rPr>
            <w:rFonts w:ascii="Arial" w:hAnsi="Arial" w:cs="Arial"/>
            <w:sz w:val="22"/>
            <w:szCs w:val="22"/>
          </w:rPr>
          <w:t xml:space="preserve"> the</w:t>
        </w:r>
      </w:ins>
      <w:r w:rsidR="006660AC">
        <w:rPr>
          <w:rFonts w:ascii="Arial" w:hAnsi="Arial" w:cs="Arial"/>
          <w:sz w:val="22"/>
          <w:szCs w:val="22"/>
        </w:rPr>
        <w:t xml:space="preserve"> STRF </w:t>
      </w:r>
      <m:oMath>
        <m:r>
          <m:rPr>
            <m:sty m:val="p"/>
          </m:rPr>
          <w:rPr>
            <w:rFonts w:ascii="Cambria Math" w:hAnsi="Cambria Math" w:cs="Arial"/>
            <w:sz w:val="22"/>
            <w:szCs w:val="22"/>
          </w:rPr>
          <m:t>β</m:t>
        </m:r>
      </m:oMath>
      <w:r w:rsidR="006660AC">
        <w:rPr>
          <w:rFonts w:ascii="Arial" w:hAnsi="Arial" w:cs="Arial"/>
          <w:sz w:val="22"/>
          <w:szCs w:val="22"/>
        </w:rPr>
        <w:t xml:space="preserve"> with </w:t>
      </w:r>
      <m:oMath>
        <m:r>
          <w:rPr>
            <w:rFonts w:ascii="Cambria Math" w:hAnsi="Cambria Math" w:cs="Arial"/>
            <w:sz w:val="22"/>
            <w:szCs w:val="22"/>
          </w:rPr>
          <m:t>F</m:t>
        </m:r>
      </m:oMath>
      <w:r w:rsidR="006660AC">
        <w:rPr>
          <w:rFonts w:ascii="Arial" w:hAnsi="Arial" w:cs="Arial"/>
          <w:sz w:val="22"/>
          <w:szCs w:val="22"/>
        </w:rPr>
        <w:t xml:space="preserve"> frequency bins according to the stimulus spectrogram (</w:t>
      </w:r>
      <m:oMath>
        <m:r>
          <w:rPr>
            <w:rFonts w:ascii="Cambria Math" w:hAnsi="Cambria Math" w:cs="Arial"/>
            <w:sz w:val="22"/>
            <w:szCs w:val="22"/>
          </w:rPr>
          <m:t>F</m:t>
        </m:r>
      </m:oMath>
      <w:r w:rsidR="006660AC">
        <w:rPr>
          <w:rFonts w:ascii="Arial" w:hAnsi="Arial" w:cs="Arial"/>
          <w:sz w:val="22"/>
          <w:szCs w:val="22"/>
        </w:rPr>
        <w:t xml:space="preserve"> = 33 or 34, see </w:t>
      </w:r>
      <w:r w:rsidR="006660AC">
        <w:rPr>
          <w:rFonts w:ascii="Arial" w:hAnsi="Arial" w:cs="Arial"/>
          <w:i/>
          <w:iCs/>
          <w:sz w:val="22"/>
          <w:szCs w:val="22"/>
        </w:rPr>
        <w:t>Stimuli</w:t>
      </w:r>
      <w:r w:rsidR="006660AC">
        <w:rPr>
          <w:rFonts w:ascii="Arial" w:hAnsi="Arial" w:cs="Arial"/>
          <w:sz w:val="22"/>
          <w:szCs w:val="22"/>
        </w:rPr>
        <w:t xml:space="preserve">) and a history window of 300 </w:t>
      </w:r>
      <w:proofErr w:type="spellStart"/>
      <w:r w:rsidR="006660AC">
        <w:rPr>
          <w:rFonts w:ascii="Arial" w:hAnsi="Arial" w:cs="Arial"/>
          <w:sz w:val="22"/>
          <w:szCs w:val="22"/>
        </w:rPr>
        <w:t>ms</w:t>
      </w:r>
      <w:proofErr w:type="spellEnd"/>
      <w:r w:rsidR="006660AC">
        <w:rPr>
          <w:rFonts w:ascii="Arial" w:hAnsi="Arial" w:cs="Arial"/>
          <w:sz w:val="22"/>
          <w:szCs w:val="22"/>
        </w:rPr>
        <w:t xml:space="preserve"> (</w:t>
      </w:r>
      <m:oMath>
        <m:r>
          <w:rPr>
            <w:rFonts w:ascii="Cambria Math" w:hAnsi="Cambria Math" w:cs="Arial"/>
            <w:sz w:val="22"/>
            <w:szCs w:val="22"/>
          </w:rPr>
          <m:t>H</m:t>
        </m:r>
      </m:oMath>
      <w:r w:rsidR="006660AC">
        <w:rPr>
          <w:rFonts w:ascii="Arial" w:hAnsi="Arial" w:cs="Arial"/>
          <w:sz w:val="22"/>
          <w:szCs w:val="22"/>
        </w:rPr>
        <w:t xml:space="preserve"> = 12). </w:t>
      </w:r>
      <w:r w:rsidR="005070EB">
        <w:rPr>
          <w:rFonts w:ascii="Arial" w:hAnsi="Arial" w:cs="Arial"/>
          <w:sz w:val="22"/>
          <w:szCs w:val="22"/>
        </w:rPr>
        <w:t xml:space="preserve">When fitting the full model, we defined the contrast design matrix </w:t>
      </w:r>
      <m:oMath>
        <m:sSubSup>
          <m:sSubSupPr>
            <m:ctrlPr>
              <w:rPr>
                <w:rFonts w:ascii="Cambria Math" w:hAnsi="Cambria Math" w:cs="Arial"/>
                <w:i/>
                <w:sz w:val="22"/>
                <w:szCs w:val="22"/>
              </w:rPr>
            </m:ctrlPr>
          </m:sSubSupPr>
          <m:e>
            <m:r>
              <w:rPr>
                <w:rFonts w:ascii="Cambria Math" w:hAnsi="Cambria Math" w:cs="Arial"/>
                <w:sz w:val="22"/>
                <w:szCs w:val="22"/>
              </w:rPr>
              <m:t>C</m:t>
            </m:r>
          </m:e>
          <m:sub>
            <m:r>
              <w:rPr>
                <w:rFonts w:ascii="Cambria Math" w:hAnsi="Cambria Math" w:cs="Arial"/>
                <w:sz w:val="22"/>
                <w:szCs w:val="22"/>
              </w:rPr>
              <m:t>t</m:t>
            </m:r>
          </m:sub>
          <m:sup>
            <m:r>
              <m:rPr>
                <m:sty m:val="p"/>
              </m:rPr>
              <w:rPr>
                <w:rFonts w:ascii="Cambria Math" w:hAnsi="Cambria Math" w:cs="Arial"/>
                <w:sz w:val="22"/>
                <w:szCs w:val="22"/>
              </w:rPr>
              <m:t>'</m:t>
            </m:r>
          </m:sup>
        </m:sSubSup>
      </m:oMath>
      <w:r w:rsidR="006660AC">
        <w:rPr>
          <w:rFonts w:ascii="Arial" w:hAnsi="Arial" w:cs="Arial"/>
          <w:sz w:val="22"/>
          <w:szCs w:val="22"/>
        </w:rPr>
        <w:t xml:space="preserve"> </w:t>
      </w:r>
      <w:r w:rsidR="005070EB">
        <w:rPr>
          <w:rFonts w:ascii="Arial" w:hAnsi="Arial" w:cs="Arial"/>
          <w:sz w:val="22"/>
          <w:szCs w:val="22"/>
        </w:rPr>
        <w:t>to capture</w:t>
      </w:r>
      <w:r w:rsidR="006660AC">
        <w:rPr>
          <w:rFonts w:ascii="Arial" w:hAnsi="Arial" w:cs="Arial"/>
          <w:sz w:val="22"/>
          <w:szCs w:val="22"/>
        </w:rPr>
        <w:t xml:space="preserve"> 1000 </w:t>
      </w:r>
      <w:proofErr w:type="spellStart"/>
      <w:r w:rsidR="006660AC">
        <w:rPr>
          <w:rFonts w:ascii="Arial" w:hAnsi="Arial" w:cs="Arial"/>
          <w:sz w:val="22"/>
          <w:szCs w:val="22"/>
        </w:rPr>
        <w:t>ms</w:t>
      </w:r>
      <w:proofErr w:type="spellEnd"/>
      <w:r w:rsidR="006660AC">
        <w:rPr>
          <w:rFonts w:ascii="Arial" w:hAnsi="Arial" w:cs="Arial"/>
          <w:sz w:val="22"/>
          <w:szCs w:val="22"/>
        </w:rPr>
        <w:t xml:space="preserve"> of contrast history</w:t>
      </w:r>
      <w:r w:rsidR="005070EB">
        <w:rPr>
          <w:rFonts w:ascii="Arial" w:hAnsi="Arial" w:cs="Arial"/>
          <w:sz w:val="22"/>
          <w:szCs w:val="22"/>
        </w:rPr>
        <w:t xml:space="preserve"> around each transition</w:t>
      </w:r>
      <w:r w:rsidR="006660AC">
        <w:rPr>
          <w:rFonts w:ascii="Arial" w:hAnsi="Arial" w:cs="Arial"/>
          <w:sz w:val="22"/>
          <w:szCs w:val="22"/>
        </w:rPr>
        <w:t xml:space="preserve"> (</w:t>
      </w:r>
      <m:oMath>
        <m:sSup>
          <m:sSupPr>
            <m:ctrlPr>
              <w:rPr>
                <w:rFonts w:ascii="Cambria Math" w:hAnsi="Cambria Math" w:cs="Arial"/>
                <w:i/>
                <w:sz w:val="22"/>
                <w:szCs w:val="22"/>
              </w:rPr>
            </m:ctrlPr>
          </m:sSupPr>
          <m:e>
            <m:r>
              <w:rPr>
                <w:rFonts w:ascii="Cambria Math" w:hAnsi="Cambria Math" w:cs="Arial"/>
                <w:sz w:val="22"/>
                <w:szCs w:val="22"/>
              </w:rPr>
              <m:t>H</m:t>
            </m:r>
          </m:e>
          <m:sup>
            <m:r>
              <m:rPr>
                <m:sty m:val="p"/>
              </m:rPr>
              <w:rPr>
                <w:rFonts w:ascii="Cambria Math" w:hAnsi="Cambria Math" w:cs="Arial"/>
                <w:sz w:val="22"/>
                <w:szCs w:val="22"/>
              </w:rPr>
              <m:t>'</m:t>
            </m:r>
          </m:sup>
        </m:sSup>
      </m:oMath>
      <w:r w:rsidR="006660AC">
        <w:rPr>
          <w:rFonts w:ascii="Arial" w:hAnsi="Arial" w:cs="Arial"/>
          <w:sz w:val="22"/>
          <w:szCs w:val="22"/>
        </w:rPr>
        <w:t xml:space="preserve"> = 40)</w:t>
      </w:r>
      <w:r w:rsidR="005070EB">
        <w:rPr>
          <w:rFonts w:ascii="Arial" w:hAnsi="Arial" w:cs="Arial"/>
          <w:sz w:val="22"/>
          <w:szCs w:val="22"/>
        </w:rPr>
        <w:t>, convolved with a set of B-spline temporal basis functions</w:t>
      </w:r>
      <w:r w:rsidR="00831426">
        <w:rPr>
          <w:rFonts w:ascii="Arial" w:hAnsi="Arial" w:cs="Arial"/>
          <w:sz w:val="22"/>
          <w:szCs w:val="22"/>
        </w:rPr>
        <w:fldChar w:fldCharType="begin" w:fldLock="1"/>
      </w:r>
      <w:r w:rsidR="005E6A59">
        <w:rPr>
          <w:rFonts w:ascii="Arial" w:hAnsi="Arial" w:cs="Arial"/>
          <w:sz w:val="22"/>
          <w:szCs w:val="22"/>
        </w:rPr>
        <w:instrText>ADDIN CSL_CITATION {"citationItems":[{"id":"ITEM-1","itemData":{"DOI":"10.1214/ss/1038425655","ISSN":"08834237","abstract":"B-splines are attractive for nonparametric modelling, but choosing the optimal number and positions of knots is a complex task. Equidistant knots can be used, but their small and discrete number allows only limited control over smoothness and fit. We propose to use a relatively large number of knots and a difference penalty on coefficients of adjacent B-splines. We show connections to the familiar spline penalty on the integral of the squared second derivative. A short overview of Bsplines, of their construction and of penalized likelihood is presented. We discuss properties of penalized B-splines and propose various criteria for the choice of an optimal penalty parameter. Nonparametric logistic regression, density estimation and scatterplot smoothing are used as examples. Some details of the computations are presented. © 1996 Applied Probability Trust.","author":[{"dropping-particle":"","family":"Eilers","given":"Paul H.C.","non-dropping-particle":"","parse-names":false,"suffix":""},{"dropping-particle":"","family":"Marx","given":"Brian D.","non-dropping-particle":"","parse-names":false,"suffix":""}],"container-title":"Statistical Science","id":"ITEM-1","issue":"2","issued":{"date-parts":[["1996","5","1"]]},"page":"89-102","publisher":"Institute of Mathematical Statistics","title":"Flexible smoothing with B-splines and penalties","type":"article-journal","volume":"11"},"uris":["http://www.mendeley.com/documents/?uuid=a7072d2b-8e8b-335e-9b30-9187b9eae60b"]}],"mendeley":{"formattedCitation":"&lt;sup&gt;90&lt;/sup&gt;","plainTextFormattedCitation":"90","previouslyFormattedCitation":"&lt;sup&gt;92&lt;/sup&gt;"},"properties":{"noteIndex":0},"schema":"https://github.com/citation-style-language/schema/raw/master/csl-citation.json"}</w:instrText>
      </w:r>
      <w:r w:rsidR="00831426">
        <w:rPr>
          <w:rFonts w:ascii="Arial" w:hAnsi="Arial" w:cs="Arial"/>
          <w:sz w:val="22"/>
          <w:szCs w:val="22"/>
        </w:rPr>
        <w:fldChar w:fldCharType="separate"/>
      </w:r>
      <w:r w:rsidR="005E6A59" w:rsidRPr="005E6A59">
        <w:rPr>
          <w:rFonts w:ascii="Arial" w:hAnsi="Arial" w:cs="Arial"/>
          <w:noProof/>
          <w:sz w:val="22"/>
          <w:szCs w:val="22"/>
          <w:vertAlign w:val="superscript"/>
        </w:rPr>
        <w:t>90</w:t>
      </w:r>
      <w:r w:rsidR="00831426">
        <w:rPr>
          <w:rFonts w:ascii="Arial" w:hAnsi="Arial" w:cs="Arial"/>
          <w:sz w:val="22"/>
          <w:szCs w:val="22"/>
        </w:rPr>
        <w:fldChar w:fldCharType="end"/>
      </w:r>
      <w:r w:rsidR="005070EB">
        <w:rPr>
          <w:rFonts w:ascii="Arial" w:hAnsi="Arial" w:cs="Arial"/>
          <w:sz w:val="22"/>
          <w:szCs w:val="22"/>
        </w:rPr>
        <w:t xml:space="preserve"> </w:t>
      </w:r>
      <w:r w:rsidR="005070EB">
        <w:rPr>
          <w:rFonts w:ascii="Arial" w:eastAsiaTheme="minorEastAsia" w:hAnsi="Arial" w:cs="Arial"/>
          <w:sz w:val="22"/>
          <w:szCs w:val="22"/>
        </w:rPr>
        <w:t>(here, we used</w:t>
      </w:r>
      <w:r w:rsidR="005070EB">
        <w:rPr>
          <w:rFonts w:ascii="Arial" w:hAnsi="Arial" w:cs="Arial"/>
          <w:sz w:val="22"/>
          <w:szCs w:val="22"/>
        </w:rPr>
        <w:t xml:space="preserve"> B-splines with a degree of 3 and 7</w:t>
      </w:r>
      <w:ins w:id="410" w:author="Microsoft Office User" w:date="2021-07-20T17:30:00Z">
        <w:r w:rsidR="005A617D">
          <w:rPr>
            <w:rFonts w:ascii="Arial" w:hAnsi="Arial" w:cs="Arial"/>
            <w:sz w:val="22"/>
            <w:szCs w:val="22"/>
          </w:rPr>
          <w:t xml:space="preserve"> equally-spaced</w:t>
        </w:r>
      </w:ins>
      <w:r w:rsidR="005070EB">
        <w:rPr>
          <w:rFonts w:ascii="Arial" w:hAnsi="Arial" w:cs="Arial"/>
          <w:sz w:val="22"/>
          <w:szCs w:val="22"/>
        </w:rPr>
        <w:t xml:space="preserve"> knots</w:t>
      </w:r>
      <w:ins w:id="411" w:author="Microsoft Office User" w:date="2021-07-20T17:30:00Z">
        <w:r w:rsidR="005A617D">
          <w:rPr>
            <w:rFonts w:ascii="Arial" w:hAnsi="Arial" w:cs="Arial"/>
            <w:sz w:val="22"/>
            <w:szCs w:val="22"/>
          </w:rPr>
          <w:t>, constrained to go smoothly to zero at the longest lag,</w:t>
        </w:r>
      </w:ins>
      <w:r w:rsidR="005070EB">
        <w:rPr>
          <w:rFonts w:ascii="Arial" w:hAnsi="Arial" w:cs="Arial"/>
          <w:sz w:val="22"/>
          <w:szCs w:val="22"/>
        </w:rPr>
        <w:t xml:space="preserve"> </w:t>
      </w:r>
      <w:ins w:id="412" w:author="Microsoft Office User" w:date="2021-07-20T17:30:00Z">
        <w:r w:rsidR="005A617D">
          <w:rPr>
            <w:rFonts w:ascii="Arial" w:hAnsi="Arial" w:cs="Arial"/>
            <w:sz w:val="22"/>
            <w:szCs w:val="22"/>
          </w:rPr>
          <w:t>which implied</w:t>
        </w:r>
      </w:ins>
      <w:del w:id="413" w:author="Microsoft Office User" w:date="2021-07-20T17:30:00Z">
        <w:r w:rsidR="005070EB" w:rsidDel="005A617D">
          <w:rPr>
            <w:rFonts w:ascii="Arial" w:hAnsi="Arial" w:cs="Arial"/>
            <w:sz w:val="22"/>
            <w:szCs w:val="22"/>
          </w:rPr>
          <w:delText>such</w:delText>
        </w:r>
      </w:del>
      <w:r w:rsidR="005070EB">
        <w:rPr>
          <w:rFonts w:ascii="Arial" w:hAnsi="Arial" w:cs="Arial"/>
          <w:sz w:val="22"/>
          <w:szCs w:val="22"/>
        </w:rPr>
        <w:t xml:space="preserve"> that </w:t>
      </w:r>
      <m:oMath>
        <m:r>
          <w:rPr>
            <w:rFonts w:ascii="Cambria Math" w:hAnsi="Cambria Math" w:cs="Arial"/>
            <w:sz w:val="22"/>
            <w:szCs w:val="22"/>
          </w:rPr>
          <m:t>B</m:t>
        </m:r>
      </m:oMath>
      <w:r w:rsidR="005070EB">
        <w:rPr>
          <w:rFonts w:ascii="Arial" w:hAnsi="Arial" w:cs="Arial"/>
          <w:sz w:val="22"/>
          <w:szCs w:val="22"/>
        </w:rPr>
        <w:t xml:space="preserve"> = 8</w:t>
      </w:r>
      <w:r w:rsidR="005070EB" w:rsidRPr="00831426">
        <w:rPr>
          <w:rFonts w:ascii="Arial" w:hAnsi="Arial" w:cs="Arial"/>
          <w:sz w:val="22"/>
          <w:szCs w:val="22"/>
        </w:rPr>
        <w:t>).</w:t>
      </w:r>
    </w:p>
    <w:p w14:paraId="79228D6E" w14:textId="1D7CA7E6" w:rsidR="008A6F86" w:rsidRPr="00F400D4" w:rsidRDefault="00F400D4" w:rsidP="00783F2B">
      <w:pPr>
        <w:ind w:firstLine="720"/>
        <w:jc w:val="both"/>
        <w:rPr>
          <w:rFonts w:ascii="Arial" w:eastAsiaTheme="minorEastAsia" w:hAnsi="Arial" w:cs="Arial"/>
          <w:sz w:val="22"/>
          <w:szCs w:val="22"/>
        </w:rPr>
      </w:pPr>
      <w:r>
        <w:rPr>
          <w:rFonts w:ascii="Arial" w:hAnsi="Arial" w:cs="Arial"/>
          <w:sz w:val="22"/>
          <w:szCs w:val="22"/>
        </w:rPr>
        <w:lastRenderedPageBreak/>
        <w:t>To validate the model, we first simulated neurons according to the forward model outlined above (</w:t>
      </w:r>
      <w:r w:rsidR="00B76096">
        <w:rPr>
          <w:rFonts w:ascii="Arial" w:hAnsi="Arial" w:cs="Arial"/>
          <w:color w:val="000000"/>
          <w:sz w:val="22"/>
          <w:szCs w:val="22"/>
        </w:rPr>
        <w:t xml:space="preserve">Extended Data </w:t>
      </w:r>
      <w:r>
        <w:rPr>
          <w:rFonts w:ascii="Arial" w:hAnsi="Arial" w:cs="Arial"/>
          <w:sz w:val="22"/>
          <w:szCs w:val="22"/>
        </w:rPr>
        <w:t>Figure 2a), while varying the amount of gain control and the temporal trajectory of gain in different simulation runs. We found that the GLM accurately predicted the STRF shape, spike rates and gain trajectories across a variety of simulation parameters (</w:t>
      </w:r>
      <w:r w:rsidR="00B76096">
        <w:rPr>
          <w:rFonts w:ascii="Arial" w:hAnsi="Arial" w:cs="Arial"/>
          <w:color w:val="000000"/>
          <w:sz w:val="22"/>
          <w:szCs w:val="22"/>
        </w:rPr>
        <w:t xml:space="preserve">Extended Data </w:t>
      </w:r>
      <w:r>
        <w:rPr>
          <w:rFonts w:ascii="Arial" w:hAnsi="Arial" w:cs="Arial"/>
          <w:sz w:val="22"/>
          <w:szCs w:val="22"/>
        </w:rPr>
        <w:t xml:space="preserve">Figure c, e-h). For a detailed description and discussion of the simulation results, see </w:t>
      </w:r>
      <w:r>
        <w:rPr>
          <w:rFonts w:ascii="Arial" w:hAnsi="Arial" w:cs="Arial"/>
          <w:i/>
          <w:iCs/>
          <w:sz w:val="22"/>
          <w:szCs w:val="22"/>
        </w:rPr>
        <w:t xml:space="preserve">Supplementary </w:t>
      </w:r>
      <w:r w:rsidR="00B76096">
        <w:rPr>
          <w:rFonts w:ascii="Arial" w:hAnsi="Arial" w:cs="Arial"/>
          <w:i/>
          <w:iCs/>
          <w:sz w:val="22"/>
          <w:szCs w:val="22"/>
        </w:rPr>
        <w:t>Information</w:t>
      </w:r>
      <w:r>
        <w:rPr>
          <w:rFonts w:ascii="Arial" w:hAnsi="Arial" w:cs="Arial"/>
          <w:i/>
          <w:iCs/>
          <w:sz w:val="22"/>
          <w:szCs w:val="22"/>
        </w:rPr>
        <w:t xml:space="preserve"> </w:t>
      </w:r>
      <w:r>
        <w:rPr>
          <w:rFonts w:ascii="Arial" w:hAnsi="Arial" w:cs="Arial"/>
          <w:sz w:val="22"/>
          <w:szCs w:val="22"/>
        </w:rPr>
        <w:t>and Supplementary Table 3.</w:t>
      </w:r>
    </w:p>
    <w:p w14:paraId="6AE8DBB4" w14:textId="0155E2C3" w:rsidR="00350418" w:rsidRDefault="00350418" w:rsidP="00783F2B">
      <w:pPr>
        <w:jc w:val="both"/>
        <w:rPr>
          <w:rFonts w:ascii="Arial" w:hAnsi="Arial" w:cs="Arial"/>
          <w:sz w:val="22"/>
          <w:szCs w:val="22"/>
        </w:rPr>
      </w:pPr>
    </w:p>
    <w:p w14:paraId="50C545AC" w14:textId="5F706A3F" w:rsidR="00FF1299" w:rsidRDefault="00350418" w:rsidP="00783F2B">
      <w:pPr>
        <w:jc w:val="both"/>
        <w:rPr>
          <w:rFonts w:ascii="Arial" w:hAnsi="Arial" w:cs="Arial"/>
          <w:sz w:val="22"/>
          <w:szCs w:val="22"/>
        </w:rPr>
      </w:pPr>
      <w:r>
        <w:rPr>
          <w:rFonts w:ascii="Arial" w:hAnsi="Arial" w:cs="Arial"/>
          <w:i/>
          <w:iCs/>
          <w:sz w:val="22"/>
          <w:szCs w:val="22"/>
        </w:rPr>
        <w:t>Behavioral</w:t>
      </w:r>
      <w:r w:rsidR="00995BCB">
        <w:rPr>
          <w:rFonts w:ascii="Arial" w:hAnsi="Arial" w:cs="Arial"/>
          <w:i/>
          <w:iCs/>
          <w:sz w:val="22"/>
          <w:szCs w:val="22"/>
        </w:rPr>
        <w:t xml:space="preserve"> and Neural</w:t>
      </w:r>
      <w:r>
        <w:rPr>
          <w:rFonts w:ascii="Arial" w:hAnsi="Arial" w:cs="Arial"/>
          <w:i/>
          <w:iCs/>
          <w:sz w:val="22"/>
          <w:szCs w:val="22"/>
        </w:rPr>
        <w:t xml:space="preserve"> </w:t>
      </w:r>
      <w:r w:rsidR="00995BCB">
        <w:rPr>
          <w:rFonts w:ascii="Arial" w:hAnsi="Arial" w:cs="Arial"/>
          <w:i/>
          <w:iCs/>
          <w:sz w:val="22"/>
          <w:szCs w:val="22"/>
        </w:rPr>
        <w:t xml:space="preserve">Detection </w:t>
      </w:r>
      <w:r>
        <w:rPr>
          <w:rFonts w:ascii="Arial" w:hAnsi="Arial" w:cs="Arial"/>
          <w:i/>
          <w:iCs/>
          <w:sz w:val="22"/>
          <w:szCs w:val="22"/>
        </w:rPr>
        <w:t xml:space="preserve">Performance. </w:t>
      </w:r>
      <w:r w:rsidR="00950B58">
        <w:rPr>
          <w:rFonts w:ascii="Arial" w:hAnsi="Arial" w:cs="Arial"/>
          <w:sz w:val="22"/>
          <w:szCs w:val="22"/>
        </w:rPr>
        <w:t xml:space="preserve">To calculate </w:t>
      </w:r>
      <w:r w:rsidR="00D24F86">
        <w:rPr>
          <w:rFonts w:ascii="Arial" w:hAnsi="Arial" w:cs="Arial"/>
          <w:sz w:val="22"/>
          <w:szCs w:val="22"/>
        </w:rPr>
        <w:t>performance in</w:t>
      </w:r>
      <w:ins w:id="414" w:author="Microsoft Office User" w:date="2021-07-20T17:30:00Z">
        <w:r w:rsidR="005A617D">
          <w:rPr>
            <w:rFonts w:ascii="Arial" w:hAnsi="Arial" w:cs="Arial"/>
            <w:sz w:val="22"/>
            <w:szCs w:val="22"/>
          </w:rPr>
          <w:t xml:space="preserve"> the</w:t>
        </w:r>
      </w:ins>
      <w:r w:rsidR="00D24F86">
        <w:rPr>
          <w:rFonts w:ascii="Arial" w:hAnsi="Arial" w:cs="Arial"/>
          <w:sz w:val="22"/>
          <w:szCs w:val="22"/>
        </w:rPr>
        <w:t xml:space="preserve"> target-in-noise detection task we adopted commonly used signal detection theory methods</w:t>
      </w:r>
      <w:r w:rsidR="00D24F86">
        <w:rPr>
          <w:rFonts w:ascii="Arial" w:hAnsi="Arial" w:cs="Arial"/>
          <w:sz w:val="22"/>
          <w:szCs w:val="22"/>
        </w:rPr>
        <w:fldChar w:fldCharType="begin" w:fldLock="1"/>
      </w:r>
      <w:r w:rsidR="005E6A59">
        <w:rPr>
          <w:rFonts w:ascii="Arial" w:hAnsi="Arial" w:cs="Arial"/>
          <w:sz w:val="22"/>
          <w:szCs w:val="22"/>
        </w:rPr>
        <w:instrText>ADDIN CSL_CITATION {"citationItems":[{"id":"ITEM-1","itemData":{"DOI":"10.3758/BF03207704","ISSN":"07433808","PMID":"10495845","abstract":"Signal detection theory (SDT) may be applied to any area of psychology in which two different types of stimuli must be discriminated. We describe several of these areas and the advantages that can be realized through the application of SDT. Three of the most popular tasks used to study discriminability are then discussed, together with the measures that SDT prescribes for quantifying performance in these tasks. Mathematical formulae for the measures are presented, as are methods for calculating the measures with lookup tables, computer software specifically developed for SDT applications, and general purpose computer software (including spreadsheets and statistical analysis software).","author":[{"dropping-particle":"","family":"Stanislaw","given":"Harold","non-dropping-particle":"","parse-names":false,"suffix":""},{"dropping-particle":"","family":"Todorov","given":"Natasha","non-dropping-particle":"","parse-names":false,"suffix":""}],"container-title":"Behavior Research Methods, Instruments, and Computers","id":"ITEM-1","issue":"1","issued":{"date-parts":[["1999"]]},"number-of-pages":"137-149","title":"Calculation of signal detection theory measures","type":"report","volume":"31"},"uris":["http://www.mendeley.com/documents/?uuid=3d7f6acf-8134-3db9-84b7-19bdf4a003f1"]},{"id":"ITEM-2","itemData":{"DOI":"10.1038/341052a0","ISSN":"00280836","PMID":"2770878","abstract":"THE relationship between neuronal activity and psychophysical judgement has long been of interest to students of sensory processing. Previous analyses of this problem have compared the performance of human or animal observers in detection or discrimination tasks with the signals carried by individual neurons, but have been hampered because neuronal and perceptual data were not obtained at the same time and under the same conditions1-4. We have now measured the performance of monkeys and of visual cortical neurons while the animals performed a psychophysical task well matched to the properties of the neurons under study. Here we report that the reliability and sensitivity of most neurons on this task equalled or exceeded that of the monkeys. We therefore suggest that under our conditions, psychophysical judgements could be based on the activity of a relatively small number of neurons. © 1989 Nature Publishing Group.","author":[{"dropping-particle":"","family":"Newsome","given":"William T.","non-dropping-particle":"","parse-names":false,"suffix":""},{"dropping-particle":"","family":"Britten","given":"Kenneth H.","non-dropping-particle":"","parse-names":false,"suffix":""},{"dropping-particle":"","family":"Movshon","given":"J. Anthony","non-dropping-particle":"","parse-names":false,"suffix":""}],"container-title":"Nature","id":"ITEM-2","issue":"6237","issued":{"date-parts":[["1989"]]},"page":"52-54","publisher":"Nature Publishing Group","title":"Neuronal correlates of a perceptual decision","type":"article-journal","volume":"341"},"uris":["http://www.mendeley.com/documents/?uuid=d55a5ef9-a32f-433b-ab2a-6dd8afa737f2"]}],"mendeley":{"formattedCitation":"&lt;sup&gt;41,91&lt;/sup&gt;","plainTextFormattedCitation":"41,91","previouslyFormattedCitation":"&lt;sup&gt;40,93&lt;/sup&gt;"},"properties":{"noteIndex":0},"schema":"https://github.com/citation-style-language/schema/raw/master/csl-citation.json"}</w:instrText>
      </w:r>
      <w:r w:rsidR="00D24F86">
        <w:rPr>
          <w:rFonts w:ascii="Arial" w:hAnsi="Arial" w:cs="Arial"/>
          <w:sz w:val="22"/>
          <w:szCs w:val="22"/>
        </w:rPr>
        <w:fldChar w:fldCharType="separate"/>
      </w:r>
      <w:r w:rsidR="005E6A59" w:rsidRPr="005E6A59">
        <w:rPr>
          <w:rFonts w:ascii="Arial" w:hAnsi="Arial" w:cs="Arial"/>
          <w:noProof/>
          <w:sz w:val="22"/>
          <w:szCs w:val="22"/>
          <w:vertAlign w:val="superscript"/>
        </w:rPr>
        <w:t>41,91</w:t>
      </w:r>
      <w:r w:rsidR="00D24F86">
        <w:rPr>
          <w:rFonts w:ascii="Arial" w:hAnsi="Arial" w:cs="Arial"/>
          <w:sz w:val="22"/>
          <w:szCs w:val="22"/>
        </w:rPr>
        <w:fldChar w:fldCharType="end"/>
      </w:r>
      <w:r w:rsidR="00D24F86">
        <w:rPr>
          <w:rFonts w:ascii="Arial" w:hAnsi="Arial" w:cs="Arial"/>
          <w:sz w:val="22"/>
          <w:szCs w:val="22"/>
        </w:rPr>
        <w:t xml:space="preserve"> to estimate the ability of an ideal observer to discriminate between two sensory distributions: in our case, a distribution for target trials and a distribution for noise trials. When analyzing behavior, we computed the percent correct performance of an ideal observer</w:t>
      </w:r>
      <w:r w:rsidR="00DA586F">
        <w:rPr>
          <w:rFonts w:ascii="Arial" w:hAnsi="Arial" w:cs="Arial"/>
          <w:sz w:val="22"/>
          <w:szCs w:val="22"/>
        </w:rPr>
        <w:fldChar w:fldCharType="begin" w:fldLock="1"/>
      </w:r>
      <w:r w:rsidR="005E6A59">
        <w:rPr>
          <w:rFonts w:ascii="Arial" w:hAnsi="Arial" w:cs="Arial"/>
          <w:sz w:val="22"/>
          <w:szCs w:val="22"/>
        </w:rPr>
        <w:instrText>ADDIN CSL_CITATION {"citationItems":[{"id":"ITEM-1","itemData":{"DOI":"10.1152/jn.00875.2017","ISSN":"0022-3077","abstract":"The detectability of target sounds embedded within noisy backgrounds is affected by the regularities that summarize acoustic sceneries. Previous studies suggested that the dynamic range of neurons in the inferior colliculus (IC) of anesthetized guinea pigs shifts towards the mean sound pressure level in irregular acoustic environments. Yet, it is unclear how this neuronal adaptation processes may influence the effectiveness of sounds as a masker, both behaviorally and in terms of neuronal encoding. To answer this question, we measured the neural response of IC neurons while macaque monkeys performed a Go/No-Go tone detection task. Macaques detected a 50 ms tone that was either simultaneously gated with a burst of noise or embedded within a continuous noise background, whose levels were randomly sampled (every 50 ms) from a probability distribution. The mean of the distribution matched the level of the gated burst of noise. Psychometric and IC neurometric thresholds to tones did not differ between the two ...","author":[{"dropping-particle":"","family":"Rocchi","given":"Francesca","non-dropping-particle":"","parse-names":false,"suffix":""},{"dropping-particle":"","family":"Ramachandran","given":"Ramnarayan","non-dropping-particle":"","parse-names":false,"suffix":""}],"container-title":"Journal of Neurophysiology","id":"ITEM-1","issue":"6","issued":{"date-parts":[["2018"]]},"page":"2819-2833","title":"Neuronal adaptation to sound statistics in the inferior colliculus of behaving macaques does not reduce the effectiveness of the masking noise","type":"article-journal","volume":"120"},"uris":["http://www.mendeley.com/documents/?uuid=eceed7cc-1684-406c-834d-028328c7f151"]}],"mendeley":{"formattedCitation":"&lt;sup&gt;92&lt;/sup&gt;","plainTextFormattedCitation":"92","previouslyFormattedCitation":"&lt;sup&gt;94&lt;/sup&gt;"},"properties":{"noteIndex":0},"schema":"https://github.com/citation-style-language/schema/raw/master/csl-citation.json"}</w:instrText>
      </w:r>
      <w:r w:rsidR="00DA586F">
        <w:rPr>
          <w:rFonts w:ascii="Arial" w:hAnsi="Arial" w:cs="Arial"/>
          <w:sz w:val="22"/>
          <w:szCs w:val="22"/>
        </w:rPr>
        <w:fldChar w:fldCharType="separate"/>
      </w:r>
      <w:r w:rsidR="005E6A59" w:rsidRPr="005E6A59">
        <w:rPr>
          <w:rFonts w:ascii="Arial" w:hAnsi="Arial" w:cs="Arial"/>
          <w:noProof/>
          <w:sz w:val="22"/>
          <w:szCs w:val="22"/>
          <w:vertAlign w:val="superscript"/>
        </w:rPr>
        <w:t>92</w:t>
      </w:r>
      <w:r w:rsidR="00DA586F">
        <w:rPr>
          <w:rFonts w:ascii="Arial" w:hAnsi="Arial" w:cs="Arial"/>
          <w:sz w:val="22"/>
          <w:szCs w:val="22"/>
        </w:rPr>
        <w:fldChar w:fldCharType="end"/>
      </w:r>
      <w:r w:rsidR="00D24F86">
        <w:rPr>
          <w:rFonts w:ascii="Arial" w:hAnsi="Arial" w:cs="Arial"/>
          <w:sz w:val="22"/>
          <w:szCs w:val="22"/>
        </w:rPr>
        <w:t xml:space="preserve"> as a function of the probability of hits and false alarms:</w:t>
      </w:r>
    </w:p>
    <w:p w14:paraId="43B6AADA" w14:textId="77777777" w:rsidR="00783F2B" w:rsidRDefault="00783F2B" w:rsidP="00783F2B">
      <w:pPr>
        <w:jc w:val="both"/>
        <w:rPr>
          <w:rFonts w:ascii="Arial"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D7779B" w14:paraId="7E0DA254" w14:textId="77777777" w:rsidTr="00BF77FF">
        <w:trPr>
          <w:trHeight w:val="404"/>
          <w:jc w:val="center"/>
        </w:trPr>
        <w:tc>
          <w:tcPr>
            <w:tcW w:w="350" w:type="pct"/>
            <w:vAlign w:val="center"/>
          </w:tcPr>
          <w:p w14:paraId="3F78B24F" w14:textId="77777777" w:rsidR="00D7779B" w:rsidRDefault="00D7779B" w:rsidP="00B2745C">
            <w:pPr>
              <w:jc w:val="both"/>
              <w:rPr>
                <w:rFonts w:ascii="Arial" w:hAnsi="Arial" w:cs="Arial"/>
                <w:sz w:val="22"/>
                <w:szCs w:val="22"/>
              </w:rPr>
            </w:pPr>
          </w:p>
        </w:tc>
        <w:tc>
          <w:tcPr>
            <w:tcW w:w="4300" w:type="pct"/>
            <w:vAlign w:val="center"/>
          </w:tcPr>
          <w:p w14:paraId="145D55AC" w14:textId="11D87582" w:rsidR="00D7779B" w:rsidRPr="00BF77FF" w:rsidRDefault="00D7779B" w:rsidP="00D7779B">
            <w:pPr>
              <w:jc w:val="both"/>
              <w:rPr>
                <w:rFonts w:ascii="Arial" w:eastAsiaTheme="minorEastAsia" w:hAnsi="Arial" w:cs="Arial"/>
                <w:sz w:val="22"/>
                <w:szCs w:val="22"/>
              </w:rPr>
            </w:pPr>
            <m:oMathPara>
              <m:oMath>
                <m:r>
                  <w:rPr>
                    <w:rFonts w:ascii="Cambria Math" w:hAnsi="Cambria Math" w:cs="Arial"/>
                    <w:sz w:val="22"/>
                    <w:szCs w:val="22"/>
                  </w:rPr>
                  <m:t>pc=</m:t>
                </m:r>
                <m:sSup>
                  <m:sSupPr>
                    <m:ctrlPr>
                      <w:rPr>
                        <w:rFonts w:ascii="Cambria Math" w:hAnsi="Cambria Math" w:cs="Arial"/>
                        <w:i/>
                        <w:sz w:val="22"/>
                        <w:szCs w:val="22"/>
                      </w:rPr>
                    </m:ctrlPr>
                  </m:sSupPr>
                  <m:e>
                    <m:r>
                      <w:rPr>
                        <w:rFonts w:ascii="Cambria Math" w:hAnsi="Cambria Math" w:cs="Arial"/>
                        <w:sz w:val="22"/>
                        <w:szCs w:val="22"/>
                      </w:rPr>
                      <m:t>z</m:t>
                    </m:r>
                  </m:e>
                  <m:sup>
                    <m:r>
                      <w:rPr>
                        <w:rFonts w:ascii="Cambria Math" w:hAnsi="Cambria Math" w:cs="Arial"/>
                        <w:sz w:val="22"/>
                        <w:szCs w:val="22"/>
                      </w:rPr>
                      <m:t>-1</m:t>
                    </m:r>
                  </m:sup>
                </m:sSup>
                <m:d>
                  <m:dPr>
                    <m:ctrlPr>
                      <w:rPr>
                        <w:rFonts w:ascii="Cambria Math" w:hAnsi="Cambria Math" w:cs="Arial"/>
                        <w:i/>
                        <w:sz w:val="22"/>
                        <w:szCs w:val="22"/>
                      </w:rPr>
                    </m:ctrlPr>
                  </m:dPr>
                  <m:e>
                    <m:f>
                      <m:fPr>
                        <m:ctrlPr>
                          <w:rPr>
                            <w:rFonts w:ascii="Cambria Math" w:hAnsi="Cambria Math" w:cs="Arial"/>
                            <w:i/>
                            <w:sz w:val="22"/>
                            <w:szCs w:val="22"/>
                          </w:rPr>
                        </m:ctrlPr>
                      </m:fPr>
                      <m:num>
                        <m:r>
                          <w:rPr>
                            <w:rFonts w:ascii="Cambria Math" w:hAnsi="Cambria Math" w:cs="Arial"/>
                            <w:sz w:val="22"/>
                            <w:szCs w:val="22"/>
                          </w:rPr>
                          <m:t>z</m:t>
                        </m:r>
                        <m:d>
                          <m:dPr>
                            <m:ctrlPr>
                              <w:rPr>
                                <w:rFonts w:ascii="Cambria Math" w:hAnsi="Cambria Math" w:cs="Arial"/>
                                <w:i/>
                                <w:sz w:val="22"/>
                                <w:szCs w:val="22"/>
                              </w:rPr>
                            </m:ctrlPr>
                          </m:dPr>
                          <m:e>
                            <m:r>
                              <w:rPr>
                                <w:rFonts w:ascii="Cambria Math" w:hAnsi="Cambria Math" w:cs="Arial"/>
                                <w:sz w:val="22"/>
                                <w:szCs w:val="22"/>
                              </w:rPr>
                              <m:t>H</m:t>
                            </m:r>
                          </m:e>
                        </m:d>
                        <m:r>
                          <w:rPr>
                            <w:rFonts w:ascii="Cambria Math" w:hAnsi="Cambria Math" w:cs="Arial"/>
                            <w:sz w:val="22"/>
                            <w:szCs w:val="22"/>
                          </w:rPr>
                          <m:t>-z</m:t>
                        </m:r>
                        <m:d>
                          <m:dPr>
                            <m:ctrlPr>
                              <w:rPr>
                                <w:rFonts w:ascii="Cambria Math" w:hAnsi="Cambria Math" w:cs="Arial"/>
                                <w:i/>
                                <w:sz w:val="22"/>
                                <w:szCs w:val="22"/>
                              </w:rPr>
                            </m:ctrlPr>
                          </m:dPr>
                          <m:e>
                            <m:r>
                              <w:rPr>
                                <w:rFonts w:ascii="Cambria Math" w:hAnsi="Cambria Math" w:cs="Arial"/>
                                <w:sz w:val="22"/>
                                <w:szCs w:val="22"/>
                              </w:rPr>
                              <m:t>FA</m:t>
                            </m:r>
                          </m:e>
                        </m:d>
                      </m:num>
                      <m:den>
                        <m:rad>
                          <m:radPr>
                            <m:degHide m:val="1"/>
                            <m:ctrlPr>
                              <w:rPr>
                                <w:rFonts w:ascii="Cambria Math" w:hAnsi="Cambria Math" w:cs="Arial"/>
                                <w:i/>
                                <w:sz w:val="22"/>
                                <w:szCs w:val="22"/>
                              </w:rPr>
                            </m:ctrlPr>
                          </m:radPr>
                          <m:deg/>
                          <m:e>
                            <m:r>
                              <w:rPr>
                                <w:rFonts w:ascii="Cambria Math" w:hAnsi="Cambria Math" w:cs="Arial"/>
                                <w:sz w:val="22"/>
                                <w:szCs w:val="22"/>
                              </w:rPr>
                              <m:t>2</m:t>
                            </m:r>
                          </m:e>
                        </m:rad>
                      </m:den>
                    </m:f>
                  </m:e>
                </m:d>
              </m:oMath>
            </m:oMathPara>
          </w:p>
        </w:tc>
        <w:tc>
          <w:tcPr>
            <w:tcW w:w="350" w:type="pct"/>
            <w:vAlign w:val="center"/>
          </w:tcPr>
          <w:p w14:paraId="5BAC5A36" w14:textId="32377F72" w:rsidR="00D7779B" w:rsidRPr="00BF77FF" w:rsidRDefault="00D7779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7C52795" w14:textId="77777777" w:rsidR="00FF1299" w:rsidRPr="00DA586F" w:rsidRDefault="00FF1299" w:rsidP="00783F2B">
      <w:pPr>
        <w:jc w:val="both"/>
        <w:rPr>
          <w:rFonts w:ascii="Arial" w:eastAsiaTheme="minorEastAsia" w:hAnsi="Arial" w:cs="Arial"/>
          <w:sz w:val="22"/>
          <w:szCs w:val="22"/>
        </w:rPr>
      </w:pPr>
    </w:p>
    <w:p w14:paraId="4CBC31E7" w14:textId="76800E87" w:rsidR="00DA586F" w:rsidRDefault="00DA586F"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sSup>
          <m:sSupPr>
            <m:ctrlPr>
              <w:rPr>
                <w:rFonts w:ascii="Cambria Math" w:hAnsi="Cambria Math" w:cs="Arial"/>
                <w:i/>
                <w:sz w:val="22"/>
                <w:szCs w:val="22"/>
              </w:rPr>
            </m:ctrlPr>
          </m:sSupPr>
          <m:e>
            <m:r>
              <w:rPr>
                <w:rFonts w:ascii="Cambria Math" w:hAnsi="Cambria Math" w:cs="Arial"/>
                <w:sz w:val="22"/>
                <w:szCs w:val="22"/>
              </w:rPr>
              <m:t>z</m:t>
            </m:r>
          </m:e>
          <m:sup>
            <m:r>
              <w:rPr>
                <w:rFonts w:ascii="Cambria Math" w:hAnsi="Cambria Math" w:cs="Arial"/>
                <w:sz w:val="22"/>
                <w:szCs w:val="22"/>
              </w:rPr>
              <m:t>-1</m:t>
            </m:r>
          </m:sup>
        </m:sSup>
      </m:oMath>
      <w:r>
        <w:rPr>
          <w:rFonts w:ascii="Arial" w:eastAsiaTheme="minorEastAsia" w:hAnsi="Arial" w:cs="Arial"/>
          <w:sz w:val="22"/>
          <w:szCs w:val="22"/>
        </w:rPr>
        <w:t xml:space="preserve"> is </w:t>
      </w:r>
      <w:r w:rsidR="00332C1B">
        <w:rPr>
          <w:rFonts w:ascii="Arial" w:eastAsiaTheme="minorEastAsia" w:hAnsi="Arial" w:cs="Arial"/>
          <w:sz w:val="22"/>
          <w:szCs w:val="22"/>
        </w:rPr>
        <w:t>cumulative probability of the normal distribution</w:t>
      </w:r>
      <w:r>
        <w:rPr>
          <w:rFonts w:ascii="Arial" w:eastAsiaTheme="minorEastAsia" w:hAnsi="Arial" w:cs="Arial"/>
          <w:sz w:val="22"/>
          <w:szCs w:val="22"/>
        </w:rPr>
        <w:t xml:space="preserve"> (</w:t>
      </w:r>
      <m:oMath>
        <m:r>
          <w:rPr>
            <w:rFonts w:ascii="Cambria Math" w:eastAsiaTheme="minorEastAsia" w:hAnsi="Cambria Math" w:cs="Arial"/>
            <w:sz w:val="22"/>
            <w:szCs w:val="22"/>
          </w:rPr>
          <m:t>normcdf</m:t>
        </m:r>
      </m:oMath>
      <w:r>
        <w:rPr>
          <w:rFonts w:ascii="Arial" w:eastAsiaTheme="minorEastAsia" w:hAnsi="Arial" w:cs="Arial"/>
          <w:sz w:val="22"/>
          <w:szCs w:val="22"/>
        </w:rPr>
        <w:t xml:space="preserve"> in MATLAB), </w:t>
      </w:r>
      <m:oMath>
        <m:r>
          <w:rPr>
            <w:rFonts w:ascii="Cambria Math" w:hAnsi="Cambria Math" w:cs="Arial"/>
            <w:sz w:val="22"/>
            <w:szCs w:val="22"/>
          </w:rPr>
          <m:t>z</m:t>
        </m:r>
      </m:oMath>
      <w:r>
        <w:rPr>
          <w:rFonts w:ascii="Arial" w:eastAsiaTheme="minorEastAsia" w:hAnsi="Arial" w:cs="Arial"/>
          <w:sz w:val="22"/>
          <w:szCs w:val="22"/>
        </w:rPr>
        <w:t xml:space="preserve"> is the inverse of the normal distribution (</w:t>
      </w:r>
      <w:proofErr w:type="spellStart"/>
      <w:r w:rsidR="00332C1B">
        <w:rPr>
          <w:rFonts w:ascii="Arial" w:eastAsiaTheme="minorEastAsia" w:hAnsi="Arial" w:cs="Arial"/>
          <w:sz w:val="22"/>
          <w:szCs w:val="22"/>
        </w:rPr>
        <w:t>ie</w:t>
      </w:r>
      <w:proofErr w:type="spellEnd"/>
      <w:r w:rsidR="00332C1B">
        <w:rPr>
          <w:rFonts w:ascii="Arial" w:eastAsiaTheme="minorEastAsia" w:hAnsi="Arial" w:cs="Arial"/>
          <w:sz w:val="22"/>
          <w:szCs w:val="22"/>
        </w:rPr>
        <w:t xml:space="preserve">. the z-score, </w:t>
      </w:r>
      <m:oMath>
        <m:r>
          <w:rPr>
            <w:rFonts w:ascii="Cambria Math" w:eastAsiaTheme="minorEastAsia" w:hAnsi="Cambria Math" w:cs="Arial"/>
            <w:sz w:val="22"/>
            <w:szCs w:val="22"/>
          </w:rPr>
          <m:t>norminv</m:t>
        </m:r>
      </m:oMath>
      <w:r>
        <w:rPr>
          <w:rFonts w:ascii="Arial" w:eastAsiaTheme="minorEastAsia" w:hAnsi="Arial" w:cs="Arial"/>
          <w:sz w:val="22"/>
          <w:szCs w:val="22"/>
        </w:rPr>
        <w:t xml:space="preserve"> in MATLAB), </w:t>
      </w:r>
      <m:oMath>
        <m:r>
          <w:rPr>
            <w:rFonts w:ascii="Cambria Math" w:eastAsiaTheme="minorEastAsia" w:hAnsi="Cambria Math" w:cs="Arial"/>
            <w:sz w:val="22"/>
            <w:szCs w:val="22"/>
          </w:rPr>
          <m:t>H</m:t>
        </m:r>
      </m:oMath>
      <w:r>
        <w:rPr>
          <w:rFonts w:ascii="Arial" w:eastAsiaTheme="minorEastAsia" w:hAnsi="Arial" w:cs="Arial"/>
          <w:sz w:val="22"/>
          <w:szCs w:val="22"/>
        </w:rPr>
        <w:t xml:space="preserve"> is the hit rate, and </w:t>
      </w:r>
      <m:oMath>
        <m:r>
          <w:rPr>
            <w:rFonts w:ascii="Cambria Math" w:eastAsiaTheme="minorEastAsia" w:hAnsi="Cambria Math" w:cs="Arial"/>
            <w:sz w:val="22"/>
            <w:szCs w:val="22"/>
          </w:rPr>
          <m:t>FA</m:t>
        </m:r>
      </m:oMath>
      <w:r>
        <w:rPr>
          <w:rFonts w:ascii="Arial" w:eastAsiaTheme="minorEastAsia" w:hAnsi="Arial" w:cs="Arial"/>
          <w:sz w:val="22"/>
          <w:szCs w:val="22"/>
        </w:rPr>
        <w:t xml:space="preserve"> is the false alarm rate.</w:t>
      </w:r>
      <w:r w:rsidR="00995BCB">
        <w:rPr>
          <w:rFonts w:ascii="Arial" w:eastAsiaTheme="minorEastAsia" w:hAnsi="Arial" w:cs="Arial"/>
          <w:sz w:val="22"/>
          <w:szCs w:val="22"/>
        </w:rPr>
        <w:t xml:space="preserve"> For psychophysical performance, hit rates and false alarm rates near 0 and 1 were adjusted using the log-linear rule</w:t>
      </w:r>
      <w:r w:rsidR="00995BCB">
        <w:rPr>
          <w:rFonts w:ascii="Arial" w:eastAsiaTheme="minorEastAsia" w:hAnsi="Arial" w:cs="Arial"/>
          <w:sz w:val="22"/>
          <w:szCs w:val="22"/>
        </w:rPr>
        <w:fldChar w:fldCharType="begin" w:fldLock="1"/>
      </w:r>
      <w:r w:rsidR="005E6A59">
        <w:rPr>
          <w:rFonts w:ascii="Arial" w:eastAsiaTheme="minorEastAsia" w:hAnsi="Arial" w:cs="Arial"/>
          <w:sz w:val="22"/>
          <w:szCs w:val="22"/>
        </w:rPr>
        <w:instrText>ADDIN CSL_CITATION {"citationItems":[{"id":"ITEM-1","itemData":{"abstract":"Estimating d' from extreme false-alarm or hit proportions (p = 0 orp = 1) requires the use of a correction , because the z score of such proportions takes on infinite values. Two commonly used corrections are compared by using Monte-Carlo simulations. The first is the l/(2N) rule for which an extreme proportion is corrected by this factor before d' is calculated. The second is the log-linear rule for which each cell frequency in the contingency table is increased by 0.5 irrespective ofthe contents of each cell. Results showed that the log-linear rule resulted in less biased estimates of d' that always underestimated population d'. The 1/(2N) rule, apart from being more biased, could either over-or underestimate population d'.","author":[{"dropping-particle":"","family":"Hautus","given":"Michael J","non-dropping-particle":"","parse-names":false,"suffix":""}],"container-title":"Behavior Research Methods. Instruments. &amp; Computers","id":"ITEM-1","issued":{"date-parts":[["1995"]]},"number-of-pages":"46-51","title":"Corrections for extreme proportions and their biasing effects on estimated values of d'","type":"report"},"uris":["http://www.mendeley.com/documents/?uuid=c0bcf94d-209a-38e7-9597-3c298d38f47d"]}],"mendeley":{"formattedCitation":"&lt;sup&gt;93&lt;/sup&gt;","plainTextFormattedCitation":"93","previouslyFormattedCitation":"&lt;sup&gt;95&lt;/sup&gt;"},"properties":{"noteIndex":0},"schema":"https://github.com/citation-style-language/schema/raw/master/csl-citation.json"}</w:instrText>
      </w:r>
      <w:r w:rsidR="00995BCB">
        <w:rPr>
          <w:rFonts w:ascii="Arial" w:eastAsiaTheme="minorEastAsia" w:hAnsi="Arial" w:cs="Arial"/>
          <w:sz w:val="22"/>
          <w:szCs w:val="22"/>
        </w:rPr>
        <w:fldChar w:fldCharType="separate"/>
      </w:r>
      <w:r w:rsidR="005E6A59" w:rsidRPr="005E6A59">
        <w:rPr>
          <w:rFonts w:ascii="Arial" w:eastAsiaTheme="minorEastAsia" w:hAnsi="Arial" w:cs="Arial"/>
          <w:noProof/>
          <w:sz w:val="22"/>
          <w:szCs w:val="22"/>
          <w:vertAlign w:val="superscript"/>
        </w:rPr>
        <w:t>93</w:t>
      </w:r>
      <w:r w:rsidR="00995BCB">
        <w:rPr>
          <w:rFonts w:ascii="Arial" w:eastAsiaTheme="minorEastAsia" w:hAnsi="Arial" w:cs="Arial"/>
          <w:sz w:val="22"/>
          <w:szCs w:val="22"/>
        </w:rPr>
        <w:fldChar w:fldCharType="end"/>
      </w:r>
      <w:r w:rsidR="00995BCB">
        <w:rPr>
          <w:rFonts w:ascii="Arial" w:eastAsiaTheme="minorEastAsia" w:hAnsi="Arial" w:cs="Arial"/>
          <w:sz w:val="22"/>
          <w:szCs w:val="22"/>
        </w:rPr>
        <w:t xml:space="preserve">, to reduce biases in performance estimation caused by low numbers of trials. </w:t>
      </w:r>
    </w:p>
    <w:p w14:paraId="1274C825" w14:textId="6C8AE18C" w:rsidR="00DA586F" w:rsidRDefault="00DA586F" w:rsidP="00783F2B">
      <w:pPr>
        <w:ind w:firstLine="720"/>
        <w:jc w:val="both"/>
        <w:rPr>
          <w:rFonts w:ascii="Arial" w:eastAsiaTheme="minorEastAsia" w:hAnsi="Arial" w:cs="Arial"/>
          <w:sz w:val="22"/>
          <w:szCs w:val="22"/>
        </w:rPr>
      </w:pPr>
      <w:r>
        <w:rPr>
          <w:rFonts w:ascii="Arial" w:eastAsiaTheme="minorEastAsia" w:hAnsi="Arial" w:cs="Arial"/>
          <w:sz w:val="22"/>
          <w:szCs w:val="22"/>
        </w:rPr>
        <w:t>To calculate neural performance in the same reference frame as the behavior, we employed similar ideal observer techniques. First, neuronal responses (either spike rates</w:t>
      </w:r>
      <w:r w:rsidR="008062EA">
        <w:rPr>
          <w:rFonts w:ascii="Arial" w:eastAsiaTheme="minorEastAsia" w:hAnsi="Arial" w:cs="Arial"/>
          <w:sz w:val="22"/>
          <w:szCs w:val="22"/>
        </w:rPr>
        <w:t xml:space="preserve"> or single units</w:t>
      </w:r>
      <w:r>
        <w:rPr>
          <w:rFonts w:ascii="Arial" w:eastAsiaTheme="minorEastAsia" w:hAnsi="Arial" w:cs="Arial"/>
          <w:sz w:val="22"/>
          <w:szCs w:val="22"/>
        </w:rPr>
        <w:t xml:space="preserve">, or population projection values), </w:t>
      </w:r>
      <w:r w:rsidR="00995BCB">
        <w:rPr>
          <w:rFonts w:ascii="Arial" w:eastAsiaTheme="minorEastAsia" w:hAnsi="Arial" w:cs="Arial"/>
          <w:sz w:val="22"/>
          <w:szCs w:val="22"/>
        </w:rPr>
        <w:t xml:space="preserve">were averaged in a 100ms window post target onset (for noise trials, this window was randomly chosen on each trial to coincide with target presentation times on target trials). Then, using the distributions of responses during target and noise trials, we computed receiver-operating-characteristic curves and took the area under the curve (AUC) as the percent correct of an ideal observer discriminating between the target and noise distributions. </w:t>
      </w:r>
      <w:r w:rsidR="005E7BBD">
        <w:rPr>
          <w:rFonts w:ascii="Arial" w:eastAsiaTheme="minorEastAsia" w:hAnsi="Arial" w:cs="Arial"/>
          <w:sz w:val="22"/>
          <w:szCs w:val="22"/>
        </w:rPr>
        <w:t>To determine whether the AUC value for a given set of trial distributions was significantly different from chance, we performed a bootstrap procedure where we sampled from all the trials with replacement</w:t>
      </w:r>
      <w:r w:rsidR="00171B3E">
        <w:rPr>
          <w:rFonts w:ascii="Arial" w:eastAsiaTheme="minorEastAsia" w:hAnsi="Arial" w:cs="Arial"/>
          <w:sz w:val="22"/>
          <w:szCs w:val="22"/>
        </w:rPr>
        <w:t xml:space="preserve"> 500 times and recomputed AUC for each sample. If the 95% confidence intervals for this bootstrapped distribution did not include chance (.5), we defined that AUC value as significant.</w:t>
      </w:r>
      <w:r w:rsidR="005E7BBD">
        <w:rPr>
          <w:rFonts w:ascii="Arial" w:eastAsiaTheme="minorEastAsia" w:hAnsi="Arial" w:cs="Arial"/>
          <w:sz w:val="22"/>
          <w:szCs w:val="22"/>
        </w:rPr>
        <w:t xml:space="preserve"> </w:t>
      </w:r>
      <w:r w:rsidR="008062EA">
        <w:rPr>
          <w:rFonts w:ascii="Arial" w:eastAsiaTheme="minorEastAsia" w:hAnsi="Arial" w:cs="Arial"/>
          <w:sz w:val="22"/>
          <w:szCs w:val="22"/>
        </w:rPr>
        <w:t>For population analyses which generated single-trial predictions, neural hit and false alarm rates were transformed to percent correct as described above.</w:t>
      </w:r>
    </w:p>
    <w:p w14:paraId="65A5183E" w14:textId="218C5B4B" w:rsidR="00696C0D" w:rsidRDefault="00696C0D"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To characterize performance, psychometric curves were fit with a logistic function: </w:t>
      </w:r>
    </w:p>
    <w:p w14:paraId="20970FC2" w14:textId="77777777" w:rsidR="00FF1299" w:rsidRDefault="00FF1299" w:rsidP="00783F2B">
      <w:pPr>
        <w:ind w:firstLine="720"/>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54BC813B" w14:textId="77777777" w:rsidTr="00BF77FF">
        <w:trPr>
          <w:trHeight w:val="404"/>
          <w:jc w:val="center"/>
        </w:trPr>
        <w:tc>
          <w:tcPr>
            <w:tcW w:w="350" w:type="pct"/>
            <w:vAlign w:val="center"/>
          </w:tcPr>
          <w:p w14:paraId="407816F7" w14:textId="77777777" w:rsidR="00332C1B" w:rsidRDefault="00332C1B" w:rsidP="00B2745C">
            <w:pPr>
              <w:jc w:val="both"/>
              <w:rPr>
                <w:rFonts w:ascii="Arial" w:hAnsi="Arial" w:cs="Arial"/>
                <w:sz w:val="22"/>
                <w:szCs w:val="22"/>
              </w:rPr>
            </w:pPr>
          </w:p>
        </w:tc>
        <w:tc>
          <w:tcPr>
            <w:tcW w:w="4300" w:type="pct"/>
            <w:vAlign w:val="center"/>
          </w:tcPr>
          <w:p w14:paraId="5A15C683" w14:textId="44593CFE" w:rsidR="00332C1B" w:rsidRPr="00BF77FF" w:rsidRDefault="00332C1B" w:rsidP="00332C1B">
            <w:pPr>
              <w:ind w:firstLine="720"/>
              <w:jc w:val="both"/>
              <w:rPr>
                <w:rFonts w:ascii="Arial" w:eastAsiaTheme="minorEastAsia" w:hAnsi="Arial" w:cs="Arial"/>
                <w:sz w:val="22"/>
                <w:szCs w:val="22"/>
              </w:rPr>
            </w:pPr>
            <m:oMathPara>
              <m:oMath>
                <m:r>
                  <w:rPr>
                    <w:rFonts w:ascii="Cambria Math" w:eastAsiaTheme="minorEastAsia" w:hAnsi="Cambria Math" w:cs="Arial"/>
                    <w:sz w:val="22"/>
                    <w:szCs w:val="22"/>
                  </w:rPr>
                  <m:t>y= γ+</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1-γ-λ</m:t>
                    </m:r>
                  </m:e>
                </m:d>
                <m:r>
                  <w:rPr>
                    <w:rFonts w:ascii="Cambria Math" w:eastAsiaTheme="minorEastAsia" w:hAnsi="Cambria Math" w:cs="Arial"/>
                    <w:sz w:val="22"/>
                    <w:szCs w:val="22"/>
                  </w:rPr>
                  <m:t xml:space="preserve">* </m:t>
                </m:r>
                <m:f>
                  <m:fPr>
                    <m:ctrlPr>
                      <w:rPr>
                        <w:rFonts w:ascii="Cambria Math" w:eastAsiaTheme="minorEastAsia" w:hAnsi="Cambria Math" w:cs="Arial"/>
                        <w:i/>
                        <w:sz w:val="22"/>
                        <w:szCs w:val="22"/>
                      </w:rPr>
                    </m:ctrlPr>
                  </m:fPr>
                  <m:num>
                    <m:r>
                      <w:rPr>
                        <w:rFonts w:ascii="Cambria Math" w:eastAsiaTheme="minorEastAsia" w:hAnsi="Cambria Math" w:cs="Arial"/>
                        <w:sz w:val="22"/>
                        <w:szCs w:val="22"/>
                      </w:rPr>
                      <m:t>1</m:t>
                    </m:r>
                  </m:num>
                  <m:den>
                    <m:r>
                      <w:rPr>
                        <w:rFonts w:ascii="Cambria Math" w:eastAsiaTheme="minorEastAsia" w:hAnsi="Cambria Math" w:cs="Arial"/>
                        <w:sz w:val="22"/>
                        <w:szCs w:val="22"/>
                      </w:rPr>
                      <m:t xml:space="preserve">1+ </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α-βx</m:t>
                        </m:r>
                      </m:sup>
                    </m:sSup>
                  </m:den>
                </m:f>
              </m:oMath>
            </m:oMathPara>
          </w:p>
        </w:tc>
        <w:tc>
          <w:tcPr>
            <w:tcW w:w="350" w:type="pct"/>
            <w:vAlign w:val="center"/>
          </w:tcPr>
          <w:p w14:paraId="106D860E" w14:textId="0B6F2E1B"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42ECD9C" w14:textId="77777777" w:rsidR="00FF1299" w:rsidRPr="00696C0D" w:rsidRDefault="00FF1299" w:rsidP="00332C1B">
      <w:pPr>
        <w:jc w:val="both"/>
        <w:rPr>
          <w:rFonts w:ascii="Arial" w:eastAsiaTheme="minorEastAsia" w:hAnsi="Arial" w:cs="Arial"/>
          <w:sz w:val="22"/>
          <w:szCs w:val="22"/>
        </w:rPr>
      </w:pPr>
    </w:p>
    <w:p w14:paraId="21F9E39F" w14:textId="37549906" w:rsidR="00696C0D" w:rsidRDefault="00696C0D"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α</m:t>
        </m:r>
      </m:oMath>
      <w:r>
        <w:rPr>
          <w:rFonts w:ascii="Arial" w:eastAsiaTheme="minorEastAsia" w:hAnsi="Arial" w:cs="Arial"/>
          <w:sz w:val="22"/>
          <w:szCs w:val="22"/>
        </w:rPr>
        <w:t xml:space="preserve"> is the x-offset of the function, </w:t>
      </w:r>
      <m:oMath>
        <m:r>
          <w:rPr>
            <w:rFonts w:ascii="Cambria Math" w:eastAsiaTheme="minorEastAsia" w:hAnsi="Cambria Math" w:cs="Arial"/>
            <w:sz w:val="22"/>
            <w:szCs w:val="22"/>
          </w:rPr>
          <m:t>β</m:t>
        </m:r>
      </m:oMath>
      <w:r>
        <w:rPr>
          <w:rFonts w:ascii="Arial" w:eastAsiaTheme="minorEastAsia" w:hAnsi="Arial" w:cs="Arial"/>
          <w:sz w:val="22"/>
          <w:szCs w:val="22"/>
        </w:rPr>
        <w:t xml:space="preserve"> determined the slope, or sensitivity of the function, </w:t>
      </w:r>
      <m:oMath>
        <m:r>
          <w:rPr>
            <w:rFonts w:ascii="Cambria Math" w:eastAsiaTheme="minorEastAsia" w:hAnsi="Cambria Math" w:cs="Arial"/>
            <w:sz w:val="22"/>
            <w:szCs w:val="22"/>
          </w:rPr>
          <m:t>γ</m:t>
        </m:r>
      </m:oMath>
      <w:r>
        <w:rPr>
          <w:rFonts w:ascii="Arial" w:eastAsiaTheme="minorEastAsia" w:hAnsi="Arial" w:cs="Arial"/>
          <w:sz w:val="22"/>
          <w:szCs w:val="22"/>
        </w:rPr>
        <w:t xml:space="preserve"> determined the guess rate (lower bound), </w:t>
      </w:r>
      <m:oMath>
        <m:r>
          <w:rPr>
            <w:rFonts w:ascii="Cambria Math" w:eastAsiaTheme="minorEastAsia" w:hAnsi="Cambria Math" w:cs="Arial"/>
            <w:sz w:val="22"/>
            <w:szCs w:val="22"/>
          </w:rPr>
          <m:t>λ</m:t>
        </m:r>
      </m:oMath>
      <w:r>
        <w:rPr>
          <w:rFonts w:ascii="Arial" w:eastAsiaTheme="minorEastAsia" w:hAnsi="Arial" w:cs="Arial"/>
          <w:sz w:val="22"/>
          <w:szCs w:val="22"/>
        </w:rPr>
        <w:t xml:space="preserve"> determined the lapse rate (upper bound)</w:t>
      </w:r>
      <w:r w:rsidR="009A04F5">
        <w:rPr>
          <w:rFonts w:ascii="Arial" w:eastAsiaTheme="minorEastAsia" w:hAnsi="Arial" w:cs="Arial"/>
          <w:sz w:val="22"/>
          <w:szCs w:val="22"/>
        </w:rPr>
        <w:t xml:space="preserve"> and </w:t>
      </w:r>
      <m:oMath>
        <m:r>
          <w:rPr>
            <w:rFonts w:ascii="Cambria Math" w:eastAsiaTheme="minorEastAsia" w:hAnsi="Cambria Math" w:cs="Arial"/>
            <w:sz w:val="22"/>
            <w:szCs w:val="22"/>
          </w:rPr>
          <m:t>x</m:t>
        </m:r>
      </m:oMath>
      <w:r w:rsidR="009A04F5">
        <w:rPr>
          <w:rFonts w:ascii="Arial" w:eastAsiaTheme="minorEastAsia" w:hAnsi="Arial" w:cs="Arial"/>
          <w:sz w:val="22"/>
          <w:szCs w:val="22"/>
        </w:rPr>
        <w:t xml:space="preserve"> was </w:t>
      </w:r>
      <w:r w:rsidR="00642249">
        <w:rPr>
          <w:rFonts w:ascii="Arial" w:eastAsiaTheme="minorEastAsia" w:hAnsi="Arial" w:cs="Arial"/>
          <w:sz w:val="22"/>
          <w:szCs w:val="22"/>
        </w:rPr>
        <w:t>stimulus volume</w:t>
      </w:r>
      <w:r>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α</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β</m:t>
        </m:r>
      </m:oMath>
      <w:r w:rsidR="005070EB">
        <w:rPr>
          <w:rFonts w:ascii="Arial" w:eastAsiaTheme="minorEastAsia" w:hAnsi="Arial" w:cs="Arial"/>
          <w:sz w:val="22"/>
          <w:szCs w:val="22"/>
        </w:rPr>
        <w:t xml:space="preserve"> </w:t>
      </w:r>
      <w:r>
        <w:rPr>
          <w:rFonts w:ascii="Arial" w:eastAsiaTheme="minorEastAsia" w:hAnsi="Arial" w:cs="Arial"/>
          <w:sz w:val="22"/>
          <w:szCs w:val="22"/>
        </w:rPr>
        <w:t xml:space="preserve">determined the threshold of this function, defined </w:t>
      </w:r>
      <w:r w:rsidR="009A04F5">
        <w:rPr>
          <w:rFonts w:ascii="Arial" w:eastAsiaTheme="minorEastAsia" w:hAnsi="Arial" w:cs="Arial"/>
          <w:sz w:val="22"/>
          <w:szCs w:val="22"/>
        </w:rPr>
        <w:t xml:space="preserve">as the </w:t>
      </w:r>
      <w:r w:rsidR="005070EB">
        <w:rPr>
          <w:rFonts w:ascii="Arial" w:eastAsiaTheme="minorEastAsia" w:hAnsi="Arial" w:cs="Arial"/>
          <w:sz w:val="22"/>
          <w:szCs w:val="22"/>
        </w:rPr>
        <w:t>volume</w:t>
      </w:r>
      <w:r>
        <w:rPr>
          <w:rFonts w:ascii="Arial" w:eastAsiaTheme="minorEastAsia" w:hAnsi="Arial" w:cs="Arial"/>
          <w:sz w:val="22"/>
          <w:szCs w:val="22"/>
        </w:rPr>
        <w:t xml:space="preserve"> corresponding to the steepest part of the curve. </w:t>
      </w:r>
      <w:r w:rsidR="009A04F5">
        <w:rPr>
          <w:rFonts w:ascii="Arial" w:eastAsiaTheme="minorEastAsia" w:hAnsi="Arial" w:cs="Arial"/>
          <w:sz w:val="22"/>
          <w:szCs w:val="22"/>
        </w:rPr>
        <w:t>This function was fit to behavioral or neural performance using constrained gradient descent (</w:t>
      </w:r>
      <m:oMath>
        <m:r>
          <w:rPr>
            <w:rFonts w:ascii="Cambria Math" w:eastAsiaTheme="minorEastAsia" w:hAnsi="Cambria Math" w:cs="Arial"/>
            <w:sz w:val="22"/>
            <w:szCs w:val="22"/>
          </w:rPr>
          <m:t>fmincon</m:t>
        </m:r>
      </m:oMath>
      <w:r w:rsidR="009A04F5">
        <w:rPr>
          <w:rFonts w:ascii="Arial" w:eastAsiaTheme="minorEastAsia" w:hAnsi="Arial" w:cs="Arial"/>
          <w:sz w:val="22"/>
          <w:szCs w:val="22"/>
        </w:rPr>
        <w:t xml:space="preserve"> in MATLAB) initialized with a 10x10 grid-search of parameters </w:t>
      </w:r>
      <m:oMath>
        <m:r>
          <w:rPr>
            <w:rFonts w:ascii="Cambria Math" w:eastAsiaTheme="minorEastAsia" w:hAnsi="Cambria Math" w:cs="Arial"/>
            <w:sz w:val="22"/>
            <w:szCs w:val="22"/>
          </w:rPr>
          <m:t>α</m:t>
        </m:r>
      </m:oMath>
      <w:r w:rsidR="009A04F5">
        <w:rPr>
          <w:rFonts w:ascii="Arial" w:eastAsiaTheme="minorEastAsia" w:hAnsi="Arial" w:cs="Arial"/>
          <w:sz w:val="22"/>
          <w:szCs w:val="22"/>
        </w:rPr>
        <w:t xml:space="preserve"> and </w:t>
      </w:r>
      <m:oMath>
        <m:r>
          <w:rPr>
            <w:rFonts w:ascii="Cambria Math" w:eastAsiaTheme="minorEastAsia" w:hAnsi="Cambria Math" w:cs="Arial"/>
            <w:sz w:val="22"/>
            <w:szCs w:val="22"/>
          </w:rPr>
          <m:t>β</m:t>
        </m:r>
      </m:oMath>
      <w:r w:rsidR="009A04F5">
        <w:rPr>
          <w:rFonts w:ascii="Arial" w:eastAsiaTheme="minorEastAsia" w:hAnsi="Arial" w:cs="Arial"/>
          <w:sz w:val="22"/>
          <w:szCs w:val="22"/>
        </w:rPr>
        <w:t>.</w:t>
      </w:r>
    </w:p>
    <w:p w14:paraId="201FCD2B" w14:textId="0F42DBBC" w:rsidR="009A04F5" w:rsidRDefault="009A04F5" w:rsidP="00783F2B">
      <w:pPr>
        <w:jc w:val="both"/>
        <w:rPr>
          <w:rFonts w:ascii="Arial" w:eastAsiaTheme="minorEastAsia" w:hAnsi="Arial" w:cs="Arial"/>
          <w:sz w:val="22"/>
          <w:szCs w:val="22"/>
        </w:rPr>
      </w:pPr>
      <w:r>
        <w:rPr>
          <w:rFonts w:ascii="Arial" w:eastAsiaTheme="minorEastAsia" w:hAnsi="Arial" w:cs="Arial"/>
          <w:sz w:val="22"/>
          <w:szCs w:val="22"/>
        </w:rPr>
        <w:tab/>
        <w:t>To characterize adaptation time constants, adaptation curves were fit with an exponential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6F6E95DA" w14:textId="77777777" w:rsidTr="00BF77FF">
        <w:trPr>
          <w:trHeight w:val="404"/>
          <w:jc w:val="center"/>
        </w:trPr>
        <w:tc>
          <w:tcPr>
            <w:tcW w:w="350" w:type="pct"/>
            <w:vAlign w:val="center"/>
          </w:tcPr>
          <w:p w14:paraId="2E85C34D" w14:textId="77777777" w:rsidR="00332C1B" w:rsidRDefault="00332C1B" w:rsidP="00B2745C">
            <w:pPr>
              <w:jc w:val="both"/>
              <w:rPr>
                <w:rFonts w:ascii="Arial" w:hAnsi="Arial" w:cs="Arial"/>
                <w:sz w:val="22"/>
                <w:szCs w:val="22"/>
              </w:rPr>
            </w:pPr>
          </w:p>
        </w:tc>
        <w:tc>
          <w:tcPr>
            <w:tcW w:w="4300" w:type="pct"/>
            <w:vAlign w:val="center"/>
          </w:tcPr>
          <w:p w14:paraId="5CA23172" w14:textId="42FA172D" w:rsidR="00332C1B" w:rsidRPr="00BF77FF" w:rsidRDefault="00332C1B" w:rsidP="00332C1B">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y= a+b* </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t</m:t>
                        </m:r>
                      </m:num>
                      <m:den>
                        <m:r>
                          <w:rPr>
                            <w:rFonts w:ascii="Cambria Math" w:hAnsi="Cambria Math" w:cs="Arial"/>
                            <w:sz w:val="22"/>
                            <w:szCs w:val="22"/>
                          </w:rPr>
                          <m:t>τ</m:t>
                        </m:r>
                      </m:den>
                    </m:f>
                  </m:sup>
                </m:sSup>
              </m:oMath>
            </m:oMathPara>
          </w:p>
        </w:tc>
        <w:tc>
          <w:tcPr>
            <w:tcW w:w="350" w:type="pct"/>
            <w:vAlign w:val="center"/>
          </w:tcPr>
          <w:p w14:paraId="554FBF66" w14:textId="2AA868A5"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10</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C3CDB8A" w14:textId="77777777" w:rsidR="00FF1299" w:rsidRPr="00FF1299" w:rsidRDefault="00FF1299" w:rsidP="00783F2B">
      <w:pPr>
        <w:jc w:val="both"/>
        <w:rPr>
          <w:rFonts w:ascii="Arial" w:eastAsiaTheme="minorEastAsia" w:hAnsi="Arial" w:cs="Arial"/>
          <w:sz w:val="22"/>
          <w:szCs w:val="22"/>
        </w:rPr>
      </w:pPr>
    </w:p>
    <w:p w14:paraId="24DE4093" w14:textId="651F13B3" w:rsidR="009A04F5" w:rsidRDefault="009A04F5"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a</m:t>
        </m:r>
      </m:oMath>
      <w:r>
        <w:rPr>
          <w:rFonts w:ascii="Arial" w:eastAsiaTheme="minorEastAsia" w:hAnsi="Arial" w:cs="Arial"/>
          <w:sz w:val="22"/>
          <w:szCs w:val="22"/>
        </w:rPr>
        <w:t xml:space="preserve"> determined the y-offset of the function, </w:t>
      </w:r>
      <m:oMath>
        <m:r>
          <w:rPr>
            <w:rFonts w:ascii="Cambria Math" w:eastAsiaTheme="minorEastAsia" w:hAnsi="Cambria Math" w:cs="Arial"/>
            <w:sz w:val="22"/>
            <w:szCs w:val="22"/>
          </w:rPr>
          <m:t>b</m:t>
        </m:r>
      </m:oMath>
      <w:r>
        <w:rPr>
          <w:rFonts w:ascii="Arial" w:eastAsiaTheme="minorEastAsia" w:hAnsi="Arial" w:cs="Arial"/>
          <w:sz w:val="22"/>
          <w:szCs w:val="22"/>
        </w:rPr>
        <w:t xml:space="preserve"> was a multiplicative scaling factor, and </w:t>
      </w:r>
      <m:oMath>
        <m:r>
          <w:rPr>
            <w:rFonts w:ascii="Cambria Math" w:eastAsiaTheme="minorEastAsia" w:hAnsi="Cambria Math" w:cs="Arial"/>
            <w:sz w:val="22"/>
            <w:szCs w:val="22"/>
          </w:rPr>
          <m:t>τ</m:t>
        </m:r>
      </m:oMath>
      <w:r>
        <w:rPr>
          <w:rFonts w:ascii="Arial" w:eastAsiaTheme="minorEastAsia" w:hAnsi="Arial" w:cs="Arial"/>
          <w:sz w:val="22"/>
          <w:szCs w:val="22"/>
        </w:rPr>
        <w:t xml:space="preserve"> was the time constant of the exponential in units of</w:t>
      </w:r>
      <w:r w:rsidR="00642249">
        <w:rPr>
          <w:rFonts w:ascii="Arial" w:eastAsiaTheme="minorEastAsia" w:hAnsi="Arial" w:cs="Arial"/>
          <w:sz w:val="22"/>
          <w:szCs w:val="22"/>
        </w:rPr>
        <w:t xml:space="preserve"> time </w:t>
      </w:r>
      <m:oMath>
        <m:r>
          <w:rPr>
            <w:rFonts w:ascii="Cambria Math" w:eastAsiaTheme="minorEastAsia" w:hAnsi="Cambria Math" w:cs="Arial"/>
            <w:sz w:val="22"/>
            <w:szCs w:val="22"/>
          </w:rPr>
          <m:t>t</m:t>
        </m:r>
      </m:oMath>
      <w:r>
        <w:rPr>
          <w:rFonts w:ascii="Arial" w:eastAsiaTheme="minorEastAsia" w:hAnsi="Arial" w:cs="Arial"/>
          <w:sz w:val="22"/>
          <w:szCs w:val="22"/>
        </w:rPr>
        <w:t>. This function was fit to behavioral or neural responses using constrained gradient descent</w:t>
      </w:r>
      <w:r w:rsidR="00642249">
        <w:rPr>
          <w:rFonts w:ascii="Arial" w:eastAsiaTheme="minorEastAsia" w:hAnsi="Arial" w:cs="Arial"/>
          <w:sz w:val="22"/>
          <w:szCs w:val="22"/>
        </w:rPr>
        <w:t xml:space="preserve"> </w:t>
      </w:r>
      <w:r>
        <w:rPr>
          <w:rFonts w:ascii="Arial" w:eastAsiaTheme="minorEastAsia" w:hAnsi="Arial" w:cs="Arial"/>
          <w:sz w:val="22"/>
          <w:szCs w:val="22"/>
        </w:rPr>
        <w:t>initialized with a 10x10x10 grid search across all three parameters.</w:t>
      </w:r>
    </w:p>
    <w:p w14:paraId="0AF43E6B" w14:textId="7FF8F555" w:rsidR="008062EA" w:rsidRDefault="008062EA" w:rsidP="00783F2B">
      <w:pPr>
        <w:ind w:firstLine="720"/>
        <w:jc w:val="both"/>
        <w:rPr>
          <w:rFonts w:ascii="Arial" w:eastAsiaTheme="minorEastAsia" w:hAnsi="Arial" w:cs="Arial"/>
          <w:sz w:val="22"/>
          <w:szCs w:val="22"/>
        </w:rPr>
      </w:pPr>
    </w:p>
    <w:p w14:paraId="6F78B200" w14:textId="7BB8054B" w:rsidR="00D7779B" w:rsidRDefault="008062EA" w:rsidP="00783F2B">
      <w:pPr>
        <w:jc w:val="both"/>
        <w:rPr>
          <w:rFonts w:ascii="Arial" w:hAnsi="Arial" w:cs="Arial"/>
          <w:sz w:val="22"/>
          <w:szCs w:val="22"/>
        </w:rPr>
      </w:pPr>
      <w:r>
        <w:rPr>
          <w:rFonts w:ascii="Arial" w:hAnsi="Arial" w:cs="Arial"/>
          <w:i/>
          <w:iCs/>
          <w:sz w:val="22"/>
          <w:szCs w:val="22"/>
        </w:rPr>
        <w:t xml:space="preserve">Population </w:t>
      </w:r>
      <w:r w:rsidR="008754D8">
        <w:rPr>
          <w:rFonts w:ascii="Arial" w:hAnsi="Arial" w:cs="Arial"/>
          <w:i/>
          <w:iCs/>
          <w:sz w:val="22"/>
          <w:szCs w:val="22"/>
        </w:rPr>
        <w:t>r</w:t>
      </w:r>
      <w:r>
        <w:rPr>
          <w:rFonts w:ascii="Arial" w:hAnsi="Arial" w:cs="Arial"/>
          <w:i/>
          <w:iCs/>
          <w:sz w:val="22"/>
          <w:szCs w:val="22"/>
        </w:rPr>
        <w:t xml:space="preserve">esponse </w:t>
      </w:r>
      <w:r w:rsidR="008754D8">
        <w:rPr>
          <w:rFonts w:ascii="Arial" w:hAnsi="Arial" w:cs="Arial"/>
          <w:i/>
          <w:iCs/>
          <w:sz w:val="22"/>
          <w:szCs w:val="22"/>
        </w:rPr>
        <w:t>m</w:t>
      </w:r>
      <w:r>
        <w:rPr>
          <w:rFonts w:ascii="Arial" w:hAnsi="Arial" w:cs="Arial"/>
          <w:i/>
          <w:iCs/>
          <w:sz w:val="22"/>
          <w:szCs w:val="22"/>
        </w:rPr>
        <w:t>etrics.</w:t>
      </w:r>
      <w:r>
        <w:rPr>
          <w:rFonts w:ascii="Arial" w:hAnsi="Arial" w:cs="Arial"/>
          <w:sz w:val="22"/>
          <w:szCs w:val="22"/>
        </w:rPr>
        <w:t xml:space="preserve"> </w:t>
      </w:r>
    </w:p>
    <w:p w14:paraId="20B18605" w14:textId="0E11F6E3" w:rsidR="008062EA" w:rsidRDefault="008062EA" w:rsidP="00D7779B">
      <w:pPr>
        <w:ind w:firstLine="720"/>
        <w:jc w:val="both"/>
        <w:rPr>
          <w:rFonts w:ascii="Arial" w:eastAsiaTheme="minorEastAsia" w:hAnsi="Arial" w:cs="Arial"/>
          <w:sz w:val="22"/>
          <w:szCs w:val="22"/>
        </w:rPr>
      </w:pPr>
      <w:r>
        <w:rPr>
          <w:rFonts w:ascii="Arial" w:hAnsi="Arial" w:cs="Arial"/>
          <w:sz w:val="22"/>
          <w:szCs w:val="22"/>
        </w:rPr>
        <w:t>On sessions where three or more neurons were simultaneously recorded, we used a coding direction technique</w:t>
      </w:r>
      <w:r>
        <w:rPr>
          <w:rFonts w:ascii="Arial" w:hAnsi="Arial" w:cs="Arial"/>
          <w:sz w:val="22"/>
          <w:szCs w:val="22"/>
        </w:rPr>
        <w:fldChar w:fldCharType="begin" w:fldLock="1"/>
      </w:r>
      <w:r w:rsidR="00DB7221">
        <w:rPr>
          <w:rFonts w:ascii="Arial" w:hAnsi="Arial" w:cs="Arial"/>
          <w:sz w:val="22"/>
          <w:szCs w:val="22"/>
        </w:rPr>
        <w:instrText>ADDIN CSL_CITATION {"citationItems":[{"id":"ITEM-1","itemData":{"DOI":"10.1038/nature17643","ISSN":"14764687","PMID":"27074502","abstract":"Neural activity maintains representations that bridge past and future events, often over many seconds. Network models can produce persistent and ramping activity, but the positive feedback that is critical for these slow dynamics can cause sensitivity to perturbations. Here we use electrophysiology and optogenetic perturbations in the mouse premotor cortex to probe the robustness of persistent neural representations during motor planning. We show that preparatory activity is remarkably robust to large-scale unilateral silencing: detailed neural dynamics that drive specific future movements were quickly and selectively restored by the network. Selectivity did not recover after bilateral silencing of the premotor cortex. Perturbations to one hemisphere are thus corrected by information from the other hemisphere. Corpus callosum bisections demonstrated that premotor cortex hemispheres can maintain preparatory activity independently. Redundancy across selectively coupled modules, as we observed in the premotor cortex, is a hallmark of robust control systems. Network models incorporating these principles show robustness that is consistent with data.","author":[{"dropping-particle":"","family":"Li","given":"Nuo","non-dropping-particle":"","parse-names":false,"suffix":""},{"dropping-particle":"","family":"Daie","given":"Kayvon","non-dropping-particle":"","parse-names":false,"suffix":""},{"dropping-particle":"","family":"Svoboda","given":"Karel","non-dropping-particle":"","parse-names":false,"suffix":""},{"dropping-particle":"","family":"Druckmann","given":"Shaul","non-dropping-particle":"","parse-names":false,"suffix":""}],"container-title":"Nature","id":"ITEM-1","issue":"7600","issued":{"date-parts":[["2016","4","28"]]},"page":"459-464","publisher":"Nature Publishing Group","title":"Robust neuronal dynamics in premotor cortex during motor planning","type":"article-journal","volume":"532"},"uris":["http://www.mendeley.com/documents/?uuid=536e33bd-4f5a-48f4-b733-db6d14c5ceaf"]}],"mendeley":{"formattedCitation":"&lt;sup&gt;28&lt;/sup&gt;","plainTextFormattedCitation":"28","previouslyFormattedCitation":"&lt;sup&gt;28&lt;/sup&gt;"},"properties":{"noteIndex":0},"schema":"https://github.com/citation-style-language/schema/raw/master/csl-citation.json"}</w:instrText>
      </w:r>
      <w:r>
        <w:rPr>
          <w:rFonts w:ascii="Arial" w:hAnsi="Arial" w:cs="Arial"/>
          <w:sz w:val="22"/>
          <w:szCs w:val="22"/>
        </w:rPr>
        <w:fldChar w:fldCharType="separate"/>
      </w:r>
      <w:r w:rsidR="00DB7221" w:rsidRPr="00DB7221">
        <w:rPr>
          <w:rFonts w:ascii="Arial" w:hAnsi="Arial" w:cs="Arial"/>
          <w:noProof/>
          <w:sz w:val="22"/>
          <w:szCs w:val="22"/>
          <w:vertAlign w:val="superscript"/>
        </w:rPr>
        <w:t>28</w:t>
      </w:r>
      <w:r>
        <w:rPr>
          <w:rFonts w:ascii="Arial" w:hAnsi="Arial" w:cs="Arial"/>
          <w:sz w:val="22"/>
          <w:szCs w:val="22"/>
        </w:rPr>
        <w:fldChar w:fldCharType="end"/>
      </w:r>
      <w:r>
        <w:rPr>
          <w:rFonts w:ascii="Arial" w:hAnsi="Arial" w:cs="Arial"/>
          <w:sz w:val="22"/>
          <w:szCs w:val="22"/>
        </w:rPr>
        <w:t xml:space="preserve"> to estimate the ability of neural populations to discriminate targets from noise. First, target and noise </w:t>
      </w:r>
      <w:r w:rsidR="00894825">
        <w:rPr>
          <w:rFonts w:ascii="Arial" w:hAnsi="Arial" w:cs="Arial"/>
          <w:sz w:val="22"/>
          <w:szCs w:val="22"/>
        </w:rPr>
        <w:t>spike rates</w:t>
      </w:r>
      <w:r>
        <w:rPr>
          <w:rFonts w:ascii="Arial" w:hAnsi="Arial" w:cs="Arial"/>
          <w:sz w:val="22"/>
          <w:szCs w:val="22"/>
        </w:rPr>
        <w:t xml:space="preserve"> for each neuron were averaged in a 100ms window post-target onset. Then, using a leave-one-out procedure, we computed a trial averaged population vector for target trials</w:t>
      </w:r>
      <w:r w:rsidR="00894825">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oMath>
      <w:r>
        <w:rPr>
          <w:rFonts w:ascii="Arial" w:hAnsi="Arial" w:cs="Arial"/>
          <w:sz w:val="22"/>
          <w:szCs w:val="22"/>
        </w:rPr>
        <w:t>, and a separate average population vector for noise trials</w:t>
      </w:r>
      <w:r w:rsidR="00894825">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N</m:t>
            </m:r>
          </m:sub>
        </m:sSub>
      </m:oMath>
      <w:r>
        <w:rPr>
          <w:rFonts w:ascii="Arial" w:hAnsi="Arial" w:cs="Arial"/>
          <w:sz w:val="22"/>
          <w:szCs w:val="22"/>
        </w:rPr>
        <w:t xml:space="preserve">. We then estimated the </w:t>
      </w:r>
      <w:r w:rsidR="00894825">
        <w:rPr>
          <w:rFonts w:ascii="Arial" w:hAnsi="Arial" w:cs="Arial"/>
          <w:sz w:val="22"/>
          <w:szCs w:val="22"/>
        </w:rPr>
        <w:t xml:space="preserve">coding </w:t>
      </w:r>
      <w:r>
        <w:rPr>
          <w:rFonts w:ascii="Arial" w:hAnsi="Arial" w:cs="Arial"/>
          <w:sz w:val="22"/>
          <w:szCs w:val="22"/>
        </w:rPr>
        <w:t xml:space="preserve">direction in high dimensional neural space </w:t>
      </w:r>
      <w:r w:rsidR="00894825">
        <w:rPr>
          <w:rFonts w:ascii="Arial" w:hAnsi="Arial" w:cs="Arial"/>
          <w:sz w:val="22"/>
          <w:szCs w:val="22"/>
        </w:rPr>
        <w:t xml:space="preserve">that best separated the target and noise responses: </w:t>
      </w:r>
      <m:oMath>
        <m:r>
          <w:rPr>
            <w:rFonts w:ascii="Cambria Math" w:hAnsi="Cambria Math" w:cs="Arial"/>
            <w:sz w:val="22"/>
            <w:szCs w:val="22"/>
          </w:rPr>
          <m:t xml:space="preserve">CD= </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N</m:t>
            </m:r>
          </m:sub>
        </m:sSub>
        <m:r>
          <w:rPr>
            <w:rFonts w:ascii="Cambria Math" w:hAnsi="Cambria Math" w:cs="Arial"/>
            <w:sz w:val="22"/>
            <w:szCs w:val="22"/>
          </w:rPr>
          <m:t>.</m:t>
        </m:r>
      </m:oMath>
      <w:r w:rsidR="00894825">
        <w:rPr>
          <w:rFonts w:ascii="Arial" w:eastAsiaTheme="minorEastAsia" w:hAnsi="Arial" w:cs="Arial"/>
          <w:sz w:val="22"/>
          <w:szCs w:val="22"/>
        </w:rPr>
        <w:t xml:space="preserve"> The held out trial was then projected along this dimension, by taking the population response vector on that trial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v</m:t>
            </m:r>
          </m:e>
          <m:sub>
            <m:r>
              <w:rPr>
                <w:rFonts w:ascii="Cambria Math" w:eastAsiaTheme="minorEastAsia" w:hAnsi="Cambria Math" w:cs="Arial"/>
                <w:sz w:val="22"/>
                <w:szCs w:val="22"/>
              </w:rPr>
              <m:t>trial</m:t>
            </m:r>
          </m:sub>
        </m:sSub>
      </m:oMath>
      <w:r w:rsidR="00894825">
        <w:rPr>
          <w:rFonts w:ascii="Arial" w:eastAsiaTheme="minorEastAsia" w:hAnsi="Arial" w:cs="Arial"/>
          <w:sz w:val="22"/>
          <w:szCs w:val="22"/>
        </w:rPr>
        <w:t xml:space="preserve"> and projecting it along the estimated </w:t>
      </w:r>
      <w:r w:rsidR="00894825">
        <w:rPr>
          <w:rFonts w:ascii="Arial" w:eastAsiaTheme="minorEastAsia" w:hAnsi="Arial" w:cs="Arial"/>
          <w:sz w:val="22"/>
          <w:szCs w:val="22"/>
        </w:rPr>
        <w:lastRenderedPageBreak/>
        <w:t>coding direction</w:t>
      </w:r>
      <w:r w:rsidR="005070EB">
        <w:rPr>
          <w:rFonts w:ascii="Arial" w:eastAsiaTheme="minorEastAsia" w:hAnsi="Arial" w:cs="Arial"/>
          <w:sz w:val="22"/>
          <w:szCs w:val="22"/>
        </w:rPr>
        <w:t xml:space="preserve"> using the dot product</w:t>
      </w:r>
      <w:r w:rsidR="00894825">
        <w:rPr>
          <w:rFonts w:ascii="Arial" w:eastAsiaTheme="minorEastAsia" w:hAnsi="Arial" w:cs="Arial"/>
          <w:sz w:val="22"/>
          <w:szCs w:val="22"/>
        </w:rPr>
        <w:t xml:space="preserve">: </w:t>
      </w:r>
      <m:oMath>
        <m:r>
          <w:rPr>
            <w:rFonts w:ascii="Cambria Math" w:eastAsiaTheme="minorEastAsia" w:hAnsi="Cambria Math" w:cs="Arial"/>
            <w:sz w:val="22"/>
            <w:szCs w:val="22"/>
          </w:rPr>
          <m:t xml:space="preserve">projection value= </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v</m:t>
            </m:r>
          </m:e>
          <m:sub>
            <m:r>
              <w:rPr>
                <w:rFonts w:ascii="Cambria Math" w:eastAsiaTheme="minorEastAsia" w:hAnsi="Cambria Math" w:cs="Arial"/>
                <w:sz w:val="22"/>
                <w:szCs w:val="22"/>
              </w:rPr>
              <m:t>trial</m:t>
            </m:r>
          </m:sub>
        </m:sSub>
        <m:r>
          <w:rPr>
            <w:rFonts w:ascii="Cambria Math" w:eastAsiaTheme="minorEastAsia" w:hAnsi="Cambria Math" w:cs="Arial"/>
            <w:sz w:val="22"/>
            <w:szCs w:val="22"/>
          </w:rPr>
          <m:t>* CD</m:t>
        </m:r>
      </m:oMath>
      <w:r w:rsidR="00894825">
        <w:rPr>
          <w:rFonts w:ascii="Arial" w:eastAsiaTheme="minorEastAsia" w:hAnsi="Arial" w:cs="Arial"/>
          <w:sz w:val="22"/>
          <w:szCs w:val="22"/>
        </w:rPr>
        <w:t>. This procedure was repeated holding out each trial, and estimating the coding direction from the remaining trials. For psychometric testing sessions, the target responses from the two loudest target volumes were used to estimate coding direction, and in offset testing sessions the target responses from the high SNR target trials were used.</w:t>
      </w:r>
      <w:r w:rsidR="00AF3AF5">
        <w:rPr>
          <w:rFonts w:ascii="Arial" w:eastAsiaTheme="minorEastAsia" w:hAnsi="Arial" w:cs="Arial"/>
          <w:sz w:val="22"/>
          <w:szCs w:val="22"/>
        </w:rPr>
        <w:t xml:space="preserve"> After computing projections for every trial, the resulting matrix was normalized between 0 and 1.</w:t>
      </w:r>
    </w:p>
    <w:p w14:paraId="010C9227" w14:textId="055EE13A" w:rsidR="00AF3AF5" w:rsidRDefault="00AF3AF5" w:rsidP="00783F2B">
      <w:pPr>
        <w:jc w:val="both"/>
        <w:rPr>
          <w:rFonts w:ascii="Arial" w:eastAsiaTheme="minorEastAsia" w:hAnsi="Arial" w:cs="Arial"/>
          <w:sz w:val="22"/>
          <w:szCs w:val="22"/>
        </w:rPr>
      </w:pPr>
    </w:p>
    <w:p w14:paraId="732B1561" w14:textId="48210CC3" w:rsidR="00D7779B" w:rsidRDefault="00D7779B" w:rsidP="00783F2B">
      <w:pPr>
        <w:jc w:val="both"/>
        <w:rPr>
          <w:rFonts w:ascii="Arial" w:eastAsiaTheme="minorEastAsia" w:hAnsi="Arial" w:cs="Arial"/>
          <w:sz w:val="22"/>
          <w:szCs w:val="22"/>
        </w:rPr>
      </w:pPr>
      <w:r>
        <w:rPr>
          <w:rFonts w:ascii="Arial" w:eastAsiaTheme="minorEastAsia" w:hAnsi="Arial" w:cs="Arial"/>
          <w:i/>
          <w:iCs/>
          <w:sz w:val="22"/>
          <w:szCs w:val="22"/>
        </w:rPr>
        <w:t>Population</w:t>
      </w:r>
      <w:r w:rsidR="00AF3AF5">
        <w:rPr>
          <w:rFonts w:ascii="Arial" w:eastAsiaTheme="minorEastAsia" w:hAnsi="Arial" w:cs="Arial"/>
          <w:i/>
          <w:iCs/>
          <w:sz w:val="22"/>
          <w:szCs w:val="22"/>
        </w:rPr>
        <w:t xml:space="preserve"> </w:t>
      </w:r>
      <w:r w:rsidR="008754D8">
        <w:rPr>
          <w:rFonts w:ascii="Arial" w:eastAsiaTheme="minorEastAsia" w:hAnsi="Arial" w:cs="Arial"/>
          <w:i/>
          <w:iCs/>
          <w:sz w:val="22"/>
          <w:szCs w:val="22"/>
        </w:rPr>
        <w:t>c</w:t>
      </w:r>
      <w:r w:rsidR="00AF3AF5">
        <w:rPr>
          <w:rFonts w:ascii="Arial" w:eastAsiaTheme="minorEastAsia" w:hAnsi="Arial" w:cs="Arial"/>
          <w:i/>
          <w:iCs/>
          <w:sz w:val="22"/>
          <w:szCs w:val="22"/>
        </w:rPr>
        <w:t>lassifier</w:t>
      </w:r>
      <w:r w:rsidR="00AF3AF5">
        <w:rPr>
          <w:rFonts w:ascii="Arial" w:eastAsiaTheme="minorEastAsia" w:hAnsi="Arial" w:cs="Arial"/>
          <w:sz w:val="22"/>
          <w:szCs w:val="22"/>
        </w:rPr>
        <w:t xml:space="preserve">. </w:t>
      </w:r>
    </w:p>
    <w:p w14:paraId="23F3284B" w14:textId="296630BA" w:rsidR="00AF3AF5" w:rsidRDefault="00AF3AF5" w:rsidP="00D7779B">
      <w:pPr>
        <w:ind w:firstLine="720"/>
        <w:jc w:val="both"/>
        <w:rPr>
          <w:rFonts w:ascii="Arial" w:eastAsiaTheme="minorEastAsia" w:hAnsi="Arial" w:cs="Arial"/>
          <w:sz w:val="22"/>
          <w:szCs w:val="22"/>
        </w:rPr>
      </w:pPr>
      <w:r>
        <w:rPr>
          <w:rFonts w:ascii="Arial" w:eastAsiaTheme="minorEastAsia" w:hAnsi="Arial" w:cs="Arial"/>
          <w:sz w:val="22"/>
          <w:szCs w:val="22"/>
        </w:rPr>
        <w:t>Based on previously described methods</w:t>
      </w:r>
      <w:r>
        <w:rPr>
          <w:rFonts w:ascii="Arial" w:eastAsiaTheme="minorEastAsia" w:hAnsi="Arial" w:cs="Arial"/>
          <w:sz w:val="22"/>
          <w:szCs w:val="22"/>
        </w:rPr>
        <w:fldChar w:fldCharType="begin" w:fldLock="1"/>
      </w:r>
      <w:r w:rsidR="00DB7221">
        <w:rPr>
          <w:rFonts w:ascii="Arial" w:eastAsiaTheme="minorEastAsia" w:hAnsi="Arial" w:cs="Arial"/>
          <w:sz w:val="22"/>
          <w:szCs w:val="22"/>
        </w:rPr>
        <w:instrText>ADDIN CSL_CITATION {"citationItems":[{"id":"ITEM-1","itemData":{"DOI":"10.1152/jn.00521.2017","ISSN":"15221598","abstract":"A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Neurophysiology","id":"ITEM-1","issue":"6","issued":{"date-parts":[["2017","12","1"]]},"page":"3118-3131","publisher":"American Physiological Society","title":"Contribution of spiking activity in the primary auditory cortex to detection in noise","type":"article-journal","volume":"118"},"uris":["http://www.mendeley.com/documents/?uuid=cc1e3983-5c35-4fee-872a-82f89521972b"]}],"mendeley":{"formattedCitation":"&lt;sup&gt;29&lt;/sup&gt;","plainTextFormattedCitation":"29","previouslyFormattedCitation":"&lt;sup&gt;29&lt;/sup&gt;"},"properties":{"noteIndex":0},"schema":"https://github.com/citation-style-language/schema/raw/master/csl-citation.json"}</w:instrText>
      </w:r>
      <w:r>
        <w:rPr>
          <w:rFonts w:ascii="Arial" w:eastAsiaTheme="minorEastAsia" w:hAnsi="Arial" w:cs="Arial"/>
          <w:sz w:val="22"/>
          <w:szCs w:val="22"/>
        </w:rPr>
        <w:fldChar w:fldCharType="separate"/>
      </w:r>
      <w:r w:rsidR="00DB7221" w:rsidRPr="00DB7221">
        <w:rPr>
          <w:rFonts w:ascii="Arial" w:eastAsiaTheme="minorEastAsia" w:hAnsi="Arial" w:cs="Arial"/>
          <w:noProof/>
          <w:sz w:val="22"/>
          <w:szCs w:val="22"/>
          <w:vertAlign w:val="superscript"/>
        </w:rPr>
        <w:t>29</w:t>
      </w:r>
      <w:r>
        <w:rPr>
          <w:rFonts w:ascii="Arial" w:eastAsiaTheme="minorEastAsia" w:hAnsi="Arial" w:cs="Arial"/>
          <w:sz w:val="22"/>
          <w:szCs w:val="22"/>
        </w:rPr>
        <w:fldChar w:fldCharType="end"/>
      </w:r>
      <w:r>
        <w:rPr>
          <w:rFonts w:ascii="Arial" w:eastAsiaTheme="minorEastAsia" w:hAnsi="Arial" w:cs="Arial"/>
          <w:sz w:val="22"/>
          <w:szCs w:val="22"/>
        </w:rPr>
        <w:t>, we used a criterion-based decision rule to estimate how a</w:t>
      </w:r>
      <w:r w:rsidR="00D7779B">
        <w:rPr>
          <w:rFonts w:ascii="Arial" w:eastAsiaTheme="minorEastAsia" w:hAnsi="Arial" w:cs="Arial"/>
          <w:sz w:val="22"/>
          <w:szCs w:val="22"/>
        </w:rPr>
        <w:t xml:space="preserve"> hypothetical</w:t>
      </w:r>
      <w:r>
        <w:rPr>
          <w:rFonts w:ascii="Arial" w:eastAsiaTheme="minorEastAsia" w:hAnsi="Arial" w:cs="Arial"/>
          <w:sz w:val="22"/>
          <w:szCs w:val="22"/>
        </w:rPr>
        <w:t xml:space="preserve"> down-stream neuron may read out </w:t>
      </w:r>
      <w:r w:rsidR="00D7779B">
        <w:rPr>
          <w:rFonts w:ascii="Arial" w:eastAsiaTheme="minorEastAsia" w:hAnsi="Arial" w:cs="Arial"/>
          <w:sz w:val="22"/>
          <w:szCs w:val="22"/>
        </w:rPr>
        <w:t xml:space="preserve">the </w:t>
      </w:r>
      <w:r>
        <w:rPr>
          <w:rFonts w:ascii="Arial" w:eastAsiaTheme="minorEastAsia" w:hAnsi="Arial" w:cs="Arial"/>
          <w:sz w:val="22"/>
          <w:szCs w:val="22"/>
        </w:rPr>
        <w:t xml:space="preserve">neural activity </w:t>
      </w:r>
      <w:r w:rsidR="00D7779B">
        <w:rPr>
          <w:rFonts w:ascii="Arial" w:eastAsiaTheme="minorEastAsia" w:hAnsi="Arial" w:cs="Arial"/>
          <w:sz w:val="22"/>
          <w:szCs w:val="22"/>
        </w:rPr>
        <w:t>of a population of neurons</w:t>
      </w:r>
      <w:r>
        <w:rPr>
          <w:rFonts w:ascii="Arial" w:eastAsiaTheme="minorEastAsia" w:hAnsi="Arial" w:cs="Arial"/>
          <w:sz w:val="22"/>
          <w:szCs w:val="22"/>
        </w:rPr>
        <w:t>. As before, trial distributions of neural responses to targets and noise were created from the average activity in a 100ms window post-target. Then, we sampled 100 criterion values between the minimum and maximum response, and for each criterion estimated the proportion of correct trials under two decision rules: 1) report target present if the response is greater than the criterion, or, 2) report target present if the response is less than the criterion. By assessing these two decision rules, responses that may be suppressed by target presence were treated equally to those in which target presence enhanced the neural response. Finally, we chose the criterion and decision rule that yielded the highest proportion of correct trials</w:t>
      </w:r>
      <w:r w:rsidR="00696C0D">
        <w:rPr>
          <w:rFonts w:ascii="Arial" w:eastAsiaTheme="minorEastAsia" w:hAnsi="Arial" w:cs="Arial"/>
          <w:sz w:val="22"/>
          <w:szCs w:val="22"/>
        </w:rPr>
        <w:t>, and computed neural hit rates and false alarm rates for each target level, and noise-only</w:t>
      </w:r>
      <w:r w:rsidR="00D7779B">
        <w:rPr>
          <w:rFonts w:ascii="Arial" w:eastAsiaTheme="minorEastAsia" w:hAnsi="Arial" w:cs="Arial"/>
          <w:sz w:val="22"/>
          <w:szCs w:val="22"/>
        </w:rPr>
        <w:t xml:space="preserve"> trials</w:t>
      </w:r>
      <w:r w:rsidR="00696C0D">
        <w:rPr>
          <w:rFonts w:ascii="Arial" w:eastAsiaTheme="minorEastAsia" w:hAnsi="Arial" w:cs="Arial"/>
          <w:sz w:val="22"/>
          <w:szCs w:val="22"/>
        </w:rPr>
        <w:t>. These hit rates and false alarm rates were then transformed to percent correct according the formula above, to ensure equivalency with the behavioral metrics.</w:t>
      </w:r>
    </w:p>
    <w:p w14:paraId="4DD320A3" w14:textId="1F75225F" w:rsidR="009A04F5" w:rsidRDefault="009A04F5" w:rsidP="00783F2B">
      <w:pPr>
        <w:jc w:val="both"/>
        <w:rPr>
          <w:rFonts w:ascii="Arial" w:eastAsiaTheme="minorEastAsia" w:hAnsi="Arial" w:cs="Arial"/>
          <w:sz w:val="22"/>
          <w:szCs w:val="22"/>
        </w:rPr>
      </w:pPr>
    </w:p>
    <w:p w14:paraId="01393830" w14:textId="356DE96D" w:rsidR="00D7779B" w:rsidRDefault="009A04F5" w:rsidP="00783F2B">
      <w:pPr>
        <w:jc w:val="both"/>
        <w:rPr>
          <w:rFonts w:ascii="Arial" w:eastAsiaTheme="minorEastAsia" w:hAnsi="Arial" w:cs="Arial"/>
          <w:sz w:val="22"/>
          <w:szCs w:val="22"/>
        </w:rPr>
      </w:pPr>
      <w:r>
        <w:rPr>
          <w:rFonts w:ascii="Arial" w:eastAsiaTheme="minorEastAsia" w:hAnsi="Arial" w:cs="Arial"/>
          <w:i/>
          <w:iCs/>
          <w:sz w:val="22"/>
          <w:szCs w:val="22"/>
        </w:rPr>
        <w:t xml:space="preserve">Linear-nonlinear </w:t>
      </w:r>
      <w:r w:rsidR="008754D8">
        <w:rPr>
          <w:rFonts w:ascii="Arial" w:eastAsiaTheme="minorEastAsia" w:hAnsi="Arial" w:cs="Arial"/>
          <w:i/>
          <w:iCs/>
          <w:sz w:val="22"/>
          <w:szCs w:val="22"/>
        </w:rPr>
        <w:t>m</w:t>
      </w:r>
      <w:r>
        <w:rPr>
          <w:rFonts w:ascii="Arial" w:eastAsiaTheme="minorEastAsia" w:hAnsi="Arial" w:cs="Arial"/>
          <w:i/>
          <w:iCs/>
          <w:sz w:val="22"/>
          <w:szCs w:val="22"/>
        </w:rPr>
        <w:t>odel</w:t>
      </w:r>
      <w:r>
        <w:rPr>
          <w:rFonts w:ascii="Arial" w:eastAsiaTheme="minorEastAsia" w:hAnsi="Arial" w:cs="Arial"/>
          <w:sz w:val="22"/>
          <w:szCs w:val="22"/>
        </w:rPr>
        <w:t>.</w:t>
      </w:r>
    </w:p>
    <w:p w14:paraId="38B359C7" w14:textId="283E9585" w:rsidR="001A28F8" w:rsidRDefault="00E47BA2" w:rsidP="00D7779B">
      <w:pPr>
        <w:ind w:firstLine="720"/>
        <w:jc w:val="both"/>
        <w:rPr>
          <w:rFonts w:ascii="Arial" w:eastAsiaTheme="minorEastAsia" w:hAnsi="Arial" w:cs="Arial"/>
          <w:sz w:val="22"/>
          <w:szCs w:val="22"/>
        </w:rPr>
      </w:pPr>
      <w:r>
        <w:rPr>
          <w:rFonts w:ascii="Arial" w:eastAsiaTheme="minorEastAsia" w:hAnsi="Arial" w:cs="Arial"/>
          <w:sz w:val="22"/>
          <w:szCs w:val="22"/>
        </w:rPr>
        <w:t xml:space="preserve">First, we selected only neurons in the dataset which had reliable </w:t>
      </w:r>
      <w:r w:rsidR="009957F5">
        <w:rPr>
          <w:rFonts w:ascii="Arial" w:eastAsiaTheme="minorEastAsia" w:hAnsi="Arial" w:cs="Arial"/>
          <w:sz w:val="22"/>
          <w:szCs w:val="22"/>
        </w:rPr>
        <w:t>responses to stimulus repeats</w:t>
      </w:r>
      <w:r w:rsidR="00AC4BC4">
        <w:rPr>
          <w:rFonts w:ascii="Arial" w:eastAsiaTheme="minorEastAsia" w:hAnsi="Arial" w:cs="Arial"/>
          <w:sz w:val="22"/>
          <w:szCs w:val="22"/>
        </w:rPr>
        <w:t>. To determine response rel</w:t>
      </w:r>
      <w:r w:rsidR="009957F5">
        <w:rPr>
          <w:rFonts w:ascii="Arial" w:eastAsiaTheme="minorEastAsia" w:hAnsi="Arial" w:cs="Arial"/>
          <w:sz w:val="22"/>
          <w:szCs w:val="22"/>
        </w:rPr>
        <w:t>i</w:t>
      </w:r>
      <w:r w:rsidR="00AC4BC4">
        <w:rPr>
          <w:rFonts w:ascii="Arial" w:eastAsiaTheme="minorEastAsia" w:hAnsi="Arial" w:cs="Arial"/>
          <w:sz w:val="22"/>
          <w:szCs w:val="22"/>
        </w:rPr>
        <w:t xml:space="preserve">ability, we computed </w:t>
      </w:r>
      <w:r w:rsidR="009957F5">
        <w:rPr>
          <w:rFonts w:ascii="Arial" w:eastAsiaTheme="minorEastAsia" w:hAnsi="Arial" w:cs="Arial"/>
          <w:sz w:val="22"/>
          <w:szCs w:val="22"/>
        </w:rPr>
        <w:t>a noise ratio (NR) for each neuron, which describes the amount of variability in the response due to noise versus the amount of variability in the response driven by the stimulus</w:t>
      </w:r>
      <w:r w:rsidR="009957F5">
        <w:rPr>
          <w:rFonts w:ascii="Arial" w:eastAsiaTheme="minorEastAsia" w:hAnsi="Arial" w:cs="Arial"/>
          <w:sz w:val="22"/>
          <w:szCs w:val="22"/>
        </w:rPr>
        <w:fldChar w:fldCharType="begin" w:fldLock="1"/>
      </w:r>
      <w:r w:rsidR="005E6A59">
        <w:rPr>
          <w:rFonts w:ascii="Arial" w:eastAsiaTheme="minorEastAsia" w:hAnsi="Arial" w:cs="Arial"/>
          <w:sz w:val="22"/>
          <w:szCs w:val="22"/>
        </w:rPr>
        <w:instrText xml:space="preserve">ADDIN CSL_CITATION {"citationItems":[{"id":"ITEM-1","itemData":{"DOI":"10.1124/dmd.105.005157.concerning","ISBN":"0262025507","ISSN":"1049-5258","abstract":"By comparison to some other sensory cortices, the functional properties of cells in the primary auditory cortex are not yet well understood. Recent attempts to obtain a generalized description of auditory cortical responses have often relied upon characterization of the spectrotemporal receptive field (STRF), which amounts to a model of the stimulus-response function (SRF) that is linear in the spectrogram of the stimulus. How well can such a model account for neural responses at the very first stages of auditory cortical processing? To answer this question, we develop a novel methodology for evaluating the fraction of stimulus-related response power in a population that can be captured by a given type of SRF model. We use this technique to show that, in the thalamo-recipient layers of primary auditory cortex, STRF models account for no more than 40% of the stimulus-related power in neural responses.","author":[{"dropping-particle":"","family":"Sahani","given":"Maneesh","non-dropping-particle":"","parse-names":false,"suffix":""},{"dropping-particle":"","family":"Linden","given":"J. F.","non-dropping-particle":"","parse-names":false,"suffix":""}],"container-title":"System","id":"ITEM-1","issued":{"date-parts":[["2003"]]},"page":"109-116","title":"How Linear are Auditory Cortical Responses ? </w:instrText>
      </w:r>
      <w:r w:rsidR="005E6A59">
        <w:rPr>
          <w:rFonts w:ascii="Cambria Math" w:eastAsiaTheme="minorEastAsia" w:hAnsi="Cambria Math" w:cs="Cambria Math"/>
          <w:sz w:val="22"/>
          <w:szCs w:val="22"/>
        </w:rPr>
        <w:instrText>∗</w:instrText>
      </w:r>
      <w:r w:rsidR="005E6A59">
        <w:rPr>
          <w:rFonts w:ascii="Arial" w:eastAsiaTheme="minorEastAsia" w:hAnsi="Arial" w:cs="Arial"/>
          <w:sz w:val="22"/>
          <w:szCs w:val="22"/>
        </w:rPr>
        <w:instrText>","type":"article-journal"},"uris":["http://www.mendeley.com/documents/?uuid=9c93c940-6a4a-4d7e-9718-5bd8929883c5"]},{"id":"ITEM-2","itemData":{"abstract":"An essential step in understanding the function of sensory nervous systems is to characterize as accurately as possible the stimulus-response function (SRF) of the neurons that relay and process sensory information. One increasingly common experimental approach is to present a rapidly varying complex stimulus to the animal while recording the responses of one or more neurons, and then to directly estimate a functional transformation of the input that accounts for the neuronal firing. The estimation techniques usually employed, such as Wiener filtering or other correlation-based estimation of the Wiener or Volterra kernels, are equivalent to maximum likelihood estimation in a Gaussian-output-noise regression model. We explore the use of Bayesian evidence-optimization techniques to condition these estimates. We show that by learning hyper-parameters that control the smoothness and sparsity of the transfer function it is possible to improve dramatically the quality of SRF estimates, as measured by their success in predicting responses to novel input.","author":[{"dropping-particle":"","family":"Sahani","given":"Maneesh","non-dropping-particle":"","parse-names":false,"suffix":""},{"dropping-particle":"","family":"Linden","given":"Jennifer F","non-dropping-particle":"","parse-names":false,"suffix":""}],"id":"ITEM-2","issued":{"date-parts":[["0"]]},"title":"Evidence Optimization Techniques for Estimating Stimulus-Response Functions","type":"report"},"uris":["http://www.mendeley.com/documents/?uuid=c5d06d2e-584a-4267-9f1f-e0b7ba6d7fee"]}],"mendeley":{"formattedCitation":"&lt;sup&gt;94,95&lt;/sup&gt;","plainTextFormattedCitation":"94,95","previouslyFormattedCitation":"&lt;sup&gt;96,97&lt;/sup&gt;"},"properties":{"noteIndex":0},"schema":"https://github.com/citation-style-language/schema/raw/master/csl-citation.json"}</w:instrText>
      </w:r>
      <w:r w:rsidR="009957F5">
        <w:rPr>
          <w:rFonts w:ascii="Arial" w:eastAsiaTheme="minorEastAsia" w:hAnsi="Arial" w:cs="Arial"/>
          <w:sz w:val="22"/>
          <w:szCs w:val="22"/>
        </w:rPr>
        <w:fldChar w:fldCharType="separate"/>
      </w:r>
      <w:r w:rsidR="005E6A59" w:rsidRPr="005E6A59">
        <w:rPr>
          <w:rFonts w:ascii="Arial" w:eastAsiaTheme="minorEastAsia" w:hAnsi="Arial" w:cs="Arial"/>
          <w:noProof/>
          <w:sz w:val="22"/>
          <w:szCs w:val="22"/>
          <w:vertAlign w:val="superscript"/>
        </w:rPr>
        <w:t>94,95</w:t>
      </w:r>
      <w:r w:rsidR="009957F5">
        <w:rPr>
          <w:rFonts w:ascii="Arial" w:eastAsiaTheme="minorEastAsia" w:hAnsi="Arial" w:cs="Arial"/>
          <w:sz w:val="22"/>
          <w:szCs w:val="22"/>
        </w:rPr>
        <w:fldChar w:fldCharType="end"/>
      </w:r>
      <w:r w:rsidR="009957F5">
        <w:rPr>
          <w:rFonts w:ascii="Arial" w:eastAsiaTheme="minorEastAsia" w:hAnsi="Arial" w:cs="Arial"/>
          <w:sz w:val="22"/>
          <w:szCs w:val="22"/>
        </w:rPr>
        <w:t>. Value</w:t>
      </w:r>
      <w:r w:rsidR="001A28F8">
        <w:rPr>
          <w:rFonts w:ascii="Arial" w:eastAsiaTheme="minorEastAsia" w:hAnsi="Arial" w:cs="Arial"/>
          <w:sz w:val="22"/>
          <w:szCs w:val="22"/>
        </w:rPr>
        <w:t>s</w:t>
      </w:r>
      <w:r w:rsidR="009957F5">
        <w:rPr>
          <w:rFonts w:ascii="Arial" w:eastAsiaTheme="minorEastAsia" w:hAnsi="Arial" w:cs="Arial"/>
          <w:sz w:val="22"/>
          <w:szCs w:val="22"/>
        </w:rPr>
        <w:t xml:space="preserve"> </w:t>
      </w:r>
      <w:r w:rsidR="005E6A59">
        <w:rPr>
          <w:rFonts w:ascii="Arial" w:eastAsiaTheme="minorEastAsia" w:hAnsi="Arial" w:cs="Arial"/>
          <w:sz w:val="22"/>
          <w:szCs w:val="22"/>
        </w:rPr>
        <w:t>approaching</w:t>
      </w:r>
      <w:r w:rsidR="009957F5">
        <w:rPr>
          <w:rFonts w:ascii="Arial" w:eastAsiaTheme="minorEastAsia" w:hAnsi="Arial" w:cs="Arial"/>
          <w:sz w:val="22"/>
          <w:szCs w:val="22"/>
        </w:rPr>
        <w:t xml:space="preserve"> 0 indicate </w:t>
      </w:r>
      <w:r w:rsidR="005E6A59">
        <w:rPr>
          <w:rFonts w:ascii="Arial" w:eastAsiaTheme="minorEastAsia" w:hAnsi="Arial" w:cs="Arial"/>
          <w:sz w:val="22"/>
          <w:szCs w:val="22"/>
        </w:rPr>
        <w:t>increasingly</w:t>
      </w:r>
      <w:r w:rsidR="009957F5">
        <w:rPr>
          <w:rFonts w:ascii="Arial" w:eastAsiaTheme="minorEastAsia" w:hAnsi="Arial" w:cs="Arial"/>
          <w:sz w:val="22"/>
          <w:szCs w:val="22"/>
        </w:rPr>
        <w:t xml:space="preserve"> reliable responses to the stimulus, so for</w:t>
      </w:r>
      <w:ins w:id="415" w:author="Microsoft Office User" w:date="2021-07-20T17:31:00Z">
        <w:r w:rsidR="005A617D">
          <w:rPr>
            <w:rFonts w:ascii="Arial" w:eastAsiaTheme="minorEastAsia" w:hAnsi="Arial" w:cs="Arial"/>
            <w:sz w:val="22"/>
            <w:szCs w:val="22"/>
          </w:rPr>
          <w:t xml:space="preserve"> the</w:t>
        </w:r>
      </w:ins>
      <w:r w:rsidR="009957F5">
        <w:rPr>
          <w:rFonts w:ascii="Arial" w:eastAsiaTheme="minorEastAsia" w:hAnsi="Arial" w:cs="Arial"/>
          <w:sz w:val="22"/>
          <w:szCs w:val="22"/>
        </w:rPr>
        <w:t xml:space="preserve"> remaining analys</w:t>
      </w:r>
      <w:r w:rsidR="001A28F8">
        <w:rPr>
          <w:rFonts w:ascii="Arial" w:eastAsiaTheme="minorEastAsia" w:hAnsi="Arial" w:cs="Arial"/>
          <w:sz w:val="22"/>
          <w:szCs w:val="22"/>
        </w:rPr>
        <w:t>e</w:t>
      </w:r>
      <w:r w:rsidR="009957F5">
        <w:rPr>
          <w:rFonts w:ascii="Arial" w:eastAsiaTheme="minorEastAsia" w:hAnsi="Arial" w:cs="Arial"/>
          <w:sz w:val="22"/>
          <w:szCs w:val="22"/>
        </w:rPr>
        <w:t>s, we included neurons with NR &lt; 100.</w:t>
      </w:r>
    </w:p>
    <w:p w14:paraId="6732F585" w14:textId="5114B651" w:rsidR="00332C1B" w:rsidRDefault="009A04F5" w:rsidP="00D7779B">
      <w:pPr>
        <w:ind w:firstLine="720"/>
        <w:jc w:val="both"/>
        <w:rPr>
          <w:rFonts w:ascii="Arial" w:eastAsiaTheme="minorEastAsia" w:hAnsi="Arial" w:cs="Arial"/>
          <w:sz w:val="22"/>
          <w:szCs w:val="22"/>
        </w:rPr>
      </w:pPr>
      <w:r>
        <w:rPr>
          <w:rFonts w:ascii="Arial" w:eastAsiaTheme="minorEastAsia" w:hAnsi="Arial" w:cs="Arial"/>
          <w:sz w:val="22"/>
          <w:szCs w:val="22"/>
        </w:rPr>
        <w:t>The linear nonlinear model was</w:t>
      </w:r>
      <w:r w:rsidR="00E47BA2">
        <w:rPr>
          <w:rFonts w:ascii="Arial" w:eastAsiaTheme="minorEastAsia" w:hAnsi="Arial" w:cs="Arial"/>
          <w:sz w:val="22"/>
          <w:szCs w:val="22"/>
        </w:rPr>
        <w:t xml:space="preserve"> then</w:t>
      </w:r>
      <w:r>
        <w:rPr>
          <w:rFonts w:ascii="Arial" w:eastAsiaTheme="minorEastAsia" w:hAnsi="Arial" w:cs="Arial"/>
          <w:sz w:val="22"/>
          <w:szCs w:val="22"/>
        </w:rPr>
        <w:t xml:space="preserve"> composed of two main parts, a spectrotemporal receptive field (STRF) and a set of rectifying nonlinearities. The STRF</w:t>
      </w:r>
      <w:r w:rsidR="00953DBD">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was fit using </w:t>
      </w:r>
      <w:r w:rsidR="00953DBD">
        <w:rPr>
          <w:rFonts w:ascii="Arial" w:eastAsiaTheme="minorEastAsia" w:hAnsi="Arial" w:cs="Arial"/>
          <w:sz w:val="22"/>
          <w:szCs w:val="22"/>
        </w:rPr>
        <w:t>normalized reverse correlation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3B37D05E" w14:textId="77777777" w:rsidTr="00BF77FF">
        <w:trPr>
          <w:trHeight w:val="404"/>
          <w:jc w:val="center"/>
        </w:trPr>
        <w:tc>
          <w:tcPr>
            <w:tcW w:w="350" w:type="pct"/>
            <w:vAlign w:val="center"/>
          </w:tcPr>
          <w:p w14:paraId="2901E94D" w14:textId="77777777" w:rsidR="00332C1B" w:rsidRDefault="00332C1B" w:rsidP="00B2745C">
            <w:pPr>
              <w:jc w:val="both"/>
              <w:rPr>
                <w:rFonts w:ascii="Arial" w:hAnsi="Arial" w:cs="Arial"/>
                <w:sz w:val="22"/>
                <w:szCs w:val="22"/>
              </w:rPr>
            </w:pPr>
          </w:p>
        </w:tc>
        <w:tc>
          <w:tcPr>
            <w:tcW w:w="4300" w:type="pct"/>
            <w:vAlign w:val="center"/>
          </w:tcPr>
          <w:p w14:paraId="495FFDB9" w14:textId="7C099683" w:rsidR="00332C1B" w:rsidRPr="00BF77FF" w:rsidRDefault="005A617D" w:rsidP="00BF77FF">
            <w:pPr>
              <w:jc w:val="center"/>
              <w:rPr>
                <w:rFonts w:ascii="Arial" w:eastAsiaTheme="minorEastAsia" w:hAnsi="Arial" w:cs="Arial"/>
                <w:sz w:val="22"/>
                <w:szCs w:val="22"/>
              </w:rPr>
            </w:pPr>
            <m:oMathPara>
              <m:oMath>
                <m:r>
                  <m:rPr>
                    <m:sty m:val="p"/>
                  </m:rPr>
                  <w:rPr>
                    <w:rFonts w:ascii="Cambria Math" w:eastAsiaTheme="minorEastAsia" w:hAnsi="Cambria Math" w:cs="Arial"/>
                    <w:sz w:val="22"/>
                    <w:szCs w:val="22"/>
                  </w:rPr>
                  <m:t>β</m:t>
                </m:r>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X</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X</m:t>
                            </m:r>
                          </m:e>
                          <m:sup>
                            <m:r>
                              <w:rPr>
                                <w:rFonts w:ascii="Cambria Math" w:eastAsiaTheme="minorEastAsia" w:hAnsi="Cambria Math" w:cs="Arial"/>
                                <w:sz w:val="22"/>
                                <w:szCs w:val="22"/>
                              </w:rPr>
                              <m:t>T</m:t>
                            </m:r>
                          </m:sup>
                        </m:sSup>
                      </m:e>
                    </m:d>
                  </m:e>
                  <m:sup>
                    <m:r>
                      <w:rPr>
                        <w:rFonts w:ascii="Cambria Math" w:eastAsiaTheme="minorEastAsia" w:hAnsi="Cambria Math" w:cs="Arial"/>
                        <w:sz w:val="22"/>
                        <w:szCs w:val="22"/>
                      </w:rPr>
                      <m:t>-1</m:t>
                    </m:r>
                  </m:sup>
                </m:sSup>
                <m:r>
                  <w:rPr>
                    <w:rFonts w:ascii="Cambria Math" w:eastAsiaTheme="minorEastAsia" w:hAnsi="Cambria Math" w:cs="Arial"/>
                    <w:sz w:val="22"/>
                    <w:szCs w:val="22"/>
                  </w:rPr>
                  <m:t>X</m:t>
                </m:r>
                <m:r>
                  <m:rPr>
                    <m:sty m:val="p"/>
                  </m:rPr>
                  <w:rPr>
                    <w:rFonts w:ascii="Cambria Math" w:eastAsiaTheme="minorEastAsia" w:hAnsi="Cambria Math" w:cs="Arial"/>
                    <w:sz w:val="22"/>
                    <w:szCs w:val="22"/>
                  </w:rPr>
                  <m:t>λ</m:t>
                </m:r>
              </m:oMath>
            </m:oMathPara>
          </w:p>
        </w:tc>
        <w:tc>
          <w:tcPr>
            <w:tcW w:w="350" w:type="pct"/>
            <w:vAlign w:val="center"/>
          </w:tcPr>
          <w:p w14:paraId="02957861" w14:textId="47DECA22"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B858404" w14:textId="77777777" w:rsidR="00D7779B" w:rsidRDefault="00D7779B" w:rsidP="00783F2B">
      <w:pPr>
        <w:jc w:val="both"/>
        <w:rPr>
          <w:rFonts w:ascii="Arial" w:eastAsiaTheme="minorEastAsia" w:hAnsi="Arial" w:cs="Arial"/>
          <w:sz w:val="22"/>
          <w:szCs w:val="22"/>
        </w:rPr>
      </w:pPr>
    </w:p>
    <w:p w14:paraId="3E72032E" w14:textId="71C5C50F" w:rsidR="00E47BA2" w:rsidRDefault="00953DBD"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X</m:t>
        </m:r>
      </m:oMath>
      <w:r>
        <w:rPr>
          <w:rFonts w:ascii="Arial" w:eastAsiaTheme="minorEastAsia" w:hAnsi="Arial" w:cs="Arial"/>
          <w:sz w:val="22"/>
          <w:szCs w:val="22"/>
        </w:rPr>
        <w:t xml:space="preserve"> is the stimulus design matrix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defined in equation 1</w:t>
      </w:r>
      <w:r w:rsidR="00D7779B">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λ</m:t>
        </m:r>
      </m:oMath>
      <w:r w:rsidR="00D7779B">
        <w:rPr>
          <w:rFonts w:ascii="Arial" w:eastAsiaTheme="minorEastAsia" w:hAnsi="Arial" w:cs="Arial"/>
          <w:sz w:val="22"/>
          <w:szCs w:val="22"/>
        </w:rPr>
        <w:t xml:space="preserve"> is the spike count in each 25 ms bin of the DRC stimulus. When defining </w:t>
      </w:r>
      <m:oMath>
        <m:r>
          <w:rPr>
            <w:rFonts w:ascii="Cambria Math" w:eastAsiaTheme="minorEastAsia" w:hAnsi="Cambria Math" w:cs="Arial"/>
            <w:sz w:val="22"/>
            <w:szCs w:val="22"/>
          </w:rPr>
          <m:t>X</m:t>
        </m:r>
      </m:oMath>
      <w:r w:rsidR="00D7779B">
        <w:rPr>
          <w:rFonts w:ascii="Arial" w:eastAsiaTheme="minorEastAsia" w:hAnsi="Arial" w:cs="Arial"/>
          <w:sz w:val="22"/>
          <w:szCs w:val="22"/>
        </w:rPr>
        <w:t>, we used a history window of 300 ms (</w:t>
      </w:r>
      <m:oMath>
        <m:r>
          <w:rPr>
            <w:rFonts w:ascii="Cambria Math" w:eastAsiaTheme="minorEastAsia" w:hAnsi="Cambria Math" w:cs="Arial"/>
            <w:sz w:val="22"/>
            <w:szCs w:val="22"/>
          </w:rPr>
          <m:t>H</m:t>
        </m:r>
      </m:oMath>
      <w:r w:rsidR="00D7779B">
        <w:rPr>
          <w:rFonts w:ascii="Arial" w:eastAsiaTheme="minorEastAsia" w:hAnsi="Arial" w:cs="Arial"/>
          <w:sz w:val="22"/>
          <w:szCs w:val="22"/>
        </w:rPr>
        <w:t xml:space="preserve"> = 12) and frequency bins </w:t>
      </w:r>
      <w:r w:rsidR="00CE025F">
        <w:rPr>
          <w:rFonts w:ascii="Arial" w:eastAsiaTheme="minorEastAsia" w:hAnsi="Arial" w:cs="Arial"/>
          <w:sz w:val="22"/>
          <w:szCs w:val="22"/>
        </w:rPr>
        <w:t xml:space="preserve">corresponding to the frequencies composing the dynamic random chords (see </w:t>
      </w:r>
      <w:r w:rsidR="00CE025F" w:rsidRPr="002373E5">
        <w:rPr>
          <w:rFonts w:ascii="Arial" w:hAnsi="Arial" w:cs="Arial"/>
          <w:i/>
          <w:iCs/>
          <w:sz w:val="22"/>
          <w:szCs w:val="22"/>
        </w:rPr>
        <w:t>Stimuli</w:t>
      </w:r>
      <w:r w:rsidR="00CE025F">
        <w:rPr>
          <w:rFonts w:ascii="Arial" w:eastAsiaTheme="minorEastAsia" w:hAnsi="Arial" w:cs="Arial"/>
          <w:sz w:val="22"/>
          <w:szCs w:val="22"/>
        </w:rPr>
        <w:t xml:space="preserve">). </w:t>
      </w:r>
      <w:r w:rsidR="00D7779B">
        <w:rPr>
          <w:rFonts w:ascii="Arial" w:eastAsiaTheme="minorEastAsia" w:hAnsi="Arial" w:cs="Arial"/>
          <w:sz w:val="22"/>
          <w:szCs w:val="22"/>
        </w:rPr>
        <w:t>After fitting the STRF, we fit the nonlinearities of the neuron. This two-step fitting procedure was repeated using 10 fold cross-validation, as described below.</w:t>
      </w:r>
    </w:p>
    <w:p w14:paraId="6DCBA586" w14:textId="7DEB6B02" w:rsidR="00A421CF" w:rsidRDefault="00CE025F"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For each fold, we selected 90% of the trials for training, leaving the remaining 10% to be held out for testing. Within each trial, we excluded neuronal responses around transitions from silence, or transitions in contrast, to prevent the model from overfitting strong transients in the neural response. Additionally, we excluded neural responses within a </w:t>
      </w:r>
      <w:r w:rsidR="00E47BA2">
        <w:rPr>
          <w:rFonts w:ascii="Arial" w:eastAsiaTheme="minorEastAsia" w:hAnsi="Arial" w:cs="Arial"/>
          <w:sz w:val="22"/>
          <w:szCs w:val="22"/>
        </w:rPr>
        <w:t xml:space="preserve">50ms window after target presentations, to prevent overfitting to target responses. Given these exclusion criteria, we calculated the duration of stimulus sampled in the shorter target period for each trial, and, for that trial, sampled the same duration of stimulus within the adaptation period. This procedure ensured that the model was fit to the same amount of high and low contrast stimulation, to </w:t>
      </w:r>
      <w:r w:rsidR="00783F2B">
        <w:rPr>
          <w:rFonts w:ascii="Arial" w:eastAsiaTheme="minorEastAsia" w:hAnsi="Arial" w:cs="Arial"/>
          <w:sz w:val="22"/>
          <w:szCs w:val="22"/>
        </w:rPr>
        <w:t>minimize</w:t>
      </w:r>
      <w:r w:rsidR="00E47BA2">
        <w:rPr>
          <w:rFonts w:ascii="Arial" w:eastAsiaTheme="minorEastAsia" w:hAnsi="Arial" w:cs="Arial"/>
          <w:sz w:val="22"/>
          <w:szCs w:val="22"/>
        </w:rPr>
        <w:t xml:space="preserve"> overfitting to one condition. Then, a stimulus design matrix </w:t>
      </w:r>
      <m:oMath>
        <m:r>
          <w:rPr>
            <w:rFonts w:ascii="Cambria Math" w:eastAsiaTheme="minorEastAsia" w:hAnsi="Cambria Math" w:cs="Arial"/>
            <w:sz w:val="22"/>
            <w:szCs w:val="22"/>
          </w:rPr>
          <m:t>X</m:t>
        </m:r>
      </m:oMath>
      <w:r w:rsidR="00332C1B">
        <w:rPr>
          <w:rFonts w:ascii="Arial" w:eastAsiaTheme="minorEastAsia" w:hAnsi="Arial" w:cs="Arial"/>
          <w:sz w:val="22"/>
          <w:szCs w:val="22"/>
        </w:rPr>
        <w:t xml:space="preserve"> </w:t>
      </w:r>
      <w:r w:rsidR="00E47BA2">
        <w:rPr>
          <w:rFonts w:ascii="Arial" w:eastAsiaTheme="minorEastAsia" w:hAnsi="Arial" w:cs="Arial"/>
          <w:sz w:val="22"/>
          <w:szCs w:val="22"/>
        </w:rPr>
        <w:t xml:space="preserve">was made using these stimulus periods, and the STRF was fit </w:t>
      </w:r>
      <w:r w:rsidR="00332C1B">
        <w:rPr>
          <w:rFonts w:ascii="Arial" w:eastAsiaTheme="minorEastAsia" w:hAnsi="Arial" w:cs="Arial"/>
          <w:sz w:val="22"/>
          <w:szCs w:val="22"/>
        </w:rPr>
        <w:t>using equation 11. During an initial pilot experiment, we tested whether STRF properties were affected by stimulus contrast, and found STRFs to be largely stable when estimated separately for each contrast (</w:t>
      </w:r>
      <w:r w:rsidR="00332C1B">
        <w:rPr>
          <w:rFonts w:ascii="Arial" w:eastAsiaTheme="minorEastAsia" w:hAnsi="Arial" w:cs="Arial"/>
          <w:i/>
          <w:iCs/>
          <w:sz w:val="22"/>
          <w:szCs w:val="22"/>
        </w:rPr>
        <w:t xml:space="preserve">Supplementary </w:t>
      </w:r>
      <w:r w:rsidR="00B76096">
        <w:rPr>
          <w:rFonts w:ascii="Arial" w:eastAsiaTheme="minorEastAsia" w:hAnsi="Arial" w:cs="Arial"/>
          <w:i/>
          <w:iCs/>
          <w:sz w:val="22"/>
          <w:szCs w:val="22"/>
        </w:rPr>
        <w:t>Information</w:t>
      </w:r>
      <w:r w:rsidR="00332C1B">
        <w:rPr>
          <w:rFonts w:ascii="Arial" w:eastAsiaTheme="minorEastAsia" w:hAnsi="Arial" w:cs="Arial"/>
          <w:sz w:val="22"/>
          <w:szCs w:val="22"/>
        </w:rPr>
        <w:t xml:space="preserve"> and </w:t>
      </w:r>
      <w:r w:rsidR="00B76096">
        <w:rPr>
          <w:rFonts w:ascii="Arial" w:hAnsi="Arial" w:cs="Arial"/>
          <w:color w:val="000000"/>
          <w:sz w:val="22"/>
          <w:szCs w:val="22"/>
        </w:rPr>
        <w:t xml:space="preserve">Extended Data </w:t>
      </w:r>
      <w:r w:rsidR="00332C1B">
        <w:rPr>
          <w:rFonts w:ascii="Arial" w:eastAsiaTheme="minorEastAsia" w:hAnsi="Arial" w:cs="Arial"/>
          <w:sz w:val="22"/>
          <w:szCs w:val="22"/>
        </w:rPr>
        <w:t xml:space="preserve">Figure 5b-g). Therefore, we used both periods of contrast to estimate </w:t>
      </w:r>
      <m:oMath>
        <m:r>
          <m:rPr>
            <m:sty m:val="p"/>
          </m:rPr>
          <w:rPr>
            <w:rFonts w:ascii="Cambria Math" w:eastAsiaTheme="minorEastAsia" w:hAnsi="Cambria Math" w:cs="Arial"/>
            <w:sz w:val="22"/>
            <w:szCs w:val="22"/>
          </w:rPr>
          <m:t>β</m:t>
        </m:r>
      </m:oMath>
      <w:r w:rsidR="00332C1B">
        <w:rPr>
          <w:rFonts w:ascii="Arial" w:eastAsiaTheme="minorEastAsia" w:hAnsi="Arial" w:cs="Arial"/>
          <w:sz w:val="22"/>
          <w:szCs w:val="22"/>
        </w:rPr>
        <w:t>.</w:t>
      </w:r>
      <w:r w:rsidR="00E47BA2">
        <w:rPr>
          <w:rFonts w:ascii="Arial" w:eastAsiaTheme="minorEastAsia" w:hAnsi="Arial" w:cs="Arial"/>
          <w:sz w:val="22"/>
          <w:szCs w:val="22"/>
        </w:rPr>
        <w:t xml:space="preserve"> </w:t>
      </w:r>
    </w:p>
    <w:p w14:paraId="385796BB" w14:textId="6F4C6C0F" w:rsidR="005E7BBD" w:rsidRDefault="00E47BA2"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Using the STRF fit to the training data, we </w:t>
      </w:r>
      <w:r w:rsidR="00642249">
        <w:rPr>
          <w:rFonts w:ascii="Arial" w:eastAsiaTheme="minorEastAsia" w:hAnsi="Arial" w:cs="Arial"/>
          <w:sz w:val="22"/>
          <w:szCs w:val="22"/>
        </w:rPr>
        <w:t xml:space="preserve">computed the linear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by convolving the STRF with the</w:t>
      </w:r>
      <w:r w:rsidR="00332C1B">
        <w:rPr>
          <w:rFonts w:ascii="Arial" w:eastAsiaTheme="minorEastAsia" w:hAnsi="Arial" w:cs="Arial"/>
          <w:sz w:val="22"/>
          <w:szCs w:val="22"/>
        </w:rPr>
        <w:t xml:space="preserve"> lagged</w:t>
      </w:r>
      <w:r>
        <w:rPr>
          <w:rFonts w:ascii="Arial" w:eastAsiaTheme="minorEastAsia" w:hAnsi="Arial" w:cs="Arial"/>
          <w:sz w:val="22"/>
          <w:szCs w:val="22"/>
        </w:rPr>
        <w:t xml:space="preserve"> spectrogram of the training stimulus</w:t>
      </w:r>
      <w:r w:rsidR="00332C1B">
        <w:rPr>
          <w:rFonts w:ascii="Arial" w:eastAsiaTheme="minorEastAsia" w:hAnsi="Arial" w:cs="Arial"/>
          <w:sz w:val="22"/>
          <w:szCs w:val="22"/>
        </w:rPr>
        <w:t xml:space="preserve"> (equation 1)</w:t>
      </w:r>
      <w:r>
        <w:rPr>
          <w:rFonts w:ascii="Arial" w:eastAsiaTheme="minorEastAsia" w:hAnsi="Arial" w:cs="Arial"/>
          <w:sz w:val="22"/>
          <w:szCs w:val="22"/>
        </w:rPr>
        <w:t xml:space="preserve">. We then separated the linear predictions into low and high contrast periods. For each contrast period, we generated a histogram of the linear prediction values (50 bins), and for each bin, computed the mean spike rate of the neuron when the linear prediction fell within those bin edges (Figure </w:t>
      </w:r>
      <w:r w:rsidR="00332C1B">
        <w:rPr>
          <w:rFonts w:ascii="Arial" w:eastAsiaTheme="minorEastAsia" w:hAnsi="Arial" w:cs="Arial"/>
          <w:sz w:val="22"/>
          <w:szCs w:val="22"/>
        </w:rPr>
        <w:t>6</w:t>
      </w:r>
      <w:r>
        <w:rPr>
          <w:rFonts w:ascii="Arial" w:eastAsiaTheme="minorEastAsia" w:hAnsi="Arial" w:cs="Arial"/>
          <w:sz w:val="22"/>
          <w:szCs w:val="22"/>
        </w:rPr>
        <w:t xml:space="preserve">d, </w:t>
      </w:r>
      <w:r w:rsidR="005E7BBD">
        <w:rPr>
          <w:rFonts w:ascii="Arial" w:eastAsiaTheme="minorEastAsia" w:hAnsi="Arial" w:cs="Arial"/>
          <w:sz w:val="22"/>
          <w:szCs w:val="22"/>
        </w:rPr>
        <w:t>scatter points)</w:t>
      </w:r>
      <w:r>
        <w:rPr>
          <w:rFonts w:ascii="Arial" w:eastAsiaTheme="minorEastAsia" w:hAnsi="Arial" w:cs="Arial"/>
          <w:sz w:val="22"/>
          <w:szCs w:val="22"/>
        </w:rPr>
        <w:t xml:space="preserve">. The resulting set of linear prediction values and average spike rates were fit </w:t>
      </w:r>
      <w:r w:rsidR="005E7BBD">
        <w:rPr>
          <w:rFonts w:ascii="Arial" w:eastAsiaTheme="minorEastAsia" w:hAnsi="Arial" w:cs="Arial"/>
          <w:sz w:val="22"/>
          <w:szCs w:val="22"/>
        </w:rPr>
        <w:t>with an exponential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38DCAA9F" w14:textId="77777777" w:rsidTr="00BF77FF">
        <w:trPr>
          <w:trHeight w:val="404"/>
          <w:jc w:val="center"/>
        </w:trPr>
        <w:tc>
          <w:tcPr>
            <w:tcW w:w="350" w:type="pct"/>
            <w:vAlign w:val="center"/>
          </w:tcPr>
          <w:p w14:paraId="0ECAE5DB" w14:textId="77777777" w:rsidR="00332C1B" w:rsidRDefault="00332C1B" w:rsidP="00B2745C">
            <w:pPr>
              <w:jc w:val="both"/>
              <w:rPr>
                <w:rFonts w:ascii="Arial" w:hAnsi="Arial" w:cs="Arial"/>
                <w:sz w:val="22"/>
                <w:szCs w:val="22"/>
              </w:rPr>
            </w:pPr>
          </w:p>
        </w:tc>
        <w:tc>
          <w:tcPr>
            <w:tcW w:w="4300" w:type="pct"/>
            <w:vAlign w:val="center"/>
          </w:tcPr>
          <w:p w14:paraId="18E0A88D" w14:textId="44BB72D4" w:rsidR="00332C1B" w:rsidRPr="00BF77FF" w:rsidRDefault="00332C1B" w:rsidP="00332C1B">
            <w:pPr>
              <w:jc w:val="both"/>
              <w:rPr>
                <w:rFonts w:ascii="Arial" w:eastAsiaTheme="minorEastAsia" w:hAnsi="Arial" w:cs="Arial"/>
                <w:sz w:val="22"/>
                <w:szCs w:val="22"/>
              </w:rPr>
            </w:pPr>
            <m:oMathPara>
              <m:oMath>
                <m:r>
                  <w:rPr>
                    <w:rFonts w:ascii="Cambria Math" w:eastAsiaTheme="minorEastAsia" w:hAnsi="Cambria Math" w:cs="Arial"/>
                    <w:sz w:val="22"/>
                    <w:szCs w:val="22"/>
                  </w:rPr>
                  <m:t>y=a+b</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eastAsiaTheme="minorEastAsia" w:hAnsi="Cambria Math" w:cs="Arial"/>
                        <w:sz w:val="22"/>
                        <w:szCs w:val="22"/>
                      </w:rPr>
                      <m:t>c</m:t>
                    </m:r>
                    <m:d>
                      <m:dPr>
                        <m:ctrlPr>
                          <w:rPr>
                            <w:rFonts w:ascii="Cambria Math" w:hAnsi="Cambria Math" w:cs="Arial"/>
                            <w:i/>
                            <w:sz w:val="22"/>
                            <w:szCs w:val="22"/>
                          </w:rPr>
                        </m:ctrlPr>
                      </m:dPr>
                      <m:e>
                        <m:r>
                          <w:rPr>
                            <w:rFonts w:ascii="Cambria Math" w:hAnsi="Cambria Math" w:cs="Arial"/>
                            <w:sz w:val="22"/>
                            <w:szCs w:val="22"/>
                          </w:rPr>
                          <m:t>x-d</m:t>
                        </m:r>
                      </m:e>
                    </m:d>
                  </m:sup>
                </m:sSup>
              </m:oMath>
            </m:oMathPara>
          </w:p>
        </w:tc>
        <w:tc>
          <w:tcPr>
            <w:tcW w:w="350" w:type="pct"/>
            <w:vAlign w:val="center"/>
          </w:tcPr>
          <w:p w14:paraId="7DAEE037" w14:textId="650E5386"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61BD426" w14:textId="77777777" w:rsidR="00652F16" w:rsidRDefault="00652F16" w:rsidP="00332C1B">
      <w:pPr>
        <w:jc w:val="both"/>
        <w:rPr>
          <w:rFonts w:ascii="Arial" w:eastAsiaTheme="minorEastAsia" w:hAnsi="Arial" w:cs="Arial"/>
          <w:sz w:val="22"/>
          <w:szCs w:val="22"/>
        </w:rPr>
      </w:pPr>
    </w:p>
    <w:p w14:paraId="1BD13969" w14:textId="3CAB166C" w:rsidR="005E7BBD" w:rsidRDefault="005E7BBD" w:rsidP="00783F2B">
      <w:pPr>
        <w:jc w:val="both"/>
        <w:rPr>
          <w:rFonts w:ascii="Arial" w:eastAsiaTheme="minorEastAsia" w:hAnsi="Arial" w:cs="Arial"/>
          <w:sz w:val="22"/>
          <w:szCs w:val="22"/>
        </w:rPr>
      </w:pPr>
      <w:r>
        <w:rPr>
          <w:rFonts w:ascii="Arial" w:eastAsiaTheme="minorEastAsia" w:hAnsi="Arial" w:cs="Arial"/>
          <w:sz w:val="22"/>
          <w:szCs w:val="22"/>
        </w:rPr>
        <w:lastRenderedPageBreak/>
        <w:t xml:space="preserve">where </w:t>
      </w:r>
      <m:oMath>
        <m:r>
          <w:rPr>
            <w:rFonts w:ascii="Cambria Math" w:eastAsiaTheme="minorEastAsia" w:hAnsi="Cambria Math" w:cs="Arial"/>
            <w:sz w:val="22"/>
            <w:szCs w:val="22"/>
          </w:rPr>
          <m:t>a</m:t>
        </m:r>
      </m:oMath>
      <w:r>
        <w:rPr>
          <w:rFonts w:ascii="Arial" w:eastAsiaTheme="minorEastAsia" w:hAnsi="Arial" w:cs="Arial"/>
          <w:sz w:val="22"/>
          <w:szCs w:val="22"/>
        </w:rPr>
        <w:t xml:space="preserve"> determined the minimum firing rate, </w:t>
      </w:r>
      <m:oMath>
        <m:r>
          <w:rPr>
            <w:rFonts w:ascii="Cambria Math" w:eastAsiaTheme="minorEastAsia" w:hAnsi="Cambria Math" w:cs="Arial"/>
            <w:sz w:val="22"/>
            <w:szCs w:val="22"/>
          </w:rPr>
          <m:t>b</m:t>
        </m:r>
      </m:oMath>
      <w:r>
        <w:rPr>
          <w:rFonts w:ascii="Arial" w:eastAsiaTheme="minorEastAsia" w:hAnsi="Arial" w:cs="Arial"/>
          <w:sz w:val="22"/>
          <w:szCs w:val="22"/>
        </w:rPr>
        <w:t xml:space="preserve"> was a multiplicative scaling factor, </w:t>
      </w:r>
      <m:oMath>
        <m:r>
          <w:rPr>
            <w:rFonts w:ascii="Cambria Math" w:eastAsiaTheme="minorEastAsia" w:hAnsi="Cambria Math" w:cs="Arial"/>
            <w:sz w:val="22"/>
            <w:szCs w:val="22"/>
          </w:rPr>
          <m:t>c</m:t>
        </m:r>
      </m:oMath>
      <w:r>
        <w:rPr>
          <w:rFonts w:ascii="Arial" w:eastAsiaTheme="minorEastAsia" w:hAnsi="Arial" w:cs="Arial"/>
          <w:sz w:val="22"/>
          <w:szCs w:val="22"/>
        </w:rPr>
        <w:t xml:space="preserve"> determined the gain of the exponent, and </w:t>
      </w:r>
      <m:oMath>
        <m:r>
          <w:rPr>
            <w:rFonts w:ascii="Cambria Math" w:eastAsiaTheme="minorEastAsia" w:hAnsi="Cambria Math" w:cs="Arial"/>
            <w:sz w:val="22"/>
            <w:szCs w:val="22"/>
          </w:rPr>
          <m:t>d</m:t>
        </m:r>
      </m:oMath>
      <w:r>
        <w:rPr>
          <w:rFonts w:ascii="Arial" w:eastAsiaTheme="minorEastAsia" w:hAnsi="Arial" w:cs="Arial"/>
          <w:sz w:val="22"/>
          <w:szCs w:val="22"/>
        </w:rPr>
        <w:t xml:space="preserve"> determined the x-offset, or firing threshold of the neuron. This function was fit to each cell using constrained gradient descent</w:t>
      </w:r>
      <w:r w:rsidR="00332C1B">
        <w:rPr>
          <w:rFonts w:ascii="Arial" w:eastAsiaTheme="minorEastAsia" w:hAnsi="Arial" w:cs="Arial"/>
          <w:sz w:val="22"/>
          <w:szCs w:val="22"/>
        </w:rPr>
        <w:t xml:space="preserve"> (</w:t>
      </w:r>
      <m:oMath>
        <m:r>
          <w:rPr>
            <w:rFonts w:ascii="Cambria Math" w:eastAsiaTheme="minorEastAsia" w:hAnsi="Cambria Math" w:cs="Arial"/>
            <w:sz w:val="22"/>
            <w:szCs w:val="22"/>
          </w:rPr>
          <m:t>fmincon</m:t>
        </m:r>
      </m:oMath>
      <w:r w:rsidR="00332C1B">
        <w:rPr>
          <w:rFonts w:ascii="Arial" w:eastAsiaTheme="minorEastAsia" w:hAnsi="Arial" w:cs="Arial"/>
          <w:sz w:val="22"/>
          <w:szCs w:val="22"/>
        </w:rPr>
        <w:t xml:space="preserve"> in MATLAB)</w:t>
      </w:r>
      <w:r>
        <w:rPr>
          <w:rFonts w:ascii="Arial" w:eastAsiaTheme="minorEastAsia" w:hAnsi="Arial" w:cs="Arial"/>
          <w:sz w:val="22"/>
          <w:szCs w:val="22"/>
        </w:rPr>
        <w:t xml:space="preserve">, using a 10x10 grid search for parameters </w:t>
      </w:r>
      <m:oMath>
        <m:r>
          <w:rPr>
            <w:rFonts w:ascii="Cambria Math" w:eastAsiaTheme="minorEastAsia" w:hAnsi="Cambria Math" w:cs="Arial"/>
            <w:sz w:val="22"/>
            <w:szCs w:val="22"/>
          </w:rPr>
          <m:t>b</m:t>
        </m:r>
      </m:oMath>
      <w:r>
        <w:rPr>
          <w:rFonts w:ascii="Arial" w:eastAsiaTheme="minorEastAsia" w:hAnsi="Arial" w:cs="Arial"/>
          <w:sz w:val="22"/>
          <w:szCs w:val="22"/>
        </w:rPr>
        <w:t xml:space="preserve"> and </w:t>
      </w:r>
      <m:oMath>
        <m:r>
          <w:rPr>
            <w:rFonts w:ascii="Cambria Math" w:eastAsiaTheme="minorEastAsia" w:hAnsi="Cambria Math" w:cs="Arial"/>
            <w:sz w:val="22"/>
            <w:szCs w:val="22"/>
          </w:rPr>
          <m:t>c</m:t>
        </m:r>
      </m:oMath>
      <w:r>
        <w:rPr>
          <w:rFonts w:ascii="Arial" w:eastAsiaTheme="minorEastAsia" w:hAnsi="Arial" w:cs="Arial"/>
          <w:sz w:val="22"/>
          <w:szCs w:val="22"/>
        </w:rPr>
        <w:t xml:space="preserve">. These fits were determined for each contrast, and the gain for each contrast for each neuron was estimated using </w:t>
      </w:r>
      <m:oMath>
        <m:r>
          <m:rPr>
            <m:sty m:val="p"/>
          </m:rPr>
          <w:rPr>
            <w:rFonts w:ascii="Cambria Math" w:eastAsiaTheme="minorEastAsia" w:hAnsi="Cambria Math" w:cs="Arial"/>
            <w:sz w:val="22"/>
            <w:szCs w:val="22"/>
          </w:rPr>
          <m:t>c</m:t>
        </m:r>
      </m:oMath>
      <w:r>
        <w:rPr>
          <w:rFonts w:ascii="Arial" w:eastAsiaTheme="minorEastAsia" w:hAnsi="Arial" w:cs="Arial"/>
          <w:sz w:val="22"/>
          <w:szCs w:val="22"/>
        </w:rPr>
        <w:t>. This entire process was repeated for each cross-validation fold, and the final parameter estimates for the STRF and nonlinearities were taken as the average over the 10 runs.</w:t>
      </w:r>
    </w:p>
    <w:p w14:paraId="35C6C5D4" w14:textId="4546C7B3" w:rsidR="009F2E3A" w:rsidRDefault="005E7BBD" w:rsidP="00783F2B">
      <w:pPr>
        <w:jc w:val="both"/>
        <w:rPr>
          <w:rFonts w:ascii="Arial" w:eastAsiaTheme="minorEastAsia" w:hAnsi="Arial" w:cs="Arial"/>
          <w:sz w:val="22"/>
          <w:szCs w:val="22"/>
        </w:rPr>
      </w:pPr>
      <w:r>
        <w:rPr>
          <w:rFonts w:ascii="Arial" w:eastAsiaTheme="minorEastAsia" w:hAnsi="Arial" w:cs="Arial"/>
          <w:sz w:val="22"/>
          <w:szCs w:val="22"/>
        </w:rPr>
        <w:tab/>
        <w:t xml:space="preserve">To determine the relationship between neuronal gain and behavioral performance, we examined our dataset of neurons collected during the psychometric task. First, we selected all of the neurons with </w:t>
      </w:r>
      <w:r w:rsidR="00171B3E">
        <w:rPr>
          <w:rFonts w:ascii="Arial" w:eastAsiaTheme="minorEastAsia" w:hAnsi="Arial" w:cs="Arial"/>
          <w:sz w:val="22"/>
          <w:szCs w:val="22"/>
        </w:rPr>
        <w:t>significant AUC values to at least two of the six targets to ensure that we were sampling from neurons with information about target volume. Then, across all of these neurons for each mouse, we computed the average neural gain for each contrast. We then compared neural gain for each mouse to corresponding average psychometric thresholds and slopes to assess the relationship between neural gain and behavioral performance.</w:t>
      </w:r>
    </w:p>
    <w:p w14:paraId="4767E908" w14:textId="7863AAEC" w:rsidR="000742A1" w:rsidRDefault="000742A1" w:rsidP="00783F2B">
      <w:pPr>
        <w:jc w:val="both"/>
        <w:rPr>
          <w:rFonts w:ascii="Arial" w:eastAsiaTheme="minorEastAsia" w:hAnsi="Arial" w:cs="Arial"/>
          <w:sz w:val="22"/>
          <w:szCs w:val="22"/>
        </w:rPr>
      </w:pPr>
    </w:p>
    <w:p w14:paraId="49C44CBD" w14:textId="77777777" w:rsidR="005A617D" w:rsidRDefault="000742A1" w:rsidP="00783F2B">
      <w:pPr>
        <w:jc w:val="both"/>
        <w:rPr>
          <w:ins w:id="416" w:author="Microsoft Office User" w:date="2021-07-20T17:31:00Z"/>
          <w:rFonts w:ascii="Arial" w:eastAsiaTheme="minorEastAsia" w:hAnsi="Arial" w:cs="Arial"/>
          <w:sz w:val="22"/>
          <w:szCs w:val="22"/>
        </w:rPr>
      </w:pPr>
      <w:r>
        <w:rPr>
          <w:rFonts w:ascii="Arial" w:eastAsiaTheme="minorEastAsia" w:hAnsi="Arial" w:cs="Arial"/>
          <w:i/>
          <w:iCs/>
          <w:sz w:val="22"/>
          <w:szCs w:val="22"/>
        </w:rPr>
        <w:t xml:space="preserve">Inclusion </w:t>
      </w:r>
      <w:r w:rsidR="008754D8">
        <w:rPr>
          <w:rFonts w:ascii="Arial" w:eastAsiaTheme="minorEastAsia" w:hAnsi="Arial" w:cs="Arial"/>
          <w:i/>
          <w:iCs/>
          <w:sz w:val="22"/>
          <w:szCs w:val="22"/>
        </w:rPr>
        <w:t>c</w:t>
      </w:r>
      <w:r>
        <w:rPr>
          <w:rFonts w:ascii="Arial" w:eastAsiaTheme="minorEastAsia" w:hAnsi="Arial" w:cs="Arial"/>
          <w:i/>
          <w:iCs/>
          <w:sz w:val="22"/>
          <w:szCs w:val="22"/>
        </w:rPr>
        <w:t>riteria</w:t>
      </w:r>
      <w:r>
        <w:rPr>
          <w:rFonts w:ascii="Arial" w:eastAsiaTheme="minorEastAsia" w:hAnsi="Arial" w:cs="Arial"/>
          <w:sz w:val="22"/>
          <w:szCs w:val="22"/>
        </w:rPr>
        <w:t xml:space="preserve">. </w:t>
      </w:r>
    </w:p>
    <w:p w14:paraId="1BCE7ADE" w14:textId="03FADB86" w:rsidR="005070EB" w:rsidRDefault="000742A1">
      <w:pPr>
        <w:ind w:firstLine="640"/>
        <w:jc w:val="both"/>
        <w:rPr>
          <w:rFonts w:ascii="Arial" w:eastAsiaTheme="minorEastAsia" w:hAnsi="Arial" w:cs="Arial"/>
          <w:sz w:val="22"/>
          <w:szCs w:val="22"/>
        </w:rPr>
        <w:pPrChange w:id="417" w:author="Microsoft Office User" w:date="2021-07-20T17:31:00Z">
          <w:pPr>
            <w:jc w:val="both"/>
          </w:pPr>
        </w:pPrChange>
      </w:pPr>
      <w:r>
        <w:rPr>
          <w:rFonts w:ascii="Arial" w:eastAsiaTheme="minorEastAsia" w:hAnsi="Arial" w:cs="Arial"/>
          <w:sz w:val="22"/>
          <w:szCs w:val="22"/>
        </w:rPr>
        <w:t>Unless otherwise noted, behavioral sessions in which the false alarm rate exceeded 50% were discarded from analysis.</w:t>
      </w:r>
      <w:r w:rsidR="00694368">
        <w:rPr>
          <w:rFonts w:ascii="Arial" w:eastAsiaTheme="minorEastAsia" w:hAnsi="Arial" w:cs="Arial"/>
          <w:sz w:val="22"/>
          <w:szCs w:val="22"/>
        </w:rPr>
        <w:t xml:space="preserve"> One mouse (ID: CA122) had consistently high false alarm rates in the high contrast condition, so we excluded high contrast sessions from this mouse from all analyses.</w:t>
      </w:r>
      <w:r>
        <w:rPr>
          <w:rFonts w:ascii="Arial" w:eastAsiaTheme="minorEastAsia" w:hAnsi="Arial" w:cs="Arial"/>
          <w:sz w:val="22"/>
          <w:szCs w:val="22"/>
        </w:rPr>
        <w:t xml:space="preserve"> For Figure </w:t>
      </w:r>
      <w:r w:rsidR="005E6A59">
        <w:rPr>
          <w:rFonts w:ascii="Arial" w:eastAsiaTheme="minorEastAsia" w:hAnsi="Arial" w:cs="Arial"/>
          <w:sz w:val="22"/>
          <w:szCs w:val="22"/>
        </w:rPr>
        <w:t>5</w:t>
      </w:r>
      <w:r>
        <w:rPr>
          <w:rFonts w:ascii="Arial" w:eastAsiaTheme="minorEastAsia" w:hAnsi="Arial" w:cs="Arial"/>
          <w:sz w:val="22"/>
          <w:szCs w:val="22"/>
        </w:rPr>
        <w:t>g-</w:t>
      </w:r>
      <w:r w:rsidR="00694368">
        <w:rPr>
          <w:rFonts w:ascii="Arial" w:eastAsiaTheme="minorEastAsia" w:hAnsi="Arial" w:cs="Arial"/>
          <w:sz w:val="22"/>
          <w:szCs w:val="22"/>
        </w:rPr>
        <w:t>i</w:t>
      </w:r>
      <w:r>
        <w:rPr>
          <w:rFonts w:ascii="Arial" w:eastAsiaTheme="minorEastAsia" w:hAnsi="Arial" w:cs="Arial"/>
          <w:sz w:val="22"/>
          <w:szCs w:val="22"/>
        </w:rPr>
        <w:t xml:space="preserve">, sessions with </w:t>
      </w:r>
      <w:r w:rsidR="004B5634">
        <w:rPr>
          <w:rFonts w:ascii="Arial" w:eastAsiaTheme="minorEastAsia" w:hAnsi="Arial" w:cs="Arial"/>
          <w:sz w:val="22"/>
          <w:szCs w:val="22"/>
        </w:rPr>
        <w:t>stable population decoding performance were included</w:t>
      </w:r>
      <w:r>
        <w:rPr>
          <w:rFonts w:ascii="Arial" w:eastAsiaTheme="minorEastAsia" w:hAnsi="Arial" w:cs="Arial"/>
          <w:sz w:val="22"/>
          <w:szCs w:val="22"/>
        </w:rPr>
        <w:t xml:space="preserve"> (defined as sessions where </w:t>
      </w:r>
      <w:r w:rsidR="004B5634">
        <w:rPr>
          <w:rFonts w:ascii="Arial" w:eastAsiaTheme="minorEastAsia" w:hAnsi="Arial" w:cs="Arial"/>
          <w:sz w:val="22"/>
          <w:szCs w:val="22"/>
        </w:rPr>
        <w:t xml:space="preserve">more </w:t>
      </w:r>
      <w:r w:rsidR="00445E9C">
        <w:rPr>
          <w:rFonts w:ascii="Arial" w:eastAsiaTheme="minorEastAsia" w:hAnsi="Arial" w:cs="Arial"/>
          <w:sz w:val="22"/>
          <w:szCs w:val="22"/>
        </w:rPr>
        <w:t>than half of the target volumes</w:t>
      </w:r>
      <w:r w:rsidR="004B5634">
        <w:rPr>
          <w:rFonts w:ascii="Arial" w:eastAsiaTheme="minorEastAsia" w:hAnsi="Arial" w:cs="Arial"/>
          <w:sz w:val="22"/>
          <w:szCs w:val="22"/>
        </w:rPr>
        <w:t xml:space="preserve"> or times</w:t>
      </w:r>
      <w:r w:rsidR="00445E9C">
        <w:rPr>
          <w:rFonts w:ascii="Arial" w:eastAsiaTheme="minorEastAsia" w:hAnsi="Arial" w:cs="Arial"/>
          <w:sz w:val="22"/>
          <w:szCs w:val="22"/>
        </w:rPr>
        <w:t xml:space="preserve"> </w:t>
      </w:r>
      <w:r w:rsidR="00694368">
        <w:rPr>
          <w:rFonts w:ascii="Arial" w:eastAsiaTheme="minorEastAsia" w:hAnsi="Arial" w:cs="Arial"/>
          <w:sz w:val="22"/>
          <w:szCs w:val="22"/>
        </w:rPr>
        <w:t xml:space="preserve">elicited significant population AUC values, as determined by the bootstrap procedure described previously). </w:t>
      </w:r>
      <w:r w:rsidR="005E6A59">
        <w:rPr>
          <w:rFonts w:ascii="Arial" w:eastAsiaTheme="minorEastAsia" w:hAnsi="Arial" w:cs="Arial"/>
          <w:sz w:val="22"/>
          <w:szCs w:val="22"/>
        </w:rPr>
        <w:t>For Figure 6e-h, only neurons with noise ratios less than 100 were included in all analyses.</w:t>
      </w:r>
    </w:p>
    <w:p w14:paraId="5A3B7E02" w14:textId="375DE812" w:rsidR="00DB7221" w:rsidRDefault="00DB7221">
      <w:pPr>
        <w:rPr>
          <w:rFonts w:ascii="Arial" w:hAnsi="Arial" w:cs="Arial"/>
          <w:sz w:val="22"/>
          <w:szCs w:val="22"/>
        </w:rPr>
      </w:pPr>
      <w:r>
        <w:rPr>
          <w:rFonts w:ascii="Arial" w:hAnsi="Arial" w:cs="Arial"/>
          <w:sz w:val="22"/>
          <w:szCs w:val="22"/>
        </w:rPr>
        <w:br w:type="page"/>
      </w:r>
    </w:p>
    <w:p w14:paraId="08CD988F" w14:textId="16984A79" w:rsidR="005E6A59" w:rsidRPr="005E6A59" w:rsidRDefault="00DB7221" w:rsidP="005E6A59">
      <w:pPr>
        <w:widowControl w:val="0"/>
        <w:autoSpaceDE w:val="0"/>
        <w:autoSpaceDN w:val="0"/>
        <w:adjustRightInd w:val="0"/>
        <w:ind w:left="640" w:hanging="640"/>
        <w:rPr>
          <w:rFonts w:ascii="Arial" w:hAnsi="Arial" w:cs="Arial"/>
          <w:noProof/>
          <w:sz w:val="22"/>
        </w:rPr>
      </w:pPr>
      <w:r>
        <w:rPr>
          <w:rFonts w:ascii="Arial" w:eastAsiaTheme="minorEastAsia" w:hAnsi="Arial" w:cs="Arial"/>
          <w:sz w:val="22"/>
          <w:szCs w:val="22"/>
        </w:rPr>
        <w:lastRenderedPageBreak/>
        <w:fldChar w:fldCharType="begin" w:fldLock="1"/>
      </w:r>
      <w:r>
        <w:rPr>
          <w:rFonts w:ascii="Arial" w:eastAsiaTheme="minorEastAsia" w:hAnsi="Arial" w:cs="Arial"/>
          <w:sz w:val="22"/>
          <w:szCs w:val="22"/>
        </w:rPr>
        <w:instrText xml:space="preserve">ADDIN Mendeley Bibliography CSL_BIBLIOGRAPHY </w:instrText>
      </w:r>
      <w:r>
        <w:rPr>
          <w:rFonts w:ascii="Arial" w:eastAsiaTheme="minorEastAsia" w:hAnsi="Arial" w:cs="Arial"/>
          <w:sz w:val="22"/>
          <w:szCs w:val="22"/>
        </w:rPr>
        <w:fldChar w:fldCharType="separate"/>
      </w:r>
      <w:r w:rsidR="005E6A59" w:rsidRPr="005E6A59">
        <w:rPr>
          <w:rFonts w:ascii="Arial" w:hAnsi="Arial" w:cs="Arial"/>
          <w:noProof/>
          <w:sz w:val="22"/>
        </w:rPr>
        <w:t>1.</w:t>
      </w:r>
      <w:r w:rsidR="005E6A59" w:rsidRPr="005E6A59">
        <w:rPr>
          <w:rFonts w:ascii="Arial" w:hAnsi="Arial" w:cs="Arial"/>
          <w:noProof/>
          <w:sz w:val="22"/>
        </w:rPr>
        <w:tab/>
        <w:t xml:space="preserve">Barlow, H. B. Possible principles underlying the transformations of sensory messages. in </w:t>
      </w:r>
      <w:r w:rsidR="005E6A59" w:rsidRPr="005E6A59">
        <w:rPr>
          <w:rFonts w:ascii="Arial" w:hAnsi="Arial" w:cs="Arial"/>
          <w:i/>
          <w:iCs/>
          <w:noProof/>
          <w:sz w:val="22"/>
        </w:rPr>
        <w:t>Sensory communication</w:t>
      </w:r>
      <w:r w:rsidR="005E6A59" w:rsidRPr="005E6A59">
        <w:rPr>
          <w:rFonts w:ascii="Arial" w:hAnsi="Arial" w:cs="Arial"/>
          <w:noProof/>
          <w:sz w:val="22"/>
        </w:rPr>
        <w:t xml:space="preserve"> </w:t>
      </w:r>
      <w:r w:rsidR="005E6A59" w:rsidRPr="005E6A59">
        <w:rPr>
          <w:rFonts w:ascii="Arial" w:hAnsi="Arial" w:cs="Arial"/>
          <w:b/>
          <w:bCs/>
          <w:noProof/>
          <w:sz w:val="22"/>
        </w:rPr>
        <w:t>6</w:t>
      </w:r>
      <w:r w:rsidR="005E6A59" w:rsidRPr="005E6A59">
        <w:rPr>
          <w:rFonts w:ascii="Arial" w:hAnsi="Arial" w:cs="Arial"/>
          <w:noProof/>
          <w:sz w:val="22"/>
        </w:rPr>
        <w:t>, 57–58 (1961).</w:t>
      </w:r>
    </w:p>
    <w:p w14:paraId="52625C92"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2.</w:t>
      </w:r>
      <w:r w:rsidRPr="005E6A59">
        <w:rPr>
          <w:rFonts w:ascii="Arial" w:hAnsi="Arial" w:cs="Arial"/>
          <w:noProof/>
          <w:sz w:val="22"/>
        </w:rPr>
        <w:tab/>
        <w:t xml:space="preserve">Brenner, N., Bialek, W. &amp; De Ruyter Van Steveninck, R. Adaptive rescaling maximizes information transmission.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26</w:t>
      </w:r>
      <w:r w:rsidRPr="005E6A59">
        <w:rPr>
          <w:rFonts w:ascii="Arial" w:hAnsi="Arial" w:cs="Arial"/>
          <w:noProof/>
          <w:sz w:val="22"/>
        </w:rPr>
        <w:t>, 695–702 (2000).</w:t>
      </w:r>
    </w:p>
    <w:p w14:paraId="228636D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3.</w:t>
      </w:r>
      <w:r w:rsidRPr="005E6A59">
        <w:rPr>
          <w:rFonts w:ascii="Arial" w:hAnsi="Arial" w:cs="Arial"/>
          <w:noProof/>
          <w:sz w:val="22"/>
        </w:rPr>
        <w:tab/>
        <w:t xml:space="preserve">Bharioke, A. &amp; Chklovskii, D. B. Automatic Adaptation to Fast Input Changes in a Time-Invariant Neural Circuit. </w:t>
      </w:r>
      <w:r w:rsidRPr="005E6A59">
        <w:rPr>
          <w:rFonts w:ascii="Arial" w:hAnsi="Arial" w:cs="Arial"/>
          <w:i/>
          <w:iCs/>
          <w:noProof/>
          <w:sz w:val="22"/>
        </w:rPr>
        <w:t>PLoS Comput Biol</w:t>
      </w:r>
      <w:r w:rsidRPr="005E6A59">
        <w:rPr>
          <w:rFonts w:ascii="Arial" w:hAnsi="Arial" w:cs="Arial"/>
          <w:noProof/>
          <w:sz w:val="22"/>
        </w:rPr>
        <w:t xml:space="preserve"> </w:t>
      </w:r>
      <w:r w:rsidRPr="005E6A59">
        <w:rPr>
          <w:rFonts w:ascii="Arial" w:hAnsi="Arial" w:cs="Arial"/>
          <w:b/>
          <w:bCs/>
          <w:noProof/>
          <w:sz w:val="22"/>
        </w:rPr>
        <w:t>11</w:t>
      </w:r>
      <w:r w:rsidRPr="005E6A59">
        <w:rPr>
          <w:rFonts w:ascii="Arial" w:hAnsi="Arial" w:cs="Arial"/>
          <w:noProof/>
          <w:sz w:val="22"/>
        </w:rPr>
        <w:t>, 1004315 (2015).</w:t>
      </w:r>
    </w:p>
    <w:p w14:paraId="11F29BDE"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4.</w:t>
      </w:r>
      <w:r w:rsidRPr="005E6A59">
        <w:rPr>
          <w:rFonts w:ascii="Arial" w:hAnsi="Arial" w:cs="Arial"/>
          <w:noProof/>
          <w:sz w:val="22"/>
        </w:rPr>
        <w:tab/>
        <w:t xml:space="preserve">Borst, A. &amp; Theunissen, F. E. Information theory and neural coding. </w:t>
      </w:r>
      <w:r w:rsidRPr="005E6A59">
        <w:rPr>
          <w:rFonts w:ascii="Arial" w:hAnsi="Arial" w:cs="Arial"/>
          <w:i/>
          <w:iCs/>
          <w:noProof/>
          <w:sz w:val="22"/>
        </w:rPr>
        <w:t>Nature Neuroscience</w:t>
      </w:r>
      <w:r w:rsidRPr="005E6A59">
        <w:rPr>
          <w:rFonts w:ascii="Arial" w:hAnsi="Arial" w:cs="Arial"/>
          <w:noProof/>
          <w:sz w:val="22"/>
        </w:rPr>
        <w:t xml:space="preserve"> </w:t>
      </w:r>
      <w:r w:rsidRPr="005E6A59">
        <w:rPr>
          <w:rFonts w:ascii="Arial" w:hAnsi="Arial" w:cs="Arial"/>
          <w:b/>
          <w:bCs/>
          <w:noProof/>
          <w:sz w:val="22"/>
        </w:rPr>
        <w:t>2</w:t>
      </w:r>
      <w:r w:rsidRPr="005E6A59">
        <w:rPr>
          <w:rFonts w:ascii="Arial" w:hAnsi="Arial" w:cs="Arial"/>
          <w:noProof/>
          <w:sz w:val="22"/>
        </w:rPr>
        <w:t>, 947–957 (1999).</w:t>
      </w:r>
    </w:p>
    <w:p w14:paraId="23524B3F"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5.</w:t>
      </w:r>
      <w:r w:rsidRPr="005E6A59">
        <w:rPr>
          <w:rFonts w:ascii="Arial" w:hAnsi="Arial" w:cs="Arial"/>
          <w:noProof/>
          <w:sz w:val="22"/>
        </w:rPr>
        <w:tab/>
        <w:t xml:space="preserve">Maravall, M., Petersen, R. S., Fairhall, A. L., Arabzadeh, E. &amp; Diamond, M. E. Shifts in Coding Properties and Maintenance of Information Transmission during Adaptation in Barrel Cortex. </w:t>
      </w:r>
      <w:r w:rsidRPr="005E6A59">
        <w:rPr>
          <w:rFonts w:ascii="Arial" w:hAnsi="Arial" w:cs="Arial"/>
          <w:i/>
          <w:iCs/>
          <w:noProof/>
          <w:sz w:val="22"/>
        </w:rPr>
        <w:t>PLoS Biol.</w:t>
      </w:r>
      <w:r w:rsidRPr="005E6A59">
        <w:rPr>
          <w:rFonts w:ascii="Arial" w:hAnsi="Arial" w:cs="Arial"/>
          <w:noProof/>
          <w:sz w:val="22"/>
        </w:rPr>
        <w:t xml:space="preserve"> </w:t>
      </w:r>
      <w:r w:rsidRPr="005E6A59">
        <w:rPr>
          <w:rFonts w:ascii="Arial" w:hAnsi="Arial" w:cs="Arial"/>
          <w:b/>
          <w:bCs/>
          <w:noProof/>
          <w:sz w:val="22"/>
        </w:rPr>
        <w:t>5</w:t>
      </w:r>
      <w:r w:rsidRPr="005E6A59">
        <w:rPr>
          <w:rFonts w:ascii="Arial" w:hAnsi="Arial" w:cs="Arial"/>
          <w:noProof/>
          <w:sz w:val="22"/>
        </w:rPr>
        <w:t>, e19 (2007).</w:t>
      </w:r>
    </w:p>
    <w:p w14:paraId="271D8130"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6.</w:t>
      </w:r>
      <w:r w:rsidRPr="005E6A59">
        <w:rPr>
          <w:rFonts w:ascii="Arial" w:hAnsi="Arial" w:cs="Arial"/>
          <w:noProof/>
          <w:sz w:val="22"/>
        </w:rPr>
        <w:tab/>
        <w:t xml:space="preserve">Baccus, S. A. &amp; Meister, M. Fast and slow contrast adaptation in retinal circuitry.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36</w:t>
      </w:r>
      <w:r w:rsidRPr="005E6A59">
        <w:rPr>
          <w:rFonts w:ascii="Arial" w:hAnsi="Arial" w:cs="Arial"/>
          <w:noProof/>
          <w:sz w:val="22"/>
        </w:rPr>
        <w:t>, 909–919 (2002).</w:t>
      </w:r>
    </w:p>
    <w:p w14:paraId="31F1C4FD"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7.</w:t>
      </w:r>
      <w:r w:rsidRPr="005E6A59">
        <w:rPr>
          <w:rFonts w:ascii="Arial" w:hAnsi="Arial" w:cs="Arial"/>
          <w:noProof/>
          <w:sz w:val="22"/>
        </w:rPr>
        <w:tab/>
        <w:t xml:space="preserve">Gutnisky, D. A. &amp; Dragoi, V. Adaptive coding of visual information in neural populations. </w:t>
      </w:r>
      <w:r w:rsidRPr="005E6A59">
        <w:rPr>
          <w:rFonts w:ascii="Arial" w:hAnsi="Arial" w:cs="Arial"/>
          <w:i/>
          <w:iCs/>
          <w:noProof/>
          <w:sz w:val="22"/>
        </w:rPr>
        <w:t>Nature</w:t>
      </w:r>
      <w:r w:rsidRPr="005E6A59">
        <w:rPr>
          <w:rFonts w:ascii="Arial" w:hAnsi="Arial" w:cs="Arial"/>
          <w:noProof/>
          <w:sz w:val="22"/>
        </w:rPr>
        <w:t xml:space="preserve"> </w:t>
      </w:r>
      <w:r w:rsidRPr="005E6A59">
        <w:rPr>
          <w:rFonts w:ascii="Arial" w:hAnsi="Arial" w:cs="Arial"/>
          <w:b/>
          <w:bCs/>
          <w:noProof/>
          <w:sz w:val="22"/>
        </w:rPr>
        <w:t>452</w:t>
      </w:r>
      <w:r w:rsidRPr="005E6A59">
        <w:rPr>
          <w:rFonts w:ascii="Arial" w:hAnsi="Arial" w:cs="Arial"/>
          <w:noProof/>
          <w:sz w:val="22"/>
        </w:rPr>
        <w:t>, 220–224 (2008).</w:t>
      </w:r>
    </w:p>
    <w:p w14:paraId="231EDA61"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8.</w:t>
      </w:r>
      <w:r w:rsidRPr="005E6A59">
        <w:rPr>
          <w:rFonts w:ascii="Arial" w:hAnsi="Arial" w:cs="Arial"/>
          <w:noProof/>
          <w:sz w:val="22"/>
        </w:rPr>
        <w:tab/>
        <w:t xml:space="preserve">Clemens, J., Ozeri-Engelhard, N. &amp; Murthy, M. Fast intensity adaptation enhances the encoding of sound in Drosophila. </w:t>
      </w:r>
      <w:r w:rsidRPr="005E6A59">
        <w:rPr>
          <w:rFonts w:ascii="Arial" w:hAnsi="Arial" w:cs="Arial"/>
          <w:i/>
          <w:iCs/>
          <w:noProof/>
          <w:sz w:val="22"/>
        </w:rPr>
        <w:t>Nat. Commun.</w:t>
      </w:r>
      <w:r w:rsidRPr="005E6A59">
        <w:rPr>
          <w:rFonts w:ascii="Arial" w:hAnsi="Arial" w:cs="Arial"/>
          <w:noProof/>
          <w:sz w:val="22"/>
        </w:rPr>
        <w:t xml:space="preserve"> </w:t>
      </w:r>
      <w:r w:rsidRPr="005E6A59">
        <w:rPr>
          <w:rFonts w:ascii="Arial" w:hAnsi="Arial" w:cs="Arial"/>
          <w:b/>
          <w:bCs/>
          <w:noProof/>
          <w:sz w:val="22"/>
        </w:rPr>
        <w:t>9</w:t>
      </w:r>
      <w:r w:rsidRPr="005E6A59">
        <w:rPr>
          <w:rFonts w:ascii="Arial" w:hAnsi="Arial" w:cs="Arial"/>
          <w:noProof/>
          <w:sz w:val="22"/>
        </w:rPr>
        <w:t>, 1–15 (2018).</w:t>
      </w:r>
    </w:p>
    <w:p w14:paraId="71AC851D"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9.</w:t>
      </w:r>
      <w:r w:rsidRPr="005E6A59">
        <w:rPr>
          <w:rFonts w:ascii="Arial" w:hAnsi="Arial" w:cs="Arial"/>
          <w:noProof/>
          <w:sz w:val="22"/>
        </w:rPr>
        <w:tab/>
        <w:t xml:space="preserve">Clarke, S. E., Longtin, A. &amp; Maler, L. Contrast coding in the electrosensory system: Parallels with visual computation. </w:t>
      </w:r>
      <w:r w:rsidRPr="005E6A59">
        <w:rPr>
          <w:rFonts w:ascii="Arial" w:hAnsi="Arial" w:cs="Arial"/>
          <w:i/>
          <w:iCs/>
          <w:noProof/>
          <w:sz w:val="22"/>
        </w:rPr>
        <w:t>Nature Reviews Neuroscience</w:t>
      </w:r>
      <w:r w:rsidRPr="005E6A59">
        <w:rPr>
          <w:rFonts w:ascii="Arial" w:hAnsi="Arial" w:cs="Arial"/>
          <w:noProof/>
          <w:sz w:val="22"/>
        </w:rPr>
        <w:t xml:space="preserve"> </w:t>
      </w:r>
      <w:r w:rsidRPr="005E6A59">
        <w:rPr>
          <w:rFonts w:ascii="Arial" w:hAnsi="Arial" w:cs="Arial"/>
          <w:b/>
          <w:bCs/>
          <w:noProof/>
          <w:sz w:val="22"/>
        </w:rPr>
        <w:t>16</w:t>
      </w:r>
      <w:r w:rsidRPr="005E6A59">
        <w:rPr>
          <w:rFonts w:ascii="Arial" w:hAnsi="Arial" w:cs="Arial"/>
          <w:noProof/>
          <w:sz w:val="22"/>
        </w:rPr>
        <w:t>, 733–744 (2015).</w:t>
      </w:r>
    </w:p>
    <w:p w14:paraId="027BAD7D"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10.</w:t>
      </w:r>
      <w:r w:rsidRPr="005E6A59">
        <w:rPr>
          <w:rFonts w:ascii="Arial" w:hAnsi="Arial" w:cs="Arial"/>
          <w:noProof/>
          <w:sz w:val="22"/>
        </w:rPr>
        <w:tab/>
        <w:t xml:space="preserve">Dahmen, J. C., Keating, P., Nodal, F. R., Schulz, A. L. &amp; King, A. J. Adaptation to Stimulus Statistics in the Perception and Neural Representation of Auditory Space.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66</w:t>
      </w:r>
      <w:r w:rsidRPr="005E6A59">
        <w:rPr>
          <w:rFonts w:ascii="Arial" w:hAnsi="Arial" w:cs="Arial"/>
          <w:noProof/>
          <w:sz w:val="22"/>
        </w:rPr>
        <w:t>, 937–948 (2010).</w:t>
      </w:r>
    </w:p>
    <w:p w14:paraId="5DBB42F0"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11.</w:t>
      </w:r>
      <w:r w:rsidRPr="005E6A59">
        <w:rPr>
          <w:rFonts w:ascii="Arial" w:hAnsi="Arial" w:cs="Arial"/>
          <w:noProof/>
          <w:sz w:val="22"/>
        </w:rPr>
        <w:tab/>
        <w:t xml:space="preserve">Wen, B., Wang, G. I., Dean, I. &amp; Delgutte, B. Time course of dynamic range adaptation in the auditory nerve. </w:t>
      </w:r>
      <w:r w:rsidRPr="005E6A59">
        <w:rPr>
          <w:rFonts w:ascii="Arial" w:hAnsi="Arial" w:cs="Arial"/>
          <w:i/>
          <w:iCs/>
          <w:noProof/>
          <w:sz w:val="22"/>
        </w:rPr>
        <w:t>J. Neurophysiol.</w:t>
      </w:r>
      <w:r w:rsidRPr="005E6A59">
        <w:rPr>
          <w:rFonts w:ascii="Arial" w:hAnsi="Arial" w:cs="Arial"/>
          <w:noProof/>
          <w:sz w:val="22"/>
        </w:rPr>
        <w:t xml:space="preserve"> </w:t>
      </w:r>
      <w:r w:rsidRPr="005E6A59">
        <w:rPr>
          <w:rFonts w:ascii="Arial" w:hAnsi="Arial" w:cs="Arial"/>
          <w:b/>
          <w:bCs/>
          <w:noProof/>
          <w:sz w:val="22"/>
        </w:rPr>
        <w:t>108</w:t>
      </w:r>
      <w:r w:rsidRPr="005E6A59">
        <w:rPr>
          <w:rFonts w:ascii="Arial" w:hAnsi="Arial" w:cs="Arial"/>
          <w:noProof/>
          <w:sz w:val="22"/>
        </w:rPr>
        <w:t>, 69–82 (2012).</w:t>
      </w:r>
    </w:p>
    <w:p w14:paraId="7403E9AC"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12.</w:t>
      </w:r>
      <w:r w:rsidRPr="005E6A59">
        <w:rPr>
          <w:rFonts w:ascii="Arial" w:hAnsi="Arial" w:cs="Arial"/>
          <w:noProof/>
          <w:sz w:val="22"/>
        </w:rPr>
        <w:tab/>
        <w:t xml:space="preserve">Dean, I., Harper, N. S. &amp; McAlpine, D. Neural population coding of sound level adapts to stimulus statistics. </w:t>
      </w:r>
      <w:r w:rsidRPr="005E6A59">
        <w:rPr>
          <w:rFonts w:ascii="Arial" w:hAnsi="Arial" w:cs="Arial"/>
          <w:i/>
          <w:iCs/>
          <w:noProof/>
          <w:sz w:val="22"/>
        </w:rPr>
        <w:t>Nat. Neurosci.</w:t>
      </w:r>
      <w:r w:rsidRPr="005E6A59">
        <w:rPr>
          <w:rFonts w:ascii="Arial" w:hAnsi="Arial" w:cs="Arial"/>
          <w:noProof/>
          <w:sz w:val="22"/>
        </w:rPr>
        <w:t xml:space="preserve"> </w:t>
      </w:r>
      <w:r w:rsidRPr="005E6A59">
        <w:rPr>
          <w:rFonts w:ascii="Arial" w:hAnsi="Arial" w:cs="Arial"/>
          <w:b/>
          <w:bCs/>
          <w:noProof/>
          <w:sz w:val="22"/>
        </w:rPr>
        <w:t>8</w:t>
      </w:r>
      <w:r w:rsidRPr="005E6A59">
        <w:rPr>
          <w:rFonts w:ascii="Arial" w:hAnsi="Arial" w:cs="Arial"/>
          <w:noProof/>
          <w:sz w:val="22"/>
        </w:rPr>
        <w:t>, 1684–1689 (2005).</w:t>
      </w:r>
    </w:p>
    <w:p w14:paraId="55285F53"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13.</w:t>
      </w:r>
      <w:r w:rsidRPr="005E6A59">
        <w:rPr>
          <w:rFonts w:ascii="Arial" w:hAnsi="Arial" w:cs="Arial"/>
          <w:noProof/>
          <w:sz w:val="22"/>
        </w:rPr>
        <w:tab/>
        <w:t xml:space="preserve">Wen, B., Wang, G. I., Dean, I. &amp; Delgutte, B. Dynamic range adaptation to sound level statistics in the auditory nerve. </w:t>
      </w:r>
      <w:r w:rsidRPr="005E6A59">
        <w:rPr>
          <w:rFonts w:ascii="Arial" w:hAnsi="Arial" w:cs="Arial"/>
          <w:i/>
          <w:iCs/>
          <w:noProof/>
          <w:sz w:val="22"/>
        </w:rPr>
        <w:t>J. Neurosci.</w:t>
      </w:r>
      <w:r w:rsidRPr="005E6A59">
        <w:rPr>
          <w:rFonts w:ascii="Arial" w:hAnsi="Arial" w:cs="Arial"/>
          <w:noProof/>
          <w:sz w:val="22"/>
        </w:rPr>
        <w:t xml:space="preserve"> </w:t>
      </w:r>
      <w:r w:rsidRPr="005E6A59">
        <w:rPr>
          <w:rFonts w:ascii="Arial" w:hAnsi="Arial" w:cs="Arial"/>
          <w:b/>
          <w:bCs/>
          <w:noProof/>
          <w:sz w:val="22"/>
        </w:rPr>
        <w:t>29</w:t>
      </w:r>
      <w:r w:rsidRPr="005E6A59">
        <w:rPr>
          <w:rFonts w:ascii="Arial" w:hAnsi="Arial" w:cs="Arial"/>
          <w:noProof/>
          <w:sz w:val="22"/>
        </w:rPr>
        <w:t>, 13797–13808 (2009).</w:t>
      </w:r>
    </w:p>
    <w:p w14:paraId="08DDC61A"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14.</w:t>
      </w:r>
      <w:r w:rsidRPr="005E6A59">
        <w:rPr>
          <w:rFonts w:ascii="Arial" w:hAnsi="Arial" w:cs="Arial"/>
          <w:noProof/>
          <w:sz w:val="22"/>
        </w:rPr>
        <w:tab/>
        <w:t xml:space="preserve">Rabinowitz, N. C., Willmore, B. D. B., Schnupp, J. W. H. &amp; King, A. J. Contrast Gain Control in Auditory Cortex.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70</w:t>
      </w:r>
      <w:r w:rsidRPr="005E6A59">
        <w:rPr>
          <w:rFonts w:ascii="Arial" w:hAnsi="Arial" w:cs="Arial"/>
          <w:noProof/>
          <w:sz w:val="22"/>
        </w:rPr>
        <w:t>, 1178–1191 (2011).</w:t>
      </w:r>
    </w:p>
    <w:p w14:paraId="3F0589D8"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15.</w:t>
      </w:r>
      <w:r w:rsidRPr="005E6A59">
        <w:rPr>
          <w:rFonts w:ascii="Arial" w:hAnsi="Arial" w:cs="Arial"/>
          <w:noProof/>
          <w:sz w:val="22"/>
        </w:rPr>
        <w:tab/>
        <w:t xml:space="preserve">Rabinowitz, N. C., Willmore, B. D. B., King, A. J. &amp; Schnupp, J. W. H. Constructing Noise-Invariant Representations of Sound in the Auditory Pathway. </w:t>
      </w:r>
      <w:r w:rsidRPr="005E6A59">
        <w:rPr>
          <w:rFonts w:ascii="Arial" w:hAnsi="Arial" w:cs="Arial"/>
          <w:i/>
          <w:iCs/>
          <w:noProof/>
          <w:sz w:val="22"/>
        </w:rPr>
        <w:t>PLoS Biol.</w:t>
      </w:r>
      <w:r w:rsidRPr="005E6A59">
        <w:rPr>
          <w:rFonts w:ascii="Arial" w:hAnsi="Arial" w:cs="Arial"/>
          <w:noProof/>
          <w:sz w:val="22"/>
        </w:rPr>
        <w:t xml:space="preserve"> </w:t>
      </w:r>
      <w:r w:rsidRPr="005E6A59">
        <w:rPr>
          <w:rFonts w:ascii="Arial" w:hAnsi="Arial" w:cs="Arial"/>
          <w:b/>
          <w:bCs/>
          <w:noProof/>
          <w:sz w:val="22"/>
        </w:rPr>
        <w:t>11</w:t>
      </w:r>
      <w:r w:rsidRPr="005E6A59">
        <w:rPr>
          <w:rFonts w:ascii="Arial" w:hAnsi="Arial" w:cs="Arial"/>
          <w:noProof/>
          <w:sz w:val="22"/>
        </w:rPr>
        <w:t>, e1001710 (2013).</w:t>
      </w:r>
    </w:p>
    <w:p w14:paraId="5285F85D"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16.</w:t>
      </w:r>
      <w:r w:rsidRPr="005E6A59">
        <w:rPr>
          <w:rFonts w:ascii="Arial" w:hAnsi="Arial" w:cs="Arial"/>
          <w:noProof/>
          <w:sz w:val="22"/>
        </w:rPr>
        <w:tab/>
        <w:t xml:space="preserve">Willmore, B. D. B., Cooke, J. E. &amp; King, A. J. Hearing in noisy environments: noise invariance and contrast gain control. </w:t>
      </w:r>
      <w:r w:rsidRPr="005E6A59">
        <w:rPr>
          <w:rFonts w:ascii="Arial" w:hAnsi="Arial" w:cs="Arial"/>
          <w:i/>
          <w:iCs/>
          <w:noProof/>
          <w:sz w:val="22"/>
        </w:rPr>
        <w:t>J. Physiol.</w:t>
      </w:r>
      <w:r w:rsidRPr="005E6A59">
        <w:rPr>
          <w:rFonts w:ascii="Arial" w:hAnsi="Arial" w:cs="Arial"/>
          <w:noProof/>
          <w:sz w:val="22"/>
        </w:rPr>
        <w:t xml:space="preserve"> </w:t>
      </w:r>
      <w:r w:rsidRPr="005E6A59">
        <w:rPr>
          <w:rFonts w:ascii="Arial" w:hAnsi="Arial" w:cs="Arial"/>
          <w:b/>
          <w:bCs/>
          <w:noProof/>
          <w:sz w:val="22"/>
        </w:rPr>
        <w:t>592</w:t>
      </w:r>
      <w:r w:rsidRPr="005E6A59">
        <w:rPr>
          <w:rFonts w:ascii="Arial" w:hAnsi="Arial" w:cs="Arial"/>
          <w:noProof/>
          <w:sz w:val="22"/>
        </w:rPr>
        <w:t>, 3371–3381 (2014).</w:t>
      </w:r>
    </w:p>
    <w:p w14:paraId="7895D9E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17.</w:t>
      </w:r>
      <w:r w:rsidRPr="005E6A59">
        <w:rPr>
          <w:rFonts w:ascii="Arial" w:hAnsi="Arial" w:cs="Arial"/>
          <w:noProof/>
          <w:sz w:val="22"/>
        </w:rPr>
        <w:tab/>
        <w:t xml:space="preserve">Cooke, J. E., King, A. J., Willmore, B. D. B. &amp; Schnupp, J. W. H. Contrast gain control in mouse auditory cortex. </w:t>
      </w:r>
      <w:r w:rsidRPr="005E6A59">
        <w:rPr>
          <w:rFonts w:ascii="Arial" w:hAnsi="Arial" w:cs="Arial"/>
          <w:i/>
          <w:iCs/>
          <w:noProof/>
          <w:sz w:val="22"/>
        </w:rPr>
        <w:t>J. Neurophysiol.</w:t>
      </w:r>
      <w:r w:rsidRPr="005E6A59">
        <w:rPr>
          <w:rFonts w:ascii="Arial" w:hAnsi="Arial" w:cs="Arial"/>
          <w:noProof/>
          <w:sz w:val="22"/>
        </w:rPr>
        <w:t xml:space="preserve"> </w:t>
      </w:r>
      <w:r w:rsidRPr="005E6A59">
        <w:rPr>
          <w:rFonts w:ascii="Arial" w:hAnsi="Arial" w:cs="Arial"/>
          <w:b/>
          <w:bCs/>
          <w:noProof/>
          <w:sz w:val="22"/>
        </w:rPr>
        <w:t>120</w:t>
      </w:r>
      <w:r w:rsidRPr="005E6A59">
        <w:rPr>
          <w:rFonts w:ascii="Arial" w:hAnsi="Arial" w:cs="Arial"/>
          <w:noProof/>
          <w:sz w:val="22"/>
        </w:rPr>
        <w:t>, 1872–1884 (2018).</w:t>
      </w:r>
    </w:p>
    <w:p w14:paraId="27D5761F"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18.</w:t>
      </w:r>
      <w:r w:rsidRPr="005E6A59">
        <w:rPr>
          <w:rFonts w:ascii="Arial" w:hAnsi="Arial" w:cs="Arial"/>
          <w:noProof/>
          <w:sz w:val="22"/>
        </w:rPr>
        <w:tab/>
        <w:t xml:space="preserve">Cooke, J. E. </w:t>
      </w:r>
      <w:r w:rsidRPr="005E6A59">
        <w:rPr>
          <w:rFonts w:ascii="Arial" w:hAnsi="Arial" w:cs="Arial"/>
          <w:i/>
          <w:iCs/>
          <w:noProof/>
          <w:sz w:val="22"/>
        </w:rPr>
        <w:t>et al.</w:t>
      </w:r>
      <w:r w:rsidRPr="005E6A59">
        <w:rPr>
          <w:rFonts w:ascii="Arial" w:hAnsi="Arial" w:cs="Arial"/>
          <w:noProof/>
          <w:sz w:val="22"/>
        </w:rPr>
        <w:t xml:space="preserve"> Contrast gain control occurs independently of both parvalbumin-positive interneuron activity and shunting inhibition in auditory cortex. </w:t>
      </w:r>
      <w:r w:rsidRPr="005E6A59">
        <w:rPr>
          <w:rFonts w:ascii="Arial" w:hAnsi="Arial" w:cs="Arial"/>
          <w:i/>
          <w:iCs/>
          <w:noProof/>
          <w:sz w:val="22"/>
        </w:rPr>
        <w:t>J. Neurophysiol.</w:t>
      </w:r>
      <w:r w:rsidRPr="005E6A59">
        <w:rPr>
          <w:rFonts w:ascii="Arial" w:hAnsi="Arial" w:cs="Arial"/>
          <w:noProof/>
          <w:sz w:val="22"/>
        </w:rPr>
        <w:t xml:space="preserve"> </w:t>
      </w:r>
      <w:r w:rsidRPr="005E6A59">
        <w:rPr>
          <w:rFonts w:ascii="Arial" w:hAnsi="Arial" w:cs="Arial"/>
          <w:b/>
          <w:bCs/>
          <w:noProof/>
          <w:sz w:val="22"/>
        </w:rPr>
        <w:t>123</w:t>
      </w:r>
      <w:r w:rsidRPr="005E6A59">
        <w:rPr>
          <w:rFonts w:ascii="Arial" w:hAnsi="Arial" w:cs="Arial"/>
          <w:noProof/>
          <w:sz w:val="22"/>
        </w:rPr>
        <w:t>, 1536–1551 (2020).</w:t>
      </w:r>
    </w:p>
    <w:p w14:paraId="432138D6"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19.</w:t>
      </w:r>
      <w:r w:rsidRPr="005E6A59">
        <w:rPr>
          <w:rFonts w:ascii="Arial" w:hAnsi="Arial" w:cs="Arial"/>
          <w:noProof/>
          <w:sz w:val="22"/>
        </w:rPr>
        <w:tab/>
        <w:t xml:space="preserve">DeWeese, M. &amp; Zador, A. Asymmetric Dynamics in Optimal Variance Adaptation. </w:t>
      </w:r>
      <w:r w:rsidRPr="005E6A59">
        <w:rPr>
          <w:rFonts w:ascii="Arial" w:hAnsi="Arial" w:cs="Arial"/>
          <w:i/>
          <w:iCs/>
          <w:noProof/>
          <w:sz w:val="22"/>
        </w:rPr>
        <w:t>Neural Comput.</w:t>
      </w:r>
      <w:r w:rsidRPr="005E6A59">
        <w:rPr>
          <w:rFonts w:ascii="Arial" w:hAnsi="Arial" w:cs="Arial"/>
          <w:noProof/>
          <w:sz w:val="22"/>
        </w:rPr>
        <w:t xml:space="preserve"> </w:t>
      </w:r>
      <w:r w:rsidRPr="005E6A59">
        <w:rPr>
          <w:rFonts w:ascii="Arial" w:hAnsi="Arial" w:cs="Arial"/>
          <w:b/>
          <w:bCs/>
          <w:noProof/>
          <w:sz w:val="22"/>
        </w:rPr>
        <w:t>10</w:t>
      </w:r>
      <w:r w:rsidRPr="005E6A59">
        <w:rPr>
          <w:rFonts w:ascii="Arial" w:hAnsi="Arial" w:cs="Arial"/>
          <w:noProof/>
          <w:sz w:val="22"/>
        </w:rPr>
        <w:t>, 1179–1202 (1998).</w:t>
      </w:r>
    </w:p>
    <w:p w14:paraId="6C8E3EB5"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20.</w:t>
      </w:r>
      <w:r w:rsidRPr="005E6A59">
        <w:rPr>
          <w:rFonts w:ascii="Arial" w:hAnsi="Arial" w:cs="Arial"/>
          <w:noProof/>
          <w:sz w:val="22"/>
        </w:rPr>
        <w:tab/>
        <w:t xml:space="preserve">Młynarski, W. F. &amp; Hermundstad, A. M. Adaptive coding for dynamic sensory inference. </w:t>
      </w:r>
      <w:r w:rsidRPr="005E6A59">
        <w:rPr>
          <w:rFonts w:ascii="Arial" w:hAnsi="Arial" w:cs="Arial"/>
          <w:i/>
          <w:iCs/>
          <w:noProof/>
          <w:sz w:val="22"/>
        </w:rPr>
        <w:t>Elife</w:t>
      </w:r>
      <w:r w:rsidRPr="005E6A59">
        <w:rPr>
          <w:rFonts w:ascii="Arial" w:hAnsi="Arial" w:cs="Arial"/>
          <w:noProof/>
          <w:sz w:val="22"/>
        </w:rPr>
        <w:t xml:space="preserve"> </w:t>
      </w:r>
      <w:r w:rsidRPr="005E6A59">
        <w:rPr>
          <w:rFonts w:ascii="Arial" w:hAnsi="Arial" w:cs="Arial"/>
          <w:b/>
          <w:bCs/>
          <w:noProof/>
          <w:sz w:val="22"/>
        </w:rPr>
        <w:t>7</w:t>
      </w:r>
      <w:r w:rsidRPr="005E6A59">
        <w:rPr>
          <w:rFonts w:ascii="Arial" w:hAnsi="Arial" w:cs="Arial"/>
          <w:noProof/>
          <w:sz w:val="22"/>
        </w:rPr>
        <w:t>, (2018).</w:t>
      </w:r>
    </w:p>
    <w:p w14:paraId="2808A535"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21.</w:t>
      </w:r>
      <w:r w:rsidRPr="005E6A59">
        <w:rPr>
          <w:rFonts w:ascii="Arial" w:hAnsi="Arial" w:cs="Arial"/>
          <w:noProof/>
          <w:sz w:val="22"/>
        </w:rPr>
        <w:tab/>
        <w:t xml:space="preserve">Młynarski, W., Hledík, M., Sokolowski, T. R. &amp; Tkačik, G. Statistical analysis and optimality of neural systems.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109</w:t>
      </w:r>
      <w:r w:rsidRPr="005E6A59">
        <w:rPr>
          <w:rFonts w:ascii="Arial" w:hAnsi="Arial" w:cs="Arial"/>
          <w:noProof/>
          <w:sz w:val="22"/>
        </w:rPr>
        <w:t>, 1227-1241.e5 (2021).</w:t>
      </w:r>
    </w:p>
    <w:p w14:paraId="6EB6BB0B"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22.</w:t>
      </w:r>
      <w:r w:rsidRPr="005E6A59">
        <w:rPr>
          <w:rFonts w:ascii="Arial" w:hAnsi="Arial" w:cs="Arial"/>
          <w:noProof/>
          <w:sz w:val="22"/>
        </w:rPr>
        <w:tab/>
        <w:t xml:space="preserve">Młynarski, W. F. &amp; Hermundstad, A. M. </w:t>
      </w:r>
      <w:r w:rsidRPr="005E6A59">
        <w:rPr>
          <w:rFonts w:ascii="Arial" w:hAnsi="Arial" w:cs="Arial"/>
          <w:i/>
          <w:iCs/>
          <w:noProof/>
          <w:sz w:val="22"/>
        </w:rPr>
        <w:t>Efficient and adaptive sensory codes</w:t>
      </w:r>
      <w:r w:rsidRPr="005E6A59">
        <w:rPr>
          <w:rFonts w:ascii="Arial" w:hAnsi="Arial" w:cs="Arial"/>
          <w:noProof/>
          <w:sz w:val="22"/>
        </w:rPr>
        <w:t xml:space="preserve">. </w:t>
      </w:r>
      <w:r w:rsidRPr="005E6A59">
        <w:rPr>
          <w:rFonts w:ascii="Arial" w:hAnsi="Arial" w:cs="Arial"/>
          <w:i/>
          <w:iCs/>
          <w:noProof/>
          <w:sz w:val="22"/>
        </w:rPr>
        <w:t>Nature Neuroscience</w:t>
      </w:r>
      <w:r w:rsidRPr="005E6A59">
        <w:rPr>
          <w:rFonts w:ascii="Arial" w:hAnsi="Arial" w:cs="Arial"/>
          <w:noProof/>
          <w:sz w:val="22"/>
        </w:rPr>
        <w:t xml:space="preserve"> (2021). doi:10.1038/s41593-021-00846-0</w:t>
      </w:r>
    </w:p>
    <w:p w14:paraId="73327833"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23.</w:t>
      </w:r>
      <w:r w:rsidRPr="005E6A59">
        <w:rPr>
          <w:rFonts w:ascii="Arial" w:hAnsi="Arial" w:cs="Arial"/>
          <w:noProof/>
          <w:sz w:val="22"/>
        </w:rPr>
        <w:tab/>
        <w:t xml:space="preserve">Wei, X.-X. &amp; Stocker, A. A. A Bayesian observer model constrained by efficient coding can explain ‘anti-Bayesian’ percepts. </w:t>
      </w:r>
      <w:r w:rsidRPr="005E6A59">
        <w:rPr>
          <w:rFonts w:ascii="Arial" w:hAnsi="Arial" w:cs="Arial"/>
          <w:i/>
          <w:iCs/>
          <w:noProof/>
          <w:sz w:val="22"/>
        </w:rPr>
        <w:t>Nat. Neurosci.</w:t>
      </w:r>
      <w:r w:rsidRPr="005E6A59">
        <w:rPr>
          <w:rFonts w:ascii="Arial" w:hAnsi="Arial" w:cs="Arial"/>
          <w:noProof/>
          <w:sz w:val="22"/>
        </w:rPr>
        <w:t xml:space="preserve"> </w:t>
      </w:r>
      <w:r w:rsidRPr="005E6A59">
        <w:rPr>
          <w:rFonts w:ascii="Arial" w:hAnsi="Arial" w:cs="Arial"/>
          <w:b/>
          <w:bCs/>
          <w:noProof/>
          <w:sz w:val="22"/>
        </w:rPr>
        <w:t>18</w:t>
      </w:r>
      <w:r w:rsidRPr="005E6A59">
        <w:rPr>
          <w:rFonts w:ascii="Arial" w:hAnsi="Arial" w:cs="Arial"/>
          <w:noProof/>
          <w:sz w:val="22"/>
        </w:rPr>
        <w:t>, 1509–1517 (2015).</w:t>
      </w:r>
    </w:p>
    <w:p w14:paraId="723A293F"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24.</w:t>
      </w:r>
      <w:r w:rsidRPr="005E6A59">
        <w:rPr>
          <w:rFonts w:ascii="Arial" w:hAnsi="Arial" w:cs="Arial"/>
          <w:noProof/>
          <w:sz w:val="22"/>
        </w:rPr>
        <w:tab/>
        <w:t xml:space="preserve">Lohse, M., Bajo, V. M., King, A. J. &amp; Willmore, B. D. B. Neural circuits underlying auditory contrast gain control and their perceptual implications. </w:t>
      </w:r>
      <w:r w:rsidRPr="005E6A59">
        <w:rPr>
          <w:rFonts w:ascii="Arial" w:hAnsi="Arial" w:cs="Arial"/>
          <w:i/>
          <w:iCs/>
          <w:noProof/>
          <w:sz w:val="22"/>
        </w:rPr>
        <w:t>Nat. Commun.</w:t>
      </w:r>
      <w:r w:rsidRPr="005E6A59">
        <w:rPr>
          <w:rFonts w:ascii="Arial" w:hAnsi="Arial" w:cs="Arial"/>
          <w:noProof/>
          <w:sz w:val="22"/>
        </w:rPr>
        <w:t xml:space="preserve"> </w:t>
      </w:r>
      <w:r w:rsidRPr="005E6A59">
        <w:rPr>
          <w:rFonts w:ascii="Arial" w:hAnsi="Arial" w:cs="Arial"/>
          <w:b/>
          <w:bCs/>
          <w:noProof/>
          <w:sz w:val="22"/>
        </w:rPr>
        <w:t>11</w:t>
      </w:r>
      <w:r w:rsidRPr="005E6A59">
        <w:rPr>
          <w:rFonts w:ascii="Arial" w:hAnsi="Arial" w:cs="Arial"/>
          <w:noProof/>
          <w:sz w:val="22"/>
        </w:rPr>
        <w:t>, 1–13 (2020).</w:t>
      </w:r>
    </w:p>
    <w:p w14:paraId="3C4D454E"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25.</w:t>
      </w:r>
      <w:r w:rsidRPr="005E6A59">
        <w:rPr>
          <w:rFonts w:ascii="Arial" w:hAnsi="Arial" w:cs="Arial"/>
          <w:noProof/>
          <w:sz w:val="22"/>
        </w:rPr>
        <w:tab/>
        <w:t xml:space="preserve">Rabinowitz, N. C., Willmore, B. D. B., Schnupp, J. W. H. &amp; King, A. J. Contrast Gain Control in Auditory Cortex.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70</w:t>
      </w:r>
      <w:r w:rsidRPr="005E6A59">
        <w:rPr>
          <w:rFonts w:ascii="Arial" w:hAnsi="Arial" w:cs="Arial"/>
          <w:noProof/>
          <w:sz w:val="22"/>
        </w:rPr>
        <w:t>, 1178–1191 (2011).</w:t>
      </w:r>
    </w:p>
    <w:p w14:paraId="7B689F11"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26.</w:t>
      </w:r>
      <w:r w:rsidRPr="005E6A59">
        <w:rPr>
          <w:rFonts w:ascii="Arial" w:hAnsi="Arial" w:cs="Arial"/>
          <w:noProof/>
          <w:sz w:val="22"/>
        </w:rPr>
        <w:tab/>
        <w:t xml:space="preserve">Rabinowitz, N. C., Willmore, B. D. B., Schnupp, J. W. H. &amp; King, A. J. Spectrotemporal contrast kernels for neurons in primary auditory cortex. </w:t>
      </w:r>
      <w:r w:rsidRPr="005E6A59">
        <w:rPr>
          <w:rFonts w:ascii="Arial" w:hAnsi="Arial" w:cs="Arial"/>
          <w:i/>
          <w:iCs/>
          <w:noProof/>
          <w:sz w:val="22"/>
        </w:rPr>
        <w:t>J. Neurosci.</w:t>
      </w:r>
      <w:r w:rsidRPr="005E6A59">
        <w:rPr>
          <w:rFonts w:ascii="Arial" w:hAnsi="Arial" w:cs="Arial"/>
          <w:noProof/>
          <w:sz w:val="22"/>
        </w:rPr>
        <w:t xml:space="preserve"> </w:t>
      </w:r>
      <w:r w:rsidRPr="005E6A59">
        <w:rPr>
          <w:rFonts w:ascii="Arial" w:hAnsi="Arial" w:cs="Arial"/>
          <w:b/>
          <w:bCs/>
          <w:noProof/>
          <w:sz w:val="22"/>
        </w:rPr>
        <w:t>32</w:t>
      </w:r>
      <w:r w:rsidRPr="005E6A59">
        <w:rPr>
          <w:rFonts w:ascii="Arial" w:hAnsi="Arial" w:cs="Arial"/>
          <w:noProof/>
          <w:sz w:val="22"/>
        </w:rPr>
        <w:t>, 11271–11284 (2012).</w:t>
      </w:r>
    </w:p>
    <w:p w14:paraId="77AB584B"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27.</w:t>
      </w:r>
      <w:r w:rsidRPr="005E6A59">
        <w:rPr>
          <w:rFonts w:ascii="Arial" w:hAnsi="Arial" w:cs="Arial"/>
          <w:noProof/>
          <w:sz w:val="22"/>
        </w:rPr>
        <w:tab/>
        <w:t xml:space="preserve">Pennington, J. R. &amp; David, S. V. Complementary effects of adaptation and gain control on sound encoding in primary auditory cortex. </w:t>
      </w:r>
      <w:r w:rsidRPr="005E6A59">
        <w:rPr>
          <w:rFonts w:ascii="Arial" w:hAnsi="Arial" w:cs="Arial"/>
          <w:i/>
          <w:iCs/>
          <w:noProof/>
          <w:sz w:val="22"/>
        </w:rPr>
        <w:t>eNeuro</w:t>
      </w:r>
      <w:r w:rsidRPr="005E6A59">
        <w:rPr>
          <w:rFonts w:ascii="Arial" w:hAnsi="Arial" w:cs="Arial"/>
          <w:noProof/>
          <w:sz w:val="22"/>
        </w:rPr>
        <w:t xml:space="preserve"> </w:t>
      </w:r>
      <w:r w:rsidRPr="005E6A59">
        <w:rPr>
          <w:rFonts w:ascii="Arial" w:hAnsi="Arial" w:cs="Arial"/>
          <w:b/>
          <w:bCs/>
          <w:noProof/>
          <w:sz w:val="22"/>
        </w:rPr>
        <w:t>7</w:t>
      </w:r>
      <w:r w:rsidRPr="005E6A59">
        <w:rPr>
          <w:rFonts w:ascii="Arial" w:hAnsi="Arial" w:cs="Arial"/>
          <w:noProof/>
          <w:sz w:val="22"/>
        </w:rPr>
        <w:t>, 1–17 (2020).</w:t>
      </w:r>
    </w:p>
    <w:p w14:paraId="03671EAD"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28.</w:t>
      </w:r>
      <w:r w:rsidRPr="005E6A59">
        <w:rPr>
          <w:rFonts w:ascii="Arial" w:hAnsi="Arial" w:cs="Arial"/>
          <w:noProof/>
          <w:sz w:val="22"/>
        </w:rPr>
        <w:tab/>
        <w:t xml:space="preserve">Li, N., Daie, K., Svoboda, K. &amp; Druckmann, S. Robust neuronal dynamics in premotor cortex during motor planning. </w:t>
      </w:r>
      <w:r w:rsidRPr="005E6A59">
        <w:rPr>
          <w:rFonts w:ascii="Arial" w:hAnsi="Arial" w:cs="Arial"/>
          <w:i/>
          <w:iCs/>
          <w:noProof/>
          <w:sz w:val="22"/>
        </w:rPr>
        <w:t>Nature</w:t>
      </w:r>
      <w:r w:rsidRPr="005E6A59">
        <w:rPr>
          <w:rFonts w:ascii="Arial" w:hAnsi="Arial" w:cs="Arial"/>
          <w:noProof/>
          <w:sz w:val="22"/>
        </w:rPr>
        <w:t xml:space="preserve"> </w:t>
      </w:r>
      <w:r w:rsidRPr="005E6A59">
        <w:rPr>
          <w:rFonts w:ascii="Arial" w:hAnsi="Arial" w:cs="Arial"/>
          <w:b/>
          <w:bCs/>
          <w:noProof/>
          <w:sz w:val="22"/>
        </w:rPr>
        <w:t>532</w:t>
      </w:r>
      <w:r w:rsidRPr="005E6A59">
        <w:rPr>
          <w:rFonts w:ascii="Arial" w:hAnsi="Arial" w:cs="Arial"/>
          <w:noProof/>
          <w:sz w:val="22"/>
        </w:rPr>
        <w:t>, 459–464 (2016).</w:t>
      </w:r>
    </w:p>
    <w:p w14:paraId="261075D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lastRenderedPageBreak/>
        <w:t>29.</w:t>
      </w:r>
      <w:r w:rsidRPr="005E6A59">
        <w:rPr>
          <w:rFonts w:ascii="Arial" w:hAnsi="Arial" w:cs="Arial"/>
          <w:noProof/>
          <w:sz w:val="22"/>
        </w:rPr>
        <w:tab/>
        <w:t xml:space="preserve">Christison-Lagay, K. L., Bennur, S. &amp; Cohen, Y. E. Contribution of spiking activity in the primary auditory cortex to detection in noise. </w:t>
      </w:r>
      <w:r w:rsidRPr="005E6A59">
        <w:rPr>
          <w:rFonts w:ascii="Arial" w:hAnsi="Arial" w:cs="Arial"/>
          <w:i/>
          <w:iCs/>
          <w:noProof/>
          <w:sz w:val="22"/>
        </w:rPr>
        <w:t>J. Neurophysiol.</w:t>
      </w:r>
      <w:r w:rsidRPr="005E6A59">
        <w:rPr>
          <w:rFonts w:ascii="Arial" w:hAnsi="Arial" w:cs="Arial"/>
          <w:noProof/>
          <w:sz w:val="22"/>
        </w:rPr>
        <w:t xml:space="preserve"> </w:t>
      </w:r>
      <w:r w:rsidRPr="005E6A59">
        <w:rPr>
          <w:rFonts w:ascii="Arial" w:hAnsi="Arial" w:cs="Arial"/>
          <w:b/>
          <w:bCs/>
          <w:noProof/>
          <w:sz w:val="22"/>
        </w:rPr>
        <w:t>118</w:t>
      </w:r>
      <w:r w:rsidRPr="005E6A59">
        <w:rPr>
          <w:rFonts w:ascii="Arial" w:hAnsi="Arial" w:cs="Arial"/>
          <w:noProof/>
          <w:sz w:val="22"/>
        </w:rPr>
        <w:t>, 3118–3131 (2017).</w:t>
      </w:r>
    </w:p>
    <w:p w14:paraId="60858C46"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30.</w:t>
      </w:r>
      <w:r w:rsidRPr="005E6A59">
        <w:rPr>
          <w:rFonts w:ascii="Arial" w:hAnsi="Arial" w:cs="Arial"/>
          <w:noProof/>
          <w:sz w:val="22"/>
        </w:rPr>
        <w:tab/>
        <w:t xml:space="preserve">Młynarski, W. F. &amp; Hermundstad, A. M. Efficient and adaptive sensory codes. </w:t>
      </w:r>
      <w:r w:rsidRPr="005E6A59">
        <w:rPr>
          <w:rFonts w:ascii="Arial" w:hAnsi="Arial" w:cs="Arial"/>
          <w:i/>
          <w:iCs/>
          <w:noProof/>
          <w:sz w:val="22"/>
        </w:rPr>
        <w:t>Nat. Neurosci.</w:t>
      </w:r>
      <w:r w:rsidRPr="005E6A59">
        <w:rPr>
          <w:rFonts w:ascii="Arial" w:hAnsi="Arial" w:cs="Arial"/>
          <w:noProof/>
          <w:sz w:val="22"/>
        </w:rPr>
        <w:t xml:space="preserve"> 1–12 (2021). doi:10.1038/s41593-021-00846-0</w:t>
      </w:r>
    </w:p>
    <w:p w14:paraId="7E634B18"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31.</w:t>
      </w:r>
      <w:r w:rsidRPr="005E6A59">
        <w:rPr>
          <w:rFonts w:ascii="Arial" w:hAnsi="Arial" w:cs="Arial"/>
          <w:noProof/>
          <w:sz w:val="22"/>
        </w:rPr>
        <w:tab/>
        <w:t xml:space="preserve">Talwar, S. K., Musial, P. G. &amp; Gerstein, G. L. Role of mammalian auditory cortex in the perception of elementary sound properties. </w:t>
      </w:r>
      <w:r w:rsidRPr="005E6A59">
        <w:rPr>
          <w:rFonts w:ascii="Arial" w:hAnsi="Arial" w:cs="Arial"/>
          <w:i/>
          <w:iCs/>
          <w:noProof/>
          <w:sz w:val="22"/>
        </w:rPr>
        <w:t>J. Neurophysiol.</w:t>
      </w:r>
      <w:r w:rsidRPr="005E6A59">
        <w:rPr>
          <w:rFonts w:ascii="Arial" w:hAnsi="Arial" w:cs="Arial"/>
          <w:noProof/>
          <w:sz w:val="22"/>
        </w:rPr>
        <w:t xml:space="preserve"> </w:t>
      </w:r>
      <w:r w:rsidRPr="005E6A59">
        <w:rPr>
          <w:rFonts w:ascii="Arial" w:hAnsi="Arial" w:cs="Arial"/>
          <w:b/>
          <w:bCs/>
          <w:noProof/>
          <w:sz w:val="22"/>
        </w:rPr>
        <w:t>85</w:t>
      </w:r>
      <w:r w:rsidRPr="005E6A59">
        <w:rPr>
          <w:rFonts w:ascii="Arial" w:hAnsi="Arial" w:cs="Arial"/>
          <w:noProof/>
          <w:sz w:val="22"/>
        </w:rPr>
        <w:t>, 2350–2358 (2001).</w:t>
      </w:r>
    </w:p>
    <w:p w14:paraId="4244C69D"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32.</w:t>
      </w:r>
      <w:r w:rsidRPr="005E6A59">
        <w:rPr>
          <w:rFonts w:ascii="Arial" w:hAnsi="Arial" w:cs="Arial"/>
          <w:noProof/>
          <w:sz w:val="22"/>
        </w:rPr>
        <w:tab/>
        <w:t xml:space="preserve">Gimenez, T. L., Lorenc, M. &amp; Jaramillo, S. Adaptive categorization of sound frequency does not require the auditory cortex in rats. </w:t>
      </w:r>
      <w:r w:rsidRPr="005E6A59">
        <w:rPr>
          <w:rFonts w:ascii="Arial" w:hAnsi="Arial" w:cs="Arial"/>
          <w:i/>
          <w:iCs/>
          <w:noProof/>
          <w:sz w:val="22"/>
        </w:rPr>
        <w:t>J. Neurophysiol.</w:t>
      </w:r>
      <w:r w:rsidRPr="005E6A59">
        <w:rPr>
          <w:rFonts w:ascii="Arial" w:hAnsi="Arial" w:cs="Arial"/>
          <w:noProof/>
          <w:sz w:val="22"/>
        </w:rPr>
        <w:t xml:space="preserve"> </w:t>
      </w:r>
      <w:r w:rsidRPr="005E6A59">
        <w:rPr>
          <w:rFonts w:ascii="Arial" w:hAnsi="Arial" w:cs="Arial"/>
          <w:b/>
          <w:bCs/>
          <w:noProof/>
          <w:sz w:val="22"/>
        </w:rPr>
        <w:t>114</w:t>
      </w:r>
      <w:r w:rsidRPr="005E6A59">
        <w:rPr>
          <w:rFonts w:ascii="Arial" w:hAnsi="Arial" w:cs="Arial"/>
          <w:noProof/>
          <w:sz w:val="22"/>
        </w:rPr>
        <w:t>, 1137–1145 (2015).</w:t>
      </w:r>
    </w:p>
    <w:p w14:paraId="6384484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33.</w:t>
      </w:r>
      <w:r w:rsidRPr="005E6A59">
        <w:rPr>
          <w:rFonts w:ascii="Arial" w:hAnsi="Arial" w:cs="Arial"/>
          <w:noProof/>
          <w:sz w:val="22"/>
        </w:rPr>
        <w:tab/>
        <w:t xml:space="preserve">Jaramillo, S. &amp; Zador, A. M. </w:t>
      </w:r>
      <w:r w:rsidRPr="005E6A59">
        <w:rPr>
          <w:rFonts w:ascii="Arial" w:hAnsi="Arial" w:cs="Arial"/>
          <w:i/>
          <w:iCs/>
          <w:noProof/>
          <w:sz w:val="22"/>
        </w:rPr>
        <w:t>Auditory cortex mediates the perceptual effects of acoustic temporal expectation</w:t>
      </w:r>
      <w:r w:rsidRPr="005E6A59">
        <w:rPr>
          <w:rFonts w:ascii="Arial" w:hAnsi="Arial" w:cs="Arial"/>
          <w:noProof/>
          <w:sz w:val="22"/>
        </w:rPr>
        <w:t xml:space="preserve">. </w:t>
      </w:r>
      <w:r w:rsidRPr="005E6A59">
        <w:rPr>
          <w:rFonts w:ascii="Arial" w:hAnsi="Arial" w:cs="Arial"/>
          <w:i/>
          <w:iCs/>
          <w:noProof/>
          <w:sz w:val="22"/>
        </w:rPr>
        <w:t>Nature Neuroscience</w:t>
      </w:r>
      <w:r w:rsidRPr="005E6A59">
        <w:rPr>
          <w:rFonts w:ascii="Arial" w:hAnsi="Arial" w:cs="Arial"/>
          <w:noProof/>
          <w:sz w:val="22"/>
        </w:rPr>
        <w:t xml:space="preserve"> (2010).</w:t>
      </w:r>
    </w:p>
    <w:p w14:paraId="64D5C46D"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34.</w:t>
      </w:r>
      <w:r w:rsidRPr="005E6A59">
        <w:rPr>
          <w:rFonts w:ascii="Arial" w:hAnsi="Arial" w:cs="Arial"/>
          <w:noProof/>
          <w:sz w:val="22"/>
        </w:rPr>
        <w:tab/>
        <w:t xml:space="preserve">Wood, K. C., Town, S. M., Atilgan, H., Jones, G. P. &amp; Bizley, J. K. Acute inactivation of primary auditory cortex causes a sound localisation deficit in ferrets. </w:t>
      </w:r>
      <w:r w:rsidRPr="005E6A59">
        <w:rPr>
          <w:rFonts w:ascii="Arial" w:hAnsi="Arial" w:cs="Arial"/>
          <w:i/>
          <w:iCs/>
          <w:noProof/>
          <w:sz w:val="22"/>
        </w:rPr>
        <w:t>PLoS One</w:t>
      </w:r>
      <w:r w:rsidRPr="005E6A59">
        <w:rPr>
          <w:rFonts w:ascii="Arial" w:hAnsi="Arial" w:cs="Arial"/>
          <w:noProof/>
          <w:sz w:val="22"/>
        </w:rPr>
        <w:t xml:space="preserve"> </w:t>
      </w:r>
      <w:r w:rsidRPr="005E6A59">
        <w:rPr>
          <w:rFonts w:ascii="Arial" w:hAnsi="Arial" w:cs="Arial"/>
          <w:b/>
          <w:bCs/>
          <w:noProof/>
          <w:sz w:val="22"/>
        </w:rPr>
        <w:t>12</w:t>
      </w:r>
      <w:r w:rsidRPr="005E6A59">
        <w:rPr>
          <w:rFonts w:ascii="Arial" w:hAnsi="Arial" w:cs="Arial"/>
          <w:noProof/>
          <w:sz w:val="22"/>
        </w:rPr>
        <w:t>, (2017).</w:t>
      </w:r>
    </w:p>
    <w:p w14:paraId="77DD745E"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35.</w:t>
      </w:r>
      <w:r w:rsidRPr="005E6A59">
        <w:rPr>
          <w:rFonts w:ascii="Arial" w:hAnsi="Arial" w:cs="Arial"/>
          <w:noProof/>
          <w:sz w:val="22"/>
        </w:rPr>
        <w:tab/>
        <w:t xml:space="preserve">Kato, H. K., Gillet, S. N. &amp; Isaacson, J. S. Flexible Sensory Representations in Auditory Cortex Driven by Behavioral Relevance.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88</w:t>
      </w:r>
      <w:r w:rsidRPr="005E6A59">
        <w:rPr>
          <w:rFonts w:ascii="Arial" w:hAnsi="Arial" w:cs="Arial"/>
          <w:noProof/>
          <w:sz w:val="22"/>
        </w:rPr>
        <w:t>, 1027–1039 (2015).</w:t>
      </w:r>
    </w:p>
    <w:p w14:paraId="05C63423"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36.</w:t>
      </w:r>
      <w:r w:rsidRPr="005E6A59">
        <w:rPr>
          <w:rFonts w:ascii="Arial" w:hAnsi="Arial" w:cs="Arial"/>
          <w:noProof/>
          <w:sz w:val="22"/>
        </w:rPr>
        <w:tab/>
        <w:t xml:space="preserve">Ceballo, S., Piwkowska, Z. &amp; Bourg, J. Targeted Cortical Manipulation of Auditory Perception In Brief.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104</w:t>
      </w:r>
      <w:r w:rsidRPr="005E6A59">
        <w:rPr>
          <w:rFonts w:ascii="Arial" w:hAnsi="Arial" w:cs="Arial"/>
          <w:noProof/>
          <w:sz w:val="22"/>
        </w:rPr>
        <w:t>, 1168-1179.e5 (2019).</w:t>
      </w:r>
    </w:p>
    <w:p w14:paraId="1FCACB1A"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37.</w:t>
      </w:r>
      <w:r w:rsidRPr="005E6A59">
        <w:rPr>
          <w:rFonts w:ascii="Arial" w:hAnsi="Arial" w:cs="Arial"/>
          <w:noProof/>
          <w:sz w:val="22"/>
        </w:rPr>
        <w:tab/>
        <w:t xml:space="preserve">Li, Z. </w:t>
      </w:r>
      <w:r w:rsidRPr="005E6A59">
        <w:rPr>
          <w:rFonts w:ascii="Arial" w:hAnsi="Arial" w:cs="Arial"/>
          <w:i/>
          <w:iCs/>
          <w:noProof/>
          <w:sz w:val="22"/>
        </w:rPr>
        <w:t>et al.</w:t>
      </w:r>
      <w:r w:rsidRPr="005E6A59">
        <w:rPr>
          <w:rFonts w:ascii="Arial" w:hAnsi="Arial" w:cs="Arial"/>
          <w:noProof/>
          <w:sz w:val="22"/>
        </w:rPr>
        <w:t xml:space="preserve"> Corticostriatal control of defense behavior in mice induced by auditory looming cues. </w:t>
      </w:r>
      <w:r w:rsidRPr="005E6A59">
        <w:rPr>
          <w:rFonts w:ascii="Arial" w:hAnsi="Arial" w:cs="Arial"/>
          <w:i/>
          <w:iCs/>
          <w:noProof/>
          <w:sz w:val="22"/>
        </w:rPr>
        <w:t>Nat. Commun.</w:t>
      </w:r>
      <w:r w:rsidRPr="005E6A59">
        <w:rPr>
          <w:rFonts w:ascii="Arial" w:hAnsi="Arial" w:cs="Arial"/>
          <w:noProof/>
          <w:sz w:val="22"/>
        </w:rPr>
        <w:t xml:space="preserve"> </w:t>
      </w:r>
      <w:r w:rsidRPr="005E6A59">
        <w:rPr>
          <w:rFonts w:ascii="Arial" w:hAnsi="Arial" w:cs="Arial"/>
          <w:b/>
          <w:bCs/>
          <w:noProof/>
          <w:sz w:val="22"/>
        </w:rPr>
        <w:t>12</w:t>
      </w:r>
      <w:r w:rsidRPr="005E6A59">
        <w:rPr>
          <w:rFonts w:ascii="Arial" w:hAnsi="Arial" w:cs="Arial"/>
          <w:noProof/>
          <w:sz w:val="22"/>
        </w:rPr>
        <w:t>, 1–13 (2021).</w:t>
      </w:r>
    </w:p>
    <w:p w14:paraId="41DE7A9D"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38.</w:t>
      </w:r>
      <w:r w:rsidRPr="005E6A59">
        <w:rPr>
          <w:rFonts w:ascii="Arial" w:hAnsi="Arial" w:cs="Arial"/>
          <w:noProof/>
          <w:sz w:val="22"/>
        </w:rPr>
        <w:tab/>
        <w:t xml:space="preserve">Town, S., Wood, K. &amp; Bizley, J. Signal processing in auditory cortex underlies degraded speech sound discrimination in noise. </w:t>
      </w:r>
      <w:r w:rsidRPr="005E6A59">
        <w:rPr>
          <w:rFonts w:ascii="Arial" w:hAnsi="Arial" w:cs="Arial"/>
          <w:i/>
          <w:iCs/>
          <w:noProof/>
          <w:sz w:val="22"/>
        </w:rPr>
        <w:t>bioRxiv</w:t>
      </w:r>
      <w:r w:rsidRPr="005E6A59">
        <w:rPr>
          <w:rFonts w:ascii="Arial" w:hAnsi="Arial" w:cs="Arial"/>
          <w:noProof/>
          <w:sz w:val="22"/>
        </w:rPr>
        <w:t xml:space="preserve"> 833558 (2019). doi:10.1101/833558</w:t>
      </w:r>
    </w:p>
    <w:p w14:paraId="0F12AE88"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39.</w:t>
      </w:r>
      <w:r w:rsidRPr="005E6A59">
        <w:rPr>
          <w:rFonts w:ascii="Arial" w:hAnsi="Arial" w:cs="Arial"/>
          <w:noProof/>
          <w:sz w:val="22"/>
        </w:rPr>
        <w:tab/>
        <w:t xml:space="preserve">Musall, S., Urai, A. E., Sussillo, D. &amp; Churchland, A. K. Harnessing behavioral diversity to understand neural computations for cognition. </w:t>
      </w:r>
      <w:r w:rsidRPr="005E6A59">
        <w:rPr>
          <w:rFonts w:ascii="Arial" w:hAnsi="Arial" w:cs="Arial"/>
          <w:i/>
          <w:iCs/>
          <w:noProof/>
          <w:sz w:val="22"/>
        </w:rPr>
        <w:t>Current Opinion in Neurobiology</w:t>
      </w:r>
      <w:r w:rsidRPr="005E6A59">
        <w:rPr>
          <w:rFonts w:ascii="Arial" w:hAnsi="Arial" w:cs="Arial"/>
          <w:noProof/>
          <w:sz w:val="22"/>
        </w:rPr>
        <w:t xml:space="preserve"> </w:t>
      </w:r>
      <w:r w:rsidRPr="005E6A59">
        <w:rPr>
          <w:rFonts w:ascii="Arial" w:hAnsi="Arial" w:cs="Arial"/>
          <w:b/>
          <w:bCs/>
          <w:noProof/>
          <w:sz w:val="22"/>
        </w:rPr>
        <w:t>58</w:t>
      </w:r>
      <w:r w:rsidRPr="005E6A59">
        <w:rPr>
          <w:rFonts w:ascii="Arial" w:hAnsi="Arial" w:cs="Arial"/>
          <w:noProof/>
          <w:sz w:val="22"/>
        </w:rPr>
        <w:t>, 229–238 (2019).</w:t>
      </w:r>
    </w:p>
    <w:p w14:paraId="5ABE548C"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40.</w:t>
      </w:r>
      <w:r w:rsidRPr="005E6A59">
        <w:rPr>
          <w:rFonts w:ascii="Arial" w:hAnsi="Arial" w:cs="Arial"/>
          <w:noProof/>
          <w:sz w:val="22"/>
        </w:rPr>
        <w:tab/>
        <w:t xml:space="preserve">Shadlen, M. N. &amp; Kiani, R. Decision making as a window on cognition.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80</w:t>
      </w:r>
      <w:r w:rsidRPr="005E6A59">
        <w:rPr>
          <w:rFonts w:ascii="Arial" w:hAnsi="Arial" w:cs="Arial"/>
          <w:noProof/>
          <w:sz w:val="22"/>
        </w:rPr>
        <w:t>, 791–806 (2013).</w:t>
      </w:r>
    </w:p>
    <w:p w14:paraId="52BE611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41.</w:t>
      </w:r>
      <w:r w:rsidRPr="005E6A59">
        <w:rPr>
          <w:rFonts w:ascii="Arial" w:hAnsi="Arial" w:cs="Arial"/>
          <w:noProof/>
          <w:sz w:val="22"/>
        </w:rPr>
        <w:tab/>
        <w:t xml:space="preserve">Newsome, W. T., Britten, K. H. &amp; Movshon, J. A. Neuronal correlates of a perceptual decision. </w:t>
      </w:r>
      <w:r w:rsidRPr="005E6A59">
        <w:rPr>
          <w:rFonts w:ascii="Arial" w:hAnsi="Arial" w:cs="Arial"/>
          <w:i/>
          <w:iCs/>
          <w:noProof/>
          <w:sz w:val="22"/>
        </w:rPr>
        <w:t>Nature</w:t>
      </w:r>
      <w:r w:rsidRPr="005E6A59">
        <w:rPr>
          <w:rFonts w:ascii="Arial" w:hAnsi="Arial" w:cs="Arial"/>
          <w:noProof/>
          <w:sz w:val="22"/>
        </w:rPr>
        <w:t xml:space="preserve"> </w:t>
      </w:r>
      <w:r w:rsidRPr="005E6A59">
        <w:rPr>
          <w:rFonts w:ascii="Arial" w:hAnsi="Arial" w:cs="Arial"/>
          <w:b/>
          <w:bCs/>
          <w:noProof/>
          <w:sz w:val="22"/>
        </w:rPr>
        <w:t>341</w:t>
      </w:r>
      <w:r w:rsidRPr="005E6A59">
        <w:rPr>
          <w:rFonts w:ascii="Arial" w:hAnsi="Arial" w:cs="Arial"/>
          <w:noProof/>
          <w:sz w:val="22"/>
        </w:rPr>
        <w:t>, 52–54 (1989).</w:t>
      </w:r>
    </w:p>
    <w:p w14:paraId="6C9F8E36"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42.</w:t>
      </w:r>
      <w:r w:rsidRPr="005E6A59">
        <w:rPr>
          <w:rFonts w:ascii="Arial" w:hAnsi="Arial" w:cs="Arial"/>
          <w:noProof/>
          <w:sz w:val="22"/>
        </w:rPr>
        <w:tab/>
        <w:t xml:space="preserve">Britten, K. H. </w:t>
      </w:r>
      <w:r w:rsidRPr="005E6A59">
        <w:rPr>
          <w:rFonts w:ascii="Arial" w:hAnsi="Arial" w:cs="Arial"/>
          <w:i/>
          <w:iCs/>
          <w:noProof/>
          <w:sz w:val="22"/>
        </w:rPr>
        <w:t>et al.</w:t>
      </w:r>
      <w:r w:rsidRPr="005E6A59">
        <w:rPr>
          <w:rFonts w:ascii="Arial" w:hAnsi="Arial" w:cs="Arial"/>
          <w:noProof/>
          <w:sz w:val="22"/>
        </w:rPr>
        <w:t xml:space="preserve"> The analysis of visual motion: a comparison of neuronal and psychophysical performance. </w:t>
      </w:r>
      <w:r w:rsidRPr="005E6A59">
        <w:rPr>
          <w:rFonts w:ascii="Arial" w:hAnsi="Arial" w:cs="Arial"/>
          <w:i/>
          <w:iCs/>
          <w:noProof/>
          <w:sz w:val="22"/>
        </w:rPr>
        <w:t>J. Neurosci.</w:t>
      </w:r>
      <w:r w:rsidRPr="005E6A59">
        <w:rPr>
          <w:rFonts w:ascii="Arial" w:hAnsi="Arial" w:cs="Arial"/>
          <w:noProof/>
          <w:sz w:val="22"/>
        </w:rPr>
        <w:t xml:space="preserve"> </w:t>
      </w:r>
      <w:r w:rsidRPr="005E6A59">
        <w:rPr>
          <w:rFonts w:ascii="Arial" w:hAnsi="Arial" w:cs="Arial"/>
          <w:b/>
          <w:bCs/>
          <w:noProof/>
          <w:sz w:val="22"/>
        </w:rPr>
        <w:t>12</w:t>
      </w:r>
      <w:r w:rsidRPr="005E6A59">
        <w:rPr>
          <w:rFonts w:ascii="Arial" w:hAnsi="Arial" w:cs="Arial"/>
          <w:noProof/>
          <w:sz w:val="22"/>
        </w:rPr>
        <w:t>, 4745–4765 (1992).</w:t>
      </w:r>
    </w:p>
    <w:p w14:paraId="401FAC2C"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43.</w:t>
      </w:r>
      <w:r w:rsidRPr="005E6A59">
        <w:rPr>
          <w:rFonts w:ascii="Arial" w:hAnsi="Arial" w:cs="Arial"/>
          <w:noProof/>
          <w:sz w:val="22"/>
        </w:rPr>
        <w:tab/>
        <w:t xml:space="preserve">Shadlen, M. N., Britten, K. H., Newsome, W. T. &amp; Movshon, J. A. A computational analysis of the relationship between neuronal and behavioral responses to visual motion. </w:t>
      </w:r>
      <w:r w:rsidRPr="005E6A59">
        <w:rPr>
          <w:rFonts w:ascii="Arial" w:hAnsi="Arial" w:cs="Arial"/>
          <w:i/>
          <w:iCs/>
          <w:noProof/>
          <w:sz w:val="22"/>
        </w:rPr>
        <w:t>J. Neurosci.</w:t>
      </w:r>
      <w:r w:rsidRPr="005E6A59">
        <w:rPr>
          <w:rFonts w:ascii="Arial" w:hAnsi="Arial" w:cs="Arial"/>
          <w:noProof/>
          <w:sz w:val="22"/>
        </w:rPr>
        <w:t xml:space="preserve"> </w:t>
      </w:r>
      <w:r w:rsidRPr="005E6A59">
        <w:rPr>
          <w:rFonts w:ascii="Arial" w:hAnsi="Arial" w:cs="Arial"/>
          <w:b/>
          <w:bCs/>
          <w:noProof/>
          <w:sz w:val="22"/>
        </w:rPr>
        <w:t>16</w:t>
      </w:r>
      <w:r w:rsidRPr="005E6A59">
        <w:rPr>
          <w:rFonts w:ascii="Arial" w:hAnsi="Arial" w:cs="Arial"/>
          <w:noProof/>
          <w:sz w:val="22"/>
        </w:rPr>
        <w:t>, 1486–1510 (1996).</w:t>
      </w:r>
    </w:p>
    <w:p w14:paraId="1A1CE5E2"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44.</w:t>
      </w:r>
      <w:r w:rsidRPr="005E6A59">
        <w:rPr>
          <w:rFonts w:ascii="Arial" w:hAnsi="Arial" w:cs="Arial"/>
          <w:noProof/>
          <w:sz w:val="22"/>
        </w:rPr>
        <w:tab/>
        <w:t xml:space="preserve">Nienborg, H. &amp; Cumming, B. G. Decision-related activity in sensory neurons reflects more than a neurons causal effect. </w:t>
      </w:r>
      <w:r w:rsidRPr="005E6A59">
        <w:rPr>
          <w:rFonts w:ascii="Arial" w:hAnsi="Arial" w:cs="Arial"/>
          <w:i/>
          <w:iCs/>
          <w:noProof/>
          <w:sz w:val="22"/>
        </w:rPr>
        <w:t>Nature</w:t>
      </w:r>
      <w:r w:rsidRPr="005E6A59">
        <w:rPr>
          <w:rFonts w:ascii="Arial" w:hAnsi="Arial" w:cs="Arial"/>
          <w:noProof/>
          <w:sz w:val="22"/>
        </w:rPr>
        <w:t xml:space="preserve"> </w:t>
      </w:r>
      <w:r w:rsidRPr="005E6A59">
        <w:rPr>
          <w:rFonts w:ascii="Arial" w:hAnsi="Arial" w:cs="Arial"/>
          <w:b/>
          <w:bCs/>
          <w:noProof/>
          <w:sz w:val="22"/>
        </w:rPr>
        <w:t>459</w:t>
      </w:r>
      <w:r w:rsidRPr="005E6A59">
        <w:rPr>
          <w:rFonts w:ascii="Arial" w:hAnsi="Arial" w:cs="Arial"/>
          <w:noProof/>
          <w:sz w:val="22"/>
        </w:rPr>
        <w:t>, 89–92 (2009).</w:t>
      </w:r>
    </w:p>
    <w:p w14:paraId="61ABD708"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45.</w:t>
      </w:r>
      <w:r w:rsidRPr="005E6A59">
        <w:rPr>
          <w:rFonts w:ascii="Arial" w:hAnsi="Arial" w:cs="Arial"/>
          <w:noProof/>
          <w:sz w:val="22"/>
        </w:rPr>
        <w:tab/>
        <w:t xml:space="preserve">Cumming, B. G. &amp; Nienborg, H. Feedforward and feedback sources of choice probability in neural population responses. </w:t>
      </w:r>
      <w:r w:rsidRPr="005E6A59">
        <w:rPr>
          <w:rFonts w:ascii="Arial" w:hAnsi="Arial" w:cs="Arial"/>
          <w:i/>
          <w:iCs/>
          <w:noProof/>
          <w:sz w:val="22"/>
        </w:rPr>
        <w:t>Current Opinion in Neurobiology</w:t>
      </w:r>
      <w:r w:rsidRPr="005E6A59">
        <w:rPr>
          <w:rFonts w:ascii="Arial" w:hAnsi="Arial" w:cs="Arial"/>
          <w:noProof/>
          <w:sz w:val="22"/>
        </w:rPr>
        <w:t xml:space="preserve"> </w:t>
      </w:r>
      <w:r w:rsidRPr="005E6A59">
        <w:rPr>
          <w:rFonts w:ascii="Arial" w:hAnsi="Arial" w:cs="Arial"/>
          <w:b/>
          <w:bCs/>
          <w:noProof/>
          <w:sz w:val="22"/>
        </w:rPr>
        <w:t>37</w:t>
      </w:r>
      <w:r w:rsidRPr="005E6A59">
        <w:rPr>
          <w:rFonts w:ascii="Arial" w:hAnsi="Arial" w:cs="Arial"/>
          <w:noProof/>
          <w:sz w:val="22"/>
        </w:rPr>
        <w:t>, 126–132 (2016).</w:t>
      </w:r>
    </w:p>
    <w:p w14:paraId="18653622"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46.</w:t>
      </w:r>
      <w:r w:rsidRPr="005E6A59">
        <w:rPr>
          <w:rFonts w:ascii="Arial" w:hAnsi="Arial" w:cs="Arial"/>
          <w:noProof/>
          <w:sz w:val="22"/>
        </w:rPr>
        <w:tab/>
        <w:t xml:space="preserve">Tsunada, J., Liu, A. S. K., Gold, J. I. &amp; Cohen, Y. E. Causal contribution of primate auditory cortex to auditory perceptual decision-making. </w:t>
      </w:r>
      <w:r w:rsidRPr="005E6A59">
        <w:rPr>
          <w:rFonts w:ascii="Arial" w:hAnsi="Arial" w:cs="Arial"/>
          <w:i/>
          <w:iCs/>
          <w:noProof/>
          <w:sz w:val="22"/>
        </w:rPr>
        <w:t>Nat. Neurosci.</w:t>
      </w:r>
      <w:r w:rsidRPr="005E6A59">
        <w:rPr>
          <w:rFonts w:ascii="Arial" w:hAnsi="Arial" w:cs="Arial"/>
          <w:noProof/>
          <w:sz w:val="22"/>
        </w:rPr>
        <w:t xml:space="preserve"> </w:t>
      </w:r>
      <w:r w:rsidRPr="005E6A59">
        <w:rPr>
          <w:rFonts w:ascii="Arial" w:hAnsi="Arial" w:cs="Arial"/>
          <w:b/>
          <w:bCs/>
          <w:noProof/>
          <w:sz w:val="22"/>
        </w:rPr>
        <w:t>19</w:t>
      </w:r>
      <w:r w:rsidRPr="005E6A59">
        <w:rPr>
          <w:rFonts w:ascii="Arial" w:hAnsi="Arial" w:cs="Arial"/>
          <w:noProof/>
          <w:sz w:val="22"/>
        </w:rPr>
        <w:t>, 135–142 (2015).</w:t>
      </w:r>
    </w:p>
    <w:p w14:paraId="7DDA8339"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47.</w:t>
      </w:r>
      <w:r w:rsidRPr="005E6A59">
        <w:rPr>
          <w:rFonts w:ascii="Arial" w:hAnsi="Arial" w:cs="Arial"/>
          <w:noProof/>
          <w:sz w:val="22"/>
        </w:rPr>
        <w:tab/>
        <w:t xml:space="preserve">Steinmetz, N. A., Zatka-Haas, P., Carandini, M. &amp; Harris, K. D. Distributed coding of choice, action and engagement across the mouse brain. </w:t>
      </w:r>
      <w:r w:rsidRPr="005E6A59">
        <w:rPr>
          <w:rFonts w:ascii="Arial" w:hAnsi="Arial" w:cs="Arial"/>
          <w:i/>
          <w:iCs/>
          <w:noProof/>
          <w:sz w:val="22"/>
        </w:rPr>
        <w:t>Nature</w:t>
      </w:r>
      <w:r w:rsidRPr="005E6A59">
        <w:rPr>
          <w:rFonts w:ascii="Arial" w:hAnsi="Arial" w:cs="Arial"/>
          <w:noProof/>
          <w:sz w:val="22"/>
        </w:rPr>
        <w:t xml:space="preserve"> </w:t>
      </w:r>
      <w:r w:rsidRPr="005E6A59">
        <w:rPr>
          <w:rFonts w:ascii="Arial" w:hAnsi="Arial" w:cs="Arial"/>
          <w:b/>
          <w:bCs/>
          <w:noProof/>
          <w:sz w:val="22"/>
        </w:rPr>
        <w:t>576</w:t>
      </w:r>
      <w:r w:rsidRPr="005E6A59">
        <w:rPr>
          <w:rFonts w:ascii="Arial" w:hAnsi="Arial" w:cs="Arial"/>
          <w:noProof/>
          <w:sz w:val="22"/>
        </w:rPr>
        <w:t>, 266–273 (2019).</w:t>
      </w:r>
    </w:p>
    <w:p w14:paraId="42E92FD9"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48.</w:t>
      </w:r>
      <w:r w:rsidRPr="005E6A59">
        <w:rPr>
          <w:rFonts w:ascii="Arial" w:hAnsi="Arial" w:cs="Arial"/>
          <w:noProof/>
          <w:sz w:val="22"/>
        </w:rPr>
        <w:tab/>
        <w:t xml:space="preserve">Cohen, M. R. &amp; Newsome, W. T. Context-Dependent Changes in Functional Circuitry in Visual Area MT.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60</w:t>
      </w:r>
      <w:r w:rsidRPr="005E6A59">
        <w:rPr>
          <w:rFonts w:ascii="Arial" w:hAnsi="Arial" w:cs="Arial"/>
          <w:noProof/>
          <w:sz w:val="22"/>
        </w:rPr>
        <w:t>, 162–173 (2008).</w:t>
      </w:r>
    </w:p>
    <w:p w14:paraId="06DD615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49.</w:t>
      </w:r>
      <w:r w:rsidRPr="005E6A59">
        <w:rPr>
          <w:rFonts w:ascii="Arial" w:hAnsi="Arial" w:cs="Arial"/>
          <w:noProof/>
          <w:sz w:val="22"/>
        </w:rPr>
        <w:tab/>
        <w:t xml:space="preserve">Cohen, M. R. &amp; Newsome, W. T. Estimates of the contribution of single neurons to perception depend on timescale and noise correlation. </w:t>
      </w:r>
      <w:r w:rsidRPr="005E6A59">
        <w:rPr>
          <w:rFonts w:ascii="Arial" w:hAnsi="Arial" w:cs="Arial"/>
          <w:i/>
          <w:iCs/>
          <w:noProof/>
          <w:sz w:val="22"/>
        </w:rPr>
        <w:t>J. Neurosci.</w:t>
      </w:r>
      <w:r w:rsidRPr="005E6A59">
        <w:rPr>
          <w:rFonts w:ascii="Arial" w:hAnsi="Arial" w:cs="Arial"/>
          <w:noProof/>
          <w:sz w:val="22"/>
        </w:rPr>
        <w:t xml:space="preserve"> </w:t>
      </w:r>
      <w:r w:rsidRPr="005E6A59">
        <w:rPr>
          <w:rFonts w:ascii="Arial" w:hAnsi="Arial" w:cs="Arial"/>
          <w:b/>
          <w:bCs/>
          <w:noProof/>
          <w:sz w:val="22"/>
        </w:rPr>
        <w:t>29</w:t>
      </w:r>
      <w:r w:rsidRPr="005E6A59">
        <w:rPr>
          <w:rFonts w:ascii="Arial" w:hAnsi="Arial" w:cs="Arial"/>
          <w:noProof/>
          <w:sz w:val="22"/>
        </w:rPr>
        <w:t>, 6635–6648 (2009).</w:t>
      </w:r>
    </w:p>
    <w:p w14:paraId="75EC0159"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50.</w:t>
      </w:r>
      <w:r w:rsidRPr="005E6A59">
        <w:rPr>
          <w:rFonts w:ascii="Arial" w:hAnsi="Arial" w:cs="Arial"/>
          <w:noProof/>
          <w:sz w:val="22"/>
        </w:rPr>
        <w:tab/>
        <w:t xml:space="preserve">Ni, A. M., Ruff, D. A., Alberts, J. J., Symmonds, J. &amp; Cohen, M. R. Learning and attention reveal a general relationship between population activity and behavior. </w:t>
      </w:r>
      <w:r w:rsidRPr="005E6A59">
        <w:rPr>
          <w:rFonts w:ascii="Arial" w:hAnsi="Arial" w:cs="Arial"/>
          <w:i/>
          <w:iCs/>
          <w:noProof/>
          <w:sz w:val="22"/>
        </w:rPr>
        <w:t>Science (80-. ).</w:t>
      </w:r>
      <w:r w:rsidRPr="005E6A59">
        <w:rPr>
          <w:rFonts w:ascii="Arial" w:hAnsi="Arial" w:cs="Arial"/>
          <w:noProof/>
          <w:sz w:val="22"/>
        </w:rPr>
        <w:t xml:space="preserve"> </w:t>
      </w:r>
      <w:r w:rsidRPr="005E6A59">
        <w:rPr>
          <w:rFonts w:ascii="Arial" w:hAnsi="Arial" w:cs="Arial"/>
          <w:b/>
          <w:bCs/>
          <w:noProof/>
          <w:sz w:val="22"/>
        </w:rPr>
        <w:t>359</w:t>
      </w:r>
      <w:r w:rsidRPr="005E6A59">
        <w:rPr>
          <w:rFonts w:ascii="Arial" w:hAnsi="Arial" w:cs="Arial"/>
          <w:noProof/>
          <w:sz w:val="22"/>
        </w:rPr>
        <w:t>, 463–465 (2018).</w:t>
      </w:r>
    </w:p>
    <w:p w14:paraId="79FC9CC1"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51.</w:t>
      </w:r>
      <w:r w:rsidRPr="005E6A59">
        <w:rPr>
          <w:rFonts w:ascii="Arial" w:hAnsi="Arial" w:cs="Arial"/>
          <w:noProof/>
          <w:sz w:val="22"/>
        </w:rPr>
        <w:tab/>
        <w:t xml:space="preserve">Downer, J. D., Niwa, M. &amp; Sutter, M. L. Task Engagement Selectively Modulates Neural Correlations in Primary Auditory Cortex. </w:t>
      </w:r>
      <w:r w:rsidRPr="005E6A59">
        <w:rPr>
          <w:rFonts w:ascii="Arial" w:hAnsi="Arial" w:cs="Arial"/>
          <w:i/>
          <w:iCs/>
          <w:noProof/>
          <w:sz w:val="22"/>
        </w:rPr>
        <w:t>J. Neurosci.</w:t>
      </w:r>
      <w:r w:rsidRPr="005E6A59">
        <w:rPr>
          <w:rFonts w:ascii="Arial" w:hAnsi="Arial" w:cs="Arial"/>
          <w:noProof/>
          <w:sz w:val="22"/>
        </w:rPr>
        <w:t xml:space="preserve"> </w:t>
      </w:r>
      <w:r w:rsidRPr="005E6A59">
        <w:rPr>
          <w:rFonts w:ascii="Arial" w:hAnsi="Arial" w:cs="Arial"/>
          <w:b/>
          <w:bCs/>
          <w:noProof/>
          <w:sz w:val="22"/>
        </w:rPr>
        <w:t>35</w:t>
      </w:r>
      <w:r w:rsidRPr="005E6A59">
        <w:rPr>
          <w:rFonts w:ascii="Arial" w:hAnsi="Arial" w:cs="Arial"/>
          <w:noProof/>
          <w:sz w:val="22"/>
        </w:rPr>
        <w:t>, 7565–7574 (2015).</w:t>
      </w:r>
    </w:p>
    <w:p w14:paraId="6B1687D4"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52.</w:t>
      </w:r>
      <w:r w:rsidRPr="005E6A59">
        <w:rPr>
          <w:rFonts w:ascii="Arial" w:hAnsi="Arial" w:cs="Arial"/>
          <w:noProof/>
          <w:sz w:val="22"/>
        </w:rPr>
        <w:tab/>
        <w:t xml:space="preserve">Stringer, C., Michaelos, M., Tsyboulski, D., Lindo, S. E. &amp; Pachitariu, M. High-precision coding in visual cortex. </w:t>
      </w:r>
      <w:r w:rsidRPr="005E6A59">
        <w:rPr>
          <w:rFonts w:ascii="Arial" w:hAnsi="Arial" w:cs="Arial"/>
          <w:i/>
          <w:iCs/>
          <w:noProof/>
          <w:sz w:val="22"/>
        </w:rPr>
        <w:t>Cell</w:t>
      </w:r>
      <w:r w:rsidRPr="005E6A59">
        <w:rPr>
          <w:rFonts w:ascii="Arial" w:hAnsi="Arial" w:cs="Arial"/>
          <w:noProof/>
          <w:sz w:val="22"/>
        </w:rPr>
        <w:t xml:space="preserve"> (2021). doi:10.1016/j.cell.2021.03.042</w:t>
      </w:r>
    </w:p>
    <w:p w14:paraId="5A65C99F"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53.</w:t>
      </w:r>
      <w:r w:rsidRPr="005E6A59">
        <w:rPr>
          <w:rFonts w:ascii="Arial" w:hAnsi="Arial" w:cs="Arial"/>
          <w:noProof/>
          <w:sz w:val="22"/>
        </w:rPr>
        <w:tab/>
        <w:t xml:space="preserve">Hires, S. A., Gutnisky, D. A., Yu, J., O’Connor, D. H. &amp; Svoboda, K. Low-noise encoding of active touch by layer 4 in the somatosensory cortex. </w:t>
      </w:r>
      <w:r w:rsidRPr="005E6A59">
        <w:rPr>
          <w:rFonts w:ascii="Arial" w:hAnsi="Arial" w:cs="Arial"/>
          <w:i/>
          <w:iCs/>
          <w:noProof/>
          <w:sz w:val="22"/>
        </w:rPr>
        <w:t>Elife</w:t>
      </w:r>
      <w:r w:rsidRPr="005E6A59">
        <w:rPr>
          <w:rFonts w:ascii="Arial" w:hAnsi="Arial" w:cs="Arial"/>
          <w:noProof/>
          <w:sz w:val="22"/>
        </w:rPr>
        <w:t xml:space="preserve"> </w:t>
      </w:r>
      <w:r w:rsidRPr="005E6A59">
        <w:rPr>
          <w:rFonts w:ascii="Arial" w:hAnsi="Arial" w:cs="Arial"/>
          <w:b/>
          <w:bCs/>
          <w:noProof/>
          <w:sz w:val="22"/>
        </w:rPr>
        <w:t>4</w:t>
      </w:r>
      <w:r w:rsidRPr="005E6A59">
        <w:rPr>
          <w:rFonts w:ascii="Arial" w:hAnsi="Arial" w:cs="Arial"/>
          <w:noProof/>
          <w:sz w:val="22"/>
        </w:rPr>
        <w:t>, (2015).</w:t>
      </w:r>
    </w:p>
    <w:p w14:paraId="0DF4D179"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54.</w:t>
      </w:r>
      <w:r w:rsidRPr="005E6A59">
        <w:rPr>
          <w:rFonts w:ascii="Arial" w:hAnsi="Arial" w:cs="Arial"/>
          <w:noProof/>
          <w:sz w:val="22"/>
        </w:rPr>
        <w:tab/>
        <w:t xml:space="preserve">Hobbs, J. A., Towal, R. B. &amp; Hartmann, M. J. Z. Spatiotemporal patterns of contact across the rat vibrissal array during exploratory behavior. </w:t>
      </w:r>
      <w:r w:rsidRPr="005E6A59">
        <w:rPr>
          <w:rFonts w:ascii="Arial" w:hAnsi="Arial" w:cs="Arial"/>
          <w:i/>
          <w:iCs/>
          <w:noProof/>
          <w:sz w:val="22"/>
        </w:rPr>
        <w:t>Front. Behav. Neurosci.</w:t>
      </w:r>
      <w:r w:rsidRPr="005E6A59">
        <w:rPr>
          <w:rFonts w:ascii="Arial" w:hAnsi="Arial" w:cs="Arial"/>
          <w:noProof/>
          <w:sz w:val="22"/>
        </w:rPr>
        <w:t xml:space="preserve"> </w:t>
      </w:r>
      <w:r w:rsidRPr="005E6A59">
        <w:rPr>
          <w:rFonts w:ascii="Arial" w:hAnsi="Arial" w:cs="Arial"/>
          <w:b/>
          <w:bCs/>
          <w:noProof/>
          <w:sz w:val="22"/>
        </w:rPr>
        <w:t>9</w:t>
      </w:r>
      <w:r w:rsidRPr="005E6A59">
        <w:rPr>
          <w:rFonts w:ascii="Arial" w:hAnsi="Arial" w:cs="Arial"/>
          <w:noProof/>
          <w:sz w:val="22"/>
        </w:rPr>
        <w:t>, 356 (2016).</w:t>
      </w:r>
    </w:p>
    <w:p w14:paraId="0414DA5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55.</w:t>
      </w:r>
      <w:r w:rsidRPr="005E6A59">
        <w:rPr>
          <w:rFonts w:ascii="Arial" w:hAnsi="Arial" w:cs="Arial"/>
          <w:noProof/>
          <w:sz w:val="22"/>
        </w:rPr>
        <w:tab/>
        <w:t xml:space="preserve">Aizenberg, M. &amp; Geffen, M. N. Bidirectional effects of aversive learning on perceptual acuity are mediated by the sensory cortex. </w:t>
      </w:r>
      <w:r w:rsidRPr="005E6A59">
        <w:rPr>
          <w:rFonts w:ascii="Arial" w:hAnsi="Arial" w:cs="Arial"/>
          <w:i/>
          <w:iCs/>
          <w:noProof/>
          <w:sz w:val="22"/>
        </w:rPr>
        <w:t>Nat. Neurosci.</w:t>
      </w:r>
      <w:r w:rsidRPr="005E6A59">
        <w:rPr>
          <w:rFonts w:ascii="Arial" w:hAnsi="Arial" w:cs="Arial"/>
          <w:noProof/>
          <w:sz w:val="22"/>
        </w:rPr>
        <w:t xml:space="preserve"> </w:t>
      </w:r>
      <w:r w:rsidRPr="005E6A59">
        <w:rPr>
          <w:rFonts w:ascii="Arial" w:hAnsi="Arial" w:cs="Arial"/>
          <w:b/>
          <w:bCs/>
          <w:noProof/>
          <w:sz w:val="22"/>
        </w:rPr>
        <w:t>16</w:t>
      </w:r>
      <w:r w:rsidRPr="005E6A59">
        <w:rPr>
          <w:rFonts w:ascii="Arial" w:hAnsi="Arial" w:cs="Arial"/>
          <w:noProof/>
          <w:sz w:val="22"/>
        </w:rPr>
        <w:t>, 994–996 (2013).</w:t>
      </w:r>
    </w:p>
    <w:p w14:paraId="2F08E4BE"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56.</w:t>
      </w:r>
      <w:r w:rsidRPr="005E6A59">
        <w:rPr>
          <w:rFonts w:ascii="Arial" w:hAnsi="Arial" w:cs="Arial"/>
          <w:noProof/>
          <w:sz w:val="22"/>
        </w:rPr>
        <w:tab/>
        <w:t xml:space="preserve">Aizenberg, M., Mwilambwe-Tshilobo, L., Briguglio, J. J., Natan, R. G. &amp; Geffen, M. N. Bidirectional Regulation of Innate and Learned Behaviors That Rely on Frequency Discrimination by Cortical </w:t>
      </w:r>
      <w:r w:rsidRPr="005E6A59">
        <w:rPr>
          <w:rFonts w:ascii="Arial" w:hAnsi="Arial" w:cs="Arial"/>
          <w:noProof/>
          <w:sz w:val="22"/>
        </w:rPr>
        <w:lastRenderedPageBreak/>
        <w:t xml:space="preserve">Inhibitory Neurons. </w:t>
      </w:r>
      <w:r w:rsidRPr="005E6A59">
        <w:rPr>
          <w:rFonts w:ascii="Arial" w:hAnsi="Arial" w:cs="Arial"/>
          <w:i/>
          <w:iCs/>
          <w:noProof/>
          <w:sz w:val="22"/>
        </w:rPr>
        <w:t>PLOS Biol.</w:t>
      </w:r>
      <w:r w:rsidRPr="005E6A59">
        <w:rPr>
          <w:rFonts w:ascii="Arial" w:hAnsi="Arial" w:cs="Arial"/>
          <w:noProof/>
          <w:sz w:val="22"/>
        </w:rPr>
        <w:t xml:space="preserve"> </w:t>
      </w:r>
      <w:r w:rsidRPr="005E6A59">
        <w:rPr>
          <w:rFonts w:ascii="Arial" w:hAnsi="Arial" w:cs="Arial"/>
          <w:b/>
          <w:bCs/>
          <w:noProof/>
          <w:sz w:val="22"/>
        </w:rPr>
        <w:t>13</w:t>
      </w:r>
      <w:r w:rsidRPr="005E6A59">
        <w:rPr>
          <w:rFonts w:ascii="Arial" w:hAnsi="Arial" w:cs="Arial"/>
          <w:noProof/>
          <w:sz w:val="22"/>
        </w:rPr>
        <w:t>, e1002308 (2015).</w:t>
      </w:r>
    </w:p>
    <w:p w14:paraId="033C1C2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57.</w:t>
      </w:r>
      <w:r w:rsidRPr="005E6A59">
        <w:rPr>
          <w:rFonts w:ascii="Arial" w:hAnsi="Arial" w:cs="Arial"/>
          <w:noProof/>
          <w:sz w:val="22"/>
        </w:rPr>
        <w:tab/>
        <w:t xml:space="preserve">Briguglio, J. J., Aizenberg, M., Balasubramanian, V. &amp; Geffen, M. N. Cortical neural activity predicts sensory acuity under optogenetic manipulation. </w:t>
      </w:r>
      <w:r w:rsidRPr="005E6A59">
        <w:rPr>
          <w:rFonts w:ascii="Arial" w:hAnsi="Arial" w:cs="Arial"/>
          <w:i/>
          <w:iCs/>
          <w:noProof/>
          <w:sz w:val="22"/>
        </w:rPr>
        <w:t>J. Neurosci.</w:t>
      </w:r>
      <w:r w:rsidRPr="005E6A59">
        <w:rPr>
          <w:rFonts w:ascii="Arial" w:hAnsi="Arial" w:cs="Arial"/>
          <w:noProof/>
          <w:sz w:val="22"/>
        </w:rPr>
        <w:t xml:space="preserve"> </w:t>
      </w:r>
      <w:r w:rsidRPr="005E6A59">
        <w:rPr>
          <w:rFonts w:ascii="Arial" w:hAnsi="Arial" w:cs="Arial"/>
          <w:b/>
          <w:bCs/>
          <w:noProof/>
          <w:sz w:val="22"/>
        </w:rPr>
        <w:t>38</w:t>
      </w:r>
      <w:r w:rsidRPr="005E6A59">
        <w:rPr>
          <w:rFonts w:ascii="Arial" w:hAnsi="Arial" w:cs="Arial"/>
          <w:noProof/>
          <w:sz w:val="22"/>
        </w:rPr>
        <w:t>, 2094–2105 (2018).</w:t>
      </w:r>
    </w:p>
    <w:p w14:paraId="3410B074"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58.</w:t>
      </w:r>
      <w:r w:rsidRPr="005E6A59">
        <w:rPr>
          <w:rFonts w:ascii="Arial" w:hAnsi="Arial" w:cs="Arial"/>
          <w:noProof/>
          <w:sz w:val="22"/>
        </w:rPr>
        <w:tab/>
        <w:t xml:space="preserve">Wood, K. C., Angeloni, C. F., Oxman, K., Clopath, C. &amp; Geffen, M. N. Neuronal activity in sensory cortex predicts the specificity of learning. </w:t>
      </w:r>
      <w:r w:rsidRPr="005E6A59">
        <w:rPr>
          <w:rFonts w:ascii="Arial" w:hAnsi="Arial" w:cs="Arial"/>
          <w:i/>
          <w:iCs/>
          <w:noProof/>
          <w:sz w:val="22"/>
        </w:rPr>
        <w:t>bioRxiv</w:t>
      </w:r>
      <w:r w:rsidRPr="005E6A59">
        <w:rPr>
          <w:rFonts w:ascii="Arial" w:hAnsi="Arial" w:cs="Arial"/>
          <w:noProof/>
          <w:sz w:val="22"/>
        </w:rPr>
        <w:t xml:space="preserve"> 2020.06.02.128702 (2020). doi:10.1101/2020.06.02.128702</w:t>
      </w:r>
    </w:p>
    <w:p w14:paraId="7F4E130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59.</w:t>
      </w:r>
      <w:r w:rsidRPr="005E6A59">
        <w:rPr>
          <w:rFonts w:ascii="Arial" w:hAnsi="Arial" w:cs="Arial"/>
          <w:noProof/>
          <w:sz w:val="22"/>
        </w:rPr>
        <w:tab/>
        <w:t xml:space="preserve">Ulanovsky, N., Las, L. &amp; Nelken, I. Processing of low-probability sounds by cortical neurons. </w:t>
      </w:r>
      <w:r w:rsidRPr="005E6A59">
        <w:rPr>
          <w:rFonts w:ascii="Arial" w:hAnsi="Arial" w:cs="Arial"/>
          <w:i/>
          <w:iCs/>
          <w:noProof/>
          <w:sz w:val="22"/>
        </w:rPr>
        <w:t>Nat. Neurosci.</w:t>
      </w:r>
      <w:r w:rsidRPr="005E6A59">
        <w:rPr>
          <w:rFonts w:ascii="Arial" w:hAnsi="Arial" w:cs="Arial"/>
          <w:noProof/>
          <w:sz w:val="22"/>
        </w:rPr>
        <w:t xml:space="preserve"> </w:t>
      </w:r>
      <w:r w:rsidRPr="005E6A59">
        <w:rPr>
          <w:rFonts w:ascii="Arial" w:hAnsi="Arial" w:cs="Arial"/>
          <w:b/>
          <w:bCs/>
          <w:noProof/>
          <w:sz w:val="22"/>
        </w:rPr>
        <w:t>6</w:t>
      </w:r>
      <w:r w:rsidRPr="005E6A59">
        <w:rPr>
          <w:rFonts w:ascii="Arial" w:hAnsi="Arial" w:cs="Arial"/>
          <w:noProof/>
          <w:sz w:val="22"/>
        </w:rPr>
        <w:t>, 391–398 (2003).</w:t>
      </w:r>
    </w:p>
    <w:p w14:paraId="713CEFEC"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60.</w:t>
      </w:r>
      <w:r w:rsidRPr="005E6A59">
        <w:rPr>
          <w:rFonts w:ascii="Arial" w:hAnsi="Arial" w:cs="Arial"/>
          <w:noProof/>
          <w:sz w:val="22"/>
        </w:rPr>
        <w:tab/>
        <w:t xml:space="preserve">Natan, R. G., Carruthers, I. M., Mwilambwe-Tshilobo, L. &amp; Geffen, M. N. Gain Control in the Auditory Cortex Evoked by Changing Temporal Correlation of Sounds. </w:t>
      </w:r>
      <w:r w:rsidRPr="005E6A59">
        <w:rPr>
          <w:rFonts w:ascii="Arial" w:hAnsi="Arial" w:cs="Arial"/>
          <w:i/>
          <w:iCs/>
          <w:noProof/>
          <w:sz w:val="22"/>
        </w:rPr>
        <w:t>Cereb. Cortex</w:t>
      </w:r>
      <w:r w:rsidRPr="005E6A59">
        <w:rPr>
          <w:rFonts w:ascii="Arial" w:hAnsi="Arial" w:cs="Arial"/>
          <w:noProof/>
          <w:sz w:val="22"/>
        </w:rPr>
        <w:t xml:space="preserve"> </w:t>
      </w:r>
      <w:r w:rsidRPr="005E6A59">
        <w:rPr>
          <w:rFonts w:ascii="Arial" w:hAnsi="Arial" w:cs="Arial"/>
          <w:b/>
          <w:bCs/>
          <w:noProof/>
          <w:sz w:val="22"/>
        </w:rPr>
        <w:t>27</w:t>
      </w:r>
      <w:r w:rsidRPr="005E6A59">
        <w:rPr>
          <w:rFonts w:ascii="Arial" w:hAnsi="Arial" w:cs="Arial"/>
          <w:noProof/>
          <w:sz w:val="22"/>
        </w:rPr>
        <w:t>, 2385–2402 (2017).</w:t>
      </w:r>
    </w:p>
    <w:p w14:paraId="49CD1EA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61.</w:t>
      </w:r>
      <w:r w:rsidRPr="005E6A59">
        <w:rPr>
          <w:rFonts w:ascii="Arial" w:hAnsi="Arial" w:cs="Arial"/>
          <w:noProof/>
          <w:sz w:val="22"/>
        </w:rPr>
        <w:tab/>
        <w:t xml:space="preserve">Espejo, M. L., Schwartz, Z. P. &amp; David, S. V. Spectral tuning of adaptation supports coding of sensory context in auditory cortex. </w:t>
      </w:r>
      <w:r w:rsidRPr="005E6A59">
        <w:rPr>
          <w:rFonts w:ascii="Arial" w:hAnsi="Arial" w:cs="Arial"/>
          <w:i/>
          <w:iCs/>
          <w:noProof/>
          <w:sz w:val="22"/>
        </w:rPr>
        <w:t>PLoS Comput. Biol.</w:t>
      </w:r>
      <w:r w:rsidRPr="005E6A59">
        <w:rPr>
          <w:rFonts w:ascii="Arial" w:hAnsi="Arial" w:cs="Arial"/>
          <w:noProof/>
          <w:sz w:val="22"/>
        </w:rPr>
        <w:t xml:space="preserve"> </w:t>
      </w:r>
      <w:r w:rsidRPr="005E6A59">
        <w:rPr>
          <w:rFonts w:ascii="Arial" w:hAnsi="Arial" w:cs="Arial"/>
          <w:b/>
          <w:bCs/>
          <w:noProof/>
          <w:sz w:val="22"/>
        </w:rPr>
        <w:t>15</w:t>
      </w:r>
      <w:r w:rsidRPr="005E6A59">
        <w:rPr>
          <w:rFonts w:ascii="Arial" w:hAnsi="Arial" w:cs="Arial"/>
          <w:noProof/>
          <w:sz w:val="22"/>
        </w:rPr>
        <w:t>, e1007430 (2019).</w:t>
      </w:r>
    </w:p>
    <w:p w14:paraId="5D1DD87D"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62.</w:t>
      </w:r>
      <w:r w:rsidRPr="005E6A59">
        <w:rPr>
          <w:rFonts w:ascii="Arial" w:hAnsi="Arial" w:cs="Arial"/>
          <w:noProof/>
          <w:sz w:val="22"/>
        </w:rPr>
        <w:tab/>
        <w:t xml:space="preserve">Fritz, J., Shamma, S., Elhilali, M. &amp; Klein, D. Rapid task-related plasticity of spectrotemporal receptive fields in primary auditory cortex. </w:t>
      </w:r>
      <w:r w:rsidRPr="005E6A59">
        <w:rPr>
          <w:rFonts w:ascii="Arial" w:hAnsi="Arial" w:cs="Arial"/>
          <w:i/>
          <w:iCs/>
          <w:noProof/>
          <w:sz w:val="22"/>
        </w:rPr>
        <w:t>Nat. Neurosci.</w:t>
      </w:r>
      <w:r w:rsidRPr="005E6A59">
        <w:rPr>
          <w:rFonts w:ascii="Arial" w:hAnsi="Arial" w:cs="Arial"/>
          <w:noProof/>
          <w:sz w:val="22"/>
        </w:rPr>
        <w:t xml:space="preserve"> </w:t>
      </w:r>
      <w:r w:rsidRPr="005E6A59">
        <w:rPr>
          <w:rFonts w:ascii="Arial" w:hAnsi="Arial" w:cs="Arial"/>
          <w:b/>
          <w:bCs/>
          <w:noProof/>
          <w:sz w:val="22"/>
        </w:rPr>
        <w:t>6</w:t>
      </w:r>
      <w:r w:rsidRPr="005E6A59">
        <w:rPr>
          <w:rFonts w:ascii="Arial" w:hAnsi="Arial" w:cs="Arial"/>
          <w:noProof/>
          <w:sz w:val="22"/>
        </w:rPr>
        <w:t>, 1216–1223 (2003).</w:t>
      </w:r>
    </w:p>
    <w:p w14:paraId="5D071BDC"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63.</w:t>
      </w:r>
      <w:r w:rsidRPr="005E6A59">
        <w:rPr>
          <w:rFonts w:ascii="Arial" w:hAnsi="Arial" w:cs="Arial"/>
          <w:noProof/>
          <w:sz w:val="22"/>
        </w:rPr>
        <w:tab/>
        <w:t xml:space="preserve">Mesgarani, N., Fritz, J. &amp; Shamma, S. A computational model of rapid task-related plasticity of auditory cortical receptive fields. </w:t>
      </w:r>
      <w:r w:rsidRPr="005E6A59">
        <w:rPr>
          <w:rFonts w:ascii="Arial" w:hAnsi="Arial" w:cs="Arial"/>
          <w:i/>
          <w:iCs/>
          <w:noProof/>
          <w:sz w:val="22"/>
        </w:rPr>
        <w:t>J. Comput. Neurosci.</w:t>
      </w:r>
      <w:r w:rsidRPr="005E6A59">
        <w:rPr>
          <w:rFonts w:ascii="Arial" w:hAnsi="Arial" w:cs="Arial"/>
          <w:noProof/>
          <w:sz w:val="22"/>
        </w:rPr>
        <w:t xml:space="preserve"> </w:t>
      </w:r>
      <w:r w:rsidRPr="005E6A59">
        <w:rPr>
          <w:rFonts w:ascii="Arial" w:hAnsi="Arial" w:cs="Arial"/>
          <w:b/>
          <w:bCs/>
          <w:noProof/>
          <w:sz w:val="22"/>
        </w:rPr>
        <w:t>28</w:t>
      </w:r>
      <w:r w:rsidRPr="005E6A59">
        <w:rPr>
          <w:rFonts w:ascii="Arial" w:hAnsi="Arial" w:cs="Arial"/>
          <w:noProof/>
          <w:sz w:val="22"/>
        </w:rPr>
        <w:t>, 19–27 (2010).</w:t>
      </w:r>
    </w:p>
    <w:p w14:paraId="74C4A8B3"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64.</w:t>
      </w:r>
      <w:r w:rsidRPr="005E6A59">
        <w:rPr>
          <w:rFonts w:ascii="Arial" w:hAnsi="Arial" w:cs="Arial"/>
          <w:noProof/>
          <w:sz w:val="22"/>
        </w:rPr>
        <w:tab/>
        <w:t xml:space="preserve">David, S. V., Fritz, J. B. &amp; Shamma, S. A. Task reward structure shapes rapid receptive field plasticity in auditory cortex. </w:t>
      </w:r>
      <w:r w:rsidRPr="005E6A59">
        <w:rPr>
          <w:rFonts w:ascii="Arial" w:hAnsi="Arial" w:cs="Arial"/>
          <w:i/>
          <w:iCs/>
          <w:noProof/>
          <w:sz w:val="22"/>
        </w:rPr>
        <w:t>Proc. Natl. Acad. Sci. U. S. A.</w:t>
      </w:r>
      <w:r w:rsidRPr="005E6A59">
        <w:rPr>
          <w:rFonts w:ascii="Arial" w:hAnsi="Arial" w:cs="Arial"/>
          <w:noProof/>
          <w:sz w:val="22"/>
        </w:rPr>
        <w:t xml:space="preserve"> </w:t>
      </w:r>
      <w:r w:rsidRPr="005E6A59">
        <w:rPr>
          <w:rFonts w:ascii="Arial" w:hAnsi="Arial" w:cs="Arial"/>
          <w:b/>
          <w:bCs/>
          <w:noProof/>
          <w:sz w:val="22"/>
        </w:rPr>
        <w:t>109</w:t>
      </w:r>
      <w:r w:rsidRPr="005E6A59">
        <w:rPr>
          <w:rFonts w:ascii="Arial" w:hAnsi="Arial" w:cs="Arial"/>
          <w:noProof/>
          <w:sz w:val="22"/>
        </w:rPr>
        <w:t>, 2144–2149 (2012).</w:t>
      </w:r>
    </w:p>
    <w:p w14:paraId="3788DCCE"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65.</w:t>
      </w:r>
      <w:r w:rsidRPr="005E6A59">
        <w:rPr>
          <w:rFonts w:ascii="Arial" w:hAnsi="Arial" w:cs="Arial"/>
          <w:noProof/>
          <w:sz w:val="22"/>
        </w:rPr>
        <w:tab/>
        <w:t xml:space="preserve">Yin, P., Fritz, J. B. &amp; Shamma, S. A. Rapid spectrotemporal plasticity in primary auditory cortex during behavior. </w:t>
      </w:r>
      <w:r w:rsidRPr="005E6A59">
        <w:rPr>
          <w:rFonts w:ascii="Arial" w:hAnsi="Arial" w:cs="Arial"/>
          <w:i/>
          <w:iCs/>
          <w:noProof/>
          <w:sz w:val="22"/>
        </w:rPr>
        <w:t>J. Neurosci.</w:t>
      </w:r>
      <w:r w:rsidRPr="005E6A59">
        <w:rPr>
          <w:rFonts w:ascii="Arial" w:hAnsi="Arial" w:cs="Arial"/>
          <w:noProof/>
          <w:sz w:val="22"/>
        </w:rPr>
        <w:t xml:space="preserve"> </w:t>
      </w:r>
      <w:r w:rsidRPr="005E6A59">
        <w:rPr>
          <w:rFonts w:ascii="Arial" w:hAnsi="Arial" w:cs="Arial"/>
          <w:b/>
          <w:bCs/>
          <w:noProof/>
          <w:sz w:val="22"/>
        </w:rPr>
        <w:t>34</w:t>
      </w:r>
      <w:r w:rsidRPr="005E6A59">
        <w:rPr>
          <w:rFonts w:ascii="Arial" w:hAnsi="Arial" w:cs="Arial"/>
          <w:noProof/>
          <w:sz w:val="22"/>
        </w:rPr>
        <w:t>, 4396–408 (2014).</w:t>
      </w:r>
    </w:p>
    <w:p w14:paraId="188B9564"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66.</w:t>
      </w:r>
      <w:r w:rsidRPr="005E6A59">
        <w:rPr>
          <w:rFonts w:ascii="Arial" w:hAnsi="Arial" w:cs="Arial"/>
          <w:noProof/>
          <w:sz w:val="22"/>
        </w:rPr>
        <w:tab/>
        <w:t xml:space="preserve">Niwa, M., Johnson, J. S., O’Connor, K. N. &amp; Sutter, M. L. Active Engagement Improves Primary Auditory Cortical Neurons’ Ability to Discriminate Temporal Modulation. </w:t>
      </w:r>
      <w:r w:rsidRPr="005E6A59">
        <w:rPr>
          <w:rFonts w:ascii="Arial" w:hAnsi="Arial" w:cs="Arial"/>
          <w:i/>
          <w:iCs/>
          <w:noProof/>
          <w:sz w:val="22"/>
        </w:rPr>
        <w:t>J. Neurosci.</w:t>
      </w:r>
      <w:r w:rsidRPr="005E6A59">
        <w:rPr>
          <w:rFonts w:ascii="Arial" w:hAnsi="Arial" w:cs="Arial"/>
          <w:noProof/>
          <w:sz w:val="22"/>
        </w:rPr>
        <w:t xml:space="preserve"> </w:t>
      </w:r>
      <w:r w:rsidRPr="005E6A59">
        <w:rPr>
          <w:rFonts w:ascii="Arial" w:hAnsi="Arial" w:cs="Arial"/>
          <w:b/>
          <w:bCs/>
          <w:noProof/>
          <w:sz w:val="22"/>
        </w:rPr>
        <w:t>32</w:t>
      </w:r>
      <w:r w:rsidRPr="005E6A59">
        <w:rPr>
          <w:rFonts w:ascii="Arial" w:hAnsi="Arial" w:cs="Arial"/>
          <w:noProof/>
          <w:sz w:val="22"/>
        </w:rPr>
        <w:t>, 9323–9334 (2012).</w:t>
      </w:r>
    </w:p>
    <w:p w14:paraId="3DEEECE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67.</w:t>
      </w:r>
      <w:r w:rsidRPr="005E6A59">
        <w:rPr>
          <w:rFonts w:ascii="Arial" w:hAnsi="Arial" w:cs="Arial"/>
          <w:noProof/>
          <w:sz w:val="22"/>
        </w:rPr>
        <w:tab/>
        <w:t xml:space="preserve">Fritz, J. B., Elhilali, M. &amp; Shamma, S. A. Adaptive changes in cortical receptive fields induced by attention to complex sounds. </w:t>
      </w:r>
      <w:r w:rsidRPr="005E6A59">
        <w:rPr>
          <w:rFonts w:ascii="Arial" w:hAnsi="Arial" w:cs="Arial"/>
          <w:i/>
          <w:iCs/>
          <w:noProof/>
          <w:sz w:val="22"/>
        </w:rPr>
        <w:t>J. Neurophysiol.</w:t>
      </w:r>
      <w:r w:rsidRPr="005E6A59">
        <w:rPr>
          <w:rFonts w:ascii="Arial" w:hAnsi="Arial" w:cs="Arial"/>
          <w:noProof/>
          <w:sz w:val="22"/>
        </w:rPr>
        <w:t xml:space="preserve"> </w:t>
      </w:r>
      <w:r w:rsidRPr="005E6A59">
        <w:rPr>
          <w:rFonts w:ascii="Arial" w:hAnsi="Arial" w:cs="Arial"/>
          <w:b/>
          <w:bCs/>
          <w:noProof/>
          <w:sz w:val="22"/>
        </w:rPr>
        <w:t>98</w:t>
      </w:r>
      <w:r w:rsidRPr="005E6A59">
        <w:rPr>
          <w:rFonts w:ascii="Arial" w:hAnsi="Arial" w:cs="Arial"/>
          <w:noProof/>
          <w:sz w:val="22"/>
        </w:rPr>
        <w:t>, 2337–46 (2007).</w:t>
      </w:r>
    </w:p>
    <w:p w14:paraId="12033004"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68.</w:t>
      </w:r>
      <w:r w:rsidRPr="005E6A59">
        <w:rPr>
          <w:rFonts w:ascii="Arial" w:hAnsi="Arial" w:cs="Arial"/>
          <w:noProof/>
          <w:sz w:val="22"/>
        </w:rPr>
        <w:tab/>
        <w:t xml:space="preserve">Reynolds, J. H. &amp; Heeger, D. J. The Normalization Model of Attention.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61</w:t>
      </w:r>
      <w:r w:rsidRPr="005E6A59">
        <w:rPr>
          <w:rFonts w:ascii="Arial" w:hAnsi="Arial" w:cs="Arial"/>
          <w:noProof/>
          <w:sz w:val="22"/>
        </w:rPr>
        <w:t>, 168–185 (2009).</w:t>
      </w:r>
    </w:p>
    <w:p w14:paraId="1F55B19E"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69.</w:t>
      </w:r>
      <w:r w:rsidRPr="005E6A59">
        <w:rPr>
          <w:rFonts w:ascii="Arial" w:hAnsi="Arial" w:cs="Arial"/>
          <w:noProof/>
          <w:sz w:val="22"/>
        </w:rPr>
        <w:tab/>
        <w:t xml:space="preserve">McGinley, M. J., David, S. V. &amp; McCormick, D. A. Cortical Membrane Potential Signature of Optimal States for Sensory Signal Detection.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87</w:t>
      </w:r>
      <w:r w:rsidRPr="005E6A59">
        <w:rPr>
          <w:rFonts w:ascii="Arial" w:hAnsi="Arial" w:cs="Arial"/>
          <w:noProof/>
          <w:sz w:val="22"/>
        </w:rPr>
        <w:t>, 179–192 (2015).</w:t>
      </w:r>
    </w:p>
    <w:p w14:paraId="358BBBA9"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70.</w:t>
      </w:r>
      <w:r w:rsidRPr="005E6A59">
        <w:rPr>
          <w:rFonts w:ascii="Arial" w:hAnsi="Arial" w:cs="Arial"/>
          <w:noProof/>
          <w:sz w:val="22"/>
        </w:rPr>
        <w:tab/>
        <w:t xml:space="preserve">Reimer, J. </w:t>
      </w:r>
      <w:r w:rsidRPr="005E6A59">
        <w:rPr>
          <w:rFonts w:ascii="Arial" w:hAnsi="Arial" w:cs="Arial"/>
          <w:i/>
          <w:iCs/>
          <w:noProof/>
          <w:sz w:val="22"/>
        </w:rPr>
        <w:t>et al.</w:t>
      </w:r>
      <w:r w:rsidRPr="005E6A59">
        <w:rPr>
          <w:rFonts w:ascii="Arial" w:hAnsi="Arial" w:cs="Arial"/>
          <w:noProof/>
          <w:sz w:val="22"/>
        </w:rPr>
        <w:t xml:space="preserve"> Pupil fluctuations track rapid changes in adrenergic and cholinergic activity in cortex. </w:t>
      </w:r>
      <w:r w:rsidRPr="005E6A59">
        <w:rPr>
          <w:rFonts w:ascii="Arial" w:hAnsi="Arial" w:cs="Arial"/>
          <w:i/>
          <w:iCs/>
          <w:noProof/>
          <w:sz w:val="22"/>
        </w:rPr>
        <w:t>Nat. Commun.</w:t>
      </w:r>
      <w:r w:rsidRPr="005E6A59">
        <w:rPr>
          <w:rFonts w:ascii="Arial" w:hAnsi="Arial" w:cs="Arial"/>
          <w:noProof/>
          <w:sz w:val="22"/>
        </w:rPr>
        <w:t xml:space="preserve"> </w:t>
      </w:r>
      <w:r w:rsidRPr="005E6A59">
        <w:rPr>
          <w:rFonts w:ascii="Arial" w:hAnsi="Arial" w:cs="Arial"/>
          <w:b/>
          <w:bCs/>
          <w:noProof/>
          <w:sz w:val="22"/>
        </w:rPr>
        <w:t>7</w:t>
      </w:r>
      <w:r w:rsidRPr="005E6A59">
        <w:rPr>
          <w:rFonts w:ascii="Arial" w:hAnsi="Arial" w:cs="Arial"/>
          <w:noProof/>
          <w:sz w:val="22"/>
        </w:rPr>
        <w:t>, 1–7 (2016).</w:t>
      </w:r>
    </w:p>
    <w:p w14:paraId="4CAB2440"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71.</w:t>
      </w:r>
      <w:r w:rsidRPr="005E6A59">
        <w:rPr>
          <w:rFonts w:ascii="Arial" w:hAnsi="Arial" w:cs="Arial"/>
          <w:noProof/>
          <w:sz w:val="22"/>
        </w:rPr>
        <w:tab/>
        <w:t xml:space="preserve">Natan, R. G. </w:t>
      </w:r>
      <w:r w:rsidRPr="005E6A59">
        <w:rPr>
          <w:rFonts w:ascii="Arial" w:hAnsi="Arial" w:cs="Arial"/>
          <w:i/>
          <w:iCs/>
          <w:noProof/>
          <w:sz w:val="22"/>
        </w:rPr>
        <w:t>et al.</w:t>
      </w:r>
      <w:r w:rsidRPr="005E6A59">
        <w:rPr>
          <w:rFonts w:ascii="Arial" w:hAnsi="Arial" w:cs="Arial"/>
          <w:noProof/>
          <w:sz w:val="22"/>
        </w:rPr>
        <w:t xml:space="preserve"> Complementary control of sensory adaptation by two types of cortical interneurons. </w:t>
      </w:r>
      <w:r w:rsidRPr="005E6A59">
        <w:rPr>
          <w:rFonts w:ascii="Arial" w:hAnsi="Arial" w:cs="Arial"/>
          <w:i/>
          <w:iCs/>
          <w:noProof/>
          <w:sz w:val="22"/>
        </w:rPr>
        <w:t>Elife</w:t>
      </w:r>
      <w:r w:rsidRPr="005E6A59">
        <w:rPr>
          <w:rFonts w:ascii="Arial" w:hAnsi="Arial" w:cs="Arial"/>
          <w:noProof/>
          <w:sz w:val="22"/>
        </w:rPr>
        <w:t xml:space="preserve"> </w:t>
      </w:r>
      <w:r w:rsidRPr="005E6A59">
        <w:rPr>
          <w:rFonts w:ascii="Arial" w:hAnsi="Arial" w:cs="Arial"/>
          <w:b/>
          <w:bCs/>
          <w:noProof/>
          <w:sz w:val="22"/>
        </w:rPr>
        <w:t>4</w:t>
      </w:r>
      <w:r w:rsidRPr="005E6A59">
        <w:rPr>
          <w:rFonts w:ascii="Arial" w:hAnsi="Arial" w:cs="Arial"/>
          <w:noProof/>
          <w:sz w:val="22"/>
        </w:rPr>
        <w:t>, (2015).</w:t>
      </w:r>
    </w:p>
    <w:p w14:paraId="5C9A8DA1"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72.</w:t>
      </w:r>
      <w:r w:rsidRPr="005E6A59">
        <w:rPr>
          <w:rFonts w:ascii="Arial" w:hAnsi="Arial" w:cs="Arial"/>
          <w:noProof/>
          <w:sz w:val="22"/>
        </w:rPr>
        <w:tab/>
        <w:t xml:space="preserve">Natan, R. G., Rao, W. &amp; Geffen, M. N. Cortical Interneurons Differentially Shape Frequency Tuning following Adaptation. </w:t>
      </w:r>
      <w:r w:rsidRPr="005E6A59">
        <w:rPr>
          <w:rFonts w:ascii="Arial" w:hAnsi="Arial" w:cs="Arial"/>
          <w:i/>
          <w:iCs/>
          <w:noProof/>
          <w:sz w:val="22"/>
        </w:rPr>
        <w:t>Cell Rep.</w:t>
      </w:r>
      <w:r w:rsidRPr="005E6A59">
        <w:rPr>
          <w:rFonts w:ascii="Arial" w:hAnsi="Arial" w:cs="Arial"/>
          <w:noProof/>
          <w:sz w:val="22"/>
        </w:rPr>
        <w:t xml:space="preserve"> </w:t>
      </w:r>
      <w:r w:rsidRPr="005E6A59">
        <w:rPr>
          <w:rFonts w:ascii="Arial" w:hAnsi="Arial" w:cs="Arial"/>
          <w:b/>
          <w:bCs/>
          <w:noProof/>
          <w:sz w:val="22"/>
        </w:rPr>
        <w:t>21</w:t>
      </w:r>
      <w:r w:rsidRPr="005E6A59">
        <w:rPr>
          <w:rFonts w:ascii="Arial" w:hAnsi="Arial" w:cs="Arial"/>
          <w:noProof/>
          <w:sz w:val="22"/>
        </w:rPr>
        <w:t>, 878–890 (2017).</w:t>
      </w:r>
    </w:p>
    <w:p w14:paraId="30384649"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73.</w:t>
      </w:r>
      <w:r w:rsidRPr="005E6A59">
        <w:rPr>
          <w:rFonts w:ascii="Arial" w:hAnsi="Arial" w:cs="Arial"/>
          <w:noProof/>
          <w:sz w:val="22"/>
        </w:rPr>
        <w:tab/>
        <w:t xml:space="preserve">Atallah, B. V., Bruns, W., Carandini, M. &amp; Scanziani, M. Parvalbumin-Expressing Interneurons Linearly Transform Cortical Responses to Visual Stimuli.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73</w:t>
      </w:r>
      <w:r w:rsidRPr="005E6A59">
        <w:rPr>
          <w:rFonts w:ascii="Arial" w:hAnsi="Arial" w:cs="Arial"/>
          <w:noProof/>
          <w:sz w:val="22"/>
        </w:rPr>
        <w:t>, 159–170 (2012).</w:t>
      </w:r>
    </w:p>
    <w:p w14:paraId="79ED2E7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74.</w:t>
      </w:r>
      <w:r w:rsidRPr="005E6A59">
        <w:rPr>
          <w:rFonts w:ascii="Arial" w:hAnsi="Arial" w:cs="Arial"/>
          <w:noProof/>
          <w:sz w:val="22"/>
        </w:rPr>
        <w:tab/>
        <w:t xml:space="preserve">Wilson, N. R., Runyan, C. A., Wang, F. L. &amp; Sur, M. Division and subtraction by distinct cortical inhibitory networks in vivo. </w:t>
      </w:r>
      <w:r w:rsidRPr="005E6A59">
        <w:rPr>
          <w:rFonts w:ascii="Arial" w:hAnsi="Arial" w:cs="Arial"/>
          <w:i/>
          <w:iCs/>
          <w:noProof/>
          <w:sz w:val="22"/>
        </w:rPr>
        <w:t>Nature</w:t>
      </w:r>
      <w:r w:rsidRPr="005E6A59">
        <w:rPr>
          <w:rFonts w:ascii="Arial" w:hAnsi="Arial" w:cs="Arial"/>
          <w:noProof/>
          <w:sz w:val="22"/>
        </w:rPr>
        <w:t xml:space="preserve"> </w:t>
      </w:r>
      <w:r w:rsidRPr="005E6A59">
        <w:rPr>
          <w:rFonts w:ascii="Arial" w:hAnsi="Arial" w:cs="Arial"/>
          <w:b/>
          <w:bCs/>
          <w:noProof/>
          <w:sz w:val="22"/>
        </w:rPr>
        <w:t>488</w:t>
      </w:r>
      <w:r w:rsidRPr="005E6A59">
        <w:rPr>
          <w:rFonts w:ascii="Arial" w:hAnsi="Arial" w:cs="Arial"/>
          <w:noProof/>
          <w:sz w:val="22"/>
        </w:rPr>
        <w:t>, 343–348 (2012).</w:t>
      </w:r>
    </w:p>
    <w:p w14:paraId="1B1C842B"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75.</w:t>
      </w:r>
      <w:r w:rsidRPr="005E6A59">
        <w:rPr>
          <w:rFonts w:ascii="Arial" w:hAnsi="Arial" w:cs="Arial"/>
          <w:noProof/>
          <w:sz w:val="22"/>
        </w:rPr>
        <w:tab/>
        <w:t xml:space="preserve">Seybold, B. a, Phillips, E. a K., Schreiner, C. E. &amp; Hasenstaub, A. R. Inhibitory Actions Unified by Network Integration.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87</w:t>
      </w:r>
      <w:r w:rsidRPr="005E6A59">
        <w:rPr>
          <w:rFonts w:ascii="Arial" w:hAnsi="Arial" w:cs="Arial"/>
          <w:noProof/>
          <w:sz w:val="22"/>
        </w:rPr>
        <w:t>, 1181–1192 (2015).</w:t>
      </w:r>
    </w:p>
    <w:p w14:paraId="30071FB1"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76.</w:t>
      </w:r>
      <w:r w:rsidRPr="005E6A59">
        <w:rPr>
          <w:rFonts w:ascii="Arial" w:hAnsi="Arial" w:cs="Arial"/>
          <w:noProof/>
          <w:sz w:val="22"/>
        </w:rPr>
        <w:tab/>
        <w:t xml:space="preserve">Phillips, E. A. K. &amp; Hasenstaub, A. R. Asymmetric effects of activating and inactivating cortical interneurons. </w:t>
      </w:r>
      <w:r w:rsidRPr="005E6A59">
        <w:rPr>
          <w:rFonts w:ascii="Arial" w:hAnsi="Arial" w:cs="Arial"/>
          <w:i/>
          <w:iCs/>
          <w:noProof/>
          <w:sz w:val="22"/>
        </w:rPr>
        <w:t>Elife</w:t>
      </w:r>
      <w:r w:rsidRPr="005E6A59">
        <w:rPr>
          <w:rFonts w:ascii="Arial" w:hAnsi="Arial" w:cs="Arial"/>
          <w:noProof/>
          <w:sz w:val="22"/>
        </w:rPr>
        <w:t xml:space="preserve"> </w:t>
      </w:r>
      <w:r w:rsidRPr="005E6A59">
        <w:rPr>
          <w:rFonts w:ascii="Arial" w:hAnsi="Arial" w:cs="Arial"/>
          <w:b/>
          <w:bCs/>
          <w:noProof/>
          <w:sz w:val="22"/>
        </w:rPr>
        <w:t>5</w:t>
      </w:r>
      <w:r w:rsidRPr="005E6A59">
        <w:rPr>
          <w:rFonts w:ascii="Arial" w:hAnsi="Arial" w:cs="Arial"/>
          <w:noProof/>
          <w:sz w:val="22"/>
        </w:rPr>
        <w:t>, e18383 (2016).</w:t>
      </w:r>
    </w:p>
    <w:p w14:paraId="1C579A60"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77.</w:t>
      </w:r>
      <w:r w:rsidRPr="005E6A59">
        <w:rPr>
          <w:rFonts w:ascii="Arial" w:hAnsi="Arial" w:cs="Arial"/>
          <w:noProof/>
          <w:sz w:val="22"/>
        </w:rPr>
        <w:tab/>
        <w:t xml:space="preserve">Attneave, F. Some informational aspects of visual perception. </w:t>
      </w:r>
      <w:r w:rsidRPr="005E6A59">
        <w:rPr>
          <w:rFonts w:ascii="Arial" w:hAnsi="Arial" w:cs="Arial"/>
          <w:i/>
          <w:iCs/>
          <w:noProof/>
          <w:sz w:val="22"/>
        </w:rPr>
        <w:t>Psychol. Rev.</w:t>
      </w:r>
      <w:r w:rsidRPr="005E6A59">
        <w:rPr>
          <w:rFonts w:ascii="Arial" w:hAnsi="Arial" w:cs="Arial"/>
          <w:noProof/>
          <w:sz w:val="22"/>
        </w:rPr>
        <w:t xml:space="preserve"> </w:t>
      </w:r>
      <w:r w:rsidRPr="005E6A59">
        <w:rPr>
          <w:rFonts w:ascii="Arial" w:hAnsi="Arial" w:cs="Arial"/>
          <w:b/>
          <w:bCs/>
          <w:noProof/>
          <w:sz w:val="22"/>
        </w:rPr>
        <w:t>61</w:t>
      </w:r>
      <w:r w:rsidRPr="005E6A59">
        <w:rPr>
          <w:rFonts w:ascii="Arial" w:hAnsi="Arial" w:cs="Arial"/>
          <w:noProof/>
          <w:sz w:val="22"/>
        </w:rPr>
        <w:t>, 183–193 (1954).</w:t>
      </w:r>
    </w:p>
    <w:p w14:paraId="67CA1CE1"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78.</w:t>
      </w:r>
      <w:r w:rsidRPr="005E6A59">
        <w:rPr>
          <w:rFonts w:ascii="Arial" w:hAnsi="Arial" w:cs="Arial"/>
          <w:noProof/>
          <w:sz w:val="22"/>
        </w:rPr>
        <w:tab/>
        <w:t xml:space="preserve">Simoncelli, E. P. &amp; Olshausen, B. A. Natural image statistics and neural representation. </w:t>
      </w:r>
      <w:r w:rsidRPr="005E6A59">
        <w:rPr>
          <w:rFonts w:ascii="Arial" w:hAnsi="Arial" w:cs="Arial"/>
          <w:i/>
          <w:iCs/>
          <w:noProof/>
          <w:sz w:val="22"/>
        </w:rPr>
        <w:t>Annual Review of Neuroscience</w:t>
      </w:r>
      <w:r w:rsidRPr="005E6A59">
        <w:rPr>
          <w:rFonts w:ascii="Arial" w:hAnsi="Arial" w:cs="Arial"/>
          <w:noProof/>
          <w:sz w:val="22"/>
        </w:rPr>
        <w:t xml:space="preserve"> </w:t>
      </w:r>
      <w:r w:rsidRPr="005E6A59">
        <w:rPr>
          <w:rFonts w:ascii="Arial" w:hAnsi="Arial" w:cs="Arial"/>
          <w:b/>
          <w:bCs/>
          <w:noProof/>
          <w:sz w:val="22"/>
        </w:rPr>
        <w:t>24</w:t>
      </w:r>
      <w:r w:rsidRPr="005E6A59">
        <w:rPr>
          <w:rFonts w:ascii="Arial" w:hAnsi="Arial" w:cs="Arial"/>
          <w:noProof/>
          <w:sz w:val="22"/>
        </w:rPr>
        <w:t>, 1193–1216 (2001).</w:t>
      </w:r>
    </w:p>
    <w:p w14:paraId="4FC2D2EE"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79.</w:t>
      </w:r>
      <w:r w:rsidRPr="005E6A59">
        <w:rPr>
          <w:rFonts w:ascii="Arial" w:hAnsi="Arial" w:cs="Arial"/>
          <w:noProof/>
          <w:sz w:val="22"/>
        </w:rPr>
        <w:tab/>
        <w:t xml:space="preserve">Simoncelli, E. P. Vision and the statistics of the visual environment. </w:t>
      </w:r>
      <w:r w:rsidRPr="005E6A59">
        <w:rPr>
          <w:rFonts w:ascii="Arial" w:hAnsi="Arial" w:cs="Arial"/>
          <w:i/>
          <w:iCs/>
          <w:noProof/>
          <w:sz w:val="22"/>
        </w:rPr>
        <w:t>Current Opinion in Neurobiology</w:t>
      </w:r>
      <w:r w:rsidRPr="005E6A59">
        <w:rPr>
          <w:rFonts w:ascii="Arial" w:hAnsi="Arial" w:cs="Arial"/>
          <w:noProof/>
          <w:sz w:val="22"/>
        </w:rPr>
        <w:t xml:space="preserve"> </w:t>
      </w:r>
      <w:r w:rsidRPr="005E6A59">
        <w:rPr>
          <w:rFonts w:ascii="Arial" w:hAnsi="Arial" w:cs="Arial"/>
          <w:b/>
          <w:bCs/>
          <w:noProof/>
          <w:sz w:val="22"/>
        </w:rPr>
        <w:t>13</w:t>
      </w:r>
      <w:r w:rsidRPr="005E6A59">
        <w:rPr>
          <w:rFonts w:ascii="Arial" w:hAnsi="Arial" w:cs="Arial"/>
          <w:noProof/>
          <w:sz w:val="22"/>
        </w:rPr>
        <w:t>, 144–149 (2003).</w:t>
      </w:r>
    </w:p>
    <w:p w14:paraId="0022E395"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80.</w:t>
      </w:r>
      <w:r w:rsidRPr="005E6A59">
        <w:rPr>
          <w:rFonts w:ascii="Arial" w:hAnsi="Arial" w:cs="Arial"/>
          <w:noProof/>
          <w:sz w:val="22"/>
        </w:rPr>
        <w:tab/>
        <w:t xml:space="preserve">Schneider, D. M., Nelson, A. &amp; Mooney, R. A synaptic and circuit basis for corollary discharge in the auditory cortex. </w:t>
      </w:r>
      <w:r w:rsidRPr="005E6A59">
        <w:rPr>
          <w:rFonts w:ascii="Arial" w:hAnsi="Arial" w:cs="Arial"/>
          <w:i/>
          <w:iCs/>
          <w:noProof/>
          <w:sz w:val="22"/>
        </w:rPr>
        <w:t>Nature</w:t>
      </w:r>
      <w:r w:rsidRPr="005E6A59">
        <w:rPr>
          <w:rFonts w:ascii="Arial" w:hAnsi="Arial" w:cs="Arial"/>
          <w:noProof/>
          <w:sz w:val="22"/>
        </w:rPr>
        <w:t xml:space="preserve"> </w:t>
      </w:r>
      <w:r w:rsidRPr="005E6A59">
        <w:rPr>
          <w:rFonts w:ascii="Arial" w:hAnsi="Arial" w:cs="Arial"/>
          <w:b/>
          <w:bCs/>
          <w:noProof/>
          <w:sz w:val="22"/>
        </w:rPr>
        <w:t>513</w:t>
      </w:r>
      <w:r w:rsidRPr="005E6A59">
        <w:rPr>
          <w:rFonts w:ascii="Arial" w:hAnsi="Arial" w:cs="Arial"/>
          <w:noProof/>
          <w:sz w:val="22"/>
        </w:rPr>
        <w:t>, 189–94 (2014).</w:t>
      </w:r>
    </w:p>
    <w:p w14:paraId="55818CEA"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81.</w:t>
      </w:r>
      <w:r w:rsidRPr="005E6A59">
        <w:rPr>
          <w:rFonts w:ascii="Arial" w:hAnsi="Arial" w:cs="Arial"/>
          <w:noProof/>
          <w:sz w:val="22"/>
        </w:rPr>
        <w:tab/>
        <w:t xml:space="preserve">Schneider, D. M., Sundararajan, J. &amp; Mooney,  richard. A cortical filter that learns to suppress the acoustic consequences of movement. </w:t>
      </w:r>
      <w:r w:rsidRPr="005E6A59">
        <w:rPr>
          <w:rFonts w:ascii="Arial" w:hAnsi="Arial" w:cs="Arial"/>
          <w:i/>
          <w:iCs/>
          <w:noProof/>
          <w:sz w:val="22"/>
        </w:rPr>
        <w:t>Nature</w:t>
      </w:r>
      <w:r w:rsidRPr="005E6A59">
        <w:rPr>
          <w:rFonts w:ascii="Arial" w:hAnsi="Arial" w:cs="Arial"/>
          <w:noProof/>
          <w:sz w:val="22"/>
        </w:rPr>
        <w:t xml:space="preserve"> (2018). doi:10.1038/s41586-018-0520-5</w:t>
      </w:r>
    </w:p>
    <w:p w14:paraId="6607D94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82.</w:t>
      </w:r>
      <w:r w:rsidRPr="005E6A59">
        <w:rPr>
          <w:rFonts w:ascii="Arial" w:hAnsi="Arial" w:cs="Arial"/>
          <w:noProof/>
          <w:sz w:val="22"/>
        </w:rPr>
        <w:tab/>
        <w:t xml:space="preserve">Atallah, B. V., Bruns, W., Carandini, M. &amp; Scanziani, M. Parvalbumin-Expressing Interneurons Linearly Transform Cortical Responses to Visual Stimuli.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73</w:t>
      </w:r>
      <w:r w:rsidRPr="005E6A59">
        <w:rPr>
          <w:rFonts w:ascii="Arial" w:hAnsi="Arial" w:cs="Arial"/>
          <w:noProof/>
          <w:sz w:val="22"/>
        </w:rPr>
        <w:t>, 159–170 (2012).</w:t>
      </w:r>
    </w:p>
    <w:p w14:paraId="56277313"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83.</w:t>
      </w:r>
      <w:r w:rsidRPr="005E6A59">
        <w:rPr>
          <w:rFonts w:ascii="Arial" w:hAnsi="Arial" w:cs="Arial"/>
          <w:noProof/>
          <w:sz w:val="22"/>
        </w:rPr>
        <w:tab/>
        <w:t xml:space="preserve">Guo, Z. V. </w:t>
      </w:r>
      <w:r w:rsidRPr="005E6A59">
        <w:rPr>
          <w:rFonts w:ascii="Arial" w:hAnsi="Arial" w:cs="Arial"/>
          <w:i/>
          <w:iCs/>
          <w:noProof/>
          <w:sz w:val="22"/>
        </w:rPr>
        <w:t>et al.</w:t>
      </w:r>
      <w:r w:rsidRPr="005E6A59">
        <w:rPr>
          <w:rFonts w:ascii="Arial" w:hAnsi="Arial" w:cs="Arial"/>
          <w:noProof/>
          <w:sz w:val="22"/>
        </w:rPr>
        <w:t xml:space="preserve"> Procedures for behavioral experiments in head-fixed mice. </w:t>
      </w:r>
      <w:r w:rsidRPr="005E6A59">
        <w:rPr>
          <w:rFonts w:ascii="Arial" w:hAnsi="Arial" w:cs="Arial"/>
          <w:i/>
          <w:iCs/>
          <w:noProof/>
          <w:sz w:val="22"/>
        </w:rPr>
        <w:t>PLoS One</w:t>
      </w:r>
      <w:r w:rsidRPr="005E6A59">
        <w:rPr>
          <w:rFonts w:ascii="Arial" w:hAnsi="Arial" w:cs="Arial"/>
          <w:noProof/>
          <w:sz w:val="22"/>
        </w:rPr>
        <w:t xml:space="preserve"> </w:t>
      </w:r>
      <w:r w:rsidRPr="005E6A59">
        <w:rPr>
          <w:rFonts w:ascii="Arial" w:hAnsi="Arial" w:cs="Arial"/>
          <w:b/>
          <w:bCs/>
          <w:noProof/>
          <w:sz w:val="22"/>
        </w:rPr>
        <w:t>9</w:t>
      </w:r>
      <w:r w:rsidRPr="005E6A59">
        <w:rPr>
          <w:rFonts w:ascii="Arial" w:hAnsi="Arial" w:cs="Arial"/>
          <w:noProof/>
          <w:sz w:val="22"/>
        </w:rPr>
        <w:t>, (2014).</w:t>
      </w:r>
    </w:p>
    <w:p w14:paraId="42768A8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84.</w:t>
      </w:r>
      <w:r w:rsidRPr="005E6A59">
        <w:rPr>
          <w:rFonts w:ascii="Arial" w:hAnsi="Arial" w:cs="Arial"/>
          <w:noProof/>
          <w:sz w:val="22"/>
        </w:rPr>
        <w:tab/>
        <w:t xml:space="preserve">Isett, B. R., Feasel, S. H., Lane, M. A. &amp; Feldman, D. E. Slip-Based Coding of Local Shape and Texture in Mouse S1.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97</w:t>
      </w:r>
      <w:r w:rsidRPr="005E6A59">
        <w:rPr>
          <w:rFonts w:ascii="Arial" w:hAnsi="Arial" w:cs="Arial"/>
          <w:noProof/>
          <w:sz w:val="22"/>
        </w:rPr>
        <w:t>, 418-433.e5 (2018).</w:t>
      </w:r>
    </w:p>
    <w:p w14:paraId="58AD22BA"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85.</w:t>
      </w:r>
      <w:r w:rsidRPr="005E6A59">
        <w:rPr>
          <w:rFonts w:ascii="Arial" w:hAnsi="Arial" w:cs="Arial"/>
          <w:noProof/>
          <w:sz w:val="22"/>
        </w:rPr>
        <w:tab/>
        <w:t xml:space="preserve">Carruthers, I. M., Natan, R. G. &amp; Geffen, M. N. Encoding of ultrasonic vocalizations in the auditory cortex. </w:t>
      </w:r>
      <w:r w:rsidRPr="005E6A59">
        <w:rPr>
          <w:rFonts w:ascii="Arial" w:hAnsi="Arial" w:cs="Arial"/>
          <w:i/>
          <w:iCs/>
          <w:noProof/>
          <w:sz w:val="22"/>
        </w:rPr>
        <w:t>J Neurophysiol</w:t>
      </w:r>
      <w:r w:rsidRPr="005E6A59">
        <w:rPr>
          <w:rFonts w:ascii="Arial" w:hAnsi="Arial" w:cs="Arial"/>
          <w:noProof/>
          <w:sz w:val="22"/>
        </w:rPr>
        <w:t xml:space="preserve"> </w:t>
      </w:r>
      <w:r w:rsidRPr="005E6A59">
        <w:rPr>
          <w:rFonts w:ascii="Arial" w:hAnsi="Arial" w:cs="Arial"/>
          <w:b/>
          <w:bCs/>
          <w:noProof/>
          <w:sz w:val="22"/>
        </w:rPr>
        <w:t>109</w:t>
      </w:r>
      <w:r w:rsidRPr="005E6A59">
        <w:rPr>
          <w:rFonts w:ascii="Arial" w:hAnsi="Arial" w:cs="Arial"/>
          <w:noProof/>
          <w:sz w:val="22"/>
        </w:rPr>
        <w:t>, 1912–1927 (2013).</w:t>
      </w:r>
    </w:p>
    <w:p w14:paraId="051A1091"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lastRenderedPageBreak/>
        <w:t>86.</w:t>
      </w:r>
      <w:r w:rsidRPr="005E6A59">
        <w:rPr>
          <w:rFonts w:ascii="Arial" w:hAnsi="Arial" w:cs="Arial"/>
          <w:noProof/>
          <w:sz w:val="22"/>
        </w:rPr>
        <w:tab/>
        <w:t xml:space="preserve">Carruthers, I. M. </w:t>
      </w:r>
      <w:r w:rsidRPr="005E6A59">
        <w:rPr>
          <w:rFonts w:ascii="Arial" w:hAnsi="Arial" w:cs="Arial"/>
          <w:i/>
          <w:iCs/>
          <w:noProof/>
          <w:sz w:val="22"/>
        </w:rPr>
        <w:t>et al.</w:t>
      </w:r>
      <w:r w:rsidRPr="005E6A59">
        <w:rPr>
          <w:rFonts w:ascii="Arial" w:hAnsi="Arial" w:cs="Arial"/>
          <w:noProof/>
          <w:sz w:val="22"/>
        </w:rPr>
        <w:t xml:space="preserve"> Emergence of invariant representation of vocalizations in the auditory cortex. </w:t>
      </w:r>
      <w:r w:rsidRPr="005E6A59">
        <w:rPr>
          <w:rFonts w:ascii="Arial" w:hAnsi="Arial" w:cs="Arial"/>
          <w:i/>
          <w:iCs/>
          <w:noProof/>
          <w:sz w:val="22"/>
        </w:rPr>
        <w:t>J. Neurophysiol.</w:t>
      </w:r>
      <w:r w:rsidRPr="005E6A59">
        <w:rPr>
          <w:rFonts w:ascii="Arial" w:hAnsi="Arial" w:cs="Arial"/>
          <w:noProof/>
          <w:sz w:val="22"/>
        </w:rPr>
        <w:t xml:space="preserve"> jn.00095.2015 (2015). doi:10.1152/jn.00095.2015</w:t>
      </w:r>
    </w:p>
    <w:p w14:paraId="53FA39BB"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87.</w:t>
      </w:r>
      <w:r w:rsidRPr="005E6A59">
        <w:rPr>
          <w:rFonts w:ascii="Arial" w:hAnsi="Arial" w:cs="Arial"/>
          <w:noProof/>
          <w:sz w:val="22"/>
        </w:rPr>
        <w:tab/>
        <w:t xml:space="preserve">Voigts, J. </w:t>
      </w:r>
      <w:r w:rsidRPr="005E6A59">
        <w:rPr>
          <w:rFonts w:ascii="Arial" w:hAnsi="Arial" w:cs="Arial"/>
          <w:i/>
          <w:iCs/>
          <w:noProof/>
          <w:sz w:val="22"/>
        </w:rPr>
        <w:t>et al.</w:t>
      </w:r>
      <w:r w:rsidRPr="005E6A59">
        <w:rPr>
          <w:rFonts w:ascii="Arial" w:hAnsi="Arial" w:cs="Arial"/>
          <w:noProof/>
          <w:sz w:val="22"/>
        </w:rPr>
        <w:t xml:space="preserve"> An easy-to-assemble, robust, and lightweight drive implant for chronic tetrode recordings in freely moving animals. </w:t>
      </w:r>
      <w:r w:rsidRPr="005E6A59">
        <w:rPr>
          <w:rFonts w:ascii="Arial" w:hAnsi="Arial" w:cs="Arial"/>
          <w:i/>
          <w:iCs/>
          <w:noProof/>
          <w:sz w:val="22"/>
        </w:rPr>
        <w:t>J. Neural Eng.</w:t>
      </w:r>
      <w:r w:rsidRPr="005E6A59">
        <w:rPr>
          <w:rFonts w:ascii="Arial" w:hAnsi="Arial" w:cs="Arial"/>
          <w:noProof/>
          <w:sz w:val="22"/>
        </w:rPr>
        <w:t xml:space="preserve"> </w:t>
      </w:r>
      <w:r w:rsidRPr="005E6A59">
        <w:rPr>
          <w:rFonts w:ascii="Arial" w:hAnsi="Arial" w:cs="Arial"/>
          <w:b/>
          <w:bCs/>
          <w:noProof/>
          <w:sz w:val="22"/>
        </w:rPr>
        <w:t>17</w:t>
      </w:r>
      <w:r w:rsidRPr="005E6A59">
        <w:rPr>
          <w:rFonts w:ascii="Arial" w:hAnsi="Arial" w:cs="Arial"/>
          <w:noProof/>
          <w:sz w:val="22"/>
        </w:rPr>
        <w:t>, 26044 (2020).</w:t>
      </w:r>
    </w:p>
    <w:p w14:paraId="41859778"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88.</w:t>
      </w:r>
      <w:r w:rsidRPr="005E6A59">
        <w:rPr>
          <w:rFonts w:ascii="Arial" w:hAnsi="Arial" w:cs="Arial"/>
          <w:noProof/>
          <w:sz w:val="22"/>
        </w:rPr>
        <w:tab/>
        <w:t xml:space="preserve">Voigts, J., Siegle, J., Pritchett, D. L. &amp; Moore, C. I. The flexDrive: An ultra-light implant for optical control and highly parallel chronic recording of neuronal ensembles in freely moving mice. </w:t>
      </w:r>
      <w:r w:rsidRPr="005E6A59">
        <w:rPr>
          <w:rFonts w:ascii="Arial" w:hAnsi="Arial" w:cs="Arial"/>
          <w:i/>
          <w:iCs/>
          <w:noProof/>
          <w:sz w:val="22"/>
        </w:rPr>
        <w:t>Front. Syst. Neurosci.</w:t>
      </w:r>
      <w:r w:rsidRPr="005E6A59">
        <w:rPr>
          <w:rFonts w:ascii="Arial" w:hAnsi="Arial" w:cs="Arial"/>
          <w:noProof/>
          <w:sz w:val="22"/>
        </w:rPr>
        <w:t xml:space="preserve"> </w:t>
      </w:r>
      <w:r w:rsidRPr="005E6A59">
        <w:rPr>
          <w:rFonts w:ascii="Arial" w:hAnsi="Arial" w:cs="Arial"/>
          <w:b/>
          <w:bCs/>
          <w:noProof/>
          <w:sz w:val="22"/>
        </w:rPr>
        <w:t>7</w:t>
      </w:r>
      <w:r w:rsidRPr="005E6A59">
        <w:rPr>
          <w:rFonts w:ascii="Arial" w:hAnsi="Arial" w:cs="Arial"/>
          <w:noProof/>
          <w:sz w:val="22"/>
        </w:rPr>
        <w:t>, 8 (2013).</w:t>
      </w:r>
    </w:p>
    <w:p w14:paraId="3D10BCF2"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89.</w:t>
      </w:r>
      <w:r w:rsidRPr="005E6A59">
        <w:rPr>
          <w:rFonts w:ascii="Arial" w:hAnsi="Arial" w:cs="Arial"/>
          <w:noProof/>
          <w:sz w:val="22"/>
        </w:rPr>
        <w:tab/>
        <w:t xml:space="preserve">Pachitariu, M., Steinmetz, N., Kadir, S., Carandini, M. &amp; Harris, K. </w:t>
      </w:r>
      <w:r w:rsidRPr="005E6A59">
        <w:rPr>
          <w:rFonts w:ascii="Arial" w:hAnsi="Arial" w:cs="Arial"/>
          <w:i/>
          <w:iCs/>
          <w:noProof/>
          <w:sz w:val="22"/>
        </w:rPr>
        <w:t>Fast and accurate spike sorting of high-channel count probes with KiloSort</w:t>
      </w:r>
      <w:r w:rsidRPr="005E6A59">
        <w:rPr>
          <w:rFonts w:ascii="Arial" w:hAnsi="Arial" w:cs="Arial"/>
          <w:noProof/>
          <w:sz w:val="22"/>
        </w:rPr>
        <w:t xml:space="preserve">. </w:t>
      </w:r>
      <w:r w:rsidRPr="005E6A59">
        <w:rPr>
          <w:rFonts w:ascii="Arial" w:hAnsi="Arial" w:cs="Arial"/>
          <w:i/>
          <w:iCs/>
          <w:noProof/>
          <w:sz w:val="22"/>
        </w:rPr>
        <w:t>Advances in Neural Information Processing Systems</w:t>
      </w:r>
      <w:r w:rsidRPr="005E6A59">
        <w:rPr>
          <w:rFonts w:ascii="Arial" w:hAnsi="Arial" w:cs="Arial"/>
          <w:noProof/>
          <w:sz w:val="22"/>
        </w:rPr>
        <w:t xml:space="preserve"> (2016).</w:t>
      </w:r>
    </w:p>
    <w:p w14:paraId="462D6E66"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90.</w:t>
      </w:r>
      <w:r w:rsidRPr="005E6A59">
        <w:rPr>
          <w:rFonts w:ascii="Arial" w:hAnsi="Arial" w:cs="Arial"/>
          <w:noProof/>
          <w:sz w:val="22"/>
        </w:rPr>
        <w:tab/>
        <w:t xml:space="preserve">Eilers, P. H. C. &amp; Marx, B. D. Flexible smoothing with B-splines and penalties. </w:t>
      </w:r>
      <w:r w:rsidRPr="005E6A59">
        <w:rPr>
          <w:rFonts w:ascii="Arial" w:hAnsi="Arial" w:cs="Arial"/>
          <w:i/>
          <w:iCs/>
          <w:noProof/>
          <w:sz w:val="22"/>
        </w:rPr>
        <w:t>Stat. Sci.</w:t>
      </w:r>
      <w:r w:rsidRPr="005E6A59">
        <w:rPr>
          <w:rFonts w:ascii="Arial" w:hAnsi="Arial" w:cs="Arial"/>
          <w:noProof/>
          <w:sz w:val="22"/>
        </w:rPr>
        <w:t xml:space="preserve"> </w:t>
      </w:r>
      <w:r w:rsidRPr="005E6A59">
        <w:rPr>
          <w:rFonts w:ascii="Arial" w:hAnsi="Arial" w:cs="Arial"/>
          <w:b/>
          <w:bCs/>
          <w:noProof/>
          <w:sz w:val="22"/>
        </w:rPr>
        <w:t>11</w:t>
      </w:r>
      <w:r w:rsidRPr="005E6A59">
        <w:rPr>
          <w:rFonts w:ascii="Arial" w:hAnsi="Arial" w:cs="Arial"/>
          <w:noProof/>
          <w:sz w:val="22"/>
        </w:rPr>
        <w:t>, 89–102 (1996).</w:t>
      </w:r>
    </w:p>
    <w:p w14:paraId="57F11AC4"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91.</w:t>
      </w:r>
      <w:r w:rsidRPr="005E6A59">
        <w:rPr>
          <w:rFonts w:ascii="Arial" w:hAnsi="Arial" w:cs="Arial"/>
          <w:noProof/>
          <w:sz w:val="22"/>
        </w:rPr>
        <w:tab/>
        <w:t xml:space="preserve">Stanislaw, H. &amp; Todorov, N. </w:t>
      </w:r>
      <w:r w:rsidRPr="005E6A59">
        <w:rPr>
          <w:rFonts w:ascii="Arial" w:hAnsi="Arial" w:cs="Arial"/>
          <w:i/>
          <w:iCs/>
          <w:noProof/>
          <w:sz w:val="22"/>
        </w:rPr>
        <w:t>Calculation of signal detection theory measures</w:t>
      </w:r>
      <w:r w:rsidRPr="005E6A59">
        <w:rPr>
          <w:rFonts w:ascii="Arial" w:hAnsi="Arial" w:cs="Arial"/>
          <w:noProof/>
          <w:sz w:val="22"/>
        </w:rPr>
        <w:t xml:space="preserve">. </w:t>
      </w:r>
      <w:r w:rsidRPr="005E6A59">
        <w:rPr>
          <w:rFonts w:ascii="Arial" w:hAnsi="Arial" w:cs="Arial"/>
          <w:i/>
          <w:iCs/>
          <w:noProof/>
          <w:sz w:val="22"/>
        </w:rPr>
        <w:t>Behavior Research Methods, Instruments, and Computers</w:t>
      </w:r>
      <w:r w:rsidRPr="005E6A59">
        <w:rPr>
          <w:rFonts w:ascii="Arial" w:hAnsi="Arial" w:cs="Arial"/>
          <w:noProof/>
          <w:sz w:val="22"/>
        </w:rPr>
        <w:t xml:space="preserve"> </w:t>
      </w:r>
      <w:r w:rsidRPr="005E6A59">
        <w:rPr>
          <w:rFonts w:ascii="Arial" w:hAnsi="Arial" w:cs="Arial"/>
          <w:b/>
          <w:bCs/>
          <w:noProof/>
          <w:sz w:val="22"/>
        </w:rPr>
        <w:t>31</w:t>
      </w:r>
      <w:r w:rsidRPr="005E6A59">
        <w:rPr>
          <w:rFonts w:ascii="Arial" w:hAnsi="Arial" w:cs="Arial"/>
          <w:noProof/>
          <w:sz w:val="22"/>
        </w:rPr>
        <w:t>, (1999).</w:t>
      </w:r>
    </w:p>
    <w:p w14:paraId="579CB7A1"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92.</w:t>
      </w:r>
      <w:r w:rsidRPr="005E6A59">
        <w:rPr>
          <w:rFonts w:ascii="Arial" w:hAnsi="Arial" w:cs="Arial"/>
          <w:noProof/>
          <w:sz w:val="22"/>
        </w:rPr>
        <w:tab/>
        <w:t xml:space="preserve">Rocchi, F. &amp; Ramachandran, R. Neuronal adaptation to sound statistics in the inferior colliculus of behaving macaques does not reduce the effectiveness of the masking noise. </w:t>
      </w:r>
      <w:r w:rsidRPr="005E6A59">
        <w:rPr>
          <w:rFonts w:ascii="Arial" w:hAnsi="Arial" w:cs="Arial"/>
          <w:i/>
          <w:iCs/>
          <w:noProof/>
          <w:sz w:val="22"/>
        </w:rPr>
        <w:t>J. Neurophysiol.</w:t>
      </w:r>
      <w:r w:rsidRPr="005E6A59">
        <w:rPr>
          <w:rFonts w:ascii="Arial" w:hAnsi="Arial" w:cs="Arial"/>
          <w:noProof/>
          <w:sz w:val="22"/>
        </w:rPr>
        <w:t xml:space="preserve"> </w:t>
      </w:r>
      <w:r w:rsidRPr="005E6A59">
        <w:rPr>
          <w:rFonts w:ascii="Arial" w:hAnsi="Arial" w:cs="Arial"/>
          <w:b/>
          <w:bCs/>
          <w:noProof/>
          <w:sz w:val="22"/>
        </w:rPr>
        <w:t>120</w:t>
      </w:r>
      <w:r w:rsidRPr="005E6A59">
        <w:rPr>
          <w:rFonts w:ascii="Arial" w:hAnsi="Arial" w:cs="Arial"/>
          <w:noProof/>
          <w:sz w:val="22"/>
        </w:rPr>
        <w:t>, 2819–2833 (2018).</w:t>
      </w:r>
    </w:p>
    <w:p w14:paraId="323D80F1"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93.</w:t>
      </w:r>
      <w:r w:rsidRPr="005E6A59">
        <w:rPr>
          <w:rFonts w:ascii="Arial" w:hAnsi="Arial" w:cs="Arial"/>
          <w:noProof/>
          <w:sz w:val="22"/>
        </w:rPr>
        <w:tab/>
        <w:t xml:space="preserve">Hautus, M. J. </w:t>
      </w:r>
      <w:r w:rsidRPr="005E6A59">
        <w:rPr>
          <w:rFonts w:ascii="Arial" w:hAnsi="Arial" w:cs="Arial"/>
          <w:i/>
          <w:iCs/>
          <w:noProof/>
          <w:sz w:val="22"/>
        </w:rPr>
        <w:t>Corrections for extreme proportions and their biasing effects on estimated values of d’</w:t>
      </w:r>
      <w:r w:rsidRPr="005E6A59">
        <w:rPr>
          <w:rFonts w:ascii="Arial" w:hAnsi="Arial" w:cs="Arial"/>
          <w:noProof/>
          <w:sz w:val="22"/>
        </w:rPr>
        <w:t xml:space="preserve">. </w:t>
      </w:r>
      <w:r w:rsidRPr="005E6A59">
        <w:rPr>
          <w:rFonts w:ascii="Arial" w:hAnsi="Arial" w:cs="Arial"/>
          <w:i/>
          <w:iCs/>
          <w:noProof/>
          <w:sz w:val="22"/>
        </w:rPr>
        <w:t>Behavior Research Methods. Instruments. &amp; Computers</w:t>
      </w:r>
      <w:r w:rsidRPr="005E6A59">
        <w:rPr>
          <w:rFonts w:ascii="Arial" w:hAnsi="Arial" w:cs="Arial"/>
          <w:noProof/>
          <w:sz w:val="22"/>
        </w:rPr>
        <w:t xml:space="preserve"> (1995).</w:t>
      </w:r>
    </w:p>
    <w:p w14:paraId="7C887523"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94.</w:t>
      </w:r>
      <w:r w:rsidRPr="005E6A59">
        <w:rPr>
          <w:rFonts w:ascii="Arial" w:hAnsi="Arial" w:cs="Arial"/>
          <w:noProof/>
          <w:sz w:val="22"/>
        </w:rPr>
        <w:tab/>
        <w:t xml:space="preserve">Sahani, M. &amp; Linden, J. F. How Linear are Auditory Cortical Responses ? </w:t>
      </w:r>
      <w:r w:rsidRPr="005E6A59">
        <w:rPr>
          <w:rFonts w:ascii="Cambria Math" w:hAnsi="Cambria Math" w:cs="Cambria Math"/>
          <w:noProof/>
          <w:sz w:val="22"/>
        </w:rPr>
        <w:t>∗</w:t>
      </w:r>
      <w:r w:rsidRPr="005E6A59">
        <w:rPr>
          <w:rFonts w:ascii="Arial" w:hAnsi="Arial" w:cs="Arial"/>
          <w:noProof/>
          <w:sz w:val="22"/>
        </w:rPr>
        <w:t xml:space="preserve">. </w:t>
      </w:r>
      <w:r w:rsidRPr="005E6A59">
        <w:rPr>
          <w:rFonts w:ascii="Arial" w:hAnsi="Arial" w:cs="Arial"/>
          <w:i/>
          <w:iCs/>
          <w:noProof/>
          <w:sz w:val="22"/>
        </w:rPr>
        <w:t>System</w:t>
      </w:r>
      <w:r w:rsidRPr="005E6A59">
        <w:rPr>
          <w:rFonts w:ascii="Arial" w:hAnsi="Arial" w:cs="Arial"/>
          <w:noProof/>
          <w:sz w:val="22"/>
        </w:rPr>
        <w:t xml:space="preserve"> 109–116 (2003). doi:10.1124/dmd.105.005157.concerning</w:t>
      </w:r>
    </w:p>
    <w:p w14:paraId="1A02CCE2"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95.</w:t>
      </w:r>
      <w:r w:rsidRPr="005E6A59">
        <w:rPr>
          <w:rFonts w:ascii="Arial" w:hAnsi="Arial" w:cs="Arial"/>
          <w:noProof/>
          <w:sz w:val="22"/>
        </w:rPr>
        <w:tab/>
        <w:t xml:space="preserve">Sahani, M. &amp; Linden, J. F. </w:t>
      </w:r>
      <w:r w:rsidRPr="005E6A59">
        <w:rPr>
          <w:rFonts w:ascii="Arial" w:hAnsi="Arial" w:cs="Arial"/>
          <w:i/>
          <w:iCs/>
          <w:noProof/>
          <w:sz w:val="22"/>
        </w:rPr>
        <w:t>Evidence Optimization Techniques for Estimating Stimulus-Response Functions</w:t>
      </w:r>
      <w:r w:rsidRPr="005E6A59">
        <w:rPr>
          <w:rFonts w:ascii="Arial" w:hAnsi="Arial" w:cs="Arial"/>
          <w:noProof/>
          <w:sz w:val="22"/>
        </w:rPr>
        <w:t>.</w:t>
      </w:r>
    </w:p>
    <w:p w14:paraId="289CD01C" w14:textId="6EDBD966" w:rsidR="00090042" w:rsidRDefault="00DB7221" w:rsidP="005E6A59">
      <w:pPr>
        <w:widowControl w:val="0"/>
        <w:autoSpaceDE w:val="0"/>
        <w:autoSpaceDN w:val="0"/>
        <w:adjustRightInd w:val="0"/>
        <w:ind w:left="640" w:hanging="640"/>
        <w:rPr>
          <w:rFonts w:ascii="Arial" w:eastAsiaTheme="minorEastAsia" w:hAnsi="Arial" w:cs="Arial"/>
          <w:sz w:val="22"/>
          <w:szCs w:val="22"/>
        </w:rPr>
      </w:pPr>
      <w:r>
        <w:rPr>
          <w:rFonts w:ascii="Arial" w:eastAsiaTheme="minorEastAsia" w:hAnsi="Arial" w:cs="Arial"/>
          <w:sz w:val="22"/>
          <w:szCs w:val="22"/>
        </w:rPr>
        <w:fldChar w:fldCharType="end"/>
      </w:r>
    </w:p>
    <w:p w14:paraId="03301438" w14:textId="77777777" w:rsidR="00090042" w:rsidRDefault="00090042">
      <w:pPr>
        <w:rPr>
          <w:rFonts w:ascii="Arial" w:eastAsiaTheme="minorEastAsia" w:hAnsi="Arial" w:cs="Arial"/>
          <w:sz w:val="22"/>
          <w:szCs w:val="22"/>
        </w:rPr>
      </w:pPr>
      <w:r>
        <w:rPr>
          <w:rFonts w:ascii="Arial" w:eastAsiaTheme="minorEastAsia" w:hAnsi="Arial" w:cs="Arial"/>
          <w:sz w:val="22"/>
          <w:szCs w:val="22"/>
        </w:rPr>
        <w:br w:type="page"/>
      </w:r>
    </w:p>
    <w:p w14:paraId="53A753F5" w14:textId="77777777" w:rsidR="00090042" w:rsidRPr="00471036" w:rsidRDefault="00090042" w:rsidP="00090042">
      <w:pPr>
        <w:jc w:val="center"/>
        <w:rPr>
          <w:rFonts w:ascii="Arial" w:hAnsi="Arial" w:cs="Arial"/>
          <w:b/>
          <w:bCs/>
          <w:sz w:val="22"/>
          <w:szCs w:val="22"/>
        </w:rPr>
      </w:pPr>
      <w:r w:rsidRPr="00471036">
        <w:rPr>
          <w:rFonts w:ascii="Arial" w:hAnsi="Arial" w:cs="Arial"/>
          <w:b/>
          <w:bCs/>
          <w:sz w:val="22"/>
          <w:szCs w:val="22"/>
        </w:rPr>
        <w:lastRenderedPageBreak/>
        <w:t xml:space="preserve">Supplementary </w:t>
      </w:r>
      <w:r>
        <w:rPr>
          <w:rFonts w:ascii="Arial" w:hAnsi="Arial" w:cs="Arial"/>
          <w:b/>
          <w:bCs/>
          <w:sz w:val="22"/>
          <w:szCs w:val="22"/>
        </w:rPr>
        <w:t>Information</w:t>
      </w:r>
    </w:p>
    <w:p w14:paraId="554CC554" w14:textId="77777777" w:rsidR="00090042" w:rsidRPr="00471036" w:rsidRDefault="00090042" w:rsidP="00090042">
      <w:pPr>
        <w:jc w:val="both"/>
        <w:rPr>
          <w:rFonts w:ascii="Arial" w:hAnsi="Arial" w:cs="Arial"/>
          <w:b/>
          <w:bCs/>
          <w:sz w:val="22"/>
          <w:szCs w:val="22"/>
        </w:rPr>
      </w:pPr>
    </w:p>
    <w:p w14:paraId="7D3B13DC" w14:textId="77777777" w:rsidR="00090042" w:rsidRDefault="00090042" w:rsidP="00090042">
      <w:pPr>
        <w:jc w:val="both"/>
        <w:rPr>
          <w:rFonts w:ascii="Arial" w:hAnsi="Arial" w:cs="Arial"/>
          <w:b/>
          <w:bCs/>
          <w:sz w:val="22"/>
          <w:szCs w:val="22"/>
        </w:rPr>
      </w:pPr>
      <w:r w:rsidRPr="00471036">
        <w:rPr>
          <w:rFonts w:ascii="Arial" w:hAnsi="Arial" w:cs="Arial"/>
          <w:b/>
          <w:bCs/>
          <w:sz w:val="22"/>
          <w:szCs w:val="22"/>
        </w:rPr>
        <w:t xml:space="preserve">Experimental </w:t>
      </w:r>
      <w:r>
        <w:rPr>
          <w:rFonts w:ascii="Arial" w:hAnsi="Arial" w:cs="Arial"/>
          <w:b/>
          <w:bCs/>
          <w:sz w:val="22"/>
          <w:szCs w:val="22"/>
        </w:rPr>
        <w:t>P</w:t>
      </w:r>
      <w:r w:rsidRPr="00471036">
        <w:rPr>
          <w:rFonts w:ascii="Arial" w:hAnsi="Arial" w:cs="Arial"/>
          <w:b/>
          <w:bCs/>
          <w:sz w:val="22"/>
          <w:szCs w:val="22"/>
        </w:rPr>
        <w:t>rocedures</w:t>
      </w:r>
    </w:p>
    <w:p w14:paraId="5E75D1C9" w14:textId="77777777" w:rsidR="00090042" w:rsidRPr="00471036" w:rsidRDefault="00090042" w:rsidP="00090042">
      <w:pPr>
        <w:jc w:val="both"/>
        <w:rPr>
          <w:rFonts w:ascii="Arial" w:hAnsi="Arial" w:cs="Arial"/>
          <w:b/>
          <w:bCs/>
          <w:sz w:val="22"/>
          <w:szCs w:val="22"/>
        </w:rPr>
      </w:pPr>
    </w:p>
    <w:p w14:paraId="68FDF764" w14:textId="77777777" w:rsidR="00090042" w:rsidRPr="00471036" w:rsidRDefault="00090042" w:rsidP="00090042">
      <w:pPr>
        <w:jc w:val="both"/>
        <w:rPr>
          <w:rFonts w:ascii="Arial" w:hAnsi="Arial" w:cs="Arial"/>
          <w:i/>
          <w:iCs/>
          <w:sz w:val="22"/>
          <w:szCs w:val="22"/>
        </w:rPr>
      </w:pPr>
      <w:r w:rsidRPr="00471036">
        <w:rPr>
          <w:rFonts w:ascii="Arial" w:hAnsi="Arial" w:cs="Arial"/>
          <w:i/>
          <w:iCs/>
          <w:sz w:val="22"/>
          <w:szCs w:val="22"/>
        </w:rPr>
        <w:t>Acute Electrophysiological Recordings with Muscimol or Saline.</w:t>
      </w:r>
    </w:p>
    <w:p w14:paraId="72089C54" w14:textId="2A0A4081" w:rsidR="00090042" w:rsidRPr="00471036" w:rsidRDefault="00090042" w:rsidP="00090042">
      <w:pPr>
        <w:ind w:firstLine="720"/>
        <w:jc w:val="both"/>
        <w:rPr>
          <w:rFonts w:ascii="Arial" w:hAnsi="Arial" w:cs="Arial"/>
          <w:sz w:val="22"/>
          <w:szCs w:val="22"/>
        </w:rPr>
      </w:pPr>
      <w:r w:rsidRPr="00471036">
        <w:rPr>
          <w:rFonts w:ascii="Arial" w:hAnsi="Arial" w:cs="Arial"/>
          <w:sz w:val="22"/>
          <w:szCs w:val="22"/>
        </w:rPr>
        <w:t xml:space="preserve">Neural signals were recorded from n = 2 awake, untrained mice. Prior to the recording session, each mouse was anesthetized and a headpost and ground pin were implanted on the skull (see </w:t>
      </w:r>
      <w:r w:rsidRPr="00471036">
        <w:rPr>
          <w:rFonts w:ascii="Arial" w:hAnsi="Arial" w:cs="Arial"/>
          <w:i/>
          <w:iCs/>
          <w:sz w:val="22"/>
          <w:szCs w:val="22"/>
        </w:rPr>
        <w:t xml:space="preserve">Surgery </w:t>
      </w:r>
      <w:r w:rsidRPr="00471036">
        <w:rPr>
          <w:rFonts w:ascii="Arial" w:hAnsi="Arial" w:cs="Arial"/>
          <w:sz w:val="22"/>
          <w:szCs w:val="22"/>
        </w:rPr>
        <w:t>in the main text). On the day of the recording, the mouse was briefly anesthetized with 3% isoflurane and a small craniotomy was performed over auditory cortex using a dental drill or scalpel (~1mm x 1mm craniotomy centered approximately 1.25mm anterior to the lambdoid suture along caudal end of the squamosal suture). A 32</w:t>
      </w:r>
      <w:ins w:id="418" w:author="Microsoft Office User" w:date="2021-07-21T10:39:00Z">
        <w:r w:rsidR="00280E38">
          <w:rPr>
            <w:rFonts w:ascii="Arial" w:hAnsi="Arial" w:cs="Arial"/>
            <w:sz w:val="22"/>
            <w:szCs w:val="22"/>
          </w:rPr>
          <w:t>-</w:t>
        </w:r>
      </w:ins>
      <w:del w:id="419" w:author="Microsoft Office User" w:date="2021-07-21T10:39:00Z">
        <w:r w:rsidRPr="00471036" w:rsidDel="00280E38">
          <w:rPr>
            <w:rFonts w:ascii="Arial" w:hAnsi="Arial" w:cs="Arial"/>
            <w:sz w:val="22"/>
            <w:szCs w:val="22"/>
          </w:rPr>
          <w:delText xml:space="preserve"> </w:delText>
        </w:r>
      </w:del>
      <w:r w:rsidRPr="00471036">
        <w:rPr>
          <w:rFonts w:ascii="Arial" w:hAnsi="Arial" w:cs="Arial"/>
          <w:sz w:val="22"/>
          <w:szCs w:val="22"/>
        </w:rPr>
        <w:t>channel silicon probe (</w:t>
      </w:r>
      <w:proofErr w:type="spellStart"/>
      <w:r w:rsidRPr="00471036">
        <w:rPr>
          <w:rFonts w:ascii="Arial" w:hAnsi="Arial" w:cs="Arial"/>
          <w:sz w:val="22"/>
          <w:szCs w:val="22"/>
        </w:rPr>
        <w:t>Neuronexus</w:t>
      </w:r>
      <w:proofErr w:type="spellEnd"/>
      <w:r w:rsidRPr="00471036">
        <w:rPr>
          <w:rFonts w:ascii="Arial" w:hAnsi="Arial" w:cs="Arial"/>
          <w:sz w:val="22"/>
          <w:szCs w:val="22"/>
        </w:rPr>
        <w:t>) was then positioned perpendicularly to the cortical surface and lowered at a rate of 1-2</w:t>
      </w:r>
      <w:r w:rsidRPr="00471036">
        <w:rPr>
          <w:rFonts w:ascii="Arial" w:hAnsi="Arial" w:cs="Arial"/>
          <w:color w:val="202122"/>
          <w:sz w:val="22"/>
          <w:szCs w:val="22"/>
          <w:shd w:val="clear" w:color="auto" w:fill="FFFFFF"/>
        </w:rPr>
        <w:t>μ</w:t>
      </w:r>
      <w:r w:rsidRPr="00471036">
        <w:rPr>
          <w:rFonts w:ascii="Arial" w:hAnsi="Arial" w:cs="Arial"/>
          <w:sz w:val="22"/>
          <w:szCs w:val="22"/>
        </w:rPr>
        <w:t>m/s to a final depth of 800-1200</w:t>
      </w:r>
      <w:r w:rsidRPr="00471036">
        <w:rPr>
          <w:rFonts w:ascii="Arial" w:hAnsi="Arial" w:cs="Arial"/>
          <w:color w:val="202122"/>
          <w:sz w:val="22"/>
          <w:szCs w:val="22"/>
          <w:shd w:val="clear" w:color="auto" w:fill="FFFFFF"/>
        </w:rPr>
        <w:t>μ</w:t>
      </w:r>
      <w:r w:rsidRPr="00471036">
        <w:rPr>
          <w:rFonts w:ascii="Arial" w:hAnsi="Arial" w:cs="Arial"/>
          <w:sz w:val="22"/>
          <w:szCs w:val="22"/>
        </w:rPr>
        <w:t>m. As the probe was lowered, trains of brief noise bursts were repeated, and if stimulus locked responses to the noise bursts were observed, the probe was determined to be in auditory cortex. The probe was then allowed to settle for up to 30 minutes before starting the recording.</w:t>
      </w:r>
    </w:p>
    <w:p w14:paraId="4F623D06" w14:textId="77777777" w:rsidR="00090042" w:rsidRDefault="00090042" w:rsidP="00090042">
      <w:pPr>
        <w:ind w:firstLine="720"/>
        <w:jc w:val="both"/>
        <w:rPr>
          <w:rFonts w:ascii="Arial" w:hAnsi="Arial" w:cs="Arial"/>
          <w:sz w:val="22"/>
          <w:szCs w:val="22"/>
        </w:rPr>
      </w:pPr>
      <w:r w:rsidRPr="00471036">
        <w:rPr>
          <w:rFonts w:ascii="Arial" w:hAnsi="Arial" w:cs="Arial"/>
          <w:sz w:val="22"/>
          <w:szCs w:val="22"/>
        </w:rPr>
        <w:t>For the muscimol and saline recordings</w:t>
      </w:r>
      <w:r>
        <w:rPr>
          <w:rFonts w:ascii="Arial" w:hAnsi="Arial" w:cs="Arial"/>
          <w:sz w:val="22"/>
          <w:szCs w:val="22"/>
        </w:rPr>
        <w:t xml:space="preserve">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sz w:val="22"/>
          <w:szCs w:val="22"/>
        </w:rPr>
        <w:t>Figure 3)</w:t>
      </w:r>
      <w:r w:rsidRPr="00471036">
        <w:rPr>
          <w:rFonts w:ascii="Arial" w:hAnsi="Arial" w:cs="Arial"/>
          <w:sz w:val="22"/>
          <w:szCs w:val="22"/>
        </w:rPr>
        <w:t xml:space="preserve">, a durotomy was performed over the injection site and baseline neural responses to </w:t>
      </w:r>
      <w:r>
        <w:rPr>
          <w:rFonts w:ascii="Arial" w:hAnsi="Arial" w:cs="Arial"/>
          <w:sz w:val="22"/>
          <w:szCs w:val="22"/>
        </w:rPr>
        <w:t>the behavioral stimuli</w:t>
      </w:r>
      <w:r w:rsidRPr="00471036">
        <w:rPr>
          <w:rFonts w:ascii="Arial" w:hAnsi="Arial" w:cs="Arial"/>
          <w:sz w:val="22"/>
          <w:szCs w:val="22"/>
        </w:rPr>
        <w:t xml:space="preserve"> were recorded. Then, 2.5</w:t>
      </w:r>
      <w:r w:rsidRPr="00471036">
        <w:rPr>
          <w:rFonts w:ascii="Arial" w:hAnsi="Arial" w:cs="Arial"/>
          <w:color w:val="202122"/>
          <w:sz w:val="22"/>
          <w:szCs w:val="22"/>
          <w:shd w:val="clear" w:color="auto" w:fill="FFFFFF"/>
        </w:rPr>
        <w:t>μL</w:t>
      </w:r>
      <w:r w:rsidRPr="00471036">
        <w:rPr>
          <w:rFonts w:ascii="Arial" w:hAnsi="Arial" w:cs="Arial"/>
          <w:sz w:val="22"/>
          <w:szCs w:val="22"/>
        </w:rPr>
        <w:t xml:space="preserve"> of .25mg/mL muscimol or 0.9% sterile saline solution was topically applied to the surface of auditory cortex and allowed 30 minutes to penetrate the tissue. The same stimuli were then recorded again after the elapsed time. In these recordings, the same targets and DRC background presented during behavior were presented. Neural signals from n = 2 mice (1 mouse for muscimol application, 1 mouse for saline application) were amplified and digitized using a Cheetah Digital LYNX system (</w:t>
      </w:r>
      <w:proofErr w:type="spellStart"/>
      <w:r w:rsidRPr="00471036">
        <w:rPr>
          <w:rFonts w:ascii="Arial" w:hAnsi="Arial" w:cs="Arial"/>
          <w:sz w:val="22"/>
          <w:szCs w:val="22"/>
        </w:rPr>
        <w:t>Neuralynx</w:t>
      </w:r>
      <w:proofErr w:type="spellEnd"/>
      <w:r w:rsidRPr="00471036">
        <w:rPr>
          <w:rFonts w:ascii="Arial" w:hAnsi="Arial" w:cs="Arial"/>
          <w:sz w:val="22"/>
          <w:szCs w:val="22"/>
        </w:rPr>
        <w:t>) at a rate of 32kHz.</w:t>
      </w:r>
    </w:p>
    <w:p w14:paraId="06CBE86C" w14:textId="77777777" w:rsidR="00090042" w:rsidRDefault="00090042" w:rsidP="00090042">
      <w:pPr>
        <w:jc w:val="both"/>
        <w:rPr>
          <w:rFonts w:ascii="Arial" w:hAnsi="Arial" w:cs="Arial"/>
          <w:i/>
          <w:iCs/>
          <w:sz w:val="22"/>
          <w:szCs w:val="22"/>
        </w:rPr>
      </w:pPr>
    </w:p>
    <w:p w14:paraId="57A03786" w14:textId="77777777" w:rsidR="00090042" w:rsidRDefault="00090042" w:rsidP="00090042">
      <w:pPr>
        <w:jc w:val="both"/>
        <w:rPr>
          <w:rFonts w:ascii="Arial" w:hAnsi="Arial" w:cs="Arial"/>
          <w:i/>
          <w:iCs/>
          <w:sz w:val="22"/>
          <w:szCs w:val="22"/>
        </w:rPr>
      </w:pPr>
      <w:r>
        <w:rPr>
          <w:rFonts w:ascii="Arial" w:hAnsi="Arial" w:cs="Arial"/>
          <w:i/>
          <w:iCs/>
          <w:sz w:val="22"/>
          <w:szCs w:val="22"/>
        </w:rPr>
        <w:t>Acute Electrophysiological Recordings for Sup. Fig 5b-g</w:t>
      </w:r>
    </w:p>
    <w:p w14:paraId="387EE3AD" w14:textId="68A543A2" w:rsidR="00090042" w:rsidRDefault="00090042" w:rsidP="00090042">
      <w:pPr>
        <w:ind w:firstLine="720"/>
        <w:jc w:val="both"/>
        <w:rPr>
          <w:rFonts w:ascii="Arial" w:eastAsiaTheme="minorEastAsia" w:hAnsi="Arial" w:cs="Arial"/>
          <w:sz w:val="22"/>
          <w:szCs w:val="22"/>
        </w:rPr>
      </w:pPr>
      <w:r>
        <w:rPr>
          <w:rFonts w:ascii="Arial" w:eastAsiaTheme="minorEastAsia" w:hAnsi="Arial" w:cs="Arial"/>
          <w:sz w:val="22"/>
          <w:szCs w:val="22"/>
        </w:rPr>
        <w:t>Neural signals were recorded from n = 9 awake, untrained mice of several-</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xml:space="preserve"> strains (somatostatin-</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n = 5; parvalbumin-</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n = 2; VGAT-</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xml:space="preserve">, n = 2). These mice were similarly implanted with a headplate and </w:t>
      </w:r>
      <w:proofErr w:type="spellStart"/>
      <w:r>
        <w:rPr>
          <w:rFonts w:ascii="Arial" w:eastAsiaTheme="minorEastAsia" w:hAnsi="Arial" w:cs="Arial"/>
          <w:sz w:val="22"/>
          <w:szCs w:val="22"/>
        </w:rPr>
        <w:t>groundpin</w:t>
      </w:r>
      <w:proofErr w:type="spellEnd"/>
      <w:r>
        <w:rPr>
          <w:rFonts w:ascii="Arial" w:eastAsiaTheme="minorEastAsia" w:hAnsi="Arial" w:cs="Arial"/>
          <w:sz w:val="22"/>
          <w:szCs w:val="22"/>
        </w:rPr>
        <w:t xml:space="preserve">, as described in </w:t>
      </w:r>
      <w:r>
        <w:rPr>
          <w:rFonts w:ascii="Arial" w:eastAsiaTheme="minorEastAsia" w:hAnsi="Arial" w:cs="Arial"/>
          <w:i/>
          <w:iCs/>
          <w:sz w:val="22"/>
          <w:szCs w:val="22"/>
        </w:rPr>
        <w:t>Surgery</w:t>
      </w:r>
      <w:r>
        <w:rPr>
          <w:rFonts w:ascii="Arial" w:eastAsiaTheme="minorEastAsia" w:hAnsi="Arial" w:cs="Arial"/>
          <w:sz w:val="22"/>
          <w:szCs w:val="22"/>
        </w:rPr>
        <w:t xml:space="preserve">. Additionally, each mouse was bilaterally injected with 700 </w:t>
      </w:r>
      <w:ins w:id="420" w:author="Microsoft Office User" w:date="2021-07-21T10:40:00Z">
        <w:r w:rsidR="00280E38">
          <w:rPr>
            <w:rFonts w:ascii="Arial" w:eastAsiaTheme="minorEastAsia" w:hAnsi="Arial" w:cs="Arial"/>
            <w:sz w:val="22"/>
            <w:szCs w:val="22"/>
          </w:rPr>
          <w:t>µ</w:t>
        </w:r>
      </w:ins>
      <w:del w:id="421" w:author="Microsoft Office User" w:date="2021-07-21T10:40:00Z">
        <w:r w:rsidDel="00280E38">
          <w:rPr>
            <w:rFonts w:ascii="Arial" w:eastAsiaTheme="minorEastAsia" w:hAnsi="Arial" w:cs="Arial"/>
            <w:sz w:val="22"/>
            <w:szCs w:val="22"/>
          </w:rPr>
          <w:delText>u</w:delText>
        </w:r>
      </w:del>
      <w:r>
        <w:rPr>
          <w:rFonts w:ascii="Arial" w:eastAsiaTheme="minorEastAsia" w:hAnsi="Arial" w:cs="Arial"/>
          <w:sz w:val="22"/>
          <w:szCs w:val="22"/>
        </w:rPr>
        <w:t>L of Flex-ChR2 during the initial surgery in auditory cortex, then bilaterally implanted with opto-</w:t>
      </w:r>
      <w:proofErr w:type="spellStart"/>
      <w:r>
        <w:rPr>
          <w:rFonts w:ascii="Arial" w:eastAsiaTheme="minorEastAsia" w:hAnsi="Arial" w:cs="Arial"/>
          <w:sz w:val="22"/>
          <w:szCs w:val="22"/>
        </w:rPr>
        <w:t>cannulae</w:t>
      </w:r>
      <w:proofErr w:type="spellEnd"/>
      <w:r>
        <w:rPr>
          <w:rFonts w:ascii="Arial" w:eastAsiaTheme="minorEastAsia" w:hAnsi="Arial" w:cs="Arial"/>
          <w:sz w:val="22"/>
          <w:szCs w:val="22"/>
        </w:rPr>
        <w:t xml:space="preserve"> which projected 500 um below the brain surface above auditory cortex. During the recordings, mice were presented with dynamic random chord stimuli (DRC) which changed contrast every 3 s. At each time step, the chords were randomly drawn from a uniform distribution with a center of 50 dB SPL and a spread of either 7.5 dB SPL or 15 dB SPL in low and high contrast respectively. Each chord was presented for 4 </w:t>
      </w:r>
      <w:proofErr w:type="spellStart"/>
      <w:r>
        <w:rPr>
          <w:rFonts w:ascii="Arial" w:eastAsiaTheme="minorEastAsia" w:hAnsi="Arial" w:cs="Arial"/>
          <w:sz w:val="22"/>
          <w:szCs w:val="22"/>
        </w:rPr>
        <w:t>ms</w:t>
      </w:r>
      <w:proofErr w:type="spellEnd"/>
      <w:r>
        <w:rPr>
          <w:rFonts w:ascii="Arial" w:eastAsiaTheme="minorEastAsia" w:hAnsi="Arial" w:cs="Arial"/>
          <w:sz w:val="22"/>
          <w:szCs w:val="22"/>
        </w:rPr>
        <w:t xml:space="preserve"> with a 1 </w:t>
      </w:r>
      <w:proofErr w:type="spellStart"/>
      <w:r>
        <w:rPr>
          <w:rFonts w:ascii="Arial" w:eastAsiaTheme="minorEastAsia" w:hAnsi="Arial" w:cs="Arial"/>
          <w:sz w:val="22"/>
          <w:szCs w:val="22"/>
        </w:rPr>
        <w:t>ms</w:t>
      </w:r>
      <w:proofErr w:type="spellEnd"/>
      <w:r>
        <w:rPr>
          <w:rFonts w:ascii="Arial" w:eastAsiaTheme="minorEastAsia" w:hAnsi="Arial" w:cs="Arial"/>
          <w:sz w:val="22"/>
          <w:szCs w:val="22"/>
        </w:rPr>
        <w:t xml:space="preserve"> linear ramp between each chord. Chords were composed of 25 frequencies between 1 and 64 kHz, spaced 0.25 octaves apart. On a subset of trials, 470 nm LED or laser light was continuously shone or pulsed at 25 Hz through the opto-</w:t>
      </w:r>
      <w:proofErr w:type="spellStart"/>
      <w:r>
        <w:rPr>
          <w:rFonts w:ascii="Arial" w:eastAsiaTheme="minorEastAsia" w:hAnsi="Arial" w:cs="Arial"/>
          <w:sz w:val="22"/>
          <w:szCs w:val="22"/>
        </w:rPr>
        <w:t>cannulae</w:t>
      </w:r>
      <w:proofErr w:type="spellEnd"/>
      <w:r>
        <w:rPr>
          <w:rFonts w:ascii="Arial" w:eastAsiaTheme="minorEastAsia" w:hAnsi="Arial" w:cs="Arial"/>
          <w:sz w:val="22"/>
          <w:szCs w:val="22"/>
        </w:rPr>
        <w:t xml:space="preserve"> for the duration of the 3 s of contrast period (power measured at the fiber tip ~2-5 </w:t>
      </w:r>
      <w:proofErr w:type="spellStart"/>
      <w:r>
        <w:rPr>
          <w:rFonts w:ascii="Arial" w:eastAsiaTheme="minorEastAsia" w:hAnsi="Arial" w:cs="Arial"/>
          <w:sz w:val="22"/>
          <w:szCs w:val="22"/>
        </w:rPr>
        <w:t>mW</w:t>
      </w:r>
      <w:proofErr w:type="spellEnd"/>
      <w:r>
        <w:rPr>
          <w:rFonts w:ascii="Arial" w:eastAsiaTheme="minorEastAsia" w:hAnsi="Arial" w:cs="Arial"/>
          <w:sz w:val="22"/>
          <w:szCs w:val="22"/>
        </w:rPr>
        <w:t>). For the purposes of this study, we discarded all trials with light presentation.</w:t>
      </w:r>
    </w:p>
    <w:p w14:paraId="76F12F13" w14:textId="77777777" w:rsidR="00090042" w:rsidRDefault="00090042" w:rsidP="00090042">
      <w:pPr>
        <w:ind w:firstLine="720"/>
        <w:jc w:val="both"/>
        <w:rPr>
          <w:rFonts w:ascii="Arial" w:eastAsiaTheme="minorEastAsia" w:hAnsi="Arial" w:cs="Arial"/>
          <w:sz w:val="22"/>
          <w:szCs w:val="22"/>
        </w:rPr>
      </w:pPr>
    </w:p>
    <w:p w14:paraId="1DA7D3D5" w14:textId="77777777" w:rsidR="00090042" w:rsidRDefault="00090042" w:rsidP="00090042">
      <w:pPr>
        <w:jc w:val="both"/>
        <w:rPr>
          <w:rFonts w:ascii="Arial" w:eastAsiaTheme="minorEastAsia" w:hAnsi="Arial" w:cs="Arial"/>
          <w:b/>
          <w:bCs/>
          <w:sz w:val="22"/>
          <w:szCs w:val="22"/>
        </w:rPr>
      </w:pPr>
      <w:r>
        <w:rPr>
          <w:rFonts w:ascii="Arial" w:eastAsiaTheme="minorEastAsia" w:hAnsi="Arial" w:cs="Arial"/>
          <w:b/>
          <w:bCs/>
          <w:sz w:val="22"/>
          <w:szCs w:val="22"/>
        </w:rPr>
        <w:t>Muscimol application disrupts cortical encoding of targets</w:t>
      </w:r>
    </w:p>
    <w:p w14:paraId="4A764375" w14:textId="77777777" w:rsidR="00090042" w:rsidRDefault="00090042" w:rsidP="00090042">
      <w:pPr>
        <w:ind w:firstLine="720"/>
        <w:jc w:val="both"/>
        <w:rPr>
          <w:rFonts w:ascii="Arial" w:hAnsi="Arial" w:cs="Arial"/>
          <w:color w:val="000000"/>
          <w:sz w:val="22"/>
          <w:szCs w:val="22"/>
        </w:rPr>
      </w:pPr>
      <w:r>
        <w:rPr>
          <w:rFonts w:ascii="Arial" w:hAnsi="Arial" w:cs="Arial"/>
          <w:color w:val="000000"/>
          <w:sz w:val="22"/>
          <w:szCs w:val="22"/>
        </w:rPr>
        <w:t>In n = 2 awake, naïve mice, we first recorded baseline responses to the stimuli used in the psychometric task, then topically applied muscimol or saline, waited 30 minutes, and recorded stimulus responses again. After muscimol application, there was a marked decrease in neural responses to targets compared to the baseline recordings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1b, left). Notably, in our saline control, we observed little to no change in neural responses after saline application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4b, right). We next compared how contrast, volume and muscimol or saline application changed the responses during the pre- and post-application periods, finding that muscimol drastically reduced the firing rates between pre- and post-application periods, while saline moderately increased firing rates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4c,d, Table 1). We speculate that the small increase in firing rate between pre- and post-saline application is due to changes in recording quality or due to neural drift over the ~1 hour recording session, and note that the effect size of saline pre-post application is very </w:t>
      </w:r>
      <w:r w:rsidRPr="005E6B23">
        <w:t xml:space="preserve">small </w:t>
      </w:r>
      <w:r w:rsidRPr="005E6B23">
        <w:rPr>
          <w:rFonts w:ascii="Arial" w:hAnsi="Arial" w:cs="Arial"/>
          <w:sz w:val="22"/>
          <w:szCs w:val="22"/>
        </w:rPr>
        <w:t>(</w:t>
      </w:r>
      <w:r w:rsidRPr="005E6B23">
        <w:rPr>
          <w:rFonts w:ascii="Arial" w:hAnsi="Arial" w:cs="Arial"/>
          <w:i/>
          <w:iCs/>
          <w:sz w:val="22"/>
          <w:szCs w:val="22"/>
        </w:rPr>
        <w:t>η</w:t>
      </w:r>
      <w:r w:rsidRPr="005E6B23">
        <w:rPr>
          <w:rFonts w:ascii="Arial" w:hAnsi="Arial" w:cs="Arial"/>
          <w:i/>
          <w:iCs/>
          <w:sz w:val="22"/>
          <w:szCs w:val="22"/>
          <w:vertAlign w:val="superscript"/>
        </w:rPr>
        <w:t>2</w:t>
      </w:r>
      <w:r w:rsidRPr="005E6B23">
        <w:rPr>
          <w:rFonts w:ascii="Arial" w:hAnsi="Arial" w:cs="Arial"/>
          <w:sz w:val="22"/>
          <w:szCs w:val="22"/>
        </w:rPr>
        <w:t xml:space="preserve"> = 0.0046)</w:t>
      </w:r>
      <w:r>
        <w:rPr>
          <w:rFonts w:ascii="Arial" w:hAnsi="Arial" w:cs="Arial"/>
          <w:color w:val="000000"/>
          <w:sz w:val="22"/>
          <w:szCs w:val="22"/>
        </w:rPr>
        <w:t xml:space="preserve"> when compared to the effect size of muscimol (</w:t>
      </w:r>
      <w:r w:rsidRPr="005E6B23">
        <w:rPr>
          <w:rFonts w:ascii="Arial" w:hAnsi="Arial" w:cs="Arial"/>
          <w:i/>
          <w:iCs/>
          <w:sz w:val="22"/>
          <w:szCs w:val="22"/>
        </w:rPr>
        <w:t>η</w:t>
      </w:r>
      <w:r w:rsidRPr="005E6B23">
        <w:rPr>
          <w:rFonts w:ascii="Arial" w:hAnsi="Arial" w:cs="Arial"/>
          <w:i/>
          <w:iCs/>
          <w:sz w:val="22"/>
          <w:szCs w:val="22"/>
          <w:vertAlign w:val="superscript"/>
        </w:rPr>
        <w:t>2</w:t>
      </w:r>
      <w:r w:rsidRPr="005E6B23">
        <w:rPr>
          <w:rFonts w:ascii="Arial" w:hAnsi="Arial" w:cs="Arial"/>
          <w:sz w:val="22"/>
          <w:szCs w:val="22"/>
        </w:rPr>
        <w:t xml:space="preserve"> = 0.</w:t>
      </w:r>
      <w:r>
        <w:rPr>
          <w:rFonts w:ascii="Arial" w:hAnsi="Arial" w:cs="Arial"/>
          <w:sz w:val="22"/>
          <w:szCs w:val="22"/>
        </w:rPr>
        <w:t>38</w:t>
      </w:r>
      <w:r>
        <w:rPr>
          <w:rFonts w:ascii="Arial" w:hAnsi="Arial" w:cs="Arial"/>
          <w:color w:val="000000"/>
          <w:sz w:val="22"/>
          <w:szCs w:val="22"/>
        </w:rPr>
        <w:t>). We then used a 3-way ANOVA to compare the effects of muscimol, contrast, and target volume on target responses in the saline and muscimol recording sessions. We found a significant main effect of muscimol (</w:t>
      </w:r>
      <w:r w:rsidRPr="00C72113">
        <w:rPr>
          <w:rFonts w:ascii="Arial" w:hAnsi="Arial" w:cs="Arial"/>
          <w:i/>
          <w:iCs/>
          <w:color w:val="000000"/>
          <w:sz w:val="22"/>
          <w:szCs w:val="22"/>
        </w:rPr>
        <w:t>F</w:t>
      </w:r>
      <w:r>
        <w:rPr>
          <w:rFonts w:ascii="Arial" w:hAnsi="Arial" w:cs="Arial"/>
          <w:color w:val="000000"/>
          <w:sz w:val="22"/>
          <w:szCs w:val="22"/>
        </w:rPr>
        <w:t xml:space="preserve">(1) = 322.65, </w:t>
      </w:r>
      <w:r w:rsidRPr="00C72113">
        <w:rPr>
          <w:rFonts w:ascii="Arial" w:hAnsi="Arial" w:cs="Arial"/>
          <w:i/>
          <w:iCs/>
          <w:color w:val="000000"/>
          <w:sz w:val="22"/>
          <w:szCs w:val="22"/>
        </w:rPr>
        <w:t>p</w:t>
      </w:r>
      <w:r>
        <w:rPr>
          <w:rFonts w:ascii="Arial" w:hAnsi="Arial" w:cs="Arial"/>
          <w:color w:val="000000"/>
          <w:sz w:val="22"/>
          <w:szCs w:val="22"/>
        </w:rPr>
        <w:t xml:space="preserve"> = 4.88e-67) and volume (</w:t>
      </w:r>
      <w:r w:rsidRPr="00C72113">
        <w:rPr>
          <w:rFonts w:ascii="Arial" w:hAnsi="Arial" w:cs="Arial"/>
          <w:i/>
          <w:iCs/>
          <w:color w:val="000000"/>
          <w:sz w:val="22"/>
          <w:szCs w:val="22"/>
        </w:rPr>
        <w:t>F</w:t>
      </w:r>
      <w:r>
        <w:rPr>
          <w:rFonts w:ascii="Arial" w:hAnsi="Arial" w:cs="Arial"/>
          <w:color w:val="000000"/>
          <w:sz w:val="22"/>
          <w:szCs w:val="22"/>
        </w:rPr>
        <w:t xml:space="preserve">(6) = 15.48, </w:t>
      </w:r>
      <w:r w:rsidRPr="00C72113">
        <w:rPr>
          <w:rFonts w:ascii="Arial" w:hAnsi="Arial" w:cs="Arial"/>
          <w:i/>
          <w:iCs/>
          <w:color w:val="000000"/>
          <w:sz w:val="22"/>
          <w:szCs w:val="22"/>
        </w:rPr>
        <w:t>p</w:t>
      </w:r>
      <w:r>
        <w:rPr>
          <w:rFonts w:ascii="Arial" w:hAnsi="Arial" w:cs="Arial"/>
          <w:color w:val="000000"/>
          <w:sz w:val="22"/>
          <w:szCs w:val="22"/>
        </w:rPr>
        <w:t xml:space="preserve"> = 1.98e-17), but no main effect of contrast (</w:t>
      </w:r>
      <w:r w:rsidRPr="00C72113">
        <w:rPr>
          <w:rFonts w:ascii="Arial" w:hAnsi="Arial" w:cs="Arial"/>
          <w:i/>
          <w:iCs/>
          <w:color w:val="000000"/>
          <w:sz w:val="22"/>
          <w:szCs w:val="22"/>
        </w:rPr>
        <w:t>F</w:t>
      </w:r>
      <w:r>
        <w:rPr>
          <w:rFonts w:ascii="Arial" w:hAnsi="Arial" w:cs="Arial"/>
          <w:color w:val="000000"/>
          <w:sz w:val="22"/>
          <w:szCs w:val="22"/>
        </w:rPr>
        <w:t xml:space="preserve">(1) = 0.39, </w:t>
      </w:r>
      <w:r w:rsidRPr="00C72113">
        <w:rPr>
          <w:rFonts w:ascii="Arial" w:hAnsi="Arial" w:cs="Arial"/>
          <w:i/>
          <w:iCs/>
          <w:color w:val="000000"/>
          <w:sz w:val="22"/>
          <w:szCs w:val="22"/>
        </w:rPr>
        <w:t>p</w:t>
      </w:r>
      <w:r>
        <w:rPr>
          <w:rFonts w:ascii="Arial" w:hAnsi="Arial" w:cs="Arial"/>
          <w:color w:val="000000"/>
          <w:sz w:val="22"/>
          <w:szCs w:val="22"/>
        </w:rPr>
        <w:t xml:space="preserve"> = 0.53), indicating nearly complete suppression of responses to both targets and noise in high and low contrast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4e,f). These results confirmed that muscimol effectively disrupts the cortical coding of our behavioral stimuli.</w:t>
      </w:r>
    </w:p>
    <w:p w14:paraId="3606B85F" w14:textId="77777777" w:rsidR="00090042" w:rsidRDefault="00090042" w:rsidP="00090042">
      <w:pPr>
        <w:jc w:val="both"/>
        <w:rPr>
          <w:rFonts w:ascii="Arial" w:hAnsi="Arial" w:cs="Arial"/>
          <w:color w:val="000000"/>
          <w:sz w:val="22"/>
          <w:szCs w:val="22"/>
        </w:rPr>
      </w:pPr>
    </w:p>
    <w:p w14:paraId="3ADBD853" w14:textId="77777777" w:rsidR="00090042" w:rsidRDefault="00090042" w:rsidP="00090042">
      <w:pPr>
        <w:jc w:val="both"/>
        <w:rPr>
          <w:rFonts w:ascii="Arial" w:hAnsi="Arial" w:cs="Arial"/>
          <w:b/>
          <w:bCs/>
          <w:color w:val="000000"/>
          <w:sz w:val="22"/>
          <w:szCs w:val="22"/>
        </w:rPr>
      </w:pPr>
      <w:r>
        <w:rPr>
          <w:rFonts w:ascii="Arial" w:hAnsi="Arial" w:cs="Arial"/>
          <w:b/>
          <w:bCs/>
          <w:color w:val="000000"/>
          <w:sz w:val="22"/>
          <w:szCs w:val="22"/>
        </w:rPr>
        <w:t>Muscimol application does not prevent licking</w:t>
      </w:r>
    </w:p>
    <w:p w14:paraId="1F06AA64" w14:textId="77777777" w:rsidR="00090042" w:rsidRDefault="00090042" w:rsidP="00090042">
      <w:pPr>
        <w:ind w:firstLine="360"/>
        <w:jc w:val="both"/>
        <w:rPr>
          <w:rFonts w:ascii="Arial" w:hAnsi="Arial" w:cs="Arial"/>
          <w:color w:val="000000"/>
          <w:sz w:val="22"/>
          <w:szCs w:val="22"/>
        </w:rPr>
      </w:pPr>
      <w:r>
        <w:rPr>
          <w:rFonts w:ascii="Arial" w:hAnsi="Arial" w:cs="Arial"/>
          <w:color w:val="000000"/>
          <w:sz w:val="22"/>
          <w:szCs w:val="22"/>
        </w:rPr>
        <w:lastRenderedPageBreak/>
        <w:t xml:space="preserve">An additional alternative effect of muscimol is a general loss of the ability to lick. To assess this, we monitored the lick probability of the mice throughout the trial duration, and found that muscimol specifically reduced licking responses during the period where targets were presented (Wilcoxon rank-sum test: </w:t>
      </w:r>
      <w:r>
        <w:rPr>
          <w:rFonts w:ascii="Arial" w:hAnsi="Arial" w:cs="Arial"/>
          <w:i/>
          <w:iCs/>
          <w:color w:val="000000"/>
          <w:sz w:val="22"/>
          <w:szCs w:val="22"/>
        </w:rPr>
        <w:t xml:space="preserve">T </w:t>
      </w:r>
      <w:r>
        <w:rPr>
          <w:rFonts w:ascii="Arial" w:hAnsi="Arial" w:cs="Arial"/>
          <w:color w:val="000000"/>
          <w:sz w:val="22"/>
          <w:szCs w:val="22"/>
        </w:rPr>
        <w:t xml:space="preserve">= 337, </w:t>
      </w:r>
      <w:r>
        <w:rPr>
          <w:rFonts w:ascii="Arial" w:hAnsi="Arial" w:cs="Arial"/>
          <w:i/>
          <w:iCs/>
          <w:color w:val="000000"/>
          <w:sz w:val="22"/>
          <w:szCs w:val="22"/>
        </w:rPr>
        <w:t xml:space="preserve">z </w:t>
      </w:r>
      <w:r>
        <w:rPr>
          <w:rFonts w:ascii="Arial" w:hAnsi="Arial" w:cs="Arial"/>
          <w:color w:val="000000"/>
          <w:sz w:val="22"/>
          <w:szCs w:val="22"/>
        </w:rPr>
        <w:t xml:space="preserve">= -4.23, </w:t>
      </w:r>
      <w:r w:rsidRPr="003A3139">
        <w:rPr>
          <w:rFonts w:ascii="Arial" w:hAnsi="Arial" w:cs="Arial"/>
          <w:i/>
          <w:iCs/>
          <w:color w:val="000000"/>
          <w:sz w:val="22"/>
          <w:szCs w:val="22"/>
        </w:rPr>
        <w:t>p</w:t>
      </w:r>
      <w:r>
        <w:rPr>
          <w:rFonts w:ascii="Arial" w:hAnsi="Arial" w:cs="Arial"/>
          <w:color w:val="000000"/>
          <w:sz w:val="22"/>
          <w:szCs w:val="22"/>
        </w:rPr>
        <w:t xml:space="preserve"> = 2.34e-5;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4g, right panel of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4h). Mice also tended to lick immediately after the trial onset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4i, green trace), but we found that the lick rates under muscimol and saline conditions were identical during this period (Wilcoxon rank-sum test: </w:t>
      </w:r>
      <w:r>
        <w:rPr>
          <w:rFonts w:ascii="Arial" w:hAnsi="Arial" w:cs="Arial"/>
          <w:i/>
          <w:iCs/>
          <w:color w:val="000000"/>
          <w:sz w:val="22"/>
          <w:szCs w:val="22"/>
        </w:rPr>
        <w:t xml:space="preserve">T </w:t>
      </w:r>
      <w:r>
        <w:rPr>
          <w:rFonts w:ascii="Arial" w:hAnsi="Arial" w:cs="Arial"/>
          <w:color w:val="000000"/>
          <w:sz w:val="22"/>
          <w:szCs w:val="22"/>
        </w:rPr>
        <w:t xml:space="preserve">= 528, </w:t>
      </w:r>
      <w:r>
        <w:rPr>
          <w:rFonts w:ascii="Arial" w:hAnsi="Arial" w:cs="Arial"/>
          <w:i/>
          <w:iCs/>
          <w:color w:val="000000"/>
          <w:sz w:val="22"/>
          <w:szCs w:val="22"/>
        </w:rPr>
        <w:t xml:space="preserve">z </w:t>
      </w:r>
      <w:r>
        <w:rPr>
          <w:rFonts w:ascii="Arial" w:hAnsi="Arial" w:cs="Arial"/>
          <w:color w:val="000000"/>
          <w:sz w:val="22"/>
          <w:szCs w:val="22"/>
        </w:rPr>
        <w:t xml:space="preserve">= 0.23, </w:t>
      </w:r>
      <w:r w:rsidRPr="003A3139">
        <w:rPr>
          <w:rFonts w:ascii="Arial" w:hAnsi="Arial" w:cs="Arial"/>
          <w:i/>
          <w:iCs/>
          <w:color w:val="000000"/>
          <w:sz w:val="22"/>
          <w:szCs w:val="22"/>
        </w:rPr>
        <w:t>p</w:t>
      </w:r>
      <w:r>
        <w:rPr>
          <w:rFonts w:ascii="Arial" w:hAnsi="Arial" w:cs="Arial"/>
          <w:color w:val="000000"/>
          <w:sz w:val="22"/>
          <w:szCs w:val="22"/>
        </w:rPr>
        <w:t xml:space="preserve"> = 0.81;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4h, left panel). These results suggest that muscimol does not impair the mouse’s ability to lick in general, but results in a specific deficit in licking in response to targets.</w:t>
      </w:r>
    </w:p>
    <w:p w14:paraId="5DC387AE" w14:textId="77777777" w:rsidR="00090042" w:rsidRPr="00EB62FB" w:rsidRDefault="00090042" w:rsidP="00090042">
      <w:pPr>
        <w:jc w:val="both"/>
        <w:rPr>
          <w:rFonts w:ascii="Arial" w:eastAsiaTheme="minorEastAsia" w:hAnsi="Arial" w:cs="Arial"/>
          <w:b/>
          <w:bCs/>
          <w:sz w:val="22"/>
          <w:szCs w:val="22"/>
        </w:rPr>
      </w:pPr>
    </w:p>
    <w:p w14:paraId="313917BF" w14:textId="77777777" w:rsidR="00090042" w:rsidRDefault="00090042" w:rsidP="00090042">
      <w:pPr>
        <w:jc w:val="both"/>
        <w:rPr>
          <w:rFonts w:ascii="Arial" w:eastAsiaTheme="minorEastAsia" w:hAnsi="Arial" w:cs="Arial"/>
          <w:sz w:val="22"/>
          <w:szCs w:val="22"/>
        </w:rPr>
      </w:pPr>
    </w:p>
    <w:p w14:paraId="7650C5B0" w14:textId="77777777" w:rsidR="00090042" w:rsidRPr="00E91F61" w:rsidRDefault="00090042" w:rsidP="00090042">
      <w:pPr>
        <w:jc w:val="both"/>
        <w:rPr>
          <w:rFonts w:ascii="Arial" w:eastAsiaTheme="minorEastAsia" w:hAnsi="Arial" w:cs="Arial"/>
          <w:b/>
          <w:bCs/>
          <w:sz w:val="22"/>
          <w:szCs w:val="22"/>
        </w:rPr>
      </w:pPr>
      <w:r>
        <w:rPr>
          <w:rFonts w:ascii="Arial" w:eastAsiaTheme="minorEastAsia" w:hAnsi="Arial" w:cs="Arial"/>
          <w:b/>
          <w:bCs/>
          <w:sz w:val="22"/>
          <w:szCs w:val="22"/>
        </w:rPr>
        <w:t>STRF stability across contrasts</w:t>
      </w:r>
    </w:p>
    <w:p w14:paraId="13BCDFD6" w14:textId="77777777" w:rsidR="00090042" w:rsidRDefault="00090042" w:rsidP="00090042">
      <w:pPr>
        <w:ind w:firstLine="720"/>
        <w:jc w:val="both"/>
        <w:rPr>
          <w:rFonts w:ascii="Arial" w:eastAsiaTheme="minorEastAsia" w:hAnsi="Arial" w:cs="Arial"/>
          <w:sz w:val="22"/>
          <w:szCs w:val="22"/>
        </w:rPr>
      </w:pPr>
      <w:r>
        <w:rPr>
          <w:rFonts w:ascii="Arial" w:eastAsiaTheme="minorEastAsia" w:hAnsi="Arial" w:cs="Arial"/>
          <w:sz w:val="22"/>
          <w:szCs w:val="22"/>
        </w:rPr>
        <w:t>Based on a pilot study of neuronal data acutely recorded from auditory cortex, we tested whether STRF properties were affected by stimulus contrast. We recorded spiking activity in response to DRCs that changed contrast every 3 seconds. Out of the 700 units identified from n = 9 mice, we selected the subset of neurons with noise ratios below 100 for further analysis (n = 129). For each neuron, we computed the STRF using a spike triggered average in each contrast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5b), then computed 100 “random” STRFs by shuffling the stimulus in time within each contrast. For each shuffle, we computed the correlation of the true low contrast STRF with the shuffled high contrast STRFs to generate a null distribution of low-high contrast STRF correlations. We then compared the true correlations of the low and high contrast STRF with this null distribution, defining them as significantly correlated if the true correlation fell outside the 99</w:t>
      </w:r>
      <w:r w:rsidRPr="00D87A50">
        <w:rPr>
          <w:rFonts w:ascii="Arial" w:eastAsiaTheme="minorEastAsia" w:hAnsi="Arial" w:cs="Arial"/>
          <w:sz w:val="22"/>
          <w:szCs w:val="22"/>
          <w:vertAlign w:val="superscript"/>
        </w:rPr>
        <w:t>th</w:t>
      </w:r>
      <w:r>
        <w:rPr>
          <w:rFonts w:ascii="Arial" w:eastAsiaTheme="minorEastAsia" w:hAnsi="Arial" w:cs="Arial"/>
          <w:sz w:val="22"/>
          <w:szCs w:val="22"/>
        </w:rPr>
        <w:t xml:space="preserve"> percentile of the null distribution. We found that nearly all of the low and high contrast STRFs were significantly correlated (124/129 neurons, 96%), suggesting that contrast doesn’t change the overall structure of the STRF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5d).</w:t>
      </w:r>
    </w:p>
    <w:p w14:paraId="4FE3C1A0" w14:textId="77777777" w:rsidR="00090042" w:rsidRPr="00471036" w:rsidRDefault="00090042" w:rsidP="00090042">
      <w:pPr>
        <w:ind w:firstLine="720"/>
        <w:jc w:val="both"/>
        <w:rPr>
          <w:rFonts w:ascii="Arial" w:hAnsi="Arial" w:cs="Arial"/>
          <w:sz w:val="22"/>
          <w:szCs w:val="22"/>
        </w:rPr>
      </w:pPr>
      <w:r>
        <w:rPr>
          <w:rFonts w:ascii="Arial" w:eastAsiaTheme="minorEastAsia" w:hAnsi="Arial" w:cs="Arial"/>
          <w:sz w:val="22"/>
          <w:szCs w:val="22"/>
        </w:rPr>
        <w:t>To further quantify these results, we tested whether more concrete STRF properties such as best frequency (BF), lag, and max value were affected by contrast. First, we de-noised each STRF by determining the significance of each pixel. To do this, we compared the value of each pixel to the distribution of shuffled value for that pixel, and retained only pixels determined to be significant (three standard deviations of the shuffled value). Based on the de-noised STRFs, we computed average frequency and temporal components by averaging over each STRF dimension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5c). We then estimated the BF and lag as the max of these components, and determined the max STRF value by finding the max value over all pixels. Next, we compared each measure across STRFs from low and high contrast. We found that the maximum pixel value was significantly greater in high contrast (Median (</w:t>
      </w:r>
      <w:proofErr w:type="spellStart"/>
      <w:r>
        <w:rPr>
          <w:rFonts w:ascii="Arial" w:eastAsiaTheme="minorEastAsia" w:hAnsi="Arial" w:cs="Arial"/>
          <w:i/>
          <w:iCs/>
          <w:sz w:val="22"/>
          <w:szCs w:val="22"/>
        </w:rPr>
        <w:t>Mdn</w:t>
      </w:r>
      <w:proofErr w:type="spellEnd"/>
      <w:r>
        <w:rPr>
          <w:rFonts w:ascii="Arial" w:eastAsiaTheme="minorEastAsia" w:hAnsi="Arial" w:cs="Arial"/>
          <w:sz w:val="22"/>
          <w:szCs w:val="22"/>
        </w:rPr>
        <w:t>) = 1.33, inter-quartile range (</w:t>
      </w:r>
      <w:r>
        <w:rPr>
          <w:rFonts w:ascii="Arial" w:eastAsiaTheme="minorEastAsia" w:hAnsi="Arial" w:cs="Arial"/>
          <w:i/>
          <w:iCs/>
          <w:sz w:val="22"/>
          <w:szCs w:val="22"/>
        </w:rPr>
        <w:t>IQR</w:t>
      </w:r>
      <w:r>
        <w:rPr>
          <w:rFonts w:ascii="Arial" w:eastAsiaTheme="minorEastAsia" w:hAnsi="Arial" w:cs="Arial"/>
          <w:sz w:val="22"/>
          <w:szCs w:val="22"/>
        </w:rPr>
        <w:t>) = 1.28) than in low contrast (</w:t>
      </w:r>
      <w:proofErr w:type="spellStart"/>
      <w:r>
        <w:rPr>
          <w:rFonts w:ascii="Arial" w:eastAsiaTheme="minorEastAsia" w:hAnsi="Arial" w:cs="Arial"/>
          <w:i/>
          <w:iCs/>
          <w:sz w:val="22"/>
          <w:szCs w:val="22"/>
        </w:rPr>
        <w:t>Mdn</w:t>
      </w:r>
      <w:proofErr w:type="spellEnd"/>
      <w:r>
        <w:rPr>
          <w:rFonts w:ascii="Arial" w:eastAsiaTheme="minorEastAsia" w:hAnsi="Arial" w:cs="Arial"/>
          <w:i/>
          <w:iCs/>
          <w:sz w:val="22"/>
          <w:szCs w:val="22"/>
        </w:rPr>
        <w:t xml:space="preserve"> </w:t>
      </w:r>
      <w:r>
        <w:rPr>
          <w:rFonts w:ascii="Arial" w:eastAsiaTheme="minorEastAsia" w:hAnsi="Arial" w:cs="Arial"/>
          <w:sz w:val="22"/>
          <w:szCs w:val="22"/>
        </w:rPr>
        <w:t xml:space="preserve">= 0.56, </w:t>
      </w:r>
      <w:r>
        <w:rPr>
          <w:rFonts w:ascii="Arial" w:eastAsiaTheme="minorEastAsia" w:hAnsi="Arial" w:cs="Arial"/>
          <w:i/>
          <w:iCs/>
          <w:sz w:val="22"/>
          <w:szCs w:val="22"/>
        </w:rPr>
        <w:t>IQR</w:t>
      </w:r>
      <w:r>
        <w:rPr>
          <w:rFonts w:ascii="Arial" w:eastAsiaTheme="minorEastAsia" w:hAnsi="Arial" w:cs="Arial"/>
          <w:sz w:val="22"/>
          <w:szCs w:val="22"/>
        </w:rPr>
        <w:t xml:space="preserve"> = 0.62;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-9.78, </w:t>
      </w:r>
      <w:r w:rsidRPr="00996C79">
        <w:rPr>
          <w:rFonts w:ascii="Arial" w:eastAsiaTheme="minorEastAsia" w:hAnsi="Arial" w:cs="Arial"/>
          <w:i/>
          <w:iCs/>
          <w:sz w:val="22"/>
          <w:szCs w:val="22"/>
        </w:rPr>
        <w:t>rank</w:t>
      </w:r>
      <w:r>
        <w:rPr>
          <w:rFonts w:ascii="Arial" w:eastAsiaTheme="minorEastAsia" w:hAnsi="Arial" w:cs="Arial"/>
          <w:sz w:val="22"/>
          <w:szCs w:val="22"/>
        </w:rPr>
        <w:t xml:space="preserve"> = 0, </w:t>
      </w:r>
      <w:r w:rsidRPr="00996C79">
        <w:rPr>
          <w:rFonts w:ascii="Arial" w:eastAsiaTheme="minorEastAsia" w:hAnsi="Arial" w:cs="Arial"/>
          <w:i/>
          <w:iCs/>
          <w:sz w:val="22"/>
          <w:szCs w:val="22"/>
        </w:rPr>
        <w:t>p</w:t>
      </w:r>
      <w:r>
        <w:rPr>
          <w:rFonts w:ascii="Arial" w:eastAsiaTheme="minorEastAsia" w:hAnsi="Arial" w:cs="Arial"/>
          <w:sz w:val="22"/>
          <w:szCs w:val="22"/>
        </w:rPr>
        <w:t xml:space="preserve"> = 1.39e-22;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5e, e). On the other hand, we found a non-significant trend towards lower BFs in low contrast (</w:t>
      </w:r>
      <w:proofErr w:type="spellStart"/>
      <w:r w:rsidRPr="00996C79">
        <w:rPr>
          <w:rFonts w:ascii="Arial" w:eastAsiaTheme="minorEastAsia" w:hAnsi="Arial" w:cs="Arial"/>
          <w:i/>
          <w:iCs/>
          <w:sz w:val="22"/>
          <w:szCs w:val="22"/>
        </w:rPr>
        <w:t>Mdn</w:t>
      </w:r>
      <w:proofErr w:type="spellEnd"/>
      <w:r>
        <w:rPr>
          <w:rFonts w:ascii="Arial" w:eastAsiaTheme="minorEastAsia" w:hAnsi="Arial" w:cs="Arial"/>
          <w:sz w:val="22"/>
          <w:szCs w:val="22"/>
        </w:rPr>
        <w:t xml:space="preserve"> = </w:t>
      </w:r>
      <w:r w:rsidRPr="00996C79">
        <w:rPr>
          <w:rFonts w:ascii="Arial" w:eastAsiaTheme="minorEastAsia" w:hAnsi="Arial" w:cs="Arial"/>
          <w:sz w:val="22"/>
          <w:szCs w:val="22"/>
        </w:rPr>
        <w:t>19</w:t>
      </w:r>
      <w:r>
        <w:rPr>
          <w:rFonts w:ascii="Arial" w:eastAsiaTheme="minorEastAsia" w:hAnsi="Arial" w:cs="Arial"/>
          <w:sz w:val="22"/>
          <w:szCs w:val="22"/>
        </w:rPr>
        <w:t xml:space="preserve">.03 kHz, </w:t>
      </w:r>
      <w:r>
        <w:rPr>
          <w:rFonts w:ascii="Arial" w:eastAsiaTheme="minorEastAsia" w:hAnsi="Arial" w:cs="Arial"/>
          <w:i/>
          <w:iCs/>
          <w:sz w:val="22"/>
          <w:szCs w:val="22"/>
        </w:rPr>
        <w:t xml:space="preserve">IQR </w:t>
      </w:r>
      <w:r>
        <w:rPr>
          <w:rFonts w:ascii="Arial" w:eastAsiaTheme="minorEastAsia" w:hAnsi="Arial" w:cs="Arial"/>
          <w:sz w:val="22"/>
          <w:szCs w:val="22"/>
        </w:rPr>
        <w:t>= 35.74 kHz) compared to high contrast (</w:t>
      </w:r>
      <w:proofErr w:type="spellStart"/>
      <w:r>
        <w:rPr>
          <w:rFonts w:ascii="Arial" w:eastAsiaTheme="minorEastAsia" w:hAnsi="Arial" w:cs="Arial"/>
          <w:i/>
          <w:iCs/>
          <w:sz w:val="22"/>
          <w:szCs w:val="22"/>
        </w:rPr>
        <w:t>Mdn</w:t>
      </w:r>
      <w:proofErr w:type="spellEnd"/>
      <w:r>
        <w:rPr>
          <w:rFonts w:ascii="Arial" w:eastAsiaTheme="minorEastAsia" w:hAnsi="Arial" w:cs="Arial"/>
          <w:i/>
          <w:iCs/>
          <w:sz w:val="22"/>
          <w:szCs w:val="22"/>
        </w:rPr>
        <w:t xml:space="preserve"> </w:t>
      </w:r>
      <w:r>
        <w:rPr>
          <w:rFonts w:ascii="Arial" w:eastAsiaTheme="minorEastAsia" w:hAnsi="Arial" w:cs="Arial"/>
          <w:sz w:val="22"/>
          <w:szCs w:val="22"/>
        </w:rPr>
        <w:t xml:space="preserve">= 22.63 kHz, </w:t>
      </w:r>
      <w:r>
        <w:rPr>
          <w:rFonts w:ascii="Arial" w:eastAsiaTheme="minorEastAsia" w:hAnsi="Arial" w:cs="Arial"/>
          <w:i/>
          <w:iCs/>
          <w:sz w:val="22"/>
          <w:szCs w:val="22"/>
        </w:rPr>
        <w:t>IQR</w:t>
      </w:r>
      <w:r>
        <w:rPr>
          <w:rFonts w:ascii="Arial" w:eastAsiaTheme="minorEastAsia" w:hAnsi="Arial" w:cs="Arial"/>
          <w:sz w:val="22"/>
          <w:szCs w:val="22"/>
        </w:rPr>
        <w:t xml:space="preserve"> = 47.09 kHz;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1.78, </w:t>
      </w:r>
      <w:r w:rsidRPr="00996C79">
        <w:rPr>
          <w:rFonts w:ascii="Arial" w:eastAsiaTheme="minorEastAsia" w:hAnsi="Arial" w:cs="Arial"/>
          <w:i/>
          <w:iCs/>
          <w:sz w:val="22"/>
          <w:szCs w:val="22"/>
        </w:rPr>
        <w:t>rank</w:t>
      </w:r>
      <w:r>
        <w:rPr>
          <w:rFonts w:ascii="Arial" w:eastAsiaTheme="minorEastAsia" w:hAnsi="Arial" w:cs="Arial"/>
          <w:sz w:val="22"/>
          <w:szCs w:val="22"/>
        </w:rPr>
        <w:t xml:space="preserve"> = 1761, </w:t>
      </w:r>
      <w:r w:rsidRPr="00996C79">
        <w:rPr>
          <w:rFonts w:ascii="Arial" w:eastAsiaTheme="minorEastAsia" w:hAnsi="Arial" w:cs="Arial"/>
          <w:i/>
          <w:iCs/>
          <w:sz w:val="22"/>
          <w:szCs w:val="22"/>
        </w:rPr>
        <w:t>p</w:t>
      </w:r>
      <w:r>
        <w:rPr>
          <w:rFonts w:ascii="Arial" w:eastAsiaTheme="minorEastAsia" w:hAnsi="Arial" w:cs="Arial"/>
          <w:sz w:val="22"/>
          <w:szCs w:val="22"/>
        </w:rPr>
        <w:t xml:space="preserve"> = 0.076;</w:t>
      </w:r>
      <w:r w:rsidRPr="00D53DF7">
        <w:rPr>
          <w:rFonts w:ascii="Arial" w:eastAsiaTheme="minorEastAsia" w:hAnsi="Arial" w:cs="Arial"/>
          <w:sz w:val="22"/>
          <w:szCs w:val="22"/>
        </w:rPr>
        <w:t xml:space="preserve">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 xml:space="preserve">Figure 5f), and no significant change in lag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-0.93, </w:t>
      </w:r>
      <w:r w:rsidRPr="00996C79">
        <w:rPr>
          <w:rFonts w:ascii="Arial" w:eastAsiaTheme="minorEastAsia" w:hAnsi="Arial" w:cs="Arial"/>
          <w:i/>
          <w:iCs/>
          <w:sz w:val="22"/>
          <w:szCs w:val="22"/>
        </w:rPr>
        <w:t>rank</w:t>
      </w:r>
      <w:r>
        <w:rPr>
          <w:rFonts w:ascii="Arial" w:eastAsiaTheme="minorEastAsia" w:hAnsi="Arial" w:cs="Arial"/>
          <w:sz w:val="22"/>
          <w:szCs w:val="22"/>
        </w:rPr>
        <w:t xml:space="preserve"> = 1776, </w:t>
      </w:r>
      <w:r w:rsidRPr="00996C79">
        <w:rPr>
          <w:rFonts w:ascii="Arial" w:eastAsiaTheme="minorEastAsia" w:hAnsi="Arial" w:cs="Arial"/>
          <w:i/>
          <w:iCs/>
          <w:sz w:val="22"/>
          <w:szCs w:val="22"/>
        </w:rPr>
        <w:t>p</w:t>
      </w:r>
      <w:r>
        <w:rPr>
          <w:rFonts w:ascii="Arial" w:eastAsiaTheme="minorEastAsia" w:hAnsi="Arial" w:cs="Arial"/>
          <w:sz w:val="22"/>
          <w:szCs w:val="22"/>
        </w:rPr>
        <w:t xml:space="preserve"> = 0.35;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5g). Taken together, these results demonstrate that the frequency and temporal modulation of sound responses are consistent across contrasts, supporting previously published findings.</w:t>
      </w:r>
    </w:p>
    <w:p w14:paraId="6F87E965" w14:textId="77777777" w:rsidR="00090042" w:rsidRPr="00471036" w:rsidRDefault="00090042" w:rsidP="00090042">
      <w:pPr>
        <w:ind w:firstLine="720"/>
        <w:jc w:val="both"/>
        <w:rPr>
          <w:rFonts w:ascii="Arial" w:hAnsi="Arial" w:cs="Arial"/>
          <w:sz w:val="22"/>
          <w:szCs w:val="22"/>
        </w:rPr>
      </w:pPr>
    </w:p>
    <w:p w14:paraId="4C11B277" w14:textId="77777777" w:rsidR="00090042" w:rsidRPr="00471036" w:rsidRDefault="00090042" w:rsidP="00090042">
      <w:pPr>
        <w:jc w:val="both"/>
        <w:rPr>
          <w:rFonts w:ascii="Arial" w:hAnsi="Arial" w:cs="Arial"/>
          <w:b/>
          <w:bCs/>
          <w:sz w:val="22"/>
          <w:szCs w:val="22"/>
        </w:rPr>
      </w:pPr>
      <w:r w:rsidRPr="00471036">
        <w:rPr>
          <w:rFonts w:ascii="Arial" w:hAnsi="Arial" w:cs="Arial"/>
          <w:b/>
          <w:bCs/>
          <w:sz w:val="22"/>
          <w:szCs w:val="22"/>
        </w:rPr>
        <w:t xml:space="preserve">Generalized </w:t>
      </w:r>
      <w:r>
        <w:rPr>
          <w:rFonts w:ascii="Arial" w:hAnsi="Arial" w:cs="Arial"/>
          <w:b/>
          <w:bCs/>
          <w:sz w:val="22"/>
          <w:szCs w:val="22"/>
        </w:rPr>
        <w:t>l</w:t>
      </w:r>
      <w:r w:rsidRPr="00471036">
        <w:rPr>
          <w:rFonts w:ascii="Arial" w:hAnsi="Arial" w:cs="Arial"/>
          <w:b/>
          <w:bCs/>
          <w:sz w:val="22"/>
          <w:szCs w:val="22"/>
        </w:rPr>
        <w:t xml:space="preserve">inear </w:t>
      </w:r>
      <w:r>
        <w:rPr>
          <w:rFonts w:ascii="Arial" w:hAnsi="Arial" w:cs="Arial"/>
          <w:b/>
          <w:bCs/>
          <w:sz w:val="22"/>
          <w:szCs w:val="22"/>
        </w:rPr>
        <w:t>m</w:t>
      </w:r>
      <w:r w:rsidRPr="00471036">
        <w:rPr>
          <w:rFonts w:ascii="Arial" w:hAnsi="Arial" w:cs="Arial"/>
          <w:b/>
          <w:bCs/>
          <w:sz w:val="22"/>
          <w:szCs w:val="22"/>
        </w:rPr>
        <w:t xml:space="preserve">odel of </w:t>
      </w:r>
      <w:r>
        <w:rPr>
          <w:rFonts w:ascii="Arial" w:hAnsi="Arial" w:cs="Arial"/>
          <w:b/>
          <w:bCs/>
          <w:sz w:val="22"/>
          <w:szCs w:val="22"/>
        </w:rPr>
        <w:t>contrast gain control dynamics</w:t>
      </w:r>
    </w:p>
    <w:p w14:paraId="5DF852ED" w14:textId="77777777" w:rsidR="00090042" w:rsidRPr="00471036" w:rsidRDefault="00090042" w:rsidP="00090042">
      <w:pPr>
        <w:jc w:val="both"/>
        <w:rPr>
          <w:rFonts w:ascii="Arial" w:hAnsi="Arial" w:cs="Arial"/>
          <w:sz w:val="22"/>
          <w:szCs w:val="22"/>
        </w:rPr>
      </w:pPr>
      <w:r w:rsidRPr="00471036">
        <w:rPr>
          <w:rFonts w:ascii="Arial" w:hAnsi="Arial" w:cs="Arial"/>
          <w:sz w:val="22"/>
          <w:szCs w:val="22"/>
        </w:rPr>
        <w:tab/>
        <w:t>A primary goal of the current study was to estimate the influence of stimulus contrast on neural gain dynamics, for instance, after a switch from one contrast to another. To approach this problem, we first define a model neuron with dynamic gain control.</w:t>
      </w:r>
    </w:p>
    <w:p w14:paraId="1A9223D1" w14:textId="77777777" w:rsidR="00090042" w:rsidRPr="00471036" w:rsidRDefault="00090042" w:rsidP="00090042">
      <w:pPr>
        <w:jc w:val="both"/>
        <w:rPr>
          <w:rFonts w:ascii="Arial" w:hAnsi="Arial" w:cs="Arial"/>
          <w:i/>
          <w:iCs/>
          <w:sz w:val="22"/>
          <w:szCs w:val="22"/>
        </w:rPr>
      </w:pPr>
    </w:p>
    <w:p w14:paraId="7374DAF8" w14:textId="77777777" w:rsidR="00090042" w:rsidRPr="00471036" w:rsidRDefault="00090042" w:rsidP="00090042">
      <w:pPr>
        <w:jc w:val="both"/>
        <w:rPr>
          <w:rFonts w:ascii="Arial" w:hAnsi="Arial" w:cs="Arial"/>
          <w:sz w:val="22"/>
          <w:szCs w:val="22"/>
        </w:rPr>
      </w:pPr>
      <w:r w:rsidRPr="00471036">
        <w:rPr>
          <w:rFonts w:ascii="Arial" w:hAnsi="Arial" w:cs="Arial"/>
          <w:i/>
          <w:iCs/>
          <w:sz w:val="22"/>
          <w:szCs w:val="22"/>
        </w:rPr>
        <w:t xml:space="preserve">Forward </w:t>
      </w:r>
      <w:r>
        <w:rPr>
          <w:rFonts w:ascii="Arial" w:hAnsi="Arial" w:cs="Arial"/>
          <w:i/>
          <w:iCs/>
          <w:sz w:val="22"/>
          <w:szCs w:val="22"/>
        </w:rPr>
        <w:t>model</w:t>
      </w:r>
    </w:p>
    <w:p w14:paraId="65015853" w14:textId="732F755D" w:rsidR="00090042" w:rsidRPr="00471036" w:rsidRDefault="00090042" w:rsidP="00090042">
      <w:pPr>
        <w:jc w:val="both"/>
        <w:rPr>
          <w:rFonts w:ascii="Arial" w:hAnsi="Arial" w:cs="Arial"/>
          <w:sz w:val="22"/>
          <w:szCs w:val="22"/>
        </w:rPr>
      </w:pPr>
      <w:r w:rsidRPr="00471036">
        <w:rPr>
          <w:rFonts w:ascii="Arial" w:hAnsi="Arial" w:cs="Arial"/>
          <w:sz w:val="22"/>
          <w:szCs w:val="22"/>
        </w:rPr>
        <w:tab/>
        <w:t>To best approximate the stimuli used in our experiments, we define the stimulus environment of our model as a</w:t>
      </w:r>
      <w:ins w:id="422" w:author="Microsoft Office User" w:date="2021-07-20T17:32:00Z">
        <w:r w:rsidR="005A617D">
          <w:rPr>
            <w:rFonts w:ascii="Arial" w:hAnsi="Arial" w:cs="Arial"/>
            <w:sz w:val="22"/>
            <w:szCs w:val="22"/>
          </w:rPr>
          <w:t>n</w:t>
        </w:r>
      </w:ins>
      <w:r w:rsidRPr="00471036">
        <w:rPr>
          <w:rFonts w:ascii="Arial" w:hAnsi="Arial" w:cs="Arial"/>
          <w:sz w:val="22"/>
          <w:szCs w:val="22"/>
        </w:rPr>
        <w:t xml:space="preserve"> </w:t>
      </w:r>
      <m:oMath>
        <m:r>
          <w:ins w:id="423" w:author="Microsoft Office User" w:date="2021-07-20T17:32:00Z">
            <w:rPr>
              <w:rFonts w:ascii="Cambria Math" w:hAnsi="Cambria Math" w:cs="Arial"/>
              <w:sz w:val="22"/>
              <w:szCs w:val="22"/>
            </w:rPr>
            <m:t>F</m:t>
          </w:ins>
        </m:r>
      </m:oMath>
      <w:del w:id="424" w:author="Microsoft Office User" w:date="2021-07-20T17:32:00Z">
        <w:r w:rsidRPr="00471036" w:rsidDel="005A617D">
          <w:rPr>
            <w:rFonts w:ascii="Arial" w:hAnsi="Arial" w:cs="Arial"/>
            <w:sz w:val="22"/>
            <w:szCs w:val="22"/>
          </w:rPr>
          <w:delText>one</w:delText>
        </w:r>
      </w:del>
      <w:r w:rsidRPr="00471036">
        <w:rPr>
          <w:rFonts w:ascii="Arial" w:hAnsi="Arial" w:cs="Arial"/>
          <w:sz w:val="22"/>
          <w:szCs w:val="22"/>
        </w:rPr>
        <w:t>-dimensional signal that evolves in discrete time steps:</w:t>
      </w:r>
    </w:p>
    <w:p w14:paraId="7FA64848" w14:textId="77777777" w:rsidR="00090042" w:rsidRPr="00471036" w:rsidRDefault="00090042" w:rsidP="00090042">
      <w:pPr>
        <w:jc w:val="both"/>
        <w:rPr>
          <w:rFonts w:ascii="Arial" w:hAnsi="Arial" w:cs="Arial"/>
          <w:sz w:val="22"/>
          <w:szCs w:val="22"/>
        </w:rPr>
      </w:pPr>
    </w:p>
    <w:p w14:paraId="292FF415" w14:textId="77777777" w:rsidR="00090042" w:rsidRPr="00471036" w:rsidRDefault="00523C06" w:rsidP="00090042">
      <w:pPr>
        <w:jc w:val="center"/>
        <w:rPr>
          <w:rFonts w:ascii="Arial" w:eastAsiaTheme="minorEastAsia"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r>
          <m:rPr>
            <m:sty m:val="p"/>
          </m:rPr>
          <w:rPr>
            <w:rFonts w:ascii="Cambria Math" w:hAnsi="Cambria Math" w:cs="Arial"/>
            <w:sz w:val="22"/>
            <w:szCs w:val="22"/>
          </w:rPr>
          <m:t>∼</m:t>
        </m:r>
        <m:r>
          <m:rPr>
            <m:scr m:val="script"/>
          </m:rPr>
          <w:rPr>
            <w:rFonts w:ascii="Cambria Math" w:hAnsi="Cambria Math" w:cs="Arial"/>
            <w:sz w:val="22"/>
            <w:szCs w:val="22"/>
          </w:rPr>
          <m:t>N</m:t>
        </m:r>
        <m:d>
          <m:dPr>
            <m:ctrlPr>
              <w:rPr>
                <w:rFonts w:ascii="Cambria Math" w:hAnsi="Cambria Math" w:cs="Arial"/>
                <w:i/>
                <w:sz w:val="22"/>
                <w:szCs w:val="22"/>
              </w:rPr>
            </m:ctrlPr>
          </m:dPr>
          <m:e>
            <m:r>
              <w:rPr>
                <w:rFonts w:ascii="Cambria Math" w:hAnsi="Cambria Math" w:cs="Arial"/>
                <w:sz w:val="22"/>
                <w:szCs w:val="22"/>
              </w:rPr>
              <m:t>μ, </m:t>
            </m:r>
            <m:sSub>
              <m:sSubPr>
                <m:ctrlPr>
                  <w:rPr>
                    <w:rFonts w:ascii="Cambria Math" w:hAnsi="Cambria Math" w:cs="Arial"/>
                    <w:i/>
                    <w:sz w:val="22"/>
                    <w:szCs w:val="22"/>
                  </w:rPr>
                </m:ctrlPr>
              </m:sSubPr>
              <m:e>
                <m:r>
                  <m:rPr>
                    <m:sty m:val="p"/>
                  </m:rPr>
                  <w:rPr>
                    <w:rFonts w:ascii="Cambria Math" w:hAnsi="Cambria Math" w:cs="Arial"/>
                    <w:sz w:val="22"/>
                    <w:szCs w:val="22"/>
                  </w:rPr>
                  <m:t>σ</m:t>
                </m:r>
              </m:e>
              <m:sub>
                <m:r>
                  <w:rPr>
                    <w:rFonts w:ascii="Cambria Math" w:hAnsi="Cambria Math" w:cs="Arial"/>
                    <w:sz w:val="22"/>
                    <w:szCs w:val="22"/>
                  </w:rPr>
                  <m:t>t</m:t>
                </m:r>
              </m:sub>
            </m:sSub>
          </m:e>
        </m:d>
      </m:oMath>
      <w:r w:rsidR="00090042" w:rsidRPr="00471036">
        <w:rPr>
          <w:rFonts w:ascii="Arial" w:eastAsiaTheme="minorEastAsia" w:hAnsi="Arial" w:cs="Arial"/>
          <w:sz w:val="22"/>
          <w:szCs w:val="22"/>
        </w:rPr>
        <w:t>,</w:t>
      </w:r>
    </w:p>
    <w:p w14:paraId="2FB3A245" w14:textId="77777777" w:rsidR="00090042" w:rsidRPr="00471036" w:rsidRDefault="00090042" w:rsidP="00090042">
      <w:pPr>
        <w:jc w:val="both"/>
        <w:rPr>
          <w:rFonts w:ascii="Arial" w:hAnsi="Arial" w:cs="Arial"/>
          <w:sz w:val="22"/>
          <w:szCs w:val="22"/>
        </w:rPr>
      </w:pPr>
    </w:p>
    <w:p w14:paraId="19650656" w14:textId="77777777" w:rsidR="00090042" w:rsidRPr="00471036" w:rsidRDefault="00090042" w:rsidP="00090042">
      <w:pPr>
        <w:jc w:val="both"/>
        <w:rPr>
          <w:rFonts w:ascii="Arial" w:eastAsiaTheme="minorEastAsia" w:hAnsi="Arial" w:cs="Arial"/>
          <w:sz w:val="22"/>
          <w:szCs w:val="22"/>
        </w:rPr>
      </w:pPr>
      <w:r w:rsidRPr="00471036">
        <w:rPr>
          <w:rFonts w:ascii="Arial" w:hAnsi="Arial" w:cs="Arial"/>
          <w:sz w:val="22"/>
          <w:szCs w:val="22"/>
        </w:rPr>
        <w:t xml:space="preserve">where </w:t>
      </w: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oMath>
      <w:r w:rsidRPr="00471036">
        <w:rPr>
          <w:rFonts w:ascii="Arial" w:eastAsiaTheme="minorEastAsia" w:hAnsi="Arial" w:cs="Arial"/>
          <w:sz w:val="22"/>
          <w:szCs w:val="22"/>
        </w:rPr>
        <w:t xml:space="preserve"> is a stimulus spectrogram that varies as a function of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Each time and frequency bin of </w:t>
      </w:r>
      <m:oMath>
        <m:r>
          <w:rPr>
            <w:rFonts w:ascii="Cambria Math" w:eastAsiaTheme="minorEastAsia" w:hAnsi="Cambria Math" w:cs="Arial"/>
            <w:sz w:val="22"/>
            <w:szCs w:val="22"/>
          </w:rPr>
          <m:t>X</m:t>
        </m:r>
      </m:oMath>
      <w:r w:rsidRPr="00471036">
        <w:rPr>
          <w:rFonts w:ascii="Arial" w:eastAsiaTheme="minorEastAsia" w:hAnsi="Arial" w:cs="Arial"/>
          <w:sz w:val="22"/>
          <w:szCs w:val="22"/>
        </w:rPr>
        <w:t xml:space="preserve"> is sampled from a normal distribution defined by an average value </w:t>
      </w:r>
      <m:oMath>
        <m:r>
          <w:rPr>
            <w:rFonts w:ascii="Cambria Math" w:eastAsiaTheme="minorEastAsia" w:hAnsi="Cambria Math" w:cs="Arial"/>
            <w:sz w:val="22"/>
            <w:szCs w:val="22"/>
          </w:rPr>
          <m:t>μ</m:t>
        </m:r>
      </m:oMath>
      <w:r w:rsidRPr="00471036">
        <w:rPr>
          <w:rFonts w:ascii="Arial" w:eastAsiaTheme="minorEastAsia" w:hAnsi="Arial" w:cs="Arial"/>
          <w:sz w:val="22"/>
          <w:szCs w:val="22"/>
        </w:rPr>
        <w:t xml:space="preserve"> and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w:t>
      </w:r>
    </w:p>
    <w:p w14:paraId="53B0DFD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To approximate the behavior of real neurons, we define a model neuron that has a two-dimensional linear filter (representing the STRF of the neuron):</w:t>
      </w:r>
    </w:p>
    <w:p w14:paraId="438829B3" w14:textId="77777777" w:rsidR="00090042" w:rsidRPr="00471036" w:rsidRDefault="00090042" w:rsidP="00090042">
      <w:pPr>
        <w:jc w:val="both"/>
        <w:rPr>
          <w:rFonts w:ascii="Arial" w:eastAsiaTheme="minorEastAsia" w:hAnsi="Arial" w:cs="Arial"/>
          <w:sz w:val="22"/>
          <w:szCs w:val="22"/>
        </w:rPr>
      </w:pPr>
    </w:p>
    <w:p w14:paraId="59B495C3" w14:textId="04F1B478" w:rsidR="00090042" w:rsidRPr="00471036" w:rsidRDefault="00523C06" w:rsidP="00090042">
      <w:pPr>
        <w:jc w:val="center"/>
        <w:rPr>
          <w:rFonts w:ascii="Arial" w:eastAsiaTheme="minorEastAsia" w:hAnsi="Arial" w:cs="Arial"/>
          <w:sz w:val="22"/>
          <w:szCs w:val="22"/>
        </w:rPr>
      </w:pP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r>
          <m:rPr>
            <m:scr m:val="script"/>
          </m:rPr>
          <w:rPr>
            <w:rFonts w:ascii="Cambria Math" w:eastAsiaTheme="minorEastAsia" w:hAnsi="Cambria Math" w:cs="Arial"/>
            <w:sz w:val="22"/>
            <w:szCs w:val="22"/>
          </w:rPr>
          <m:t>=N</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m, C</m:t>
            </m:r>
            <m:r>
              <w:ins w:id="425" w:author="Microsoft Office User" w:date="2021-07-20T17:32:00Z">
                <w:rPr>
                  <w:rFonts w:ascii="Cambria Math" w:eastAsiaTheme="minorEastAsia" w:hAnsi="Cambria Math" w:cs="Arial"/>
                  <w:sz w:val="22"/>
                  <w:szCs w:val="22"/>
                </w:rPr>
                <m:t>; h, f</m:t>
              </w:ins>
            </m:r>
          </m:e>
        </m:d>
      </m:oMath>
      <w:r w:rsidR="00090042" w:rsidRPr="00471036">
        <w:rPr>
          <w:rFonts w:ascii="Arial" w:eastAsiaTheme="minorEastAsia" w:hAnsi="Arial" w:cs="Arial"/>
          <w:sz w:val="22"/>
          <w:szCs w:val="22"/>
        </w:rPr>
        <w:t>,</w:t>
      </w:r>
    </w:p>
    <w:p w14:paraId="7FE23C97" w14:textId="77777777" w:rsidR="00090042" w:rsidRPr="00471036" w:rsidRDefault="00090042" w:rsidP="00090042">
      <w:pPr>
        <w:jc w:val="both"/>
        <w:rPr>
          <w:rFonts w:ascii="Arial" w:eastAsiaTheme="minorEastAsia" w:hAnsi="Arial" w:cs="Arial"/>
          <w:sz w:val="22"/>
          <w:szCs w:val="22"/>
        </w:rPr>
      </w:pPr>
    </w:p>
    <w:p w14:paraId="253B7C7F" w14:textId="734ABED3"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stimulus filter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oMath>
      <w:r w:rsidRPr="00471036">
        <w:rPr>
          <w:rFonts w:ascii="Arial" w:eastAsiaTheme="minorEastAsia" w:hAnsi="Arial" w:cs="Arial"/>
          <w:sz w:val="22"/>
          <w:szCs w:val="22"/>
        </w:rPr>
        <w:t xml:space="preserve"> is defined as a two-dimensional gaussian distribution </w:t>
      </w:r>
      <w:del w:id="426" w:author="Microsoft Office User" w:date="2021-07-20T17:33:00Z">
        <w:r w:rsidRPr="00471036" w:rsidDel="004F675C">
          <w:rPr>
            <w:rFonts w:ascii="Arial" w:eastAsiaTheme="minorEastAsia" w:hAnsi="Arial" w:cs="Arial"/>
            <w:sz w:val="22"/>
            <w:szCs w:val="22"/>
          </w:rPr>
          <w:delText>as a function of history</w:delText>
        </w:r>
      </w:del>
      <w:ins w:id="427" w:author="Microsoft Office User" w:date="2021-07-20T17:33:00Z">
        <w:r w:rsidR="004F675C">
          <w:rPr>
            <w:rFonts w:ascii="Arial" w:eastAsiaTheme="minorEastAsia" w:hAnsi="Arial" w:cs="Arial"/>
            <w:sz w:val="22"/>
            <w:szCs w:val="22"/>
          </w:rPr>
          <w:t>evaluated at lag</w:t>
        </w:r>
      </w:ins>
      <w:r w:rsidRPr="00471036">
        <w:rPr>
          <w:rFonts w:ascii="Arial" w:eastAsiaTheme="minorEastAsia" w:hAnsi="Arial" w:cs="Arial"/>
          <w:sz w:val="22"/>
          <w:szCs w:val="22"/>
        </w:rPr>
        <w:t xml:space="preserve"> </w:t>
      </w:r>
      <m:oMath>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The filter location in frequency-history space is defined by its mean </w:t>
      </w:r>
      <m:oMath>
        <m:r>
          <w:rPr>
            <w:rFonts w:ascii="Cambria Math" w:eastAsiaTheme="minorEastAsia" w:hAnsi="Cambria Math" w:cs="Arial"/>
            <w:sz w:val="22"/>
            <w:szCs w:val="22"/>
          </w:rPr>
          <m:t>m</m:t>
        </m:r>
      </m:oMath>
      <w:r w:rsidRPr="00471036">
        <w:rPr>
          <w:rFonts w:ascii="Arial" w:eastAsiaTheme="minorEastAsia" w:hAnsi="Arial" w:cs="Arial"/>
          <w:sz w:val="22"/>
          <w:szCs w:val="22"/>
        </w:rPr>
        <w:t xml:space="preserve"> and covariance matrix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The stimulus drive of the neuron at each time step,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is then computed as the convolution of the stimulus matrix and the linear filter:</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8D2FF29" w14:textId="77777777" w:rsidTr="0069752A">
        <w:trPr>
          <w:trHeight w:val="404"/>
          <w:jc w:val="center"/>
        </w:trPr>
        <w:tc>
          <w:tcPr>
            <w:tcW w:w="350" w:type="pct"/>
            <w:vAlign w:val="center"/>
          </w:tcPr>
          <w:p w14:paraId="7623CF8D" w14:textId="77777777" w:rsidR="00090042" w:rsidRDefault="00090042" w:rsidP="0069752A">
            <w:pPr>
              <w:jc w:val="both"/>
              <w:rPr>
                <w:rFonts w:ascii="Arial" w:hAnsi="Arial" w:cs="Arial"/>
                <w:sz w:val="22"/>
                <w:szCs w:val="22"/>
              </w:rPr>
            </w:pPr>
          </w:p>
        </w:tc>
        <w:tc>
          <w:tcPr>
            <w:tcW w:w="4300" w:type="pct"/>
            <w:vAlign w:val="center"/>
          </w:tcPr>
          <w:p w14:paraId="56DE55FF" w14:textId="7316B74B" w:rsidR="00090042" w:rsidRPr="00BF77FF" w:rsidRDefault="00523C06"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X</m:t>
                    </m:r>
                    <m:ctrlPr>
                      <w:rPr>
                        <w:rFonts w:ascii="Cambria Math" w:eastAsiaTheme="minorEastAsia" w:hAnsi="Cambria Math" w:cs="Arial"/>
                        <w:i/>
                        <w:sz w:val="22"/>
                        <w:szCs w:val="22"/>
                      </w:rPr>
                    </m:ctrlPr>
                  </m:e>
                  <m:sub>
                    <m:r>
                      <m:rPr>
                        <m:sty m:val="p"/>
                      </m:rP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2A96088E"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1939DFD" w14:textId="77777777" w:rsidR="00090042" w:rsidRPr="00471036" w:rsidRDefault="00090042" w:rsidP="00090042">
      <w:pPr>
        <w:jc w:val="both"/>
        <w:rPr>
          <w:rFonts w:ascii="Arial" w:eastAsiaTheme="minorEastAsia" w:hAnsi="Arial" w:cs="Arial"/>
          <w:sz w:val="22"/>
          <w:szCs w:val="22"/>
        </w:rPr>
      </w:pPr>
    </w:p>
    <w:p w14:paraId="0720C170"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r>
    </w:p>
    <w:p w14:paraId="0EA9A6F4" w14:textId="48B508E0"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each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is a row vector of length </w:t>
      </w:r>
      <m:oMath>
        <m:r>
          <w:rPr>
            <w:rFonts w:ascii="Cambria Math" w:eastAsiaTheme="minorEastAsia" w:hAnsi="Cambria Math" w:cs="Arial"/>
            <w:sz w:val="22"/>
            <w:szCs w:val="22"/>
          </w:rPr>
          <m:t>F</m:t>
        </m:r>
        <m:r>
          <m:rPr>
            <m:sty m:val="p"/>
          </m:rPr>
          <w:rPr>
            <w:rFonts w:ascii="Cambria Math" w:eastAsiaTheme="minorEastAsia" w:hAnsi="Cambria Math" w:cs="Arial"/>
            <w:sz w:val="22"/>
            <w:szCs w:val="22"/>
          </w:rPr>
          <m:t>⋅</m:t>
        </m:r>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(ie. </w:t>
      </w:r>
      <w:del w:id="428" w:author="Microsoft Office User" w:date="2021-07-20T17:34:00Z">
        <w:r w:rsidRPr="00471036" w:rsidDel="004F675C">
          <w:rPr>
            <w:rFonts w:ascii="Arial" w:eastAsiaTheme="minorEastAsia" w:hAnsi="Arial" w:cs="Arial"/>
            <w:sz w:val="22"/>
            <w:szCs w:val="22"/>
          </w:rPr>
          <w:delText>a matrix of the</w:delText>
        </w:r>
      </w:del>
      <w:ins w:id="429" w:author="Microsoft Office User" w:date="2021-07-20T17:34:00Z">
        <w:r w:rsidR="004F675C">
          <w:rPr>
            <w:rFonts w:ascii="Arial" w:eastAsiaTheme="minorEastAsia" w:hAnsi="Arial" w:cs="Arial"/>
            <w:sz w:val="22"/>
            <w:szCs w:val="22"/>
          </w:rPr>
          <w:t>the unrolled</w:t>
        </w:r>
      </w:ins>
      <w:r w:rsidRPr="00471036">
        <w:rPr>
          <w:rFonts w:ascii="Arial" w:eastAsiaTheme="minorEastAsia" w:hAnsi="Arial" w:cs="Arial"/>
          <w:sz w:val="22"/>
          <w:szCs w:val="22"/>
        </w:rPr>
        <w:t xml:space="preserve"> stimulus spectrogram lagged by </w:t>
      </w:r>
      <m:oMath>
        <m:r>
          <m:rPr>
            <m:sty m:val="p"/>
          </m:rPr>
          <w:rPr>
            <w:rFonts w:ascii="Cambria Math" w:eastAsiaTheme="minorEastAsia" w:hAnsi="Cambria Math" w:cs="Arial"/>
            <w:sz w:val="22"/>
            <w:szCs w:val="22"/>
          </w:rPr>
          <m:t>H</m:t>
        </m:r>
      </m:oMath>
      <w:r w:rsidRPr="00471036">
        <w:rPr>
          <w:rFonts w:ascii="Arial" w:eastAsiaTheme="minorEastAsia" w:hAnsi="Arial" w:cs="Arial"/>
          <w:sz w:val="22"/>
          <w:szCs w:val="22"/>
        </w:rPr>
        <w:t xml:space="preserve"> lags) and </w:t>
      </w:r>
      <m:oMath>
        <m:r>
          <m:rPr>
            <m:sty m:val="p"/>
          </m:rPr>
          <w:rPr>
            <w:rFonts w:ascii="Cambria Math" w:eastAsiaTheme="minorEastAsia" w:hAnsi="Cambria Math" w:cs="Arial"/>
            <w:sz w:val="22"/>
            <w:szCs w:val="22"/>
          </w:rPr>
          <m:t>β</m:t>
        </m:r>
      </m:oMath>
      <w:r w:rsidRPr="00471036">
        <w:rPr>
          <w:rFonts w:ascii="Arial" w:eastAsiaTheme="minorEastAsia" w:hAnsi="Arial" w:cs="Arial"/>
          <w:sz w:val="22"/>
          <w:szCs w:val="22"/>
        </w:rPr>
        <w:t xml:space="preserve"> is </w:t>
      </w:r>
      <w:del w:id="430" w:author="Microsoft Office User" w:date="2021-07-20T17:34:00Z">
        <w:r w:rsidRPr="00471036" w:rsidDel="004F675C">
          <w:rPr>
            <w:rFonts w:ascii="Arial" w:eastAsiaTheme="minorEastAsia" w:hAnsi="Arial" w:cs="Arial"/>
            <w:sz w:val="22"/>
            <w:szCs w:val="22"/>
          </w:rPr>
          <w:delText>a row vector of the filter of the same length</w:delText>
        </w:r>
      </w:del>
      <w:ins w:id="431" w:author="Microsoft Office User" w:date="2021-07-20T17:34:00Z">
        <w:r w:rsidR="004F675C">
          <w:rPr>
            <w:rFonts w:ascii="Arial" w:eastAsiaTheme="minorEastAsia" w:hAnsi="Arial" w:cs="Arial"/>
            <w:sz w:val="22"/>
            <w:szCs w:val="22"/>
          </w:rPr>
          <w:t>the filter, unrolled as a column vector of the same length</w:t>
        </w:r>
      </w:ins>
      <w:r w:rsidRPr="00471036">
        <w:rPr>
          <w:rFonts w:ascii="Arial" w:eastAsiaTheme="minorEastAsia" w:hAnsi="Arial" w:cs="Arial"/>
          <w:sz w:val="22"/>
          <w:szCs w:val="22"/>
        </w:rPr>
        <w:t>.</w:t>
      </w:r>
    </w:p>
    <w:p w14:paraId="1D769A23"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The model neuron has a firing rate that depends only on the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the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We then assume that the number of spikes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y</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emitted by the neuron at each time step follow a Poisson distribution: </w:t>
      </w:r>
    </w:p>
    <w:p w14:paraId="6A03ECBB" w14:textId="77777777" w:rsidR="00090042" w:rsidRPr="00471036" w:rsidRDefault="00090042" w:rsidP="00090042">
      <w:pPr>
        <w:jc w:val="both"/>
        <w:rPr>
          <w:rFonts w:ascii="Arial" w:eastAsiaTheme="minorEastAsia" w:hAnsi="Arial" w:cs="Arial"/>
          <w:sz w:val="22"/>
          <w:szCs w:val="22"/>
        </w:rPr>
      </w:pPr>
    </w:p>
    <w:p w14:paraId="339DAEBB" w14:textId="77777777" w:rsidR="00090042" w:rsidRPr="00313FD5" w:rsidRDefault="00523C06" w:rsidP="00090042">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y</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r>
            <w:rPr>
              <w:rFonts w:ascii="Cambria Math" w:eastAsiaTheme="minorEastAsia" w:hAnsi="Cambria Math" w:cs="Arial"/>
              <w:sz w:val="22"/>
              <w:szCs w:val="22"/>
            </w:rPr>
            <m:t>Poisson</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e>
          </m:d>
        </m:oMath>
      </m:oMathPara>
    </w:p>
    <w:p w14:paraId="43450BE2" w14:textId="77777777" w:rsidR="00090042" w:rsidRPr="00471036" w:rsidRDefault="00090042" w:rsidP="00090042">
      <w:pPr>
        <w:jc w:val="both"/>
        <w:rPr>
          <w:rFonts w:ascii="Arial" w:eastAsiaTheme="minorEastAsia" w:hAnsi="Arial" w:cs="Arial"/>
          <w:sz w:val="22"/>
          <w:szCs w:val="22"/>
        </w:rPr>
      </w:pPr>
    </w:p>
    <w:p w14:paraId="4AE5AFAC"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 firing rate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given by</w:t>
      </w:r>
    </w:p>
    <w:p w14:paraId="689139C4"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006DF433" w14:textId="77777777" w:rsidTr="0069752A">
        <w:trPr>
          <w:trHeight w:val="404"/>
          <w:jc w:val="center"/>
        </w:trPr>
        <w:tc>
          <w:tcPr>
            <w:tcW w:w="350" w:type="pct"/>
            <w:vAlign w:val="center"/>
          </w:tcPr>
          <w:p w14:paraId="2661FDB4" w14:textId="77777777" w:rsidR="00090042" w:rsidRDefault="00090042" w:rsidP="0069752A">
            <w:pPr>
              <w:jc w:val="both"/>
              <w:rPr>
                <w:rFonts w:ascii="Arial" w:hAnsi="Arial" w:cs="Arial"/>
                <w:sz w:val="22"/>
                <w:szCs w:val="22"/>
              </w:rPr>
            </w:pPr>
          </w:p>
        </w:tc>
        <w:tc>
          <w:tcPr>
            <w:tcW w:w="4300" w:type="pct"/>
            <w:vAlign w:val="center"/>
          </w:tcPr>
          <w:p w14:paraId="184EB2A4" w14:textId="77777777" w:rsidR="00090042" w:rsidRPr="00BF77FF" w:rsidRDefault="00523C06"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sz w:val="22"/>
                        <w:szCs w:val="22"/>
                      </w:rPr>
                    </m:ctrlPr>
                  </m:dPr>
                  <m:e>
                    <m:r>
                      <w:rPr>
                        <w:rFonts w:ascii="Cambria Math" w:eastAsiaTheme="minorEastAsia" w:hAnsi="Cambria Math" w:cs="Arial"/>
                        <w:sz w:val="22"/>
                        <w:szCs w:val="22"/>
                      </w:rPr>
                      <m:t>a+g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-c</m:t>
                        </m:r>
                      </m:e>
                    </m:d>
                    <m:ctrlPr>
                      <w:rPr>
                        <w:rFonts w:ascii="Cambria Math" w:eastAsiaTheme="minorEastAsia" w:hAnsi="Cambria Math" w:cs="Arial"/>
                        <w:i/>
                        <w:sz w:val="22"/>
                        <w:szCs w:val="22"/>
                      </w:rPr>
                    </m:ctrlPr>
                  </m:e>
                </m:d>
              </m:oMath>
            </m:oMathPara>
          </w:p>
        </w:tc>
        <w:tc>
          <w:tcPr>
            <w:tcW w:w="350" w:type="pct"/>
            <w:vAlign w:val="center"/>
          </w:tcPr>
          <w:p w14:paraId="1E2805A9"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53DE6CD" w14:textId="77777777" w:rsidR="00090042" w:rsidRPr="00471036" w:rsidRDefault="00090042" w:rsidP="00090042">
      <w:pPr>
        <w:jc w:val="both"/>
        <w:rPr>
          <w:rFonts w:ascii="Arial" w:eastAsiaTheme="minorEastAsia" w:hAnsi="Arial" w:cs="Arial"/>
          <w:sz w:val="22"/>
          <w:szCs w:val="22"/>
        </w:rPr>
      </w:pPr>
    </w:p>
    <w:p w14:paraId="43BDF35A" w14:textId="3D682B72" w:rsidR="004F675C" w:rsidRDefault="00090042" w:rsidP="004F675C">
      <w:pPr>
        <w:jc w:val="both"/>
        <w:rPr>
          <w:ins w:id="432" w:author="Microsoft Office User" w:date="2021-07-20T17:35:00Z"/>
          <w:rFonts w:ascii="Arial" w:eastAsiaTheme="minorEastAsia" w:hAnsi="Arial" w:cs="Arial"/>
          <w:sz w:val="22"/>
          <w:szCs w:val="22"/>
        </w:rPr>
      </w:pPr>
      <w:r w:rsidRPr="00471036">
        <w:rPr>
          <w:rFonts w:ascii="Arial" w:eastAsiaTheme="minorEastAsia" w:hAnsi="Arial" w:cs="Arial"/>
          <w:sz w:val="22"/>
          <w:szCs w:val="22"/>
        </w:rPr>
        <w:t xml:space="preserve">where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is a gain control function, and </w:t>
      </w:r>
      <m:oMath>
        <m:r>
          <w:rPr>
            <w:rFonts w:ascii="Cambria Math" w:eastAsiaTheme="minorEastAsia" w:hAnsi="Cambria Math" w:cs="Arial"/>
            <w:sz w:val="22"/>
            <w:szCs w:val="22"/>
          </w:rPr>
          <m:t>a</m:t>
        </m:r>
      </m:oMath>
      <w:r w:rsidRPr="00471036">
        <w:rPr>
          <w:rFonts w:ascii="Arial" w:eastAsiaTheme="minorEastAsia" w:hAnsi="Arial" w:cs="Arial"/>
          <w:sz w:val="22"/>
          <w:szCs w:val="22"/>
        </w:rPr>
        <w:t xml:space="preserve">,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and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are parameters of the model. The parameter </w:t>
      </w:r>
      <m:oMath>
        <m:r>
          <w:rPr>
            <w:rFonts w:ascii="Cambria Math" w:eastAsiaTheme="minorEastAsia" w:hAnsi="Cambria Math" w:cs="Arial"/>
            <w:sz w:val="22"/>
            <w:szCs w:val="22"/>
          </w:rPr>
          <m:t>a</m:t>
        </m:r>
      </m:oMath>
      <w:r w:rsidRPr="00471036">
        <w:rPr>
          <w:rFonts w:ascii="Arial" w:eastAsiaTheme="minorEastAsia" w:hAnsi="Arial" w:cs="Arial"/>
          <w:sz w:val="22"/>
          <w:szCs w:val="22"/>
        </w:rPr>
        <w:t xml:space="preserve"> represents the baseline response of the neuron,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is a scaling factor of the stimulus drive, and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represents the operating point of the gain. </w:t>
      </w:r>
      <w:ins w:id="433" w:author="Microsoft Office User" w:date="2021-07-20T17:35:00Z">
        <w:r w:rsidR="004F675C">
          <w:rPr>
            <w:rFonts w:ascii="Arial" w:eastAsiaTheme="minorEastAsia" w:hAnsi="Arial" w:cs="Arial"/>
            <w:sz w:val="22"/>
            <w:szCs w:val="22"/>
          </w:rPr>
          <w:t xml:space="preserve">We remove the obvious degeneracy in the definition of </w:t>
        </w:r>
        <w:r w:rsidR="004F675C">
          <w:rPr>
            <w:rFonts w:ascii="Arial" w:eastAsiaTheme="minorEastAsia" w:hAnsi="Arial" w:cs="Arial"/>
            <w:i/>
            <w:iCs/>
            <w:sz w:val="22"/>
            <w:szCs w:val="22"/>
          </w:rPr>
          <w:t>g</w:t>
        </w:r>
        <w:r w:rsidR="004F675C">
          <w:rPr>
            <w:rFonts w:ascii="Arial" w:eastAsiaTheme="minorEastAsia" w:hAnsi="Arial" w:cs="Arial"/>
            <w:sz w:val="22"/>
            <w:szCs w:val="22"/>
          </w:rPr>
          <w:t xml:space="preserve"> and </w:t>
        </w:r>
        <w:r w:rsidR="004F675C">
          <w:rPr>
            <w:rFonts w:ascii="Arial" w:eastAsiaTheme="minorEastAsia" w:hAnsi="Arial" w:cs="Arial"/>
            <w:i/>
            <w:iCs/>
            <w:sz w:val="22"/>
            <w:szCs w:val="22"/>
          </w:rPr>
          <w:t>b</w:t>
        </w:r>
        <w:r w:rsidR="004F675C">
          <w:rPr>
            <w:rFonts w:ascii="Arial" w:eastAsiaTheme="minorEastAsia" w:hAnsi="Arial" w:cs="Arial"/>
            <w:sz w:val="22"/>
            <w:szCs w:val="22"/>
          </w:rPr>
          <w:t xml:space="preserve"> (only their product matters) by requiring that </w:t>
        </w:r>
        <w:r w:rsidR="004F675C">
          <w:rPr>
            <w:rFonts w:ascii="Arial" w:eastAsiaTheme="minorEastAsia" w:hAnsi="Arial" w:cs="Arial"/>
            <w:i/>
            <w:iCs/>
            <w:sz w:val="22"/>
            <w:szCs w:val="22"/>
          </w:rPr>
          <w:t>g</w:t>
        </w:r>
        <w:r w:rsidR="004F675C">
          <w:rPr>
            <w:rFonts w:ascii="Arial" w:eastAsiaTheme="minorEastAsia" w:hAnsi="Arial" w:cs="Arial"/>
            <w:sz w:val="22"/>
            <w:szCs w:val="22"/>
          </w:rPr>
          <w:t xml:space="preserve"> be </w:t>
        </w:r>
        <w:proofErr w:type="spellStart"/>
        <w:r w:rsidR="004F675C">
          <w:rPr>
            <w:rFonts w:ascii="Arial" w:eastAsiaTheme="minorEastAsia" w:hAnsi="Arial" w:cs="Arial"/>
            <w:sz w:val="22"/>
            <w:szCs w:val="22"/>
          </w:rPr>
          <w:t>adimensional</w:t>
        </w:r>
        <w:proofErr w:type="spellEnd"/>
        <w:r w:rsidR="004F675C">
          <w:rPr>
            <w:rFonts w:ascii="Arial" w:eastAsiaTheme="minorEastAsia" w:hAnsi="Arial" w:cs="Arial"/>
            <w:sz w:val="22"/>
            <w:szCs w:val="22"/>
          </w:rPr>
          <w:t xml:space="preserve"> and such that</w:t>
        </w:r>
      </w:ins>
    </w:p>
    <w:p w14:paraId="02CC08A4" w14:textId="692DA506" w:rsidR="00090042" w:rsidRDefault="00090042" w:rsidP="00090042">
      <w:pPr>
        <w:jc w:val="both"/>
        <w:rPr>
          <w:rFonts w:ascii="Arial" w:eastAsiaTheme="minorEastAsia" w:hAnsi="Arial" w:cs="Arial"/>
          <w:sz w:val="22"/>
          <w:szCs w:val="22"/>
        </w:rPr>
      </w:pPr>
      <w:del w:id="434" w:author="Microsoft Office User" w:date="2021-07-20T17:35:00Z">
        <w:r w:rsidRPr="00471036" w:rsidDel="004F675C">
          <w:rPr>
            <w:rFonts w:ascii="Arial" w:eastAsiaTheme="minorEastAsia" w:hAnsi="Arial" w:cs="Arial"/>
            <w:sz w:val="22"/>
            <w:szCs w:val="22"/>
          </w:rPr>
          <w:delText xml:space="preserve">For ease of interpretation, we require </w:delText>
        </w:r>
      </w:del>
      <m:oMath>
        <m:r>
          <w:del w:id="435" w:author="Microsoft Office User" w:date="2021-07-20T17:35:00Z">
            <w:rPr>
              <w:rFonts w:ascii="Cambria Math" w:eastAsiaTheme="minorEastAsia" w:hAnsi="Cambria Math" w:cs="Arial"/>
              <w:sz w:val="22"/>
              <w:szCs w:val="22"/>
            </w:rPr>
            <m:t>g</m:t>
          </w:del>
        </m:r>
      </m:oMath>
      <w:del w:id="436" w:author="Microsoft Office User" w:date="2021-07-20T17:35:00Z">
        <w:r w:rsidRPr="00471036" w:rsidDel="004F675C">
          <w:rPr>
            <w:rFonts w:ascii="Arial" w:eastAsiaTheme="minorEastAsia" w:hAnsi="Arial" w:cs="Arial"/>
            <w:sz w:val="22"/>
            <w:szCs w:val="22"/>
          </w:rPr>
          <w:delText xml:space="preserve"> to be adimensional, such that</w:delText>
        </w:r>
      </w:del>
    </w:p>
    <w:p w14:paraId="6874231A"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4F4F343" w14:textId="77777777" w:rsidTr="0069752A">
        <w:trPr>
          <w:trHeight w:val="404"/>
          <w:jc w:val="center"/>
        </w:trPr>
        <w:tc>
          <w:tcPr>
            <w:tcW w:w="350" w:type="pct"/>
            <w:vAlign w:val="center"/>
          </w:tcPr>
          <w:p w14:paraId="4A738263" w14:textId="77777777" w:rsidR="00090042" w:rsidRDefault="00090042" w:rsidP="0069752A">
            <w:pPr>
              <w:jc w:val="both"/>
              <w:rPr>
                <w:rFonts w:ascii="Arial" w:hAnsi="Arial" w:cs="Arial"/>
                <w:sz w:val="22"/>
                <w:szCs w:val="22"/>
              </w:rPr>
            </w:pPr>
          </w:p>
        </w:tc>
        <w:tc>
          <w:tcPr>
            <w:tcW w:w="4300" w:type="pct"/>
            <w:vAlign w:val="center"/>
          </w:tcPr>
          <w:p w14:paraId="4C5DF245" w14:textId="77777777" w:rsidR="00090042" w:rsidRPr="00BF77FF" w:rsidRDefault="00523C06" w:rsidP="0069752A">
            <w:pPr>
              <w:jc w:val="both"/>
              <w:rPr>
                <w:rFonts w:ascii="Arial" w:eastAsiaTheme="minorEastAsia" w:hAnsi="Arial" w:cs="Arial"/>
                <w:sz w:val="22"/>
                <w:szCs w:val="22"/>
              </w:rPr>
            </w:pPr>
            <m:oMathPara>
              <m:oMath>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r>
                      <w:rPr>
                        <w:rFonts w:ascii="Cambria Math" w:eastAsiaTheme="minorEastAsia" w:hAnsi="Cambria Math" w:cs="Arial"/>
                        <w:sz w:val="22"/>
                        <w:szCs w:val="22"/>
                      </w:rPr>
                      <m:t>2</m:t>
                    </m:r>
                    <m:ctrlPr>
                      <w:rPr>
                        <w:rFonts w:ascii="Cambria Math" w:eastAsiaTheme="minorEastAsia" w:hAnsi="Cambria Math" w:cs="Arial"/>
                        <w:i/>
                        <w:sz w:val="22"/>
                        <w:szCs w:val="22"/>
                      </w:rPr>
                    </m:ctrlPr>
                  </m:den>
                </m:f>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g</m:t>
                    </m:r>
                    <m:d>
                      <m:dPr>
                        <m:ctrlPr>
                          <w:rPr>
                            <w:rFonts w:ascii="Cambria Math" w:eastAsiaTheme="minorEastAsia" w:hAnsi="Cambria Math" w:cs="Arial"/>
                            <w:sz w:val="22"/>
                            <w:szCs w:val="22"/>
                          </w:rPr>
                        </m:ctrlPr>
                      </m:dPr>
                      <m:e>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σ</m:t>
                            </m:r>
                          </m:e>
                          <m:sub>
                            <m:r>
                              <m:rPr>
                                <m:sty m:val="p"/>
                              </m:rPr>
                              <w:rPr>
                                <w:rFonts w:ascii="Cambria Math" w:eastAsiaTheme="minorEastAsia" w:hAnsi="Cambria Math" w:cs="Arial"/>
                                <w:sz w:val="22"/>
                                <w:szCs w:val="22"/>
                              </w:rPr>
                              <m:t>H</m:t>
                            </m:r>
                          </m:sub>
                        </m:sSub>
                      </m:e>
                    </m:d>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e>
                    </m:d>
                  </m:e>
                </m:d>
                <m:r>
                  <w:rPr>
                    <w:rFonts w:ascii="Cambria Math" w:eastAsiaTheme="minorEastAsia" w:hAnsi="Cambria Math" w:cs="Arial"/>
                    <w:sz w:val="22"/>
                    <w:szCs w:val="22"/>
                  </w:rPr>
                  <m:t xml:space="preserve"> = 1</m:t>
                </m:r>
              </m:oMath>
            </m:oMathPara>
          </w:p>
        </w:tc>
        <w:tc>
          <w:tcPr>
            <w:tcW w:w="350" w:type="pct"/>
            <w:vAlign w:val="center"/>
          </w:tcPr>
          <w:p w14:paraId="4B2426E5"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425238A" w14:textId="77777777" w:rsidR="00090042" w:rsidRDefault="00090042" w:rsidP="00090042">
      <w:pPr>
        <w:jc w:val="both"/>
        <w:rPr>
          <w:rFonts w:ascii="Arial" w:eastAsiaTheme="minorEastAsia" w:hAnsi="Arial" w:cs="Arial"/>
          <w:sz w:val="22"/>
          <w:szCs w:val="22"/>
        </w:rPr>
      </w:pPr>
    </w:p>
    <w:p w14:paraId="1FD12294"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H</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oMath>
      <w:r w:rsidRPr="00471036">
        <w:rPr>
          <w:rFonts w:ascii="Arial" w:eastAsiaTheme="minorEastAsia" w:hAnsi="Arial" w:cs="Arial"/>
          <w:sz w:val="22"/>
          <w:szCs w:val="22"/>
        </w:rPr>
        <w:t xml:space="preserve"> are the high and low contrast values. This constraint forces the neutral value of the gain, </w:t>
      </w:r>
      <m:oMath>
        <m:r>
          <w:rPr>
            <w:rFonts w:ascii="Cambria Math" w:eastAsiaTheme="minorEastAsia" w:hAnsi="Cambria Math" w:cs="Arial"/>
            <w:sz w:val="22"/>
            <w:szCs w:val="22"/>
          </w:rPr>
          <m:t>g = 1</m:t>
        </m:r>
      </m:oMath>
      <w:r w:rsidRPr="00471036">
        <w:rPr>
          <w:rFonts w:ascii="Arial" w:eastAsiaTheme="minorEastAsia" w:hAnsi="Arial" w:cs="Arial"/>
          <w:sz w:val="22"/>
          <w:szCs w:val="22"/>
        </w:rPr>
        <w:t xml:space="preserve"> to be the midpoint between gain in the high and low contrast conditions.</w:t>
      </w:r>
    </w:p>
    <w:p w14:paraId="35283925" w14:textId="77777777" w:rsidR="00090042" w:rsidRPr="00471036" w:rsidRDefault="00090042" w:rsidP="00090042">
      <w:pPr>
        <w:jc w:val="both"/>
        <w:rPr>
          <w:rFonts w:ascii="Arial" w:eastAsiaTheme="minorEastAsia" w:hAnsi="Arial" w:cs="Arial"/>
          <w:sz w:val="22"/>
          <w:szCs w:val="22"/>
        </w:rPr>
      </w:pPr>
    </w:p>
    <w:p w14:paraId="63250ED1"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i/>
          <w:iCs/>
          <w:sz w:val="22"/>
          <w:szCs w:val="22"/>
        </w:rPr>
        <w:t xml:space="preserve">Optimal </w:t>
      </w:r>
      <w:r>
        <w:rPr>
          <w:rFonts w:ascii="Arial" w:eastAsiaTheme="minorEastAsia" w:hAnsi="Arial" w:cs="Arial"/>
          <w:i/>
          <w:iCs/>
          <w:sz w:val="22"/>
          <w:szCs w:val="22"/>
        </w:rPr>
        <w:t>gain control</w:t>
      </w:r>
    </w:p>
    <w:p w14:paraId="1FB6419E"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In the spirit of the efficient coding principle, we derived a form for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oMath>
      <w:r w:rsidRPr="00471036">
        <w:rPr>
          <w:rFonts w:ascii="Arial" w:eastAsiaTheme="minorEastAsia" w:hAnsi="Arial" w:cs="Arial"/>
          <w:sz w:val="22"/>
          <w:szCs w:val="22"/>
        </w:rPr>
        <w:t xml:space="preserve"> that will guarantee that, under certain conditions, the dynamic range of the neuron will be approximately conserved under changes in contrast. To do this, we define the dynamic range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5D42CFA" w14:textId="77777777" w:rsidTr="0069752A">
        <w:trPr>
          <w:trHeight w:val="404"/>
          <w:jc w:val="center"/>
        </w:trPr>
        <w:tc>
          <w:tcPr>
            <w:tcW w:w="350" w:type="pct"/>
            <w:vAlign w:val="center"/>
          </w:tcPr>
          <w:p w14:paraId="2E000E23" w14:textId="77777777" w:rsidR="00090042" w:rsidRDefault="00090042" w:rsidP="0069752A">
            <w:pPr>
              <w:jc w:val="both"/>
              <w:rPr>
                <w:rFonts w:ascii="Arial" w:hAnsi="Arial" w:cs="Arial"/>
                <w:sz w:val="22"/>
                <w:szCs w:val="22"/>
              </w:rPr>
            </w:pPr>
          </w:p>
        </w:tc>
        <w:tc>
          <w:tcPr>
            <w:tcW w:w="4300" w:type="pct"/>
            <w:vAlign w:val="center"/>
          </w:tcPr>
          <w:p w14:paraId="532B0FFB" w14:textId="43729DA2"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e>
                </m:d>
              </m:oMath>
            </m:oMathPara>
          </w:p>
        </w:tc>
        <w:tc>
          <w:tcPr>
            <w:tcW w:w="350" w:type="pct"/>
            <w:vAlign w:val="center"/>
          </w:tcPr>
          <w:p w14:paraId="36110406"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77CE41A4" w14:textId="77777777" w:rsidR="00090042" w:rsidRPr="00471036" w:rsidRDefault="00090042" w:rsidP="00090042">
      <w:pPr>
        <w:jc w:val="both"/>
        <w:rPr>
          <w:rFonts w:ascii="Arial" w:eastAsiaTheme="minorEastAsia" w:hAnsi="Arial" w:cs="Arial"/>
          <w:sz w:val="22"/>
          <w:szCs w:val="22"/>
        </w:rPr>
      </w:pPr>
    </w:p>
    <w:p w14:paraId="3EB93414"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which can be rewritten using equation </w:t>
      </w:r>
      <w:r>
        <w:rPr>
          <w:rFonts w:ascii="Arial" w:eastAsiaTheme="minorEastAsia" w:hAnsi="Arial" w:cs="Arial"/>
          <w:sz w:val="22"/>
          <w:szCs w:val="22"/>
        </w:rPr>
        <w:t>2</w:t>
      </w:r>
      <w:r w:rsidRPr="00471036">
        <w:rPr>
          <w:rFonts w:ascii="Arial" w:eastAsiaTheme="minorEastAsia" w:hAnsi="Arial" w:cs="Arial"/>
          <w:sz w:val="22"/>
          <w:szCs w:val="22"/>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C16EE6B" w14:textId="77777777" w:rsidTr="0069752A">
        <w:trPr>
          <w:trHeight w:val="404"/>
          <w:jc w:val="center"/>
        </w:trPr>
        <w:tc>
          <w:tcPr>
            <w:tcW w:w="350" w:type="pct"/>
            <w:vAlign w:val="center"/>
          </w:tcPr>
          <w:p w14:paraId="620FB4B6" w14:textId="77777777" w:rsidR="00090042" w:rsidRDefault="00090042" w:rsidP="0069752A">
            <w:pPr>
              <w:jc w:val="both"/>
              <w:rPr>
                <w:rFonts w:ascii="Arial" w:hAnsi="Arial" w:cs="Arial"/>
                <w:sz w:val="22"/>
                <w:szCs w:val="22"/>
              </w:rPr>
            </w:pPr>
          </w:p>
        </w:tc>
        <w:tc>
          <w:tcPr>
            <w:tcW w:w="4300" w:type="pct"/>
            <w:vAlign w:val="center"/>
          </w:tcPr>
          <w:p w14:paraId="0F9494F8" w14:textId="77777777" w:rsidR="00090042" w:rsidRPr="00BF77FF" w:rsidRDefault="00090042" w:rsidP="0069752A">
            <w:pPr>
              <w:jc w:val="center"/>
              <w:rPr>
                <w:rFonts w:ascii="Arial" w:eastAsiaTheme="minorEastAsia" w:hAnsi="Arial" w:cs="Arial"/>
                <w:sz w:val="22"/>
                <w:szCs w:val="22"/>
              </w:rPr>
            </w:pPr>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e</m:t>
                  </m:r>
                </m:e>
                <m:sup>
                  <m:r>
                    <w:rPr>
                      <w:rFonts w:ascii="Cambria Math" w:eastAsiaTheme="minorEastAsia" w:hAnsi="Cambria Math" w:cs="Arial"/>
                      <w:sz w:val="22"/>
                      <w:szCs w:val="22"/>
                    </w:rPr>
                    <m:t>a</m:t>
                  </m:r>
                </m:sup>
              </m:sSup>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r>
                            <w:rPr>
                              <w:rFonts w:ascii="Cambria Math" w:eastAsiaTheme="minorEastAsia" w:hAnsi="Cambria Math" w:cs="Arial"/>
                              <w:sz w:val="22"/>
                              <w:szCs w:val="22"/>
                            </w:rPr>
                            <m:t>-c</m:t>
                          </m:r>
                        </m:e>
                      </m:d>
                    </m:e>
                  </m:d>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r>
                            <w:rPr>
                              <w:rFonts w:ascii="Cambria Math" w:eastAsiaTheme="minorEastAsia" w:hAnsi="Cambria Math" w:cs="Arial"/>
                              <w:sz w:val="22"/>
                              <w:szCs w:val="22"/>
                            </w:rPr>
                            <m:t>-c</m:t>
                          </m:r>
                        </m:e>
                      </m:d>
                    </m:e>
                  </m:d>
                </m:e>
              </m:d>
            </m:oMath>
            <w:r w:rsidRPr="00471036">
              <w:rPr>
                <w:rFonts w:ascii="Arial" w:eastAsiaTheme="minorEastAsia" w:hAnsi="Arial" w:cs="Arial"/>
                <w:sz w:val="22"/>
                <w:szCs w:val="22"/>
              </w:rPr>
              <w:t>.</w:t>
            </w:r>
          </w:p>
        </w:tc>
        <w:tc>
          <w:tcPr>
            <w:tcW w:w="350" w:type="pct"/>
            <w:vAlign w:val="center"/>
          </w:tcPr>
          <w:p w14:paraId="5223A251"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6C5556A" w14:textId="77777777" w:rsidR="00090042" w:rsidRPr="00471036" w:rsidRDefault="00090042" w:rsidP="00090042">
      <w:pPr>
        <w:jc w:val="both"/>
        <w:rPr>
          <w:rFonts w:ascii="Arial" w:eastAsiaTheme="minorEastAsia" w:hAnsi="Arial" w:cs="Arial"/>
          <w:sz w:val="22"/>
          <w:szCs w:val="22"/>
        </w:rPr>
      </w:pPr>
    </w:p>
    <w:p w14:paraId="6B6A957A"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If the argument of the exponentials is not too large, we can linearize this expression to obtain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1D9E8761" w14:textId="77777777" w:rsidTr="0069752A">
        <w:trPr>
          <w:trHeight w:val="404"/>
          <w:jc w:val="center"/>
        </w:trPr>
        <w:tc>
          <w:tcPr>
            <w:tcW w:w="350" w:type="pct"/>
            <w:vAlign w:val="center"/>
          </w:tcPr>
          <w:p w14:paraId="72F55E95" w14:textId="77777777" w:rsidR="00090042" w:rsidRDefault="00090042" w:rsidP="0069752A">
            <w:pPr>
              <w:jc w:val="both"/>
              <w:rPr>
                <w:rFonts w:ascii="Arial" w:hAnsi="Arial" w:cs="Arial"/>
                <w:sz w:val="22"/>
                <w:szCs w:val="22"/>
              </w:rPr>
            </w:pPr>
          </w:p>
        </w:tc>
        <w:tc>
          <w:tcPr>
            <w:tcW w:w="4300" w:type="pct"/>
            <w:vAlign w:val="center"/>
          </w:tcPr>
          <w:p w14:paraId="4A3A5E4F" w14:textId="1E0C9056"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2</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e</m:t>
                    </m:r>
                  </m:e>
                  <m:sup>
                    <m:r>
                      <w:rPr>
                        <w:rFonts w:ascii="Cambria Math" w:eastAsiaTheme="minorEastAsia" w:hAnsi="Cambria Math" w:cs="Arial"/>
                        <w:sz w:val="22"/>
                        <w:szCs w:val="22"/>
                      </w:rPr>
                      <m:t>a</m:t>
                    </m:r>
                  </m:sup>
                </m:sSup>
                <m:r>
                  <w:rPr>
                    <w:rFonts w:ascii="Cambria Math" w:eastAsiaTheme="minorEastAsia" w:hAnsi="Cambria Math" w:cs="Arial"/>
                    <w:sz w:val="22"/>
                    <w:szCs w:val="22"/>
                  </w:rPr>
                  <m:t>b</m:t>
                </m:r>
                <m:r>
                  <m:rPr>
                    <m:sty m:val="p"/>
                  </m:rPr>
                  <w:rPr>
                    <w:rFonts w:ascii="Cambria Math" w:eastAsiaTheme="minorEastAsia" w:hAnsi="Cambria Math" w:cs="Arial"/>
                    <w:sz w:val="22"/>
                    <w:szCs w:val="22"/>
                  </w:rPr>
                  <m:t>σ ⋅</m:t>
                </m:r>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oMath>
            </m:oMathPara>
          </w:p>
        </w:tc>
        <w:tc>
          <w:tcPr>
            <w:tcW w:w="350" w:type="pct"/>
            <w:vAlign w:val="center"/>
          </w:tcPr>
          <w:p w14:paraId="3C40D0FE"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5BC4550" w14:textId="77777777" w:rsidR="00090042" w:rsidRPr="00471036" w:rsidRDefault="00090042" w:rsidP="00090042">
      <w:pPr>
        <w:jc w:val="both"/>
        <w:rPr>
          <w:rFonts w:ascii="Arial" w:eastAsiaTheme="minorEastAsia" w:hAnsi="Arial" w:cs="Arial"/>
          <w:sz w:val="22"/>
          <w:szCs w:val="22"/>
        </w:rPr>
      </w:pPr>
    </w:p>
    <w:p w14:paraId="02BC0D4B" w14:textId="3B5688B3"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and that </w:t>
      </w:r>
      <m:oMath>
        <m:r>
          <w:rPr>
            <w:rFonts w:ascii="Cambria Math" w:eastAsiaTheme="minorEastAsia" w:hAnsi="Cambria Math" w:cs="Arial"/>
            <w:sz w:val="22"/>
            <w:szCs w:val="22"/>
          </w:rPr>
          <m:t>R</m:t>
        </m:r>
      </m:oMath>
      <w:r w:rsidRPr="00471036">
        <w:rPr>
          <w:rFonts w:ascii="Arial" w:eastAsiaTheme="minorEastAsia" w:hAnsi="Arial" w:cs="Arial"/>
          <w:sz w:val="22"/>
          <w:szCs w:val="22"/>
        </w:rPr>
        <w:t xml:space="preserve"> is approximately independent of </w:t>
      </w:r>
      <m:oMath>
        <m:r>
          <m:rPr>
            <m:sty m:val="p"/>
          </m:rPr>
          <w:rPr>
            <w:rFonts w:ascii="Cambria Math" w:eastAsiaTheme="minorEastAsia" w:hAnsi="Cambria Math" w:cs="Arial"/>
            <w:sz w:val="22"/>
            <w:szCs w:val="22"/>
          </w:rPr>
          <m:t>σ</m:t>
        </m:r>
      </m:oMath>
      <w:r w:rsidRPr="00471036">
        <w:rPr>
          <w:rFonts w:ascii="Arial" w:eastAsiaTheme="minorEastAsia" w:hAnsi="Arial" w:cs="Arial"/>
          <w:sz w:val="22"/>
          <w:szCs w:val="22"/>
        </w:rPr>
        <w:t xml:space="preserve"> provided that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σ</m:t>
        </m:r>
      </m:oMath>
      <w:r w:rsidRPr="00471036">
        <w:rPr>
          <w:rFonts w:ascii="Arial" w:eastAsiaTheme="minorEastAsia" w:hAnsi="Arial" w:cs="Arial"/>
          <w:sz w:val="22"/>
          <w:szCs w:val="22"/>
        </w:rPr>
        <w:t>. So, for our model, we set</w:t>
      </w:r>
    </w:p>
    <w:p w14:paraId="0356BA0F"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799E3F5A" w14:textId="77777777" w:rsidTr="0069752A">
        <w:trPr>
          <w:trHeight w:val="404"/>
          <w:jc w:val="center"/>
        </w:trPr>
        <w:tc>
          <w:tcPr>
            <w:tcW w:w="350" w:type="pct"/>
            <w:vAlign w:val="center"/>
          </w:tcPr>
          <w:p w14:paraId="312C93B0" w14:textId="77777777" w:rsidR="00090042" w:rsidRDefault="00090042" w:rsidP="0069752A">
            <w:pPr>
              <w:jc w:val="both"/>
              <w:rPr>
                <w:rFonts w:ascii="Arial" w:hAnsi="Arial" w:cs="Arial"/>
                <w:sz w:val="22"/>
                <w:szCs w:val="22"/>
              </w:rPr>
            </w:pPr>
          </w:p>
        </w:tc>
        <w:tc>
          <w:tcPr>
            <w:tcW w:w="4300" w:type="pct"/>
            <w:vAlign w:val="center"/>
          </w:tcPr>
          <w:p w14:paraId="162AA74A" w14:textId="77777777"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tc>
        <w:tc>
          <w:tcPr>
            <w:tcW w:w="350" w:type="pct"/>
            <w:vAlign w:val="center"/>
          </w:tcPr>
          <w:p w14:paraId="7D607CBC"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6F15C73" w14:textId="77777777" w:rsidR="00090042" w:rsidRPr="00471036" w:rsidRDefault="00090042" w:rsidP="00090042">
      <w:pPr>
        <w:jc w:val="both"/>
        <w:rPr>
          <w:rFonts w:ascii="Arial" w:eastAsiaTheme="minorEastAsia" w:hAnsi="Arial" w:cs="Arial"/>
          <w:sz w:val="22"/>
          <w:szCs w:val="22"/>
        </w:rPr>
      </w:pPr>
    </w:p>
    <w:p w14:paraId="34749240"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oMath>
      <w:r w:rsidRPr="00471036">
        <w:rPr>
          <w:rFonts w:ascii="Arial" w:eastAsiaTheme="minorEastAsia" w:hAnsi="Arial" w:cs="Arial"/>
          <w:sz w:val="22"/>
          <w:szCs w:val="22"/>
        </w:rPr>
        <w:t xml:space="preserve"> is the harmonic mean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H</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oMath>
      <w:r w:rsidRPr="00471036">
        <w:rPr>
          <w:rFonts w:ascii="Arial" w:eastAsiaTheme="minorEastAsia" w:hAnsi="Arial" w:cs="Arial"/>
          <w:sz w:val="22"/>
          <w:szCs w:val="22"/>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5D6568D" w14:textId="77777777" w:rsidTr="0069752A">
        <w:trPr>
          <w:trHeight w:val="404"/>
          <w:jc w:val="center"/>
        </w:trPr>
        <w:tc>
          <w:tcPr>
            <w:tcW w:w="350" w:type="pct"/>
            <w:vAlign w:val="center"/>
          </w:tcPr>
          <w:p w14:paraId="771B7F5B" w14:textId="77777777" w:rsidR="00090042" w:rsidRDefault="00090042" w:rsidP="0069752A">
            <w:pPr>
              <w:jc w:val="both"/>
              <w:rPr>
                <w:rFonts w:ascii="Arial" w:hAnsi="Arial" w:cs="Arial"/>
                <w:sz w:val="22"/>
                <w:szCs w:val="22"/>
              </w:rPr>
            </w:pPr>
          </w:p>
        </w:tc>
        <w:tc>
          <w:tcPr>
            <w:tcW w:w="4300" w:type="pct"/>
            <w:vAlign w:val="center"/>
          </w:tcPr>
          <w:p w14:paraId="74F1CBA7" w14:textId="77777777" w:rsidR="00090042" w:rsidRPr="00BF77FF" w:rsidRDefault="00523C06" w:rsidP="0069752A">
            <w:pPr>
              <w:jc w:val="both"/>
              <w:rPr>
                <w:rFonts w:ascii="Arial" w:eastAsiaTheme="minorEastAsia" w:hAnsi="Arial" w:cs="Arial"/>
                <w:sz w:val="22"/>
                <w:szCs w:val="22"/>
              </w:rPr>
            </w:pPr>
            <m:oMathPara>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d>
                      <m:dPr>
                        <m:begChr m:val="["/>
                        <m:endChr m:val="]"/>
                        <m:ctrlPr>
                          <w:rPr>
                            <w:rFonts w:ascii="Cambria Math" w:eastAsiaTheme="minorEastAsia" w:hAnsi="Cambria Math" w:cs="Arial"/>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r>
                              <w:rPr>
                                <w:rFonts w:ascii="Cambria Math" w:eastAsiaTheme="minorEastAsia" w:hAnsi="Cambria Math" w:cs="Arial"/>
                                <w:sz w:val="22"/>
                                <w:szCs w:val="22"/>
                              </w:rPr>
                              <m:t>2</m:t>
                            </m:r>
                            <m:ctrlPr>
                              <w:rPr>
                                <w:rFonts w:ascii="Cambria Math" w:eastAsiaTheme="minorEastAsia" w:hAnsi="Cambria Math" w:cs="Arial"/>
                                <w:i/>
                                <w:sz w:val="22"/>
                                <w:szCs w:val="22"/>
                              </w:rPr>
                            </m:ctrlPr>
                          </m:den>
                        </m:f>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den>
                            </m:f>
                          </m:e>
                        </m:d>
                        <m:ctrlPr>
                          <w:rPr>
                            <w:rFonts w:ascii="Cambria Math" w:eastAsiaTheme="minorEastAsia" w:hAnsi="Cambria Math" w:cs="Arial"/>
                            <w:i/>
                            <w:sz w:val="22"/>
                            <w:szCs w:val="22"/>
                          </w:rPr>
                        </m:ctrlPr>
                      </m:e>
                    </m:d>
                  </m:e>
                  <m:sup>
                    <m:r>
                      <w:rPr>
                        <w:rFonts w:ascii="Cambria Math" w:eastAsiaTheme="minorEastAsia" w:hAnsi="Cambria Math" w:cs="Arial"/>
                        <w:sz w:val="22"/>
                        <w:szCs w:val="22"/>
                      </w:rPr>
                      <m:t>-1</m:t>
                    </m:r>
                  </m:sup>
                </m:sSup>
                <m:r>
                  <w:rPr>
                    <w:rFonts w:ascii="Cambria Math" w:eastAsiaTheme="minorEastAsia" w:hAnsi="Cambria Math" w:cs="Arial"/>
                    <w:sz w:val="22"/>
                    <w:szCs w:val="22"/>
                  </w:rPr>
                  <m:t>=2</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den>
                </m:f>
              </m:oMath>
            </m:oMathPara>
          </w:p>
        </w:tc>
        <w:tc>
          <w:tcPr>
            <w:tcW w:w="350" w:type="pct"/>
            <w:vAlign w:val="center"/>
          </w:tcPr>
          <w:p w14:paraId="7B1EC0C6"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AC34B58" w14:textId="77777777" w:rsidR="00090042" w:rsidRPr="00471036" w:rsidRDefault="00090042" w:rsidP="00090042">
      <w:pPr>
        <w:jc w:val="both"/>
        <w:rPr>
          <w:rFonts w:ascii="Arial" w:eastAsiaTheme="minorEastAsia" w:hAnsi="Arial" w:cs="Arial"/>
          <w:sz w:val="22"/>
          <w:szCs w:val="22"/>
        </w:rPr>
      </w:pPr>
    </w:p>
    <w:p w14:paraId="612E4CED" w14:textId="1548B7CB"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Finally, to validate that our fitting methods are sensitive to real world neurons, which do not necessarily adjust their gain to </w:t>
      </w:r>
      <w:del w:id="437" w:author="Microsoft Office User" w:date="2021-07-20T17:35:00Z">
        <w:r w:rsidRPr="00471036" w:rsidDel="004F675C">
          <w:rPr>
            <w:rFonts w:ascii="Arial" w:eastAsiaTheme="minorEastAsia" w:hAnsi="Arial" w:cs="Arial"/>
            <w:sz w:val="22"/>
            <w:szCs w:val="22"/>
          </w:rPr>
          <w:delText xml:space="preserve">perfectly </w:delText>
        </w:r>
      </w:del>
      <w:r w:rsidRPr="00471036">
        <w:rPr>
          <w:rFonts w:ascii="Arial" w:eastAsiaTheme="minorEastAsia" w:hAnsi="Arial" w:cs="Arial"/>
          <w:sz w:val="22"/>
          <w:szCs w:val="22"/>
        </w:rPr>
        <w:t>account for changes in contrast</w:t>
      </w:r>
      <w:ins w:id="438" w:author="Microsoft Office User" w:date="2021-07-20T17:35:00Z">
        <w:r w:rsidR="004F675C">
          <w:rPr>
            <w:rFonts w:ascii="Arial" w:eastAsiaTheme="minorEastAsia" w:hAnsi="Arial" w:cs="Arial"/>
            <w:sz w:val="22"/>
            <w:szCs w:val="22"/>
          </w:rPr>
          <w:t xml:space="preserve"> according to the model just described</w:t>
        </w:r>
      </w:ins>
      <w:r w:rsidRPr="00471036">
        <w:rPr>
          <w:rFonts w:ascii="Arial" w:eastAsiaTheme="minorEastAsia" w:hAnsi="Arial" w:cs="Arial"/>
          <w:sz w:val="22"/>
          <w:szCs w:val="22"/>
        </w:rPr>
        <w:t xml:space="preserve">, we consider an interpolation scheme that smoothly transforms a model with positive gain control to a similar model without gain control, or with “anti” gain control. To do this, we redefine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C574DFC" w14:textId="77777777" w:rsidTr="0069752A">
        <w:trPr>
          <w:trHeight w:val="404"/>
          <w:jc w:val="center"/>
        </w:trPr>
        <w:tc>
          <w:tcPr>
            <w:tcW w:w="350" w:type="pct"/>
            <w:vAlign w:val="center"/>
          </w:tcPr>
          <w:p w14:paraId="484A17C2" w14:textId="77777777" w:rsidR="00090042" w:rsidRDefault="00090042" w:rsidP="0069752A">
            <w:pPr>
              <w:jc w:val="both"/>
              <w:rPr>
                <w:rFonts w:ascii="Arial" w:hAnsi="Arial" w:cs="Arial"/>
                <w:sz w:val="22"/>
                <w:szCs w:val="22"/>
              </w:rPr>
            </w:pPr>
          </w:p>
        </w:tc>
        <w:tc>
          <w:tcPr>
            <w:tcW w:w="4300" w:type="pct"/>
            <w:vAlign w:val="center"/>
          </w:tcPr>
          <w:p w14:paraId="5D7E4A63" w14:textId="64B31A12"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→ξ</m:t>
                </m:r>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m:t>
                    </m:r>
                    <m:r>
                      <m:rPr>
                        <m:sty m:val="p"/>
                      </m:rPr>
                      <w:rPr>
                        <w:rFonts w:ascii="Cambria Math" w:eastAsiaTheme="minorEastAsia" w:hAnsi="Cambria Math" w:cs="Arial"/>
                        <w:sz w:val="22"/>
                        <w:szCs w:val="22"/>
                      </w:rPr>
                      <m:t>ξ</m:t>
                    </m:r>
                  </m:e>
                </m:d>
                <m:r>
                  <w:rPr>
                    <w:rFonts w:ascii="Cambria Math" w:eastAsiaTheme="minorEastAsia" w:hAnsi="Cambria Math" w:cs="Arial"/>
                    <w:sz w:val="22"/>
                    <w:szCs w:val="22"/>
                  </w:rPr>
                  <m:t>,  -1</m:t>
                </m:r>
                <m:r>
                  <m:rPr>
                    <m:sty m:val="p"/>
                  </m:rPr>
                  <w:rPr>
                    <w:rFonts w:ascii="Cambria Math" w:eastAsiaTheme="minorEastAsia" w:hAnsi="Cambria Math" w:cs="Arial"/>
                    <w:sz w:val="22"/>
                    <w:szCs w:val="22"/>
                  </w:rPr>
                  <m:t>≤</m:t>
                </m:r>
                <m:r>
                  <w:rPr>
                    <w:rFonts w:ascii="Cambria Math" w:eastAsiaTheme="minorEastAsia" w:hAnsi="Cambria Math" w:cs="Arial"/>
                    <w:sz w:val="22"/>
                    <w:szCs w:val="22"/>
                  </w:rPr>
                  <m:t>0</m:t>
                </m:r>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oMath>
            </m:oMathPara>
          </w:p>
        </w:tc>
        <w:tc>
          <w:tcPr>
            <w:tcW w:w="350" w:type="pct"/>
            <w:vAlign w:val="center"/>
          </w:tcPr>
          <w:p w14:paraId="50F89ACB"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C57C07E" w14:textId="77777777" w:rsidR="00090042" w:rsidRPr="00471036" w:rsidRDefault="00090042" w:rsidP="00090042">
      <w:pPr>
        <w:jc w:val="both"/>
        <w:rPr>
          <w:rFonts w:ascii="Arial" w:eastAsiaTheme="minorEastAsia" w:hAnsi="Arial" w:cs="Arial"/>
          <w:sz w:val="22"/>
          <w:szCs w:val="22"/>
        </w:rPr>
      </w:pPr>
    </w:p>
    <w:p w14:paraId="7D809D07" w14:textId="384918C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so that by changing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we can control whether gain control is optimal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 non-existant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0</m:t>
        </m:r>
      </m:oMath>
      <w:r w:rsidRPr="00471036">
        <w:rPr>
          <w:rFonts w:ascii="Arial" w:eastAsiaTheme="minorEastAsia" w:hAnsi="Arial" w:cs="Arial"/>
          <w:sz w:val="22"/>
          <w:szCs w:val="22"/>
        </w:rPr>
        <w:t>), or “anti”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w:t>
      </w:r>
    </w:p>
    <w:p w14:paraId="4A150E1A"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Putting everything together, the final expression for the firing rate of the forward model is</w:t>
      </w:r>
    </w:p>
    <w:p w14:paraId="24CADF54"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38D89BD" w14:textId="77777777" w:rsidTr="0069752A">
        <w:trPr>
          <w:trHeight w:val="404"/>
          <w:jc w:val="center"/>
        </w:trPr>
        <w:tc>
          <w:tcPr>
            <w:tcW w:w="350" w:type="pct"/>
            <w:vAlign w:val="center"/>
          </w:tcPr>
          <w:p w14:paraId="15E651DD" w14:textId="77777777" w:rsidR="00090042" w:rsidRDefault="00090042" w:rsidP="0069752A">
            <w:pPr>
              <w:jc w:val="both"/>
              <w:rPr>
                <w:rFonts w:ascii="Arial" w:hAnsi="Arial" w:cs="Arial"/>
                <w:sz w:val="22"/>
                <w:szCs w:val="22"/>
              </w:rPr>
            </w:pPr>
          </w:p>
        </w:tc>
        <w:tc>
          <w:tcPr>
            <w:tcW w:w="4300" w:type="pct"/>
            <w:vAlign w:val="center"/>
          </w:tcPr>
          <w:p w14:paraId="3FDF558A" w14:textId="77777777" w:rsidR="00090042" w:rsidRPr="00BF77FF" w:rsidRDefault="00523C06"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a+b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ξ</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m:t>
                            </m:r>
                            <m:r>
                              <m:rPr>
                                <m:sty m:val="p"/>
                              </m:rPr>
                              <w:rPr>
                                <w:rFonts w:ascii="Cambria Math" w:eastAsiaTheme="minorEastAsia" w:hAnsi="Cambria Math" w:cs="Arial"/>
                                <w:sz w:val="22"/>
                                <w:szCs w:val="22"/>
                              </w:rPr>
                              <m:t>ξ</m:t>
                            </m:r>
                          </m:e>
                        </m:d>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-c</m:t>
                        </m:r>
                      </m:e>
                    </m:d>
                  </m:e>
                </m:d>
              </m:oMath>
            </m:oMathPara>
          </w:p>
        </w:tc>
        <w:tc>
          <w:tcPr>
            <w:tcW w:w="350" w:type="pct"/>
            <w:vAlign w:val="center"/>
          </w:tcPr>
          <w:p w14:paraId="75E16932" w14:textId="0B3B5C7F"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del w:id="439" w:author="Microsoft Office User" w:date="2021-07-20T17:36:00Z">
              <w:r w:rsidRPr="00BF77FF" w:rsidDel="004F675C">
                <w:rPr>
                  <w:rFonts w:ascii="Arial" w:hAnsi="Arial" w:cs="Arial"/>
                  <w:i w:val="0"/>
                  <w:iCs w:val="0"/>
                  <w:color w:val="000000" w:themeColor="text1"/>
                  <w:sz w:val="22"/>
                  <w:szCs w:val="22"/>
                </w:rPr>
                <w:fldChar w:fldCharType="begin"/>
              </w:r>
              <w:r w:rsidRPr="004F675C" w:rsidDel="004F675C">
                <w:rPr>
                  <w:rFonts w:ascii="Arial" w:hAnsi="Arial" w:cs="Arial"/>
                  <w:i w:val="0"/>
                  <w:iCs w:val="0"/>
                  <w:color w:val="000000" w:themeColor="text1"/>
                  <w:sz w:val="22"/>
                  <w:szCs w:val="22"/>
                </w:rPr>
                <w:delInstrText xml:space="preserve"> SEQ ( \* ARABIC </w:delInstrText>
              </w:r>
              <w:r w:rsidRPr="00BF77FF" w:rsidDel="004F675C">
                <w:rPr>
                  <w:rFonts w:ascii="Arial" w:hAnsi="Arial" w:cs="Arial"/>
                  <w:i w:val="0"/>
                  <w:iCs w:val="0"/>
                  <w:color w:val="000000" w:themeColor="text1"/>
                  <w:sz w:val="22"/>
                  <w:szCs w:val="22"/>
                </w:rPr>
                <w:fldChar w:fldCharType="separate"/>
              </w:r>
              <w:r w:rsidRPr="004F675C" w:rsidDel="004F675C">
                <w:rPr>
                  <w:rFonts w:ascii="Arial" w:hAnsi="Arial" w:cs="Arial"/>
                  <w:i w:val="0"/>
                  <w:iCs w:val="0"/>
                  <w:noProof/>
                  <w:color w:val="000000" w:themeColor="text1"/>
                  <w:sz w:val="22"/>
                  <w:szCs w:val="22"/>
                </w:rPr>
                <w:delText>9</w:delText>
              </w:r>
              <w:r w:rsidRPr="00BF77FF" w:rsidDel="004F675C">
                <w:rPr>
                  <w:rFonts w:ascii="Arial" w:hAnsi="Arial" w:cs="Arial"/>
                  <w:i w:val="0"/>
                  <w:iCs w:val="0"/>
                  <w:color w:val="000000" w:themeColor="text1"/>
                  <w:sz w:val="22"/>
                  <w:szCs w:val="22"/>
                </w:rPr>
                <w:fldChar w:fldCharType="end"/>
              </w:r>
            </w:del>
            <w:ins w:id="440" w:author="Microsoft Office User" w:date="2021-07-20T17:36:00Z">
              <w:r w:rsidR="004F675C">
                <w:rPr>
                  <w:rFonts w:ascii="Arial" w:hAnsi="Arial" w:cs="Arial"/>
                  <w:i w:val="0"/>
                  <w:iCs w:val="0"/>
                  <w:color w:val="000000" w:themeColor="text1"/>
                  <w:sz w:val="22"/>
                  <w:szCs w:val="22"/>
                </w:rPr>
                <w:t>10</w:t>
              </w:r>
            </w:ins>
            <w:r w:rsidRPr="00BF77FF">
              <w:rPr>
                <w:rFonts w:ascii="Arial" w:hAnsi="Arial" w:cs="Arial"/>
                <w:i w:val="0"/>
                <w:iCs w:val="0"/>
                <w:color w:val="000000" w:themeColor="text1"/>
                <w:sz w:val="22"/>
                <w:szCs w:val="22"/>
              </w:rPr>
              <w:t>)</w:t>
            </w:r>
          </w:p>
        </w:tc>
      </w:tr>
    </w:tbl>
    <w:p w14:paraId="47EA0B20" w14:textId="77777777" w:rsidR="00090042" w:rsidRPr="00471036" w:rsidRDefault="00090042" w:rsidP="00090042">
      <w:pPr>
        <w:jc w:val="both"/>
        <w:rPr>
          <w:rFonts w:ascii="Arial" w:eastAsiaTheme="minorEastAsia" w:hAnsi="Arial" w:cs="Arial"/>
          <w:sz w:val="22"/>
          <w:szCs w:val="22"/>
        </w:rPr>
      </w:pPr>
    </w:p>
    <w:p w14:paraId="78B9A0F0" w14:textId="77777777" w:rsidR="00090042" w:rsidRPr="00471036" w:rsidRDefault="00090042" w:rsidP="00090042">
      <w:pPr>
        <w:jc w:val="both"/>
        <w:rPr>
          <w:rFonts w:ascii="Arial" w:eastAsiaTheme="minorEastAsia" w:hAnsi="Arial" w:cs="Arial"/>
          <w:i/>
          <w:iCs/>
          <w:sz w:val="22"/>
          <w:szCs w:val="22"/>
        </w:rPr>
      </w:pPr>
      <w:r w:rsidRPr="00471036">
        <w:rPr>
          <w:rFonts w:ascii="Arial" w:eastAsiaTheme="minorEastAsia" w:hAnsi="Arial" w:cs="Arial"/>
          <w:i/>
          <w:iCs/>
          <w:sz w:val="22"/>
          <w:szCs w:val="22"/>
        </w:rPr>
        <w:t xml:space="preserve">Generalized </w:t>
      </w:r>
      <w:r>
        <w:rPr>
          <w:rFonts w:ascii="Arial" w:eastAsiaTheme="minorEastAsia" w:hAnsi="Arial" w:cs="Arial"/>
          <w:i/>
          <w:iCs/>
          <w:sz w:val="22"/>
          <w:szCs w:val="22"/>
        </w:rPr>
        <w:t>linear model</w:t>
      </w:r>
    </w:p>
    <w:p w14:paraId="046020FC"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The forward model developed in the previous section provides a simple approximation of the relationship between the stimulus, stimulus contrast and neuronal responses.  We also note that the form of the forward model lends itself to estimation using a Poisson GLM, provided that the predictors are chosen appropriately. As such, we define the inference model as a Poisson GLM with an intercept term and the following predictors:</w:t>
      </w:r>
    </w:p>
    <w:p w14:paraId="76DE1885" w14:textId="77777777" w:rsidR="00090042" w:rsidRPr="00471036" w:rsidRDefault="00090042" w:rsidP="00090042">
      <w:pPr>
        <w:jc w:val="both"/>
        <w:rPr>
          <w:rFonts w:ascii="Arial" w:eastAsiaTheme="minorEastAsia" w:hAnsi="Arial" w:cs="Arial"/>
          <w:sz w:val="22"/>
          <w:szCs w:val="22"/>
        </w:rPr>
      </w:pPr>
    </w:p>
    <w:p w14:paraId="415F9044" w14:textId="77777777" w:rsidR="00090042" w:rsidRPr="00471036" w:rsidRDefault="00523C06" w:rsidP="00090042">
      <w:pPr>
        <w:jc w:val="both"/>
        <w:rPr>
          <w:rFonts w:ascii="Arial" w:eastAsiaTheme="minorEastAsia" w:hAnsi="Arial" w:cs="Arial"/>
          <w:sz w:val="22"/>
          <w:szCs w:val="22"/>
        </w:rPr>
      </w:pPr>
      <m:oMathPara>
        <m:oMath>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 xml:space="preserve">,  </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p w14:paraId="0A2E548D" w14:textId="77777777" w:rsidR="00090042" w:rsidRPr="00471036" w:rsidRDefault="00090042" w:rsidP="00090042">
      <w:pPr>
        <w:jc w:val="both"/>
        <w:rPr>
          <w:rFonts w:ascii="Arial" w:eastAsiaTheme="minorEastAsia" w:hAnsi="Arial" w:cs="Arial"/>
          <w:sz w:val="22"/>
          <w:szCs w:val="22"/>
        </w:rPr>
      </w:pPr>
    </w:p>
    <w:p w14:paraId="2E6E6284" w14:textId="66CBF6F1"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In other words, the model is composed of a stimulus predictor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oMath>
      <w:r w:rsidRPr="00471036">
        <w:rPr>
          <w:rFonts w:ascii="Arial" w:eastAsiaTheme="minorEastAsia" w:hAnsi="Arial" w:cs="Arial"/>
          <w:sz w:val="22"/>
          <w:szCs w:val="22"/>
        </w:rPr>
        <w:t>), a contrast predictor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their interaction. Therefore, the GLM models the data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as a Poisson distribution with the following mean:</w:t>
      </w:r>
    </w:p>
    <w:p w14:paraId="5BC62BC2"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2BA5C377" w14:textId="77777777" w:rsidTr="0069752A">
        <w:trPr>
          <w:trHeight w:val="404"/>
          <w:jc w:val="center"/>
        </w:trPr>
        <w:tc>
          <w:tcPr>
            <w:tcW w:w="350" w:type="pct"/>
            <w:vAlign w:val="center"/>
          </w:tcPr>
          <w:p w14:paraId="5C898818" w14:textId="77777777" w:rsidR="00090042" w:rsidRDefault="00090042" w:rsidP="0069752A">
            <w:pPr>
              <w:jc w:val="both"/>
              <w:rPr>
                <w:rFonts w:ascii="Arial" w:hAnsi="Arial" w:cs="Arial"/>
                <w:sz w:val="22"/>
                <w:szCs w:val="22"/>
              </w:rPr>
            </w:pPr>
          </w:p>
        </w:tc>
        <w:tc>
          <w:tcPr>
            <w:tcW w:w="4300" w:type="pct"/>
            <w:vAlign w:val="center"/>
          </w:tcPr>
          <w:p w14:paraId="2336D9A9" w14:textId="77777777" w:rsidR="00090042" w:rsidRPr="00BF77FF" w:rsidRDefault="00523C06"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e>
                </m:d>
              </m:oMath>
            </m:oMathPara>
          </w:p>
        </w:tc>
        <w:tc>
          <w:tcPr>
            <w:tcW w:w="350" w:type="pct"/>
            <w:vAlign w:val="center"/>
          </w:tcPr>
          <w:p w14:paraId="0A48F32D"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14875F7" w14:textId="77777777" w:rsidR="00090042" w:rsidRPr="00471036" w:rsidRDefault="00090042" w:rsidP="00090042">
      <w:pPr>
        <w:jc w:val="both"/>
        <w:rPr>
          <w:rFonts w:ascii="Arial" w:eastAsiaTheme="minorEastAsia" w:hAnsi="Arial" w:cs="Arial"/>
          <w:sz w:val="22"/>
          <w:szCs w:val="22"/>
        </w:rPr>
      </w:pPr>
    </w:p>
    <w:p w14:paraId="23E22E05"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471036">
        <w:rPr>
          <w:rFonts w:ascii="Arial" w:eastAsiaTheme="minorEastAsia" w:hAnsi="Arial" w:cs="Arial"/>
          <w:sz w:val="22"/>
          <w:szCs w:val="22"/>
        </w:rPr>
        <w:t xml:space="preserve"> are the parameters to be inferred, and, as defined previously,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 stimulus drive of the neuron determined by its STRF.</w:t>
      </w:r>
    </w:p>
    <w:p w14:paraId="370C2C84" w14:textId="77777777" w:rsidR="00090042" w:rsidRPr="00471036" w:rsidRDefault="00090042" w:rsidP="00090042">
      <w:pPr>
        <w:jc w:val="both"/>
        <w:rPr>
          <w:rFonts w:ascii="Arial" w:eastAsiaTheme="minorEastAsia" w:hAnsi="Arial" w:cs="Arial"/>
          <w:sz w:val="22"/>
          <w:szCs w:val="22"/>
        </w:rPr>
      </w:pPr>
    </w:p>
    <w:p w14:paraId="69148E5B" w14:textId="77777777" w:rsidR="00090042" w:rsidRPr="00471036" w:rsidRDefault="00090042" w:rsidP="00090042">
      <w:pPr>
        <w:jc w:val="both"/>
        <w:rPr>
          <w:rFonts w:ascii="Arial" w:eastAsiaTheme="minorEastAsia" w:hAnsi="Arial" w:cs="Arial"/>
          <w:i/>
          <w:iCs/>
          <w:sz w:val="22"/>
          <w:szCs w:val="22"/>
        </w:rPr>
      </w:pPr>
      <w:r w:rsidRPr="00471036">
        <w:rPr>
          <w:rFonts w:ascii="Arial" w:eastAsiaTheme="minorEastAsia" w:hAnsi="Arial" w:cs="Arial"/>
          <w:i/>
          <w:iCs/>
          <w:sz w:val="22"/>
          <w:szCs w:val="22"/>
        </w:rPr>
        <w:t xml:space="preserve">Model </w:t>
      </w:r>
      <w:r>
        <w:rPr>
          <w:rFonts w:ascii="Arial" w:eastAsiaTheme="minorEastAsia" w:hAnsi="Arial" w:cs="Arial"/>
          <w:i/>
          <w:iCs/>
          <w:sz w:val="22"/>
          <w:szCs w:val="22"/>
        </w:rPr>
        <w:t>fitting</w:t>
      </w:r>
    </w:p>
    <w:p w14:paraId="54A6210F"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To fit the model, we took a two-step approach. First we found the best-fit filter (STRF) for the neuron. Then, we fit the full GLM to determine how the linear drive determined by the STRF is modulated by contrast. In the first step, the linear drive is obtained by fitting the model</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2034736" w14:textId="77777777" w:rsidTr="0069752A">
        <w:trPr>
          <w:trHeight w:val="404"/>
          <w:jc w:val="center"/>
        </w:trPr>
        <w:tc>
          <w:tcPr>
            <w:tcW w:w="350" w:type="pct"/>
            <w:vAlign w:val="center"/>
          </w:tcPr>
          <w:p w14:paraId="044F1ACA" w14:textId="77777777" w:rsidR="00090042" w:rsidRDefault="00090042" w:rsidP="0069752A">
            <w:pPr>
              <w:jc w:val="both"/>
              <w:rPr>
                <w:rFonts w:ascii="Arial" w:hAnsi="Arial" w:cs="Arial"/>
                <w:sz w:val="22"/>
                <w:szCs w:val="22"/>
              </w:rPr>
            </w:pPr>
          </w:p>
        </w:tc>
        <w:tc>
          <w:tcPr>
            <w:tcW w:w="4300" w:type="pct"/>
            <w:vAlign w:val="center"/>
          </w:tcPr>
          <w:p w14:paraId="69C35ECB" w14:textId="37B6ADED"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ln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α</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0718806B"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2CFC140" w14:textId="77777777" w:rsidR="00090042" w:rsidRPr="00471036" w:rsidRDefault="00090042" w:rsidP="00090042">
      <w:pPr>
        <w:jc w:val="both"/>
        <w:rPr>
          <w:rFonts w:ascii="Arial" w:eastAsiaTheme="minorEastAsia" w:hAnsi="Arial" w:cs="Arial"/>
          <w:sz w:val="22"/>
          <w:szCs w:val="22"/>
        </w:rPr>
      </w:pPr>
    </w:p>
    <w:p w14:paraId="57359DE6" w14:textId="3F6B8B36"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a design matrix defined as a function of frequency bins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and history lags </w:t>
      </w:r>
      <m:oMath>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β</m:t>
        </m:r>
      </m:oMath>
      <w:r w:rsidRPr="00471036">
        <w:rPr>
          <w:rFonts w:ascii="Arial" w:eastAsiaTheme="minorEastAsia" w:hAnsi="Arial" w:cs="Arial"/>
          <w:sz w:val="22"/>
          <w:szCs w:val="22"/>
        </w:rPr>
        <w:t xml:space="preserve"> is the fitted STRF.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then computed as in </w:t>
      </w:r>
      <w:r w:rsidRPr="00D67FE4">
        <w:rPr>
          <w:rFonts w:ascii="Arial" w:eastAsiaTheme="minorEastAsia" w:hAnsi="Arial" w:cs="Arial"/>
          <w:sz w:val="22"/>
          <w:szCs w:val="22"/>
        </w:rPr>
        <w:t xml:space="preserve">equation </w:t>
      </w:r>
      <w:r>
        <w:rPr>
          <w:rFonts w:ascii="Arial" w:eastAsiaTheme="minorEastAsia" w:hAnsi="Arial" w:cs="Arial"/>
          <w:sz w:val="22"/>
          <w:szCs w:val="22"/>
        </w:rPr>
        <w:t>1</w:t>
      </w:r>
      <w:r w:rsidRPr="00471036">
        <w:rPr>
          <w:rFonts w:ascii="Arial" w:eastAsiaTheme="minorEastAsia" w:hAnsi="Arial" w:cs="Arial"/>
          <w:b/>
          <w:bCs/>
          <w:sz w:val="22"/>
          <w:szCs w:val="22"/>
        </w:rPr>
        <w:t>.</w:t>
      </w:r>
    </w:p>
    <w:p w14:paraId="3EF75EBD" w14:textId="5832CB97" w:rsidR="00090042" w:rsidRPr="00D67FE4"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We then define the full model according to</w:t>
      </w:r>
      <w:r>
        <w:rPr>
          <w:rFonts w:ascii="Arial" w:eastAsiaTheme="minorEastAsia" w:hAnsi="Arial" w:cs="Arial"/>
          <w:b/>
          <w:bCs/>
          <w:sz w:val="22"/>
          <w:szCs w:val="22"/>
        </w:rPr>
        <w:t xml:space="preserve"> </w:t>
      </w:r>
      <w:r>
        <w:rPr>
          <w:rFonts w:ascii="Arial" w:eastAsiaTheme="minorEastAsia" w:hAnsi="Arial" w:cs="Arial"/>
          <w:sz w:val="22"/>
          <w:szCs w:val="22"/>
        </w:rPr>
        <w:t xml:space="preserve">equation </w:t>
      </w:r>
      <w:del w:id="441" w:author="Microsoft Office User" w:date="2021-07-20T17:36:00Z">
        <w:r w:rsidDel="004F675C">
          <w:rPr>
            <w:rFonts w:ascii="Arial" w:eastAsiaTheme="minorEastAsia" w:hAnsi="Arial" w:cs="Arial"/>
            <w:sz w:val="22"/>
            <w:szCs w:val="22"/>
          </w:rPr>
          <w:delText>9</w:delText>
        </w:r>
      </w:del>
      <w:ins w:id="442" w:author="Microsoft Office User" w:date="2021-07-20T17:36:00Z">
        <w:r w:rsidR="004F675C">
          <w:rPr>
            <w:rFonts w:ascii="Arial" w:eastAsiaTheme="minorEastAsia" w:hAnsi="Arial" w:cs="Arial"/>
            <w:sz w:val="22"/>
            <w:szCs w:val="22"/>
          </w:rPr>
          <w:t>11</w:t>
        </w:r>
      </w:ins>
      <w:r>
        <w:rPr>
          <w:rFonts w:ascii="Arial" w:eastAsiaTheme="minorEastAsia" w:hAnsi="Arial" w:cs="Arial"/>
          <w:sz w:val="22"/>
          <w:szCs w:val="22"/>
        </w:rPr>
        <w:t>,</w:t>
      </w:r>
    </w:p>
    <w:p w14:paraId="32FA5EDD" w14:textId="77777777" w:rsidR="00090042" w:rsidRPr="00471036" w:rsidRDefault="00090042" w:rsidP="00090042">
      <w:pPr>
        <w:jc w:val="both"/>
        <w:rPr>
          <w:rFonts w:ascii="Arial" w:eastAsiaTheme="minorEastAsia" w:hAnsi="Arial" w:cs="Arial"/>
          <w:b/>
          <w:bCs/>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B8DF915" w14:textId="77777777" w:rsidTr="0069752A">
        <w:trPr>
          <w:trHeight w:val="404"/>
          <w:jc w:val="center"/>
        </w:trPr>
        <w:tc>
          <w:tcPr>
            <w:tcW w:w="350" w:type="pct"/>
            <w:vAlign w:val="center"/>
          </w:tcPr>
          <w:p w14:paraId="4A1614D5" w14:textId="77777777" w:rsidR="00090042" w:rsidRDefault="00090042" w:rsidP="0069752A">
            <w:pPr>
              <w:jc w:val="both"/>
              <w:rPr>
                <w:rFonts w:ascii="Arial" w:hAnsi="Arial" w:cs="Arial"/>
                <w:sz w:val="22"/>
                <w:szCs w:val="22"/>
              </w:rPr>
            </w:pPr>
          </w:p>
        </w:tc>
        <w:tc>
          <w:tcPr>
            <w:tcW w:w="4300" w:type="pct"/>
            <w:vAlign w:val="center"/>
          </w:tcPr>
          <w:p w14:paraId="4C2A1355" w14:textId="77777777"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ln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nary>
                  <m:naryPr>
                    <m:chr m:val="∑"/>
                    <m:ctrlPr>
                      <w:rPr>
                        <w:rFonts w:ascii="Cambria Math" w:eastAsiaTheme="minorEastAsia" w:hAnsi="Cambria Math" w:cs="Arial"/>
                        <w:sz w:val="22"/>
                        <w:szCs w:val="22"/>
                      </w:rPr>
                    </m:ctrlPr>
                  </m:naryPr>
                  <m:sub>
                    <m:r>
                      <w:rPr>
                        <w:rFonts w:ascii="Cambria Math" w:eastAsiaTheme="minorEastAsia" w:hAnsi="Cambria Math" w:cs="Arial"/>
                        <w:sz w:val="22"/>
                        <w:szCs w:val="22"/>
                      </w:rPr>
                      <m:t>i=1</m:t>
                    </m:r>
                    <m:ctrlPr>
                      <w:rPr>
                        <w:rFonts w:ascii="Cambria Math" w:eastAsiaTheme="minorEastAsia" w:hAnsi="Cambria Math" w:cs="Arial"/>
                        <w:i/>
                        <w:sz w:val="22"/>
                        <w:szCs w:val="22"/>
                      </w:rPr>
                    </m:ctrlPr>
                  </m:sub>
                  <m:sup>
                    <m:r>
                      <w:rPr>
                        <w:rFonts w:ascii="Cambria Math" w:eastAsiaTheme="minorEastAsia" w:hAnsi="Cambria Math" w:cs="Arial"/>
                        <w:sz w:val="22"/>
                        <w:szCs w:val="22"/>
                      </w:rPr>
                      <m:t>B</m:t>
                    </m:r>
                    <m:ctrlPr>
                      <w:rPr>
                        <w:rFonts w:ascii="Cambria Math" w:eastAsiaTheme="minorEastAsia" w:hAnsi="Cambria Math" w:cs="Arial"/>
                        <w:i/>
                        <w:sz w:val="22"/>
                        <w:szCs w:val="22"/>
                      </w:rPr>
                    </m:ctrlPr>
                  </m:sup>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2i</m:t>
                        </m:r>
                      </m:sub>
                    </m:sSub>
                    <m:ctrlPr>
                      <w:rPr>
                        <w:rFonts w:ascii="Cambria Math" w:eastAsiaTheme="minorEastAsia" w:hAnsi="Cambria Math" w:cs="Arial"/>
                        <w:i/>
                        <w:sz w:val="22"/>
                        <w:szCs w:val="22"/>
                      </w:rPr>
                    </m:ctrlPr>
                  </m:e>
                </m:nary>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r>
                  <w:rPr>
                    <w:rFonts w:ascii="Cambria Math" w:eastAsiaTheme="minorEastAsia" w:hAnsi="Cambria Math" w:cs="Arial"/>
                    <w:sz w:val="22"/>
                    <w:szCs w:val="22"/>
                  </w:rPr>
                  <m:t>+</m:t>
                </m:r>
                <m:nary>
                  <m:naryPr>
                    <m:chr m:val="∑"/>
                    <m:ctrlPr>
                      <w:rPr>
                        <w:rFonts w:ascii="Cambria Math" w:eastAsiaTheme="minorEastAsia" w:hAnsi="Cambria Math" w:cs="Arial"/>
                        <w:sz w:val="22"/>
                        <w:szCs w:val="22"/>
                      </w:rPr>
                    </m:ctrlPr>
                  </m:naryPr>
                  <m:sub>
                    <m:r>
                      <w:rPr>
                        <w:rFonts w:ascii="Cambria Math" w:eastAsiaTheme="minorEastAsia" w:hAnsi="Cambria Math" w:cs="Arial"/>
                        <w:sz w:val="22"/>
                        <w:szCs w:val="22"/>
                      </w:rPr>
                      <m:t>i=1</m:t>
                    </m:r>
                    <m:ctrlPr>
                      <w:rPr>
                        <w:rFonts w:ascii="Cambria Math" w:eastAsiaTheme="minorEastAsia" w:hAnsi="Cambria Math" w:cs="Arial"/>
                        <w:i/>
                        <w:sz w:val="22"/>
                        <w:szCs w:val="22"/>
                      </w:rPr>
                    </m:ctrlPr>
                  </m:sub>
                  <m:sup>
                    <m:r>
                      <w:rPr>
                        <w:rFonts w:ascii="Cambria Math" w:eastAsiaTheme="minorEastAsia" w:hAnsi="Cambria Math" w:cs="Arial"/>
                        <w:sz w:val="22"/>
                        <w:szCs w:val="22"/>
                      </w:rPr>
                      <m:t>B</m:t>
                    </m:r>
                    <m:ctrlPr>
                      <w:rPr>
                        <w:rFonts w:ascii="Cambria Math" w:eastAsiaTheme="minorEastAsia" w:hAnsi="Cambria Math" w:cs="Arial"/>
                        <w:i/>
                        <w:sz w:val="22"/>
                        <w:szCs w:val="22"/>
                      </w:rPr>
                    </m:ctrlPr>
                  </m:sup>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3i</m:t>
                        </m:r>
                      </m:sub>
                    </m:sSub>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ctrlPr>
                      <w:rPr>
                        <w:rFonts w:ascii="Cambria Math" w:eastAsiaTheme="minorEastAsia" w:hAnsi="Cambria Math" w:cs="Arial"/>
                        <w:i/>
                        <w:sz w:val="22"/>
                        <w:szCs w:val="22"/>
                      </w:rPr>
                    </m:ctrlPr>
                  </m:e>
                </m:nary>
              </m:oMath>
            </m:oMathPara>
          </w:p>
        </w:tc>
        <w:tc>
          <w:tcPr>
            <w:tcW w:w="350" w:type="pct"/>
            <w:vAlign w:val="center"/>
          </w:tcPr>
          <w:p w14:paraId="0534898F"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0997512" w14:textId="77777777" w:rsidR="00090042" w:rsidRPr="00471036" w:rsidRDefault="00090042" w:rsidP="00090042">
      <w:pPr>
        <w:jc w:val="both"/>
        <w:rPr>
          <w:rFonts w:ascii="Arial" w:eastAsiaTheme="minorEastAsia" w:hAnsi="Arial" w:cs="Arial"/>
          <w:sz w:val="22"/>
          <w:szCs w:val="22"/>
        </w:rPr>
      </w:pPr>
    </w:p>
    <w:p w14:paraId="3A2CF03B" w14:textId="77777777" w:rsidR="00090042" w:rsidRPr="00471036" w:rsidRDefault="00090042" w:rsidP="00090042">
      <w:pPr>
        <w:jc w:val="both"/>
        <w:rPr>
          <w:rFonts w:ascii="Arial" w:eastAsiaTheme="minorEastAsia" w:hAnsi="Arial" w:cs="Arial"/>
          <w:sz w:val="22"/>
          <w:szCs w:val="22"/>
        </w:rPr>
      </w:pPr>
    </w:p>
    <w:p w14:paraId="6908E63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r>
          <w:rPr>
            <w:rFonts w:ascii="Cambria Math" w:eastAsiaTheme="minorEastAsia" w:hAnsi="Cambria Math" w:cs="Arial"/>
            <w:sz w:val="22"/>
            <w:szCs w:val="22"/>
          </w:rPr>
          <m:t>c</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r>
          <w:rPr>
            <w:rFonts w:ascii="Cambria Math" w:eastAsiaTheme="minorEastAsia" w:hAnsi="Cambria Math" w:cs="Arial"/>
            <w:sz w:val="22"/>
            <w:szCs w:val="22"/>
          </w:rPr>
          <m:t>=</m:t>
        </m:r>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w:t>
      </w:r>
      <m:oMath>
        <m:sSubSup>
          <m:sSubSupPr>
            <m:ctrlPr>
              <w:rPr>
                <w:rFonts w:ascii="Cambria Math" w:eastAsiaTheme="minorEastAsia" w:hAnsi="Cambria Math" w:cs="Arial"/>
                <w:i/>
                <w:sz w:val="22"/>
                <w:szCs w:val="22"/>
              </w:rPr>
            </m:ctrlPr>
          </m:sSubSupPr>
          <m:e>
            <m:d>
              <m:dPr>
                <m:begChr m:val="{"/>
                <m:endChr m:val="}"/>
                <m:ctrlPr>
                  <w:rPr>
                    <w:rFonts w:ascii="Cambria Math" w:eastAsiaTheme="minorEastAsia" w:hAnsi="Cambria Math" w:cs="Arial"/>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ctrlPr>
                  <w:rPr>
                    <w:rFonts w:ascii="Cambria Math" w:eastAsiaTheme="minorEastAsia" w:hAnsi="Cambria Math" w:cs="Arial"/>
                    <w:i/>
                    <w:sz w:val="22"/>
                    <w:szCs w:val="22"/>
                  </w:rPr>
                </m:ctrlPr>
              </m:e>
            </m:d>
          </m:e>
          <m:sub>
            <m:r>
              <w:rPr>
                <w:rFonts w:ascii="Cambria Math" w:eastAsiaTheme="minorEastAsia" w:hAnsi="Cambria Math" w:cs="Arial"/>
                <w:sz w:val="22"/>
                <w:szCs w:val="22"/>
              </w:rPr>
              <m:t>i=1</m:t>
            </m:r>
          </m:sub>
          <m:sup>
            <m:r>
              <w:rPr>
                <w:rFonts w:ascii="Cambria Math" w:eastAsiaTheme="minorEastAsia" w:hAnsi="Cambria Math" w:cs="Arial"/>
                <w:sz w:val="22"/>
                <w:szCs w:val="22"/>
              </w:rPr>
              <m:t>B</m:t>
            </m:r>
          </m:sup>
        </m:sSubSup>
      </m:oMath>
      <w:r w:rsidRPr="00471036">
        <w:rPr>
          <w:rFonts w:ascii="Arial" w:eastAsiaTheme="minorEastAsia" w:hAnsi="Arial" w:cs="Arial"/>
          <w:sz w:val="22"/>
          <w:szCs w:val="22"/>
        </w:rPr>
        <w:t xml:space="preserve"> is a set of cubic B-spline temporal basis functions. By defining a matrix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046EE934" w14:textId="77777777" w:rsidTr="0069752A">
        <w:trPr>
          <w:trHeight w:val="404"/>
          <w:jc w:val="center"/>
        </w:trPr>
        <w:tc>
          <w:tcPr>
            <w:tcW w:w="350" w:type="pct"/>
            <w:vAlign w:val="center"/>
          </w:tcPr>
          <w:p w14:paraId="1574C392" w14:textId="77777777" w:rsidR="00090042" w:rsidRDefault="00090042" w:rsidP="0069752A">
            <w:pPr>
              <w:jc w:val="both"/>
              <w:rPr>
                <w:rFonts w:ascii="Arial" w:hAnsi="Arial" w:cs="Arial"/>
                <w:sz w:val="22"/>
                <w:szCs w:val="22"/>
              </w:rPr>
            </w:pPr>
          </w:p>
        </w:tc>
        <w:tc>
          <w:tcPr>
            <w:tcW w:w="4300" w:type="pct"/>
            <w:vAlign w:val="center"/>
          </w:tcPr>
          <w:p w14:paraId="3B7F679E" w14:textId="77777777" w:rsidR="00090042" w:rsidRPr="00BF77FF" w:rsidRDefault="00523C06"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ti</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oMath>
            </m:oMathPara>
          </w:p>
        </w:tc>
        <w:tc>
          <w:tcPr>
            <w:tcW w:w="350" w:type="pct"/>
            <w:vAlign w:val="center"/>
          </w:tcPr>
          <w:p w14:paraId="21B6FF5A"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DF52AA3" w14:textId="77777777" w:rsidR="00090042" w:rsidRPr="00471036" w:rsidRDefault="00090042" w:rsidP="00090042">
      <w:pPr>
        <w:jc w:val="both"/>
        <w:rPr>
          <w:rFonts w:ascii="Arial" w:eastAsiaTheme="minorEastAsia" w:hAnsi="Arial" w:cs="Arial"/>
          <w:sz w:val="22"/>
          <w:szCs w:val="22"/>
        </w:rPr>
      </w:pPr>
    </w:p>
    <w:p w14:paraId="3171724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we can rewrite </w:t>
      </w:r>
      <w:r w:rsidRPr="00D67FE4">
        <w:rPr>
          <w:rFonts w:ascii="Arial" w:eastAsiaTheme="minorEastAsia" w:hAnsi="Arial" w:cs="Arial"/>
          <w:sz w:val="22"/>
          <w:szCs w:val="22"/>
        </w:rPr>
        <w:t xml:space="preserve">equation </w:t>
      </w:r>
      <w:r>
        <w:rPr>
          <w:rFonts w:ascii="Arial" w:eastAsiaTheme="minorEastAsia" w:hAnsi="Arial" w:cs="Arial"/>
          <w:sz w:val="22"/>
          <w:szCs w:val="22"/>
        </w:rPr>
        <w:t>13</w:t>
      </w:r>
      <w:r w:rsidRPr="00471036">
        <w:rPr>
          <w:rFonts w:ascii="Arial" w:eastAsiaTheme="minorEastAsia" w:hAnsi="Arial" w:cs="Arial"/>
          <w:sz w:val="22"/>
          <w:szCs w:val="22"/>
        </w:rPr>
        <w:t xml:space="preserve"> in a more compact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5EA14F4" w14:textId="77777777" w:rsidTr="0069752A">
        <w:trPr>
          <w:trHeight w:val="404"/>
          <w:jc w:val="center"/>
        </w:trPr>
        <w:tc>
          <w:tcPr>
            <w:tcW w:w="350" w:type="pct"/>
            <w:vAlign w:val="center"/>
          </w:tcPr>
          <w:p w14:paraId="6839D712" w14:textId="77777777" w:rsidR="00090042" w:rsidRDefault="00090042" w:rsidP="0069752A">
            <w:pPr>
              <w:jc w:val="both"/>
              <w:rPr>
                <w:rFonts w:ascii="Arial" w:hAnsi="Arial" w:cs="Arial"/>
                <w:sz w:val="22"/>
                <w:szCs w:val="22"/>
              </w:rPr>
            </w:pPr>
          </w:p>
        </w:tc>
        <w:tc>
          <w:tcPr>
            <w:tcW w:w="4300" w:type="pct"/>
            <w:vAlign w:val="center"/>
          </w:tcPr>
          <w:p w14:paraId="0DFCC01C" w14:textId="09AFC7F5" w:rsidR="00090042" w:rsidRPr="00D67FE4" w:rsidRDefault="005A617D" w:rsidP="0069752A">
            <w:pPr>
              <w:jc w:val="both"/>
              <w:rPr>
                <w:rFonts w:ascii="Arial" w:eastAsiaTheme="minorEastAsia" w:hAnsi="Arial" w:cs="Arial"/>
                <w:i/>
                <w:sz w:val="22"/>
                <w:szCs w:val="22"/>
              </w:rPr>
            </w:pPr>
            <m:oMathPara>
              <m:oMath>
                <m:r>
                  <m:rPr>
                    <m:sty m:val="p"/>
                  </m:rPr>
                  <w:rPr>
                    <w:rFonts w:ascii="Cambria Math" w:eastAsiaTheme="minorEastAsia" w:hAnsi="Cambria Math" w:cs="Arial"/>
                    <w:sz w:val="22"/>
                    <w:szCs w:val="22"/>
                  </w:rPr>
                  <m:t>ln</m:t>
                </m:r>
                <m:r>
                  <w:rPr>
                    <w:rFonts w:ascii="Cambria Math" w:eastAsiaTheme="minorEastAsia" w:hAnsi="Cambria Math" w:cs="Arial"/>
                    <w:sz w:val="22"/>
                    <w:szCs w:val="22"/>
                  </w:rPr>
                  <m:t xml:space="preserve"> </m:t>
                </m:r>
                <m:r>
                  <m:rPr>
                    <m:sty m:val="p"/>
                  </m:rPr>
                  <w:rPr>
                    <w:rFonts w:ascii="Cambria Math" w:eastAsiaTheme="minorEastAsia" w:hAnsi="Cambria Math" w:cs="Arial"/>
                    <w:sz w:val="22"/>
                    <w:szCs w:val="22"/>
                  </w:rPr>
                  <m:t>λ</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+x</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+x∘C</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r>
                  <w:rPr>
                    <w:rFonts w:ascii="Cambria Math" w:eastAsiaTheme="minorEastAsia" w:hAnsi="Cambria Math" w:cs="Arial"/>
                    <w:sz w:val="22"/>
                    <w:szCs w:val="22"/>
                  </w:rPr>
                  <m:t>+C</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m:oMathPara>
          </w:p>
        </w:tc>
        <w:tc>
          <w:tcPr>
            <w:tcW w:w="350" w:type="pct"/>
            <w:vAlign w:val="center"/>
          </w:tcPr>
          <w:p w14:paraId="34629B3C"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032AB68" w14:textId="77777777" w:rsidR="00090042" w:rsidRPr="00471036" w:rsidRDefault="00090042" w:rsidP="00090042">
      <w:pPr>
        <w:jc w:val="both"/>
        <w:rPr>
          <w:rFonts w:ascii="Arial" w:eastAsiaTheme="minorEastAsia" w:hAnsi="Arial" w:cs="Arial"/>
          <w:sz w:val="22"/>
          <w:szCs w:val="22"/>
        </w:rPr>
      </w:pPr>
    </w:p>
    <w:p w14:paraId="72E69BA8"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r>
          <m:rPr>
            <m:sty m:val="p"/>
          </m:rPr>
          <w:rPr>
            <w:rFonts w:ascii="Cambria Math" w:eastAsiaTheme="minorEastAsia" w:hAnsi="Cambria Math" w:cs="Arial"/>
            <w:sz w:val="22"/>
            <w:szCs w:val="22"/>
          </w:rPr>
          <m:t>∘</m:t>
        </m:r>
      </m:oMath>
      <w:r w:rsidRPr="00471036">
        <w:rPr>
          <w:rFonts w:ascii="Arial" w:eastAsiaTheme="minorEastAsia" w:hAnsi="Arial" w:cs="Arial"/>
          <w:sz w:val="22"/>
          <w:szCs w:val="22"/>
        </w:rPr>
        <w:t xml:space="preserve"> denotes element-by-element “broadcasting” multiplication.</w:t>
      </w:r>
    </w:p>
    <w:p w14:paraId="13EE64EF"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fit asymmetric changes in firing rate after transitions to low or high contrast, we took the simple approach of defining separate sets of contrast predictors for each transition type. This amounted to modifying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by masking transitions to high contrast or transitions to low contrast with zeros</w:t>
      </w:r>
      <w:r>
        <w:rPr>
          <w:rFonts w:ascii="Arial" w:eastAsiaTheme="minorEastAsia" w:hAnsi="Arial" w:cs="Arial"/>
          <w:sz w:val="22"/>
          <w:szCs w:val="22"/>
        </w:rPr>
        <w:t xml:space="preserve">, such that the model fit a window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H</m:t>
            </m:r>
          </m:e>
          <m:sup>
            <m:r>
              <m:rPr>
                <m:sty m:val="p"/>
              </m:rPr>
              <w:rPr>
                <w:rFonts w:ascii="Cambria Math" w:eastAsiaTheme="minorEastAsia" w:hAnsi="Cambria Math" w:cs="Arial"/>
                <w:sz w:val="22"/>
                <w:szCs w:val="22"/>
              </w:rPr>
              <m:t>'</m:t>
            </m:r>
          </m:sup>
        </m:sSup>
      </m:oMath>
      <w:r>
        <w:rPr>
          <w:rFonts w:ascii="Arial" w:eastAsiaTheme="minorEastAsia" w:hAnsi="Arial" w:cs="Arial"/>
          <w:sz w:val="22"/>
          <w:szCs w:val="22"/>
        </w:rPr>
        <w:t xml:space="preserve"> of 40 time bins around each contrast transition</w:t>
      </w:r>
      <w:r w:rsidRPr="00471036">
        <w:rPr>
          <w:rFonts w:ascii="Arial" w:eastAsiaTheme="minorEastAsia" w:hAnsi="Arial" w:cs="Arial"/>
          <w:sz w:val="22"/>
          <w:szCs w:val="22"/>
        </w:rPr>
        <w:t xml:space="preserve">. To do so, we created a new matrix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xml:space="preserve"> by duplicating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column-wise. Then, we define the first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columns as predictors for the transition to low contrast by masking a 1 second period around each transition to high contrast with zeros. This same procedure was repeated for the remaining columns in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instead masking out the transition to low contrast. Substituting this into</w:t>
      </w:r>
      <w:r>
        <w:rPr>
          <w:rFonts w:ascii="Arial" w:eastAsiaTheme="minorEastAsia" w:hAnsi="Arial" w:cs="Arial"/>
          <w:sz w:val="22"/>
          <w:szCs w:val="22"/>
        </w:rPr>
        <w:t xml:space="preserve"> equation 15</w:t>
      </w:r>
      <w:r w:rsidRPr="00471036">
        <w:rPr>
          <w:rFonts w:ascii="Arial" w:eastAsiaTheme="minorEastAsia" w:hAnsi="Arial" w:cs="Arial"/>
          <w:sz w:val="22"/>
          <w:szCs w:val="22"/>
        </w:rPr>
        <w:t>, we obtain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121E3C01" w14:textId="77777777" w:rsidTr="0069752A">
        <w:trPr>
          <w:trHeight w:val="404"/>
          <w:jc w:val="center"/>
        </w:trPr>
        <w:tc>
          <w:tcPr>
            <w:tcW w:w="350" w:type="pct"/>
            <w:vAlign w:val="center"/>
          </w:tcPr>
          <w:p w14:paraId="3BA2E3B1" w14:textId="77777777" w:rsidR="00090042" w:rsidRDefault="00090042" w:rsidP="0069752A">
            <w:pPr>
              <w:jc w:val="both"/>
              <w:rPr>
                <w:rFonts w:ascii="Arial" w:hAnsi="Arial" w:cs="Arial"/>
                <w:sz w:val="22"/>
                <w:szCs w:val="22"/>
              </w:rPr>
            </w:pPr>
          </w:p>
        </w:tc>
        <w:tc>
          <w:tcPr>
            <w:tcW w:w="4300" w:type="pct"/>
            <w:vAlign w:val="center"/>
          </w:tcPr>
          <w:p w14:paraId="7305BFFC" w14:textId="499F757E" w:rsidR="00090042" w:rsidRPr="00D67FE4" w:rsidRDefault="00090042" w:rsidP="0069752A">
            <w:pPr>
              <w:jc w:val="both"/>
              <w:rPr>
                <w:rFonts w:ascii="Arial" w:eastAsiaTheme="minorEastAsia" w:hAnsi="Arial" w:cs="Arial"/>
                <w:i/>
                <w:sz w:val="22"/>
                <w:szCs w:val="22"/>
              </w:rPr>
            </w:pPr>
            <m:oMathPara>
              <m:oMath>
                <m:r>
                  <w:rPr>
                    <w:rFonts w:ascii="Cambria Math" w:eastAsiaTheme="minorEastAsia" w:hAnsi="Cambria Math" w:cs="Arial"/>
                    <w:sz w:val="22"/>
                    <w:szCs w:val="22"/>
                  </w:rPr>
                  <m:t xml:space="preserve">ln </m:t>
                </m:r>
                <m:r>
                  <m:rPr>
                    <m:sty m:val="p"/>
                  </m:rPr>
                  <w:rPr>
                    <w:rFonts w:ascii="Cambria Math" w:eastAsiaTheme="minorEastAsia" w:hAnsi="Cambria Math" w:cs="Arial"/>
                    <w:sz w:val="22"/>
                    <w:szCs w:val="22"/>
                  </w:rPr>
                  <m:t>λ</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+x</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+x∘</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sup>
                </m:sSup>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sup>
                </m:sSup>
              </m:oMath>
            </m:oMathPara>
          </w:p>
        </w:tc>
        <w:tc>
          <w:tcPr>
            <w:tcW w:w="350" w:type="pct"/>
            <w:vAlign w:val="center"/>
          </w:tcPr>
          <w:p w14:paraId="3EA319B6"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CF0A085" w14:textId="77777777" w:rsidR="00090042" w:rsidRPr="00471036" w:rsidRDefault="00090042" w:rsidP="00090042">
      <w:pPr>
        <w:jc w:val="both"/>
        <w:rPr>
          <w:rFonts w:ascii="Arial" w:eastAsiaTheme="minorEastAsia" w:hAnsi="Arial" w:cs="Arial"/>
          <w:sz w:val="22"/>
          <w:szCs w:val="22"/>
        </w:rPr>
      </w:pPr>
    </w:p>
    <w:p w14:paraId="264AE3F6"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For the sake of clarity, note that in the expression above,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oMath>
      <w:r w:rsidRPr="00471036">
        <w:rPr>
          <w:rFonts w:ascii="Arial" w:eastAsiaTheme="minorEastAsia" w:hAnsi="Arial" w:cs="Arial"/>
          <w:sz w:val="22"/>
          <w:szCs w:val="22"/>
        </w:rPr>
        <w:t xml:space="preserve"> is a number, </w:t>
      </w:r>
      <m:oMath>
        <m:r>
          <w:rPr>
            <w:rFonts w:ascii="Cambria Math" w:eastAsiaTheme="minorEastAsia" w:hAnsi="Cambria Math" w:cs="Arial"/>
            <w:sz w:val="22"/>
            <w:szCs w:val="22"/>
          </w:rPr>
          <m:t>x</m:t>
        </m:r>
      </m:oMath>
      <w:r w:rsidRPr="00471036">
        <w:rPr>
          <w:rFonts w:ascii="Arial" w:eastAsiaTheme="minorEastAsia" w:hAnsi="Arial" w:cs="Arial"/>
          <w:sz w:val="22"/>
          <w:szCs w:val="22"/>
        </w:rPr>
        <w:t xml:space="preserve"> is a column vector of length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oMath>
      <w:r w:rsidRPr="00471036">
        <w:rPr>
          <w:rFonts w:ascii="Arial" w:eastAsiaTheme="minorEastAsia" w:hAnsi="Arial" w:cs="Arial"/>
          <w:sz w:val="22"/>
          <w:szCs w:val="22"/>
        </w:rPr>
        <w:t xml:space="preserve"> is a number,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xml:space="preserve"> is a </w:t>
      </w:r>
      <m:oMath>
        <m:r>
          <w:rPr>
            <w:rFonts w:ascii="Cambria Math" w:eastAsiaTheme="minorEastAsia" w:hAnsi="Cambria Math" w:cs="Arial"/>
            <w:sz w:val="22"/>
            <w:szCs w:val="22"/>
          </w:rPr>
          <m:t>T</m:t>
        </m:r>
      </m:oMath>
      <w:r w:rsidRPr="00471036">
        <w:rPr>
          <w:rFonts w:ascii="Arial" w:eastAsiaTheme="minorEastAsia" w:hAnsi="Arial" w:cs="Arial"/>
          <w:sz w:val="22"/>
          <w:szCs w:val="22"/>
        </w:rPr>
        <w:t>-by-</w:t>
      </w:r>
      <m:oMath>
        <m:r>
          <w:rPr>
            <w:rFonts w:ascii="Cambria Math" w:eastAsiaTheme="minorEastAsia" w:hAnsi="Cambria Math" w:cs="Arial"/>
            <w:sz w:val="22"/>
            <w:szCs w:val="22"/>
          </w:rPr>
          <m:t>2B</m:t>
        </m:r>
      </m:oMath>
      <w:r w:rsidRPr="00471036">
        <w:rPr>
          <w:rFonts w:ascii="Arial" w:eastAsiaTheme="minorEastAsia" w:hAnsi="Arial" w:cs="Arial"/>
          <w:sz w:val="22"/>
          <w:szCs w:val="22"/>
        </w:rPr>
        <w:t xml:space="preserve"> matrix,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oMath>
      <w:r w:rsidRPr="00471036">
        <w:rPr>
          <w:rFonts w:ascii="Arial" w:eastAsiaTheme="minorEastAsia" w:hAnsi="Arial" w:cs="Arial"/>
          <w:i/>
          <w:sz w:val="22"/>
          <w:szCs w:val="22"/>
        </w:rPr>
        <w:t xml:space="preserve"> </w:t>
      </w:r>
      <w:r w:rsidRPr="00471036">
        <w:rPr>
          <w:rFonts w:ascii="Arial" w:eastAsiaTheme="minorEastAsia" w:hAnsi="Arial" w:cs="Arial"/>
          <w:sz w:val="22"/>
          <w:szCs w:val="22"/>
        </w:rPr>
        <w:t xml:space="preserve">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471036">
        <w:rPr>
          <w:rFonts w:ascii="Arial" w:eastAsiaTheme="minorEastAsia" w:hAnsi="Arial" w:cs="Arial"/>
          <w:i/>
          <w:sz w:val="22"/>
          <w:szCs w:val="22"/>
        </w:rPr>
        <w:t xml:space="preserve"> </w:t>
      </w:r>
      <w:r w:rsidRPr="00471036">
        <w:rPr>
          <w:rFonts w:ascii="Arial" w:eastAsiaTheme="minorEastAsia" w:hAnsi="Arial" w:cs="Arial"/>
          <w:sz w:val="22"/>
          <w:szCs w:val="22"/>
        </w:rPr>
        <w:t xml:space="preserve">are column vectors of length </w:t>
      </w:r>
      <m:oMath>
        <m:r>
          <w:rPr>
            <w:rFonts w:ascii="Cambria Math" w:eastAsiaTheme="minorEastAsia" w:hAnsi="Cambria Math" w:cs="Arial"/>
            <w:sz w:val="22"/>
            <w:szCs w:val="22"/>
          </w:rPr>
          <m:t>2B</m:t>
        </m:r>
      </m:oMath>
      <w:r w:rsidRPr="00471036">
        <w:rPr>
          <w:rFonts w:ascii="Arial" w:eastAsiaTheme="minorEastAsia" w:hAnsi="Arial" w:cs="Arial"/>
          <w:sz w:val="22"/>
          <w:szCs w:val="22"/>
        </w:rPr>
        <w:t>.</w:t>
      </w:r>
    </w:p>
    <w:p w14:paraId="22181F73" w14:textId="77777777" w:rsidR="00090042" w:rsidRPr="00471036" w:rsidRDefault="00090042" w:rsidP="00090042">
      <w:pPr>
        <w:jc w:val="both"/>
        <w:rPr>
          <w:rFonts w:ascii="Arial" w:eastAsiaTheme="minorEastAsia" w:hAnsi="Arial" w:cs="Arial"/>
          <w:sz w:val="22"/>
          <w:szCs w:val="22"/>
        </w:rPr>
      </w:pPr>
    </w:p>
    <w:p w14:paraId="127B3268"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i/>
          <w:iCs/>
          <w:sz w:val="22"/>
          <w:szCs w:val="22"/>
        </w:rPr>
        <w:t xml:space="preserve">Defining </w:t>
      </w:r>
      <w:r>
        <w:rPr>
          <w:rFonts w:ascii="Arial" w:eastAsiaTheme="minorEastAsia" w:hAnsi="Arial" w:cs="Arial"/>
          <w:i/>
          <w:iCs/>
          <w:sz w:val="22"/>
          <w:szCs w:val="22"/>
        </w:rPr>
        <w:t>g</w:t>
      </w:r>
      <w:r w:rsidRPr="00471036">
        <w:rPr>
          <w:rFonts w:ascii="Arial" w:eastAsiaTheme="minorEastAsia" w:hAnsi="Arial" w:cs="Arial"/>
          <w:i/>
          <w:iCs/>
          <w:sz w:val="22"/>
          <w:szCs w:val="22"/>
        </w:rPr>
        <w:t>ain</w:t>
      </w:r>
    </w:p>
    <w:p w14:paraId="1B49790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We have outlined a forward model for simulating neural activity according to efficient coding of stimulus contrast, and described an inference model (a Poisson GLM) for estimating the influence of the stimulus, stimulus contrast, and their interaction. In this section, we describe how to use the fitted parameters to quantify the amount of gain control in the neuron.</w:t>
      </w:r>
    </w:p>
    <w:p w14:paraId="6CB4D2B0" w14:textId="2FB95592"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Conceptually, an increase or decrease in the gain of a system is analogous to more or less sensitivity to small changes in the stimulus, dependent what is modulating the gain (in our case, the recent history of the contrast). Based on this intuition, we focus on how the response of the neuron (as mode</w:t>
      </w:r>
      <w:del w:id="443" w:author="Microsoft Office User" w:date="2021-07-20T17:36:00Z">
        <w:r w:rsidRPr="00471036" w:rsidDel="004F675C">
          <w:rPr>
            <w:rFonts w:ascii="Arial" w:eastAsiaTheme="minorEastAsia" w:hAnsi="Arial" w:cs="Arial"/>
            <w:sz w:val="22"/>
            <w:szCs w:val="22"/>
          </w:rPr>
          <w:delText>l</w:delText>
        </w:r>
      </w:del>
      <w:r w:rsidRPr="00471036">
        <w:rPr>
          <w:rFonts w:ascii="Arial" w:eastAsiaTheme="minorEastAsia" w:hAnsi="Arial" w:cs="Arial"/>
          <w:sz w:val="22"/>
          <w:szCs w:val="22"/>
        </w:rPr>
        <w:t>led by a fitted GLM) is expected to change between conditions where the gain is expected to contribute (i</w:t>
      </w:r>
      <w:ins w:id="444" w:author="Microsoft Office User" w:date="2021-07-20T17:36:00Z">
        <w:r w:rsidR="004F675C">
          <w:rPr>
            <w:rFonts w:ascii="Arial" w:eastAsiaTheme="minorEastAsia" w:hAnsi="Arial" w:cs="Arial"/>
            <w:sz w:val="22"/>
            <w:szCs w:val="22"/>
          </w:rPr>
          <w:t>.</w:t>
        </w:r>
      </w:ins>
      <w:r w:rsidRPr="00471036">
        <w:rPr>
          <w:rFonts w:ascii="Arial" w:eastAsiaTheme="minorEastAsia" w:hAnsi="Arial" w:cs="Arial"/>
          <w:sz w:val="22"/>
          <w:szCs w:val="22"/>
        </w:rPr>
        <w:t>e. in the presence of gain control) and where it is not (</w:t>
      </w:r>
      <w:proofErr w:type="spellStart"/>
      <w:r w:rsidRPr="00471036">
        <w:rPr>
          <w:rFonts w:ascii="Arial" w:eastAsiaTheme="minorEastAsia" w:hAnsi="Arial" w:cs="Arial"/>
          <w:sz w:val="22"/>
          <w:szCs w:val="22"/>
        </w:rPr>
        <w:t>ie</w:t>
      </w:r>
      <w:proofErr w:type="spellEnd"/>
      <w:r w:rsidRPr="00471036">
        <w:rPr>
          <w:rFonts w:ascii="Arial" w:eastAsiaTheme="minorEastAsia" w:hAnsi="Arial" w:cs="Arial"/>
          <w:sz w:val="22"/>
          <w:szCs w:val="22"/>
        </w:rPr>
        <w:t>. in the absence of gain control, where gain is “neutral”).</w:t>
      </w:r>
    </w:p>
    <w:p w14:paraId="70039F46"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do this, we start by considering the gradient of the link function (the log rate)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with respect to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770BBFE1" w14:textId="77777777" w:rsidTr="0069752A">
        <w:trPr>
          <w:trHeight w:val="404"/>
          <w:jc w:val="center"/>
        </w:trPr>
        <w:tc>
          <w:tcPr>
            <w:tcW w:w="350" w:type="pct"/>
            <w:vAlign w:val="center"/>
          </w:tcPr>
          <w:p w14:paraId="56022BA7" w14:textId="77777777" w:rsidR="00090042" w:rsidRDefault="00090042" w:rsidP="0069752A">
            <w:pPr>
              <w:jc w:val="both"/>
              <w:rPr>
                <w:rFonts w:ascii="Arial" w:hAnsi="Arial" w:cs="Arial"/>
                <w:sz w:val="22"/>
                <w:szCs w:val="22"/>
              </w:rPr>
            </w:pPr>
          </w:p>
        </w:tc>
        <w:commentRangeStart w:id="445"/>
        <w:tc>
          <w:tcPr>
            <w:tcW w:w="4300" w:type="pct"/>
            <w:vAlign w:val="center"/>
          </w:tcPr>
          <w:p w14:paraId="2C517CD0" w14:textId="66A57C6A" w:rsidR="00090042" w:rsidRPr="00BF77FF" w:rsidRDefault="00523C06"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η</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3</m:t>
                        </m:r>
                      </m:sub>
                    </m:sSub>
                  </m:e>
                </m:d>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r>
                  <m:rPr>
                    <m:sty m:val="p"/>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e>
                    </m:d>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e>
                    </m:d>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3</m:t>
                        </m:r>
                      </m:sub>
                    </m:sSub>
                  </m:e>
                </m:d>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r>
                  <m:rPr>
                    <m:sty m:val="p"/>
                  </m:rPr>
                  <w:rPr>
                    <w:rFonts w:ascii="Cambria Math" w:eastAsiaTheme="minorEastAsia" w:hAnsi="Cambria Math" w:cs="Arial"/>
                    <w:sz w:val="22"/>
                    <w:szCs w:val="22"/>
                  </w:rPr>
                  <m:t>β</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w:commentRangeEnd w:id="445"/>
                <m:r>
                  <m:rPr>
                    <m:sty m:val="p"/>
                  </m:rPr>
                  <w:rPr>
                    <w:rStyle w:val="CommentReference"/>
                    <w:rFonts w:asciiTheme="minorHAnsi" w:eastAsiaTheme="minorHAnsi" w:hAnsiTheme="minorHAnsi" w:cstheme="minorBidi"/>
                  </w:rPr>
                  <w:commentReference w:id="445"/>
                </m:r>
              </m:oMath>
            </m:oMathPara>
          </w:p>
        </w:tc>
        <w:tc>
          <w:tcPr>
            <w:tcW w:w="350" w:type="pct"/>
            <w:vAlign w:val="center"/>
          </w:tcPr>
          <w:p w14:paraId="4D2DF48E"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8CD01D8" w14:textId="77777777" w:rsidR="00090042" w:rsidRPr="00471036" w:rsidRDefault="00090042" w:rsidP="00090042">
      <w:pPr>
        <w:jc w:val="both"/>
        <w:rPr>
          <w:rFonts w:ascii="Arial" w:eastAsiaTheme="minorEastAsia" w:hAnsi="Arial" w:cs="Arial"/>
          <w:sz w:val="22"/>
          <w:szCs w:val="22"/>
        </w:rPr>
      </w:pPr>
    </w:p>
    <w:p w14:paraId="0BCC6C8D"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We can immediately read </w:t>
      </w:r>
      <w:r>
        <w:rPr>
          <w:rFonts w:ascii="Arial" w:eastAsiaTheme="minorEastAsia" w:hAnsi="Arial" w:cs="Arial"/>
          <w:sz w:val="22"/>
          <w:szCs w:val="22"/>
        </w:rPr>
        <w:t xml:space="preserve">equation 17 </w:t>
      </w:r>
      <w:r w:rsidRPr="00471036">
        <w:rPr>
          <w:rFonts w:ascii="Arial" w:eastAsiaTheme="minorEastAsia" w:hAnsi="Arial" w:cs="Arial"/>
          <w:sz w:val="22"/>
          <w:szCs w:val="22"/>
        </w:rPr>
        <w:t xml:space="preserve">as “the STRF of the model is modulated by a factor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and define the gain based on this intuition, but we’ll take a slightly longer and more formal route to get at the same result.</w:t>
      </w:r>
    </w:p>
    <w:p w14:paraId="3C6D0FBA" w14:textId="62246042"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The gradient </w:t>
      </w:r>
      <m:oMath>
        <m:r>
          <m:rPr>
            <m:sty m:val="p"/>
          </m:rPr>
          <w:rPr>
            <w:rFonts w:ascii="Cambria Math" w:eastAsiaTheme="minorEastAsia" w:hAnsi="Cambria Math" w:cs="Arial"/>
            <w:sz w:val="22"/>
            <w:szCs w:val="22"/>
          </w:rPr>
          <m:t>η</m:t>
        </m:r>
      </m:oMath>
      <w:r w:rsidRPr="00471036">
        <w:rPr>
          <w:rFonts w:ascii="Arial" w:eastAsiaTheme="minorEastAsia" w:hAnsi="Arial" w:cs="Arial"/>
          <w:sz w:val="22"/>
          <w:szCs w:val="22"/>
        </w:rPr>
        <w:t xml:space="preserve"> is a vector with the same dimensionality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oMath>
      <w:r w:rsidRPr="00471036">
        <w:rPr>
          <w:rFonts w:ascii="Arial" w:eastAsiaTheme="minorEastAsia" w:hAnsi="Arial" w:cs="Arial"/>
          <w:sz w:val="22"/>
          <w:szCs w:val="22"/>
        </w:rPr>
        <w:t xml:space="preserve">, and it encapsulates all information about the sensitivity of the link function to small changes in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w:t>
      </w:r>
      <w:ins w:id="446" w:author="Microsoft Office User" w:date="2021-07-20T17:37:00Z">
        <w:r w:rsidR="004F675C">
          <w:rPr>
            <w:rFonts w:ascii="Arial" w:eastAsiaTheme="minorEastAsia" w:hAnsi="Arial" w:cs="Arial"/>
            <w:sz w:val="22"/>
            <w:szCs w:val="22"/>
          </w:rPr>
          <w:t>t</w:t>
        </w:r>
      </w:ins>
      <w:del w:id="447" w:author="Microsoft Office User" w:date="2021-07-20T17:37:00Z">
        <w:r w:rsidRPr="00471036" w:rsidDel="004F675C">
          <w:rPr>
            <w:rFonts w:ascii="Arial" w:eastAsiaTheme="minorEastAsia" w:hAnsi="Arial" w:cs="Arial"/>
            <w:sz w:val="22"/>
            <w:szCs w:val="22"/>
          </w:rPr>
          <w:delText>s</w:delText>
        </w:r>
      </w:del>
      <w:r w:rsidRPr="00471036">
        <w:rPr>
          <w:rFonts w:ascii="Arial" w:eastAsiaTheme="minorEastAsia" w:hAnsi="Arial" w:cs="Arial"/>
          <w:sz w:val="22"/>
          <w:szCs w:val="22"/>
        </w:rPr>
        <w:t xml:space="preserve"> a given time. Because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not a scalar (it has </w:t>
      </w:r>
      <m:oMath>
        <m:r>
          <w:rPr>
            <w:rFonts w:ascii="Cambria Math" w:eastAsiaTheme="minorEastAsia" w:hAnsi="Cambria Math" w:cs="Arial"/>
            <w:sz w:val="22"/>
            <w:szCs w:val="22"/>
          </w:rPr>
          <m:t>H</m:t>
        </m:r>
        <m:r>
          <m:rPr>
            <m:sty m:val="p"/>
          </m:rPr>
          <w:rPr>
            <w:rFonts w:ascii="Cambria Math" w:eastAsiaTheme="minorEastAsia" w:hAnsi="Cambria Math" w:cs="Arial"/>
            <w:sz w:val="22"/>
            <w:szCs w:val="22"/>
          </w:rPr>
          <m:t>⋅</m:t>
        </m:r>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components), these changes can happen along many dimensions, and the sensitivity can be different in different directions. We can define the gain based on the sensitivity to changes in a specific direction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(assum</w:t>
      </w:r>
      <w:proofErr w:type="spellStart"/>
      <w:ins w:id="448" w:author="Microsoft Office User" w:date="2021-07-20T17:37:00Z">
        <w:r w:rsidR="004F675C">
          <w:rPr>
            <w:rFonts w:ascii="Arial" w:eastAsiaTheme="minorEastAsia" w:hAnsi="Arial" w:cs="Arial"/>
            <w:sz w:val="22"/>
            <w:szCs w:val="22"/>
          </w:rPr>
          <w:t>ing</w:t>
        </w:r>
      </w:ins>
      <w:proofErr w:type="spellEnd"/>
      <w:del w:id="449" w:author="Microsoft Office User" w:date="2021-07-20T17:37:00Z">
        <w:r w:rsidRPr="00471036" w:rsidDel="004F675C">
          <w:rPr>
            <w:rFonts w:ascii="Arial" w:eastAsiaTheme="minorEastAsia" w:hAnsi="Arial" w:cs="Arial"/>
            <w:sz w:val="22"/>
            <w:szCs w:val="22"/>
          </w:rPr>
          <w:delText>e</w:delText>
        </w:r>
      </w:del>
      <w:r w:rsidRPr="00471036">
        <w:rPr>
          <w:rFonts w:ascii="Arial" w:eastAsiaTheme="minorEastAsia" w:hAnsi="Arial" w:cs="Arial"/>
          <w:sz w:val="22"/>
          <w:szCs w:val="22"/>
        </w:rPr>
        <w:t xml:space="preserve"> for concreteness that </w:t>
      </w:r>
      <m:oMath>
        <m:d>
          <m:dPr>
            <m:begChr m:val="|"/>
            <m:endChr m:val="|"/>
            <m:ctrlPr>
              <w:rPr>
                <w:rFonts w:ascii="Cambria Math" w:eastAsiaTheme="minorEastAsia" w:hAnsi="Cambria Math" w:cs="Arial"/>
                <w:i/>
                <w:sz w:val="22"/>
                <w:szCs w:val="22"/>
              </w:rPr>
            </m:ctrlPr>
          </m:dPr>
          <m:e>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v</m:t>
                </m:r>
              </m:e>
            </m:d>
          </m:e>
        </m:d>
        <m:r>
          <w:rPr>
            <w:rFonts w:ascii="Cambria Math" w:eastAsiaTheme="minorEastAsia" w:hAnsi="Cambria Math" w:cs="Arial"/>
            <w:sz w:val="22"/>
            <w:szCs w:val="22"/>
          </w:rPr>
          <m:t>=1</m:t>
        </m:r>
      </m:oMath>
      <w:r w:rsidRPr="00471036">
        <w:rPr>
          <w:rFonts w:ascii="Arial" w:eastAsiaTheme="minorEastAsia" w:hAnsi="Arial" w:cs="Arial"/>
          <w:sz w:val="22"/>
          <w:szCs w:val="22"/>
        </w:rPr>
        <w:t xml:space="preserve">, although this is not necessary for the derivation below). If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=r</m:t>
        </m:r>
        <m:r>
          <m:rPr>
            <m:sty m:val="p"/>
          </m:rPr>
          <w:rPr>
            <w:rFonts w:ascii="Cambria Math" w:eastAsiaTheme="minorEastAsia" w:hAnsi="Cambria Math" w:cs="Arial"/>
            <w:sz w:val="22"/>
            <w:szCs w:val="22"/>
          </w:rPr>
          <m:t>⋅</m:t>
        </m:r>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where </w:t>
      </w:r>
      <m:oMath>
        <m:r>
          <w:rPr>
            <w:rFonts w:ascii="Cambria Math" w:eastAsiaTheme="minorEastAsia" w:hAnsi="Cambria Math" w:cs="Arial"/>
            <w:sz w:val="22"/>
            <w:szCs w:val="22"/>
          </w:rPr>
          <m:t>r</m:t>
        </m:r>
      </m:oMath>
      <w:r w:rsidRPr="00471036">
        <w:rPr>
          <w:rFonts w:ascii="Arial" w:eastAsiaTheme="minorEastAsia" w:hAnsi="Arial" w:cs="Arial"/>
          <w:sz w:val="22"/>
          <w:szCs w:val="22"/>
        </w:rPr>
        <w:t xml:space="preserve"> is some scalar, then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8CC060A" w14:textId="77777777" w:rsidTr="0069752A">
        <w:trPr>
          <w:trHeight w:val="404"/>
          <w:jc w:val="center"/>
        </w:trPr>
        <w:tc>
          <w:tcPr>
            <w:tcW w:w="350" w:type="pct"/>
            <w:vAlign w:val="center"/>
          </w:tcPr>
          <w:p w14:paraId="3F011661" w14:textId="77777777" w:rsidR="00090042" w:rsidRDefault="00090042" w:rsidP="0069752A">
            <w:pPr>
              <w:jc w:val="both"/>
              <w:rPr>
                <w:rFonts w:ascii="Arial" w:hAnsi="Arial" w:cs="Arial"/>
                <w:sz w:val="22"/>
                <w:szCs w:val="22"/>
              </w:rPr>
            </w:pPr>
          </w:p>
        </w:tc>
        <w:tc>
          <w:tcPr>
            <w:tcW w:w="4300" w:type="pct"/>
            <w:vAlign w:val="center"/>
          </w:tcPr>
          <w:p w14:paraId="27C46FD7" w14:textId="77777777" w:rsidR="00090042" w:rsidRPr="00BF77FF" w:rsidRDefault="00523C06" w:rsidP="0069752A">
            <w:pPr>
              <w:jc w:val="both"/>
              <w:rPr>
                <w:rFonts w:ascii="Arial" w:eastAsiaTheme="minorEastAsia" w:hAnsi="Arial" w:cs="Arial"/>
                <w:sz w:val="22"/>
                <w:szCs w:val="22"/>
              </w:rPr>
            </w:pPr>
            <m:oMathPara>
              <m:oMath>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r>
                  <w:rPr>
                    <w:rFonts w:ascii="Cambria Math" w:eastAsiaTheme="minorEastAsia" w:hAnsi="Cambria Math" w:cs="Arial"/>
                    <w:sz w:val="22"/>
                    <w:szCs w:val="22"/>
                  </w:rPr>
                  <m:t>=</m:t>
                </m:r>
                <m:d>
                  <m:dPr>
                    <m:begChr m:val="⟨"/>
                    <m:endChr m:val="⟩"/>
                    <m:ctrlPr>
                      <w:rPr>
                        <w:rFonts w:ascii="Cambria Math" w:eastAsiaTheme="minorEastAsia" w:hAnsi="Cambria Math" w:cs="Arial"/>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η</m:t>
                        </m:r>
                      </m:e>
                      <m:sub>
                        <m:r>
                          <w:rPr>
                            <w:rFonts w:ascii="Cambria Math" w:eastAsiaTheme="minorEastAsia" w:hAnsi="Cambria Math" w:cs="Arial"/>
                            <w:sz w:val="22"/>
                            <w:szCs w:val="22"/>
                          </w:rPr>
                          <m:t>t</m:t>
                        </m:r>
                      </m:sub>
                    </m:sSub>
                    <m:r>
                      <w:rPr>
                        <w:rFonts w:ascii="Cambria Math" w:eastAsiaTheme="minorEastAsia" w:hAnsi="Cambria Math" w:cs="Arial"/>
                        <w:sz w:val="22"/>
                        <w:szCs w:val="22"/>
                      </w:rPr>
                      <m:t>,v</m:t>
                    </m:r>
                  </m:e>
                </m:d>
              </m:oMath>
            </m:oMathPara>
          </w:p>
        </w:tc>
        <w:tc>
          <w:tcPr>
            <w:tcW w:w="350" w:type="pct"/>
            <w:vAlign w:val="center"/>
          </w:tcPr>
          <w:p w14:paraId="36035476"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61078F1" w14:textId="77777777" w:rsidR="00090042" w:rsidRPr="00471036" w:rsidRDefault="00090042" w:rsidP="00090042">
      <w:pPr>
        <w:jc w:val="both"/>
        <w:rPr>
          <w:rFonts w:ascii="Arial" w:eastAsiaTheme="minorEastAsia" w:hAnsi="Arial" w:cs="Arial"/>
          <w:sz w:val="22"/>
          <w:szCs w:val="22"/>
        </w:rPr>
      </w:pPr>
    </w:p>
    <w:p w14:paraId="40FC57B8"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by definition of the gradient. We can then define the gain </w:t>
      </w:r>
      <m:oMath>
        <m:r>
          <w:rPr>
            <w:rFonts w:ascii="Cambria Math" w:eastAsiaTheme="minorEastAsia" w:hAnsi="Cambria Math" w:cs="Arial"/>
            <w:sz w:val="22"/>
            <w:szCs w:val="22"/>
          </w:rPr>
          <m:t>w</m:t>
        </m:r>
      </m:oMath>
      <w:r w:rsidRPr="00471036">
        <w:rPr>
          <w:rFonts w:ascii="Arial" w:eastAsiaTheme="minorEastAsia" w:hAnsi="Arial" w:cs="Arial"/>
          <w:sz w:val="22"/>
          <w:szCs w:val="22"/>
        </w:rPr>
        <w:t xml:space="preserve"> along direction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as the ratio between the sensitivity of the log rate to changes along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and the sensitivity one would have if the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was at some reference value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oMath>
      <w:r w:rsidRPr="00471036">
        <w:rPr>
          <w:rFonts w:ascii="Arial" w:eastAsiaTheme="minorEastAsia" w:hAnsi="Arial" w:cs="Arial"/>
          <w:sz w:val="22"/>
          <w:szCs w:val="22"/>
        </w:rPr>
        <w:t xml:space="preserve"> where we define </w:t>
      </w:r>
      <m:oMath>
        <m:r>
          <w:rPr>
            <w:rFonts w:ascii="Cambria Math" w:eastAsiaTheme="minorEastAsia" w:hAnsi="Cambria Math" w:cs="Arial"/>
            <w:sz w:val="22"/>
            <w:szCs w:val="22"/>
          </w:rPr>
          <m:t>w = 1</m:t>
        </m:r>
      </m:oMath>
      <w:r w:rsidRPr="00471036">
        <w:rPr>
          <w:rFonts w:ascii="Arial" w:eastAsiaTheme="minorEastAsia" w:hAnsi="Arial" w:cs="Arial"/>
          <w:sz w:val="22"/>
          <w:szCs w:val="22"/>
        </w:rPr>
        <w:t xml:space="preserve"> by construction. If we do so, we obtain</w:t>
      </w:r>
    </w:p>
    <w:p w14:paraId="2BBE0117"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9A5F519" w14:textId="77777777" w:rsidTr="0069752A">
        <w:trPr>
          <w:trHeight w:val="404"/>
          <w:jc w:val="center"/>
        </w:trPr>
        <w:tc>
          <w:tcPr>
            <w:tcW w:w="350" w:type="pct"/>
            <w:vAlign w:val="center"/>
          </w:tcPr>
          <w:p w14:paraId="333CA1A1" w14:textId="77777777" w:rsidR="00090042" w:rsidRDefault="00090042" w:rsidP="0069752A">
            <w:pPr>
              <w:jc w:val="both"/>
              <w:rPr>
                <w:rFonts w:ascii="Arial" w:hAnsi="Arial" w:cs="Arial"/>
                <w:sz w:val="22"/>
                <w:szCs w:val="22"/>
              </w:rPr>
            </w:pPr>
          </w:p>
        </w:tc>
        <w:tc>
          <w:tcPr>
            <w:tcW w:w="4300" w:type="pct"/>
            <w:vAlign w:val="center"/>
          </w:tcPr>
          <w:p w14:paraId="381161E6" w14:textId="77777777" w:rsidR="00090042" w:rsidRPr="00BF77FF" w:rsidRDefault="00523C06"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e>
                </m:d>
                <m:sSup>
                  <m:sSupPr>
                    <m:ctrlPr>
                      <w:rPr>
                        <w:rFonts w:ascii="Cambria Math" w:eastAsiaTheme="minorEastAsia" w:hAnsi="Cambria Math" w:cs="Arial"/>
                        <w:i/>
                        <w:sz w:val="22"/>
                        <w:szCs w:val="22"/>
                      </w:rPr>
                    </m:ctrlPr>
                  </m:sSupPr>
                  <m:e>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C=</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e>
                            </m:d>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e>
                    </m:d>
                  </m:e>
                  <m:sup>
                    <m:r>
                      <w:rPr>
                        <w:rFonts w:ascii="Cambria Math" w:eastAsiaTheme="minorEastAsia" w:hAnsi="Cambria Math" w:cs="Arial"/>
                        <w:sz w:val="22"/>
                        <w:szCs w:val="22"/>
                      </w:rPr>
                      <m:t>-1</m:t>
                    </m:r>
                  </m:sup>
                </m:sSup>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β</m:t>
                        </m:r>
                        <m:r>
                          <w:rPr>
                            <w:rFonts w:ascii="Cambria Math" w:eastAsiaTheme="minorEastAsia" w:hAnsi="Cambria Math" w:cs="Arial"/>
                            <w:sz w:val="22"/>
                            <w:szCs w:val="22"/>
                          </w:rPr>
                          <m:t>,v</m:t>
                        </m:r>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m:ctrlPr>
                      <w:rPr>
                        <w:rFonts w:ascii="Cambria Math" w:eastAsiaTheme="minorEastAsia" w:hAnsi="Cambria Math" w:cs="Arial"/>
                        <w:i/>
                        <w:sz w:val="22"/>
                        <w:szCs w:val="22"/>
                      </w:rPr>
                    </m:ctrlPr>
                  </m:num>
                  <m:den>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β</m:t>
                        </m:r>
                        <m:r>
                          <w:rPr>
                            <w:rFonts w:ascii="Cambria Math" w:eastAsiaTheme="minorEastAsia" w:hAnsi="Cambria Math" w:cs="Arial"/>
                            <w:sz w:val="22"/>
                            <w:szCs w:val="22"/>
                          </w:rPr>
                          <m:t>,v</m:t>
                        </m:r>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m:ctrlPr>
                      <w:rPr>
                        <w:rFonts w:ascii="Cambria Math" w:eastAsiaTheme="minorEastAsia" w:hAnsi="Cambria Math" w:cs="Arial"/>
                        <w:i/>
                        <w:sz w:val="22"/>
                        <w:szCs w:val="22"/>
                      </w:rPr>
                    </m:ctrlPr>
                  </m:den>
                </m:f>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den>
                </m:f>
              </m:oMath>
            </m:oMathPara>
          </w:p>
        </w:tc>
        <w:tc>
          <w:tcPr>
            <w:tcW w:w="350" w:type="pct"/>
            <w:vAlign w:val="center"/>
          </w:tcPr>
          <w:p w14:paraId="0DE5882E"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EB89640" w14:textId="77777777" w:rsidR="00090042" w:rsidRDefault="00090042" w:rsidP="00090042">
      <w:pPr>
        <w:jc w:val="both"/>
        <w:rPr>
          <w:rFonts w:ascii="Arial" w:eastAsiaTheme="minorEastAsia" w:hAnsi="Arial" w:cs="Arial"/>
          <w:sz w:val="22"/>
          <w:szCs w:val="22"/>
        </w:rPr>
      </w:pPr>
    </w:p>
    <w:p w14:paraId="7A68EABD"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lastRenderedPageBreak/>
        <w:t xml:space="preserve">Note that this definition does not depend on the initial choice of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or even on the specifics of the choice of basis functions used to define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In conclusion, by reasoning about the sensitivity of the response of the fitted GLM, we define a value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which captures the relationship between the true gain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and the stimulus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w:t>
      </w:r>
    </w:p>
    <w:p w14:paraId="26025E88" w14:textId="77777777" w:rsidR="00090042" w:rsidRPr="00471036" w:rsidRDefault="00090042" w:rsidP="00090042">
      <w:pPr>
        <w:jc w:val="both"/>
        <w:rPr>
          <w:rFonts w:ascii="Arial" w:eastAsiaTheme="minorEastAsia" w:hAnsi="Arial" w:cs="Arial"/>
          <w:sz w:val="22"/>
          <w:szCs w:val="22"/>
        </w:rPr>
      </w:pPr>
    </w:p>
    <w:p w14:paraId="43F14346" w14:textId="77777777" w:rsidR="00090042" w:rsidRPr="00471036" w:rsidRDefault="00090042" w:rsidP="00090042">
      <w:pPr>
        <w:jc w:val="both"/>
        <w:rPr>
          <w:rFonts w:ascii="Arial" w:eastAsiaTheme="minorEastAsia" w:hAnsi="Arial" w:cs="Arial"/>
          <w:i/>
          <w:iCs/>
          <w:sz w:val="22"/>
          <w:szCs w:val="22"/>
        </w:rPr>
      </w:pPr>
      <w:r w:rsidRPr="00471036">
        <w:rPr>
          <w:rFonts w:ascii="Arial" w:eastAsiaTheme="minorEastAsia" w:hAnsi="Arial" w:cs="Arial"/>
          <w:i/>
          <w:iCs/>
          <w:sz w:val="22"/>
          <w:szCs w:val="22"/>
        </w:rPr>
        <w:t>Simulations</w:t>
      </w:r>
    </w:p>
    <w:p w14:paraId="19AEB34B" w14:textId="49B5AF9B"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validate our inference model, we simulated neural activity according to the generative model defined in the </w:t>
      </w:r>
      <w:r w:rsidRPr="00471036">
        <w:rPr>
          <w:rFonts w:ascii="Arial" w:eastAsiaTheme="minorEastAsia" w:hAnsi="Arial" w:cs="Arial"/>
          <w:i/>
          <w:iCs/>
          <w:sz w:val="22"/>
          <w:szCs w:val="22"/>
        </w:rPr>
        <w:t xml:space="preserve">Forward Model </w:t>
      </w:r>
      <w:r w:rsidRPr="00471036">
        <w:rPr>
          <w:rFonts w:ascii="Arial" w:eastAsiaTheme="minorEastAsia" w:hAnsi="Arial" w:cs="Arial"/>
          <w:sz w:val="22"/>
          <w:szCs w:val="22"/>
        </w:rPr>
        <w:t>section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2a). We were interested in capturing several dimensions upon which the generative model could vary, namely, the amount of gain control in the simulated neurons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the dynamics of the gain function </w:t>
      </w:r>
      <m:oMath>
        <m:r>
          <w:rPr>
            <w:rFonts w:ascii="Cambria Math" w:eastAsiaTheme="minorEastAsia" w:hAnsi="Cambria Math" w:cs="Arial"/>
            <w:sz w:val="22"/>
            <w:szCs w:val="22"/>
          </w:rPr>
          <m:t>g</m:t>
        </m:r>
      </m:oMath>
      <w:r w:rsidRPr="00471036">
        <w:rPr>
          <w:rFonts w:ascii="Arial" w:eastAsiaTheme="minorEastAsia" w:hAnsi="Arial" w:cs="Arial"/>
          <w:sz w:val="22"/>
          <w:szCs w:val="22"/>
        </w:rPr>
        <w:t>.</w:t>
      </w:r>
    </w:p>
    <w:p w14:paraId="5E20F612" w14:textId="77777777" w:rsidR="00090042" w:rsidRPr="00471036" w:rsidRDefault="00090042" w:rsidP="00090042">
      <w:pPr>
        <w:ind w:firstLine="720"/>
        <w:jc w:val="both"/>
        <w:rPr>
          <w:rFonts w:ascii="Arial" w:eastAsiaTheme="minorEastAsia" w:hAnsi="Arial" w:cs="Arial"/>
          <w:sz w:val="22"/>
          <w:szCs w:val="22"/>
        </w:rPr>
      </w:pPr>
      <w:r w:rsidRPr="00471036">
        <w:rPr>
          <w:rFonts w:ascii="Arial" w:eastAsiaTheme="minorEastAsia" w:hAnsi="Arial" w:cs="Arial"/>
          <w:sz w:val="22"/>
          <w:szCs w:val="22"/>
        </w:rPr>
        <w:t xml:space="preserve">To parametrically control the evolution of gain over time, we simulated different temporal trajectories of gain control, by modifying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e>
        </m:d>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6B7799D" w14:textId="77777777" w:rsidTr="0069752A">
        <w:trPr>
          <w:trHeight w:val="404"/>
          <w:jc w:val="center"/>
        </w:trPr>
        <w:tc>
          <w:tcPr>
            <w:tcW w:w="350" w:type="pct"/>
            <w:vAlign w:val="center"/>
          </w:tcPr>
          <w:p w14:paraId="318D08BA" w14:textId="77777777" w:rsidR="00090042" w:rsidRDefault="00090042" w:rsidP="0069752A">
            <w:pPr>
              <w:jc w:val="both"/>
              <w:rPr>
                <w:rFonts w:ascii="Arial" w:hAnsi="Arial" w:cs="Arial"/>
                <w:sz w:val="22"/>
                <w:szCs w:val="22"/>
              </w:rPr>
            </w:pPr>
          </w:p>
        </w:tc>
        <w:tc>
          <w:tcPr>
            <w:tcW w:w="4300" w:type="pct"/>
            <w:vAlign w:val="center"/>
          </w:tcPr>
          <w:p w14:paraId="0A948889" w14:textId="3ED3B32F"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g</m:t>
                </m:r>
                <m:sSub>
                  <m:sSubPr>
                    <m:ctrlPr>
                      <w:rPr>
                        <w:rFonts w:ascii="Cambria Math" w:eastAsiaTheme="minorEastAsia" w:hAnsi="Cambria Math" w:cs="Arial"/>
                        <w:i/>
                        <w:sz w:val="22"/>
                        <w:szCs w:val="22"/>
                      </w:rPr>
                    </m:ctrlPr>
                  </m:sSubPr>
                  <m:e>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e>
                          <m:sub>
                            <m:r>
                              <w:rPr>
                                <w:rFonts w:ascii="Cambria Math" w:eastAsiaTheme="minorEastAsia" w:hAnsi="Cambria Math" w:cs="Arial"/>
                                <w:sz w:val="22"/>
                                <w:szCs w:val="22"/>
                              </w:rPr>
                              <m:t>c</m:t>
                            </m:r>
                          </m:sub>
                        </m:sSub>
                      </m:e>
                    </m:d>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g(σ</m:t>
                    </m:r>
                  </m:e>
                  <m:sub>
                    <m:r>
                      <w:rPr>
                        <w:rFonts w:ascii="Cambria Math" w:eastAsiaTheme="minorEastAsia" w:hAnsi="Cambria Math" w:cs="Arial"/>
                        <w:sz w:val="22"/>
                        <w:szCs w:val="22"/>
                      </w:rPr>
                      <m:t>c-1</m:t>
                    </m:r>
                  </m:sub>
                </m:sSub>
                <m:r>
                  <w:rPr>
                    <w:rFonts w:ascii="Cambria Math" w:eastAsiaTheme="minorEastAsia" w:hAnsi="Cambria Math" w:cs="Arial"/>
                    <w:sz w:val="22"/>
                    <w:szCs w:val="22"/>
                  </w:rPr>
                  <m:t xml:space="preserve">)+ </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g(σ</m:t>
                        </m:r>
                      </m:e>
                      <m:sub>
                        <m:r>
                          <w:rPr>
                            <w:rFonts w:ascii="Cambria Math" w:eastAsiaTheme="minorEastAsia" w:hAnsi="Cambria Math" w:cs="Arial"/>
                            <w:sz w:val="22"/>
                            <w:szCs w:val="22"/>
                          </w:rPr>
                          <m:t>c</m:t>
                        </m:r>
                      </m:sub>
                    </m:sSub>
                    <m:r>
                      <w:rPr>
                        <w:rFonts w:ascii="Cambria Math" w:eastAsiaTheme="minorEastAsia" w:hAnsi="Cambria Math" w:cs="Arial"/>
                        <w:sz w:val="22"/>
                        <w:szCs w:val="22"/>
                      </w:rPr>
                      <m:t xml:space="preserve">)-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g(σ</m:t>
                        </m:r>
                      </m:e>
                      <m:sub>
                        <m:r>
                          <w:rPr>
                            <w:rFonts w:ascii="Cambria Math" w:eastAsiaTheme="minorEastAsia" w:hAnsi="Cambria Math" w:cs="Arial"/>
                            <w:sz w:val="22"/>
                            <w:szCs w:val="22"/>
                          </w:rPr>
                          <m:t>c-1</m:t>
                        </m:r>
                      </m:sub>
                    </m:sSub>
                    <m:r>
                      <w:rPr>
                        <w:rFonts w:ascii="Cambria Math" w:eastAsiaTheme="minorEastAsia" w:hAnsi="Cambria Math" w:cs="Arial"/>
                        <w:sz w:val="22"/>
                        <w:szCs w:val="22"/>
                      </w:rPr>
                      <m:t>)</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e>
                      <m:sub>
                        <m:r>
                          <w:rPr>
                            <w:rFonts w:ascii="Cambria Math" w:eastAsiaTheme="minorEastAsia" w:hAnsi="Cambria Math" w:cs="Arial"/>
                            <w:sz w:val="22"/>
                            <w:szCs w:val="22"/>
                          </w:rPr>
                          <m:t>c</m:t>
                        </m:r>
                      </m:sub>
                    </m:sSub>
                    <m:r>
                      <w:rPr>
                        <w:rFonts w:ascii="Cambria Math" w:eastAsiaTheme="minorEastAsia" w:hAnsi="Cambria Math" w:cs="Arial"/>
                        <w:sz w:val="22"/>
                        <w:szCs w:val="22"/>
                      </w:rPr>
                      <m:t>,t</m:t>
                    </m:r>
                  </m:e>
                </m:d>
              </m:oMath>
            </m:oMathPara>
          </w:p>
        </w:tc>
        <w:tc>
          <w:tcPr>
            <w:tcW w:w="350" w:type="pct"/>
            <w:vAlign w:val="center"/>
          </w:tcPr>
          <w:p w14:paraId="7F46B5C0"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20</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7C16768" w14:textId="77777777" w:rsidR="00090042" w:rsidRPr="00471036" w:rsidRDefault="00090042" w:rsidP="00090042">
      <w:pPr>
        <w:jc w:val="both"/>
        <w:rPr>
          <w:rFonts w:ascii="Arial" w:eastAsiaTheme="minorEastAsia" w:hAnsi="Arial" w:cs="Arial"/>
          <w:sz w:val="22"/>
          <w:szCs w:val="22"/>
        </w:rPr>
      </w:pPr>
    </w:p>
    <w:p w14:paraId="31A8E5C9"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the gain </w:t>
      </w:r>
      <w:r w:rsidRPr="00471036">
        <w:rPr>
          <w:rFonts w:ascii="Arial" w:eastAsiaTheme="minorEastAsia" w:hAnsi="Arial" w:cs="Arial"/>
          <w:sz w:val="22"/>
          <w:szCs w:val="22"/>
          <w:vertAlign w:val="subscript"/>
        </w:rPr>
        <w:softHyphen/>
      </w:r>
      <w:r w:rsidRPr="00471036">
        <w:rPr>
          <w:rFonts w:ascii="Arial" w:eastAsiaTheme="minorEastAsia" w:hAnsi="Arial" w:cs="Arial"/>
          <w:sz w:val="22"/>
          <w:szCs w:val="22"/>
          <w:vertAlign w:val="subscript"/>
        </w:rPr>
        <w:softHyphen/>
      </w:r>
      <m:oMath>
        <m:r>
          <w:rPr>
            <w:rFonts w:ascii="Cambria Math" w:eastAsiaTheme="minorEastAsia" w:hAnsi="Cambria Math" w:cs="Arial"/>
            <w:sz w:val="22"/>
            <w:szCs w:val="22"/>
            <w:vertAlign w:val="subscript"/>
          </w:rPr>
          <m:t>g</m:t>
        </m:r>
      </m:oMath>
      <w:r w:rsidRPr="00471036">
        <w:rPr>
          <w:rFonts w:ascii="Arial" w:eastAsiaTheme="minorEastAsia" w:hAnsi="Arial" w:cs="Arial"/>
          <w:sz w:val="22"/>
          <w:szCs w:val="22"/>
        </w:rPr>
        <w:t xml:space="preserve"> after a switch to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transitions from the gain in the previous contrast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c-1</m:t>
                </m:r>
              </m:sub>
            </m:sSub>
          </m:e>
        </m:d>
      </m:oMath>
      <w:r w:rsidRPr="00471036">
        <w:rPr>
          <w:rFonts w:ascii="Arial" w:eastAsiaTheme="minorEastAsia" w:hAnsi="Arial" w:cs="Arial"/>
          <w:sz w:val="22"/>
          <w:szCs w:val="22"/>
        </w:rPr>
        <w:t xml:space="preserve"> to the gain in the current contrast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m:t>
                </m:r>
              </m:sub>
            </m:sSub>
          </m:e>
        </m:d>
      </m:oMath>
      <w:r w:rsidRPr="00471036">
        <w:rPr>
          <w:rFonts w:ascii="Arial" w:eastAsiaTheme="minorEastAsia" w:hAnsi="Arial" w:cs="Arial"/>
          <w:sz w:val="22"/>
          <w:szCs w:val="22"/>
        </w:rPr>
        <w:t xml:space="preserve"> according to an exponential function with time constant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Note that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could vary between the two contrasts to simulate asymmetric dynamics.</w:t>
      </w:r>
    </w:p>
    <w:p w14:paraId="3784242A" w14:textId="6459ED09"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For each neuron, we first generated a STRF and linear drive according to </w:t>
      </w:r>
      <w:r w:rsidRPr="00D67FE4">
        <w:rPr>
          <w:rFonts w:ascii="Arial" w:eastAsiaTheme="minorEastAsia" w:hAnsi="Arial" w:cs="Arial"/>
          <w:sz w:val="22"/>
          <w:szCs w:val="22"/>
        </w:rPr>
        <w:t>equation 1</w:t>
      </w:r>
      <w:r>
        <w:rPr>
          <w:rFonts w:ascii="Arial" w:eastAsiaTheme="minorEastAsia" w:hAnsi="Arial" w:cs="Arial"/>
          <w:b/>
          <w:bCs/>
          <w:sz w:val="22"/>
          <w:szCs w:val="22"/>
        </w:rPr>
        <w:t xml:space="preserve"> </w:t>
      </w:r>
      <w:r w:rsidRPr="00471036">
        <w:rPr>
          <w:rFonts w:ascii="Arial" w:eastAsiaTheme="minorEastAsia" w:hAnsi="Arial" w:cs="Arial"/>
          <w:sz w:val="22"/>
          <w:szCs w:val="22"/>
        </w:rPr>
        <w:t>(</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2b,d). For different sets of simulated neurons, we parametrically varied the amount of gain control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between -1 and 1, and varied the gain time courses to simulate three types of gain adaptation dynamics: 1) Slow transitions to low contrast with fast transitions to high contrast, 2) Fast, symmetric transitions to each contrast, 3) Fast transitions to low contrast and slow transitions to high contrast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2f). </w:t>
      </w:r>
    </w:p>
    <w:p w14:paraId="636C386C" w14:textId="288DA8FB" w:rsidR="00090042" w:rsidRPr="00471036" w:rsidRDefault="00090042" w:rsidP="00090042">
      <w:pPr>
        <w:ind w:firstLine="720"/>
        <w:jc w:val="both"/>
        <w:rPr>
          <w:rFonts w:ascii="Arial" w:eastAsiaTheme="minorEastAsia" w:hAnsi="Arial" w:cs="Arial"/>
          <w:sz w:val="22"/>
          <w:szCs w:val="22"/>
        </w:rPr>
      </w:pPr>
      <w:r w:rsidRPr="00471036">
        <w:rPr>
          <w:rFonts w:ascii="Arial" w:eastAsiaTheme="minorEastAsia" w:hAnsi="Arial" w:cs="Arial"/>
          <w:sz w:val="22"/>
          <w:szCs w:val="22"/>
        </w:rPr>
        <w:t xml:space="preserve">We simulated 100 neurons for each combination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with other simulation parameters held constant (</w:t>
      </w:r>
      <w:r>
        <w:rPr>
          <w:rFonts w:ascii="Arial" w:hAnsi="Arial" w:cs="Arial"/>
          <w:noProof/>
          <w:sz w:val="22"/>
          <w:szCs w:val="22"/>
        </w:rPr>
        <w:t>Supplementary</w:t>
      </w:r>
      <w:r>
        <w:rPr>
          <w:rFonts w:ascii="Arial" w:hAnsi="Arial" w:cs="Arial"/>
          <w:b/>
          <w:bCs/>
          <w:noProof/>
          <w:sz w:val="20"/>
          <w:szCs w:val="20"/>
        </w:rPr>
        <w:t xml:space="preserve"> </w:t>
      </w:r>
      <w:r w:rsidRPr="00471036">
        <w:rPr>
          <w:rFonts w:ascii="Arial" w:eastAsiaTheme="minorEastAsia" w:hAnsi="Arial" w:cs="Arial"/>
          <w:sz w:val="22"/>
          <w:szCs w:val="22"/>
        </w:rPr>
        <w:t xml:space="preserve">Table 3).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 2e plots the average firing rates and overlaid model fits for three sets of simulations with optimal gain control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 xml:space="preserve">) while varying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xml:space="preserve">. Importantly, the model flexibly captured the gain dynamics in the three simulated adaptation </w:t>
      </w:r>
      <w:del w:id="450" w:author="Microsoft Office User" w:date="2021-07-20T17:39:00Z">
        <w:r w:rsidRPr="00471036" w:rsidDel="004F675C">
          <w:rPr>
            <w:rFonts w:ascii="Arial" w:eastAsiaTheme="minorEastAsia" w:hAnsi="Arial" w:cs="Arial"/>
            <w:sz w:val="22"/>
            <w:szCs w:val="22"/>
          </w:rPr>
          <w:delText xml:space="preserve">time course </w:delText>
        </w:r>
      </w:del>
      <w:r w:rsidRPr="00471036">
        <w:rPr>
          <w:rFonts w:ascii="Arial" w:eastAsiaTheme="minorEastAsia" w:hAnsi="Arial" w:cs="Arial"/>
          <w:sz w:val="22"/>
          <w:szCs w:val="22"/>
        </w:rPr>
        <w:t xml:space="preserve">conditions, with the gain estimate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following the true gain trajectory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2f). For additional values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the model accurately predicted the firing rates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 2g) and gain trajectories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2h). We observed that some combinations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xml:space="preserve"> elicited large firing rate transients, particularly in the cases where simulated gain slowly adapted after a switch to high contrast (bottom panels in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w:t>
      </w:r>
      <w:r>
        <w:rPr>
          <w:rFonts w:ascii="Arial" w:eastAsiaTheme="minorEastAsia" w:hAnsi="Arial" w:cs="Arial"/>
          <w:sz w:val="22"/>
          <w:szCs w:val="22"/>
        </w:rPr>
        <w:t xml:space="preserve"> 2</w:t>
      </w:r>
      <w:r w:rsidRPr="00471036">
        <w:rPr>
          <w:rFonts w:ascii="Arial" w:eastAsiaTheme="minorEastAsia" w:hAnsi="Arial" w:cs="Arial"/>
          <w:sz w:val="22"/>
          <w:szCs w:val="22"/>
        </w:rPr>
        <w:t>e,</w:t>
      </w:r>
      <w:r>
        <w:rPr>
          <w:rFonts w:ascii="Arial" w:eastAsiaTheme="minorEastAsia" w:hAnsi="Arial" w:cs="Arial"/>
          <w:sz w:val="22"/>
          <w:szCs w:val="22"/>
        </w:rPr>
        <w:t xml:space="preserve"> </w:t>
      </w:r>
      <w:r w:rsidRPr="00471036">
        <w:rPr>
          <w:rFonts w:ascii="Arial" w:eastAsiaTheme="minorEastAsia" w:hAnsi="Arial" w:cs="Arial"/>
          <w:sz w:val="22"/>
          <w:szCs w:val="22"/>
        </w:rPr>
        <w:t>f,</w:t>
      </w:r>
      <w:r>
        <w:rPr>
          <w:rFonts w:ascii="Arial" w:eastAsiaTheme="minorEastAsia" w:hAnsi="Arial" w:cs="Arial"/>
          <w:sz w:val="22"/>
          <w:szCs w:val="22"/>
        </w:rPr>
        <w:t xml:space="preserve"> </w:t>
      </w:r>
      <w:r w:rsidRPr="00471036">
        <w:rPr>
          <w:rFonts w:ascii="Arial" w:eastAsiaTheme="minorEastAsia" w:hAnsi="Arial" w:cs="Arial"/>
          <w:sz w:val="22"/>
          <w:szCs w:val="22"/>
        </w:rPr>
        <w:t>g,</w:t>
      </w:r>
      <w:r>
        <w:rPr>
          <w:rFonts w:ascii="Arial" w:eastAsiaTheme="minorEastAsia" w:hAnsi="Arial" w:cs="Arial"/>
          <w:sz w:val="22"/>
          <w:szCs w:val="22"/>
        </w:rPr>
        <w:t xml:space="preserve"> </w:t>
      </w:r>
      <w:r w:rsidRPr="00471036">
        <w:rPr>
          <w:rFonts w:ascii="Arial" w:eastAsiaTheme="minorEastAsia" w:hAnsi="Arial" w:cs="Arial"/>
          <w:sz w:val="22"/>
          <w:szCs w:val="22"/>
        </w:rPr>
        <w:t xml:space="preserve">h). This behavior is expected, as gain remains relatively high for a longer period after the switch, causing large fluctuations in firing rate as the stimulus drive during high contrast is increased. These large firing rate transients seemed to reduce the accuracy of gain estimate </w:t>
      </w:r>
      <m:oMath>
        <m:r>
          <w:rPr>
            <w:rFonts w:ascii="Cambria Math" w:eastAsiaTheme="minorEastAsia" w:hAnsi="Cambria Math" w:cs="Arial"/>
            <w:sz w:val="22"/>
            <w:szCs w:val="22"/>
          </w:rPr>
          <m:t>w</m:t>
        </m:r>
      </m:oMath>
      <w:r w:rsidRPr="00471036">
        <w:rPr>
          <w:rFonts w:ascii="Arial" w:eastAsiaTheme="minorEastAsia" w:hAnsi="Arial" w:cs="Arial"/>
          <w:sz w:val="22"/>
          <w:szCs w:val="22"/>
        </w:rPr>
        <w:t>, but we observed that the predicted time courses still captured the overall asymmetries present in the underlying model.</w:t>
      </w:r>
    </w:p>
    <w:p w14:paraId="49BD66EB"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During our behavioral recordings, we used a limited number of background noise scenes (n = 5) to reduce the overall size of the stimulus set. However, it became clear that our model required a larger sample of stimulus space to accurately estimate gain. To demonstrate this, we plotted the simulation results when neurons were exposed to 100 unique noise scenes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 2i) compared to simulations where neurons were only exposed to 5 unique noise scenes, as in our behavioral recordings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2j). We observed that with 100 scenes, estimates of </w:t>
      </w:r>
      <m:oMath>
        <m:r>
          <w:rPr>
            <w:rFonts w:ascii="Cambria Math" w:eastAsiaTheme="minorEastAsia" w:hAnsi="Cambria Math" w:cs="Arial"/>
            <w:sz w:val="22"/>
            <w:szCs w:val="22"/>
          </w:rPr>
          <m:t>w</m:t>
        </m:r>
      </m:oMath>
      <w:r w:rsidRPr="00471036">
        <w:rPr>
          <w:rFonts w:ascii="Arial" w:eastAsiaTheme="minorEastAsia" w:hAnsi="Arial" w:cs="Arial"/>
          <w:sz w:val="22"/>
          <w:szCs w:val="22"/>
        </w:rPr>
        <w:t xml:space="preserve"> were very close to the true gain values, but were consistently underestimated in the case of 5 noise scenes, even in the case of perfect gain control. As such, when analyzing our behavioral recordings, we used a standard linear-nonlinear model to estimate neural gain (Figure 5), as we previously found that gain estimates from the GLM were highly correlated with gain estimated from the LN model (Figure 2i).</w:t>
      </w:r>
    </w:p>
    <w:p w14:paraId="02221D7E" w14:textId="77777777" w:rsidR="00090042" w:rsidRDefault="00090042" w:rsidP="00090042">
      <w:pPr>
        <w:rPr>
          <w:rFonts w:ascii="Arial" w:eastAsiaTheme="minorEastAsia" w:hAnsi="Arial" w:cs="Arial"/>
          <w:sz w:val="22"/>
          <w:szCs w:val="22"/>
        </w:rPr>
      </w:pPr>
      <w:r>
        <w:rPr>
          <w:rFonts w:ascii="Arial" w:eastAsiaTheme="minorEastAsia" w:hAnsi="Arial" w:cs="Arial"/>
          <w:sz w:val="22"/>
          <w:szCs w:val="22"/>
        </w:rPr>
        <w:br w:type="page"/>
      </w:r>
    </w:p>
    <w:p w14:paraId="71D20F43" w14:textId="77777777" w:rsidR="00090042" w:rsidRPr="002C0B65" w:rsidRDefault="00090042" w:rsidP="00090042">
      <w:pPr>
        <w:jc w:val="both"/>
        <w:rPr>
          <w:rFonts w:ascii="Arial" w:eastAsiaTheme="minorEastAsia" w:hAnsi="Arial" w:cs="Arial"/>
          <w:sz w:val="22"/>
          <w:szCs w:val="22"/>
        </w:rPr>
      </w:pPr>
      <w:r>
        <w:rPr>
          <w:rFonts w:ascii="Arial" w:eastAsiaTheme="minorEastAsia" w:hAnsi="Arial" w:cs="Arial"/>
          <w:b/>
          <w:bCs/>
          <w:sz w:val="22"/>
          <w:szCs w:val="22"/>
        </w:rPr>
        <w:lastRenderedPageBreak/>
        <w:t xml:space="preserve">Supplementary Table 1: </w:t>
      </w:r>
      <w:r>
        <w:rPr>
          <w:rFonts w:ascii="Arial" w:eastAsiaTheme="minorEastAsia" w:hAnsi="Arial" w:cs="Arial"/>
          <w:sz w:val="22"/>
          <w:szCs w:val="22"/>
        </w:rPr>
        <w:t>Statistical Comparisons.</w:t>
      </w:r>
    </w:p>
    <w:p w14:paraId="22A068CB" w14:textId="77777777" w:rsidR="00090042" w:rsidRDefault="00090042" w:rsidP="00090042">
      <w:pPr>
        <w:jc w:val="both"/>
        <w:rPr>
          <w:rFonts w:ascii="Arial" w:hAnsi="Arial" w:cs="Arial"/>
          <w:sz w:val="22"/>
          <w:szCs w:val="22"/>
        </w:rPr>
      </w:pPr>
    </w:p>
    <w:tbl>
      <w:tblPr>
        <w:tblpPr w:leftFromText="180" w:rightFromText="180" w:vertAnchor="text" w:tblpXSpec="center" w:tblpY="1"/>
        <w:tblOverlap w:val="never"/>
        <w:tblW w:w="11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5"/>
        <w:gridCol w:w="810"/>
        <w:gridCol w:w="1170"/>
        <w:gridCol w:w="1170"/>
        <w:gridCol w:w="900"/>
        <w:gridCol w:w="1260"/>
        <w:gridCol w:w="1620"/>
        <w:gridCol w:w="1170"/>
        <w:gridCol w:w="990"/>
      </w:tblGrid>
      <w:tr w:rsidR="00090042" w:rsidRPr="00F51242" w14:paraId="19D8F364" w14:textId="77777777" w:rsidTr="0069752A">
        <w:trPr>
          <w:trHeight w:val="262"/>
          <w:jc w:val="center"/>
        </w:trPr>
        <w:tc>
          <w:tcPr>
            <w:tcW w:w="2425" w:type="dxa"/>
            <w:vAlign w:val="center"/>
          </w:tcPr>
          <w:p w14:paraId="7EE0EA11" w14:textId="77777777" w:rsidR="00090042" w:rsidRPr="00090042" w:rsidRDefault="00090042" w:rsidP="0069752A">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Comparison</w:t>
            </w:r>
          </w:p>
        </w:tc>
        <w:tc>
          <w:tcPr>
            <w:tcW w:w="810" w:type="dxa"/>
            <w:vAlign w:val="center"/>
          </w:tcPr>
          <w:p w14:paraId="15808278" w14:textId="77777777" w:rsidR="00090042" w:rsidRPr="00090042" w:rsidRDefault="00090042" w:rsidP="0069752A">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Figure</w:t>
            </w:r>
          </w:p>
        </w:tc>
        <w:tc>
          <w:tcPr>
            <w:tcW w:w="1170" w:type="dxa"/>
            <w:vAlign w:val="center"/>
          </w:tcPr>
          <w:p w14:paraId="7E19E578" w14:textId="77777777" w:rsidR="00090042" w:rsidRPr="00090042" w:rsidRDefault="00090042" w:rsidP="0069752A">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Center</w:t>
            </w:r>
          </w:p>
        </w:tc>
        <w:tc>
          <w:tcPr>
            <w:tcW w:w="1170" w:type="dxa"/>
            <w:vAlign w:val="center"/>
          </w:tcPr>
          <w:p w14:paraId="42852F6B" w14:textId="77777777" w:rsidR="00090042" w:rsidRPr="00090042" w:rsidRDefault="00090042" w:rsidP="0069752A">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Spread</w:t>
            </w:r>
          </w:p>
        </w:tc>
        <w:tc>
          <w:tcPr>
            <w:tcW w:w="900" w:type="dxa"/>
            <w:vAlign w:val="center"/>
          </w:tcPr>
          <w:p w14:paraId="0A78FB69" w14:textId="77777777" w:rsidR="00090042" w:rsidRPr="00090042" w:rsidRDefault="00090042" w:rsidP="0069752A">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N</w:t>
            </w:r>
          </w:p>
        </w:tc>
        <w:tc>
          <w:tcPr>
            <w:tcW w:w="1260" w:type="dxa"/>
            <w:vAlign w:val="center"/>
          </w:tcPr>
          <w:p w14:paraId="5E518EF5" w14:textId="77777777" w:rsidR="00090042" w:rsidRPr="00090042" w:rsidRDefault="00090042" w:rsidP="0069752A">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Test</w:t>
            </w:r>
          </w:p>
        </w:tc>
        <w:tc>
          <w:tcPr>
            <w:tcW w:w="1620" w:type="dxa"/>
            <w:vAlign w:val="center"/>
          </w:tcPr>
          <w:p w14:paraId="79E64676" w14:textId="77777777" w:rsidR="00090042" w:rsidRPr="00090042" w:rsidRDefault="00090042" w:rsidP="0069752A">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Statistic</w:t>
            </w:r>
          </w:p>
        </w:tc>
        <w:tc>
          <w:tcPr>
            <w:tcW w:w="1170" w:type="dxa"/>
            <w:vAlign w:val="center"/>
          </w:tcPr>
          <w:p w14:paraId="122A0791" w14:textId="77777777" w:rsidR="00090042" w:rsidRPr="00090042" w:rsidRDefault="00090042" w:rsidP="0069752A">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Effect Size</w:t>
            </w:r>
          </w:p>
        </w:tc>
        <w:tc>
          <w:tcPr>
            <w:tcW w:w="990" w:type="dxa"/>
            <w:vAlign w:val="center"/>
          </w:tcPr>
          <w:p w14:paraId="71711253" w14:textId="77777777" w:rsidR="00090042" w:rsidRPr="00090042" w:rsidRDefault="00090042" w:rsidP="0069752A">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p-value</w:t>
            </w:r>
          </w:p>
        </w:tc>
      </w:tr>
      <w:tr w:rsidR="00090042" w:rsidRPr="00F51242" w14:paraId="0DFB800C" w14:textId="77777777" w:rsidTr="0069752A">
        <w:trPr>
          <w:trHeight w:val="454"/>
          <w:jc w:val="center"/>
        </w:trPr>
        <w:tc>
          <w:tcPr>
            <w:tcW w:w="2425" w:type="dxa"/>
            <w:vAlign w:val="center"/>
          </w:tcPr>
          <w:p w14:paraId="32FDF2E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Behavior percent correct, low contrast: time 1 vs. time 2 </w:t>
            </w:r>
          </w:p>
        </w:tc>
        <w:tc>
          <w:tcPr>
            <w:tcW w:w="810" w:type="dxa"/>
            <w:vMerge w:val="restart"/>
            <w:vAlign w:val="center"/>
          </w:tcPr>
          <w:p w14:paraId="535C953B" w14:textId="77777777" w:rsidR="00090042" w:rsidRPr="00F51242" w:rsidRDefault="00090042" w:rsidP="0069752A">
            <w:pPr>
              <w:contextualSpacing/>
              <w:jc w:val="center"/>
              <w:rPr>
                <w:rFonts w:ascii="Arial" w:hAnsi="Arial" w:cs="Arial"/>
                <w:color w:val="000000" w:themeColor="text1"/>
                <w:sz w:val="16"/>
                <w:szCs w:val="16"/>
              </w:rPr>
            </w:pPr>
            <w:r w:rsidRPr="00F51242">
              <w:rPr>
                <w:rFonts w:ascii="Arial" w:hAnsi="Arial" w:cs="Arial"/>
                <w:color w:val="000000" w:themeColor="text1"/>
                <w:sz w:val="16"/>
                <w:szCs w:val="16"/>
              </w:rPr>
              <w:t>2g</w:t>
            </w:r>
          </w:p>
        </w:tc>
        <w:tc>
          <w:tcPr>
            <w:tcW w:w="1170" w:type="dxa"/>
            <w:vAlign w:val="center"/>
          </w:tcPr>
          <w:p w14:paraId="21D5E84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263DB31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T2: 0.70</w:t>
            </w:r>
          </w:p>
          <w:p w14:paraId="280BEFB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CF72294"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5FF67A54"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T2: 0.15</w:t>
            </w:r>
          </w:p>
          <w:p w14:paraId="0DBFDE6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restart"/>
            <w:vAlign w:val="center"/>
          </w:tcPr>
          <w:p w14:paraId="14C2FE5E" w14:textId="77777777" w:rsidR="00090042" w:rsidRPr="00F51242" w:rsidRDefault="00090042" w:rsidP="0069752A">
            <w:pPr>
              <w:contextualSpacing/>
              <w:jc w:val="center"/>
              <w:rPr>
                <w:rFonts w:ascii="Arial" w:hAnsi="Arial" w:cs="Arial"/>
                <w:color w:val="000000" w:themeColor="text1"/>
                <w:sz w:val="16"/>
                <w:szCs w:val="16"/>
              </w:rPr>
            </w:pPr>
            <w:r w:rsidRPr="00F51242">
              <w:rPr>
                <w:rFonts w:ascii="Arial" w:hAnsi="Arial" w:cs="Arial"/>
                <w:color w:val="000000" w:themeColor="text1"/>
                <w:sz w:val="16"/>
                <w:szCs w:val="16"/>
              </w:rPr>
              <w:t>21 mice</w:t>
            </w:r>
          </w:p>
        </w:tc>
        <w:tc>
          <w:tcPr>
            <w:tcW w:w="1260" w:type="dxa"/>
            <w:vMerge w:val="restart"/>
            <w:vAlign w:val="center"/>
          </w:tcPr>
          <w:p w14:paraId="17A5086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sign-rank test (FDR corrected</w:t>
            </w:r>
            <w:r w:rsidRPr="00F51242">
              <w:rPr>
                <w:rFonts w:ascii="Arial" w:hAnsi="Arial" w:cs="Arial"/>
                <w:color w:val="000000" w:themeColor="text1"/>
                <w:sz w:val="16"/>
                <w:szCs w:val="16"/>
              </w:rPr>
              <w:fldChar w:fldCharType="begin" w:fldLock="1"/>
            </w:r>
            <w:r w:rsidRPr="00F51242">
              <w:rPr>
                <w:rFonts w:ascii="Arial" w:hAnsi="Arial" w:cs="Arial"/>
                <w:color w:val="000000" w:themeColor="text1"/>
                <w:sz w:val="16"/>
                <w:szCs w:val="16"/>
              </w:rPr>
              <w:instrText>ADDIN CSL_CITATION {"citationItems":[{"id":"ITEM-1","itemData":{"DOI":"10.1111/j.2517-6161.1995.tb02031.x","ISSN":"00359246","abstract":"The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 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author":[{"dropping-particle":"","family":"Benjamini","given":"Yoav","non-dropping-particle":"","parse-names":false,"suffix":""},{"dropping-particle":"","family":"Hochberg","given":"Yosef","non-dropping-particle":"","parse-names":false,"suffix":""}],"container-title":"Journal of the Royal Statistical Society: Series B (Methodological)","id":"ITEM-1","issue":"1","issued":{"date-parts":[["1995","1","1"]]},"page":"289-300","publisher":"Wiley","title":"Controlling the False Discovery Rate: A Practical and Powerful Approach to Multiple Testing","type":"article-journal","volume":"57"},"uris":["http://www.mendeley.com/documents/?uuid=7d0bab7a-ce85-384a-811a-35bc06beca57"]}],"mendeley":{"formattedCitation":"&lt;sup&gt;92&lt;/sup&gt;","plainTextFormattedCitation":"92","previouslyFormattedCitation":"[92]"},"properties":{"noteIndex":0},"schema":"https://github.com/citation-style-language/schema/raw/master/csl-citation.json"}</w:instrText>
            </w:r>
            <w:r w:rsidRPr="00F51242">
              <w:rPr>
                <w:rFonts w:ascii="Arial" w:hAnsi="Arial" w:cs="Arial"/>
                <w:color w:val="000000" w:themeColor="text1"/>
                <w:sz w:val="16"/>
                <w:szCs w:val="16"/>
              </w:rPr>
              <w:fldChar w:fldCharType="separate"/>
            </w:r>
            <w:r w:rsidRPr="00F51242">
              <w:rPr>
                <w:rFonts w:ascii="Arial" w:hAnsi="Arial" w:cs="Arial"/>
                <w:noProof/>
                <w:color w:val="000000" w:themeColor="text1"/>
                <w:sz w:val="16"/>
                <w:szCs w:val="16"/>
                <w:vertAlign w:val="superscript"/>
              </w:rPr>
              <w:t>92</w:t>
            </w:r>
            <w:r w:rsidRPr="00F51242">
              <w:rPr>
                <w:rFonts w:ascii="Arial" w:hAnsi="Arial" w:cs="Arial"/>
                <w:color w:val="000000" w:themeColor="text1"/>
                <w:sz w:val="16"/>
                <w:szCs w:val="16"/>
              </w:rPr>
              <w:fldChar w:fldCharType="end"/>
            </w:r>
            <w:r w:rsidRPr="00F51242">
              <w:rPr>
                <w:rFonts w:ascii="Arial" w:hAnsi="Arial" w:cs="Arial"/>
                <w:color w:val="000000" w:themeColor="text1"/>
                <w:sz w:val="16"/>
                <w:szCs w:val="16"/>
              </w:rPr>
              <w:t xml:space="preserve"> for multiple comparisons)</w:t>
            </w:r>
          </w:p>
        </w:tc>
        <w:tc>
          <w:tcPr>
            <w:tcW w:w="1620" w:type="dxa"/>
            <w:vAlign w:val="center"/>
          </w:tcPr>
          <w:p w14:paraId="31414B3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-1.93</w:t>
            </w:r>
          </w:p>
          <w:p w14:paraId="30EF3BF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60</w:t>
            </w:r>
          </w:p>
        </w:tc>
        <w:tc>
          <w:tcPr>
            <w:tcW w:w="1170" w:type="dxa"/>
            <w:vAlign w:val="center"/>
          </w:tcPr>
          <w:p w14:paraId="64DD7642" w14:textId="506DD50B" w:rsidR="00090042" w:rsidRPr="00F51242" w:rsidRDefault="005A617D"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1F0EACE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-0.42</w:t>
            </w:r>
          </w:p>
        </w:tc>
        <w:tc>
          <w:tcPr>
            <w:tcW w:w="990" w:type="dxa"/>
            <w:vAlign w:val="center"/>
          </w:tcPr>
          <w:p w14:paraId="110BD51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0.054</w:t>
            </w:r>
          </w:p>
        </w:tc>
      </w:tr>
      <w:tr w:rsidR="00090042" w:rsidRPr="00F51242" w14:paraId="144EBED6" w14:textId="77777777" w:rsidTr="0069752A">
        <w:trPr>
          <w:trHeight w:val="454"/>
          <w:jc w:val="center"/>
        </w:trPr>
        <w:tc>
          <w:tcPr>
            <w:tcW w:w="2425" w:type="dxa"/>
            <w:vAlign w:val="center"/>
          </w:tcPr>
          <w:p w14:paraId="046BFCE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3</w:t>
            </w:r>
          </w:p>
        </w:tc>
        <w:tc>
          <w:tcPr>
            <w:tcW w:w="810" w:type="dxa"/>
            <w:vMerge/>
            <w:vAlign w:val="center"/>
          </w:tcPr>
          <w:p w14:paraId="3DD26B75"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4C71482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30EA32E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T3: 0.82</w:t>
            </w:r>
          </w:p>
          <w:p w14:paraId="23AE770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718C4C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0C419E2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T3: 0.092</w:t>
            </w:r>
          </w:p>
          <w:p w14:paraId="4C5BDC1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7B17F7A2"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6183FD68"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1F9D6CDA"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7565BA8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170" w:type="dxa"/>
            <w:vAlign w:val="center"/>
          </w:tcPr>
          <w:p w14:paraId="5AB13331" w14:textId="5595CC40" w:rsidR="00090042" w:rsidRPr="00F51242" w:rsidRDefault="005A617D"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5B05C58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-0.88</w:t>
            </w:r>
          </w:p>
        </w:tc>
        <w:tc>
          <w:tcPr>
            <w:tcW w:w="990" w:type="dxa"/>
            <w:vAlign w:val="center"/>
          </w:tcPr>
          <w:p w14:paraId="0777A70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090042" w:rsidRPr="00F51242" w14:paraId="41076D25" w14:textId="77777777" w:rsidTr="0069752A">
        <w:trPr>
          <w:trHeight w:val="454"/>
          <w:jc w:val="center"/>
        </w:trPr>
        <w:tc>
          <w:tcPr>
            <w:tcW w:w="2425" w:type="dxa"/>
            <w:vAlign w:val="center"/>
          </w:tcPr>
          <w:p w14:paraId="2BFBD9A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4</w:t>
            </w:r>
          </w:p>
        </w:tc>
        <w:tc>
          <w:tcPr>
            <w:tcW w:w="810" w:type="dxa"/>
            <w:vMerge/>
            <w:vAlign w:val="center"/>
          </w:tcPr>
          <w:p w14:paraId="77DABC0D"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1D6D48B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048C6AF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T4: 0.87</w:t>
            </w:r>
          </w:p>
          <w:p w14:paraId="19F0DD6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48697C9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11DCDEE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T4: 0.190</w:t>
            </w:r>
          </w:p>
          <w:p w14:paraId="61612DE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682A976F"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45007715"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3DE540D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1EF5344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170" w:type="dxa"/>
            <w:vAlign w:val="center"/>
          </w:tcPr>
          <w:p w14:paraId="3FE335CD" w14:textId="0E77C06E" w:rsidR="00090042" w:rsidRPr="00F51242" w:rsidRDefault="005A617D"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0A93C12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-0.88</w:t>
            </w:r>
          </w:p>
        </w:tc>
        <w:tc>
          <w:tcPr>
            <w:tcW w:w="990" w:type="dxa"/>
            <w:vAlign w:val="center"/>
          </w:tcPr>
          <w:p w14:paraId="6166D50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090042" w:rsidRPr="00F51242" w14:paraId="289A636B" w14:textId="77777777" w:rsidTr="0069752A">
        <w:trPr>
          <w:trHeight w:val="454"/>
          <w:jc w:val="center"/>
        </w:trPr>
        <w:tc>
          <w:tcPr>
            <w:tcW w:w="2425" w:type="dxa"/>
            <w:vAlign w:val="center"/>
          </w:tcPr>
          <w:p w14:paraId="54F30B1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5</w:t>
            </w:r>
          </w:p>
        </w:tc>
        <w:tc>
          <w:tcPr>
            <w:tcW w:w="810" w:type="dxa"/>
            <w:vMerge/>
            <w:vAlign w:val="center"/>
          </w:tcPr>
          <w:p w14:paraId="0AFD6BB8"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371A16B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7EE605A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T5: 0.91</w:t>
            </w:r>
          </w:p>
          <w:p w14:paraId="5974BB9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E4CEEC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1872776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T5: 0.11</w:t>
            </w:r>
          </w:p>
          <w:p w14:paraId="7A5C971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4D1D4F48"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787755CB"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1523486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059C7FF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170" w:type="dxa"/>
            <w:vAlign w:val="center"/>
          </w:tcPr>
          <w:p w14:paraId="5FE6E313" w14:textId="2E01F104" w:rsidR="00090042" w:rsidRPr="00F51242" w:rsidRDefault="005A617D"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37A24BC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-0.88</w:t>
            </w:r>
          </w:p>
        </w:tc>
        <w:tc>
          <w:tcPr>
            <w:tcW w:w="990" w:type="dxa"/>
            <w:vAlign w:val="center"/>
          </w:tcPr>
          <w:p w14:paraId="684134F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090042" w:rsidRPr="00F51242" w14:paraId="12924248" w14:textId="77777777" w:rsidTr="0069752A">
        <w:trPr>
          <w:trHeight w:val="454"/>
          <w:jc w:val="center"/>
        </w:trPr>
        <w:tc>
          <w:tcPr>
            <w:tcW w:w="2425" w:type="dxa"/>
            <w:vAlign w:val="center"/>
          </w:tcPr>
          <w:p w14:paraId="45E4B85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2</w:t>
            </w:r>
          </w:p>
        </w:tc>
        <w:tc>
          <w:tcPr>
            <w:tcW w:w="810" w:type="dxa"/>
            <w:vMerge/>
            <w:vAlign w:val="center"/>
          </w:tcPr>
          <w:p w14:paraId="7281C656"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77A2C96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3B1641E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T2: 0.77</w:t>
            </w:r>
          </w:p>
          <w:p w14:paraId="5FEBE72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80FBD0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0ED2902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T2: 0.19</w:t>
            </w:r>
          </w:p>
          <w:p w14:paraId="3EF1ECD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62178317"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3B0CEFC8"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7A57B11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2.84</w:t>
            </w:r>
          </w:p>
          <w:p w14:paraId="113256C4"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181</w:t>
            </w:r>
          </w:p>
        </w:tc>
        <w:tc>
          <w:tcPr>
            <w:tcW w:w="1170" w:type="dxa"/>
            <w:vAlign w:val="center"/>
          </w:tcPr>
          <w:p w14:paraId="53375DB7" w14:textId="2BC32067" w:rsidR="00090042" w:rsidRPr="00F51242" w:rsidRDefault="005A617D"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0E131E6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0.62</w:t>
            </w:r>
          </w:p>
        </w:tc>
        <w:tc>
          <w:tcPr>
            <w:tcW w:w="990" w:type="dxa"/>
            <w:vAlign w:val="center"/>
          </w:tcPr>
          <w:p w14:paraId="0E81547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0.005</w:t>
            </w:r>
          </w:p>
        </w:tc>
      </w:tr>
      <w:tr w:rsidR="00090042" w:rsidRPr="00F51242" w14:paraId="4118782B" w14:textId="77777777" w:rsidTr="0069752A">
        <w:trPr>
          <w:trHeight w:val="482"/>
          <w:jc w:val="center"/>
        </w:trPr>
        <w:tc>
          <w:tcPr>
            <w:tcW w:w="2425" w:type="dxa"/>
            <w:vAlign w:val="center"/>
          </w:tcPr>
          <w:p w14:paraId="100590F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3</w:t>
            </w:r>
          </w:p>
        </w:tc>
        <w:tc>
          <w:tcPr>
            <w:tcW w:w="810" w:type="dxa"/>
            <w:vMerge/>
            <w:vAlign w:val="center"/>
          </w:tcPr>
          <w:p w14:paraId="4096E7D0"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7847E41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7907064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T3: 0.77</w:t>
            </w:r>
          </w:p>
          <w:p w14:paraId="1D8982D4"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F6CC42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4AAEBEE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T3: 0.14</w:t>
            </w:r>
          </w:p>
          <w:p w14:paraId="2CDF560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0EF317EB"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1EE944A6"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75FB699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2.17</w:t>
            </w:r>
          </w:p>
          <w:p w14:paraId="490DFB0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163</w:t>
            </w:r>
          </w:p>
        </w:tc>
        <w:tc>
          <w:tcPr>
            <w:tcW w:w="1170" w:type="dxa"/>
            <w:vAlign w:val="center"/>
          </w:tcPr>
          <w:p w14:paraId="38631DAB" w14:textId="70632C2A" w:rsidR="00090042" w:rsidRPr="00F51242" w:rsidRDefault="005A617D"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4D760DD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0.47</w:t>
            </w:r>
          </w:p>
        </w:tc>
        <w:tc>
          <w:tcPr>
            <w:tcW w:w="990" w:type="dxa"/>
            <w:vAlign w:val="center"/>
          </w:tcPr>
          <w:p w14:paraId="44FD364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0.030</w:t>
            </w:r>
          </w:p>
        </w:tc>
      </w:tr>
      <w:tr w:rsidR="00090042" w:rsidRPr="00F51242" w14:paraId="1E6193BD" w14:textId="77777777" w:rsidTr="0069752A">
        <w:trPr>
          <w:trHeight w:val="429"/>
          <w:jc w:val="center"/>
        </w:trPr>
        <w:tc>
          <w:tcPr>
            <w:tcW w:w="2425" w:type="dxa"/>
            <w:vAlign w:val="center"/>
          </w:tcPr>
          <w:p w14:paraId="62C6E7C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4</w:t>
            </w:r>
          </w:p>
        </w:tc>
        <w:tc>
          <w:tcPr>
            <w:tcW w:w="810" w:type="dxa"/>
            <w:vMerge/>
            <w:vAlign w:val="center"/>
          </w:tcPr>
          <w:p w14:paraId="03B7B00B"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38E9402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675008AA"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T4: 0.78</w:t>
            </w:r>
          </w:p>
          <w:p w14:paraId="0469477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55E659D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0110A7B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T4: 0.16</w:t>
            </w:r>
          </w:p>
          <w:p w14:paraId="76FF6D9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401D71E9"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44A7D47B"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758F4E8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3.36</w:t>
            </w:r>
          </w:p>
          <w:p w14:paraId="15C51ED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195</w:t>
            </w:r>
          </w:p>
        </w:tc>
        <w:tc>
          <w:tcPr>
            <w:tcW w:w="1170" w:type="dxa"/>
            <w:vAlign w:val="center"/>
          </w:tcPr>
          <w:p w14:paraId="463DBB35" w14:textId="123D9499" w:rsidR="00090042" w:rsidRPr="00F51242" w:rsidRDefault="005A617D"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4943BF9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0.73</w:t>
            </w:r>
          </w:p>
        </w:tc>
        <w:tc>
          <w:tcPr>
            <w:tcW w:w="990" w:type="dxa"/>
            <w:vAlign w:val="center"/>
          </w:tcPr>
          <w:p w14:paraId="4718D2F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7.80e-4</w:t>
            </w:r>
          </w:p>
        </w:tc>
      </w:tr>
      <w:tr w:rsidR="00090042" w:rsidRPr="00F51242" w14:paraId="207A6B28" w14:textId="77777777" w:rsidTr="0069752A">
        <w:trPr>
          <w:trHeight w:val="429"/>
          <w:jc w:val="center"/>
        </w:trPr>
        <w:tc>
          <w:tcPr>
            <w:tcW w:w="2425" w:type="dxa"/>
            <w:vAlign w:val="center"/>
          </w:tcPr>
          <w:p w14:paraId="206D7CE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5</w:t>
            </w:r>
          </w:p>
        </w:tc>
        <w:tc>
          <w:tcPr>
            <w:tcW w:w="810" w:type="dxa"/>
            <w:vMerge/>
            <w:vAlign w:val="center"/>
          </w:tcPr>
          <w:p w14:paraId="235C4E3B"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2731F16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42067FD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T5: 0.79</w:t>
            </w:r>
          </w:p>
          <w:p w14:paraId="0E6428C4"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37C94C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4D63C11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T5: 0.12</w:t>
            </w:r>
          </w:p>
          <w:p w14:paraId="06F3C82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515170FB"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3C68229A"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02044A7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1.94</w:t>
            </w:r>
          </w:p>
          <w:p w14:paraId="79AA370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157</w:t>
            </w:r>
          </w:p>
        </w:tc>
        <w:tc>
          <w:tcPr>
            <w:tcW w:w="1170" w:type="dxa"/>
            <w:vAlign w:val="center"/>
          </w:tcPr>
          <w:p w14:paraId="120E32C2" w14:textId="6A928A45" w:rsidR="00090042" w:rsidRPr="00F51242" w:rsidRDefault="005A617D"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45BE08D4"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0.42</w:t>
            </w:r>
          </w:p>
        </w:tc>
        <w:tc>
          <w:tcPr>
            <w:tcW w:w="990" w:type="dxa"/>
            <w:vAlign w:val="center"/>
          </w:tcPr>
          <w:p w14:paraId="26658A6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0.052</w:t>
            </w:r>
          </w:p>
        </w:tc>
      </w:tr>
      <w:tr w:rsidR="00090042" w:rsidRPr="00F51242" w14:paraId="1F17FEAB" w14:textId="77777777" w:rsidTr="0069752A">
        <w:trPr>
          <w:trHeight w:val="429"/>
          <w:jc w:val="center"/>
        </w:trPr>
        <w:tc>
          <w:tcPr>
            <w:tcW w:w="2425" w:type="dxa"/>
            <w:vAlign w:val="center"/>
          </w:tcPr>
          <w:p w14:paraId="136D8EB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ANOVA for effects of pre-post muscimol application, contrast, and volume on firing rate in </w:t>
            </w:r>
            <w:proofErr w:type="spellStart"/>
            <w:r w:rsidRPr="00F51242">
              <w:rPr>
                <w:rFonts w:ascii="Arial" w:hAnsi="Arial" w:cs="Arial"/>
                <w:color w:val="000000" w:themeColor="text1"/>
                <w:sz w:val="16"/>
                <w:szCs w:val="16"/>
              </w:rPr>
              <w:t>ACtx</w:t>
            </w:r>
            <w:proofErr w:type="spellEnd"/>
          </w:p>
        </w:tc>
        <w:tc>
          <w:tcPr>
            <w:tcW w:w="810" w:type="dxa"/>
            <w:vAlign w:val="center"/>
          </w:tcPr>
          <w:p w14:paraId="6D07AF68" w14:textId="77777777" w:rsidR="00090042" w:rsidRPr="00F51242" w:rsidRDefault="00090042" w:rsidP="0069752A">
            <w:pPr>
              <w:contextualSpacing/>
              <w:jc w:val="center"/>
              <w:rPr>
                <w:rFonts w:ascii="Arial" w:hAnsi="Arial" w:cs="Arial"/>
                <w:color w:val="000000" w:themeColor="text1"/>
                <w:sz w:val="16"/>
                <w:szCs w:val="16"/>
              </w:rPr>
            </w:pPr>
            <w:r w:rsidRPr="00F51242">
              <w:rPr>
                <w:rFonts w:ascii="Arial" w:hAnsi="Arial" w:cs="Arial"/>
                <w:color w:val="000000" w:themeColor="text1"/>
                <w:sz w:val="16"/>
                <w:szCs w:val="16"/>
              </w:rPr>
              <w:t>S4c</w:t>
            </w:r>
          </w:p>
        </w:tc>
        <w:tc>
          <w:tcPr>
            <w:tcW w:w="1170" w:type="dxa"/>
            <w:vAlign w:val="center"/>
          </w:tcPr>
          <w:p w14:paraId="5AE10ED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1170" w:type="dxa"/>
            <w:vAlign w:val="center"/>
          </w:tcPr>
          <w:p w14:paraId="0702EA8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900" w:type="dxa"/>
            <w:vAlign w:val="center"/>
          </w:tcPr>
          <w:p w14:paraId="15EB2AA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42 neurons</w:t>
            </w:r>
          </w:p>
        </w:tc>
        <w:tc>
          <w:tcPr>
            <w:tcW w:w="1260" w:type="dxa"/>
            <w:vAlign w:val="center"/>
          </w:tcPr>
          <w:p w14:paraId="79CF658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3-way ANOVA</w:t>
            </w:r>
          </w:p>
        </w:tc>
        <w:tc>
          <w:tcPr>
            <w:tcW w:w="1620" w:type="dxa"/>
            <w:vAlign w:val="center"/>
          </w:tcPr>
          <w:p w14:paraId="24772D0F"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pre</w:t>
            </w:r>
            <w:proofErr w:type="spellEnd"/>
            <w:r w:rsidRPr="00F51242">
              <w:rPr>
                <w:rFonts w:ascii="Arial" w:hAnsi="Arial" w:cs="Arial"/>
                <w:color w:val="000000" w:themeColor="text1"/>
                <w:sz w:val="16"/>
                <w:szCs w:val="16"/>
                <w:vertAlign w:val="subscript"/>
              </w:rPr>
              <w:t>-post</w:t>
            </w:r>
            <w:r w:rsidRPr="00F51242">
              <w:rPr>
                <w:rFonts w:ascii="Arial" w:hAnsi="Arial" w:cs="Arial"/>
                <w:color w:val="000000" w:themeColor="text1"/>
                <w:sz w:val="16"/>
                <w:szCs w:val="16"/>
              </w:rPr>
              <w:t>(1) = 812.54</w:t>
            </w:r>
          </w:p>
          <w:p w14:paraId="0B086EB2"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contrast</w:t>
            </w:r>
            <w:proofErr w:type="spellEnd"/>
            <w:r w:rsidRPr="00F51242">
              <w:rPr>
                <w:rFonts w:ascii="Arial" w:hAnsi="Arial" w:cs="Arial"/>
                <w:color w:val="000000" w:themeColor="text1"/>
                <w:sz w:val="16"/>
                <w:szCs w:val="16"/>
              </w:rPr>
              <w:t>(1) = 22.64</w:t>
            </w:r>
          </w:p>
          <w:p w14:paraId="5D8B58C3"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volume</w:t>
            </w:r>
            <w:proofErr w:type="spellEnd"/>
            <w:r w:rsidRPr="00F51242">
              <w:rPr>
                <w:rFonts w:ascii="Arial" w:hAnsi="Arial" w:cs="Arial"/>
                <w:color w:val="000000" w:themeColor="text1"/>
                <w:sz w:val="16"/>
                <w:szCs w:val="16"/>
              </w:rPr>
              <w:t>(6) = 21.70</w:t>
            </w:r>
          </w:p>
        </w:tc>
        <w:tc>
          <w:tcPr>
            <w:tcW w:w="1170" w:type="dxa"/>
            <w:vAlign w:val="center"/>
          </w:tcPr>
          <w:p w14:paraId="45D9103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0.38</w:t>
            </w:r>
          </w:p>
          <w:p w14:paraId="33503D5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0.011</w:t>
            </w:r>
          </w:p>
          <w:p w14:paraId="284D016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0.061</w:t>
            </w:r>
          </w:p>
        </w:tc>
        <w:tc>
          <w:tcPr>
            <w:tcW w:w="990" w:type="dxa"/>
            <w:vAlign w:val="center"/>
          </w:tcPr>
          <w:p w14:paraId="2D3B900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4.48e-136</w:t>
            </w:r>
          </w:p>
          <w:p w14:paraId="61104A0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2.19e06</w:t>
            </w:r>
          </w:p>
          <w:p w14:paraId="48F5F72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2.77e-24</w:t>
            </w:r>
          </w:p>
        </w:tc>
      </w:tr>
      <w:tr w:rsidR="00090042" w:rsidRPr="00F51242" w14:paraId="08D3D2A7" w14:textId="77777777" w:rsidTr="0069752A">
        <w:trPr>
          <w:trHeight w:val="429"/>
          <w:jc w:val="center"/>
        </w:trPr>
        <w:tc>
          <w:tcPr>
            <w:tcW w:w="2425" w:type="dxa"/>
            <w:vAlign w:val="center"/>
          </w:tcPr>
          <w:p w14:paraId="7691BBF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ANOVA for effects of pre-post saline application, contrast, and volume on firing rate in </w:t>
            </w:r>
            <w:proofErr w:type="spellStart"/>
            <w:r w:rsidRPr="00F51242">
              <w:rPr>
                <w:rFonts w:ascii="Arial" w:hAnsi="Arial" w:cs="Arial"/>
                <w:color w:val="000000" w:themeColor="text1"/>
                <w:sz w:val="16"/>
                <w:szCs w:val="16"/>
              </w:rPr>
              <w:t>ACtx</w:t>
            </w:r>
            <w:proofErr w:type="spellEnd"/>
          </w:p>
        </w:tc>
        <w:tc>
          <w:tcPr>
            <w:tcW w:w="810" w:type="dxa"/>
            <w:vAlign w:val="center"/>
          </w:tcPr>
          <w:p w14:paraId="4FE5B8E5" w14:textId="77777777" w:rsidR="00090042" w:rsidRPr="00F51242" w:rsidRDefault="00090042" w:rsidP="0069752A">
            <w:pPr>
              <w:contextualSpacing/>
              <w:jc w:val="center"/>
              <w:rPr>
                <w:rFonts w:ascii="Arial" w:hAnsi="Arial" w:cs="Arial"/>
                <w:color w:val="000000" w:themeColor="text1"/>
                <w:sz w:val="16"/>
                <w:szCs w:val="16"/>
              </w:rPr>
            </w:pPr>
            <w:r w:rsidRPr="00F51242">
              <w:rPr>
                <w:rFonts w:ascii="Arial" w:hAnsi="Arial" w:cs="Arial"/>
                <w:color w:val="000000" w:themeColor="text1"/>
                <w:sz w:val="16"/>
                <w:szCs w:val="16"/>
              </w:rPr>
              <w:t>S4d</w:t>
            </w:r>
          </w:p>
        </w:tc>
        <w:tc>
          <w:tcPr>
            <w:tcW w:w="1170" w:type="dxa"/>
            <w:vAlign w:val="center"/>
          </w:tcPr>
          <w:p w14:paraId="3AF2F6E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1170" w:type="dxa"/>
            <w:vAlign w:val="center"/>
          </w:tcPr>
          <w:p w14:paraId="15F6708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900" w:type="dxa"/>
            <w:vAlign w:val="center"/>
          </w:tcPr>
          <w:p w14:paraId="2A47D3D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104 neurons</w:t>
            </w:r>
          </w:p>
        </w:tc>
        <w:tc>
          <w:tcPr>
            <w:tcW w:w="1260" w:type="dxa"/>
            <w:vAlign w:val="center"/>
          </w:tcPr>
          <w:p w14:paraId="2097C9E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3-way ANOVA</w:t>
            </w:r>
          </w:p>
        </w:tc>
        <w:tc>
          <w:tcPr>
            <w:tcW w:w="1620" w:type="dxa"/>
            <w:vAlign w:val="center"/>
          </w:tcPr>
          <w:p w14:paraId="7A29B673"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pre</w:t>
            </w:r>
            <w:proofErr w:type="spellEnd"/>
            <w:r w:rsidRPr="00F51242">
              <w:rPr>
                <w:rFonts w:ascii="Arial" w:hAnsi="Arial" w:cs="Arial"/>
                <w:color w:val="000000" w:themeColor="text1"/>
                <w:sz w:val="16"/>
                <w:szCs w:val="16"/>
                <w:vertAlign w:val="subscript"/>
              </w:rPr>
              <w:t>-post</w:t>
            </w:r>
            <w:r w:rsidRPr="00F51242">
              <w:rPr>
                <w:rFonts w:ascii="Arial" w:hAnsi="Arial" w:cs="Arial"/>
                <w:color w:val="000000" w:themeColor="text1"/>
                <w:sz w:val="16"/>
                <w:szCs w:val="16"/>
              </w:rPr>
              <w:t>(1) = 15.40</w:t>
            </w:r>
          </w:p>
          <w:p w14:paraId="2D494C92"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contrast</w:t>
            </w:r>
            <w:proofErr w:type="spellEnd"/>
            <w:r w:rsidRPr="00F51242">
              <w:rPr>
                <w:rFonts w:ascii="Arial" w:hAnsi="Arial" w:cs="Arial"/>
                <w:color w:val="000000" w:themeColor="text1"/>
                <w:sz w:val="16"/>
                <w:szCs w:val="16"/>
              </w:rPr>
              <w:t>(1) = 0.43</w:t>
            </w:r>
          </w:p>
          <w:p w14:paraId="700B3B01"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volume</w:t>
            </w:r>
            <w:proofErr w:type="spellEnd"/>
            <w:r w:rsidRPr="00F51242">
              <w:rPr>
                <w:rFonts w:ascii="Arial" w:hAnsi="Arial" w:cs="Arial"/>
                <w:color w:val="000000" w:themeColor="text1"/>
                <w:sz w:val="16"/>
                <w:szCs w:val="16"/>
              </w:rPr>
              <w:t>(6) = 76.067</w:t>
            </w:r>
          </w:p>
        </w:tc>
        <w:tc>
          <w:tcPr>
            <w:tcW w:w="1170" w:type="dxa"/>
            <w:vAlign w:val="center"/>
          </w:tcPr>
          <w:p w14:paraId="79E37784"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0.0046</w:t>
            </w:r>
          </w:p>
          <w:p w14:paraId="266D015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1.29e-4</w:t>
            </w:r>
          </w:p>
          <w:p w14:paraId="3ED9EA6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0.14</w:t>
            </w:r>
          </w:p>
        </w:tc>
        <w:tc>
          <w:tcPr>
            <w:tcW w:w="990" w:type="dxa"/>
            <w:vAlign w:val="center"/>
          </w:tcPr>
          <w:p w14:paraId="490181C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8.89-5</w:t>
            </w:r>
          </w:p>
          <w:p w14:paraId="59DC706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0.51</w:t>
            </w:r>
          </w:p>
          <w:p w14:paraId="78D119B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1.76e-88</w:t>
            </w:r>
          </w:p>
        </w:tc>
      </w:tr>
      <w:tr w:rsidR="00090042" w:rsidRPr="00F51242" w14:paraId="1331FD8C" w14:textId="77777777" w:rsidTr="0069752A">
        <w:trPr>
          <w:trHeight w:val="429"/>
          <w:jc w:val="center"/>
        </w:trPr>
        <w:tc>
          <w:tcPr>
            <w:tcW w:w="2425" w:type="dxa"/>
            <w:vAlign w:val="center"/>
          </w:tcPr>
          <w:p w14:paraId="4145166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max dB SNR, low contrast: muscimol vs. saline</w:t>
            </w:r>
          </w:p>
        </w:tc>
        <w:tc>
          <w:tcPr>
            <w:tcW w:w="810" w:type="dxa"/>
            <w:vMerge w:val="restart"/>
            <w:vAlign w:val="center"/>
          </w:tcPr>
          <w:p w14:paraId="127A3190" w14:textId="77777777" w:rsidR="00090042" w:rsidRPr="00F51242" w:rsidRDefault="00090042" w:rsidP="0069752A">
            <w:pPr>
              <w:contextualSpacing/>
              <w:jc w:val="center"/>
              <w:rPr>
                <w:rFonts w:ascii="Arial" w:hAnsi="Arial" w:cs="Arial"/>
                <w:color w:val="000000" w:themeColor="text1"/>
                <w:sz w:val="16"/>
                <w:szCs w:val="16"/>
              </w:rPr>
            </w:pPr>
            <w:r w:rsidRPr="00F51242">
              <w:rPr>
                <w:rFonts w:ascii="Arial" w:hAnsi="Arial" w:cs="Arial"/>
                <w:color w:val="000000" w:themeColor="text1"/>
                <w:sz w:val="16"/>
                <w:szCs w:val="16"/>
              </w:rPr>
              <w:t>3c</w:t>
            </w:r>
          </w:p>
        </w:tc>
        <w:tc>
          <w:tcPr>
            <w:tcW w:w="1170" w:type="dxa"/>
            <w:vAlign w:val="center"/>
          </w:tcPr>
          <w:p w14:paraId="74CC0C3E"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52FEA9C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0EC4D9F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0E9BC6E"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0.67</w:t>
            </w:r>
          </w:p>
          <w:p w14:paraId="11EEA58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0.27</w:t>
            </w:r>
          </w:p>
          <w:p w14:paraId="0B51C0A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restart"/>
            <w:vAlign w:val="center"/>
          </w:tcPr>
          <w:p w14:paraId="5A599E5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10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10 saline sessions (4 mice)</w:t>
            </w:r>
          </w:p>
        </w:tc>
        <w:tc>
          <w:tcPr>
            <w:tcW w:w="1260" w:type="dxa"/>
            <w:vMerge w:val="restart"/>
            <w:vAlign w:val="center"/>
          </w:tcPr>
          <w:p w14:paraId="3B1D36B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rank-sum test</w:t>
            </w:r>
          </w:p>
        </w:tc>
        <w:tc>
          <w:tcPr>
            <w:tcW w:w="1620" w:type="dxa"/>
            <w:vAlign w:val="center"/>
          </w:tcPr>
          <w:p w14:paraId="6AC9F28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-2.76</w:t>
            </w:r>
          </w:p>
          <w:p w14:paraId="60695D1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68</w:t>
            </w:r>
          </w:p>
        </w:tc>
        <w:tc>
          <w:tcPr>
            <w:tcW w:w="1170" w:type="dxa"/>
            <w:vAlign w:val="center"/>
          </w:tcPr>
          <w:p w14:paraId="4525ECFD" w14:textId="2A0491A8" w:rsidR="00090042" w:rsidRPr="00F51242" w:rsidRDefault="005A617D"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5B017C60" w14:textId="77777777" w:rsidR="00090042" w:rsidRPr="00F51242" w:rsidRDefault="00090042" w:rsidP="0069752A">
            <w:pPr>
              <w:contextualSpacing/>
              <w:jc w:val="both"/>
              <w:rPr>
                <w:rFonts w:ascii="Arial" w:hAnsi="Arial" w:cs="Arial"/>
                <w:color w:val="000000" w:themeColor="text1"/>
                <w:sz w:val="16"/>
                <w:szCs w:val="16"/>
              </w:rPr>
            </w:pPr>
            <w:r w:rsidRPr="00F51242">
              <w:rPr>
                <w:rFonts w:ascii="Arial" w:hAnsi="Arial" w:cs="Arial"/>
                <w:color w:val="000000" w:themeColor="text1"/>
                <w:sz w:val="16"/>
                <w:szCs w:val="16"/>
              </w:rPr>
              <w:t>-0.62</w:t>
            </w:r>
          </w:p>
        </w:tc>
        <w:tc>
          <w:tcPr>
            <w:tcW w:w="990" w:type="dxa"/>
            <w:vAlign w:val="center"/>
          </w:tcPr>
          <w:p w14:paraId="630D603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0.0058</w:t>
            </w:r>
          </w:p>
        </w:tc>
      </w:tr>
      <w:tr w:rsidR="00090042" w:rsidRPr="00F51242" w14:paraId="0C80E859" w14:textId="77777777" w:rsidTr="0069752A">
        <w:trPr>
          <w:trHeight w:val="429"/>
          <w:jc w:val="center"/>
        </w:trPr>
        <w:tc>
          <w:tcPr>
            <w:tcW w:w="2425" w:type="dxa"/>
            <w:vAlign w:val="center"/>
          </w:tcPr>
          <w:p w14:paraId="7FD8A13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Threshold (dB SNR), low contrast: muscimol vs. saline</w:t>
            </w:r>
          </w:p>
        </w:tc>
        <w:tc>
          <w:tcPr>
            <w:tcW w:w="810" w:type="dxa"/>
            <w:vMerge/>
            <w:vAlign w:val="center"/>
          </w:tcPr>
          <w:p w14:paraId="34ADFED8"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1216771E"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14.78</w:t>
            </w:r>
          </w:p>
          <w:p w14:paraId="02E47ACA"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9.66</w:t>
            </w:r>
          </w:p>
          <w:p w14:paraId="1247566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55CA57AE"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18.46</w:t>
            </w:r>
          </w:p>
          <w:p w14:paraId="4E9289C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6.88</w:t>
            </w:r>
          </w:p>
          <w:p w14:paraId="66BC496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60597B91"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63E64084"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1345F5C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0.72</w:t>
            </w:r>
          </w:p>
          <w:p w14:paraId="7DF377E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115</w:t>
            </w:r>
          </w:p>
        </w:tc>
        <w:tc>
          <w:tcPr>
            <w:tcW w:w="1170" w:type="dxa"/>
            <w:vAlign w:val="center"/>
          </w:tcPr>
          <w:p w14:paraId="004B2512" w14:textId="75BC1616" w:rsidR="00090042" w:rsidRPr="00F51242" w:rsidRDefault="005A617D"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5DD9E2B4"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0.16</w:t>
            </w:r>
          </w:p>
        </w:tc>
        <w:tc>
          <w:tcPr>
            <w:tcW w:w="990" w:type="dxa"/>
            <w:vAlign w:val="center"/>
          </w:tcPr>
          <w:p w14:paraId="0ADAF1F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0.47</w:t>
            </w:r>
          </w:p>
        </w:tc>
      </w:tr>
      <w:tr w:rsidR="00090042" w:rsidRPr="00F51242" w14:paraId="70FB69DA" w14:textId="77777777" w:rsidTr="0069752A">
        <w:trPr>
          <w:trHeight w:val="429"/>
          <w:jc w:val="center"/>
        </w:trPr>
        <w:tc>
          <w:tcPr>
            <w:tcW w:w="2425" w:type="dxa"/>
            <w:vAlign w:val="center"/>
          </w:tcPr>
          <w:p w14:paraId="485E557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FA rate, low contrast: muscimol vs. saline</w:t>
            </w:r>
          </w:p>
        </w:tc>
        <w:tc>
          <w:tcPr>
            <w:tcW w:w="810" w:type="dxa"/>
            <w:vMerge/>
            <w:vAlign w:val="center"/>
          </w:tcPr>
          <w:p w14:paraId="66021D88"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7A33E00A"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0.026</w:t>
            </w:r>
          </w:p>
          <w:p w14:paraId="3326E694"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0.132</w:t>
            </w:r>
          </w:p>
          <w:p w14:paraId="76689AD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260963EE"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514B66E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54B82DD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38C2B312"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205C94F4"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1ACB1F3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-2.91</w:t>
            </w:r>
          </w:p>
          <w:p w14:paraId="7D7890B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66</w:t>
            </w:r>
          </w:p>
        </w:tc>
        <w:tc>
          <w:tcPr>
            <w:tcW w:w="1170" w:type="dxa"/>
            <w:vAlign w:val="center"/>
          </w:tcPr>
          <w:p w14:paraId="155578C1" w14:textId="10666C97" w:rsidR="00090042" w:rsidRPr="00F51242" w:rsidRDefault="005A617D"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0B0652B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-0.65</w:t>
            </w:r>
          </w:p>
        </w:tc>
        <w:tc>
          <w:tcPr>
            <w:tcW w:w="990" w:type="dxa"/>
            <w:vAlign w:val="center"/>
          </w:tcPr>
          <w:p w14:paraId="0C9FFEB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0.0036</w:t>
            </w:r>
          </w:p>
        </w:tc>
      </w:tr>
      <w:tr w:rsidR="00090042" w:rsidRPr="00F51242" w14:paraId="07B84A5E" w14:textId="77777777" w:rsidTr="0069752A">
        <w:trPr>
          <w:trHeight w:val="429"/>
          <w:jc w:val="center"/>
        </w:trPr>
        <w:tc>
          <w:tcPr>
            <w:tcW w:w="2425" w:type="dxa"/>
            <w:vAlign w:val="center"/>
          </w:tcPr>
          <w:p w14:paraId="7818B2F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 low contrast: muscimol vs. saline</w:t>
            </w:r>
          </w:p>
        </w:tc>
        <w:tc>
          <w:tcPr>
            <w:tcW w:w="810" w:type="dxa"/>
            <w:vMerge/>
            <w:vAlign w:val="center"/>
          </w:tcPr>
          <w:p w14:paraId="6695FDB3"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2332ABBF"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0.026</w:t>
            </w:r>
          </w:p>
          <w:p w14:paraId="69F3918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0.072</w:t>
            </w:r>
          </w:p>
          <w:p w14:paraId="4023E64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C451425"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0.056</w:t>
            </w:r>
          </w:p>
          <w:p w14:paraId="4122A2B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0.030</w:t>
            </w:r>
          </w:p>
          <w:p w14:paraId="68C80C3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5D893806"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74373829"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0572720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-2.68</w:t>
            </w:r>
          </w:p>
          <w:p w14:paraId="128C8CF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69</w:t>
            </w:r>
          </w:p>
        </w:tc>
        <w:tc>
          <w:tcPr>
            <w:tcW w:w="1170" w:type="dxa"/>
            <w:vAlign w:val="center"/>
          </w:tcPr>
          <w:p w14:paraId="3508E28E" w14:textId="67F3316E" w:rsidR="00090042" w:rsidRPr="00F51242" w:rsidRDefault="005A617D"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30E840F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-0.60</w:t>
            </w:r>
          </w:p>
        </w:tc>
        <w:tc>
          <w:tcPr>
            <w:tcW w:w="990" w:type="dxa"/>
            <w:vAlign w:val="center"/>
          </w:tcPr>
          <w:p w14:paraId="59114CB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0.0073</w:t>
            </w:r>
          </w:p>
        </w:tc>
      </w:tr>
      <w:tr w:rsidR="00090042" w:rsidRPr="00F51242" w14:paraId="7E65731E" w14:textId="77777777" w:rsidTr="0069752A">
        <w:trPr>
          <w:trHeight w:val="429"/>
          <w:jc w:val="center"/>
        </w:trPr>
        <w:tc>
          <w:tcPr>
            <w:tcW w:w="2425" w:type="dxa"/>
            <w:vAlign w:val="center"/>
          </w:tcPr>
          <w:p w14:paraId="4409BBB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max dB SNR, high contrast: muscimol vs. saline</w:t>
            </w:r>
          </w:p>
        </w:tc>
        <w:tc>
          <w:tcPr>
            <w:tcW w:w="810" w:type="dxa"/>
            <w:vMerge/>
            <w:vAlign w:val="center"/>
          </w:tcPr>
          <w:p w14:paraId="4473EEFE"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2EA45BFE"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0.06</w:t>
            </w:r>
          </w:p>
          <w:p w14:paraId="7269F15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0.80</w:t>
            </w:r>
          </w:p>
          <w:p w14:paraId="655BACA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8FB892B"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34C9EBD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4168AFC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restart"/>
            <w:vAlign w:val="center"/>
          </w:tcPr>
          <w:p w14:paraId="682C52F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13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10 saline sessions</w:t>
            </w:r>
          </w:p>
          <w:p w14:paraId="07788AC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(4 mice)</w:t>
            </w:r>
          </w:p>
        </w:tc>
        <w:tc>
          <w:tcPr>
            <w:tcW w:w="1260" w:type="dxa"/>
            <w:vMerge/>
            <w:vAlign w:val="center"/>
          </w:tcPr>
          <w:p w14:paraId="366FD599"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7B620CF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-4.06</w:t>
            </w:r>
          </w:p>
          <w:p w14:paraId="7B99783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92</w:t>
            </w:r>
          </w:p>
        </w:tc>
        <w:tc>
          <w:tcPr>
            <w:tcW w:w="1170" w:type="dxa"/>
            <w:vAlign w:val="center"/>
          </w:tcPr>
          <w:p w14:paraId="49A6A1B0" w14:textId="6F47AEAC" w:rsidR="00090042" w:rsidRPr="00F51242" w:rsidRDefault="005A617D"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1895BB9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-0.83</w:t>
            </w:r>
          </w:p>
        </w:tc>
        <w:tc>
          <w:tcPr>
            <w:tcW w:w="990" w:type="dxa"/>
            <w:vAlign w:val="center"/>
          </w:tcPr>
          <w:p w14:paraId="4349B9B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4.96e-5</w:t>
            </w:r>
          </w:p>
        </w:tc>
      </w:tr>
      <w:tr w:rsidR="00090042" w:rsidRPr="00F51242" w14:paraId="17F029CC" w14:textId="77777777" w:rsidTr="0069752A">
        <w:trPr>
          <w:trHeight w:val="429"/>
          <w:jc w:val="center"/>
        </w:trPr>
        <w:tc>
          <w:tcPr>
            <w:tcW w:w="2425" w:type="dxa"/>
            <w:vAlign w:val="center"/>
          </w:tcPr>
          <w:p w14:paraId="14FE527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Threshold (dB SNR), high contrast: muscimol vs. saline</w:t>
            </w:r>
          </w:p>
        </w:tc>
        <w:tc>
          <w:tcPr>
            <w:tcW w:w="810" w:type="dxa"/>
            <w:vMerge/>
            <w:vAlign w:val="center"/>
          </w:tcPr>
          <w:p w14:paraId="7BAE6FC6"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6E03093F"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16.77</w:t>
            </w:r>
          </w:p>
          <w:p w14:paraId="05869BB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18.80</w:t>
            </w:r>
          </w:p>
          <w:p w14:paraId="18108FA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4E62C64A"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21.33</w:t>
            </w:r>
          </w:p>
          <w:p w14:paraId="3E5DE49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5.89</w:t>
            </w:r>
          </w:p>
          <w:p w14:paraId="331666C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7D724499"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23BE8D08"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603531AA"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-0.35</w:t>
            </w:r>
          </w:p>
          <w:p w14:paraId="73BF24B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156</w:t>
            </w:r>
          </w:p>
        </w:tc>
        <w:tc>
          <w:tcPr>
            <w:tcW w:w="1170" w:type="dxa"/>
            <w:vAlign w:val="center"/>
          </w:tcPr>
          <w:p w14:paraId="06F07825" w14:textId="3730556A" w:rsidR="00090042" w:rsidRPr="00F51242" w:rsidRDefault="005A617D"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523DDA1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-0.071</w:t>
            </w:r>
          </w:p>
        </w:tc>
        <w:tc>
          <w:tcPr>
            <w:tcW w:w="990" w:type="dxa"/>
            <w:vAlign w:val="center"/>
          </w:tcPr>
          <w:p w14:paraId="29E3819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0.73</w:t>
            </w:r>
          </w:p>
        </w:tc>
      </w:tr>
      <w:tr w:rsidR="00090042" w:rsidRPr="00F51242" w14:paraId="3E0F0494" w14:textId="77777777" w:rsidTr="0069752A">
        <w:trPr>
          <w:trHeight w:val="429"/>
          <w:jc w:val="center"/>
        </w:trPr>
        <w:tc>
          <w:tcPr>
            <w:tcW w:w="2425" w:type="dxa"/>
            <w:vAlign w:val="center"/>
          </w:tcPr>
          <w:p w14:paraId="73802EB4"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FA rate, low contrast: muscimol vs. saline</w:t>
            </w:r>
          </w:p>
        </w:tc>
        <w:tc>
          <w:tcPr>
            <w:tcW w:w="810" w:type="dxa"/>
            <w:vMerge/>
            <w:vAlign w:val="center"/>
          </w:tcPr>
          <w:p w14:paraId="178CA70E"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09F17AB6"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0.027</w:t>
            </w:r>
          </w:p>
          <w:p w14:paraId="0FFD5B8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0.213</w:t>
            </w:r>
          </w:p>
          <w:p w14:paraId="05AE1C5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38239EF"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35F530C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1A5C5F64"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64C43BCB"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5736CAFD"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6C16297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-3.19</w:t>
            </w:r>
          </w:p>
          <w:p w14:paraId="2942C1F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107</w:t>
            </w:r>
          </w:p>
        </w:tc>
        <w:tc>
          <w:tcPr>
            <w:tcW w:w="1170" w:type="dxa"/>
            <w:vAlign w:val="center"/>
          </w:tcPr>
          <w:p w14:paraId="01179F29" w14:textId="59F002ED" w:rsidR="00090042" w:rsidRPr="00F51242" w:rsidRDefault="005A617D"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0241A27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-0.65</w:t>
            </w:r>
          </w:p>
        </w:tc>
        <w:tc>
          <w:tcPr>
            <w:tcW w:w="990" w:type="dxa"/>
            <w:vAlign w:val="center"/>
          </w:tcPr>
          <w:p w14:paraId="2B0370E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0.0014</w:t>
            </w:r>
          </w:p>
        </w:tc>
      </w:tr>
      <w:tr w:rsidR="00090042" w:rsidRPr="00F51242" w14:paraId="66522848" w14:textId="77777777" w:rsidTr="0069752A">
        <w:trPr>
          <w:trHeight w:val="429"/>
          <w:jc w:val="center"/>
        </w:trPr>
        <w:tc>
          <w:tcPr>
            <w:tcW w:w="2425" w:type="dxa"/>
            <w:vAlign w:val="center"/>
          </w:tcPr>
          <w:p w14:paraId="612F64D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 high contrast: muscimol vs. saline</w:t>
            </w:r>
          </w:p>
        </w:tc>
        <w:tc>
          <w:tcPr>
            <w:tcW w:w="810" w:type="dxa"/>
            <w:vMerge/>
            <w:vAlign w:val="center"/>
          </w:tcPr>
          <w:p w14:paraId="723D5231"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35870ED3"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0.012</w:t>
            </w:r>
          </w:p>
          <w:p w14:paraId="1950733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0.058</w:t>
            </w:r>
          </w:p>
          <w:p w14:paraId="3E60F88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292AE39B"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0.024</w:t>
            </w:r>
          </w:p>
          <w:p w14:paraId="6D6A6A4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0.018</w:t>
            </w:r>
          </w:p>
          <w:p w14:paraId="267B1B4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5BD145C8"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066EFA34"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6A81499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-3.77</w:t>
            </w:r>
          </w:p>
          <w:p w14:paraId="7CF2437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97</w:t>
            </w:r>
          </w:p>
        </w:tc>
        <w:tc>
          <w:tcPr>
            <w:tcW w:w="1170" w:type="dxa"/>
            <w:vAlign w:val="center"/>
          </w:tcPr>
          <w:p w14:paraId="7512D284" w14:textId="23D1C175" w:rsidR="00090042" w:rsidRPr="00F51242" w:rsidRDefault="005A617D"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6E230B4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-0.77</w:t>
            </w:r>
          </w:p>
        </w:tc>
        <w:tc>
          <w:tcPr>
            <w:tcW w:w="990" w:type="dxa"/>
            <w:vAlign w:val="center"/>
          </w:tcPr>
          <w:p w14:paraId="5173E62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1.66e-4</w:t>
            </w:r>
          </w:p>
        </w:tc>
      </w:tr>
      <w:tr w:rsidR="00090042" w:rsidRPr="00F51242" w14:paraId="6821B14A" w14:textId="77777777" w:rsidTr="0069752A">
        <w:trPr>
          <w:trHeight w:val="429"/>
          <w:jc w:val="center"/>
        </w:trPr>
        <w:tc>
          <w:tcPr>
            <w:tcW w:w="2425" w:type="dxa"/>
            <w:vAlign w:val="center"/>
          </w:tcPr>
          <w:p w14:paraId="78E04D7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max dB SNR,  target in high contrast : muscimol vs. saline</w:t>
            </w:r>
          </w:p>
        </w:tc>
        <w:tc>
          <w:tcPr>
            <w:tcW w:w="810" w:type="dxa"/>
            <w:vMerge w:val="restart"/>
            <w:vAlign w:val="center"/>
          </w:tcPr>
          <w:p w14:paraId="50098D80" w14:textId="77777777" w:rsidR="00090042" w:rsidRPr="00F51242" w:rsidRDefault="00090042" w:rsidP="0069752A">
            <w:pPr>
              <w:contextualSpacing/>
              <w:jc w:val="center"/>
              <w:rPr>
                <w:rFonts w:ascii="Arial" w:hAnsi="Arial" w:cs="Arial"/>
                <w:color w:val="000000" w:themeColor="text1"/>
                <w:sz w:val="16"/>
                <w:szCs w:val="16"/>
              </w:rPr>
            </w:pPr>
            <w:r w:rsidRPr="00F51242">
              <w:rPr>
                <w:rFonts w:ascii="Arial" w:hAnsi="Arial" w:cs="Arial"/>
                <w:color w:val="000000" w:themeColor="text1"/>
                <w:sz w:val="16"/>
                <w:szCs w:val="16"/>
              </w:rPr>
              <w:t>3f</w:t>
            </w:r>
          </w:p>
        </w:tc>
        <w:tc>
          <w:tcPr>
            <w:tcW w:w="1170" w:type="dxa"/>
            <w:vAlign w:val="center"/>
          </w:tcPr>
          <w:p w14:paraId="1986404B"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0.07</w:t>
            </w:r>
          </w:p>
          <w:p w14:paraId="4E5D3A1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0.82</w:t>
            </w:r>
          </w:p>
          <w:p w14:paraId="698A4AB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9611775"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0.51</w:t>
            </w:r>
          </w:p>
          <w:p w14:paraId="1CCDE09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0.095</w:t>
            </w:r>
          </w:p>
          <w:p w14:paraId="212CADE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restart"/>
            <w:vAlign w:val="center"/>
          </w:tcPr>
          <w:p w14:paraId="4A19777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5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5 saline sessions</w:t>
            </w:r>
          </w:p>
          <w:p w14:paraId="4E08578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(2 mice)</w:t>
            </w:r>
          </w:p>
        </w:tc>
        <w:tc>
          <w:tcPr>
            <w:tcW w:w="1260" w:type="dxa"/>
            <w:vMerge w:val="restart"/>
            <w:vAlign w:val="center"/>
          </w:tcPr>
          <w:p w14:paraId="3112032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rank-sum test</w:t>
            </w:r>
          </w:p>
        </w:tc>
        <w:tc>
          <w:tcPr>
            <w:tcW w:w="1620" w:type="dxa"/>
            <w:vAlign w:val="center"/>
          </w:tcPr>
          <w:p w14:paraId="1B108CD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64F9115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15</w:t>
            </w:r>
          </w:p>
        </w:tc>
        <w:tc>
          <w:tcPr>
            <w:tcW w:w="1170" w:type="dxa"/>
            <w:vAlign w:val="center"/>
          </w:tcPr>
          <w:p w14:paraId="421B17A3" w14:textId="21C45817" w:rsidR="00090042" w:rsidRPr="00F51242" w:rsidRDefault="005A617D"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2466AAA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
          <w:p w14:paraId="11AE55E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0.0079</w:t>
            </w:r>
          </w:p>
        </w:tc>
      </w:tr>
      <w:tr w:rsidR="00090042" w:rsidRPr="00F51242" w14:paraId="01160443" w14:textId="77777777" w:rsidTr="0069752A">
        <w:trPr>
          <w:trHeight w:val="429"/>
          <w:jc w:val="center"/>
        </w:trPr>
        <w:tc>
          <w:tcPr>
            <w:tcW w:w="2425" w:type="dxa"/>
            <w:vAlign w:val="center"/>
          </w:tcPr>
          <w:p w14:paraId="6F9B5D3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at threshold, target in high contrast: muscimol vs. saline</w:t>
            </w:r>
          </w:p>
        </w:tc>
        <w:tc>
          <w:tcPr>
            <w:tcW w:w="810" w:type="dxa"/>
            <w:vMerge/>
            <w:vAlign w:val="center"/>
          </w:tcPr>
          <w:p w14:paraId="3652FD90"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28D6525C"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0.03</w:t>
            </w:r>
          </w:p>
          <w:p w14:paraId="41224D1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0.53</w:t>
            </w:r>
          </w:p>
          <w:p w14:paraId="5BF54C7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C845A62"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0.35</w:t>
            </w:r>
          </w:p>
          <w:p w14:paraId="2C8C4EE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1DBC8E2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65A7110A"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55458B6B"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6802591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3D20C3A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17</w:t>
            </w:r>
          </w:p>
        </w:tc>
        <w:tc>
          <w:tcPr>
            <w:tcW w:w="1170" w:type="dxa"/>
            <w:vAlign w:val="center"/>
          </w:tcPr>
          <w:p w14:paraId="2CFF1159" w14:textId="2795F5B8" w:rsidR="00090042" w:rsidRPr="00F51242" w:rsidRDefault="005A617D"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50494CD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
          <w:p w14:paraId="27158EDA"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0.032</w:t>
            </w:r>
          </w:p>
        </w:tc>
      </w:tr>
      <w:tr w:rsidR="00090042" w:rsidRPr="00F51242" w14:paraId="7E043A60" w14:textId="77777777" w:rsidTr="0069752A">
        <w:trPr>
          <w:trHeight w:val="429"/>
          <w:jc w:val="center"/>
        </w:trPr>
        <w:tc>
          <w:tcPr>
            <w:tcW w:w="2425" w:type="dxa"/>
            <w:vAlign w:val="center"/>
          </w:tcPr>
          <w:p w14:paraId="44AE214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FA rate,  target in high contrast : muscimol vs. saline</w:t>
            </w:r>
          </w:p>
        </w:tc>
        <w:tc>
          <w:tcPr>
            <w:tcW w:w="810" w:type="dxa"/>
            <w:vMerge/>
            <w:vAlign w:val="center"/>
          </w:tcPr>
          <w:p w14:paraId="673EAD2E"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6A869899"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0.12</w:t>
            </w:r>
          </w:p>
          <w:p w14:paraId="48990C1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0.23</w:t>
            </w:r>
          </w:p>
          <w:p w14:paraId="32716E0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4497BC31"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0.22</w:t>
            </w:r>
          </w:p>
          <w:p w14:paraId="0C1B8AF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17AF773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417DE72D"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161A93E6"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14A89D4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23A63B2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21</w:t>
            </w:r>
          </w:p>
        </w:tc>
        <w:tc>
          <w:tcPr>
            <w:tcW w:w="1170" w:type="dxa"/>
            <w:vAlign w:val="center"/>
          </w:tcPr>
          <w:p w14:paraId="3B3928C1" w14:textId="0E0C89D5" w:rsidR="00090042" w:rsidRPr="00F51242" w:rsidRDefault="005A617D"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1ADD542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
          <w:p w14:paraId="37F2F094"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0.22</w:t>
            </w:r>
          </w:p>
        </w:tc>
      </w:tr>
      <w:tr w:rsidR="00090042" w:rsidRPr="00F51242" w14:paraId="43509CB7" w14:textId="77777777" w:rsidTr="0069752A">
        <w:trPr>
          <w:trHeight w:val="429"/>
          <w:jc w:val="center"/>
        </w:trPr>
        <w:tc>
          <w:tcPr>
            <w:tcW w:w="2425" w:type="dxa"/>
            <w:vAlign w:val="center"/>
          </w:tcPr>
          <w:p w14:paraId="0340623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  target in high contrast : muscimol vs. saline</w:t>
            </w:r>
          </w:p>
        </w:tc>
        <w:tc>
          <w:tcPr>
            <w:tcW w:w="810" w:type="dxa"/>
            <w:vMerge/>
            <w:vAlign w:val="center"/>
          </w:tcPr>
          <w:p w14:paraId="5803F29A"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2A7EE101"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0.038</w:t>
            </w:r>
          </w:p>
          <w:p w14:paraId="608AB2C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0.057</w:t>
            </w:r>
          </w:p>
          <w:p w14:paraId="43F9B78A"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5E02FFE6"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0.046</w:t>
            </w:r>
          </w:p>
          <w:p w14:paraId="3420016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0.012</w:t>
            </w:r>
          </w:p>
          <w:p w14:paraId="4AE3C1D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1E90FA27"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3AD96CDB"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4231DA5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0D92DC3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19</w:t>
            </w:r>
          </w:p>
        </w:tc>
        <w:tc>
          <w:tcPr>
            <w:tcW w:w="1170" w:type="dxa"/>
            <w:vAlign w:val="center"/>
          </w:tcPr>
          <w:p w14:paraId="561790FC" w14:textId="533CDD5A" w:rsidR="00090042" w:rsidRPr="00F51242" w:rsidRDefault="005A617D"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6121ED4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
          <w:p w14:paraId="6D99E0C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0.095</w:t>
            </w:r>
          </w:p>
        </w:tc>
      </w:tr>
      <w:tr w:rsidR="00090042" w:rsidRPr="00F51242" w14:paraId="6238B850" w14:textId="77777777" w:rsidTr="0069752A">
        <w:trPr>
          <w:trHeight w:val="429"/>
          <w:jc w:val="center"/>
        </w:trPr>
        <w:tc>
          <w:tcPr>
            <w:tcW w:w="2425" w:type="dxa"/>
            <w:vAlign w:val="center"/>
          </w:tcPr>
          <w:p w14:paraId="0698E65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max dB SNR, target in silence: muscimol vs. saline</w:t>
            </w:r>
          </w:p>
        </w:tc>
        <w:tc>
          <w:tcPr>
            <w:tcW w:w="810" w:type="dxa"/>
            <w:vMerge/>
            <w:vAlign w:val="center"/>
          </w:tcPr>
          <w:p w14:paraId="32C91A27"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67FD2AC0"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0.85</w:t>
            </w:r>
          </w:p>
          <w:p w14:paraId="765DE6C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0.92</w:t>
            </w:r>
          </w:p>
          <w:p w14:paraId="0B6A869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10BAB1F7"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0.23</w:t>
            </w:r>
          </w:p>
          <w:p w14:paraId="654A196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0.15</w:t>
            </w:r>
          </w:p>
          <w:p w14:paraId="66BDB25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restart"/>
            <w:vAlign w:val="center"/>
          </w:tcPr>
          <w:p w14:paraId="166F0A8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8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xml:space="preserve">. sessions, </w:t>
            </w:r>
            <w:r w:rsidRPr="00F51242">
              <w:rPr>
                <w:rFonts w:ascii="Arial" w:hAnsi="Arial" w:cs="Arial"/>
                <w:color w:val="000000" w:themeColor="text1"/>
                <w:sz w:val="16"/>
                <w:szCs w:val="16"/>
              </w:rPr>
              <w:lastRenderedPageBreak/>
              <w:t>8 saline sessions</w:t>
            </w:r>
          </w:p>
          <w:p w14:paraId="3CF4620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(2 mice)</w:t>
            </w:r>
          </w:p>
        </w:tc>
        <w:tc>
          <w:tcPr>
            <w:tcW w:w="1260" w:type="dxa"/>
            <w:vMerge/>
            <w:vAlign w:val="center"/>
          </w:tcPr>
          <w:p w14:paraId="06612666"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580ABC9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2EF1ED2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53</w:t>
            </w:r>
          </w:p>
        </w:tc>
        <w:tc>
          <w:tcPr>
            <w:tcW w:w="1170" w:type="dxa"/>
            <w:vAlign w:val="center"/>
          </w:tcPr>
          <w:p w14:paraId="122309FF" w14:textId="350150D8" w:rsidR="00090042" w:rsidRPr="00F51242" w:rsidRDefault="005A617D"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65432A8A"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
          <w:p w14:paraId="5CC3E51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0.13</w:t>
            </w:r>
          </w:p>
        </w:tc>
      </w:tr>
      <w:tr w:rsidR="00090042" w:rsidRPr="00F51242" w14:paraId="748277BC" w14:textId="77777777" w:rsidTr="0069752A">
        <w:trPr>
          <w:trHeight w:val="429"/>
          <w:jc w:val="center"/>
        </w:trPr>
        <w:tc>
          <w:tcPr>
            <w:tcW w:w="2425" w:type="dxa"/>
            <w:vAlign w:val="center"/>
          </w:tcPr>
          <w:p w14:paraId="3503B2C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lastRenderedPageBreak/>
              <w:t>Percent correct at threshold,  target in silence : muscimol vs. saline</w:t>
            </w:r>
          </w:p>
        </w:tc>
        <w:tc>
          <w:tcPr>
            <w:tcW w:w="810" w:type="dxa"/>
            <w:vMerge/>
            <w:vAlign w:val="center"/>
          </w:tcPr>
          <w:p w14:paraId="69EF1EDD"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157FED90"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0.11</w:t>
            </w:r>
          </w:p>
          <w:p w14:paraId="67C968A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0.22</w:t>
            </w:r>
          </w:p>
          <w:p w14:paraId="34C0C97A"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2FE1BFE"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0.28</w:t>
            </w:r>
          </w:p>
          <w:p w14:paraId="4984D4D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0.22</w:t>
            </w:r>
          </w:p>
          <w:p w14:paraId="07E5EF5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1B1C5931"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29966C31"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0AC160E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37AF543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55</w:t>
            </w:r>
          </w:p>
        </w:tc>
        <w:tc>
          <w:tcPr>
            <w:tcW w:w="1170" w:type="dxa"/>
            <w:vAlign w:val="center"/>
          </w:tcPr>
          <w:p w14:paraId="5C3F653A" w14:textId="6A8D10A4" w:rsidR="00090042" w:rsidRPr="00F51242" w:rsidRDefault="005A617D"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071B3D5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
          <w:p w14:paraId="3B0CC8D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0.20</w:t>
            </w:r>
          </w:p>
        </w:tc>
      </w:tr>
      <w:tr w:rsidR="00090042" w:rsidRPr="00F51242" w14:paraId="5F166AFD" w14:textId="77777777" w:rsidTr="0069752A">
        <w:trPr>
          <w:trHeight w:val="429"/>
          <w:jc w:val="center"/>
        </w:trPr>
        <w:tc>
          <w:tcPr>
            <w:tcW w:w="2425" w:type="dxa"/>
            <w:vAlign w:val="center"/>
          </w:tcPr>
          <w:p w14:paraId="4C38630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FA rate,  target in silence : muscimol vs. saline</w:t>
            </w:r>
          </w:p>
        </w:tc>
        <w:tc>
          <w:tcPr>
            <w:tcW w:w="810" w:type="dxa"/>
            <w:vMerge/>
            <w:vAlign w:val="center"/>
          </w:tcPr>
          <w:p w14:paraId="2A3AF302"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32895ECE"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0.029</w:t>
            </w:r>
          </w:p>
          <w:p w14:paraId="5B06DED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0.041</w:t>
            </w:r>
          </w:p>
          <w:p w14:paraId="319F244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413EEF7D"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0.038</w:t>
            </w:r>
          </w:p>
          <w:p w14:paraId="26765D6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25E963A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05A1ACFB"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2675D773"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11D72E7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071D92D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60</w:t>
            </w:r>
          </w:p>
        </w:tc>
        <w:tc>
          <w:tcPr>
            <w:tcW w:w="1170" w:type="dxa"/>
            <w:vAlign w:val="center"/>
          </w:tcPr>
          <w:p w14:paraId="1496601A" w14:textId="36929C04" w:rsidR="00090042" w:rsidRPr="00F51242" w:rsidRDefault="005A617D"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67F188C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
          <w:p w14:paraId="381A2BF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0.44</w:t>
            </w:r>
          </w:p>
        </w:tc>
      </w:tr>
      <w:tr w:rsidR="00090042" w:rsidRPr="00F51242" w14:paraId="2B1B23BE" w14:textId="77777777" w:rsidTr="0069752A">
        <w:trPr>
          <w:trHeight w:val="429"/>
          <w:jc w:val="center"/>
        </w:trPr>
        <w:tc>
          <w:tcPr>
            <w:tcW w:w="2425" w:type="dxa"/>
            <w:vAlign w:val="center"/>
          </w:tcPr>
          <w:p w14:paraId="7A13633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  target in silence : muscimol vs. saline</w:t>
            </w:r>
          </w:p>
        </w:tc>
        <w:tc>
          <w:tcPr>
            <w:tcW w:w="810" w:type="dxa"/>
            <w:vMerge/>
            <w:vAlign w:val="center"/>
          </w:tcPr>
          <w:p w14:paraId="54D15599"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7DCD9FBA"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0.028</w:t>
            </w:r>
          </w:p>
          <w:p w14:paraId="547597E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0.031</w:t>
            </w:r>
          </w:p>
          <w:p w14:paraId="3E518A8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593B4DEE"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0.015</w:t>
            </w:r>
          </w:p>
          <w:p w14:paraId="53297FD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0.0048</w:t>
            </w:r>
          </w:p>
          <w:p w14:paraId="7A1A803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65B6D79D"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327A7D13"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201D0FF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15FACE0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63</w:t>
            </w:r>
          </w:p>
        </w:tc>
        <w:tc>
          <w:tcPr>
            <w:tcW w:w="1170" w:type="dxa"/>
            <w:vAlign w:val="center"/>
          </w:tcPr>
          <w:p w14:paraId="51BDAA38" w14:textId="61E7F978" w:rsidR="00090042" w:rsidRPr="00F51242" w:rsidRDefault="005A617D"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7438067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
          <w:p w14:paraId="245D51E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0.65</w:t>
            </w:r>
          </w:p>
        </w:tc>
      </w:tr>
      <w:tr w:rsidR="00090042" w:rsidRPr="00F51242" w14:paraId="7ECC9939" w14:textId="77777777" w:rsidTr="0069752A">
        <w:trPr>
          <w:trHeight w:val="429"/>
          <w:jc w:val="center"/>
        </w:trPr>
        <w:tc>
          <w:tcPr>
            <w:tcW w:w="2425" w:type="dxa"/>
            <w:vAlign w:val="center"/>
          </w:tcPr>
          <w:p w14:paraId="4B37054B"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 xml:space="preserve">Neural percent correct, low contrast: time 1 vs. time 2 </w:t>
            </w:r>
          </w:p>
        </w:tc>
        <w:tc>
          <w:tcPr>
            <w:tcW w:w="810" w:type="dxa"/>
            <w:vMerge w:val="restart"/>
            <w:vAlign w:val="center"/>
          </w:tcPr>
          <w:p w14:paraId="18D2DCD9" w14:textId="77777777" w:rsidR="00090042" w:rsidRPr="00F51242" w:rsidRDefault="00090042" w:rsidP="0069752A">
            <w:pPr>
              <w:contextualSpacing/>
              <w:jc w:val="center"/>
              <w:rPr>
                <w:rFonts w:ascii="Arial" w:hAnsi="Arial" w:cs="Arial"/>
                <w:color w:val="000000" w:themeColor="text1"/>
              </w:rPr>
            </w:pPr>
            <w:r w:rsidRPr="00F51242">
              <w:rPr>
                <w:rFonts w:ascii="Arial" w:hAnsi="Arial" w:cs="Arial"/>
                <w:color w:val="000000" w:themeColor="text1"/>
              </w:rPr>
              <w:t>5i</w:t>
            </w:r>
          </w:p>
        </w:tc>
        <w:tc>
          <w:tcPr>
            <w:tcW w:w="1170" w:type="dxa"/>
            <w:vAlign w:val="center"/>
          </w:tcPr>
          <w:p w14:paraId="6C6F390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01ECF88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T2: 0.83</w:t>
            </w:r>
          </w:p>
          <w:p w14:paraId="7B07F5B0"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7B69512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125C466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T2: 0.22</w:t>
            </w:r>
          </w:p>
          <w:p w14:paraId="7904A3AB"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restart"/>
            <w:vAlign w:val="center"/>
          </w:tcPr>
          <w:p w14:paraId="4207CC4F"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43 sessions</w:t>
            </w:r>
          </w:p>
        </w:tc>
        <w:tc>
          <w:tcPr>
            <w:tcW w:w="1260" w:type="dxa"/>
            <w:vMerge w:val="restart"/>
            <w:vAlign w:val="center"/>
          </w:tcPr>
          <w:p w14:paraId="4035CFD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sign-rank test (FDR corrected</w:t>
            </w:r>
            <w:r w:rsidRPr="00F51242">
              <w:rPr>
                <w:rFonts w:ascii="Arial" w:hAnsi="Arial" w:cs="Arial"/>
                <w:color w:val="000000" w:themeColor="text1"/>
                <w:sz w:val="16"/>
                <w:szCs w:val="16"/>
              </w:rPr>
              <w:fldChar w:fldCharType="begin" w:fldLock="1"/>
            </w:r>
            <w:r w:rsidRPr="00F51242">
              <w:rPr>
                <w:rFonts w:ascii="Arial" w:hAnsi="Arial" w:cs="Arial"/>
                <w:color w:val="000000" w:themeColor="text1"/>
                <w:sz w:val="16"/>
                <w:szCs w:val="16"/>
              </w:rPr>
              <w:instrText>ADDIN CSL_CITATION {"citationItems":[{"id":"ITEM-1","itemData":{"DOI":"10.1111/j.2517-6161.1995.tb02031.x","ISSN":"00359246","abstract":"The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 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author":[{"dropping-particle":"","family":"Benjamini","given":"Yoav","non-dropping-particle":"","parse-names":false,"suffix":""},{"dropping-particle":"","family":"Hochberg","given":"Yosef","non-dropping-particle":"","parse-names":false,"suffix":""}],"container-title":"Journal of the Royal Statistical Society: Series B (Methodological)","id":"ITEM-1","issue":"1","issued":{"date-parts":[["1995","1","1"]]},"page":"289-300","publisher":"Wiley","title":"Controlling the False Discovery Rate: A Practical and Powerful Approach to Multiple Testing","type":"article-journal","volume":"57"},"uris":["http://www.mendeley.com/documents/?uuid=7d0bab7a-ce85-384a-811a-35bc06beca57"]}],"mendeley":{"formattedCitation":"&lt;sup&gt;92&lt;/sup&gt;","plainTextFormattedCitation":"92","previouslyFormattedCitation":"[92]"},"properties":{"noteIndex":0},"schema":"https://github.com/citation-style-language/schema/raw/master/csl-citation.json"}</w:instrText>
            </w:r>
            <w:r w:rsidRPr="00F51242">
              <w:rPr>
                <w:rFonts w:ascii="Arial" w:hAnsi="Arial" w:cs="Arial"/>
                <w:color w:val="000000" w:themeColor="text1"/>
                <w:sz w:val="16"/>
                <w:szCs w:val="16"/>
              </w:rPr>
              <w:fldChar w:fldCharType="separate"/>
            </w:r>
            <w:r w:rsidRPr="00F51242">
              <w:rPr>
                <w:rFonts w:ascii="Arial" w:hAnsi="Arial" w:cs="Arial"/>
                <w:noProof/>
                <w:color w:val="000000" w:themeColor="text1"/>
                <w:sz w:val="16"/>
                <w:szCs w:val="16"/>
                <w:vertAlign w:val="superscript"/>
              </w:rPr>
              <w:t>92</w:t>
            </w:r>
            <w:r w:rsidRPr="00F51242">
              <w:rPr>
                <w:rFonts w:ascii="Arial" w:hAnsi="Arial" w:cs="Arial"/>
                <w:color w:val="000000" w:themeColor="text1"/>
                <w:sz w:val="16"/>
                <w:szCs w:val="16"/>
              </w:rPr>
              <w:fldChar w:fldCharType="end"/>
            </w:r>
            <w:r w:rsidRPr="00F51242">
              <w:rPr>
                <w:rFonts w:ascii="Arial" w:hAnsi="Arial" w:cs="Arial"/>
                <w:color w:val="000000" w:themeColor="text1"/>
                <w:sz w:val="16"/>
                <w:szCs w:val="16"/>
              </w:rPr>
              <w:t xml:space="preserve"> for multiple comparisons)</w:t>
            </w:r>
          </w:p>
          <w:p w14:paraId="6B73161D" w14:textId="77777777" w:rsidR="00090042" w:rsidRPr="00F51242" w:rsidRDefault="00090042" w:rsidP="0069752A">
            <w:pPr>
              <w:contextualSpacing/>
              <w:rPr>
                <w:rFonts w:ascii="Arial" w:hAnsi="Arial" w:cs="Arial"/>
                <w:color w:val="000000" w:themeColor="text1"/>
                <w:sz w:val="16"/>
                <w:szCs w:val="16"/>
              </w:rPr>
            </w:pPr>
          </w:p>
          <w:p w14:paraId="39243A6A"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Adjusted alpha level: 0.0088</w:t>
            </w:r>
          </w:p>
        </w:tc>
        <w:tc>
          <w:tcPr>
            <w:tcW w:w="1620" w:type="dxa"/>
            <w:vAlign w:val="center"/>
          </w:tcPr>
          <w:p w14:paraId="3DE1D34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-1.12</w:t>
            </w:r>
          </w:p>
          <w:p w14:paraId="1B73B579"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Rank: 418</w:t>
            </w:r>
          </w:p>
        </w:tc>
        <w:tc>
          <w:tcPr>
            <w:tcW w:w="1170" w:type="dxa"/>
            <w:vAlign w:val="center"/>
          </w:tcPr>
          <w:p w14:paraId="41059289" w14:textId="2A963B31" w:rsidR="00090042" w:rsidRPr="00F51242" w:rsidRDefault="005A617D"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0DD378B9"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-0.17</w:t>
            </w:r>
          </w:p>
        </w:tc>
        <w:tc>
          <w:tcPr>
            <w:tcW w:w="990" w:type="dxa"/>
            <w:vAlign w:val="center"/>
          </w:tcPr>
          <w:p w14:paraId="04CB1AB7"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0.26</w:t>
            </w:r>
          </w:p>
        </w:tc>
      </w:tr>
      <w:tr w:rsidR="00090042" w:rsidRPr="00F51242" w14:paraId="3DFA7A32" w14:textId="77777777" w:rsidTr="0069752A">
        <w:trPr>
          <w:trHeight w:val="429"/>
          <w:jc w:val="center"/>
        </w:trPr>
        <w:tc>
          <w:tcPr>
            <w:tcW w:w="2425" w:type="dxa"/>
            <w:vAlign w:val="center"/>
          </w:tcPr>
          <w:p w14:paraId="0A1F0922"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Neural percent correct, low contrast: time 1 vs. time 3</w:t>
            </w:r>
          </w:p>
        </w:tc>
        <w:tc>
          <w:tcPr>
            <w:tcW w:w="810" w:type="dxa"/>
            <w:vMerge/>
            <w:vAlign w:val="center"/>
          </w:tcPr>
          <w:p w14:paraId="63AE26B4" w14:textId="77777777" w:rsidR="00090042" w:rsidRPr="00F51242" w:rsidRDefault="00090042" w:rsidP="0069752A">
            <w:pPr>
              <w:contextualSpacing/>
              <w:rPr>
                <w:rFonts w:ascii="Arial" w:hAnsi="Arial" w:cs="Arial"/>
                <w:color w:val="000000" w:themeColor="text1"/>
              </w:rPr>
            </w:pPr>
          </w:p>
        </w:tc>
        <w:tc>
          <w:tcPr>
            <w:tcW w:w="1170" w:type="dxa"/>
            <w:vAlign w:val="center"/>
          </w:tcPr>
          <w:p w14:paraId="2B0FC0E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16690F6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T3: 0.85</w:t>
            </w:r>
          </w:p>
          <w:p w14:paraId="5780AAF3"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7E2AFF8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529989F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T3: 0.15</w:t>
            </w:r>
          </w:p>
          <w:p w14:paraId="674E1A33"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ign w:val="center"/>
          </w:tcPr>
          <w:p w14:paraId="3A4FF816" w14:textId="77777777" w:rsidR="00090042" w:rsidRPr="00F51242" w:rsidRDefault="00090042" w:rsidP="0069752A">
            <w:pPr>
              <w:contextualSpacing/>
              <w:rPr>
                <w:rFonts w:ascii="Arial" w:hAnsi="Arial" w:cs="Arial"/>
                <w:color w:val="000000" w:themeColor="text1"/>
              </w:rPr>
            </w:pPr>
          </w:p>
        </w:tc>
        <w:tc>
          <w:tcPr>
            <w:tcW w:w="1260" w:type="dxa"/>
            <w:vMerge/>
            <w:vAlign w:val="center"/>
          </w:tcPr>
          <w:p w14:paraId="28ED2A80" w14:textId="77777777" w:rsidR="00090042" w:rsidRPr="00F51242" w:rsidRDefault="00090042" w:rsidP="0069752A">
            <w:pPr>
              <w:contextualSpacing/>
              <w:rPr>
                <w:rFonts w:ascii="Arial" w:hAnsi="Arial" w:cs="Arial"/>
                <w:color w:val="000000" w:themeColor="text1"/>
              </w:rPr>
            </w:pPr>
          </w:p>
        </w:tc>
        <w:tc>
          <w:tcPr>
            <w:tcW w:w="1620" w:type="dxa"/>
            <w:vAlign w:val="center"/>
          </w:tcPr>
          <w:p w14:paraId="2D84476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-3.61</w:t>
            </w:r>
          </w:p>
          <w:p w14:paraId="46B4A252"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Rank: 198</w:t>
            </w:r>
          </w:p>
        </w:tc>
        <w:tc>
          <w:tcPr>
            <w:tcW w:w="1170" w:type="dxa"/>
            <w:vAlign w:val="center"/>
          </w:tcPr>
          <w:p w14:paraId="1AC40473" w14:textId="5B211D9B" w:rsidR="00090042" w:rsidRPr="00F51242" w:rsidRDefault="005A617D"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6CEB6F64"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-0.56</w:t>
            </w:r>
          </w:p>
        </w:tc>
        <w:tc>
          <w:tcPr>
            <w:tcW w:w="990" w:type="dxa"/>
            <w:vAlign w:val="center"/>
          </w:tcPr>
          <w:p w14:paraId="1F1D3156"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0.00031</w:t>
            </w:r>
          </w:p>
        </w:tc>
      </w:tr>
      <w:tr w:rsidR="00090042" w:rsidRPr="00F51242" w14:paraId="31AC9123" w14:textId="77777777" w:rsidTr="0069752A">
        <w:trPr>
          <w:trHeight w:val="429"/>
          <w:jc w:val="center"/>
        </w:trPr>
        <w:tc>
          <w:tcPr>
            <w:tcW w:w="2425" w:type="dxa"/>
            <w:vAlign w:val="center"/>
          </w:tcPr>
          <w:p w14:paraId="4D2EB4B8"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Neural percent correct, low contrast: time 1 vs. time 4</w:t>
            </w:r>
          </w:p>
        </w:tc>
        <w:tc>
          <w:tcPr>
            <w:tcW w:w="810" w:type="dxa"/>
            <w:vMerge/>
            <w:vAlign w:val="center"/>
          </w:tcPr>
          <w:p w14:paraId="13D7C78B" w14:textId="77777777" w:rsidR="00090042" w:rsidRPr="00F51242" w:rsidRDefault="00090042" w:rsidP="0069752A">
            <w:pPr>
              <w:contextualSpacing/>
              <w:rPr>
                <w:rFonts w:ascii="Arial" w:hAnsi="Arial" w:cs="Arial"/>
                <w:color w:val="000000" w:themeColor="text1"/>
              </w:rPr>
            </w:pPr>
          </w:p>
        </w:tc>
        <w:tc>
          <w:tcPr>
            <w:tcW w:w="1170" w:type="dxa"/>
            <w:vAlign w:val="center"/>
          </w:tcPr>
          <w:p w14:paraId="580EEB0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4F5B229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T4: 0.92</w:t>
            </w:r>
          </w:p>
          <w:p w14:paraId="764BCE47"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5535738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7E9EC88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T4: 0.20</w:t>
            </w:r>
          </w:p>
          <w:p w14:paraId="2C7EE65D"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ign w:val="center"/>
          </w:tcPr>
          <w:p w14:paraId="1B584E09" w14:textId="77777777" w:rsidR="00090042" w:rsidRPr="00F51242" w:rsidRDefault="00090042" w:rsidP="0069752A">
            <w:pPr>
              <w:contextualSpacing/>
              <w:rPr>
                <w:rFonts w:ascii="Arial" w:hAnsi="Arial" w:cs="Arial"/>
                <w:color w:val="000000" w:themeColor="text1"/>
              </w:rPr>
            </w:pPr>
          </w:p>
        </w:tc>
        <w:tc>
          <w:tcPr>
            <w:tcW w:w="1260" w:type="dxa"/>
            <w:vMerge/>
            <w:vAlign w:val="center"/>
          </w:tcPr>
          <w:p w14:paraId="25B6775A" w14:textId="77777777" w:rsidR="00090042" w:rsidRPr="00F51242" w:rsidRDefault="00090042" w:rsidP="0069752A">
            <w:pPr>
              <w:contextualSpacing/>
              <w:rPr>
                <w:rFonts w:ascii="Arial" w:hAnsi="Arial" w:cs="Arial"/>
                <w:color w:val="000000" w:themeColor="text1"/>
              </w:rPr>
            </w:pPr>
          </w:p>
        </w:tc>
        <w:tc>
          <w:tcPr>
            <w:tcW w:w="1620" w:type="dxa"/>
            <w:vAlign w:val="center"/>
          </w:tcPr>
          <w:p w14:paraId="640D877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-4.68</w:t>
            </w:r>
          </w:p>
          <w:p w14:paraId="7613D7C5"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Rank: 103</w:t>
            </w:r>
          </w:p>
        </w:tc>
        <w:tc>
          <w:tcPr>
            <w:tcW w:w="1170" w:type="dxa"/>
            <w:vAlign w:val="center"/>
          </w:tcPr>
          <w:p w14:paraId="72498917" w14:textId="6C3FDB99" w:rsidR="00090042" w:rsidRPr="00F51242" w:rsidRDefault="005A617D"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0A1D202F"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-0.72</w:t>
            </w:r>
          </w:p>
        </w:tc>
        <w:tc>
          <w:tcPr>
            <w:tcW w:w="990" w:type="dxa"/>
            <w:vAlign w:val="center"/>
          </w:tcPr>
          <w:p w14:paraId="1A68630C"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2.89e-6</w:t>
            </w:r>
          </w:p>
        </w:tc>
      </w:tr>
      <w:tr w:rsidR="00090042" w:rsidRPr="00F51242" w14:paraId="09AF4373" w14:textId="77777777" w:rsidTr="0069752A">
        <w:trPr>
          <w:trHeight w:val="429"/>
          <w:jc w:val="center"/>
        </w:trPr>
        <w:tc>
          <w:tcPr>
            <w:tcW w:w="2425" w:type="dxa"/>
            <w:vAlign w:val="center"/>
          </w:tcPr>
          <w:p w14:paraId="4448B40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low contrast: time 1 vs. time 5</w:t>
            </w:r>
          </w:p>
        </w:tc>
        <w:tc>
          <w:tcPr>
            <w:tcW w:w="810" w:type="dxa"/>
            <w:vMerge/>
            <w:vAlign w:val="center"/>
          </w:tcPr>
          <w:p w14:paraId="342F0885" w14:textId="77777777" w:rsidR="00090042" w:rsidRPr="00F51242" w:rsidRDefault="00090042" w:rsidP="0069752A">
            <w:pPr>
              <w:contextualSpacing/>
              <w:rPr>
                <w:rFonts w:ascii="Arial" w:hAnsi="Arial" w:cs="Arial"/>
                <w:color w:val="000000" w:themeColor="text1"/>
              </w:rPr>
            </w:pPr>
          </w:p>
        </w:tc>
        <w:tc>
          <w:tcPr>
            <w:tcW w:w="1170" w:type="dxa"/>
            <w:vAlign w:val="center"/>
          </w:tcPr>
          <w:p w14:paraId="0B66B4F4"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7E38B7E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T5: 0.91</w:t>
            </w:r>
          </w:p>
          <w:p w14:paraId="60F4DD48"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2CD9F96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4142EED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T5: 0.16</w:t>
            </w:r>
          </w:p>
          <w:p w14:paraId="3FD18DF0"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ign w:val="center"/>
          </w:tcPr>
          <w:p w14:paraId="653F163D" w14:textId="77777777" w:rsidR="00090042" w:rsidRPr="00F51242" w:rsidRDefault="00090042" w:rsidP="0069752A">
            <w:pPr>
              <w:contextualSpacing/>
              <w:rPr>
                <w:rFonts w:ascii="Arial" w:hAnsi="Arial" w:cs="Arial"/>
                <w:color w:val="000000" w:themeColor="text1"/>
              </w:rPr>
            </w:pPr>
          </w:p>
        </w:tc>
        <w:tc>
          <w:tcPr>
            <w:tcW w:w="1260" w:type="dxa"/>
            <w:vMerge/>
            <w:vAlign w:val="center"/>
          </w:tcPr>
          <w:p w14:paraId="40450B23" w14:textId="77777777" w:rsidR="00090042" w:rsidRPr="00F51242" w:rsidRDefault="00090042" w:rsidP="0069752A">
            <w:pPr>
              <w:contextualSpacing/>
              <w:rPr>
                <w:rFonts w:ascii="Arial" w:hAnsi="Arial" w:cs="Arial"/>
                <w:color w:val="000000" w:themeColor="text1"/>
              </w:rPr>
            </w:pPr>
          </w:p>
        </w:tc>
        <w:tc>
          <w:tcPr>
            <w:tcW w:w="1620" w:type="dxa"/>
            <w:vAlign w:val="center"/>
          </w:tcPr>
          <w:p w14:paraId="33C9038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-5.34</w:t>
            </w:r>
          </w:p>
          <w:p w14:paraId="4199F6CA"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Rank: 31</w:t>
            </w:r>
          </w:p>
        </w:tc>
        <w:tc>
          <w:tcPr>
            <w:tcW w:w="1170" w:type="dxa"/>
            <w:vAlign w:val="center"/>
          </w:tcPr>
          <w:p w14:paraId="4A9D708F" w14:textId="300E1AFD" w:rsidR="00090042" w:rsidRPr="00F51242" w:rsidRDefault="005A617D"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14F3FB3D"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-0.82</w:t>
            </w:r>
          </w:p>
        </w:tc>
        <w:tc>
          <w:tcPr>
            <w:tcW w:w="990" w:type="dxa"/>
            <w:vAlign w:val="center"/>
          </w:tcPr>
          <w:p w14:paraId="6EFA0C1A"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9.44e-8</w:t>
            </w:r>
          </w:p>
        </w:tc>
      </w:tr>
      <w:tr w:rsidR="00090042" w:rsidRPr="00F51242" w14:paraId="7495342D" w14:textId="77777777" w:rsidTr="0069752A">
        <w:trPr>
          <w:trHeight w:val="429"/>
          <w:jc w:val="center"/>
        </w:trPr>
        <w:tc>
          <w:tcPr>
            <w:tcW w:w="2425" w:type="dxa"/>
            <w:vAlign w:val="center"/>
          </w:tcPr>
          <w:p w14:paraId="23BB4BF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2</w:t>
            </w:r>
          </w:p>
        </w:tc>
        <w:tc>
          <w:tcPr>
            <w:tcW w:w="810" w:type="dxa"/>
            <w:vMerge/>
            <w:vAlign w:val="center"/>
          </w:tcPr>
          <w:p w14:paraId="635D7374" w14:textId="77777777" w:rsidR="00090042" w:rsidRPr="00F51242" w:rsidRDefault="00090042" w:rsidP="0069752A">
            <w:pPr>
              <w:contextualSpacing/>
              <w:rPr>
                <w:rFonts w:ascii="Arial" w:hAnsi="Arial" w:cs="Arial"/>
                <w:color w:val="000000" w:themeColor="text1"/>
              </w:rPr>
            </w:pPr>
          </w:p>
        </w:tc>
        <w:tc>
          <w:tcPr>
            <w:tcW w:w="1170" w:type="dxa"/>
            <w:vAlign w:val="center"/>
          </w:tcPr>
          <w:p w14:paraId="1323229A"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45F3324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T2: 0.74</w:t>
            </w:r>
          </w:p>
          <w:p w14:paraId="1DDCC0CF"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38DD981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281FC05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T2: 0.12</w:t>
            </w:r>
          </w:p>
          <w:p w14:paraId="652255E4"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ign w:val="center"/>
          </w:tcPr>
          <w:p w14:paraId="714603EF" w14:textId="77777777" w:rsidR="00090042" w:rsidRPr="00F51242" w:rsidRDefault="00090042" w:rsidP="0069752A">
            <w:pPr>
              <w:contextualSpacing/>
              <w:rPr>
                <w:rFonts w:ascii="Arial" w:hAnsi="Arial" w:cs="Arial"/>
                <w:color w:val="000000" w:themeColor="text1"/>
              </w:rPr>
            </w:pPr>
          </w:p>
        </w:tc>
        <w:tc>
          <w:tcPr>
            <w:tcW w:w="1260" w:type="dxa"/>
            <w:vMerge/>
            <w:vAlign w:val="center"/>
          </w:tcPr>
          <w:p w14:paraId="2611EE8C" w14:textId="77777777" w:rsidR="00090042" w:rsidRPr="00F51242" w:rsidRDefault="00090042" w:rsidP="0069752A">
            <w:pPr>
              <w:contextualSpacing/>
              <w:rPr>
                <w:rFonts w:ascii="Arial" w:hAnsi="Arial" w:cs="Arial"/>
                <w:color w:val="000000" w:themeColor="text1"/>
              </w:rPr>
            </w:pPr>
          </w:p>
        </w:tc>
        <w:tc>
          <w:tcPr>
            <w:tcW w:w="1620" w:type="dxa"/>
            <w:vAlign w:val="center"/>
          </w:tcPr>
          <w:p w14:paraId="18F93B1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2.62</w:t>
            </w:r>
          </w:p>
          <w:p w14:paraId="2C5DA19A"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Rank: 690</w:t>
            </w:r>
          </w:p>
        </w:tc>
        <w:tc>
          <w:tcPr>
            <w:tcW w:w="1170" w:type="dxa"/>
            <w:vAlign w:val="center"/>
          </w:tcPr>
          <w:p w14:paraId="1F0D5129" w14:textId="27E00CEB" w:rsidR="00090042" w:rsidRPr="00F51242" w:rsidRDefault="005A617D"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5CEF5EEB"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0.40</w:t>
            </w:r>
          </w:p>
        </w:tc>
        <w:tc>
          <w:tcPr>
            <w:tcW w:w="990" w:type="dxa"/>
            <w:vAlign w:val="center"/>
          </w:tcPr>
          <w:p w14:paraId="66195315"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0.0088</w:t>
            </w:r>
          </w:p>
        </w:tc>
      </w:tr>
      <w:tr w:rsidR="00090042" w:rsidRPr="00F51242" w14:paraId="4AC215C1" w14:textId="77777777" w:rsidTr="0069752A">
        <w:trPr>
          <w:trHeight w:val="429"/>
          <w:jc w:val="center"/>
        </w:trPr>
        <w:tc>
          <w:tcPr>
            <w:tcW w:w="2425" w:type="dxa"/>
            <w:vAlign w:val="center"/>
          </w:tcPr>
          <w:p w14:paraId="1AFFA39A"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3</w:t>
            </w:r>
          </w:p>
        </w:tc>
        <w:tc>
          <w:tcPr>
            <w:tcW w:w="810" w:type="dxa"/>
            <w:vMerge/>
            <w:vAlign w:val="center"/>
          </w:tcPr>
          <w:p w14:paraId="5C340B28" w14:textId="77777777" w:rsidR="00090042" w:rsidRPr="00F51242" w:rsidRDefault="00090042" w:rsidP="0069752A">
            <w:pPr>
              <w:contextualSpacing/>
              <w:rPr>
                <w:rFonts w:ascii="Arial" w:hAnsi="Arial" w:cs="Arial"/>
                <w:color w:val="000000" w:themeColor="text1"/>
              </w:rPr>
            </w:pPr>
          </w:p>
        </w:tc>
        <w:tc>
          <w:tcPr>
            <w:tcW w:w="1170" w:type="dxa"/>
            <w:vAlign w:val="center"/>
          </w:tcPr>
          <w:p w14:paraId="539CF0E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46D35D1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T3: 0.76</w:t>
            </w:r>
          </w:p>
          <w:p w14:paraId="35A6D62E"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5C737D9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55A63D1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T3: 0.13</w:t>
            </w:r>
          </w:p>
          <w:p w14:paraId="65823B0C"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ign w:val="center"/>
          </w:tcPr>
          <w:p w14:paraId="50203531" w14:textId="77777777" w:rsidR="00090042" w:rsidRPr="00F51242" w:rsidRDefault="00090042" w:rsidP="0069752A">
            <w:pPr>
              <w:contextualSpacing/>
              <w:rPr>
                <w:rFonts w:ascii="Arial" w:hAnsi="Arial" w:cs="Arial"/>
                <w:color w:val="000000" w:themeColor="text1"/>
              </w:rPr>
            </w:pPr>
          </w:p>
        </w:tc>
        <w:tc>
          <w:tcPr>
            <w:tcW w:w="1260" w:type="dxa"/>
            <w:vMerge/>
            <w:vAlign w:val="center"/>
          </w:tcPr>
          <w:p w14:paraId="7EA57FF9" w14:textId="77777777" w:rsidR="00090042" w:rsidRPr="00F51242" w:rsidRDefault="00090042" w:rsidP="0069752A">
            <w:pPr>
              <w:contextualSpacing/>
              <w:rPr>
                <w:rFonts w:ascii="Arial" w:hAnsi="Arial" w:cs="Arial"/>
                <w:color w:val="000000" w:themeColor="text1"/>
              </w:rPr>
            </w:pPr>
          </w:p>
        </w:tc>
        <w:tc>
          <w:tcPr>
            <w:tcW w:w="1620" w:type="dxa"/>
            <w:vAlign w:val="center"/>
          </w:tcPr>
          <w:p w14:paraId="2E2B783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1.45</w:t>
            </w:r>
          </w:p>
          <w:p w14:paraId="54B0442D"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Rank: 593</w:t>
            </w:r>
          </w:p>
        </w:tc>
        <w:tc>
          <w:tcPr>
            <w:tcW w:w="1170" w:type="dxa"/>
            <w:vAlign w:val="center"/>
          </w:tcPr>
          <w:p w14:paraId="09345CE6" w14:textId="07C8DB8D" w:rsidR="00090042" w:rsidRPr="00F51242" w:rsidRDefault="005A617D"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38DCA245"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0.22</w:t>
            </w:r>
          </w:p>
        </w:tc>
        <w:tc>
          <w:tcPr>
            <w:tcW w:w="990" w:type="dxa"/>
            <w:vAlign w:val="center"/>
          </w:tcPr>
          <w:p w14:paraId="034A0C2F"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0.15</w:t>
            </w:r>
          </w:p>
        </w:tc>
      </w:tr>
      <w:tr w:rsidR="00090042" w:rsidRPr="00F51242" w14:paraId="48D2FC75" w14:textId="77777777" w:rsidTr="0069752A">
        <w:trPr>
          <w:trHeight w:val="429"/>
          <w:jc w:val="center"/>
        </w:trPr>
        <w:tc>
          <w:tcPr>
            <w:tcW w:w="2425" w:type="dxa"/>
            <w:vAlign w:val="center"/>
          </w:tcPr>
          <w:p w14:paraId="12C96D2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4</w:t>
            </w:r>
          </w:p>
        </w:tc>
        <w:tc>
          <w:tcPr>
            <w:tcW w:w="810" w:type="dxa"/>
            <w:vMerge/>
            <w:vAlign w:val="center"/>
          </w:tcPr>
          <w:p w14:paraId="546E1C95" w14:textId="77777777" w:rsidR="00090042" w:rsidRPr="00F51242" w:rsidRDefault="00090042" w:rsidP="0069752A">
            <w:pPr>
              <w:contextualSpacing/>
              <w:rPr>
                <w:rFonts w:ascii="Arial" w:hAnsi="Arial" w:cs="Arial"/>
                <w:color w:val="000000" w:themeColor="text1"/>
              </w:rPr>
            </w:pPr>
          </w:p>
        </w:tc>
        <w:tc>
          <w:tcPr>
            <w:tcW w:w="1170" w:type="dxa"/>
            <w:vAlign w:val="center"/>
          </w:tcPr>
          <w:p w14:paraId="1F4B53A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27D5DBA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T4: 0.83</w:t>
            </w:r>
          </w:p>
          <w:p w14:paraId="525789C7"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034D6C6A"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4C44DF2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T4: 0.20</w:t>
            </w:r>
          </w:p>
          <w:p w14:paraId="09326B77"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ign w:val="center"/>
          </w:tcPr>
          <w:p w14:paraId="6E515B7E" w14:textId="77777777" w:rsidR="00090042" w:rsidRPr="00F51242" w:rsidRDefault="00090042" w:rsidP="0069752A">
            <w:pPr>
              <w:contextualSpacing/>
              <w:rPr>
                <w:rFonts w:ascii="Arial" w:hAnsi="Arial" w:cs="Arial"/>
                <w:color w:val="000000" w:themeColor="text1"/>
              </w:rPr>
            </w:pPr>
          </w:p>
        </w:tc>
        <w:tc>
          <w:tcPr>
            <w:tcW w:w="1260" w:type="dxa"/>
            <w:vMerge/>
            <w:vAlign w:val="center"/>
          </w:tcPr>
          <w:p w14:paraId="422FD182" w14:textId="77777777" w:rsidR="00090042" w:rsidRPr="00F51242" w:rsidRDefault="00090042" w:rsidP="0069752A">
            <w:pPr>
              <w:contextualSpacing/>
              <w:rPr>
                <w:rFonts w:ascii="Arial" w:hAnsi="Arial" w:cs="Arial"/>
                <w:color w:val="000000" w:themeColor="text1"/>
              </w:rPr>
            </w:pPr>
          </w:p>
        </w:tc>
        <w:tc>
          <w:tcPr>
            <w:tcW w:w="1620" w:type="dxa"/>
            <w:vAlign w:val="center"/>
          </w:tcPr>
          <w:p w14:paraId="3F852EE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-0.24</w:t>
            </w:r>
          </w:p>
          <w:p w14:paraId="736478F4"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Rank: 453</w:t>
            </w:r>
          </w:p>
        </w:tc>
        <w:tc>
          <w:tcPr>
            <w:tcW w:w="1170" w:type="dxa"/>
            <w:vAlign w:val="center"/>
          </w:tcPr>
          <w:p w14:paraId="70811536" w14:textId="512E60CA" w:rsidR="00090042" w:rsidRPr="00F51242" w:rsidRDefault="005A617D"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23179A1A"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-0.037</w:t>
            </w:r>
          </w:p>
        </w:tc>
        <w:tc>
          <w:tcPr>
            <w:tcW w:w="990" w:type="dxa"/>
            <w:vAlign w:val="center"/>
          </w:tcPr>
          <w:p w14:paraId="5B7F970F"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0.81</w:t>
            </w:r>
          </w:p>
        </w:tc>
      </w:tr>
      <w:tr w:rsidR="00090042" w:rsidRPr="00F51242" w14:paraId="1E8AD058" w14:textId="77777777" w:rsidTr="0069752A">
        <w:trPr>
          <w:trHeight w:val="429"/>
          <w:jc w:val="center"/>
        </w:trPr>
        <w:tc>
          <w:tcPr>
            <w:tcW w:w="2425" w:type="dxa"/>
            <w:vAlign w:val="center"/>
          </w:tcPr>
          <w:p w14:paraId="612BDE7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5</w:t>
            </w:r>
          </w:p>
        </w:tc>
        <w:tc>
          <w:tcPr>
            <w:tcW w:w="810" w:type="dxa"/>
            <w:vMerge/>
            <w:vAlign w:val="center"/>
          </w:tcPr>
          <w:p w14:paraId="6B02130E" w14:textId="77777777" w:rsidR="00090042" w:rsidRPr="00F51242" w:rsidRDefault="00090042" w:rsidP="0069752A">
            <w:pPr>
              <w:contextualSpacing/>
              <w:rPr>
                <w:rFonts w:ascii="Arial" w:hAnsi="Arial" w:cs="Arial"/>
                <w:color w:val="000000" w:themeColor="text1"/>
              </w:rPr>
            </w:pPr>
          </w:p>
        </w:tc>
        <w:tc>
          <w:tcPr>
            <w:tcW w:w="1170" w:type="dxa"/>
            <w:vAlign w:val="center"/>
          </w:tcPr>
          <w:p w14:paraId="49A1F72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6593386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T5: 0.83</w:t>
            </w:r>
          </w:p>
          <w:p w14:paraId="5BE7D22F"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67773E3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6499FE4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T5: 0.16</w:t>
            </w:r>
          </w:p>
          <w:p w14:paraId="02BD864D"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ign w:val="center"/>
          </w:tcPr>
          <w:p w14:paraId="3BD5DF89" w14:textId="77777777" w:rsidR="00090042" w:rsidRPr="00F51242" w:rsidRDefault="00090042" w:rsidP="0069752A">
            <w:pPr>
              <w:contextualSpacing/>
              <w:rPr>
                <w:rFonts w:ascii="Arial" w:hAnsi="Arial" w:cs="Arial"/>
                <w:color w:val="000000" w:themeColor="text1"/>
              </w:rPr>
            </w:pPr>
          </w:p>
        </w:tc>
        <w:tc>
          <w:tcPr>
            <w:tcW w:w="1260" w:type="dxa"/>
            <w:vMerge/>
            <w:vAlign w:val="center"/>
          </w:tcPr>
          <w:p w14:paraId="16ED6104" w14:textId="77777777" w:rsidR="00090042" w:rsidRPr="00F51242" w:rsidRDefault="00090042" w:rsidP="0069752A">
            <w:pPr>
              <w:contextualSpacing/>
              <w:rPr>
                <w:rFonts w:ascii="Arial" w:hAnsi="Arial" w:cs="Arial"/>
                <w:color w:val="000000" w:themeColor="text1"/>
              </w:rPr>
            </w:pPr>
          </w:p>
        </w:tc>
        <w:tc>
          <w:tcPr>
            <w:tcW w:w="1620" w:type="dxa"/>
            <w:vAlign w:val="center"/>
          </w:tcPr>
          <w:p w14:paraId="2BAFA38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-2.00</w:t>
            </w:r>
          </w:p>
          <w:p w14:paraId="0C2254E8"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Rank: 307</w:t>
            </w:r>
          </w:p>
        </w:tc>
        <w:tc>
          <w:tcPr>
            <w:tcW w:w="1170" w:type="dxa"/>
            <w:vAlign w:val="center"/>
          </w:tcPr>
          <w:p w14:paraId="1C20055A" w14:textId="5D7DF7E4" w:rsidR="00090042" w:rsidRPr="00F51242" w:rsidRDefault="005A617D"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137A0299"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-0.31</w:t>
            </w:r>
          </w:p>
        </w:tc>
        <w:tc>
          <w:tcPr>
            <w:tcW w:w="990" w:type="dxa"/>
            <w:vAlign w:val="center"/>
          </w:tcPr>
          <w:p w14:paraId="4AC26433"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0.045</w:t>
            </w:r>
          </w:p>
        </w:tc>
      </w:tr>
      <w:tr w:rsidR="00090042" w:rsidRPr="008C5995" w14:paraId="1A0CB35D" w14:textId="77777777" w:rsidTr="0069752A">
        <w:trPr>
          <w:trHeight w:val="640"/>
          <w:jc w:val="center"/>
        </w:trPr>
        <w:tc>
          <w:tcPr>
            <w:tcW w:w="2425" w:type="dxa"/>
            <w:vMerge w:val="restart"/>
            <w:vAlign w:val="center"/>
          </w:tcPr>
          <w:p w14:paraId="4E679550"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76D7F3A1" w14:textId="77777777" w:rsidR="00090042" w:rsidRDefault="00090042" w:rsidP="0069752A">
            <w:pPr>
              <w:contextualSpacing/>
              <w:rPr>
                <w:rFonts w:ascii="Consolas" w:hAnsi="Consolas" w:cs="Consolas"/>
                <w:color w:val="000000" w:themeColor="text1"/>
                <w:sz w:val="16"/>
                <w:szCs w:val="16"/>
              </w:rPr>
            </w:pPr>
            <w:r w:rsidRPr="008C5995">
              <w:rPr>
                <w:rFonts w:ascii="Consolas" w:hAnsi="Consolas" w:cs="Consolas"/>
                <w:color w:val="000000" w:themeColor="text1"/>
                <w:sz w:val="16"/>
                <w:szCs w:val="16"/>
              </w:rPr>
              <w:t xml:space="preserve">threshold ~ </w:t>
            </w:r>
            <w:proofErr w:type="spellStart"/>
            <w:r w:rsidRPr="008C5995">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contrast + (1|mouse)</w:t>
            </w:r>
          </w:p>
          <w:p w14:paraId="55AA51F6" w14:textId="77777777" w:rsidR="00090042" w:rsidRPr="008C5995" w:rsidRDefault="00090042" w:rsidP="0069752A">
            <w:pPr>
              <w:contextualSpacing/>
              <w:rPr>
                <w:rFonts w:ascii="Consolas" w:hAnsi="Consolas" w:cs="Consolas"/>
                <w:color w:val="000000" w:themeColor="text1"/>
                <w:sz w:val="16"/>
                <w:szCs w:val="16"/>
              </w:rPr>
            </w:pPr>
          </w:p>
          <w:p w14:paraId="0217288E"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Fixed effects: target gain, contrast</w:t>
            </w:r>
          </w:p>
          <w:p w14:paraId="4D7B8F6D"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Random effects: mouse ID</w:t>
            </w:r>
          </w:p>
          <w:p w14:paraId="183A1927" w14:textId="77777777" w:rsidR="00090042" w:rsidRPr="008C5995" w:rsidRDefault="00090042" w:rsidP="0069752A">
            <w:pPr>
              <w:contextualSpacing/>
              <w:rPr>
                <w:rFonts w:ascii="Consolas" w:hAnsi="Consolas" w:cs="Consolas"/>
                <w:color w:val="000000" w:themeColor="text1"/>
                <w:sz w:val="16"/>
                <w:szCs w:val="16"/>
              </w:rPr>
            </w:pPr>
            <w:r>
              <w:rPr>
                <w:rFonts w:ascii="Arial" w:hAnsi="Arial" w:cs="Arial"/>
                <w:color w:val="000000" w:themeColor="text1"/>
                <w:sz w:val="16"/>
                <w:szCs w:val="16"/>
              </w:rPr>
              <w:t>Outcome variable: threshold</w:t>
            </w:r>
          </w:p>
        </w:tc>
        <w:tc>
          <w:tcPr>
            <w:tcW w:w="810" w:type="dxa"/>
            <w:vMerge w:val="restart"/>
            <w:vAlign w:val="center"/>
          </w:tcPr>
          <w:p w14:paraId="07E39B67" w14:textId="77777777" w:rsidR="00090042" w:rsidRPr="008C5995" w:rsidRDefault="00090042" w:rsidP="0069752A">
            <w:pPr>
              <w:contextualSpacing/>
              <w:rPr>
                <w:rFonts w:ascii="Arial" w:hAnsi="Arial" w:cs="Arial"/>
                <w:color w:val="000000" w:themeColor="text1"/>
                <w:sz w:val="16"/>
                <w:szCs w:val="16"/>
              </w:rPr>
            </w:pPr>
            <w:r w:rsidRPr="008C5995">
              <w:rPr>
                <w:rFonts w:ascii="Arial" w:hAnsi="Arial" w:cs="Arial"/>
                <w:color w:val="000000" w:themeColor="text1"/>
                <w:sz w:val="16"/>
                <w:szCs w:val="16"/>
              </w:rPr>
              <w:t>6g</w:t>
            </w:r>
          </w:p>
        </w:tc>
        <w:tc>
          <w:tcPr>
            <w:tcW w:w="2340" w:type="dxa"/>
            <w:gridSpan w:val="2"/>
            <w:vAlign w:val="center"/>
          </w:tcPr>
          <w:p w14:paraId="41CD74AB" w14:textId="77777777" w:rsidR="00090042" w:rsidRDefault="00090042" w:rsidP="0069752A">
            <w:pPr>
              <w:contextualSpacing/>
              <w:jc w:val="center"/>
              <w:rPr>
                <w:rFonts w:ascii="Arial" w:hAnsi="Arial" w:cs="Arial"/>
                <w:b/>
                <w:bCs/>
                <w:color w:val="000000" w:themeColor="text1"/>
                <w:sz w:val="16"/>
                <w:szCs w:val="16"/>
              </w:rPr>
            </w:pPr>
            <w:r>
              <w:rPr>
                <w:rFonts w:ascii="Arial" w:hAnsi="Arial" w:cs="Arial"/>
                <w:b/>
                <w:bCs/>
                <w:color w:val="000000" w:themeColor="text1"/>
                <w:sz w:val="16"/>
                <w:szCs w:val="16"/>
              </w:rPr>
              <w:t>Model Coefficients</w:t>
            </w:r>
          </w:p>
          <w:p w14:paraId="02018B15" w14:textId="77777777" w:rsidR="00090042" w:rsidRDefault="00090042" w:rsidP="0069752A">
            <w:pPr>
              <w:contextualSpacing/>
              <w:rPr>
                <w:rFonts w:ascii="Arial" w:hAnsi="Arial" w:cs="Arial"/>
                <w:color w:val="000000"/>
                <w:sz w:val="16"/>
                <w:szCs w:val="16"/>
              </w:rPr>
            </w:pPr>
            <w:r w:rsidRPr="00FD6E88">
              <w:rPr>
                <w:rFonts w:ascii="Arial" w:hAnsi="Arial" w:cs="Arial"/>
                <w:color w:val="000000" w:themeColor="text1"/>
                <w:sz w:val="16"/>
                <w:szCs w:val="16"/>
              </w:rPr>
              <w:t>Estimate</w:t>
            </w:r>
            <w:r>
              <w:rPr>
                <w:rFonts w:ascii="Arial" w:hAnsi="Arial" w:cs="Arial"/>
                <w:color w:val="000000" w:themeColor="text1"/>
                <w:sz w:val="16"/>
                <w:szCs w:val="16"/>
              </w:rPr>
              <w:t xml:space="preserve"> </w:t>
            </w:r>
            <w:r w:rsidRPr="00FD6E88">
              <w:rPr>
                <w:rFonts w:ascii="Arial" w:hAnsi="Arial" w:cs="Arial"/>
                <w:color w:val="000000"/>
                <w:sz w:val="16"/>
                <w:szCs w:val="16"/>
              </w:rPr>
              <w:t>±</w:t>
            </w:r>
            <w:r>
              <w:rPr>
                <w:rFonts w:ascii="Arial" w:hAnsi="Arial" w:cs="Arial"/>
                <w:color w:val="000000"/>
                <w:sz w:val="16"/>
                <w:szCs w:val="16"/>
              </w:rPr>
              <w:t xml:space="preserve"> </w:t>
            </w:r>
            <w:r w:rsidRPr="00FD6E88">
              <w:rPr>
                <w:rFonts w:ascii="Arial" w:hAnsi="Arial" w:cs="Arial"/>
                <w:color w:val="000000"/>
                <w:sz w:val="16"/>
                <w:szCs w:val="16"/>
              </w:rPr>
              <w:t>standard error</w:t>
            </w:r>
          </w:p>
          <w:p w14:paraId="104158A2" w14:textId="77777777" w:rsidR="00090042" w:rsidRPr="00FD6E88" w:rsidRDefault="00090042" w:rsidP="0069752A">
            <w:pPr>
              <w:contextualSpacing/>
              <w:rPr>
                <w:rFonts w:ascii="Arial" w:hAnsi="Arial" w:cs="Arial"/>
                <w:color w:val="000000" w:themeColor="text1"/>
                <w:sz w:val="16"/>
                <w:szCs w:val="16"/>
              </w:rPr>
            </w:pPr>
            <w:r w:rsidRPr="00FD6E88">
              <w:rPr>
                <w:rFonts w:ascii="Arial" w:hAnsi="Arial" w:cs="Arial"/>
                <w:color w:val="000000"/>
                <w:sz w:val="16"/>
                <w:szCs w:val="16"/>
              </w:rPr>
              <w:t>[</w:t>
            </w:r>
            <w:proofErr w:type="spellStart"/>
            <w:r>
              <w:rPr>
                <w:rFonts w:ascii="Arial" w:hAnsi="Arial" w:cs="Arial"/>
                <w:color w:val="000000"/>
                <w:sz w:val="16"/>
                <w:szCs w:val="16"/>
              </w:rPr>
              <w:t>tstat</w:t>
            </w:r>
            <w:proofErr w:type="spellEnd"/>
            <w:r>
              <w:rPr>
                <w:rFonts w:ascii="Arial" w:hAnsi="Arial" w:cs="Arial"/>
                <w:color w:val="000000"/>
                <w:sz w:val="16"/>
                <w:szCs w:val="16"/>
              </w:rPr>
              <w:t xml:space="preserve">(df), </w:t>
            </w:r>
            <w:r w:rsidRPr="00FD6E88">
              <w:rPr>
                <w:rFonts w:ascii="Arial" w:hAnsi="Arial" w:cs="Arial"/>
                <w:color w:val="000000"/>
                <w:sz w:val="16"/>
                <w:szCs w:val="16"/>
              </w:rPr>
              <w:t>p-value]</w:t>
            </w:r>
          </w:p>
        </w:tc>
        <w:tc>
          <w:tcPr>
            <w:tcW w:w="900" w:type="dxa"/>
            <w:vMerge w:val="restart"/>
            <w:vAlign w:val="center"/>
          </w:tcPr>
          <w:p w14:paraId="35F1F494" w14:textId="77777777" w:rsidR="00090042" w:rsidRPr="008C5995" w:rsidRDefault="00090042" w:rsidP="0069752A">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1260" w:type="dxa"/>
            <w:vMerge w:val="restart"/>
            <w:vAlign w:val="center"/>
          </w:tcPr>
          <w:p w14:paraId="1E40A550"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3112B5D8" w14:textId="77777777" w:rsidR="00090042" w:rsidRPr="008C5995" w:rsidRDefault="00090042" w:rsidP="0069752A">
            <w:pPr>
              <w:contextualSpacing/>
              <w:rPr>
                <w:rFonts w:ascii="Consolas" w:hAnsi="Consolas" w:cs="Consolas"/>
                <w:color w:val="000000" w:themeColor="text1"/>
                <w:sz w:val="16"/>
                <w:szCs w:val="16"/>
              </w:rPr>
            </w:pPr>
            <w:r w:rsidRPr="008C5995">
              <w:rPr>
                <w:rFonts w:ascii="Consolas" w:hAnsi="Consolas" w:cs="Consolas"/>
                <w:color w:val="000000" w:themeColor="text1"/>
                <w:sz w:val="16"/>
                <w:szCs w:val="16"/>
              </w:rPr>
              <w:t>threshold ~ contrast + (1|mouse)</w:t>
            </w:r>
          </w:p>
        </w:tc>
        <w:tc>
          <w:tcPr>
            <w:tcW w:w="1620" w:type="dxa"/>
            <w:vMerge w:val="restart"/>
            <w:vAlign w:val="center"/>
          </w:tcPr>
          <w:p w14:paraId="35D6F9C2" w14:textId="77777777" w:rsidR="00090042" w:rsidRPr="008C5995" w:rsidRDefault="00523C06" w:rsidP="0069752A">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090042">
              <w:rPr>
                <w:rFonts w:ascii="Arial" w:hAnsi="Arial" w:cs="Arial"/>
                <w:color w:val="000000" w:themeColor="text1"/>
                <w:sz w:val="16"/>
                <w:szCs w:val="16"/>
              </w:rPr>
              <w:t>(1) = 4.74</w:t>
            </w:r>
          </w:p>
        </w:tc>
        <w:tc>
          <w:tcPr>
            <w:tcW w:w="1170" w:type="dxa"/>
            <w:vMerge w:val="restart"/>
            <w:vAlign w:val="center"/>
          </w:tcPr>
          <w:p w14:paraId="13385C99" w14:textId="77777777" w:rsidR="00090042" w:rsidRPr="008C5995" w:rsidRDefault="00090042" w:rsidP="0069752A">
            <w:pPr>
              <w:contextualSpacing/>
              <w:jc w:val="both"/>
              <w:rPr>
                <w:rFonts w:ascii="Arial" w:hAnsi="Arial" w:cs="Arial"/>
                <w:color w:val="000000" w:themeColor="text1"/>
                <w:sz w:val="16"/>
                <w:szCs w:val="16"/>
              </w:rPr>
            </w:pPr>
          </w:p>
        </w:tc>
        <w:tc>
          <w:tcPr>
            <w:tcW w:w="990" w:type="dxa"/>
            <w:vMerge w:val="restart"/>
            <w:vAlign w:val="center"/>
          </w:tcPr>
          <w:p w14:paraId="74451A3E" w14:textId="77777777" w:rsidR="00090042" w:rsidRPr="008C5995"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0.029</w:t>
            </w:r>
          </w:p>
        </w:tc>
      </w:tr>
      <w:tr w:rsidR="00090042" w:rsidRPr="008C5995" w14:paraId="74B82C42" w14:textId="77777777" w:rsidTr="0069752A">
        <w:trPr>
          <w:trHeight w:val="429"/>
          <w:jc w:val="center"/>
        </w:trPr>
        <w:tc>
          <w:tcPr>
            <w:tcW w:w="2425" w:type="dxa"/>
            <w:vMerge/>
            <w:vAlign w:val="center"/>
          </w:tcPr>
          <w:p w14:paraId="7449AD8E" w14:textId="77777777" w:rsidR="00090042" w:rsidRDefault="00090042" w:rsidP="0069752A">
            <w:pPr>
              <w:contextualSpacing/>
              <w:rPr>
                <w:rFonts w:ascii="Arial" w:hAnsi="Arial" w:cs="Arial"/>
                <w:color w:val="000000" w:themeColor="text1"/>
                <w:sz w:val="16"/>
                <w:szCs w:val="16"/>
              </w:rPr>
            </w:pPr>
          </w:p>
        </w:tc>
        <w:tc>
          <w:tcPr>
            <w:tcW w:w="810" w:type="dxa"/>
            <w:vMerge/>
            <w:vAlign w:val="center"/>
          </w:tcPr>
          <w:p w14:paraId="49941852" w14:textId="77777777" w:rsidR="00090042" w:rsidRPr="008C5995" w:rsidRDefault="00090042" w:rsidP="0069752A">
            <w:pPr>
              <w:contextualSpacing/>
              <w:rPr>
                <w:rFonts w:ascii="Arial" w:hAnsi="Arial" w:cs="Arial"/>
                <w:color w:val="000000" w:themeColor="text1"/>
                <w:sz w:val="16"/>
                <w:szCs w:val="16"/>
              </w:rPr>
            </w:pPr>
          </w:p>
        </w:tc>
        <w:tc>
          <w:tcPr>
            <w:tcW w:w="2340" w:type="dxa"/>
            <w:gridSpan w:val="2"/>
            <w:vMerge w:val="restart"/>
            <w:vAlign w:val="center"/>
          </w:tcPr>
          <w:p w14:paraId="5175E5D1" w14:textId="77777777" w:rsidR="00090042" w:rsidRDefault="00090042" w:rsidP="0069752A">
            <w:pPr>
              <w:contextualSpacing/>
              <w:rPr>
                <w:rFonts w:ascii="Arial" w:hAnsi="Arial" w:cs="Arial"/>
                <w:color w:val="000000"/>
                <w:sz w:val="16"/>
                <w:szCs w:val="16"/>
              </w:rPr>
            </w:pPr>
            <w:r>
              <w:rPr>
                <w:rFonts w:ascii="Arial" w:hAnsi="Arial" w:cs="Arial"/>
                <w:color w:val="000000" w:themeColor="text1"/>
                <w:sz w:val="16"/>
                <w:szCs w:val="16"/>
              </w:rPr>
              <w:t>Intercept: 10.81</w:t>
            </w:r>
            <w:r w:rsidRPr="00FD6E88">
              <w:rPr>
                <w:rFonts w:ascii="Arial" w:hAnsi="Arial" w:cs="Arial"/>
                <w:color w:val="000000"/>
                <w:sz w:val="16"/>
                <w:szCs w:val="16"/>
              </w:rPr>
              <w:t>±</w:t>
            </w:r>
            <w:r>
              <w:rPr>
                <w:rFonts w:ascii="Arial" w:hAnsi="Arial" w:cs="Arial"/>
                <w:color w:val="000000"/>
                <w:sz w:val="16"/>
                <w:szCs w:val="16"/>
              </w:rPr>
              <w:t xml:space="preserve">1.25  </w:t>
            </w:r>
          </w:p>
          <w:p w14:paraId="32FE6F93" w14:textId="77777777" w:rsidR="00090042" w:rsidRDefault="00090042" w:rsidP="0069752A">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8.62, </w:t>
            </w:r>
            <w:r w:rsidRPr="00FD6E88">
              <w:rPr>
                <w:rFonts w:ascii="Arial" w:hAnsi="Arial" w:cs="Arial"/>
                <w:color w:val="000000"/>
                <w:sz w:val="16"/>
                <w:szCs w:val="16"/>
              </w:rPr>
              <w:t xml:space="preserve">p </w:t>
            </w:r>
            <w:r>
              <w:rPr>
                <w:rFonts w:ascii="Arial" w:hAnsi="Arial" w:cs="Arial"/>
                <w:color w:val="000000"/>
                <w:sz w:val="16"/>
                <w:szCs w:val="16"/>
              </w:rPr>
              <w:t>= 3.27e-14</w:t>
            </w:r>
          </w:p>
          <w:p w14:paraId="660B1C6A" w14:textId="77777777" w:rsidR="00090042" w:rsidRDefault="00090042" w:rsidP="0069752A">
            <w:pPr>
              <w:contextualSpacing/>
              <w:rPr>
                <w:rFonts w:ascii="Arial" w:hAnsi="Arial" w:cs="Arial"/>
                <w:color w:val="000000"/>
                <w:sz w:val="16"/>
                <w:szCs w:val="16"/>
              </w:rPr>
            </w:pPr>
          </w:p>
          <w:p w14:paraId="534DE952" w14:textId="77777777" w:rsidR="00090042" w:rsidRDefault="00090042" w:rsidP="0069752A">
            <w:pPr>
              <w:contextualSpacing/>
              <w:rPr>
                <w:rFonts w:ascii="Arial" w:hAnsi="Arial" w:cs="Arial"/>
                <w:color w:val="000000"/>
                <w:sz w:val="16"/>
                <w:szCs w:val="16"/>
              </w:rPr>
            </w:pPr>
            <w:r>
              <w:rPr>
                <w:rFonts w:ascii="Arial" w:hAnsi="Arial" w:cs="Arial"/>
                <w:color w:val="000000"/>
                <w:sz w:val="16"/>
                <w:szCs w:val="16"/>
              </w:rPr>
              <w:t>Target gain: -25.64</w:t>
            </w:r>
            <w:r w:rsidRPr="00FD6E88">
              <w:rPr>
                <w:rFonts w:ascii="Arial" w:hAnsi="Arial" w:cs="Arial"/>
                <w:color w:val="000000"/>
                <w:sz w:val="16"/>
                <w:szCs w:val="16"/>
              </w:rPr>
              <w:t>±</w:t>
            </w:r>
            <w:r>
              <w:rPr>
                <w:rFonts w:ascii="Arial" w:hAnsi="Arial" w:cs="Arial"/>
                <w:color w:val="000000"/>
                <w:sz w:val="16"/>
                <w:szCs w:val="16"/>
              </w:rPr>
              <w:t>11.80</w:t>
            </w:r>
          </w:p>
          <w:p w14:paraId="6EFCCE52" w14:textId="77777777" w:rsidR="00090042" w:rsidRDefault="00090042" w:rsidP="0069752A">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-2.20, </w:t>
            </w:r>
            <w:r w:rsidRPr="00FD6E88">
              <w:rPr>
                <w:rFonts w:ascii="Arial" w:hAnsi="Arial" w:cs="Arial"/>
                <w:color w:val="000000"/>
                <w:sz w:val="16"/>
                <w:szCs w:val="16"/>
              </w:rPr>
              <w:t>p</w:t>
            </w:r>
            <w:r>
              <w:rPr>
                <w:rFonts w:ascii="Arial" w:hAnsi="Arial" w:cs="Arial"/>
                <w:color w:val="000000"/>
                <w:sz w:val="16"/>
                <w:szCs w:val="16"/>
              </w:rPr>
              <w:t xml:space="preserve"> = 0.030 </w:t>
            </w:r>
          </w:p>
          <w:p w14:paraId="73841054" w14:textId="77777777" w:rsidR="00090042" w:rsidRDefault="00090042" w:rsidP="0069752A">
            <w:pPr>
              <w:contextualSpacing/>
              <w:rPr>
                <w:rFonts w:ascii="Arial" w:hAnsi="Arial" w:cs="Arial"/>
                <w:color w:val="000000"/>
                <w:sz w:val="16"/>
                <w:szCs w:val="16"/>
              </w:rPr>
            </w:pPr>
          </w:p>
          <w:p w14:paraId="2C736020" w14:textId="77777777" w:rsidR="00090042" w:rsidRDefault="00090042" w:rsidP="0069752A">
            <w:pPr>
              <w:contextualSpacing/>
              <w:rPr>
                <w:rFonts w:ascii="Arial" w:hAnsi="Arial" w:cs="Arial"/>
                <w:color w:val="000000"/>
                <w:sz w:val="16"/>
                <w:szCs w:val="16"/>
              </w:rPr>
            </w:pPr>
            <w:r>
              <w:rPr>
                <w:rFonts w:ascii="Arial" w:hAnsi="Arial" w:cs="Arial"/>
                <w:color w:val="000000"/>
                <w:sz w:val="16"/>
                <w:szCs w:val="16"/>
              </w:rPr>
              <w:t>Contrast: 3.01</w:t>
            </w:r>
            <w:r w:rsidRPr="00FD6E88">
              <w:rPr>
                <w:rFonts w:ascii="Arial" w:hAnsi="Arial" w:cs="Arial"/>
                <w:color w:val="000000"/>
                <w:sz w:val="16"/>
                <w:szCs w:val="16"/>
              </w:rPr>
              <w:t>±</w:t>
            </w:r>
            <w:r>
              <w:rPr>
                <w:rFonts w:ascii="Arial" w:hAnsi="Arial" w:cs="Arial"/>
                <w:color w:val="000000"/>
                <w:sz w:val="16"/>
                <w:szCs w:val="16"/>
              </w:rPr>
              <w:t>1.23</w:t>
            </w:r>
          </w:p>
          <w:p w14:paraId="613B7DF8" w14:textId="77777777" w:rsidR="00090042" w:rsidRDefault="00090042" w:rsidP="0069752A">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2.45, </w:t>
            </w:r>
            <w:r w:rsidRPr="00FD6E88">
              <w:rPr>
                <w:rFonts w:ascii="Arial" w:hAnsi="Arial" w:cs="Arial"/>
                <w:color w:val="000000"/>
                <w:sz w:val="16"/>
                <w:szCs w:val="16"/>
              </w:rPr>
              <w:t>p</w:t>
            </w:r>
            <w:r>
              <w:rPr>
                <w:rFonts w:ascii="Arial" w:hAnsi="Arial" w:cs="Arial"/>
                <w:color w:val="000000"/>
                <w:sz w:val="16"/>
                <w:szCs w:val="16"/>
              </w:rPr>
              <w:t xml:space="preserve"> = 0.016</w:t>
            </w:r>
          </w:p>
          <w:p w14:paraId="425C84D6" w14:textId="77777777" w:rsidR="00090042" w:rsidRDefault="00090042" w:rsidP="0069752A">
            <w:pPr>
              <w:contextualSpacing/>
              <w:rPr>
                <w:rFonts w:ascii="Arial" w:hAnsi="Arial" w:cs="Arial"/>
                <w:color w:val="000000"/>
                <w:sz w:val="16"/>
                <w:szCs w:val="16"/>
              </w:rPr>
            </w:pPr>
          </w:p>
          <w:p w14:paraId="7260D53D" w14:textId="77777777" w:rsidR="00090042" w:rsidRDefault="00090042" w:rsidP="0069752A">
            <w:pPr>
              <w:contextualSpacing/>
              <w:rPr>
                <w:rFonts w:ascii="Arial" w:hAnsi="Arial" w:cs="Arial"/>
                <w:color w:val="000000" w:themeColor="text1"/>
                <w:sz w:val="16"/>
                <w:szCs w:val="16"/>
              </w:rPr>
            </w:pPr>
          </w:p>
        </w:tc>
        <w:tc>
          <w:tcPr>
            <w:tcW w:w="900" w:type="dxa"/>
            <w:vMerge/>
            <w:vAlign w:val="center"/>
          </w:tcPr>
          <w:p w14:paraId="07E17AA7" w14:textId="77777777" w:rsidR="00090042" w:rsidRPr="008C5995" w:rsidRDefault="00090042" w:rsidP="0069752A">
            <w:pPr>
              <w:contextualSpacing/>
              <w:rPr>
                <w:rFonts w:ascii="Arial" w:hAnsi="Arial" w:cs="Arial"/>
                <w:color w:val="000000" w:themeColor="text1"/>
                <w:sz w:val="16"/>
                <w:szCs w:val="16"/>
              </w:rPr>
            </w:pPr>
          </w:p>
        </w:tc>
        <w:tc>
          <w:tcPr>
            <w:tcW w:w="1260" w:type="dxa"/>
            <w:vMerge/>
            <w:vAlign w:val="center"/>
          </w:tcPr>
          <w:p w14:paraId="702B04F3" w14:textId="77777777" w:rsidR="00090042" w:rsidRDefault="00090042" w:rsidP="0069752A">
            <w:pPr>
              <w:contextualSpacing/>
              <w:rPr>
                <w:rFonts w:ascii="Arial" w:hAnsi="Arial" w:cs="Arial"/>
                <w:color w:val="000000" w:themeColor="text1"/>
                <w:sz w:val="16"/>
                <w:szCs w:val="16"/>
              </w:rPr>
            </w:pPr>
          </w:p>
        </w:tc>
        <w:tc>
          <w:tcPr>
            <w:tcW w:w="1620" w:type="dxa"/>
            <w:vMerge/>
            <w:vAlign w:val="center"/>
          </w:tcPr>
          <w:p w14:paraId="3D69C587" w14:textId="77777777" w:rsidR="00090042" w:rsidRDefault="00090042" w:rsidP="0069752A">
            <w:pPr>
              <w:contextualSpacing/>
              <w:rPr>
                <w:rFonts w:ascii="Consolas" w:hAnsi="Consolas" w:cs="Consolas"/>
                <w:color w:val="000000" w:themeColor="text1"/>
                <w:sz w:val="16"/>
                <w:szCs w:val="16"/>
              </w:rPr>
            </w:pPr>
          </w:p>
        </w:tc>
        <w:tc>
          <w:tcPr>
            <w:tcW w:w="1170" w:type="dxa"/>
            <w:vMerge/>
            <w:vAlign w:val="center"/>
          </w:tcPr>
          <w:p w14:paraId="1DCBB193" w14:textId="77777777" w:rsidR="00090042" w:rsidRPr="008C5995" w:rsidRDefault="00090042" w:rsidP="0069752A">
            <w:pPr>
              <w:contextualSpacing/>
              <w:jc w:val="both"/>
              <w:rPr>
                <w:rFonts w:ascii="Arial" w:hAnsi="Arial" w:cs="Arial"/>
                <w:color w:val="000000" w:themeColor="text1"/>
                <w:sz w:val="16"/>
                <w:szCs w:val="16"/>
              </w:rPr>
            </w:pPr>
          </w:p>
        </w:tc>
        <w:tc>
          <w:tcPr>
            <w:tcW w:w="990" w:type="dxa"/>
            <w:vMerge/>
            <w:vAlign w:val="center"/>
          </w:tcPr>
          <w:p w14:paraId="2A680C9A" w14:textId="77777777" w:rsidR="00090042" w:rsidRPr="008C5995" w:rsidRDefault="00090042" w:rsidP="0069752A">
            <w:pPr>
              <w:contextualSpacing/>
              <w:rPr>
                <w:rFonts w:ascii="Arial" w:hAnsi="Arial" w:cs="Arial"/>
                <w:color w:val="000000" w:themeColor="text1"/>
                <w:sz w:val="16"/>
                <w:szCs w:val="16"/>
              </w:rPr>
            </w:pPr>
          </w:p>
        </w:tc>
      </w:tr>
      <w:tr w:rsidR="00090042" w:rsidRPr="008C5995" w14:paraId="53945CDB" w14:textId="77777777" w:rsidTr="0069752A">
        <w:trPr>
          <w:trHeight w:val="429"/>
          <w:jc w:val="center"/>
        </w:trPr>
        <w:tc>
          <w:tcPr>
            <w:tcW w:w="2425" w:type="dxa"/>
            <w:vMerge/>
            <w:vAlign w:val="center"/>
          </w:tcPr>
          <w:p w14:paraId="5886E8A5" w14:textId="77777777" w:rsidR="00090042" w:rsidRDefault="00090042" w:rsidP="0069752A">
            <w:pPr>
              <w:contextualSpacing/>
              <w:rPr>
                <w:rFonts w:ascii="Arial" w:hAnsi="Arial" w:cs="Arial"/>
                <w:color w:val="000000" w:themeColor="text1"/>
                <w:sz w:val="16"/>
                <w:szCs w:val="16"/>
              </w:rPr>
            </w:pPr>
          </w:p>
        </w:tc>
        <w:tc>
          <w:tcPr>
            <w:tcW w:w="810" w:type="dxa"/>
            <w:vMerge/>
            <w:vAlign w:val="center"/>
          </w:tcPr>
          <w:p w14:paraId="4A97E7C5" w14:textId="77777777" w:rsidR="00090042" w:rsidRPr="008C5995" w:rsidRDefault="00090042" w:rsidP="0069752A">
            <w:pPr>
              <w:contextualSpacing/>
              <w:rPr>
                <w:rFonts w:ascii="Arial" w:hAnsi="Arial" w:cs="Arial"/>
                <w:color w:val="000000" w:themeColor="text1"/>
                <w:sz w:val="16"/>
                <w:szCs w:val="16"/>
              </w:rPr>
            </w:pPr>
          </w:p>
        </w:tc>
        <w:tc>
          <w:tcPr>
            <w:tcW w:w="2340" w:type="dxa"/>
            <w:gridSpan w:val="2"/>
            <w:vMerge/>
            <w:vAlign w:val="center"/>
          </w:tcPr>
          <w:p w14:paraId="40A344A3" w14:textId="77777777" w:rsidR="00090042" w:rsidRDefault="00090042" w:rsidP="0069752A">
            <w:pPr>
              <w:contextualSpacing/>
              <w:rPr>
                <w:rFonts w:ascii="Arial" w:hAnsi="Arial" w:cs="Arial"/>
                <w:color w:val="000000" w:themeColor="text1"/>
                <w:sz w:val="16"/>
                <w:szCs w:val="16"/>
              </w:rPr>
            </w:pPr>
          </w:p>
        </w:tc>
        <w:tc>
          <w:tcPr>
            <w:tcW w:w="900" w:type="dxa"/>
            <w:vMerge/>
            <w:vAlign w:val="center"/>
          </w:tcPr>
          <w:p w14:paraId="528CF369" w14:textId="77777777" w:rsidR="00090042" w:rsidRPr="008C5995" w:rsidRDefault="00090042" w:rsidP="0069752A">
            <w:pPr>
              <w:contextualSpacing/>
              <w:rPr>
                <w:rFonts w:ascii="Arial" w:hAnsi="Arial" w:cs="Arial"/>
                <w:color w:val="000000" w:themeColor="text1"/>
                <w:sz w:val="16"/>
                <w:szCs w:val="16"/>
              </w:rPr>
            </w:pPr>
          </w:p>
        </w:tc>
        <w:tc>
          <w:tcPr>
            <w:tcW w:w="1260" w:type="dxa"/>
            <w:vAlign w:val="center"/>
          </w:tcPr>
          <w:p w14:paraId="0462E6F4"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6142D004" w14:textId="77777777" w:rsidR="00090042" w:rsidRDefault="00090042" w:rsidP="0069752A">
            <w:pPr>
              <w:contextualSpacing/>
              <w:rPr>
                <w:rFonts w:ascii="Arial" w:hAnsi="Arial" w:cs="Arial"/>
                <w:color w:val="000000" w:themeColor="text1"/>
                <w:sz w:val="16"/>
                <w:szCs w:val="16"/>
              </w:rPr>
            </w:pPr>
            <w:r w:rsidRPr="008C5995">
              <w:rPr>
                <w:rFonts w:ascii="Consolas" w:hAnsi="Consolas" w:cs="Consolas"/>
                <w:color w:val="000000" w:themeColor="text1"/>
                <w:sz w:val="16"/>
                <w:szCs w:val="16"/>
              </w:rPr>
              <w:t xml:space="preserve">threshold ~ </w:t>
            </w:r>
            <w:proofErr w:type="spellStart"/>
            <w:r>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(1|mouse)</w:t>
            </w:r>
          </w:p>
        </w:tc>
        <w:tc>
          <w:tcPr>
            <w:tcW w:w="1620" w:type="dxa"/>
            <w:vAlign w:val="center"/>
          </w:tcPr>
          <w:p w14:paraId="5B331E31" w14:textId="77777777" w:rsidR="00090042" w:rsidRDefault="00523C06" w:rsidP="0069752A">
            <w:pPr>
              <w:contextualSpacing/>
              <w:rPr>
                <w:rFonts w:ascii="Consolas" w:hAnsi="Consolas" w:cs="Consolas"/>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090042">
              <w:rPr>
                <w:rFonts w:ascii="Arial" w:hAnsi="Arial" w:cs="Arial"/>
                <w:color w:val="000000" w:themeColor="text1"/>
                <w:sz w:val="16"/>
                <w:szCs w:val="16"/>
              </w:rPr>
              <w:t>(1) = 5.84</w:t>
            </w:r>
          </w:p>
        </w:tc>
        <w:tc>
          <w:tcPr>
            <w:tcW w:w="1170" w:type="dxa"/>
            <w:vAlign w:val="center"/>
          </w:tcPr>
          <w:p w14:paraId="531A177D" w14:textId="77777777" w:rsidR="00090042" w:rsidRPr="008C5995" w:rsidRDefault="00090042" w:rsidP="0069752A">
            <w:pPr>
              <w:contextualSpacing/>
              <w:jc w:val="both"/>
              <w:rPr>
                <w:rFonts w:ascii="Arial" w:hAnsi="Arial" w:cs="Arial"/>
                <w:color w:val="000000" w:themeColor="text1"/>
                <w:sz w:val="16"/>
                <w:szCs w:val="16"/>
              </w:rPr>
            </w:pPr>
          </w:p>
        </w:tc>
        <w:tc>
          <w:tcPr>
            <w:tcW w:w="990" w:type="dxa"/>
            <w:vAlign w:val="center"/>
          </w:tcPr>
          <w:p w14:paraId="2B040083" w14:textId="77777777" w:rsidR="00090042" w:rsidRPr="008C5995"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0.016</w:t>
            </w:r>
          </w:p>
        </w:tc>
      </w:tr>
      <w:tr w:rsidR="00090042" w:rsidRPr="008C5995" w14:paraId="71397201" w14:textId="77777777" w:rsidTr="0069752A">
        <w:trPr>
          <w:trHeight w:val="429"/>
          <w:jc w:val="center"/>
        </w:trPr>
        <w:tc>
          <w:tcPr>
            <w:tcW w:w="2425" w:type="dxa"/>
            <w:vMerge w:val="restart"/>
            <w:vAlign w:val="center"/>
          </w:tcPr>
          <w:p w14:paraId="7DBB3165"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1162E8DB" w14:textId="77777777" w:rsidR="00090042" w:rsidRDefault="00090042" w:rsidP="0069752A">
            <w:pPr>
              <w:contextualSpacing/>
              <w:rPr>
                <w:rFonts w:ascii="Consolas" w:hAnsi="Consolas" w:cs="Consolas"/>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sidRPr="008C5995">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contrast + (1|mouse)</w:t>
            </w:r>
          </w:p>
          <w:p w14:paraId="1A8BC219" w14:textId="77777777" w:rsidR="00090042" w:rsidRPr="008C5995" w:rsidRDefault="00090042" w:rsidP="0069752A">
            <w:pPr>
              <w:contextualSpacing/>
              <w:rPr>
                <w:rFonts w:ascii="Consolas" w:hAnsi="Consolas" w:cs="Consolas"/>
                <w:color w:val="000000" w:themeColor="text1"/>
                <w:sz w:val="16"/>
                <w:szCs w:val="16"/>
              </w:rPr>
            </w:pPr>
          </w:p>
          <w:p w14:paraId="7EA1F6D2"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Fixed effects: target gain, contrast</w:t>
            </w:r>
          </w:p>
          <w:p w14:paraId="2686C9E8"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Random effects: mouse ID</w:t>
            </w:r>
          </w:p>
          <w:p w14:paraId="1BFC8740"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Outcome variable: slope</w:t>
            </w:r>
          </w:p>
        </w:tc>
        <w:tc>
          <w:tcPr>
            <w:tcW w:w="810" w:type="dxa"/>
            <w:vMerge w:val="restart"/>
            <w:vAlign w:val="center"/>
          </w:tcPr>
          <w:p w14:paraId="41DD5E0B" w14:textId="77777777" w:rsidR="00090042" w:rsidRPr="008C5995" w:rsidRDefault="00090042" w:rsidP="0069752A">
            <w:pPr>
              <w:contextualSpacing/>
              <w:rPr>
                <w:rFonts w:ascii="Arial" w:hAnsi="Arial" w:cs="Arial"/>
                <w:color w:val="000000" w:themeColor="text1"/>
                <w:sz w:val="16"/>
                <w:szCs w:val="16"/>
              </w:rPr>
            </w:pPr>
            <w:r w:rsidRPr="008C5995">
              <w:rPr>
                <w:rFonts w:ascii="Arial" w:hAnsi="Arial" w:cs="Arial"/>
                <w:color w:val="000000" w:themeColor="text1"/>
                <w:sz w:val="16"/>
                <w:szCs w:val="16"/>
              </w:rPr>
              <w:t>6</w:t>
            </w:r>
            <w:r>
              <w:rPr>
                <w:rFonts w:ascii="Arial" w:hAnsi="Arial" w:cs="Arial"/>
                <w:color w:val="000000" w:themeColor="text1"/>
                <w:sz w:val="16"/>
                <w:szCs w:val="16"/>
              </w:rPr>
              <w:t>h</w:t>
            </w:r>
          </w:p>
        </w:tc>
        <w:tc>
          <w:tcPr>
            <w:tcW w:w="2340" w:type="dxa"/>
            <w:gridSpan w:val="2"/>
            <w:vMerge w:val="restart"/>
            <w:vAlign w:val="center"/>
          </w:tcPr>
          <w:p w14:paraId="646DA3E3" w14:textId="77777777" w:rsidR="00090042" w:rsidRDefault="00090042" w:rsidP="0069752A">
            <w:pPr>
              <w:contextualSpacing/>
              <w:rPr>
                <w:rFonts w:ascii="Arial" w:hAnsi="Arial" w:cs="Arial"/>
                <w:color w:val="000000"/>
                <w:sz w:val="16"/>
                <w:szCs w:val="16"/>
              </w:rPr>
            </w:pPr>
            <w:r>
              <w:rPr>
                <w:rFonts w:ascii="Arial" w:hAnsi="Arial" w:cs="Arial"/>
                <w:color w:val="000000" w:themeColor="text1"/>
                <w:sz w:val="16"/>
                <w:szCs w:val="16"/>
              </w:rPr>
              <w:t>Intercept: 0.042</w:t>
            </w:r>
            <w:r w:rsidRPr="00FD6E88">
              <w:rPr>
                <w:rFonts w:ascii="Arial" w:hAnsi="Arial" w:cs="Arial"/>
                <w:color w:val="000000"/>
                <w:sz w:val="16"/>
                <w:szCs w:val="16"/>
              </w:rPr>
              <w:t>±</w:t>
            </w:r>
            <w:r>
              <w:rPr>
                <w:rFonts w:ascii="Arial" w:hAnsi="Arial" w:cs="Arial"/>
                <w:color w:val="000000"/>
                <w:sz w:val="16"/>
                <w:szCs w:val="16"/>
              </w:rPr>
              <w:t xml:space="preserve">0.0063  </w:t>
            </w:r>
          </w:p>
          <w:p w14:paraId="5D3517C6" w14:textId="77777777" w:rsidR="00090042" w:rsidRDefault="00090042" w:rsidP="0069752A">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6.74, </w:t>
            </w:r>
            <w:r w:rsidRPr="00FD6E88">
              <w:rPr>
                <w:rFonts w:ascii="Arial" w:hAnsi="Arial" w:cs="Arial"/>
                <w:color w:val="000000"/>
                <w:sz w:val="16"/>
                <w:szCs w:val="16"/>
              </w:rPr>
              <w:t xml:space="preserve">p </w:t>
            </w:r>
            <w:r>
              <w:rPr>
                <w:rFonts w:ascii="Arial" w:hAnsi="Arial" w:cs="Arial"/>
                <w:color w:val="000000"/>
                <w:sz w:val="16"/>
                <w:szCs w:val="16"/>
              </w:rPr>
              <w:t>= 5.72e-10</w:t>
            </w:r>
          </w:p>
          <w:p w14:paraId="58DDFEBD" w14:textId="77777777" w:rsidR="00090042" w:rsidRDefault="00090042" w:rsidP="0069752A">
            <w:pPr>
              <w:contextualSpacing/>
              <w:rPr>
                <w:rFonts w:ascii="Arial" w:hAnsi="Arial" w:cs="Arial"/>
                <w:color w:val="000000"/>
                <w:sz w:val="16"/>
                <w:szCs w:val="16"/>
              </w:rPr>
            </w:pPr>
          </w:p>
          <w:p w14:paraId="57828382" w14:textId="77777777" w:rsidR="00090042" w:rsidRDefault="00090042" w:rsidP="0069752A">
            <w:pPr>
              <w:contextualSpacing/>
              <w:rPr>
                <w:rFonts w:ascii="Arial" w:hAnsi="Arial" w:cs="Arial"/>
                <w:color w:val="000000"/>
                <w:sz w:val="16"/>
                <w:szCs w:val="16"/>
              </w:rPr>
            </w:pPr>
            <w:r>
              <w:rPr>
                <w:rFonts w:ascii="Arial" w:hAnsi="Arial" w:cs="Arial"/>
                <w:color w:val="000000"/>
                <w:sz w:val="16"/>
                <w:szCs w:val="16"/>
              </w:rPr>
              <w:t>Target gain: 0.13</w:t>
            </w:r>
            <w:r w:rsidRPr="00FD6E88">
              <w:rPr>
                <w:rFonts w:ascii="Arial" w:hAnsi="Arial" w:cs="Arial"/>
                <w:color w:val="000000"/>
                <w:sz w:val="16"/>
                <w:szCs w:val="16"/>
              </w:rPr>
              <w:t>±</w:t>
            </w:r>
            <w:r>
              <w:rPr>
                <w:rFonts w:ascii="Arial" w:hAnsi="Arial" w:cs="Arial"/>
                <w:color w:val="000000"/>
                <w:sz w:val="16"/>
                <w:szCs w:val="16"/>
              </w:rPr>
              <w:t>0.059</w:t>
            </w:r>
          </w:p>
          <w:p w14:paraId="44FBECD1" w14:textId="77777777" w:rsidR="00090042" w:rsidRDefault="00090042" w:rsidP="0069752A">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2.28, </w:t>
            </w:r>
            <w:r w:rsidRPr="00FD6E88">
              <w:rPr>
                <w:rFonts w:ascii="Arial" w:hAnsi="Arial" w:cs="Arial"/>
                <w:color w:val="000000"/>
                <w:sz w:val="16"/>
                <w:szCs w:val="16"/>
              </w:rPr>
              <w:t>p</w:t>
            </w:r>
            <w:r>
              <w:rPr>
                <w:rFonts w:ascii="Arial" w:hAnsi="Arial" w:cs="Arial"/>
                <w:color w:val="000000"/>
                <w:sz w:val="16"/>
                <w:szCs w:val="16"/>
              </w:rPr>
              <w:t xml:space="preserve"> = 0.024 </w:t>
            </w:r>
          </w:p>
          <w:p w14:paraId="0FB8D88F" w14:textId="77777777" w:rsidR="00090042" w:rsidRDefault="00090042" w:rsidP="0069752A">
            <w:pPr>
              <w:contextualSpacing/>
              <w:rPr>
                <w:rFonts w:ascii="Arial" w:hAnsi="Arial" w:cs="Arial"/>
                <w:color w:val="000000"/>
                <w:sz w:val="16"/>
                <w:szCs w:val="16"/>
              </w:rPr>
            </w:pPr>
          </w:p>
          <w:p w14:paraId="41589621" w14:textId="77777777" w:rsidR="00090042" w:rsidRDefault="00090042" w:rsidP="0069752A">
            <w:pPr>
              <w:contextualSpacing/>
              <w:rPr>
                <w:rFonts w:ascii="Arial" w:hAnsi="Arial" w:cs="Arial"/>
                <w:color w:val="000000"/>
                <w:sz w:val="16"/>
                <w:szCs w:val="16"/>
              </w:rPr>
            </w:pPr>
            <w:r>
              <w:rPr>
                <w:rFonts w:ascii="Arial" w:hAnsi="Arial" w:cs="Arial"/>
                <w:color w:val="000000"/>
                <w:sz w:val="16"/>
                <w:szCs w:val="16"/>
              </w:rPr>
              <w:t>Contrast: 0.0077</w:t>
            </w:r>
            <w:r w:rsidRPr="00FD6E88">
              <w:rPr>
                <w:rFonts w:ascii="Arial" w:hAnsi="Arial" w:cs="Arial"/>
                <w:color w:val="000000"/>
                <w:sz w:val="16"/>
                <w:szCs w:val="16"/>
              </w:rPr>
              <w:t>±</w:t>
            </w:r>
            <w:r>
              <w:rPr>
                <w:rFonts w:ascii="Arial" w:hAnsi="Arial" w:cs="Arial"/>
                <w:color w:val="000000"/>
                <w:sz w:val="16"/>
                <w:szCs w:val="16"/>
              </w:rPr>
              <w:t>0.059</w:t>
            </w:r>
          </w:p>
          <w:p w14:paraId="7E8441F5" w14:textId="77777777" w:rsidR="00090042" w:rsidRDefault="00090042" w:rsidP="0069752A">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1.26, </w:t>
            </w:r>
            <w:r w:rsidRPr="00FD6E88">
              <w:rPr>
                <w:rFonts w:ascii="Arial" w:hAnsi="Arial" w:cs="Arial"/>
                <w:color w:val="000000"/>
                <w:sz w:val="16"/>
                <w:szCs w:val="16"/>
              </w:rPr>
              <w:t>p</w:t>
            </w:r>
            <w:r>
              <w:rPr>
                <w:rFonts w:ascii="Arial" w:hAnsi="Arial" w:cs="Arial"/>
                <w:color w:val="000000"/>
                <w:sz w:val="16"/>
                <w:szCs w:val="16"/>
              </w:rPr>
              <w:t xml:space="preserve"> = 0.21</w:t>
            </w:r>
          </w:p>
          <w:p w14:paraId="32E34945" w14:textId="77777777" w:rsidR="00090042" w:rsidRDefault="00090042" w:rsidP="0069752A">
            <w:pPr>
              <w:contextualSpacing/>
              <w:rPr>
                <w:rFonts w:ascii="Arial" w:hAnsi="Arial" w:cs="Arial"/>
                <w:color w:val="000000" w:themeColor="text1"/>
                <w:sz w:val="16"/>
                <w:szCs w:val="16"/>
              </w:rPr>
            </w:pPr>
          </w:p>
        </w:tc>
        <w:tc>
          <w:tcPr>
            <w:tcW w:w="900" w:type="dxa"/>
            <w:vMerge w:val="restart"/>
            <w:vAlign w:val="center"/>
          </w:tcPr>
          <w:p w14:paraId="547E99E2" w14:textId="77777777" w:rsidR="00090042" w:rsidRPr="008C5995" w:rsidRDefault="00090042" w:rsidP="0069752A">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1260" w:type="dxa"/>
            <w:vAlign w:val="center"/>
          </w:tcPr>
          <w:p w14:paraId="17E24753"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5ED6F4EC" w14:textId="77777777" w:rsidR="00090042" w:rsidRDefault="00090042" w:rsidP="0069752A">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contrast + (1|mouse)</w:t>
            </w:r>
          </w:p>
        </w:tc>
        <w:tc>
          <w:tcPr>
            <w:tcW w:w="1620" w:type="dxa"/>
            <w:vAlign w:val="center"/>
          </w:tcPr>
          <w:p w14:paraId="777EDD4B" w14:textId="77777777" w:rsidR="00090042" w:rsidRDefault="00523C06" w:rsidP="0069752A">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090042">
              <w:rPr>
                <w:rFonts w:ascii="Arial" w:hAnsi="Arial" w:cs="Arial"/>
                <w:color w:val="000000" w:themeColor="text1"/>
                <w:sz w:val="16"/>
                <w:szCs w:val="16"/>
              </w:rPr>
              <w:t>(1) = 5.094</w:t>
            </w:r>
          </w:p>
        </w:tc>
        <w:tc>
          <w:tcPr>
            <w:tcW w:w="1170" w:type="dxa"/>
            <w:vAlign w:val="center"/>
          </w:tcPr>
          <w:p w14:paraId="58FC8519" w14:textId="77777777" w:rsidR="00090042" w:rsidRPr="008C5995" w:rsidRDefault="00090042" w:rsidP="0069752A">
            <w:pPr>
              <w:contextualSpacing/>
              <w:jc w:val="both"/>
              <w:rPr>
                <w:rFonts w:ascii="Arial" w:hAnsi="Arial" w:cs="Arial"/>
                <w:color w:val="000000" w:themeColor="text1"/>
                <w:sz w:val="16"/>
                <w:szCs w:val="16"/>
              </w:rPr>
            </w:pPr>
          </w:p>
        </w:tc>
        <w:tc>
          <w:tcPr>
            <w:tcW w:w="990" w:type="dxa"/>
            <w:vAlign w:val="center"/>
          </w:tcPr>
          <w:p w14:paraId="6A8AFDDA"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0.024</w:t>
            </w:r>
          </w:p>
        </w:tc>
      </w:tr>
      <w:tr w:rsidR="00090042" w:rsidRPr="008C5995" w14:paraId="4E469AEE" w14:textId="77777777" w:rsidTr="0069752A">
        <w:trPr>
          <w:trHeight w:val="429"/>
          <w:jc w:val="center"/>
        </w:trPr>
        <w:tc>
          <w:tcPr>
            <w:tcW w:w="2425" w:type="dxa"/>
            <w:vMerge/>
            <w:vAlign w:val="center"/>
          </w:tcPr>
          <w:p w14:paraId="43D77A16" w14:textId="77777777" w:rsidR="00090042" w:rsidRDefault="00090042" w:rsidP="0069752A">
            <w:pPr>
              <w:contextualSpacing/>
              <w:rPr>
                <w:rFonts w:ascii="Arial" w:hAnsi="Arial" w:cs="Arial"/>
                <w:color w:val="000000" w:themeColor="text1"/>
                <w:sz w:val="16"/>
                <w:szCs w:val="16"/>
              </w:rPr>
            </w:pPr>
          </w:p>
        </w:tc>
        <w:tc>
          <w:tcPr>
            <w:tcW w:w="810" w:type="dxa"/>
            <w:vMerge/>
            <w:vAlign w:val="center"/>
          </w:tcPr>
          <w:p w14:paraId="3C738339" w14:textId="77777777" w:rsidR="00090042" w:rsidRPr="008C5995" w:rsidRDefault="00090042" w:rsidP="0069752A">
            <w:pPr>
              <w:contextualSpacing/>
              <w:rPr>
                <w:rFonts w:ascii="Arial" w:hAnsi="Arial" w:cs="Arial"/>
                <w:color w:val="000000" w:themeColor="text1"/>
                <w:sz w:val="16"/>
                <w:szCs w:val="16"/>
              </w:rPr>
            </w:pPr>
          </w:p>
        </w:tc>
        <w:tc>
          <w:tcPr>
            <w:tcW w:w="2340" w:type="dxa"/>
            <w:gridSpan w:val="2"/>
            <w:vMerge/>
            <w:vAlign w:val="center"/>
          </w:tcPr>
          <w:p w14:paraId="367DE465" w14:textId="77777777" w:rsidR="00090042" w:rsidRDefault="00090042" w:rsidP="0069752A">
            <w:pPr>
              <w:contextualSpacing/>
              <w:rPr>
                <w:rFonts w:ascii="Arial" w:hAnsi="Arial" w:cs="Arial"/>
                <w:color w:val="000000" w:themeColor="text1"/>
                <w:sz w:val="16"/>
                <w:szCs w:val="16"/>
              </w:rPr>
            </w:pPr>
          </w:p>
        </w:tc>
        <w:tc>
          <w:tcPr>
            <w:tcW w:w="900" w:type="dxa"/>
            <w:vMerge/>
            <w:vAlign w:val="center"/>
          </w:tcPr>
          <w:p w14:paraId="16AFC37F" w14:textId="77777777" w:rsidR="00090042" w:rsidRPr="008C5995" w:rsidRDefault="00090042" w:rsidP="0069752A">
            <w:pPr>
              <w:contextualSpacing/>
              <w:rPr>
                <w:rFonts w:ascii="Arial" w:hAnsi="Arial" w:cs="Arial"/>
                <w:color w:val="000000" w:themeColor="text1"/>
                <w:sz w:val="16"/>
                <w:szCs w:val="16"/>
              </w:rPr>
            </w:pPr>
          </w:p>
        </w:tc>
        <w:tc>
          <w:tcPr>
            <w:tcW w:w="1260" w:type="dxa"/>
            <w:vAlign w:val="center"/>
          </w:tcPr>
          <w:p w14:paraId="6FEB9994"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3C6FB6AE" w14:textId="77777777" w:rsidR="00090042" w:rsidRDefault="00090042" w:rsidP="0069752A">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(1|mouse)</w:t>
            </w:r>
          </w:p>
        </w:tc>
        <w:tc>
          <w:tcPr>
            <w:tcW w:w="1620" w:type="dxa"/>
            <w:vAlign w:val="center"/>
          </w:tcPr>
          <w:p w14:paraId="24C00B0D" w14:textId="77777777" w:rsidR="00090042" w:rsidRDefault="00523C06" w:rsidP="0069752A">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090042">
              <w:rPr>
                <w:rFonts w:ascii="Arial" w:hAnsi="Arial" w:cs="Arial"/>
                <w:color w:val="000000" w:themeColor="text1"/>
                <w:sz w:val="16"/>
                <w:szCs w:val="16"/>
              </w:rPr>
              <w:t>(1) = 1.57</w:t>
            </w:r>
          </w:p>
        </w:tc>
        <w:tc>
          <w:tcPr>
            <w:tcW w:w="1170" w:type="dxa"/>
            <w:vAlign w:val="center"/>
          </w:tcPr>
          <w:p w14:paraId="7674C364" w14:textId="77777777" w:rsidR="00090042" w:rsidRPr="008C5995" w:rsidRDefault="00090042" w:rsidP="0069752A">
            <w:pPr>
              <w:contextualSpacing/>
              <w:jc w:val="both"/>
              <w:rPr>
                <w:rFonts w:ascii="Arial" w:hAnsi="Arial" w:cs="Arial"/>
                <w:color w:val="000000" w:themeColor="text1"/>
                <w:sz w:val="16"/>
                <w:szCs w:val="16"/>
              </w:rPr>
            </w:pPr>
          </w:p>
        </w:tc>
        <w:tc>
          <w:tcPr>
            <w:tcW w:w="990" w:type="dxa"/>
            <w:vAlign w:val="center"/>
          </w:tcPr>
          <w:p w14:paraId="7878D314"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0.21</w:t>
            </w:r>
          </w:p>
        </w:tc>
      </w:tr>
      <w:tr w:rsidR="00090042" w:rsidRPr="008C5995" w14:paraId="142D1B03" w14:textId="77777777" w:rsidTr="0069752A">
        <w:trPr>
          <w:trHeight w:val="429"/>
          <w:jc w:val="center"/>
        </w:trPr>
        <w:tc>
          <w:tcPr>
            <w:tcW w:w="2425" w:type="dxa"/>
            <w:vMerge w:val="restart"/>
            <w:vAlign w:val="center"/>
          </w:tcPr>
          <w:p w14:paraId="05B26F43"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296305CE" w14:textId="77777777" w:rsidR="00090042" w:rsidRDefault="00090042" w:rsidP="0069752A">
            <w:pPr>
              <w:contextualSpacing/>
              <w:rPr>
                <w:rFonts w:ascii="Consolas" w:hAnsi="Consolas" w:cs="Consolas"/>
                <w:color w:val="000000" w:themeColor="text1"/>
                <w:sz w:val="16"/>
                <w:szCs w:val="16"/>
              </w:rPr>
            </w:pPr>
            <w:r>
              <w:rPr>
                <w:rFonts w:ascii="Consolas" w:hAnsi="Consolas" w:cs="Consolas"/>
                <w:color w:val="000000" w:themeColor="text1"/>
                <w:sz w:val="16"/>
                <w:szCs w:val="16"/>
              </w:rPr>
              <w:t>thresh</w:t>
            </w:r>
            <w:r w:rsidRPr="008C5995">
              <w:rPr>
                <w:rFonts w:ascii="Consolas" w:hAnsi="Consolas" w:cs="Consolas"/>
                <w:color w:val="000000" w:themeColor="text1"/>
                <w:sz w:val="16"/>
                <w:szCs w:val="16"/>
              </w:rPr>
              <w:t xml:space="preserve"> ~ </w:t>
            </w:r>
            <w:proofErr w:type="spellStart"/>
            <w:r w:rsidRPr="008C5995">
              <w:rPr>
                <w:rFonts w:ascii="Consolas" w:hAnsi="Consolas" w:cs="Consolas"/>
                <w:color w:val="000000" w:themeColor="text1"/>
                <w:sz w:val="16"/>
                <w:szCs w:val="16"/>
              </w:rPr>
              <w:t>gain_</w:t>
            </w:r>
            <w:r>
              <w:rPr>
                <w:rFonts w:ascii="Consolas" w:hAnsi="Consolas" w:cs="Consolas"/>
                <w:color w:val="000000" w:themeColor="text1"/>
                <w:sz w:val="16"/>
                <w:szCs w:val="16"/>
              </w:rPr>
              <w:t>adapt</w:t>
            </w:r>
            <w:proofErr w:type="spellEnd"/>
            <w:r w:rsidRPr="008C5995">
              <w:rPr>
                <w:rFonts w:ascii="Consolas" w:hAnsi="Consolas" w:cs="Consolas"/>
                <w:color w:val="000000" w:themeColor="text1"/>
                <w:sz w:val="16"/>
                <w:szCs w:val="16"/>
              </w:rPr>
              <w:t xml:space="preserve"> + contrast + (1|mouse)</w:t>
            </w:r>
          </w:p>
          <w:p w14:paraId="56E2669C" w14:textId="77777777" w:rsidR="00090042" w:rsidRPr="008C5995" w:rsidRDefault="00090042" w:rsidP="0069752A">
            <w:pPr>
              <w:contextualSpacing/>
              <w:rPr>
                <w:rFonts w:ascii="Consolas" w:hAnsi="Consolas" w:cs="Consolas"/>
                <w:color w:val="000000" w:themeColor="text1"/>
                <w:sz w:val="16"/>
                <w:szCs w:val="16"/>
              </w:rPr>
            </w:pPr>
          </w:p>
          <w:p w14:paraId="4687400B"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Fixed effects: adaptation gain, contrast</w:t>
            </w:r>
          </w:p>
          <w:p w14:paraId="4DB0C9E0"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Random effects: mouse ID</w:t>
            </w:r>
          </w:p>
          <w:p w14:paraId="123D7516"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Outcome variable: threshold</w:t>
            </w:r>
          </w:p>
        </w:tc>
        <w:tc>
          <w:tcPr>
            <w:tcW w:w="810" w:type="dxa"/>
            <w:vMerge w:val="restart"/>
            <w:vAlign w:val="center"/>
          </w:tcPr>
          <w:p w14:paraId="5AC1973F" w14:textId="77777777" w:rsidR="00090042" w:rsidRPr="008C5995"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S5m</w:t>
            </w:r>
          </w:p>
        </w:tc>
        <w:tc>
          <w:tcPr>
            <w:tcW w:w="2340" w:type="dxa"/>
            <w:gridSpan w:val="2"/>
            <w:vMerge w:val="restart"/>
            <w:vAlign w:val="center"/>
          </w:tcPr>
          <w:p w14:paraId="4FD425F3" w14:textId="77777777" w:rsidR="00090042" w:rsidRDefault="00090042" w:rsidP="0069752A">
            <w:pPr>
              <w:contextualSpacing/>
              <w:rPr>
                <w:rFonts w:ascii="Arial" w:hAnsi="Arial" w:cs="Arial"/>
                <w:color w:val="000000"/>
                <w:sz w:val="16"/>
                <w:szCs w:val="16"/>
              </w:rPr>
            </w:pPr>
            <w:r>
              <w:rPr>
                <w:rFonts w:ascii="Arial" w:hAnsi="Arial" w:cs="Arial"/>
                <w:color w:val="000000" w:themeColor="text1"/>
                <w:sz w:val="16"/>
                <w:szCs w:val="16"/>
              </w:rPr>
              <w:t>Intercept: 6.53</w:t>
            </w:r>
            <w:r w:rsidRPr="00FD6E88">
              <w:rPr>
                <w:rFonts w:ascii="Arial" w:hAnsi="Arial" w:cs="Arial"/>
                <w:color w:val="000000"/>
                <w:sz w:val="16"/>
                <w:szCs w:val="16"/>
              </w:rPr>
              <w:t>±</w:t>
            </w:r>
            <w:r>
              <w:rPr>
                <w:rFonts w:ascii="Arial" w:hAnsi="Arial" w:cs="Arial"/>
                <w:color w:val="000000"/>
                <w:sz w:val="16"/>
                <w:szCs w:val="16"/>
              </w:rPr>
              <w:t xml:space="preserve">1.51  </w:t>
            </w:r>
          </w:p>
          <w:p w14:paraId="18C0C1DB" w14:textId="77777777" w:rsidR="00090042" w:rsidRDefault="00090042" w:rsidP="0069752A">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4.34, </w:t>
            </w:r>
            <w:r w:rsidRPr="00FD6E88">
              <w:rPr>
                <w:rFonts w:ascii="Arial" w:hAnsi="Arial" w:cs="Arial"/>
                <w:color w:val="000000"/>
                <w:sz w:val="16"/>
                <w:szCs w:val="16"/>
              </w:rPr>
              <w:t xml:space="preserve">p </w:t>
            </w:r>
            <w:r>
              <w:rPr>
                <w:rFonts w:ascii="Arial" w:hAnsi="Arial" w:cs="Arial"/>
                <w:color w:val="000000"/>
                <w:sz w:val="16"/>
                <w:szCs w:val="16"/>
              </w:rPr>
              <w:t>= 3.01e-5</w:t>
            </w:r>
          </w:p>
          <w:p w14:paraId="35D9BB96" w14:textId="77777777" w:rsidR="00090042" w:rsidRDefault="00090042" w:rsidP="0069752A">
            <w:pPr>
              <w:contextualSpacing/>
              <w:rPr>
                <w:rFonts w:ascii="Arial" w:hAnsi="Arial" w:cs="Arial"/>
                <w:color w:val="000000"/>
                <w:sz w:val="16"/>
                <w:szCs w:val="16"/>
              </w:rPr>
            </w:pPr>
          </w:p>
          <w:p w14:paraId="7CFE38D6" w14:textId="77777777" w:rsidR="00090042" w:rsidRDefault="00090042" w:rsidP="0069752A">
            <w:pPr>
              <w:contextualSpacing/>
              <w:rPr>
                <w:rFonts w:ascii="Arial" w:hAnsi="Arial" w:cs="Arial"/>
                <w:color w:val="000000"/>
                <w:sz w:val="16"/>
                <w:szCs w:val="16"/>
              </w:rPr>
            </w:pPr>
            <w:r>
              <w:rPr>
                <w:rFonts w:ascii="Arial" w:hAnsi="Arial" w:cs="Arial"/>
                <w:color w:val="000000"/>
                <w:sz w:val="16"/>
                <w:szCs w:val="16"/>
              </w:rPr>
              <w:t>Adaptation gain: 36.44</w:t>
            </w:r>
            <w:r w:rsidRPr="00FD6E88">
              <w:rPr>
                <w:rFonts w:ascii="Arial" w:hAnsi="Arial" w:cs="Arial"/>
                <w:color w:val="000000"/>
                <w:sz w:val="16"/>
                <w:szCs w:val="16"/>
              </w:rPr>
              <w:t>±</w:t>
            </w:r>
            <w:r>
              <w:rPr>
                <w:rFonts w:ascii="Arial" w:hAnsi="Arial" w:cs="Arial"/>
                <w:color w:val="000000"/>
                <w:sz w:val="16"/>
                <w:szCs w:val="16"/>
              </w:rPr>
              <w:t>32.59</w:t>
            </w:r>
          </w:p>
          <w:p w14:paraId="3FD777A8" w14:textId="77777777" w:rsidR="00090042" w:rsidRDefault="00090042" w:rsidP="0069752A">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1.12, </w:t>
            </w:r>
            <w:r w:rsidRPr="00FD6E88">
              <w:rPr>
                <w:rFonts w:ascii="Arial" w:hAnsi="Arial" w:cs="Arial"/>
                <w:color w:val="000000"/>
                <w:sz w:val="16"/>
                <w:szCs w:val="16"/>
              </w:rPr>
              <w:t>p</w:t>
            </w:r>
            <w:r>
              <w:rPr>
                <w:rFonts w:ascii="Arial" w:hAnsi="Arial" w:cs="Arial"/>
                <w:color w:val="000000"/>
                <w:sz w:val="16"/>
                <w:szCs w:val="16"/>
              </w:rPr>
              <w:t xml:space="preserve"> = 0.27 </w:t>
            </w:r>
          </w:p>
          <w:p w14:paraId="48164312" w14:textId="77777777" w:rsidR="00090042" w:rsidRDefault="00090042" w:rsidP="0069752A">
            <w:pPr>
              <w:contextualSpacing/>
              <w:rPr>
                <w:rFonts w:ascii="Arial" w:hAnsi="Arial" w:cs="Arial"/>
                <w:color w:val="000000"/>
                <w:sz w:val="16"/>
                <w:szCs w:val="16"/>
              </w:rPr>
            </w:pPr>
          </w:p>
          <w:p w14:paraId="1917D79E" w14:textId="77777777" w:rsidR="00090042" w:rsidRDefault="00090042" w:rsidP="0069752A">
            <w:pPr>
              <w:contextualSpacing/>
              <w:rPr>
                <w:rFonts w:ascii="Arial" w:hAnsi="Arial" w:cs="Arial"/>
                <w:color w:val="000000"/>
                <w:sz w:val="16"/>
                <w:szCs w:val="16"/>
              </w:rPr>
            </w:pPr>
            <w:r>
              <w:rPr>
                <w:rFonts w:ascii="Arial" w:hAnsi="Arial" w:cs="Arial"/>
                <w:color w:val="000000"/>
                <w:sz w:val="16"/>
                <w:szCs w:val="16"/>
              </w:rPr>
              <w:t>Contrast: 3.11</w:t>
            </w:r>
            <w:r w:rsidRPr="00FD6E88">
              <w:rPr>
                <w:rFonts w:ascii="Arial" w:hAnsi="Arial" w:cs="Arial"/>
                <w:color w:val="000000"/>
                <w:sz w:val="16"/>
                <w:szCs w:val="16"/>
              </w:rPr>
              <w:t>±</w:t>
            </w:r>
            <w:r>
              <w:rPr>
                <w:rFonts w:ascii="Arial" w:hAnsi="Arial" w:cs="Arial"/>
                <w:color w:val="000000"/>
                <w:sz w:val="16"/>
                <w:szCs w:val="16"/>
              </w:rPr>
              <w:t>1.66</w:t>
            </w:r>
          </w:p>
          <w:p w14:paraId="42B78637" w14:textId="77777777" w:rsidR="00090042" w:rsidRDefault="00090042" w:rsidP="0069752A">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1.88, </w:t>
            </w:r>
            <w:r w:rsidRPr="00FD6E88">
              <w:rPr>
                <w:rFonts w:ascii="Arial" w:hAnsi="Arial" w:cs="Arial"/>
                <w:color w:val="000000"/>
                <w:sz w:val="16"/>
                <w:szCs w:val="16"/>
              </w:rPr>
              <w:t>p</w:t>
            </w:r>
            <w:r>
              <w:rPr>
                <w:rFonts w:ascii="Arial" w:hAnsi="Arial" w:cs="Arial"/>
                <w:color w:val="000000"/>
                <w:sz w:val="16"/>
                <w:szCs w:val="16"/>
              </w:rPr>
              <w:t xml:space="preserve"> = 0.063</w:t>
            </w:r>
          </w:p>
          <w:p w14:paraId="15A4C034" w14:textId="77777777" w:rsidR="00090042" w:rsidRDefault="00090042" w:rsidP="0069752A">
            <w:pPr>
              <w:contextualSpacing/>
              <w:rPr>
                <w:rFonts w:ascii="Arial" w:hAnsi="Arial" w:cs="Arial"/>
                <w:color w:val="000000" w:themeColor="text1"/>
                <w:sz w:val="16"/>
                <w:szCs w:val="16"/>
              </w:rPr>
            </w:pPr>
          </w:p>
        </w:tc>
        <w:tc>
          <w:tcPr>
            <w:tcW w:w="900" w:type="dxa"/>
            <w:vMerge w:val="restart"/>
            <w:vAlign w:val="center"/>
          </w:tcPr>
          <w:p w14:paraId="6C6E44A8" w14:textId="77777777" w:rsidR="00090042" w:rsidRPr="008C5995" w:rsidRDefault="00090042" w:rsidP="0069752A">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1260" w:type="dxa"/>
            <w:vAlign w:val="center"/>
          </w:tcPr>
          <w:p w14:paraId="5D4CE2F5"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69ABA9A4" w14:textId="77777777" w:rsidR="00090042" w:rsidRDefault="00090042" w:rsidP="0069752A">
            <w:pPr>
              <w:contextualSpacing/>
              <w:rPr>
                <w:rFonts w:ascii="Arial" w:hAnsi="Arial" w:cs="Arial"/>
                <w:color w:val="000000" w:themeColor="text1"/>
                <w:sz w:val="16"/>
                <w:szCs w:val="16"/>
              </w:rPr>
            </w:pPr>
            <w:r>
              <w:rPr>
                <w:rFonts w:ascii="Consolas" w:hAnsi="Consolas" w:cs="Consolas"/>
                <w:color w:val="000000" w:themeColor="text1"/>
                <w:sz w:val="16"/>
                <w:szCs w:val="16"/>
              </w:rPr>
              <w:t>thresh</w:t>
            </w:r>
            <w:r w:rsidRPr="008C5995">
              <w:rPr>
                <w:rFonts w:ascii="Consolas" w:hAnsi="Consolas" w:cs="Consolas"/>
                <w:color w:val="000000" w:themeColor="text1"/>
                <w:sz w:val="16"/>
                <w:szCs w:val="16"/>
              </w:rPr>
              <w:t xml:space="preserve"> ~ contrast + (1|mouse)</w:t>
            </w:r>
          </w:p>
        </w:tc>
        <w:tc>
          <w:tcPr>
            <w:tcW w:w="1620" w:type="dxa"/>
            <w:vAlign w:val="center"/>
          </w:tcPr>
          <w:p w14:paraId="7997F435" w14:textId="77777777" w:rsidR="00090042" w:rsidRDefault="00523C06" w:rsidP="0069752A">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090042">
              <w:rPr>
                <w:rFonts w:ascii="Arial" w:hAnsi="Arial" w:cs="Arial"/>
                <w:color w:val="000000" w:themeColor="text1"/>
                <w:sz w:val="16"/>
                <w:szCs w:val="16"/>
              </w:rPr>
              <w:t>(1) = 1.24</w:t>
            </w:r>
          </w:p>
        </w:tc>
        <w:tc>
          <w:tcPr>
            <w:tcW w:w="1170" w:type="dxa"/>
            <w:vAlign w:val="center"/>
          </w:tcPr>
          <w:p w14:paraId="55808A37" w14:textId="77777777" w:rsidR="00090042" w:rsidRPr="008C5995" w:rsidRDefault="00090042" w:rsidP="0069752A">
            <w:pPr>
              <w:contextualSpacing/>
              <w:jc w:val="both"/>
              <w:rPr>
                <w:rFonts w:ascii="Arial" w:hAnsi="Arial" w:cs="Arial"/>
                <w:color w:val="000000" w:themeColor="text1"/>
                <w:sz w:val="16"/>
                <w:szCs w:val="16"/>
              </w:rPr>
            </w:pPr>
          </w:p>
        </w:tc>
        <w:tc>
          <w:tcPr>
            <w:tcW w:w="990" w:type="dxa"/>
            <w:vAlign w:val="center"/>
          </w:tcPr>
          <w:p w14:paraId="3F434EA6"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0.26</w:t>
            </w:r>
          </w:p>
        </w:tc>
      </w:tr>
      <w:tr w:rsidR="00090042" w:rsidRPr="008C5995" w14:paraId="64F34F35" w14:textId="77777777" w:rsidTr="0069752A">
        <w:trPr>
          <w:trHeight w:val="429"/>
          <w:jc w:val="center"/>
        </w:trPr>
        <w:tc>
          <w:tcPr>
            <w:tcW w:w="2425" w:type="dxa"/>
            <w:vMerge/>
            <w:vAlign w:val="center"/>
          </w:tcPr>
          <w:p w14:paraId="2171FA5D" w14:textId="77777777" w:rsidR="00090042" w:rsidRDefault="00090042" w:rsidP="0069752A">
            <w:pPr>
              <w:contextualSpacing/>
              <w:rPr>
                <w:rFonts w:ascii="Arial" w:hAnsi="Arial" w:cs="Arial"/>
                <w:color w:val="000000" w:themeColor="text1"/>
                <w:sz w:val="16"/>
                <w:szCs w:val="16"/>
              </w:rPr>
            </w:pPr>
          </w:p>
        </w:tc>
        <w:tc>
          <w:tcPr>
            <w:tcW w:w="810" w:type="dxa"/>
            <w:vMerge/>
            <w:vAlign w:val="center"/>
          </w:tcPr>
          <w:p w14:paraId="2C9E8513" w14:textId="77777777" w:rsidR="00090042" w:rsidRDefault="00090042" w:rsidP="0069752A">
            <w:pPr>
              <w:contextualSpacing/>
              <w:rPr>
                <w:rFonts w:ascii="Arial" w:hAnsi="Arial" w:cs="Arial"/>
                <w:color w:val="000000" w:themeColor="text1"/>
                <w:sz w:val="16"/>
                <w:szCs w:val="16"/>
              </w:rPr>
            </w:pPr>
          </w:p>
        </w:tc>
        <w:tc>
          <w:tcPr>
            <w:tcW w:w="2340" w:type="dxa"/>
            <w:gridSpan w:val="2"/>
            <w:vMerge/>
            <w:vAlign w:val="center"/>
          </w:tcPr>
          <w:p w14:paraId="5863E1B9" w14:textId="77777777" w:rsidR="00090042" w:rsidRDefault="00090042" w:rsidP="0069752A">
            <w:pPr>
              <w:contextualSpacing/>
              <w:rPr>
                <w:rFonts w:ascii="Arial" w:hAnsi="Arial" w:cs="Arial"/>
                <w:color w:val="000000" w:themeColor="text1"/>
                <w:sz w:val="16"/>
                <w:szCs w:val="16"/>
              </w:rPr>
            </w:pPr>
          </w:p>
        </w:tc>
        <w:tc>
          <w:tcPr>
            <w:tcW w:w="900" w:type="dxa"/>
            <w:vMerge/>
            <w:vAlign w:val="center"/>
          </w:tcPr>
          <w:p w14:paraId="0AD75C6A" w14:textId="77777777" w:rsidR="00090042" w:rsidRPr="008C5995" w:rsidRDefault="00090042" w:rsidP="0069752A">
            <w:pPr>
              <w:contextualSpacing/>
              <w:rPr>
                <w:rFonts w:ascii="Arial" w:hAnsi="Arial" w:cs="Arial"/>
                <w:color w:val="000000" w:themeColor="text1"/>
                <w:sz w:val="16"/>
                <w:szCs w:val="16"/>
              </w:rPr>
            </w:pPr>
          </w:p>
        </w:tc>
        <w:tc>
          <w:tcPr>
            <w:tcW w:w="1260" w:type="dxa"/>
            <w:vAlign w:val="center"/>
          </w:tcPr>
          <w:p w14:paraId="0300F8B2"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57518241" w14:textId="77777777" w:rsidR="00090042" w:rsidRDefault="00090042" w:rsidP="0069752A">
            <w:pPr>
              <w:contextualSpacing/>
              <w:rPr>
                <w:rFonts w:ascii="Arial" w:hAnsi="Arial" w:cs="Arial"/>
                <w:color w:val="000000" w:themeColor="text1"/>
                <w:sz w:val="16"/>
                <w:szCs w:val="16"/>
              </w:rPr>
            </w:pPr>
            <w:r>
              <w:rPr>
                <w:rFonts w:ascii="Consolas" w:hAnsi="Consolas" w:cs="Consolas"/>
                <w:color w:val="000000" w:themeColor="text1"/>
                <w:sz w:val="16"/>
                <w:szCs w:val="16"/>
              </w:rPr>
              <w:lastRenderedPageBreak/>
              <w:t>thresh</w:t>
            </w:r>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gain_adapt</w:t>
            </w:r>
            <w:proofErr w:type="spellEnd"/>
            <w:r w:rsidRPr="008C5995">
              <w:rPr>
                <w:rFonts w:ascii="Consolas" w:hAnsi="Consolas" w:cs="Consolas"/>
                <w:color w:val="000000" w:themeColor="text1"/>
                <w:sz w:val="16"/>
                <w:szCs w:val="16"/>
              </w:rPr>
              <w:t xml:space="preserve"> + (1|mouse)</w:t>
            </w:r>
          </w:p>
        </w:tc>
        <w:tc>
          <w:tcPr>
            <w:tcW w:w="1620" w:type="dxa"/>
            <w:vAlign w:val="center"/>
          </w:tcPr>
          <w:p w14:paraId="6CFEDD4A" w14:textId="77777777" w:rsidR="00090042" w:rsidRDefault="00523C06" w:rsidP="0069752A">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090042">
              <w:rPr>
                <w:rFonts w:ascii="Arial" w:hAnsi="Arial" w:cs="Arial"/>
                <w:color w:val="000000" w:themeColor="text1"/>
                <w:sz w:val="16"/>
                <w:szCs w:val="16"/>
              </w:rPr>
              <w:t>(1) = 3.47</w:t>
            </w:r>
          </w:p>
        </w:tc>
        <w:tc>
          <w:tcPr>
            <w:tcW w:w="1170" w:type="dxa"/>
            <w:vAlign w:val="center"/>
          </w:tcPr>
          <w:p w14:paraId="087C6363" w14:textId="77777777" w:rsidR="00090042" w:rsidRPr="008C5995" w:rsidRDefault="00090042" w:rsidP="0069752A">
            <w:pPr>
              <w:contextualSpacing/>
              <w:jc w:val="both"/>
              <w:rPr>
                <w:rFonts w:ascii="Arial" w:hAnsi="Arial" w:cs="Arial"/>
                <w:color w:val="000000" w:themeColor="text1"/>
                <w:sz w:val="16"/>
                <w:szCs w:val="16"/>
              </w:rPr>
            </w:pPr>
          </w:p>
        </w:tc>
        <w:tc>
          <w:tcPr>
            <w:tcW w:w="990" w:type="dxa"/>
            <w:vAlign w:val="center"/>
          </w:tcPr>
          <w:p w14:paraId="26FD780D"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0.062</w:t>
            </w:r>
          </w:p>
        </w:tc>
      </w:tr>
      <w:tr w:rsidR="00090042" w:rsidRPr="008C5995" w14:paraId="61FE204F" w14:textId="77777777" w:rsidTr="0069752A">
        <w:trPr>
          <w:trHeight w:val="429"/>
          <w:jc w:val="center"/>
        </w:trPr>
        <w:tc>
          <w:tcPr>
            <w:tcW w:w="2425" w:type="dxa"/>
            <w:vMerge w:val="restart"/>
            <w:vAlign w:val="center"/>
          </w:tcPr>
          <w:p w14:paraId="65327ED7"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5D38EF19" w14:textId="77777777" w:rsidR="00090042" w:rsidRDefault="00090042" w:rsidP="0069752A">
            <w:pPr>
              <w:contextualSpacing/>
              <w:rPr>
                <w:rFonts w:ascii="Consolas" w:hAnsi="Consolas" w:cs="Consolas"/>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sidRPr="008C5995">
              <w:rPr>
                <w:rFonts w:ascii="Consolas" w:hAnsi="Consolas" w:cs="Consolas"/>
                <w:color w:val="000000" w:themeColor="text1"/>
                <w:sz w:val="16"/>
                <w:szCs w:val="16"/>
              </w:rPr>
              <w:t>gain_</w:t>
            </w:r>
            <w:r>
              <w:rPr>
                <w:rFonts w:ascii="Consolas" w:hAnsi="Consolas" w:cs="Consolas"/>
                <w:color w:val="000000" w:themeColor="text1"/>
                <w:sz w:val="16"/>
                <w:szCs w:val="16"/>
              </w:rPr>
              <w:t>adapt</w:t>
            </w:r>
            <w:proofErr w:type="spellEnd"/>
            <w:r w:rsidRPr="008C5995">
              <w:rPr>
                <w:rFonts w:ascii="Consolas" w:hAnsi="Consolas" w:cs="Consolas"/>
                <w:color w:val="000000" w:themeColor="text1"/>
                <w:sz w:val="16"/>
                <w:szCs w:val="16"/>
              </w:rPr>
              <w:t xml:space="preserve"> + contrast + (1|mouse)</w:t>
            </w:r>
          </w:p>
          <w:p w14:paraId="6C39689F" w14:textId="77777777" w:rsidR="00090042" w:rsidRPr="008C5995" w:rsidRDefault="00090042" w:rsidP="0069752A">
            <w:pPr>
              <w:contextualSpacing/>
              <w:rPr>
                <w:rFonts w:ascii="Consolas" w:hAnsi="Consolas" w:cs="Consolas"/>
                <w:color w:val="000000" w:themeColor="text1"/>
                <w:sz w:val="16"/>
                <w:szCs w:val="16"/>
              </w:rPr>
            </w:pPr>
          </w:p>
          <w:p w14:paraId="716F9418"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Fixed effects: adaptation gain, contrast</w:t>
            </w:r>
          </w:p>
          <w:p w14:paraId="60915221"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Random effects: mouse ID</w:t>
            </w:r>
          </w:p>
          <w:p w14:paraId="4208AE1B"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Outcome variable: threshold</w:t>
            </w:r>
          </w:p>
        </w:tc>
        <w:tc>
          <w:tcPr>
            <w:tcW w:w="810" w:type="dxa"/>
            <w:vMerge w:val="restart"/>
            <w:vAlign w:val="center"/>
          </w:tcPr>
          <w:p w14:paraId="620C0DC9"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S5n</w:t>
            </w:r>
          </w:p>
        </w:tc>
        <w:tc>
          <w:tcPr>
            <w:tcW w:w="2340" w:type="dxa"/>
            <w:gridSpan w:val="2"/>
            <w:vMerge w:val="restart"/>
            <w:vAlign w:val="center"/>
          </w:tcPr>
          <w:p w14:paraId="0379B8E8" w14:textId="77777777" w:rsidR="00090042" w:rsidRDefault="00090042" w:rsidP="0069752A">
            <w:pPr>
              <w:contextualSpacing/>
              <w:rPr>
                <w:rFonts w:ascii="Arial" w:hAnsi="Arial" w:cs="Arial"/>
                <w:color w:val="000000"/>
                <w:sz w:val="16"/>
                <w:szCs w:val="16"/>
              </w:rPr>
            </w:pPr>
            <w:r>
              <w:rPr>
                <w:rFonts w:ascii="Arial" w:hAnsi="Arial" w:cs="Arial"/>
                <w:color w:val="000000" w:themeColor="text1"/>
                <w:sz w:val="16"/>
                <w:szCs w:val="16"/>
              </w:rPr>
              <w:t>Intercept: 0.063</w:t>
            </w:r>
            <w:r w:rsidRPr="00FD6E88">
              <w:rPr>
                <w:rFonts w:ascii="Arial" w:hAnsi="Arial" w:cs="Arial"/>
                <w:color w:val="000000"/>
                <w:sz w:val="16"/>
                <w:szCs w:val="16"/>
              </w:rPr>
              <w:t>±</w:t>
            </w:r>
            <w:r>
              <w:rPr>
                <w:rFonts w:ascii="Arial" w:hAnsi="Arial" w:cs="Arial"/>
                <w:color w:val="000000"/>
                <w:sz w:val="16"/>
                <w:szCs w:val="16"/>
              </w:rPr>
              <w:t xml:space="preserve">0.0076  </w:t>
            </w:r>
          </w:p>
          <w:p w14:paraId="6FB74A6F" w14:textId="77777777" w:rsidR="00090042" w:rsidRDefault="00090042" w:rsidP="0069752A">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8.35, </w:t>
            </w:r>
            <w:r w:rsidRPr="00FD6E88">
              <w:rPr>
                <w:rFonts w:ascii="Arial" w:hAnsi="Arial" w:cs="Arial"/>
                <w:color w:val="000000"/>
                <w:sz w:val="16"/>
                <w:szCs w:val="16"/>
              </w:rPr>
              <w:t xml:space="preserve">p </w:t>
            </w:r>
            <w:r>
              <w:rPr>
                <w:rFonts w:ascii="Arial" w:hAnsi="Arial" w:cs="Arial"/>
                <w:color w:val="000000"/>
                <w:sz w:val="16"/>
                <w:szCs w:val="16"/>
              </w:rPr>
              <w:t>= 1.40e-13</w:t>
            </w:r>
          </w:p>
          <w:p w14:paraId="65AF8054" w14:textId="77777777" w:rsidR="00090042" w:rsidRDefault="00090042" w:rsidP="0069752A">
            <w:pPr>
              <w:contextualSpacing/>
              <w:rPr>
                <w:rFonts w:ascii="Arial" w:hAnsi="Arial" w:cs="Arial"/>
                <w:color w:val="000000"/>
                <w:sz w:val="16"/>
                <w:szCs w:val="16"/>
              </w:rPr>
            </w:pPr>
          </w:p>
          <w:p w14:paraId="18DB0809" w14:textId="77777777" w:rsidR="00090042" w:rsidRDefault="00090042" w:rsidP="0069752A">
            <w:pPr>
              <w:contextualSpacing/>
              <w:rPr>
                <w:rFonts w:ascii="Arial" w:hAnsi="Arial" w:cs="Arial"/>
                <w:color w:val="000000"/>
                <w:sz w:val="16"/>
                <w:szCs w:val="16"/>
              </w:rPr>
            </w:pPr>
            <w:r>
              <w:rPr>
                <w:rFonts w:ascii="Arial" w:hAnsi="Arial" w:cs="Arial"/>
                <w:color w:val="000000"/>
                <w:sz w:val="16"/>
                <w:szCs w:val="16"/>
              </w:rPr>
              <w:t>Adaptation gain: -0.16</w:t>
            </w:r>
            <w:r w:rsidRPr="00FD6E88">
              <w:rPr>
                <w:rFonts w:ascii="Arial" w:hAnsi="Arial" w:cs="Arial"/>
                <w:color w:val="000000"/>
                <w:sz w:val="16"/>
                <w:szCs w:val="16"/>
              </w:rPr>
              <w:t>±</w:t>
            </w:r>
            <w:r>
              <w:rPr>
                <w:rFonts w:ascii="Arial" w:hAnsi="Arial" w:cs="Arial"/>
                <w:color w:val="000000"/>
                <w:sz w:val="16"/>
                <w:szCs w:val="16"/>
              </w:rPr>
              <w:t>0.16</w:t>
            </w:r>
          </w:p>
          <w:p w14:paraId="25CFFBDE" w14:textId="77777777" w:rsidR="00090042" w:rsidRDefault="00090042" w:rsidP="0069752A">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-0.96, </w:t>
            </w:r>
            <w:r w:rsidRPr="00FD6E88">
              <w:rPr>
                <w:rFonts w:ascii="Arial" w:hAnsi="Arial" w:cs="Arial"/>
                <w:color w:val="000000"/>
                <w:sz w:val="16"/>
                <w:szCs w:val="16"/>
              </w:rPr>
              <w:t>p</w:t>
            </w:r>
            <w:r>
              <w:rPr>
                <w:rFonts w:ascii="Arial" w:hAnsi="Arial" w:cs="Arial"/>
                <w:color w:val="000000"/>
                <w:sz w:val="16"/>
                <w:szCs w:val="16"/>
              </w:rPr>
              <w:t xml:space="preserve"> = 0.34 </w:t>
            </w:r>
          </w:p>
          <w:p w14:paraId="36FE28C6" w14:textId="77777777" w:rsidR="00090042" w:rsidRDefault="00090042" w:rsidP="0069752A">
            <w:pPr>
              <w:contextualSpacing/>
              <w:rPr>
                <w:rFonts w:ascii="Arial" w:hAnsi="Arial" w:cs="Arial"/>
                <w:color w:val="000000"/>
                <w:sz w:val="16"/>
                <w:szCs w:val="16"/>
              </w:rPr>
            </w:pPr>
          </w:p>
          <w:p w14:paraId="4F6F0573" w14:textId="77777777" w:rsidR="00090042" w:rsidRDefault="00090042" w:rsidP="0069752A">
            <w:pPr>
              <w:contextualSpacing/>
              <w:rPr>
                <w:rFonts w:ascii="Arial" w:hAnsi="Arial" w:cs="Arial"/>
                <w:color w:val="000000"/>
                <w:sz w:val="16"/>
                <w:szCs w:val="16"/>
              </w:rPr>
            </w:pPr>
            <w:r>
              <w:rPr>
                <w:rFonts w:ascii="Arial" w:hAnsi="Arial" w:cs="Arial"/>
                <w:color w:val="000000"/>
                <w:sz w:val="16"/>
                <w:szCs w:val="16"/>
              </w:rPr>
              <w:t>Contrast: 0.0058</w:t>
            </w:r>
            <w:r w:rsidRPr="00FD6E88">
              <w:rPr>
                <w:rFonts w:ascii="Arial" w:hAnsi="Arial" w:cs="Arial"/>
                <w:color w:val="000000"/>
                <w:sz w:val="16"/>
                <w:szCs w:val="16"/>
              </w:rPr>
              <w:t>±</w:t>
            </w:r>
            <w:r>
              <w:rPr>
                <w:rFonts w:ascii="Arial" w:hAnsi="Arial" w:cs="Arial"/>
                <w:color w:val="000000"/>
                <w:sz w:val="16"/>
                <w:szCs w:val="16"/>
              </w:rPr>
              <w:t>0.0084</w:t>
            </w:r>
          </w:p>
          <w:p w14:paraId="7130FE97" w14:textId="77777777" w:rsidR="00090042" w:rsidRDefault="00090042" w:rsidP="0069752A">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0.70, </w:t>
            </w:r>
            <w:r w:rsidRPr="00FD6E88">
              <w:rPr>
                <w:rFonts w:ascii="Arial" w:hAnsi="Arial" w:cs="Arial"/>
                <w:color w:val="000000"/>
                <w:sz w:val="16"/>
                <w:szCs w:val="16"/>
              </w:rPr>
              <w:t>p</w:t>
            </w:r>
            <w:r>
              <w:rPr>
                <w:rFonts w:ascii="Arial" w:hAnsi="Arial" w:cs="Arial"/>
                <w:color w:val="000000"/>
                <w:sz w:val="16"/>
                <w:szCs w:val="16"/>
              </w:rPr>
              <w:t xml:space="preserve"> = 0.49</w:t>
            </w:r>
          </w:p>
          <w:p w14:paraId="7FA3E3AF" w14:textId="77777777" w:rsidR="00090042" w:rsidRDefault="00090042" w:rsidP="0069752A">
            <w:pPr>
              <w:contextualSpacing/>
              <w:rPr>
                <w:rFonts w:ascii="Arial" w:hAnsi="Arial" w:cs="Arial"/>
                <w:color w:val="000000" w:themeColor="text1"/>
                <w:sz w:val="16"/>
                <w:szCs w:val="16"/>
              </w:rPr>
            </w:pPr>
          </w:p>
        </w:tc>
        <w:tc>
          <w:tcPr>
            <w:tcW w:w="900" w:type="dxa"/>
            <w:vMerge w:val="restart"/>
            <w:vAlign w:val="center"/>
          </w:tcPr>
          <w:p w14:paraId="4D62A217" w14:textId="77777777" w:rsidR="00090042" w:rsidRPr="008C5995" w:rsidRDefault="00090042" w:rsidP="0069752A">
            <w:pPr>
              <w:contextualSpacing/>
              <w:rPr>
                <w:rFonts w:ascii="Arial" w:hAnsi="Arial" w:cs="Arial"/>
                <w:color w:val="000000" w:themeColor="text1"/>
                <w:sz w:val="16"/>
                <w:szCs w:val="16"/>
              </w:rPr>
            </w:pPr>
          </w:p>
        </w:tc>
        <w:tc>
          <w:tcPr>
            <w:tcW w:w="1260" w:type="dxa"/>
            <w:vAlign w:val="center"/>
          </w:tcPr>
          <w:p w14:paraId="5BF12D63"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4E67116C" w14:textId="77777777" w:rsidR="00090042" w:rsidRDefault="00090042" w:rsidP="0069752A">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contrast + (1|mouse)</w:t>
            </w:r>
          </w:p>
        </w:tc>
        <w:tc>
          <w:tcPr>
            <w:tcW w:w="1620" w:type="dxa"/>
            <w:vAlign w:val="center"/>
          </w:tcPr>
          <w:p w14:paraId="631429A2" w14:textId="77777777" w:rsidR="00090042" w:rsidRDefault="00523C06" w:rsidP="0069752A">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090042">
              <w:rPr>
                <w:rFonts w:ascii="Arial" w:hAnsi="Arial" w:cs="Arial"/>
                <w:color w:val="000000" w:themeColor="text1"/>
                <w:sz w:val="16"/>
                <w:szCs w:val="16"/>
              </w:rPr>
              <w:t>(1) = 0.91</w:t>
            </w:r>
          </w:p>
        </w:tc>
        <w:tc>
          <w:tcPr>
            <w:tcW w:w="1170" w:type="dxa"/>
            <w:vAlign w:val="center"/>
          </w:tcPr>
          <w:p w14:paraId="178E1E0C" w14:textId="77777777" w:rsidR="00090042" w:rsidRPr="008C5995" w:rsidRDefault="00090042" w:rsidP="0069752A">
            <w:pPr>
              <w:contextualSpacing/>
              <w:jc w:val="both"/>
              <w:rPr>
                <w:rFonts w:ascii="Arial" w:hAnsi="Arial" w:cs="Arial"/>
                <w:color w:val="000000" w:themeColor="text1"/>
                <w:sz w:val="16"/>
                <w:szCs w:val="16"/>
              </w:rPr>
            </w:pPr>
          </w:p>
        </w:tc>
        <w:tc>
          <w:tcPr>
            <w:tcW w:w="990" w:type="dxa"/>
            <w:vAlign w:val="center"/>
          </w:tcPr>
          <w:p w14:paraId="42235EF1"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0.34</w:t>
            </w:r>
          </w:p>
        </w:tc>
      </w:tr>
      <w:tr w:rsidR="00090042" w:rsidRPr="008C5995" w14:paraId="2BFB93D6" w14:textId="77777777" w:rsidTr="0069752A">
        <w:trPr>
          <w:trHeight w:val="429"/>
          <w:jc w:val="center"/>
        </w:trPr>
        <w:tc>
          <w:tcPr>
            <w:tcW w:w="2425" w:type="dxa"/>
            <w:vMerge/>
            <w:vAlign w:val="center"/>
          </w:tcPr>
          <w:p w14:paraId="6D2A71F4" w14:textId="77777777" w:rsidR="00090042" w:rsidRDefault="00090042" w:rsidP="0069752A">
            <w:pPr>
              <w:contextualSpacing/>
              <w:rPr>
                <w:rFonts w:ascii="Arial" w:hAnsi="Arial" w:cs="Arial"/>
                <w:color w:val="000000" w:themeColor="text1"/>
                <w:sz w:val="16"/>
                <w:szCs w:val="16"/>
              </w:rPr>
            </w:pPr>
          </w:p>
        </w:tc>
        <w:tc>
          <w:tcPr>
            <w:tcW w:w="810" w:type="dxa"/>
            <w:vMerge/>
            <w:vAlign w:val="center"/>
          </w:tcPr>
          <w:p w14:paraId="10629621" w14:textId="77777777" w:rsidR="00090042" w:rsidRDefault="00090042" w:rsidP="0069752A">
            <w:pPr>
              <w:contextualSpacing/>
              <w:rPr>
                <w:rFonts w:ascii="Arial" w:hAnsi="Arial" w:cs="Arial"/>
                <w:color w:val="000000" w:themeColor="text1"/>
                <w:sz w:val="16"/>
                <w:szCs w:val="16"/>
              </w:rPr>
            </w:pPr>
          </w:p>
        </w:tc>
        <w:tc>
          <w:tcPr>
            <w:tcW w:w="2340" w:type="dxa"/>
            <w:gridSpan w:val="2"/>
            <w:vMerge/>
            <w:vAlign w:val="center"/>
          </w:tcPr>
          <w:p w14:paraId="31262676" w14:textId="77777777" w:rsidR="00090042" w:rsidRDefault="00090042" w:rsidP="0069752A">
            <w:pPr>
              <w:contextualSpacing/>
              <w:rPr>
                <w:rFonts w:ascii="Arial" w:hAnsi="Arial" w:cs="Arial"/>
                <w:color w:val="000000" w:themeColor="text1"/>
                <w:sz w:val="16"/>
                <w:szCs w:val="16"/>
              </w:rPr>
            </w:pPr>
          </w:p>
        </w:tc>
        <w:tc>
          <w:tcPr>
            <w:tcW w:w="900" w:type="dxa"/>
            <w:vMerge/>
            <w:vAlign w:val="center"/>
          </w:tcPr>
          <w:p w14:paraId="1F9E58BB" w14:textId="77777777" w:rsidR="00090042" w:rsidRPr="008C5995" w:rsidRDefault="00090042" w:rsidP="0069752A">
            <w:pPr>
              <w:contextualSpacing/>
              <w:rPr>
                <w:rFonts w:ascii="Arial" w:hAnsi="Arial" w:cs="Arial"/>
                <w:color w:val="000000" w:themeColor="text1"/>
                <w:sz w:val="16"/>
                <w:szCs w:val="16"/>
              </w:rPr>
            </w:pPr>
          </w:p>
        </w:tc>
        <w:tc>
          <w:tcPr>
            <w:tcW w:w="1260" w:type="dxa"/>
            <w:vAlign w:val="center"/>
          </w:tcPr>
          <w:p w14:paraId="18BECBF0"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6AA26D08" w14:textId="77777777" w:rsidR="00090042" w:rsidRDefault="00090042" w:rsidP="0069752A">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gain_adapt</w:t>
            </w:r>
            <w:proofErr w:type="spellEnd"/>
            <w:r w:rsidRPr="008C5995">
              <w:rPr>
                <w:rFonts w:ascii="Consolas" w:hAnsi="Consolas" w:cs="Consolas"/>
                <w:color w:val="000000" w:themeColor="text1"/>
                <w:sz w:val="16"/>
                <w:szCs w:val="16"/>
              </w:rPr>
              <w:t xml:space="preserve"> + (1|mouse)</w:t>
            </w:r>
          </w:p>
        </w:tc>
        <w:tc>
          <w:tcPr>
            <w:tcW w:w="1620" w:type="dxa"/>
            <w:vAlign w:val="center"/>
          </w:tcPr>
          <w:p w14:paraId="743DCA9B" w14:textId="77777777" w:rsidR="00090042" w:rsidRDefault="00523C06" w:rsidP="0069752A">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090042">
              <w:rPr>
                <w:rFonts w:ascii="Arial" w:hAnsi="Arial" w:cs="Arial"/>
                <w:color w:val="000000" w:themeColor="text1"/>
                <w:sz w:val="16"/>
                <w:szCs w:val="16"/>
              </w:rPr>
              <w:t>(1) = 0.49</w:t>
            </w:r>
          </w:p>
        </w:tc>
        <w:tc>
          <w:tcPr>
            <w:tcW w:w="1170" w:type="dxa"/>
            <w:vAlign w:val="center"/>
          </w:tcPr>
          <w:p w14:paraId="0192A26F" w14:textId="77777777" w:rsidR="00090042" w:rsidRPr="008C5995" w:rsidRDefault="00090042" w:rsidP="0069752A">
            <w:pPr>
              <w:contextualSpacing/>
              <w:jc w:val="both"/>
              <w:rPr>
                <w:rFonts w:ascii="Arial" w:hAnsi="Arial" w:cs="Arial"/>
                <w:color w:val="000000" w:themeColor="text1"/>
                <w:sz w:val="16"/>
                <w:szCs w:val="16"/>
              </w:rPr>
            </w:pPr>
          </w:p>
        </w:tc>
        <w:tc>
          <w:tcPr>
            <w:tcW w:w="990" w:type="dxa"/>
            <w:vAlign w:val="center"/>
          </w:tcPr>
          <w:p w14:paraId="716E3531"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0.49</w:t>
            </w:r>
          </w:p>
        </w:tc>
      </w:tr>
    </w:tbl>
    <w:p w14:paraId="6D63417F" w14:textId="77777777" w:rsidR="00090042" w:rsidRPr="00F51242" w:rsidRDefault="00090042" w:rsidP="00090042">
      <w:pPr>
        <w:rPr>
          <w:rFonts w:ascii="Arial" w:hAnsi="Arial" w:cs="Arial"/>
          <w:b/>
          <w:bCs/>
          <w:sz w:val="22"/>
          <w:szCs w:val="22"/>
        </w:rPr>
      </w:pPr>
    </w:p>
    <w:p w14:paraId="13D48D4A" w14:textId="77777777" w:rsidR="00090042" w:rsidRPr="00F51242" w:rsidRDefault="00090042" w:rsidP="00090042">
      <w:pPr>
        <w:rPr>
          <w:rFonts w:ascii="Arial" w:hAnsi="Arial" w:cs="Arial"/>
          <w:b/>
          <w:bCs/>
          <w:sz w:val="22"/>
          <w:szCs w:val="22"/>
        </w:rPr>
      </w:pPr>
    </w:p>
    <w:p w14:paraId="52FCF604" w14:textId="77777777" w:rsidR="008075B5" w:rsidRDefault="008075B5">
      <w:pPr>
        <w:rPr>
          <w:ins w:id="451" w:author="Microsoft Office User" w:date="2021-07-22T10:57:00Z"/>
          <w:rFonts w:ascii="Arial" w:hAnsi="Arial" w:cs="Arial"/>
          <w:b/>
          <w:bCs/>
          <w:sz w:val="22"/>
          <w:szCs w:val="22"/>
        </w:rPr>
      </w:pPr>
      <w:ins w:id="452" w:author="Microsoft Office User" w:date="2021-07-22T10:57:00Z">
        <w:r>
          <w:rPr>
            <w:rFonts w:ascii="Arial" w:hAnsi="Arial" w:cs="Arial"/>
            <w:b/>
            <w:bCs/>
            <w:sz w:val="22"/>
            <w:szCs w:val="22"/>
          </w:rPr>
          <w:br w:type="page"/>
        </w:r>
      </w:ins>
    </w:p>
    <w:p w14:paraId="0A8CE05B" w14:textId="77CC10BA" w:rsidR="008075B5" w:rsidRPr="00F51242" w:rsidRDefault="008075B5" w:rsidP="008075B5">
      <w:pPr>
        <w:rPr>
          <w:ins w:id="453" w:author="Microsoft Office User" w:date="2021-07-22T10:58:00Z"/>
          <w:rFonts w:ascii="Arial" w:hAnsi="Arial" w:cs="Arial"/>
          <w:sz w:val="22"/>
          <w:szCs w:val="22"/>
        </w:rPr>
      </w:pPr>
      <w:ins w:id="454" w:author="Microsoft Office User" w:date="2021-07-22T10:58:00Z">
        <w:r>
          <w:rPr>
            <w:rFonts w:ascii="Arial" w:hAnsi="Arial" w:cs="Arial"/>
            <w:b/>
            <w:bCs/>
            <w:sz w:val="22"/>
            <w:szCs w:val="22"/>
          </w:rPr>
          <w:lastRenderedPageBreak/>
          <w:t xml:space="preserve">Supplementary </w:t>
        </w:r>
        <w:r w:rsidRPr="00F51242">
          <w:rPr>
            <w:rFonts w:ascii="Arial" w:hAnsi="Arial" w:cs="Arial"/>
            <w:b/>
            <w:bCs/>
            <w:sz w:val="22"/>
            <w:szCs w:val="22"/>
          </w:rPr>
          <w:t xml:space="preserve">Table 2: </w:t>
        </w:r>
        <w:r>
          <w:rPr>
            <w:rFonts w:ascii="Arial" w:hAnsi="Arial" w:cs="Arial"/>
            <w:sz w:val="22"/>
            <w:szCs w:val="22"/>
          </w:rPr>
          <w:t>Mouse strains and genders</w:t>
        </w:r>
        <w:r w:rsidRPr="00F51242">
          <w:rPr>
            <w:rFonts w:ascii="Arial" w:hAnsi="Arial" w:cs="Arial"/>
            <w:sz w:val="22"/>
            <w:szCs w:val="22"/>
          </w:rPr>
          <w:t>.</w:t>
        </w:r>
      </w:ins>
    </w:p>
    <w:p w14:paraId="1D9CDAE0" w14:textId="77777777" w:rsidR="008075B5" w:rsidRDefault="008075B5" w:rsidP="00090042">
      <w:pPr>
        <w:rPr>
          <w:ins w:id="455" w:author="Microsoft Office User" w:date="2021-07-22T10:58:00Z"/>
          <w:rFonts w:ascii="Arial" w:hAnsi="Arial" w:cs="Arial"/>
          <w:b/>
          <w:bCs/>
          <w:sz w:val="22"/>
          <w:szCs w:val="22"/>
        </w:rPr>
      </w:pPr>
    </w:p>
    <w:tbl>
      <w:tblPr>
        <w:tblStyle w:val="TableGrid"/>
        <w:tblW w:w="0" w:type="auto"/>
        <w:tblLook w:val="04A0" w:firstRow="1" w:lastRow="0" w:firstColumn="1" w:lastColumn="0" w:noHBand="0" w:noVBand="1"/>
        <w:tblPrChange w:id="456" w:author="Microsoft Office User" w:date="2021-07-22T11:07:00Z">
          <w:tblPr>
            <w:tblStyle w:val="TableGrid"/>
            <w:tblW w:w="0" w:type="auto"/>
            <w:tblLook w:val="04A0" w:firstRow="1" w:lastRow="0" w:firstColumn="1" w:lastColumn="0" w:noHBand="0" w:noVBand="1"/>
          </w:tblPr>
        </w:tblPrChange>
      </w:tblPr>
      <w:tblGrid>
        <w:gridCol w:w="2873"/>
        <w:gridCol w:w="2478"/>
        <w:gridCol w:w="2683"/>
        <w:gridCol w:w="2756"/>
        <w:tblGridChange w:id="457">
          <w:tblGrid>
            <w:gridCol w:w="2873"/>
            <w:gridCol w:w="723"/>
            <w:gridCol w:w="1755"/>
            <w:gridCol w:w="1842"/>
            <w:gridCol w:w="841"/>
            <w:gridCol w:w="2756"/>
            <w:gridCol w:w="3597"/>
          </w:tblGrid>
        </w:tblGridChange>
      </w:tblGrid>
      <w:tr w:rsidR="008075B5" w14:paraId="17C9DEB7" w14:textId="77777777" w:rsidTr="008075B5">
        <w:trPr>
          <w:ins w:id="458" w:author="Microsoft Office User" w:date="2021-07-22T11:00:00Z"/>
        </w:trPr>
        <w:tc>
          <w:tcPr>
            <w:tcW w:w="2873" w:type="dxa"/>
            <w:tcPrChange w:id="459" w:author="Microsoft Office User" w:date="2021-07-22T11:07:00Z">
              <w:tcPr>
                <w:tcW w:w="3596" w:type="dxa"/>
                <w:gridSpan w:val="2"/>
              </w:tcPr>
            </w:tcPrChange>
          </w:tcPr>
          <w:p w14:paraId="6C907A9B" w14:textId="35E7B6CE" w:rsidR="008075B5" w:rsidRPr="00134582" w:rsidRDefault="008075B5" w:rsidP="00134582">
            <w:pPr>
              <w:jc w:val="center"/>
              <w:rPr>
                <w:ins w:id="460" w:author="Microsoft Office User" w:date="2021-07-22T11:00:00Z"/>
                <w:rFonts w:ascii="Arial" w:hAnsi="Arial" w:cs="Arial"/>
                <w:b/>
                <w:bCs/>
                <w:sz w:val="16"/>
                <w:szCs w:val="16"/>
                <w:rPrChange w:id="461" w:author="Microsoft Office User" w:date="2021-07-22T13:26:00Z">
                  <w:rPr>
                    <w:ins w:id="462" w:author="Microsoft Office User" w:date="2021-07-22T11:00:00Z"/>
                    <w:rFonts w:ascii="Arial" w:hAnsi="Arial" w:cs="Arial"/>
                    <w:b/>
                    <w:bCs/>
                    <w:sz w:val="22"/>
                    <w:szCs w:val="22"/>
                  </w:rPr>
                </w:rPrChange>
              </w:rPr>
              <w:pPrChange w:id="463" w:author="Microsoft Office User" w:date="2021-07-22T13:27:00Z">
                <w:pPr/>
              </w:pPrChange>
            </w:pPr>
            <w:ins w:id="464" w:author="Microsoft Office User" w:date="2021-07-22T11:01:00Z">
              <w:r w:rsidRPr="00134582">
                <w:rPr>
                  <w:rFonts w:ascii="Arial" w:hAnsi="Arial" w:cs="Arial"/>
                  <w:b/>
                  <w:bCs/>
                  <w:sz w:val="16"/>
                  <w:szCs w:val="16"/>
                  <w:rPrChange w:id="465" w:author="Microsoft Office User" w:date="2021-07-22T13:26:00Z">
                    <w:rPr>
                      <w:rFonts w:ascii="Arial" w:hAnsi="Arial" w:cs="Arial"/>
                      <w:b/>
                      <w:bCs/>
                      <w:sz w:val="22"/>
                      <w:szCs w:val="22"/>
                    </w:rPr>
                  </w:rPrChange>
                </w:rPr>
                <w:t>Experiment</w:t>
              </w:r>
            </w:ins>
          </w:p>
        </w:tc>
        <w:tc>
          <w:tcPr>
            <w:tcW w:w="2478" w:type="dxa"/>
            <w:tcPrChange w:id="466" w:author="Microsoft Office User" w:date="2021-07-22T11:07:00Z">
              <w:tcPr>
                <w:tcW w:w="3597" w:type="dxa"/>
                <w:gridSpan w:val="2"/>
              </w:tcPr>
            </w:tcPrChange>
          </w:tcPr>
          <w:p w14:paraId="0CA78ACD" w14:textId="63A4884C" w:rsidR="008075B5" w:rsidRPr="00134582" w:rsidRDefault="008075B5" w:rsidP="00134582">
            <w:pPr>
              <w:jc w:val="center"/>
              <w:rPr>
                <w:ins w:id="467" w:author="Microsoft Office User" w:date="2021-07-22T11:07:00Z"/>
                <w:rFonts w:ascii="Arial" w:hAnsi="Arial" w:cs="Arial"/>
                <w:b/>
                <w:bCs/>
                <w:sz w:val="16"/>
                <w:szCs w:val="16"/>
                <w:rPrChange w:id="468" w:author="Microsoft Office User" w:date="2021-07-22T13:26:00Z">
                  <w:rPr>
                    <w:ins w:id="469" w:author="Microsoft Office User" w:date="2021-07-22T11:07:00Z"/>
                    <w:rFonts w:ascii="Arial" w:hAnsi="Arial" w:cs="Arial"/>
                    <w:b/>
                    <w:bCs/>
                    <w:sz w:val="22"/>
                    <w:szCs w:val="22"/>
                  </w:rPr>
                </w:rPrChange>
              </w:rPr>
              <w:pPrChange w:id="470" w:author="Microsoft Office User" w:date="2021-07-22T13:27:00Z">
                <w:pPr/>
              </w:pPrChange>
            </w:pPr>
            <w:ins w:id="471" w:author="Microsoft Office User" w:date="2021-07-22T11:07:00Z">
              <w:r w:rsidRPr="00134582">
                <w:rPr>
                  <w:rFonts w:ascii="Arial" w:hAnsi="Arial" w:cs="Arial"/>
                  <w:b/>
                  <w:bCs/>
                  <w:sz w:val="16"/>
                  <w:szCs w:val="16"/>
                  <w:rPrChange w:id="472" w:author="Microsoft Office User" w:date="2021-07-22T13:26:00Z">
                    <w:rPr>
                      <w:rFonts w:ascii="Arial" w:hAnsi="Arial" w:cs="Arial"/>
                      <w:b/>
                      <w:bCs/>
                      <w:sz w:val="22"/>
                      <w:szCs w:val="22"/>
                    </w:rPr>
                  </w:rPrChange>
                </w:rPr>
                <w:t>Figur</w:t>
              </w:r>
            </w:ins>
            <w:ins w:id="473" w:author="Microsoft Office User" w:date="2021-07-22T11:08:00Z">
              <w:r w:rsidRPr="00134582">
                <w:rPr>
                  <w:rFonts w:ascii="Arial" w:hAnsi="Arial" w:cs="Arial"/>
                  <w:b/>
                  <w:bCs/>
                  <w:sz w:val="16"/>
                  <w:szCs w:val="16"/>
                  <w:rPrChange w:id="474" w:author="Microsoft Office User" w:date="2021-07-22T13:26:00Z">
                    <w:rPr>
                      <w:rFonts w:ascii="Arial" w:hAnsi="Arial" w:cs="Arial"/>
                      <w:b/>
                      <w:bCs/>
                      <w:sz w:val="22"/>
                      <w:szCs w:val="22"/>
                    </w:rPr>
                  </w:rPrChange>
                </w:rPr>
                <w:t>es</w:t>
              </w:r>
            </w:ins>
          </w:p>
        </w:tc>
        <w:tc>
          <w:tcPr>
            <w:tcW w:w="2683" w:type="dxa"/>
            <w:tcPrChange w:id="475" w:author="Microsoft Office User" w:date="2021-07-22T11:07:00Z">
              <w:tcPr>
                <w:tcW w:w="3597" w:type="dxa"/>
                <w:gridSpan w:val="2"/>
              </w:tcPr>
            </w:tcPrChange>
          </w:tcPr>
          <w:p w14:paraId="7DBC858A" w14:textId="38B180D0" w:rsidR="008075B5" w:rsidRPr="00134582" w:rsidRDefault="008075B5" w:rsidP="00134582">
            <w:pPr>
              <w:jc w:val="center"/>
              <w:rPr>
                <w:ins w:id="476" w:author="Microsoft Office User" w:date="2021-07-22T11:00:00Z"/>
                <w:rFonts w:ascii="Arial" w:hAnsi="Arial" w:cs="Arial"/>
                <w:b/>
                <w:bCs/>
                <w:sz w:val="16"/>
                <w:szCs w:val="16"/>
                <w:rPrChange w:id="477" w:author="Microsoft Office User" w:date="2021-07-22T13:26:00Z">
                  <w:rPr>
                    <w:ins w:id="478" w:author="Microsoft Office User" w:date="2021-07-22T11:00:00Z"/>
                    <w:rFonts w:ascii="Arial" w:hAnsi="Arial" w:cs="Arial"/>
                    <w:b/>
                    <w:bCs/>
                    <w:sz w:val="22"/>
                    <w:szCs w:val="22"/>
                  </w:rPr>
                </w:rPrChange>
              </w:rPr>
              <w:pPrChange w:id="479" w:author="Microsoft Office User" w:date="2021-07-22T13:27:00Z">
                <w:pPr/>
              </w:pPrChange>
            </w:pPr>
            <w:ins w:id="480" w:author="Microsoft Office User" w:date="2021-07-22T11:01:00Z">
              <w:r w:rsidRPr="00134582">
                <w:rPr>
                  <w:rFonts w:ascii="Arial" w:hAnsi="Arial" w:cs="Arial"/>
                  <w:b/>
                  <w:bCs/>
                  <w:sz w:val="16"/>
                  <w:szCs w:val="16"/>
                  <w:rPrChange w:id="481" w:author="Microsoft Office User" w:date="2021-07-22T13:26:00Z">
                    <w:rPr>
                      <w:rFonts w:ascii="Arial" w:hAnsi="Arial" w:cs="Arial"/>
                      <w:b/>
                      <w:bCs/>
                      <w:sz w:val="22"/>
                      <w:szCs w:val="22"/>
                    </w:rPr>
                  </w:rPrChange>
                </w:rPr>
                <w:t>Strain</w:t>
              </w:r>
            </w:ins>
          </w:p>
        </w:tc>
        <w:tc>
          <w:tcPr>
            <w:tcW w:w="2756" w:type="dxa"/>
            <w:tcPrChange w:id="482" w:author="Microsoft Office User" w:date="2021-07-22T11:07:00Z">
              <w:tcPr>
                <w:tcW w:w="3597" w:type="dxa"/>
              </w:tcPr>
            </w:tcPrChange>
          </w:tcPr>
          <w:p w14:paraId="445BFB70" w14:textId="4A85E5DC" w:rsidR="008075B5" w:rsidRPr="00134582" w:rsidRDefault="008075B5" w:rsidP="00134582">
            <w:pPr>
              <w:jc w:val="center"/>
              <w:rPr>
                <w:ins w:id="483" w:author="Microsoft Office User" w:date="2021-07-22T11:00:00Z"/>
                <w:rFonts w:ascii="Arial" w:hAnsi="Arial" w:cs="Arial"/>
                <w:b/>
                <w:bCs/>
                <w:sz w:val="16"/>
                <w:szCs w:val="16"/>
                <w:rPrChange w:id="484" w:author="Microsoft Office User" w:date="2021-07-22T13:26:00Z">
                  <w:rPr>
                    <w:ins w:id="485" w:author="Microsoft Office User" w:date="2021-07-22T11:00:00Z"/>
                    <w:rFonts w:ascii="Arial" w:hAnsi="Arial" w:cs="Arial"/>
                    <w:b/>
                    <w:bCs/>
                    <w:sz w:val="22"/>
                    <w:szCs w:val="22"/>
                  </w:rPr>
                </w:rPrChange>
              </w:rPr>
              <w:pPrChange w:id="486" w:author="Microsoft Office User" w:date="2021-07-22T13:27:00Z">
                <w:pPr/>
              </w:pPrChange>
            </w:pPr>
            <w:ins w:id="487" w:author="Microsoft Office User" w:date="2021-07-22T11:01:00Z">
              <w:r w:rsidRPr="00134582">
                <w:rPr>
                  <w:rFonts w:ascii="Arial" w:hAnsi="Arial" w:cs="Arial"/>
                  <w:b/>
                  <w:bCs/>
                  <w:sz w:val="16"/>
                  <w:szCs w:val="16"/>
                  <w:rPrChange w:id="488" w:author="Microsoft Office User" w:date="2021-07-22T13:26:00Z">
                    <w:rPr>
                      <w:rFonts w:ascii="Arial" w:hAnsi="Arial" w:cs="Arial"/>
                      <w:b/>
                      <w:bCs/>
                      <w:sz w:val="22"/>
                      <w:szCs w:val="22"/>
                    </w:rPr>
                  </w:rPrChange>
                </w:rPr>
                <w:t>N [female</w:t>
              </w:r>
            </w:ins>
            <w:ins w:id="489" w:author="Microsoft Office User" w:date="2021-07-22T13:10:00Z">
              <w:r w:rsidR="009E1A27" w:rsidRPr="00134582">
                <w:rPr>
                  <w:rFonts w:ascii="Arial" w:hAnsi="Arial" w:cs="Arial"/>
                  <w:b/>
                  <w:bCs/>
                  <w:sz w:val="16"/>
                  <w:szCs w:val="16"/>
                  <w:rPrChange w:id="490" w:author="Microsoft Office User" w:date="2021-07-22T13:26:00Z">
                    <w:rPr>
                      <w:rFonts w:ascii="Arial" w:hAnsi="Arial" w:cs="Arial"/>
                      <w:b/>
                      <w:bCs/>
                      <w:sz w:val="22"/>
                      <w:szCs w:val="22"/>
                    </w:rPr>
                  </w:rPrChange>
                </w:rPr>
                <w:t>,</w:t>
              </w:r>
            </w:ins>
            <w:ins w:id="491" w:author="Microsoft Office User" w:date="2021-07-22T11:01:00Z">
              <w:r w:rsidRPr="00134582">
                <w:rPr>
                  <w:rFonts w:ascii="Arial" w:hAnsi="Arial" w:cs="Arial"/>
                  <w:b/>
                  <w:bCs/>
                  <w:sz w:val="16"/>
                  <w:szCs w:val="16"/>
                  <w:rPrChange w:id="492" w:author="Microsoft Office User" w:date="2021-07-22T13:26:00Z">
                    <w:rPr>
                      <w:rFonts w:ascii="Arial" w:hAnsi="Arial" w:cs="Arial"/>
                      <w:b/>
                      <w:bCs/>
                      <w:sz w:val="22"/>
                      <w:szCs w:val="22"/>
                    </w:rPr>
                  </w:rPrChange>
                </w:rPr>
                <w:t xml:space="preserve"> male]</w:t>
              </w:r>
            </w:ins>
          </w:p>
        </w:tc>
      </w:tr>
      <w:tr w:rsidR="008075B5" w14:paraId="6A59BFDB" w14:textId="77777777" w:rsidTr="008075B5">
        <w:trPr>
          <w:ins w:id="493" w:author="Microsoft Office User" w:date="2021-07-22T11:00:00Z"/>
        </w:trPr>
        <w:tc>
          <w:tcPr>
            <w:tcW w:w="2873" w:type="dxa"/>
            <w:tcPrChange w:id="494" w:author="Microsoft Office User" w:date="2021-07-22T11:07:00Z">
              <w:tcPr>
                <w:tcW w:w="3596" w:type="dxa"/>
                <w:gridSpan w:val="2"/>
              </w:tcPr>
            </w:tcPrChange>
          </w:tcPr>
          <w:p w14:paraId="3671E2F4" w14:textId="4B9E55C7" w:rsidR="008075B5" w:rsidRPr="00134582" w:rsidRDefault="008075B5" w:rsidP="00090042">
            <w:pPr>
              <w:rPr>
                <w:ins w:id="495" w:author="Microsoft Office User" w:date="2021-07-22T11:00:00Z"/>
                <w:rFonts w:ascii="Arial" w:hAnsi="Arial" w:cs="Arial"/>
                <w:sz w:val="16"/>
                <w:szCs w:val="16"/>
                <w:rPrChange w:id="496" w:author="Microsoft Office User" w:date="2021-07-22T13:26:00Z">
                  <w:rPr>
                    <w:ins w:id="497" w:author="Microsoft Office User" w:date="2021-07-22T11:00:00Z"/>
                    <w:rFonts w:ascii="Arial" w:hAnsi="Arial" w:cs="Arial"/>
                    <w:b/>
                    <w:bCs/>
                    <w:sz w:val="22"/>
                    <w:szCs w:val="22"/>
                  </w:rPr>
                </w:rPrChange>
              </w:rPr>
            </w:pPr>
            <w:ins w:id="498" w:author="Microsoft Office User" w:date="2021-07-22T11:07:00Z">
              <w:r w:rsidRPr="00134582">
                <w:rPr>
                  <w:rFonts w:ascii="Arial" w:hAnsi="Arial" w:cs="Arial"/>
                  <w:sz w:val="16"/>
                  <w:szCs w:val="16"/>
                  <w:rPrChange w:id="499" w:author="Microsoft Office User" w:date="2021-07-22T13:26:00Z">
                    <w:rPr>
                      <w:rFonts w:ascii="Arial" w:hAnsi="Arial" w:cs="Arial"/>
                      <w:sz w:val="22"/>
                      <w:szCs w:val="22"/>
                    </w:rPr>
                  </w:rPrChange>
                </w:rPr>
                <w:t xml:space="preserve">Acute </w:t>
              </w:r>
            </w:ins>
            <w:proofErr w:type="spellStart"/>
            <w:ins w:id="500" w:author="Microsoft Office User" w:date="2021-07-22T13:15:00Z">
              <w:r w:rsidR="00036A6C" w:rsidRPr="00134582">
                <w:rPr>
                  <w:rFonts w:ascii="Arial" w:hAnsi="Arial" w:cs="Arial"/>
                  <w:sz w:val="16"/>
                  <w:szCs w:val="16"/>
                  <w:rPrChange w:id="501" w:author="Microsoft Office User" w:date="2021-07-22T13:26:00Z">
                    <w:rPr>
                      <w:rFonts w:ascii="Arial" w:hAnsi="Arial" w:cs="Arial"/>
                      <w:sz w:val="22"/>
                      <w:szCs w:val="22"/>
                    </w:rPr>
                  </w:rPrChange>
                </w:rPr>
                <w:t>ACtx</w:t>
              </w:r>
              <w:proofErr w:type="spellEnd"/>
              <w:r w:rsidR="00036A6C" w:rsidRPr="00134582">
                <w:rPr>
                  <w:rFonts w:ascii="Arial" w:hAnsi="Arial" w:cs="Arial"/>
                  <w:sz w:val="16"/>
                  <w:szCs w:val="16"/>
                  <w:rPrChange w:id="502" w:author="Microsoft Office User" w:date="2021-07-22T13:26:00Z">
                    <w:rPr>
                      <w:rFonts w:ascii="Arial" w:hAnsi="Arial" w:cs="Arial"/>
                      <w:sz w:val="22"/>
                      <w:szCs w:val="22"/>
                    </w:rPr>
                  </w:rPrChange>
                </w:rPr>
                <w:t xml:space="preserve"> </w:t>
              </w:r>
            </w:ins>
            <w:ins w:id="503" w:author="Microsoft Office User" w:date="2021-07-22T11:07:00Z">
              <w:r w:rsidRPr="00134582">
                <w:rPr>
                  <w:rFonts w:ascii="Arial" w:hAnsi="Arial" w:cs="Arial"/>
                  <w:sz w:val="16"/>
                  <w:szCs w:val="16"/>
                  <w:rPrChange w:id="504" w:author="Microsoft Office User" w:date="2021-07-22T13:26:00Z">
                    <w:rPr>
                      <w:rFonts w:ascii="Arial" w:hAnsi="Arial" w:cs="Arial"/>
                      <w:sz w:val="22"/>
                      <w:szCs w:val="22"/>
                    </w:rPr>
                  </w:rPrChange>
                </w:rPr>
                <w:t>recording</w:t>
              </w:r>
            </w:ins>
            <w:ins w:id="505" w:author="Microsoft Office User" w:date="2021-07-22T13:30:00Z">
              <w:r w:rsidR="00134582">
                <w:rPr>
                  <w:rFonts w:ascii="Arial" w:hAnsi="Arial" w:cs="Arial"/>
                  <w:sz w:val="16"/>
                  <w:szCs w:val="16"/>
                </w:rPr>
                <w:t>s</w:t>
              </w:r>
            </w:ins>
          </w:p>
        </w:tc>
        <w:tc>
          <w:tcPr>
            <w:tcW w:w="2478" w:type="dxa"/>
            <w:tcPrChange w:id="506" w:author="Microsoft Office User" w:date="2021-07-22T11:07:00Z">
              <w:tcPr>
                <w:tcW w:w="3597" w:type="dxa"/>
                <w:gridSpan w:val="2"/>
              </w:tcPr>
            </w:tcPrChange>
          </w:tcPr>
          <w:p w14:paraId="01801DE0" w14:textId="199EAA3C" w:rsidR="008075B5" w:rsidRPr="00134582" w:rsidRDefault="000D3B42" w:rsidP="00090042">
            <w:pPr>
              <w:rPr>
                <w:ins w:id="507" w:author="Microsoft Office User" w:date="2021-07-22T11:07:00Z"/>
                <w:rFonts w:ascii="Arial" w:hAnsi="Arial" w:cs="Arial"/>
                <w:sz w:val="16"/>
                <w:szCs w:val="16"/>
                <w:rPrChange w:id="508" w:author="Microsoft Office User" w:date="2021-07-22T13:26:00Z">
                  <w:rPr>
                    <w:ins w:id="509" w:author="Microsoft Office User" w:date="2021-07-22T11:07:00Z"/>
                    <w:rFonts w:ascii="Arial" w:hAnsi="Arial" w:cs="Arial"/>
                    <w:b/>
                    <w:bCs/>
                    <w:sz w:val="22"/>
                    <w:szCs w:val="22"/>
                  </w:rPr>
                </w:rPrChange>
              </w:rPr>
            </w:pPr>
            <w:ins w:id="510" w:author="Microsoft Office User" w:date="2021-07-22T11:08:00Z">
              <w:r w:rsidRPr="00134582">
                <w:rPr>
                  <w:rFonts w:ascii="Arial" w:hAnsi="Arial" w:cs="Arial"/>
                  <w:sz w:val="16"/>
                  <w:szCs w:val="16"/>
                  <w:rPrChange w:id="511" w:author="Microsoft Office User" w:date="2021-07-22T13:26:00Z">
                    <w:rPr>
                      <w:rFonts w:ascii="Arial" w:hAnsi="Arial" w:cs="Arial"/>
                      <w:b/>
                      <w:bCs/>
                      <w:sz w:val="22"/>
                      <w:szCs w:val="22"/>
                    </w:rPr>
                  </w:rPrChange>
                </w:rPr>
                <w:t>Figure 2</w:t>
              </w:r>
            </w:ins>
          </w:p>
        </w:tc>
        <w:tc>
          <w:tcPr>
            <w:tcW w:w="2683" w:type="dxa"/>
            <w:tcPrChange w:id="512" w:author="Microsoft Office User" w:date="2021-07-22T11:07:00Z">
              <w:tcPr>
                <w:tcW w:w="3597" w:type="dxa"/>
                <w:gridSpan w:val="2"/>
              </w:tcPr>
            </w:tcPrChange>
          </w:tcPr>
          <w:p w14:paraId="4A1C87A0" w14:textId="0C56F498" w:rsidR="008075B5" w:rsidRPr="00134582" w:rsidRDefault="000D3B42" w:rsidP="00090042">
            <w:pPr>
              <w:rPr>
                <w:ins w:id="513" w:author="Microsoft Office User" w:date="2021-07-22T11:00:00Z"/>
                <w:rFonts w:ascii="Arial" w:hAnsi="Arial" w:cs="Arial"/>
                <w:sz w:val="16"/>
                <w:szCs w:val="16"/>
                <w:rPrChange w:id="514" w:author="Microsoft Office User" w:date="2021-07-22T13:26:00Z">
                  <w:rPr>
                    <w:ins w:id="515" w:author="Microsoft Office User" w:date="2021-07-22T11:00:00Z"/>
                    <w:rFonts w:ascii="Arial" w:hAnsi="Arial" w:cs="Arial"/>
                    <w:b/>
                    <w:bCs/>
                    <w:sz w:val="22"/>
                    <w:szCs w:val="22"/>
                  </w:rPr>
                </w:rPrChange>
              </w:rPr>
            </w:pPr>
            <w:ins w:id="516" w:author="Microsoft Office User" w:date="2021-07-22T11:08:00Z">
              <w:r w:rsidRPr="00134582">
                <w:rPr>
                  <w:rFonts w:ascii="Arial" w:hAnsi="Arial" w:cs="Arial"/>
                  <w:sz w:val="16"/>
                  <w:szCs w:val="16"/>
                  <w:rPrChange w:id="517" w:author="Microsoft Office User" w:date="2021-07-22T13:26:00Z">
                    <w:rPr>
                      <w:rFonts w:ascii="Arial" w:hAnsi="Arial" w:cs="Arial"/>
                      <w:b/>
                      <w:bCs/>
                      <w:sz w:val="22"/>
                      <w:szCs w:val="22"/>
                    </w:rPr>
                  </w:rPrChange>
                </w:rPr>
                <w:t>C</w:t>
              </w:r>
            </w:ins>
            <w:ins w:id="518" w:author="Microsoft Office User" w:date="2021-07-22T13:08:00Z">
              <w:r w:rsidR="009E1A27" w:rsidRPr="00134582">
                <w:rPr>
                  <w:rFonts w:ascii="Arial" w:hAnsi="Arial" w:cs="Arial"/>
                  <w:sz w:val="16"/>
                  <w:szCs w:val="16"/>
                  <w:rPrChange w:id="519" w:author="Microsoft Office User" w:date="2021-07-22T13:26:00Z">
                    <w:rPr>
                      <w:rFonts w:ascii="Arial" w:hAnsi="Arial" w:cs="Arial"/>
                      <w:sz w:val="22"/>
                      <w:szCs w:val="22"/>
                    </w:rPr>
                  </w:rPrChange>
                </w:rPr>
                <w:t>DH</w:t>
              </w:r>
            </w:ins>
            <w:ins w:id="520" w:author="Microsoft Office User" w:date="2021-07-22T11:08:00Z">
              <w:r w:rsidRPr="00134582">
                <w:rPr>
                  <w:rFonts w:ascii="Arial" w:hAnsi="Arial" w:cs="Arial"/>
                  <w:sz w:val="16"/>
                  <w:szCs w:val="16"/>
                  <w:rPrChange w:id="521" w:author="Microsoft Office User" w:date="2021-07-22T13:26:00Z">
                    <w:rPr>
                      <w:rFonts w:ascii="Arial" w:hAnsi="Arial" w:cs="Arial"/>
                      <w:b/>
                      <w:bCs/>
                      <w:sz w:val="22"/>
                      <w:szCs w:val="22"/>
                    </w:rPr>
                  </w:rPrChange>
                </w:rPr>
                <w:t>23</w:t>
              </w:r>
            </w:ins>
          </w:p>
        </w:tc>
        <w:tc>
          <w:tcPr>
            <w:tcW w:w="2756" w:type="dxa"/>
            <w:tcPrChange w:id="522" w:author="Microsoft Office User" w:date="2021-07-22T11:07:00Z">
              <w:tcPr>
                <w:tcW w:w="3597" w:type="dxa"/>
              </w:tcPr>
            </w:tcPrChange>
          </w:tcPr>
          <w:p w14:paraId="438BEEED" w14:textId="76AA53DA" w:rsidR="008075B5" w:rsidRPr="00134582" w:rsidRDefault="000D3B42" w:rsidP="00090042">
            <w:pPr>
              <w:rPr>
                <w:ins w:id="523" w:author="Microsoft Office User" w:date="2021-07-22T11:00:00Z"/>
                <w:rFonts w:ascii="Arial" w:hAnsi="Arial" w:cs="Arial"/>
                <w:sz w:val="16"/>
                <w:szCs w:val="16"/>
                <w:rPrChange w:id="524" w:author="Microsoft Office User" w:date="2021-07-22T13:26:00Z">
                  <w:rPr>
                    <w:ins w:id="525" w:author="Microsoft Office User" w:date="2021-07-22T11:00:00Z"/>
                    <w:rFonts w:ascii="Arial" w:hAnsi="Arial" w:cs="Arial"/>
                    <w:b/>
                    <w:bCs/>
                    <w:sz w:val="22"/>
                    <w:szCs w:val="22"/>
                  </w:rPr>
                </w:rPrChange>
              </w:rPr>
            </w:pPr>
            <w:ins w:id="526" w:author="Microsoft Office User" w:date="2021-07-22T11:08:00Z">
              <w:r w:rsidRPr="00134582">
                <w:rPr>
                  <w:rFonts w:ascii="Arial" w:hAnsi="Arial" w:cs="Arial"/>
                  <w:sz w:val="16"/>
                  <w:szCs w:val="16"/>
                  <w:rPrChange w:id="527" w:author="Microsoft Office User" w:date="2021-07-22T13:26:00Z">
                    <w:rPr>
                      <w:rFonts w:ascii="Arial" w:hAnsi="Arial" w:cs="Arial"/>
                      <w:sz w:val="22"/>
                      <w:szCs w:val="22"/>
                    </w:rPr>
                  </w:rPrChange>
                </w:rPr>
                <w:t>1 [M]</w:t>
              </w:r>
            </w:ins>
          </w:p>
        </w:tc>
      </w:tr>
      <w:tr w:rsidR="00134582" w14:paraId="1D8E6EBF" w14:textId="77777777" w:rsidTr="00840611">
        <w:trPr>
          <w:ins w:id="528" w:author="Microsoft Office User" w:date="2021-07-22T11:00:00Z"/>
        </w:trPr>
        <w:tc>
          <w:tcPr>
            <w:tcW w:w="2873" w:type="dxa"/>
            <w:vMerge w:val="restart"/>
          </w:tcPr>
          <w:p w14:paraId="10221286" w14:textId="0C9256EF" w:rsidR="00134582" w:rsidRPr="00134582" w:rsidRDefault="00134582" w:rsidP="00090042">
            <w:pPr>
              <w:rPr>
                <w:ins w:id="529" w:author="Microsoft Office User" w:date="2021-07-22T11:00:00Z"/>
                <w:rFonts w:ascii="Arial" w:hAnsi="Arial" w:cs="Arial"/>
                <w:sz w:val="16"/>
                <w:szCs w:val="16"/>
                <w:rPrChange w:id="530" w:author="Microsoft Office User" w:date="2021-07-22T13:26:00Z">
                  <w:rPr>
                    <w:ins w:id="531" w:author="Microsoft Office User" w:date="2021-07-22T11:00:00Z"/>
                    <w:rFonts w:ascii="Arial" w:hAnsi="Arial" w:cs="Arial"/>
                    <w:b/>
                    <w:bCs/>
                    <w:sz w:val="22"/>
                    <w:szCs w:val="22"/>
                  </w:rPr>
                </w:rPrChange>
              </w:rPr>
            </w:pPr>
            <w:ins w:id="532" w:author="Microsoft Office User" w:date="2021-07-22T11:42:00Z">
              <w:r w:rsidRPr="00134582">
                <w:rPr>
                  <w:rFonts w:ascii="Arial" w:hAnsi="Arial" w:cs="Arial"/>
                  <w:sz w:val="16"/>
                  <w:szCs w:val="16"/>
                  <w:rPrChange w:id="533" w:author="Microsoft Office User" w:date="2021-07-22T13:26:00Z">
                    <w:rPr>
                      <w:rFonts w:ascii="Arial" w:hAnsi="Arial" w:cs="Arial"/>
                      <w:sz w:val="22"/>
                      <w:szCs w:val="22"/>
                    </w:rPr>
                  </w:rPrChange>
                </w:rPr>
                <w:t>Behavior (</w:t>
              </w:r>
            </w:ins>
            <w:ins w:id="534" w:author="Microsoft Office User" w:date="2021-07-22T11:43:00Z">
              <w:r w:rsidRPr="00134582">
                <w:rPr>
                  <w:rFonts w:ascii="Arial" w:hAnsi="Arial" w:cs="Arial"/>
                  <w:sz w:val="16"/>
                  <w:szCs w:val="16"/>
                  <w:rPrChange w:id="535" w:author="Microsoft Office User" w:date="2021-07-22T13:26:00Z">
                    <w:rPr>
                      <w:rFonts w:ascii="Arial" w:hAnsi="Arial" w:cs="Arial"/>
                      <w:sz w:val="22"/>
                      <w:szCs w:val="22"/>
                    </w:rPr>
                  </w:rPrChange>
                </w:rPr>
                <w:t xml:space="preserve">no </w:t>
              </w:r>
              <w:proofErr w:type="spellStart"/>
              <w:r w:rsidRPr="00134582">
                <w:rPr>
                  <w:rFonts w:ascii="Arial" w:hAnsi="Arial" w:cs="Arial"/>
                  <w:sz w:val="16"/>
                  <w:szCs w:val="16"/>
                  <w:rPrChange w:id="536" w:author="Microsoft Office User" w:date="2021-07-22T13:26:00Z">
                    <w:rPr>
                      <w:rFonts w:ascii="Arial" w:hAnsi="Arial" w:cs="Arial"/>
                      <w:sz w:val="22"/>
                      <w:szCs w:val="22"/>
                    </w:rPr>
                  </w:rPrChange>
                </w:rPr>
                <w:t>microdrive</w:t>
              </w:r>
            </w:ins>
            <w:proofErr w:type="spellEnd"/>
            <w:ins w:id="537" w:author="Microsoft Office User" w:date="2021-07-22T11:42:00Z">
              <w:r w:rsidRPr="00134582">
                <w:rPr>
                  <w:rFonts w:ascii="Arial" w:hAnsi="Arial" w:cs="Arial"/>
                  <w:sz w:val="16"/>
                  <w:szCs w:val="16"/>
                  <w:rPrChange w:id="538" w:author="Microsoft Office User" w:date="2021-07-22T13:26:00Z">
                    <w:rPr>
                      <w:rFonts w:ascii="Arial" w:hAnsi="Arial" w:cs="Arial"/>
                      <w:sz w:val="22"/>
                      <w:szCs w:val="22"/>
                    </w:rPr>
                  </w:rPrChange>
                </w:rPr>
                <w:t>)</w:t>
              </w:r>
            </w:ins>
          </w:p>
        </w:tc>
        <w:tc>
          <w:tcPr>
            <w:tcW w:w="2478" w:type="dxa"/>
            <w:vMerge w:val="restart"/>
          </w:tcPr>
          <w:p w14:paraId="41613B5B" w14:textId="1A348956" w:rsidR="00134582" w:rsidRPr="00134582" w:rsidRDefault="00134582" w:rsidP="00090042">
            <w:pPr>
              <w:rPr>
                <w:ins w:id="539" w:author="Microsoft Office User" w:date="2021-07-22T11:07:00Z"/>
                <w:rFonts w:ascii="Arial" w:hAnsi="Arial" w:cs="Arial"/>
                <w:sz w:val="16"/>
                <w:szCs w:val="16"/>
                <w:rPrChange w:id="540" w:author="Microsoft Office User" w:date="2021-07-22T13:26:00Z">
                  <w:rPr>
                    <w:ins w:id="541" w:author="Microsoft Office User" w:date="2021-07-22T11:07:00Z"/>
                    <w:rFonts w:ascii="Arial" w:hAnsi="Arial" w:cs="Arial"/>
                    <w:b/>
                    <w:bCs/>
                    <w:sz w:val="22"/>
                    <w:szCs w:val="22"/>
                  </w:rPr>
                </w:rPrChange>
              </w:rPr>
            </w:pPr>
            <w:ins w:id="542" w:author="Microsoft Office User" w:date="2021-07-22T11:43:00Z">
              <w:r w:rsidRPr="00134582">
                <w:rPr>
                  <w:rFonts w:ascii="Arial" w:hAnsi="Arial" w:cs="Arial"/>
                  <w:sz w:val="16"/>
                  <w:szCs w:val="16"/>
                  <w:rPrChange w:id="543" w:author="Microsoft Office User" w:date="2021-07-22T13:26:00Z">
                    <w:rPr>
                      <w:rFonts w:ascii="Arial" w:hAnsi="Arial" w:cs="Arial"/>
                      <w:sz w:val="22"/>
                      <w:szCs w:val="22"/>
                    </w:rPr>
                  </w:rPrChange>
                </w:rPr>
                <w:t>Figure 3</w:t>
              </w:r>
            </w:ins>
          </w:p>
        </w:tc>
        <w:tc>
          <w:tcPr>
            <w:tcW w:w="2683" w:type="dxa"/>
          </w:tcPr>
          <w:p w14:paraId="062D499E" w14:textId="2A9B03A8" w:rsidR="00134582" w:rsidRPr="00134582" w:rsidRDefault="00134582" w:rsidP="00090042">
            <w:pPr>
              <w:rPr>
                <w:ins w:id="544" w:author="Microsoft Office User" w:date="2021-07-22T11:00:00Z"/>
                <w:rFonts w:ascii="Arial" w:hAnsi="Arial" w:cs="Arial"/>
                <w:sz w:val="16"/>
                <w:szCs w:val="16"/>
                <w:rPrChange w:id="545" w:author="Microsoft Office User" w:date="2021-07-22T13:26:00Z">
                  <w:rPr>
                    <w:ins w:id="546" w:author="Microsoft Office User" w:date="2021-07-22T11:00:00Z"/>
                    <w:rFonts w:ascii="Arial" w:hAnsi="Arial" w:cs="Arial"/>
                    <w:b/>
                    <w:bCs/>
                    <w:sz w:val="22"/>
                    <w:szCs w:val="22"/>
                  </w:rPr>
                </w:rPrChange>
              </w:rPr>
            </w:pPr>
            <w:ins w:id="547" w:author="Microsoft Office User" w:date="2021-07-22T13:08:00Z">
              <w:r w:rsidRPr="00134582">
                <w:rPr>
                  <w:rFonts w:ascii="Arial" w:hAnsi="Arial" w:cs="Arial"/>
                  <w:sz w:val="16"/>
                  <w:szCs w:val="16"/>
                  <w:rPrChange w:id="548" w:author="Microsoft Office User" w:date="2021-07-22T13:26:00Z">
                    <w:rPr>
                      <w:rFonts w:ascii="Arial" w:hAnsi="Arial" w:cs="Arial"/>
                      <w:sz w:val="22"/>
                      <w:szCs w:val="22"/>
                    </w:rPr>
                  </w:rPrChange>
                </w:rPr>
                <w:t xml:space="preserve">C57BL/6 x </w:t>
              </w:r>
            </w:ins>
            <w:proofErr w:type="spellStart"/>
            <w:ins w:id="549" w:author="Microsoft Office User" w:date="2021-07-22T11:48:00Z">
              <w:r w:rsidRPr="00134582">
                <w:rPr>
                  <w:rFonts w:ascii="Arial" w:hAnsi="Arial" w:cs="Arial"/>
                  <w:sz w:val="16"/>
                  <w:szCs w:val="16"/>
                  <w:rPrChange w:id="550" w:author="Microsoft Office User" w:date="2021-07-22T13:26:00Z">
                    <w:rPr>
                      <w:rFonts w:ascii="Arial" w:hAnsi="Arial" w:cs="Arial"/>
                      <w:sz w:val="22"/>
                      <w:szCs w:val="22"/>
                    </w:rPr>
                  </w:rPrChange>
                </w:rPr>
                <w:t>CamKII</w:t>
              </w:r>
            </w:ins>
            <w:ins w:id="551" w:author="Microsoft Office User" w:date="2021-07-22T13:08:00Z">
              <w:r w:rsidRPr="00134582">
                <w:rPr>
                  <w:rFonts w:ascii="Arial" w:hAnsi="Arial" w:cs="Arial"/>
                  <w:sz w:val="16"/>
                  <w:szCs w:val="16"/>
                  <w:rPrChange w:id="552" w:author="Microsoft Office User" w:date="2021-07-22T13:26:00Z">
                    <w:rPr>
                      <w:rFonts w:ascii="Arial" w:hAnsi="Arial" w:cs="Arial"/>
                      <w:sz w:val="22"/>
                      <w:szCs w:val="22"/>
                    </w:rPr>
                  </w:rPrChange>
                </w:rPr>
                <w:t>-cre</w:t>
              </w:r>
            </w:ins>
            <w:proofErr w:type="spellEnd"/>
          </w:p>
        </w:tc>
        <w:tc>
          <w:tcPr>
            <w:tcW w:w="2756" w:type="dxa"/>
          </w:tcPr>
          <w:p w14:paraId="126DE8F3" w14:textId="0CF2D0BF" w:rsidR="00134582" w:rsidRPr="00134582" w:rsidRDefault="00134582" w:rsidP="00090042">
            <w:pPr>
              <w:rPr>
                <w:ins w:id="553" w:author="Microsoft Office User" w:date="2021-07-22T11:00:00Z"/>
                <w:rFonts w:ascii="Arial" w:hAnsi="Arial" w:cs="Arial"/>
                <w:sz w:val="16"/>
                <w:szCs w:val="16"/>
                <w:rPrChange w:id="554" w:author="Microsoft Office User" w:date="2021-07-22T13:26:00Z">
                  <w:rPr>
                    <w:ins w:id="555" w:author="Microsoft Office User" w:date="2021-07-22T11:00:00Z"/>
                    <w:rFonts w:ascii="Arial" w:hAnsi="Arial" w:cs="Arial"/>
                    <w:b/>
                    <w:bCs/>
                    <w:sz w:val="22"/>
                    <w:szCs w:val="22"/>
                  </w:rPr>
                </w:rPrChange>
              </w:rPr>
            </w:pPr>
            <w:ins w:id="556" w:author="Microsoft Office User" w:date="2021-07-22T13:10:00Z">
              <w:r w:rsidRPr="00134582">
                <w:rPr>
                  <w:rFonts w:ascii="Arial" w:hAnsi="Arial" w:cs="Arial"/>
                  <w:sz w:val="16"/>
                  <w:szCs w:val="16"/>
                  <w:rPrChange w:id="557" w:author="Microsoft Office User" w:date="2021-07-22T13:26:00Z">
                    <w:rPr>
                      <w:rFonts w:ascii="Arial" w:hAnsi="Arial" w:cs="Arial"/>
                      <w:sz w:val="22"/>
                      <w:szCs w:val="22"/>
                    </w:rPr>
                  </w:rPrChange>
                </w:rPr>
                <w:t xml:space="preserve">1 [F], </w:t>
              </w:r>
            </w:ins>
            <w:ins w:id="558" w:author="Microsoft Office User" w:date="2021-07-22T13:08:00Z">
              <w:r w:rsidRPr="00134582">
                <w:rPr>
                  <w:rFonts w:ascii="Arial" w:hAnsi="Arial" w:cs="Arial"/>
                  <w:sz w:val="16"/>
                  <w:szCs w:val="16"/>
                  <w:rPrChange w:id="559" w:author="Microsoft Office User" w:date="2021-07-22T13:26:00Z">
                    <w:rPr>
                      <w:rFonts w:ascii="Arial" w:hAnsi="Arial" w:cs="Arial"/>
                      <w:sz w:val="22"/>
                      <w:szCs w:val="22"/>
                    </w:rPr>
                  </w:rPrChange>
                </w:rPr>
                <w:t>4 [M]</w:t>
              </w:r>
            </w:ins>
          </w:p>
        </w:tc>
      </w:tr>
      <w:tr w:rsidR="00134582" w14:paraId="418F5C6E" w14:textId="77777777" w:rsidTr="008075B5">
        <w:trPr>
          <w:ins w:id="560" w:author="Microsoft Office User" w:date="2021-07-22T13:02:00Z"/>
        </w:trPr>
        <w:tc>
          <w:tcPr>
            <w:tcW w:w="2873" w:type="dxa"/>
            <w:vMerge/>
          </w:tcPr>
          <w:p w14:paraId="6CFF81EF" w14:textId="77777777" w:rsidR="00134582" w:rsidRPr="00134582" w:rsidRDefault="00134582" w:rsidP="00090042">
            <w:pPr>
              <w:rPr>
                <w:ins w:id="561" w:author="Microsoft Office User" w:date="2021-07-22T13:02:00Z"/>
                <w:rFonts w:ascii="Arial" w:hAnsi="Arial" w:cs="Arial"/>
                <w:sz w:val="16"/>
                <w:szCs w:val="16"/>
                <w:rPrChange w:id="562" w:author="Microsoft Office User" w:date="2021-07-22T13:26:00Z">
                  <w:rPr>
                    <w:ins w:id="563" w:author="Microsoft Office User" w:date="2021-07-22T13:02:00Z"/>
                    <w:rFonts w:ascii="Arial" w:hAnsi="Arial" w:cs="Arial"/>
                    <w:sz w:val="22"/>
                    <w:szCs w:val="22"/>
                  </w:rPr>
                </w:rPrChange>
              </w:rPr>
            </w:pPr>
          </w:p>
        </w:tc>
        <w:tc>
          <w:tcPr>
            <w:tcW w:w="2478" w:type="dxa"/>
            <w:vMerge/>
          </w:tcPr>
          <w:p w14:paraId="212895FA" w14:textId="77777777" w:rsidR="00134582" w:rsidRPr="00134582" w:rsidRDefault="00134582" w:rsidP="00090042">
            <w:pPr>
              <w:rPr>
                <w:ins w:id="564" w:author="Microsoft Office User" w:date="2021-07-22T13:02:00Z"/>
                <w:rFonts w:ascii="Arial" w:hAnsi="Arial" w:cs="Arial"/>
                <w:sz w:val="16"/>
                <w:szCs w:val="16"/>
                <w:rPrChange w:id="565" w:author="Microsoft Office User" w:date="2021-07-22T13:26:00Z">
                  <w:rPr>
                    <w:ins w:id="566" w:author="Microsoft Office User" w:date="2021-07-22T13:02:00Z"/>
                    <w:rFonts w:ascii="Arial" w:hAnsi="Arial" w:cs="Arial"/>
                    <w:sz w:val="22"/>
                    <w:szCs w:val="22"/>
                  </w:rPr>
                </w:rPrChange>
              </w:rPr>
            </w:pPr>
          </w:p>
        </w:tc>
        <w:tc>
          <w:tcPr>
            <w:tcW w:w="2683" w:type="dxa"/>
          </w:tcPr>
          <w:p w14:paraId="2D0E5DE1" w14:textId="5E768620" w:rsidR="00134582" w:rsidRPr="00134582" w:rsidRDefault="00134582" w:rsidP="00090042">
            <w:pPr>
              <w:rPr>
                <w:ins w:id="567" w:author="Microsoft Office User" w:date="2021-07-22T13:02:00Z"/>
                <w:rFonts w:ascii="Arial" w:hAnsi="Arial" w:cs="Arial"/>
                <w:sz w:val="16"/>
                <w:szCs w:val="16"/>
                <w:rPrChange w:id="568" w:author="Microsoft Office User" w:date="2021-07-22T13:26:00Z">
                  <w:rPr>
                    <w:ins w:id="569" w:author="Microsoft Office User" w:date="2021-07-22T13:02:00Z"/>
                    <w:rFonts w:ascii="Arial" w:hAnsi="Arial" w:cs="Arial"/>
                    <w:sz w:val="22"/>
                    <w:szCs w:val="22"/>
                  </w:rPr>
                </w:rPrChange>
              </w:rPr>
            </w:pPr>
            <w:ins w:id="570" w:author="Microsoft Office User" w:date="2021-07-22T13:09:00Z">
              <w:r w:rsidRPr="00134582">
                <w:rPr>
                  <w:rFonts w:ascii="Arial" w:hAnsi="Arial" w:cs="Arial"/>
                  <w:sz w:val="16"/>
                  <w:szCs w:val="16"/>
                  <w:rPrChange w:id="571" w:author="Microsoft Office User" w:date="2021-07-22T13:26:00Z">
                    <w:rPr>
                      <w:rFonts w:ascii="Arial" w:hAnsi="Arial" w:cs="Arial"/>
                      <w:sz w:val="22"/>
                      <w:szCs w:val="22"/>
                    </w:rPr>
                  </w:rPrChange>
                </w:rPr>
                <w:t>C57BL/6 x PV-</w:t>
              </w:r>
              <w:proofErr w:type="spellStart"/>
              <w:r w:rsidRPr="00134582">
                <w:rPr>
                  <w:rFonts w:ascii="Arial" w:hAnsi="Arial" w:cs="Arial"/>
                  <w:sz w:val="16"/>
                  <w:szCs w:val="16"/>
                  <w:rPrChange w:id="572" w:author="Microsoft Office User" w:date="2021-07-22T13:26:00Z">
                    <w:rPr>
                      <w:rFonts w:ascii="Arial" w:hAnsi="Arial" w:cs="Arial"/>
                      <w:sz w:val="22"/>
                      <w:szCs w:val="22"/>
                    </w:rPr>
                  </w:rPrChange>
                </w:rPr>
                <w:t>cre</w:t>
              </w:r>
            </w:ins>
            <w:proofErr w:type="spellEnd"/>
          </w:p>
        </w:tc>
        <w:tc>
          <w:tcPr>
            <w:tcW w:w="2756" w:type="dxa"/>
          </w:tcPr>
          <w:p w14:paraId="1B345436" w14:textId="1AB8B64E" w:rsidR="00134582" w:rsidRPr="00134582" w:rsidRDefault="00134582" w:rsidP="00090042">
            <w:pPr>
              <w:rPr>
                <w:ins w:id="573" w:author="Microsoft Office User" w:date="2021-07-22T13:02:00Z"/>
                <w:rFonts w:ascii="Arial" w:hAnsi="Arial" w:cs="Arial"/>
                <w:sz w:val="16"/>
                <w:szCs w:val="16"/>
                <w:rPrChange w:id="574" w:author="Microsoft Office User" w:date="2021-07-22T13:26:00Z">
                  <w:rPr>
                    <w:ins w:id="575" w:author="Microsoft Office User" w:date="2021-07-22T13:02:00Z"/>
                    <w:rFonts w:ascii="Arial" w:hAnsi="Arial" w:cs="Arial"/>
                    <w:sz w:val="22"/>
                    <w:szCs w:val="22"/>
                  </w:rPr>
                </w:rPrChange>
              </w:rPr>
            </w:pPr>
            <w:ins w:id="576" w:author="Microsoft Office User" w:date="2021-07-22T13:09:00Z">
              <w:r w:rsidRPr="00134582">
                <w:rPr>
                  <w:rFonts w:ascii="Arial" w:hAnsi="Arial" w:cs="Arial"/>
                  <w:sz w:val="16"/>
                  <w:szCs w:val="16"/>
                  <w:rPrChange w:id="577" w:author="Microsoft Office User" w:date="2021-07-22T13:26:00Z">
                    <w:rPr>
                      <w:rFonts w:ascii="Arial" w:hAnsi="Arial" w:cs="Arial"/>
                      <w:sz w:val="22"/>
                      <w:szCs w:val="22"/>
                    </w:rPr>
                  </w:rPrChange>
                </w:rPr>
                <w:t>1 [F]</w:t>
              </w:r>
            </w:ins>
          </w:p>
        </w:tc>
      </w:tr>
      <w:tr w:rsidR="00134582" w14:paraId="3530C9E9" w14:textId="77777777" w:rsidTr="008075B5">
        <w:trPr>
          <w:ins w:id="578" w:author="Microsoft Office User" w:date="2021-07-22T13:02:00Z"/>
        </w:trPr>
        <w:tc>
          <w:tcPr>
            <w:tcW w:w="2873" w:type="dxa"/>
            <w:vMerge/>
          </w:tcPr>
          <w:p w14:paraId="7E885391" w14:textId="77777777" w:rsidR="00134582" w:rsidRPr="00134582" w:rsidRDefault="00134582" w:rsidP="00090042">
            <w:pPr>
              <w:rPr>
                <w:ins w:id="579" w:author="Microsoft Office User" w:date="2021-07-22T13:02:00Z"/>
                <w:rFonts w:ascii="Arial" w:hAnsi="Arial" w:cs="Arial"/>
                <w:sz w:val="16"/>
                <w:szCs w:val="16"/>
                <w:rPrChange w:id="580" w:author="Microsoft Office User" w:date="2021-07-22T13:26:00Z">
                  <w:rPr>
                    <w:ins w:id="581" w:author="Microsoft Office User" w:date="2021-07-22T13:02:00Z"/>
                    <w:rFonts w:ascii="Arial" w:hAnsi="Arial" w:cs="Arial"/>
                    <w:sz w:val="22"/>
                    <w:szCs w:val="22"/>
                  </w:rPr>
                </w:rPrChange>
              </w:rPr>
            </w:pPr>
          </w:p>
        </w:tc>
        <w:tc>
          <w:tcPr>
            <w:tcW w:w="2478" w:type="dxa"/>
            <w:vMerge/>
          </w:tcPr>
          <w:p w14:paraId="4EFADD15" w14:textId="77777777" w:rsidR="00134582" w:rsidRPr="00134582" w:rsidRDefault="00134582" w:rsidP="00090042">
            <w:pPr>
              <w:rPr>
                <w:ins w:id="582" w:author="Microsoft Office User" w:date="2021-07-22T13:02:00Z"/>
                <w:rFonts w:ascii="Arial" w:hAnsi="Arial" w:cs="Arial"/>
                <w:sz w:val="16"/>
                <w:szCs w:val="16"/>
                <w:rPrChange w:id="583" w:author="Microsoft Office User" w:date="2021-07-22T13:26:00Z">
                  <w:rPr>
                    <w:ins w:id="584" w:author="Microsoft Office User" w:date="2021-07-22T13:02:00Z"/>
                    <w:rFonts w:ascii="Arial" w:hAnsi="Arial" w:cs="Arial"/>
                    <w:sz w:val="22"/>
                    <w:szCs w:val="22"/>
                  </w:rPr>
                </w:rPrChange>
              </w:rPr>
            </w:pPr>
          </w:p>
        </w:tc>
        <w:tc>
          <w:tcPr>
            <w:tcW w:w="2683" w:type="dxa"/>
          </w:tcPr>
          <w:p w14:paraId="09004EC4" w14:textId="57F8CBF4" w:rsidR="00134582" w:rsidRPr="00134582" w:rsidRDefault="00134582" w:rsidP="00090042">
            <w:pPr>
              <w:rPr>
                <w:ins w:id="585" w:author="Microsoft Office User" w:date="2021-07-22T13:02:00Z"/>
                <w:rFonts w:ascii="Arial" w:hAnsi="Arial" w:cs="Arial"/>
                <w:sz w:val="16"/>
                <w:szCs w:val="16"/>
                <w:rPrChange w:id="586" w:author="Microsoft Office User" w:date="2021-07-22T13:26:00Z">
                  <w:rPr>
                    <w:ins w:id="587" w:author="Microsoft Office User" w:date="2021-07-22T13:02:00Z"/>
                    <w:rFonts w:ascii="Arial" w:hAnsi="Arial" w:cs="Arial"/>
                    <w:sz w:val="22"/>
                    <w:szCs w:val="22"/>
                  </w:rPr>
                </w:rPrChange>
              </w:rPr>
            </w:pPr>
            <w:ins w:id="588" w:author="Microsoft Office User" w:date="2021-07-22T13:11:00Z">
              <w:r w:rsidRPr="00134582">
                <w:rPr>
                  <w:rFonts w:ascii="Arial" w:hAnsi="Arial" w:cs="Arial"/>
                  <w:sz w:val="16"/>
                  <w:szCs w:val="16"/>
                  <w:rPrChange w:id="589" w:author="Microsoft Office User" w:date="2021-07-22T13:26:00Z">
                    <w:rPr>
                      <w:rFonts w:ascii="Arial" w:hAnsi="Arial" w:cs="Arial"/>
                      <w:sz w:val="22"/>
                      <w:szCs w:val="22"/>
                    </w:rPr>
                  </w:rPrChange>
                </w:rPr>
                <w:t>CDH23 x SOM-</w:t>
              </w:r>
              <w:proofErr w:type="spellStart"/>
              <w:r w:rsidRPr="00134582">
                <w:rPr>
                  <w:rFonts w:ascii="Arial" w:hAnsi="Arial" w:cs="Arial"/>
                  <w:sz w:val="16"/>
                  <w:szCs w:val="16"/>
                  <w:rPrChange w:id="590" w:author="Microsoft Office User" w:date="2021-07-22T13:26:00Z">
                    <w:rPr>
                      <w:rFonts w:ascii="Arial" w:hAnsi="Arial" w:cs="Arial"/>
                      <w:sz w:val="22"/>
                      <w:szCs w:val="22"/>
                    </w:rPr>
                  </w:rPrChange>
                </w:rPr>
                <w:t>cre</w:t>
              </w:r>
            </w:ins>
            <w:proofErr w:type="spellEnd"/>
          </w:p>
        </w:tc>
        <w:tc>
          <w:tcPr>
            <w:tcW w:w="2756" w:type="dxa"/>
          </w:tcPr>
          <w:p w14:paraId="6BDA6A66" w14:textId="5FF8B6FB" w:rsidR="00134582" w:rsidRPr="00134582" w:rsidRDefault="00134582" w:rsidP="00090042">
            <w:pPr>
              <w:rPr>
                <w:ins w:id="591" w:author="Microsoft Office User" w:date="2021-07-22T13:02:00Z"/>
                <w:rFonts w:ascii="Arial" w:hAnsi="Arial" w:cs="Arial"/>
                <w:sz w:val="16"/>
                <w:szCs w:val="16"/>
                <w:rPrChange w:id="592" w:author="Microsoft Office User" w:date="2021-07-22T13:26:00Z">
                  <w:rPr>
                    <w:ins w:id="593" w:author="Microsoft Office User" w:date="2021-07-22T13:02:00Z"/>
                    <w:rFonts w:ascii="Arial" w:hAnsi="Arial" w:cs="Arial"/>
                    <w:sz w:val="22"/>
                    <w:szCs w:val="22"/>
                  </w:rPr>
                </w:rPrChange>
              </w:rPr>
            </w:pPr>
            <w:ins w:id="594" w:author="Microsoft Office User" w:date="2021-07-22T13:11:00Z">
              <w:r w:rsidRPr="00134582">
                <w:rPr>
                  <w:rFonts w:ascii="Arial" w:hAnsi="Arial" w:cs="Arial"/>
                  <w:sz w:val="16"/>
                  <w:szCs w:val="16"/>
                  <w:rPrChange w:id="595" w:author="Microsoft Office User" w:date="2021-07-22T13:26:00Z">
                    <w:rPr>
                      <w:rFonts w:ascii="Arial" w:hAnsi="Arial" w:cs="Arial"/>
                      <w:sz w:val="22"/>
                      <w:szCs w:val="22"/>
                    </w:rPr>
                  </w:rPrChange>
                </w:rPr>
                <w:t>1 [F], 1 [M]</w:t>
              </w:r>
            </w:ins>
          </w:p>
        </w:tc>
      </w:tr>
      <w:tr w:rsidR="00134582" w14:paraId="588DDC6A" w14:textId="77777777" w:rsidTr="00E9159A">
        <w:trPr>
          <w:ins w:id="596" w:author="Microsoft Office User" w:date="2021-07-22T11:00:00Z"/>
        </w:trPr>
        <w:tc>
          <w:tcPr>
            <w:tcW w:w="2873" w:type="dxa"/>
            <w:vMerge w:val="restart"/>
          </w:tcPr>
          <w:p w14:paraId="7C3B5F43" w14:textId="30FD7F27" w:rsidR="00134582" w:rsidRPr="00134582" w:rsidRDefault="00134582" w:rsidP="00090042">
            <w:pPr>
              <w:rPr>
                <w:ins w:id="597" w:author="Microsoft Office User" w:date="2021-07-22T11:00:00Z"/>
                <w:rFonts w:ascii="Arial" w:hAnsi="Arial" w:cs="Arial"/>
                <w:sz w:val="16"/>
                <w:szCs w:val="16"/>
                <w:rPrChange w:id="598" w:author="Microsoft Office User" w:date="2021-07-22T13:26:00Z">
                  <w:rPr>
                    <w:ins w:id="599" w:author="Microsoft Office User" w:date="2021-07-22T11:00:00Z"/>
                    <w:rFonts w:ascii="Arial" w:hAnsi="Arial" w:cs="Arial"/>
                    <w:b/>
                    <w:bCs/>
                    <w:sz w:val="22"/>
                    <w:szCs w:val="22"/>
                  </w:rPr>
                </w:rPrChange>
              </w:rPr>
            </w:pPr>
            <w:ins w:id="600" w:author="Microsoft Office User" w:date="2021-07-22T11:42:00Z">
              <w:r w:rsidRPr="00134582">
                <w:rPr>
                  <w:rFonts w:ascii="Arial" w:hAnsi="Arial" w:cs="Arial"/>
                  <w:sz w:val="16"/>
                  <w:szCs w:val="16"/>
                  <w:rPrChange w:id="601" w:author="Microsoft Office User" w:date="2021-07-22T13:26:00Z">
                    <w:rPr>
                      <w:rFonts w:ascii="Arial" w:hAnsi="Arial" w:cs="Arial"/>
                      <w:sz w:val="22"/>
                      <w:szCs w:val="22"/>
                    </w:rPr>
                  </w:rPrChange>
                </w:rPr>
                <w:t>Behavior (</w:t>
              </w:r>
              <w:proofErr w:type="spellStart"/>
              <w:r w:rsidRPr="00134582">
                <w:rPr>
                  <w:rFonts w:ascii="Arial" w:hAnsi="Arial" w:cs="Arial"/>
                  <w:sz w:val="16"/>
                  <w:szCs w:val="16"/>
                  <w:rPrChange w:id="602" w:author="Microsoft Office User" w:date="2021-07-22T13:26:00Z">
                    <w:rPr>
                      <w:rFonts w:ascii="Arial" w:hAnsi="Arial" w:cs="Arial"/>
                      <w:sz w:val="22"/>
                      <w:szCs w:val="22"/>
                    </w:rPr>
                  </w:rPrChange>
                </w:rPr>
                <w:t>microdrive</w:t>
              </w:r>
              <w:proofErr w:type="spellEnd"/>
              <w:r w:rsidRPr="00134582">
                <w:rPr>
                  <w:rFonts w:ascii="Arial" w:hAnsi="Arial" w:cs="Arial"/>
                  <w:sz w:val="16"/>
                  <w:szCs w:val="16"/>
                  <w:rPrChange w:id="603" w:author="Microsoft Office User" w:date="2021-07-22T13:26:00Z">
                    <w:rPr>
                      <w:rFonts w:ascii="Arial" w:hAnsi="Arial" w:cs="Arial"/>
                      <w:sz w:val="22"/>
                      <w:szCs w:val="22"/>
                    </w:rPr>
                  </w:rPrChange>
                </w:rPr>
                <w:t>)</w:t>
              </w:r>
            </w:ins>
          </w:p>
        </w:tc>
        <w:tc>
          <w:tcPr>
            <w:tcW w:w="2478" w:type="dxa"/>
            <w:vMerge w:val="restart"/>
          </w:tcPr>
          <w:p w14:paraId="06A5068A" w14:textId="18CBC7B1" w:rsidR="00134582" w:rsidRPr="00134582" w:rsidRDefault="00134582" w:rsidP="00090042">
            <w:pPr>
              <w:rPr>
                <w:ins w:id="604" w:author="Microsoft Office User" w:date="2021-07-22T11:07:00Z"/>
                <w:rFonts w:ascii="Arial" w:hAnsi="Arial" w:cs="Arial"/>
                <w:sz w:val="16"/>
                <w:szCs w:val="16"/>
                <w:rPrChange w:id="605" w:author="Microsoft Office User" w:date="2021-07-22T13:26:00Z">
                  <w:rPr>
                    <w:ins w:id="606" w:author="Microsoft Office User" w:date="2021-07-22T11:07:00Z"/>
                    <w:rFonts w:ascii="Arial" w:hAnsi="Arial" w:cs="Arial"/>
                    <w:b/>
                    <w:bCs/>
                    <w:sz w:val="22"/>
                    <w:szCs w:val="22"/>
                  </w:rPr>
                </w:rPrChange>
              </w:rPr>
            </w:pPr>
            <w:ins w:id="607" w:author="Microsoft Office User" w:date="2021-07-22T13:28:00Z">
              <w:r>
                <w:rPr>
                  <w:rFonts w:ascii="Arial" w:hAnsi="Arial" w:cs="Arial"/>
                  <w:sz w:val="16"/>
                  <w:szCs w:val="16"/>
                </w:rPr>
                <w:t xml:space="preserve">Figure 3, Figure </w:t>
              </w:r>
            </w:ins>
            <w:ins w:id="608" w:author="Microsoft Office User" w:date="2021-07-22T13:29:00Z">
              <w:r>
                <w:rPr>
                  <w:rFonts w:ascii="Arial" w:hAnsi="Arial" w:cs="Arial"/>
                  <w:sz w:val="16"/>
                  <w:szCs w:val="16"/>
                </w:rPr>
                <w:t>5, Figure 6</w:t>
              </w:r>
            </w:ins>
          </w:p>
        </w:tc>
        <w:tc>
          <w:tcPr>
            <w:tcW w:w="2683" w:type="dxa"/>
          </w:tcPr>
          <w:p w14:paraId="0CC2914B" w14:textId="45D6CF86" w:rsidR="00134582" w:rsidRPr="00134582" w:rsidRDefault="00134582" w:rsidP="00090042">
            <w:pPr>
              <w:rPr>
                <w:ins w:id="609" w:author="Microsoft Office User" w:date="2021-07-22T11:00:00Z"/>
                <w:rFonts w:ascii="Arial" w:hAnsi="Arial" w:cs="Arial"/>
                <w:sz w:val="16"/>
                <w:szCs w:val="16"/>
                <w:rPrChange w:id="610" w:author="Microsoft Office User" w:date="2021-07-22T13:26:00Z">
                  <w:rPr>
                    <w:ins w:id="611" w:author="Microsoft Office User" w:date="2021-07-22T11:00:00Z"/>
                    <w:rFonts w:ascii="Arial" w:hAnsi="Arial" w:cs="Arial"/>
                    <w:b/>
                    <w:bCs/>
                    <w:sz w:val="22"/>
                    <w:szCs w:val="22"/>
                  </w:rPr>
                </w:rPrChange>
              </w:rPr>
            </w:pPr>
            <w:ins w:id="612" w:author="Microsoft Office User" w:date="2021-07-22T11:52:00Z">
              <w:r w:rsidRPr="00134582">
                <w:rPr>
                  <w:rFonts w:ascii="Arial" w:hAnsi="Arial" w:cs="Arial"/>
                  <w:sz w:val="16"/>
                  <w:szCs w:val="16"/>
                  <w:rPrChange w:id="613" w:author="Microsoft Office User" w:date="2021-07-22T13:26:00Z">
                    <w:rPr>
                      <w:rFonts w:ascii="Arial" w:hAnsi="Arial" w:cs="Arial"/>
                      <w:sz w:val="22"/>
                      <w:szCs w:val="22"/>
                    </w:rPr>
                  </w:rPrChange>
                </w:rPr>
                <w:t>C</w:t>
              </w:r>
            </w:ins>
            <w:ins w:id="614" w:author="Microsoft Office User" w:date="2021-07-22T13:04:00Z">
              <w:r w:rsidRPr="00134582">
                <w:rPr>
                  <w:rFonts w:ascii="Arial" w:hAnsi="Arial" w:cs="Arial"/>
                  <w:sz w:val="16"/>
                  <w:szCs w:val="16"/>
                  <w:rPrChange w:id="615" w:author="Microsoft Office User" w:date="2021-07-22T13:26:00Z">
                    <w:rPr>
                      <w:rFonts w:ascii="Arial" w:hAnsi="Arial" w:cs="Arial"/>
                      <w:sz w:val="22"/>
                      <w:szCs w:val="22"/>
                    </w:rPr>
                  </w:rPrChange>
                </w:rPr>
                <w:t>DH</w:t>
              </w:r>
            </w:ins>
            <w:ins w:id="616" w:author="Microsoft Office User" w:date="2021-07-22T11:52:00Z">
              <w:r w:rsidRPr="00134582">
                <w:rPr>
                  <w:rFonts w:ascii="Arial" w:hAnsi="Arial" w:cs="Arial"/>
                  <w:sz w:val="16"/>
                  <w:szCs w:val="16"/>
                  <w:rPrChange w:id="617" w:author="Microsoft Office User" w:date="2021-07-22T13:26:00Z">
                    <w:rPr>
                      <w:rFonts w:ascii="Arial" w:hAnsi="Arial" w:cs="Arial"/>
                      <w:sz w:val="22"/>
                      <w:szCs w:val="22"/>
                    </w:rPr>
                  </w:rPrChange>
                </w:rPr>
                <w:t>23</w:t>
              </w:r>
            </w:ins>
          </w:p>
        </w:tc>
        <w:tc>
          <w:tcPr>
            <w:tcW w:w="2756" w:type="dxa"/>
          </w:tcPr>
          <w:p w14:paraId="1F4C98C7" w14:textId="5905BC5D" w:rsidR="00134582" w:rsidRPr="00134582" w:rsidRDefault="00134582" w:rsidP="00090042">
            <w:pPr>
              <w:rPr>
                <w:ins w:id="618" w:author="Microsoft Office User" w:date="2021-07-22T11:00:00Z"/>
                <w:rFonts w:ascii="Arial" w:hAnsi="Arial" w:cs="Arial"/>
                <w:sz w:val="16"/>
                <w:szCs w:val="16"/>
                <w:rPrChange w:id="619" w:author="Microsoft Office User" w:date="2021-07-22T13:26:00Z">
                  <w:rPr>
                    <w:ins w:id="620" w:author="Microsoft Office User" w:date="2021-07-22T11:00:00Z"/>
                    <w:rFonts w:ascii="Arial" w:hAnsi="Arial" w:cs="Arial"/>
                    <w:b/>
                    <w:bCs/>
                    <w:sz w:val="22"/>
                    <w:szCs w:val="22"/>
                  </w:rPr>
                </w:rPrChange>
              </w:rPr>
            </w:pPr>
            <w:ins w:id="621" w:author="Microsoft Office User" w:date="2021-07-22T11:52:00Z">
              <w:r w:rsidRPr="00134582">
                <w:rPr>
                  <w:rFonts w:ascii="Arial" w:hAnsi="Arial" w:cs="Arial"/>
                  <w:sz w:val="16"/>
                  <w:szCs w:val="16"/>
                  <w:rPrChange w:id="622" w:author="Microsoft Office User" w:date="2021-07-22T13:26:00Z">
                    <w:rPr>
                      <w:rFonts w:ascii="Arial" w:hAnsi="Arial" w:cs="Arial"/>
                      <w:sz w:val="22"/>
                      <w:szCs w:val="22"/>
                    </w:rPr>
                  </w:rPrChange>
                </w:rPr>
                <w:t>4 [F], 4 [M]</w:t>
              </w:r>
            </w:ins>
          </w:p>
        </w:tc>
      </w:tr>
      <w:tr w:rsidR="00134582" w14:paraId="1D7E9574" w14:textId="77777777" w:rsidTr="00E9159A">
        <w:trPr>
          <w:ins w:id="623" w:author="Microsoft Office User" w:date="2021-07-22T11:00:00Z"/>
        </w:trPr>
        <w:tc>
          <w:tcPr>
            <w:tcW w:w="2873" w:type="dxa"/>
            <w:vMerge/>
          </w:tcPr>
          <w:p w14:paraId="554DAB58" w14:textId="77777777" w:rsidR="00134582" w:rsidRPr="00134582" w:rsidRDefault="00134582" w:rsidP="00090042">
            <w:pPr>
              <w:rPr>
                <w:ins w:id="624" w:author="Microsoft Office User" w:date="2021-07-22T11:00:00Z"/>
                <w:rFonts w:ascii="Arial" w:hAnsi="Arial" w:cs="Arial"/>
                <w:sz w:val="16"/>
                <w:szCs w:val="16"/>
                <w:rPrChange w:id="625" w:author="Microsoft Office User" w:date="2021-07-22T13:26:00Z">
                  <w:rPr>
                    <w:ins w:id="626" w:author="Microsoft Office User" w:date="2021-07-22T11:00:00Z"/>
                    <w:rFonts w:ascii="Arial" w:hAnsi="Arial" w:cs="Arial"/>
                    <w:b/>
                    <w:bCs/>
                    <w:sz w:val="22"/>
                    <w:szCs w:val="22"/>
                  </w:rPr>
                </w:rPrChange>
              </w:rPr>
            </w:pPr>
          </w:p>
        </w:tc>
        <w:tc>
          <w:tcPr>
            <w:tcW w:w="2478" w:type="dxa"/>
            <w:vMerge/>
          </w:tcPr>
          <w:p w14:paraId="730315D2" w14:textId="77777777" w:rsidR="00134582" w:rsidRPr="00134582" w:rsidRDefault="00134582" w:rsidP="00090042">
            <w:pPr>
              <w:rPr>
                <w:ins w:id="627" w:author="Microsoft Office User" w:date="2021-07-22T11:07:00Z"/>
                <w:rFonts w:ascii="Arial" w:hAnsi="Arial" w:cs="Arial"/>
                <w:sz w:val="16"/>
                <w:szCs w:val="16"/>
                <w:rPrChange w:id="628" w:author="Microsoft Office User" w:date="2021-07-22T13:26:00Z">
                  <w:rPr>
                    <w:ins w:id="629" w:author="Microsoft Office User" w:date="2021-07-22T11:07:00Z"/>
                    <w:rFonts w:ascii="Arial" w:hAnsi="Arial" w:cs="Arial"/>
                    <w:b/>
                    <w:bCs/>
                    <w:sz w:val="22"/>
                    <w:szCs w:val="22"/>
                  </w:rPr>
                </w:rPrChange>
              </w:rPr>
            </w:pPr>
          </w:p>
        </w:tc>
        <w:tc>
          <w:tcPr>
            <w:tcW w:w="2683" w:type="dxa"/>
          </w:tcPr>
          <w:p w14:paraId="1FB32AD5" w14:textId="37FA3763" w:rsidR="00134582" w:rsidRPr="00134582" w:rsidRDefault="00134582" w:rsidP="00090042">
            <w:pPr>
              <w:rPr>
                <w:ins w:id="630" w:author="Microsoft Office User" w:date="2021-07-22T11:00:00Z"/>
                <w:rFonts w:ascii="Arial" w:hAnsi="Arial" w:cs="Arial"/>
                <w:sz w:val="16"/>
                <w:szCs w:val="16"/>
                <w:rPrChange w:id="631" w:author="Microsoft Office User" w:date="2021-07-22T13:26:00Z">
                  <w:rPr>
                    <w:ins w:id="632" w:author="Microsoft Office User" w:date="2021-07-22T11:00:00Z"/>
                    <w:rFonts w:ascii="Arial" w:hAnsi="Arial" w:cs="Arial"/>
                    <w:b/>
                    <w:bCs/>
                    <w:sz w:val="22"/>
                    <w:szCs w:val="22"/>
                  </w:rPr>
                </w:rPrChange>
              </w:rPr>
            </w:pPr>
            <w:ins w:id="633" w:author="Microsoft Office User" w:date="2021-07-22T13:04:00Z">
              <w:r w:rsidRPr="00134582">
                <w:rPr>
                  <w:rFonts w:ascii="Arial" w:hAnsi="Arial" w:cs="Arial"/>
                  <w:sz w:val="16"/>
                  <w:szCs w:val="16"/>
                  <w:rPrChange w:id="634" w:author="Microsoft Office User" w:date="2021-07-22T13:26:00Z">
                    <w:rPr>
                      <w:rFonts w:ascii="Arial" w:hAnsi="Arial" w:cs="Arial"/>
                      <w:sz w:val="22"/>
                      <w:szCs w:val="22"/>
                    </w:rPr>
                  </w:rPrChange>
                </w:rPr>
                <w:t>C57BL/6</w:t>
              </w:r>
            </w:ins>
            <w:ins w:id="635" w:author="Microsoft Office User" w:date="2021-07-22T11:53:00Z">
              <w:r w:rsidRPr="00134582">
                <w:rPr>
                  <w:rFonts w:ascii="Arial" w:hAnsi="Arial" w:cs="Arial"/>
                  <w:sz w:val="16"/>
                  <w:szCs w:val="16"/>
                  <w:rPrChange w:id="636" w:author="Microsoft Office User" w:date="2021-07-22T13:26:00Z">
                    <w:rPr>
                      <w:rFonts w:ascii="Arial" w:hAnsi="Arial" w:cs="Arial"/>
                      <w:sz w:val="22"/>
                      <w:szCs w:val="22"/>
                    </w:rPr>
                  </w:rPrChange>
                </w:rPr>
                <w:t xml:space="preserve"> x PV-</w:t>
              </w:r>
              <w:proofErr w:type="spellStart"/>
              <w:r w:rsidRPr="00134582">
                <w:rPr>
                  <w:rFonts w:ascii="Arial" w:hAnsi="Arial" w:cs="Arial"/>
                  <w:sz w:val="16"/>
                  <w:szCs w:val="16"/>
                  <w:rPrChange w:id="637" w:author="Microsoft Office User" w:date="2021-07-22T13:26:00Z">
                    <w:rPr>
                      <w:rFonts w:ascii="Arial" w:hAnsi="Arial" w:cs="Arial"/>
                      <w:sz w:val="22"/>
                      <w:szCs w:val="22"/>
                    </w:rPr>
                  </w:rPrChange>
                </w:rPr>
                <w:t>cre</w:t>
              </w:r>
            </w:ins>
            <w:proofErr w:type="spellEnd"/>
          </w:p>
        </w:tc>
        <w:tc>
          <w:tcPr>
            <w:tcW w:w="2756" w:type="dxa"/>
          </w:tcPr>
          <w:p w14:paraId="377EFB61" w14:textId="119FF454" w:rsidR="00134582" w:rsidRPr="00134582" w:rsidRDefault="00134582" w:rsidP="00090042">
            <w:pPr>
              <w:rPr>
                <w:ins w:id="638" w:author="Microsoft Office User" w:date="2021-07-22T11:00:00Z"/>
                <w:rFonts w:ascii="Arial" w:hAnsi="Arial" w:cs="Arial"/>
                <w:sz w:val="16"/>
                <w:szCs w:val="16"/>
                <w:rPrChange w:id="639" w:author="Microsoft Office User" w:date="2021-07-22T13:26:00Z">
                  <w:rPr>
                    <w:ins w:id="640" w:author="Microsoft Office User" w:date="2021-07-22T11:00:00Z"/>
                    <w:rFonts w:ascii="Arial" w:hAnsi="Arial" w:cs="Arial"/>
                    <w:b/>
                    <w:bCs/>
                    <w:sz w:val="22"/>
                    <w:szCs w:val="22"/>
                  </w:rPr>
                </w:rPrChange>
              </w:rPr>
            </w:pPr>
            <w:ins w:id="641" w:author="Microsoft Office User" w:date="2021-07-22T11:53:00Z">
              <w:r w:rsidRPr="00134582">
                <w:rPr>
                  <w:rFonts w:ascii="Arial" w:hAnsi="Arial" w:cs="Arial"/>
                  <w:sz w:val="16"/>
                  <w:szCs w:val="16"/>
                  <w:rPrChange w:id="642" w:author="Microsoft Office User" w:date="2021-07-22T13:26:00Z">
                    <w:rPr>
                      <w:rFonts w:ascii="Arial" w:hAnsi="Arial" w:cs="Arial"/>
                      <w:sz w:val="22"/>
                      <w:szCs w:val="22"/>
                    </w:rPr>
                  </w:rPrChange>
                </w:rPr>
                <w:t>1 [F]</w:t>
              </w:r>
            </w:ins>
          </w:p>
        </w:tc>
      </w:tr>
      <w:tr w:rsidR="00134582" w14:paraId="783578A1" w14:textId="77777777" w:rsidTr="00E9159A">
        <w:trPr>
          <w:ins w:id="643" w:author="Microsoft Office User" w:date="2021-07-22T11:00:00Z"/>
        </w:trPr>
        <w:tc>
          <w:tcPr>
            <w:tcW w:w="2873" w:type="dxa"/>
            <w:vMerge/>
          </w:tcPr>
          <w:p w14:paraId="1C38351F" w14:textId="77777777" w:rsidR="00134582" w:rsidRPr="00134582" w:rsidRDefault="00134582" w:rsidP="00090042">
            <w:pPr>
              <w:rPr>
                <w:ins w:id="644" w:author="Microsoft Office User" w:date="2021-07-22T11:00:00Z"/>
                <w:rFonts w:ascii="Arial" w:hAnsi="Arial" w:cs="Arial"/>
                <w:sz w:val="16"/>
                <w:szCs w:val="16"/>
                <w:rPrChange w:id="645" w:author="Microsoft Office User" w:date="2021-07-22T13:26:00Z">
                  <w:rPr>
                    <w:ins w:id="646" w:author="Microsoft Office User" w:date="2021-07-22T11:00:00Z"/>
                    <w:rFonts w:ascii="Arial" w:hAnsi="Arial" w:cs="Arial"/>
                    <w:b/>
                    <w:bCs/>
                    <w:sz w:val="22"/>
                    <w:szCs w:val="22"/>
                  </w:rPr>
                </w:rPrChange>
              </w:rPr>
            </w:pPr>
          </w:p>
        </w:tc>
        <w:tc>
          <w:tcPr>
            <w:tcW w:w="2478" w:type="dxa"/>
            <w:vMerge/>
          </w:tcPr>
          <w:p w14:paraId="5393820E" w14:textId="77777777" w:rsidR="00134582" w:rsidRPr="00134582" w:rsidRDefault="00134582" w:rsidP="00090042">
            <w:pPr>
              <w:rPr>
                <w:ins w:id="647" w:author="Microsoft Office User" w:date="2021-07-22T11:07:00Z"/>
                <w:rFonts w:ascii="Arial" w:hAnsi="Arial" w:cs="Arial"/>
                <w:sz w:val="16"/>
                <w:szCs w:val="16"/>
                <w:rPrChange w:id="648" w:author="Microsoft Office User" w:date="2021-07-22T13:26:00Z">
                  <w:rPr>
                    <w:ins w:id="649" w:author="Microsoft Office User" w:date="2021-07-22T11:07:00Z"/>
                    <w:rFonts w:ascii="Arial" w:hAnsi="Arial" w:cs="Arial"/>
                    <w:b/>
                    <w:bCs/>
                    <w:sz w:val="22"/>
                    <w:szCs w:val="22"/>
                  </w:rPr>
                </w:rPrChange>
              </w:rPr>
            </w:pPr>
          </w:p>
        </w:tc>
        <w:tc>
          <w:tcPr>
            <w:tcW w:w="2683" w:type="dxa"/>
          </w:tcPr>
          <w:p w14:paraId="335A9FA8" w14:textId="49D35E17" w:rsidR="00134582" w:rsidRPr="00134582" w:rsidRDefault="00134582" w:rsidP="00090042">
            <w:pPr>
              <w:rPr>
                <w:ins w:id="650" w:author="Microsoft Office User" w:date="2021-07-22T11:00:00Z"/>
                <w:rFonts w:ascii="Arial" w:hAnsi="Arial" w:cs="Arial"/>
                <w:sz w:val="16"/>
                <w:szCs w:val="16"/>
                <w:rPrChange w:id="651" w:author="Microsoft Office User" w:date="2021-07-22T13:26:00Z">
                  <w:rPr>
                    <w:ins w:id="652" w:author="Microsoft Office User" w:date="2021-07-22T11:00:00Z"/>
                    <w:rFonts w:ascii="Arial" w:hAnsi="Arial" w:cs="Arial"/>
                    <w:b/>
                    <w:bCs/>
                    <w:sz w:val="22"/>
                    <w:szCs w:val="22"/>
                  </w:rPr>
                </w:rPrChange>
              </w:rPr>
            </w:pPr>
            <w:ins w:id="653" w:author="Microsoft Office User" w:date="2021-07-22T13:04:00Z">
              <w:r w:rsidRPr="00134582">
                <w:rPr>
                  <w:rFonts w:ascii="Arial" w:hAnsi="Arial" w:cs="Arial"/>
                  <w:sz w:val="16"/>
                  <w:szCs w:val="16"/>
                  <w:rPrChange w:id="654" w:author="Microsoft Office User" w:date="2021-07-22T13:26:00Z">
                    <w:rPr>
                      <w:rFonts w:ascii="Arial" w:hAnsi="Arial" w:cs="Arial"/>
                      <w:sz w:val="22"/>
                      <w:szCs w:val="22"/>
                    </w:rPr>
                  </w:rPrChange>
                </w:rPr>
                <w:t xml:space="preserve">C57BL/6 </w:t>
              </w:r>
            </w:ins>
            <w:ins w:id="655" w:author="Microsoft Office User" w:date="2021-07-22T11:53:00Z">
              <w:r w:rsidRPr="00134582">
                <w:rPr>
                  <w:rFonts w:ascii="Arial" w:hAnsi="Arial" w:cs="Arial"/>
                  <w:sz w:val="16"/>
                  <w:szCs w:val="16"/>
                  <w:rPrChange w:id="656" w:author="Microsoft Office User" w:date="2021-07-22T13:26:00Z">
                    <w:rPr>
                      <w:rFonts w:ascii="Arial" w:hAnsi="Arial" w:cs="Arial"/>
                      <w:sz w:val="22"/>
                      <w:szCs w:val="22"/>
                    </w:rPr>
                  </w:rPrChange>
                </w:rPr>
                <w:t xml:space="preserve"> x</w:t>
              </w:r>
            </w:ins>
            <w:ins w:id="657" w:author="Microsoft Office User" w:date="2021-07-22T11:54:00Z">
              <w:r w:rsidRPr="00134582">
                <w:rPr>
                  <w:rFonts w:ascii="Arial" w:hAnsi="Arial" w:cs="Arial"/>
                  <w:sz w:val="16"/>
                  <w:szCs w:val="16"/>
                  <w:rPrChange w:id="658" w:author="Microsoft Office User" w:date="2021-07-22T13:26:00Z">
                    <w:rPr>
                      <w:rFonts w:ascii="Arial" w:hAnsi="Arial" w:cs="Arial"/>
                      <w:sz w:val="22"/>
                      <w:szCs w:val="22"/>
                    </w:rPr>
                  </w:rPrChange>
                </w:rPr>
                <w:t xml:space="preserve"> SOM-</w:t>
              </w:r>
              <w:proofErr w:type="spellStart"/>
              <w:r w:rsidRPr="00134582">
                <w:rPr>
                  <w:rFonts w:ascii="Arial" w:hAnsi="Arial" w:cs="Arial"/>
                  <w:sz w:val="16"/>
                  <w:szCs w:val="16"/>
                  <w:rPrChange w:id="659" w:author="Microsoft Office User" w:date="2021-07-22T13:26:00Z">
                    <w:rPr>
                      <w:rFonts w:ascii="Arial" w:hAnsi="Arial" w:cs="Arial"/>
                      <w:sz w:val="22"/>
                      <w:szCs w:val="22"/>
                    </w:rPr>
                  </w:rPrChange>
                </w:rPr>
                <w:t>cre</w:t>
              </w:r>
            </w:ins>
            <w:proofErr w:type="spellEnd"/>
          </w:p>
        </w:tc>
        <w:tc>
          <w:tcPr>
            <w:tcW w:w="2756" w:type="dxa"/>
          </w:tcPr>
          <w:p w14:paraId="36ABCF1E" w14:textId="1382E7AB" w:rsidR="00134582" w:rsidRPr="00134582" w:rsidRDefault="00134582" w:rsidP="00090042">
            <w:pPr>
              <w:rPr>
                <w:ins w:id="660" w:author="Microsoft Office User" w:date="2021-07-22T11:00:00Z"/>
                <w:rFonts w:ascii="Arial" w:hAnsi="Arial" w:cs="Arial"/>
                <w:sz w:val="16"/>
                <w:szCs w:val="16"/>
                <w:rPrChange w:id="661" w:author="Microsoft Office User" w:date="2021-07-22T13:26:00Z">
                  <w:rPr>
                    <w:ins w:id="662" w:author="Microsoft Office User" w:date="2021-07-22T11:00:00Z"/>
                    <w:rFonts w:ascii="Arial" w:hAnsi="Arial" w:cs="Arial"/>
                    <w:b/>
                    <w:bCs/>
                    <w:sz w:val="22"/>
                    <w:szCs w:val="22"/>
                  </w:rPr>
                </w:rPrChange>
              </w:rPr>
            </w:pPr>
            <w:ins w:id="663" w:author="Microsoft Office User" w:date="2021-07-22T11:54:00Z">
              <w:r w:rsidRPr="00134582">
                <w:rPr>
                  <w:rFonts w:ascii="Arial" w:hAnsi="Arial" w:cs="Arial"/>
                  <w:sz w:val="16"/>
                  <w:szCs w:val="16"/>
                  <w:rPrChange w:id="664" w:author="Microsoft Office User" w:date="2021-07-22T13:26:00Z">
                    <w:rPr>
                      <w:rFonts w:ascii="Arial" w:hAnsi="Arial" w:cs="Arial"/>
                      <w:sz w:val="22"/>
                      <w:szCs w:val="22"/>
                    </w:rPr>
                  </w:rPrChange>
                </w:rPr>
                <w:t>1 [F]</w:t>
              </w:r>
            </w:ins>
          </w:p>
        </w:tc>
      </w:tr>
      <w:tr w:rsidR="00134582" w14:paraId="104ECEF3" w14:textId="77777777" w:rsidTr="008075B5">
        <w:trPr>
          <w:ins w:id="665" w:author="Microsoft Office User" w:date="2021-07-22T11:54:00Z"/>
        </w:trPr>
        <w:tc>
          <w:tcPr>
            <w:tcW w:w="2873" w:type="dxa"/>
            <w:vMerge/>
          </w:tcPr>
          <w:p w14:paraId="4EB718D5" w14:textId="77777777" w:rsidR="00134582" w:rsidRPr="00134582" w:rsidRDefault="00134582" w:rsidP="00090042">
            <w:pPr>
              <w:rPr>
                <w:ins w:id="666" w:author="Microsoft Office User" w:date="2021-07-22T11:54:00Z"/>
                <w:rFonts w:ascii="Arial" w:hAnsi="Arial" w:cs="Arial"/>
                <w:sz w:val="16"/>
                <w:szCs w:val="16"/>
                <w:rPrChange w:id="667" w:author="Microsoft Office User" w:date="2021-07-22T13:26:00Z">
                  <w:rPr>
                    <w:ins w:id="668" w:author="Microsoft Office User" w:date="2021-07-22T11:54:00Z"/>
                    <w:rFonts w:ascii="Arial" w:hAnsi="Arial" w:cs="Arial"/>
                    <w:sz w:val="22"/>
                    <w:szCs w:val="22"/>
                  </w:rPr>
                </w:rPrChange>
              </w:rPr>
            </w:pPr>
          </w:p>
        </w:tc>
        <w:tc>
          <w:tcPr>
            <w:tcW w:w="2478" w:type="dxa"/>
            <w:vMerge/>
          </w:tcPr>
          <w:p w14:paraId="61408981" w14:textId="77777777" w:rsidR="00134582" w:rsidRPr="00134582" w:rsidRDefault="00134582" w:rsidP="00090042">
            <w:pPr>
              <w:rPr>
                <w:ins w:id="669" w:author="Microsoft Office User" w:date="2021-07-22T11:54:00Z"/>
                <w:rFonts w:ascii="Arial" w:hAnsi="Arial" w:cs="Arial"/>
                <w:sz w:val="16"/>
                <w:szCs w:val="16"/>
                <w:rPrChange w:id="670" w:author="Microsoft Office User" w:date="2021-07-22T13:26:00Z">
                  <w:rPr>
                    <w:ins w:id="671" w:author="Microsoft Office User" w:date="2021-07-22T11:54:00Z"/>
                    <w:rFonts w:ascii="Arial" w:hAnsi="Arial" w:cs="Arial"/>
                    <w:sz w:val="22"/>
                    <w:szCs w:val="22"/>
                  </w:rPr>
                </w:rPrChange>
              </w:rPr>
            </w:pPr>
          </w:p>
        </w:tc>
        <w:tc>
          <w:tcPr>
            <w:tcW w:w="2683" w:type="dxa"/>
          </w:tcPr>
          <w:p w14:paraId="03E809CF" w14:textId="09297885" w:rsidR="00134582" w:rsidRPr="00134582" w:rsidRDefault="00134582" w:rsidP="00090042">
            <w:pPr>
              <w:rPr>
                <w:ins w:id="672" w:author="Microsoft Office User" w:date="2021-07-22T11:54:00Z"/>
                <w:rFonts w:ascii="Arial" w:hAnsi="Arial" w:cs="Arial"/>
                <w:sz w:val="16"/>
                <w:szCs w:val="16"/>
                <w:rPrChange w:id="673" w:author="Microsoft Office User" w:date="2021-07-22T13:26:00Z">
                  <w:rPr>
                    <w:ins w:id="674" w:author="Microsoft Office User" w:date="2021-07-22T11:54:00Z"/>
                    <w:rFonts w:ascii="Arial" w:hAnsi="Arial" w:cs="Arial"/>
                    <w:sz w:val="22"/>
                    <w:szCs w:val="22"/>
                  </w:rPr>
                </w:rPrChange>
              </w:rPr>
            </w:pPr>
            <w:ins w:id="675" w:author="Microsoft Office User" w:date="2021-07-22T11:54:00Z">
              <w:r w:rsidRPr="00134582">
                <w:rPr>
                  <w:rFonts w:ascii="Arial" w:hAnsi="Arial" w:cs="Arial"/>
                  <w:sz w:val="16"/>
                  <w:szCs w:val="16"/>
                  <w:rPrChange w:id="676" w:author="Microsoft Office User" w:date="2021-07-22T13:26:00Z">
                    <w:rPr>
                      <w:rFonts w:ascii="Arial" w:hAnsi="Arial" w:cs="Arial"/>
                      <w:sz w:val="22"/>
                      <w:szCs w:val="22"/>
                    </w:rPr>
                  </w:rPrChange>
                </w:rPr>
                <w:t>C</w:t>
              </w:r>
            </w:ins>
            <w:ins w:id="677" w:author="Microsoft Office User" w:date="2021-07-22T13:04:00Z">
              <w:r w:rsidRPr="00134582">
                <w:rPr>
                  <w:rFonts w:ascii="Arial" w:hAnsi="Arial" w:cs="Arial"/>
                  <w:sz w:val="16"/>
                  <w:szCs w:val="16"/>
                  <w:rPrChange w:id="678" w:author="Microsoft Office User" w:date="2021-07-22T13:26:00Z">
                    <w:rPr>
                      <w:rFonts w:ascii="Arial" w:hAnsi="Arial" w:cs="Arial"/>
                      <w:sz w:val="22"/>
                      <w:szCs w:val="22"/>
                    </w:rPr>
                  </w:rPrChange>
                </w:rPr>
                <w:t>DH</w:t>
              </w:r>
            </w:ins>
            <w:ins w:id="679" w:author="Microsoft Office User" w:date="2021-07-22T11:54:00Z">
              <w:r w:rsidRPr="00134582">
                <w:rPr>
                  <w:rFonts w:ascii="Arial" w:hAnsi="Arial" w:cs="Arial"/>
                  <w:sz w:val="16"/>
                  <w:szCs w:val="16"/>
                  <w:rPrChange w:id="680" w:author="Microsoft Office User" w:date="2021-07-22T13:26:00Z">
                    <w:rPr>
                      <w:rFonts w:ascii="Arial" w:hAnsi="Arial" w:cs="Arial"/>
                      <w:sz w:val="22"/>
                      <w:szCs w:val="22"/>
                    </w:rPr>
                  </w:rPrChange>
                </w:rPr>
                <w:t>23 x SOM-</w:t>
              </w:r>
              <w:proofErr w:type="spellStart"/>
              <w:r w:rsidRPr="00134582">
                <w:rPr>
                  <w:rFonts w:ascii="Arial" w:hAnsi="Arial" w:cs="Arial"/>
                  <w:sz w:val="16"/>
                  <w:szCs w:val="16"/>
                  <w:rPrChange w:id="681" w:author="Microsoft Office User" w:date="2021-07-22T13:26:00Z">
                    <w:rPr>
                      <w:rFonts w:ascii="Arial" w:hAnsi="Arial" w:cs="Arial"/>
                      <w:sz w:val="22"/>
                      <w:szCs w:val="22"/>
                    </w:rPr>
                  </w:rPrChange>
                </w:rPr>
                <w:t>cre</w:t>
              </w:r>
              <w:proofErr w:type="spellEnd"/>
            </w:ins>
          </w:p>
        </w:tc>
        <w:tc>
          <w:tcPr>
            <w:tcW w:w="2756" w:type="dxa"/>
          </w:tcPr>
          <w:p w14:paraId="77CD0BE9" w14:textId="4D4919C9" w:rsidR="00134582" w:rsidRPr="00134582" w:rsidRDefault="00134582" w:rsidP="00090042">
            <w:pPr>
              <w:rPr>
                <w:ins w:id="682" w:author="Microsoft Office User" w:date="2021-07-22T11:54:00Z"/>
                <w:rFonts w:ascii="Arial" w:hAnsi="Arial" w:cs="Arial"/>
                <w:sz w:val="16"/>
                <w:szCs w:val="16"/>
                <w:rPrChange w:id="683" w:author="Microsoft Office User" w:date="2021-07-22T13:26:00Z">
                  <w:rPr>
                    <w:ins w:id="684" w:author="Microsoft Office User" w:date="2021-07-22T11:54:00Z"/>
                    <w:rFonts w:ascii="Arial" w:hAnsi="Arial" w:cs="Arial"/>
                    <w:sz w:val="22"/>
                    <w:szCs w:val="22"/>
                  </w:rPr>
                </w:rPrChange>
              </w:rPr>
            </w:pPr>
            <w:ins w:id="685" w:author="Microsoft Office User" w:date="2021-07-22T11:55:00Z">
              <w:r w:rsidRPr="00134582">
                <w:rPr>
                  <w:rFonts w:ascii="Arial" w:hAnsi="Arial" w:cs="Arial"/>
                  <w:sz w:val="16"/>
                  <w:szCs w:val="16"/>
                  <w:rPrChange w:id="686" w:author="Microsoft Office User" w:date="2021-07-22T13:26:00Z">
                    <w:rPr>
                      <w:rFonts w:ascii="Arial" w:hAnsi="Arial" w:cs="Arial"/>
                      <w:sz w:val="22"/>
                      <w:szCs w:val="22"/>
                    </w:rPr>
                  </w:rPrChange>
                </w:rPr>
                <w:t>1 [F], 2 [M]</w:t>
              </w:r>
            </w:ins>
          </w:p>
        </w:tc>
      </w:tr>
      <w:tr w:rsidR="00134582" w14:paraId="6C631187" w14:textId="77777777" w:rsidTr="008075B5">
        <w:trPr>
          <w:ins w:id="687" w:author="Microsoft Office User" w:date="2021-07-22T11:56:00Z"/>
        </w:trPr>
        <w:tc>
          <w:tcPr>
            <w:tcW w:w="2873" w:type="dxa"/>
            <w:vMerge/>
          </w:tcPr>
          <w:p w14:paraId="3858EE37" w14:textId="77777777" w:rsidR="00134582" w:rsidRPr="00134582" w:rsidRDefault="00134582" w:rsidP="00090042">
            <w:pPr>
              <w:rPr>
                <w:ins w:id="688" w:author="Microsoft Office User" w:date="2021-07-22T11:56:00Z"/>
                <w:rFonts w:ascii="Arial" w:hAnsi="Arial" w:cs="Arial"/>
                <w:sz w:val="16"/>
                <w:szCs w:val="16"/>
                <w:rPrChange w:id="689" w:author="Microsoft Office User" w:date="2021-07-22T13:26:00Z">
                  <w:rPr>
                    <w:ins w:id="690" w:author="Microsoft Office User" w:date="2021-07-22T11:56:00Z"/>
                    <w:rFonts w:ascii="Arial" w:hAnsi="Arial" w:cs="Arial"/>
                    <w:sz w:val="22"/>
                    <w:szCs w:val="22"/>
                  </w:rPr>
                </w:rPrChange>
              </w:rPr>
            </w:pPr>
          </w:p>
        </w:tc>
        <w:tc>
          <w:tcPr>
            <w:tcW w:w="2478" w:type="dxa"/>
            <w:vMerge/>
          </w:tcPr>
          <w:p w14:paraId="46B7940A" w14:textId="77777777" w:rsidR="00134582" w:rsidRPr="00134582" w:rsidRDefault="00134582" w:rsidP="00090042">
            <w:pPr>
              <w:rPr>
                <w:ins w:id="691" w:author="Microsoft Office User" w:date="2021-07-22T11:56:00Z"/>
                <w:rFonts w:ascii="Arial" w:hAnsi="Arial" w:cs="Arial"/>
                <w:sz w:val="16"/>
                <w:szCs w:val="16"/>
                <w:rPrChange w:id="692" w:author="Microsoft Office User" w:date="2021-07-22T13:26:00Z">
                  <w:rPr>
                    <w:ins w:id="693" w:author="Microsoft Office User" w:date="2021-07-22T11:56:00Z"/>
                    <w:rFonts w:ascii="Arial" w:hAnsi="Arial" w:cs="Arial"/>
                    <w:sz w:val="22"/>
                    <w:szCs w:val="22"/>
                  </w:rPr>
                </w:rPrChange>
              </w:rPr>
            </w:pPr>
          </w:p>
        </w:tc>
        <w:tc>
          <w:tcPr>
            <w:tcW w:w="2683" w:type="dxa"/>
          </w:tcPr>
          <w:p w14:paraId="0BB7183B" w14:textId="4121F568" w:rsidR="00134582" w:rsidRPr="00134582" w:rsidRDefault="00134582" w:rsidP="00090042">
            <w:pPr>
              <w:rPr>
                <w:ins w:id="694" w:author="Microsoft Office User" w:date="2021-07-22T11:56:00Z"/>
                <w:rFonts w:ascii="Arial" w:hAnsi="Arial" w:cs="Arial"/>
                <w:sz w:val="16"/>
                <w:szCs w:val="16"/>
                <w:rPrChange w:id="695" w:author="Microsoft Office User" w:date="2021-07-22T13:26:00Z">
                  <w:rPr>
                    <w:ins w:id="696" w:author="Microsoft Office User" w:date="2021-07-22T11:56:00Z"/>
                    <w:rFonts w:ascii="Arial" w:hAnsi="Arial" w:cs="Arial"/>
                    <w:sz w:val="22"/>
                    <w:szCs w:val="22"/>
                  </w:rPr>
                </w:rPrChange>
              </w:rPr>
            </w:pPr>
            <w:ins w:id="697" w:author="Microsoft Office User" w:date="2021-07-22T11:57:00Z">
              <w:r w:rsidRPr="00134582">
                <w:rPr>
                  <w:rFonts w:ascii="Arial" w:hAnsi="Arial" w:cs="Arial"/>
                  <w:sz w:val="16"/>
                  <w:szCs w:val="16"/>
                  <w:rPrChange w:id="698" w:author="Microsoft Office User" w:date="2021-07-22T13:26:00Z">
                    <w:rPr>
                      <w:rFonts w:ascii="Arial" w:hAnsi="Arial" w:cs="Arial"/>
                      <w:sz w:val="22"/>
                      <w:szCs w:val="22"/>
                    </w:rPr>
                  </w:rPrChange>
                </w:rPr>
                <w:t>C</w:t>
              </w:r>
            </w:ins>
            <w:ins w:id="699" w:author="Microsoft Office User" w:date="2021-07-22T13:04:00Z">
              <w:r w:rsidRPr="00134582">
                <w:rPr>
                  <w:rFonts w:ascii="Arial" w:hAnsi="Arial" w:cs="Arial"/>
                  <w:sz w:val="16"/>
                  <w:szCs w:val="16"/>
                  <w:rPrChange w:id="700" w:author="Microsoft Office User" w:date="2021-07-22T13:26:00Z">
                    <w:rPr>
                      <w:rFonts w:ascii="Arial" w:hAnsi="Arial" w:cs="Arial"/>
                      <w:sz w:val="22"/>
                      <w:szCs w:val="22"/>
                    </w:rPr>
                  </w:rPrChange>
                </w:rPr>
                <w:t>DH</w:t>
              </w:r>
            </w:ins>
            <w:ins w:id="701" w:author="Microsoft Office User" w:date="2021-07-22T11:57:00Z">
              <w:r w:rsidRPr="00134582">
                <w:rPr>
                  <w:rFonts w:ascii="Arial" w:hAnsi="Arial" w:cs="Arial"/>
                  <w:sz w:val="16"/>
                  <w:szCs w:val="16"/>
                  <w:rPrChange w:id="702" w:author="Microsoft Office User" w:date="2021-07-22T13:26:00Z">
                    <w:rPr>
                      <w:rFonts w:ascii="Arial" w:hAnsi="Arial" w:cs="Arial"/>
                      <w:sz w:val="22"/>
                      <w:szCs w:val="22"/>
                    </w:rPr>
                  </w:rPrChange>
                </w:rPr>
                <w:t xml:space="preserve">23 x </w:t>
              </w:r>
              <w:proofErr w:type="spellStart"/>
              <w:r w:rsidRPr="00134582">
                <w:rPr>
                  <w:rFonts w:ascii="Arial" w:hAnsi="Arial" w:cs="Arial"/>
                  <w:sz w:val="16"/>
                  <w:szCs w:val="16"/>
                  <w:rPrChange w:id="703" w:author="Microsoft Office User" w:date="2021-07-22T13:26:00Z">
                    <w:rPr>
                      <w:rFonts w:ascii="Arial" w:hAnsi="Arial" w:cs="Arial"/>
                      <w:sz w:val="22"/>
                      <w:szCs w:val="22"/>
                    </w:rPr>
                  </w:rPrChange>
                </w:rPr>
                <w:t>CamKII-cre</w:t>
              </w:r>
            </w:ins>
            <w:proofErr w:type="spellEnd"/>
          </w:p>
        </w:tc>
        <w:tc>
          <w:tcPr>
            <w:tcW w:w="2756" w:type="dxa"/>
          </w:tcPr>
          <w:p w14:paraId="0A2945AF" w14:textId="57DBAAA8" w:rsidR="00134582" w:rsidRPr="00134582" w:rsidRDefault="00134582" w:rsidP="00090042">
            <w:pPr>
              <w:rPr>
                <w:ins w:id="704" w:author="Microsoft Office User" w:date="2021-07-22T11:56:00Z"/>
                <w:rFonts w:ascii="Arial" w:hAnsi="Arial" w:cs="Arial"/>
                <w:sz w:val="16"/>
                <w:szCs w:val="16"/>
                <w:rPrChange w:id="705" w:author="Microsoft Office User" w:date="2021-07-22T13:26:00Z">
                  <w:rPr>
                    <w:ins w:id="706" w:author="Microsoft Office User" w:date="2021-07-22T11:56:00Z"/>
                    <w:rFonts w:ascii="Arial" w:hAnsi="Arial" w:cs="Arial"/>
                    <w:sz w:val="22"/>
                    <w:szCs w:val="22"/>
                  </w:rPr>
                </w:rPrChange>
              </w:rPr>
            </w:pPr>
            <w:ins w:id="707" w:author="Microsoft Office User" w:date="2021-07-22T11:57:00Z">
              <w:r w:rsidRPr="00134582">
                <w:rPr>
                  <w:rFonts w:ascii="Arial" w:hAnsi="Arial" w:cs="Arial"/>
                  <w:sz w:val="16"/>
                  <w:szCs w:val="16"/>
                  <w:rPrChange w:id="708" w:author="Microsoft Office User" w:date="2021-07-22T13:26:00Z">
                    <w:rPr>
                      <w:rFonts w:ascii="Arial" w:hAnsi="Arial" w:cs="Arial"/>
                      <w:sz w:val="22"/>
                      <w:szCs w:val="22"/>
                    </w:rPr>
                  </w:rPrChange>
                </w:rPr>
                <w:t>1 [F]</w:t>
              </w:r>
            </w:ins>
          </w:p>
        </w:tc>
      </w:tr>
      <w:tr w:rsidR="009E1A27" w14:paraId="679C1733" w14:textId="77777777" w:rsidTr="008075B5">
        <w:trPr>
          <w:ins w:id="709" w:author="Microsoft Office User" w:date="2021-07-22T13:11:00Z"/>
        </w:trPr>
        <w:tc>
          <w:tcPr>
            <w:tcW w:w="2873" w:type="dxa"/>
          </w:tcPr>
          <w:p w14:paraId="43074BA6" w14:textId="1805EF43" w:rsidR="009E1A27" w:rsidRPr="00134582" w:rsidRDefault="009E1A27" w:rsidP="00090042">
            <w:pPr>
              <w:rPr>
                <w:ins w:id="710" w:author="Microsoft Office User" w:date="2021-07-22T13:11:00Z"/>
                <w:rFonts w:ascii="Arial" w:hAnsi="Arial" w:cs="Arial"/>
                <w:sz w:val="16"/>
                <w:szCs w:val="16"/>
                <w:rPrChange w:id="711" w:author="Microsoft Office User" w:date="2021-07-22T13:26:00Z">
                  <w:rPr>
                    <w:ins w:id="712" w:author="Microsoft Office User" w:date="2021-07-22T13:11:00Z"/>
                    <w:rFonts w:ascii="Arial" w:hAnsi="Arial" w:cs="Arial"/>
                    <w:sz w:val="22"/>
                    <w:szCs w:val="22"/>
                  </w:rPr>
                </w:rPrChange>
              </w:rPr>
            </w:pPr>
            <w:ins w:id="713" w:author="Microsoft Office User" w:date="2021-07-22T13:12:00Z">
              <w:r w:rsidRPr="00134582">
                <w:rPr>
                  <w:rFonts w:ascii="Arial" w:hAnsi="Arial" w:cs="Arial"/>
                  <w:sz w:val="16"/>
                  <w:szCs w:val="16"/>
                  <w:rPrChange w:id="714" w:author="Microsoft Office User" w:date="2021-07-22T13:26:00Z">
                    <w:rPr>
                      <w:rFonts w:ascii="Arial" w:hAnsi="Arial" w:cs="Arial"/>
                      <w:sz w:val="22"/>
                      <w:szCs w:val="22"/>
                    </w:rPr>
                  </w:rPrChange>
                </w:rPr>
                <w:t>Muscimol</w:t>
              </w:r>
              <w:r w:rsidR="00036A6C" w:rsidRPr="00134582">
                <w:rPr>
                  <w:rFonts w:ascii="Arial" w:hAnsi="Arial" w:cs="Arial"/>
                  <w:sz w:val="16"/>
                  <w:szCs w:val="16"/>
                  <w:rPrChange w:id="715" w:author="Microsoft Office User" w:date="2021-07-22T13:26:00Z">
                    <w:rPr>
                      <w:rFonts w:ascii="Arial" w:hAnsi="Arial" w:cs="Arial"/>
                      <w:sz w:val="22"/>
                      <w:szCs w:val="22"/>
                    </w:rPr>
                  </w:rPrChange>
                </w:rPr>
                <w:t xml:space="preserve"> (behavior)</w:t>
              </w:r>
            </w:ins>
          </w:p>
        </w:tc>
        <w:tc>
          <w:tcPr>
            <w:tcW w:w="2478" w:type="dxa"/>
          </w:tcPr>
          <w:p w14:paraId="09EDFB52" w14:textId="40BE3C3C" w:rsidR="009E1A27" w:rsidRPr="00134582" w:rsidRDefault="009E1A27" w:rsidP="00090042">
            <w:pPr>
              <w:rPr>
                <w:ins w:id="716" w:author="Microsoft Office User" w:date="2021-07-22T13:11:00Z"/>
                <w:rFonts w:ascii="Arial" w:hAnsi="Arial" w:cs="Arial"/>
                <w:sz w:val="16"/>
                <w:szCs w:val="16"/>
                <w:rPrChange w:id="717" w:author="Microsoft Office User" w:date="2021-07-22T13:26:00Z">
                  <w:rPr>
                    <w:ins w:id="718" w:author="Microsoft Office User" w:date="2021-07-22T13:11:00Z"/>
                    <w:rFonts w:ascii="Arial" w:hAnsi="Arial" w:cs="Arial"/>
                    <w:sz w:val="22"/>
                    <w:szCs w:val="22"/>
                  </w:rPr>
                </w:rPrChange>
              </w:rPr>
            </w:pPr>
            <w:ins w:id="719" w:author="Microsoft Office User" w:date="2021-07-22T13:12:00Z">
              <w:r w:rsidRPr="00134582">
                <w:rPr>
                  <w:rFonts w:ascii="Arial" w:hAnsi="Arial" w:cs="Arial"/>
                  <w:sz w:val="16"/>
                  <w:szCs w:val="16"/>
                  <w:rPrChange w:id="720" w:author="Microsoft Office User" w:date="2021-07-22T13:26:00Z">
                    <w:rPr>
                      <w:rFonts w:ascii="Arial" w:hAnsi="Arial" w:cs="Arial"/>
                      <w:sz w:val="22"/>
                      <w:szCs w:val="22"/>
                    </w:rPr>
                  </w:rPrChange>
                </w:rPr>
                <w:t>Figure 4</w:t>
              </w:r>
            </w:ins>
          </w:p>
        </w:tc>
        <w:tc>
          <w:tcPr>
            <w:tcW w:w="2683" w:type="dxa"/>
          </w:tcPr>
          <w:p w14:paraId="09CF2E5E" w14:textId="29E56B2F" w:rsidR="009E1A27" w:rsidRPr="00134582" w:rsidRDefault="00134582" w:rsidP="00090042">
            <w:pPr>
              <w:rPr>
                <w:ins w:id="721" w:author="Microsoft Office User" w:date="2021-07-22T13:11:00Z"/>
                <w:rFonts w:ascii="Arial" w:hAnsi="Arial" w:cs="Arial"/>
                <w:sz w:val="16"/>
                <w:szCs w:val="16"/>
                <w:rPrChange w:id="722" w:author="Microsoft Office User" w:date="2021-07-22T13:26:00Z">
                  <w:rPr>
                    <w:ins w:id="723" w:author="Microsoft Office User" w:date="2021-07-22T13:11:00Z"/>
                    <w:rFonts w:ascii="Arial" w:hAnsi="Arial" w:cs="Arial"/>
                    <w:sz w:val="22"/>
                    <w:szCs w:val="22"/>
                  </w:rPr>
                </w:rPrChange>
              </w:rPr>
            </w:pPr>
            <w:ins w:id="724" w:author="Microsoft Office User" w:date="2021-07-22T13:31:00Z">
              <w:r>
                <w:rPr>
                  <w:rFonts w:ascii="Arial" w:hAnsi="Arial" w:cs="Arial"/>
                  <w:sz w:val="16"/>
                  <w:szCs w:val="16"/>
                </w:rPr>
                <w:t>CDH23</w:t>
              </w:r>
            </w:ins>
          </w:p>
        </w:tc>
        <w:tc>
          <w:tcPr>
            <w:tcW w:w="2756" w:type="dxa"/>
          </w:tcPr>
          <w:p w14:paraId="6C327AC0" w14:textId="0E4F1DE0" w:rsidR="009E1A27" w:rsidRPr="00134582" w:rsidRDefault="00134582" w:rsidP="00090042">
            <w:pPr>
              <w:rPr>
                <w:ins w:id="725" w:author="Microsoft Office User" w:date="2021-07-22T13:11:00Z"/>
                <w:rFonts w:ascii="Arial" w:hAnsi="Arial" w:cs="Arial"/>
                <w:sz w:val="16"/>
                <w:szCs w:val="16"/>
                <w:rPrChange w:id="726" w:author="Microsoft Office User" w:date="2021-07-22T13:26:00Z">
                  <w:rPr>
                    <w:ins w:id="727" w:author="Microsoft Office User" w:date="2021-07-22T13:11:00Z"/>
                    <w:rFonts w:ascii="Arial" w:hAnsi="Arial" w:cs="Arial"/>
                    <w:sz w:val="22"/>
                    <w:szCs w:val="22"/>
                  </w:rPr>
                </w:rPrChange>
              </w:rPr>
            </w:pPr>
            <w:ins w:id="728" w:author="Microsoft Office User" w:date="2021-07-22T13:31:00Z">
              <w:r>
                <w:rPr>
                  <w:rFonts w:ascii="Arial" w:hAnsi="Arial" w:cs="Arial"/>
                  <w:sz w:val="16"/>
                  <w:szCs w:val="16"/>
                </w:rPr>
                <w:t>2 [F], 2 [M]</w:t>
              </w:r>
            </w:ins>
          </w:p>
        </w:tc>
      </w:tr>
      <w:tr w:rsidR="00134582" w14:paraId="57C14C2F" w14:textId="77777777" w:rsidTr="008075B5">
        <w:trPr>
          <w:ins w:id="729" w:author="Microsoft Office User" w:date="2021-07-22T13:14:00Z"/>
        </w:trPr>
        <w:tc>
          <w:tcPr>
            <w:tcW w:w="2873" w:type="dxa"/>
            <w:vMerge w:val="restart"/>
          </w:tcPr>
          <w:p w14:paraId="25C6985A" w14:textId="576B6B88" w:rsidR="00134582" w:rsidRPr="00134582" w:rsidRDefault="00134582" w:rsidP="00090042">
            <w:pPr>
              <w:rPr>
                <w:ins w:id="730" w:author="Microsoft Office User" w:date="2021-07-22T13:14:00Z"/>
                <w:rFonts w:ascii="Arial" w:hAnsi="Arial" w:cs="Arial"/>
                <w:sz w:val="16"/>
                <w:szCs w:val="16"/>
                <w:rPrChange w:id="731" w:author="Microsoft Office User" w:date="2021-07-22T13:26:00Z">
                  <w:rPr>
                    <w:ins w:id="732" w:author="Microsoft Office User" w:date="2021-07-22T13:14:00Z"/>
                    <w:rFonts w:ascii="Arial" w:hAnsi="Arial" w:cs="Arial"/>
                    <w:sz w:val="22"/>
                    <w:szCs w:val="22"/>
                  </w:rPr>
                </w:rPrChange>
              </w:rPr>
            </w:pPr>
            <w:ins w:id="733" w:author="Microsoft Office User" w:date="2021-07-22T13:14:00Z">
              <w:r w:rsidRPr="00134582">
                <w:rPr>
                  <w:rFonts w:ascii="Arial" w:hAnsi="Arial" w:cs="Arial"/>
                  <w:sz w:val="16"/>
                  <w:szCs w:val="16"/>
                  <w:rPrChange w:id="734" w:author="Microsoft Office User" w:date="2021-07-22T13:26:00Z">
                    <w:rPr>
                      <w:rFonts w:ascii="Arial" w:hAnsi="Arial" w:cs="Arial"/>
                      <w:sz w:val="22"/>
                      <w:szCs w:val="22"/>
                    </w:rPr>
                  </w:rPrChange>
                </w:rPr>
                <w:t>Muscimol (acute recording)</w:t>
              </w:r>
            </w:ins>
          </w:p>
        </w:tc>
        <w:tc>
          <w:tcPr>
            <w:tcW w:w="2478" w:type="dxa"/>
            <w:vMerge w:val="restart"/>
          </w:tcPr>
          <w:p w14:paraId="4ECF70F0" w14:textId="3FDE2E69" w:rsidR="00134582" w:rsidRPr="00134582" w:rsidRDefault="00134582" w:rsidP="00090042">
            <w:pPr>
              <w:rPr>
                <w:ins w:id="735" w:author="Microsoft Office User" w:date="2021-07-22T13:14:00Z"/>
                <w:rFonts w:ascii="Arial" w:hAnsi="Arial" w:cs="Arial"/>
                <w:sz w:val="16"/>
                <w:szCs w:val="16"/>
                <w:rPrChange w:id="736" w:author="Microsoft Office User" w:date="2021-07-22T13:26:00Z">
                  <w:rPr>
                    <w:ins w:id="737" w:author="Microsoft Office User" w:date="2021-07-22T13:14:00Z"/>
                    <w:rFonts w:ascii="Arial" w:hAnsi="Arial" w:cs="Arial"/>
                    <w:sz w:val="22"/>
                    <w:szCs w:val="22"/>
                  </w:rPr>
                </w:rPrChange>
              </w:rPr>
            </w:pPr>
            <w:ins w:id="738" w:author="Microsoft Office User" w:date="2021-07-22T13:14:00Z">
              <w:r w:rsidRPr="00134582">
                <w:rPr>
                  <w:rFonts w:ascii="Arial" w:hAnsi="Arial" w:cs="Arial"/>
                  <w:sz w:val="16"/>
                  <w:szCs w:val="16"/>
                  <w:rPrChange w:id="739" w:author="Microsoft Office User" w:date="2021-07-22T13:26:00Z">
                    <w:rPr>
                      <w:rFonts w:ascii="Arial" w:hAnsi="Arial" w:cs="Arial"/>
                      <w:sz w:val="22"/>
                      <w:szCs w:val="22"/>
                    </w:rPr>
                  </w:rPrChange>
                </w:rPr>
                <w:t>Supplemental Figure 4</w:t>
              </w:r>
            </w:ins>
          </w:p>
        </w:tc>
        <w:tc>
          <w:tcPr>
            <w:tcW w:w="2683" w:type="dxa"/>
          </w:tcPr>
          <w:p w14:paraId="072C8287" w14:textId="41F86E81" w:rsidR="00134582" w:rsidRPr="00134582" w:rsidRDefault="00134582" w:rsidP="00090042">
            <w:pPr>
              <w:rPr>
                <w:ins w:id="740" w:author="Microsoft Office User" w:date="2021-07-22T13:14:00Z"/>
                <w:rFonts w:ascii="Arial" w:hAnsi="Arial" w:cs="Arial"/>
                <w:sz w:val="16"/>
                <w:szCs w:val="16"/>
                <w:rPrChange w:id="741" w:author="Microsoft Office User" w:date="2021-07-22T13:26:00Z">
                  <w:rPr>
                    <w:ins w:id="742" w:author="Microsoft Office User" w:date="2021-07-22T13:14:00Z"/>
                    <w:rFonts w:ascii="Arial" w:hAnsi="Arial" w:cs="Arial"/>
                    <w:sz w:val="22"/>
                    <w:szCs w:val="22"/>
                  </w:rPr>
                </w:rPrChange>
              </w:rPr>
            </w:pPr>
            <w:ins w:id="743" w:author="Microsoft Office User" w:date="2021-07-22T13:14:00Z">
              <w:r w:rsidRPr="00134582">
                <w:rPr>
                  <w:rFonts w:ascii="Arial" w:hAnsi="Arial" w:cs="Arial"/>
                  <w:sz w:val="16"/>
                  <w:szCs w:val="16"/>
                  <w:rPrChange w:id="744" w:author="Microsoft Office User" w:date="2021-07-22T13:26:00Z">
                    <w:rPr>
                      <w:rFonts w:ascii="Arial" w:hAnsi="Arial" w:cs="Arial"/>
                      <w:sz w:val="22"/>
                      <w:szCs w:val="22"/>
                    </w:rPr>
                  </w:rPrChange>
                </w:rPr>
                <w:t xml:space="preserve">CDH23 x </w:t>
              </w:r>
              <w:proofErr w:type="spellStart"/>
              <w:r w:rsidRPr="00134582">
                <w:rPr>
                  <w:rFonts w:ascii="Arial" w:hAnsi="Arial" w:cs="Arial"/>
                  <w:sz w:val="16"/>
                  <w:szCs w:val="16"/>
                  <w:rPrChange w:id="745" w:author="Microsoft Office User" w:date="2021-07-22T13:26:00Z">
                    <w:rPr>
                      <w:rFonts w:ascii="Arial" w:hAnsi="Arial" w:cs="Arial"/>
                      <w:sz w:val="22"/>
                      <w:szCs w:val="22"/>
                    </w:rPr>
                  </w:rPrChange>
                </w:rPr>
                <w:t>CamKII-cre</w:t>
              </w:r>
              <w:proofErr w:type="spellEnd"/>
            </w:ins>
          </w:p>
        </w:tc>
        <w:tc>
          <w:tcPr>
            <w:tcW w:w="2756" w:type="dxa"/>
          </w:tcPr>
          <w:p w14:paraId="519838A1" w14:textId="19F896B6" w:rsidR="00134582" w:rsidRPr="00134582" w:rsidRDefault="00134582" w:rsidP="00090042">
            <w:pPr>
              <w:rPr>
                <w:ins w:id="746" w:author="Microsoft Office User" w:date="2021-07-22T13:14:00Z"/>
                <w:rFonts w:ascii="Arial" w:hAnsi="Arial" w:cs="Arial"/>
                <w:sz w:val="16"/>
                <w:szCs w:val="16"/>
                <w:rPrChange w:id="747" w:author="Microsoft Office User" w:date="2021-07-22T13:26:00Z">
                  <w:rPr>
                    <w:ins w:id="748" w:author="Microsoft Office User" w:date="2021-07-22T13:14:00Z"/>
                    <w:rFonts w:ascii="Arial" w:hAnsi="Arial" w:cs="Arial"/>
                    <w:sz w:val="22"/>
                    <w:szCs w:val="22"/>
                  </w:rPr>
                </w:rPrChange>
              </w:rPr>
            </w:pPr>
            <w:ins w:id="749" w:author="Microsoft Office User" w:date="2021-07-22T13:14:00Z">
              <w:r w:rsidRPr="00134582">
                <w:rPr>
                  <w:rFonts w:ascii="Arial" w:hAnsi="Arial" w:cs="Arial"/>
                  <w:sz w:val="16"/>
                  <w:szCs w:val="16"/>
                  <w:rPrChange w:id="750" w:author="Microsoft Office User" w:date="2021-07-22T13:26:00Z">
                    <w:rPr>
                      <w:rFonts w:ascii="Arial" w:hAnsi="Arial" w:cs="Arial"/>
                      <w:sz w:val="22"/>
                      <w:szCs w:val="22"/>
                    </w:rPr>
                  </w:rPrChange>
                </w:rPr>
                <w:t>1 [M]</w:t>
              </w:r>
            </w:ins>
          </w:p>
        </w:tc>
      </w:tr>
      <w:tr w:rsidR="00134582" w14:paraId="6DC8E209" w14:textId="77777777" w:rsidTr="008075B5">
        <w:trPr>
          <w:ins w:id="751" w:author="Microsoft Office User" w:date="2021-07-22T13:14:00Z"/>
        </w:trPr>
        <w:tc>
          <w:tcPr>
            <w:tcW w:w="2873" w:type="dxa"/>
            <w:vMerge/>
          </w:tcPr>
          <w:p w14:paraId="370CA195" w14:textId="77777777" w:rsidR="00134582" w:rsidRPr="00134582" w:rsidRDefault="00134582" w:rsidP="00090042">
            <w:pPr>
              <w:rPr>
                <w:ins w:id="752" w:author="Microsoft Office User" w:date="2021-07-22T13:14:00Z"/>
                <w:rFonts w:ascii="Arial" w:hAnsi="Arial" w:cs="Arial"/>
                <w:sz w:val="16"/>
                <w:szCs w:val="16"/>
                <w:rPrChange w:id="753" w:author="Microsoft Office User" w:date="2021-07-22T13:26:00Z">
                  <w:rPr>
                    <w:ins w:id="754" w:author="Microsoft Office User" w:date="2021-07-22T13:14:00Z"/>
                    <w:rFonts w:ascii="Arial" w:hAnsi="Arial" w:cs="Arial"/>
                    <w:sz w:val="22"/>
                    <w:szCs w:val="22"/>
                  </w:rPr>
                </w:rPrChange>
              </w:rPr>
            </w:pPr>
          </w:p>
        </w:tc>
        <w:tc>
          <w:tcPr>
            <w:tcW w:w="2478" w:type="dxa"/>
            <w:vMerge/>
          </w:tcPr>
          <w:p w14:paraId="7A9F9336" w14:textId="77777777" w:rsidR="00134582" w:rsidRPr="00134582" w:rsidRDefault="00134582" w:rsidP="00090042">
            <w:pPr>
              <w:rPr>
                <w:ins w:id="755" w:author="Microsoft Office User" w:date="2021-07-22T13:14:00Z"/>
                <w:rFonts w:ascii="Arial" w:hAnsi="Arial" w:cs="Arial"/>
                <w:sz w:val="16"/>
                <w:szCs w:val="16"/>
                <w:rPrChange w:id="756" w:author="Microsoft Office User" w:date="2021-07-22T13:26:00Z">
                  <w:rPr>
                    <w:ins w:id="757" w:author="Microsoft Office User" w:date="2021-07-22T13:14:00Z"/>
                    <w:rFonts w:ascii="Arial" w:hAnsi="Arial" w:cs="Arial"/>
                    <w:sz w:val="22"/>
                    <w:szCs w:val="22"/>
                  </w:rPr>
                </w:rPrChange>
              </w:rPr>
            </w:pPr>
          </w:p>
        </w:tc>
        <w:tc>
          <w:tcPr>
            <w:tcW w:w="2683" w:type="dxa"/>
          </w:tcPr>
          <w:p w14:paraId="56DF86C3" w14:textId="10470CEB" w:rsidR="00134582" w:rsidRPr="00134582" w:rsidRDefault="00134582" w:rsidP="00090042">
            <w:pPr>
              <w:rPr>
                <w:ins w:id="758" w:author="Microsoft Office User" w:date="2021-07-22T13:14:00Z"/>
                <w:rFonts w:ascii="Arial" w:hAnsi="Arial" w:cs="Arial"/>
                <w:sz w:val="16"/>
                <w:szCs w:val="16"/>
                <w:rPrChange w:id="759" w:author="Microsoft Office User" w:date="2021-07-22T13:26:00Z">
                  <w:rPr>
                    <w:ins w:id="760" w:author="Microsoft Office User" w:date="2021-07-22T13:14:00Z"/>
                    <w:rFonts w:ascii="Arial" w:hAnsi="Arial" w:cs="Arial"/>
                    <w:sz w:val="22"/>
                    <w:szCs w:val="22"/>
                  </w:rPr>
                </w:rPrChange>
              </w:rPr>
            </w:pPr>
            <w:ins w:id="761" w:author="Microsoft Office User" w:date="2021-07-22T13:14:00Z">
              <w:r w:rsidRPr="00134582">
                <w:rPr>
                  <w:rFonts w:ascii="Arial" w:hAnsi="Arial" w:cs="Arial"/>
                  <w:sz w:val="16"/>
                  <w:szCs w:val="16"/>
                  <w:rPrChange w:id="762" w:author="Microsoft Office User" w:date="2021-07-22T13:26:00Z">
                    <w:rPr>
                      <w:rFonts w:ascii="Arial" w:hAnsi="Arial" w:cs="Arial"/>
                      <w:sz w:val="22"/>
                      <w:szCs w:val="22"/>
                    </w:rPr>
                  </w:rPrChange>
                </w:rPr>
                <w:t>CDH23</w:t>
              </w:r>
            </w:ins>
          </w:p>
        </w:tc>
        <w:tc>
          <w:tcPr>
            <w:tcW w:w="2756" w:type="dxa"/>
          </w:tcPr>
          <w:p w14:paraId="5841C253" w14:textId="6E4C3FA1" w:rsidR="00134582" w:rsidRPr="00134582" w:rsidRDefault="00134582" w:rsidP="00090042">
            <w:pPr>
              <w:rPr>
                <w:ins w:id="763" w:author="Microsoft Office User" w:date="2021-07-22T13:14:00Z"/>
                <w:rFonts w:ascii="Arial" w:hAnsi="Arial" w:cs="Arial"/>
                <w:sz w:val="16"/>
                <w:szCs w:val="16"/>
                <w:rPrChange w:id="764" w:author="Microsoft Office User" w:date="2021-07-22T13:26:00Z">
                  <w:rPr>
                    <w:ins w:id="765" w:author="Microsoft Office User" w:date="2021-07-22T13:14:00Z"/>
                    <w:rFonts w:ascii="Arial" w:hAnsi="Arial" w:cs="Arial"/>
                    <w:sz w:val="22"/>
                    <w:szCs w:val="22"/>
                  </w:rPr>
                </w:rPrChange>
              </w:rPr>
            </w:pPr>
            <w:ins w:id="766" w:author="Microsoft Office User" w:date="2021-07-22T13:14:00Z">
              <w:r w:rsidRPr="00134582">
                <w:rPr>
                  <w:rFonts w:ascii="Arial" w:hAnsi="Arial" w:cs="Arial"/>
                  <w:sz w:val="16"/>
                  <w:szCs w:val="16"/>
                  <w:rPrChange w:id="767" w:author="Microsoft Office User" w:date="2021-07-22T13:26:00Z">
                    <w:rPr>
                      <w:rFonts w:ascii="Arial" w:hAnsi="Arial" w:cs="Arial"/>
                      <w:sz w:val="22"/>
                      <w:szCs w:val="22"/>
                    </w:rPr>
                  </w:rPrChange>
                </w:rPr>
                <w:t>1 [</w:t>
              </w:r>
            </w:ins>
            <w:ins w:id="768" w:author="Microsoft Office User" w:date="2021-07-22T13:15:00Z">
              <w:r w:rsidRPr="00134582">
                <w:rPr>
                  <w:rFonts w:ascii="Arial" w:hAnsi="Arial" w:cs="Arial"/>
                  <w:sz w:val="16"/>
                  <w:szCs w:val="16"/>
                  <w:rPrChange w:id="769" w:author="Microsoft Office User" w:date="2021-07-22T13:26:00Z">
                    <w:rPr>
                      <w:rFonts w:ascii="Arial" w:hAnsi="Arial" w:cs="Arial"/>
                      <w:sz w:val="22"/>
                      <w:szCs w:val="22"/>
                    </w:rPr>
                  </w:rPrChange>
                </w:rPr>
                <w:t>M]</w:t>
              </w:r>
            </w:ins>
          </w:p>
        </w:tc>
      </w:tr>
      <w:tr w:rsidR="00134582" w14:paraId="6E7DD5CF" w14:textId="77777777" w:rsidTr="008075B5">
        <w:trPr>
          <w:ins w:id="770" w:author="Microsoft Office User" w:date="2021-07-22T13:15:00Z"/>
        </w:trPr>
        <w:tc>
          <w:tcPr>
            <w:tcW w:w="2873" w:type="dxa"/>
            <w:vMerge w:val="restart"/>
          </w:tcPr>
          <w:p w14:paraId="528C9C0B" w14:textId="19FD942B" w:rsidR="00134582" w:rsidRPr="00134582" w:rsidRDefault="00134582" w:rsidP="00090042">
            <w:pPr>
              <w:rPr>
                <w:ins w:id="771" w:author="Microsoft Office User" w:date="2021-07-22T13:15:00Z"/>
                <w:rFonts w:ascii="Arial" w:hAnsi="Arial" w:cs="Arial"/>
                <w:sz w:val="16"/>
                <w:szCs w:val="16"/>
                <w:rPrChange w:id="772" w:author="Microsoft Office User" w:date="2021-07-22T13:26:00Z">
                  <w:rPr>
                    <w:ins w:id="773" w:author="Microsoft Office User" w:date="2021-07-22T13:15:00Z"/>
                    <w:rFonts w:ascii="Arial" w:hAnsi="Arial" w:cs="Arial"/>
                    <w:sz w:val="22"/>
                    <w:szCs w:val="22"/>
                  </w:rPr>
                </w:rPrChange>
              </w:rPr>
            </w:pPr>
            <w:ins w:id="774" w:author="Microsoft Office User" w:date="2021-07-22T13:15:00Z">
              <w:r w:rsidRPr="00134582">
                <w:rPr>
                  <w:rFonts w:ascii="Arial" w:hAnsi="Arial" w:cs="Arial"/>
                  <w:sz w:val="16"/>
                  <w:szCs w:val="16"/>
                  <w:rPrChange w:id="775" w:author="Microsoft Office User" w:date="2021-07-22T13:26:00Z">
                    <w:rPr>
                      <w:rFonts w:ascii="Arial" w:hAnsi="Arial" w:cs="Arial"/>
                      <w:sz w:val="22"/>
                      <w:szCs w:val="22"/>
                    </w:rPr>
                  </w:rPrChange>
                </w:rPr>
                <w:t xml:space="preserve">Acute </w:t>
              </w:r>
              <w:proofErr w:type="spellStart"/>
              <w:r w:rsidRPr="00134582">
                <w:rPr>
                  <w:rFonts w:ascii="Arial" w:hAnsi="Arial" w:cs="Arial"/>
                  <w:sz w:val="16"/>
                  <w:szCs w:val="16"/>
                  <w:rPrChange w:id="776" w:author="Microsoft Office User" w:date="2021-07-22T13:26:00Z">
                    <w:rPr>
                      <w:rFonts w:ascii="Arial" w:hAnsi="Arial" w:cs="Arial"/>
                      <w:sz w:val="22"/>
                      <w:szCs w:val="22"/>
                    </w:rPr>
                  </w:rPrChange>
                </w:rPr>
                <w:t>ACtx</w:t>
              </w:r>
              <w:proofErr w:type="spellEnd"/>
              <w:r w:rsidRPr="00134582">
                <w:rPr>
                  <w:rFonts w:ascii="Arial" w:hAnsi="Arial" w:cs="Arial"/>
                  <w:sz w:val="16"/>
                  <w:szCs w:val="16"/>
                  <w:rPrChange w:id="777" w:author="Microsoft Office User" w:date="2021-07-22T13:26:00Z">
                    <w:rPr>
                      <w:rFonts w:ascii="Arial" w:hAnsi="Arial" w:cs="Arial"/>
                      <w:sz w:val="22"/>
                      <w:szCs w:val="22"/>
                    </w:rPr>
                  </w:rPrChange>
                </w:rPr>
                <w:t xml:space="preserve"> recordings</w:t>
              </w:r>
            </w:ins>
          </w:p>
        </w:tc>
        <w:tc>
          <w:tcPr>
            <w:tcW w:w="2478" w:type="dxa"/>
            <w:vMerge w:val="restart"/>
          </w:tcPr>
          <w:p w14:paraId="774B20F8" w14:textId="117B4E3A" w:rsidR="00134582" w:rsidRPr="00134582" w:rsidRDefault="00134582" w:rsidP="00090042">
            <w:pPr>
              <w:rPr>
                <w:ins w:id="778" w:author="Microsoft Office User" w:date="2021-07-22T13:15:00Z"/>
                <w:rFonts w:ascii="Arial" w:hAnsi="Arial" w:cs="Arial"/>
                <w:sz w:val="16"/>
                <w:szCs w:val="16"/>
                <w:rPrChange w:id="779" w:author="Microsoft Office User" w:date="2021-07-22T13:26:00Z">
                  <w:rPr>
                    <w:ins w:id="780" w:author="Microsoft Office User" w:date="2021-07-22T13:15:00Z"/>
                    <w:rFonts w:ascii="Arial" w:hAnsi="Arial" w:cs="Arial"/>
                    <w:sz w:val="22"/>
                    <w:szCs w:val="22"/>
                  </w:rPr>
                </w:rPrChange>
              </w:rPr>
            </w:pPr>
            <w:ins w:id="781" w:author="Microsoft Office User" w:date="2021-07-22T13:19:00Z">
              <w:r w:rsidRPr="00134582">
                <w:rPr>
                  <w:rFonts w:ascii="Arial" w:hAnsi="Arial" w:cs="Arial"/>
                  <w:sz w:val="16"/>
                  <w:szCs w:val="16"/>
                  <w:rPrChange w:id="782" w:author="Microsoft Office User" w:date="2021-07-22T13:26:00Z">
                    <w:rPr>
                      <w:rFonts w:ascii="Arial" w:hAnsi="Arial" w:cs="Arial"/>
                      <w:sz w:val="22"/>
                      <w:szCs w:val="22"/>
                    </w:rPr>
                  </w:rPrChange>
                </w:rPr>
                <w:t>Supplemental F</w:t>
              </w:r>
            </w:ins>
            <w:ins w:id="783" w:author="Microsoft Office User" w:date="2021-07-22T13:20:00Z">
              <w:r w:rsidRPr="00134582">
                <w:rPr>
                  <w:rFonts w:ascii="Arial" w:hAnsi="Arial" w:cs="Arial"/>
                  <w:sz w:val="16"/>
                  <w:szCs w:val="16"/>
                  <w:rPrChange w:id="784" w:author="Microsoft Office User" w:date="2021-07-22T13:26:00Z">
                    <w:rPr>
                      <w:rFonts w:ascii="Arial" w:hAnsi="Arial" w:cs="Arial"/>
                      <w:sz w:val="22"/>
                      <w:szCs w:val="22"/>
                    </w:rPr>
                  </w:rPrChange>
                </w:rPr>
                <w:t>igure 5</w:t>
              </w:r>
            </w:ins>
          </w:p>
        </w:tc>
        <w:tc>
          <w:tcPr>
            <w:tcW w:w="2683" w:type="dxa"/>
          </w:tcPr>
          <w:p w14:paraId="183CCC2C" w14:textId="02A10E42" w:rsidR="00134582" w:rsidRPr="00134582" w:rsidRDefault="00134582" w:rsidP="00090042">
            <w:pPr>
              <w:rPr>
                <w:ins w:id="785" w:author="Microsoft Office User" w:date="2021-07-22T13:15:00Z"/>
                <w:rFonts w:ascii="Arial" w:hAnsi="Arial" w:cs="Arial"/>
                <w:sz w:val="16"/>
                <w:szCs w:val="16"/>
                <w:rPrChange w:id="786" w:author="Microsoft Office User" w:date="2021-07-22T13:26:00Z">
                  <w:rPr>
                    <w:ins w:id="787" w:author="Microsoft Office User" w:date="2021-07-22T13:15:00Z"/>
                    <w:rFonts w:ascii="Arial" w:hAnsi="Arial" w:cs="Arial"/>
                    <w:sz w:val="22"/>
                    <w:szCs w:val="22"/>
                  </w:rPr>
                </w:rPrChange>
              </w:rPr>
            </w:pPr>
            <w:ins w:id="788" w:author="Microsoft Office User" w:date="2021-07-22T13:20:00Z">
              <w:r w:rsidRPr="00134582">
                <w:rPr>
                  <w:rFonts w:ascii="Arial" w:hAnsi="Arial" w:cs="Arial"/>
                  <w:sz w:val="16"/>
                  <w:szCs w:val="16"/>
                  <w:rPrChange w:id="789" w:author="Microsoft Office User" w:date="2021-07-22T13:26:00Z">
                    <w:rPr>
                      <w:rFonts w:ascii="Arial" w:hAnsi="Arial" w:cs="Arial"/>
                      <w:sz w:val="22"/>
                      <w:szCs w:val="22"/>
                    </w:rPr>
                  </w:rPrChange>
                </w:rPr>
                <w:t>CDH23 x SOM-</w:t>
              </w:r>
              <w:proofErr w:type="spellStart"/>
              <w:r w:rsidRPr="00134582">
                <w:rPr>
                  <w:rFonts w:ascii="Arial" w:hAnsi="Arial" w:cs="Arial"/>
                  <w:sz w:val="16"/>
                  <w:szCs w:val="16"/>
                  <w:rPrChange w:id="790" w:author="Microsoft Office User" w:date="2021-07-22T13:26:00Z">
                    <w:rPr>
                      <w:rFonts w:ascii="Arial" w:hAnsi="Arial" w:cs="Arial"/>
                      <w:sz w:val="22"/>
                      <w:szCs w:val="22"/>
                    </w:rPr>
                  </w:rPrChange>
                </w:rPr>
                <w:t>cre</w:t>
              </w:r>
            </w:ins>
            <w:proofErr w:type="spellEnd"/>
          </w:p>
        </w:tc>
        <w:tc>
          <w:tcPr>
            <w:tcW w:w="2756" w:type="dxa"/>
          </w:tcPr>
          <w:p w14:paraId="6F71740C" w14:textId="4831D8E5" w:rsidR="00134582" w:rsidRPr="00134582" w:rsidRDefault="00134582" w:rsidP="00090042">
            <w:pPr>
              <w:rPr>
                <w:ins w:id="791" w:author="Microsoft Office User" w:date="2021-07-22T13:15:00Z"/>
                <w:rFonts w:ascii="Arial" w:hAnsi="Arial" w:cs="Arial"/>
                <w:sz w:val="16"/>
                <w:szCs w:val="16"/>
                <w:rPrChange w:id="792" w:author="Microsoft Office User" w:date="2021-07-22T13:26:00Z">
                  <w:rPr>
                    <w:ins w:id="793" w:author="Microsoft Office User" w:date="2021-07-22T13:15:00Z"/>
                    <w:rFonts w:ascii="Arial" w:hAnsi="Arial" w:cs="Arial"/>
                    <w:sz w:val="22"/>
                    <w:szCs w:val="22"/>
                  </w:rPr>
                </w:rPrChange>
              </w:rPr>
            </w:pPr>
            <w:ins w:id="794" w:author="Microsoft Office User" w:date="2021-07-22T13:22:00Z">
              <w:r w:rsidRPr="00134582">
                <w:rPr>
                  <w:rFonts w:ascii="Arial" w:hAnsi="Arial" w:cs="Arial"/>
                  <w:sz w:val="16"/>
                  <w:szCs w:val="16"/>
                  <w:rPrChange w:id="795" w:author="Microsoft Office User" w:date="2021-07-22T13:26:00Z">
                    <w:rPr>
                      <w:rFonts w:ascii="Arial" w:hAnsi="Arial" w:cs="Arial"/>
                      <w:sz w:val="22"/>
                      <w:szCs w:val="22"/>
                    </w:rPr>
                  </w:rPrChange>
                </w:rPr>
                <w:t>3 [F], 2 [M]</w:t>
              </w:r>
            </w:ins>
          </w:p>
        </w:tc>
      </w:tr>
      <w:tr w:rsidR="00134582" w14:paraId="1AAF5F9F" w14:textId="77777777" w:rsidTr="008075B5">
        <w:trPr>
          <w:ins w:id="796" w:author="Microsoft Office User" w:date="2021-07-22T13:22:00Z"/>
        </w:trPr>
        <w:tc>
          <w:tcPr>
            <w:tcW w:w="2873" w:type="dxa"/>
            <w:vMerge/>
          </w:tcPr>
          <w:p w14:paraId="6CD590C4" w14:textId="77777777" w:rsidR="00134582" w:rsidRPr="00134582" w:rsidRDefault="00134582" w:rsidP="00090042">
            <w:pPr>
              <w:rPr>
                <w:ins w:id="797" w:author="Microsoft Office User" w:date="2021-07-22T13:22:00Z"/>
                <w:rFonts w:ascii="Arial" w:hAnsi="Arial" w:cs="Arial"/>
                <w:sz w:val="16"/>
                <w:szCs w:val="16"/>
                <w:rPrChange w:id="798" w:author="Microsoft Office User" w:date="2021-07-22T13:26:00Z">
                  <w:rPr>
                    <w:ins w:id="799" w:author="Microsoft Office User" w:date="2021-07-22T13:22:00Z"/>
                    <w:rFonts w:ascii="Arial" w:hAnsi="Arial" w:cs="Arial"/>
                    <w:sz w:val="22"/>
                    <w:szCs w:val="22"/>
                  </w:rPr>
                </w:rPrChange>
              </w:rPr>
            </w:pPr>
          </w:p>
        </w:tc>
        <w:tc>
          <w:tcPr>
            <w:tcW w:w="2478" w:type="dxa"/>
            <w:vMerge/>
          </w:tcPr>
          <w:p w14:paraId="581F8E83" w14:textId="77777777" w:rsidR="00134582" w:rsidRPr="00134582" w:rsidRDefault="00134582" w:rsidP="00090042">
            <w:pPr>
              <w:rPr>
                <w:ins w:id="800" w:author="Microsoft Office User" w:date="2021-07-22T13:22:00Z"/>
                <w:rFonts w:ascii="Arial" w:hAnsi="Arial" w:cs="Arial"/>
                <w:sz w:val="16"/>
                <w:szCs w:val="16"/>
                <w:rPrChange w:id="801" w:author="Microsoft Office User" w:date="2021-07-22T13:26:00Z">
                  <w:rPr>
                    <w:ins w:id="802" w:author="Microsoft Office User" w:date="2021-07-22T13:22:00Z"/>
                    <w:rFonts w:ascii="Arial" w:hAnsi="Arial" w:cs="Arial"/>
                    <w:sz w:val="22"/>
                    <w:szCs w:val="22"/>
                  </w:rPr>
                </w:rPrChange>
              </w:rPr>
            </w:pPr>
          </w:p>
        </w:tc>
        <w:tc>
          <w:tcPr>
            <w:tcW w:w="2683" w:type="dxa"/>
          </w:tcPr>
          <w:p w14:paraId="4DAB133A" w14:textId="5A907671" w:rsidR="00134582" w:rsidRPr="00134582" w:rsidRDefault="00134582" w:rsidP="00090042">
            <w:pPr>
              <w:rPr>
                <w:ins w:id="803" w:author="Microsoft Office User" w:date="2021-07-22T13:22:00Z"/>
                <w:rFonts w:ascii="Arial" w:hAnsi="Arial" w:cs="Arial"/>
                <w:sz w:val="16"/>
                <w:szCs w:val="16"/>
                <w:rPrChange w:id="804" w:author="Microsoft Office User" w:date="2021-07-22T13:26:00Z">
                  <w:rPr>
                    <w:ins w:id="805" w:author="Microsoft Office User" w:date="2021-07-22T13:22:00Z"/>
                    <w:rFonts w:ascii="Arial" w:hAnsi="Arial" w:cs="Arial"/>
                    <w:sz w:val="22"/>
                    <w:szCs w:val="22"/>
                  </w:rPr>
                </w:rPrChange>
              </w:rPr>
            </w:pPr>
            <w:ins w:id="806" w:author="Microsoft Office User" w:date="2021-07-22T13:22:00Z">
              <w:r w:rsidRPr="00134582">
                <w:rPr>
                  <w:rFonts w:ascii="Arial" w:hAnsi="Arial" w:cs="Arial"/>
                  <w:sz w:val="16"/>
                  <w:szCs w:val="16"/>
                  <w:rPrChange w:id="807" w:author="Microsoft Office User" w:date="2021-07-22T13:26:00Z">
                    <w:rPr>
                      <w:rFonts w:ascii="Arial" w:hAnsi="Arial" w:cs="Arial"/>
                      <w:sz w:val="22"/>
                      <w:szCs w:val="22"/>
                    </w:rPr>
                  </w:rPrChange>
                </w:rPr>
                <w:t>CDH23 x PV-</w:t>
              </w:r>
              <w:proofErr w:type="spellStart"/>
              <w:r w:rsidRPr="00134582">
                <w:rPr>
                  <w:rFonts w:ascii="Arial" w:hAnsi="Arial" w:cs="Arial"/>
                  <w:sz w:val="16"/>
                  <w:szCs w:val="16"/>
                  <w:rPrChange w:id="808" w:author="Microsoft Office User" w:date="2021-07-22T13:26:00Z">
                    <w:rPr>
                      <w:rFonts w:ascii="Arial" w:hAnsi="Arial" w:cs="Arial"/>
                      <w:sz w:val="22"/>
                      <w:szCs w:val="22"/>
                    </w:rPr>
                  </w:rPrChange>
                </w:rPr>
                <w:t>cre</w:t>
              </w:r>
              <w:proofErr w:type="spellEnd"/>
            </w:ins>
          </w:p>
        </w:tc>
        <w:tc>
          <w:tcPr>
            <w:tcW w:w="2756" w:type="dxa"/>
          </w:tcPr>
          <w:p w14:paraId="370D7788" w14:textId="6FB2AA30" w:rsidR="00134582" w:rsidRPr="00134582" w:rsidRDefault="00134582" w:rsidP="00090042">
            <w:pPr>
              <w:rPr>
                <w:ins w:id="809" w:author="Microsoft Office User" w:date="2021-07-22T13:22:00Z"/>
                <w:rFonts w:ascii="Arial" w:hAnsi="Arial" w:cs="Arial"/>
                <w:sz w:val="16"/>
                <w:szCs w:val="16"/>
                <w:rPrChange w:id="810" w:author="Microsoft Office User" w:date="2021-07-22T13:26:00Z">
                  <w:rPr>
                    <w:ins w:id="811" w:author="Microsoft Office User" w:date="2021-07-22T13:22:00Z"/>
                    <w:rFonts w:ascii="Arial" w:hAnsi="Arial" w:cs="Arial"/>
                    <w:sz w:val="22"/>
                    <w:szCs w:val="22"/>
                  </w:rPr>
                </w:rPrChange>
              </w:rPr>
            </w:pPr>
            <w:ins w:id="812" w:author="Microsoft Office User" w:date="2021-07-22T13:22:00Z">
              <w:r w:rsidRPr="00134582">
                <w:rPr>
                  <w:rFonts w:ascii="Arial" w:hAnsi="Arial" w:cs="Arial"/>
                  <w:sz w:val="16"/>
                  <w:szCs w:val="16"/>
                  <w:rPrChange w:id="813" w:author="Microsoft Office User" w:date="2021-07-22T13:26:00Z">
                    <w:rPr>
                      <w:rFonts w:ascii="Arial" w:hAnsi="Arial" w:cs="Arial"/>
                      <w:sz w:val="22"/>
                      <w:szCs w:val="22"/>
                    </w:rPr>
                  </w:rPrChange>
                </w:rPr>
                <w:t>1 [F], 1 [M]</w:t>
              </w:r>
            </w:ins>
          </w:p>
        </w:tc>
      </w:tr>
      <w:tr w:rsidR="00134582" w14:paraId="746882FB" w14:textId="77777777" w:rsidTr="008075B5">
        <w:trPr>
          <w:ins w:id="814" w:author="Microsoft Office User" w:date="2021-07-22T13:23:00Z"/>
        </w:trPr>
        <w:tc>
          <w:tcPr>
            <w:tcW w:w="2873" w:type="dxa"/>
            <w:vMerge/>
          </w:tcPr>
          <w:p w14:paraId="1F07FAAB" w14:textId="77777777" w:rsidR="00134582" w:rsidRPr="00134582" w:rsidRDefault="00134582" w:rsidP="00090042">
            <w:pPr>
              <w:rPr>
                <w:ins w:id="815" w:author="Microsoft Office User" w:date="2021-07-22T13:23:00Z"/>
                <w:rFonts w:ascii="Arial" w:hAnsi="Arial" w:cs="Arial"/>
                <w:sz w:val="16"/>
                <w:szCs w:val="16"/>
                <w:rPrChange w:id="816" w:author="Microsoft Office User" w:date="2021-07-22T13:26:00Z">
                  <w:rPr>
                    <w:ins w:id="817" w:author="Microsoft Office User" w:date="2021-07-22T13:23:00Z"/>
                    <w:rFonts w:ascii="Arial" w:hAnsi="Arial" w:cs="Arial"/>
                    <w:sz w:val="22"/>
                    <w:szCs w:val="22"/>
                  </w:rPr>
                </w:rPrChange>
              </w:rPr>
            </w:pPr>
          </w:p>
        </w:tc>
        <w:tc>
          <w:tcPr>
            <w:tcW w:w="2478" w:type="dxa"/>
            <w:vMerge/>
          </w:tcPr>
          <w:p w14:paraId="10283E7A" w14:textId="77777777" w:rsidR="00134582" w:rsidRPr="00134582" w:rsidRDefault="00134582" w:rsidP="00090042">
            <w:pPr>
              <w:rPr>
                <w:ins w:id="818" w:author="Microsoft Office User" w:date="2021-07-22T13:23:00Z"/>
                <w:rFonts w:ascii="Arial" w:hAnsi="Arial" w:cs="Arial"/>
                <w:sz w:val="16"/>
                <w:szCs w:val="16"/>
                <w:rPrChange w:id="819" w:author="Microsoft Office User" w:date="2021-07-22T13:26:00Z">
                  <w:rPr>
                    <w:ins w:id="820" w:author="Microsoft Office User" w:date="2021-07-22T13:23:00Z"/>
                    <w:rFonts w:ascii="Arial" w:hAnsi="Arial" w:cs="Arial"/>
                    <w:sz w:val="22"/>
                    <w:szCs w:val="22"/>
                  </w:rPr>
                </w:rPrChange>
              </w:rPr>
            </w:pPr>
          </w:p>
        </w:tc>
        <w:tc>
          <w:tcPr>
            <w:tcW w:w="2683" w:type="dxa"/>
          </w:tcPr>
          <w:p w14:paraId="72F18551" w14:textId="30E50550" w:rsidR="00134582" w:rsidRPr="00134582" w:rsidRDefault="00134582" w:rsidP="00090042">
            <w:pPr>
              <w:rPr>
                <w:ins w:id="821" w:author="Microsoft Office User" w:date="2021-07-22T13:23:00Z"/>
                <w:rFonts w:ascii="Arial" w:hAnsi="Arial" w:cs="Arial"/>
                <w:sz w:val="16"/>
                <w:szCs w:val="16"/>
                <w:rPrChange w:id="822" w:author="Microsoft Office User" w:date="2021-07-22T13:26:00Z">
                  <w:rPr>
                    <w:ins w:id="823" w:author="Microsoft Office User" w:date="2021-07-22T13:23:00Z"/>
                    <w:rFonts w:ascii="Arial" w:hAnsi="Arial" w:cs="Arial"/>
                    <w:sz w:val="22"/>
                    <w:szCs w:val="22"/>
                  </w:rPr>
                </w:rPrChange>
              </w:rPr>
            </w:pPr>
            <w:ins w:id="824" w:author="Microsoft Office User" w:date="2021-07-22T13:23:00Z">
              <w:r w:rsidRPr="00134582">
                <w:rPr>
                  <w:rFonts w:ascii="Arial" w:hAnsi="Arial" w:cs="Arial"/>
                  <w:sz w:val="16"/>
                  <w:szCs w:val="16"/>
                  <w:rPrChange w:id="825" w:author="Microsoft Office User" w:date="2021-07-22T13:26:00Z">
                    <w:rPr>
                      <w:rFonts w:ascii="Arial" w:hAnsi="Arial" w:cs="Arial"/>
                      <w:sz w:val="22"/>
                      <w:szCs w:val="22"/>
                    </w:rPr>
                  </w:rPrChange>
                </w:rPr>
                <w:t>CDH23 x VGAT</w:t>
              </w:r>
            </w:ins>
          </w:p>
        </w:tc>
        <w:tc>
          <w:tcPr>
            <w:tcW w:w="2756" w:type="dxa"/>
          </w:tcPr>
          <w:p w14:paraId="36945AB4" w14:textId="3BE57276" w:rsidR="00134582" w:rsidRPr="00134582" w:rsidRDefault="00134582" w:rsidP="00090042">
            <w:pPr>
              <w:rPr>
                <w:ins w:id="826" w:author="Microsoft Office User" w:date="2021-07-22T13:23:00Z"/>
                <w:rFonts w:ascii="Arial" w:hAnsi="Arial" w:cs="Arial"/>
                <w:sz w:val="16"/>
                <w:szCs w:val="16"/>
                <w:rPrChange w:id="827" w:author="Microsoft Office User" w:date="2021-07-22T13:26:00Z">
                  <w:rPr>
                    <w:ins w:id="828" w:author="Microsoft Office User" w:date="2021-07-22T13:23:00Z"/>
                    <w:rFonts w:ascii="Arial" w:hAnsi="Arial" w:cs="Arial"/>
                    <w:sz w:val="22"/>
                    <w:szCs w:val="22"/>
                  </w:rPr>
                </w:rPrChange>
              </w:rPr>
            </w:pPr>
            <w:ins w:id="829" w:author="Microsoft Office User" w:date="2021-07-22T13:25:00Z">
              <w:r w:rsidRPr="00134582">
                <w:rPr>
                  <w:rFonts w:ascii="Arial" w:hAnsi="Arial" w:cs="Arial"/>
                  <w:sz w:val="16"/>
                  <w:szCs w:val="16"/>
                  <w:rPrChange w:id="830" w:author="Microsoft Office User" w:date="2021-07-22T13:26:00Z">
                    <w:rPr>
                      <w:rFonts w:ascii="Arial" w:hAnsi="Arial" w:cs="Arial"/>
                      <w:sz w:val="22"/>
                      <w:szCs w:val="22"/>
                    </w:rPr>
                  </w:rPrChange>
                </w:rPr>
                <w:t>2 [F]</w:t>
              </w:r>
            </w:ins>
          </w:p>
        </w:tc>
      </w:tr>
      <w:tr w:rsidR="00134582" w14:paraId="4E19642A" w14:textId="77777777" w:rsidTr="008075B5">
        <w:trPr>
          <w:ins w:id="831" w:author="Microsoft Office User" w:date="2021-07-22T13:26:00Z"/>
        </w:trPr>
        <w:tc>
          <w:tcPr>
            <w:tcW w:w="2873" w:type="dxa"/>
            <w:vMerge/>
          </w:tcPr>
          <w:p w14:paraId="26EEFA4D" w14:textId="77777777" w:rsidR="00134582" w:rsidRPr="00134582" w:rsidRDefault="00134582" w:rsidP="00090042">
            <w:pPr>
              <w:rPr>
                <w:ins w:id="832" w:author="Microsoft Office User" w:date="2021-07-22T13:26:00Z"/>
                <w:rFonts w:ascii="Arial" w:hAnsi="Arial" w:cs="Arial"/>
                <w:sz w:val="16"/>
                <w:szCs w:val="16"/>
                <w:rPrChange w:id="833" w:author="Microsoft Office User" w:date="2021-07-22T13:26:00Z">
                  <w:rPr>
                    <w:ins w:id="834" w:author="Microsoft Office User" w:date="2021-07-22T13:26:00Z"/>
                    <w:rFonts w:ascii="Arial" w:hAnsi="Arial" w:cs="Arial"/>
                    <w:sz w:val="22"/>
                    <w:szCs w:val="22"/>
                  </w:rPr>
                </w:rPrChange>
              </w:rPr>
            </w:pPr>
          </w:p>
        </w:tc>
        <w:tc>
          <w:tcPr>
            <w:tcW w:w="2478" w:type="dxa"/>
            <w:vMerge/>
          </w:tcPr>
          <w:p w14:paraId="39052853" w14:textId="77777777" w:rsidR="00134582" w:rsidRPr="00134582" w:rsidRDefault="00134582" w:rsidP="00090042">
            <w:pPr>
              <w:rPr>
                <w:ins w:id="835" w:author="Microsoft Office User" w:date="2021-07-22T13:26:00Z"/>
                <w:rFonts w:ascii="Arial" w:hAnsi="Arial" w:cs="Arial"/>
                <w:sz w:val="16"/>
                <w:szCs w:val="16"/>
                <w:rPrChange w:id="836" w:author="Microsoft Office User" w:date="2021-07-22T13:26:00Z">
                  <w:rPr>
                    <w:ins w:id="837" w:author="Microsoft Office User" w:date="2021-07-22T13:26:00Z"/>
                    <w:rFonts w:ascii="Arial" w:hAnsi="Arial" w:cs="Arial"/>
                    <w:sz w:val="22"/>
                    <w:szCs w:val="22"/>
                  </w:rPr>
                </w:rPrChange>
              </w:rPr>
            </w:pPr>
          </w:p>
        </w:tc>
        <w:tc>
          <w:tcPr>
            <w:tcW w:w="2683" w:type="dxa"/>
          </w:tcPr>
          <w:p w14:paraId="15E8D584" w14:textId="144D9FF1" w:rsidR="00134582" w:rsidRPr="00134582" w:rsidRDefault="00134582" w:rsidP="00134582">
            <w:pPr>
              <w:rPr>
                <w:ins w:id="838" w:author="Microsoft Office User" w:date="2021-07-22T13:26:00Z"/>
                <w:rFonts w:ascii="Arial" w:hAnsi="Arial" w:cs="Arial"/>
                <w:b/>
                <w:bCs/>
                <w:sz w:val="16"/>
                <w:szCs w:val="16"/>
                <w:rPrChange w:id="839" w:author="Microsoft Office User" w:date="2021-07-22T13:26:00Z">
                  <w:rPr>
                    <w:ins w:id="840" w:author="Microsoft Office User" w:date="2021-07-22T13:26:00Z"/>
                    <w:rFonts w:ascii="Arial" w:hAnsi="Arial" w:cs="Arial"/>
                    <w:sz w:val="22"/>
                    <w:szCs w:val="22"/>
                  </w:rPr>
                </w:rPrChange>
              </w:rPr>
              <w:pPrChange w:id="841" w:author="Microsoft Office User" w:date="2021-07-22T13:30:00Z">
                <w:pPr/>
              </w:pPrChange>
            </w:pPr>
            <w:ins w:id="842" w:author="Microsoft Office User" w:date="2021-07-22T13:26:00Z">
              <w:r w:rsidRPr="00134582">
                <w:rPr>
                  <w:rFonts w:ascii="Arial" w:hAnsi="Arial" w:cs="Arial"/>
                  <w:b/>
                  <w:bCs/>
                  <w:sz w:val="16"/>
                  <w:szCs w:val="16"/>
                  <w:rPrChange w:id="843" w:author="Microsoft Office User" w:date="2021-07-22T13:26:00Z">
                    <w:rPr>
                      <w:rFonts w:ascii="Arial" w:hAnsi="Arial" w:cs="Arial"/>
                      <w:b/>
                      <w:bCs/>
                      <w:sz w:val="22"/>
                      <w:szCs w:val="22"/>
                    </w:rPr>
                  </w:rPrChange>
                </w:rPr>
                <w:t>Total</w:t>
              </w:r>
            </w:ins>
          </w:p>
        </w:tc>
        <w:tc>
          <w:tcPr>
            <w:tcW w:w="2756" w:type="dxa"/>
          </w:tcPr>
          <w:p w14:paraId="2053E8DF" w14:textId="60C4D4E9" w:rsidR="00134582" w:rsidRPr="00134582" w:rsidRDefault="00134582" w:rsidP="00090042">
            <w:pPr>
              <w:rPr>
                <w:ins w:id="844" w:author="Microsoft Office User" w:date="2021-07-22T13:26:00Z"/>
                <w:rFonts w:ascii="Arial" w:hAnsi="Arial" w:cs="Arial"/>
                <w:sz w:val="16"/>
                <w:szCs w:val="16"/>
                <w:rPrChange w:id="845" w:author="Microsoft Office User" w:date="2021-07-22T13:26:00Z">
                  <w:rPr>
                    <w:ins w:id="846" w:author="Microsoft Office User" w:date="2021-07-22T13:26:00Z"/>
                    <w:rFonts w:ascii="Arial" w:hAnsi="Arial" w:cs="Arial"/>
                    <w:sz w:val="22"/>
                    <w:szCs w:val="22"/>
                  </w:rPr>
                </w:rPrChange>
              </w:rPr>
            </w:pPr>
            <w:ins w:id="847" w:author="Microsoft Office User" w:date="2021-07-22T13:27:00Z">
              <w:r>
                <w:rPr>
                  <w:rFonts w:ascii="Arial" w:hAnsi="Arial" w:cs="Arial"/>
                  <w:sz w:val="16"/>
                  <w:szCs w:val="16"/>
                </w:rPr>
                <w:t>1</w:t>
              </w:r>
            </w:ins>
            <w:ins w:id="848" w:author="Microsoft Office User" w:date="2021-07-22T13:31:00Z">
              <w:r>
                <w:rPr>
                  <w:rFonts w:ascii="Arial" w:hAnsi="Arial" w:cs="Arial"/>
                  <w:sz w:val="16"/>
                  <w:szCs w:val="16"/>
                </w:rPr>
                <w:t>9</w:t>
              </w:r>
            </w:ins>
            <w:ins w:id="849" w:author="Microsoft Office User" w:date="2021-07-22T13:27:00Z">
              <w:r>
                <w:rPr>
                  <w:rFonts w:ascii="Arial" w:hAnsi="Arial" w:cs="Arial"/>
                  <w:sz w:val="16"/>
                  <w:szCs w:val="16"/>
                </w:rPr>
                <w:t xml:space="preserve"> [F], 1</w:t>
              </w:r>
            </w:ins>
            <w:ins w:id="850" w:author="Microsoft Office User" w:date="2021-07-22T13:31:00Z">
              <w:r>
                <w:rPr>
                  <w:rFonts w:ascii="Arial" w:hAnsi="Arial" w:cs="Arial"/>
                  <w:sz w:val="16"/>
                  <w:szCs w:val="16"/>
                </w:rPr>
                <w:t>9</w:t>
              </w:r>
            </w:ins>
            <w:ins w:id="851" w:author="Microsoft Office User" w:date="2021-07-22T13:27:00Z">
              <w:r>
                <w:rPr>
                  <w:rFonts w:ascii="Arial" w:hAnsi="Arial" w:cs="Arial"/>
                  <w:sz w:val="16"/>
                  <w:szCs w:val="16"/>
                </w:rPr>
                <w:t xml:space="preserve"> [M]</w:t>
              </w:r>
            </w:ins>
          </w:p>
        </w:tc>
      </w:tr>
    </w:tbl>
    <w:p w14:paraId="0C52B930" w14:textId="77777777" w:rsidR="008075B5" w:rsidRDefault="008075B5" w:rsidP="00090042">
      <w:pPr>
        <w:rPr>
          <w:ins w:id="852" w:author="Microsoft Office User" w:date="2021-07-22T10:58:00Z"/>
          <w:rFonts w:ascii="Arial" w:hAnsi="Arial" w:cs="Arial"/>
          <w:b/>
          <w:bCs/>
          <w:sz w:val="22"/>
          <w:szCs w:val="22"/>
        </w:rPr>
      </w:pPr>
    </w:p>
    <w:p w14:paraId="5C3D15F0" w14:textId="258577D4" w:rsidR="00090042" w:rsidRPr="00F51242" w:rsidRDefault="00090042" w:rsidP="00090042">
      <w:pPr>
        <w:rPr>
          <w:rFonts w:ascii="Arial" w:hAnsi="Arial" w:cs="Arial"/>
          <w:b/>
          <w:bCs/>
          <w:sz w:val="22"/>
          <w:szCs w:val="22"/>
        </w:rPr>
      </w:pPr>
      <w:r w:rsidRPr="00F51242">
        <w:rPr>
          <w:rFonts w:ascii="Arial" w:hAnsi="Arial" w:cs="Arial"/>
          <w:b/>
          <w:bCs/>
          <w:sz w:val="22"/>
          <w:szCs w:val="22"/>
        </w:rPr>
        <w:br w:type="page"/>
      </w:r>
    </w:p>
    <w:p w14:paraId="2E7F9206" w14:textId="2D03D43D" w:rsidR="00090042" w:rsidRPr="00F51242" w:rsidRDefault="00090042" w:rsidP="00090042">
      <w:pPr>
        <w:rPr>
          <w:rFonts w:ascii="Arial" w:hAnsi="Arial" w:cs="Arial"/>
          <w:sz w:val="22"/>
          <w:szCs w:val="22"/>
        </w:rPr>
      </w:pPr>
      <w:r>
        <w:rPr>
          <w:rFonts w:ascii="Arial" w:hAnsi="Arial" w:cs="Arial"/>
          <w:b/>
          <w:bCs/>
          <w:sz w:val="22"/>
          <w:szCs w:val="22"/>
        </w:rPr>
        <w:lastRenderedPageBreak/>
        <w:t xml:space="preserve">Supplementary </w:t>
      </w:r>
      <w:r w:rsidRPr="00F51242">
        <w:rPr>
          <w:rFonts w:ascii="Arial" w:hAnsi="Arial" w:cs="Arial"/>
          <w:b/>
          <w:bCs/>
          <w:sz w:val="22"/>
          <w:szCs w:val="22"/>
        </w:rPr>
        <w:t xml:space="preserve">Table </w:t>
      </w:r>
      <w:del w:id="853" w:author="Microsoft Office User" w:date="2021-07-22T10:58:00Z">
        <w:r w:rsidRPr="00F51242" w:rsidDel="008075B5">
          <w:rPr>
            <w:rFonts w:ascii="Arial" w:hAnsi="Arial" w:cs="Arial"/>
            <w:b/>
            <w:bCs/>
            <w:sz w:val="22"/>
            <w:szCs w:val="22"/>
          </w:rPr>
          <w:delText>2</w:delText>
        </w:r>
      </w:del>
      <w:ins w:id="854" w:author="Microsoft Office User" w:date="2021-07-22T10:58:00Z">
        <w:r w:rsidR="008075B5">
          <w:rPr>
            <w:rFonts w:ascii="Arial" w:hAnsi="Arial" w:cs="Arial"/>
            <w:b/>
            <w:bCs/>
            <w:sz w:val="22"/>
            <w:szCs w:val="22"/>
          </w:rPr>
          <w:t>3</w:t>
        </w:r>
      </w:ins>
      <w:r w:rsidRPr="00F51242">
        <w:rPr>
          <w:rFonts w:ascii="Arial" w:hAnsi="Arial" w:cs="Arial"/>
          <w:b/>
          <w:bCs/>
          <w:sz w:val="22"/>
          <w:szCs w:val="22"/>
        </w:rPr>
        <w:t xml:space="preserve">: </w:t>
      </w:r>
      <w:r w:rsidRPr="00F51242">
        <w:rPr>
          <w:rFonts w:ascii="Arial" w:hAnsi="Arial" w:cs="Arial"/>
          <w:sz w:val="22"/>
          <w:szCs w:val="22"/>
        </w:rPr>
        <w:t>Target SNRs used during psychometric testing.</w:t>
      </w:r>
    </w:p>
    <w:p w14:paraId="6F11B0FD" w14:textId="77777777" w:rsidR="00090042" w:rsidRPr="00F51242" w:rsidRDefault="00090042" w:rsidP="00090042">
      <w:pPr>
        <w:rPr>
          <w:rFonts w:ascii="Arial" w:hAnsi="Arial" w:cs="Arial"/>
          <w:sz w:val="22"/>
          <w:szCs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2520"/>
        <w:gridCol w:w="1350"/>
        <w:gridCol w:w="1980"/>
        <w:gridCol w:w="2065"/>
      </w:tblGrid>
      <w:tr w:rsidR="00090042" w:rsidRPr="00F51242" w14:paraId="543A1F25" w14:textId="77777777" w:rsidTr="0069752A">
        <w:trPr>
          <w:trHeight w:val="244"/>
          <w:jc w:val="center"/>
        </w:trPr>
        <w:tc>
          <w:tcPr>
            <w:tcW w:w="2875" w:type="dxa"/>
          </w:tcPr>
          <w:p w14:paraId="14BFDEB0"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Target Volumes</w:t>
            </w:r>
          </w:p>
        </w:tc>
        <w:tc>
          <w:tcPr>
            <w:tcW w:w="2520" w:type="dxa"/>
          </w:tcPr>
          <w:p w14:paraId="1FCEB452"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Mouse IDs</w:t>
            </w:r>
          </w:p>
        </w:tc>
        <w:tc>
          <w:tcPr>
            <w:tcW w:w="1350" w:type="dxa"/>
          </w:tcPr>
          <w:p w14:paraId="57E871F9"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 xml:space="preserve">n Sessions (total) </w:t>
            </w:r>
          </w:p>
        </w:tc>
        <w:tc>
          <w:tcPr>
            <w:tcW w:w="1980" w:type="dxa"/>
          </w:tcPr>
          <w:p w14:paraId="0B69428A"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High-Low Contrast Sessions</w:t>
            </w:r>
          </w:p>
        </w:tc>
        <w:tc>
          <w:tcPr>
            <w:tcW w:w="2065" w:type="dxa"/>
          </w:tcPr>
          <w:p w14:paraId="602A5CE1"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Low-High Contrast Sessions</w:t>
            </w:r>
          </w:p>
        </w:tc>
      </w:tr>
      <w:tr w:rsidR="00090042" w:rsidRPr="00F51242" w14:paraId="15BC30C5" w14:textId="77777777" w:rsidTr="0069752A">
        <w:trPr>
          <w:trHeight w:val="261"/>
          <w:jc w:val="center"/>
        </w:trPr>
        <w:tc>
          <w:tcPr>
            <w:tcW w:w="2875" w:type="dxa"/>
          </w:tcPr>
          <w:p w14:paraId="54C9AE80"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0, 5, 10, 15, 20, 25 dB SNR</w:t>
            </w:r>
          </w:p>
        </w:tc>
        <w:tc>
          <w:tcPr>
            <w:tcW w:w="2520" w:type="dxa"/>
          </w:tcPr>
          <w:p w14:paraId="58383918"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[12]: CA102, CA104, CA106, CA107, CA118, CA119, CA121, CA122, CA123, CA124, CA125, CA126</w:t>
            </w:r>
          </w:p>
        </w:tc>
        <w:tc>
          <w:tcPr>
            <w:tcW w:w="1350" w:type="dxa"/>
          </w:tcPr>
          <w:p w14:paraId="7FF32A54"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214</w:t>
            </w:r>
          </w:p>
        </w:tc>
        <w:tc>
          <w:tcPr>
            <w:tcW w:w="1980" w:type="dxa"/>
          </w:tcPr>
          <w:p w14:paraId="2EABC5D6"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111</w:t>
            </w:r>
          </w:p>
        </w:tc>
        <w:tc>
          <w:tcPr>
            <w:tcW w:w="2065" w:type="dxa"/>
          </w:tcPr>
          <w:p w14:paraId="0ED17D2F"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103</w:t>
            </w:r>
          </w:p>
        </w:tc>
      </w:tr>
      <w:tr w:rsidR="00090042" w:rsidRPr="00F51242" w14:paraId="368EC804" w14:textId="77777777" w:rsidTr="0069752A">
        <w:trPr>
          <w:trHeight w:val="244"/>
          <w:jc w:val="center"/>
        </w:trPr>
        <w:tc>
          <w:tcPr>
            <w:tcW w:w="2875" w:type="dxa"/>
          </w:tcPr>
          <w:p w14:paraId="6FA7ADFC"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-5, 0, 5, 10, 15, 20 dB SNR</w:t>
            </w:r>
          </w:p>
        </w:tc>
        <w:tc>
          <w:tcPr>
            <w:tcW w:w="2520" w:type="dxa"/>
          </w:tcPr>
          <w:p w14:paraId="0ECA9423"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[8]: CA102, CA104, CA106, CA107, CA118, CA119, CA121, CA122</w:t>
            </w:r>
          </w:p>
        </w:tc>
        <w:tc>
          <w:tcPr>
            <w:tcW w:w="1350" w:type="dxa"/>
          </w:tcPr>
          <w:p w14:paraId="0CA1B24C"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31</w:t>
            </w:r>
          </w:p>
        </w:tc>
        <w:tc>
          <w:tcPr>
            <w:tcW w:w="1980" w:type="dxa"/>
          </w:tcPr>
          <w:p w14:paraId="3241CE33"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31</w:t>
            </w:r>
          </w:p>
        </w:tc>
        <w:tc>
          <w:tcPr>
            <w:tcW w:w="2065" w:type="dxa"/>
          </w:tcPr>
          <w:p w14:paraId="21904409"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7676D9F4" w14:textId="77777777" w:rsidTr="0069752A">
        <w:trPr>
          <w:trHeight w:val="261"/>
          <w:jc w:val="center"/>
        </w:trPr>
        <w:tc>
          <w:tcPr>
            <w:tcW w:w="2875" w:type="dxa"/>
          </w:tcPr>
          <w:p w14:paraId="1E9C0484"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0, 4, 8, 12, 16, 20 dB SNR</w:t>
            </w:r>
          </w:p>
        </w:tc>
        <w:tc>
          <w:tcPr>
            <w:tcW w:w="2520" w:type="dxa"/>
          </w:tcPr>
          <w:p w14:paraId="6266053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 CA046</w:t>
            </w:r>
          </w:p>
        </w:tc>
        <w:tc>
          <w:tcPr>
            <w:tcW w:w="1350" w:type="dxa"/>
          </w:tcPr>
          <w:p w14:paraId="7EE39AFF"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w:t>
            </w:r>
          </w:p>
        </w:tc>
        <w:tc>
          <w:tcPr>
            <w:tcW w:w="1980" w:type="dxa"/>
          </w:tcPr>
          <w:p w14:paraId="7CBE1E6C"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c>
          <w:tcPr>
            <w:tcW w:w="2065" w:type="dxa"/>
          </w:tcPr>
          <w:p w14:paraId="24A203C1"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w:t>
            </w:r>
          </w:p>
        </w:tc>
      </w:tr>
      <w:tr w:rsidR="00090042" w:rsidRPr="00F51242" w14:paraId="3A495891" w14:textId="77777777" w:rsidTr="0069752A">
        <w:trPr>
          <w:trHeight w:val="244"/>
          <w:jc w:val="center"/>
        </w:trPr>
        <w:tc>
          <w:tcPr>
            <w:tcW w:w="2875" w:type="dxa"/>
          </w:tcPr>
          <w:p w14:paraId="4894537C"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5, 8, 11, 14, 17, 20 dB SNR</w:t>
            </w:r>
          </w:p>
        </w:tc>
        <w:tc>
          <w:tcPr>
            <w:tcW w:w="2520" w:type="dxa"/>
          </w:tcPr>
          <w:p w14:paraId="7D53A0F9"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[4]: CA118, CA119, CA121, CA122</w:t>
            </w:r>
          </w:p>
        </w:tc>
        <w:tc>
          <w:tcPr>
            <w:tcW w:w="1350" w:type="dxa"/>
          </w:tcPr>
          <w:p w14:paraId="0C536400"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68</w:t>
            </w:r>
          </w:p>
        </w:tc>
        <w:tc>
          <w:tcPr>
            <w:tcW w:w="1980" w:type="dxa"/>
          </w:tcPr>
          <w:p w14:paraId="76300B12"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52</w:t>
            </w:r>
          </w:p>
        </w:tc>
        <w:tc>
          <w:tcPr>
            <w:tcW w:w="2065" w:type="dxa"/>
          </w:tcPr>
          <w:p w14:paraId="2C259EC9"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16</w:t>
            </w:r>
          </w:p>
        </w:tc>
      </w:tr>
      <w:tr w:rsidR="00090042" w:rsidRPr="00F51242" w14:paraId="2F8CFEE8" w14:textId="77777777" w:rsidTr="0069752A">
        <w:trPr>
          <w:trHeight w:val="261"/>
          <w:jc w:val="center"/>
        </w:trPr>
        <w:tc>
          <w:tcPr>
            <w:tcW w:w="2875" w:type="dxa"/>
          </w:tcPr>
          <w:p w14:paraId="2AD77A75"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8, 10.4, 12.8, 15.2, 17.6, 20 dB SNR</w:t>
            </w:r>
          </w:p>
        </w:tc>
        <w:tc>
          <w:tcPr>
            <w:tcW w:w="2520" w:type="dxa"/>
          </w:tcPr>
          <w:p w14:paraId="2781B4C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[15]: CA046, CA047, CA048, CA049, CA051, CA052, CA055, CA061, CA070, CA072, CA073, CA074, CA075, CA104, CA107</w:t>
            </w:r>
          </w:p>
        </w:tc>
        <w:tc>
          <w:tcPr>
            <w:tcW w:w="1350" w:type="dxa"/>
          </w:tcPr>
          <w:p w14:paraId="3601A4DE"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111</w:t>
            </w:r>
          </w:p>
        </w:tc>
        <w:tc>
          <w:tcPr>
            <w:tcW w:w="1980" w:type="dxa"/>
          </w:tcPr>
          <w:p w14:paraId="781E994F"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c>
          <w:tcPr>
            <w:tcW w:w="2065" w:type="dxa"/>
          </w:tcPr>
          <w:p w14:paraId="48EC6289"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111</w:t>
            </w:r>
          </w:p>
        </w:tc>
      </w:tr>
      <w:tr w:rsidR="00090042" w:rsidRPr="00F51242" w14:paraId="0CA36148" w14:textId="77777777" w:rsidTr="0069752A">
        <w:trPr>
          <w:trHeight w:val="244"/>
          <w:jc w:val="center"/>
        </w:trPr>
        <w:tc>
          <w:tcPr>
            <w:tcW w:w="2875" w:type="dxa"/>
          </w:tcPr>
          <w:p w14:paraId="4F1BDBA7"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-4, 0, 4, 8, 12, 16 dB SNR</w:t>
            </w:r>
          </w:p>
        </w:tc>
        <w:tc>
          <w:tcPr>
            <w:tcW w:w="2520" w:type="dxa"/>
          </w:tcPr>
          <w:p w14:paraId="7AC6798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[11]: CA051, CA052, CA055, CA061, CA070, CA072, CA073, CA074, CA075, CA102, CA106</w:t>
            </w:r>
          </w:p>
        </w:tc>
        <w:tc>
          <w:tcPr>
            <w:tcW w:w="1350" w:type="dxa"/>
          </w:tcPr>
          <w:p w14:paraId="2B31CE92"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91</w:t>
            </w:r>
          </w:p>
        </w:tc>
        <w:tc>
          <w:tcPr>
            <w:tcW w:w="1980" w:type="dxa"/>
          </w:tcPr>
          <w:p w14:paraId="30CE814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91</w:t>
            </w:r>
          </w:p>
        </w:tc>
        <w:tc>
          <w:tcPr>
            <w:tcW w:w="2065" w:type="dxa"/>
          </w:tcPr>
          <w:p w14:paraId="7D42F44E"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045C06A2" w14:textId="77777777" w:rsidTr="0069752A">
        <w:trPr>
          <w:trHeight w:val="261"/>
          <w:jc w:val="center"/>
        </w:trPr>
        <w:tc>
          <w:tcPr>
            <w:tcW w:w="2875" w:type="dxa"/>
          </w:tcPr>
          <w:p w14:paraId="72D7ADE4"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-5, -1, 3, 7, 11, 15 dB SNR</w:t>
            </w:r>
          </w:p>
        </w:tc>
        <w:tc>
          <w:tcPr>
            <w:tcW w:w="2520" w:type="dxa"/>
          </w:tcPr>
          <w:p w14:paraId="57370082"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[5]: CA046, CA047, CA048, CA049, CA051</w:t>
            </w:r>
          </w:p>
        </w:tc>
        <w:tc>
          <w:tcPr>
            <w:tcW w:w="1350" w:type="dxa"/>
          </w:tcPr>
          <w:p w14:paraId="741B5EA7"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19</w:t>
            </w:r>
          </w:p>
        </w:tc>
        <w:tc>
          <w:tcPr>
            <w:tcW w:w="1980" w:type="dxa"/>
          </w:tcPr>
          <w:p w14:paraId="590B2E4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19</w:t>
            </w:r>
          </w:p>
        </w:tc>
        <w:tc>
          <w:tcPr>
            <w:tcW w:w="2065" w:type="dxa"/>
          </w:tcPr>
          <w:p w14:paraId="1CFBD661"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61169E30" w14:textId="77777777" w:rsidTr="0069752A">
        <w:trPr>
          <w:trHeight w:val="506"/>
          <w:jc w:val="center"/>
        </w:trPr>
        <w:tc>
          <w:tcPr>
            <w:tcW w:w="2875" w:type="dxa"/>
          </w:tcPr>
          <w:p w14:paraId="59771B97"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-75, -60, -45, -30, -15, 0</w:t>
            </w:r>
          </w:p>
          <w:p w14:paraId="496A462C"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dB attenuation rel. 25dB SNR</w:t>
            </w:r>
          </w:p>
        </w:tc>
        <w:tc>
          <w:tcPr>
            <w:tcW w:w="2520" w:type="dxa"/>
          </w:tcPr>
          <w:p w14:paraId="0D12E96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[2]: CA124, CA125</w:t>
            </w:r>
          </w:p>
        </w:tc>
        <w:tc>
          <w:tcPr>
            <w:tcW w:w="1350" w:type="dxa"/>
          </w:tcPr>
          <w:p w14:paraId="299162C6"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20</w:t>
            </w:r>
          </w:p>
        </w:tc>
        <w:tc>
          <w:tcPr>
            <w:tcW w:w="1980" w:type="dxa"/>
          </w:tcPr>
          <w:p w14:paraId="4987028C"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2065" w:type="dxa"/>
          </w:tcPr>
          <w:p w14:paraId="5B798CAD"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n/a</w:t>
            </w:r>
          </w:p>
        </w:tc>
      </w:tr>
    </w:tbl>
    <w:p w14:paraId="3BBF935F" w14:textId="77777777" w:rsidR="00090042" w:rsidRDefault="00090042" w:rsidP="00090042">
      <w:pPr>
        <w:rPr>
          <w:rFonts w:ascii="Arial" w:hAnsi="Arial" w:cs="Arial"/>
          <w:sz w:val="22"/>
          <w:szCs w:val="22"/>
        </w:rPr>
      </w:pPr>
    </w:p>
    <w:p w14:paraId="3F85679F" w14:textId="77777777" w:rsidR="00090042" w:rsidRDefault="00090042" w:rsidP="00090042">
      <w:pPr>
        <w:rPr>
          <w:rFonts w:ascii="Arial" w:hAnsi="Arial" w:cs="Arial"/>
          <w:b/>
          <w:bCs/>
          <w:sz w:val="22"/>
          <w:szCs w:val="22"/>
        </w:rPr>
      </w:pPr>
      <w:r>
        <w:rPr>
          <w:rFonts w:ascii="Arial" w:hAnsi="Arial" w:cs="Arial"/>
          <w:b/>
          <w:bCs/>
          <w:sz w:val="22"/>
          <w:szCs w:val="22"/>
        </w:rPr>
        <w:br w:type="page"/>
      </w:r>
    </w:p>
    <w:p w14:paraId="7BE51CDE" w14:textId="3BCEC71F" w:rsidR="00090042" w:rsidRDefault="00090042" w:rsidP="00090042">
      <w:pPr>
        <w:rPr>
          <w:rFonts w:ascii="Arial" w:hAnsi="Arial" w:cs="Arial"/>
          <w:sz w:val="22"/>
          <w:szCs w:val="22"/>
        </w:rPr>
      </w:pPr>
      <w:r>
        <w:rPr>
          <w:rFonts w:ascii="Arial" w:hAnsi="Arial" w:cs="Arial"/>
          <w:b/>
          <w:bCs/>
          <w:sz w:val="22"/>
          <w:szCs w:val="22"/>
        </w:rPr>
        <w:lastRenderedPageBreak/>
        <w:t xml:space="preserve">Supplementary Table </w:t>
      </w:r>
      <w:del w:id="855" w:author="Microsoft Office User" w:date="2021-07-22T10:58:00Z">
        <w:r w:rsidDel="008075B5">
          <w:rPr>
            <w:rFonts w:ascii="Arial" w:hAnsi="Arial" w:cs="Arial"/>
            <w:b/>
            <w:bCs/>
            <w:sz w:val="22"/>
            <w:szCs w:val="22"/>
          </w:rPr>
          <w:delText>3</w:delText>
        </w:r>
      </w:del>
      <w:ins w:id="856" w:author="Microsoft Office User" w:date="2021-07-22T10:58:00Z">
        <w:r w:rsidR="008075B5">
          <w:rPr>
            <w:rFonts w:ascii="Arial" w:hAnsi="Arial" w:cs="Arial"/>
            <w:b/>
            <w:bCs/>
            <w:sz w:val="22"/>
            <w:szCs w:val="22"/>
          </w:rPr>
          <w:t>4</w:t>
        </w:r>
      </w:ins>
      <w:r>
        <w:rPr>
          <w:rFonts w:ascii="Arial" w:hAnsi="Arial" w:cs="Arial"/>
          <w:b/>
          <w:bCs/>
          <w:sz w:val="22"/>
          <w:szCs w:val="22"/>
        </w:rPr>
        <w:t xml:space="preserve">: </w:t>
      </w:r>
      <w:r>
        <w:rPr>
          <w:rFonts w:ascii="Arial" w:hAnsi="Arial" w:cs="Arial"/>
          <w:sz w:val="22"/>
          <w:szCs w:val="22"/>
        </w:rPr>
        <w:t>GLM Simulation Parameters</w:t>
      </w:r>
    </w:p>
    <w:p w14:paraId="1F91763F" w14:textId="77777777" w:rsidR="00090042" w:rsidRDefault="00090042" w:rsidP="00090042">
      <w:pPr>
        <w:rPr>
          <w:rFonts w:ascii="Arial" w:hAnsi="Arial" w:cs="Arial"/>
          <w:sz w:val="22"/>
          <w:szCs w:val="22"/>
        </w:rPr>
      </w:pPr>
    </w:p>
    <w:tbl>
      <w:tblPr>
        <w:tblStyle w:val="TableGrid"/>
        <w:tblW w:w="0" w:type="auto"/>
        <w:jc w:val="center"/>
        <w:tblLook w:val="04A0" w:firstRow="1" w:lastRow="0" w:firstColumn="1" w:lastColumn="0" w:noHBand="0" w:noVBand="1"/>
      </w:tblPr>
      <w:tblGrid>
        <w:gridCol w:w="3960"/>
        <w:gridCol w:w="2965"/>
      </w:tblGrid>
      <w:tr w:rsidR="00090042" w14:paraId="2B99B859" w14:textId="77777777" w:rsidTr="0069752A">
        <w:trPr>
          <w:trHeight w:val="288"/>
          <w:jc w:val="center"/>
        </w:trPr>
        <w:tc>
          <w:tcPr>
            <w:tcW w:w="3960" w:type="dxa"/>
            <w:vAlign w:val="center"/>
          </w:tcPr>
          <w:p w14:paraId="2A7223A2" w14:textId="77777777" w:rsidR="00090042" w:rsidRPr="00313FD5" w:rsidRDefault="00090042" w:rsidP="0069752A">
            <w:pPr>
              <w:jc w:val="center"/>
              <w:rPr>
                <w:rFonts w:ascii="Arial" w:hAnsi="Arial" w:cs="Arial"/>
                <w:b/>
                <w:bCs/>
                <w:sz w:val="18"/>
                <w:szCs w:val="18"/>
              </w:rPr>
            </w:pPr>
            <w:r w:rsidRPr="00313FD5">
              <w:rPr>
                <w:rFonts w:ascii="Arial" w:hAnsi="Arial" w:cs="Arial"/>
                <w:b/>
                <w:bCs/>
                <w:sz w:val="18"/>
                <w:szCs w:val="18"/>
              </w:rPr>
              <w:t>Parameter</w:t>
            </w:r>
          </w:p>
        </w:tc>
        <w:tc>
          <w:tcPr>
            <w:tcW w:w="2965" w:type="dxa"/>
            <w:vAlign w:val="center"/>
          </w:tcPr>
          <w:p w14:paraId="77CDC209" w14:textId="77777777" w:rsidR="00090042" w:rsidRPr="00313FD5" w:rsidRDefault="00090042" w:rsidP="0069752A">
            <w:pPr>
              <w:jc w:val="center"/>
              <w:rPr>
                <w:rFonts w:ascii="Arial" w:hAnsi="Arial" w:cs="Arial"/>
                <w:b/>
                <w:bCs/>
                <w:sz w:val="18"/>
                <w:szCs w:val="18"/>
              </w:rPr>
            </w:pPr>
            <w:r w:rsidRPr="00313FD5">
              <w:rPr>
                <w:rFonts w:ascii="Arial" w:hAnsi="Arial" w:cs="Arial"/>
                <w:b/>
                <w:bCs/>
                <w:sz w:val="18"/>
                <w:szCs w:val="18"/>
              </w:rPr>
              <w:t>Value</w:t>
            </w:r>
          </w:p>
        </w:tc>
      </w:tr>
      <w:tr w:rsidR="00090042" w14:paraId="1A7CE575" w14:textId="77777777" w:rsidTr="0069752A">
        <w:trPr>
          <w:trHeight w:val="288"/>
          <w:jc w:val="center"/>
        </w:trPr>
        <w:tc>
          <w:tcPr>
            <w:tcW w:w="3960" w:type="dxa"/>
            <w:vAlign w:val="center"/>
          </w:tcPr>
          <w:p w14:paraId="43420985" w14:textId="6B898791" w:rsidR="00090042" w:rsidRPr="00313FD5" w:rsidRDefault="005A617D" w:rsidP="0069752A">
            <w:pPr>
              <w:jc w:val="center"/>
              <w:rPr>
                <w:rFonts w:ascii="Arial" w:hAnsi="Arial" w:cs="Arial"/>
                <w:sz w:val="18"/>
                <w:szCs w:val="18"/>
              </w:rPr>
            </w:pPr>
            <m:oMathPara>
              <m:oMath>
                <m:r>
                  <m:rPr>
                    <m:sty m:val="p"/>
                  </m:rPr>
                  <w:rPr>
                    <w:rFonts w:ascii="Cambria Math" w:hAnsi="Cambria Math" w:cs="Arial"/>
                    <w:sz w:val="18"/>
                    <w:szCs w:val="18"/>
                  </w:rPr>
                  <m:t>μ</m:t>
                </m:r>
              </m:oMath>
            </m:oMathPara>
          </w:p>
        </w:tc>
        <w:tc>
          <w:tcPr>
            <w:tcW w:w="2965" w:type="dxa"/>
            <w:vAlign w:val="center"/>
          </w:tcPr>
          <w:p w14:paraId="57740F54" w14:textId="77777777" w:rsidR="00090042" w:rsidRPr="00313FD5" w:rsidRDefault="00090042" w:rsidP="0069752A">
            <w:pPr>
              <w:jc w:val="center"/>
              <w:rPr>
                <w:rFonts w:ascii="Arial" w:hAnsi="Arial" w:cs="Arial"/>
                <w:sz w:val="18"/>
                <w:szCs w:val="18"/>
              </w:rPr>
            </w:pPr>
            <m:oMathPara>
              <m:oMath>
                <m:r>
                  <w:rPr>
                    <w:rFonts w:ascii="Cambria Math" w:hAnsi="Cambria Math" w:cs="Arial"/>
                    <w:sz w:val="18"/>
                    <w:szCs w:val="18"/>
                  </w:rPr>
                  <m:t>30</m:t>
                </m:r>
              </m:oMath>
            </m:oMathPara>
          </w:p>
        </w:tc>
      </w:tr>
      <w:tr w:rsidR="00090042" w14:paraId="70968A0D" w14:textId="77777777" w:rsidTr="0069752A">
        <w:trPr>
          <w:trHeight w:val="288"/>
          <w:jc w:val="center"/>
        </w:trPr>
        <w:tc>
          <w:tcPr>
            <w:tcW w:w="3960" w:type="dxa"/>
            <w:vAlign w:val="center"/>
          </w:tcPr>
          <w:p w14:paraId="447B681C" w14:textId="77777777" w:rsidR="00090042" w:rsidRPr="00313FD5" w:rsidRDefault="00523C06" w:rsidP="0069752A">
            <w:pPr>
              <w:jc w:val="center"/>
              <w:rPr>
                <w:rFonts w:ascii="Arial" w:hAnsi="Arial" w:cs="Arial"/>
                <w:sz w:val="18"/>
                <w:szCs w:val="18"/>
              </w:rPr>
            </w:pPr>
            <m:oMathPara>
              <m:oMath>
                <m:sSub>
                  <m:sSubPr>
                    <m:ctrlPr>
                      <w:rPr>
                        <w:rFonts w:ascii="Cambria Math" w:hAnsi="Cambria Math" w:cs="Arial"/>
                        <w:i/>
                        <w:sz w:val="18"/>
                        <w:szCs w:val="18"/>
                      </w:rPr>
                    </m:ctrlPr>
                  </m:sSubPr>
                  <m:e>
                    <m:r>
                      <m:rPr>
                        <m:sty m:val="p"/>
                      </m:rPr>
                      <w:rPr>
                        <w:rFonts w:ascii="Cambria Math" w:hAnsi="Cambria Math" w:cs="Arial"/>
                        <w:sz w:val="18"/>
                        <w:szCs w:val="18"/>
                      </w:rPr>
                      <m:t>σ</m:t>
                    </m:r>
                    <m:ctrlPr>
                      <w:rPr>
                        <w:rFonts w:ascii="Cambria Math" w:hAnsi="Cambria Math" w:cs="Arial"/>
                        <w:sz w:val="18"/>
                        <w:szCs w:val="18"/>
                      </w:rPr>
                    </m:ctrlPr>
                  </m:e>
                  <m:sub>
                    <m:r>
                      <w:rPr>
                        <w:rFonts w:ascii="Cambria Math" w:hAnsi="Cambria Math" w:cs="Arial"/>
                        <w:sz w:val="18"/>
                        <w:szCs w:val="18"/>
                      </w:rPr>
                      <m:t>L</m:t>
                    </m:r>
                  </m:sub>
                </m:sSub>
                <m:r>
                  <w:rPr>
                    <w:rFonts w:ascii="Cambria Math" w:hAnsi="Cambria Math" w:cs="Arial"/>
                    <w:sz w:val="18"/>
                    <w:szCs w:val="18"/>
                  </w:rPr>
                  <m:t>,</m:t>
                </m:r>
                <m:sSub>
                  <m:sSubPr>
                    <m:ctrlPr>
                      <w:rPr>
                        <w:rFonts w:ascii="Cambria Math" w:hAnsi="Cambria Math" w:cs="Arial"/>
                        <w:i/>
                        <w:sz w:val="18"/>
                        <w:szCs w:val="18"/>
                      </w:rPr>
                    </m:ctrlPr>
                  </m:sSubPr>
                  <m:e>
                    <m:r>
                      <m:rPr>
                        <m:sty m:val="p"/>
                      </m:rPr>
                      <w:rPr>
                        <w:rFonts w:ascii="Cambria Math" w:hAnsi="Cambria Math" w:cs="Arial"/>
                        <w:sz w:val="18"/>
                        <w:szCs w:val="18"/>
                      </w:rPr>
                      <m:t>σ</m:t>
                    </m:r>
                  </m:e>
                  <m:sub>
                    <m:r>
                      <w:rPr>
                        <w:rFonts w:ascii="Cambria Math" w:hAnsi="Cambria Math" w:cs="Arial"/>
                        <w:sz w:val="18"/>
                        <w:szCs w:val="18"/>
                      </w:rPr>
                      <m:t>H</m:t>
                    </m:r>
                  </m:sub>
                </m:sSub>
              </m:oMath>
            </m:oMathPara>
          </w:p>
        </w:tc>
        <w:tc>
          <w:tcPr>
            <w:tcW w:w="2965" w:type="dxa"/>
            <w:vAlign w:val="center"/>
          </w:tcPr>
          <w:p w14:paraId="4D55D343" w14:textId="77777777" w:rsidR="00090042" w:rsidRPr="00313FD5" w:rsidRDefault="00523C06" w:rsidP="0069752A">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1,3</m:t>
                    </m:r>
                  </m:e>
                </m:d>
              </m:oMath>
            </m:oMathPara>
          </w:p>
        </w:tc>
      </w:tr>
      <w:tr w:rsidR="00090042" w14:paraId="534E1054" w14:textId="77777777" w:rsidTr="0069752A">
        <w:trPr>
          <w:trHeight w:val="288"/>
          <w:jc w:val="center"/>
        </w:trPr>
        <w:tc>
          <w:tcPr>
            <w:tcW w:w="3960" w:type="dxa"/>
            <w:vAlign w:val="center"/>
          </w:tcPr>
          <w:p w14:paraId="5A3B1752" w14:textId="543B4056" w:rsidR="00090042" w:rsidRPr="00313FD5" w:rsidRDefault="005A617D" w:rsidP="0069752A">
            <w:pPr>
              <w:jc w:val="center"/>
              <w:rPr>
                <w:rFonts w:ascii="Arial" w:hAnsi="Arial" w:cs="Arial"/>
                <w:sz w:val="18"/>
                <w:szCs w:val="18"/>
              </w:rPr>
            </w:pPr>
            <m:oMath>
              <m:r>
                <m:rPr>
                  <m:sty m:val="p"/>
                </m:rPr>
                <w:rPr>
                  <w:rFonts w:ascii="Cambria Math" w:hAnsi="Cambria Math" w:cs="Arial"/>
                  <w:sz w:val="18"/>
                  <w:szCs w:val="18"/>
                </w:rPr>
                <m:t>β</m:t>
              </m:r>
            </m:oMath>
            <w:r w:rsidR="00090042">
              <w:rPr>
                <w:rFonts w:ascii="Arial" w:eastAsiaTheme="minorEastAsia" w:hAnsi="Arial" w:cs="Arial"/>
                <w:sz w:val="18"/>
                <w:szCs w:val="18"/>
              </w:rPr>
              <w:t xml:space="preserve"> centroid </w:t>
            </w:r>
            <m:oMath>
              <m:r>
                <w:rPr>
                  <w:rFonts w:ascii="Cambria Math" w:eastAsiaTheme="minorEastAsia" w:hAnsi="Cambria Math" w:cs="Arial"/>
                  <w:sz w:val="18"/>
                  <w:szCs w:val="18"/>
                </w:rPr>
                <m:t>m</m:t>
              </m:r>
            </m:oMath>
            <w:r w:rsidR="00090042">
              <w:rPr>
                <w:rFonts w:ascii="Arial" w:eastAsiaTheme="minorEastAsia" w:hAnsi="Arial" w:cs="Arial"/>
                <w:sz w:val="18"/>
                <w:szCs w:val="18"/>
              </w:rPr>
              <w:t xml:space="preserve"> (frequency bin </w:t>
            </w:r>
            <m:oMath>
              <m:r>
                <w:rPr>
                  <w:rFonts w:ascii="Cambria Math" w:eastAsiaTheme="minorEastAsia" w:hAnsi="Cambria Math" w:cs="Arial"/>
                  <w:sz w:val="18"/>
                  <w:szCs w:val="18"/>
                </w:rPr>
                <m:t>f</m:t>
              </m:r>
            </m:oMath>
            <w:r w:rsidR="00090042">
              <w:rPr>
                <w:rFonts w:ascii="Arial" w:eastAsiaTheme="minorEastAsia" w:hAnsi="Arial" w:cs="Arial"/>
                <w:sz w:val="18"/>
                <w:szCs w:val="18"/>
              </w:rPr>
              <w:t xml:space="preserve">, history bin </w:t>
            </w:r>
            <m:oMath>
              <m:r>
                <w:rPr>
                  <w:rFonts w:ascii="Cambria Math" w:eastAsiaTheme="minorEastAsia" w:hAnsi="Cambria Math" w:cs="Arial"/>
                  <w:sz w:val="18"/>
                  <w:szCs w:val="18"/>
                </w:rPr>
                <m:t>h</m:t>
              </m:r>
            </m:oMath>
            <w:r w:rsidR="00090042">
              <w:rPr>
                <w:rFonts w:ascii="Arial" w:eastAsiaTheme="minorEastAsia" w:hAnsi="Arial" w:cs="Arial"/>
                <w:sz w:val="18"/>
                <w:szCs w:val="18"/>
              </w:rPr>
              <w:t>)</w:t>
            </w:r>
          </w:p>
        </w:tc>
        <w:tc>
          <w:tcPr>
            <w:tcW w:w="2965" w:type="dxa"/>
            <w:vAlign w:val="center"/>
          </w:tcPr>
          <w:p w14:paraId="27FA95B5" w14:textId="77777777" w:rsidR="00090042" w:rsidRPr="00313FD5" w:rsidRDefault="00523C06" w:rsidP="0069752A">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20,2</m:t>
                    </m:r>
                  </m:e>
                </m:d>
              </m:oMath>
            </m:oMathPara>
          </w:p>
        </w:tc>
      </w:tr>
      <w:tr w:rsidR="00090042" w14:paraId="42EB94CA" w14:textId="77777777" w:rsidTr="0069752A">
        <w:trPr>
          <w:trHeight w:val="503"/>
          <w:jc w:val="center"/>
        </w:trPr>
        <w:tc>
          <w:tcPr>
            <w:tcW w:w="3960" w:type="dxa"/>
            <w:vAlign w:val="center"/>
          </w:tcPr>
          <w:p w14:paraId="74D53C9B" w14:textId="51A77C6B" w:rsidR="00090042" w:rsidRPr="004758A2" w:rsidRDefault="005A617D" w:rsidP="0069752A">
            <w:pPr>
              <w:jc w:val="center"/>
              <w:rPr>
                <w:rFonts w:ascii="Arial" w:eastAsia="Calibri" w:hAnsi="Arial" w:cs="Arial"/>
                <w:sz w:val="18"/>
                <w:szCs w:val="18"/>
              </w:rPr>
            </w:pPr>
            <m:oMath>
              <m:r>
                <m:rPr>
                  <m:sty m:val="p"/>
                </m:rPr>
                <w:rPr>
                  <w:rFonts w:ascii="Cambria Math" w:eastAsia="Calibri" w:hAnsi="Cambria Math" w:cs="Arial"/>
                  <w:sz w:val="18"/>
                  <w:szCs w:val="18"/>
                </w:rPr>
                <m:t>β</m:t>
              </m:r>
            </m:oMath>
            <w:r w:rsidR="00090042">
              <w:rPr>
                <w:rFonts w:ascii="Arial" w:eastAsia="Calibri" w:hAnsi="Arial" w:cs="Arial"/>
                <w:sz w:val="18"/>
                <w:szCs w:val="18"/>
              </w:rPr>
              <w:t xml:space="preserve"> covariance matrix </w:t>
            </w:r>
            <m:oMath>
              <m:r>
                <w:rPr>
                  <w:rFonts w:ascii="Cambria Math" w:eastAsia="Calibri" w:hAnsi="Cambria Math" w:cs="Arial"/>
                  <w:sz w:val="18"/>
                  <w:szCs w:val="18"/>
                </w:rPr>
                <m:t>C</m:t>
              </m:r>
            </m:oMath>
          </w:p>
        </w:tc>
        <w:tc>
          <w:tcPr>
            <w:tcW w:w="2965" w:type="dxa"/>
            <w:vAlign w:val="center"/>
          </w:tcPr>
          <w:p w14:paraId="3382FB33" w14:textId="77777777" w:rsidR="00090042" w:rsidRDefault="00523C06" w:rsidP="0069752A">
            <w:pPr>
              <w:jc w:val="center"/>
              <w:rPr>
                <w:rFonts w:ascii="Arial" w:hAnsi="Arial" w:cs="Arial"/>
                <w:sz w:val="18"/>
                <w:szCs w:val="18"/>
              </w:rPr>
            </w:pPr>
            <m:oMathPara>
              <m:oMath>
                <m:d>
                  <m:dPr>
                    <m:begChr m:val="["/>
                    <m:endChr m:val="]"/>
                    <m:ctrlPr>
                      <w:rPr>
                        <w:rFonts w:ascii="Cambria Math" w:hAnsi="Cambria Math" w:cs="Arial"/>
                        <w:sz w:val="18"/>
                        <w:szCs w:val="18"/>
                      </w:rPr>
                    </m:ctrlPr>
                  </m:dPr>
                  <m:e>
                    <m:m>
                      <m:mPr>
                        <m:mcs>
                          <m:mc>
                            <m:mcPr>
                              <m:count m:val="2"/>
                              <m:mcJc m:val="center"/>
                            </m:mcPr>
                          </m:mc>
                        </m:mcs>
                        <m:ctrlPr>
                          <w:rPr>
                            <w:rFonts w:ascii="Cambria Math" w:hAnsi="Cambria Math" w:cs="Arial"/>
                            <w:sz w:val="18"/>
                            <w:szCs w:val="18"/>
                          </w:rPr>
                        </m:ctrlPr>
                      </m:mPr>
                      <m:mr>
                        <m:e>
                          <m:r>
                            <m:rPr>
                              <m:sty m:val="p"/>
                            </m:rPr>
                            <w:rPr>
                              <w:rFonts w:ascii="Cambria Math" w:hAnsi="Cambria Math" w:cs="Arial"/>
                              <w:sz w:val="18"/>
                              <w:szCs w:val="18"/>
                            </w:rPr>
                            <m:t>0.8</m:t>
                          </m:r>
                        </m:e>
                        <m:e>
                          <m:r>
                            <m:rPr>
                              <m:sty m:val="p"/>
                            </m:rPr>
                            <w:rPr>
                              <w:rFonts w:ascii="Cambria Math" w:hAnsi="Cambria Math" w:cs="Arial"/>
                              <w:sz w:val="18"/>
                              <w:szCs w:val="18"/>
                            </w:rPr>
                            <m:t>0.1</m:t>
                          </m:r>
                        </m:e>
                      </m:mr>
                      <m:mr>
                        <m:e>
                          <m:r>
                            <m:rPr>
                              <m:sty m:val="p"/>
                            </m:rPr>
                            <w:rPr>
                              <w:rFonts w:ascii="Cambria Math" w:hAnsi="Cambria Math" w:cs="Arial"/>
                              <w:sz w:val="18"/>
                              <w:szCs w:val="18"/>
                            </w:rPr>
                            <m:t>0.1</m:t>
                          </m:r>
                        </m:e>
                        <m:e>
                          <m:r>
                            <m:rPr>
                              <m:sty m:val="p"/>
                            </m:rPr>
                            <w:rPr>
                              <w:rFonts w:ascii="Cambria Math" w:hAnsi="Cambria Math" w:cs="Arial"/>
                              <w:sz w:val="18"/>
                              <w:szCs w:val="18"/>
                            </w:rPr>
                            <m:t>0.5</m:t>
                          </m:r>
                        </m:e>
                      </m:mr>
                    </m:m>
                  </m:e>
                </m:d>
              </m:oMath>
            </m:oMathPara>
          </w:p>
        </w:tc>
      </w:tr>
      <w:tr w:rsidR="00090042" w14:paraId="56EC4BED" w14:textId="77777777" w:rsidTr="0069752A">
        <w:trPr>
          <w:trHeight w:val="288"/>
          <w:jc w:val="center"/>
        </w:trPr>
        <w:tc>
          <w:tcPr>
            <w:tcW w:w="3960" w:type="dxa"/>
            <w:vAlign w:val="center"/>
          </w:tcPr>
          <w:p w14:paraId="62B7EB3D" w14:textId="36861EDA" w:rsidR="00090042" w:rsidRPr="00313FD5" w:rsidRDefault="005A617D" w:rsidP="0069752A">
            <w:pPr>
              <w:jc w:val="center"/>
              <w:rPr>
                <w:rFonts w:ascii="Arial" w:hAnsi="Arial" w:cs="Arial"/>
                <w:sz w:val="18"/>
                <w:szCs w:val="18"/>
              </w:rPr>
            </w:pPr>
            <m:oMath>
              <m:r>
                <m:rPr>
                  <m:sty m:val="p"/>
                </m:rPr>
                <w:rPr>
                  <w:rFonts w:ascii="Cambria Math" w:hAnsi="Cambria Math" w:cs="Arial"/>
                  <w:sz w:val="18"/>
                  <w:szCs w:val="18"/>
                </w:rPr>
                <m:t>β</m:t>
              </m:r>
            </m:oMath>
            <w:r w:rsidR="00090042">
              <w:rPr>
                <w:rFonts w:ascii="Arial" w:eastAsiaTheme="minorEastAsia" w:hAnsi="Arial" w:cs="Arial"/>
                <w:sz w:val="18"/>
                <w:szCs w:val="18"/>
              </w:rPr>
              <w:t xml:space="preserve"> dimensions (</w:t>
            </w:r>
            <m:oMath>
              <m:r>
                <w:rPr>
                  <w:rFonts w:ascii="Cambria Math" w:eastAsiaTheme="minorEastAsia" w:hAnsi="Cambria Math" w:cs="Arial"/>
                  <w:sz w:val="18"/>
                  <w:szCs w:val="18"/>
                </w:rPr>
                <m:t>F</m:t>
              </m:r>
              <m:r>
                <m:rPr>
                  <m:sty m:val="p"/>
                </m:rPr>
                <w:rPr>
                  <w:rFonts w:ascii="Cambria Math" w:eastAsiaTheme="minorEastAsia" w:hAnsi="Cambria Math" w:cs="Arial"/>
                  <w:sz w:val="18"/>
                  <w:szCs w:val="18"/>
                </w:rPr>
                <m:t>⋅</m:t>
              </m:r>
              <m:r>
                <w:rPr>
                  <w:rFonts w:ascii="Cambria Math" w:eastAsiaTheme="minorEastAsia" w:hAnsi="Cambria Math" w:cs="Arial"/>
                  <w:sz w:val="18"/>
                  <w:szCs w:val="18"/>
                </w:rPr>
                <m:t>H</m:t>
              </m:r>
            </m:oMath>
            <w:r w:rsidR="00090042">
              <w:rPr>
                <w:rFonts w:ascii="Arial" w:eastAsiaTheme="minorEastAsia" w:hAnsi="Arial" w:cs="Arial"/>
                <w:sz w:val="18"/>
                <w:szCs w:val="18"/>
              </w:rPr>
              <w:t>)</w:t>
            </w:r>
          </w:p>
        </w:tc>
        <w:tc>
          <w:tcPr>
            <w:tcW w:w="2965" w:type="dxa"/>
            <w:vAlign w:val="center"/>
          </w:tcPr>
          <w:p w14:paraId="44C8658B" w14:textId="77777777" w:rsidR="00090042" w:rsidRPr="00313FD5" w:rsidRDefault="00523C06" w:rsidP="0069752A">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33, 12</m:t>
                    </m:r>
                  </m:e>
                </m:d>
              </m:oMath>
            </m:oMathPara>
          </w:p>
        </w:tc>
      </w:tr>
      <w:tr w:rsidR="00090042" w14:paraId="78F323C3" w14:textId="77777777" w:rsidTr="0069752A">
        <w:trPr>
          <w:trHeight w:val="288"/>
          <w:jc w:val="center"/>
        </w:trPr>
        <w:tc>
          <w:tcPr>
            <w:tcW w:w="3960" w:type="dxa"/>
            <w:vAlign w:val="center"/>
          </w:tcPr>
          <w:p w14:paraId="4229B969" w14:textId="77777777" w:rsidR="00090042" w:rsidRPr="004758A2" w:rsidRDefault="00090042" w:rsidP="0069752A">
            <w:pPr>
              <w:jc w:val="center"/>
              <w:rPr>
                <w:rFonts w:ascii="Arial" w:eastAsia="Calibri" w:hAnsi="Arial" w:cs="Arial"/>
                <w:sz w:val="18"/>
                <w:szCs w:val="18"/>
              </w:rPr>
            </w:pPr>
            <w:r>
              <w:rPr>
                <w:rFonts w:ascii="Arial" w:eastAsia="Calibri" w:hAnsi="Arial" w:cs="Arial"/>
                <w:sz w:val="18"/>
                <w:szCs w:val="18"/>
              </w:rPr>
              <w:t xml:space="preserve">Baseline rate </w:t>
            </w:r>
            <m:oMath>
              <m:r>
                <w:rPr>
                  <w:rFonts w:ascii="Cambria Math" w:eastAsia="Calibri" w:hAnsi="Cambria Math" w:cs="Arial"/>
                  <w:sz w:val="18"/>
                  <w:szCs w:val="18"/>
                </w:rPr>
                <m:t>a</m:t>
              </m:r>
            </m:oMath>
          </w:p>
        </w:tc>
        <w:tc>
          <w:tcPr>
            <w:tcW w:w="2965" w:type="dxa"/>
            <w:vAlign w:val="center"/>
          </w:tcPr>
          <w:p w14:paraId="55BAC3B7" w14:textId="77777777" w:rsidR="00090042" w:rsidRDefault="00090042" w:rsidP="0069752A">
            <w:pPr>
              <w:jc w:val="center"/>
              <w:rPr>
                <w:rFonts w:ascii="Arial" w:hAnsi="Arial" w:cs="Arial"/>
                <w:sz w:val="18"/>
                <w:szCs w:val="18"/>
              </w:rPr>
            </w:pPr>
            <m:oMathPara>
              <m:oMath>
                <m:r>
                  <w:rPr>
                    <w:rFonts w:ascii="Cambria Math" w:hAnsi="Cambria Math" w:cs="Arial"/>
                    <w:sz w:val="18"/>
                    <w:szCs w:val="18"/>
                  </w:rPr>
                  <m:t>0.1</m:t>
                </m:r>
              </m:oMath>
            </m:oMathPara>
          </w:p>
        </w:tc>
      </w:tr>
      <w:tr w:rsidR="00090042" w14:paraId="400DCFA4" w14:textId="77777777" w:rsidTr="0069752A">
        <w:trPr>
          <w:trHeight w:val="288"/>
          <w:jc w:val="center"/>
        </w:trPr>
        <w:tc>
          <w:tcPr>
            <w:tcW w:w="3960" w:type="dxa"/>
            <w:vAlign w:val="center"/>
          </w:tcPr>
          <w:p w14:paraId="22AFD957" w14:textId="77777777" w:rsidR="00090042" w:rsidRPr="004758A2" w:rsidRDefault="00090042" w:rsidP="0069752A">
            <w:pPr>
              <w:jc w:val="center"/>
              <w:rPr>
                <w:rFonts w:ascii="Arial" w:eastAsia="Calibri" w:hAnsi="Arial" w:cs="Arial"/>
                <w:sz w:val="18"/>
                <w:szCs w:val="18"/>
              </w:rPr>
            </w:pPr>
            <w:r>
              <w:rPr>
                <w:rFonts w:ascii="Arial" w:eastAsia="Calibri" w:hAnsi="Arial" w:cs="Arial"/>
                <w:sz w:val="18"/>
                <w:szCs w:val="18"/>
              </w:rPr>
              <w:t xml:space="preserve">Stimulus scaling </w:t>
            </w:r>
            <m:oMath>
              <m:r>
                <w:rPr>
                  <w:rFonts w:ascii="Cambria Math" w:eastAsia="Calibri" w:hAnsi="Cambria Math" w:cs="Arial"/>
                  <w:sz w:val="18"/>
                  <w:szCs w:val="18"/>
                </w:rPr>
                <m:t>b</m:t>
              </m:r>
            </m:oMath>
          </w:p>
        </w:tc>
        <w:tc>
          <w:tcPr>
            <w:tcW w:w="2965" w:type="dxa"/>
            <w:vAlign w:val="center"/>
          </w:tcPr>
          <w:p w14:paraId="4F31AEDA" w14:textId="77777777" w:rsidR="00090042" w:rsidRDefault="00090042" w:rsidP="0069752A">
            <w:pPr>
              <w:jc w:val="center"/>
              <w:rPr>
                <w:rFonts w:ascii="Arial" w:hAnsi="Arial" w:cs="Arial"/>
                <w:sz w:val="18"/>
                <w:szCs w:val="18"/>
              </w:rPr>
            </w:pPr>
            <m:oMathPara>
              <m:oMath>
                <m:r>
                  <w:rPr>
                    <w:rFonts w:ascii="Cambria Math" w:hAnsi="Cambria Math" w:cs="Arial"/>
                    <w:sz w:val="18"/>
                    <w:szCs w:val="18"/>
                  </w:rPr>
                  <m:t>1</m:t>
                </m:r>
              </m:oMath>
            </m:oMathPara>
          </w:p>
        </w:tc>
      </w:tr>
      <w:tr w:rsidR="00090042" w14:paraId="6FF61289" w14:textId="77777777" w:rsidTr="0069752A">
        <w:trPr>
          <w:trHeight w:val="288"/>
          <w:jc w:val="center"/>
        </w:trPr>
        <w:tc>
          <w:tcPr>
            <w:tcW w:w="3960" w:type="dxa"/>
            <w:vAlign w:val="center"/>
          </w:tcPr>
          <w:p w14:paraId="6CE39660" w14:textId="77777777" w:rsidR="00090042" w:rsidRPr="004758A2" w:rsidRDefault="00090042" w:rsidP="0069752A">
            <w:pPr>
              <w:jc w:val="center"/>
              <w:rPr>
                <w:rFonts w:ascii="Arial" w:eastAsia="Calibri" w:hAnsi="Arial" w:cs="Arial"/>
                <w:sz w:val="18"/>
                <w:szCs w:val="18"/>
              </w:rPr>
            </w:pPr>
            <w:r>
              <w:rPr>
                <w:rFonts w:ascii="Arial" w:eastAsia="Calibri" w:hAnsi="Arial" w:cs="Arial"/>
                <w:sz w:val="18"/>
                <w:szCs w:val="18"/>
              </w:rPr>
              <w:t xml:space="preserve">Gain operating point </w:t>
            </w:r>
            <m:oMath>
              <m:r>
                <w:rPr>
                  <w:rFonts w:ascii="Cambria Math" w:eastAsia="Calibri" w:hAnsi="Cambria Math" w:cs="Arial"/>
                  <w:sz w:val="18"/>
                  <w:szCs w:val="18"/>
                </w:rPr>
                <m:t>c</m:t>
              </m:r>
            </m:oMath>
          </w:p>
        </w:tc>
        <w:tc>
          <w:tcPr>
            <w:tcW w:w="2965" w:type="dxa"/>
            <w:vAlign w:val="center"/>
          </w:tcPr>
          <w:p w14:paraId="720CCBDF" w14:textId="03AA0013" w:rsidR="00090042" w:rsidRDefault="005A617D" w:rsidP="0069752A">
            <w:pPr>
              <w:jc w:val="center"/>
              <w:rPr>
                <w:rFonts w:ascii="Arial" w:hAnsi="Arial" w:cs="Arial"/>
                <w:sz w:val="18"/>
                <w:szCs w:val="18"/>
              </w:rPr>
            </w:pPr>
            <m:oMathPara>
              <m:oMath>
                <m:r>
                  <m:rPr>
                    <m:sty m:val="p"/>
                  </m:rPr>
                  <w:rPr>
                    <w:rFonts w:ascii="Cambria Math" w:hAnsi="Cambria Math" w:cs="Arial"/>
                    <w:sz w:val="18"/>
                    <w:szCs w:val="18"/>
                  </w:rPr>
                  <m:t>μ</m:t>
                </m:r>
              </m:oMath>
            </m:oMathPara>
          </w:p>
        </w:tc>
      </w:tr>
      <w:tr w:rsidR="00090042" w14:paraId="1262505D" w14:textId="77777777" w:rsidTr="0069752A">
        <w:trPr>
          <w:trHeight w:val="288"/>
          <w:jc w:val="center"/>
        </w:trPr>
        <w:tc>
          <w:tcPr>
            <w:tcW w:w="3960" w:type="dxa"/>
            <w:vAlign w:val="center"/>
          </w:tcPr>
          <w:p w14:paraId="4E31FA98" w14:textId="17D1D8F6" w:rsidR="00090042" w:rsidRDefault="00090042" w:rsidP="0069752A">
            <w:pPr>
              <w:jc w:val="center"/>
              <w:rPr>
                <w:rFonts w:ascii="Arial" w:eastAsia="Calibri" w:hAnsi="Arial" w:cs="Arial"/>
                <w:sz w:val="18"/>
                <w:szCs w:val="18"/>
              </w:rPr>
            </w:pPr>
            <w:r>
              <w:rPr>
                <w:rFonts w:ascii="Arial" w:eastAsiaTheme="minorEastAsia" w:hAnsi="Arial" w:cs="Arial"/>
                <w:sz w:val="18"/>
                <w:szCs w:val="18"/>
              </w:rPr>
              <w:t xml:space="preserve">Gain control </w:t>
            </w:r>
            <m:oMath>
              <m:r>
                <m:rPr>
                  <m:sty m:val="p"/>
                </m:rPr>
                <w:rPr>
                  <w:rFonts w:ascii="Cambria Math" w:eastAsia="Calibri" w:hAnsi="Cambria Math" w:cs="Arial"/>
                  <w:sz w:val="18"/>
                  <w:szCs w:val="18"/>
                </w:rPr>
                <m:t>ξ</m:t>
              </m:r>
            </m:oMath>
          </w:p>
        </w:tc>
        <w:tc>
          <w:tcPr>
            <w:tcW w:w="2965" w:type="dxa"/>
            <w:vAlign w:val="center"/>
          </w:tcPr>
          <w:p w14:paraId="6E67778D" w14:textId="77777777" w:rsidR="00090042" w:rsidRDefault="00523C06" w:rsidP="0069752A">
            <w:pPr>
              <w:jc w:val="center"/>
              <w:rPr>
                <w:rFonts w:ascii="Arial" w:eastAsia="Calibri" w:hAnsi="Arial" w:cs="Arial"/>
                <w:sz w:val="18"/>
                <w:szCs w:val="18"/>
              </w:rPr>
            </w:pPr>
            <m:oMathPara>
              <m:oMath>
                <m:d>
                  <m:dPr>
                    <m:begChr m:val="["/>
                    <m:endChr m:val="]"/>
                    <m:ctrlPr>
                      <w:rPr>
                        <w:rFonts w:ascii="Cambria Math" w:eastAsia="Calibri" w:hAnsi="Cambria Math" w:cs="Arial"/>
                        <w:sz w:val="18"/>
                        <w:szCs w:val="18"/>
                      </w:rPr>
                    </m:ctrlPr>
                  </m:dPr>
                  <m:e>
                    <m:r>
                      <w:rPr>
                        <w:rFonts w:ascii="Cambria Math" w:eastAsia="Calibri" w:hAnsi="Cambria Math" w:cs="Arial"/>
                        <w:sz w:val="18"/>
                        <w:szCs w:val="18"/>
                      </w:rPr>
                      <m:t>-1.0,-0.5,0,0.5,1.0</m:t>
                    </m:r>
                    <m:ctrlPr>
                      <w:rPr>
                        <w:rFonts w:ascii="Cambria Math" w:eastAsia="Calibri" w:hAnsi="Cambria Math" w:cs="Arial"/>
                        <w:i/>
                        <w:sz w:val="18"/>
                        <w:szCs w:val="18"/>
                      </w:rPr>
                    </m:ctrlPr>
                  </m:e>
                </m:d>
              </m:oMath>
            </m:oMathPara>
          </w:p>
        </w:tc>
      </w:tr>
      <w:tr w:rsidR="00090042" w14:paraId="1DB394DE" w14:textId="77777777" w:rsidTr="0069752A">
        <w:trPr>
          <w:trHeight w:val="710"/>
          <w:jc w:val="center"/>
        </w:trPr>
        <w:tc>
          <w:tcPr>
            <w:tcW w:w="3960" w:type="dxa"/>
            <w:vAlign w:val="center"/>
          </w:tcPr>
          <w:p w14:paraId="60B1C83D" w14:textId="77777777" w:rsidR="00090042" w:rsidRDefault="00090042" w:rsidP="0069752A">
            <w:pPr>
              <w:jc w:val="center"/>
              <w:rPr>
                <w:rFonts w:ascii="Arial" w:eastAsia="Calibri" w:hAnsi="Arial" w:cs="Arial"/>
                <w:sz w:val="18"/>
                <w:szCs w:val="18"/>
              </w:rPr>
            </w:pPr>
            <w:r>
              <w:rPr>
                <w:rFonts w:ascii="Arial" w:eastAsia="Calibri" w:hAnsi="Arial" w:cs="Arial"/>
                <w:sz w:val="18"/>
                <w:szCs w:val="18"/>
              </w:rPr>
              <w:t xml:space="preserve">Adaptation time constants </w:t>
            </w:r>
            <m:oMath>
              <m:d>
                <m:dPr>
                  <m:begChr m:val="["/>
                  <m:endChr m:val="]"/>
                  <m:ctrlPr>
                    <w:rPr>
                      <w:rFonts w:ascii="Cambria Math" w:eastAsia="Calibri" w:hAnsi="Cambria Math" w:cs="Arial"/>
                      <w:i/>
                      <w:sz w:val="18"/>
                      <w:szCs w:val="18"/>
                    </w:rPr>
                  </m:ctrlPr>
                </m:dPr>
                <m:e>
                  <m:sSub>
                    <m:sSubPr>
                      <m:ctrlPr>
                        <w:rPr>
                          <w:rFonts w:ascii="Cambria Math" w:eastAsia="Calibri" w:hAnsi="Cambria Math" w:cs="Arial"/>
                          <w:i/>
                          <w:sz w:val="18"/>
                          <w:szCs w:val="18"/>
                        </w:rPr>
                      </m:ctrlPr>
                    </m:sSubPr>
                    <m:e>
                      <m:r>
                        <m:rPr>
                          <m:sty m:val="p"/>
                        </m:rPr>
                        <w:rPr>
                          <w:rFonts w:ascii="Cambria Math" w:eastAsia="Calibri" w:hAnsi="Cambria Math" w:cs="Arial"/>
                          <w:sz w:val="18"/>
                          <w:szCs w:val="18"/>
                        </w:rPr>
                        <m:t>τ</m:t>
                      </m:r>
                    </m:e>
                    <m:sub>
                      <m:r>
                        <w:rPr>
                          <w:rFonts w:ascii="Cambria Math" w:eastAsia="Calibri" w:hAnsi="Cambria Math" w:cs="Arial"/>
                          <w:sz w:val="18"/>
                          <w:szCs w:val="18"/>
                        </w:rPr>
                        <m:t>L</m:t>
                      </m:r>
                    </m:sub>
                  </m:sSub>
                  <m:r>
                    <w:rPr>
                      <w:rFonts w:ascii="Cambria Math" w:eastAsia="Calibri" w:hAnsi="Cambria Math" w:cs="Arial"/>
                      <w:sz w:val="18"/>
                      <w:szCs w:val="18"/>
                    </w:rPr>
                    <m:t xml:space="preserve"> </m:t>
                  </m:r>
                  <m:sSub>
                    <m:sSubPr>
                      <m:ctrlPr>
                        <w:rPr>
                          <w:rFonts w:ascii="Cambria Math" w:eastAsia="Calibri" w:hAnsi="Cambria Math" w:cs="Arial"/>
                          <w:i/>
                          <w:sz w:val="18"/>
                          <w:szCs w:val="18"/>
                        </w:rPr>
                      </m:ctrlPr>
                    </m:sSubPr>
                    <m:e>
                      <m:r>
                        <m:rPr>
                          <m:sty m:val="p"/>
                        </m:rPr>
                        <w:rPr>
                          <w:rFonts w:ascii="Cambria Math" w:eastAsia="Calibri" w:hAnsi="Cambria Math" w:cs="Arial"/>
                          <w:sz w:val="18"/>
                          <w:szCs w:val="18"/>
                        </w:rPr>
                        <m:t>τ</m:t>
                      </m:r>
                    </m:e>
                    <m:sub>
                      <m:r>
                        <w:rPr>
                          <w:rFonts w:ascii="Cambria Math" w:eastAsia="Calibri" w:hAnsi="Cambria Math" w:cs="Arial"/>
                          <w:sz w:val="18"/>
                          <w:szCs w:val="18"/>
                        </w:rPr>
                        <m:t>H</m:t>
                      </m:r>
                    </m:sub>
                  </m:sSub>
                </m:e>
              </m:d>
            </m:oMath>
          </w:p>
        </w:tc>
        <w:tc>
          <w:tcPr>
            <w:tcW w:w="2965" w:type="dxa"/>
            <w:vAlign w:val="center"/>
          </w:tcPr>
          <w:p w14:paraId="1F5BBECE" w14:textId="77777777" w:rsidR="00090042" w:rsidRDefault="00523C06" w:rsidP="0069752A">
            <w:pPr>
              <w:jc w:val="center"/>
              <w:rPr>
                <w:rFonts w:ascii="Arial" w:eastAsia="Calibri" w:hAnsi="Arial" w:cs="Arial"/>
                <w:sz w:val="18"/>
                <w:szCs w:val="18"/>
              </w:rPr>
            </w:pPr>
            <m:oMathPara>
              <m:oMath>
                <m:d>
                  <m:dPr>
                    <m:begChr m:val="["/>
                    <m:endChr m:val="]"/>
                    <m:ctrlPr>
                      <w:rPr>
                        <w:rFonts w:ascii="Cambria Math" w:eastAsia="Calibri" w:hAnsi="Cambria Math" w:cs="Arial"/>
                        <w:sz w:val="18"/>
                        <w:szCs w:val="18"/>
                      </w:rPr>
                    </m:ctrlPr>
                  </m:dPr>
                  <m:e>
                    <m:m>
                      <m:mPr>
                        <m:mcs>
                          <m:mc>
                            <m:mcPr>
                              <m:count m:val="2"/>
                              <m:mcJc m:val="center"/>
                            </m:mcPr>
                          </m:mc>
                        </m:mcs>
                        <m:ctrlPr>
                          <w:rPr>
                            <w:rFonts w:ascii="Cambria Math" w:eastAsia="Calibri" w:hAnsi="Cambria Math" w:cs="Arial"/>
                            <w:sz w:val="18"/>
                            <w:szCs w:val="18"/>
                          </w:rPr>
                        </m:ctrlPr>
                      </m:mPr>
                      <m:mr>
                        <m:e>
                          <m:r>
                            <w:rPr>
                              <w:rFonts w:ascii="Cambria Math" w:eastAsia="Calibri" w:hAnsi="Cambria Math" w:cs="Arial"/>
                              <w:sz w:val="18"/>
                              <w:szCs w:val="18"/>
                            </w:rPr>
                            <m:t>Slow-Fast:0.05</m:t>
                          </m:r>
                          <m:ctrlPr>
                            <w:rPr>
                              <w:rFonts w:ascii="Cambria Math" w:eastAsia="Calibri" w:hAnsi="Cambria Math" w:cs="Arial"/>
                              <w:i/>
                              <w:sz w:val="18"/>
                              <w:szCs w:val="18"/>
                            </w:rPr>
                          </m:ctrlPr>
                        </m:e>
                        <m:e>
                          <m:r>
                            <w:rPr>
                              <w:rFonts w:ascii="Cambria Math" w:eastAsia="Calibri" w:hAnsi="Cambria Math" w:cs="Arial"/>
                              <w:sz w:val="18"/>
                              <w:szCs w:val="18"/>
                            </w:rPr>
                            <m:t>0.5</m:t>
                          </m:r>
                          <m:ctrlPr>
                            <w:rPr>
                              <w:rFonts w:ascii="Cambria Math" w:eastAsia="Calibri" w:hAnsi="Cambria Math" w:cs="Arial"/>
                              <w:i/>
                              <w:sz w:val="18"/>
                              <w:szCs w:val="18"/>
                            </w:rPr>
                          </m:ctrlPr>
                        </m:e>
                      </m:mr>
                      <m:mr>
                        <m:e>
                          <m:r>
                            <w:rPr>
                              <w:rFonts w:ascii="Cambria Math" w:eastAsia="Calibri" w:hAnsi="Cambria Math" w:cs="Arial"/>
                              <w:sz w:val="18"/>
                              <w:szCs w:val="18"/>
                            </w:rPr>
                            <m:t>Fast-Fast:0.5</m:t>
                          </m:r>
                          <m:ctrlPr>
                            <w:rPr>
                              <w:rFonts w:ascii="Cambria Math" w:eastAsia="Calibri" w:hAnsi="Cambria Math" w:cs="Arial"/>
                              <w:i/>
                              <w:sz w:val="18"/>
                              <w:szCs w:val="18"/>
                            </w:rPr>
                          </m:ctrlPr>
                        </m:e>
                        <m:e>
                          <m:r>
                            <w:rPr>
                              <w:rFonts w:ascii="Cambria Math" w:eastAsia="Calibri" w:hAnsi="Cambria Math" w:cs="Arial"/>
                              <w:sz w:val="18"/>
                              <w:szCs w:val="18"/>
                            </w:rPr>
                            <m:t>0.5</m:t>
                          </m:r>
                          <m:ctrlPr>
                            <w:rPr>
                              <w:rFonts w:ascii="Cambria Math" w:eastAsia="Calibri" w:hAnsi="Cambria Math" w:cs="Arial"/>
                              <w:i/>
                              <w:sz w:val="18"/>
                              <w:szCs w:val="18"/>
                            </w:rPr>
                          </m:ctrlPr>
                        </m:e>
                      </m:mr>
                      <m:mr>
                        <m:e>
                          <m:r>
                            <w:rPr>
                              <w:rFonts w:ascii="Cambria Math" w:eastAsia="Calibri" w:hAnsi="Cambria Math" w:cs="Arial"/>
                              <w:sz w:val="18"/>
                              <w:szCs w:val="18"/>
                            </w:rPr>
                            <m:t>Fast-Slow:0.5</m:t>
                          </m:r>
                          <m:ctrlPr>
                            <w:rPr>
                              <w:rFonts w:ascii="Cambria Math" w:eastAsia="Calibri" w:hAnsi="Cambria Math" w:cs="Arial"/>
                              <w:i/>
                              <w:sz w:val="18"/>
                              <w:szCs w:val="18"/>
                            </w:rPr>
                          </m:ctrlPr>
                        </m:e>
                        <m:e>
                          <m:r>
                            <w:rPr>
                              <w:rFonts w:ascii="Cambria Math" w:eastAsia="Calibri" w:hAnsi="Cambria Math" w:cs="Arial"/>
                              <w:sz w:val="18"/>
                              <w:szCs w:val="18"/>
                            </w:rPr>
                            <m:t>0.05</m:t>
                          </m:r>
                          <m:ctrlPr>
                            <w:rPr>
                              <w:rFonts w:ascii="Cambria Math" w:eastAsia="Calibri" w:hAnsi="Cambria Math" w:cs="Arial"/>
                              <w:i/>
                              <w:sz w:val="18"/>
                              <w:szCs w:val="18"/>
                            </w:rPr>
                          </m:ctrlPr>
                        </m:e>
                      </m:mr>
                    </m:m>
                    <m:ctrlPr>
                      <w:rPr>
                        <w:rFonts w:ascii="Cambria Math" w:eastAsia="Calibri" w:hAnsi="Cambria Math" w:cs="Arial"/>
                        <w:i/>
                        <w:sz w:val="18"/>
                        <w:szCs w:val="18"/>
                      </w:rPr>
                    </m:ctrlPr>
                  </m:e>
                </m:d>
              </m:oMath>
            </m:oMathPara>
          </w:p>
        </w:tc>
      </w:tr>
      <w:tr w:rsidR="00090042" w14:paraId="6BE74BD5" w14:textId="77777777" w:rsidTr="0069752A">
        <w:trPr>
          <w:trHeight w:val="288"/>
          <w:jc w:val="center"/>
        </w:trPr>
        <w:tc>
          <w:tcPr>
            <w:tcW w:w="3960" w:type="dxa"/>
            <w:vAlign w:val="center"/>
          </w:tcPr>
          <w:p w14:paraId="0D62CCB0" w14:textId="77777777" w:rsidR="00090042" w:rsidRDefault="00090042" w:rsidP="0069752A">
            <w:pPr>
              <w:jc w:val="center"/>
              <w:rPr>
                <w:rFonts w:ascii="Arial" w:eastAsia="Calibri" w:hAnsi="Arial" w:cs="Arial"/>
                <w:sz w:val="18"/>
                <w:szCs w:val="18"/>
              </w:rPr>
            </w:pPr>
            <w:r>
              <w:rPr>
                <w:rFonts w:ascii="Arial" w:eastAsia="Calibri" w:hAnsi="Arial" w:cs="Arial"/>
                <w:sz w:val="18"/>
                <w:szCs w:val="18"/>
              </w:rPr>
              <w:t>Simulated noise scenes</w:t>
            </w:r>
          </w:p>
        </w:tc>
        <w:tc>
          <w:tcPr>
            <w:tcW w:w="2965" w:type="dxa"/>
            <w:vAlign w:val="center"/>
          </w:tcPr>
          <w:p w14:paraId="22532CB8" w14:textId="77777777" w:rsidR="00090042" w:rsidRDefault="00090042" w:rsidP="0069752A">
            <w:pPr>
              <w:jc w:val="center"/>
              <w:rPr>
                <w:rFonts w:ascii="Arial" w:eastAsia="Calibri" w:hAnsi="Arial" w:cs="Arial"/>
                <w:sz w:val="18"/>
                <w:szCs w:val="18"/>
              </w:rPr>
            </w:pPr>
            <m:oMathPara>
              <m:oMath>
                <m:r>
                  <w:rPr>
                    <w:rFonts w:ascii="Cambria Math" w:eastAsia="Calibri" w:hAnsi="Cambria Math" w:cs="Arial"/>
                    <w:sz w:val="18"/>
                    <w:szCs w:val="18"/>
                  </w:rPr>
                  <m:t>100 or 5</m:t>
                </m:r>
              </m:oMath>
            </m:oMathPara>
          </w:p>
        </w:tc>
      </w:tr>
      <w:tr w:rsidR="00090042" w14:paraId="41F640D3" w14:textId="77777777" w:rsidTr="0069752A">
        <w:trPr>
          <w:trHeight w:val="288"/>
          <w:jc w:val="center"/>
        </w:trPr>
        <w:tc>
          <w:tcPr>
            <w:tcW w:w="3960" w:type="dxa"/>
            <w:vAlign w:val="center"/>
          </w:tcPr>
          <w:p w14:paraId="2355250A" w14:textId="77777777" w:rsidR="00090042" w:rsidRPr="00313FD5" w:rsidRDefault="00090042" w:rsidP="0069752A">
            <w:pPr>
              <w:jc w:val="center"/>
              <w:rPr>
                <w:rFonts w:ascii="Arial" w:hAnsi="Arial" w:cs="Arial"/>
                <w:sz w:val="18"/>
                <w:szCs w:val="18"/>
              </w:rPr>
            </w:pPr>
            <w:r>
              <w:rPr>
                <w:rFonts w:ascii="Arial" w:hAnsi="Arial" w:cs="Arial"/>
                <w:sz w:val="18"/>
                <w:szCs w:val="18"/>
              </w:rPr>
              <w:t xml:space="preserve">Contrast history </w:t>
            </w:r>
            <m:oMath>
              <m:sSup>
                <m:sSupPr>
                  <m:ctrlPr>
                    <w:rPr>
                      <w:rFonts w:ascii="Cambria Math" w:hAnsi="Cambria Math" w:cs="Arial"/>
                      <w:i/>
                      <w:sz w:val="18"/>
                      <w:szCs w:val="18"/>
                    </w:rPr>
                  </m:ctrlPr>
                </m:sSupPr>
                <m:e>
                  <m:r>
                    <w:rPr>
                      <w:rFonts w:ascii="Cambria Math" w:hAnsi="Cambria Math" w:cs="Arial"/>
                      <w:sz w:val="18"/>
                      <w:szCs w:val="18"/>
                    </w:rPr>
                    <m:t>H</m:t>
                  </m:r>
                </m:e>
                <m:sup>
                  <m:r>
                    <m:rPr>
                      <m:sty m:val="p"/>
                    </m:rPr>
                    <w:rPr>
                      <w:rFonts w:ascii="Cambria Math" w:hAnsi="Cambria Math" w:cs="Arial"/>
                      <w:sz w:val="18"/>
                      <w:szCs w:val="18"/>
                    </w:rPr>
                    <m:t>'</m:t>
                  </m:r>
                </m:sup>
              </m:sSup>
            </m:oMath>
          </w:p>
        </w:tc>
        <w:tc>
          <w:tcPr>
            <w:tcW w:w="2965" w:type="dxa"/>
            <w:vAlign w:val="center"/>
          </w:tcPr>
          <w:p w14:paraId="147AB173" w14:textId="77777777" w:rsidR="00090042" w:rsidRPr="00313FD5" w:rsidRDefault="00090042" w:rsidP="0069752A">
            <w:pPr>
              <w:jc w:val="center"/>
              <w:rPr>
                <w:rFonts w:ascii="Arial" w:hAnsi="Arial" w:cs="Arial"/>
                <w:sz w:val="18"/>
                <w:szCs w:val="18"/>
              </w:rPr>
            </w:pPr>
            <m:oMathPara>
              <m:oMath>
                <m:r>
                  <w:rPr>
                    <w:rFonts w:ascii="Cambria Math" w:hAnsi="Cambria Math" w:cs="Arial"/>
                    <w:sz w:val="18"/>
                    <w:szCs w:val="18"/>
                  </w:rPr>
                  <m:t>40</m:t>
                </m:r>
              </m:oMath>
            </m:oMathPara>
          </w:p>
        </w:tc>
      </w:tr>
      <w:tr w:rsidR="00090042" w14:paraId="7DD14D3C" w14:textId="77777777" w:rsidTr="0069752A">
        <w:trPr>
          <w:trHeight w:val="288"/>
          <w:jc w:val="center"/>
        </w:trPr>
        <w:tc>
          <w:tcPr>
            <w:tcW w:w="3960" w:type="dxa"/>
            <w:vAlign w:val="center"/>
          </w:tcPr>
          <w:p w14:paraId="1F21B366" w14:textId="77777777" w:rsidR="00090042" w:rsidRDefault="00090042" w:rsidP="0069752A">
            <w:pPr>
              <w:jc w:val="center"/>
              <w:rPr>
                <w:rFonts w:ascii="Arial" w:hAnsi="Arial" w:cs="Arial"/>
                <w:sz w:val="18"/>
                <w:szCs w:val="18"/>
              </w:rPr>
            </w:pPr>
            <w:r>
              <w:rPr>
                <w:rFonts w:ascii="Arial" w:hAnsi="Arial" w:cs="Arial"/>
                <w:sz w:val="18"/>
                <w:szCs w:val="18"/>
              </w:rPr>
              <w:t>B-spline degree, knots</w:t>
            </w:r>
          </w:p>
        </w:tc>
        <w:tc>
          <w:tcPr>
            <w:tcW w:w="2965" w:type="dxa"/>
            <w:vAlign w:val="center"/>
          </w:tcPr>
          <w:p w14:paraId="6AEC143D" w14:textId="77777777" w:rsidR="00090042" w:rsidRDefault="00523C06" w:rsidP="0069752A">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3, 7</m:t>
                    </m:r>
                  </m:e>
                </m:d>
              </m:oMath>
            </m:oMathPara>
          </w:p>
        </w:tc>
      </w:tr>
    </w:tbl>
    <w:p w14:paraId="618CF859" w14:textId="77777777" w:rsidR="00090042" w:rsidRDefault="00090042" w:rsidP="00090042">
      <w:pPr>
        <w:rPr>
          <w:rFonts w:ascii="Arial" w:hAnsi="Arial" w:cs="Arial"/>
          <w:sz w:val="22"/>
          <w:szCs w:val="22"/>
        </w:rPr>
      </w:pPr>
      <w:r>
        <w:rPr>
          <w:rFonts w:ascii="Arial" w:hAnsi="Arial" w:cs="Arial"/>
          <w:sz w:val="22"/>
          <w:szCs w:val="22"/>
        </w:rPr>
        <w:br w:type="page"/>
      </w:r>
    </w:p>
    <w:p w14:paraId="78204A6A" w14:textId="77777777" w:rsidR="00090042" w:rsidRDefault="00090042" w:rsidP="00090042">
      <w:pPr>
        <w:jc w:val="both"/>
        <w:rPr>
          <w:rFonts w:ascii="Arial" w:eastAsiaTheme="minorEastAsia" w:hAnsi="Arial" w:cs="Arial"/>
          <w:b/>
          <w:bCs/>
          <w:sz w:val="20"/>
          <w:szCs w:val="20"/>
        </w:rPr>
      </w:pPr>
      <w:r w:rsidRPr="007A7EBA">
        <w:rPr>
          <w:rFonts w:ascii="Arial" w:eastAsiaTheme="minorEastAsia" w:hAnsi="Arial" w:cs="Arial"/>
          <w:noProof/>
          <w:sz w:val="20"/>
          <w:szCs w:val="20"/>
        </w:rPr>
        <w:lastRenderedPageBreak/>
        <w:drawing>
          <wp:anchor distT="0" distB="0" distL="114300" distR="114300" simplePos="0" relativeHeight="251668480" behindDoc="0" locked="0" layoutInCell="1" allowOverlap="1" wp14:anchorId="6E308CBE" wp14:editId="57943CB9">
            <wp:simplePos x="0" y="0"/>
            <wp:positionH relativeFrom="column">
              <wp:align>center</wp:align>
            </wp:positionH>
            <wp:positionV relativeFrom="paragraph">
              <wp:posOffset>0</wp:posOffset>
            </wp:positionV>
            <wp:extent cx="6851699" cy="4005072"/>
            <wp:effectExtent l="0" t="0" r="0" b="0"/>
            <wp:wrapTopAndBottom/>
            <wp:docPr id="7" name="Picture 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699" cy="4005072"/>
                    </a:xfrm>
                    <a:prstGeom prst="rect">
                      <a:avLst/>
                    </a:prstGeom>
                  </pic:spPr>
                </pic:pic>
              </a:graphicData>
            </a:graphic>
            <wp14:sizeRelV relativeFrom="margin">
              <wp14:pctHeight>0</wp14:pctHeight>
            </wp14:sizeRelV>
          </wp:anchor>
        </w:drawing>
      </w:r>
      <w:r w:rsidRPr="006C0F67">
        <w:rPr>
          <w:rFonts w:ascii="Arial" w:hAnsi="Arial" w:cs="Arial"/>
          <w:b/>
          <w:bCs/>
          <w:noProof/>
          <w:sz w:val="20"/>
          <w:szCs w:val="20"/>
        </w:rPr>
        <w:t>Extended Data</w:t>
      </w:r>
      <w:r>
        <w:rPr>
          <w:rFonts w:ascii="Arial" w:hAnsi="Arial" w:cs="Arial"/>
          <w:b/>
          <w:bCs/>
          <w:noProof/>
          <w:sz w:val="20"/>
          <w:szCs w:val="20"/>
        </w:rPr>
        <w:t xml:space="preserve"> </w:t>
      </w:r>
      <w:r w:rsidRPr="007A7EBA">
        <w:rPr>
          <w:rFonts w:ascii="Arial" w:eastAsiaTheme="minorEastAsia" w:hAnsi="Arial" w:cs="Arial"/>
          <w:b/>
          <w:bCs/>
          <w:sz w:val="20"/>
          <w:szCs w:val="20"/>
        </w:rPr>
        <w:t>Figure 1 (related to Figure 1). Normative model responses, predictions, and example response distributions.</w:t>
      </w:r>
    </w:p>
    <w:p w14:paraId="09D3CDC8" w14:textId="77777777" w:rsidR="00090042" w:rsidRDefault="00090042" w:rsidP="00090042">
      <w:pPr>
        <w:jc w:val="both"/>
        <w:rPr>
          <w:rFonts w:ascii="Arial" w:eastAsiaTheme="minorEastAsia" w:hAnsi="Arial" w:cs="Arial"/>
          <w:b/>
          <w:bCs/>
          <w:sz w:val="20"/>
          <w:szCs w:val="20"/>
        </w:rPr>
      </w:pPr>
    </w:p>
    <w:p w14:paraId="1D8A1C25" w14:textId="3D7364AE" w:rsidR="00090042" w:rsidRPr="007A7EBA" w:rsidRDefault="00090042" w:rsidP="00090042">
      <w:pPr>
        <w:jc w:val="both"/>
        <w:rPr>
          <w:rFonts w:ascii="Arial" w:eastAsiaTheme="minorEastAsia" w:hAnsi="Arial" w:cs="Arial"/>
          <w:sz w:val="20"/>
          <w:szCs w:val="20"/>
        </w:rPr>
      </w:pPr>
      <w:r>
        <w:rPr>
          <w:rFonts w:ascii="Arial" w:eastAsiaTheme="minorEastAsia" w:hAnsi="Arial" w:cs="Arial"/>
          <w:b/>
          <w:bCs/>
          <w:sz w:val="20"/>
          <w:szCs w:val="20"/>
        </w:rPr>
        <w:t xml:space="preserve">a, </w:t>
      </w:r>
      <w:r>
        <w:rPr>
          <w:rFonts w:ascii="Arial" w:eastAsiaTheme="minorEastAsia" w:hAnsi="Arial" w:cs="Arial"/>
          <w:sz w:val="20"/>
          <w:szCs w:val="20"/>
        </w:rPr>
        <w:t xml:space="preserve">The firing rate of the simulated neuron as a function of time. Traces shaded in blue or red indicate the firing rate to periods of low or high contrast background noise, respectively. The green trace indicates the model response to overlaid targets. </w:t>
      </w:r>
      <w:r>
        <w:rPr>
          <w:rFonts w:ascii="Arial" w:eastAsiaTheme="minorEastAsia" w:hAnsi="Arial" w:cs="Arial"/>
          <w:b/>
          <w:bCs/>
          <w:sz w:val="20"/>
          <w:szCs w:val="20"/>
        </w:rPr>
        <w:t xml:space="preserve">b, </w:t>
      </w:r>
      <w:r>
        <w:rPr>
          <w:rFonts w:ascii="Arial" w:eastAsiaTheme="minorEastAsia" w:hAnsi="Arial" w:cs="Arial"/>
          <w:sz w:val="20"/>
          <w:szCs w:val="20"/>
        </w:rPr>
        <w:t xml:space="preserve">The true contrast (labelled as variance) of the stimulus (blue, red, and dashed grey lines) along with the average model estimate of the contrast (solid black line) over time. </w:t>
      </w:r>
      <w:r>
        <w:rPr>
          <w:rFonts w:ascii="Arial" w:eastAsiaTheme="minorEastAsia" w:hAnsi="Arial" w:cs="Arial"/>
          <w:b/>
          <w:bCs/>
          <w:sz w:val="20"/>
          <w:szCs w:val="20"/>
        </w:rPr>
        <w:t xml:space="preserve">c, </w:t>
      </w:r>
      <w:r>
        <w:rPr>
          <w:rFonts w:ascii="Arial" w:eastAsiaTheme="minorEastAsia" w:hAnsi="Arial" w:cs="Arial"/>
          <w:sz w:val="20"/>
          <w:szCs w:val="20"/>
        </w:rPr>
        <w:t>Discriminability as a function of time and contrast</w:t>
      </w:r>
      <w:del w:id="857" w:author="Microsoft Office User" w:date="2021-07-20T17:40:00Z">
        <w:r w:rsidDel="004F675C">
          <w:rPr>
            <w:rFonts w:ascii="Arial" w:eastAsiaTheme="minorEastAsia" w:hAnsi="Arial" w:cs="Arial"/>
            <w:sz w:val="20"/>
            <w:szCs w:val="20"/>
          </w:rPr>
          <w:delText>. Each trace indicates target from noise discriminability over time</w:delText>
        </w:r>
      </w:del>
      <w:r>
        <w:rPr>
          <w:rFonts w:ascii="Arial" w:eastAsiaTheme="minorEastAsia" w:hAnsi="Arial" w:cs="Arial"/>
          <w:sz w:val="20"/>
          <w:szCs w:val="20"/>
        </w:rPr>
        <w:t xml:space="preserve">, with the trace color indicating the contrast after the switch. The dashed vertical line indicates the time of the contrast switch. Open circles indicate time samples used to plot the distributions in </w:t>
      </w:r>
      <w:r>
        <w:rPr>
          <w:rFonts w:ascii="Arial" w:eastAsiaTheme="minorEastAsia" w:hAnsi="Arial" w:cs="Arial"/>
          <w:b/>
          <w:bCs/>
          <w:sz w:val="20"/>
          <w:szCs w:val="20"/>
        </w:rPr>
        <w:t>d</w:t>
      </w:r>
      <w:r>
        <w:rPr>
          <w:rFonts w:ascii="Arial" w:eastAsiaTheme="minorEastAsia" w:hAnsi="Arial" w:cs="Arial"/>
          <w:sz w:val="20"/>
          <w:szCs w:val="20"/>
        </w:rPr>
        <w:t xml:space="preserve">. </w:t>
      </w:r>
      <w:r>
        <w:rPr>
          <w:rFonts w:ascii="Arial" w:eastAsiaTheme="minorEastAsia" w:hAnsi="Arial" w:cs="Arial"/>
          <w:b/>
          <w:bCs/>
          <w:sz w:val="20"/>
          <w:szCs w:val="20"/>
        </w:rPr>
        <w:t xml:space="preserve">d, </w:t>
      </w:r>
      <w:r>
        <w:rPr>
          <w:rFonts w:ascii="Arial" w:eastAsiaTheme="minorEastAsia" w:hAnsi="Arial" w:cs="Arial"/>
          <w:sz w:val="20"/>
          <w:szCs w:val="20"/>
        </w:rPr>
        <w:t xml:space="preserve">Target (green) and noise (blue or red) distributions as a function of time and contrast. The top row includes responses to targets and noise in low contrast. Each column denotes a different time step relative to the change in contrast, as indicated by the column title. The bottom row is the same, but for high contrast. Arrows between </w:t>
      </w:r>
      <w:r>
        <w:rPr>
          <w:rFonts w:ascii="Arial" w:eastAsiaTheme="minorEastAsia" w:hAnsi="Arial" w:cs="Arial"/>
          <w:b/>
          <w:bCs/>
          <w:sz w:val="20"/>
          <w:szCs w:val="20"/>
        </w:rPr>
        <w:t xml:space="preserve">c </w:t>
      </w:r>
      <w:r>
        <w:rPr>
          <w:rFonts w:ascii="Arial" w:eastAsiaTheme="minorEastAsia" w:hAnsi="Arial" w:cs="Arial"/>
          <w:sz w:val="20"/>
          <w:szCs w:val="20"/>
        </w:rPr>
        <w:t xml:space="preserve">and </w:t>
      </w:r>
      <w:r>
        <w:rPr>
          <w:rFonts w:ascii="Arial" w:eastAsiaTheme="minorEastAsia" w:hAnsi="Arial" w:cs="Arial"/>
          <w:b/>
          <w:bCs/>
          <w:sz w:val="20"/>
          <w:szCs w:val="20"/>
        </w:rPr>
        <w:t>d</w:t>
      </w:r>
      <w:r>
        <w:rPr>
          <w:rFonts w:ascii="Arial" w:eastAsiaTheme="minorEastAsia" w:hAnsi="Arial" w:cs="Arial"/>
          <w:sz w:val="20"/>
          <w:szCs w:val="20"/>
        </w:rPr>
        <w:t xml:space="preserve"> indicate distributions which yielded the indicated value of discriminability in the trace.</w:t>
      </w:r>
      <w:r w:rsidRPr="007A7EBA">
        <w:rPr>
          <w:rFonts w:ascii="Arial" w:eastAsiaTheme="minorEastAsia" w:hAnsi="Arial" w:cs="Arial"/>
          <w:sz w:val="20"/>
          <w:szCs w:val="20"/>
        </w:rPr>
        <w:br w:type="page"/>
      </w:r>
    </w:p>
    <w:p w14:paraId="56666A8B" w14:textId="77777777" w:rsidR="00090042" w:rsidRDefault="00090042" w:rsidP="00090042">
      <w:pPr>
        <w:jc w:val="both"/>
        <w:rPr>
          <w:rFonts w:ascii="Arial" w:hAnsi="Arial" w:cs="Arial"/>
          <w:b/>
          <w:bCs/>
          <w:sz w:val="20"/>
          <w:szCs w:val="20"/>
        </w:rPr>
      </w:pPr>
      <w:r w:rsidRPr="006C0F67">
        <w:rPr>
          <w:rFonts w:ascii="Arial" w:hAnsi="Arial" w:cs="Arial"/>
          <w:b/>
          <w:bCs/>
          <w:noProof/>
          <w:sz w:val="20"/>
          <w:szCs w:val="20"/>
        </w:rPr>
        <w:lastRenderedPageBreak/>
        <w:drawing>
          <wp:anchor distT="0" distB="0" distL="114300" distR="114300" simplePos="0" relativeHeight="251667456" behindDoc="0" locked="0" layoutInCell="1" allowOverlap="1" wp14:anchorId="6CEA6E07" wp14:editId="788C072A">
            <wp:simplePos x="0" y="0"/>
            <wp:positionH relativeFrom="column">
              <wp:align>center</wp:align>
            </wp:positionH>
            <wp:positionV relativeFrom="paragraph">
              <wp:posOffset>0</wp:posOffset>
            </wp:positionV>
            <wp:extent cx="6560185" cy="5440045"/>
            <wp:effectExtent l="0" t="0" r="5715" b="0"/>
            <wp:wrapTopAndBottom/>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schematic&#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60185" cy="5440045"/>
                    </a:xfrm>
                    <a:prstGeom prst="rect">
                      <a:avLst/>
                    </a:prstGeom>
                  </pic:spPr>
                </pic:pic>
              </a:graphicData>
            </a:graphic>
            <wp14:sizeRelH relativeFrom="margin">
              <wp14:pctWidth>0</wp14:pctWidth>
            </wp14:sizeRelH>
            <wp14:sizeRelV relativeFrom="margin">
              <wp14:pctHeight>0</wp14:pctHeight>
            </wp14:sizeRelV>
          </wp:anchor>
        </w:drawing>
      </w:r>
      <w:r w:rsidRPr="006C0F67">
        <w:rPr>
          <w:rFonts w:ascii="Arial" w:hAnsi="Arial" w:cs="Arial"/>
          <w:b/>
          <w:bCs/>
          <w:noProof/>
          <w:sz w:val="20"/>
          <w:szCs w:val="20"/>
        </w:rPr>
        <w:t>Extended Data</w:t>
      </w:r>
      <w:r>
        <w:rPr>
          <w:rFonts w:ascii="Arial" w:hAnsi="Arial" w:cs="Arial"/>
          <w:b/>
          <w:bCs/>
          <w:noProof/>
          <w:sz w:val="20"/>
          <w:szCs w:val="20"/>
        </w:rPr>
        <w:t xml:space="preserve"> Figure 2</w:t>
      </w:r>
      <w:r>
        <w:rPr>
          <w:rFonts w:ascii="Arial" w:hAnsi="Arial" w:cs="Arial"/>
          <w:b/>
          <w:bCs/>
          <w:sz w:val="20"/>
          <w:szCs w:val="20"/>
        </w:rPr>
        <w:t xml:space="preserve"> (related to Figure 2)</w:t>
      </w:r>
      <w:r w:rsidRPr="00EB6352">
        <w:rPr>
          <w:rFonts w:ascii="Arial" w:hAnsi="Arial" w:cs="Arial"/>
          <w:b/>
          <w:bCs/>
          <w:sz w:val="20"/>
          <w:szCs w:val="20"/>
        </w:rPr>
        <w:t>.</w:t>
      </w:r>
      <w:r>
        <w:rPr>
          <w:rFonts w:ascii="Arial" w:hAnsi="Arial" w:cs="Arial"/>
          <w:b/>
          <w:bCs/>
          <w:sz w:val="20"/>
          <w:szCs w:val="20"/>
        </w:rPr>
        <w:t xml:space="preserve"> Simulation results to validate the GC-GLM.</w:t>
      </w:r>
    </w:p>
    <w:p w14:paraId="32122BB1" w14:textId="77777777" w:rsidR="00090042" w:rsidRDefault="00090042" w:rsidP="00090042">
      <w:pPr>
        <w:jc w:val="both"/>
        <w:rPr>
          <w:rFonts w:ascii="Arial" w:hAnsi="Arial" w:cs="Arial"/>
          <w:b/>
          <w:bCs/>
          <w:sz w:val="20"/>
          <w:szCs w:val="20"/>
        </w:rPr>
      </w:pPr>
    </w:p>
    <w:p w14:paraId="7E22ECEE" w14:textId="4307B332" w:rsidR="00090042" w:rsidRDefault="00090042" w:rsidP="00090042">
      <w:pPr>
        <w:jc w:val="both"/>
        <w:rPr>
          <w:rFonts w:ascii="Arial" w:hAnsi="Arial" w:cs="Arial"/>
          <w:color w:val="000000"/>
          <w:sz w:val="20"/>
          <w:szCs w:val="20"/>
        </w:rPr>
      </w:pPr>
      <w:r>
        <w:rPr>
          <w:rFonts w:ascii="Arial" w:hAnsi="Arial" w:cs="Arial"/>
          <w:b/>
          <w:bCs/>
          <w:sz w:val="20"/>
          <w:szCs w:val="20"/>
        </w:rPr>
        <w:t xml:space="preserve">a, </w:t>
      </w:r>
      <w:r>
        <w:rPr>
          <w:rFonts w:ascii="Arial" w:hAnsi="Arial" w:cs="Arial"/>
          <w:sz w:val="20"/>
          <w:szCs w:val="20"/>
        </w:rPr>
        <w:t xml:space="preserve">Schematic of simulated neurons in the forward model. Each neuron received broadband noise inputs which changed contrast every 2s. A STRF modelled by a 2D-gaussian function with added noise filtered the stimulus to generate a linear response. This filter response was then modulated by a gain control function, which controlled the amount and time-course of gain control for the simulated neuron. This gain modulated output was then exponentiated and stochastic spikes were generated according to a Poisson process. </w:t>
      </w:r>
      <w:r>
        <w:rPr>
          <w:rFonts w:ascii="Arial" w:hAnsi="Arial" w:cs="Arial"/>
          <w:b/>
          <w:bCs/>
          <w:sz w:val="20"/>
          <w:szCs w:val="20"/>
        </w:rPr>
        <w:t xml:space="preserve">b, </w:t>
      </w:r>
      <w:r>
        <w:rPr>
          <w:rFonts w:ascii="Arial" w:hAnsi="Arial" w:cs="Arial"/>
          <w:sz w:val="20"/>
          <w:szCs w:val="20"/>
        </w:rPr>
        <w:t xml:space="preserve">Example STRF from one simulated neuron. </w:t>
      </w:r>
      <w:proofErr w:type="spellStart"/>
      <w:r>
        <w:rPr>
          <w:rFonts w:ascii="Arial" w:hAnsi="Arial" w:cs="Arial"/>
          <w:sz w:val="20"/>
          <w:szCs w:val="20"/>
        </w:rPr>
        <w:t>Colorbar</w:t>
      </w:r>
      <w:proofErr w:type="spellEnd"/>
      <w:r>
        <w:rPr>
          <w:rFonts w:ascii="Arial" w:hAnsi="Arial" w:cs="Arial"/>
          <w:sz w:val="20"/>
          <w:szCs w:val="20"/>
        </w:rPr>
        <w:t xml:space="preserve"> indicates STRF magnitude. </w:t>
      </w:r>
      <w:r>
        <w:rPr>
          <w:rFonts w:ascii="Arial" w:hAnsi="Arial" w:cs="Arial"/>
          <w:b/>
          <w:bCs/>
          <w:sz w:val="20"/>
          <w:szCs w:val="20"/>
        </w:rPr>
        <w:t xml:space="preserve">c, </w:t>
      </w:r>
      <w:r>
        <w:rPr>
          <w:rFonts w:ascii="Arial" w:hAnsi="Arial" w:cs="Arial"/>
          <w:sz w:val="20"/>
          <w:szCs w:val="20"/>
        </w:rPr>
        <w:t xml:space="preserve">Model estimate of the STRF averaged across 100 simulated neurons. </w:t>
      </w:r>
      <w:r>
        <w:rPr>
          <w:rFonts w:ascii="Arial" w:hAnsi="Arial" w:cs="Arial"/>
          <w:b/>
          <w:bCs/>
          <w:sz w:val="20"/>
          <w:szCs w:val="20"/>
        </w:rPr>
        <w:t xml:space="preserve">d, </w:t>
      </w:r>
      <w:r>
        <w:rPr>
          <w:rFonts w:ascii="Arial" w:hAnsi="Arial" w:cs="Arial"/>
          <w:sz w:val="20"/>
          <w:szCs w:val="20"/>
        </w:rPr>
        <w:t>Example linear drive for one simulated neuron over 500 trials (</w:t>
      </w:r>
      <w:proofErr w:type="spellStart"/>
      <w:r>
        <w:rPr>
          <w:rFonts w:ascii="Arial" w:hAnsi="Arial" w:cs="Arial"/>
          <w:sz w:val="20"/>
          <w:szCs w:val="20"/>
        </w:rPr>
        <w:t>ie</w:t>
      </w:r>
      <w:proofErr w:type="spellEnd"/>
      <w:r>
        <w:rPr>
          <w:rFonts w:ascii="Arial" w:hAnsi="Arial" w:cs="Arial"/>
          <w:sz w:val="20"/>
          <w:szCs w:val="20"/>
        </w:rPr>
        <w:t xml:space="preserve">. the filter response of the STRF convolved with the stimulus). </w:t>
      </w:r>
      <w:r>
        <w:rPr>
          <w:rFonts w:ascii="Arial" w:hAnsi="Arial" w:cs="Arial"/>
          <w:b/>
          <w:bCs/>
          <w:sz w:val="20"/>
          <w:szCs w:val="20"/>
        </w:rPr>
        <w:t xml:space="preserve">e, </w:t>
      </w:r>
      <w:r>
        <w:rPr>
          <w:rFonts w:ascii="Arial" w:hAnsi="Arial" w:cs="Arial"/>
          <w:sz w:val="20"/>
          <w:szCs w:val="20"/>
        </w:rPr>
        <w:t xml:space="preserve">Each panel plots the average firing rates of 100 simulated neurons (solid teal lines) and corresponding GC-GLM fits (dashed black lines) when simulating perfect gain control (GC = 1.0). Each row corresponds to 100 simulations of different gain time courses, with the top row depicting a slow transition to low contrast, with a fast transition to high contrast. The middle row plots simulations were both transitions were fast. The bottom row plots simulations where the transition to low contrast was fast, with a slow transition to high contrast. The corresponding rows of panels </w:t>
      </w:r>
      <w:r>
        <w:rPr>
          <w:rFonts w:ascii="Arial" w:hAnsi="Arial" w:cs="Arial"/>
          <w:b/>
          <w:bCs/>
          <w:sz w:val="20"/>
          <w:szCs w:val="20"/>
        </w:rPr>
        <w:t>f</w:t>
      </w:r>
      <w:r w:rsidRPr="00C45943">
        <w:rPr>
          <w:rFonts w:ascii="Arial" w:hAnsi="Arial" w:cs="Arial"/>
          <w:sz w:val="20"/>
          <w:szCs w:val="20"/>
        </w:rPr>
        <w:t>,</w:t>
      </w:r>
      <w:r>
        <w:rPr>
          <w:rFonts w:ascii="Arial" w:hAnsi="Arial" w:cs="Arial"/>
          <w:b/>
          <w:bCs/>
          <w:sz w:val="20"/>
          <w:szCs w:val="20"/>
        </w:rPr>
        <w:t xml:space="preserve"> g</w:t>
      </w:r>
      <w:r w:rsidRPr="00C45943">
        <w:rPr>
          <w:rFonts w:ascii="Arial" w:hAnsi="Arial" w:cs="Arial"/>
          <w:sz w:val="20"/>
          <w:szCs w:val="20"/>
        </w:rPr>
        <w:t>, and</w:t>
      </w:r>
      <w:r>
        <w:rPr>
          <w:rFonts w:ascii="Arial" w:hAnsi="Arial" w:cs="Arial"/>
          <w:b/>
          <w:bCs/>
          <w:sz w:val="20"/>
          <w:szCs w:val="20"/>
        </w:rPr>
        <w:t xml:space="preserve"> h</w:t>
      </w:r>
      <w:r w:rsidRPr="00C45943">
        <w:rPr>
          <w:rFonts w:ascii="Arial" w:hAnsi="Arial" w:cs="Arial"/>
          <w:sz w:val="20"/>
          <w:szCs w:val="20"/>
        </w:rPr>
        <w:t>,</w:t>
      </w:r>
      <w:r>
        <w:rPr>
          <w:rFonts w:ascii="Arial" w:hAnsi="Arial" w:cs="Arial"/>
          <w:sz w:val="20"/>
          <w:szCs w:val="20"/>
        </w:rPr>
        <w:t xml:space="preserve"> are the results of simulations with the same gain time courses.</w:t>
      </w:r>
      <w:r>
        <w:rPr>
          <w:rFonts w:ascii="Arial" w:hAnsi="Arial" w:cs="Arial"/>
          <w:b/>
          <w:bCs/>
          <w:sz w:val="20"/>
          <w:szCs w:val="20"/>
        </w:rPr>
        <w:t xml:space="preserve"> </w:t>
      </w:r>
      <w:r>
        <w:rPr>
          <w:rFonts w:ascii="Arial" w:hAnsi="Arial" w:cs="Arial"/>
          <w:sz w:val="20"/>
          <w:szCs w:val="20"/>
        </w:rPr>
        <w:t xml:space="preserve"> </w:t>
      </w:r>
      <w:r>
        <w:rPr>
          <w:rFonts w:ascii="Arial" w:hAnsi="Arial" w:cs="Arial"/>
          <w:b/>
          <w:bCs/>
          <w:sz w:val="20"/>
          <w:szCs w:val="20"/>
        </w:rPr>
        <w:t>f,</w:t>
      </w:r>
      <w:r>
        <w:rPr>
          <w:rFonts w:ascii="Arial" w:hAnsi="Arial" w:cs="Arial"/>
          <w:sz w:val="20"/>
          <w:szCs w:val="20"/>
        </w:rPr>
        <w:t xml:space="preserve"> Average gain time-course of the simulated neurons (solid teal lines) and the corresponding GC-GLM estimate of the gain, </w:t>
      </w:r>
      <m:oMath>
        <m:r>
          <w:rPr>
            <w:rFonts w:ascii="Cambria Math" w:hAnsi="Cambria Math" w:cs="Arial"/>
            <w:sz w:val="20"/>
            <w:szCs w:val="20"/>
          </w:rPr>
          <m:t>w</m:t>
        </m:r>
      </m:oMath>
      <w:r>
        <w:rPr>
          <w:rFonts w:ascii="Arial" w:hAnsi="Arial" w:cs="Arial"/>
          <w:sz w:val="20"/>
          <w:szCs w:val="20"/>
        </w:rPr>
        <w:t xml:space="preserve">, averaged over 100 simulations (black dashed lines). Insets of each panel depict the contrast kernels (dashed lines) and gain kernels (solid lines) estimated for each contrast. Blue lines indicate kernels after a switch to low contrast and red lines indicate kernels after a switch to high contrast. </w:t>
      </w:r>
      <w:r>
        <w:rPr>
          <w:rFonts w:ascii="Arial" w:hAnsi="Arial" w:cs="Arial"/>
          <w:b/>
          <w:bCs/>
          <w:sz w:val="20"/>
          <w:szCs w:val="20"/>
        </w:rPr>
        <w:t xml:space="preserve">g, </w:t>
      </w:r>
      <w:r>
        <w:rPr>
          <w:rFonts w:ascii="Arial" w:hAnsi="Arial" w:cs="Arial"/>
          <w:sz w:val="20"/>
          <w:szCs w:val="20"/>
        </w:rPr>
        <w:t xml:space="preserve">Average log firing rate for simulations with different gain time-courses and different degrees of gain control (GC value; the legend in the lower </w:t>
      </w:r>
      <w:del w:id="858" w:author="Microsoft Office User" w:date="2021-07-20T17:40:00Z">
        <w:r w:rsidDel="004F675C">
          <w:rPr>
            <w:rFonts w:ascii="Arial" w:hAnsi="Arial" w:cs="Arial"/>
            <w:sz w:val="20"/>
            <w:szCs w:val="20"/>
          </w:rPr>
          <w:delText xml:space="preserve">left </w:delText>
        </w:r>
      </w:del>
      <w:ins w:id="859" w:author="Microsoft Office User" w:date="2021-07-20T17:40:00Z">
        <w:r w:rsidR="004F675C">
          <w:rPr>
            <w:rFonts w:ascii="Arial" w:hAnsi="Arial" w:cs="Arial"/>
            <w:sz w:val="20"/>
            <w:szCs w:val="20"/>
          </w:rPr>
          <w:t xml:space="preserve">right </w:t>
        </w:r>
      </w:ins>
      <w:r>
        <w:rPr>
          <w:rFonts w:ascii="Arial" w:hAnsi="Arial" w:cs="Arial"/>
          <w:sz w:val="20"/>
          <w:szCs w:val="20"/>
        </w:rPr>
        <w:t xml:space="preserve">indicates the color-GC value mapping). Each plotted line indicates the average firing rate/prediction for 100 simulations. </w:t>
      </w:r>
      <w:r>
        <w:rPr>
          <w:rFonts w:ascii="Arial" w:hAnsi="Arial" w:cs="Arial"/>
          <w:b/>
          <w:bCs/>
          <w:sz w:val="20"/>
          <w:szCs w:val="20"/>
        </w:rPr>
        <w:t xml:space="preserve">h, </w:t>
      </w:r>
      <w:r>
        <w:rPr>
          <w:rFonts w:ascii="Arial" w:hAnsi="Arial" w:cs="Arial"/>
          <w:sz w:val="20"/>
          <w:szCs w:val="20"/>
        </w:rPr>
        <w:t xml:space="preserve">Average gain time-course of all simulations (solid colored lines) and the average estimates of </w:t>
      </w:r>
      <m:oMath>
        <m:r>
          <w:rPr>
            <w:rFonts w:ascii="Cambria Math" w:hAnsi="Cambria Math" w:cs="Arial"/>
            <w:sz w:val="20"/>
            <w:szCs w:val="20"/>
          </w:rPr>
          <m:t>w</m:t>
        </m:r>
      </m:oMath>
      <w:r>
        <w:rPr>
          <w:rFonts w:ascii="Arial" w:hAnsi="Arial" w:cs="Arial"/>
          <w:sz w:val="20"/>
          <w:szCs w:val="20"/>
        </w:rPr>
        <w:t xml:space="preserve"> (dashed grey lines). </w:t>
      </w:r>
      <w:proofErr w:type="spellStart"/>
      <w:r>
        <w:rPr>
          <w:rFonts w:ascii="Arial" w:hAnsi="Arial" w:cs="Arial"/>
          <w:b/>
          <w:bCs/>
          <w:sz w:val="20"/>
          <w:szCs w:val="20"/>
        </w:rPr>
        <w:t>i</w:t>
      </w:r>
      <w:proofErr w:type="spellEnd"/>
      <w:r>
        <w:rPr>
          <w:rFonts w:ascii="Arial" w:hAnsi="Arial" w:cs="Arial"/>
          <w:b/>
          <w:bCs/>
          <w:sz w:val="20"/>
          <w:szCs w:val="20"/>
        </w:rPr>
        <w:t xml:space="preserve">, </w:t>
      </w:r>
      <w:r>
        <w:rPr>
          <w:rFonts w:ascii="Arial" w:hAnsi="Arial" w:cs="Arial"/>
          <w:sz w:val="20"/>
          <w:szCs w:val="20"/>
        </w:rPr>
        <w:t xml:space="preserve">Simulations with 100 unique stimulus scenes, repeated 5 times each. Left panel plots the average firing rates and model fits. Right panel plots the true gain time-course (solid lines) and the average model gain estimate, </w:t>
      </w:r>
      <m:oMath>
        <m:r>
          <w:rPr>
            <w:rFonts w:ascii="Cambria Math" w:hAnsi="Cambria Math" w:cs="Arial"/>
            <w:sz w:val="20"/>
            <w:szCs w:val="20"/>
          </w:rPr>
          <m:t>w</m:t>
        </m:r>
      </m:oMath>
      <w:r>
        <w:rPr>
          <w:rFonts w:ascii="Arial" w:hAnsi="Arial" w:cs="Arial"/>
          <w:sz w:val="20"/>
          <w:szCs w:val="20"/>
        </w:rPr>
        <w:t xml:space="preserve"> (dashed lines). The shaded areas indicate </w:t>
      </w:r>
      <w:r>
        <w:rPr>
          <w:rFonts w:ascii="Arial" w:hAnsi="Arial" w:cs="Arial"/>
          <w:color w:val="000000"/>
          <w:sz w:val="20"/>
          <w:szCs w:val="20"/>
        </w:rPr>
        <w:t xml:space="preserve">2.5 and 97.5 percentiles of the gain estimates. </w:t>
      </w:r>
      <w:r>
        <w:rPr>
          <w:rFonts w:ascii="Arial" w:hAnsi="Arial" w:cs="Arial"/>
          <w:b/>
          <w:bCs/>
          <w:color w:val="000000"/>
          <w:sz w:val="20"/>
          <w:szCs w:val="20"/>
        </w:rPr>
        <w:t xml:space="preserve">j, </w:t>
      </w:r>
      <w:r>
        <w:rPr>
          <w:rFonts w:ascii="Arial" w:hAnsi="Arial" w:cs="Arial"/>
          <w:color w:val="000000"/>
          <w:sz w:val="20"/>
          <w:szCs w:val="20"/>
        </w:rPr>
        <w:t xml:space="preserve">Simulations with 5 unique stimulus scenes, repeated 100 times each. Formatting as in </w:t>
      </w:r>
      <w:proofErr w:type="spellStart"/>
      <w:r>
        <w:rPr>
          <w:rFonts w:ascii="Arial" w:hAnsi="Arial" w:cs="Arial"/>
          <w:b/>
          <w:bCs/>
          <w:color w:val="000000"/>
          <w:sz w:val="20"/>
          <w:szCs w:val="20"/>
        </w:rPr>
        <w:t>i</w:t>
      </w:r>
      <w:proofErr w:type="spellEnd"/>
      <w:r>
        <w:rPr>
          <w:rFonts w:ascii="Arial" w:hAnsi="Arial" w:cs="Arial"/>
          <w:color w:val="000000"/>
          <w:sz w:val="20"/>
          <w:szCs w:val="20"/>
        </w:rPr>
        <w:t xml:space="preserve">. For panels </w:t>
      </w:r>
      <w:r>
        <w:rPr>
          <w:rFonts w:ascii="Arial" w:hAnsi="Arial" w:cs="Arial"/>
          <w:b/>
          <w:bCs/>
          <w:color w:val="000000"/>
          <w:sz w:val="20"/>
          <w:szCs w:val="20"/>
        </w:rPr>
        <w:t>e-j</w:t>
      </w:r>
      <w:r>
        <w:rPr>
          <w:rFonts w:ascii="Arial" w:hAnsi="Arial" w:cs="Arial"/>
          <w:color w:val="000000"/>
          <w:sz w:val="20"/>
          <w:szCs w:val="20"/>
        </w:rPr>
        <w:t>, the GC value colors and line formatting are indicated in the legend on the bottom right.</w:t>
      </w:r>
    </w:p>
    <w:p w14:paraId="1CE8592E" w14:textId="77777777" w:rsidR="00090042" w:rsidRDefault="00090042" w:rsidP="00090042">
      <w:pPr>
        <w:jc w:val="both"/>
        <w:rPr>
          <w:rFonts w:ascii="Arial" w:hAnsi="Arial" w:cs="Arial"/>
          <w:sz w:val="20"/>
          <w:szCs w:val="20"/>
        </w:rPr>
      </w:pPr>
      <w:r>
        <w:rPr>
          <w:rFonts w:ascii="Arial" w:hAnsi="Arial" w:cs="Arial"/>
          <w:noProof/>
          <w:sz w:val="20"/>
          <w:szCs w:val="20"/>
        </w:rPr>
        <w:lastRenderedPageBreak/>
        <w:drawing>
          <wp:inline distT="0" distB="0" distL="0" distR="0" wp14:anchorId="2EFBC394" wp14:editId="0B8ADF35">
            <wp:extent cx="6858000" cy="1265555"/>
            <wp:effectExtent l="0" t="0" r="0" b="4445"/>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1265555"/>
                    </a:xfrm>
                    <a:prstGeom prst="rect">
                      <a:avLst/>
                    </a:prstGeom>
                  </pic:spPr>
                </pic:pic>
              </a:graphicData>
            </a:graphic>
          </wp:inline>
        </w:drawing>
      </w:r>
    </w:p>
    <w:p w14:paraId="18B1F0C9" w14:textId="77777777" w:rsidR="00090042" w:rsidRDefault="00090042" w:rsidP="00090042">
      <w:pPr>
        <w:jc w:val="both"/>
        <w:rPr>
          <w:rFonts w:ascii="Arial" w:hAnsi="Arial" w:cs="Arial"/>
          <w:sz w:val="20"/>
          <w:szCs w:val="20"/>
        </w:rPr>
      </w:pPr>
    </w:p>
    <w:p w14:paraId="7D6F15E6" w14:textId="77777777" w:rsidR="00090042" w:rsidRDefault="00090042" w:rsidP="00090042">
      <w:pPr>
        <w:jc w:val="both"/>
        <w:rPr>
          <w:rFonts w:ascii="Arial" w:hAnsi="Arial" w:cs="Arial"/>
          <w:b/>
          <w:bCs/>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Pr>
          <w:rFonts w:ascii="Arial" w:hAnsi="Arial" w:cs="Arial"/>
          <w:b/>
          <w:bCs/>
          <w:sz w:val="20"/>
          <w:szCs w:val="20"/>
        </w:rPr>
        <w:t>Figure 3 (related to Figure 3). Behavioral slopes are affected by the target volume range.</w:t>
      </w:r>
    </w:p>
    <w:p w14:paraId="29A81251" w14:textId="77777777" w:rsidR="00090042" w:rsidRDefault="00090042" w:rsidP="00090042">
      <w:pPr>
        <w:jc w:val="both"/>
        <w:rPr>
          <w:rFonts w:ascii="Arial" w:hAnsi="Arial" w:cs="Arial"/>
          <w:b/>
          <w:bCs/>
          <w:sz w:val="20"/>
          <w:szCs w:val="20"/>
        </w:rPr>
      </w:pPr>
    </w:p>
    <w:p w14:paraId="2FD36759" w14:textId="77777777" w:rsidR="00090042" w:rsidRPr="004E7B8B" w:rsidRDefault="00090042" w:rsidP="00090042">
      <w:pPr>
        <w:jc w:val="both"/>
        <w:rPr>
          <w:rFonts w:ascii="Arial" w:hAnsi="Arial" w:cs="Arial"/>
          <w:sz w:val="20"/>
          <w:szCs w:val="20"/>
        </w:rPr>
      </w:pPr>
      <w:r>
        <w:rPr>
          <w:rFonts w:ascii="Arial" w:hAnsi="Arial" w:cs="Arial"/>
          <w:b/>
          <w:bCs/>
          <w:sz w:val="20"/>
          <w:szCs w:val="20"/>
        </w:rPr>
        <w:t xml:space="preserve">a, </w:t>
      </w:r>
      <w:r>
        <w:rPr>
          <w:rFonts w:ascii="Arial" w:hAnsi="Arial" w:cs="Arial"/>
          <w:sz w:val="20"/>
          <w:szCs w:val="20"/>
        </w:rPr>
        <w:t xml:space="preserve">The effect of contrast on the false alarm rates in psychometric sessions (n = 25 mice). Each dot and line represent a mouse, the blue and red bars indicate the mean false alarm rate for low and high contrast </w:t>
      </w:r>
      <w:r w:rsidRPr="009D287F">
        <w:rPr>
          <w:rFonts w:ascii="Arial" w:hAnsi="Arial" w:cs="Arial"/>
          <w:color w:val="000000"/>
          <w:sz w:val="20"/>
          <w:szCs w:val="20"/>
        </w:rPr>
        <w:t>±SEM</w:t>
      </w:r>
      <w:r>
        <w:rPr>
          <w:rFonts w:ascii="Arial" w:hAnsi="Arial" w:cs="Arial"/>
          <w:color w:val="000000"/>
          <w:sz w:val="20"/>
          <w:szCs w:val="20"/>
        </w:rPr>
        <w:t>.</w:t>
      </w:r>
      <w:r>
        <w:rPr>
          <w:rFonts w:ascii="Arial" w:hAnsi="Arial" w:cs="Arial"/>
          <w:sz w:val="20"/>
          <w:szCs w:val="20"/>
        </w:rPr>
        <w:t xml:space="preserve"> Results of a paired t-test (</w:t>
      </w:r>
      <w:r>
        <w:rPr>
          <w:rFonts w:ascii="Arial" w:hAnsi="Arial" w:cs="Arial"/>
          <w:i/>
          <w:iCs/>
          <w:sz w:val="20"/>
          <w:szCs w:val="20"/>
        </w:rPr>
        <w:t>t</w:t>
      </w:r>
      <w:r>
        <w:rPr>
          <w:rFonts w:ascii="Arial" w:hAnsi="Arial" w:cs="Arial"/>
          <w:sz w:val="20"/>
          <w:szCs w:val="20"/>
        </w:rPr>
        <w:t xml:space="preserve">(23) = -6.02, </w:t>
      </w:r>
      <w:r>
        <w:rPr>
          <w:rFonts w:ascii="Arial" w:hAnsi="Arial" w:cs="Arial"/>
          <w:i/>
          <w:iCs/>
          <w:sz w:val="20"/>
          <w:szCs w:val="20"/>
        </w:rPr>
        <w:t xml:space="preserve">p </w:t>
      </w:r>
      <w:r>
        <w:rPr>
          <w:rFonts w:ascii="Arial" w:hAnsi="Arial" w:cs="Arial"/>
          <w:sz w:val="20"/>
          <w:szCs w:val="20"/>
        </w:rPr>
        <w:t>= 3.90e-6) across contrast revealed a significantly higher false alarm rate in high contrast (</w:t>
      </w:r>
      <w:r w:rsidRPr="00B605B1">
        <w:rPr>
          <w:rFonts w:ascii="Arial" w:hAnsi="Arial" w:cs="Arial"/>
          <w:sz w:val="20"/>
          <w:szCs w:val="20"/>
        </w:rPr>
        <w:t>Mean</w:t>
      </w:r>
      <w:r>
        <w:rPr>
          <w:rFonts w:ascii="Arial" w:hAnsi="Arial" w:cs="Arial"/>
          <w:i/>
          <w:iCs/>
          <w:sz w:val="20"/>
          <w:szCs w:val="20"/>
        </w:rPr>
        <w:t xml:space="preserve"> </w:t>
      </w:r>
      <w:r>
        <w:rPr>
          <w:rFonts w:ascii="Arial" w:hAnsi="Arial" w:cs="Arial"/>
          <w:sz w:val="20"/>
          <w:szCs w:val="20"/>
        </w:rPr>
        <w:t>(</w:t>
      </w:r>
      <w:r>
        <w:rPr>
          <w:rFonts w:ascii="Arial" w:hAnsi="Arial" w:cs="Arial"/>
          <w:i/>
          <w:iCs/>
          <w:sz w:val="20"/>
          <w:szCs w:val="20"/>
        </w:rPr>
        <w:t>M</w:t>
      </w:r>
      <w:r>
        <w:rPr>
          <w:rFonts w:ascii="Arial" w:hAnsi="Arial" w:cs="Arial"/>
          <w:sz w:val="20"/>
          <w:szCs w:val="20"/>
        </w:rPr>
        <w:t xml:space="preserve">) = 0.22, </w:t>
      </w:r>
      <w:r w:rsidRPr="00B605B1">
        <w:rPr>
          <w:rFonts w:ascii="Arial" w:hAnsi="Arial" w:cs="Arial"/>
          <w:sz w:val="20"/>
          <w:szCs w:val="20"/>
        </w:rPr>
        <w:t>standard deviation</w:t>
      </w:r>
      <w:r>
        <w:rPr>
          <w:rFonts w:ascii="Arial" w:hAnsi="Arial" w:cs="Arial"/>
          <w:i/>
          <w:iCs/>
          <w:sz w:val="20"/>
          <w:szCs w:val="20"/>
        </w:rPr>
        <w:t xml:space="preserve"> </w:t>
      </w:r>
      <w:r>
        <w:rPr>
          <w:rFonts w:ascii="Arial" w:hAnsi="Arial" w:cs="Arial"/>
          <w:sz w:val="20"/>
          <w:szCs w:val="20"/>
        </w:rPr>
        <w:t>(</w:t>
      </w:r>
      <w:r>
        <w:rPr>
          <w:rFonts w:ascii="Arial" w:hAnsi="Arial" w:cs="Arial"/>
          <w:i/>
          <w:iCs/>
          <w:sz w:val="20"/>
          <w:szCs w:val="20"/>
        </w:rPr>
        <w:t>std</w:t>
      </w:r>
      <w:r>
        <w:rPr>
          <w:rFonts w:ascii="Arial" w:hAnsi="Arial" w:cs="Arial"/>
          <w:sz w:val="20"/>
          <w:szCs w:val="20"/>
        </w:rPr>
        <w:t>) = 0.080) compared to low contrast (</w:t>
      </w:r>
      <w:r>
        <w:rPr>
          <w:rFonts w:ascii="Arial" w:hAnsi="Arial" w:cs="Arial"/>
          <w:i/>
          <w:iCs/>
          <w:sz w:val="20"/>
          <w:szCs w:val="20"/>
        </w:rPr>
        <w:t xml:space="preserve">M </w:t>
      </w:r>
      <w:r>
        <w:rPr>
          <w:rFonts w:ascii="Arial" w:hAnsi="Arial" w:cs="Arial"/>
          <w:sz w:val="20"/>
          <w:szCs w:val="20"/>
        </w:rPr>
        <w:t xml:space="preserve">= 0.13, </w:t>
      </w:r>
      <w:r>
        <w:rPr>
          <w:rFonts w:ascii="Arial" w:hAnsi="Arial" w:cs="Arial"/>
          <w:i/>
          <w:iCs/>
          <w:sz w:val="20"/>
          <w:szCs w:val="20"/>
        </w:rPr>
        <w:t xml:space="preserve">std = </w:t>
      </w:r>
      <w:r>
        <w:rPr>
          <w:rFonts w:ascii="Arial" w:hAnsi="Arial" w:cs="Arial"/>
          <w:sz w:val="20"/>
          <w:szCs w:val="20"/>
        </w:rPr>
        <w:t xml:space="preserve">0.054). </w:t>
      </w:r>
      <w:r>
        <w:rPr>
          <w:rFonts w:ascii="Arial" w:hAnsi="Arial" w:cs="Arial"/>
          <w:b/>
          <w:bCs/>
          <w:sz w:val="20"/>
          <w:szCs w:val="20"/>
        </w:rPr>
        <w:t xml:space="preserve">b, </w:t>
      </w:r>
      <w:r>
        <w:rPr>
          <w:rFonts w:ascii="Arial" w:hAnsi="Arial" w:cs="Arial"/>
          <w:sz w:val="20"/>
          <w:szCs w:val="20"/>
        </w:rPr>
        <w:t xml:space="preserve">Comparison of psychometric slopes across all mice (n = 25). Formatting as in </w:t>
      </w:r>
      <w:r>
        <w:rPr>
          <w:rFonts w:ascii="Arial" w:hAnsi="Arial" w:cs="Arial"/>
          <w:b/>
          <w:bCs/>
          <w:sz w:val="20"/>
          <w:szCs w:val="20"/>
        </w:rPr>
        <w:t>a</w:t>
      </w:r>
      <w:r>
        <w:rPr>
          <w:rFonts w:ascii="Arial" w:hAnsi="Arial" w:cs="Arial"/>
          <w:sz w:val="20"/>
          <w:szCs w:val="20"/>
        </w:rPr>
        <w:t>. Results of a paired t-test (</w:t>
      </w:r>
      <w:r>
        <w:rPr>
          <w:rFonts w:ascii="Arial" w:hAnsi="Arial" w:cs="Arial"/>
          <w:i/>
          <w:iCs/>
          <w:sz w:val="20"/>
          <w:szCs w:val="20"/>
        </w:rPr>
        <w:t>t</w:t>
      </w:r>
      <w:r>
        <w:rPr>
          <w:rFonts w:ascii="Arial" w:hAnsi="Arial" w:cs="Arial"/>
          <w:sz w:val="20"/>
          <w:szCs w:val="20"/>
        </w:rPr>
        <w:t xml:space="preserve">(23) = -1.55, </w:t>
      </w:r>
      <w:r>
        <w:rPr>
          <w:rFonts w:ascii="Arial" w:hAnsi="Arial" w:cs="Arial"/>
          <w:i/>
          <w:iCs/>
          <w:sz w:val="20"/>
          <w:szCs w:val="20"/>
        </w:rPr>
        <w:t xml:space="preserve">p </w:t>
      </w:r>
      <w:r>
        <w:rPr>
          <w:rFonts w:ascii="Arial" w:hAnsi="Arial" w:cs="Arial"/>
          <w:sz w:val="20"/>
          <w:szCs w:val="20"/>
        </w:rPr>
        <w:t xml:space="preserve">= 0.135) across contrast revealed no significant difference between the slopes. </w:t>
      </w:r>
      <w:r>
        <w:rPr>
          <w:rFonts w:ascii="Arial" w:hAnsi="Arial" w:cs="Arial"/>
          <w:b/>
          <w:bCs/>
          <w:sz w:val="20"/>
          <w:szCs w:val="20"/>
        </w:rPr>
        <w:t xml:space="preserve">c, </w:t>
      </w:r>
      <w:r>
        <w:rPr>
          <w:rFonts w:ascii="Arial" w:hAnsi="Arial" w:cs="Arial"/>
          <w:sz w:val="20"/>
          <w:szCs w:val="20"/>
        </w:rPr>
        <w:t xml:space="preserve">Average psychometric curves and percent correct for mice presented with a narrow range of targets (range = 15 dB SNR; Table 2, row 4; dashed lines and open dots), and those presented with a wide range of targets (range = 25 dB SNR; Table 2, row 1; solid lines and filled dots) in low contrast. </w:t>
      </w:r>
      <w:proofErr w:type="spellStart"/>
      <w:r>
        <w:rPr>
          <w:rFonts w:ascii="Arial" w:hAnsi="Arial" w:cs="Arial"/>
          <w:sz w:val="20"/>
          <w:szCs w:val="20"/>
        </w:rPr>
        <w:t>Errorbars</w:t>
      </w:r>
      <w:proofErr w:type="spellEnd"/>
      <w:r>
        <w:rPr>
          <w:rFonts w:ascii="Arial" w:hAnsi="Arial" w:cs="Arial"/>
          <w:sz w:val="20"/>
          <w:szCs w:val="20"/>
        </w:rPr>
        <w:t xml:space="preserve"> indicate </w:t>
      </w:r>
      <w:r w:rsidRPr="009D287F">
        <w:rPr>
          <w:rFonts w:ascii="Arial" w:hAnsi="Arial" w:cs="Arial"/>
          <w:color w:val="000000"/>
          <w:sz w:val="20"/>
          <w:szCs w:val="20"/>
        </w:rPr>
        <w:t>±SEM</w:t>
      </w:r>
      <w:r>
        <w:rPr>
          <w:rFonts w:ascii="Arial" w:hAnsi="Arial" w:cs="Arial"/>
          <w:color w:val="000000"/>
          <w:sz w:val="20"/>
          <w:szCs w:val="20"/>
        </w:rPr>
        <w:t xml:space="preserve">. </w:t>
      </w:r>
      <w:r>
        <w:rPr>
          <w:rFonts w:ascii="Arial" w:hAnsi="Arial" w:cs="Arial"/>
          <w:b/>
          <w:bCs/>
          <w:color w:val="000000"/>
          <w:sz w:val="20"/>
          <w:szCs w:val="20"/>
        </w:rPr>
        <w:t xml:space="preserve">d, </w:t>
      </w:r>
      <w:r>
        <w:rPr>
          <w:rFonts w:ascii="Arial" w:hAnsi="Arial" w:cs="Arial"/>
          <w:color w:val="000000"/>
          <w:sz w:val="20"/>
          <w:szCs w:val="20"/>
        </w:rPr>
        <w:t xml:space="preserve">Psychometric slope for each mouse when low contrast targets came from narrow or wide target distributions. Different shaded bars indicate the mean for each condition </w:t>
      </w:r>
      <w:r w:rsidRPr="009D287F">
        <w:rPr>
          <w:rFonts w:ascii="Arial" w:hAnsi="Arial" w:cs="Arial"/>
          <w:color w:val="000000"/>
          <w:sz w:val="20"/>
          <w:szCs w:val="20"/>
        </w:rPr>
        <w:t>±SEM</w:t>
      </w:r>
      <w:r>
        <w:rPr>
          <w:rFonts w:ascii="Arial" w:hAnsi="Arial" w:cs="Arial"/>
          <w:sz w:val="20"/>
          <w:szCs w:val="20"/>
        </w:rPr>
        <w:t>. Results of an unpaired t-test (</w:t>
      </w:r>
      <w:r>
        <w:rPr>
          <w:rFonts w:ascii="Arial" w:hAnsi="Arial" w:cs="Arial"/>
          <w:i/>
          <w:iCs/>
          <w:sz w:val="20"/>
          <w:szCs w:val="20"/>
        </w:rPr>
        <w:t>t</w:t>
      </w:r>
      <w:r>
        <w:rPr>
          <w:rFonts w:ascii="Arial" w:hAnsi="Arial" w:cs="Arial"/>
          <w:sz w:val="20"/>
          <w:szCs w:val="20"/>
        </w:rPr>
        <w:t xml:space="preserve">(9) = 2.33, </w:t>
      </w:r>
      <w:r>
        <w:rPr>
          <w:rFonts w:ascii="Arial" w:hAnsi="Arial" w:cs="Arial"/>
          <w:i/>
          <w:iCs/>
          <w:sz w:val="20"/>
          <w:szCs w:val="20"/>
        </w:rPr>
        <w:t xml:space="preserve">p = </w:t>
      </w:r>
      <w:r>
        <w:rPr>
          <w:rFonts w:ascii="Arial" w:hAnsi="Arial" w:cs="Arial"/>
          <w:sz w:val="20"/>
          <w:szCs w:val="20"/>
        </w:rPr>
        <w:t>0.044) indicated significantly larger slopes in response to narrow target distributions (</w:t>
      </w:r>
      <w:r>
        <w:rPr>
          <w:rFonts w:ascii="Arial" w:hAnsi="Arial" w:cs="Arial"/>
          <w:i/>
          <w:iCs/>
          <w:sz w:val="20"/>
          <w:szCs w:val="20"/>
        </w:rPr>
        <w:t xml:space="preserve">M = </w:t>
      </w:r>
      <w:r>
        <w:rPr>
          <w:rFonts w:ascii="Arial" w:hAnsi="Arial" w:cs="Arial"/>
          <w:sz w:val="20"/>
          <w:szCs w:val="20"/>
        </w:rPr>
        <w:t xml:space="preserve">0.061, </w:t>
      </w:r>
      <w:r>
        <w:rPr>
          <w:rFonts w:ascii="Arial" w:hAnsi="Arial" w:cs="Arial"/>
          <w:i/>
          <w:iCs/>
          <w:sz w:val="20"/>
          <w:szCs w:val="20"/>
        </w:rPr>
        <w:t xml:space="preserve">std </w:t>
      </w:r>
      <w:r>
        <w:rPr>
          <w:rFonts w:ascii="Arial" w:hAnsi="Arial" w:cs="Arial"/>
          <w:sz w:val="20"/>
          <w:szCs w:val="20"/>
        </w:rPr>
        <w:t xml:space="preserve"> = 0.0060) compared to wide target distributions (</w:t>
      </w:r>
      <w:r>
        <w:rPr>
          <w:rFonts w:ascii="Arial" w:hAnsi="Arial" w:cs="Arial"/>
          <w:i/>
          <w:iCs/>
          <w:sz w:val="20"/>
          <w:szCs w:val="20"/>
        </w:rPr>
        <w:t>M</w:t>
      </w:r>
      <w:r>
        <w:rPr>
          <w:rFonts w:ascii="Arial" w:hAnsi="Arial" w:cs="Arial"/>
          <w:sz w:val="20"/>
          <w:szCs w:val="20"/>
        </w:rPr>
        <w:t xml:space="preserve"> = 0.051, </w:t>
      </w:r>
      <w:r>
        <w:rPr>
          <w:rFonts w:ascii="Arial" w:hAnsi="Arial" w:cs="Arial"/>
          <w:i/>
          <w:iCs/>
          <w:sz w:val="20"/>
          <w:szCs w:val="20"/>
        </w:rPr>
        <w:t xml:space="preserve">std </w:t>
      </w:r>
      <w:r>
        <w:rPr>
          <w:rFonts w:ascii="Arial" w:hAnsi="Arial" w:cs="Arial"/>
          <w:sz w:val="20"/>
          <w:szCs w:val="20"/>
        </w:rPr>
        <w:t xml:space="preserve">= 0.0073). </w:t>
      </w:r>
      <w:r>
        <w:rPr>
          <w:rFonts w:ascii="Arial" w:hAnsi="Arial" w:cs="Arial"/>
          <w:b/>
          <w:bCs/>
          <w:sz w:val="20"/>
          <w:szCs w:val="20"/>
        </w:rPr>
        <w:t>e</w:t>
      </w:r>
      <w:r>
        <w:rPr>
          <w:rFonts w:ascii="Arial" w:hAnsi="Arial" w:cs="Arial"/>
          <w:sz w:val="20"/>
          <w:szCs w:val="20"/>
        </w:rPr>
        <w:t xml:space="preserve">, Average psychometric curves and percent correct for mice presented with a narrow range of targets (average of range = 12 or 15 dB SNR; Table 2, rows 5 or 4; dashed lines and open dots) or wide range of targets (range = 25 dB SNR; Table 2, row 1; solid lines and filled dots) in high contrast. </w:t>
      </w:r>
      <w:r>
        <w:rPr>
          <w:rFonts w:ascii="Arial" w:hAnsi="Arial" w:cs="Arial"/>
          <w:b/>
          <w:bCs/>
          <w:sz w:val="20"/>
          <w:szCs w:val="20"/>
        </w:rPr>
        <w:t xml:space="preserve">f, </w:t>
      </w:r>
      <w:r>
        <w:rPr>
          <w:rFonts w:ascii="Arial" w:hAnsi="Arial" w:cs="Arial"/>
          <w:sz w:val="20"/>
          <w:szCs w:val="20"/>
        </w:rPr>
        <w:t xml:space="preserve">Psychometric slope for each mouse when high contrast targets came from narrow or wide distributions. Formatting as in </w:t>
      </w:r>
      <w:r>
        <w:rPr>
          <w:rFonts w:ascii="Arial" w:hAnsi="Arial" w:cs="Arial"/>
          <w:b/>
          <w:bCs/>
          <w:sz w:val="20"/>
          <w:szCs w:val="20"/>
        </w:rPr>
        <w:t>d</w:t>
      </w:r>
      <w:r>
        <w:rPr>
          <w:rFonts w:ascii="Arial" w:hAnsi="Arial" w:cs="Arial"/>
          <w:sz w:val="20"/>
          <w:szCs w:val="20"/>
        </w:rPr>
        <w:t>. Results of an unpaired t-test (</w:t>
      </w:r>
      <w:r>
        <w:rPr>
          <w:rFonts w:ascii="Arial" w:hAnsi="Arial" w:cs="Arial"/>
          <w:i/>
          <w:iCs/>
          <w:sz w:val="20"/>
          <w:szCs w:val="20"/>
        </w:rPr>
        <w:t>t</w:t>
      </w:r>
      <w:r>
        <w:rPr>
          <w:rFonts w:ascii="Arial" w:hAnsi="Arial" w:cs="Arial"/>
          <w:sz w:val="20"/>
          <w:szCs w:val="20"/>
        </w:rPr>
        <w:t xml:space="preserve">(28) = 5.49, </w:t>
      </w:r>
      <w:r>
        <w:rPr>
          <w:rFonts w:ascii="Arial" w:hAnsi="Arial" w:cs="Arial"/>
          <w:i/>
          <w:iCs/>
          <w:sz w:val="20"/>
          <w:szCs w:val="20"/>
        </w:rPr>
        <w:t>p</w:t>
      </w:r>
      <w:r>
        <w:rPr>
          <w:rFonts w:ascii="Arial" w:hAnsi="Arial" w:cs="Arial"/>
          <w:sz w:val="20"/>
          <w:szCs w:val="20"/>
        </w:rPr>
        <w:t xml:space="preserve"> = 7.29e-6) indicated a significantly larger slopes in response to narrow target distributions (</w:t>
      </w:r>
      <w:r>
        <w:rPr>
          <w:rFonts w:ascii="Arial" w:hAnsi="Arial" w:cs="Arial"/>
          <w:i/>
          <w:iCs/>
          <w:sz w:val="20"/>
          <w:szCs w:val="20"/>
        </w:rPr>
        <w:t>M</w:t>
      </w:r>
      <w:r>
        <w:rPr>
          <w:rFonts w:ascii="Arial" w:hAnsi="Arial" w:cs="Arial"/>
          <w:sz w:val="20"/>
          <w:szCs w:val="20"/>
        </w:rPr>
        <w:t xml:space="preserve"> = 0.11, </w:t>
      </w:r>
      <w:r>
        <w:rPr>
          <w:rFonts w:ascii="Arial" w:hAnsi="Arial" w:cs="Arial"/>
          <w:i/>
          <w:iCs/>
          <w:sz w:val="20"/>
          <w:szCs w:val="20"/>
        </w:rPr>
        <w:t>std</w:t>
      </w:r>
      <w:r>
        <w:rPr>
          <w:rFonts w:ascii="Arial" w:hAnsi="Arial" w:cs="Arial"/>
          <w:sz w:val="20"/>
          <w:szCs w:val="20"/>
        </w:rPr>
        <w:t xml:space="preserve"> = 0.033) compared to wide target distributions (</w:t>
      </w:r>
      <w:r>
        <w:rPr>
          <w:rFonts w:ascii="Arial" w:hAnsi="Arial" w:cs="Arial"/>
          <w:i/>
          <w:iCs/>
          <w:sz w:val="20"/>
          <w:szCs w:val="20"/>
        </w:rPr>
        <w:t>M</w:t>
      </w:r>
      <w:r>
        <w:rPr>
          <w:rFonts w:ascii="Arial" w:hAnsi="Arial" w:cs="Arial"/>
          <w:sz w:val="20"/>
          <w:szCs w:val="20"/>
        </w:rPr>
        <w:t xml:space="preserve"> = 0.049, </w:t>
      </w:r>
      <w:r>
        <w:rPr>
          <w:rFonts w:ascii="Arial" w:hAnsi="Arial" w:cs="Arial"/>
          <w:i/>
          <w:iCs/>
          <w:sz w:val="20"/>
          <w:szCs w:val="20"/>
        </w:rPr>
        <w:t>std</w:t>
      </w:r>
      <w:r>
        <w:rPr>
          <w:rFonts w:ascii="Arial" w:hAnsi="Arial" w:cs="Arial"/>
          <w:sz w:val="20"/>
          <w:szCs w:val="20"/>
        </w:rPr>
        <w:t xml:space="preserve"> = 0.017) in high contrast.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5C308477" w14:textId="77777777" w:rsidR="00090042" w:rsidRPr="00EB6352" w:rsidRDefault="00090042" w:rsidP="00090042">
      <w:pPr>
        <w:jc w:val="both"/>
        <w:rPr>
          <w:rFonts w:ascii="Arial" w:hAnsi="Arial" w:cs="Arial"/>
          <w:sz w:val="20"/>
          <w:szCs w:val="20"/>
        </w:rPr>
      </w:pPr>
      <w:r w:rsidRPr="00EB6352">
        <w:rPr>
          <w:rFonts w:ascii="Arial" w:hAnsi="Arial" w:cs="Arial"/>
          <w:sz w:val="20"/>
          <w:szCs w:val="20"/>
        </w:rPr>
        <w:br w:type="page"/>
      </w:r>
    </w:p>
    <w:p w14:paraId="4C56BFD7" w14:textId="77777777" w:rsidR="00090042" w:rsidRPr="003A75F6" w:rsidRDefault="00090042" w:rsidP="00090042">
      <w:pPr>
        <w:jc w:val="both"/>
        <w:rPr>
          <w:rFonts w:ascii="Arial" w:hAnsi="Arial" w:cs="Arial"/>
          <w:sz w:val="22"/>
          <w:szCs w:val="22"/>
        </w:rPr>
      </w:pPr>
      <w:r>
        <w:rPr>
          <w:rFonts w:ascii="Arial" w:hAnsi="Arial" w:cs="Arial"/>
          <w:noProof/>
          <w:sz w:val="22"/>
          <w:szCs w:val="22"/>
        </w:rPr>
        <w:lastRenderedPageBreak/>
        <w:drawing>
          <wp:inline distT="0" distB="0" distL="0" distR="0" wp14:anchorId="69A1B0F2" wp14:editId="7B0E12B2">
            <wp:extent cx="6858000" cy="3238500"/>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3238500"/>
                    </a:xfrm>
                    <a:prstGeom prst="rect">
                      <a:avLst/>
                    </a:prstGeom>
                  </pic:spPr>
                </pic:pic>
              </a:graphicData>
            </a:graphic>
          </wp:inline>
        </w:drawing>
      </w:r>
    </w:p>
    <w:p w14:paraId="370A898D" w14:textId="77777777" w:rsidR="00090042" w:rsidRPr="00770369" w:rsidRDefault="00090042" w:rsidP="00090042">
      <w:pPr>
        <w:jc w:val="both"/>
        <w:rPr>
          <w:rFonts w:ascii="Arial" w:hAnsi="Arial" w:cs="Arial"/>
          <w:b/>
          <w:bCs/>
          <w:color w:val="000000"/>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sidRPr="006D6A4E">
        <w:rPr>
          <w:rFonts w:ascii="Arial" w:hAnsi="Arial" w:cs="Arial"/>
          <w:b/>
          <w:bCs/>
          <w:color w:val="000000"/>
          <w:sz w:val="20"/>
          <w:szCs w:val="20"/>
        </w:rPr>
        <w:t xml:space="preserve">Figure </w:t>
      </w:r>
      <w:r>
        <w:rPr>
          <w:rFonts w:ascii="Arial" w:hAnsi="Arial" w:cs="Arial"/>
          <w:b/>
          <w:bCs/>
          <w:color w:val="000000"/>
          <w:sz w:val="20"/>
          <w:szCs w:val="20"/>
        </w:rPr>
        <w:t>4 (related to Figure 4). Confirmation of cortical inactivation with muscimol.</w:t>
      </w:r>
    </w:p>
    <w:p w14:paraId="2A4BB606" w14:textId="77777777" w:rsidR="00090042" w:rsidRPr="006D6A4E" w:rsidRDefault="00090042" w:rsidP="00090042">
      <w:pPr>
        <w:jc w:val="both"/>
        <w:rPr>
          <w:rFonts w:ascii="Arial" w:hAnsi="Arial" w:cs="Arial"/>
          <w:b/>
          <w:bCs/>
          <w:color w:val="000000"/>
          <w:sz w:val="20"/>
          <w:szCs w:val="20"/>
        </w:rPr>
      </w:pPr>
    </w:p>
    <w:p w14:paraId="3592C8D1" w14:textId="77777777" w:rsidR="00090042" w:rsidRPr="004E7B8B" w:rsidRDefault="00090042" w:rsidP="00090042">
      <w:pPr>
        <w:jc w:val="both"/>
        <w:rPr>
          <w:rFonts w:ascii="Arial" w:hAnsi="Arial" w:cs="Arial"/>
          <w:sz w:val="20"/>
          <w:szCs w:val="20"/>
        </w:rPr>
      </w:pPr>
      <w:r>
        <w:rPr>
          <w:rFonts w:ascii="Arial" w:hAnsi="Arial" w:cs="Arial"/>
          <w:b/>
          <w:bCs/>
          <w:color w:val="000000"/>
          <w:sz w:val="20"/>
          <w:szCs w:val="20"/>
        </w:rPr>
        <w:t xml:space="preserve">a, </w:t>
      </w:r>
      <w:r w:rsidRPr="001503A3">
        <w:rPr>
          <w:rFonts w:ascii="Arial" w:hAnsi="Arial" w:cs="Arial"/>
          <w:color w:val="000000"/>
          <w:sz w:val="20"/>
          <w:szCs w:val="20"/>
        </w:rPr>
        <w:t xml:space="preserve">Setup schematic for acute muscimol recordings in </w:t>
      </w:r>
      <w:proofErr w:type="spellStart"/>
      <w:r w:rsidRPr="001503A3">
        <w:rPr>
          <w:rFonts w:ascii="Arial" w:hAnsi="Arial" w:cs="Arial"/>
          <w:color w:val="000000"/>
          <w:sz w:val="20"/>
          <w:szCs w:val="20"/>
        </w:rPr>
        <w:t>ACtx</w:t>
      </w:r>
      <w:proofErr w:type="spellEnd"/>
      <w:r w:rsidRPr="001503A3">
        <w:rPr>
          <w:rFonts w:ascii="Arial" w:hAnsi="Arial" w:cs="Arial"/>
          <w:color w:val="000000"/>
          <w:sz w:val="20"/>
          <w:szCs w:val="20"/>
        </w:rPr>
        <w:t>.</w:t>
      </w:r>
      <w:r>
        <w:rPr>
          <w:rFonts w:ascii="Arial" w:hAnsi="Arial" w:cs="Arial"/>
          <w:color w:val="000000"/>
          <w:sz w:val="20"/>
          <w:szCs w:val="20"/>
        </w:rPr>
        <w:t xml:space="preserve"> </w:t>
      </w:r>
      <w:r>
        <w:rPr>
          <w:rFonts w:ascii="Arial" w:hAnsi="Arial" w:cs="Arial"/>
          <w:b/>
          <w:bCs/>
          <w:color w:val="000000"/>
          <w:sz w:val="20"/>
          <w:szCs w:val="20"/>
        </w:rPr>
        <w:t xml:space="preserve">b, </w:t>
      </w:r>
      <w:r w:rsidRPr="001503A3">
        <w:rPr>
          <w:rFonts w:ascii="Arial" w:hAnsi="Arial" w:cs="Arial"/>
          <w:color w:val="000000"/>
          <w:sz w:val="20"/>
          <w:szCs w:val="20"/>
        </w:rPr>
        <w:t xml:space="preserve">Example spike </w:t>
      </w:r>
      <w:proofErr w:type="spellStart"/>
      <w:r w:rsidRPr="001503A3">
        <w:rPr>
          <w:rFonts w:ascii="Arial" w:hAnsi="Arial" w:cs="Arial"/>
          <w:color w:val="000000"/>
          <w:sz w:val="20"/>
          <w:szCs w:val="20"/>
        </w:rPr>
        <w:t>rasters</w:t>
      </w:r>
      <w:proofErr w:type="spellEnd"/>
      <w:r w:rsidRPr="001503A3">
        <w:rPr>
          <w:rFonts w:ascii="Arial" w:hAnsi="Arial" w:cs="Arial"/>
          <w:color w:val="000000"/>
          <w:sz w:val="20"/>
          <w:szCs w:val="20"/>
        </w:rPr>
        <w:t xml:space="preserve"> from two different neurons pre- and post-muscimol or saline application. On top of the raster is the timeline for each recording. A baseline recording of all stimuli was performed prior to muscimol application, then all stimuli were recorded again 30 minutes after application. </w:t>
      </w:r>
      <w:proofErr w:type="spellStart"/>
      <w:r w:rsidRPr="001503A3">
        <w:rPr>
          <w:rFonts w:ascii="Arial" w:hAnsi="Arial" w:cs="Arial"/>
          <w:color w:val="000000"/>
          <w:sz w:val="20"/>
          <w:szCs w:val="20"/>
        </w:rPr>
        <w:t>Rasters</w:t>
      </w:r>
      <w:proofErr w:type="spellEnd"/>
      <w:r w:rsidRPr="001503A3">
        <w:rPr>
          <w:rFonts w:ascii="Arial" w:hAnsi="Arial" w:cs="Arial"/>
          <w:color w:val="000000"/>
          <w:sz w:val="20"/>
          <w:szCs w:val="20"/>
        </w:rPr>
        <w:t xml:space="preserve"> are sorted by contrast and target volume, with color indicating low or high contrast backgrounds, color shade indicating target volume, and grey indicating noise only trials (-Inf). </w:t>
      </w:r>
      <w:r>
        <w:rPr>
          <w:rFonts w:ascii="Arial" w:hAnsi="Arial" w:cs="Arial"/>
          <w:i/>
          <w:iCs/>
          <w:color w:val="000000"/>
          <w:sz w:val="20"/>
          <w:szCs w:val="20"/>
        </w:rPr>
        <w:t>L</w:t>
      </w:r>
      <w:r w:rsidRPr="001503A3">
        <w:rPr>
          <w:rFonts w:ascii="Arial" w:hAnsi="Arial" w:cs="Arial"/>
          <w:i/>
          <w:iCs/>
          <w:color w:val="000000"/>
          <w:sz w:val="20"/>
          <w:szCs w:val="20"/>
        </w:rPr>
        <w:t xml:space="preserve">eft panel: </w:t>
      </w:r>
      <w:r w:rsidRPr="001503A3">
        <w:rPr>
          <w:rFonts w:ascii="Arial" w:hAnsi="Arial" w:cs="Arial"/>
          <w:color w:val="000000"/>
          <w:sz w:val="20"/>
          <w:szCs w:val="20"/>
        </w:rPr>
        <w:t>raster of target and noise responses of a representative neuron recorded prior to muscimol application</w:t>
      </w:r>
      <w:r>
        <w:rPr>
          <w:rFonts w:ascii="Arial" w:hAnsi="Arial" w:cs="Arial"/>
          <w:color w:val="000000"/>
          <w:sz w:val="20"/>
          <w:szCs w:val="20"/>
        </w:rPr>
        <w:t>, followed by the raster for the same neuron</w:t>
      </w:r>
      <w:r w:rsidRPr="001503A3">
        <w:rPr>
          <w:rFonts w:ascii="Arial" w:hAnsi="Arial" w:cs="Arial"/>
          <w:color w:val="000000"/>
          <w:sz w:val="20"/>
          <w:szCs w:val="20"/>
        </w:rPr>
        <w:t xml:space="preserve"> 30 minutes after muscimol application. </w:t>
      </w:r>
      <w:r w:rsidRPr="001503A3">
        <w:rPr>
          <w:rFonts w:ascii="Arial" w:hAnsi="Arial" w:cs="Arial"/>
          <w:i/>
          <w:iCs/>
          <w:color w:val="000000"/>
          <w:sz w:val="20"/>
          <w:szCs w:val="20"/>
        </w:rPr>
        <w:t>Insets:</w:t>
      </w:r>
      <w:r w:rsidRPr="001503A3">
        <w:rPr>
          <w:rFonts w:ascii="Arial" w:hAnsi="Arial" w:cs="Arial"/>
          <w:color w:val="000000"/>
          <w:sz w:val="20"/>
          <w:szCs w:val="20"/>
        </w:rPr>
        <w:t xml:space="preserve"> Mean firing rate for each condition. Shade indicates target volume and the scale bar </w:t>
      </w:r>
      <w:r>
        <w:rPr>
          <w:rFonts w:ascii="Arial" w:hAnsi="Arial" w:cs="Arial"/>
          <w:color w:val="000000"/>
          <w:sz w:val="20"/>
          <w:szCs w:val="20"/>
        </w:rPr>
        <w:t>indicates the firing rate</w:t>
      </w:r>
      <w:r w:rsidRPr="001503A3">
        <w:rPr>
          <w:rFonts w:ascii="Arial" w:hAnsi="Arial" w:cs="Arial"/>
          <w:color w:val="000000"/>
          <w:sz w:val="20"/>
          <w:szCs w:val="20"/>
        </w:rPr>
        <w:t xml:space="preserve">. Error bars </w:t>
      </w:r>
      <w:r>
        <w:rPr>
          <w:rFonts w:ascii="Arial" w:hAnsi="Arial" w:cs="Arial"/>
          <w:color w:val="000000"/>
          <w:sz w:val="20"/>
          <w:szCs w:val="20"/>
        </w:rPr>
        <w:t>are</w:t>
      </w:r>
      <w:r w:rsidRPr="001503A3">
        <w:rPr>
          <w:rFonts w:ascii="Arial" w:hAnsi="Arial" w:cs="Arial"/>
          <w:color w:val="000000"/>
          <w:sz w:val="20"/>
          <w:szCs w:val="20"/>
        </w:rPr>
        <w:t xml:space="preserve"> </w:t>
      </w:r>
      <w:r w:rsidRPr="009D287F">
        <w:rPr>
          <w:rFonts w:ascii="Arial" w:hAnsi="Arial" w:cs="Arial"/>
          <w:color w:val="000000"/>
          <w:sz w:val="20"/>
          <w:szCs w:val="20"/>
        </w:rPr>
        <w:t>±SEM</w:t>
      </w:r>
      <w:r w:rsidRPr="001503A3">
        <w:rPr>
          <w:rFonts w:ascii="Arial" w:hAnsi="Arial" w:cs="Arial"/>
          <w:color w:val="000000"/>
          <w:sz w:val="20"/>
          <w:szCs w:val="20"/>
        </w:rPr>
        <w:t xml:space="preserve"> across trials. </w:t>
      </w:r>
      <w:r>
        <w:rPr>
          <w:rFonts w:ascii="Arial" w:hAnsi="Arial" w:cs="Arial"/>
          <w:i/>
          <w:iCs/>
          <w:color w:val="000000"/>
          <w:sz w:val="20"/>
          <w:szCs w:val="20"/>
        </w:rPr>
        <w:t>Right panel</w:t>
      </w:r>
      <w:r w:rsidRPr="001503A3">
        <w:rPr>
          <w:rFonts w:ascii="Arial" w:hAnsi="Arial" w:cs="Arial"/>
          <w:i/>
          <w:iCs/>
          <w:color w:val="000000"/>
          <w:sz w:val="20"/>
          <w:szCs w:val="20"/>
        </w:rPr>
        <w:t xml:space="preserve">: </w:t>
      </w:r>
      <w:r w:rsidRPr="001503A3">
        <w:rPr>
          <w:rFonts w:ascii="Arial" w:hAnsi="Arial" w:cs="Arial"/>
          <w:color w:val="000000"/>
          <w:sz w:val="20"/>
          <w:szCs w:val="20"/>
        </w:rPr>
        <w:t xml:space="preserve">Example neuron before and after application of saline. Formatting as in </w:t>
      </w:r>
      <w:r>
        <w:rPr>
          <w:rFonts w:ascii="Arial" w:hAnsi="Arial" w:cs="Arial"/>
          <w:color w:val="000000"/>
          <w:sz w:val="20"/>
          <w:szCs w:val="20"/>
        </w:rPr>
        <w:t>left</w:t>
      </w:r>
      <w:r w:rsidRPr="001503A3">
        <w:rPr>
          <w:rFonts w:ascii="Arial" w:hAnsi="Arial" w:cs="Arial"/>
          <w:color w:val="000000"/>
          <w:sz w:val="20"/>
          <w:szCs w:val="20"/>
        </w:rPr>
        <w:t xml:space="preserve"> panels.</w:t>
      </w:r>
      <w:r>
        <w:rPr>
          <w:rFonts w:ascii="Arial" w:hAnsi="Arial" w:cs="Arial"/>
          <w:color w:val="000000"/>
          <w:sz w:val="20"/>
          <w:szCs w:val="20"/>
        </w:rPr>
        <w:t xml:space="preserve"> </w:t>
      </w:r>
      <w:r>
        <w:rPr>
          <w:rFonts w:ascii="Arial" w:hAnsi="Arial" w:cs="Arial"/>
          <w:b/>
          <w:bCs/>
          <w:color w:val="000000"/>
          <w:sz w:val="20"/>
          <w:szCs w:val="20"/>
        </w:rPr>
        <w:t xml:space="preserve">c, </w:t>
      </w:r>
      <w:r>
        <w:rPr>
          <w:rFonts w:ascii="Arial" w:hAnsi="Arial" w:cs="Arial"/>
          <w:color w:val="000000"/>
          <w:sz w:val="20"/>
          <w:szCs w:val="20"/>
        </w:rPr>
        <w:t xml:space="preserve">Firing rates before and after muscimol application as a function of target volume and contrast. Dark dashed lines indicate spike rates recorded pre-muscimol application and light dashed lines indicate the responses post-application. </w:t>
      </w:r>
      <w:r>
        <w:rPr>
          <w:rFonts w:ascii="Arial" w:hAnsi="Arial" w:cs="Arial"/>
          <w:b/>
          <w:bCs/>
          <w:color w:val="000000"/>
          <w:sz w:val="20"/>
          <w:szCs w:val="20"/>
        </w:rPr>
        <w:t xml:space="preserve">d, </w:t>
      </w:r>
      <w:r>
        <w:rPr>
          <w:rFonts w:ascii="Arial" w:hAnsi="Arial" w:cs="Arial"/>
          <w:color w:val="000000"/>
          <w:sz w:val="20"/>
          <w:szCs w:val="20"/>
        </w:rPr>
        <w:t xml:space="preserve">Firing rates before and after saline application. As in </w:t>
      </w:r>
      <w:r w:rsidRPr="009A12A7">
        <w:rPr>
          <w:rFonts w:ascii="Arial" w:hAnsi="Arial" w:cs="Arial"/>
          <w:b/>
          <w:bCs/>
          <w:color w:val="000000"/>
          <w:sz w:val="20"/>
          <w:szCs w:val="20"/>
        </w:rPr>
        <w:t>c</w:t>
      </w:r>
      <w:r>
        <w:rPr>
          <w:rFonts w:ascii="Arial" w:hAnsi="Arial" w:cs="Arial"/>
          <w:color w:val="000000"/>
          <w:sz w:val="20"/>
          <w:szCs w:val="20"/>
        </w:rPr>
        <w:t xml:space="preserve">, dark lines are responses recorded prior to saline application and light lines indicate responses recorded after saline application. In </w:t>
      </w:r>
      <w:r>
        <w:rPr>
          <w:rFonts w:ascii="Arial" w:hAnsi="Arial" w:cs="Arial"/>
          <w:b/>
          <w:bCs/>
          <w:color w:val="000000"/>
          <w:sz w:val="20"/>
          <w:szCs w:val="20"/>
        </w:rPr>
        <w:t xml:space="preserve">c </w:t>
      </w:r>
      <w:r>
        <w:rPr>
          <w:rFonts w:ascii="Arial" w:hAnsi="Arial" w:cs="Arial"/>
          <w:color w:val="000000"/>
          <w:sz w:val="20"/>
          <w:szCs w:val="20"/>
        </w:rPr>
        <w:t xml:space="preserve">and </w:t>
      </w:r>
      <w:r>
        <w:rPr>
          <w:rFonts w:ascii="Arial" w:hAnsi="Arial" w:cs="Arial"/>
          <w:b/>
          <w:bCs/>
          <w:color w:val="000000"/>
          <w:sz w:val="20"/>
          <w:szCs w:val="20"/>
        </w:rPr>
        <w:t>d</w:t>
      </w:r>
      <w:r>
        <w:rPr>
          <w:rFonts w:ascii="Arial" w:hAnsi="Arial" w:cs="Arial"/>
          <w:color w:val="000000"/>
          <w:sz w:val="20"/>
          <w:szCs w:val="20"/>
        </w:rPr>
        <w:t xml:space="preserve">, blue and red plots indicate responses during low contrast and high contrast, respectively, and the circles not connected by a line and labelled “-Inf” are responses to noise alone. </w:t>
      </w:r>
      <w:r w:rsidRPr="009A12A7">
        <w:rPr>
          <w:rFonts w:ascii="Arial" w:hAnsi="Arial" w:cs="Arial"/>
          <w:b/>
          <w:bCs/>
          <w:color w:val="000000"/>
          <w:sz w:val="20"/>
          <w:szCs w:val="20"/>
        </w:rPr>
        <w:t>e</w:t>
      </w:r>
      <w:r>
        <w:rPr>
          <w:rFonts w:ascii="Arial" w:hAnsi="Arial" w:cs="Arial"/>
          <w:b/>
          <w:bCs/>
          <w:color w:val="000000"/>
          <w:sz w:val="20"/>
          <w:szCs w:val="20"/>
        </w:rPr>
        <w:t xml:space="preserve">, </w:t>
      </w:r>
      <w:r>
        <w:rPr>
          <w:rFonts w:ascii="Arial" w:hAnsi="Arial" w:cs="Arial"/>
          <w:color w:val="000000"/>
          <w:sz w:val="20"/>
          <w:szCs w:val="20"/>
        </w:rPr>
        <w:t>Area under the ROC curve (AUC)</w:t>
      </w:r>
      <w:r w:rsidRPr="001503A3">
        <w:rPr>
          <w:rFonts w:ascii="Arial" w:hAnsi="Arial" w:cs="Arial"/>
          <w:color w:val="000000"/>
          <w:sz w:val="20"/>
          <w:szCs w:val="20"/>
        </w:rPr>
        <w:t xml:space="preserve"> averaged across neurons</w:t>
      </w:r>
      <w:r w:rsidRPr="001503A3">
        <w:rPr>
          <w:rFonts w:ascii="Arial" w:hAnsi="Arial" w:cs="Arial"/>
          <w:sz w:val="20"/>
          <w:szCs w:val="20"/>
        </w:rPr>
        <w:t xml:space="preserve"> after drug application in muscimol and saline recording sessions</w:t>
      </w:r>
      <w:r>
        <w:rPr>
          <w:rFonts w:ascii="Arial" w:hAnsi="Arial" w:cs="Arial"/>
          <w:sz w:val="20"/>
          <w:szCs w:val="20"/>
        </w:rPr>
        <w:t xml:space="preserve"> in low contrast</w:t>
      </w:r>
      <w:r w:rsidRPr="001503A3">
        <w:rPr>
          <w:rFonts w:ascii="Arial" w:hAnsi="Arial" w:cs="Arial"/>
          <w:sz w:val="20"/>
          <w:szCs w:val="20"/>
        </w:rPr>
        <w:t xml:space="preserve">. Filled circles and solid lines are responses after saline was applied while open circles and dashed lines are responses after muscimol was applied. Error bars indicate </w:t>
      </w:r>
      <w:r w:rsidRPr="009D287F">
        <w:rPr>
          <w:rFonts w:ascii="Arial" w:hAnsi="Arial" w:cs="Arial"/>
          <w:color w:val="000000"/>
          <w:sz w:val="20"/>
          <w:szCs w:val="20"/>
        </w:rPr>
        <w:t>±SEM</w:t>
      </w:r>
      <w:r w:rsidRPr="001503A3">
        <w:rPr>
          <w:rFonts w:ascii="Arial" w:hAnsi="Arial" w:cs="Arial"/>
          <w:color w:val="000000"/>
          <w:sz w:val="20"/>
          <w:szCs w:val="20"/>
        </w:rPr>
        <w:t xml:space="preserve"> </w:t>
      </w:r>
      <w:r w:rsidRPr="001503A3">
        <w:rPr>
          <w:rFonts w:ascii="Arial" w:hAnsi="Arial" w:cs="Arial"/>
          <w:sz w:val="20"/>
          <w:szCs w:val="20"/>
        </w:rPr>
        <w:t>across neurons.</w:t>
      </w:r>
      <w:r>
        <w:rPr>
          <w:rFonts w:ascii="Arial" w:hAnsi="Arial" w:cs="Arial"/>
          <w:color w:val="000000"/>
          <w:sz w:val="20"/>
          <w:szCs w:val="20"/>
        </w:rPr>
        <w:t xml:space="preserve"> </w:t>
      </w:r>
      <w:r>
        <w:rPr>
          <w:rFonts w:ascii="Arial" w:hAnsi="Arial" w:cs="Arial"/>
          <w:b/>
          <w:bCs/>
          <w:color w:val="000000"/>
          <w:sz w:val="20"/>
          <w:szCs w:val="20"/>
        </w:rPr>
        <w:t xml:space="preserve">f, </w:t>
      </w:r>
      <w:r>
        <w:rPr>
          <w:rFonts w:ascii="Arial" w:hAnsi="Arial" w:cs="Arial"/>
          <w:color w:val="000000"/>
          <w:sz w:val="20"/>
          <w:szCs w:val="20"/>
        </w:rPr>
        <w:t xml:space="preserve">Same as </w:t>
      </w:r>
      <w:r w:rsidRPr="0001613D">
        <w:rPr>
          <w:rFonts w:ascii="Arial" w:hAnsi="Arial" w:cs="Arial"/>
          <w:b/>
          <w:bCs/>
          <w:color w:val="000000"/>
          <w:sz w:val="20"/>
          <w:szCs w:val="20"/>
        </w:rPr>
        <w:t>e</w:t>
      </w:r>
      <w:r>
        <w:rPr>
          <w:rFonts w:ascii="Arial" w:hAnsi="Arial" w:cs="Arial"/>
          <w:color w:val="000000"/>
          <w:sz w:val="20"/>
          <w:szCs w:val="20"/>
        </w:rPr>
        <w:t xml:space="preserve">, but for high contrast. </w:t>
      </w:r>
      <w:r>
        <w:rPr>
          <w:rFonts w:ascii="Arial" w:hAnsi="Arial" w:cs="Arial"/>
          <w:b/>
          <w:bCs/>
          <w:color w:val="000000"/>
          <w:sz w:val="20"/>
          <w:szCs w:val="20"/>
        </w:rPr>
        <w:t xml:space="preserve">g, </w:t>
      </w:r>
      <w:r w:rsidRPr="001503A3">
        <w:rPr>
          <w:rFonts w:ascii="Arial" w:hAnsi="Arial" w:cs="Arial"/>
          <w:color w:val="000000"/>
          <w:sz w:val="20"/>
          <w:szCs w:val="20"/>
        </w:rPr>
        <w:t xml:space="preserve">Lick probability over time during muscimol or saline sessions. Dashed vertical lines indicate trial onset (0 s) and the contrast switch (3 s). Green traces are muscimol sessions and black traces are saline sessions. The shading around each trace indicates </w:t>
      </w:r>
      <w:r w:rsidRPr="009D287F">
        <w:rPr>
          <w:rFonts w:ascii="Arial" w:hAnsi="Arial" w:cs="Arial"/>
          <w:color w:val="000000"/>
          <w:sz w:val="20"/>
          <w:szCs w:val="20"/>
        </w:rPr>
        <w:t>±SEM</w:t>
      </w:r>
      <w:r w:rsidRPr="001503A3">
        <w:rPr>
          <w:rFonts w:ascii="Arial" w:hAnsi="Arial" w:cs="Arial"/>
          <w:color w:val="000000"/>
          <w:sz w:val="20"/>
          <w:szCs w:val="20"/>
        </w:rPr>
        <w:t xml:space="preserve"> across sessions. </w:t>
      </w:r>
      <w:r>
        <w:rPr>
          <w:rFonts w:ascii="Arial" w:hAnsi="Arial" w:cs="Arial"/>
          <w:b/>
          <w:bCs/>
          <w:color w:val="000000"/>
          <w:sz w:val="20"/>
          <w:szCs w:val="20"/>
        </w:rPr>
        <w:t xml:space="preserve">h, </w:t>
      </w:r>
      <w:r w:rsidRPr="001503A3">
        <w:rPr>
          <w:rFonts w:ascii="Arial" w:hAnsi="Arial" w:cs="Arial"/>
          <w:i/>
          <w:iCs/>
          <w:color w:val="000000"/>
          <w:sz w:val="20"/>
          <w:szCs w:val="20"/>
        </w:rPr>
        <w:t xml:space="preserve">Left: </w:t>
      </w:r>
      <w:r w:rsidRPr="001503A3">
        <w:rPr>
          <w:rFonts w:ascii="Arial" w:hAnsi="Arial" w:cs="Arial"/>
          <w:color w:val="000000"/>
          <w:sz w:val="20"/>
          <w:szCs w:val="20"/>
        </w:rPr>
        <w:t xml:space="preserve">comparison of lick probability during the adaptation period. </w:t>
      </w:r>
      <w:r w:rsidRPr="001503A3">
        <w:rPr>
          <w:rFonts w:ascii="Arial" w:hAnsi="Arial" w:cs="Arial"/>
          <w:i/>
          <w:iCs/>
          <w:color w:val="000000"/>
          <w:sz w:val="20"/>
          <w:szCs w:val="20"/>
        </w:rPr>
        <w:t xml:space="preserve">Right: </w:t>
      </w:r>
      <w:r w:rsidRPr="001503A3">
        <w:rPr>
          <w:rFonts w:ascii="Arial" w:hAnsi="Arial" w:cs="Arial"/>
          <w:color w:val="000000"/>
          <w:sz w:val="20"/>
          <w:szCs w:val="20"/>
        </w:rPr>
        <w:t xml:space="preserve">comparison of lick probability during the target period. Each circle indicates a session and color is as in </w:t>
      </w:r>
      <w:r>
        <w:rPr>
          <w:rFonts w:ascii="Arial" w:hAnsi="Arial" w:cs="Arial"/>
          <w:b/>
          <w:bCs/>
          <w:color w:val="000000"/>
          <w:sz w:val="20"/>
          <w:szCs w:val="20"/>
        </w:rPr>
        <w:t>g</w:t>
      </w:r>
      <w:r w:rsidRPr="001503A3">
        <w:rPr>
          <w:rFonts w:ascii="Arial" w:hAnsi="Arial" w:cs="Arial"/>
          <w:color w:val="000000"/>
          <w:sz w:val="20"/>
          <w:szCs w:val="20"/>
        </w:rPr>
        <w:t xml:space="preserve">.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sidRPr="001503A3">
        <w:rPr>
          <w:rFonts w:ascii="Arial" w:hAnsi="Arial" w:cs="Arial"/>
          <w:color w:val="000000"/>
          <w:sz w:val="20"/>
          <w:szCs w:val="20"/>
        </w:rPr>
        <w:t xml:space="preserve">Cumulative probability of licking throughout the trial, normalized within muscimol or saline conditions to sum to 1. Colors as in </w:t>
      </w:r>
      <w:r>
        <w:rPr>
          <w:rFonts w:ascii="Arial" w:hAnsi="Arial" w:cs="Arial"/>
          <w:b/>
          <w:bCs/>
          <w:color w:val="000000"/>
          <w:sz w:val="20"/>
          <w:szCs w:val="20"/>
        </w:rPr>
        <w:t>g</w:t>
      </w:r>
      <w:r w:rsidRPr="001503A3">
        <w:rPr>
          <w:rFonts w:ascii="Arial" w:hAnsi="Arial" w:cs="Arial"/>
          <w:color w:val="000000"/>
          <w:sz w:val="20"/>
          <w:szCs w:val="20"/>
        </w:rPr>
        <w:t xml:space="preserve">, </w:t>
      </w:r>
      <w:r>
        <w:rPr>
          <w:rFonts w:ascii="Arial" w:hAnsi="Arial" w:cs="Arial"/>
          <w:b/>
          <w:bCs/>
          <w:color w:val="000000"/>
          <w:sz w:val="20"/>
          <w:szCs w:val="20"/>
        </w:rPr>
        <w:t>h</w:t>
      </w:r>
      <w:r w:rsidRPr="001503A3">
        <w:rPr>
          <w:rFonts w:ascii="Arial" w:hAnsi="Arial" w:cs="Arial"/>
          <w:color w:val="000000"/>
          <w:sz w:val="20"/>
          <w:szCs w:val="20"/>
        </w:rPr>
        <w:t xml:space="preserve">. Shading indicates </w:t>
      </w:r>
      <w:r w:rsidRPr="009D287F">
        <w:rPr>
          <w:rFonts w:ascii="Arial" w:hAnsi="Arial" w:cs="Arial"/>
          <w:color w:val="000000"/>
          <w:sz w:val="20"/>
          <w:szCs w:val="20"/>
        </w:rPr>
        <w:t>±SEM</w:t>
      </w:r>
      <w:r w:rsidRPr="001503A3">
        <w:rPr>
          <w:rFonts w:ascii="Arial" w:hAnsi="Arial" w:cs="Arial"/>
          <w:color w:val="000000"/>
          <w:sz w:val="20"/>
          <w:szCs w:val="20"/>
        </w:rPr>
        <w:t xml:space="preserve"> across sessions.</w:t>
      </w:r>
      <w:r>
        <w:rPr>
          <w:rFonts w:ascii="Arial" w:hAnsi="Arial" w:cs="Arial"/>
          <w:color w:val="000000"/>
          <w:sz w:val="20"/>
          <w:szCs w:val="20"/>
        </w:rPr>
        <w:t xml:space="preserve">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5B2EBC16" w14:textId="77777777" w:rsidR="00090042" w:rsidRDefault="00090042" w:rsidP="00090042">
      <w:pPr>
        <w:jc w:val="both"/>
        <w:rPr>
          <w:rFonts w:ascii="Arial" w:hAnsi="Arial" w:cs="Arial"/>
          <w:color w:val="000000"/>
          <w:sz w:val="20"/>
          <w:szCs w:val="20"/>
        </w:rPr>
      </w:pPr>
    </w:p>
    <w:p w14:paraId="2AF280BE" w14:textId="77777777" w:rsidR="00090042" w:rsidRDefault="00090042" w:rsidP="00090042">
      <w:pPr>
        <w:jc w:val="both"/>
        <w:rPr>
          <w:rFonts w:ascii="Arial" w:hAnsi="Arial" w:cs="Arial"/>
          <w:color w:val="000000"/>
          <w:sz w:val="20"/>
          <w:szCs w:val="20"/>
        </w:rPr>
      </w:pPr>
      <w:r>
        <w:rPr>
          <w:rFonts w:ascii="Arial" w:hAnsi="Arial" w:cs="Arial"/>
          <w:color w:val="000000"/>
          <w:sz w:val="20"/>
          <w:szCs w:val="20"/>
        </w:rPr>
        <w:br w:type="page"/>
      </w:r>
    </w:p>
    <w:p w14:paraId="3441D051" w14:textId="77777777" w:rsidR="00090042" w:rsidRPr="001503A3" w:rsidRDefault="00090042" w:rsidP="00090042">
      <w:pPr>
        <w:jc w:val="both"/>
        <w:rPr>
          <w:rFonts w:ascii="Arial" w:hAnsi="Arial" w:cs="Arial"/>
          <w:color w:val="000000"/>
          <w:sz w:val="20"/>
          <w:szCs w:val="20"/>
        </w:rPr>
      </w:pPr>
      <w:r>
        <w:rPr>
          <w:rFonts w:ascii="Arial" w:hAnsi="Arial" w:cs="Arial"/>
          <w:noProof/>
          <w:color w:val="000000"/>
          <w:sz w:val="20"/>
          <w:szCs w:val="20"/>
        </w:rPr>
        <w:lastRenderedPageBreak/>
        <w:drawing>
          <wp:anchor distT="0" distB="0" distL="114300" distR="114300" simplePos="0" relativeHeight="251669504" behindDoc="0" locked="0" layoutInCell="1" allowOverlap="1" wp14:anchorId="65F02E3F" wp14:editId="4A2B2331">
            <wp:simplePos x="0" y="0"/>
            <wp:positionH relativeFrom="column">
              <wp:posOffset>1075864</wp:posOffset>
            </wp:positionH>
            <wp:positionV relativeFrom="paragraph">
              <wp:posOffset>4445</wp:posOffset>
            </wp:positionV>
            <wp:extent cx="4414520" cy="5492750"/>
            <wp:effectExtent l="0" t="0" r="5080" b="6350"/>
            <wp:wrapTopAndBottom/>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14520" cy="5492750"/>
                    </a:xfrm>
                    <a:prstGeom prst="rect">
                      <a:avLst/>
                    </a:prstGeom>
                  </pic:spPr>
                </pic:pic>
              </a:graphicData>
            </a:graphic>
            <wp14:sizeRelH relativeFrom="margin">
              <wp14:pctWidth>0</wp14:pctWidth>
            </wp14:sizeRelH>
            <wp14:sizeRelV relativeFrom="margin">
              <wp14:pctHeight>0</wp14:pctHeight>
            </wp14:sizeRelV>
          </wp:anchor>
        </w:drawing>
      </w:r>
    </w:p>
    <w:p w14:paraId="5BE17E5A" w14:textId="77777777" w:rsidR="00090042" w:rsidRPr="00BD526F" w:rsidRDefault="00090042" w:rsidP="00090042">
      <w:pPr>
        <w:jc w:val="both"/>
        <w:rPr>
          <w:rFonts w:ascii="Arial" w:hAnsi="Arial" w:cs="Arial"/>
          <w:b/>
          <w:bCs/>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sidRPr="00BD526F">
        <w:rPr>
          <w:rFonts w:ascii="Arial" w:hAnsi="Arial" w:cs="Arial"/>
          <w:b/>
          <w:bCs/>
          <w:sz w:val="20"/>
          <w:szCs w:val="20"/>
        </w:rPr>
        <w:t>Figure 5</w:t>
      </w:r>
      <w:r>
        <w:rPr>
          <w:rFonts w:ascii="Arial" w:hAnsi="Arial" w:cs="Arial"/>
          <w:b/>
          <w:bCs/>
          <w:sz w:val="20"/>
          <w:szCs w:val="20"/>
        </w:rPr>
        <w:t xml:space="preserve"> (related to Figures 5 and 6). STRFs are unaffected by contrast, and the relationship between gain during adaptation periods in the trial and behavior.</w:t>
      </w:r>
    </w:p>
    <w:p w14:paraId="74B9351C" w14:textId="77777777" w:rsidR="00090042" w:rsidRPr="00BD526F" w:rsidRDefault="00090042" w:rsidP="00090042">
      <w:pPr>
        <w:jc w:val="both"/>
        <w:rPr>
          <w:rFonts w:ascii="Arial" w:hAnsi="Arial" w:cs="Arial"/>
          <w:b/>
          <w:bCs/>
          <w:sz w:val="20"/>
          <w:szCs w:val="20"/>
        </w:rPr>
      </w:pPr>
    </w:p>
    <w:p w14:paraId="00375B07" w14:textId="00158E91" w:rsidR="00090042" w:rsidRPr="004E7B8B" w:rsidRDefault="00090042" w:rsidP="00090042">
      <w:pPr>
        <w:jc w:val="both"/>
        <w:rPr>
          <w:rFonts w:ascii="Arial" w:hAnsi="Arial" w:cs="Arial"/>
          <w:sz w:val="20"/>
          <w:szCs w:val="20"/>
        </w:rPr>
      </w:pPr>
      <w:r w:rsidRPr="00BD526F">
        <w:rPr>
          <w:rFonts w:ascii="Arial" w:hAnsi="Arial" w:cs="Arial"/>
          <w:b/>
          <w:bCs/>
          <w:sz w:val="20"/>
          <w:szCs w:val="20"/>
        </w:rPr>
        <w:t xml:space="preserve">a, </w:t>
      </w:r>
      <w:r w:rsidRPr="00BD526F">
        <w:rPr>
          <w:rFonts w:ascii="Arial" w:hAnsi="Arial" w:cs="Arial"/>
          <w:sz w:val="20"/>
          <w:szCs w:val="20"/>
        </w:rPr>
        <w:t xml:space="preserve">Neural against behavioral psychometric slopes for n = 6 mice presented with the </w:t>
      </w:r>
      <w:del w:id="860" w:author="Microsoft Office User" w:date="2021-07-22T13:16:00Z">
        <w:r w:rsidRPr="00BD526F" w:rsidDel="00036A6C">
          <w:rPr>
            <w:rFonts w:ascii="Arial" w:hAnsi="Arial" w:cs="Arial"/>
            <w:sz w:val="20"/>
            <w:szCs w:val="20"/>
          </w:rPr>
          <w:delText xml:space="preserve">same </w:delText>
        </w:r>
      </w:del>
      <w:ins w:id="861" w:author="Microsoft Office User" w:date="2021-07-22T13:16:00Z">
        <w:r w:rsidR="00036A6C">
          <w:rPr>
            <w:rFonts w:ascii="Arial" w:hAnsi="Arial" w:cs="Arial"/>
            <w:sz w:val="20"/>
            <w:szCs w:val="20"/>
          </w:rPr>
          <w:t>matched</w:t>
        </w:r>
        <w:r w:rsidR="00036A6C" w:rsidRPr="00BD526F">
          <w:rPr>
            <w:rFonts w:ascii="Arial" w:hAnsi="Arial" w:cs="Arial"/>
            <w:sz w:val="20"/>
            <w:szCs w:val="20"/>
          </w:rPr>
          <w:t xml:space="preserve"> </w:t>
        </w:r>
      </w:ins>
      <w:r w:rsidRPr="00BD526F">
        <w:rPr>
          <w:rFonts w:ascii="Arial" w:hAnsi="Arial" w:cs="Arial"/>
          <w:sz w:val="20"/>
          <w:szCs w:val="20"/>
        </w:rPr>
        <w:t xml:space="preserve">target volumes in high and low contrast. Formatting as in Figure 5g. </w:t>
      </w:r>
      <w:r>
        <w:rPr>
          <w:rFonts w:ascii="Arial" w:hAnsi="Arial" w:cs="Arial"/>
          <w:b/>
          <w:bCs/>
          <w:sz w:val="20"/>
          <w:szCs w:val="20"/>
        </w:rPr>
        <w:t>b</w:t>
      </w:r>
      <w:r w:rsidRPr="00BD526F">
        <w:rPr>
          <w:rFonts w:ascii="Arial" w:hAnsi="Arial" w:cs="Arial"/>
          <w:b/>
          <w:bCs/>
          <w:sz w:val="20"/>
          <w:szCs w:val="20"/>
        </w:rPr>
        <w:t>,</w:t>
      </w:r>
      <w:r w:rsidRPr="00BD526F">
        <w:rPr>
          <w:rFonts w:ascii="Arial" w:hAnsi="Arial" w:cs="Arial"/>
          <w:sz w:val="20"/>
          <w:szCs w:val="20"/>
        </w:rPr>
        <w:t xml:space="preserve"> Example STRFs from one neuron estimated from each contrast period. </w:t>
      </w:r>
      <w:r w:rsidRPr="00BD526F">
        <w:rPr>
          <w:rFonts w:ascii="Arial" w:hAnsi="Arial" w:cs="Arial"/>
          <w:i/>
          <w:iCs/>
          <w:sz w:val="20"/>
          <w:szCs w:val="20"/>
        </w:rPr>
        <w:t>Left</w:t>
      </w:r>
      <w:r w:rsidRPr="00BD526F">
        <w:rPr>
          <w:rFonts w:ascii="Arial" w:hAnsi="Arial" w:cs="Arial"/>
          <w:sz w:val="20"/>
          <w:szCs w:val="20"/>
        </w:rPr>
        <w:t xml:space="preserve">: Low contrast STRF. The main plot depicts the </w:t>
      </w:r>
      <w:proofErr w:type="spellStart"/>
      <w:r w:rsidRPr="00BD526F">
        <w:rPr>
          <w:rFonts w:ascii="Arial" w:hAnsi="Arial" w:cs="Arial"/>
          <w:sz w:val="20"/>
          <w:szCs w:val="20"/>
        </w:rPr>
        <w:t>thresholded</w:t>
      </w:r>
      <w:proofErr w:type="spellEnd"/>
      <w:r w:rsidRPr="00BD526F">
        <w:rPr>
          <w:rFonts w:ascii="Arial" w:hAnsi="Arial" w:cs="Arial"/>
          <w:sz w:val="20"/>
          <w:szCs w:val="20"/>
        </w:rPr>
        <w:t xml:space="preserve"> STRF values as a function of time and frequency. Inset is the original STRF, which has the same </w:t>
      </w:r>
      <w:del w:id="862" w:author="Microsoft Office User" w:date="2021-07-20T17:41:00Z">
        <w:r w:rsidRPr="00BD526F" w:rsidDel="004F675C">
          <w:rPr>
            <w:rFonts w:ascii="Arial" w:hAnsi="Arial" w:cs="Arial"/>
            <w:sz w:val="20"/>
            <w:szCs w:val="20"/>
          </w:rPr>
          <w:delText>axis</w:delText>
        </w:r>
      </w:del>
      <w:ins w:id="863" w:author="Microsoft Office User" w:date="2021-07-20T17:41:00Z">
        <w:r w:rsidR="004F675C" w:rsidRPr="00BD526F">
          <w:rPr>
            <w:rFonts w:ascii="Arial" w:hAnsi="Arial" w:cs="Arial"/>
            <w:sz w:val="20"/>
            <w:szCs w:val="20"/>
          </w:rPr>
          <w:t>ax</w:t>
        </w:r>
        <w:r w:rsidR="004F675C">
          <w:rPr>
            <w:rFonts w:ascii="Arial" w:hAnsi="Arial" w:cs="Arial"/>
            <w:sz w:val="20"/>
            <w:szCs w:val="20"/>
          </w:rPr>
          <w:t>e</w:t>
        </w:r>
        <w:r w:rsidR="004F675C" w:rsidRPr="00BD526F">
          <w:rPr>
            <w:rFonts w:ascii="Arial" w:hAnsi="Arial" w:cs="Arial"/>
            <w:sz w:val="20"/>
            <w:szCs w:val="20"/>
          </w:rPr>
          <w:t>s</w:t>
        </w:r>
      </w:ins>
      <w:r w:rsidRPr="00BD526F">
        <w:rPr>
          <w:rFonts w:ascii="Arial" w:hAnsi="Arial" w:cs="Arial"/>
          <w:sz w:val="20"/>
          <w:szCs w:val="20"/>
        </w:rPr>
        <w:t xml:space="preserve">. Above the main plot is the temporal average across columns of the STRF, and to the right is the frequency average across rows. </w:t>
      </w:r>
      <w:r w:rsidRPr="00BD526F">
        <w:rPr>
          <w:rFonts w:ascii="Arial" w:hAnsi="Arial" w:cs="Arial"/>
          <w:i/>
          <w:iCs/>
          <w:sz w:val="20"/>
          <w:szCs w:val="20"/>
        </w:rPr>
        <w:t>Right</w:t>
      </w:r>
      <w:r w:rsidRPr="00BD526F">
        <w:rPr>
          <w:rFonts w:ascii="Arial" w:hAnsi="Arial" w:cs="Arial"/>
          <w:sz w:val="20"/>
          <w:szCs w:val="20"/>
        </w:rPr>
        <w:t>: High contrast STRF. Color</w:t>
      </w:r>
      <w:ins w:id="864" w:author="Microsoft Office User" w:date="2021-07-20T17:41:00Z">
        <w:r w:rsidR="004F675C">
          <w:rPr>
            <w:rFonts w:ascii="Arial" w:hAnsi="Arial" w:cs="Arial"/>
            <w:sz w:val="20"/>
            <w:szCs w:val="20"/>
          </w:rPr>
          <w:t xml:space="preserve"> </w:t>
        </w:r>
      </w:ins>
      <w:r w:rsidRPr="00BD526F">
        <w:rPr>
          <w:rFonts w:ascii="Arial" w:hAnsi="Arial" w:cs="Arial"/>
          <w:sz w:val="20"/>
          <w:szCs w:val="20"/>
        </w:rPr>
        <w:t xml:space="preserve">bar indicates the color-mapping for both of the </w:t>
      </w:r>
      <w:proofErr w:type="spellStart"/>
      <w:r w:rsidRPr="00BD526F">
        <w:rPr>
          <w:rFonts w:ascii="Arial" w:hAnsi="Arial" w:cs="Arial"/>
          <w:sz w:val="20"/>
          <w:szCs w:val="20"/>
        </w:rPr>
        <w:t>thresholded</w:t>
      </w:r>
      <w:proofErr w:type="spellEnd"/>
      <w:r w:rsidRPr="00BD526F">
        <w:rPr>
          <w:rFonts w:ascii="Arial" w:hAnsi="Arial" w:cs="Arial"/>
          <w:sz w:val="20"/>
          <w:szCs w:val="20"/>
        </w:rPr>
        <w:t xml:space="preserve"> STRF plots. In both panels, blue traces indicate values estimated in low contrast, and red traces indicate values estimated in high contrast. </w:t>
      </w:r>
      <w:r>
        <w:rPr>
          <w:rFonts w:ascii="Arial" w:hAnsi="Arial" w:cs="Arial"/>
          <w:b/>
          <w:bCs/>
          <w:sz w:val="20"/>
          <w:szCs w:val="20"/>
        </w:rPr>
        <w:t>c</w:t>
      </w:r>
      <w:r w:rsidRPr="00BD526F">
        <w:rPr>
          <w:rFonts w:ascii="Arial" w:hAnsi="Arial" w:cs="Arial"/>
          <w:b/>
          <w:bCs/>
          <w:sz w:val="20"/>
          <w:szCs w:val="20"/>
        </w:rPr>
        <w:t xml:space="preserve">, </w:t>
      </w:r>
      <w:r w:rsidRPr="00BD526F">
        <w:rPr>
          <w:rFonts w:ascii="Arial" w:hAnsi="Arial" w:cs="Arial"/>
          <w:sz w:val="20"/>
          <w:szCs w:val="20"/>
        </w:rPr>
        <w:t>Average centered frequency (</w:t>
      </w:r>
      <w:r w:rsidRPr="00BD526F">
        <w:rPr>
          <w:rFonts w:ascii="Arial" w:hAnsi="Arial" w:cs="Arial"/>
          <w:i/>
          <w:iCs/>
          <w:sz w:val="20"/>
          <w:szCs w:val="20"/>
        </w:rPr>
        <w:t>top</w:t>
      </w:r>
      <w:r w:rsidRPr="00BD526F">
        <w:rPr>
          <w:rFonts w:ascii="Arial" w:hAnsi="Arial" w:cs="Arial"/>
          <w:sz w:val="20"/>
          <w:szCs w:val="20"/>
        </w:rPr>
        <w:t>) and temporal (</w:t>
      </w:r>
      <w:r w:rsidRPr="00BD526F">
        <w:rPr>
          <w:rFonts w:ascii="Arial" w:hAnsi="Arial" w:cs="Arial"/>
          <w:i/>
          <w:iCs/>
          <w:sz w:val="20"/>
          <w:szCs w:val="20"/>
        </w:rPr>
        <w:t>bottom</w:t>
      </w:r>
      <w:r w:rsidRPr="00BD526F">
        <w:rPr>
          <w:rFonts w:ascii="Arial" w:hAnsi="Arial" w:cs="Arial"/>
          <w:sz w:val="20"/>
          <w:szCs w:val="20"/>
        </w:rPr>
        <w:t xml:space="preserve">) STRF components for low and high contrast (red and blue traces, respectively). Light shade indicates </w:t>
      </w:r>
      <w:r w:rsidRPr="00BD526F">
        <w:rPr>
          <w:rFonts w:ascii="Arial" w:hAnsi="Arial" w:cs="Arial"/>
          <w:color w:val="000000"/>
          <w:sz w:val="20"/>
          <w:szCs w:val="20"/>
        </w:rPr>
        <w:t>±SEM across neurons</w:t>
      </w:r>
      <w:r>
        <w:rPr>
          <w:rFonts w:ascii="Arial" w:hAnsi="Arial" w:cs="Arial"/>
          <w:color w:val="000000"/>
          <w:sz w:val="20"/>
          <w:szCs w:val="20"/>
        </w:rPr>
        <w:t xml:space="preserve">. </w:t>
      </w:r>
      <w:r>
        <w:rPr>
          <w:rFonts w:ascii="Arial" w:hAnsi="Arial" w:cs="Arial"/>
          <w:b/>
          <w:bCs/>
          <w:sz w:val="20"/>
          <w:szCs w:val="20"/>
        </w:rPr>
        <w:t>d</w:t>
      </w:r>
      <w:r w:rsidRPr="00BD526F">
        <w:rPr>
          <w:rFonts w:ascii="Arial" w:hAnsi="Arial" w:cs="Arial"/>
          <w:b/>
          <w:bCs/>
          <w:sz w:val="20"/>
          <w:szCs w:val="20"/>
        </w:rPr>
        <w:t xml:space="preserve">, </w:t>
      </w:r>
      <w:r w:rsidRPr="00BD526F">
        <w:rPr>
          <w:rFonts w:ascii="Arial" w:hAnsi="Arial" w:cs="Arial"/>
          <w:sz w:val="20"/>
          <w:szCs w:val="20"/>
        </w:rPr>
        <w:t>Histogram of correlations between low and high contrast STRFs for neurons with noise ratios</w:t>
      </w:r>
      <w:r>
        <w:rPr>
          <w:rFonts w:ascii="Arial" w:hAnsi="Arial" w:cs="Arial"/>
          <w:sz w:val="20"/>
          <w:szCs w:val="20"/>
        </w:rPr>
        <w:t xml:space="preserve"> (NR)</w:t>
      </w:r>
      <w:r w:rsidRPr="00BD526F">
        <w:rPr>
          <w:rFonts w:ascii="Arial" w:hAnsi="Arial" w:cs="Arial"/>
          <w:sz w:val="20"/>
          <w:szCs w:val="20"/>
        </w:rPr>
        <w:t xml:space="preserve"> below 100 (n = 129 neurons). Shaded bars indicate correlations that were not significantly different from chance, </w:t>
      </w:r>
      <w:del w:id="865" w:author="Microsoft Office User" w:date="2021-07-20T17:41:00Z">
        <w:r w:rsidDel="004F675C">
          <w:rPr>
            <w:rFonts w:ascii="Arial" w:hAnsi="Arial" w:cs="Arial"/>
            <w:sz w:val="20"/>
            <w:szCs w:val="20"/>
          </w:rPr>
          <w:delText>f</w:delText>
        </w:r>
      </w:del>
      <w:r w:rsidRPr="00BD526F">
        <w:rPr>
          <w:rFonts w:ascii="Arial" w:hAnsi="Arial" w:cs="Arial"/>
          <w:sz w:val="20"/>
          <w:szCs w:val="20"/>
        </w:rPr>
        <w:t xml:space="preserve">while unshaded bars indicate significant correlations, as determined by a permutation test. </w:t>
      </w:r>
      <w:r w:rsidRPr="00BD526F">
        <w:rPr>
          <w:rFonts w:ascii="Arial" w:hAnsi="Arial" w:cs="Arial"/>
          <w:i/>
          <w:iCs/>
          <w:sz w:val="20"/>
          <w:szCs w:val="20"/>
        </w:rPr>
        <w:t>Inset</w:t>
      </w:r>
      <w:r w:rsidRPr="00BD526F">
        <w:rPr>
          <w:rFonts w:ascii="Arial" w:hAnsi="Arial" w:cs="Arial"/>
          <w:sz w:val="20"/>
          <w:szCs w:val="20"/>
        </w:rPr>
        <w:t>: Proportions of the correlations in the population found not-significant (grey) and significant (white).</w:t>
      </w:r>
      <w:r>
        <w:rPr>
          <w:rFonts w:ascii="Arial" w:hAnsi="Arial" w:cs="Arial"/>
          <w:color w:val="000000"/>
          <w:sz w:val="20"/>
          <w:szCs w:val="20"/>
        </w:rPr>
        <w:t xml:space="preserve"> </w:t>
      </w:r>
      <w:r>
        <w:rPr>
          <w:rFonts w:ascii="Arial" w:hAnsi="Arial" w:cs="Arial"/>
          <w:b/>
          <w:bCs/>
          <w:color w:val="000000"/>
          <w:sz w:val="20"/>
          <w:szCs w:val="20"/>
        </w:rPr>
        <w:t xml:space="preserve">e, </w:t>
      </w:r>
      <w:r>
        <w:rPr>
          <w:rFonts w:ascii="Arial" w:hAnsi="Arial" w:cs="Arial"/>
          <w:color w:val="000000"/>
          <w:sz w:val="20"/>
          <w:szCs w:val="20"/>
        </w:rPr>
        <w:t xml:space="preserve">Maximum STRF value across all pixels for low and high contrast, plotted for each neuron. Solid line indicates unity. The size of each circle indicates the NR of each neuron, with larger dots for smaller NR (see legend). </w:t>
      </w:r>
      <w:del w:id="866" w:author="Microsoft Office User" w:date="2021-07-20T17:41:00Z">
        <w:r w:rsidDel="004F675C">
          <w:rPr>
            <w:rFonts w:ascii="Arial" w:hAnsi="Arial" w:cs="Arial"/>
            <w:color w:val="000000"/>
            <w:sz w:val="20"/>
            <w:szCs w:val="20"/>
          </w:rPr>
          <w:delText>P-value indicates</w:delText>
        </w:r>
      </w:del>
      <w:ins w:id="867" w:author="Microsoft Office User" w:date="2021-07-20T17:41:00Z">
        <w:r w:rsidR="004F675C">
          <w:rPr>
            <w:rFonts w:ascii="Arial" w:hAnsi="Arial" w:cs="Arial"/>
            <w:color w:val="000000"/>
            <w:sz w:val="20"/>
            <w:szCs w:val="20"/>
          </w:rPr>
          <w:t>Sign</w:t>
        </w:r>
      </w:ins>
      <w:ins w:id="868" w:author="Microsoft Office User" w:date="2021-07-20T17:42:00Z">
        <w:r w:rsidR="004F675C">
          <w:rPr>
            <w:rFonts w:ascii="Arial" w:hAnsi="Arial" w:cs="Arial"/>
            <w:color w:val="000000"/>
            <w:sz w:val="20"/>
            <w:szCs w:val="20"/>
          </w:rPr>
          <w:t>ificance markers indicate</w:t>
        </w:r>
      </w:ins>
      <w:r>
        <w:rPr>
          <w:rFonts w:ascii="Arial" w:hAnsi="Arial" w:cs="Arial"/>
          <w:color w:val="000000"/>
          <w:sz w:val="20"/>
          <w:szCs w:val="20"/>
        </w:rPr>
        <w:t xml:space="preserve"> the results of a Wilcoxon sign-rank test. </w:t>
      </w:r>
      <w:r>
        <w:rPr>
          <w:rFonts w:ascii="Arial" w:hAnsi="Arial" w:cs="Arial"/>
          <w:b/>
          <w:bCs/>
          <w:color w:val="000000"/>
          <w:sz w:val="20"/>
          <w:szCs w:val="20"/>
        </w:rPr>
        <w:t xml:space="preserve">f, </w:t>
      </w:r>
      <w:r>
        <w:rPr>
          <w:rFonts w:ascii="Arial" w:hAnsi="Arial" w:cs="Arial"/>
          <w:color w:val="000000"/>
          <w:sz w:val="20"/>
          <w:szCs w:val="20"/>
        </w:rPr>
        <w:t xml:space="preserve">Best frequency for each neuron in low and high contrast. Formatting as in </w:t>
      </w:r>
      <w:r>
        <w:rPr>
          <w:rFonts w:ascii="Arial" w:hAnsi="Arial" w:cs="Arial"/>
          <w:b/>
          <w:bCs/>
          <w:color w:val="000000"/>
          <w:sz w:val="20"/>
          <w:szCs w:val="20"/>
        </w:rPr>
        <w:t>e</w:t>
      </w:r>
      <w:r>
        <w:rPr>
          <w:rFonts w:ascii="Arial" w:hAnsi="Arial" w:cs="Arial"/>
          <w:color w:val="000000"/>
          <w:sz w:val="20"/>
          <w:szCs w:val="20"/>
        </w:rPr>
        <w:t xml:space="preserve">. </w:t>
      </w:r>
      <w:r>
        <w:rPr>
          <w:rFonts w:ascii="Arial" w:hAnsi="Arial" w:cs="Arial"/>
          <w:b/>
          <w:bCs/>
          <w:color w:val="000000"/>
          <w:sz w:val="20"/>
          <w:szCs w:val="20"/>
        </w:rPr>
        <w:t xml:space="preserve">g, </w:t>
      </w:r>
      <w:r>
        <w:rPr>
          <w:rFonts w:ascii="Arial" w:hAnsi="Arial" w:cs="Arial"/>
          <w:color w:val="000000"/>
          <w:sz w:val="20"/>
          <w:szCs w:val="20"/>
        </w:rPr>
        <w:t xml:space="preserve">Lag of the maximum STRF response for each neuron in low and high contrast. Formatting as in </w:t>
      </w:r>
      <w:r>
        <w:rPr>
          <w:rFonts w:ascii="Arial" w:hAnsi="Arial" w:cs="Arial"/>
          <w:b/>
          <w:bCs/>
          <w:color w:val="000000"/>
          <w:sz w:val="20"/>
          <w:szCs w:val="20"/>
        </w:rPr>
        <w:t>e</w:t>
      </w:r>
      <w:r>
        <w:rPr>
          <w:rFonts w:ascii="Arial" w:hAnsi="Arial" w:cs="Arial"/>
          <w:color w:val="000000"/>
          <w:sz w:val="20"/>
          <w:szCs w:val="20"/>
        </w:rPr>
        <w:t xml:space="preserve"> and </w:t>
      </w:r>
      <w:r>
        <w:rPr>
          <w:rFonts w:ascii="Arial" w:hAnsi="Arial" w:cs="Arial"/>
          <w:b/>
          <w:bCs/>
          <w:color w:val="000000"/>
          <w:sz w:val="20"/>
          <w:szCs w:val="20"/>
        </w:rPr>
        <w:t>f</w:t>
      </w:r>
      <w:r>
        <w:rPr>
          <w:rFonts w:ascii="Arial" w:hAnsi="Arial" w:cs="Arial"/>
          <w:color w:val="000000"/>
          <w:sz w:val="20"/>
          <w:szCs w:val="20"/>
        </w:rPr>
        <w:t xml:space="preserve">. </w:t>
      </w:r>
      <w:r>
        <w:rPr>
          <w:rFonts w:ascii="Arial" w:hAnsi="Arial" w:cs="Arial"/>
          <w:b/>
          <w:bCs/>
          <w:color w:val="000000"/>
          <w:sz w:val="20"/>
          <w:szCs w:val="20"/>
        </w:rPr>
        <w:t xml:space="preserve">h, </w:t>
      </w:r>
      <w:r>
        <w:rPr>
          <w:rFonts w:ascii="Arial" w:hAnsi="Arial" w:cs="Arial"/>
          <w:color w:val="000000"/>
          <w:sz w:val="20"/>
          <w:szCs w:val="20"/>
        </w:rPr>
        <w:t>Correlation coefficients between the prediction of a linear-nonlinear model using STRFs estimated from the</w:t>
      </w:r>
      <w:ins w:id="869" w:author="Microsoft Office User" w:date="2021-07-21T10:40:00Z">
        <w:r w:rsidR="00192C22">
          <w:rPr>
            <w:rFonts w:ascii="Arial" w:hAnsi="Arial" w:cs="Arial"/>
            <w:color w:val="000000"/>
            <w:sz w:val="20"/>
            <w:szCs w:val="20"/>
          </w:rPr>
          <w:t xml:space="preserve"> </w:t>
        </w:r>
      </w:ins>
      <w:del w:id="870" w:author="Microsoft Office User" w:date="2021-07-21T10:40:00Z">
        <w:r w:rsidDel="00192C22">
          <w:rPr>
            <w:rFonts w:ascii="Arial" w:hAnsi="Arial" w:cs="Arial"/>
            <w:color w:val="000000"/>
            <w:sz w:val="20"/>
            <w:szCs w:val="20"/>
          </w:rPr>
          <w:delText xml:space="preserve"> a </w:delText>
        </w:r>
      </w:del>
      <w:r>
        <w:rPr>
          <w:rFonts w:ascii="Arial" w:hAnsi="Arial" w:cs="Arial"/>
          <w:color w:val="000000"/>
          <w:sz w:val="20"/>
          <w:szCs w:val="20"/>
        </w:rPr>
        <w:t xml:space="preserve">model without gain control (static-LN) versus a model with gain control (GC-LN). Each dot indicates a neuron. The red solid line indicates unity. The red “x” indicates the median correlation in each contrast. Asterisks indicate the significance of a Wilcoxon Sign-Rank test.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Pr>
          <w:rFonts w:ascii="Arial" w:hAnsi="Arial" w:cs="Arial"/>
          <w:color w:val="000000"/>
          <w:sz w:val="20"/>
          <w:szCs w:val="20"/>
        </w:rPr>
        <w:t xml:space="preserve">Psychometric performance in low contrast, averaged based on a median split of average cortical gain during the adaptation period of the trial. Light dots and lines indicate the session average and psychometric fit to </w:t>
      </w:r>
      <w:r>
        <w:rPr>
          <w:rFonts w:ascii="Arial" w:hAnsi="Arial" w:cs="Arial"/>
          <w:color w:val="000000"/>
          <w:sz w:val="20"/>
          <w:szCs w:val="20"/>
        </w:rPr>
        <w:lastRenderedPageBreak/>
        <w:t>sessions in the bottom 50</w:t>
      </w:r>
      <w:r w:rsidRPr="00DC2E6D">
        <w:rPr>
          <w:rFonts w:ascii="Arial" w:hAnsi="Arial" w:cs="Arial"/>
          <w:color w:val="000000"/>
          <w:sz w:val="20"/>
          <w:szCs w:val="20"/>
          <w:vertAlign w:val="superscript"/>
        </w:rPr>
        <w:t>th</w:t>
      </w:r>
      <w:r>
        <w:rPr>
          <w:rFonts w:ascii="Arial" w:hAnsi="Arial" w:cs="Arial"/>
          <w:color w:val="000000"/>
          <w:sz w:val="20"/>
          <w:szCs w:val="20"/>
        </w:rPr>
        <w:t xml:space="preserve"> percentile of gain, while dark dots and lines indicate the same values for sessions in the top 50</w:t>
      </w:r>
      <w:r w:rsidRPr="00DC2E6D">
        <w:rPr>
          <w:rFonts w:ascii="Arial" w:hAnsi="Arial" w:cs="Arial"/>
          <w:color w:val="000000"/>
          <w:sz w:val="20"/>
          <w:szCs w:val="20"/>
          <w:vertAlign w:val="superscript"/>
        </w:rPr>
        <w:t>th</w:t>
      </w:r>
      <w:r>
        <w:rPr>
          <w:rFonts w:ascii="Arial" w:hAnsi="Arial" w:cs="Arial"/>
          <w:color w:val="000000"/>
          <w:sz w:val="20"/>
          <w:szCs w:val="20"/>
        </w:rPr>
        <w:t xml:space="preserve"> percentile of gain. </w:t>
      </w:r>
      <w:proofErr w:type="spellStart"/>
      <w:r>
        <w:rPr>
          <w:rFonts w:ascii="Arial" w:hAnsi="Arial" w:cs="Arial"/>
          <w:color w:val="000000"/>
          <w:sz w:val="20"/>
          <w:szCs w:val="20"/>
        </w:rPr>
        <w:t>Errorbars</w:t>
      </w:r>
      <w:proofErr w:type="spellEnd"/>
      <w:r>
        <w:rPr>
          <w:rFonts w:ascii="Arial" w:hAnsi="Arial" w:cs="Arial"/>
          <w:color w:val="000000"/>
          <w:sz w:val="20"/>
          <w:szCs w:val="20"/>
        </w:rPr>
        <w:t xml:space="preserve"> on the data are </w:t>
      </w:r>
      <w:r w:rsidRPr="009D287F">
        <w:rPr>
          <w:rFonts w:ascii="Arial" w:hAnsi="Arial" w:cs="Arial"/>
          <w:color w:val="000000"/>
          <w:sz w:val="20"/>
          <w:szCs w:val="20"/>
        </w:rPr>
        <w:t>±SEM</w:t>
      </w:r>
      <w:r>
        <w:rPr>
          <w:rFonts w:ascii="Arial" w:hAnsi="Arial" w:cs="Arial"/>
          <w:color w:val="000000"/>
          <w:sz w:val="20"/>
          <w:szCs w:val="20"/>
        </w:rPr>
        <w:t xml:space="preserve"> across sessions. </w:t>
      </w:r>
      <w:r>
        <w:rPr>
          <w:rFonts w:ascii="Arial" w:hAnsi="Arial" w:cs="Arial"/>
          <w:i/>
          <w:iCs/>
          <w:color w:val="000000"/>
          <w:sz w:val="20"/>
          <w:szCs w:val="20"/>
        </w:rPr>
        <w:t>Inset</w:t>
      </w:r>
      <w:r>
        <w:rPr>
          <w:rFonts w:ascii="Arial" w:hAnsi="Arial" w:cs="Arial"/>
          <w:color w:val="000000"/>
          <w:sz w:val="20"/>
          <w:szCs w:val="20"/>
        </w:rPr>
        <w:t xml:space="preserve">: distribution of average gain in each session estimated from the adaptation period. The red dashed line indicates the median of the distribution, and the histogram bars are shaded according to whether they fall above (light blue) or below (dark blue) the median. </w:t>
      </w:r>
      <w:r>
        <w:rPr>
          <w:rFonts w:ascii="Arial" w:hAnsi="Arial" w:cs="Arial"/>
          <w:b/>
          <w:bCs/>
          <w:color w:val="000000"/>
          <w:sz w:val="20"/>
          <w:szCs w:val="20"/>
        </w:rPr>
        <w:t xml:space="preserve">j, </w:t>
      </w:r>
      <w:r>
        <w:rPr>
          <w:rFonts w:ascii="Arial" w:hAnsi="Arial" w:cs="Arial"/>
          <w:color w:val="000000"/>
          <w:sz w:val="20"/>
          <w:szCs w:val="20"/>
        </w:rPr>
        <w:t xml:space="preserve">Session-wise relationship between average gain in the adaptation period and psychometric threshold. Each dot indicates the gain and threshold for a single session, and its color indicates the contrast of the adaptation period. The grey line is the best linear fit to the data. The text in the lower right indicates the results of Likelihood Ratio Tests for models including gain as a predictor (in grey) or contrast as a predictor (in red). Full statistical results in </w:t>
      </w:r>
      <w:r w:rsidRPr="002A4ADE">
        <w:rPr>
          <w:rFonts w:ascii="Arial" w:hAnsi="Arial" w:cs="Arial"/>
          <w:color w:val="000000"/>
          <w:sz w:val="20"/>
          <w:szCs w:val="20"/>
        </w:rPr>
        <w:t>Supplementa</w:t>
      </w:r>
      <w:r>
        <w:rPr>
          <w:rFonts w:ascii="Arial" w:hAnsi="Arial" w:cs="Arial"/>
          <w:color w:val="000000"/>
          <w:sz w:val="20"/>
          <w:szCs w:val="20"/>
        </w:rPr>
        <w:t>ry</w:t>
      </w:r>
      <w:r w:rsidRPr="002A4ADE">
        <w:rPr>
          <w:rFonts w:ascii="Arial" w:hAnsi="Arial" w:cs="Arial"/>
          <w:color w:val="000000"/>
          <w:sz w:val="20"/>
          <w:szCs w:val="20"/>
        </w:rPr>
        <w:t xml:space="preserve"> Table 1. </w:t>
      </w:r>
      <w:r>
        <w:rPr>
          <w:rFonts w:ascii="Arial" w:hAnsi="Arial" w:cs="Arial"/>
          <w:b/>
          <w:bCs/>
          <w:color w:val="000000"/>
          <w:sz w:val="20"/>
          <w:szCs w:val="20"/>
        </w:rPr>
        <w:t xml:space="preserve">k, </w:t>
      </w:r>
      <w:r>
        <w:rPr>
          <w:rFonts w:ascii="Arial" w:hAnsi="Arial" w:cs="Arial"/>
          <w:color w:val="000000"/>
          <w:sz w:val="20"/>
          <w:szCs w:val="20"/>
        </w:rPr>
        <w:t xml:space="preserve">Same as in </w:t>
      </w:r>
      <w:r>
        <w:rPr>
          <w:rFonts w:ascii="Arial" w:hAnsi="Arial" w:cs="Arial"/>
          <w:b/>
          <w:bCs/>
          <w:color w:val="000000"/>
          <w:sz w:val="20"/>
          <w:szCs w:val="20"/>
        </w:rPr>
        <w:t>j</w:t>
      </w:r>
      <w:r>
        <w:rPr>
          <w:rFonts w:ascii="Arial" w:hAnsi="Arial" w:cs="Arial"/>
          <w:color w:val="000000"/>
          <w:sz w:val="20"/>
          <w:szCs w:val="20"/>
        </w:rPr>
        <w:t xml:space="preserve">, but plotting psychometric slope as a function of gain.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66ABC5BA" w14:textId="77777777" w:rsidR="00090042" w:rsidRPr="002A4ADE" w:rsidRDefault="00090042" w:rsidP="00090042">
      <w:pPr>
        <w:jc w:val="both"/>
        <w:rPr>
          <w:rFonts w:ascii="Arial" w:hAnsi="Arial" w:cs="Arial"/>
          <w:sz w:val="22"/>
          <w:szCs w:val="22"/>
        </w:rPr>
      </w:pPr>
    </w:p>
    <w:p w14:paraId="66CD5486" w14:textId="77777777" w:rsidR="00090042" w:rsidRPr="006F6D43" w:rsidRDefault="00090042" w:rsidP="00090042">
      <w:pPr>
        <w:jc w:val="both"/>
        <w:rPr>
          <w:rFonts w:ascii="Arial" w:eastAsiaTheme="minorEastAsia" w:hAnsi="Arial" w:cs="Arial"/>
          <w:sz w:val="22"/>
          <w:szCs w:val="22"/>
        </w:rPr>
      </w:pPr>
    </w:p>
    <w:p w14:paraId="46315D7A" w14:textId="77777777" w:rsidR="00DB7221" w:rsidRPr="00DB7221" w:rsidRDefault="00DB7221" w:rsidP="005E6A59">
      <w:pPr>
        <w:widowControl w:val="0"/>
        <w:autoSpaceDE w:val="0"/>
        <w:autoSpaceDN w:val="0"/>
        <w:adjustRightInd w:val="0"/>
        <w:ind w:left="640" w:hanging="640"/>
        <w:rPr>
          <w:rFonts w:ascii="Arial" w:eastAsiaTheme="minorEastAsia" w:hAnsi="Arial" w:cs="Arial"/>
          <w:sz w:val="22"/>
          <w:szCs w:val="22"/>
        </w:rPr>
      </w:pPr>
    </w:p>
    <w:sectPr w:rsidR="00DB7221" w:rsidRPr="00DB7221" w:rsidSect="00247E70">
      <w:pgSz w:w="12240" w:h="15840"/>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69" w:author="Microsoft Office User" w:date="2021-07-21T10:33:00Z" w:initials="MOU">
    <w:p w14:paraId="16EEB599" w14:textId="40C287A9" w:rsidR="005B511D" w:rsidRDefault="005B511D">
      <w:pPr>
        <w:pStyle w:val="CommentText"/>
      </w:pPr>
      <w:r>
        <w:rPr>
          <w:rStyle w:val="CommentReference"/>
        </w:rPr>
        <w:annotationRef/>
      </w:r>
      <w:r>
        <w:t>ADD PVAL</w:t>
      </w:r>
    </w:p>
  </w:comment>
  <w:comment w:id="175" w:author="Microsoft Office User" w:date="2021-07-21T10:33:00Z" w:initials="MOU">
    <w:p w14:paraId="01DB407B" w14:textId="38C105E4" w:rsidR="005B511D" w:rsidRDefault="005B511D">
      <w:pPr>
        <w:pStyle w:val="CommentText"/>
      </w:pPr>
      <w:r>
        <w:rPr>
          <w:rStyle w:val="CommentReference"/>
        </w:rPr>
        <w:annotationRef/>
      </w:r>
      <w:r>
        <w:t>ADD PVAL</w:t>
      </w:r>
    </w:p>
  </w:comment>
  <w:comment w:id="180" w:author="Microsoft Office User" w:date="2021-07-21T10:33:00Z" w:initials="MOU">
    <w:p w14:paraId="600BC4E2" w14:textId="3C0946C1" w:rsidR="005B511D" w:rsidRDefault="005B511D">
      <w:pPr>
        <w:pStyle w:val="CommentText"/>
      </w:pPr>
      <w:r>
        <w:rPr>
          <w:rStyle w:val="CommentReference"/>
        </w:rPr>
        <w:annotationRef/>
      </w:r>
      <w:r>
        <w:t>ADD PVAL</w:t>
      </w:r>
    </w:p>
  </w:comment>
  <w:comment w:id="181" w:author="Microsoft Office User" w:date="2021-07-21T10:34:00Z" w:initials="MOU">
    <w:p w14:paraId="4AEC3D8B" w14:textId="7D477025" w:rsidR="005B511D" w:rsidRDefault="005B511D">
      <w:pPr>
        <w:pStyle w:val="CommentText"/>
      </w:pPr>
      <w:r>
        <w:rPr>
          <w:rStyle w:val="CommentReference"/>
        </w:rPr>
        <w:annotationRef/>
      </w:r>
      <w:r>
        <w:t>ADD PVAL</w:t>
      </w:r>
    </w:p>
  </w:comment>
  <w:comment w:id="299" w:author="Microsoft Office User" w:date="2021-07-21T10:33:00Z" w:initials="MOU">
    <w:p w14:paraId="6A9B0113" w14:textId="2379E90F" w:rsidR="005B511D" w:rsidRDefault="005B511D">
      <w:pPr>
        <w:pStyle w:val="CommentText"/>
      </w:pPr>
      <w:r>
        <w:rPr>
          <w:rStyle w:val="CommentReference"/>
        </w:rPr>
        <w:annotationRef/>
      </w:r>
      <w:r>
        <w:t>FIX ME</w:t>
      </w:r>
    </w:p>
  </w:comment>
  <w:comment w:id="445" w:author="Microsoft Office User" w:date="2021-07-20T17:37:00Z" w:initials="MOU">
    <w:p w14:paraId="74148339" w14:textId="41B7C556" w:rsidR="004F675C" w:rsidRDefault="004F675C">
      <w:pPr>
        <w:pStyle w:val="CommentText"/>
      </w:pPr>
      <w:r>
        <w:rPr>
          <w:rStyle w:val="CommentReference"/>
        </w:rPr>
        <w:annotationRef/>
      </w:r>
      <w:r>
        <w:t xml:space="preserve">Fix this to have </w:t>
      </w:r>
      <w:proofErr w:type="spellStart"/>
      <w:r>
        <w:t>x_t</w:t>
      </w:r>
      <w:proofErr w:type="spellEnd"/>
      <w:r>
        <w:t xml:space="preserve"> be a subscript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6EEB599" w15:done="0"/>
  <w15:commentEx w15:paraId="01DB407B" w15:done="0"/>
  <w15:commentEx w15:paraId="600BC4E2" w15:done="0"/>
  <w15:commentEx w15:paraId="4AEC3D8B" w15:done="0"/>
  <w15:commentEx w15:paraId="6A9B0113" w15:done="0"/>
  <w15:commentEx w15:paraId="7414833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A2767F" w16cex:dateUtc="2021-07-21T14:33:00Z"/>
  <w16cex:commentExtensible w16cex:durableId="24A27687" w16cex:dateUtc="2021-07-21T14:33:00Z"/>
  <w16cex:commentExtensible w16cex:durableId="24A27696" w16cex:dateUtc="2021-07-21T14:33:00Z"/>
  <w16cex:commentExtensible w16cex:durableId="24A276A1" w16cex:dateUtc="2021-07-21T14:34:00Z"/>
  <w16cex:commentExtensible w16cex:durableId="24A27663" w16cex:dateUtc="2021-07-21T14:33:00Z"/>
  <w16cex:commentExtensible w16cex:durableId="24A18850" w16cex:dateUtc="2021-07-20T21: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6EEB599" w16cid:durableId="24A2767F"/>
  <w16cid:commentId w16cid:paraId="01DB407B" w16cid:durableId="24A27687"/>
  <w16cid:commentId w16cid:paraId="600BC4E2" w16cid:durableId="24A27696"/>
  <w16cid:commentId w16cid:paraId="4AEC3D8B" w16cid:durableId="24A276A1"/>
  <w16cid:commentId w16cid:paraId="6A9B0113" w16cid:durableId="24A27663"/>
  <w16cid:commentId w16cid:paraId="74148339" w16cid:durableId="24A1885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2CD97B" w14:textId="77777777" w:rsidR="00523C06" w:rsidRDefault="00523C06" w:rsidP="003A75F6">
      <w:r>
        <w:separator/>
      </w:r>
    </w:p>
  </w:endnote>
  <w:endnote w:type="continuationSeparator" w:id="0">
    <w:p w14:paraId="681A9E18" w14:textId="77777777" w:rsidR="00523C06" w:rsidRDefault="00523C06" w:rsidP="003A75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2AF6C5" w14:textId="77777777" w:rsidR="00523C06" w:rsidRDefault="00523C06" w:rsidP="003A75F6">
      <w:r>
        <w:separator/>
      </w:r>
    </w:p>
  </w:footnote>
  <w:footnote w:type="continuationSeparator" w:id="0">
    <w:p w14:paraId="65183E46" w14:textId="77777777" w:rsidR="00523C06" w:rsidRDefault="00523C06" w:rsidP="003A75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950096"/>
    <w:multiLevelType w:val="hybridMultilevel"/>
    <w:tmpl w:val="85B4F13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7F6477"/>
    <w:multiLevelType w:val="hybridMultilevel"/>
    <w:tmpl w:val="F99434BE"/>
    <w:lvl w:ilvl="0" w:tplc="0D82719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3121ED"/>
    <w:multiLevelType w:val="hybridMultilevel"/>
    <w:tmpl w:val="AE94E060"/>
    <w:lvl w:ilvl="0" w:tplc="B096157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AA3395"/>
    <w:multiLevelType w:val="hybridMultilevel"/>
    <w:tmpl w:val="DD3CF4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B74241"/>
    <w:multiLevelType w:val="hybridMultilevel"/>
    <w:tmpl w:val="6B88CDD0"/>
    <w:lvl w:ilvl="0" w:tplc="643A631C">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8C93EC6"/>
    <w:multiLevelType w:val="hybridMultilevel"/>
    <w:tmpl w:val="4A5873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E9026F"/>
    <w:multiLevelType w:val="hybridMultilevel"/>
    <w:tmpl w:val="EDEADF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4E30DAA"/>
    <w:multiLevelType w:val="hybridMultilevel"/>
    <w:tmpl w:val="BED46DF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8F27A5"/>
    <w:multiLevelType w:val="hybridMultilevel"/>
    <w:tmpl w:val="5212E4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695B9C"/>
    <w:multiLevelType w:val="hybridMultilevel"/>
    <w:tmpl w:val="97983788"/>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E7B0E93"/>
    <w:multiLevelType w:val="hybridMultilevel"/>
    <w:tmpl w:val="8C9E20B2"/>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7D4643"/>
    <w:multiLevelType w:val="hybridMultilevel"/>
    <w:tmpl w:val="FCE23560"/>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2BF3D9C"/>
    <w:multiLevelType w:val="hybridMultilevel"/>
    <w:tmpl w:val="D8F27EAE"/>
    <w:lvl w:ilvl="0" w:tplc="DA36CFB4">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9462024"/>
    <w:multiLevelType w:val="hybridMultilevel"/>
    <w:tmpl w:val="5ED8F560"/>
    <w:lvl w:ilvl="0" w:tplc="51DA8D5A">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C311EFB"/>
    <w:multiLevelType w:val="hybridMultilevel"/>
    <w:tmpl w:val="D9820D3E"/>
    <w:lvl w:ilvl="0" w:tplc="0122F46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B75F59"/>
    <w:multiLevelType w:val="hybridMultilevel"/>
    <w:tmpl w:val="FD0AFF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6D3DF1"/>
    <w:multiLevelType w:val="hybridMultilevel"/>
    <w:tmpl w:val="05F4B9A0"/>
    <w:lvl w:ilvl="0" w:tplc="51DA8D5A">
      <w:start w:val="1"/>
      <w:numFmt w:val="lowerLetter"/>
      <w:lvlText w:val="%1)"/>
      <w:lvlJc w:val="left"/>
      <w:pPr>
        <w:ind w:left="72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626E60FF"/>
    <w:multiLevelType w:val="hybridMultilevel"/>
    <w:tmpl w:val="E36ADD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E933A69"/>
    <w:multiLevelType w:val="hybridMultilevel"/>
    <w:tmpl w:val="8C004184"/>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636C5D"/>
    <w:multiLevelType w:val="hybridMultilevel"/>
    <w:tmpl w:val="1DC2DAD4"/>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372C3A"/>
    <w:multiLevelType w:val="hybridMultilevel"/>
    <w:tmpl w:val="A238C56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0"/>
  </w:num>
  <w:num w:numId="2">
    <w:abstractNumId w:val="18"/>
  </w:num>
  <w:num w:numId="3">
    <w:abstractNumId w:val="10"/>
  </w:num>
  <w:num w:numId="4">
    <w:abstractNumId w:val="11"/>
  </w:num>
  <w:num w:numId="5">
    <w:abstractNumId w:val="9"/>
  </w:num>
  <w:num w:numId="6">
    <w:abstractNumId w:val="19"/>
  </w:num>
  <w:num w:numId="7">
    <w:abstractNumId w:val="3"/>
  </w:num>
  <w:num w:numId="8">
    <w:abstractNumId w:val="6"/>
  </w:num>
  <w:num w:numId="9">
    <w:abstractNumId w:val="12"/>
  </w:num>
  <w:num w:numId="10">
    <w:abstractNumId w:val="17"/>
  </w:num>
  <w:num w:numId="11">
    <w:abstractNumId w:val="4"/>
  </w:num>
  <w:num w:numId="12">
    <w:abstractNumId w:val="14"/>
  </w:num>
  <w:num w:numId="13">
    <w:abstractNumId w:val="15"/>
  </w:num>
  <w:num w:numId="14">
    <w:abstractNumId w:val="8"/>
  </w:num>
  <w:num w:numId="15">
    <w:abstractNumId w:val="5"/>
  </w:num>
  <w:num w:numId="16">
    <w:abstractNumId w:val="7"/>
  </w:num>
  <w:num w:numId="17">
    <w:abstractNumId w:val="0"/>
  </w:num>
  <w:num w:numId="18">
    <w:abstractNumId w:val="2"/>
  </w:num>
  <w:num w:numId="19">
    <w:abstractNumId w:val="13"/>
  </w:num>
  <w:num w:numId="20">
    <w:abstractNumId w:val="16"/>
  </w:num>
  <w:num w:numId="21">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8"/>
  <w:proofState w:spelling="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7E70"/>
    <w:rsid w:val="000047C8"/>
    <w:rsid w:val="0000545D"/>
    <w:rsid w:val="00007007"/>
    <w:rsid w:val="0001613D"/>
    <w:rsid w:val="0002033B"/>
    <w:rsid w:val="00020F3A"/>
    <w:rsid w:val="00022FAE"/>
    <w:rsid w:val="0003086C"/>
    <w:rsid w:val="000338CA"/>
    <w:rsid w:val="00036A6C"/>
    <w:rsid w:val="00041A74"/>
    <w:rsid w:val="00043363"/>
    <w:rsid w:val="0004791C"/>
    <w:rsid w:val="00051047"/>
    <w:rsid w:val="00060506"/>
    <w:rsid w:val="00062EBD"/>
    <w:rsid w:val="0007020D"/>
    <w:rsid w:val="000742A1"/>
    <w:rsid w:val="000808D8"/>
    <w:rsid w:val="00081E33"/>
    <w:rsid w:val="0008595A"/>
    <w:rsid w:val="00090042"/>
    <w:rsid w:val="000915B5"/>
    <w:rsid w:val="000A7884"/>
    <w:rsid w:val="000A7927"/>
    <w:rsid w:val="000B343A"/>
    <w:rsid w:val="000B5FD6"/>
    <w:rsid w:val="000B79DE"/>
    <w:rsid w:val="000C79CA"/>
    <w:rsid w:val="000C7CE9"/>
    <w:rsid w:val="000D05A1"/>
    <w:rsid w:val="000D3B42"/>
    <w:rsid w:val="000D3D0B"/>
    <w:rsid w:val="000D45EC"/>
    <w:rsid w:val="000D5ED8"/>
    <w:rsid w:val="000F1B3D"/>
    <w:rsid w:val="000F1C38"/>
    <w:rsid w:val="000F4D81"/>
    <w:rsid w:val="00111178"/>
    <w:rsid w:val="0012173D"/>
    <w:rsid w:val="00122F50"/>
    <w:rsid w:val="00124454"/>
    <w:rsid w:val="001247A5"/>
    <w:rsid w:val="00125C41"/>
    <w:rsid w:val="00131043"/>
    <w:rsid w:val="00134582"/>
    <w:rsid w:val="00134748"/>
    <w:rsid w:val="00136515"/>
    <w:rsid w:val="00137023"/>
    <w:rsid w:val="00142B3A"/>
    <w:rsid w:val="00143746"/>
    <w:rsid w:val="00146566"/>
    <w:rsid w:val="001503A3"/>
    <w:rsid w:val="00155027"/>
    <w:rsid w:val="00171B3E"/>
    <w:rsid w:val="001827BC"/>
    <w:rsid w:val="00183564"/>
    <w:rsid w:val="00185250"/>
    <w:rsid w:val="00185D2F"/>
    <w:rsid w:val="001862C3"/>
    <w:rsid w:val="00191F9B"/>
    <w:rsid w:val="00192C22"/>
    <w:rsid w:val="00192FD8"/>
    <w:rsid w:val="001935CF"/>
    <w:rsid w:val="0019642E"/>
    <w:rsid w:val="001A28F8"/>
    <w:rsid w:val="001A3033"/>
    <w:rsid w:val="001A43D0"/>
    <w:rsid w:val="001A4920"/>
    <w:rsid w:val="001A7FBF"/>
    <w:rsid w:val="001B69AD"/>
    <w:rsid w:val="001B6AF6"/>
    <w:rsid w:val="001C0B3E"/>
    <w:rsid w:val="001C1334"/>
    <w:rsid w:val="001C18AA"/>
    <w:rsid w:val="001C1C44"/>
    <w:rsid w:val="001D1DC2"/>
    <w:rsid w:val="001D6D31"/>
    <w:rsid w:val="001D7A7B"/>
    <w:rsid w:val="001E1B38"/>
    <w:rsid w:val="001E22A2"/>
    <w:rsid w:val="001E2A0F"/>
    <w:rsid w:val="001E6978"/>
    <w:rsid w:val="001F3D2A"/>
    <w:rsid w:val="00203591"/>
    <w:rsid w:val="002120D3"/>
    <w:rsid w:val="00214F06"/>
    <w:rsid w:val="00220C38"/>
    <w:rsid w:val="002213FF"/>
    <w:rsid w:val="00223CF4"/>
    <w:rsid w:val="00224193"/>
    <w:rsid w:val="002243BE"/>
    <w:rsid w:val="00225349"/>
    <w:rsid w:val="00225FA3"/>
    <w:rsid w:val="0023152A"/>
    <w:rsid w:val="002373E5"/>
    <w:rsid w:val="002420F7"/>
    <w:rsid w:val="0024252F"/>
    <w:rsid w:val="00243817"/>
    <w:rsid w:val="00247E70"/>
    <w:rsid w:val="0025656E"/>
    <w:rsid w:val="00266C57"/>
    <w:rsid w:val="0027162D"/>
    <w:rsid w:val="00280E38"/>
    <w:rsid w:val="00283ABC"/>
    <w:rsid w:val="00286498"/>
    <w:rsid w:val="00290F81"/>
    <w:rsid w:val="0029141E"/>
    <w:rsid w:val="00292D46"/>
    <w:rsid w:val="00293D15"/>
    <w:rsid w:val="002A6675"/>
    <w:rsid w:val="002B46BE"/>
    <w:rsid w:val="002C0B65"/>
    <w:rsid w:val="002C1323"/>
    <w:rsid w:val="002C1CCB"/>
    <w:rsid w:val="002C27AF"/>
    <w:rsid w:val="002D13A5"/>
    <w:rsid w:val="002D4145"/>
    <w:rsid w:val="002D5582"/>
    <w:rsid w:val="002E626F"/>
    <w:rsid w:val="002F191E"/>
    <w:rsid w:val="002F5875"/>
    <w:rsid w:val="002F6F2E"/>
    <w:rsid w:val="003037C0"/>
    <w:rsid w:val="0031158D"/>
    <w:rsid w:val="00315215"/>
    <w:rsid w:val="003205F3"/>
    <w:rsid w:val="00322A79"/>
    <w:rsid w:val="00324B86"/>
    <w:rsid w:val="00332C1B"/>
    <w:rsid w:val="00335FFA"/>
    <w:rsid w:val="00350418"/>
    <w:rsid w:val="0035199D"/>
    <w:rsid w:val="00352A0E"/>
    <w:rsid w:val="00353080"/>
    <w:rsid w:val="0035601B"/>
    <w:rsid w:val="00356448"/>
    <w:rsid w:val="00362753"/>
    <w:rsid w:val="00362F61"/>
    <w:rsid w:val="00365AB3"/>
    <w:rsid w:val="00366B15"/>
    <w:rsid w:val="00372BFE"/>
    <w:rsid w:val="00373899"/>
    <w:rsid w:val="00384D55"/>
    <w:rsid w:val="00390749"/>
    <w:rsid w:val="0039091A"/>
    <w:rsid w:val="00392CB5"/>
    <w:rsid w:val="00392DB6"/>
    <w:rsid w:val="003A0997"/>
    <w:rsid w:val="003A27B0"/>
    <w:rsid w:val="003A3139"/>
    <w:rsid w:val="003A407F"/>
    <w:rsid w:val="003A4453"/>
    <w:rsid w:val="003A5506"/>
    <w:rsid w:val="003A75F6"/>
    <w:rsid w:val="003B3F23"/>
    <w:rsid w:val="003B6A1A"/>
    <w:rsid w:val="003C6FE5"/>
    <w:rsid w:val="003C75FD"/>
    <w:rsid w:val="003D2E35"/>
    <w:rsid w:val="003D73CB"/>
    <w:rsid w:val="003E57B5"/>
    <w:rsid w:val="003F675E"/>
    <w:rsid w:val="0040034C"/>
    <w:rsid w:val="0040593F"/>
    <w:rsid w:val="00407710"/>
    <w:rsid w:val="0041369D"/>
    <w:rsid w:val="00413AAB"/>
    <w:rsid w:val="00415D84"/>
    <w:rsid w:val="00420686"/>
    <w:rsid w:val="00421973"/>
    <w:rsid w:val="00426E85"/>
    <w:rsid w:val="00435193"/>
    <w:rsid w:val="004371FD"/>
    <w:rsid w:val="0044258F"/>
    <w:rsid w:val="00442B9E"/>
    <w:rsid w:val="00445E9C"/>
    <w:rsid w:val="00445ED3"/>
    <w:rsid w:val="00446356"/>
    <w:rsid w:val="00453FED"/>
    <w:rsid w:val="004625CD"/>
    <w:rsid w:val="004632B7"/>
    <w:rsid w:val="004654A2"/>
    <w:rsid w:val="00481A68"/>
    <w:rsid w:val="00492805"/>
    <w:rsid w:val="00494657"/>
    <w:rsid w:val="004977A9"/>
    <w:rsid w:val="004A2238"/>
    <w:rsid w:val="004B1F71"/>
    <w:rsid w:val="004B5634"/>
    <w:rsid w:val="004B69E1"/>
    <w:rsid w:val="004B6FDF"/>
    <w:rsid w:val="004C6991"/>
    <w:rsid w:val="004D1752"/>
    <w:rsid w:val="004D1A71"/>
    <w:rsid w:val="004D2BF6"/>
    <w:rsid w:val="004D33A3"/>
    <w:rsid w:val="004D5CBE"/>
    <w:rsid w:val="004E0582"/>
    <w:rsid w:val="004E2C05"/>
    <w:rsid w:val="004E45B6"/>
    <w:rsid w:val="004E7B8B"/>
    <w:rsid w:val="004F6616"/>
    <w:rsid w:val="004F675C"/>
    <w:rsid w:val="0050029D"/>
    <w:rsid w:val="00501744"/>
    <w:rsid w:val="0050263E"/>
    <w:rsid w:val="00505B5E"/>
    <w:rsid w:val="005070EB"/>
    <w:rsid w:val="005130BC"/>
    <w:rsid w:val="00516F83"/>
    <w:rsid w:val="00523C06"/>
    <w:rsid w:val="00526203"/>
    <w:rsid w:val="00532CF4"/>
    <w:rsid w:val="00536A04"/>
    <w:rsid w:val="00540917"/>
    <w:rsid w:val="00544076"/>
    <w:rsid w:val="00547245"/>
    <w:rsid w:val="00553CFB"/>
    <w:rsid w:val="00556D0F"/>
    <w:rsid w:val="00561876"/>
    <w:rsid w:val="00561F3B"/>
    <w:rsid w:val="005804E2"/>
    <w:rsid w:val="0058327E"/>
    <w:rsid w:val="0059217F"/>
    <w:rsid w:val="00592E32"/>
    <w:rsid w:val="005A2B58"/>
    <w:rsid w:val="005A3A78"/>
    <w:rsid w:val="005A58EB"/>
    <w:rsid w:val="005A617D"/>
    <w:rsid w:val="005B17FA"/>
    <w:rsid w:val="005B511D"/>
    <w:rsid w:val="005B538C"/>
    <w:rsid w:val="005C0236"/>
    <w:rsid w:val="005C04F6"/>
    <w:rsid w:val="005C303E"/>
    <w:rsid w:val="005C526F"/>
    <w:rsid w:val="005D7786"/>
    <w:rsid w:val="005E4C1C"/>
    <w:rsid w:val="005E6A59"/>
    <w:rsid w:val="005E6B23"/>
    <w:rsid w:val="005E743F"/>
    <w:rsid w:val="005E7BBD"/>
    <w:rsid w:val="005F1DD3"/>
    <w:rsid w:val="005F2B2D"/>
    <w:rsid w:val="005F7DD4"/>
    <w:rsid w:val="006003E1"/>
    <w:rsid w:val="006016A3"/>
    <w:rsid w:val="006028C1"/>
    <w:rsid w:val="00605730"/>
    <w:rsid w:val="00611D11"/>
    <w:rsid w:val="00623D9D"/>
    <w:rsid w:val="0062734E"/>
    <w:rsid w:val="006344DD"/>
    <w:rsid w:val="0063616F"/>
    <w:rsid w:val="00637DB3"/>
    <w:rsid w:val="00642249"/>
    <w:rsid w:val="006447B9"/>
    <w:rsid w:val="00644C44"/>
    <w:rsid w:val="0064651D"/>
    <w:rsid w:val="006512E7"/>
    <w:rsid w:val="00651894"/>
    <w:rsid w:val="00652F16"/>
    <w:rsid w:val="0065509F"/>
    <w:rsid w:val="006577C0"/>
    <w:rsid w:val="006626B3"/>
    <w:rsid w:val="00662FB9"/>
    <w:rsid w:val="00664D3B"/>
    <w:rsid w:val="006660AC"/>
    <w:rsid w:val="006670B4"/>
    <w:rsid w:val="0068329E"/>
    <w:rsid w:val="0069197E"/>
    <w:rsid w:val="006923AF"/>
    <w:rsid w:val="00694368"/>
    <w:rsid w:val="00696C0D"/>
    <w:rsid w:val="006A032A"/>
    <w:rsid w:val="006A087A"/>
    <w:rsid w:val="006A4A89"/>
    <w:rsid w:val="006A589A"/>
    <w:rsid w:val="006B34AD"/>
    <w:rsid w:val="006B42F8"/>
    <w:rsid w:val="006B5199"/>
    <w:rsid w:val="006B7F9A"/>
    <w:rsid w:val="006C06C5"/>
    <w:rsid w:val="006C3CF9"/>
    <w:rsid w:val="006D0B5D"/>
    <w:rsid w:val="006D2516"/>
    <w:rsid w:val="006D66F0"/>
    <w:rsid w:val="006D6A4E"/>
    <w:rsid w:val="006D783C"/>
    <w:rsid w:val="006E4884"/>
    <w:rsid w:val="006E63BE"/>
    <w:rsid w:val="006E67B1"/>
    <w:rsid w:val="006E79F5"/>
    <w:rsid w:val="007026AF"/>
    <w:rsid w:val="00713AC8"/>
    <w:rsid w:val="007158E9"/>
    <w:rsid w:val="007221F0"/>
    <w:rsid w:val="00733444"/>
    <w:rsid w:val="00741167"/>
    <w:rsid w:val="00742EB2"/>
    <w:rsid w:val="0074379E"/>
    <w:rsid w:val="00746465"/>
    <w:rsid w:val="007464BD"/>
    <w:rsid w:val="00747CC2"/>
    <w:rsid w:val="00752512"/>
    <w:rsid w:val="00756393"/>
    <w:rsid w:val="00765E0F"/>
    <w:rsid w:val="00775C3D"/>
    <w:rsid w:val="00783F2B"/>
    <w:rsid w:val="007861D4"/>
    <w:rsid w:val="00790B0D"/>
    <w:rsid w:val="00793F01"/>
    <w:rsid w:val="007A6FAF"/>
    <w:rsid w:val="007A75B7"/>
    <w:rsid w:val="007B350C"/>
    <w:rsid w:val="007B44D9"/>
    <w:rsid w:val="007B566A"/>
    <w:rsid w:val="007B6FB1"/>
    <w:rsid w:val="007D08CD"/>
    <w:rsid w:val="007D3839"/>
    <w:rsid w:val="007D3D70"/>
    <w:rsid w:val="007D3E69"/>
    <w:rsid w:val="007D5E5E"/>
    <w:rsid w:val="007D691E"/>
    <w:rsid w:val="007F2519"/>
    <w:rsid w:val="007F3B5A"/>
    <w:rsid w:val="007F6CC3"/>
    <w:rsid w:val="007F729D"/>
    <w:rsid w:val="00801B7B"/>
    <w:rsid w:val="0080342C"/>
    <w:rsid w:val="008041CB"/>
    <w:rsid w:val="008062EA"/>
    <w:rsid w:val="008075B5"/>
    <w:rsid w:val="0081089C"/>
    <w:rsid w:val="008133D7"/>
    <w:rsid w:val="0082052B"/>
    <w:rsid w:val="008214AD"/>
    <w:rsid w:val="00821F06"/>
    <w:rsid w:val="00821F36"/>
    <w:rsid w:val="00831426"/>
    <w:rsid w:val="00832C1A"/>
    <w:rsid w:val="008334D6"/>
    <w:rsid w:val="00833F55"/>
    <w:rsid w:val="008363DF"/>
    <w:rsid w:val="008443B4"/>
    <w:rsid w:val="00852C68"/>
    <w:rsid w:val="00854C11"/>
    <w:rsid w:val="00865FD6"/>
    <w:rsid w:val="00867A77"/>
    <w:rsid w:val="0087106C"/>
    <w:rsid w:val="008754D8"/>
    <w:rsid w:val="0087636C"/>
    <w:rsid w:val="00876887"/>
    <w:rsid w:val="008818CA"/>
    <w:rsid w:val="00883DFF"/>
    <w:rsid w:val="008855F0"/>
    <w:rsid w:val="008857DC"/>
    <w:rsid w:val="00887279"/>
    <w:rsid w:val="008903FF"/>
    <w:rsid w:val="00894825"/>
    <w:rsid w:val="008949ED"/>
    <w:rsid w:val="00895662"/>
    <w:rsid w:val="008A0AA7"/>
    <w:rsid w:val="008A18E9"/>
    <w:rsid w:val="008A3F40"/>
    <w:rsid w:val="008A41BC"/>
    <w:rsid w:val="008A4890"/>
    <w:rsid w:val="008A6946"/>
    <w:rsid w:val="008A6F86"/>
    <w:rsid w:val="008B4C83"/>
    <w:rsid w:val="008B4D89"/>
    <w:rsid w:val="008B5081"/>
    <w:rsid w:val="008B5490"/>
    <w:rsid w:val="008B5566"/>
    <w:rsid w:val="008C22B4"/>
    <w:rsid w:val="008C3520"/>
    <w:rsid w:val="008C4F9E"/>
    <w:rsid w:val="008C68CF"/>
    <w:rsid w:val="008D1E8C"/>
    <w:rsid w:val="008D2908"/>
    <w:rsid w:val="008D68A8"/>
    <w:rsid w:val="008E2783"/>
    <w:rsid w:val="008E526F"/>
    <w:rsid w:val="008E5685"/>
    <w:rsid w:val="008E68D3"/>
    <w:rsid w:val="008F1DC2"/>
    <w:rsid w:val="008F3209"/>
    <w:rsid w:val="008F510E"/>
    <w:rsid w:val="008F5363"/>
    <w:rsid w:val="008F6E4F"/>
    <w:rsid w:val="009007AA"/>
    <w:rsid w:val="00902286"/>
    <w:rsid w:val="00902BDA"/>
    <w:rsid w:val="00902E1C"/>
    <w:rsid w:val="00907CD0"/>
    <w:rsid w:val="009152CD"/>
    <w:rsid w:val="009153AA"/>
    <w:rsid w:val="0091773A"/>
    <w:rsid w:val="0092098C"/>
    <w:rsid w:val="009222E7"/>
    <w:rsid w:val="00930849"/>
    <w:rsid w:val="00932CDD"/>
    <w:rsid w:val="00941972"/>
    <w:rsid w:val="0094210F"/>
    <w:rsid w:val="00943D69"/>
    <w:rsid w:val="00945636"/>
    <w:rsid w:val="00950B58"/>
    <w:rsid w:val="009537D6"/>
    <w:rsid w:val="00953DBD"/>
    <w:rsid w:val="00954664"/>
    <w:rsid w:val="00954C1F"/>
    <w:rsid w:val="00955AE1"/>
    <w:rsid w:val="009561FC"/>
    <w:rsid w:val="00956FC7"/>
    <w:rsid w:val="009578AF"/>
    <w:rsid w:val="009635BC"/>
    <w:rsid w:val="009716B9"/>
    <w:rsid w:val="0098136B"/>
    <w:rsid w:val="00982EBF"/>
    <w:rsid w:val="00987B35"/>
    <w:rsid w:val="009957F5"/>
    <w:rsid w:val="00995BCB"/>
    <w:rsid w:val="00996654"/>
    <w:rsid w:val="00996C79"/>
    <w:rsid w:val="009A0397"/>
    <w:rsid w:val="009A04F5"/>
    <w:rsid w:val="009A12A7"/>
    <w:rsid w:val="009A5837"/>
    <w:rsid w:val="009A6393"/>
    <w:rsid w:val="009A6CA2"/>
    <w:rsid w:val="009C0162"/>
    <w:rsid w:val="009C2665"/>
    <w:rsid w:val="009D1EC1"/>
    <w:rsid w:val="009D287F"/>
    <w:rsid w:val="009D3D01"/>
    <w:rsid w:val="009D3E37"/>
    <w:rsid w:val="009D6E22"/>
    <w:rsid w:val="009D7941"/>
    <w:rsid w:val="009E0C9F"/>
    <w:rsid w:val="009E1A27"/>
    <w:rsid w:val="009E1AAD"/>
    <w:rsid w:val="009E7878"/>
    <w:rsid w:val="009F2E3A"/>
    <w:rsid w:val="009F3CB8"/>
    <w:rsid w:val="009F479C"/>
    <w:rsid w:val="009F5392"/>
    <w:rsid w:val="009F6FE2"/>
    <w:rsid w:val="00A00BBC"/>
    <w:rsid w:val="00A02314"/>
    <w:rsid w:val="00A02BD8"/>
    <w:rsid w:val="00A07D9A"/>
    <w:rsid w:val="00A15531"/>
    <w:rsid w:val="00A16734"/>
    <w:rsid w:val="00A329A8"/>
    <w:rsid w:val="00A33DC0"/>
    <w:rsid w:val="00A35436"/>
    <w:rsid w:val="00A4192F"/>
    <w:rsid w:val="00A421CF"/>
    <w:rsid w:val="00A45603"/>
    <w:rsid w:val="00A64C41"/>
    <w:rsid w:val="00A65BC3"/>
    <w:rsid w:val="00A65C0C"/>
    <w:rsid w:val="00A675FC"/>
    <w:rsid w:val="00A73676"/>
    <w:rsid w:val="00A83C9D"/>
    <w:rsid w:val="00A853EC"/>
    <w:rsid w:val="00A87DBC"/>
    <w:rsid w:val="00A901FE"/>
    <w:rsid w:val="00A92435"/>
    <w:rsid w:val="00A929F8"/>
    <w:rsid w:val="00A932B9"/>
    <w:rsid w:val="00A9352F"/>
    <w:rsid w:val="00A95162"/>
    <w:rsid w:val="00A969DB"/>
    <w:rsid w:val="00AB3F90"/>
    <w:rsid w:val="00AB4ACC"/>
    <w:rsid w:val="00AC3BBA"/>
    <w:rsid w:val="00AC4BC4"/>
    <w:rsid w:val="00AD1233"/>
    <w:rsid w:val="00AE54D1"/>
    <w:rsid w:val="00AF393A"/>
    <w:rsid w:val="00AF3AF5"/>
    <w:rsid w:val="00AF7A20"/>
    <w:rsid w:val="00B02D47"/>
    <w:rsid w:val="00B12E24"/>
    <w:rsid w:val="00B24769"/>
    <w:rsid w:val="00B367C4"/>
    <w:rsid w:val="00B411AF"/>
    <w:rsid w:val="00B50EC7"/>
    <w:rsid w:val="00B55F3A"/>
    <w:rsid w:val="00B605B1"/>
    <w:rsid w:val="00B63C68"/>
    <w:rsid w:val="00B706E9"/>
    <w:rsid w:val="00B76096"/>
    <w:rsid w:val="00B81869"/>
    <w:rsid w:val="00B843A4"/>
    <w:rsid w:val="00B90F51"/>
    <w:rsid w:val="00B922C4"/>
    <w:rsid w:val="00BA3B7D"/>
    <w:rsid w:val="00BA4B54"/>
    <w:rsid w:val="00BB1DF4"/>
    <w:rsid w:val="00BB1E0F"/>
    <w:rsid w:val="00BB29F5"/>
    <w:rsid w:val="00BB31E6"/>
    <w:rsid w:val="00BB3B4B"/>
    <w:rsid w:val="00BB7446"/>
    <w:rsid w:val="00BC6C40"/>
    <w:rsid w:val="00BC78DD"/>
    <w:rsid w:val="00BD15E4"/>
    <w:rsid w:val="00BD2146"/>
    <w:rsid w:val="00BD526F"/>
    <w:rsid w:val="00BE2DDF"/>
    <w:rsid w:val="00BE5AA1"/>
    <w:rsid w:val="00BF52E7"/>
    <w:rsid w:val="00BF77FF"/>
    <w:rsid w:val="00C01E27"/>
    <w:rsid w:val="00C0363D"/>
    <w:rsid w:val="00C0632E"/>
    <w:rsid w:val="00C06354"/>
    <w:rsid w:val="00C11B89"/>
    <w:rsid w:val="00C13489"/>
    <w:rsid w:val="00C15345"/>
    <w:rsid w:val="00C153BA"/>
    <w:rsid w:val="00C16C6F"/>
    <w:rsid w:val="00C211CE"/>
    <w:rsid w:val="00C32530"/>
    <w:rsid w:val="00C33DA5"/>
    <w:rsid w:val="00C34127"/>
    <w:rsid w:val="00C373D8"/>
    <w:rsid w:val="00C41270"/>
    <w:rsid w:val="00C45943"/>
    <w:rsid w:val="00C60295"/>
    <w:rsid w:val="00C70DC0"/>
    <w:rsid w:val="00C7139A"/>
    <w:rsid w:val="00C72113"/>
    <w:rsid w:val="00C72815"/>
    <w:rsid w:val="00C805A8"/>
    <w:rsid w:val="00C82FEC"/>
    <w:rsid w:val="00C90A7A"/>
    <w:rsid w:val="00CA4356"/>
    <w:rsid w:val="00CB0EA1"/>
    <w:rsid w:val="00CB2BDA"/>
    <w:rsid w:val="00CB2C04"/>
    <w:rsid w:val="00CB66EC"/>
    <w:rsid w:val="00CB718B"/>
    <w:rsid w:val="00CC5BBB"/>
    <w:rsid w:val="00CC6FE0"/>
    <w:rsid w:val="00CC7F3C"/>
    <w:rsid w:val="00CD4F22"/>
    <w:rsid w:val="00CE025F"/>
    <w:rsid w:val="00CE0C45"/>
    <w:rsid w:val="00CE16CA"/>
    <w:rsid w:val="00CE3824"/>
    <w:rsid w:val="00CF4831"/>
    <w:rsid w:val="00CF51F0"/>
    <w:rsid w:val="00CF7A55"/>
    <w:rsid w:val="00D00C3A"/>
    <w:rsid w:val="00D01A57"/>
    <w:rsid w:val="00D01C67"/>
    <w:rsid w:val="00D0254B"/>
    <w:rsid w:val="00D0548E"/>
    <w:rsid w:val="00D060D9"/>
    <w:rsid w:val="00D06DA1"/>
    <w:rsid w:val="00D12F7E"/>
    <w:rsid w:val="00D14D4C"/>
    <w:rsid w:val="00D17F55"/>
    <w:rsid w:val="00D2089D"/>
    <w:rsid w:val="00D24EEB"/>
    <w:rsid w:val="00D24F86"/>
    <w:rsid w:val="00D278B3"/>
    <w:rsid w:val="00D35C7E"/>
    <w:rsid w:val="00D376DB"/>
    <w:rsid w:val="00D377CE"/>
    <w:rsid w:val="00D52467"/>
    <w:rsid w:val="00D53DF7"/>
    <w:rsid w:val="00D55606"/>
    <w:rsid w:val="00D60E7B"/>
    <w:rsid w:val="00D63B13"/>
    <w:rsid w:val="00D72CA5"/>
    <w:rsid w:val="00D7779B"/>
    <w:rsid w:val="00D80F68"/>
    <w:rsid w:val="00D82165"/>
    <w:rsid w:val="00D86796"/>
    <w:rsid w:val="00D87A50"/>
    <w:rsid w:val="00DA586F"/>
    <w:rsid w:val="00DB2873"/>
    <w:rsid w:val="00DB7221"/>
    <w:rsid w:val="00DC2B15"/>
    <w:rsid w:val="00DD6D48"/>
    <w:rsid w:val="00DD7A01"/>
    <w:rsid w:val="00DE0D84"/>
    <w:rsid w:val="00DE1634"/>
    <w:rsid w:val="00DE4500"/>
    <w:rsid w:val="00E01905"/>
    <w:rsid w:val="00E01E37"/>
    <w:rsid w:val="00E0521B"/>
    <w:rsid w:val="00E07A9C"/>
    <w:rsid w:val="00E07E43"/>
    <w:rsid w:val="00E10A1D"/>
    <w:rsid w:val="00E13397"/>
    <w:rsid w:val="00E30301"/>
    <w:rsid w:val="00E436EB"/>
    <w:rsid w:val="00E46AAE"/>
    <w:rsid w:val="00E4728D"/>
    <w:rsid w:val="00E47BA2"/>
    <w:rsid w:val="00E52637"/>
    <w:rsid w:val="00E53D12"/>
    <w:rsid w:val="00E5493B"/>
    <w:rsid w:val="00E56240"/>
    <w:rsid w:val="00E57303"/>
    <w:rsid w:val="00E63E32"/>
    <w:rsid w:val="00E650D8"/>
    <w:rsid w:val="00E7641F"/>
    <w:rsid w:val="00E77EFF"/>
    <w:rsid w:val="00E9318F"/>
    <w:rsid w:val="00EA2653"/>
    <w:rsid w:val="00EA5463"/>
    <w:rsid w:val="00EB6352"/>
    <w:rsid w:val="00ED4F63"/>
    <w:rsid w:val="00ED5B37"/>
    <w:rsid w:val="00EE33D0"/>
    <w:rsid w:val="00EF2304"/>
    <w:rsid w:val="00EF3B34"/>
    <w:rsid w:val="00EF50BC"/>
    <w:rsid w:val="00F0254F"/>
    <w:rsid w:val="00F23BFC"/>
    <w:rsid w:val="00F269BE"/>
    <w:rsid w:val="00F324DD"/>
    <w:rsid w:val="00F32A63"/>
    <w:rsid w:val="00F35296"/>
    <w:rsid w:val="00F35A83"/>
    <w:rsid w:val="00F400D4"/>
    <w:rsid w:val="00F45231"/>
    <w:rsid w:val="00F46940"/>
    <w:rsid w:val="00F51208"/>
    <w:rsid w:val="00F6100F"/>
    <w:rsid w:val="00F70576"/>
    <w:rsid w:val="00F7138B"/>
    <w:rsid w:val="00F73309"/>
    <w:rsid w:val="00F75149"/>
    <w:rsid w:val="00F829C6"/>
    <w:rsid w:val="00F87B96"/>
    <w:rsid w:val="00F92155"/>
    <w:rsid w:val="00F92D7B"/>
    <w:rsid w:val="00F94590"/>
    <w:rsid w:val="00F9703F"/>
    <w:rsid w:val="00FA0A74"/>
    <w:rsid w:val="00FA271D"/>
    <w:rsid w:val="00FA3D69"/>
    <w:rsid w:val="00FB43E3"/>
    <w:rsid w:val="00FB7F9F"/>
    <w:rsid w:val="00FC64EB"/>
    <w:rsid w:val="00FD0863"/>
    <w:rsid w:val="00FD41E8"/>
    <w:rsid w:val="00FD6F9D"/>
    <w:rsid w:val="00FD7B8A"/>
    <w:rsid w:val="00FE084E"/>
    <w:rsid w:val="00FE0BDE"/>
    <w:rsid w:val="00FE3703"/>
    <w:rsid w:val="00FE734E"/>
    <w:rsid w:val="00FE767D"/>
    <w:rsid w:val="00FF1299"/>
    <w:rsid w:val="00FF75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2D32F5"/>
  <w15:chartTrackingRefBased/>
  <w15:docId w15:val="{7A1B8B75-830F-EE46-8069-4B04FEA07E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6F2E"/>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47E70"/>
    <w:pPr>
      <w:spacing w:before="100" w:beforeAutospacing="1" w:after="100" w:afterAutospacing="1"/>
    </w:pPr>
  </w:style>
  <w:style w:type="character" w:customStyle="1" w:styleId="apple-tab-span">
    <w:name w:val="apple-tab-span"/>
    <w:basedOn w:val="DefaultParagraphFont"/>
    <w:rsid w:val="00247E70"/>
  </w:style>
  <w:style w:type="paragraph" w:styleId="Header">
    <w:name w:val="header"/>
    <w:basedOn w:val="Normal"/>
    <w:link w:val="HeaderChar"/>
    <w:uiPriority w:val="99"/>
    <w:unhideWhenUsed/>
    <w:rsid w:val="003A75F6"/>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3A75F6"/>
  </w:style>
  <w:style w:type="paragraph" w:styleId="Footer">
    <w:name w:val="footer"/>
    <w:basedOn w:val="Normal"/>
    <w:link w:val="FooterChar"/>
    <w:uiPriority w:val="99"/>
    <w:unhideWhenUsed/>
    <w:rsid w:val="003A75F6"/>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3A75F6"/>
  </w:style>
  <w:style w:type="paragraph" w:styleId="ListParagraph">
    <w:name w:val="List Paragraph"/>
    <w:basedOn w:val="Normal"/>
    <w:uiPriority w:val="34"/>
    <w:qFormat/>
    <w:rsid w:val="008855F0"/>
    <w:pPr>
      <w:ind w:left="720"/>
      <w:contextualSpacing/>
    </w:pPr>
    <w:rPr>
      <w:rFonts w:asciiTheme="minorHAnsi" w:eastAsiaTheme="minorHAnsi" w:hAnsiTheme="minorHAnsi" w:cstheme="minorBidi"/>
    </w:rPr>
  </w:style>
  <w:style w:type="character" w:styleId="CommentReference">
    <w:name w:val="annotation reference"/>
    <w:basedOn w:val="DefaultParagraphFont"/>
    <w:uiPriority w:val="99"/>
    <w:semiHidden/>
    <w:unhideWhenUsed/>
    <w:rsid w:val="00AB4ACC"/>
    <w:rPr>
      <w:sz w:val="16"/>
      <w:szCs w:val="16"/>
    </w:rPr>
  </w:style>
  <w:style w:type="paragraph" w:styleId="CommentText">
    <w:name w:val="annotation text"/>
    <w:basedOn w:val="Normal"/>
    <w:link w:val="CommentTextChar"/>
    <w:uiPriority w:val="99"/>
    <w:semiHidden/>
    <w:unhideWhenUsed/>
    <w:rsid w:val="00AB4ACC"/>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AB4ACC"/>
    <w:rPr>
      <w:sz w:val="20"/>
      <w:szCs w:val="20"/>
    </w:rPr>
  </w:style>
  <w:style w:type="paragraph" w:styleId="CommentSubject">
    <w:name w:val="annotation subject"/>
    <w:basedOn w:val="CommentText"/>
    <w:next w:val="CommentText"/>
    <w:link w:val="CommentSubjectChar"/>
    <w:uiPriority w:val="99"/>
    <w:semiHidden/>
    <w:unhideWhenUsed/>
    <w:rsid w:val="00AB4ACC"/>
    <w:rPr>
      <w:b/>
      <w:bCs/>
    </w:rPr>
  </w:style>
  <w:style w:type="character" w:customStyle="1" w:styleId="CommentSubjectChar">
    <w:name w:val="Comment Subject Char"/>
    <w:basedOn w:val="CommentTextChar"/>
    <w:link w:val="CommentSubject"/>
    <w:uiPriority w:val="99"/>
    <w:semiHidden/>
    <w:rsid w:val="00AB4ACC"/>
    <w:rPr>
      <w:b/>
      <w:bCs/>
      <w:sz w:val="20"/>
      <w:szCs w:val="20"/>
    </w:rPr>
  </w:style>
  <w:style w:type="paragraph" w:styleId="BalloonText">
    <w:name w:val="Balloon Text"/>
    <w:basedOn w:val="Normal"/>
    <w:link w:val="BalloonTextChar"/>
    <w:uiPriority w:val="99"/>
    <w:semiHidden/>
    <w:unhideWhenUsed/>
    <w:rsid w:val="00AB4ACC"/>
    <w:rPr>
      <w:rFonts w:eastAsiaTheme="minorHAnsi"/>
      <w:sz w:val="18"/>
      <w:szCs w:val="18"/>
    </w:rPr>
  </w:style>
  <w:style w:type="character" w:customStyle="1" w:styleId="BalloonTextChar">
    <w:name w:val="Balloon Text Char"/>
    <w:basedOn w:val="DefaultParagraphFont"/>
    <w:link w:val="BalloonText"/>
    <w:uiPriority w:val="99"/>
    <w:semiHidden/>
    <w:rsid w:val="00AB4ACC"/>
    <w:rPr>
      <w:rFonts w:ascii="Times New Roman" w:hAnsi="Times New Roman" w:cs="Times New Roman"/>
      <w:sz w:val="18"/>
      <w:szCs w:val="18"/>
    </w:rPr>
  </w:style>
  <w:style w:type="paragraph" w:styleId="Revision">
    <w:name w:val="Revision"/>
    <w:hidden/>
    <w:uiPriority w:val="99"/>
    <w:semiHidden/>
    <w:rsid w:val="00AB4ACC"/>
  </w:style>
  <w:style w:type="character" w:styleId="PlaceholderText">
    <w:name w:val="Placeholder Text"/>
    <w:basedOn w:val="DefaultParagraphFont"/>
    <w:uiPriority w:val="99"/>
    <w:semiHidden/>
    <w:rsid w:val="00DA586F"/>
    <w:rPr>
      <w:color w:val="808080"/>
    </w:rPr>
  </w:style>
  <w:style w:type="table" w:styleId="TableGrid">
    <w:name w:val="Table Grid"/>
    <w:basedOn w:val="TableNormal"/>
    <w:uiPriority w:val="39"/>
    <w:rsid w:val="00D025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olytonic">
    <w:name w:val="polytonic"/>
    <w:basedOn w:val="DefaultParagraphFont"/>
    <w:rsid w:val="005E6B23"/>
  </w:style>
  <w:style w:type="paragraph" w:styleId="Caption">
    <w:name w:val="caption"/>
    <w:basedOn w:val="Normal"/>
    <w:next w:val="Normal"/>
    <w:uiPriority w:val="35"/>
    <w:unhideWhenUsed/>
    <w:qFormat/>
    <w:rsid w:val="00BF77FF"/>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192268">
      <w:bodyDiv w:val="1"/>
      <w:marLeft w:val="0"/>
      <w:marRight w:val="0"/>
      <w:marTop w:val="0"/>
      <w:marBottom w:val="0"/>
      <w:divBdr>
        <w:top w:val="none" w:sz="0" w:space="0" w:color="auto"/>
        <w:left w:val="none" w:sz="0" w:space="0" w:color="auto"/>
        <w:bottom w:val="none" w:sz="0" w:space="0" w:color="auto"/>
        <w:right w:val="none" w:sz="0" w:space="0" w:color="auto"/>
      </w:divBdr>
    </w:div>
    <w:div w:id="133641778">
      <w:bodyDiv w:val="1"/>
      <w:marLeft w:val="0"/>
      <w:marRight w:val="0"/>
      <w:marTop w:val="0"/>
      <w:marBottom w:val="0"/>
      <w:divBdr>
        <w:top w:val="none" w:sz="0" w:space="0" w:color="auto"/>
        <w:left w:val="none" w:sz="0" w:space="0" w:color="auto"/>
        <w:bottom w:val="none" w:sz="0" w:space="0" w:color="auto"/>
        <w:right w:val="none" w:sz="0" w:space="0" w:color="auto"/>
      </w:divBdr>
    </w:div>
    <w:div w:id="203909714">
      <w:bodyDiv w:val="1"/>
      <w:marLeft w:val="0"/>
      <w:marRight w:val="0"/>
      <w:marTop w:val="0"/>
      <w:marBottom w:val="0"/>
      <w:divBdr>
        <w:top w:val="none" w:sz="0" w:space="0" w:color="auto"/>
        <w:left w:val="none" w:sz="0" w:space="0" w:color="auto"/>
        <w:bottom w:val="none" w:sz="0" w:space="0" w:color="auto"/>
        <w:right w:val="none" w:sz="0" w:space="0" w:color="auto"/>
      </w:divBdr>
    </w:div>
    <w:div w:id="380786147">
      <w:bodyDiv w:val="1"/>
      <w:marLeft w:val="0"/>
      <w:marRight w:val="0"/>
      <w:marTop w:val="0"/>
      <w:marBottom w:val="0"/>
      <w:divBdr>
        <w:top w:val="none" w:sz="0" w:space="0" w:color="auto"/>
        <w:left w:val="none" w:sz="0" w:space="0" w:color="auto"/>
        <w:bottom w:val="none" w:sz="0" w:space="0" w:color="auto"/>
        <w:right w:val="none" w:sz="0" w:space="0" w:color="auto"/>
      </w:divBdr>
    </w:div>
    <w:div w:id="752314716">
      <w:bodyDiv w:val="1"/>
      <w:marLeft w:val="0"/>
      <w:marRight w:val="0"/>
      <w:marTop w:val="0"/>
      <w:marBottom w:val="0"/>
      <w:divBdr>
        <w:top w:val="none" w:sz="0" w:space="0" w:color="auto"/>
        <w:left w:val="none" w:sz="0" w:space="0" w:color="auto"/>
        <w:bottom w:val="none" w:sz="0" w:space="0" w:color="auto"/>
        <w:right w:val="none" w:sz="0" w:space="0" w:color="auto"/>
      </w:divBdr>
    </w:div>
    <w:div w:id="1073620598">
      <w:bodyDiv w:val="1"/>
      <w:marLeft w:val="0"/>
      <w:marRight w:val="0"/>
      <w:marTop w:val="0"/>
      <w:marBottom w:val="0"/>
      <w:divBdr>
        <w:top w:val="none" w:sz="0" w:space="0" w:color="auto"/>
        <w:left w:val="none" w:sz="0" w:space="0" w:color="auto"/>
        <w:bottom w:val="none" w:sz="0" w:space="0" w:color="auto"/>
        <w:right w:val="none" w:sz="0" w:space="0" w:color="auto"/>
      </w:divBdr>
    </w:div>
    <w:div w:id="1091580826">
      <w:bodyDiv w:val="1"/>
      <w:marLeft w:val="0"/>
      <w:marRight w:val="0"/>
      <w:marTop w:val="0"/>
      <w:marBottom w:val="0"/>
      <w:divBdr>
        <w:top w:val="none" w:sz="0" w:space="0" w:color="auto"/>
        <w:left w:val="none" w:sz="0" w:space="0" w:color="auto"/>
        <w:bottom w:val="none" w:sz="0" w:space="0" w:color="auto"/>
        <w:right w:val="none" w:sz="0" w:space="0" w:color="auto"/>
      </w:divBdr>
    </w:div>
    <w:div w:id="1501123088">
      <w:bodyDiv w:val="1"/>
      <w:marLeft w:val="0"/>
      <w:marRight w:val="0"/>
      <w:marTop w:val="0"/>
      <w:marBottom w:val="0"/>
      <w:divBdr>
        <w:top w:val="none" w:sz="0" w:space="0" w:color="auto"/>
        <w:left w:val="none" w:sz="0" w:space="0" w:color="auto"/>
        <w:bottom w:val="none" w:sz="0" w:space="0" w:color="auto"/>
        <w:right w:val="none" w:sz="0" w:space="0" w:color="auto"/>
      </w:divBdr>
    </w:div>
    <w:div w:id="1856190404">
      <w:bodyDiv w:val="1"/>
      <w:marLeft w:val="0"/>
      <w:marRight w:val="0"/>
      <w:marTop w:val="0"/>
      <w:marBottom w:val="0"/>
      <w:divBdr>
        <w:top w:val="none" w:sz="0" w:space="0" w:color="auto"/>
        <w:left w:val="none" w:sz="0" w:space="0" w:color="auto"/>
        <w:bottom w:val="none" w:sz="0" w:space="0" w:color="auto"/>
        <w:right w:val="none" w:sz="0" w:space="0" w:color="auto"/>
      </w:divBdr>
    </w:div>
    <w:div w:id="1889218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6/09/relationships/commentsIds" Target="commentsIds.xml"/><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6.png"/><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10" Type="http://schemas.openxmlformats.org/officeDocument/2006/relationships/image" Target="media/image3.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microsoft.com/office/2018/08/relationships/commentsExtensible" Target="commentsExtensible.xml"/><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A3B52C-7E7B-0A48-990D-A94CDFBAB1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589</TotalTime>
  <Pages>50</Pages>
  <Words>80622</Words>
  <Characters>459552</Characters>
  <Application>Microsoft Office Word</Application>
  <DocSecurity>0</DocSecurity>
  <Lines>3829</Lines>
  <Paragraphs>1078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8</cp:revision>
  <cp:lastPrinted>2021-05-10T20:00:00Z</cp:lastPrinted>
  <dcterms:created xsi:type="dcterms:W3CDTF">2021-07-20T17:21:00Z</dcterms:created>
  <dcterms:modified xsi:type="dcterms:W3CDTF">2021-07-22T20:30:00Z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http://www.zotero.org/styles/current-opinion-in-neurobiology</vt:lpwstr>
  </property>
  <property fmtid="{D5CDD505-2E9C-101B-9397-08002B2CF9AE}" pid="11" name="Mendeley Recent Style Name 4_1">
    <vt:lpwstr>Current Opinion in Neurobiology</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http://www.zotero.org/styles/the-journal-of-neuroscience</vt:lpwstr>
  </property>
  <property fmtid="{D5CDD505-2E9C-101B-9397-08002B2CF9AE}" pid="21" name="Mendeley Recent Style Name 9_1">
    <vt:lpwstr>The Journal of Neuroscience</vt:lpwstr>
  </property>
  <property fmtid="{D5CDD505-2E9C-101B-9397-08002B2CF9AE}" pid="22" name="Mendeley Document_1">
    <vt:lpwstr>True</vt:lpwstr>
  </property>
  <property fmtid="{D5CDD505-2E9C-101B-9397-08002B2CF9AE}" pid="23" name="Mendeley Unique User Id_1">
    <vt:lpwstr>64dbc5a7-6cd3-3240-be66-b750f845cc74</vt:lpwstr>
  </property>
  <property fmtid="{D5CDD505-2E9C-101B-9397-08002B2CF9AE}" pid="24" name="Mendeley Citation Style_1">
    <vt:lpwstr>http://www.zotero.org/styles/nature</vt:lpwstr>
  </property>
</Properties>
</file>