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79E3CC31"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Mlynarski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36A80044"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Here, we trained mice to detect a target presented in noise shortly after a change in the noise 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 xml:space="preserve">arget detection </w:t>
      </w:r>
      <w:r w:rsidR="009222E7">
        <w:rPr>
          <w:rFonts w:ascii="Arial" w:hAnsi="Arial" w:cs="Arial"/>
          <w:color w:val="000000"/>
          <w:sz w:val="22"/>
          <w:szCs w:val="22"/>
        </w:rPr>
        <w:t xml:space="preserve">thresholds </w:t>
      </w:r>
      <w:r w:rsidR="00247E70" w:rsidRPr="003A75F6">
        <w:rPr>
          <w:rFonts w:ascii="Arial" w:hAnsi="Arial" w:cs="Arial"/>
          <w:color w:val="000000"/>
          <w:sz w:val="22"/>
          <w:szCs w:val="22"/>
        </w:rPr>
        <w:t>and sensitivity</w:t>
      </w:r>
      <w:r w:rsidR="00BC78DD">
        <w:rPr>
          <w:rFonts w:ascii="Arial" w:hAnsi="Arial" w:cs="Arial"/>
          <w:color w:val="000000"/>
          <w:sz w:val="22"/>
          <w:szCs w:val="22"/>
        </w:rPr>
        <w:t xml:space="preserve"> </w:t>
      </w:r>
      <w:r>
        <w:rPr>
          <w:rFonts w:ascii="Arial" w:hAnsi="Arial" w:cs="Arial"/>
          <w:color w:val="000000"/>
          <w:sz w:val="22"/>
          <w:szCs w:val="22"/>
        </w:rPr>
        <w:t xml:space="preserve">improved in low contrast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noise. </w:t>
      </w:r>
      <w:r w:rsidR="00BC78DD">
        <w:rPr>
          <w:rFonts w:ascii="Arial" w:hAnsi="Arial" w:cs="Arial"/>
          <w:color w:val="000000"/>
          <w:sz w:val="22"/>
          <w:szCs w:val="22"/>
        </w:rPr>
        <w:t>Furthermore,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at a slower rate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noise 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C211CE">
        <w:rPr>
          <w:rFonts w:ascii="Arial" w:hAnsi="Arial" w:cs="Arial"/>
          <w:color w:val="000000"/>
          <w:sz w:val="22"/>
          <w:szCs w:val="22"/>
        </w:rPr>
        <w:t>T</w:t>
      </w:r>
      <w:r w:rsidR="00247E70" w:rsidRPr="003A75F6">
        <w:rPr>
          <w:rFonts w:ascii="Arial" w:hAnsi="Arial" w:cs="Arial"/>
          <w:color w:val="000000"/>
          <w:sz w:val="22"/>
          <w:szCs w:val="22"/>
        </w:rPr>
        <w:t xml:space="preserve">he magnitude of gain modulation in cortical neurons </w:t>
      </w:r>
      <w:r w:rsidR="008D68A8" w:rsidRPr="003A75F6">
        <w:rPr>
          <w:rFonts w:ascii="Arial" w:hAnsi="Arial" w:cs="Arial"/>
          <w:color w:val="000000"/>
          <w:sz w:val="22"/>
          <w:szCs w:val="22"/>
        </w:rPr>
        <w:t>predict</w:t>
      </w:r>
      <w:r w:rsidR="008D68A8">
        <w:rPr>
          <w:rFonts w:ascii="Arial" w:hAnsi="Arial" w:cs="Arial"/>
          <w:color w:val="000000"/>
          <w:sz w:val="22"/>
          <w:szCs w:val="22"/>
        </w:rPr>
        <w:t>ed</w:t>
      </w:r>
      <w:r w:rsidR="00BC78DD">
        <w:rPr>
          <w:rFonts w:ascii="Arial" w:hAnsi="Arial" w:cs="Arial"/>
          <w:color w:val="000000"/>
          <w:sz w:val="22"/>
          <w:szCs w:val="22"/>
        </w:rPr>
        <w:t xml:space="preserve"> individual differences in</w:t>
      </w:r>
      <w:r w:rsidR="008D68A8" w:rsidRPr="003A75F6">
        <w:rPr>
          <w:rFonts w:ascii="Arial" w:hAnsi="Arial" w:cs="Arial"/>
          <w:color w:val="000000"/>
          <w:sz w:val="22"/>
          <w:szCs w:val="22"/>
        </w:rPr>
        <w:t xml:space="preserve"> </w:t>
      </w:r>
      <w:r w:rsidR="00247E70" w:rsidRPr="003A75F6">
        <w:rPr>
          <w:rFonts w:ascii="Arial" w:hAnsi="Arial" w:cs="Arial"/>
          <w:color w:val="000000"/>
          <w:sz w:val="22"/>
          <w:szCs w:val="22"/>
        </w:rPr>
        <w:t>behavioral performance</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1068B425"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brain regions</w:t>
      </w:r>
      <w:r>
        <w:rPr>
          <w:rFonts w:ascii="Arial" w:hAnsi="Arial" w:cs="Arial"/>
          <w:color w:val="000000"/>
          <w:sz w:val="22"/>
          <w:szCs w:val="22"/>
        </w:rPr>
        <w:fldChar w:fldCharType="begin" w:fldLock="1"/>
      </w:r>
      <w:r>
        <w:rPr>
          <w:rFonts w:ascii="Arial" w:hAnsi="Arial" w:cs="Arial"/>
          <w:color w:val="000000"/>
          <w:sz w:val="22"/>
          <w:szCs w:val="22"/>
        </w:rPr>
        <w:instrText xml:space="preserve">ADDIN CSL_CITATION {"citationItems":[{"id":"ITEM-1","itemData":{"DOI":"10.1371/journal.pbio.0050019","ISSN":"1545-7885","abstract":"Neuronal responses to ongoing stimulation in many systems change over time, or \"adapt.\" Despite the ubiquity of adaptation, its effects on the stimulus information carried by neurons are often unknown. Here we examine how adaptation affects sensory coding in barrel cortex. We used spike-triggered covariance analysis of single-neuron responses to continuous, rapidly varying vibrissa motion stimuli, recorded in anesthetized rats. Changes in stimulus statistics induced spike rate adaptation over hundreds of milliseconds. Vibrissa motion encoding changed with adaptation as follows. In every neuron that showed rate adaptation, the input-output tuning function scaled with the changes in stimulus distribution, allowing the neurons to maintain the quantity of information conveyed about stimulus features. A single neuron that did not show rate adaptation also lacked input-output rescaling and did not maintain information across changes in stimulus statistics. Therefore, in barrel cortex, rate adaptation occurs on a slow timescale relative to the features driving spikes and is associated with gain rescaling matched to the stimulus distribution. Our results suggest that adaptation enhances tactile representations in primary somatosensory cortex, where they could directly influence perceptual decisions. © 2007 Maravall et al.","author":[{"dropping-particle":"","family":"Maravall","given":"Miguel","non-dropping-particle":"","parse-names":false,"suffix":""},{"dropping-particle":"","family":"Petersen","given":"Rasmus S","non-dropping-particle":"","parse-names":false,"suffix":""},{"dropping-particle":"","family":"Fairhall","given":"Adrienne L","non-dropping-particle":"","parse-names":false,"suffix":""},{"dropping-particle":"","family":"Arabzadeh","given":"Ehsan","non-dropping-particle":"","parse-names":false,"suffix":""},{"dropping-particle":"","family":"Diamond","given":"Mathew E","non-dropping-particle":"","parse-names":false,"suffix":""}],"container-title":"PLoS Biology","editor":[{"dropping-particle":"","family":"Ebner","given":"Ford F","non-dropping-particle":"","parse-names":false,"suffix":""}],"id":"ITEM-1","issue":"2","issued":{"date-parts":[["2007","1","23"]]},"page":"e19","publisher":"Public Library of Science","title":"Shifts in Coding Properties and Maintenance of Information Transmission during Adaptation in Barrel Cortex","type":"article-journal","volume":"5"},"uris":["http://www.mendeley.com/documents/?uuid=32249d24-3157-44d3-9aca-f947f18b2509"]},{"id":"ITEM-2","itemData":{"DOI":"10.1016/S0896-6273(02)01050-4","ISBN":"0896-6273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Pr>
          <w:rFonts w:ascii="Cambria Math" w:hAnsi="Cambria Math" w:cs="Cambria Math"/>
          <w:color w:val="000000"/>
          <w:sz w:val="22"/>
          <w:szCs w:val="22"/>
        </w:rPr>
        <w:instrText>∼</w:instrText>
      </w:r>
      <w:r>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-2","issue":"5","issued":{"date-parts":[["2002","12","5"]]},"page":"909-919","publisher":"Cell Press","title":"Fast and slow contrast adaptation in retinal circuitry","type":"article-journal","volume":"36"},"uris":["http://www.mendeley.com/documents/?uuid=3fe3e4d1-70a0-433f-a3fc-81feeb2e153e"]},{"id":"ITEM-3","itemData":{"DOI":"10.1038/nature06563","ISSN":"14764687","PMID":"18337822","abstract":"Our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-3","issue":"7184","issued":{"date-parts":[["2008","3","13"]]},"page":"220-224","publisher":"Nature Publishing Group","title":"Adaptive coding of visual information in neural populations","type":"article-journal","volume":"452"},"uris":["http://www.mendeley.com/documents/?uuid=2ef96ef2-60fc-45d2-94ba-6ef8d4421d50"]},{"id":"ITEM-4","itemData":{"DOI":"10.1038/s41467-017-02453-9","ISSN":"20411723","PMID":"29317624","abstract":"To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Communications","id":"ITEM-4","issue":"1","issued":{"date-parts":[["2018","12","1"]]},"page":"1-15","publisher":"Nature Publishing Group","title":"Fast intensity adaptation enhances the encoding of sound in Drosophila","type":"article-journal","volume":"9"},"uris":["http://www.mendeley.com/documents/?uuid=6307e956-05f3-4020-bb46-16af2d4f91a0"]},{"id":"ITEM-5","itemData":{"DOI":"10.1038/nrn4037","ISSN":"14710048","PMID":"26558527","abstract":"To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Neuroscience","id":"ITEM-5","issue":"12","issued":{"date-parts":[["2015","12","1"]]},"page":"733-744","publisher":"Nature Publishing Group","title":"Contrast coding in the electrosensory system: Parallels with visual computation","type":"article","volume":"16"},"uris":["http://www.mendeley.com/documents/?uuid=ce5498ee-bea6-465e-9c2a-f5f8e6eb310a"]},{"id":"ITEM-6","itemData":{"DOI":"10.1016/j.neuron.2010.05.018","abstract":"Sensory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neuroscience","id":"ITEM-8","issue":"12","issued":{"date-parts":[["2005"]]},"page":"1684-1689","title":"Neural population coding of sound level adapts to stimulus statistics.","type":"article-journal","volume":"8"},"uris":["http://www.mendeley.com/documents/?uuid=07d73f6e-7dd8-4fe5-8ce7-ec05f149b763"]},{"id":"ITEM-9","itemData":{"DOI":"10.1523/JNEUROSCI.5610-08.2009","ISSN":"02706474","PMID":"19889991","abstract":"The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Neuroscience","id":"ITEM-9","issue":"44","issued":{"date-parts":[["2009","11","4"]]},"page":"13797-13808","publisher":"J Neurosci","title":"Dynamic range adaptation to sound level statistics in the auditory nerve","type":"article-journal","volume":"29"},"uris":["http://www.mendeley.com/documents/?uuid=f152a5b4-3f57-4050-8bd8-1e31f45b02c0"]}],"mendeley":{"formattedCitation":"&lt;sup&gt;5–13&lt;/sup&gt;","plainTextFormattedCitation":"5–13","previouslyFormattedCitation":"&lt;sup&gt;5–13&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5–13</w:t>
      </w:r>
      <w:r>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physiology","id":"ITEM-3","issue":"Pt 16","issued":{"date-parts":[["2014"]]},"page":"3371-3381","title":"Hearing in noisy environments: noise invariance and contrast gain control.","type":"article-journal","volume":"592"},"uris":["http://www.mendeley.com/documents/?uuid=4451b5ca-52dd-4076-b52d-b5c1d2ba2af0"]},{"id":"ITEM-4","itemData":{"DOI":"10.1152/jn.00847.2017","ISSN":"15221598","PMID":"30044164","abstract":"The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14–18&lt;/sup&gt;","plainTextFormattedCitation":"14–18","previouslyFormattedCitation":"&lt;sup&gt;14–18&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14–18</w:t>
      </w:r>
      <w:r>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 efficient coding in auditory cortex shapes behavioral performance in an auditory task.</w:t>
      </w:r>
    </w:p>
    <w:p w14:paraId="61416931" w14:textId="7649ED7B" w:rsidR="005E6A59" w:rsidRDefault="005E6A59" w:rsidP="005E6A59">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Neuroscience","id":"ITEM-6","issued":{"date-parts":[["2021"]]},"title":"Efficient and adaptive sensory codes","type":"bill"},"uris":["http://www.mendeley.com/documents/?uuid=0c7e70bd-7af6-4c1b-85e2-8669b1e7797f"]}],"mendeley":{"formattedCitation":"&lt;sup&gt;3,4,19–22&lt;/sup&gt;","plainTextFormattedCitation":"3,4,19–22","previouslyFormattedCitation":"&lt;sup&gt;3,4,19–22&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3,4,19–22</w:t>
      </w:r>
      <w:r>
        <w:rPr>
          <w:rFonts w:ascii="Arial" w:hAnsi="Arial" w:cs="Arial"/>
          <w:sz w:val="22"/>
          <w:szCs w:val="22"/>
        </w:rPr>
        <w:fldChar w:fldCharType="end"/>
      </w:r>
      <w:r>
        <w:rPr>
          <w:rFonts w:ascii="Arial" w:hAnsi="Arial" w:cs="Arial"/>
          <w:sz w:val="22"/>
          <w:szCs w:val="22"/>
        </w:rPr>
        <w:t>. These models assess whether and how neuronal adaptation shapes sensory information and simulate how neural function constrains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23&lt;/sup&gt;","plainTextFormattedCitation":"23","previouslyFormattedCitation":"&lt;sup&gt;23&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23</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These studies, which are either theoretical in nature or based in human psychophysics, rely on assumptions of neuronal mechanisms of efficient coding that were not simultaneously measured. As such, there are no studies combining behavioral psychophysics with recordings of brain activity to simultaneously test the neural assumptions and behavioral predictions of these models.</w:t>
      </w:r>
    </w:p>
    <w:p w14:paraId="256D7969" w14:textId="63CC563F" w:rsidR="005E6A59" w:rsidRPr="003A75F6" w:rsidRDefault="005E6A59" w:rsidP="005E6A59">
      <w:pPr>
        <w:ind w:firstLine="720"/>
        <w:jc w:val="both"/>
        <w:rPr>
          <w:rFonts w:ascii="Arial" w:hAnsi="Arial" w:cs="Arial"/>
          <w:sz w:val="22"/>
          <w:szCs w:val="22"/>
        </w:rPr>
      </w:pPr>
      <w:r>
        <w:rPr>
          <w:rFonts w:ascii="Arial" w:hAnsi="Arial" w:cs="Arial"/>
          <w:sz w:val="22"/>
          <w:szCs w:val="22"/>
        </w:rPr>
        <w:t>Psychophysical studies suggest that the auditory system exhibits adaptation to acoustic contrast.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24</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shown in ferrets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 xml:space="preserve">However, it </w:t>
      </w:r>
      <w:r>
        <w:rPr>
          <w:rFonts w:ascii="Arial" w:hAnsi="Arial" w:cs="Arial"/>
          <w:color w:val="000000"/>
          <w:sz w:val="22"/>
          <w:szCs w:val="22"/>
        </w:rPr>
        <w:t>remains</w:t>
      </w:r>
      <w:r w:rsidRPr="003A75F6">
        <w:rPr>
          <w:rFonts w:ascii="Arial" w:hAnsi="Arial" w:cs="Arial"/>
          <w:color w:val="000000"/>
          <w:sz w:val="22"/>
          <w:szCs w:val="22"/>
        </w:rPr>
        <w:t xml:space="preserve"> unclear whether observed behavioral effects are indeed due to changes in gain in auditory neurons, as previous</w:t>
      </w:r>
      <w:r>
        <w:rPr>
          <w:rFonts w:ascii="Arial" w:hAnsi="Arial" w:cs="Arial"/>
          <w:color w:val="000000"/>
          <w:sz w:val="22"/>
          <w:szCs w:val="22"/>
        </w:rPr>
        <w:t xml:space="preserve"> behavioral</w:t>
      </w:r>
      <w:r w:rsidRPr="003A75F6">
        <w:rPr>
          <w:rFonts w:ascii="Arial" w:hAnsi="Arial" w:cs="Arial"/>
          <w:color w:val="000000"/>
          <w:sz w:val="22"/>
          <w:szCs w:val="22"/>
        </w:rPr>
        <w:t xml:space="preserve"> studies were not performed with simultaneous neural recordings</w:t>
      </w:r>
      <w:r>
        <w:rPr>
          <w:rFonts w:ascii="Arial" w:hAnsi="Arial" w:cs="Arial"/>
          <w:color w:val="000000"/>
          <w:sz w:val="22"/>
          <w:szCs w:val="22"/>
        </w:rPr>
        <w:t xml:space="preserve">, so a direct relationship between neural gain and perceptual performance has yet to be assessed. </w:t>
      </w:r>
    </w:p>
    <w:p w14:paraId="73D7673D" w14:textId="22421836"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 allowing us to predict how behavioral performance adapts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estimate 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and found that gain in auditory cortex adapted similarly to the efficient coding model predictions.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Contrast-induced changes in behavioral sensitivity and detection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Furthermore, we found that auditory cortex was necessary for target detection in the presence of noise. Building on this finding, we found that population activity in auditory cortex</w:t>
      </w:r>
      <w:r w:rsidRPr="003A75F6">
        <w:rPr>
          <w:rFonts w:ascii="Arial" w:hAnsi="Arial" w:cs="Arial"/>
          <w:color w:val="000000"/>
          <w:sz w:val="22"/>
          <w:szCs w:val="22"/>
        </w:rPr>
        <w:t xml:space="preserve"> </w:t>
      </w:r>
      <w:r>
        <w:rPr>
          <w:rFonts w:ascii="Arial" w:hAnsi="Arial" w:cs="Arial"/>
          <w:color w:val="000000"/>
          <w:sz w:val="22"/>
          <w:szCs w:val="22"/>
        </w:rPr>
        <w:t>was</w:t>
      </w:r>
      <w:r w:rsidRPr="003A75F6">
        <w:rPr>
          <w:rFonts w:ascii="Arial" w:hAnsi="Arial" w:cs="Arial"/>
          <w:color w:val="000000"/>
          <w:sz w:val="22"/>
          <w:szCs w:val="22"/>
        </w:rPr>
        <w:t xml:space="preserve"> predictive of </w:t>
      </w:r>
      <w:r>
        <w:rPr>
          <w:rFonts w:ascii="Arial" w:hAnsi="Arial" w:cs="Arial"/>
          <w:color w:val="000000"/>
          <w:sz w:val="22"/>
          <w:szCs w:val="22"/>
        </w:rPr>
        <w:t>individual differences in behavior and that</w:t>
      </w:r>
      <w:r w:rsidRPr="003A75F6">
        <w:rPr>
          <w:rFonts w:ascii="Arial" w:hAnsi="Arial" w:cs="Arial"/>
          <w:color w:val="000000"/>
          <w:sz w:val="22"/>
          <w:szCs w:val="22"/>
        </w:rPr>
        <w:t xml:space="preserve"> </w:t>
      </w:r>
      <w:r>
        <w:rPr>
          <w:rFonts w:ascii="Arial" w:hAnsi="Arial" w:cs="Arial"/>
          <w:color w:val="000000"/>
          <w:sz w:val="22"/>
          <w:szCs w:val="22"/>
        </w:rPr>
        <w:t>the dynamics of cortical encoding of targets had time courses similar to our model and the observed behavior. Finally, we used linear</w:t>
      </w:r>
      <w:r w:rsidR="009F6FE2">
        <w:rPr>
          <w:rFonts w:ascii="Arial" w:hAnsi="Arial" w:cs="Arial"/>
          <w:color w:val="000000"/>
          <w:sz w:val="22"/>
          <w:szCs w:val="22"/>
        </w:rPr>
        <w:t>-</w:t>
      </w:r>
      <w:r>
        <w:rPr>
          <w:rFonts w:ascii="Arial" w:hAnsi="Arial" w:cs="Arial"/>
          <w:color w:val="000000"/>
          <w:sz w:val="22"/>
          <w:szCs w:val="22"/>
        </w:rPr>
        <w:t xml:space="preserve">nonlinear models to monitor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target-in-noise detection task and normative model for task predictions.</w:t>
      </w:r>
    </w:p>
    <w:p w14:paraId="76025621" w14:textId="5CA78809"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different contrast backgrounds. During each trial, the mouse was presented with dynamic random chords (DRCs) of one contrast, which </w:t>
      </w:r>
      <w:r w:rsidR="002C6867">
        <w:rPr>
          <w:rFonts w:ascii="Arial" w:hAnsi="Arial" w:cs="Arial"/>
          <w:color w:val="000000"/>
          <w:sz w:val="22"/>
          <w:szCs w:val="22"/>
        </w:rPr>
        <w:t>switched</w:t>
      </w:r>
      <w:r w:rsidR="002C6867">
        <w:rPr>
          <w:rFonts w:ascii="Arial" w:hAnsi="Arial" w:cs="Arial"/>
          <w:color w:val="000000"/>
          <w:sz w:val="22"/>
          <w:szCs w:val="22"/>
        </w:rPr>
        <w:t xml:space="preserve"> </w:t>
      </w:r>
      <w:r>
        <w:rPr>
          <w:rFonts w:ascii="Arial" w:hAnsi="Arial" w:cs="Arial"/>
          <w:color w:val="000000"/>
          <w:sz w:val="22"/>
          <w:szCs w:val="22"/>
        </w:rPr>
        <w:t>after 3 s to the other contrast. At variable delays after the contrast transition, broad-band target chords were superimposed on the background chords, and mice were trained to lick for a water reward upon hearing the target. Target trials were interleaved with noise-only trials, during which the mouse was trained to withhold licking, but would receive a 7s timeout for licking after the contrast switch (Figure 1a,b). To assess behavioral sensitivity to targets, we parametrically varied target volume in each contrast (Figure 1c, top panel) and to assess behavioral adaptation, we parametrically varied target timing (Figure 1c, bottom panel). This stimulus design allowed us to quantitatively test whether and how the dynamics of adaptation to background contrast affect behavioral performance.</w:t>
      </w:r>
    </w:p>
    <w:p w14:paraId="52AF28B2" w14:textId="382AF74F"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predict the optimal time course of contrast gain control and its impact on target detection behavior, we developed a normative model of task performance constrained by efficient neural coding. In this model, we simulated a neuron designed to estimate the contrast of the recent stimulus by adjusting the gain of its nonlinearity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Pr>
          <w:rFonts w:ascii="Arial" w:hAnsi="Arial" w:cs="Arial"/>
          <w:color w:val="000000"/>
          <w:sz w:val="22"/>
          <w:szCs w:val="22"/>
        </w:rPr>
        <w:fldChar w:fldCharType="separate"/>
      </w:r>
      <w:r w:rsidRPr="00E74982">
        <w:rPr>
          <w:rFonts w:ascii="Arial" w:hAnsi="Arial" w:cs="Arial"/>
          <w:noProof/>
          <w:color w:val="000000"/>
          <w:sz w:val="22"/>
          <w:szCs w:val="22"/>
          <w:vertAlign w:val="superscript"/>
        </w:rPr>
        <w:t>20,22</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then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Figure 1c,d). When varying target strength and measuring target discriminability</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we found decreased “detection” thresholds and steeper slopes in low contrast relative to high contrast (Figure 1e). When varying target timing, we observed two timescales which affected the target discriminability: 1) An abrupt drop in discriminability after a transition to high contrast; 2) A slower change in discriminability in both contrasts, as the gain of the model neuron adapted to the background (Figure 1f,g). We quantified these asymmetric dynamics by fitting exponential functions to each transition. To summarize, the normative model poses three primary predictions: When adapted to low contrast, 1) target detection thresholds will be lower, and 2) sensitivity to changes in target volume will be higher; 3) Discriminability over time will be asymmetric: rapidly decreasing after a switch to high contrast, but 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6E6E4A64"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Most previous work on contrast gain control </w:t>
      </w:r>
      <w:r w:rsidR="002C6867">
        <w:rPr>
          <w:rFonts w:ascii="Arial" w:hAnsi="Arial" w:cs="Arial"/>
          <w:color w:val="000000"/>
          <w:sz w:val="22"/>
          <w:szCs w:val="22"/>
        </w:rPr>
        <w:t>used</w:t>
      </w:r>
      <w:r w:rsidR="002C6867">
        <w:rPr>
          <w:rFonts w:ascii="Arial" w:hAnsi="Arial" w:cs="Arial"/>
          <w:color w:val="000000"/>
          <w:sz w:val="22"/>
          <w:szCs w:val="22"/>
        </w:rPr>
        <w:t xml:space="preserve"> </w:t>
      </w:r>
      <w:r>
        <w:rPr>
          <w:rFonts w:ascii="Arial" w:hAnsi="Arial" w:cs="Arial"/>
          <w:color w:val="000000"/>
          <w:sz w:val="22"/>
          <w:szCs w:val="22"/>
        </w:rPr>
        <w:t>static models of contrast adaptation, measuring the steady-state gain after the neuron has fully adapted to the new stimulus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26,27&lt;/sup&gt;","plainTextFormattedCitation":"26,27","previouslyFormattedCitation":"&lt;sup&gt;26,27&lt;/sup&gt;"},"properties":{"noteIndex":0},"schema":"https://github.com/citation-style-language/schema/raw/master/csl-citation.json"}</w:instrText>
      </w:r>
      <w:r>
        <w:rPr>
          <w:rFonts w:ascii="Arial" w:hAnsi="Arial" w:cs="Arial"/>
          <w:color w:val="000000"/>
          <w:sz w:val="22"/>
          <w:szCs w:val="22"/>
        </w:rPr>
        <w:fldChar w:fldCharType="separate"/>
      </w:r>
      <w:r w:rsidRPr="00A932B9">
        <w:rPr>
          <w:rFonts w:ascii="Arial" w:hAnsi="Arial" w:cs="Arial"/>
          <w:noProof/>
          <w:color w:val="000000"/>
          <w:sz w:val="22"/>
          <w:szCs w:val="22"/>
          <w:vertAlign w:val="superscript"/>
        </w:rPr>
        <w:t>26,27</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analyze 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an untrained mouse (n = 97 neurons) presented with 3s alternations of low and high contrast noise (Figure 2a,b).</w:t>
      </w:r>
    </w:p>
    <w:p w14:paraId="40D68D15" w14:textId="7BCADE8D" w:rsidR="005E6A5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The inference model is a Poisson GLM</w:t>
      </w:r>
      <w:r w:rsidR="002C6867">
        <w:rPr>
          <w:rFonts w:ascii="Arial" w:hAnsi="Arial" w:cs="Arial"/>
          <w:color w:val="000000"/>
          <w:sz w:val="22"/>
          <w:szCs w:val="22"/>
        </w:rPr>
        <w:t xml:space="preserve"> </w:t>
      </w:r>
      <w:r w:rsidR="002C6867">
        <w:rPr>
          <w:rFonts w:ascii="Arial" w:hAnsi="Arial" w:cs="Arial"/>
          <w:color w:val="000000"/>
          <w:sz w:val="22"/>
          <w:szCs w:val="22"/>
        </w:rPr>
        <w:t xml:space="preserve">(see </w:t>
      </w:r>
      <w:r w:rsidR="002C6867">
        <w:rPr>
          <w:rFonts w:ascii="Arial" w:hAnsi="Arial" w:cs="Arial"/>
          <w:i/>
          <w:iCs/>
          <w:color w:val="000000"/>
          <w:sz w:val="22"/>
          <w:szCs w:val="22"/>
        </w:rPr>
        <w:t>Online Methods</w:t>
      </w:r>
      <w:r w:rsidR="002C6867">
        <w:rPr>
          <w:rFonts w:ascii="Arial" w:hAnsi="Arial" w:cs="Arial"/>
          <w:color w:val="000000"/>
          <w:sz w:val="22"/>
          <w:szCs w:val="22"/>
        </w:rPr>
        <w:t xml:space="preserve"> for more detail)</w:t>
      </w:r>
      <w:r w:rsidR="002C6867">
        <w:rPr>
          <w:rFonts w:ascii="Arial" w:hAnsi="Arial" w:cs="Arial"/>
          <w:color w:val="000000"/>
          <w:sz w:val="22"/>
          <w:szCs w:val="22"/>
        </w:rPr>
        <w:t>,</w:t>
      </w:r>
      <w:r>
        <w:rPr>
          <w:rFonts w:ascii="Arial" w:hAnsi="Arial" w:cs="Arial"/>
          <w:color w:val="000000"/>
          <w:sz w:val="22"/>
          <w:szCs w:val="22"/>
        </w:rPr>
        <w:t xml:space="preserve"> which 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e>
          <m:sub>
            <m:r>
              <w:rPr>
                <w:rFonts w:ascii="Cambria Math" w:hAnsi="Cambria Math" w:cs="Arial"/>
                <w:color w:val="000000"/>
                <w:sz w:val="22"/>
                <w:szCs w:val="22"/>
              </w:rPr>
              <m:t>t</m:t>
            </m:r>
          </m:sub>
        </m:sSub>
      </m:oMath>
      <w:r>
        <w:rPr>
          <w:rFonts w:ascii="Arial" w:hAnsi="Arial" w:cs="Arial"/>
          <w:color w:val="000000"/>
          <w:sz w:val="22"/>
          <w:szCs w:val="22"/>
        </w:rPr>
        <w:t>) 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w:t>
      </w:r>
      <w:proofErr w:type="spellStart"/>
      <w:r>
        <w:rPr>
          <w:rFonts w:ascii="Arial" w:hAnsi="Arial" w:cs="Arial"/>
          <w:color w:val="000000"/>
          <w:sz w:val="22"/>
          <w:szCs w:val="22"/>
        </w:rPr>
        <w:t>etween</w:t>
      </w:r>
      <w:proofErr w:type="spellEnd"/>
      <w:r>
        <w:rPr>
          <w:rFonts w:ascii="Arial" w:hAnsi="Arial" w:cs="Arial"/>
          <w:color w:val="000000"/>
          <w:sz w:val="22"/>
          <w:szCs w:val="22"/>
        </w:rPr>
        <w:t xml:space="preserve">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Pr>
          <w:rFonts w:ascii="Arial" w:hAnsi="Arial" w:cs="Arial"/>
          <w:color w:val="000000"/>
          <w:sz w:val="22"/>
          <w:szCs w:val="22"/>
        </w:rPr>
        <w:t>. We calculated a gain modulation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 (Figure 2b). For comparison, we also fit</w:t>
      </w:r>
      <w:r>
        <w:rPr>
          <w:rFonts w:ascii="Arial" w:hAnsi="Arial" w:cs="Arial"/>
          <w:color w:val="000000"/>
          <w:sz w:val="20"/>
          <w:szCs w:val="20"/>
        </w:rPr>
        <w:t xml:space="preserve"> </w:t>
      </w:r>
      <w:r>
        <w:rPr>
          <w:rFonts w:ascii="Arial" w:hAnsi="Arial" w:cs="Arial"/>
          <w:color w:val="000000"/>
          <w:sz w:val="22"/>
          <w:szCs w:val="22"/>
        </w:rPr>
        <w:t>previously described linear-nonlinear models to each neuron</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15,17,24,25&lt;/sup&gt;","plainTextFormattedCitation":"15,17,24,25","previouslyFormattedCitation":"&lt;sup&gt;15,17,24,25&lt;/sup&gt;"},"properties":{"noteIndex":0},"schema":"https://github.com/citation-style-language/schema/raw/master/csl-citation.json"}</w:instrText>
      </w:r>
      <w:r>
        <w:rPr>
          <w:rFonts w:ascii="Arial" w:hAnsi="Arial" w:cs="Arial"/>
          <w:color w:val="000000"/>
          <w:sz w:val="22"/>
          <w:szCs w:val="22"/>
        </w:rPr>
        <w:fldChar w:fldCharType="separate"/>
      </w:r>
      <w:r w:rsidRPr="00887279">
        <w:rPr>
          <w:rFonts w:ascii="Arial" w:hAnsi="Arial" w:cs="Arial"/>
          <w:noProof/>
          <w:color w:val="000000"/>
          <w:sz w:val="22"/>
          <w:szCs w:val="22"/>
          <w:vertAlign w:val="superscript"/>
        </w:rPr>
        <w:t>15,17,24,25</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 output nonlinearity (GC-LN, Figure 2c</w:t>
      </w:r>
      <w:r w:rsidR="002C6867">
        <w:rPr>
          <w:rFonts w:ascii="Arial" w:hAnsi="Arial" w:cs="Arial"/>
          <w:color w:val="000000"/>
          <w:sz w:val="22"/>
          <w:szCs w:val="22"/>
        </w:rPr>
        <w:t>; representative neuron: Figure 2d-g</w:t>
      </w:r>
      <w:r>
        <w:rPr>
          <w:rFonts w:ascii="Arial" w:hAnsi="Arial" w:cs="Arial"/>
          <w:color w:val="000000"/>
          <w:sz w:val="22"/>
          <w:szCs w:val="22"/>
        </w:rPr>
        <w:t>). Qualitatively, the GLM with gain control (GC-GLM), outperform</w:t>
      </w:r>
      <w:r w:rsidR="00E01905">
        <w:rPr>
          <w:rFonts w:ascii="Arial" w:hAnsi="Arial" w:cs="Arial"/>
          <w:color w:val="000000"/>
          <w:sz w:val="22"/>
          <w:szCs w:val="22"/>
        </w:rPr>
        <w:t>ed</w:t>
      </w:r>
      <w:r>
        <w:rPr>
          <w:rFonts w:ascii="Arial" w:hAnsi="Arial" w:cs="Arial"/>
          <w:color w:val="000000"/>
          <w:sz w:val="22"/>
          <w:szCs w:val="22"/>
        </w:rPr>
        <w:t xml:space="preserve"> standard LN models, principally by capturing the adaptation after the transition (Figure 2d, middle panel) and allowed us to analyze gain modulation over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(Figure 2d, bottom panel; Figure 2g). </w:t>
      </w:r>
      <w:r w:rsidR="006C57C1">
        <w:rPr>
          <w:rFonts w:ascii="Arial" w:hAnsi="Arial" w:cs="Arial"/>
          <w:color w:val="000000"/>
          <w:sz w:val="22"/>
          <w:szCs w:val="22"/>
        </w:rPr>
        <w:t>T</w:t>
      </w:r>
      <w:r>
        <w:rPr>
          <w:rFonts w:ascii="Arial" w:hAnsi="Arial" w:cs="Arial"/>
          <w:color w:val="000000"/>
          <w:sz w:val="22"/>
          <w:szCs w:val="22"/>
        </w:rPr>
        <w:t>he fit of the GC-LN model and GC-GLM model both demonstrate</w:t>
      </w:r>
      <w:r w:rsidR="006C57C1">
        <w:rPr>
          <w:rFonts w:ascii="Arial" w:hAnsi="Arial" w:cs="Arial"/>
          <w:color w:val="000000"/>
          <w:sz w:val="22"/>
          <w:szCs w:val="22"/>
        </w:rPr>
        <w:t>d</w:t>
      </w:r>
      <w:r>
        <w:rPr>
          <w:rFonts w:ascii="Arial" w:hAnsi="Arial" w:cs="Arial"/>
          <w:color w:val="000000"/>
          <w:sz w:val="22"/>
          <w:szCs w:val="22"/>
        </w:rPr>
        <w:t xml:space="preserve"> </w:t>
      </w:r>
      <w:r w:rsidR="006C57C1">
        <w:rPr>
          <w:rFonts w:ascii="Arial" w:hAnsi="Arial" w:cs="Arial"/>
          <w:color w:val="000000"/>
          <w:sz w:val="22"/>
          <w:szCs w:val="22"/>
        </w:rPr>
        <w:t xml:space="preserve">contrast </w:t>
      </w:r>
      <w:r>
        <w:rPr>
          <w:rFonts w:ascii="Arial" w:hAnsi="Arial" w:cs="Arial"/>
          <w:color w:val="000000"/>
          <w:sz w:val="22"/>
          <w:szCs w:val="22"/>
        </w:rPr>
        <w:t>gain control, characterized by high gain in low contrast and low gain in high contrast (Figure 2f and g, respectively), suggesting that both models capture similar gain estimates.</w:t>
      </w:r>
    </w:p>
    <w:p w14:paraId="5AC2E544" w14:textId="1E7B363F" w:rsidR="00E57303" w:rsidRDefault="005E6A59" w:rsidP="005E6A59">
      <w:pPr>
        <w:jc w:val="both"/>
        <w:rPr>
          <w:rFonts w:ascii="Arial" w:hAnsi="Arial" w:cs="Arial"/>
          <w:color w:val="000000"/>
          <w:sz w:val="22"/>
          <w:szCs w:val="22"/>
        </w:rPr>
      </w:pPr>
      <w:r>
        <w:rPr>
          <w:rFonts w:ascii="Arial" w:hAnsi="Arial" w:cs="Arial"/>
          <w:color w:val="000000"/>
          <w:sz w:val="22"/>
          <w:szCs w:val="22"/>
        </w:rPr>
        <w:tab/>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xml:space="preserve">, we compared cross-validated correlations of the model predictions with the trial averaged PSTH for all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(2) = 93.61, p = 6.70e-21). Post-hoc Wilcoxon Sign-Rank tests found 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 Consistent with previous studies, we also found that the LN model with gain control outperformed the static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We then quantified whether the GLM detected significant gain control in the population by subtracting the gain estimate in low </w:t>
      </w:r>
      <w:r>
        <w:rPr>
          <w:rFonts w:ascii="Arial" w:hAnsi="Arial" w:cs="Arial"/>
          <w:color w:val="000000"/>
          <w:sz w:val="22"/>
          <w:szCs w:val="22"/>
        </w:rPr>
        <w:lastRenderedPageBreak/>
        <w:t xml:space="preserve">contrast from high contrast after the value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stabilized (1s post transition) and found significant gain control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w:t>
      </w:r>
    </w:p>
    <w:p w14:paraId="7C892CEC" w14:textId="77777777" w:rsidR="00E57303" w:rsidRPr="00A9352F" w:rsidRDefault="00E57303" w:rsidP="00E57303">
      <w:pPr>
        <w:spacing w:before="240"/>
        <w:contextualSpacing/>
        <w:jc w:val="both"/>
        <w:rPr>
          <w:rFonts w:ascii="Arial" w:hAnsi="Arial" w:cs="Arial"/>
          <w:b/>
          <w:bCs/>
          <w:color w:val="000000"/>
          <w:sz w:val="20"/>
          <w:szCs w:val="20"/>
        </w:rPr>
      </w:pPr>
      <w:r>
        <w:rPr>
          <w:rFonts w:ascii="Arial" w:hAnsi="Arial" w:cs="Arial"/>
          <w:color w:val="000000"/>
          <w:sz w:val="22"/>
          <w:szCs w:val="22"/>
        </w:rPr>
        <w:br w:type="page"/>
      </w:r>
      <w:r>
        <w:rPr>
          <w:rFonts w:ascii="Arial" w:hAnsi="Arial" w:cs="Arial"/>
          <w:b/>
          <w:bCs/>
          <w:noProof/>
          <w:color w:val="000000"/>
          <w:sz w:val="20"/>
          <w:szCs w:val="20"/>
        </w:rPr>
        <w:lastRenderedPageBreak/>
        <w:drawing>
          <wp:anchor distT="0" distB="0" distL="114300" distR="114300" simplePos="0" relativeHeight="251659264" behindDoc="0" locked="0" layoutInCell="1" allowOverlap="1" wp14:anchorId="4F0D2B29" wp14:editId="473D969E">
            <wp:simplePos x="0" y="0"/>
            <wp:positionH relativeFrom="column">
              <wp:posOffset>0</wp:posOffset>
            </wp:positionH>
            <wp:positionV relativeFrom="paragraph">
              <wp:posOffset>173</wp:posOffset>
            </wp:positionV>
            <wp:extent cx="6861587" cy="3401568"/>
            <wp:effectExtent l="0" t="0" r="0" b="2540"/>
            <wp:wrapTopAndBottom/>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1587" cy="3401568"/>
                    </a:xfrm>
                    <a:prstGeom prst="rect">
                      <a:avLst/>
                    </a:prstGeom>
                  </pic:spPr>
                </pic:pic>
              </a:graphicData>
            </a:graphic>
            <wp14:sizeRelV relativeFrom="margin">
              <wp14:pctHeight>0</wp14:pctHeight>
            </wp14:sizeRelV>
          </wp:anchor>
        </w:drawing>
      </w:r>
      <w:r w:rsidRPr="00A9352F">
        <w:rPr>
          <w:rFonts w:ascii="Arial" w:hAnsi="Arial" w:cs="Arial"/>
          <w:b/>
          <w:bCs/>
          <w:color w:val="000000"/>
          <w:sz w:val="20"/>
          <w:szCs w:val="20"/>
        </w:rPr>
        <w:t xml:space="preserve">Figure 1. </w:t>
      </w:r>
    </w:p>
    <w:p w14:paraId="358D43C2" w14:textId="6964CA83" w:rsidR="00E57303" w:rsidRDefault="00E57303" w:rsidP="00E57303">
      <w:pPr>
        <w:spacing w:before="240"/>
        <w:jc w:val="both"/>
        <w:rPr>
          <w:rFonts w:ascii="Arial" w:hAnsi="Arial" w:cs="Arial"/>
          <w:color w:val="000000"/>
          <w:sz w:val="20"/>
          <w:szCs w:val="20"/>
        </w:rPr>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sidR="00E01905">
        <w:rPr>
          <w:rFonts w:ascii="Arial" w:hAnsi="Arial" w:cs="Arial"/>
          <w:color w:val="000000"/>
          <w:sz w:val="20"/>
          <w:szCs w:val="20"/>
        </w:rPr>
        <w:t xml:space="preserve"> </w:t>
      </w:r>
      <w:r w:rsidRPr="001503A3">
        <w:rPr>
          <w:rFonts w:ascii="Arial" w:hAnsi="Arial" w:cs="Arial"/>
          <w:color w:val="000000"/>
          <w:sz w:val="20"/>
          <w:szCs w:val="20"/>
        </w:rPr>
        <w:t>bar indicates volume in dB SPL); waveform for sample spectrogram; example spectrogram for a high-to-low contrast trial; waveform for example spectrogram; temporally jittered response window to estimate 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 except the response window immediately follows target presentation and licks within the target window trigger a ~5</w:t>
      </w:r>
      <w:r>
        <w:rPr>
          <w:rFonts w:ascii="Arial" w:hAnsi="Arial" w:cs="Arial"/>
          <w:color w:val="000000"/>
          <w:sz w:val="20"/>
          <w:szCs w:val="20"/>
        </w:rPr>
        <w:t>µ</w:t>
      </w:r>
      <w:r w:rsidRPr="001503A3">
        <w:rPr>
          <w:rFonts w:ascii="Arial" w:hAnsi="Arial" w:cs="Arial"/>
          <w:color w:val="000000"/>
          <w:sz w:val="20"/>
          <w:szCs w:val="20"/>
        </w:rPr>
        <w:t xml:space="preserve">L water reward. </w:t>
      </w:r>
      <w:r>
        <w:rPr>
          <w:rFonts w:ascii="Arial" w:hAnsi="Arial" w:cs="Arial"/>
          <w:b/>
          <w:bCs/>
          <w:color w:val="000000"/>
          <w:sz w:val="20"/>
          <w:szCs w:val="20"/>
        </w:rPr>
        <w:t xml:space="preserve">c, </w:t>
      </w:r>
      <w:r w:rsidRPr="001503A3">
        <w:rPr>
          <w:rFonts w:ascii="Arial" w:hAnsi="Arial" w:cs="Arial"/>
          <w:color w:val="000000"/>
          <w:sz w:val="20"/>
          <w:szCs w:val="20"/>
        </w:rPr>
        <w:t xml:space="preserve">Target manipulation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overlaid trials where target volume differed. Volume is indicated by the amplitude and color</w:t>
      </w:r>
      <w:r w:rsidR="00E01905">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which then generates stochastic spikes. (2) </w:t>
      </w:r>
      <w:r>
        <w:rPr>
          <w:rFonts w:ascii="Arial" w:hAnsi="Arial" w:cs="Arial"/>
          <w:color w:val="000000"/>
          <w:sz w:val="20"/>
          <w:szCs w:val="20"/>
        </w:rPr>
        <w:t>The observed spike counts are integrated over a brief time window and used to estimate the current variance of the stimulus.</w:t>
      </w:r>
      <w:r w:rsidRPr="005719C3">
        <w:rPr>
          <w:rFonts w:ascii="Arial" w:hAnsi="Arial" w:cs="Arial"/>
          <w:color w:val="000000"/>
          <w:sz w:val="20"/>
          <w:szCs w:val="20"/>
        </w:rPr>
        <w:t xml:space="preserve"> (3) This estimate is then </w:t>
      </w:r>
      <w:r>
        <w:rPr>
          <w:rFonts w:ascii="Arial" w:hAnsi="Arial" w:cs="Arial"/>
          <w:color w:val="000000"/>
          <w:sz w:val="20"/>
          <w:szCs w:val="20"/>
        </w:rPr>
        <w:t>fed back upstream and 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Sample probability distributions of observing k spikes in response to the noise background (light lines) or targets (dark lines) at time step 7 after switches to high (red) or switches to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sidR="00E01905">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sidR="00E01905">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sidR="00266C57">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sidR="00E01905">
        <w:rPr>
          <w:rFonts w:ascii="Arial" w:hAnsi="Arial" w:cs="Arial"/>
          <w:color w:val="000000"/>
          <w:sz w:val="20"/>
          <w:szCs w:val="20"/>
        </w:rPr>
        <w:t>discriminability</w:t>
      </w:r>
      <w:r w:rsidR="00E01905" w:rsidRPr="005719C3">
        <w:rPr>
          <w:rFonts w:ascii="Arial" w:hAnsi="Arial" w:cs="Arial"/>
          <w:color w:val="000000"/>
          <w:sz w:val="20"/>
          <w:szCs w:val="20"/>
        </w:rPr>
        <w:t xml:space="preserve"> </w:t>
      </w:r>
      <w:r w:rsidRPr="005719C3">
        <w:rPr>
          <w:rFonts w:ascii="Arial" w:hAnsi="Arial" w:cs="Arial"/>
          <w:color w:val="000000"/>
          <w:sz w:val="20"/>
          <w:szCs w:val="20"/>
        </w:rPr>
        <w:t>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40A289E" w14:textId="763E6D02" w:rsidR="00E57303" w:rsidRDefault="00E57303">
      <w:pPr>
        <w:rPr>
          <w:rFonts w:ascii="Arial" w:hAnsi="Arial" w:cs="Arial"/>
          <w:color w:val="000000"/>
          <w:sz w:val="22"/>
          <w:szCs w:val="22"/>
        </w:rPr>
      </w:pPr>
      <w:r>
        <w:rPr>
          <w:rFonts w:ascii="Arial" w:hAnsi="Arial" w:cs="Arial"/>
          <w:color w:val="000000"/>
          <w:sz w:val="22"/>
          <w:szCs w:val="22"/>
        </w:rPr>
        <w:br w:type="page"/>
      </w:r>
    </w:p>
    <w:p w14:paraId="01EF230B" w14:textId="2B3C2AEC" w:rsidR="005E6A59" w:rsidRPr="008B5081" w:rsidRDefault="005E6A59" w:rsidP="005E6A59">
      <w:pPr>
        <w:jc w:val="both"/>
        <w:rPr>
          <w:rFonts w:ascii="Arial" w:hAnsi="Arial" w:cs="Arial"/>
          <w:color w:val="000000"/>
          <w:sz w:val="22"/>
          <w:szCs w:val="22"/>
        </w:rPr>
      </w:pPr>
      <w:r>
        <w:rPr>
          <w:rFonts w:ascii="Arial" w:hAnsi="Arial" w:cs="Arial"/>
          <w:color w:val="000000"/>
          <w:sz w:val="22"/>
          <w:szCs w:val="22"/>
        </w:rPr>
        <w:lastRenderedPageBreak/>
        <w:t xml:space="preserve">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xml:space="preserve">= 0.004; Figure 2i). To further validate the GLM estimates of gain, we compared the gain control index from the GC-GLM to those of the GC-LN model 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These results demonstrate that the GC-GLM better accounts for the neural data by incorporating gain adaptation dynamics and conclude that this method captures a similar estimate of neural gain when compared to standard models.</w:t>
      </w:r>
    </w:p>
    <w:p w14:paraId="4E200A41" w14:textId="4BAB6ACE"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Using the GC-GLM, we estimated the time course of gain control by computing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conditioned on the contrast transition and fit each trace with an exponential function (Figure 2g). In neurons with gain control, the average time course of </w:t>
      </w:r>
      <m:oMath>
        <m:r>
          <w:rPr>
            <w:rFonts w:ascii="Cambria Math" w:hAnsi="Cambria Math" w:cs="Arial"/>
            <w:color w:val="000000"/>
            <w:sz w:val="22"/>
            <w:szCs w:val="22"/>
          </w:rPr>
          <m:t>w</m:t>
        </m:r>
      </m:oMath>
      <w:r>
        <w:rPr>
          <w:rFonts w:ascii="Arial" w:hAnsi="Arial" w:cs="Arial"/>
          <w:color w:val="000000"/>
          <w:sz w:val="22"/>
          <w:szCs w:val="22"/>
        </w:rPr>
        <w:t xml:space="preserve"> demonstrates asymmetric adaptation, rapidly decreasing after a switch to high contrast, and slowly increasing after a switch to low contrast (n = 45 neurons; Figure 2k).  Within this same population, we quantified 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Pr="00C15345">
        <w:rPr>
          <w:rFonts w:ascii="Arial" w:hAnsi="Arial" w:cs="Arial"/>
          <w:noProof/>
          <w:color w:val="000000"/>
          <w:sz w:val="22"/>
          <w:szCs w:val="22"/>
          <w:vertAlign w:val="superscript"/>
        </w:rPr>
        <w:t>19</w:t>
      </w:r>
      <w:r>
        <w:rPr>
          <w:rFonts w:ascii="Arial" w:hAnsi="Arial" w:cs="Arial"/>
          <w:color w:val="000000"/>
          <w:sz w:val="22"/>
          <w:szCs w:val="22"/>
        </w:rPr>
        <w:fldChar w:fldCharType="end"/>
      </w:r>
      <w:r>
        <w:rPr>
          <w:rFonts w:ascii="Arial" w:hAnsi="Arial" w:cs="Arial"/>
          <w:color w:val="000000"/>
          <w:sz w:val="22"/>
          <w:szCs w:val="22"/>
        </w:rPr>
        <w:t>. Next, we tested whether similar dynamics were reflected in behavioral sensitivity to targets in noise.</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6F45B23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Mice were initially trained </w:t>
      </w:r>
      <w:r w:rsidR="006C57C1">
        <w:rPr>
          <w:rFonts w:ascii="Arial" w:hAnsi="Arial" w:cs="Arial"/>
          <w:color w:val="000000"/>
          <w:sz w:val="22"/>
          <w:szCs w:val="22"/>
        </w:rPr>
        <w:t>on</w:t>
      </w:r>
      <w:r w:rsidR="006C57C1">
        <w:rPr>
          <w:rFonts w:ascii="Arial" w:hAnsi="Arial" w:cs="Arial"/>
          <w:color w:val="000000"/>
          <w:sz w:val="22"/>
          <w:szCs w:val="22"/>
        </w:rPr>
        <w:t xml:space="preserve"> </w:t>
      </w:r>
      <w:r>
        <w:rPr>
          <w:rFonts w:ascii="Arial" w:hAnsi="Arial" w:cs="Arial"/>
          <w:color w:val="000000"/>
          <w:sz w:val="22"/>
          <w:szCs w:val="22"/>
        </w:rPr>
        <w:t xml:space="preserve">a simple version of the GO/NO-GO task, where they were required to lick in response to a target and withhold licking on trials without a target (Figure 1b, 3a). Mice learned this task reliably, typically reaching criterion performance of 80% correct within 2-3 weeks in either contrast (Figure 3b). Observed false alarm rates were significantly larger in high contrast </w:t>
      </w:r>
      <w:r w:rsidR="006C57C1">
        <w:rPr>
          <w:rFonts w:ascii="Arial" w:hAnsi="Arial" w:cs="Arial"/>
          <w:color w:val="000000"/>
          <w:sz w:val="22"/>
          <w:szCs w:val="22"/>
        </w:rPr>
        <w:t>than in</w:t>
      </w:r>
      <w:r>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Pr>
          <w:rFonts w:ascii="Arial" w:hAnsi="Arial" w:cs="Arial"/>
          <w:color w:val="000000"/>
          <w:sz w:val="22"/>
          <w:szCs w:val="22"/>
        </w:rPr>
        <w:t>Figure 3a), suggesting that detection is more difficult in high contrast, which we discuss next.</w:t>
      </w:r>
    </w:p>
    <w:p w14:paraId="13C7B051" w14:textId="5FD31237" w:rsidR="006C57C1"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7.47,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1.59)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-8.71, </w:t>
      </w:r>
      <w:r w:rsidRPr="00C72113">
        <w:rPr>
          <w:rFonts w:ascii="Arial" w:hAnsi="Arial" w:cs="Arial"/>
          <w:i/>
          <w:iCs/>
          <w:color w:val="000000"/>
          <w:sz w:val="22"/>
          <w:szCs w:val="22"/>
        </w:rPr>
        <w:t>p</w:t>
      </w:r>
      <w:r>
        <w:rPr>
          <w:rFonts w:ascii="Arial" w:hAnsi="Arial" w:cs="Arial"/>
          <w:color w:val="000000"/>
          <w:sz w:val="22"/>
          <w:szCs w:val="22"/>
        </w:rPr>
        <w:t xml:space="preserve"> = 9.59e-9, Figure 3e). </w:t>
      </w:r>
      <w:r w:rsidR="006C57C1">
        <w:rPr>
          <w:rFonts w:ascii="Arial" w:hAnsi="Arial" w:cs="Arial"/>
          <w:color w:val="000000"/>
          <w:sz w:val="22"/>
          <w:szCs w:val="22"/>
        </w:rPr>
        <w:t>To test 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w:t>
      </w:r>
      <w:r w:rsidR="006C57C1">
        <w:rPr>
          <w:rFonts w:ascii="Arial" w:hAnsi="Arial" w:cs="Arial"/>
          <w:color w:val="000000"/>
          <w:sz w:val="22"/>
          <w:szCs w:val="22"/>
        </w:rPr>
        <w:t xml:space="preserve"> psychometric</w:t>
      </w:r>
      <w:r w:rsidR="006C57C1">
        <w:rPr>
          <w:rFonts w:ascii="Arial" w:hAnsi="Arial" w:cs="Arial"/>
          <w:color w:val="000000"/>
          <w:sz w:val="22"/>
          <w:szCs w:val="22"/>
        </w:rPr>
        <w:t xml:space="preserve"> slope</w:t>
      </w:r>
      <w:r w:rsidR="006C57C1">
        <w:rPr>
          <w:rFonts w:ascii="Arial" w:hAnsi="Arial" w:cs="Arial"/>
          <w:color w:val="000000"/>
          <w:sz w:val="22"/>
          <w:szCs w:val="22"/>
        </w:rPr>
        <w:t xml:space="preserve"> for mice who</w:t>
      </w:r>
      <w:r w:rsidR="006C57C1">
        <w:rPr>
          <w:rFonts w:ascii="Arial" w:hAnsi="Arial" w:cs="Arial"/>
          <w:color w:val="000000"/>
          <w:sz w:val="22"/>
          <w:szCs w:val="22"/>
        </w:rPr>
        <w:t xml:space="preserve"> detect</w:t>
      </w:r>
      <w:r w:rsidR="006C57C1">
        <w:rPr>
          <w:rFonts w:ascii="Arial" w:hAnsi="Arial" w:cs="Arial"/>
          <w:color w:val="000000"/>
          <w:sz w:val="22"/>
          <w:szCs w:val="22"/>
        </w:rPr>
        <w:t xml:space="preserve">ed targets </w:t>
      </w:r>
      <w:r w:rsidR="006669E5">
        <w:rPr>
          <w:rFonts w:ascii="Arial" w:hAnsi="Arial" w:cs="Arial"/>
          <w:color w:val="000000"/>
          <w:sz w:val="22"/>
          <w:szCs w:val="22"/>
        </w:rPr>
        <w:t>with different</w:t>
      </w:r>
      <w:r w:rsidR="006C57C1">
        <w:rPr>
          <w:rFonts w:ascii="Arial" w:hAnsi="Arial" w:cs="Arial"/>
          <w:color w:val="000000"/>
          <w:sz w:val="22"/>
          <w:szCs w:val="22"/>
        </w:rPr>
        <w:t xml:space="preserve"> volume </w:t>
      </w:r>
      <w:r w:rsidR="006669E5">
        <w:rPr>
          <w:rFonts w:ascii="Arial" w:hAnsi="Arial" w:cs="Arial"/>
          <w:color w:val="000000"/>
          <w:sz w:val="22"/>
          <w:szCs w:val="22"/>
        </w:rPr>
        <w:t>ranges</w:t>
      </w:r>
      <w:r w:rsidR="006C57C1">
        <w:rPr>
          <w:rFonts w:ascii="Arial" w:hAnsi="Arial" w:cs="Arial"/>
          <w:color w:val="000000"/>
          <w:sz w:val="22"/>
          <w:szCs w:val="22"/>
        </w:rPr>
        <w:t xml:space="preserve"> in each </w:t>
      </w:r>
      <w:r w:rsidR="006C57C1">
        <w:rPr>
          <w:rFonts w:ascii="Arial" w:hAnsi="Arial" w:cs="Arial"/>
          <w:color w:val="000000"/>
          <w:sz w:val="22"/>
          <w:szCs w:val="22"/>
        </w:rPr>
        <w:t>contrast (n = 25</w:t>
      </w:r>
      <w:r w:rsidR="006C57C1">
        <w:rPr>
          <w:rFonts w:ascii="Arial" w:hAnsi="Arial" w:cs="Arial"/>
          <w:color w:val="000000"/>
          <w:sz w:val="22"/>
          <w:szCs w:val="22"/>
        </w:rPr>
        <w:t xml:space="preserve">; </w:t>
      </w:r>
      <w:r w:rsidR="006C57C1">
        <w:rPr>
          <w:rFonts w:ascii="Arial" w:hAnsi="Arial" w:cs="Arial"/>
          <w:color w:val="000000"/>
          <w:sz w:val="22"/>
          <w:szCs w:val="22"/>
        </w:rPr>
        <w:t>Extended Data Figure 3b)</w:t>
      </w:r>
      <w:r w:rsidR="006C57C1">
        <w:rPr>
          <w:rFonts w:ascii="Arial" w:hAnsi="Arial" w:cs="Arial"/>
          <w:color w:val="000000"/>
          <w:sz w:val="22"/>
          <w:szCs w:val="22"/>
        </w:rPr>
        <w:t xml:space="preserve">. Splitting </w:t>
      </w:r>
      <w:r w:rsidR="006669E5">
        <w:rPr>
          <w:rFonts w:ascii="Arial" w:hAnsi="Arial" w:cs="Arial"/>
          <w:color w:val="000000"/>
          <w:sz w:val="22"/>
          <w:szCs w:val="22"/>
        </w:rPr>
        <w:t>the data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23BE8E0A" w14:textId="7098EC7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the</w:t>
      </w:r>
      <w:r w:rsidR="006669E5">
        <w:rPr>
          <w:rFonts w:ascii="Arial" w:hAnsi="Arial" w:cs="Arial"/>
          <w:color w:val="000000"/>
          <w:sz w:val="22"/>
          <w:szCs w:val="22"/>
        </w:rPr>
        <w:t xml:space="preserve"> </w:t>
      </w:r>
      <w:r>
        <w:rPr>
          <w:rFonts w:ascii="Arial" w:hAnsi="Arial" w:cs="Arial"/>
          <w:color w:val="000000"/>
          <w:sz w:val="22"/>
          <w:szCs w:val="22"/>
        </w:rPr>
        <w:t>normative model and with gain measured in auditory cortex: after a switch to high contrast, mice initially detected targets with high accuracy which decreased over time</w:t>
      </w:r>
      <w:r w:rsidR="006669E5">
        <w:rPr>
          <w:rFonts w:ascii="Arial" w:hAnsi="Arial" w:cs="Arial"/>
          <w:color w:val="000000"/>
          <w:sz w:val="22"/>
          <w:szCs w:val="22"/>
        </w:rPr>
        <w:t>. In comparison, after a switch to low contrast</w:t>
      </w:r>
      <w:r>
        <w:rPr>
          <w:rFonts w:ascii="Arial" w:hAnsi="Arial" w:cs="Arial"/>
          <w:color w:val="000000"/>
          <w:sz w:val="22"/>
          <w:szCs w:val="22"/>
        </w:rPr>
        <w:t xml:space="preserve"> we observed increasing detection rates 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wa</w:t>
      </w:r>
      <w:r w:rsidR="006669E5">
        <w:rPr>
          <w:rFonts w:ascii="Arial" w:hAnsi="Arial" w:cs="Arial"/>
          <w:color w:val="000000"/>
          <w:sz w:val="22"/>
          <w:szCs w:val="22"/>
        </w:rPr>
        <w:t xml:space="preserve">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sign-rank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3j). Taken together, these behavioral results confirm the three predictions from our model (Figure 1h): 1) Detection thresholds are lower in low contrast; 2) Psychometric slopes are higher in low contrast; 3) Performance decreases rapidly in high contrast, while increasing gradually in low contrast.</w:t>
      </w:r>
    </w:p>
    <w:p w14:paraId="605BED86" w14:textId="77777777" w:rsidR="005E6A59" w:rsidRPr="00547245" w:rsidRDefault="005E6A59" w:rsidP="005E6A59">
      <w:pPr>
        <w:jc w:val="both"/>
        <w:rPr>
          <w:rFonts w:ascii="Arial" w:hAnsi="Arial" w:cs="Arial"/>
          <w:b/>
          <w:bCs/>
          <w:color w:val="000000"/>
          <w:sz w:val="20"/>
          <w:szCs w:val="20"/>
        </w:rPr>
      </w:pPr>
    </w:p>
    <w:p w14:paraId="3F372CE4" w14:textId="77777777" w:rsidR="00223CF4" w:rsidRPr="004632B7" w:rsidRDefault="00223CF4" w:rsidP="00223CF4">
      <w:pPr>
        <w:jc w:val="both"/>
        <w:rPr>
          <w:rFonts w:ascii="Arial" w:hAnsi="Arial" w:cs="Arial"/>
          <w:color w:val="000000"/>
          <w:sz w:val="22"/>
          <w:szCs w:val="22"/>
        </w:rPr>
      </w:pPr>
      <w:r>
        <w:rPr>
          <w:rFonts w:ascii="Arial" w:hAnsi="Arial" w:cs="Arial"/>
          <w:b/>
          <w:bCs/>
          <w:noProof/>
          <w:color w:val="000000"/>
          <w:sz w:val="20"/>
          <w:szCs w:val="20"/>
        </w:rPr>
        <w:lastRenderedPageBreak/>
        <w:drawing>
          <wp:inline distT="0" distB="0" distL="0" distR="0" wp14:anchorId="6D310B34" wp14:editId="0D87BC29">
            <wp:extent cx="6858000" cy="2906395"/>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906395"/>
                    </a:xfrm>
                    <a:prstGeom prst="rect">
                      <a:avLst/>
                    </a:prstGeom>
                  </pic:spPr>
                </pic:pic>
              </a:graphicData>
            </a:graphic>
          </wp:inline>
        </w:drawing>
      </w:r>
      <w:r w:rsidRPr="0062734E">
        <w:rPr>
          <w:rFonts w:ascii="Arial" w:hAnsi="Arial" w:cs="Arial"/>
          <w:b/>
          <w:bCs/>
          <w:color w:val="000000"/>
          <w:sz w:val="20"/>
          <w:szCs w:val="20"/>
        </w:rPr>
        <w:t>Figure 2.</w:t>
      </w:r>
    </w:p>
    <w:p w14:paraId="42C1F0DC" w14:textId="77777777" w:rsidR="00223CF4" w:rsidRDefault="00223CF4" w:rsidP="00223CF4">
      <w:pPr>
        <w:jc w:val="both"/>
        <w:rPr>
          <w:rFonts w:ascii="Arial" w:hAnsi="Arial" w:cs="Arial"/>
          <w:b/>
          <w:bCs/>
          <w:color w:val="000000"/>
          <w:sz w:val="20"/>
          <w:szCs w:val="20"/>
        </w:rPr>
      </w:pPr>
    </w:p>
    <w:p w14:paraId="2541ED15" w14:textId="77777777" w:rsidR="00223CF4" w:rsidRPr="009716B9" w:rsidRDefault="00223CF4" w:rsidP="00223CF4">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 xml:space="preserve">The external variables considered by the model are the stimulus spectrogram, the stimulus contrast, and observed spikes. First, a spectrotemporal receptive field (STRF) is estimated. Second, we fit the parameters of a GLM with gain control (GC-GLM) designed to isolate the contributions of: 1)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xml:space="preserve">; 2)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3) Pure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The history of the contrast predictors were smoothed with a B-spline basis set. The linear combination of the predictors and fitted weights was then passed through an exponential nonlinearity to produce spike rate predictions.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to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The predictions of the static-LN model are plotted in grey, the GC-LN model in green, and the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modulation index, </w:t>
      </w:r>
      <m:oMath>
        <m:r>
          <w:rPr>
            <w:rFonts w:ascii="Cambria Math" w:hAnsi="Cambria Math" w:cs="Arial"/>
            <w:color w:val="000000"/>
            <w:sz w:val="20"/>
            <w:szCs w:val="20"/>
          </w:rPr>
          <m:t>w</m:t>
        </m:r>
      </m:oMath>
      <w:r>
        <w:rPr>
          <w:rFonts w:ascii="Arial" w:hAnsi="Arial" w:cs="Arial"/>
          <w:color w:val="000000"/>
          <w:sz w:val="20"/>
          <w:szCs w:val="20"/>
        </w:rPr>
        <w:t xml:space="preserve"> (red trace). Grey dashed line at 1 indicates the gain of a neuron with neutral gain. The dashed black line indicates the gain of a neuron with optimal, instantaneous gain control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fitted to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The estimate of the gain, </w:t>
      </w:r>
      <m:oMath>
        <m:r>
          <w:rPr>
            <w:rFonts w:ascii="Cambria Math" w:hAnsi="Cambria Math" w:cs="Arial"/>
            <w:color w:val="000000"/>
            <w:sz w:val="20"/>
            <w:szCs w:val="20"/>
          </w:rPr>
          <m:t>w</m:t>
        </m:r>
      </m:oMath>
      <w:r>
        <w:rPr>
          <w:rFonts w:ascii="Arial" w:hAnsi="Arial" w:cs="Arial"/>
          <w:color w:val="000000"/>
          <w:sz w:val="20"/>
          <w:szCs w:val="20"/>
        </w:rPr>
        <w:t xml:space="preserve">, for the example neuron after each contrast switch (dashed red and blue lines). The solid red and blue lines are fits of an exponential function to the underlying traces. Dashed grey and black lines indicate neutral and perfect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Grey,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Distribution of gain control estimated by the GLM for the recorded population. Here, gain control is defined as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after the estimate has stabilized to its final value (ie. after 1s).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grey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 for neurons with true gain control (</w:t>
      </w:r>
      <w:proofErr w:type="spellStart"/>
      <w:r>
        <w:rPr>
          <w:rFonts w:ascii="Arial" w:hAnsi="Arial" w:cs="Arial"/>
          <w:color w:val="000000"/>
          <w:sz w:val="20"/>
          <w:szCs w:val="20"/>
        </w:rPr>
        <w:t>ie</w:t>
      </w:r>
      <w:proofErr w:type="spellEnd"/>
      <w:r>
        <w:rPr>
          <w:rFonts w:ascii="Arial" w:hAnsi="Arial" w:cs="Arial"/>
          <w:color w:val="000000"/>
          <w:sz w:val="20"/>
          <w:szCs w:val="20"/>
        </w:rPr>
        <w:t xml:space="preserve">. their gain control value is less than 0, n = 45). Light red and blue lines indicate the average value of </w:t>
      </w:r>
      <m:oMath>
        <m:r>
          <w:rPr>
            <w:rFonts w:ascii="Cambria Math" w:hAnsi="Cambria Math" w:cs="Arial"/>
            <w:color w:val="000000"/>
            <w:sz w:val="20"/>
            <w:szCs w:val="20"/>
          </w:rPr>
          <m:t>w</m:t>
        </m:r>
      </m:oMath>
      <w:r>
        <w:rPr>
          <w:rFonts w:ascii="Arial" w:hAnsi="Arial" w:cs="Arial"/>
          <w:color w:val="000000"/>
          <w:sz w:val="20"/>
          <w:szCs w:val="20"/>
        </w:rPr>
        <w:t xml:space="preserve"> for transitions to high and low contrast, respectively (±</w:t>
      </w:r>
      <w:r w:rsidRPr="00547245">
        <w:rPr>
          <w:rFonts w:ascii="Arial" w:hAnsi="Arial" w:cs="Arial"/>
          <w:color w:val="000000"/>
          <w:sz w:val="20"/>
          <w:szCs w:val="20"/>
        </w:rPr>
        <w:t>SEM</w:t>
      </w:r>
      <w:r>
        <w:rPr>
          <w:rFonts w:ascii="Arial" w:hAnsi="Arial" w:cs="Arial"/>
          <w:color w:val="000000"/>
          <w:sz w:val="20"/>
          <w:szCs w:val="20"/>
        </w:rPr>
        <w:t xml:space="preserve"> over neurons).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 after transitions to low,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6E2A1D47" w14:textId="77777777" w:rsidR="00223CF4" w:rsidRDefault="00223CF4">
      <w:pPr>
        <w:rPr>
          <w:rFonts w:ascii="Arial" w:hAnsi="Arial" w:cs="Arial"/>
          <w:i/>
          <w:iCs/>
          <w:color w:val="000000"/>
          <w:sz w:val="22"/>
          <w:szCs w:val="22"/>
        </w:rPr>
      </w:pPr>
      <w:r>
        <w:rPr>
          <w:rFonts w:ascii="Arial" w:hAnsi="Arial" w:cs="Arial"/>
          <w:i/>
          <w:iCs/>
          <w:color w:val="000000"/>
          <w:sz w:val="22"/>
          <w:szCs w:val="22"/>
        </w:rPr>
        <w:br w:type="page"/>
      </w:r>
    </w:p>
    <w:p w14:paraId="41B409FE" w14:textId="3503CF0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Auditory cortex is necessary for detection in noise.</w:t>
      </w:r>
    </w:p>
    <w:p w14:paraId="32F026B9" w14:textId="70DFB5AA" w:rsidR="005E6A59" w:rsidRPr="005E6B23" w:rsidRDefault="005E6A59" w:rsidP="005E6A59">
      <w:pPr>
        <w:jc w:val="both"/>
      </w:pPr>
      <w:r>
        <w:rPr>
          <w:rFonts w:ascii="Arial" w:hAnsi="Arial" w:cs="Arial"/>
          <w:color w:val="000000"/>
          <w:sz w:val="22"/>
          <w:szCs w:val="22"/>
        </w:rPr>
        <w:tab/>
      </w:r>
      <w:r w:rsidR="006669E5">
        <w:rPr>
          <w:rFonts w:ascii="Arial" w:hAnsi="Arial" w:cs="Arial"/>
          <w:color w:val="000000"/>
          <w:sz w:val="22"/>
          <w:szCs w:val="22"/>
        </w:rPr>
        <w:t>Whereas</w:t>
      </w:r>
      <w:r>
        <w:rPr>
          <w:rFonts w:ascii="Arial" w:hAnsi="Arial" w:cs="Arial"/>
          <w:color w:val="000000"/>
          <w:sz w:val="22"/>
          <w:szCs w:val="22"/>
        </w:rPr>
        <w:t xml:space="preserve"> gain control </w:t>
      </w:r>
      <w:r w:rsidR="006669E5">
        <w:rPr>
          <w:rFonts w:ascii="Arial" w:hAnsi="Arial" w:cs="Arial"/>
          <w:color w:val="000000"/>
          <w:sz w:val="22"/>
          <w:szCs w:val="22"/>
        </w:rPr>
        <w:t>has been found</w:t>
      </w:r>
      <w:r w:rsidR="006669E5">
        <w:rPr>
          <w:rFonts w:ascii="Arial" w:hAnsi="Arial" w:cs="Arial"/>
          <w:color w:val="000000"/>
          <w:sz w:val="22"/>
          <w:szCs w:val="22"/>
        </w:rPr>
        <w:t xml:space="preserve"> </w:t>
      </w:r>
      <w:r>
        <w:rPr>
          <w:rFonts w:ascii="Arial" w:hAnsi="Arial" w:cs="Arial"/>
          <w:color w:val="000000"/>
          <w:sz w:val="22"/>
          <w:szCs w:val="22"/>
        </w:rPr>
        <w:t>in many areas across the auditory pathway, it is strongest in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was likely to be a </w:t>
      </w:r>
      <w:r w:rsidR="00223CF4">
        <w:rPr>
          <w:rFonts w:ascii="Arial" w:hAnsi="Arial" w:cs="Arial"/>
          <w:color w:val="000000"/>
          <w:sz w:val="22"/>
          <w:szCs w:val="22"/>
        </w:rPr>
        <w:t xml:space="preserve"> </w:t>
      </w:r>
      <w:r>
        <w:rPr>
          <w:rFonts w:ascii="Arial" w:hAnsi="Arial" w:cs="Arial"/>
          <w:color w:val="000000"/>
          <w:sz w:val="22"/>
          <w:szCs w:val="22"/>
        </w:rPr>
        <w:t xml:space="preserve">key brain area supporting the detection of sounds in the presence of background noise. To test whether auditory cortex is necessary 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696168D9"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6669E5">
        <w:rPr>
          <w:rFonts w:ascii="Arial" w:hAnsi="Arial" w:cs="Arial"/>
          <w:color w:val="000000"/>
          <w:sz w:val="22"/>
          <w:szCs w:val="22"/>
        </w:rPr>
        <w:t>3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noise in both contrasts (Figure 4b). We quantified these effects on the psychometric curve using a 3-way ANOVA with cortical intervention (muscimol or saline), contrast, and target volume as factors</w:t>
      </w:r>
      <w:r w:rsidR="0082052B">
        <w:rPr>
          <w:rFonts w:ascii="Arial" w:hAnsi="Arial" w:cs="Arial"/>
          <w:color w:val="000000"/>
          <w:sz w:val="22"/>
          <w:szCs w:val="22"/>
        </w:rPr>
        <w:t xml:space="preserve"> (n = 44 behavioral sessions)</w:t>
      </w:r>
      <w:r>
        <w:rPr>
          <w:rFonts w:ascii="Arial" w:hAnsi="Arial" w:cs="Arial"/>
          <w:color w:val="000000"/>
          <w:sz w:val="22"/>
          <w:szCs w:val="22"/>
        </w:rPr>
        <w:t>.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muscimol application significantly decreased hit rates by </w:t>
      </w:r>
      <w:commentRangeStart w:id="0"/>
      <w:r>
        <w:rPr>
          <w:rFonts w:ascii="Arial" w:hAnsi="Arial" w:cs="Arial"/>
          <w:color w:val="000000"/>
          <w:sz w:val="22"/>
          <w:szCs w:val="22"/>
        </w:rPr>
        <w:t>31</w:t>
      </w:r>
      <w:ins w:id="1" w:author="Microsoft Office User" w:date="2021-07-26T11:35:00Z">
        <w:r w:rsidR="00BF644C">
          <w:rPr>
            <w:rFonts w:ascii="Arial" w:hAnsi="Arial" w:cs="Arial"/>
            <w:color w:val="000000"/>
            <w:sz w:val="22"/>
            <w:szCs w:val="22"/>
          </w:rPr>
          <w:t>.45</w:t>
        </w:r>
      </w:ins>
      <w:r>
        <w:rPr>
          <w:rFonts w:ascii="Arial" w:hAnsi="Arial" w:cs="Arial"/>
          <w:color w:val="000000"/>
          <w:sz w:val="22"/>
          <w:szCs w:val="22"/>
        </w:rPr>
        <w:t>% (95% CI: [2</w:t>
      </w:r>
      <w:ins w:id="2" w:author="Microsoft Office User" w:date="2021-07-26T11:35:00Z">
        <w:r w:rsidR="00BF644C">
          <w:rPr>
            <w:rFonts w:ascii="Arial" w:hAnsi="Arial" w:cs="Arial"/>
            <w:color w:val="000000"/>
            <w:sz w:val="22"/>
            <w:szCs w:val="22"/>
          </w:rPr>
          <w:t>7.76</w:t>
        </w:r>
      </w:ins>
      <w:del w:id="3" w:author="Microsoft Office User" w:date="2021-07-26T11:35:00Z">
        <w:r w:rsidDel="00BF644C">
          <w:rPr>
            <w:rFonts w:ascii="Arial" w:hAnsi="Arial" w:cs="Arial"/>
            <w:color w:val="000000"/>
            <w:sz w:val="22"/>
            <w:szCs w:val="22"/>
          </w:rPr>
          <w:delText>8</w:delText>
        </w:r>
      </w:del>
      <w:r>
        <w:rPr>
          <w:rFonts w:ascii="Arial" w:hAnsi="Arial" w:cs="Arial"/>
          <w:color w:val="000000"/>
          <w:sz w:val="22"/>
          <w:szCs w:val="22"/>
        </w:rPr>
        <w:t>,</w:t>
      </w:r>
      <w:ins w:id="4" w:author="Microsoft Office User" w:date="2021-07-26T11:36:00Z">
        <w:r w:rsidR="00BF644C">
          <w:rPr>
            <w:rFonts w:ascii="Arial" w:hAnsi="Arial" w:cs="Arial"/>
            <w:color w:val="000000"/>
            <w:sz w:val="22"/>
            <w:szCs w:val="22"/>
          </w:rPr>
          <w:t xml:space="preserve"> </w:t>
        </w:r>
      </w:ins>
      <w:r>
        <w:rPr>
          <w:rFonts w:ascii="Arial" w:hAnsi="Arial" w:cs="Arial"/>
          <w:color w:val="000000"/>
          <w:sz w:val="22"/>
          <w:szCs w:val="22"/>
        </w:rPr>
        <w:t>35</w:t>
      </w:r>
      <w:ins w:id="5" w:author="Microsoft Office User" w:date="2021-07-26T11:35:00Z">
        <w:r w:rsidR="00BF644C">
          <w:rPr>
            <w:rFonts w:ascii="Arial" w:hAnsi="Arial" w:cs="Arial"/>
            <w:color w:val="000000"/>
            <w:sz w:val="22"/>
            <w:szCs w:val="22"/>
          </w:rPr>
          <w:t>.14</w:t>
        </w:r>
      </w:ins>
      <w:r>
        <w:rPr>
          <w:rFonts w:ascii="Arial" w:hAnsi="Arial" w:cs="Arial"/>
          <w:color w:val="000000"/>
          <w:sz w:val="22"/>
          <w:szCs w:val="22"/>
        </w:rPr>
        <w:t>]</w:t>
      </w:r>
      <w:ins w:id="6" w:author="Microsoft Office User" w:date="2021-07-26T11:32:00Z">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ins>
      <w:r>
        <w:rPr>
          <w:rFonts w:ascii="Arial" w:hAnsi="Arial" w:cs="Arial"/>
          <w:color w:val="000000"/>
          <w:sz w:val="22"/>
          <w:szCs w:val="22"/>
        </w:rPr>
        <w:t xml:space="preserve">), </w:t>
      </w:r>
      <w:commentRangeEnd w:id="0"/>
      <w:r w:rsidR="005B511D">
        <w:rPr>
          <w:rStyle w:val="CommentReference"/>
          <w:rFonts w:asciiTheme="minorHAnsi" w:eastAsiaTheme="minorHAnsi" w:hAnsiTheme="minorHAnsi" w:cstheme="minorBidi"/>
        </w:rPr>
        <w:commentReference w:id="0"/>
      </w:r>
      <w:r>
        <w:rPr>
          <w:rFonts w:ascii="Arial" w:hAnsi="Arial" w:cs="Arial"/>
          <w:color w:val="000000"/>
          <w:sz w:val="22"/>
          <w:szCs w:val="22"/>
        </w:rPr>
        <w:t>whereas</w:t>
      </w:r>
      <w:r w:rsidR="009F6FE2">
        <w:rPr>
          <w:rFonts w:ascii="Arial" w:hAnsi="Arial" w:cs="Arial"/>
          <w:color w:val="000000"/>
          <w:sz w:val="22"/>
          <w:szCs w:val="22"/>
        </w:rPr>
        <w:t xml:space="preserve"> a decrease in background contrast</w:t>
      </w:r>
      <w:r>
        <w:rPr>
          <w:rFonts w:ascii="Arial" w:hAnsi="Arial" w:cs="Arial"/>
          <w:color w:val="000000"/>
          <w:sz w:val="22"/>
          <w:szCs w:val="22"/>
        </w:rPr>
        <w:t xml:space="preserve"> </w:t>
      </w:r>
      <w:r w:rsidR="009F6FE2">
        <w:rPr>
          <w:rFonts w:ascii="Arial" w:hAnsi="Arial" w:cs="Arial"/>
          <w:color w:val="000000"/>
          <w:sz w:val="22"/>
          <w:szCs w:val="22"/>
        </w:rPr>
        <w:t>significantly increased hit rates</w:t>
      </w:r>
      <w:r>
        <w:rPr>
          <w:rFonts w:ascii="Arial" w:hAnsi="Arial" w:cs="Arial"/>
          <w:color w:val="000000"/>
          <w:sz w:val="22"/>
          <w:szCs w:val="22"/>
        </w:rPr>
        <w:t xml:space="preserve"> by </w:t>
      </w:r>
      <w:ins w:id="7" w:author="Microsoft Office User" w:date="2021-07-26T11:35:00Z">
        <w:r w:rsidR="00BF644C">
          <w:rPr>
            <w:rFonts w:ascii="Arial" w:hAnsi="Arial" w:cs="Arial"/>
            <w:color w:val="000000"/>
            <w:sz w:val="22"/>
            <w:szCs w:val="22"/>
          </w:rPr>
          <w:t>3</w:t>
        </w:r>
      </w:ins>
      <w:commentRangeStart w:id="8"/>
      <w:del w:id="9" w:author="Microsoft Office User" w:date="2021-07-26T11:35:00Z">
        <w:r w:rsidDel="00BF644C">
          <w:rPr>
            <w:rFonts w:ascii="Arial" w:hAnsi="Arial" w:cs="Arial"/>
            <w:color w:val="000000"/>
            <w:sz w:val="22"/>
            <w:szCs w:val="22"/>
          </w:rPr>
          <w:delText>4</w:delText>
        </w:r>
      </w:del>
      <w:r>
        <w:rPr>
          <w:rFonts w:ascii="Arial" w:hAnsi="Arial" w:cs="Arial"/>
          <w:color w:val="000000"/>
          <w:sz w:val="22"/>
          <w:szCs w:val="22"/>
        </w:rPr>
        <w:t>.9</w:t>
      </w:r>
      <w:ins w:id="10" w:author="Microsoft Office User" w:date="2021-07-26T11:35:00Z">
        <w:r w:rsidR="00BF644C">
          <w:rPr>
            <w:rFonts w:ascii="Arial" w:hAnsi="Arial" w:cs="Arial"/>
            <w:color w:val="000000"/>
            <w:sz w:val="22"/>
            <w:szCs w:val="22"/>
          </w:rPr>
          <w:t>5</w:t>
        </w:r>
      </w:ins>
      <w:r>
        <w:rPr>
          <w:rFonts w:ascii="Arial" w:hAnsi="Arial" w:cs="Arial"/>
          <w:color w:val="000000"/>
          <w:sz w:val="22"/>
          <w:szCs w:val="22"/>
        </w:rPr>
        <w:t>% (95% CI: [2.</w:t>
      </w:r>
      <w:ins w:id="11" w:author="Microsoft Office User" w:date="2021-07-26T11:36:00Z">
        <w:r w:rsidR="00BF644C">
          <w:rPr>
            <w:rFonts w:ascii="Arial" w:hAnsi="Arial" w:cs="Arial"/>
            <w:color w:val="000000"/>
            <w:sz w:val="22"/>
            <w:szCs w:val="22"/>
          </w:rPr>
          <w:t>57</w:t>
        </w:r>
      </w:ins>
      <w:del w:id="12" w:author="Microsoft Office User" w:date="2021-07-26T11:36:00Z">
        <w:r w:rsidDel="00BF644C">
          <w:rPr>
            <w:rFonts w:ascii="Arial" w:hAnsi="Arial" w:cs="Arial"/>
            <w:color w:val="000000"/>
            <w:sz w:val="22"/>
            <w:szCs w:val="22"/>
          </w:rPr>
          <w:delText>6</w:delText>
        </w:r>
      </w:del>
      <w:r>
        <w:rPr>
          <w:rFonts w:ascii="Arial" w:hAnsi="Arial" w:cs="Arial"/>
          <w:color w:val="000000"/>
          <w:sz w:val="22"/>
          <w:szCs w:val="22"/>
        </w:rPr>
        <w:t>,</w:t>
      </w:r>
      <w:ins w:id="13" w:author="Microsoft Office User" w:date="2021-07-26T11:36:00Z">
        <w:r w:rsidR="00BF644C">
          <w:rPr>
            <w:rFonts w:ascii="Arial" w:hAnsi="Arial" w:cs="Arial"/>
            <w:color w:val="000000"/>
            <w:sz w:val="22"/>
            <w:szCs w:val="22"/>
          </w:rPr>
          <w:t xml:space="preserve"> </w:t>
        </w:r>
      </w:ins>
      <w:r>
        <w:rPr>
          <w:rFonts w:ascii="Arial" w:hAnsi="Arial" w:cs="Arial"/>
          <w:color w:val="000000"/>
          <w:sz w:val="22"/>
          <w:szCs w:val="22"/>
        </w:rPr>
        <w:t>7.6</w:t>
      </w:r>
      <w:ins w:id="14" w:author="Microsoft Office User" w:date="2021-07-26T11:36:00Z">
        <w:r w:rsidR="00BF644C">
          <w:rPr>
            <w:rFonts w:ascii="Arial" w:hAnsi="Arial" w:cs="Arial"/>
            <w:color w:val="000000"/>
            <w:sz w:val="22"/>
            <w:szCs w:val="22"/>
          </w:rPr>
          <w:t>4</w:t>
        </w:r>
      </w:ins>
      <w:r>
        <w:rPr>
          <w:rFonts w:ascii="Arial" w:hAnsi="Arial" w:cs="Arial"/>
          <w:color w:val="000000"/>
          <w:sz w:val="22"/>
          <w:szCs w:val="22"/>
        </w:rPr>
        <w:t>]</w:t>
      </w:r>
      <w:ins w:id="15" w:author="Microsoft Office User" w:date="2021-07-26T11:32:00Z">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ins>
      <w:r>
        <w:rPr>
          <w:rFonts w:ascii="Arial" w:hAnsi="Arial" w:cs="Arial"/>
          <w:color w:val="000000"/>
          <w:sz w:val="22"/>
          <w:szCs w:val="22"/>
        </w:rPr>
        <w:t xml:space="preserve">). </w:t>
      </w:r>
      <w:commentRangeEnd w:id="8"/>
      <w:r w:rsidR="005B511D">
        <w:rPr>
          <w:rStyle w:val="CommentReference"/>
          <w:rFonts w:asciiTheme="minorHAnsi" w:eastAsiaTheme="minorHAnsi" w:hAnsiTheme="minorHAnsi" w:cstheme="minorBidi"/>
        </w:rPr>
        <w:commentReference w:id="8"/>
      </w:r>
      <w:r>
        <w:rPr>
          <w:rFonts w:ascii="Arial" w:hAnsi="Arial" w:cs="Arial"/>
          <w:color w:val="000000"/>
          <w:sz w:val="22"/>
          <w:szCs w:val="22"/>
        </w:rPr>
        <w:t>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no significant interaction between contrast and cortical intervention</w:t>
      </w:r>
      <w:ins w:id="16" w:author="Microsoft Office User" w:date="2021-07-26T11:33:00Z">
        <w:r w:rsidR="00BF644C">
          <w:rPr>
            <w:rFonts w:ascii="Arial" w:hAnsi="Arial" w:cs="Arial"/>
            <w:color w:val="000000"/>
            <w:sz w:val="22"/>
            <w:szCs w:val="22"/>
          </w:rPr>
          <w:t>, suggesting that muscimol has the same effect in low and high contrast</w:t>
        </w:r>
      </w:ins>
      <w:r>
        <w:rPr>
          <w:rFonts w:ascii="Arial" w:hAnsi="Arial" w:cs="Arial"/>
          <w:color w:val="000000"/>
          <w:sz w:val="22"/>
          <w:szCs w:val="22"/>
        </w:rPr>
        <w:t xml:space="preserve">. To quantify the effects of muscimol on psychometric performance, we extracted the response rates to the loudest target, false alarm rates, thresholds, and slopes of psychometric functions fit to each session, and 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Table 1). From these results, we can conclude that auditory cortex is necessary for performing target in noise detection, regardless of background contrast.</w:t>
      </w:r>
    </w:p>
    <w:p w14:paraId="20069FE4" w14:textId="32A81712" w:rsidR="005E6A59"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detection-in-noise task (Figure 4d)</w:t>
      </w:r>
      <w:r>
        <w:rPr>
          <w:rFonts w:ascii="Arial" w:hAnsi="Arial" w:cs="Arial"/>
          <w:color w:val="000000"/>
          <w:sz w:val="22"/>
          <w:szCs w:val="22"/>
        </w:rPr>
        <w:t xml:space="preserve"> where mice detected targets in silence (Figure 4e). To ensure equivalency between the two tasks, we took the highest-volume target trials in the noise task (25dB SNR in high contrast; Figure 4d, left panel), and removed the background noise during the target detection period (Figure 4e, left panel). As such, mice detected the exact same targets as in the previous task, but without the flanking noise, allowing us to test whether auditory cortex is specifically required for detection in the presence of noise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t>
      </w:r>
    </w:p>
    <w:p w14:paraId="3930B875" w14:textId="1D1B7E25"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impaired</w:t>
      </w:r>
      <w:r w:rsidR="000F7AD1">
        <w:rPr>
          <w:rFonts w:ascii="Arial" w:hAnsi="Arial" w:cs="Arial"/>
          <w:color w:val="000000"/>
          <w:sz w:val="22"/>
          <w:szCs w:val="22"/>
        </w:rPr>
        <w:t xml:space="preserve"> </w:t>
      </w:r>
      <w:r>
        <w:rPr>
          <w:rFonts w:ascii="Arial" w:hAnsi="Arial" w:cs="Arial"/>
          <w:color w:val="000000"/>
          <w:sz w:val="22"/>
          <w:szCs w:val="22"/>
        </w:rPr>
        <w:t>detection in high contrast noise (Figure 4d, right panel). However, cortical inactivation had little effect on psychometric performance in silence (Figure 4e, right panel). We quantified these effects on the psychometric curve using a 3-way ANOVA with cortical intervention (muscimol or saline), task (detection in noise 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w:t>
      </w:r>
      <w:commentRangeStart w:id="17"/>
      <w:r>
        <w:rPr>
          <w:rFonts w:ascii="Arial" w:hAnsi="Arial" w:cs="Arial"/>
          <w:color w:val="000000"/>
          <w:sz w:val="22"/>
          <w:szCs w:val="22"/>
        </w:rPr>
        <w:t>2</w:t>
      </w:r>
      <w:ins w:id="18" w:author="Microsoft Office User" w:date="2021-07-26T11:34:00Z">
        <w:r w:rsidR="00BF644C">
          <w:rPr>
            <w:rFonts w:ascii="Arial" w:hAnsi="Arial" w:cs="Arial"/>
            <w:color w:val="000000"/>
            <w:sz w:val="22"/>
            <w:szCs w:val="22"/>
          </w:rPr>
          <w:t>0</w:t>
        </w:r>
      </w:ins>
      <w:del w:id="19" w:author="Microsoft Office User" w:date="2021-07-26T11:34:00Z">
        <w:r w:rsidDel="00BF644C">
          <w:rPr>
            <w:rFonts w:ascii="Arial" w:hAnsi="Arial" w:cs="Arial"/>
            <w:color w:val="000000"/>
            <w:sz w:val="22"/>
            <w:szCs w:val="22"/>
          </w:rPr>
          <w:delText>1</w:delText>
        </w:r>
      </w:del>
      <w:r>
        <w:rPr>
          <w:rFonts w:ascii="Arial" w:hAnsi="Arial" w:cs="Arial"/>
          <w:color w:val="000000"/>
          <w:sz w:val="22"/>
          <w:szCs w:val="22"/>
        </w:rPr>
        <w:t>.</w:t>
      </w:r>
      <w:ins w:id="20" w:author="Microsoft Office User" w:date="2021-07-26T11:35:00Z">
        <w:r w:rsidR="00BF644C">
          <w:rPr>
            <w:rFonts w:ascii="Arial" w:hAnsi="Arial" w:cs="Arial"/>
            <w:color w:val="000000"/>
            <w:sz w:val="22"/>
            <w:szCs w:val="22"/>
          </w:rPr>
          <w:t>2</w:t>
        </w:r>
      </w:ins>
      <w:del w:id="21" w:author="Microsoft Office User" w:date="2021-07-26T11:35:00Z">
        <w:r w:rsidDel="00BF644C">
          <w:rPr>
            <w:rFonts w:ascii="Arial" w:hAnsi="Arial" w:cs="Arial"/>
            <w:color w:val="000000"/>
            <w:sz w:val="22"/>
            <w:szCs w:val="22"/>
          </w:rPr>
          <w:delText>8</w:delText>
        </w:r>
      </w:del>
      <w:r>
        <w:rPr>
          <w:rFonts w:ascii="Arial" w:hAnsi="Arial" w:cs="Arial"/>
          <w:color w:val="000000"/>
          <w:sz w:val="22"/>
          <w:szCs w:val="22"/>
        </w:rPr>
        <w:t>% (95% CI: [15.</w:t>
      </w:r>
      <w:del w:id="22" w:author="Microsoft Office User" w:date="2021-07-26T11:36:00Z">
        <w:r w:rsidDel="00BF644C">
          <w:rPr>
            <w:rFonts w:ascii="Arial" w:hAnsi="Arial" w:cs="Arial"/>
            <w:color w:val="000000"/>
            <w:sz w:val="22"/>
            <w:szCs w:val="22"/>
          </w:rPr>
          <w:delText>2</w:delText>
        </w:r>
      </w:del>
      <w:ins w:id="23" w:author="Microsoft Office User" w:date="2021-07-26T11:36:00Z">
        <w:r w:rsidR="00BF644C">
          <w:rPr>
            <w:rFonts w:ascii="Arial" w:hAnsi="Arial" w:cs="Arial"/>
            <w:color w:val="000000"/>
            <w:sz w:val="22"/>
            <w:szCs w:val="22"/>
          </w:rPr>
          <w:t>19</w:t>
        </w:r>
      </w:ins>
      <w:r>
        <w:rPr>
          <w:rFonts w:ascii="Arial" w:hAnsi="Arial" w:cs="Arial"/>
          <w:color w:val="000000"/>
          <w:sz w:val="22"/>
          <w:szCs w:val="22"/>
        </w:rPr>
        <w:t>,</w:t>
      </w:r>
      <w:ins w:id="24" w:author="Microsoft Office User" w:date="2021-07-26T11:36:00Z">
        <w:r w:rsidR="00BF644C">
          <w:rPr>
            <w:rFonts w:ascii="Arial" w:hAnsi="Arial" w:cs="Arial"/>
            <w:color w:val="000000"/>
            <w:sz w:val="22"/>
            <w:szCs w:val="22"/>
          </w:rPr>
          <w:t xml:space="preserve"> </w:t>
        </w:r>
      </w:ins>
      <w:r>
        <w:rPr>
          <w:rFonts w:ascii="Arial" w:hAnsi="Arial" w:cs="Arial"/>
          <w:color w:val="000000"/>
          <w:sz w:val="22"/>
          <w:szCs w:val="22"/>
        </w:rPr>
        <w:t>25.</w:t>
      </w:r>
      <w:del w:id="25" w:author="Microsoft Office User" w:date="2021-07-26T11:36:00Z">
        <w:r w:rsidDel="00BF644C">
          <w:rPr>
            <w:rFonts w:ascii="Arial" w:hAnsi="Arial" w:cs="Arial"/>
            <w:color w:val="000000"/>
            <w:sz w:val="22"/>
            <w:szCs w:val="22"/>
          </w:rPr>
          <w:delText>2</w:delText>
        </w:r>
      </w:del>
      <w:ins w:id="26" w:author="Microsoft Office User" w:date="2021-07-26T11:36:00Z">
        <w:r w:rsidR="00BF644C">
          <w:rPr>
            <w:rFonts w:ascii="Arial" w:hAnsi="Arial" w:cs="Arial"/>
            <w:color w:val="000000"/>
            <w:sz w:val="22"/>
            <w:szCs w:val="22"/>
          </w:rPr>
          <w:t>17</w:t>
        </w:r>
      </w:ins>
      <w:r>
        <w:rPr>
          <w:rFonts w:ascii="Arial" w:hAnsi="Arial" w:cs="Arial"/>
          <w:color w:val="000000"/>
          <w:sz w:val="22"/>
          <w:szCs w:val="22"/>
        </w:rPr>
        <w:t>]</w:t>
      </w:r>
      <w:ins w:id="27" w:author="Microsoft Office User" w:date="2021-07-26T11:36:00Z">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ins>
      <w:r>
        <w:rPr>
          <w:rFonts w:ascii="Arial" w:hAnsi="Arial" w:cs="Arial"/>
          <w:color w:val="000000"/>
          <w:sz w:val="22"/>
          <w:szCs w:val="22"/>
        </w:rPr>
        <w:t xml:space="preserve">). </w:t>
      </w:r>
      <w:commentRangeEnd w:id="17"/>
      <w:r w:rsidR="005B511D">
        <w:rPr>
          <w:rStyle w:val="CommentReference"/>
          <w:rFonts w:asciiTheme="minorHAnsi" w:eastAsiaTheme="minorHAnsi" w:hAnsiTheme="minorHAnsi" w:cstheme="minorBidi"/>
        </w:rPr>
        <w:commentReference w:id="17"/>
      </w:r>
      <w:r>
        <w:rPr>
          <w:rFonts w:ascii="Arial" w:hAnsi="Arial" w:cs="Arial"/>
          <w:color w:val="000000"/>
          <w:sz w:val="22"/>
          <w:szCs w:val="22"/>
        </w:rPr>
        <w:t xml:space="preserve">Hit rates </w:t>
      </w:r>
      <w:del w:id="28" w:author="Microsoft Office User" w:date="2021-07-26T11:37:00Z">
        <w:r w:rsidDel="00BF644C">
          <w:rPr>
            <w:rFonts w:ascii="Arial" w:hAnsi="Arial" w:cs="Arial"/>
            <w:color w:val="000000"/>
            <w:sz w:val="22"/>
            <w:szCs w:val="22"/>
          </w:rPr>
          <w:delText xml:space="preserve">to </w:delText>
        </w:r>
      </w:del>
      <w:ins w:id="29" w:author="Microsoft Office User" w:date="2021-07-26T11:37:00Z">
        <w:r w:rsidR="00BF644C">
          <w:rPr>
            <w:rFonts w:ascii="Arial" w:hAnsi="Arial" w:cs="Arial"/>
            <w:color w:val="000000"/>
            <w:sz w:val="22"/>
            <w:szCs w:val="22"/>
          </w:rPr>
          <w:t>for</w:t>
        </w:r>
        <w:r w:rsidR="00BF644C">
          <w:rPr>
            <w:rFonts w:ascii="Arial" w:hAnsi="Arial" w:cs="Arial"/>
            <w:color w:val="000000"/>
            <w:sz w:val="22"/>
            <w:szCs w:val="22"/>
          </w:rPr>
          <w:t xml:space="preserve"> </w:t>
        </w:r>
      </w:ins>
      <w:r>
        <w:rPr>
          <w:rFonts w:ascii="Arial" w:hAnsi="Arial" w:cs="Arial"/>
          <w:color w:val="000000"/>
          <w:sz w:val="22"/>
          <w:szCs w:val="22"/>
        </w:rPr>
        <w:t>targets presented in silence were significantly elevated by 6.</w:t>
      </w:r>
      <w:ins w:id="30" w:author="Microsoft Office User" w:date="2021-07-26T11:37:00Z">
        <w:r w:rsidR="00BF644C">
          <w:rPr>
            <w:rFonts w:ascii="Arial" w:hAnsi="Arial" w:cs="Arial"/>
            <w:color w:val="000000"/>
            <w:sz w:val="22"/>
            <w:szCs w:val="22"/>
          </w:rPr>
          <w:t>65</w:t>
        </w:r>
      </w:ins>
      <w:del w:id="31" w:author="Microsoft Office User" w:date="2021-07-26T11:37:00Z">
        <w:r w:rsidDel="00BF644C">
          <w:rPr>
            <w:rFonts w:ascii="Arial" w:hAnsi="Arial" w:cs="Arial"/>
            <w:color w:val="000000"/>
            <w:sz w:val="22"/>
            <w:szCs w:val="22"/>
          </w:rPr>
          <w:delText>7</w:delText>
        </w:r>
      </w:del>
      <w:r>
        <w:rPr>
          <w:rFonts w:ascii="Arial" w:hAnsi="Arial" w:cs="Arial"/>
          <w:color w:val="000000"/>
          <w:sz w:val="22"/>
          <w:szCs w:val="22"/>
        </w:rPr>
        <w:t xml:space="preserve">% relative to targets presented in noise </w:t>
      </w:r>
      <w:commentRangeStart w:id="32"/>
      <w:r>
        <w:rPr>
          <w:rFonts w:ascii="Arial" w:hAnsi="Arial" w:cs="Arial"/>
          <w:color w:val="000000"/>
          <w:sz w:val="22"/>
          <w:szCs w:val="22"/>
        </w:rPr>
        <w:t>(95% CI: [1.</w:t>
      </w:r>
      <w:ins w:id="33" w:author="Microsoft Office User" w:date="2021-07-26T11:37:00Z">
        <w:r w:rsidR="00BF644C">
          <w:rPr>
            <w:rFonts w:ascii="Arial" w:hAnsi="Arial" w:cs="Arial"/>
            <w:color w:val="000000"/>
            <w:sz w:val="22"/>
            <w:szCs w:val="22"/>
          </w:rPr>
          <w:t>65</w:t>
        </w:r>
      </w:ins>
      <w:del w:id="34" w:author="Microsoft Office User" w:date="2021-07-26T11:37:00Z">
        <w:r w:rsidDel="00BF644C">
          <w:rPr>
            <w:rFonts w:ascii="Arial" w:hAnsi="Arial" w:cs="Arial"/>
            <w:color w:val="000000"/>
            <w:sz w:val="22"/>
            <w:szCs w:val="22"/>
          </w:rPr>
          <w:delText>7</w:delText>
        </w:r>
      </w:del>
      <w:r>
        <w:rPr>
          <w:rFonts w:ascii="Arial" w:hAnsi="Arial" w:cs="Arial"/>
          <w:color w:val="000000"/>
          <w:sz w:val="22"/>
          <w:szCs w:val="22"/>
        </w:rPr>
        <w:t>,</w:t>
      </w:r>
      <w:ins w:id="35" w:author="Microsoft Office User" w:date="2021-07-26T11:37:00Z">
        <w:r w:rsidR="00BF644C">
          <w:rPr>
            <w:rFonts w:ascii="Arial" w:hAnsi="Arial" w:cs="Arial"/>
            <w:color w:val="000000"/>
            <w:sz w:val="22"/>
            <w:szCs w:val="22"/>
          </w:rPr>
          <w:t xml:space="preserve"> </w:t>
        </w:r>
      </w:ins>
      <w:r>
        <w:rPr>
          <w:rFonts w:ascii="Arial" w:hAnsi="Arial" w:cs="Arial"/>
          <w:color w:val="000000"/>
          <w:sz w:val="22"/>
          <w:szCs w:val="22"/>
        </w:rPr>
        <w:t>11.6</w:t>
      </w:r>
      <w:ins w:id="36" w:author="Microsoft Office User" w:date="2021-07-26T11:37:00Z">
        <w:r w:rsidR="00BF644C">
          <w:rPr>
            <w:rFonts w:ascii="Arial" w:hAnsi="Arial" w:cs="Arial"/>
            <w:color w:val="000000"/>
            <w:sz w:val="22"/>
            <w:szCs w:val="22"/>
          </w:rPr>
          <w:t>4</w:t>
        </w:r>
      </w:ins>
      <w:r>
        <w:rPr>
          <w:rFonts w:ascii="Arial" w:hAnsi="Arial" w:cs="Arial"/>
          <w:color w:val="000000"/>
          <w:sz w:val="22"/>
          <w:szCs w:val="22"/>
        </w:rPr>
        <w:t>]</w:t>
      </w:r>
      <w:ins w:id="37" w:author="Microsoft Office User" w:date="2021-07-26T11:37:00Z">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u w:val="single"/>
          </w:rPr>
          <w:t>= 0.0090</w:t>
        </w:r>
      </w:ins>
      <w:r>
        <w:rPr>
          <w:rFonts w:ascii="Arial" w:hAnsi="Arial" w:cs="Arial"/>
          <w:color w:val="000000"/>
          <w:sz w:val="22"/>
          <w:szCs w:val="22"/>
        </w:rPr>
        <w:t xml:space="preserve">). </w:t>
      </w:r>
      <w:commentRangeEnd w:id="32"/>
      <w:r w:rsidR="005B511D">
        <w:rPr>
          <w:rStyle w:val="CommentReference"/>
          <w:rFonts w:asciiTheme="minorHAnsi" w:eastAsiaTheme="minorHAnsi" w:hAnsiTheme="minorHAnsi" w:cstheme="minorBidi"/>
        </w:rPr>
        <w:commentReference w:id="32"/>
      </w:r>
      <w:r>
        <w:rPr>
          <w:rFonts w:ascii="Arial" w:hAnsi="Arial" w:cs="Arial"/>
          <w:color w:val="000000"/>
          <w:sz w:val="22"/>
          <w:szCs w:val="22"/>
        </w:rPr>
        <w:t>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As before, we parameterized psychometric performance by fitting each session with a psychometric curve, and extract</w:t>
      </w:r>
      <w:r>
        <w:rPr>
          <w:rFonts w:ascii="Arial" w:hAnsi="Arial" w:cs="Arial"/>
          <w:color w:val="000000"/>
          <w:sz w:val="22"/>
          <w:szCs w:val="22"/>
        </w:rPr>
        <w:t>ed</w:t>
      </w:r>
      <w:r w:rsidRPr="0087636C">
        <w:rPr>
          <w:rFonts w:ascii="Arial" w:hAnsi="Arial" w:cs="Arial"/>
          <w:color w:val="000000"/>
          <w:sz w:val="22"/>
          <w:szCs w:val="22"/>
        </w:rPr>
        <w:t xml:space="preserve"> the response rate at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 response rate at threshold</w:t>
      </w:r>
      <w:r>
        <w:rPr>
          <w:rFonts w:ascii="Arial" w:hAnsi="Arial" w:cs="Arial"/>
          <w:color w:val="000000"/>
          <w:sz w:val="22"/>
          <w:szCs w:val="22"/>
        </w:rPr>
        <w:t xml:space="preserve"> volume</w:t>
      </w:r>
      <w:r w:rsidRPr="0087636C">
        <w:rPr>
          <w:rFonts w:ascii="Arial" w:hAnsi="Arial" w:cs="Arial"/>
          <w:color w:val="000000"/>
          <w:sz w:val="22"/>
          <w:szCs w:val="22"/>
        </w:rPr>
        <w:t xml:space="preserve">, and psychometric slope. During the target in noise task, we found significant effects of muscimol on the response rates at maximum volume and threshold, a moderate effect on psychometric slope, and no effect on false alarm rate. However, muscimol application had no significant effect on any of these measures in the target in silence task (Figure </w:t>
      </w:r>
      <w:r>
        <w:rPr>
          <w:rFonts w:ascii="Arial" w:hAnsi="Arial" w:cs="Arial"/>
          <w:color w:val="000000"/>
          <w:sz w:val="22"/>
          <w:szCs w:val="22"/>
        </w:rPr>
        <w:t>4</w:t>
      </w:r>
      <w:r w:rsidRPr="0087636C">
        <w:rPr>
          <w:rFonts w:ascii="Arial" w:hAnsi="Arial" w:cs="Arial"/>
          <w:color w:val="000000"/>
          <w:sz w:val="22"/>
          <w:szCs w:val="22"/>
        </w:rPr>
        <w:t xml:space="preserve">f, Table 1). </w:t>
      </w:r>
      <w:r>
        <w:rPr>
          <w:rFonts w:ascii="Arial" w:hAnsi="Arial" w:cs="Arial"/>
          <w:color w:val="000000"/>
          <w:sz w:val="22"/>
          <w:szCs w:val="22"/>
        </w:rPr>
        <w:t>Taken together, these results show that while cortical inactivation and the presence or absence of background noise both affect behavioral performance, these effects interact: muscimol has a larger effect on performance when background noise is 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51087BE2" w14:textId="66FFFC6A" w:rsidR="00223CF4" w:rsidRPr="00BF644C" w:rsidRDefault="00223CF4" w:rsidP="00223CF4">
      <w:pPr>
        <w:jc w:val="both"/>
        <w:rPr>
          <w:rFonts w:ascii="Arial" w:hAnsi="Arial" w:cs="Arial"/>
          <w:i/>
          <w:iCs/>
          <w:color w:val="000000"/>
          <w:sz w:val="22"/>
          <w:szCs w:val="22"/>
        </w:rPr>
      </w:pPr>
      <w:r>
        <w:rPr>
          <w:rFonts w:ascii="Arial" w:hAnsi="Arial" w:cs="Arial"/>
          <w:b/>
          <w:bCs/>
          <w:noProof/>
          <w:color w:val="000000"/>
          <w:sz w:val="20"/>
          <w:szCs w:val="20"/>
        </w:rPr>
        <w:lastRenderedPageBreak/>
        <w:drawing>
          <wp:anchor distT="0" distB="0" distL="114300" distR="114300" simplePos="0" relativeHeight="251671552" behindDoc="0" locked="0" layoutInCell="1" allowOverlap="1" wp14:anchorId="7795D64F" wp14:editId="723C53EE">
            <wp:simplePos x="0" y="0"/>
            <wp:positionH relativeFrom="column">
              <wp:posOffset>1805305</wp:posOffset>
            </wp:positionH>
            <wp:positionV relativeFrom="paragraph">
              <wp:posOffset>0</wp:posOffset>
            </wp:positionV>
            <wp:extent cx="3629660" cy="4867275"/>
            <wp:effectExtent l="0" t="0" r="254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9660" cy="48672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sz w:val="20"/>
          <w:szCs w:val="20"/>
        </w:rPr>
        <w:t xml:space="preserve"> </w:t>
      </w:r>
    </w:p>
    <w:p w14:paraId="4D856272" w14:textId="77777777" w:rsidR="00223CF4" w:rsidRDefault="00223CF4" w:rsidP="00223CF4">
      <w:pPr>
        <w:jc w:val="both"/>
        <w:rPr>
          <w:rFonts w:ascii="Arial" w:hAnsi="Arial" w:cs="Arial"/>
          <w:b/>
          <w:bCs/>
          <w:color w:val="000000"/>
          <w:sz w:val="20"/>
          <w:szCs w:val="20"/>
        </w:rPr>
      </w:pPr>
      <w:r w:rsidRPr="00A9352F">
        <w:rPr>
          <w:rFonts w:ascii="Arial" w:hAnsi="Arial" w:cs="Arial"/>
          <w:b/>
          <w:bCs/>
          <w:color w:val="000000"/>
          <w:sz w:val="20"/>
          <w:szCs w:val="20"/>
        </w:rPr>
        <w:t xml:space="preserve">Figure </w:t>
      </w:r>
      <w:r>
        <w:rPr>
          <w:rFonts w:ascii="Arial" w:hAnsi="Arial" w:cs="Arial"/>
          <w:b/>
          <w:bCs/>
          <w:color w:val="000000"/>
          <w:sz w:val="20"/>
          <w:szCs w:val="20"/>
        </w:rPr>
        <w:t>3</w:t>
      </w:r>
      <w:r w:rsidRPr="00A9352F">
        <w:rPr>
          <w:rFonts w:ascii="Arial" w:hAnsi="Arial" w:cs="Arial"/>
          <w:b/>
          <w:bCs/>
          <w:color w:val="000000"/>
          <w:sz w:val="20"/>
          <w:szCs w:val="20"/>
        </w:rPr>
        <w:t>.</w:t>
      </w:r>
    </w:p>
    <w:p w14:paraId="111E84FC" w14:textId="77777777" w:rsidR="00223CF4" w:rsidRPr="00A9352F" w:rsidRDefault="00223CF4" w:rsidP="00223CF4">
      <w:pPr>
        <w:jc w:val="both"/>
        <w:rPr>
          <w:rFonts w:ascii="Arial" w:hAnsi="Arial" w:cs="Arial"/>
          <w:b/>
          <w:bCs/>
          <w:color w:val="000000"/>
          <w:sz w:val="20"/>
          <w:szCs w:val="20"/>
        </w:rPr>
      </w:pPr>
    </w:p>
    <w:p w14:paraId="4C8C9238" w14:textId="1A885795" w:rsidR="00223CF4" w:rsidRPr="00BF644C" w:rsidRDefault="00223CF4" w:rsidP="00BF644C">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for the contrast in which each mouse was first trained</w:t>
      </w:r>
      <w:r w:rsidRPr="00547245">
        <w:rPr>
          <w:rFonts w:ascii="Arial" w:hAnsi="Arial" w:cs="Arial"/>
          <w:color w:val="000000"/>
          <w:sz w:val="20"/>
          <w:szCs w:val="20"/>
        </w:rPr>
        <w:t xml:space="preserve"> relative to the first session of task exposure</w:t>
      </w:r>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a session, while the traces indicate a running average using a 7 day window. Blue dots and traces indicate sessions in which mice detected targets in low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high-to-low contrast transitions), while red dots and traces indicate sessions in which mice detected targets in high contrast (</w:t>
      </w:r>
      <w:proofErr w:type="spellStart"/>
      <w:r w:rsidRPr="00547245">
        <w:rPr>
          <w:rFonts w:ascii="Arial" w:hAnsi="Arial" w:cs="Arial"/>
          <w:color w:val="000000"/>
          <w:sz w:val="20"/>
          <w:szCs w:val="20"/>
        </w:rPr>
        <w:t>ie</w:t>
      </w:r>
      <w:proofErr w:type="spellEnd"/>
      <w:r w:rsidRPr="00547245">
        <w:rPr>
          <w:rFonts w:ascii="Arial" w:hAnsi="Arial" w:cs="Arial"/>
          <w:color w:val="000000"/>
          <w:sz w:val="20"/>
          <w:szCs w:val="20"/>
        </w:rPr>
        <w:t>. after low-to-high contrast transitions).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low and high contrast. Error bars indicate </w:t>
      </w:r>
      <w:r>
        <w:rPr>
          <w:rFonts w:ascii="Arial" w:hAnsi="Arial" w:cs="Arial"/>
          <w:color w:val="000000"/>
          <w:sz w:val="20"/>
          <w:szCs w:val="20"/>
        </w:rPr>
        <w:t>±</w:t>
      </w:r>
      <w:r w:rsidRPr="00547245">
        <w:rPr>
          <w:rFonts w:ascii="Arial" w:hAnsi="Arial" w:cs="Arial"/>
          <w:color w:val="000000"/>
          <w:sz w:val="20"/>
          <w:szCs w:val="20"/>
        </w:rPr>
        <w:t>SEM over mice at individual target SNRs, while the solid lines are logistic function fits to the average performance per contrast.</w:t>
      </w:r>
      <w:r>
        <w:rPr>
          <w:rFonts w:ascii="Arial" w:hAnsi="Arial" w:cs="Arial"/>
          <w:b/>
          <w:bCs/>
          <w:color w:val="000000"/>
          <w:sz w:val="20"/>
          <w:szCs w:val="20"/>
        </w:rPr>
        <w:t xml:space="preserve"> e, </w:t>
      </w:r>
      <w:r w:rsidRPr="00547245">
        <w:rPr>
          <w:rFonts w:ascii="Arial" w:hAnsi="Arial" w:cs="Arial"/>
          <w:color w:val="000000"/>
          <w:sz w:val="20"/>
          <w:szCs w:val="20"/>
        </w:rPr>
        <w:t xml:space="preserve">Psychometric thresholds per contrast. Each dot represents a mouse, lines connect </w:t>
      </w:r>
      <w:r>
        <w:rPr>
          <w:rFonts w:ascii="Arial" w:hAnsi="Arial" w:cs="Arial"/>
          <w:color w:val="000000"/>
          <w:sz w:val="20"/>
          <w:szCs w:val="20"/>
        </w:rPr>
        <w:t>performance of individual mice</w:t>
      </w:r>
      <w:r w:rsidRPr="00547245">
        <w:rPr>
          <w:rFonts w:ascii="Arial" w:hAnsi="Arial" w:cs="Arial"/>
          <w:color w:val="000000"/>
          <w:sz w:val="20"/>
          <w:szCs w:val="20"/>
        </w:rPr>
        <w:t xml:space="preserve"> on low and high contrast sessions. Bars indicate the average threshold over mice, error bars in black indicate </w:t>
      </w:r>
      <w:r>
        <w:rPr>
          <w:rFonts w:ascii="Arial" w:hAnsi="Arial" w:cs="Arial"/>
          <w:color w:val="000000"/>
          <w:sz w:val="20"/>
          <w:szCs w:val="20"/>
        </w:rPr>
        <w:t>±</w:t>
      </w:r>
      <w:r w:rsidRPr="00547245">
        <w:rPr>
          <w:rFonts w:ascii="Arial" w:hAnsi="Arial" w:cs="Arial"/>
          <w:color w:val="000000"/>
          <w:sz w:val="20"/>
          <w:szCs w:val="20"/>
        </w:rPr>
        <w:t>SEM over mice.</w:t>
      </w:r>
      <w:r>
        <w:rPr>
          <w:rFonts w:ascii="Arial" w:hAnsi="Arial" w:cs="Arial"/>
          <w:b/>
          <w:bCs/>
          <w:color w:val="000000"/>
          <w:sz w:val="20"/>
          <w:szCs w:val="20"/>
        </w:rPr>
        <w:t xml:space="preserve"> f, </w:t>
      </w:r>
      <w:r w:rsidRPr="00547245">
        <w:rPr>
          <w:rFonts w:ascii="Arial" w:hAnsi="Arial" w:cs="Arial"/>
          <w:color w:val="000000"/>
          <w:sz w:val="20"/>
          <w:szCs w:val="20"/>
        </w:rPr>
        <w:t>Behavioral psychometric functions for n=</w:t>
      </w:r>
      <w:r w:rsidR="009F6FE2">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as a function of contrast and target volume. Overlaid</w:t>
      </w:r>
      <w:r>
        <w:rPr>
          <w:rFonts w:ascii="Arial" w:hAnsi="Arial" w:cs="Arial"/>
          <w:color w:val="000000"/>
          <w:sz w:val="20"/>
          <w:szCs w:val="20"/>
        </w:rPr>
        <w:t>,</w:t>
      </w:r>
      <w:r w:rsidRPr="00547245">
        <w:rPr>
          <w:rFonts w:ascii="Arial" w:hAnsi="Arial" w:cs="Arial"/>
          <w:color w:val="000000"/>
          <w:sz w:val="20"/>
          <w:szCs w:val="20"/>
        </w:rPr>
        <w:t xml:space="preserve"> dark</w:t>
      </w:r>
      <w:r>
        <w:rPr>
          <w:rFonts w:ascii="Arial" w:hAnsi="Arial" w:cs="Arial"/>
          <w:color w:val="000000"/>
          <w:sz w:val="20"/>
          <w:szCs w:val="20"/>
        </w:rPr>
        <w:t>-</w:t>
      </w:r>
      <w:r w:rsidRPr="00547245">
        <w:rPr>
          <w:rFonts w:ascii="Arial" w:hAnsi="Arial" w:cs="Arial"/>
          <w:color w:val="000000"/>
          <w:sz w:val="20"/>
          <w:szCs w:val="20"/>
        </w:rPr>
        <w:t xml:space="preserve">colored </w:t>
      </w:r>
      <w:r>
        <w:rPr>
          <w:rFonts w:ascii="Arial" w:hAnsi="Arial" w:cs="Arial"/>
          <w:color w:val="000000"/>
          <w:sz w:val="20"/>
          <w:szCs w:val="20"/>
        </w:rPr>
        <w:t>curves</w:t>
      </w:r>
      <w:r w:rsidRPr="00547245">
        <w:rPr>
          <w:rFonts w:ascii="Arial" w:hAnsi="Arial" w:cs="Arial"/>
          <w:color w:val="000000"/>
          <w:sz w:val="20"/>
          <w:szCs w:val="20"/>
        </w:rPr>
        <w:t xml:space="preserve"> indicate psychometric fits to the averages,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Light</w:t>
      </w:r>
      <w:r>
        <w:rPr>
          <w:rFonts w:ascii="Arial" w:hAnsi="Arial" w:cs="Arial"/>
          <w:color w:val="000000"/>
          <w:sz w:val="20"/>
          <w:szCs w:val="20"/>
        </w:rPr>
        <w:t>-</w:t>
      </w:r>
      <w:r w:rsidRPr="00547245">
        <w:rPr>
          <w:rFonts w:ascii="Arial" w:hAnsi="Arial" w:cs="Arial"/>
          <w:color w:val="000000"/>
          <w:sz w:val="20"/>
          <w:szCs w:val="20"/>
        </w:rPr>
        <w:t>colored lines indicate the psychometric curves of individual mice. Black</w:t>
      </w:r>
      <w:r>
        <w:rPr>
          <w:rFonts w:ascii="Arial" w:hAnsi="Arial" w:cs="Arial"/>
          <w:color w:val="000000"/>
          <w:sz w:val="20"/>
          <w:szCs w:val="20"/>
        </w:rPr>
        <w:t>, dashed</w:t>
      </w:r>
      <w:r w:rsidRPr="00547245">
        <w:rPr>
          <w:rFonts w:ascii="Arial" w:hAnsi="Arial" w:cs="Arial"/>
          <w:color w:val="000000"/>
          <w:sz w:val="20"/>
          <w:szCs w:val="20"/>
        </w:rPr>
        <w:t xml:space="preserve"> horizontal line indicates chance (0.5) performance.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for n=21 mice</w:t>
      </w:r>
      <w:r w:rsidRPr="00547245">
        <w:rPr>
          <w:rFonts w:ascii="Arial" w:hAnsi="Arial" w:cs="Arial"/>
          <w:color w:val="000000"/>
          <w:sz w:val="20"/>
          <w:szCs w:val="20"/>
        </w:rPr>
        <w:t xml:space="preserve">. Dots with error bars indicate average performance </w:t>
      </w:r>
      <w:r>
        <w:rPr>
          <w:rFonts w:ascii="Arial" w:hAnsi="Arial" w:cs="Arial"/>
          <w:color w:val="000000"/>
          <w:sz w:val="20"/>
          <w:szCs w:val="20"/>
        </w:rPr>
        <w:t>±</w:t>
      </w:r>
      <w:r w:rsidRPr="00547245">
        <w:rPr>
          <w:rFonts w:ascii="Arial" w:hAnsi="Arial" w:cs="Arial"/>
          <w:color w:val="000000"/>
          <w:sz w:val="20"/>
          <w:szCs w:val="20"/>
        </w:rPr>
        <w:t>SEM over mice. Solid curves indicate exponential function fits to the average over mice. Black, dashed vertical line indicates the contrast switch. Horizontal lines at the top of the plot indicate significant changes in performance between the first target presentation time and subsequent target presentation times, as assessed by Wilcoxon Sign-rank tests with false discovery rate correction for multiple comparisons</w:t>
      </w:r>
      <w:r>
        <w:rPr>
          <w:rFonts w:ascii="Arial" w:hAnsi="Arial" w:cs="Arial"/>
          <w:color w:val="000000"/>
          <w:sz w:val="20"/>
          <w:szCs w:val="20"/>
        </w:rPr>
        <w:t xml:space="preserve"> (see </w:t>
      </w:r>
      <w:r>
        <w:rPr>
          <w:rFonts w:ascii="Arial" w:hAnsi="Arial" w:cs="Arial"/>
          <w:i/>
          <w:iCs/>
          <w:color w:val="000000"/>
          <w:sz w:val="20"/>
          <w:szCs w:val="20"/>
        </w:rPr>
        <w:t>Supplementary Table 1</w:t>
      </w:r>
      <w:r>
        <w:rPr>
          <w:rFonts w:ascii="Arial" w:hAnsi="Arial" w:cs="Arial"/>
          <w:color w:val="000000"/>
          <w:sz w:val="20"/>
          <w:szCs w:val="20"/>
        </w:rPr>
        <w:t>)</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Pr>
          <w:rFonts w:ascii="Arial" w:hAnsi="Arial" w:cs="Arial"/>
          <w:color w:val="000000"/>
          <w:sz w:val="20"/>
          <w:szCs w:val="20"/>
        </w:rPr>
        <w:t>Unless otherwise noted</w:t>
      </w:r>
      <w:r w:rsidRPr="00547245">
        <w:rPr>
          <w:rFonts w:ascii="Arial" w:hAnsi="Arial" w:cs="Arial"/>
          <w:color w:val="000000"/>
          <w:sz w:val="20"/>
          <w:szCs w:val="20"/>
        </w:rPr>
        <w:t>, blue</w:t>
      </w:r>
      <w:r>
        <w:rPr>
          <w:rFonts w:ascii="Arial" w:hAnsi="Arial" w:cs="Arial"/>
          <w:color w:val="000000"/>
          <w:sz w:val="20"/>
          <w:szCs w:val="20"/>
        </w:rPr>
        <w:t xml:space="preserve"> markers</w:t>
      </w:r>
      <w:r w:rsidRPr="00547245">
        <w:rPr>
          <w:rFonts w:ascii="Arial" w:hAnsi="Arial" w:cs="Arial"/>
          <w:color w:val="000000"/>
          <w:sz w:val="20"/>
          <w:szCs w:val="20"/>
        </w:rPr>
        <w:t xml:space="preserve"> indicate </w:t>
      </w:r>
      <w:r>
        <w:rPr>
          <w:rFonts w:ascii="Arial" w:hAnsi="Arial" w:cs="Arial"/>
          <w:color w:val="000000"/>
          <w:sz w:val="20"/>
          <w:szCs w:val="20"/>
        </w:rPr>
        <w:t>data where</w:t>
      </w:r>
      <w:r w:rsidRPr="00547245">
        <w:rPr>
          <w:rFonts w:ascii="Arial" w:hAnsi="Arial" w:cs="Arial"/>
          <w:color w:val="000000"/>
          <w:sz w:val="20"/>
          <w:szCs w:val="20"/>
        </w:rPr>
        <w:t xml:space="preserve"> targets were presented in low contrast and red indicates</w:t>
      </w:r>
      <w:r>
        <w:rPr>
          <w:rFonts w:ascii="Arial" w:hAnsi="Arial" w:cs="Arial"/>
          <w:color w:val="000000"/>
          <w:sz w:val="20"/>
          <w:szCs w:val="20"/>
        </w:rPr>
        <w:t xml:space="preserve"> data where targets were presented in</w:t>
      </w:r>
      <w:r w:rsidRPr="00547245">
        <w:rPr>
          <w:rFonts w:ascii="Arial" w:hAnsi="Arial" w:cs="Arial"/>
          <w:color w:val="000000"/>
          <w:sz w:val="20"/>
          <w:szCs w:val="20"/>
        </w:rPr>
        <w:t xml:space="preserve"> high contrast.</w:t>
      </w:r>
      <w:r>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088C20C8" w14:textId="61B0BBC3"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lastRenderedPageBreak/>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5A49544E" w14:textId="79AD0314"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quantify the representations of targets and noise in the neural population</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to generate metrics of target from noise discriminability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-dimensional neural space along a single dimension which separated target and noise trials (Fi</w:t>
      </w:r>
      <w:proofErr w:type="spellStart"/>
      <w:r>
        <w:rPr>
          <w:rFonts w:ascii="Arial" w:hAnsi="Arial" w:cs="Arial"/>
          <w:color w:val="000000"/>
          <w:sz w:val="22"/>
          <w:szCs w:val="22"/>
        </w:rPr>
        <w:t>gure</w:t>
      </w:r>
      <w:proofErr w:type="spellEnd"/>
      <w:r>
        <w:rPr>
          <w:rFonts w:ascii="Arial" w:hAnsi="Arial" w:cs="Arial"/>
          <w:color w:val="000000"/>
          <w:sz w:val="22"/>
          <w:szCs w:val="22"/>
        </w:rPr>
        <w:t xml:space="preserve"> 5d, left panel). We then estimated the criterion projection value that best predicted whether each trial contained a target or noise</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hAnsi="Arial" w:cs="Arial"/>
          <w:color w:val="000000"/>
          <w:sz w:val="22"/>
          <w:szCs w:val="22"/>
        </w:rPr>
        <w:fldChar w:fldCharType="separate"/>
      </w:r>
      <w:r w:rsidRPr="00DB7221">
        <w:rPr>
          <w:rFonts w:ascii="Arial" w:hAnsi="Arial" w:cs="Arial"/>
          <w:noProof/>
          <w:color w:val="000000"/>
          <w:sz w:val="22"/>
          <w:szCs w:val="22"/>
          <w:vertAlign w:val="superscript"/>
        </w:rPr>
        <w:t>29</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47FE30AF"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 On average,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functions were qualitatively similar (Figure 5f). To quantify the relationship between behavioral and neural performance, we calculated average thresholds and slopes for each mouse and used multiple linear regression to predict </w:t>
      </w:r>
      <w:r w:rsidR="00223CF4">
        <w:rPr>
          <w:rFonts w:ascii="Arial" w:hAnsi="Arial" w:cs="Arial"/>
          <w:color w:val="000000"/>
          <w:sz w:val="22"/>
          <w:szCs w:val="22"/>
        </w:rPr>
        <w:t xml:space="preserve">psychometric </w:t>
      </w:r>
      <w:r>
        <w:rPr>
          <w:rFonts w:ascii="Arial" w:hAnsi="Arial" w:cs="Arial"/>
          <w:color w:val="000000"/>
          <w:sz w:val="22"/>
          <w:szCs w:val="22"/>
        </w:rPr>
        <w:t>threshold from stimulus contrast and neuronal thresholds</w:t>
      </w:r>
      <w:r w:rsidR="0082052B">
        <w:rPr>
          <w:rFonts w:ascii="Arial" w:hAnsi="Arial" w:cs="Arial"/>
          <w:color w:val="000000"/>
          <w:sz w:val="22"/>
          <w:szCs w:val="22"/>
        </w:rPr>
        <w:t xml:space="preserve"> (n = 19 mice)</w:t>
      </w:r>
      <w:r>
        <w:rPr>
          <w:rFonts w:ascii="Arial" w:hAnsi="Arial" w:cs="Arial"/>
          <w:color w:val="000000"/>
          <w:sz w:val="22"/>
          <w:szCs w:val="22"/>
        </w:rPr>
        <w:t>.  This model significantly predicted the observed thresholds (</w:t>
      </w:r>
      <w:r>
        <w:rPr>
          <w:rFonts w:ascii="Arial" w:hAnsi="Arial" w:cs="Arial"/>
          <w:i/>
          <w:iCs/>
          <w:color w:val="000000"/>
          <w:sz w:val="22"/>
          <w:szCs w:val="22"/>
        </w:rPr>
        <w:t>F</w:t>
      </w:r>
      <w:r>
        <w:rPr>
          <w:rFonts w:ascii="Arial" w:hAnsi="Arial" w:cs="Arial"/>
          <w:color w:val="000000"/>
          <w:sz w:val="22"/>
          <w:szCs w:val="22"/>
        </w:rPr>
        <w:t xml:space="preserve">(1,16) = 16.20, </w:t>
      </w:r>
      <w:r>
        <w:rPr>
          <w:rFonts w:ascii="Arial" w:hAnsi="Arial" w:cs="Arial"/>
          <w:i/>
          <w:iCs/>
          <w:color w:val="000000"/>
          <w:sz w:val="22"/>
          <w:szCs w:val="22"/>
        </w:rPr>
        <w:t>p</w:t>
      </w:r>
      <w:r>
        <w:rPr>
          <w:rFonts w:ascii="Arial" w:hAnsi="Arial" w:cs="Arial"/>
          <w:color w:val="000000"/>
          <w:sz w:val="22"/>
          <w:szCs w:val="22"/>
        </w:rPr>
        <w:t xml:space="preserve"> = 2.34e-5,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0.74), revealing that neuronal threshold (</w:t>
      </w:r>
      <w:r w:rsidRPr="007A6FAF">
        <w:rPr>
          <w:rFonts w:ascii="Arial" w:hAnsi="Arial" w:cs="Arial"/>
          <w:i/>
          <w:iCs/>
          <w:sz w:val="22"/>
          <w:szCs w:val="22"/>
        </w:rPr>
        <w:t>β</w:t>
      </w:r>
      <w:r>
        <w:rPr>
          <w:rFonts w:ascii="Arial" w:hAnsi="Arial" w:cs="Arial"/>
          <w:sz w:val="22"/>
          <w:szCs w:val="22"/>
        </w:rPr>
        <w:t xml:space="preserve"> = 0.50, </w:t>
      </w:r>
      <w:r>
        <w:rPr>
          <w:rFonts w:ascii="Arial" w:hAnsi="Arial" w:cs="Arial"/>
          <w:i/>
          <w:iCs/>
          <w:sz w:val="22"/>
          <w:szCs w:val="22"/>
        </w:rPr>
        <w:t xml:space="preserve">p </w:t>
      </w:r>
      <w:r>
        <w:rPr>
          <w:rFonts w:ascii="Arial" w:hAnsi="Arial" w:cs="Arial"/>
          <w:sz w:val="22"/>
          <w:szCs w:val="22"/>
        </w:rPr>
        <w:t xml:space="preserve">= 0.020) and contrast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3.034, </w:t>
      </w:r>
      <w:r>
        <w:rPr>
          <w:rFonts w:ascii="Arial" w:hAnsi="Arial" w:cs="Arial"/>
          <w:i/>
          <w:iCs/>
          <w:sz w:val="22"/>
          <w:szCs w:val="22"/>
        </w:rPr>
        <w:t xml:space="preserve">p </w:t>
      </w:r>
      <w:r>
        <w:rPr>
          <w:rFonts w:ascii="Arial" w:hAnsi="Arial" w:cs="Arial"/>
          <w:sz w:val="22"/>
          <w:szCs w:val="22"/>
        </w:rPr>
        <w:t>= 0.043</w:t>
      </w:r>
      <w:r>
        <w:rPr>
          <w:rFonts w:ascii="Arial" w:hAnsi="Arial" w:cs="Arial"/>
          <w:color w:val="000000"/>
          <w:sz w:val="22"/>
          <w:szCs w:val="22"/>
        </w:rPr>
        <w:t xml:space="preserve">) were significant predictors (Figure 5g). We then tested whether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thresholds were similarly affected by background contrast using a two-way ANOVA, with thresholds as the dependent variable and threshold measure (psychometric or </w:t>
      </w:r>
      <w:proofErr w:type="spellStart"/>
      <w:r>
        <w:rPr>
          <w:rFonts w:ascii="Arial" w:hAnsi="Arial" w:cs="Arial"/>
          <w:color w:val="000000"/>
          <w:sz w:val="22"/>
          <w:szCs w:val="22"/>
        </w:rPr>
        <w:t>neurometric</w:t>
      </w:r>
      <w:proofErr w:type="spellEnd"/>
      <w:r>
        <w:rPr>
          <w:rFonts w:ascii="Arial" w:hAnsi="Arial" w:cs="Arial"/>
          <w:color w:val="000000"/>
          <w:sz w:val="22"/>
          <w:szCs w:val="22"/>
        </w:rPr>
        <w:t>) and contrast as independent variables. We found a main effect of contrast (</w:t>
      </w:r>
      <w:r w:rsidRPr="00C72113">
        <w:rPr>
          <w:rFonts w:ascii="Arial" w:hAnsi="Arial" w:cs="Arial"/>
          <w:i/>
          <w:iCs/>
          <w:color w:val="000000"/>
          <w:sz w:val="22"/>
          <w:szCs w:val="22"/>
        </w:rPr>
        <w:t>F</w:t>
      </w:r>
      <w:r>
        <w:rPr>
          <w:rFonts w:ascii="Arial" w:hAnsi="Arial" w:cs="Arial"/>
          <w:color w:val="000000"/>
          <w:sz w:val="22"/>
          <w:szCs w:val="22"/>
        </w:rPr>
        <w:t xml:space="preserve">(1)  = 29.30, </w:t>
      </w:r>
      <w:r w:rsidRPr="00C72113">
        <w:rPr>
          <w:rFonts w:ascii="Arial" w:hAnsi="Arial" w:cs="Arial"/>
          <w:i/>
          <w:iCs/>
          <w:color w:val="000000"/>
          <w:sz w:val="22"/>
          <w:szCs w:val="22"/>
        </w:rPr>
        <w:t>p</w:t>
      </w:r>
      <w:r>
        <w:rPr>
          <w:rFonts w:ascii="Arial" w:hAnsi="Arial" w:cs="Arial"/>
          <w:color w:val="000000"/>
          <w:sz w:val="22"/>
          <w:szCs w:val="22"/>
        </w:rPr>
        <w:t xml:space="preserve"> = 5.00e-6), but no main effect of threshold measure (</w:t>
      </w:r>
      <w:r w:rsidRPr="00C72113">
        <w:rPr>
          <w:rFonts w:ascii="Arial" w:hAnsi="Arial" w:cs="Arial"/>
          <w:i/>
          <w:iCs/>
          <w:color w:val="000000"/>
          <w:sz w:val="22"/>
          <w:szCs w:val="22"/>
        </w:rPr>
        <w:t>F</w:t>
      </w:r>
      <w:r>
        <w:rPr>
          <w:rFonts w:ascii="Arial" w:hAnsi="Arial" w:cs="Arial"/>
          <w:color w:val="000000"/>
          <w:sz w:val="22"/>
          <w:szCs w:val="22"/>
        </w:rPr>
        <w:t xml:space="preserve">(1) = 0.02, </w:t>
      </w:r>
      <w:r w:rsidRPr="00C72113">
        <w:rPr>
          <w:rFonts w:ascii="Arial" w:hAnsi="Arial" w:cs="Arial"/>
          <w:i/>
          <w:iCs/>
          <w:color w:val="000000"/>
          <w:sz w:val="22"/>
          <w:szCs w:val="22"/>
        </w:rPr>
        <w:t>p</w:t>
      </w:r>
      <w:r>
        <w:rPr>
          <w:rFonts w:ascii="Arial" w:hAnsi="Arial" w:cs="Arial"/>
          <w:color w:val="000000"/>
          <w:sz w:val="22"/>
          <w:szCs w:val="22"/>
        </w:rPr>
        <w:t xml:space="preserve"> = 0.89) or interaction between measure and contrast (</w:t>
      </w:r>
      <w:r w:rsidRPr="00C72113">
        <w:rPr>
          <w:rFonts w:ascii="Arial" w:hAnsi="Arial" w:cs="Arial"/>
          <w:i/>
          <w:iCs/>
          <w:color w:val="000000"/>
          <w:sz w:val="22"/>
          <w:szCs w:val="22"/>
        </w:rPr>
        <w:t>F</w:t>
      </w:r>
      <w:r>
        <w:rPr>
          <w:rFonts w:ascii="Arial" w:hAnsi="Arial" w:cs="Arial"/>
          <w:color w:val="000000"/>
          <w:sz w:val="22"/>
          <w:szCs w:val="22"/>
        </w:rPr>
        <w:t xml:space="preserve">(1) = 0.04, </w:t>
      </w:r>
      <w:r w:rsidRPr="00C72113">
        <w:rPr>
          <w:rFonts w:ascii="Arial" w:hAnsi="Arial" w:cs="Arial"/>
          <w:i/>
          <w:iCs/>
          <w:color w:val="000000"/>
          <w:sz w:val="22"/>
          <w:szCs w:val="22"/>
        </w:rPr>
        <w:t>p</w:t>
      </w:r>
      <w:r>
        <w:rPr>
          <w:rFonts w:ascii="Arial" w:hAnsi="Arial" w:cs="Arial"/>
          <w:color w:val="000000"/>
          <w:sz w:val="22"/>
          <w:szCs w:val="22"/>
        </w:rPr>
        <w:t xml:space="preserve"> = 0.85), which demonstrates that </w:t>
      </w:r>
      <w:r w:rsidR="006447B9">
        <w:rPr>
          <w:rFonts w:ascii="Arial" w:hAnsi="Arial" w:cs="Arial"/>
          <w:color w:val="000000"/>
          <w:sz w:val="22"/>
          <w:szCs w:val="22"/>
        </w:rPr>
        <w:t xml:space="preserve">psychometric </w:t>
      </w:r>
      <w:r>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Pr>
          <w:rFonts w:ascii="Arial" w:hAnsi="Arial" w:cs="Arial"/>
          <w:color w:val="000000"/>
          <w:sz w:val="22"/>
          <w:szCs w:val="22"/>
        </w:rPr>
        <w:t xml:space="preserve">thresholds were similarly affected by background contrast. As expected, post-hoc t-tests found no difference between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Pr>
          <w:rFonts w:ascii="Arial" w:hAnsi="Arial" w:cs="Arial"/>
          <w:color w:val="000000"/>
          <w:sz w:val="22"/>
          <w:szCs w:val="22"/>
        </w:rPr>
        <w:t xml:space="preserve">and </w:t>
      </w:r>
      <w:r w:rsidR="006447B9">
        <w:rPr>
          <w:rFonts w:ascii="Arial" w:hAnsi="Arial" w:cs="Arial"/>
          <w:color w:val="000000"/>
          <w:sz w:val="22"/>
          <w:szCs w:val="22"/>
        </w:rPr>
        <w:t xml:space="preserve">psychometric </w:t>
      </w:r>
      <w:r>
        <w:rPr>
          <w:rFonts w:ascii="Arial" w:hAnsi="Arial" w:cs="Arial"/>
          <w:color w:val="000000"/>
          <w:sz w:val="22"/>
          <w:szCs w:val="22"/>
        </w:rPr>
        <w:t>thresholds (</w:t>
      </w:r>
      <w:del w:id="38" w:author="Microsoft Office User" w:date="2021-07-26T11:39:00Z">
        <w:r w:rsidDel="00D60642">
          <w:rPr>
            <w:rFonts w:ascii="Arial" w:hAnsi="Arial" w:cs="Arial"/>
            <w:color w:val="000000"/>
            <w:sz w:val="22"/>
            <w:szCs w:val="22"/>
          </w:rPr>
          <w:delText>mean change [95% confidence interval]</w:delText>
        </w:r>
        <w:r w:rsidDel="00D60642">
          <w:rPr>
            <w:rFonts w:ascii="Arial" w:hAnsi="Arial" w:cs="Arial"/>
            <w:i/>
            <w:iCs/>
            <w:color w:val="000000"/>
            <w:sz w:val="22"/>
            <w:szCs w:val="22"/>
          </w:rPr>
          <w:delText xml:space="preserve"> = </w:delText>
        </w:r>
      </w:del>
      <w:r>
        <w:rPr>
          <w:rFonts w:ascii="Arial" w:hAnsi="Arial" w:cs="Arial"/>
          <w:color w:val="000000"/>
          <w:sz w:val="22"/>
          <w:szCs w:val="22"/>
        </w:rPr>
        <w:t>0.19</w:t>
      </w:r>
      <w:ins w:id="39" w:author="Microsoft Office User" w:date="2021-07-26T11:39:00Z">
        <w:r w:rsidR="00D60642">
          <w:rPr>
            <w:rFonts w:ascii="Arial" w:hAnsi="Arial" w:cs="Arial"/>
            <w:color w:val="000000"/>
            <w:sz w:val="22"/>
            <w:szCs w:val="22"/>
          </w:rPr>
          <w:t>, 95% CI:</w:t>
        </w:r>
      </w:ins>
      <w:r>
        <w:rPr>
          <w:rFonts w:ascii="Arial" w:hAnsi="Arial" w:cs="Arial"/>
          <w:color w:val="000000"/>
          <w:sz w:val="22"/>
          <w:szCs w:val="22"/>
        </w:rPr>
        <w:t xml:space="preserve"> [-1.38, 1.76], </w:t>
      </w:r>
      <w:r>
        <w:rPr>
          <w:rFonts w:ascii="Arial" w:hAnsi="Arial" w:cs="Arial"/>
          <w:i/>
          <w:iCs/>
          <w:color w:val="000000"/>
          <w:sz w:val="22"/>
          <w:szCs w:val="22"/>
        </w:rPr>
        <w:t>p</w:t>
      </w:r>
      <w:r>
        <w:rPr>
          <w:rFonts w:ascii="Arial" w:hAnsi="Arial" w:cs="Arial"/>
          <w:color w:val="000000"/>
          <w:sz w:val="22"/>
          <w:szCs w:val="22"/>
        </w:rPr>
        <w:t xml:space="preserve"> = 0.81), and that low contrast significantly decreased thresholds relative to high contrast (-4.77</w:t>
      </w:r>
      <w:ins w:id="40" w:author="Microsoft Office User" w:date="2021-07-26T11:39:00Z">
        <w:r w:rsidR="00D60642">
          <w:rPr>
            <w:rFonts w:ascii="Arial" w:hAnsi="Arial" w:cs="Arial"/>
            <w:color w:val="000000"/>
            <w:sz w:val="22"/>
            <w:szCs w:val="22"/>
          </w:rPr>
          <w:t>, 95% CI:</w:t>
        </w:r>
      </w:ins>
      <w:r>
        <w:rPr>
          <w:rFonts w:ascii="Arial" w:hAnsi="Arial" w:cs="Arial"/>
          <w:color w:val="000000"/>
          <w:sz w:val="22"/>
          <w:szCs w:val="22"/>
        </w:rPr>
        <w:t xml:space="preserve"> [-6.34, -3.19], </w:t>
      </w:r>
      <w:r>
        <w:rPr>
          <w:rFonts w:ascii="Arial" w:hAnsi="Arial" w:cs="Arial"/>
          <w:i/>
          <w:iCs/>
          <w:color w:val="000000"/>
          <w:sz w:val="22"/>
          <w:szCs w:val="22"/>
        </w:rPr>
        <w:t>p</w:t>
      </w:r>
      <w:r>
        <w:rPr>
          <w:rFonts w:ascii="Arial" w:hAnsi="Arial" w:cs="Arial"/>
          <w:color w:val="000000"/>
          <w:sz w:val="22"/>
          <w:szCs w:val="22"/>
        </w:rPr>
        <w:t xml:space="preserve"> = 5.43e-7). Taken together, these results demonstrate that population thresholds in auditory cortex are highly predictive of behavioral thresholds, and both </w:t>
      </w:r>
      <w:r w:rsidR="006447B9">
        <w:rPr>
          <w:rFonts w:ascii="Arial" w:hAnsi="Arial" w:cs="Arial"/>
          <w:color w:val="000000"/>
          <w:sz w:val="22"/>
          <w:szCs w:val="22"/>
        </w:rPr>
        <w:t xml:space="preserve">psychometric </w:t>
      </w:r>
      <w:r>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Pr>
          <w:rFonts w:ascii="Arial" w:hAnsi="Arial" w:cs="Arial"/>
          <w:color w:val="000000"/>
          <w:sz w:val="22"/>
          <w:szCs w:val="22"/>
        </w:rPr>
        <w:t>thresholds are modulated by contrast as predicted.</w:t>
      </w:r>
    </w:p>
    <w:p w14:paraId="4BA04B0C" w14:textId="09027DB5" w:rsidR="005E6A59" w:rsidRPr="003A4453" w:rsidRDefault="005E6A59" w:rsidP="007D7DF6">
      <w:pPr>
        <w:jc w:val="both"/>
        <w:rPr>
          <w:rFonts w:ascii="Arial" w:hAnsi="Arial" w:cs="Arial"/>
          <w:color w:val="000000"/>
          <w:sz w:val="22"/>
          <w:szCs w:val="22"/>
        </w:rPr>
      </w:pPr>
      <w:r>
        <w:rPr>
          <w:rFonts w:ascii="Arial" w:hAnsi="Arial" w:cs="Arial"/>
          <w:color w:val="000000"/>
          <w:sz w:val="22"/>
          <w:szCs w:val="22"/>
        </w:rPr>
        <w:tab/>
        <w:t xml:space="preserve">Next, we applied the same statistical analysis to psychometric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finding that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slopes and contrast</w:t>
      </w:r>
      <w:r w:rsidR="000F7AD1">
        <w:rPr>
          <w:rFonts w:ascii="Arial" w:hAnsi="Arial" w:cs="Arial"/>
          <w:color w:val="000000"/>
          <w:sz w:val="22"/>
          <w:szCs w:val="22"/>
        </w:rPr>
        <w:t xml:space="preserve"> combined</w:t>
      </w:r>
      <w:r>
        <w:rPr>
          <w:rFonts w:ascii="Arial" w:hAnsi="Arial" w:cs="Arial"/>
          <w:color w:val="000000"/>
          <w:sz w:val="22"/>
          <w:szCs w:val="22"/>
        </w:rPr>
        <w:t xml:space="preserve"> significantly predicted </w:t>
      </w:r>
      <w:r w:rsidR="006447B9">
        <w:rPr>
          <w:rFonts w:ascii="Arial" w:hAnsi="Arial" w:cs="Arial"/>
          <w:color w:val="000000"/>
          <w:sz w:val="22"/>
          <w:szCs w:val="22"/>
        </w:rPr>
        <w:t xml:space="preserve">psychometric </w:t>
      </w:r>
      <w:r>
        <w:rPr>
          <w:rFonts w:ascii="Arial" w:hAnsi="Arial" w:cs="Arial"/>
          <w:color w:val="000000"/>
          <w:sz w:val="22"/>
          <w:szCs w:val="22"/>
        </w:rPr>
        <w:t xml:space="preserve">slopes (multiple regression: </w:t>
      </w:r>
      <w:r>
        <w:rPr>
          <w:rFonts w:ascii="Arial" w:hAnsi="Arial" w:cs="Arial"/>
          <w:i/>
          <w:iCs/>
          <w:color w:val="000000"/>
          <w:sz w:val="22"/>
          <w:szCs w:val="22"/>
        </w:rPr>
        <w:t>F</w:t>
      </w:r>
      <w:r>
        <w:rPr>
          <w:rFonts w:ascii="Arial" w:hAnsi="Arial" w:cs="Arial"/>
          <w:color w:val="000000"/>
          <w:sz w:val="22"/>
          <w:szCs w:val="22"/>
        </w:rPr>
        <w:t xml:space="preserve">(1,16) = 12.00, </w:t>
      </w:r>
      <w:r>
        <w:rPr>
          <w:rFonts w:ascii="Arial" w:hAnsi="Arial" w:cs="Arial"/>
          <w:i/>
          <w:iCs/>
          <w:color w:val="000000"/>
          <w:sz w:val="22"/>
          <w:szCs w:val="22"/>
        </w:rPr>
        <w:t xml:space="preserve">p </w:t>
      </w:r>
      <w:r>
        <w:rPr>
          <w:rFonts w:ascii="Arial" w:hAnsi="Arial" w:cs="Arial"/>
          <w:color w:val="000000"/>
          <w:sz w:val="22"/>
          <w:szCs w:val="22"/>
        </w:rPr>
        <w:t xml:space="preserve">= 6.63e-4,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0.60). </w:t>
      </w:r>
      <w:proofErr w:type="spellStart"/>
      <w:r w:rsidR="000F7AD1">
        <w:rPr>
          <w:rFonts w:ascii="Arial" w:hAnsi="Arial" w:cs="Arial"/>
          <w:color w:val="000000"/>
          <w:sz w:val="22"/>
          <w:szCs w:val="22"/>
        </w:rPr>
        <w:t>Neurometric</w:t>
      </w:r>
      <w:proofErr w:type="spellEnd"/>
      <w:r>
        <w:rPr>
          <w:rFonts w:ascii="Arial" w:hAnsi="Arial" w:cs="Arial"/>
          <w:color w:val="000000"/>
          <w:sz w:val="22"/>
          <w:szCs w:val="22"/>
        </w:rPr>
        <w:t xml:space="preserve"> slopes</w:t>
      </w:r>
      <w:r w:rsidR="000F7AD1">
        <w:rPr>
          <w:rFonts w:ascii="Arial" w:hAnsi="Arial" w:cs="Arial"/>
          <w:color w:val="000000"/>
          <w:sz w:val="22"/>
          <w:szCs w:val="22"/>
        </w:rPr>
        <w:t xml:space="preserve"> alone</w:t>
      </w:r>
      <w:r>
        <w:rPr>
          <w:rFonts w:ascii="Arial" w:hAnsi="Arial" w:cs="Arial"/>
          <w:color w:val="000000"/>
          <w:sz w:val="22"/>
          <w:szCs w:val="22"/>
        </w:rPr>
        <w:t xml:space="preserve"> were significantly predictive</w:t>
      </w:r>
      <w:r w:rsidR="000F7AD1">
        <w:rPr>
          <w:rFonts w:ascii="Arial" w:hAnsi="Arial" w:cs="Arial"/>
          <w:color w:val="000000"/>
          <w:sz w:val="22"/>
          <w:szCs w:val="22"/>
        </w:rPr>
        <w:t xml:space="preserve"> of psychometric slopes</w:t>
      </w:r>
      <w:r>
        <w:rPr>
          <w:rFonts w:ascii="Arial" w:hAnsi="Arial" w:cs="Arial"/>
          <w:color w:val="000000"/>
          <w:sz w:val="22"/>
          <w:szCs w:val="22"/>
        </w:rPr>
        <w:t xml:space="preserve"> (</w:t>
      </w:r>
      <w:r w:rsidRPr="007A6FAF">
        <w:rPr>
          <w:rFonts w:ascii="Arial" w:hAnsi="Arial" w:cs="Arial"/>
          <w:i/>
          <w:iCs/>
          <w:sz w:val="22"/>
          <w:szCs w:val="22"/>
        </w:rPr>
        <w:t>β</w:t>
      </w:r>
      <w:r>
        <w:rPr>
          <w:rFonts w:ascii="Arial" w:hAnsi="Arial" w:cs="Arial"/>
          <w:sz w:val="22"/>
          <w:szCs w:val="22"/>
        </w:rPr>
        <w:t xml:space="preserve"> = 0.67, </w:t>
      </w:r>
      <w:r>
        <w:rPr>
          <w:rFonts w:ascii="Arial" w:hAnsi="Arial" w:cs="Arial"/>
          <w:i/>
          <w:iCs/>
          <w:sz w:val="22"/>
          <w:szCs w:val="22"/>
        </w:rPr>
        <w:t xml:space="preserve">p </w:t>
      </w:r>
      <w:r>
        <w:rPr>
          <w:rFonts w:ascii="Arial" w:hAnsi="Arial" w:cs="Arial"/>
          <w:sz w:val="22"/>
          <w:szCs w:val="22"/>
        </w:rPr>
        <w:t xml:space="preserve">= 0.0018), while contrast was not predictive </w:t>
      </w:r>
      <w:r>
        <w:rPr>
          <w:rFonts w:ascii="Arial" w:hAnsi="Arial" w:cs="Arial"/>
          <w:color w:val="000000"/>
          <w:sz w:val="22"/>
          <w:szCs w:val="22"/>
        </w:rPr>
        <w:t>(</w:t>
      </w:r>
      <w:r w:rsidRPr="007A6FAF">
        <w:rPr>
          <w:rFonts w:ascii="Arial" w:hAnsi="Arial" w:cs="Arial"/>
          <w:i/>
          <w:iCs/>
          <w:sz w:val="22"/>
          <w:szCs w:val="22"/>
        </w:rPr>
        <w:t>β</w:t>
      </w:r>
      <w:r>
        <w:rPr>
          <w:rFonts w:ascii="Arial" w:hAnsi="Arial" w:cs="Arial"/>
          <w:sz w:val="22"/>
          <w:szCs w:val="22"/>
        </w:rPr>
        <w:t xml:space="preserve"> = 0.010, </w:t>
      </w:r>
      <w:r>
        <w:rPr>
          <w:rFonts w:ascii="Arial" w:hAnsi="Arial" w:cs="Arial"/>
          <w:i/>
          <w:iCs/>
          <w:sz w:val="22"/>
          <w:szCs w:val="22"/>
        </w:rPr>
        <w:t xml:space="preserve">p </w:t>
      </w:r>
      <w:r>
        <w:rPr>
          <w:rFonts w:ascii="Arial" w:hAnsi="Arial" w:cs="Arial"/>
          <w:sz w:val="22"/>
          <w:szCs w:val="22"/>
        </w:rPr>
        <w:t>= 0.16</w:t>
      </w:r>
      <w:r w:rsidR="000F7AD1">
        <w:rPr>
          <w:rFonts w:ascii="Arial" w:hAnsi="Arial" w:cs="Arial"/>
          <w:color w:val="000000"/>
          <w:sz w:val="22"/>
          <w:szCs w:val="22"/>
        </w:rPr>
        <w:t xml:space="preserve">; </w:t>
      </w:r>
      <w:r>
        <w:rPr>
          <w:rFonts w:ascii="Arial" w:hAnsi="Arial" w:cs="Arial"/>
          <w:color w:val="000000"/>
          <w:sz w:val="22"/>
          <w:szCs w:val="22"/>
        </w:rPr>
        <w:t xml:space="preserve">Figure 5h). </w:t>
      </w:r>
      <w:r w:rsidR="000F7AD1">
        <w:rPr>
          <w:rFonts w:ascii="Arial" w:hAnsi="Arial" w:cs="Arial"/>
          <w:color w:val="000000"/>
          <w:sz w:val="22"/>
          <w:szCs w:val="22"/>
        </w:rPr>
        <w:t>When analyzing only mice with</w:t>
      </w:r>
      <w:r w:rsidR="000F7AD1" w:rsidRPr="00CF7A55">
        <w:rPr>
          <w:rFonts w:ascii="Arial" w:hAnsi="Arial" w:cs="Arial"/>
          <w:color w:val="000000"/>
          <w:sz w:val="22"/>
          <w:szCs w:val="22"/>
        </w:rPr>
        <w:t xml:space="preserve"> matched target </w:t>
      </w:r>
      <w:r w:rsidR="00237D00">
        <w:rPr>
          <w:rFonts w:ascii="Arial" w:hAnsi="Arial" w:cs="Arial"/>
          <w:color w:val="000000"/>
          <w:sz w:val="22"/>
          <w:szCs w:val="22"/>
        </w:rPr>
        <w:t>ranges</w:t>
      </w:r>
      <w:r w:rsidR="000F7AD1" w:rsidRPr="00CF7A55">
        <w:rPr>
          <w:rFonts w:ascii="Arial" w:hAnsi="Arial" w:cs="Arial"/>
          <w:color w:val="000000"/>
          <w:sz w:val="22"/>
          <w:szCs w:val="22"/>
        </w:rPr>
        <w:t xml:space="preserve"> in low and high contrast, we </w:t>
      </w:r>
      <w:r w:rsidR="000F7AD1">
        <w:rPr>
          <w:rFonts w:ascii="Arial" w:hAnsi="Arial" w:cs="Arial"/>
          <w:color w:val="000000"/>
          <w:sz w:val="22"/>
          <w:szCs w:val="22"/>
        </w:rPr>
        <w:t>found</w:t>
      </w:r>
      <w:r w:rsidR="000F7AD1" w:rsidRPr="00CF7A55">
        <w:rPr>
          <w:rFonts w:ascii="Arial" w:hAnsi="Arial" w:cs="Arial"/>
          <w:color w:val="000000"/>
          <w:sz w:val="22"/>
          <w:szCs w:val="22"/>
        </w:rPr>
        <w:t xml:space="preserve"> a significant main effect of contrast (</w:t>
      </w:r>
      <w:r w:rsidR="00237D00">
        <w:rPr>
          <w:rFonts w:ascii="Arial" w:hAnsi="Arial" w:cs="Arial"/>
          <w:color w:val="000000"/>
          <w:sz w:val="22"/>
          <w:szCs w:val="22"/>
        </w:rPr>
        <w:t xml:space="preserve">two-way ANOVA: </w:t>
      </w:r>
      <w:r w:rsidR="000F7AD1" w:rsidRPr="00CF7A55">
        <w:rPr>
          <w:rFonts w:ascii="Arial" w:hAnsi="Arial" w:cs="Arial"/>
          <w:i/>
          <w:iCs/>
          <w:color w:val="000000"/>
          <w:sz w:val="22"/>
          <w:szCs w:val="22"/>
        </w:rPr>
        <w:t>F</w:t>
      </w:r>
      <w:r w:rsidR="000F7AD1" w:rsidRPr="00CF7A55">
        <w:rPr>
          <w:rFonts w:ascii="Arial" w:hAnsi="Arial" w:cs="Arial"/>
          <w:color w:val="000000"/>
          <w:sz w:val="22"/>
          <w:szCs w:val="22"/>
        </w:rPr>
        <w:t xml:space="preserve">(1) = 5.98, </w:t>
      </w:r>
      <w:r w:rsidR="000F7AD1" w:rsidRPr="00CF7A55">
        <w:rPr>
          <w:rFonts w:ascii="Arial" w:hAnsi="Arial" w:cs="Arial"/>
          <w:i/>
          <w:iCs/>
          <w:color w:val="000000"/>
          <w:sz w:val="22"/>
          <w:szCs w:val="22"/>
        </w:rPr>
        <w:t>p</w:t>
      </w:r>
      <w:r w:rsidR="000F7AD1" w:rsidRPr="00CF7A55">
        <w:rPr>
          <w:rFonts w:ascii="Arial" w:hAnsi="Arial" w:cs="Arial"/>
          <w:color w:val="000000"/>
          <w:sz w:val="22"/>
          <w:szCs w:val="22"/>
        </w:rPr>
        <w:t xml:space="preserve"> = 0.028) and slope measure (</w:t>
      </w:r>
      <w:r w:rsidR="000F7AD1" w:rsidRPr="00CF7A55">
        <w:rPr>
          <w:rFonts w:ascii="Arial" w:hAnsi="Arial" w:cs="Arial"/>
          <w:i/>
          <w:iCs/>
          <w:color w:val="000000"/>
          <w:sz w:val="22"/>
          <w:szCs w:val="22"/>
        </w:rPr>
        <w:t>F</w:t>
      </w:r>
      <w:r w:rsidR="000F7AD1" w:rsidRPr="00CF7A55">
        <w:rPr>
          <w:rFonts w:ascii="Arial" w:hAnsi="Arial" w:cs="Arial"/>
          <w:color w:val="000000"/>
          <w:sz w:val="22"/>
          <w:szCs w:val="22"/>
        </w:rPr>
        <w:t xml:space="preserve">(1) = 10.62, </w:t>
      </w:r>
      <w:r w:rsidR="000F7AD1" w:rsidRPr="00CF7A55">
        <w:rPr>
          <w:rFonts w:ascii="Arial" w:hAnsi="Arial" w:cs="Arial"/>
          <w:i/>
          <w:iCs/>
          <w:color w:val="000000"/>
          <w:sz w:val="22"/>
          <w:szCs w:val="22"/>
        </w:rPr>
        <w:t>p</w:t>
      </w:r>
      <w:r w:rsidR="000F7AD1" w:rsidRPr="00CF7A55">
        <w:rPr>
          <w:rFonts w:ascii="Arial" w:hAnsi="Arial" w:cs="Arial"/>
          <w:color w:val="000000"/>
          <w:sz w:val="22"/>
          <w:szCs w:val="22"/>
        </w:rPr>
        <w:t xml:space="preserve"> = 0.0057)</w:t>
      </w:r>
      <w:r w:rsidR="00237D00">
        <w:rPr>
          <w:rFonts w:ascii="Arial" w:hAnsi="Arial" w:cs="Arial"/>
          <w:color w:val="000000"/>
          <w:sz w:val="22"/>
          <w:szCs w:val="22"/>
        </w:rPr>
        <w:t xml:space="preserve"> with</w:t>
      </w:r>
      <w:r w:rsidR="000F7AD1" w:rsidRPr="00CF7A55">
        <w:rPr>
          <w:rFonts w:ascii="Arial" w:hAnsi="Arial" w:cs="Arial"/>
          <w:color w:val="000000"/>
          <w:sz w:val="22"/>
          <w:szCs w:val="22"/>
        </w:rPr>
        <w:t xml:space="preserve"> significantly steeper slopes in low contrast (0.0071 [0.00087, 0.013], </w:t>
      </w:r>
      <w:r w:rsidR="000F7AD1" w:rsidRPr="00CF7A55">
        <w:rPr>
          <w:rFonts w:ascii="Arial" w:hAnsi="Arial" w:cs="Arial"/>
          <w:i/>
          <w:iCs/>
          <w:color w:val="000000"/>
          <w:sz w:val="22"/>
          <w:szCs w:val="22"/>
        </w:rPr>
        <w:t xml:space="preserve">p = </w:t>
      </w:r>
      <w:r w:rsidR="000F7AD1" w:rsidRPr="00CF7A55">
        <w:rPr>
          <w:rFonts w:ascii="Arial" w:hAnsi="Arial" w:cs="Arial"/>
          <w:color w:val="000000"/>
          <w:sz w:val="22"/>
          <w:szCs w:val="22"/>
        </w:rPr>
        <w:t xml:space="preserve">0.028), and significantly shallower </w:t>
      </w:r>
      <w:proofErr w:type="spellStart"/>
      <w:r w:rsidR="00237D00">
        <w:rPr>
          <w:rFonts w:ascii="Arial" w:hAnsi="Arial" w:cs="Arial"/>
          <w:color w:val="000000"/>
          <w:sz w:val="22"/>
          <w:szCs w:val="22"/>
        </w:rPr>
        <w:t>neurometric</w:t>
      </w:r>
      <w:proofErr w:type="spellEnd"/>
      <w:r w:rsidR="00237D00">
        <w:rPr>
          <w:rFonts w:ascii="Arial" w:hAnsi="Arial" w:cs="Arial"/>
          <w:color w:val="000000"/>
          <w:sz w:val="22"/>
          <w:szCs w:val="22"/>
        </w:rPr>
        <w:t xml:space="preserve"> slopes</w:t>
      </w:r>
      <w:r w:rsidR="000F7AD1" w:rsidRPr="00CF7A55">
        <w:rPr>
          <w:rFonts w:ascii="Arial" w:hAnsi="Arial" w:cs="Arial"/>
          <w:color w:val="000000"/>
          <w:sz w:val="22"/>
          <w:szCs w:val="22"/>
        </w:rPr>
        <w:t xml:space="preserve"> (-0.0094 [-0.016, -0.0032], </w:t>
      </w:r>
      <w:r w:rsidR="000F7AD1" w:rsidRPr="00CF7A55">
        <w:rPr>
          <w:rFonts w:ascii="Arial" w:hAnsi="Arial" w:cs="Arial"/>
          <w:i/>
          <w:iCs/>
          <w:color w:val="000000"/>
          <w:sz w:val="22"/>
          <w:szCs w:val="22"/>
        </w:rPr>
        <w:t xml:space="preserve">p </w:t>
      </w:r>
      <w:r w:rsidR="000F7AD1" w:rsidRPr="00CF7A55">
        <w:rPr>
          <w:rFonts w:ascii="Arial" w:hAnsi="Arial" w:cs="Arial"/>
          <w:color w:val="000000"/>
          <w:sz w:val="22"/>
          <w:szCs w:val="22"/>
        </w:rPr>
        <w:t xml:space="preserve">= 0.0057; </w:t>
      </w:r>
      <w:r w:rsidR="000F7AD1">
        <w:rPr>
          <w:rFonts w:ascii="Arial" w:hAnsi="Arial" w:cs="Arial"/>
          <w:color w:val="000000"/>
          <w:sz w:val="22"/>
          <w:szCs w:val="22"/>
        </w:rPr>
        <w:t>Extended Data</w:t>
      </w:r>
      <w:r w:rsidR="000F7AD1" w:rsidRPr="00CF7A55">
        <w:rPr>
          <w:rFonts w:ascii="Arial" w:hAnsi="Arial" w:cs="Arial"/>
          <w:color w:val="000000"/>
          <w:sz w:val="22"/>
          <w:szCs w:val="22"/>
        </w:rPr>
        <w:t xml:space="preserve"> Figure 5a).</w:t>
      </w:r>
      <w:r w:rsidR="00237D00">
        <w:rPr>
          <w:rFonts w:ascii="Arial" w:hAnsi="Arial" w:cs="Arial"/>
          <w:color w:val="000000"/>
          <w:sz w:val="22"/>
          <w:szCs w:val="22"/>
        </w:rPr>
        <w:t xml:space="preserve"> Across all mice there were significant main effects of slope measure </w:t>
      </w:r>
      <w:r w:rsidR="00237D00">
        <w:rPr>
          <w:rFonts w:ascii="Arial" w:hAnsi="Arial" w:cs="Arial"/>
          <w:color w:val="000000"/>
          <w:sz w:val="22"/>
          <w:szCs w:val="22"/>
        </w:rPr>
        <w:t>(</w:t>
      </w:r>
      <w:r w:rsidR="00237D00">
        <w:rPr>
          <w:rFonts w:ascii="Arial" w:hAnsi="Arial" w:cs="Arial"/>
          <w:color w:val="000000"/>
          <w:sz w:val="22"/>
          <w:szCs w:val="22"/>
        </w:rPr>
        <w:t>2</w:t>
      </w:r>
      <w:r w:rsidR="00237D00">
        <w:rPr>
          <w:rFonts w:ascii="Arial" w:hAnsi="Arial" w:cs="Arial"/>
          <w:color w:val="000000"/>
          <w:sz w:val="22"/>
          <w:szCs w:val="22"/>
        </w:rPr>
        <w:t xml:space="preserve">-way ANOVA, </w:t>
      </w:r>
      <w:r w:rsidR="00237D00" w:rsidRPr="00C72113">
        <w:rPr>
          <w:rFonts w:ascii="Arial" w:hAnsi="Arial" w:cs="Arial"/>
          <w:i/>
          <w:iCs/>
          <w:color w:val="000000"/>
          <w:sz w:val="22"/>
          <w:szCs w:val="22"/>
        </w:rPr>
        <w:t>F</w:t>
      </w:r>
      <w:r w:rsidR="00237D00">
        <w:rPr>
          <w:rFonts w:ascii="Arial" w:hAnsi="Arial" w:cs="Arial"/>
          <w:color w:val="000000"/>
          <w:sz w:val="22"/>
          <w:szCs w:val="22"/>
        </w:rPr>
        <w:t xml:space="preserve">(1) = 5.88, </w:t>
      </w:r>
      <w:r w:rsidR="00237D00" w:rsidRPr="00C72113">
        <w:rPr>
          <w:rFonts w:ascii="Arial" w:hAnsi="Arial" w:cs="Arial"/>
          <w:i/>
          <w:iCs/>
          <w:color w:val="000000"/>
          <w:sz w:val="22"/>
          <w:szCs w:val="22"/>
        </w:rPr>
        <w:t>p</w:t>
      </w:r>
      <w:r w:rsidR="00237D00">
        <w:rPr>
          <w:rFonts w:ascii="Arial" w:hAnsi="Arial" w:cs="Arial"/>
          <w:color w:val="000000"/>
          <w:sz w:val="22"/>
          <w:szCs w:val="22"/>
        </w:rPr>
        <w:t xml:space="preserve"> = 0.021) and contrast (</w:t>
      </w:r>
      <w:r w:rsidR="00237D00" w:rsidRPr="00C72113">
        <w:rPr>
          <w:rFonts w:ascii="Arial" w:hAnsi="Arial" w:cs="Arial"/>
          <w:i/>
          <w:iCs/>
          <w:color w:val="000000"/>
          <w:sz w:val="22"/>
          <w:szCs w:val="22"/>
        </w:rPr>
        <w:t>F</w:t>
      </w:r>
      <w:r w:rsidR="00237D00">
        <w:rPr>
          <w:rFonts w:ascii="Arial" w:hAnsi="Arial" w:cs="Arial"/>
          <w:color w:val="000000"/>
          <w:sz w:val="22"/>
          <w:szCs w:val="22"/>
        </w:rPr>
        <w:t xml:space="preserve">(1) = 8.31, </w:t>
      </w:r>
      <w:r w:rsidR="00237D00" w:rsidRPr="00C72113">
        <w:rPr>
          <w:rFonts w:ascii="Arial" w:hAnsi="Arial" w:cs="Arial"/>
          <w:i/>
          <w:iCs/>
          <w:color w:val="000000"/>
          <w:sz w:val="22"/>
          <w:szCs w:val="22"/>
        </w:rPr>
        <w:t>p</w:t>
      </w:r>
      <w:r w:rsidR="00237D00">
        <w:rPr>
          <w:rFonts w:ascii="Arial" w:hAnsi="Arial" w:cs="Arial"/>
          <w:color w:val="000000"/>
          <w:sz w:val="22"/>
          <w:szCs w:val="22"/>
        </w:rPr>
        <w:t xml:space="preserve"> = 0.0068), but no interaction between the two (</w:t>
      </w:r>
      <w:r w:rsidR="00237D00">
        <w:rPr>
          <w:rFonts w:ascii="Arial" w:hAnsi="Arial" w:cs="Arial"/>
          <w:i/>
          <w:iCs/>
          <w:color w:val="000000"/>
          <w:sz w:val="22"/>
          <w:szCs w:val="22"/>
        </w:rPr>
        <w:t>F</w:t>
      </w:r>
      <w:r w:rsidR="00237D00">
        <w:rPr>
          <w:rFonts w:ascii="Arial" w:hAnsi="Arial" w:cs="Arial"/>
          <w:color w:val="000000"/>
          <w:sz w:val="22"/>
          <w:szCs w:val="22"/>
        </w:rPr>
        <w:t xml:space="preserve">(1) = 0.18, </w:t>
      </w:r>
      <w:r w:rsidR="00237D00">
        <w:rPr>
          <w:rFonts w:ascii="Arial" w:hAnsi="Arial" w:cs="Arial"/>
          <w:i/>
          <w:iCs/>
          <w:color w:val="000000"/>
          <w:sz w:val="22"/>
          <w:szCs w:val="22"/>
        </w:rPr>
        <w:t xml:space="preserve">p </w:t>
      </w:r>
      <w:r w:rsidR="00237D00">
        <w:rPr>
          <w:rFonts w:ascii="Arial" w:hAnsi="Arial" w:cs="Arial"/>
          <w:color w:val="000000"/>
          <w:sz w:val="22"/>
          <w:szCs w:val="22"/>
        </w:rPr>
        <w:t>= 0.67</w:t>
      </w:r>
      <w:del w:id="41" w:author="Microsoft Office User" w:date="2021-07-26T11:40:00Z">
        <w:r w:rsidR="00237D00" w:rsidDel="00D60642">
          <w:rPr>
            <w:rFonts w:ascii="Arial" w:hAnsi="Arial" w:cs="Arial"/>
            <w:color w:val="000000"/>
            <w:sz w:val="22"/>
            <w:szCs w:val="22"/>
          </w:rPr>
          <w:delText>; Figure 5h</w:delText>
        </w:r>
      </w:del>
      <w:r w:rsidR="00237D00">
        <w:rPr>
          <w:rFonts w:ascii="Arial" w:hAnsi="Arial" w:cs="Arial"/>
          <w:color w:val="000000"/>
          <w:sz w:val="22"/>
          <w:szCs w:val="22"/>
        </w:rPr>
        <w:t>).</w:t>
      </w:r>
      <w:r w:rsidR="00237D00">
        <w:rPr>
          <w:rFonts w:ascii="Arial" w:hAnsi="Arial" w:cs="Arial"/>
          <w:color w:val="000000"/>
          <w:sz w:val="22"/>
          <w:szCs w:val="22"/>
        </w:rPr>
        <w:t xml:space="preserve"> </w:t>
      </w:r>
      <w:proofErr w:type="spellStart"/>
      <w:r w:rsidR="00237D00">
        <w:rPr>
          <w:rFonts w:ascii="Arial" w:hAnsi="Arial" w:cs="Arial"/>
          <w:color w:val="000000"/>
          <w:sz w:val="22"/>
          <w:szCs w:val="22"/>
        </w:rPr>
        <w:t>Neurometric</w:t>
      </w:r>
      <w:proofErr w:type="spellEnd"/>
      <w:r w:rsidR="00237D00">
        <w:rPr>
          <w:rFonts w:ascii="Arial" w:hAnsi="Arial" w:cs="Arial"/>
          <w:color w:val="000000"/>
          <w:sz w:val="22"/>
          <w:szCs w:val="22"/>
        </w:rPr>
        <w:t xml:space="preserve"> slopes were significantly shallower than </w:t>
      </w:r>
      <w:r w:rsidR="00237D00">
        <w:rPr>
          <w:rFonts w:ascii="Arial" w:hAnsi="Arial" w:cs="Arial"/>
          <w:color w:val="000000"/>
          <w:sz w:val="22"/>
          <w:szCs w:val="22"/>
        </w:rPr>
        <w:t>psychometric</w:t>
      </w:r>
      <w:r w:rsidR="00237D00">
        <w:rPr>
          <w:rFonts w:ascii="Arial" w:hAnsi="Arial" w:cs="Arial"/>
          <w:color w:val="000000"/>
          <w:sz w:val="22"/>
          <w:szCs w:val="22"/>
        </w:rPr>
        <w:t xml:space="preserve"> slopes (-0.015</w:t>
      </w:r>
      <w:ins w:id="42" w:author="Microsoft Office User" w:date="2021-07-26T11:40:00Z">
        <w:r w:rsidR="00D60642">
          <w:rPr>
            <w:rFonts w:ascii="Arial" w:hAnsi="Arial" w:cs="Arial"/>
            <w:color w:val="000000"/>
            <w:sz w:val="22"/>
            <w:szCs w:val="22"/>
          </w:rPr>
          <w:t>, 95% CI:</w:t>
        </w:r>
      </w:ins>
      <w:r w:rsidR="00237D00">
        <w:rPr>
          <w:rFonts w:ascii="Arial" w:hAnsi="Arial" w:cs="Arial"/>
          <w:color w:val="000000"/>
          <w:sz w:val="22"/>
          <w:szCs w:val="22"/>
        </w:rPr>
        <w:t xml:space="preserve"> [-0.027, -0.0024] PC/dB, </w:t>
      </w:r>
      <w:r w:rsidR="00237D00">
        <w:rPr>
          <w:rFonts w:ascii="Arial" w:hAnsi="Arial" w:cs="Arial"/>
          <w:i/>
          <w:iCs/>
          <w:color w:val="000000"/>
          <w:sz w:val="22"/>
          <w:szCs w:val="22"/>
        </w:rPr>
        <w:t>p</w:t>
      </w:r>
      <w:r w:rsidR="00237D00">
        <w:rPr>
          <w:rFonts w:ascii="Arial" w:hAnsi="Arial" w:cs="Arial"/>
          <w:color w:val="000000"/>
          <w:sz w:val="22"/>
          <w:szCs w:val="22"/>
        </w:rPr>
        <w:t xml:space="preserve"> = 0.021)</w:t>
      </w:r>
      <w:r w:rsidR="00237D00">
        <w:rPr>
          <w:rFonts w:ascii="Arial" w:hAnsi="Arial" w:cs="Arial"/>
          <w:color w:val="000000"/>
          <w:sz w:val="22"/>
          <w:szCs w:val="22"/>
        </w:rPr>
        <w:t xml:space="preserve"> and</w:t>
      </w:r>
      <w:r w:rsidR="00237D00">
        <w:rPr>
          <w:rFonts w:ascii="Arial" w:hAnsi="Arial" w:cs="Arial"/>
          <w:color w:val="000000"/>
          <w:sz w:val="22"/>
          <w:szCs w:val="22"/>
        </w:rPr>
        <w:t xml:space="preserve"> </w:t>
      </w:r>
      <w:r w:rsidR="00237D00">
        <w:rPr>
          <w:rFonts w:ascii="Arial" w:hAnsi="Arial" w:cs="Arial"/>
          <w:color w:val="000000"/>
          <w:sz w:val="22"/>
          <w:szCs w:val="22"/>
        </w:rPr>
        <w:t>l</w:t>
      </w:r>
      <w:r w:rsidR="00237D00">
        <w:rPr>
          <w:rFonts w:ascii="Arial" w:hAnsi="Arial" w:cs="Arial"/>
          <w:color w:val="000000"/>
          <w:sz w:val="22"/>
          <w:szCs w:val="22"/>
        </w:rPr>
        <w:t xml:space="preserve">ow contrast slopes were significantly shallower </w:t>
      </w:r>
      <w:r w:rsidR="007D7DF6">
        <w:rPr>
          <w:rFonts w:ascii="Arial" w:hAnsi="Arial" w:cs="Arial"/>
          <w:color w:val="000000"/>
          <w:sz w:val="22"/>
          <w:szCs w:val="22"/>
        </w:rPr>
        <w:t>than high contrast slopes</w:t>
      </w:r>
      <w:r w:rsidR="00237D00">
        <w:rPr>
          <w:rFonts w:ascii="Arial" w:hAnsi="Arial" w:cs="Arial"/>
          <w:color w:val="000000"/>
          <w:sz w:val="22"/>
          <w:szCs w:val="22"/>
        </w:rPr>
        <w:t xml:space="preserve"> (-0.018</w:t>
      </w:r>
      <w:ins w:id="43" w:author="Microsoft Office User" w:date="2021-07-26T11:40:00Z">
        <w:r w:rsidR="00D60642">
          <w:rPr>
            <w:rFonts w:ascii="Arial" w:hAnsi="Arial" w:cs="Arial"/>
            <w:color w:val="000000"/>
            <w:sz w:val="22"/>
            <w:szCs w:val="22"/>
          </w:rPr>
          <w:t>, 95% CI:</w:t>
        </w:r>
      </w:ins>
      <w:r w:rsidR="00237D00">
        <w:rPr>
          <w:rFonts w:ascii="Arial" w:hAnsi="Arial" w:cs="Arial"/>
          <w:color w:val="000000"/>
          <w:sz w:val="22"/>
          <w:szCs w:val="22"/>
        </w:rPr>
        <w:t xml:space="preserve"> [-0.030, -0.0052] PC/dB, </w:t>
      </w:r>
      <w:r w:rsidR="00237D00">
        <w:rPr>
          <w:rFonts w:ascii="Arial" w:hAnsi="Arial" w:cs="Arial"/>
          <w:i/>
          <w:iCs/>
          <w:color w:val="000000"/>
          <w:sz w:val="22"/>
          <w:szCs w:val="22"/>
        </w:rPr>
        <w:t xml:space="preserve">p = </w:t>
      </w:r>
      <w:r w:rsidR="00237D00">
        <w:rPr>
          <w:rFonts w:ascii="Arial" w:hAnsi="Arial" w:cs="Arial"/>
          <w:color w:val="000000"/>
          <w:sz w:val="22"/>
          <w:szCs w:val="22"/>
        </w:rPr>
        <w:t>0.0068</w:t>
      </w:r>
      <w:ins w:id="44" w:author="Microsoft Office User" w:date="2021-07-26T11:40:00Z">
        <w:r w:rsidR="00D60642">
          <w:rPr>
            <w:rFonts w:ascii="Arial" w:hAnsi="Arial" w:cs="Arial"/>
            <w:color w:val="000000"/>
            <w:sz w:val="22"/>
            <w:szCs w:val="22"/>
          </w:rPr>
          <w:t>; Figure 5h</w:t>
        </w:r>
      </w:ins>
      <w:r w:rsidR="00237D00">
        <w:rPr>
          <w:rFonts w:ascii="Arial" w:hAnsi="Arial" w:cs="Arial"/>
          <w:color w:val="000000"/>
          <w:sz w:val="22"/>
          <w:szCs w:val="22"/>
        </w:rPr>
        <w:t>)</w:t>
      </w:r>
      <w:r w:rsidR="00237D00">
        <w:rPr>
          <w:rFonts w:ascii="Arial" w:hAnsi="Arial" w:cs="Arial"/>
          <w:color w:val="000000"/>
          <w:sz w:val="22"/>
          <w:szCs w:val="22"/>
        </w:rPr>
        <w:t>.</w:t>
      </w:r>
      <w:r w:rsidR="007D7DF6">
        <w:rPr>
          <w:rFonts w:ascii="Arial" w:hAnsi="Arial" w:cs="Arial"/>
          <w:color w:val="000000"/>
          <w:sz w:val="22"/>
          <w:szCs w:val="22"/>
        </w:rPr>
        <w:t xml:space="preserve"> The latter effect may be due to the mixture of target ranges used in the full cohort of mice (see </w:t>
      </w:r>
      <w:r w:rsidR="007D7DF6">
        <w:rPr>
          <w:rFonts w:ascii="Arial" w:hAnsi="Arial" w:cs="Arial"/>
          <w:i/>
          <w:iCs/>
          <w:color w:val="000000"/>
          <w:sz w:val="22"/>
          <w:szCs w:val="22"/>
        </w:rPr>
        <w:t xml:space="preserve">Extended Data Figure </w:t>
      </w:r>
      <w:r w:rsidR="007D7DF6">
        <w:rPr>
          <w:rFonts w:ascii="Arial" w:hAnsi="Arial" w:cs="Arial"/>
          <w:color w:val="000000"/>
          <w:sz w:val="22"/>
          <w:szCs w:val="22"/>
        </w:rPr>
        <w:t xml:space="preserve">3b-f). Overall, these </w:t>
      </w:r>
      <w:r>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Pr>
          <w:rFonts w:ascii="Arial" w:hAnsi="Arial" w:cs="Arial"/>
          <w:color w:val="000000"/>
          <w:sz w:val="22"/>
          <w:szCs w:val="22"/>
        </w:rPr>
        <w:t xml:space="preserve">), demonstrating that when target volumes are matched, increases in stimulus contrast induce a decrease in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and psychometric slopes.</w:t>
      </w:r>
    </w:p>
    <w:p w14:paraId="5F6BDE4E" w14:textId="20E00F00"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in similar ways, consistent with our normative model.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Asymmetric neural adaptation to targets.</w:t>
      </w:r>
    </w:p>
    <w:p w14:paraId="692B0D5F" w14:textId="1D352235" w:rsidR="0002033B" w:rsidRDefault="005E6A59" w:rsidP="000C79CA">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of target from noise trials evolved as a function of time and contrast during sessions where mice heard targets at threshold volume at different offsets relative to the contrast switch. As in behavior, we found that in high contrast the first significant drop in performance occurred between the first two target times, while the first significant drop in low contrast occurred between the first and third target times</w:t>
      </w:r>
      <w:r w:rsidR="0002033B">
        <w:rPr>
          <w:rFonts w:ascii="Arial" w:hAnsi="Arial" w:cs="Arial"/>
          <w:color w:val="000000"/>
          <w:sz w:val="22"/>
          <w:szCs w:val="22"/>
        </w:rPr>
        <w:t xml:space="preserve"> (n = 43 recording sessions,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w:t>
      </w:r>
    </w:p>
    <w:p w14:paraId="515768EB" w14:textId="67878326" w:rsidR="0002033B" w:rsidRDefault="0002033B" w:rsidP="0002033B">
      <w:pPr>
        <w:jc w:val="both"/>
        <w:rPr>
          <w:rFonts w:ascii="Arial" w:hAnsi="Arial" w:cs="Arial"/>
          <w:b/>
          <w:bCs/>
          <w:color w:val="000000"/>
          <w:sz w:val="20"/>
          <w:szCs w:val="20"/>
        </w:rPr>
      </w:pPr>
      <w:r>
        <w:rPr>
          <w:rFonts w:ascii="Arial" w:hAnsi="Arial" w:cs="Arial"/>
          <w:noProof/>
          <w:color w:val="000000"/>
          <w:sz w:val="22"/>
          <w:szCs w:val="22"/>
        </w:rPr>
        <w:lastRenderedPageBreak/>
        <w:drawing>
          <wp:anchor distT="0" distB="0" distL="114300" distR="114300" simplePos="0" relativeHeight="251663360" behindDoc="0" locked="0" layoutInCell="1" allowOverlap="1" wp14:anchorId="50B799B6" wp14:editId="75CAA903">
            <wp:simplePos x="0" y="0"/>
            <wp:positionH relativeFrom="column">
              <wp:posOffset>704215</wp:posOffset>
            </wp:positionH>
            <wp:positionV relativeFrom="paragraph">
              <wp:posOffset>0</wp:posOffset>
            </wp:positionV>
            <wp:extent cx="5220970" cy="4516755"/>
            <wp:effectExtent l="0" t="0" r="0" b="444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970" cy="4516755"/>
                    </a:xfrm>
                    <a:prstGeom prst="rect">
                      <a:avLst/>
                    </a:prstGeom>
                  </pic:spPr>
                </pic:pic>
              </a:graphicData>
            </a:graphic>
            <wp14:sizeRelH relativeFrom="margin">
              <wp14:pctWidth>0</wp14:pctWidth>
            </wp14:sizeRelH>
            <wp14:sizeRelV relativeFrom="margin">
              <wp14:pctHeight>0</wp14:pctHeight>
            </wp14:sizeRelV>
          </wp:anchor>
        </w:drawing>
      </w:r>
      <w:r w:rsidRPr="004E7B8B">
        <w:rPr>
          <w:rFonts w:ascii="Arial" w:hAnsi="Arial" w:cs="Arial"/>
          <w:b/>
          <w:bCs/>
          <w:color w:val="000000"/>
          <w:sz w:val="20"/>
          <w:szCs w:val="20"/>
        </w:rPr>
        <w:t xml:space="preserve">Figure </w:t>
      </w:r>
      <w:r>
        <w:rPr>
          <w:rFonts w:ascii="Arial" w:hAnsi="Arial" w:cs="Arial"/>
          <w:b/>
          <w:bCs/>
          <w:color w:val="000000"/>
          <w:sz w:val="20"/>
          <w:szCs w:val="20"/>
        </w:rPr>
        <w:t>4</w:t>
      </w:r>
      <w:r w:rsidRPr="004E7B8B">
        <w:rPr>
          <w:rFonts w:ascii="Arial" w:hAnsi="Arial" w:cs="Arial"/>
          <w:b/>
          <w:bCs/>
          <w:color w:val="000000"/>
          <w:sz w:val="20"/>
          <w:szCs w:val="20"/>
        </w:rPr>
        <w:t>.</w:t>
      </w:r>
    </w:p>
    <w:p w14:paraId="2160EC8B" w14:textId="77777777" w:rsidR="0002033B" w:rsidRDefault="0002033B" w:rsidP="0002033B">
      <w:pPr>
        <w:jc w:val="both"/>
        <w:rPr>
          <w:rFonts w:ascii="Arial" w:hAnsi="Arial" w:cs="Arial"/>
          <w:b/>
          <w:bCs/>
          <w:color w:val="000000"/>
          <w:sz w:val="20"/>
          <w:szCs w:val="20"/>
        </w:rPr>
      </w:pPr>
    </w:p>
    <w:p w14:paraId="1E5F5CED" w14:textId="0A648B81" w:rsidR="0002033B" w:rsidRPr="004E7B8B" w:rsidRDefault="0002033B" w:rsidP="0002033B">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Behavioral psychometric functions during muscimol or saline application for n=4</w:t>
      </w:r>
      <w:r w:rsidR="007D7DF6">
        <w:rPr>
          <w:rFonts w:ascii="Arial" w:hAnsi="Arial" w:cs="Arial"/>
          <w:color w:val="000000"/>
          <w:sz w:val="20"/>
          <w:szCs w:val="20"/>
        </w:rPr>
        <w:t>3 sessions from 4</w:t>
      </w:r>
      <w:r w:rsidRPr="004E7B8B">
        <w:rPr>
          <w:rFonts w:ascii="Arial" w:hAnsi="Arial" w:cs="Arial"/>
          <w:color w:val="000000"/>
          <w:sz w:val="20"/>
          <w:szCs w:val="20"/>
        </w:rPr>
        <w:t xml:space="preserve"> mice.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as a function of contrast and pharmacological intervention. Open circles indicate performance in individual sessions. Colored bars indicate average performance across sessions. Bars with low transparency and solid outlines are averages after saline application, while high transparency bars with dashed outlines are averages after muscimol application. Clockwise from the upper left, are plots of the max response rate, false alarm rate, psychometric threshold, and the maximum slope of the psychometric curve. </w:t>
      </w:r>
      <w:r w:rsidRPr="001503A3">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Example stimulus spectrogram for the target-in-noise detection task with the corresponding waveform below. The scale bar indicates 1 second, and the color</w:t>
      </w:r>
      <w:r>
        <w:rPr>
          <w:rFonts w:ascii="Arial" w:hAnsi="Arial" w:cs="Arial"/>
          <w:sz w:val="20"/>
          <w:szCs w:val="20"/>
        </w:rPr>
        <w:t xml:space="preserve"> </w:t>
      </w:r>
      <w:r w:rsidRPr="004E7B8B">
        <w:rPr>
          <w:rFonts w:ascii="Arial" w:hAnsi="Arial" w:cs="Arial"/>
          <w:sz w:val="20"/>
          <w:szCs w:val="20"/>
        </w:rPr>
        <w:t xml:space="preserve">bar indicates the volume for each time-frequency bin (silence is black). </w:t>
      </w:r>
      <w:r w:rsidRPr="009D287F">
        <w:rPr>
          <w:rFonts w:ascii="Arial" w:hAnsi="Arial" w:cs="Arial"/>
          <w:i/>
          <w:iCs/>
          <w:sz w:val="20"/>
          <w:szCs w:val="20"/>
        </w:rPr>
        <w:t>Right</w:t>
      </w:r>
      <w:r w:rsidRPr="004E7B8B">
        <w:rPr>
          <w:rFonts w:ascii="Arial" w:hAnsi="Arial" w:cs="Arial"/>
          <w:sz w:val="20"/>
          <w:szCs w:val="20"/>
        </w:rPr>
        <w:t>: psychometric performance for n=2 mice in the target-in-noise task, with target volume on the abscissa and probability of responding on the ordinate. Filled circles and dark solid lines indicate average performance after saline injection and psychometric fits to the average. Red open circles and dark dashed lines indicate average performance after muscimol injection and psychometric fits to the average. Light red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 xml:space="preserve">bars indicate ±SEM  across sessions. </w:t>
      </w:r>
      <w:r w:rsidRPr="004E7B8B">
        <w:rPr>
          <w:rFonts w:ascii="Arial" w:hAnsi="Arial" w:cs="Arial"/>
          <w:b/>
          <w:bCs/>
          <w:sz w:val="20"/>
          <w:szCs w:val="20"/>
        </w:rPr>
        <w:t>e</w:t>
      </w:r>
      <w:r w:rsidRPr="001503A3">
        <w:rPr>
          <w:rFonts w:ascii="Arial" w:hAnsi="Arial" w:cs="Arial"/>
          <w:b/>
          <w:bCs/>
          <w:sz w:val="20"/>
          <w:szCs w:val="20"/>
        </w:rPr>
        <w:t>,</w:t>
      </w:r>
      <w:r w:rsidRPr="004E7B8B">
        <w:rPr>
          <w:rFonts w:ascii="Arial" w:hAnsi="Arial" w:cs="Arial"/>
          <w:sz w:val="20"/>
          <w:szCs w:val="20"/>
        </w:rPr>
        <w:t xml:space="preserve"> </w:t>
      </w:r>
      <w:r w:rsidRPr="004E7B8B">
        <w:rPr>
          <w:rFonts w:ascii="Arial" w:hAnsi="Arial" w:cs="Arial"/>
          <w:i/>
          <w:iCs/>
          <w:sz w:val="20"/>
          <w:szCs w:val="20"/>
        </w:rPr>
        <w:t>Left</w:t>
      </w:r>
      <w:r w:rsidRPr="004E7B8B">
        <w:rPr>
          <w:rFonts w:ascii="Arial" w:hAnsi="Arial" w:cs="Arial"/>
          <w:sz w:val="20"/>
          <w:szCs w:val="20"/>
        </w:rPr>
        <w:t xml:space="preserve">: Example stimulus spectrogram for the target-in-silence detection task with the corresponding waveform below. Time scale and volume scale as in </w:t>
      </w:r>
      <w:r w:rsidRPr="004E7B8B">
        <w:rPr>
          <w:rFonts w:ascii="Arial" w:hAnsi="Arial" w:cs="Arial"/>
          <w:b/>
          <w:bCs/>
          <w:sz w:val="20"/>
          <w:szCs w:val="20"/>
        </w:rPr>
        <w:t>d</w:t>
      </w:r>
      <w:r w:rsidRPr="004E7B8B">
        <w:rPr>
          <w:rFonts w:ascii="Arial" w:hAnsi="Arial" w:cs="Arial"/>
          <w:sz w:val="20"/>
          <w:szCs w:val="20"/>
        </w:rPr>
        <w:t xml:space="preserve">. </w:t>
      </w:r>
      <w:r w:rsidRPr="004E7B8B">
        <w:rPr>
          <w:rFonts w:ascii="Arial" w:hAnsi="Arial" w:cs="Arial"/>
          <w:i/>
          <w:iCs/>
          <w:sz w:val="20"/>
          <w:szCs w:val="20"/>
        </w:rPr>
        <w:t>Right</w:t>
      </w:r>
      <w:r w:rsidRPr="004E7B8B">
        <w:rPr>
          <w:rFonts w:ascii="Arial" w:hAnsi="Arial" w:cs="Arial"/>
          <w:sz w:val="20"/>
          <w:szCs w:val="20"/>
        </w:rPr>
        <w:t xml:space="preserve">: psychometric performance for </w:t>
      </w:r>
      <w:r w:rsidR="007D7DF6">
        <w:rPr>
          <w:rFonts w:ascii="Arial" w:hAnsi="Arial" w:cs="Arial"/>
          <w:sz w:val="20"/>
          <w:szCs w:val="20"/>
        </w:rPr>
        <w:t>n = 23 sessions from 2</w:t>
      </w:r>
      <w:r w:rsidRPr="004E7B8B">
        <w:rPr>
          <w:rFonts w:ascii="Arial" w:hAnsi="Arial" w:cs="Arial"/>
          <w:sz w:val="20"/>
          <w:szCs w:val="20"/>
        </w:rPr>
        <w:t xml:space="preserve"> mice (same mice as in </w:t>
      </w:r>
      <w:r w:rsidRPr="009D287F">
        <w:rPr>
          <w:rFonts w:ascii="Arial" w:hAnsi="Arial" w:cs="Arial"/>
          <w:b/>
          <w:bCs/>
          <w:sz w:val="20"/>
          <w:szCs w:val="20"/>
        </w:rPr>
        <w:t>d</w:t>
      </w:r>
      <w:r w:rsidRPr="004E7B8B">
        <w:rPr>
          <w:rFonts w:ascii="Arial" w:hAnsi="Arial" w:cs="Arial"/>
          <w:sz w:val="20"/>
          <w:szCs w:val="20"/>
        </w:rPr>
        <w:t>) in the target-in-silence task, with target attenuation relative to the highest volume target from the target-in-noise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grey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(detection in noise or detection in silence) and pharmacological intervention. Formatting and metrics as in </w:t>
      </w:r>
      <w:r w:rsidRPr="00BF644C">
        <w:rPr>
          <w:rFonts w:ascii="Arial" w:hAnsi="Arial" w:cs="Arial"/>
          <w:b/>
          <w:bCs/>
          <w:sz w:val="20"/>
          <w:szCs w:val="20"/>
        </w:rPr>
        <w:t>c</w:t>
      </w:r>
      <w:r w:rsidRPr="004E7B8B">
        <w:rPr>
          <w:rFonts w:ascii="Arial" w:hAnsi="Arial" w:cs="Arial"/>
          <w:sz w:val="20"/>
          <w:szCs w:val="20"/>
        </w:rPr>
        <w:t xml:space="preserve"> (with the exception of response rate at threshold). Dark and light red bars indicate performance in the detection-in-noise task, with application of saline or muscimol. Dark and light grey bars indicate performance in the detection-in-silence task, with application of saline or muscimol.</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975CC08" w14:textId="1864A12A" w:rsidR="0002033B" w:rsidRDefault="0002033B">
      <w:pPr>
        <w:rPr>
          <w:rFonts w:ascii="Arial" w:hAnsi="Arial" w:cs="Arial"/>
          <w:color w:val="000000"/>
          <w:sz w:val="22"/>
          <w:szCs w:val="22"/>
        </w:rPr>
      </w:pPr>
      <w:r>
        <w:rPr>
          <w:rFonts w:ascii="Arial" w:hAnsi="Arial" w:cs="Arial"/>
          <w:color w:val="000000"/>
          <w:sz w:val="22"/>
          <w:szCs w:val="22"/>
        </w:rPr>
        <w:br w:type="page"/>
      </w:r>
    </w:p>
    <w:p w14:paraId="29C284B7" w14:textId="4792ED00" w:rsidR="00E57303" w:rsidRDefault="005E6A59" w:rsidP="000C79CA">
      <w:pPr>
        <w:jc w:val="both"/>
        <w:rPr>
          <w:rFonts w:ascii="Arial" w:hAnsi="Arial" w:cs="Arial"/>
          <w:color w:val="000000"/>
          <w:sz w:val="22"/>
          <w:szCs w:val="22"/>
        </w:rPr>
      </w:pPr>
      <w:r>
        <w:rPr>
          <w:rFonts w:ascii="Arial" w:hAnsi="Arial" w:cs="Arial"/>
          <w:color w:val="000000"/>
          <w:sz w:val="22"/>
          <w:szCs w:val="22"/>
        </w:rPr>
        <w:lastRenderedPageBreak/>
        <w:t>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 behavioral results,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Pr>
          <w:rFonts w:ascii="Arial" w:hAnsi="Arial" w:cs="Arial"/>
          <w:i/>
          <w:iCs/>
          <w:color w:val="000000"/>
          <w:sz w:val="22"/>
          <w:szCs w:val="22"/>
        </w:rPr>
        <w:t>Z</w:t>
      </w:r>
      <w:r>
        <w:rPr>
          <w:rFonts w:ascii="Arial" w:hAnsi="Arial" w:cs="Arial"/>
          <w:color w:val="000000"/>
          <w:sz w:val="22"/>
          <w:szCs w:val="22"/>
        </w:rPr>
        <w:t xml:space="preserve"> = nan,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048E4DCD" w:rsidR="005E6A59" w:rsidRPr="00E53C83" w:rsidRDefault="005E6A59" w:rsidP="00BF644C">
      <w:pPr>
        <w:jc w:val="both"/>
        <w:rPr>
          <w:rFonts w:ascii="Arial" w:hAnsi="Arial" w:cs="Arial"/>
          <w:color w:val="000000"/>
          <w:sz w:val="20"/>
          <w:szCs w:val="20"/>
        </w:rPr>
      </w:pPr>
      <w:r>
        <w:rPr>
          <w:rFonts w:ascii="Arial" w:hAnsi="Arial" w:cs="Arial"/>
          <w:color w:val="000000"/>
          <w:sz w:val="22"/>
          <w:szCs w:val="22"/>
        </w:rPr>
        <w:tab/>
        <w:t xml:space="preserve">Our behavioral results and model provide strong evidence that gain control in the auditory system shapes patterns of behavioral performance. To assess the role of cortical gain in behavior, we leveraged the design of </w:t>
      </w:r>
      <w:r w:rsidR="007D7DF6">
        <w:rPr>
          <w:rFonts w:ascii="Arial" w:hAnsi="Arial" w:cs="Arial"/>
          <w:color w:val="000000"/>
          <w:sz w:val="22"/>
          <w:szCs w:val="22"/>
        </w:rPr>
        <w:t>the</w:t>
      </w:r>
      <w:r w:rsidR="007D7DF6">
        <w:rPr>
          <w:rFonts w:ascii="Arial" w:hAnsi="Arial" w:cs="Arial"/>
          <w:color w:val="000000"/>
          <w:sz w:val="22"/>
          <w:szCs w:val="22"/>
        </w:rPr>
        <w:t xml:space="preserve"> </w:t>
      </w:r>
      <w:r>
        <w:rPr>
          <w:rFonts w:ascii="Arial" w:hAnsi="Arial" w:cs="Arial"/>
          <w:color w:val="000000"/>
          <w:sz w:val="22"/>
          <w:szCs w:val="22"/>
        </w:rPr>
        <w:t>background sounds to estimate the STRFs and nonlinearities of neurons recorded while mice performed the task.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 We first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0.81,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3.84e5, </w:t>
      </w:r>
      <w:r w:rsidRPr="0087636C">
        <w:rPr>
          <w:rFonts w:ascii="Arial" w:hAnsi="Arial" w:cs="Arial"/>
          <w:i/>
          <w:iCs/>
          <w:color w:val="000000"/>
          <w:sz w:val="22"/>
          <w:szCs w:val="22"/>
        </w:rPr>
        <w:t>Z</w:t>
      </w:r>
      <w:r>
        <w:rPr>
          <w:rFonts w:ascii="Arial" w:hAnsi="Arial" w:cs="Arial"/>
          <w:color w:val="000000"/>
          <w:sz w:val="22"/>
          <w:szCs w:val="22"/>
        </w:rPr>
        <w:t xml:space="preserve"> = -36.75, </w:t>
      </w:r>
      <w:r w:rsidRPr="0087636C">
        <w:rPr>
          <w:rFonts w:ascii="Arial" w:hAnsi="Arial" w:cs="Arial"/>
          <w:i/>
          <w:iCs/>
          <w:color w:val="000000"/>
          <w:sz w:val="22"/>
          <w:szCs w:val="22"/>
        </w:rPr>
        <w:t>p</w:t>
      </w:r>
      <w:r>
        <w:rPr>
          <w:rFonts w:ascii="Arial" w:hAnsi="Arial" w:cs="Arial"/>
          <w:color w:val="000000"/>
          <w:sz w:val="22"/>
          <w:szCs w:val="22"/>
        </w:rPr>
        <w:t xml:space="preserve"> = 1.20e-295; </w:t>
      </w:r>
      <w:r w:rsidR="002F5875">
        <w:rPr>
          <w:rFonts w:ascii="Arial" w:hAnsi="Arial" w:cs="Arial"/>
          <w:color w:val="000000"/>
          <w:sz w:val="22"/>
          <w:szCs w:val="22"/>
        </w:rPr>
        <w:t>Extended Data</w:t>
      </w:r>
      <w:r>
        <w:rPr>
          <w:rFonts w:ascii="Arial" w:hAnsi="Arial" w:cs="Arial"/>
          <w:color w:val="000000"/>
          <w:sz w:val="22"/>
          <w:szCs w:val="22"/>
        </w:rPr>
        <w:t xml:space="preserve"> Figure 5h). After pooling all of the neurons recorded across all mice and sessions, and including only neurons with strong stimulus responses in both contrasts (</w:t>
      </w:r>
      <w:r>
        <w:rPr>
          <w:rFonts w:ascii="Arial" w:hAnsi="Arial" w:cs="Arial"/>
          <w:i/>
          <w:iCs/>
          <w:color w:val="000000"/>
          <w:sz w:val="22"/>
          <w:szCs w:val="22"/>
        </w:rPr>
        <w:t>Online Methods</w:t>
      </w:r>
      <w:r>
        <w:rPr>
          <w:rFonts w:ascii="Arial" w:hAnsi="Arial" w:cs="Arial"/>
          <w:color w:val="000000"/>
          <w:sz w:val="22"/>
          <w:szCs w:val="22"/>
        </w:rPr>
        <w:t>), we observed 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0.099,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 (n = 2,792 neurons):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38.03, </w:t>
      </w:r>
      <w:r w:rsidRPr="00076498">
        <w:rPr>
          <w:rFonts w:ascii="Arial" w:hAnsi="Arial" w:cs="Arial"/>
          <w:i/>
          <w:iCs/>
          <w:color w:val="000000"/>
          <w:sz w:val="22"/>
          <w:szCs w:val="22"/>
        </w:rPr>
        <w:t>p</w:t>
      </w:r>
      <w:r>
        <w:rPr>
          <w:rFonts w:ascii="Arial" w:hAnsi="Arial" w:cs="Arial"/>
          <w:color w:val="000000"/>
          <w:sz w:val="22"/>
          <w:szCs w:val="22"/>
        </w:rPr>
        <w:t xml:space="preserve"> = 2.15e-316; Figure 6e, inset). These results demonstrate that LN models incorporating contrast gain control can more accurately predict cortical activity and confirm previous reports of robust gain control in ferret and mouse auditory cortex</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mendeley":{"formattedCitation":"&lt;sup&gt;14,17&lt;/sup&gt;","plainTextFormattedCitation":"14,17","previouslyFormattedCitation":"&lt;sup&gt;14,17&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14,17</w:t>
      </w:r>
      <w:r>
        <w:rPr>
          <w:rFonts w:ascii="Arial" w:hAnsi="Arial" w:cs="Arial"/>
          <w:color w:val="000000"/>
          <w:sz w:val="22"/>
          <w:szCs w:val="22"/>
        </w:rPr>
        <w:fldChar w:fldCharType="end"/>
      </w:r>
      <w:r>
        <w:rPr>
          <w:rFonts w:ascii="Arial" w:hAnsi="Arial" w:cs="Arial"/>
          <w:color w:val="000000"/>
          <w:sz w:val="22"/>
          <w:szCs w:val="22"/>
        </w:rPr>
        <w:t>.</w:t>
      </w:r>
    </w:p>
    <w:p w14:paraId="14A15C1A" w14:textId="7F89A5AC"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 in auditory cortex would predict target detection ability. When fitting the GC-LN model, we separately estimated neural gain during the adaptation period of the trial and the target period of the trial (Figure 6b). To quantify the effects of contrast and trial period on gain, we performed a two-way ANOVA, with gain as the dependent variable, and contrast, trial period, and their interaction as factors. As expected from previous results, we found a significant main effect of contrast (</w:t>
      </w:r>
      <w:r>
        <w:rPr>
          <w:rFonts w:ascii="Arial" w:hAnsi="Arial" w:cs="Arial"/>
          <w:i/>
          <w:iCs/>
          <w:color w:val="000000"/>
          <w:sz w:val="22"/>
          <w:szCs w:val="22"/>
        </w:rPr>
        <w:t>F</w:t>
      </w:r>
      <w:r>
        <w:rPr>
          <w:rFonts w:ascii="Arial" w:hAnsi="Arial" w:cs="Arial"/>
          <w:color w:val="000000"/>
          <w:sz w:val="22"/>
          <w:szCs w:val="22"/>
        </w:rPr>
        <w:t xml:space="preserve">(1,4540) = 441.90, </w:t>
      </w:r>
      <w:r>
        <w:rPr>
          <w:rFonts w:ascii="Arial" w:hAnsi="Arial" w:cs="Arial"/>
          <w:i/>
          <w:iCs/>
          <w:color w:val="000000"/>
          <w:sz w:val="22"/>
          <w:szCs w:val="22"/>
        </w:rPr>
        <w:t>p</w:t>
      </w:r>
      <w:r>
        <w:rPr>
          <w:rFonts w:ascii="Arial" w:hAnsi="Arial" w:cs="Arial"/>
          <w:color w:val="000000"/>
          <w:sz w:val="22"/>
          <w:szCs w:val="22"/>
        </w:rPr>
        <w:t xml:space="preserve"> = 1.066e-93). Furthermore, there was a main effect of trial period (</w:t>
      </w:r>
      <w:r>
        <w:rPr>
          <w:rFonts w:ascii="Arial" w:hAnsi="Arial" w:cs="Arial"/>
          <w:i/>
          <w:iCs/>
          <w:color w:val="000000"/>
          <w:sz w:val="22"/>
          <w:szCs w:val="22"/>
        </w:rPr>
        <w:t>F</w:t>
      </w:r>
      <w:r>
        <w:rPr>
          <w:rFonts w:ascii="Arial" w:hAnsi="Arial" w:cs="Arial"/>
          <w:color w:val="000000"/>
          <w:sz w:val="22"/>
          <w:szCs w:val="22"/>
        </w:rPr>
        <w:t xml:space="preserve">(1,4540) = 34.84, </w:t>
      </w:r>
      <w:r>
        <w:rPr>
          <w:rFonts w:ascii="Arial" w:hAnsi="Arial" w:cs="Arial"/>
          <w:i/>
          <w:iCs/>
          <w:color w:val="000000"/>
          <w:sz w:val="22"/>
          <w:szCs w:val="22"/>
        </w:rPr>
        <w:t xml:space="preserve">p </w:t>
      </w:r>
      <w:r>
        <w:rPr>
          <w:rFonts w:ascii="Arial" w:hAnsi="Arial" w:cs="Arial"/>
          <w:color w:val="000000"/>
          <w:sz w:val="22"/>
          <w:szCs w:val="22"/>
        </w:rPr>
        <w:t>= 3.85e-9) and an interaction between contrast and trial period (</w:t>
      </w:r>
      <w:r>
        <w:rPr>
          <w:rFonts w:ascii="Arial" w:hAnsi="Arial" w:cs="Arial"/>
          <w:i/>
          <w:iCs/>
          <w:color w:val="000000"/>
          <w:sz w:val="22"/>
          <w:szCs w:val="22"/>
        </w:rPr>
        <w:t>F</w:t>
      </w:r>
      <w:r>
        <w:rPr>
          <w:rFonts w:ascii="Arial" w:hAnsi="Arial" w:cs="Arial"/>
          <w:color w:val="000000"/>
          <w:sz w:val="22"/>
          <w:szCs w:val="22"/>
        </w:rPr>
        <w:t xml:space="preserve">(1,4540) = 78.94, </w:t>
      </w:r>
      <w:r>
        <w:rPr>
          <w:rFonts w:ascii="Arial" w:hAnsi="Arial" w:cs="Arial"/>
          <w:i/>
          <w:iCs/>
          <w:color w:val="000000"/>
          <w:sz w:val="22"/>
          <w:szCs w:val="22"/>
        </w:rPr>
        <w:t>p</w:t>
      </w:r>
      <w:r>
        <w:rPr>
          <w:rFonts w:ascii="Arial" w:hAnsi="Arial" w:cs="Arial"/>
          <w:color w:val="000000"/>
          <w:sz w:val="22"/>
          <w:szCs w:val="22"/>
        </w:rPr>
        <w:t xml:space="preserve"> = 9.051e-19). Post-hoc tests revealed that, in low contrast, gain during the target period increased by 0.032 [0.024, 0.040</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 not change in high contrast (-0.0065 [-0.014, 0.0014</w:t>
      </w:r>
      <w:r w:rsidRPr="00CF7A55">
        <w:rPr>
          <w:rFonts w:ascii="Arial" w:hAnsi="Arial" w:cs="Arial"/>
          <w:color w:val="000000"/>
          <w:sz w:val="22"/>
          <w:szCs w:val="22"/>
        </w:rPr>
        <w:t>]</w:t>
      </w:r>
      <w:r>
        <w:rPr>
          <w:rFonts w:ascii="Arial" w:hAnsi="Arial" w:cs="Arial"/>
          <w:color w:val="000000"/>
          <w:sz w:val="22"/>
          <w:szCs w:val="22"/>
        </w:rPr>
        <w:t xml:space="preserve">, </w:t>
      </w:r>
      <w:commentRangeStart w:id="45"/>
      <w:r>
        <w:rPr>
          <w:rFonts w:ascii="Arial" w:hAnsi="Arial" w:cs="Arial"/>
          <w:i/>
          <w:iCs/>
          <w:color w:val="000000"/>
          <w:sz w:val="22"/>
          <w:szCs w:val="22"/>
        </w:rPr>
        <w:t xml:space="preserve">p </w:t>
      </w:r>
      <w:r>
        <w:rPr>
          <w:rFonts w:ascii="Arial" w:hAnsi="Arial" w:cs="Arial"/>
          <w:color w:val="000000"/>
          <w:sz w:val="22"/>
          <w:szCs w:val="22"/>
        </w:rPr>
        <w:t>= 3.77e-9</w:t>
      </w:r>
      <w:commentRangeEnd w:id="45"/>
      <w:r w:rsidR="005B511D">
        <w:rPr>
          <w:rStyle w:val="CommentReference"/>
          <w:rFonts w:asciiTheme="minorHAnsi" w:eastAsiaTheme="minorHAnsi" w:hAnsiTheme="minorHAnsi" w:cstheme="minorBidi"/>
        </w:rPr>
        <w:commentReference w:id="45"/>
      </w:r>
      <w:r>
        <w:rPr>
          <w:rFonts w:ascii="Arial" w:hAnsi="Arial" w:cs="Arial"/>
          <w:color w:val="000000"/>
          <w:sz w:val="22"/>
          <w:szCs w:val="22"/>
        </w:rPr>
        <w:t xml:space="preserve">; Figure 6e). These findings indicated that neural gain is not only sensitive to stimulus contrast, but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0D570AD8" w14:textId="3BD507F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 xml:space="preserve">trial </w:t>
      </w:r>
      <w:r>
        <w:rPr>
          <w:rFonts w:ascii="Arial" w:hAnsi="Arial" w:cs="Arial"/>
          <w:color w:val="000000"/>
          <w:sz w:val="22"/>
          <w:szCs w:val="22"/>
        </w:rPr>
        <w:t>(</w:t>
      </w:r>
      <w:proofErr w:type="spellStart"/>
      <w:r>
        <w:rPr>
          <w:rFonts w:ascii="Arial" w:hAnsi="Arial" w:cs="Arial"/>
          <w:color w:val="000000"/>
          <w:sz w:val="22"/>
          <w:szCs w:val="22"/>
        </w:rPr>
        <w:t>ie</w:t>
      </w:r>
      <w:proofErr w:type="spellEnd"/>
      <w:r>
        <w:rPr>
          <w:rFonts w:ascii="Arial" w:hAnsi="Arial" w:cs="Arial"/>
          <w:color w:val="000000"/>
          <w:sz w:val="22"/>
          <w:szCs w:val="22"/>
        </w:rPr>
        <w:t>. the time window after the contrast switch) for each session. We then selected only low contrast sessions and split the data by the median gain in the target period, computing the average psychometric curves for sessions in the bottom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of gain and those in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w:t>
      </w:r>
      <w:r w:rsidR="005B511D">
        <w:rPr>
          <w:rFonts w:ascii="Arial" w:hAnsi="Arial" w:cs="Arial"/>
          <w:color w:val="000000"/>
          <w:sz w:val="22"/>
          <w:szCs w:val="22"/>
        </w:rPr>
        <w:t xml:space="preserve"> a</w:t>
      </w:r>
      <w:r>
        <w:rPr>
          <w:rFonts w:ascii="Arial" w:hAnsi="Arial" w:cs="Arial"/>
          <w:color w:val="000000"/>
          <w:sz w:val="22"/>
          <w:szCs w:val="22"/>
        </w:rPr>
        <w:t xml:space="preserve"> steeper slope and lower threshold (Figure 6f). To quantify this 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behavioral impact of gain control from effects of session-to-session fluctuations in gain (for full results of the following models, see </w:t>
      </w:r>
      <w:r w:rsidR="002F5875">
        <w:rPr>
          <w:rFonts w:ascii="Arial" w:hAnsi="Arial" w:cs="Arial"/>
          <w:color w:val="000000"/>
          <w:sz w:val="22"/>
          <w:szCs w:val="22"/>
        </w:rPr>
        <w:t>Supple</w:t>
      </w:r>
      <w:r w:rsidR="00B76096">
        <w:rPr>
          <w:rFonts w:ascii="Arial" w:hAnsi="Arial" w:cs="Arial"/>
          <w:color w:val="000000"/>
          <w:sz w:val="22"/>
          <w:szCs w:val="22"/>
        </w:rPr>
        <w:t>mentary</w:t>
      </w:r>
      <w:r>
        <w:rPr>
          <w:rFonts w:ascii="Arial" w:hAnsi="Arial" w:cs="Arial"/>
          <w:color w:val="000000"/>
          <w:sz w:val="22"/>
          <w:szCs w:val="22"/>
        </w:rPr>
        <w:t xml:space="preserve"> Table 1).</w:t>
      </w:r>
    </w:p>
    <w:p w14:paraId="5F47B930" w14:textId="7B995F0C" w:rsidR="005E6A59" w:rsidRDefault="005E6A59" w:rsidP="005E6A59">
      <w:pPr>
        <w:jc w:val="both"/>
        <w:rPr>
          <w:rFonts w:ascii="Arial" w:hAnsi="Arial" w:cs="Arial"/>
          <w:color w:val="000000"/>
          <w:sz w:val="22"/>
          <w:szCs w:val="22"/>
        </w:rPr>
      </w:pPr>
      <w:r>
        <w:rPr>
          <w:rFonts w:ascii="Arial" w:hAnsi="Arial" w:cs="Arial"/>
          <w:color w:val="000000"/>
          <w:sz w:val="22"/>
          <w:szCs w:val="22"/>
        </w:rPr>
        <w:tab/>
        <w:t>To test the effects of contrast and gain on psychometric thresholds, we fit the full model, as described above</w:t>
      </w:r>
      <w:r w:rsidR="00090042">
        <w:rPr>
          <w:rFonts w:ascii="Arial" w:hAnsi="Arial" w:cs="Arial"/>
          <w:color w:val="000000"/>
          <w:sz w:val="22"/>
          <w:szCs w:val="22"/>
        </w:rPr>
        <w:t xml:space="preserve"> (n = 168 sessions across 13 mice)</w:t>
      </w:r>
      <w:r>
        <w:rPr>
          <w:rFonts w:ascii="Arial" w:hAnsi="Arial" w:cs="Arial"/>
          <w:color w:val="000000"/>
          <w:sz w:val="22"/>
          <w:szCs w:val="22"/>
        </w:rPr>
        <w:t xml:space="preserve">. Then, to assess whether the inclusion of session-to-session variability in gain improved the model fit, we compared the full model to a null model which only included contrast. We found that the model including gain was a better predictor of behavioral threshold than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4.74, </w:t>
      </w:r>
      <w:r>
        <w:rPr>
          <w:rFonts w:ascii="Arial" w:hAnsi="Arial" w:cs="Arial"/>
          <w:i/>
          <w:iCs/>
          <w:color w:val="000000"/>
          <w:sz w:val="22"/>
          <w:szCs w:val="22"/>
        </w:rPr>
        <w:t>p</w:t>
      </w:r>
      <w:r>
        <w:rPr>
          <w:rFonts w:ascii="Arial" w:hAnsi="Arial" w:cs="Arial"/>
          <w:color w:val="000000"/>
          <w:sz w:val="22"/>
          <w:szCs w:val="22"/>
        </w:rPr>
        <w:t xml:space="preserve"> = 0.029), indicating that thresholds decreased by about 2.59 dB SNR </w:t>
      </w:r>
      <w:r w:rsidRPr="009F5392">
        <w:rPr>
          <w:rFonts w:ascii="Arial" w:hAnsi="Arial" w:cs="Arial"/>
          <w:color w:val="000000"/>
          <w:sz w:val="22"/>
          <w:szCs w:val="22"/>
        </w:rPr>
        <w:t>±1.18</w:t>
      </w:r>
      <w:r>
        <w:rPr>
          <w:rFonts w:ascii="Arial" w:hAnsi="Arial" w:cs="Arial"/>
          <w:color w:val="000000"/>
          <w:sz w:val="22"/>
          <w:szCs w:val="22"/>
        </w:rPr>
        <w:t xml:space="preserve"> (standard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0.016), with the step from low to high contrast inducing a decrease in behavioral thresholds of 3.01 dB SNR </w:t>
      </w:r>
      <w:r w:rsidRPr="009F5392">
        <w:rPr>
          <w:rFonts w:ascii="Arial" w:hAnsi="Arial" w:cs="Arial"/>
          <w:color w:val="000000"/>
          <w:sz w:val="22"/>
          <w:szCs w:val="22"/>
        </w:rPr>
        <w:t>±</w:t>
      </w:r>
      <w:r>
        <w:rPr>
          <w:rFonts w:ascii="Arial" w:hAnsi="Arial" w:cs="Arial"/>
          <w:color w:val="000000"/>
          <w:sz w:val="22"/>
          <w:szCs w:val="22"/>
        </w:rPr>
        <w:t>1.23 (standard error).</w:t>
      </w:r>
    </w:p>
    <w:p w14:paraId="1BA33D32" w14:textId="77777777" w:rsidR="0002033B" w:rsidRDefault="005E6A59" w:rsidP="005E6A59">
      <w:pPr>
        <w:jc w:val="both"/>
        <w:rPr>
          <w:rFonts w:ascii="Arial" w:hAnsi="Arial" w:cs="Arial"/>
          <w:color w:val="000000"/>
          <w:sz w:val="22"/>
          <w:szCs w:val="22"/>
        </w:rPr>
      </w:pPr>
      <w:r>
        <w:rPr>
          <w:rFonts w:ascii="Arial" w:hAnsi="Arial" w:cs="Arial"/>
          <w:color w:val="000000"/>
          <w:sz w:val="22"/>
          <w:szCs w:val="22"/>
        </w:rPr>
        <w:tab/>
        <w:t xml:space="preserve">We applied the same analysis to test the effects of contrast and gain on psychometric slopes (Figure 6f), again finding that gain significantly predicted psychometric curves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5.09, </w:t>
      </w:r>
      <w:r>
        <w:rPr>
          <w:rFonts w:ascii="Arial" w:hAnsi="Arial" w:cs="Arial"/>
          <w:i/>
          <w:iCs/>
          <w:color w:val="000000"/>
          <w:sz w:val="22"/>
          <w:szCs w:val="22"/>
        </w:rPr>
        <w:t>p</w:t>
      </w:r>
      <w:r>
        <w:rPr>
          <w:rFonts w:ascii="Arial" w:hAnsi="Arial" w:cs="Arial"/>
          <w:color w:val="000000"/>
          <w:sz w:val="22"/>
          <w:szCs w:val="22"/>
        </w:rPr>
        <w:t xml:space="preserve"> = 0.024), where the psychometric slope increased by 0.13 dB/PC </w:t>
      </w:r>
      <w:r w:rsidRPr="009F5392">
        <w:rPr>
          <w:rFonts w:ascii="Arial" w:hAnsi="Arial" w:cs="Arial"/>
          <w:color w:val="000000"/>
          <w:sz w:val="22"/>
          <w:szCs w:val="22"/>
        </w:rPr>
        <w:t>±</w:t>
      </w:r>
      <w:r>
        <w:rPr>
          <w:rFonts w:ascii="Arial" w:hAnsi="Arial" w:cs="Arial"/>
          <w:color w:val="000000"/>
          <w:sz w:val="22"/>
          <w:szCs w:val="22"/>
        </w:rPr>
        <w:t xml:space="preserve">0.059 (standard error)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1.57, </w:t>
      </w:r>
      <w:r>
        <w:rPr>
          <w:rFonts w:ascii="Arial" w:hAnsi="Arial" w:cs="Arial"/>
          <w:i/>
          <w:iCs/>
          <w:color w:val="000000"/>
          <w:sz w:val="22"/>
          <w:szCs w:val="22"/>
        </w:rPr>
        <w:t>p</w:t>
      </w:r>
      <w:r>
        <w:rPr>
          <w:rFonts w:ascii="Arial" w:hAnsi="Arial" w:cs="Arial"/>
          <w:color w:val="000000"/>
          <w:sz w:val="22"/>
          <w:szCs w:val="22"/>
        </w:rPr>
        <w:t xml:space="preserve"> = 0.21). </w:t>
      </w:r>
    </w:p>
    <w:p w14:paraId="0B65C49E" w14:textId="77777777" w:rsidR="0002033B" w:rsidRPr="00E57303" w:rsidRDefault="0002033B" w:rsidP="0002033B">
      <w:pPr>
        <w:rPr>
          <w:rFonts w:ascii="Arial" w:hAnsi="Arial" w:cs="Arial"/>
          <w:color w:val="000000"/>
          <w:sz w:val="22"/>
          <w:szCs w:val="22"/>
        </w:rPr>
      </w:pPr>
      <w:r>
        <w:rPr>
          <w:rFonts w:ascii="Arial" w:hAnsi="Arial" w:cs="Arial"/>
          <w:color w:val="000000"/>
          <w:sz w:val="22"/>
          <w:szCs w:val="22"/>
        </w:rPr>
        <w:br w:type="page"/>
      </w:r>
      <w:r>
        <w:rPr>
          <w:rFonts w:ascii="Arial" w:hAnsi="Arial" w:cs="Arial"/>
          <w:noProof/>
          <w:color w:val="000000"/>
          <w:sz w:val="22"/>
          <w:szCs w:val="22"/>
        </w:rPr>
        <w:lastRenderedPageBreak/>
        <w:drawing>
          <wp:anchor distT="0" distB="0" distL="114300" distR="114300" simplePos="0" relativeHeight="251673600" behindDoc="0" locked="0" layoutInCell="1" allowOverlap="1" wp14:anchorId="5FFCC88D" wp14:editId="7FA6BD22">
            <wp:simplePos x="0" y="0"/>
            <wp:positionH relativeFrom="column">
              <wp:posOffset>983442</wp:posOffset>
            </wp:positionH>
            <wp:positionV relativeFrom="paragraph">
              <wp:posOffset>4445</wp:posOffset>
            </wp:positionV>
            <wp:extent cx="4501515" cy="5486400"/>
            <wp:effectExtent l="0" t="0" r="0"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1515" cy="5486400"/>
                    </a:xfrm>
                    <a:prstGeom prst="rect">
                      <a:avLst/>
                    </a:prstGeom>
                  </pic:spPr>
                </pic:pic>
              </a:graphicData>
            </a:graphic>
            <wp14:sizeRelH relativeFrom="margin">
              <wp14:pctWidth>0</wp14:pctWidth>
            </wp14:sizeRelH>
            <wp14:sizeRelV relativeFrom="margin">
              <wp14:pctHeight>0</wp14:pctHeight>
            </wp14:sizeRelV>
          </wp:anchor>
        </w:drawing>
      </w:r>
      <w:r w:rsidRPr="008B4C83">
        <w:rPr>
          <w:rFonts w:ascii="Arial" w:hAnsi="Arial" w:cs="Arial"/>
          <w:b/>
          <w:bCs/>
          <w:color w:val="000000"/>
          <w:sz w:val="20"/>
          <w:szCs w:val="20"/>
        </w:rPr>
        <w:t>Figure 5.</w:t>
      </w:r>
    </w:p>
    <w:p w14:paraId="5A34A415" w14:textId="77777777" w:rsidR="0002033B" w:rsidRDefault="0002033B" w:rsidP="0002033B">
      <w:pPr>
        <w:jc w:val="both"/>
        <w:rPr>
          <w:rFonts w:ascii="Arial" w:hAnsi="Arial" w:cs="Arial"/>
          <w:b/>
          <w:bCs/>
          <w:color w:val="000000"/>
          <w:sz w:val="22"/>
          <w:szCs w:val="22"/>
        </w:rPr>
      </w:pPr>
    </w:p>
    <w:p w14:paraId="3087ACCC" w14:textId="0184A3A0" w:rsidR="0002033B" w:rsidRPr="004E7B8B" w:rsidRDefault="0002033B" w:rsidP="0002033B">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Example spiking responses to targets and noise in low contrast during behavior. The top portion of the plot is a spike raster ordered by target volume</w:t>
      </w:r>
      <w:r>
        <w:rPr>
          <w:rFonts w:ascii="Arial" w:hAnsi="Arial" w:cs="Arial"/>
          <w:color w:val="000000"/>
          <w:sz w:val="20"/>
          <w:szCs w:val="20"/>
        </w:rPr>
        <w:t xml:space="preserve"> (colors indicate trial identity according to the legend)</w:t>
      </w:r>
      <w:r w:rsidRPr="009D287F">
        <w:rPr>
          <w:rFonts w:ascii="Arial" w:hAnsi="Arial" w:cs="Arial"/>
          <w:color w:val="000000"/>
          <w:sz w:val="20"/>
          <w:szCs w:val="20"/>
        </w:rPr>
        <w:t xml:space="preserve">. </w:t>
      </w:r>
      <w:r>
        <w:rPr>
          <w:rFonts w:ascii="Arial" w:hAnsi="Arial" w:cs="Arial"/>
          <w:color w:val="000000"/>
          <w:sz w:val="20"/>
          <w:szCs w:val="20"/>
        </w:rPr>
        <w:t>Below the raster is a trial-averaged PSTH,</w:t>
      </w:r>
      <w:r w:rsidRPr="009D287F">
        <w:rPr>
          <w:rFonts w:ascii="Arial" w:hAnsi="Arial" w:cs="Arial"/>
          <w:color w:val="000000"/>
          <w:sz w:val="20"/>
          <w:szCs w:val="20"/>
        </w:rPr>
        <w:t xml:space="preserve"> smoothed with a 2ms standard deviation Gaussian kernel.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noise from target responses across trials</w:t>
      </w:r>
      <w:r>
        <w:rPr>
          <w:rFonts w:ascii="Arial" w:hAnsi="Arial" w:cs="Arial"/>
          <w:color w:val="000000"/>
          <w:sz w:val="20"/>
          <w:szCs w:val="20"/>
        </w:rPr>
        <w:t xml:space="preserve">. </w:t>
      </w:r>
      <w:r w:rsidRPr="009D287F">
        <w:rPr>
          <w:rFonts w:ascii="Arial" w:hAnsi="Arial" w:cs="Arial"/>
          <w:color w:val="000000"/>
          <w:sz w:val="20"/>
          <w:szCs w:val="20"/>
        </w:rPr>
        <w:t>The dashed horizontal line indicates chance performance (0.5). Error bars are the bootstrapped 95% confidence interval of the AUC value</w:t>
      </w:r>
      <w:r>
        <w:rPr>
          <w:rFonts w:ascii="Arial" w:hAnsi="Arial" w:cs="Arial"/>
          <w:color w:val="000000"/>
          <w:sz w:val="20"/>
          <w:szCs w:val="20"/>
        </w:rPr>
        <w:t xml:space="preserve">. </w:t>
      </w:r>
      <w:r>
        <w:rPr>
          <w:rFonts w:ascii="Arial" w:hAnsi="Arial" w:cs="Arial"/>
          <w:b/>
          <w:bCs/>
          <w:color w:val="000000"/>
          <w:sz w:val="20"/>
          <w:szCs w:val="20"/>
        </w:rPr>
        <w:t xml:space="preserve">c, </w:t>
      </w:r>
      <w:r w:rsidRPr="009D287F">
        <w:rPr>
          <w:rFonts w:ascii="Arial" w:hAnsi="Arial" w:cs="Arial"/>
          <w:color w:val="000000"/>
          <w:sz w:val="20"/>
          <w:szCs w:val="20"/>
        </w:rPr>
        <w:t>Neurograms of populations of simultaneously recorded neurons during a low contrast and high contrast session from the same mouse. Neurons are plotted along the ordinate, while target volume is plotted along the abscissa. Within each plot, the shade indicates the neural response to each target volume, with the average response to noise alone subtracted</w:t>
      </w:r>
      <w:r>
        <w:rPr>
          <w:rFonts w:ascii="Arial" w:hAnsi="Arial" w:cs="Arial"/>
          <w:color w:val="000000"/>
          <w:sz w:val="20"/>
          <w:szCs w:val="20"/>
        </w:rPr>
        <w:t xml:space="preserve">. </w:t>
      </w:r>
      <w:r w:rsidRPr="009D287F">
        <w:rPr>
          <w:rFonts w:ascii="Arial" w:hAnsi="Arial" w:cs="Arial"/>
          <w:color w:val="000000"/>
          <w:sz w:val="20"/>
          <w:szCs w:val="20"/>
        </w:rPr>
        <w:t>Asteri</w:t>
      </w:r>
      <w:r>
        <w:rPr>
          <w:rFonts w:ascii="Arial" w:hAnsi="Arial" w:cs="Arial"/>
          <w:color w:val="000000"/>
          <w:sz w:val="20"/>
          <w:szCs w:val="20"/>
        </w:rPr>
        <w:t>sk</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responses of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noise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high dimensional neural space, noise trials are represented as a gray point-cloud, while target responses are represented as a blue point-cloud. The coding direction (CD) is the vector defining the average difference between these two point-clouds as indicated by the arrow.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coding direction for one session (session CA118-200707, as plotted in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The blue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while the</w:t>
      </w:r>
      <w:r w:rsidRPr="009D287F">
        <w:rPr>
          <w:rFonts w:ascii="Arial" w:hAnsi="Arial" w:cs="Arial"/>
          <w:color w:val="000000"/>
          <w:sz w:val="20"/>
          <w:szCs w:val="20"/>
        </w:rPr>
        <w:t xml:space="preserve"> gray distribution </w:t>
      </w:r>
      <w:r>
        <w:rPr>
          <w:rFonts w:ascii="Arial" w:hAnsi="Arial" w:cs="Arial"/>
          <w:color w:val="000000"/>
          <w:sz w:val="20"/>
          <w:szCs w:val="20"/>
        </w:rPr>
        <w:t>shows the</w:t>
      </w:r>
      <w:r w:rsidRPr="009D287F">
        <w:rPr>
          <w:rFonts w:ascii="Arial" w:hAnsi="Arial" w:cs="Arial"/>
          <w:color w:val="000000"/>
          <w:sz w:val="20"/>
          <w:szCs w:val="20"/>
        </w:rPr>
        <w:t xml:space="preserve"> projection value</w:t>
      </w:r>
      <w:r>
        <w:rPr>
          <w:rFonts w:ascii="Arial" w:hAnsi="Arial" w:cs="Arial"/>
          <w:color w:val="000000"/>
          <w:sz w:val="20"/>
          <w:szCs w:val="20"/>
        </w:rPr>
        <w:t>s</w:t>
      </w:r>
      <w:r w:rsidRPr="009D287F">
        <w:rPr>
          <w:rFonts w:ascii="Arial" w:hAnsi="Arial" w:cs="Arial"/>
          <w:color w:val="000000"/>
          <w:sz w:val="20"/>
          <w:szCs w:val="20"/>
        </w:rPr>
        <w:t xml:space="preserve"> during noise only trials. The vertical red line is the criterion </w:t>
      </w:r>
      <w:r>
        <w:rPr>
          <w:rFonts w:ascii="Arial" w:hAnsi="Arial" w:cs="Arial"/>
          <w:color w:val="000000"/>
          <w:sz w:val="20"/>
          <w:szCs w:val="20"/>
        </w:rPr>
        <w:t xml:space="preserve">used to compute performance (percent correct for these distributions is indicated by the arrow in panel </w:t>
      </w:r>
      <w:r w:rsidRPr="00FC762A">
        <w:rPr>
          <w:rFonts w:ascii="Arial" w:hAnsi="Arial" w:cs="Arial"/>
          <w:b/>
          <w:bCs/>
          <w:color w:val="000000"/>
          <w:sz w:val="20"/>
          <w:szCs w:val="20"/>
        </w:rPr>
        <w:t>e</w:t>
      </w:r>
      <w:r>
        <w:rPr>
          <w:rFonts w:ascii="Arial" w:hAnsi="Arial" w:cs="Arial"/>
          <w:color w:val="000000"/>
          <w:sz w:val="20"/>
          <w:szCs w:val="20"/>
        </w:rPr>
        <w:t>)</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a logistic fit, respectively.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xml:space="preserve">. The horizontal dashed line indicates chance performance (0.5). The arrow indicates the neural performance computed from the distributions and criterion plotted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from the same mouse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psychometric and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functions across mice. Light circles indicate average behavioral performance, dark red and blue circles indicate average neural performance. Light solid curves indicate logistic fits to average behavioral performance, while vertical lines indicate </w:t>
      </w:r>
      <w:r w:rsidRPr="009D287F">
        <w:rPr>
          <w:rFonts w:ascii="Arial" w:hAnsi="Arial" w:cs="Arial"/>
          <w:color w:val="000000"/>
          <w:sz w:val="20"/>
          <w:szCs w:val="20"/>
        </w:rPr>
        <w:lastRenderedPageBreak/>
        <w:t xml:space="preserve">the fit thresholds. Dark solid lines indicate fits and thresholds for the neural data. The </w:t>
      </w:r>
      <w:r w:rsidR="005B511D">
        <w:rPr>
          <w:rFonts w:ascii="Arial" w:hAnsi="Arial" w:cs="Arial"/>
          <w:color w:val="000000"/>
          <w:sz w:val="20"/>
          <w:szCs w:val="20"/>
        </w:rPr>
        <w:t xml:space="preserve">black </w:t>
      </w:r>
      <w:r w:rsidRPr="009D287F">
        <w:rPr>
          <w:rFonts w:ascii="Arial" w:hAnsi="Arial" w:cs="Arial"/>
          <w:color w:val="000000"/>
          <w:sz w:val="20"/>
          <w:szCs w:val="20"/>
        </w:rPr>
        <w:t>dashed line indicates chance performance. Shades of blue and red indicate averages over low and high contrast respectively.</w:t>
      </w:r>
      <w:r w:rsidRPr="009D287F">
        <w:rPr>
          <w:rFonts w:ascii="Arial" w:hAnsi="Arial" w:cs="Arial"/>
          <w:b/>
          <w:bCs/>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sidR="005A617D">
        <w:rPr>
          <w:rFonts w:ascii="Arial" w:hAnsi="Arial" w:cs="Arial"/>
          <w:color w:val="000000"/>
          <w:sz w:val="20"/>
          <w:szCs w:val="20"/>
        </w:rPr>
        <w:t>C</w:t>
      </w:r>
      <w:r w:rsidRPr="009D287F">
        <w:rPr>
          <w:rFonts w:ascii="Arial" w:hAnsi="Arial" w:cs="Arial"/>
          <w:color w:val="000000"/>
          <w:sz w:val="20"/>
          <w:szCs w:val="20"/>
        </w:rPr>
        <w:t>ircle</w:t>
      </w:r>
      <w:r w:rsidR="005A617D">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sidR="005A617D">
        <w:rPr>
          <w:rFonts w:ascii="Arial" w:hAnsi="Arial" w:cs="Arial"/>
          <w:color w:val="000000"/>
          <w:sz w:val="20"/>
          <w:szCs w:val="20"/>
        </w:rPr>
        <w:t>and</w:t>
      </w:r>
      <w:r w:rsidRPr="009D287F">
        <w:rPr>
          <w:rFonts w:ascii="Arial" w:hAnsi="Arial" w:cs="Arial"/>
          <w:color w:val="000000"/>
          <w:sz w:val="20"/>
          <w:szCs w:val="20"/>
        </w:rPr>
        <w:t xml:space="preserve"> each contrast (as indicated by the fill color). Grey lines and shaded areas indicate the linear regression fit across contrasts, ±95% confidence interval. The solid black line indicates unity. </w:t>
      </w:r>
      <w:r>
        <w:rPr>
          <w:rFonts w:ascii="Arial" w:hAnsi="Arial" w:cs="Arial"/>
          <w:color w:val="000000"/>
          <w:sz w:val="20"/>
          <w:szCs w:val="20"/>
        </w:rPr>
        <w:t xml:space="preserve">Black asterisks indicate significant multiple regression fits to the data; within that model: grey asterisks indicate that neural thresholds are significant predictors of behavior, while red asterisks indicate that contrast is a significant predictor. </w:t>
      </w:r>
      <w:r>
        <w:rPr>
          <w:rFonts w:ascii="Arial" w:hAnsi="Arial" w:cs="Arial"/>
          <w:b/>
          <w:bCs/>
          <w:color w:val="000000"/>
          <w:sz w:val="20"/>
          <w:szCs w:val="20"/>
        </w:rPr>
        <w:t xml:space="preserve"> </w:t>
      </w:r>
      <w:r w:rsidR="005B511D">
        <w:rPr>
          <w:rFonts w:ascii="Arial" w:hAnsi="Arial" w:cs="Arial"/>
          <w:b/>
          <w:bCs/>
          <w:color w:val="000000"/>
          <w:sz w:val="20"/>
          <w:szCs w:val="20"/>
        </w:rPr>
        <w:t>h</w:t>
      </w:r>
      <w:r>
        <w:rPr>
          <w:rFonts w:ascii="Arial" w:hAnsi="Arial" w:cs="Arial"/>
          <w:b/>
          <w:bCs/>
          <w:color w:val="000000"/>
          <w:sz w:val="20"/>
          <w:szCs w:val="20"/>
        </w:rPr>
        <w:t xml:space="preserve">,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9D287F">
        <w:rPr>
          <w:rFonts w:ascii="Arial" w:hAnsi="Arial" w:cs="Arial"/>
          <w:color w:val="000000"/>
          <w:sz w:val="20"/>
          <w:szCs w:val="20"/>
        </w:rPr>
        <w:t>Population decoder performance in each contrast transition, as a function of target presentation relative to the transition (indicated by the dashed vertical black line at 0s). Ticks on the abscissa indicate average target time from the transition in milliseconds. Solid lines and circles indicate the percent correct performance of a target decoder after a switch to low contrast (blue) or high contrast (red). Error</w:t>
      </w:r>
      <w:r w:rsidR="005A617D">
        <w:rPr>
          <w:rFonts w:ascii="Arial" w:hAnsi="Arial" w:cs="Arial"/>
          <w:color w:val="000000"/>
          <w:sz w:val="20"/>
          <w:szCs w:val="20"/>
        </w:rPr>
        <w:t xml:space="preserve"> </w:t>
      </w:r>
      <w:r w:rsidRPr="009D287F">
        <w:rPr>
          <w:rFonts w:ascii="Arial" w:hAnsi="Arial" w:cs="Arial"/>
          <w:color w:val="000000"/>
          <w:sz w:val="20"/>
          <w:szCs w:val="20"/>
        </w:rPr>
        <w:t xml:space="preserve">bars indicate ±SEM </w:t>
      </w:r>
      <w:r w:rsidRPr="001503A3">
        <w:rPr>
          <w:rFonts w:ascii="Arial" w:hAnsi="Arial" w:cs="Arial"/>
          <w:color w:val="000000"/>
          <w:sz w:val="20"/>
          <w:szCs w:val="20"/>
        </w:rPr>
        <w:t xml:space="preserve"> </w:t>
      </w:r>
      <w:r w:rsidRPr="009D287F">
        <w:rPr>
          <w:rFonts w:ascii="Arial" w:hAnsi="Arial" w:cs="Arial"/>
          <w:color w:val="000000"/>
          <w:sz w:val="20"/>
          <w:szCs w:val="20"/>
        </w:rPr>
        <w:t>over sessions. Horizontal lines indicate significant changes in performance between the first target presentation time and subsequent target presentation times, as assessed by Wilcoxon Sign-rank tests with false discovery rate correction for multiple comparisons. The span of the lines indicates the target times being compared, while the color of the lines indicates whether the test was performed within high contrast (red) or low contrast (blue).</w:t>
      </w:r>
      <w:r w:rsidRPr="009D287F">
        <w:rPr>
          <w:rFonts w:ascii="Arial" w:hAnsi="Arial" w:cs="Arial"/>
          <w:b/>
          <w:bCs/>
          <w:color w:val="000000"/>
          <w:sz w:val="20"/>
          <w:szCs w:val="20"/>
        </w:rPr>
        <w:t xml:space="preserve">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 for each mouse in each contrast. Blue and red circles indicate the adaptation time constants from neural populations for each mouse in low and high contrast respectively. Solid black lines indicate time constants from the same mouse.</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2CE940C0" w14:textId="77777777" w:rsidR="0002033B" w:rsidRDefault="0002033B">
      <w:pPr>
        <w:rPr>
          <w:rFonts w:ascii="Arial" w:hAnsi="Arial" w:cs="Arial"/>
          <w:color w:val="000000"/>
          <w:sz w:val="22"/>
          <w:szCs w:val="22"/>
        </w:rPr>
      </w:pPr>
      <w:r>
        <w:rPr>
          <w:rFonts w:ascii="Arial" w:hAnsi="Arial" w:cs="Arial"/>
          <w:color w:val="000000"/>
          <w:sz w:val="22"/>
          <w:szCs w:val="22"/>
        </w:rPr>
        <w:br w:type="page"/>
      </w:r>
    </w:p>
    <w:p w14:paraId="5D985388" w14:textId="606F67AD" w:rsidR="005E6A59" w:rsidRDefault="005E6A59" w:rsidP="005E6A59">
      <w:pPr>
        <w:jc w:val="both"/>
        <w:rPr>
          <w:rFonts w:ascii="Arial" w:hAnsi="Arial" w:cs="Arial"/>
          <w:color w:val="000000"/>
          <w:sz w:val="22"/>
          <w:szCs w:val="22"/>
        </w:rPr>
      </w:pPr>
      <w:r>
        <w:rPr>
          <w:rFonts w:ascii="Arial" w:hAnsi="Arial" w:cs="Arial"/>
          <w:color w:val="000000"/>
          <w:sz w:val="22"/>
          <w:szCs w:val="22"/>
        </w:rPr>
        <w:lastRenderedPageBreak/>
        <w:t>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2ABEF8B4"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by spontaneous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but examined gain during the adaptation period as the predictor of interest. We hypothesized that gain in this period should not be predictive of behavioral performance, as there were no targets presented during this portion of the trial. We found that this was the case and did not observe any predictive relationship between gain during this period and behavioral performance (Extended Data Figure 5i-k; Supplementary Table 1). In summary, a linear-nonlinear model </w:t>
      </w:r>
      <w:r w:rsidR="007D7DF6">
        <w:rPr>
          <w:rFonts w:ascii="Arial" w:hAnsi="Arial" w:cs="Arial"/>
          <w:color w:val="000000"/>
          <w:sz w:val="22"/>
          <w:szCs w:val="22"/>
        </w:rPr>
        <w:t>that</w:t>
      </w:r>
      <w:r w:rsidR="0002033B">
        <w:rPr>
          <w:rFonts w:ascii="Arial" w:hAnsi="Arial" w:cs="Arial"/>
          <w:color w:val="000000"/>
          <w:sz w:val="22"/>
          <w:szCs w:val="22"/>
        </w:rPr>
        <w:t xml:space="preserve"> measure</w:t>
      </w:r>
      <w:r w:rsidR="007D7DF6">
        <w:rPr>
          <w:rFonts w:ascii="Arial" w:hAnsi="Arial" w:cs="Arial"/>
          <w:color w:val="000000"/>
          <w:sz w:val="22"/>
          <w:szCs w:val="22"/>
        </w:rPr>
        <w:t>d</w:t>
      </w:r>
      <w:r w:rsidR="0002033B">
        <w:rPr>
          <w:rFonts w:ascii="Arial" w:hAnsi="Arial" w:cs="Arial"/>
          <w:color w:val="000000"/>
          <w:sz w:val="22"/>
          <w:szCs w:val="22"/>
        </w:rPr>
        <w:t xml:space="preserve"> cortical gain in behaving mice</w:t>
      </w:r>
      <w:r w:rsidR="007D7DF6">
        <w:rPr>
          <w:rFonts w:ascii="Arial" w:hAnsi="Arial" w:cs="Arial"/>
          <w:color w:val="000000"/>
          <w:sz w:val="22"/>
          <w:szCs w:val="22"/>
        </w:rPr>
        <w:t xml:space="preserve"> revealed</w:t>
      </w:r>
      <w:r w:rsidR="0002033B">
        <w:rPr>
          <w:rFonts w:ascii="Arial" w:hAnsi="Arial" w:cs="Arial"/>
          <w:color w:val="000000"/>
          <w:sz w:val="22"/>
          <w:szCs w:val="22"/>
        </w:rPr>
        <w:t xml:space="preserve"> robust</w:t>
      </w:r>
      <w:r w:rsidR="007D7DF6">
        <w:rPr>
          <w:rFonts w:ascii="Arial" w:hAnsi="Arial" w:cs="Arial"/>
          <w:color w:val="000000"/>
          <w:sz w:val="22"/>
          <w:szCs w:val="22"/>
        </w:rPr>
        <w:t xml:space="preserve"> contrast</w:t>
      </w:r>
      <w:r w:rsidR="0002033B">
        <w:rPr>
          <w:rFonts w:ascii="Arial" w:hAnsi="Arial" w:cs="Arial"/>
          <w:color w:val="000000"/>
          <w:sz w:val="22"/>
          <w:szCs w:val="22"/>
        </w:rPr>
        <w:t xml:space="preserve"> gain control. Furthermore, gain increased in the target period of the trial, and 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47109E83" w:rsidR="00E57303" w:rsidRDefault="00E57303">
      <w:pPr>
        <w:rPr>
          <w:rFonts w:ascii="Arial" w:hAnsi="Arial" w:cs="Arial"/>
          <w:color w:val="000000"/>
          <w:sz w:val="22"/>
          <w:szCs w:val="22"/>
        </w:rPr>
      </w:pPr>
    </w:p>
    <w:p w14:paraId="5DFF5289" w14:textId="77777777" w:rsidR="00E57303" w:rsidRDefault="00E57303" w:rsidP="00E57303">
      <w:pPr>
        <w:jc w:val="both"/>
        <w:rPr>
          <w:rFonts w:ascii="Arial" w:hAnsi="Arial" w:cs="Arial"/>
          <w:color w:val="000000"/>
          <w:sz w:val="22"/>
          <w:szCs w:val="22"/>
        </w:rPr>
      </w:pPr>
      <w:r>
        <w:rPr>
          <w:rFonts w:ascii="Arial" w:hAnsi="Arial" w:cs="Arial"/>
          <w:noProof/>
          <w:color w:val="000000"/>
          <w:sz w:val="22"/>
          <w:szCs w:val="22"/>
        </w:rPr>
        <w:drawing>
          <wp:inline distT="0" distB="0" distL="0" distR="0" wp14:anchorId="662AE3EA" wp14:editId="1676697E">
            <wp:extent cx="6858000" cy="28568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inline>
        </w:drawing>
      </w:r>
    </w:p>
    <w:p w14:paraId="270E4888" w14:textId="77777777" w:rsidR="00E57303" w:rsidRDefault="00E57303" w:rsidP="00E57303">
      <w:pPr>
        <w:jc w:val="both"/>
        <w:rPr>
          <w:rFonts w:ascii="Arial" w:hAnsi="Arial" w:cs="Arial"/>
          <w:b/>
          <w:bCs/>
          <w:color w:val="000000"/>
          <w:sz w:val="20"/>
          <w:szCs w:val="20"/>
        </w:rPr>
      </w:pPr>
      <w:r w:rsidRPr="000A7884">
        <w:rPr>
          <w:rFonts w:ascii="Arial" w:hAnsi="Arial" w:cs="Arial"/>
          <w:b/>
          <w:bCs/>
          <w:color w:val="000000"/>
          <w:sz w:val="20"/>
          <w:szCs w:val="20"/>
        </w:rPr>
        <w:t xml:space="preserve">Figure </w:t>
      </w:r>
      <w:r>
        <w:rPr>
          <w:rFonts w:ascii="Arial" w:hAnsi="Arial" w:cs="Arial"/>
          <w:b/>
          <w:bCs/>
          <w:color w:val="000000"/>
          <w:sz w:val="20"/>
          <w:szCs w:val="20"/>
        </w:rPr>
        <w:t>6</w:t>
      </w:r>
      <w:r w:rsidRPr="000A7884">
        <w:rPr>
          <w:rFonts w:ascii="Arial" w:hAnsi="Arial" w:cs="Arial"/>
          <w:b/>
          <w:bCs/>
          <w:color w:val="000000"/>
          <w:sz w:val="20"/>
          <w:szCs w:val="20"/>
        </w:rPr>
        <w:t>.</w:t>
      </w:r>
    </w:p>
    <w:p w14:paraId="6A015F6C" w14:textId="77777777" w:rsidR="00E57303" w:rsidRPr="000A7884" w:rsidRDefault="00E57303" w:rsidP="00E57303">
      <w:pPr>
        <w:jc w:val="both"/>
        <w:rPr>
          <w:rFonts w:ascii="Arial" w:hAnsi="Arial" w:cs="Arial"/>
          <w:b/>
          <w:bCs/>
          <w:color w:val="000000"/>
          <w:sz w:val="20"/>
          <w:szCs w:val="20"/>
        </w:rPr>
      </w:pPr>
    </w:p>
    <w:p w14:paraId="51B6A027" w14:textId="4A7F6D3A" w:rsidR="00E57303" w:rsidRPr="004E7B8B" w:rsidRDefault="00E57303" w:rsidP="00E57303">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using normalized reverse correlation. The relationship between the STRF prediction (grey trace) and observed spikes were used to estimate two models: a static model where the nonlinearity is estimated across all trial periods or a GC model where the nonlinearity is estimated separately for low and high contrast.</w:t>
      </w:r>
      <w:r>
        <w:rPr>
          <w:rFonts w:ascii="Arial" w:hAnsi="Arial" w:cs="Arial"/>
          <w:b/>
          <w:bCs/>
          <w:color w:val="000000"/>
          <w:sz w:val="20"/>
          <w:szCs w:val="20"/>
        </w:rPr>
        <w:t xml:space="preserve"> b, </w:t>
      </w:r>
      <w:r w:rsidRPr="009D287F">
        <w:rPr>
          <w:rFonts w:ascii="Arial" w:hAnsi="Arial" w:cs="Arial"/>
          <w:color w:val="000000"/>
          <w:sz w:val="20"/>
          <w:szCs w:val="20"/>
        </w:rPr>
        <w:t xml:space="preserve">Example background-locked responses from a well-tuned cortical unit across the trial duration. The top portion of the plot is a spike raster sorted by the frozen noise scenes (Scene 1-5) of the background. </w:t>
      </w:r>
      <w:r>
        <w:rPr>
          <w:rFonts w:ascii="Arial" w:hAnsi="Arial" w:cs="Arial"/>
          <w:color w:val="000000"/>
          <w:sz w:val="20"/>
          <w:szCs w:val="20"/>
        </w:rPr>
        <w:t xml:space="preserve">The contrast of the adaptation and target periods are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 model (grey) and GC model (</w:t>
      </w:r>
      <w:r w:rsidR="005A617D">
        <w:rPr>
          <w:rFonts w:ascii="Arial" w:hAnsi="Arial" w:cs="Arial"/>
          <w:color w:val="000000"/>
          <w:sz w:val="20"/>
          <w:szCs w:val="20"/>
        </w:rPr>
        <w:t>green</w:t>
      </w:r>
      <w:r>
        <w:rPr>
          <w:rFonts w:ascii="Arial" w:hAnsi="Arial" w:cs="Arial"/>
          <w:color w:val="000000"/>
          <w:sz w:val="20"/>
          <w:szCs w:val="20"/>
        </w:rPr>
        <w:t>). Correlations of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 STRF values are indicated by the color</w:t>
      </w:r>
      <w:r w:rsidR="005A617D">
        <w:rPr>
          <w:rFonts w:ascii="Arial" w:hAnsi="Arial" w:cs="Arial"/>
          <w:color w:val="000000"/>
          <w:sz w:val="20"/>
          <w:szCs w:val="20"/>
        </w:rPr>
        <w:t xml:space="preserve"> </w:t>
      </w:r>
      <w:r w:rsidRPr="009D287F">
        <w:rPr>
          <w:rFonts w:ascii="Arial" w:hAnsi="Arial" w:cs="Arial"/>
          <w:color w:val="000000"/>
          <w:sz w:val="20"/>
          <w:szCs w:val="20"/>
        </w:rPr>
        <w:t>bar.</w:t>
      </w:r>
      <w:r>
        <w:rPr>
          <w:rFonts w:ascii="Arial" w:hAnsi="Arial" w:cs="Arial"/>
          <w:b/>
          <w:bCs/>
          <w:color w:val="000000"/>
          <w:sz w:val="20"/>
          <w:szCs w:val="20"/>
        </w:rPr>
        <w:t xml:space="preserve"> 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 Each line is a fit to the test set in 10 cross-validation runs</w:t>
      </w:r>
      <w:r w:rsidR="002F5875">
        <w:rPr>
          <w:rFonts w:ascii="Arial" w:hAnsi="Arial" w:cs="Arial"/>
          <w:color w:val="000000"/>
          <w:sz w:val="20"/>
          <w:szCs w:val="20"/>
        </w:rPr>
        <w:t xml:space="preserve">. </w:t>
      </w:r>
      <w:r>
        <w:rPr>
          <w:rFonts w:ascii="Arial" w:hAnsi="Arial" w:cs="Arial"/>
          <w:color w:val="000000"/>
          <w:sz w:val="20"/>
          <w:szCs w:val="20"/>
        </w:rPr>
        <w:t>Blue and red lines and dots are the nonlinearities in low and high contrast for the GC model, while the grey lines and dots are for the static model (here, they are obscured by the high contrast data).</w:t>
      </w:r>
      <w:r>
        <w:rPr>
          <w:rFonts w:ascii="Arial" w:hAnsi="Arial" w:cs="Arial"/>
          <w:b/>
          <w:bCs/>
          <w:color w:val="000000"/>
          <w:sz w:val="20"/>
          <w:szCs w:val="20"/>
        </w:rPr>
        <w:t xml:space="preserve"> 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In the main figure,</w:t>
      </w:r>
      <w:r w:rsidRPr="009D287F">
        <w:rPr>
          <w:rFonts w:ascii="Arial" w:hAnsi="Arial" w:cs="Arial"/>
          <w:color w:val="000000"/>
          <w:sz w:val="20"/>
          <w:szCs w:val="20"/>
        </w:rPr>
        <w:t xml:space="preserve"> </w:t>
      </w:r>
      <w:r>
        <w:rPr>
          <w:rFonts w:ascii="Arial" w:hAnsi="Arial" w:cs="Arial"/>
          <w:color w:val="000000"/>
          <w:sz w:val="20"/>
          <w:szCs w:val="20"/>
        </w:rPr>
        <w:t>e</w:t>
      </w:r>
      <w:r w:rsidRPr="009D287F">
        <w:rPr>
          <w:rFonts w:ascii="Arial" w:hAnsi="Arial" w:cs="Arial"/>
          <w:color w:val="000000"/>
          <w:sz w:val="20"/>
          <w:szCs w:val="20"/>
        </w:rPr>
        <w:t xml:space="preserve">ach </w:t>
      </w:r>
      <w:r>
        <w:rPr>
          <w:rFonts w:ascii="Arial" w:hAnsi="Arial" w:cs="Arial"/>
          <w:color w:val="000000"/>
          <w:sz w:val="20"/>
          <w:szCs w:val="20"/>
        </w:rPr>
        <w:t>probability density</w:t>
      </w:r>
      <w:r w:rsidRPr="009D287F">
        <w:rPr>
          <w:rFonts w:ascii="Arial" w:hAnsi="Arial" w:cs="Arial"/>
          <w:color w:val="000000"/>
          <w:sz w:val="20"/>
          <w:szCs w:val="20"/>
        </w:rPr>
        <w:t xml:space="preserve"> is the distribution of gain values in high and low contrast.</w:t>
      </w:r>
      <w:r>
        <w:rPr>
          <w:rFonts w:ascii="Arial" w:hAnsi="Arial" w:cs="Arial"/>
          <w:color w:val="000000"/>
          <w:sz w:val="20"/>
          <w:szCs w:val="20"/>
        </w:rPr>
        <w:t xml:space="preserve"> Lighter shaded histograms indicate gain during the adaptation period and darker shaded histograms indicate gain during the target period (labelled by “A” and “T”, respectively). Asterisks indicate post-hoc test results for adaptation vs. target gain in each contrast. </w:t>
      </w:r>
      <w:r w:rsidRPr="00BB7446">
        <w:rPr>
          <w:rFonts w:ascii="Arial" w:hAnsi="Arial" w:cs="Arial"/>
          <w:i/>
          <w:iCs/>
          <w:color w:val="000000"/>
          <w:sz w:val="20"/>
          <w:szCs w:val="20"/>
        </w:rPr>
        <w:t>Inset</w:t>
      </w:r>
      <w:r>
        <w:rPr>
          <w:rFonts w:ascii="Arial" w:hAnsi="Arial" w:cs="Arial"/>
          <w:color w:val="000000"/>
          <w:sz w:val="20"/>
          <w:szCs w:val="20"/>
        </w:rPr>
        <w:t>: gain distributions for each contrast, regardless of trial period.</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of the stimulus. Light blue data points indicate the average performance in sessions where average gain was below the across-session median gain. Dark blue data points indicate average performance in sessions where average gain was above the median. Solid lines are psychometric fits to the data, with the thresholds plotted vertically from 0.5. Error</w:t>
      </w:r>
      <w:r w:rsidR="005A617D">
        <w:rPr>
          <w:rFonts w:ascii="Arial" w:hAnsi="Arial" w:cs="Arial"/>
          <w:color w:val="000000"/>
          <w:sz w:val="20"/>
          <w:szCs w:val="20"/>
        </w:rPr>
        <w:t xml:space="preserve"> </w:t>
      </w:r>
      <w:r>
        <w:rPr>
          <w:rFonts w:ascii="Arial" w:hAnsi="Arial" w:cs="Arial"/>
          <w:color w:val="000000"/>
          <w:sz w:val="20"/>
          <w:szCs w:val="20"/>
        </w:rPr>
        <w:t xml:space="preserve">bars indicate </w:t>
      </w:r>
      <w:r w:rsidRPr="009D287F">
        <w:rPr>
          <w:rFonts w:ascii="Arial" w:hAnsi="Arial" w:cs="Arial"/>
          <w:color w:val="000000"/>
          <w:sz w:val="20"/>
          <w:szCs w:val="20"/>
        </w:rPr>
        <w:t>±</w:t>
      </w:r>
      <w:r w:rsidR="005A617D">
        <w:rPr>
          <w:rFonts w:ascii="Arial" w:hAnsi="Arial" w:cs="Arial"/>
          <w:color w:val="000000"/>
          <w:sz w:val="20"/>
          <w:szCs w:val="20"/>
        </w:rPr>
        <w:t>SEM</w:t>
      </w:r>
      <w:r>
        <w:rPr>
          <w:rFonts w:ascii="Arial" w:hAnsi="Arial" w:cs="Arial"/>
          <w:color w:val="000000"/>
          <w:sz w:val="20"/>
          <w:szCs w:val="20"/>
        </w:rPr>
        <w:t xml:space="preserve">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sidR="005A617D">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xml:space="preserve">). Grey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37C9743B" w14:textId="7848351F" w:rsidR="005E6A59" w:rsidRPr="004371FD" w:rsidRDefault="005E6A59" w:rsidP="005E6A59">
      <w:pPr>
        <w:jc w:val="both"/>
        <w:rPr>
          <w:rFonts w:ascii="Arial" w:hAnsi="Arial" w:cs="Arial"/>
          <w:color w:val="000000"/>
          <w:sz w:val="22"/>
          <w:szCs w:val="22"/>
        </w:rPr>
      </w:pPr>
      <w:r w:rsidRPr="0087636C">
        <w:rPr>
          <w:rFonts w:ascii="Arial" w:hAnsi="Arial" w:cs="Arial"/>
          <w:sz w:val="22"/>
          <w:szCs w:val="22"/>
        </w:rPr>
        <w:br w:type="page"/>
      </w:r>
      <w:r>
        <w:rPr>
          <w:rFonts w:ascii="Arial" w:hAnsi="Arial" w:cs="Arial"/>
          <w:b/>
          <w:bCs/>
          <w:color w:val="000000"/>
          <w:sz w:val="22"/>
          <w:szCs w:val="22"/>
        </w:rPr>
        <w:lastRenderedPageBreak/>
        <w:t>Discussion</w:t>
      </w:r>
    </w:p>
    <w:p w14:paraId="467CBD85" w14:textId="6594F759" w:rsidR="005E6A59" w:rsidRDefault="005E6A59" w:rsidP="005E6A59">
      <w:pPr>
        <w:jc w:val="both"/>
        <w:rPr>
          <w:rFonts w:ascii="Arial" w:hAnsi="Arial" w:cs="Arial"/>
          <w:sz w:val="22"/>
          <w:szCs w:val="22"/>
        </w:rPr>
      </w:pPr>
      <w:r>
        <w:rPr>
          <w:rFonts w:ascii="Arial" w:hAnsi="Arial" w:cs="Arial"/>
          <w:sz w:val="22"/>
          <w:szCs w:val="22"/>
        </w:rPr>
        <w:tab/>
      </w:r>
      <w:r w:rsidRPr="005B538C">
        <w:rPr>
          <w:rFonts w:ascii="Arial" w:hAnsi="Arial" w:cs="Arial"/>
          <w:sz w:val="22"/>
          <w:szCs w:val="22"/>
        </w:rPr>
        <w:t>On</w:t>
      </w:r>
      <w:r>
        <w:rPr>
          <w:rFonts w:ascii="Arial" w:hAnsi="Arial" w:cs="Arial"/>
          <w:sz w:val="22"/>
          <w:szCs w:val="22"/>
        </w:rPr>
        <w:t xml:space="preserve"> a</w:t>
      </w:r>
      <w:r w:rsidRPr="005B538C">
        <w:rPr>
          <w:rFonts w:ascii="Arial" w:hAnsi="Arial" w:cs="Arial"/>
          <w:sz w:val="22"/>
          <w:szCs w:val="22"/>
        </w:rPr>
        <w:t xml:space="preserve"> daily basis, we navigate through </w:t>
      </w:r>
      <w:r>
        <w:rPr>
          <w:rFonts w:ascii="Arial" w:hAnsi="Arial" w:cs="Arial"/>
          <w:sz w:val="22"/>
          <w:szCs w:val="22"/>
        </w:rPr>
        <w:t>many auditory</w:t>
      </w:r>
      <w:r w:rsidRPr="005B538C">
        <w:rPr>
          <w:rFonts w:ascii="Arial" w:hAnsi="Arial" w:cs="Arial"/>
          <w:sz w:val="22"/>
          <w:szCs w:val="22"/>
        </w:rPr>
        <w:t xml:space="preserve"> environments</w:t>
      </w:r>
      <w:r>
        <w:rPr>
          <w:rFonts w:ascii="Arial" w:hAnsi="Arial" w:cs="Arial"/>
          <w:sz w:val="22"/>
          <w:szCs w:val="22"/>
        </w:rPr>
        <w:t>, each defined by different statistical properties</w:t>
      </w:r>
      <w:r w:rsidRPr="005B538C">
        <w:rPr>
          <w:rFonts w:ascii="Arial" w:hAnsi="Arial" w:cs="Arial"/>
          <w:sz w:val="22"/>
          <w:szCs w:val="22"/>
        </w:rPr>
        <w:t>.</w:t>
      </w:r>
      <w:r>
        <w:rPr>
          <w:rFonts w:ascii="Arial" w:hAnsi="Arial" w:cs="Arial"/>
          <w:sz w:val="22"/>
          <w:szCs w:val="22"/>
        </w:rPr>
        <w:t xml:space="preserve"> The dynamic range, or contrast, of acoustic inputs poses a challenge to the auditory system, which is composed of neurons with limited dynamic range in their response.</w:t>
      </w:r>
      <w:r w:rsidRPr="005B538C">
        <w:rPr>
          <w:rFonts w:ascii="Arial" w:hAnsi="Arial" w:cs="Arial"/>
          <w:sz w:val="22"/>
          <w:szCs w:val="22"/>
        </w:rPr>
        <w:t xml:space="preserve"> The efficient coding hypothesis predicts that as acoustic contrast shifts, neurons throughout the auditory pathway adjust their sensitivity</w:t>
      </w:r>
      <w:r>
        <w:rPr>
          <w:rFonts w:ascii="Arial" w:hAnsi="Arial" w:cs="Arial"/>
          <w:sz w:val="22"/>
          <w:szCs w:val="22"/>
        </w:rPr>
        <w:t xml:space="preserve"> in order to</w:t>
      </w:r>
      <w:r w:rsidRPr="005B538C">
        <w:rPr>
          <w:rFonts w:ascii="Arial" w:hAnsi="Arial" w:cs="Arial"/>
          <w:sz w:val="22"/>
          <w:szCs w:val="22"/>
        </w:rPr>
        <w:t xml:space="preserve"> match the dynamic range of their response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indeed, neurons throughout the auditory pathway exhibit contrast adaptation</w:t>
      </w:r>
      <w:r>
        <w:rPr>
          <w:rFonts w:ascii="Arial" w:hAnsi="Arial" w:cs="Arial"/>
          <w:sz w:val="22"/>
          <w:szCs w:val="22"/>
        </w:rPr>
        <w:fldChar w:fldCharType="begin" w:fldLock="1"/>
      </w:r>
      <w:r>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senses.","author":[{"dropping-particle":"","family":"Willmore","given":"Ben D B","non-dropping-particle":"","parse-names":false,"suffix":""},{"dropping-particle":"","family":"Cooke","given":"James E","non-dropping-particle":"","parse-names":false,"suffix":""},{"dropping-particle":"","family":"King","given":"Andrew J","non-dropping-particle":"","parse-names":false,"suffix":""}],"container-title":"The Journal of physiology","id":"ITEM-1","issue":"Pt 16","issued":{"date-parts":[["2014"]]},"page":"3371-3381","title":"Hearing in noisy environments: noise invariance and contrast gain control.","type":"article-journal","volume":"592"},"uris":["http://www.mendeley.com/documents/?uuid=4451b5ca-52dd-4076-b52d-b5c1d2ba2af0"]},{"id":"ITEM-2","itemData":{"DOI":"10.1152/jn.00847.2017","ISSN":"15221598","PMID":"30044164","abstract":"The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J.","non-dropping-particle":"","parse-names":false,"suffix":""}],"container-title":"Neuron","id":"ITEM-3","issue":"6","issued":{"date-parts":[["2011"]]},"page":"1178-1191","publisher":"Elsevier Inc.","title":"Contrast Gain Control in Auditory Cortex","type":"article-journal","volume":"70"},"uris":["http://www.mendeley.com/documents/?uuid=a8a65b5a-74db-4174-a3e1-332b376663d9"]},{"id":"ITEM-4","itemData":{"DOI":"10.1371/journal.pbio.1001710","ISBN":"1545-7885","ISSN":"15449173","PMID":"24265596","abstract":"Identifying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M.","non-dropping-particle":"","parse-names":false,"suffix":""}],"id":"ITEM-4","issue":"11","issued":{"date-parts":[["2013","11","12"]]},"page":"e1001710","publisher":"Public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14–17&lt;/sup&gt;","plainTextFormattedCitation":"14–17","previouslyFormattedCitation":"&lt;sup&gt;14–17&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14–17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24&lt;/sup&gt;","plainTextFormattedCitation":"24","previouslyFormattedCitation":"&lt;sup&gt;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24</w:t>
      </w:r>
      <w:r>
        <w:rPr>
          <w:rFonts w:ascii="Arial" w:hAnsi="Arial" w:cs="Arial"/>
          <w:sz w:val="22"/>
          <w:szCs w:val="22"/>
        </w:rPr>
        <w:fldChar w:fldCharType="end"/>
      </w:r>
      <w:r>
        <w:rPr>
          <w:rFonts w:ascii="Arial" w:hAnsi="Arial" w:cs="Arial"/>
          <w:sz w:val="22"/>
          <w:szCs w:val="22"/>
        </w:rPr>
        <w:t xml:space="preserve">, </w:t>
      </w:r>
      <w:r w:rsidRPr="005B538C">
        <w:rPr>
          <w:rFonts w:ascii="Arial" w:hAnsi="Arial" w:cs="Arial"/>
          <w:sz w:val="22"/>
          <w:szCs w:val="22"/>
        </w:rPr>
        <w:t xml:space="preserve">whether </w:t>
      </w:r>
      <w:r>
        <w:rPr>
          <w:rFonts w:ascii="Arial" w:hAnsi="Arial" w:cs="Arial"/>
          <w:sz w:val="22"/>
          <w:szCs w:val="22"/>
        </w:rPr>
        <w:t xml:space="preserve">neuronal </w:t>
      </w:r>
      <w:r w:rsidRPr="005B538C">
        <w:rPr>
          <w:rFonts w:ascii="Arial" w:hAnsi="Arial" w:cs="Arial"/>
          <w:sz w:val="22"/>
          <w:szCs w:val="22"/>
        </w:rPr>
        <w:t xml:space="preserve">contrast adaptation plays a role in auditory </w:t>
      </w:r>
      <w:r>
        <w:rPr>
          <w:rFonts w:ascii="Arial" w:hAnsi="Arial" w:cs="Arial"/>
          <w:sz w:val="22"/>
          <w:szCs w:val="22"/>
        </w:rPr>
        <w:t>perception</w:t>
      </w:r>
      <w:r w:rsidRPr="005B538C">
        <w:rPr>
          <w:rFonts w:ascii="Arial" w:hAnsi="Arial" w:cs="Arial"/>
          <w:sz w:val="22"/>
          <w:szCs w:val="22"/>
        </w:rPr>
        <w:t xml:space="preserve"> has not been previously examined </w:t>
      </w:r>
      <w:r>
        <w:rPr>
          <w:rFonts w:ascii="Arial" w:hAnsi="Arial" w:cs="Arial"/>
          <w:sz w:val="22"/>
          <w:szCs w:val="22"/>
        </w:rPr>
        <w:t>simultaneously with behavior</w:t>
      </w:r>
      <w:r w:rsidRPr="005B538C">
        <w:rPr>
          <w:rFonts w:ascii="Arial" w:hAnsi="Arial" w:cs="Arial"/>
          <w:sz w:val="22"/>
          <w:szCs w:val="22"/>
        </w:rPr>
        <w:t xml:space="preserve">. </w:t>
      </w:r>
    </w:p>
    <w:p w14:paraId="3A7F7919" w14:textId="20752BCB"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neuronal contrast gain control to auditory behavior</w:t>
      </w:r>
      <w:r>
        <w:rPr>
          <w:rFonts w:ascii="Arial" w:hAnsi="Arial" w:cs="Arial"/>
          <w:sz w:val="22"/>
          <w:szCs w:val="22"/>
        </w:rPr>
        <w:t xml:space="preserve"> </w:t>
      </w:r>
      <w:r w:rsidR="00BD359F">
        <w:rPr>
          <w:rFonts w:ascii="Arial" w:hAnsi="Arial" w:cs="Arial"/>
          <w:sz w:val="22"/>
          <w:szCs w:val="22"/>
        </w:rPr>
        <w:t>using</w:t>
      </w:r>
      <w:r>
        <w:rPr>
          <w:rFonts w:ascii="Arial" w:hAnsi="Arial" w:cs="Arial"/>
          <w:sz w:val="22"/>
          <w:szCs w:val="22"/>
        </w:rPr>
        <w:t xml:space="preserve"> a theoretical model of efficient coding</w:t>
      </w:r>
      <w:r w:rsidR="005B511D">
        <w:rPr>
          <w:rFonts w:ascii="Arial" w:hAnsi="Arial" w:cs="Arial"/>
          <w:sz w:val="22"/>
          <w:szCs w:val="22"/>
        </w:rPr>
        <w:t xml:space="preserve"> </w:t>
      </w:r>
      <w:r w:rsidR="00BD359F">
        <w:rPr>
          <w:rFonts w:ascii="Arial" w:hAnsi="Arial" w:cs="Arial"/>
          <w:sz w:val="22"/>
          <w:szCs w:val="22"/>
        </w:rPr>
        <w:t>validated by</w:t>
      </w:r>
      <w:r>
        <w:rPr>
          <w:rFonts w:ascii="Arial" w:hAnsi="Arial" w:cs="Arial"/>
          <w:sz w:val="22"/>
          <w:szCs w:val="22"/>
        </w:rPr>
        <w:t xml:space="preserve"> behavioral psychophysics</w:t>
      </w:r>
      <w:r w:rsidR="005B511D">
        <w:rPr>
          <w:rFonts w:ascii="Arial" w:hAnsi="Arial" w:cs="Arial"/>
          <w:sz w:val="22"/>
          <w:szCs w:val="22"/>
        </w:rPr>
        <w:t xml:space="preserve"> with</w:t>
      </w:r>
      <w:r>
        <w:rPr>
          <w:rFonts w:ascii="Arial" w:hAnsi="Arial" w:cs="Arial"/>
          <w:sz w:val="22"/>
          <w:szCs w:val="22"/>
        </w:rPr>
        <w:t xml:space="preserve"> simultaneous </w:t>
      </w:r>
      <w:r w:rsidR="005B511D">
        <w:rPr>
          <w:rFonts w:ascii="Arial" w:hAnsi="Arial" w:cs="Arial"/>
          <w:sz w:val="22"/>
          <w:szCs w:val="22"/>
        </w:rPr>
        <w:t xml:space="preserve">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framework</w:t>
      </w:r>
      <w:r>
        <w:rPr>
          <w:rFonts w:ascii="Arial" w:hAnsi="Arial" w:cs="Arial"/>
          <w:sz w:val="22"/>
          <w:szCs w:val="22"/>
        </w:rPr>
        <w:t xml:space="preserve"> based on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Neuroscience","id":"ITEM-2","issued":{"date-parts":[["2021","5","20"]]},"page":"1-12","publisher":"Nature Research","title":"Efficient and adaptive sensory codes","type":"article-journal"},"uris":["http://www.mendeley.com/documents/?uuid=8e12c13d-595c-3ae9-a48a-7597b0126ba3"]}],"mendeley":{"formattedCitation":"&lt;sup&gt;20,30&lt;/sup&gt;","plainTextFormattedCitation":"20,30","previouslyFormattedCitation":"&lt;sup&gt;20,30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20,30</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Pr>
          <w:rFonts w:ascii="Arial" w:hAnsi="Arial" w:cs="Arial"/>
          <w:sz w:val="22"/>
          <w:szCs w:val="22"/>
        </w:rPr>
        <w:t>improving 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 confirmed that gain control dynamics in auditory cortex are indeed asymmetric, using a novel variant of Poisson GLM. To</w:t>
      </w:r>
      <w:r w:rsidRPr="005B538C">
        <w:rPr>
          <w:rFonts w:ascii="Arial" w:hAnsi="Arial" w:cs="Arial"/>
          <w:sz w:val="22"/>
          <w:szCs w:val="22"/>
        </w:rPr>
        <w:t xml:space="preserve"> test </w:t>
      </w:r>
      <w:r>
        <w:rPr>
          <w:rFonts w:ascii="Arial" w:hAnsi="Arial" w:cs="Arial"/>
          <w:sz w:val="22"/>
          <w:szCs w:val="22"/>
        </w:rPr>
        <w:t>the model predictions behaviorally</w:t>
      </w:r>
      <w:r w:rsidRPr="005B538C">
        <w:rPr>
          <w:rFonts w:ascii="Arial" w:hAnsi="Arial" w:cs="Arial"/>
          <w:sz w:val="22"/>
          <w:szCs w:val="22"/>
        </w:rPr>
        <w:t>, we trained mice to detect a target in</w:t>
      </w:r>
      <w:r>
        <w:rPr>
          <w:rFonts w:ascii="Arial" w:hAnsi="Arial" w:cs="Arial"/>
          <w:sz w:val="22"/>
          <w:szCs w:val="22"/>
        </w:rPr>
        <w:t xml:space="preserve"> background noise</w:t>
      </w:r>
      <w:r w:rsidRPr="005B538C">
        <w:rPr>
          <w:rFonts w:ascii="Arial" w:hAnsi="Arial" w:cs="Arial"/>
          <w:sz w:val="22"/>
          <w:szCs w:val="22"/>
        </w:rPr>
        <w:t xml:space="preserve"> as </w:t>
      </w:r>
      <w:r>
        <w:rPr>
          <w:rFonts w:ascii="Arial" w:hAnsi="Arial" w:cs="Arial"/>
          <w:sz w:val="22"/>
          <w:szCs w:val="22"/>
        </w:rPr>
        <w:t>the contrast of the background</w:t>
      </w:r>
      <w:r w:rsidRPr="005B538C">
        <w:rPr>
          <w:rFonts w:ascii="Arial" w:hAnsi="Arial" w:cs="Arial"/>
          <w:sz w:val="22"/>
          <w:szCs w:val="22"/>
        </w:rPr>
        <w:t xml:space="preserve"> shifted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had lower detection thresholds and were more sensitive to changes in target volume during 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and previous theoretical models</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specifically</w:t>
      </w:r>
      <w:r w:rsidRPr="005B538C">
        <w:rPr>
          <w:rFonts w:ascii="Arial" w:hAnsi="Arial" w:cs="Arial"/>
          <w:sz w:val="22"/>
          <w:szCs w:val="22"/>
        </w:rPr>
        <w:t xml:space="preserve"> 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-in-noise</w:t>
      </w:r>
      <w:r w:rsidRPr="005B538C">
        <w:rPr>
          <w:rFonts w:ascii="Arial" w:hAnsi="Arial" w:cs="Arial"/>
          <w:sz w:val="22"/>
          <w:szCs w:val="22"/>
        </w:rPr>
        <w:t xml:space="preserve"> 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 also showed that target discriminability adapted asymmetrically, as expected (Figure 5). Finally, we found that cortical gain during the target period of the task could predict behavioral thresholds and slopes 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77777777"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auditory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31,32&lt;/sup&gt;","plainTextFormattedCitation":"31,32","previouslyFormattedCitation":"&lt;sup&gt;31,32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31,32</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Pr>
          <w:rFonts w:ascii="Arial" w:hAnsi="Arial" w:cs="Arial"/>
          <w:sz w:val="22"/>
          <w:szCs w:val="22"/>
        </w:rPr>
        <w:instrText>ADDIN CSL_CITATION {"citationItems":[{"id":"ITEM-1","itemData":{"abstract":"When events occur at predictable instants, anticipation improves performance. Knowledge of event timing modulates motor circuits, improving response speed. By contrast, the neu-ronal mechanisms underlying changes in sensory perception due to expectation are not well understood. We have developed a novel behavioral paradigm for rats in which we manipulated expectations about sound timing. Valid expectations improved both the speed and the accuracy of subjects' performance, indicating not only improved motor preparedness but also enhanced perception. Single neuron recordings in primary auditory cortex revealed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Attending to moments in time is a powerful cognitive mechanism for exploiting temporal structure in behaviors such as hunting moving prey or playing music in an ensemble. Anticipation of an event can influence the speed of behavioral response as well as our perception of such an event 1 , but how these improvements in perception arise from changes in neuronal activity remains largely unknown. However, it is clear that organisms can take advantage of regularities in the environment to form expectations and predictions which can be used to enhance performance. The auditory cortex is sensitive to many forms of acoustic regularity 2. For example, cortical neurons respond more strongly to rarely presented sounds embedded within a regular sequence, even when these sounds are not required to perform a task 3. In addition, changes in expectation about the frequency of a task-relevant sound modulate the activity of single neurons in auditory cortex 4. However, although temporal structure is central to the organization of sounds, our understanding of the effects of temporal expectation in the auditory system is largely limited to studies in humans 1,5 in which it is difficult to study the underlying neuronal mechanisms. In particular, we know little about whether and how auditory temporal expectation changes neuronal representations in the auditory cortex. Improved performance from temporal expectation could arise…","author":[{"dropping-particle":"","family":"Jaramillo","given":"Santiago","non-dropping-particle":"","parse-names":false,"suffix":""},{"dropping-particle":"","family":"Zador","given":"Anthony M","non-dropping-particle":"","parse-names":false,"suffix":""}],"container-title":"Nature Neuroscience","id":"ITEM-1","issued":{"date-parts":[["2010"]]},"title":"Auditory cortex mediates the perceptual effects of acoustic temporal expectation","type":"report"},"uris":["http://www.mendeley.com/documents/?uuid=5e9b0a51-6eb0-3355-85f7-b803a6e10143"]}],"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34&lt;/sup&gt;","plainTextFormattedCitation":"34","previouslyFormattedCitation":"&lt;sup&gt;34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34</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35–37&lt;/sup&gt;","plainTextFormattedCitation":"35–37","previouslyFormattedCitation":"&lt;sup&gt;35–37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35–37</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38&lt;/sup&gt;","plainTextFormattedCitation":"38","previouslyFormattedCitation":"&lt;sup&gt;38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38</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the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but did not impair detection of targets in silence (Figure 4). Furthermore, on a subject-by-subject basis, neuronal activity in AC was correlated with behavioral performance of the subject (Figures 5, 6). This set of results establishes that AC is necessary for the detection of targets in background noise and supports the more general notion that AC is required for more difficult auditory tasks.</w:t>
      </w:r>
    </w:p>
    <w:p w14:paraId="607FF577" w14:textId="77777777"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39,40&lt;/sup&gt;","plainTextFormattedCitation":"39,40","previouslyFormattedCitation":"&lt;sup&gt;39,40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39,40</w:t>
      </w:r>
      <w:r>
        <w:rPr>
          <w:rFonts w:ascii="Arial" w:hAnsi="Arial" w:cs="Arial"/>
          <w:sz w:val="22"/>
          <w:szCs w:val="22"/>
        </w:rPr>
        <w:fldChar w:fldCharType="end"/>
      </w:r>
      <w:r>
        <w:rPr>
          <w:rFonts w:ascii="Arial" w:hAnsi="Arial" w:cs="Arial"/>
          <w:sz w:val="22"/>
          <w:szCs w:val="22"/>
        </w:rPr>
        <w:t>. By recording during the task, we were able to leverage behavioral variability to show that behavioral 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41–43&lt;/sup&gt;","plainTextFormattedCitation":"41–43","previouslyFormattedCitation":"&lt;sup&gt;41–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41–43</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29,43&lt;/sup&gt;","plainTextFormattedCitation":"29,43","previouslyFormattedCitation":"&lt;sup&gt;29,43&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29,43</w:t>
      </w:r>
      <w:r>
        <w:rPr>
          <w:rFonts w:ascii="Arial" w:hAnsi="Arial" w:cs="Arial"/>
          <w:sz w:val="22"/>
          <w:szCs w:val="22"/>
        </w:rPr>
        <w:fldChar w:fldCharType="end"/>
      </w:r>
      <w:r>
        <w:rPr>
          <w:rFonts w:ascii="Arial" w:hAnsi="Arial" w:cs="Arial"/>
          <w:sz w:val="22"/>
          <w:szCs w:val="22"/>
        </w:rPr>
        <w:t>. These accounts suggest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44–47&lt;/sup&gt;","plainTextFormattedCitation":"44–47","previouslyFormattedCitation":"&lt;sup&gt;44–47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44–47</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48–51&lt;/sup&gt;","plainTextFormattedCitation":"48–51","previouslyFormattedCitation":"&lt;sup&gt;48–51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48–51</w:t>
      </w:r>
      <w:r>
        <w:rPr>
          <w:rFonts w:ascii="Arial" w:hAnsi="Arial" w:cs="Arial"/>
          <w:sz w:val="22"/>
          <w:szCs w:val="22"/>
        </w:rPr>
        <w:fldChar w:fldCharType="end"/>
      </w:r>
      <w:r>
        <w:rPr>
          <w:rFonts w:ascii="Arial" w:hAnsi="Arial" w:cs="Arial"/>
          <w:sz w:val="22"/>
          <w:szCs w:val="22"/>
        </w:rPr>
        <w:t>. Interestingly, a recent study imaging tens of thousands of neurons in the visual cortex demonstrated 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xml:space="preserve">. </w:t>
      </w:r>
    </w:p>
    <w:p w14:paraId="27F8CB1F" w14:textId="77777777"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which were qualitatively consistent with the predictions of efficient coding (Figure 1), resembled temporal asymmetries of </w:t>
      </w:r>
      <w:r>
        <w:rPr>
          <w:rFonts w:ascii="Arial" w:hAnsi="Arial" w:cs="Arial"/>
          <w:sz w:val="22"/>
          <w:szCs w:val="22"/>
        </w:rPr>
        <w:lastRenderedPageBreak/>
        <w:t>gain adaptation in 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53,54&lt;/sup&gt;","plainTextFormattedCitation":"53,54","previouslyFormattedCitation":"&lt;sup&gt;53,54&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57,58&lt;/sup&gt;","plainTextFormattedCitation":"57,58","previouslyFormattedCitation":"&lt;sup&gt;57,58&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 While our results cannot rule out top-down input as the causal driver of sensory decisions, they do support the notion that the sensory information upon which decisions are made is shaped by neuronal adaptation, which thus 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4A1DD2D4"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the</w:t>
      </w:r>
      <w:r w:rsidRPr="005B538C">
        <w:rPr>
          <w:rFonts w:ascii="Arial" w:hAnsi="Arial" w:cs="Arial"/>
          <w:sz w:val="22"/>
          <w:szCs w:val="22"/>
        </w:rPr>
        <w:t xml:space="preserve"> distribution of stimuli over time</w:t>
      </w:r>
      <w:r>
        <w:rPr>
          <w:rFonts w:ascii="Arial" w:hAnsi="Arial" w:cs="Arial"/>
          <w:sz w:val="22"/>
          <w:szCs w:val="22"/>
        </w:rPr>
        <w:fldChar w:fldCharType="begin" w:fldLock="1"/>
      </w:r>
      <w:r>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59,60&lt;/sup&gt;","plainTextFormattedCitation":"59,60","previouslyFormattedCitation":"&lt;sup&gt;59,60&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59,60</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27,61&lt;/sup&gt;","plainTextFormattedCitation":"27,61","previouslyFormattedCitation":"&lt;sup&gt;27,61&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27,61</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62–67&lt;/sup&gt;","plainTextFormattedCitation":"62–67","previouslyFormattedCitation":"&lt;sup&gt;62–67&lt;/sup&gt;"},"properties":{"noteIndex":0},"schema":"https://github.com/citation-style-language/schema/raw/master/csl-citation.json"}</w:instrText>
      </w:r>
      <w:r>
        <w:rPr>
          <w:rFonts w:ascii="Arial" w:hAnsi="Arial" w:cs="Arial"/>
          <w:sz w:val="22"/>
          <w:szCs w:val="22"/>
        </w:rPr>
        <w:fldChar w:fldCharType="separate"/>
      </w:r>
      <w:r w:rsidRPr="00032ACE">
        <w:rPr>
          <w:rFonts w:ascii="Arial" w:hAnsi="Arial" w:cs="Arial"/>
          <w:noProof/>
          <w:sz w:val="22"/>
          <w:szCs w:val="22"/>
          <w:vertAlign w:val="superscript"/>
        </w:rPr>
        <w:t>62–67</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14,17,18,24&lt;/sup&gt;","plainTextFormattedCitation":"14,17,18,24","previouslyFormattedCitation":"&lt;sup&gt;14,17,18,24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14,17,18,24</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efficient coding theory</w:t>
      </w:r>
      <w:r>
        <w:rPr>
          <w:rFonts w:ascii="Arial" w:hAnsi="Arial" w:cs="Arial"/>
          <w:sz w:val="22"/>
          <w:szCs w:val="22"/>
        </w:rPr>
        <w:fldChar w:fldCharType="begin" w:fldLock="1"/>
      </w:r>
      <w:r>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Pr="00C15345">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xml:space="preserve"> and as shown in previous work</w:t>
      </w:r>
      <w:r>
        <w:rPr>
          <w:rFonts w:ascii="Arial" w:hAnsi="Arial" w:cs="Arial"/>
          <w:sz w:val="22"/>
          <w:szCs w:val="22"/>
        </w:rPr>
        <w:fldChar w:fldCharType="begin" w:fldLock="1"/>
      </w:r>
      <w:r>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mendeley":{"formattedCitation":"&lt;sup&gt;25&lt;/sup&gt;","plainTextFormattedCitation":"25","previouslyFormattedCitation":"&lt;sup&gt;25&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25</w:t>
      </w:r>
      <w:r>
        <w:rPr>
          <w:rFonts w:ascii="Arial" w:hAnsi="Arial" w:cs="Arial"/>
          <w:sz w:val="22"/>
          <w:szCs w:val="22"/>
        </w:rPr>
        <w:fldChar w:fldCharType="end"/>
      </w:r>
      <w:r>
        <w:rPr>
          <w:rFonts w:ascii="Arial" w:hAnsi="Arial" w:cs="Arial"/>
          <w:sz w:val="22"/>
          <w:szCs w:val="22"/>
        </w:rPr>
        <w:t>.</w:t>
      </w:r>
    </w:p>
    <w:p w14:paraId="6542FF99" w14:textId="73A9E7A0" w:rsidR="005E6A59" w:rsidRDefault="005E6A59" w:rsidP="005E6A59">
      <w:pPr>
        <w:ind w:firstLine="720"/>
        <w:jc w:val="both"/>
        <w:rPr>
          <w:rFonts w:ascii="Arial" w:hAnsi="Arial" w:cs="Arial"/>
          <w:sz w:val="22"/>
          <w:szCs w:val="22"/>
        </w:rPr>
      </w:pPr>
      <w:r>
        <w:rPr>
          <w:rFonts w:ascii="Arial" w:hAnsi="Arial" w:cs="Arial"/>
          <w:sz w:val="22"/>
          <w:szCs w:val="22"/>
        </w:rPr>
        <w:t>Furthermore, we found that behavioral detection of targets adapted asymmetrically (Figure 3), similar to observed gain adaptation in auditory cortex. This suggested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44,45,68&lt;/sup&gt;","plainTextFormattedCitation":"44,45,68","previouslyFormattedCitation":"&lt;sup&gt;44,45,68&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44,45,68</w:t>
      </w:r>
      <w:r>
        <w:rPr>
          <w:rFonts w:ascii="Arial" w:hAnsi="Arial" w:cs="Arial"/>
          <w:sz w:val="22"/>
          <w:szCs w:val="22"/>
        </w:rPr>
        <w:fldChar w:fldCharType="end"/>
      </w:r>
      <w:r>
        <w:rPr>
          <w:rFonts w:ascii="Arial" w:hAnsi="Arial" w:cs="Arial"/>
          <w:sz w:val="22"/>
          <w:szCs w:val="22"/>
        </w:rPr>
        <w:t xml:space="preserve"> and optimal behavioral states</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Our results suggest that automatic forms of gain control as well as session-to-session fluctuations in gain both modulate behavior, and provide a starting point for dissecting the neural mechanisms underlying these two 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0BCA94CB" w:rsidR="005E6A59" w:rsidRDefault="005E6A59" w:rsidP="005E6A59">
      <w:pPr>
        <w:ind w:firstLine="720"/>
        <w:jc w:val="both"/>
        <w:rPr>
          <w:rFonts w:ascii="Arial" w:hAnsi="Arial" w:cs="Arial"/>
          <w:sz w:val="22"/>
          <w:szCs w:val="22"/>
        </w:rPr>
      </w:pPr>
      <w:r>
        <w:rPr>
          <w:rFonts w:ascii="Arial" w:hAnsi="Arial" w:cs="Arial"/>
          <w:sz w:val="22"/>
          <w:szCs w:val="22"/>
        </w:rPr>
        <w:t>While this and other studies demonstrated 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Although 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Stimuli","type":"article-journal","volume":"73"},"uris":["http://www.mendeley.com/documents/?uuid=d312a648-1e21-4d49-bda3-3fcf02231adb"]},{"id":"ITEM-2","itemData":{"DOI":"10.1038/nature11347","ISSN":"00280836","PMID":"22878717","abstract":"Brain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73,74&lt;/sup&gt;","plainTextFormattedCitation":"73,74","previouslyFormattedCitation":"&lt;sup&gt;73,74&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75,76&lt;/sup&gt;","plainTextFormattedCitation":"75,76","previouslyFormattedCitation":"&lt;sup&gt;75,76&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75,76</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 Whether these two forms of gain control share common neural substrates is unclear. By combining previously mentioned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752DDED0"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1,21,77–79&lt;/sup&gt;","plainTextFormattedCitation":"1,21,77–79","previouslyFormattedCitation":"&lt;sup&gt;1,21,77–79&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1,21,77–79</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23,24&lt;/sup&gt;","plainTextFormattedCitation":"23,24","previouslyFormattedCitation":"&lt;sup&gt;23,24&lt;/sup&gt;"},"properties":{"noteIndex":0},"schema":"https://github.com/citation-style-language/schema/raw/master/csl-citation.json"}</w:instrText>
      </w:r>
      <w:r>
        <w:rPr>
          <w:rFonts w:ascii="Arial" w:hAnsi="Arial" w:cs="Arial"/>
          <w:sz w:val="22"/>
          <w:szCs w:val="22"/>
        </w:rPr>
        <w:fldChar w:fldCharType="separate"/>
      </w:r>
      <w:r w:rsidRPr="00DB7221">
        <w:rPr>
          <w:rFonts w:ascii="Arial" w:hAnsi="Arial" w:cs="Arial"/>
          <w:noProof/>
          <w:sz w:val="22"/>
          <w:szCs w:val="22"/>
          <w:vertAlign w:val="superscript"/>
        </w:rPr>
        <w:t>23,24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80,81&lt;/sup&gt;","plainTextFormattedCitation":"80,81","previouslyFormattedCitation":"&lt;sup&gt;80,81&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80,81</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69,70&lt;/sup&gt;","plainTextFormattedCitation":"69,70","previouslyFormattedCitation":"&lt;sup&gt;69,70&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76,82&lt;/sup&gt;","plainTextFormattedCitation":"74–76,82","previouslyFormattedCitation":"&lt;sup&gt;74–76,82&lt;/sup&gt;"},"properties":{"noteIndex":0},"schema":"https://github.com/citation-style-language/schema/raw/master/csl-citation.json"}</w:instrText>
      </w:r>
      <w:r>
        <w:rPr>
          <w:rFonts w:ascii="Arial" w:hAnsi="Arial" w:cs="Arial"/>
          <w:sz w:val="22"/>
          <w:szCs w:val="22"/>
        </w:rPr>
        <w:fldChar w:fldCharType="separate"/>
      </w:r>
      <w:r w:rsidRPr="00C60DFE">
        <w:rPr>
          <w:rFonts w:ascii="Arial" w:hAnsi="Arial" w:cs="Arial"/>
          <w:noProof/>
          <w:sz w:val="22"/>
          <w:szCs w:val="22"/>
          <w:vertAlign w:val="superscript"/>
        </w:rPr>
        <w:t>74–76,82</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3B0903FA"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Supplementary Table 3.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736B62E0"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undergoing electrophysiological experiments,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0012D08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611A77">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83&lt;/sup&gt;","plainTextFormattedCitation":"83","previouslyFormattedCitation":"&lt;sup&gt;83&lt;/sup&gt;"},"properties":{"noteIndex":0},"schema":"https://github.com/citation-style-language/schema/raw/master/csl-citation.json"}</w:instrText>
      </w:r>
      <w:r w:rsidR="002420F7">
        <w:rPr>
          <w:rFonts w:ascii="Arial" w:hAnsi="Arial" w:cs="Arial"/>
          <w:sz w:val="22"/>
          <w:szCs w:val="22"/>
        </w:rPr>
        <w:fldChar w:fldCharType="separate"/>
      </w:r>
      <w:r w:rsidR="005E6A59" w:rsidRPr="005E6A59">
        <w:rPr>
          <w:rFonts w:ascii="Arial" w:hAnsi="Arial" w:cs="Arial"/>
          <w:noProof/>
          <w:sz w:val="22"/>
          <w:szCs w:val="22"/>
          <w:vertAlign w:val="superscript"/>
        </w:rPr>
        <w:t>83</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31E6FF09"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611A77">
        <w:rPr>
          <w:rFonts w:ascii="Cambria Math" w:hAnsi="Cambria Math" w:cs="Cambria Math"/>
          <w:sz w:val="22"/>
          <w:szCs w:val="22"/>
        </w:rPr>
        <w:instrText>∼</w:instrText>
      </w:r>
      <w:r w:rsidR="00611A77">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84&lt;/sup&gt;","plainTextFormattedCitation":"84","previouslyFormattedCitation":"&lt;sup&gt;84&lt;/sup&gt;"},"properties":{"noteIndex":0},"schema":"https://github.com/citation-style-language/schema/raw/master/csl-citation.json"}</w:instrText>
      </w:r>
      <w:r w:rsidR="00950B58">
        <w:rPr>
          <w:rFonts w:ascii="Arial" w:hAnsi="Arial" w:cs="Arial"/>
          <w:sz w:val="22"/>
          <w:szCs w:val="22"/>
        </w:rPr>
        <w:fldChar w:fldCharType="separate"/>
      </w:r>
      <w:r w:rsidR="005E6A59" w:rsidRPr="005E6A59">
        <w:rPr>
          <w:rFonts w:ascii="Arial" w:hAnsi="Arial" w:cs="Arial"/>
          <w:noProof/>
          <w:sz w:val="22"/>
          <w:szCs w:val="22"/>
          <w:vertAlign w:val="superscript"/>
        </w:rPr>
        <w:t>84</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Digital waveforms were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611A77">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85,86&lt;/sup&gt;","plainTextFormattedCitation":"85,86","previouslyFormattedCitation":"&lt;sup&gt;85,86&lt;/sup&gt;"},"properties":{"noteIndex":0},"schema":"https://github.com/citation-style-language/schema/raw/master/csl-citation.json"}</w:instrText>
      </w:r>
      <w:r w:rsidR="002420F7">
        <w:rPr>
          <w:rFonts w:ascii="Arial" w:hAnsi="Arial" w:cs="Arial"/>
          <w:b/>
          <w:bCs/>
          <w:sz w:val="22"/>
          <w:szCs w:val="22"/>
        </w:rPr>
        <w:fldChar w:fldCharType="separate"/>
      </w:r>
      <w:r w:rsidR="005E6A59" w:rsidRPr="005E6A59">
        <w:rPr>
          <w:rFonts w:ascii="Arial" w:hAnsi="Arial" w:cs="Arial"/>
          <w:bCs/>
          <w:noProof/>
          <w:sz w:val="22"/>
          <w:szCs w:val="22"/>
          <w:vertAlign w:val="superscript"/>
        </w:rPr>
        <w:t>85,86</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the 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437821E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t>
      </w:r>
      <w:r w:rsidRPr="003A75F6">
        <w:rPr>
          <w:rFonts w:ascii="Arial" w:hAnsi="Arial" w:cs="Arial"/>
          <w:sz w:val="22"/>
          <w:szCs w:val="22"/>
        </w:rPr>
        <w:lastRenderedPageBreak/>
        <w:t xml:space="preserve">were simultaneously habituated to head-fixation in the behavioral chambers and receiving water through the lick spout, by providing a water reward for any licks separated by more than 2 s. After the mouse began to receive its entire ration by licking in the booth, behavioral training was initiated (typically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(~2-3 weeks).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60FFB4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DB7221">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14,17,24&lt;/sup&gt;","plainTextFormattedCitation":"14,17,24","previouslyFormattedCitation":"&lt;sup&gt;14,17,24&lt;/sup&gt;"},"properties":{"noteIndex":0},"schema":"https://github.com/citation-style-language/schema/raw/master/csl-citation.json"}</w:instrText>
      </w:r>
      <w:r w:rsidR="002420F7">
        <w:rPr>
          <w:rFonts w:ascii="Arial" w:hAnsi="Arial" w:cs="Arial"/>
          <w:b/>
          <w:bCs/>
          <w:sz w:val="22"/>
          <w:szCs w:val="22"/>
        </w:rPr>
        <w:fldChar w:fldCharType="separate"/>
      </w:r>
      <w:r w:rsidR="00DB7221" w:rsidRPr="00DB7221">
        <w:rPr>
          <w:rFonts w:ascii="Arial" w:hAnsi="Arial" w:cs="Arial"/>
          <w:bCs/>
          <w:noProof/>
          <w:sz w:val="22"/>
          <w:szCs w:val="22"/>
          <w:vertAlign w:val="superscript"/>
        </w:rPr>
        <w:t>14,17,24</w:t>
      </w:r>
      <w:r w:rsidR="002420F7">
        <w:rPr>
          <w:rFonts w:ascii="Arial" w:hAnsi="Arial" w:cs="Arial"/>
          <w:b/>
          <w:bCs/>
          <w:sz w:val="22"/>
          <w:szCs w:val="22"/>
        </w:rPr>
        <w:fldChar w:fldCharType="end"/>
      </w:r>
      <w:r w:rsidRPr="003A75F6">
        <w:rPr>
          <w:rFonts w:ascii="Arial" w:hAnsi="Arial" w:cs="Arial"/>
          <w:sz w:val="22"/>
          <w:szCs w:val="22"/>
        </w:rPr>
        <w:t xml:space="preserve">. This stimulus was used 1) to measure the spectrotemporal receptive fields of neurons by fitting a linear-nonlinear model, and 2) to modulate the gain of auditory neurons by manipulating stimulus contrast.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60DEB41E"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In all stages of behavioral training and testing, stimuli created for each trial consisted of a DRC background containing a change in contrast, and the presence or lack of a target at a delay after the change in contrast. Each trial was initialized with 3 seconds of DRC noise of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 this procedure ensured that target timing was perfectly aligned to changes in the background noise, removing asynchronous timing cues that could be used by the animal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a 50 dB target embedded in 50 dB noise would have an SNR of 0 dB). We note that because the targets only contained power in half of the frequency bands used to construct the noise background, target SNRs were typically above 0 dB</w:t>
      </w:r>
      <w:r w:rsidR="0025656E">
        <w:rPr>
          <w:rFonts w:ascii="Arial" w:hAnsi="Arial" w:cs="Arial"/>
          <w:sz w:val="22"/>
          <w:szCs w:val="22"/>
        </w:rPr>
        <w:t xml:space="preserve"> (see Table 2 for a breakdown of SNRs used across all mice)</w:t>
      </w:r>
      <w:r w:rsidRPr="003A75F6">
        <w:rPr>
          <w:rFonts w:ascii="Arial" w:hAnsi="Arial" w:cs="Arial"/>
          <w:sz w:val="22"/>
          <w:szCs w:val="22"/>
        </w:rPr>
        <w:t xml:space="preserve">. In all trials, targets were embedded after a change in the background contrast, with a delay and volume dependent on the current training or testing stage (see </w:t>
      </w:r>
      <w:r w:rsidRPr="0025656E">
        <w:rPr>
          <w:rFonts w:ascii="Arial" w:hAnsi="Arial" w:cs="Arial"/>
          <w:i/>
          <w:iCs/>
          <w:sz w:val="22"/>
          <w:szCs w:val="22"/>
        </w:rPr>
        <w:t>Behavioral Task</w:t>
      </w:r>
      <w:r w:rsidRPr="003A75F6">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67703F3A"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w:t>
      </w:r>
      <w:proofErr w:type="spellStart"/>
      <w:r>
        <w:rPr>
          <w:rFonts w:ascii="Arial" w:hAnsi="Arial" w:cs="Arial"/>
          <w:sz w:val="22"/>
          <w:szCs w:val="22"/>
        </w:rPr>
        <w:t>gh</w:t>
      </w:r>
      <w:proofErr w:type="spellEnd"/>
      <w:r>
        <w:rPr>
          <w:rFonts w:ascii="Arial" w:hAnsi="Arial" w:cs="Arial"/>
          <w:sz w:val="22"/>
          <w:szCs w:val="22"/>
        </w:rPr>
        <w:t xml:space="preserve">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on the next timestep. The encod</w:t>
      </w:r>
      <w:proofErr w:type="spellStart"/>
      <w:r>
        <w:rPr>
          <w:rFonts w:ascii="Arial" w:hAnsi="Arial" w:cs="Arial"/>
          <w:sz w:val="22"/>
          <w:szCs w:val="22"/>
        </w:rPr>
        <w:t>ing</w:t>
      </w:r>
      <w:proofErr w:type="spellEnd"/>
      <w:r>
        <w:rPr>
          <w:rFonts w:ascii="Arial" w:hAnsi="Arial" w:cs="Arial"/>
          <w:sz w:val="22"/>
          <w:szCs w:val="22"/>
        </w:rPr>
        <w:t xml:space="preserve"> and decoding </w:t>
      </w:r>
      <w:r>
        <w:rPr>
          <w:rFonts w:ascii="Arial" w:hAnsi="Arial" w:cs="Arial"/>
          <w:sz w:val="22"/>
          <w:szCs w:val="22"/>
        </w:rPr>
        <w:lastRenderedPageBreak/>
        <w:t xml:space="preserve">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DB7221">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Neuroscience","id":"ITEM-2","issued":{"date-parts":[["2021"]]},"title":"Efficient and adaptive sensory codes","type":"bill"},"uris":["http://www.mendeley.com/documents/?uuid=0c7e70bd-7af6-4c1b-85e2-8669b1e7797f"]}],"mendeley":{"formattedCitation":"&lt;sup&gt;20,22&lt;/sup&gt;","plainTextFormattedCitation":"20,22","previouslyFormattedCitation":"&lt;sup&gt;20,22&lt;/sup&gt;"},"properties":{"noteIndex":0},"schema":"https://github.com/citation-style-language/schema/raw/master/csl-citation.json"}</w:instrText>
      </w:r>
      <w:r w:rsidR="00DB7221">
        <w:rPr>
          <w:rFonts w:ascii="Arial" w:hAnsi="Arial" w:cs="Arial"/>
          <w:sz w:val="22"/>
          <w:szCs w:val="22"/>
        </w:rPr>
        <w:fldChar w:fldCharType="separate"/>
      </w:r>
      <w:r w:rsidR="00DB7221" w:rsidRPr="00DB7221">
        <w:rPr>
          <w:rFonts w:ascii="Arial" w:hAnsi="Arial" w:cs="Arial"/>
          <w:noProof/>
          <w:sz w:val="22"/>
          <w:szCs w:val="22"/>
          <w:vertAlign w:val="superscript"/>
        </w:rPr>
        <w:t>20,22</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4988D860"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w:t>
      </w:r>
      <w:proofErr w:type="spellStart"/>
      <w:r>
        <w:rPr>
          <w:rFonts w:ascii="Arial" w:eastAsiaTheme="minorEastAsia" w:hAnsi="Arial" w:cs="Arial"/>
          <w:sz w:val="22"/>
          <w:szCs w:val="22"/>
        </w:rPr>
        <w:t>ycles</w:t>
      </w:r>
      <w:proofErr w:type="spellEnd"/>
      <w:r>
        <w:rPr>
          <w:rFonts w:ascii="Arial" w:eastAsiaTheme="minorEastAsia" w:hAnsi="Arial" w:cs="Arial"/>
          <w:sz w:val="22"/>
          <w:szCs w:val="22"/>
        </w:rPr>
        <w:t xml:space="preserve">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g, model discriminability in each contrast was fit with a logistic function to estimate the sensitivity and threshold of the model. The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03065F0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the ability of mice</w:t>
      </w:r>
      <w:r w:rsidRPr="003A75F6">
        <w:rPr>
          <w:rFonts w:ascii="Arial" w:hAnsi="Arial" w:cs="Arial"/>
          <w:sz w:val="22"/>
          <w:szCs w:val="22"/>
        </w:rPr>
        <w:t xml:space="preserve"> to detect targets in noise. In this task, each trial consisted of a noise background with a contrast shift, along with the presence or absence of a target after the change in contrast. Mice were trained to lick when they detect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performed a hit,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timer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reset 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53F1CAE0" w:rsidR="008949ED" w:rsidRPr="003A75F6" w:rsidRDefault="00FD7B8A" w:rsidP="00783F2B">
      <w:pPr>
        <w:ind w:firstLine="360"/>
        <w:jc w:val="both"/>
        <w:rPr>
          <w:rFonts w:ascii="Arial" w:hAnsi="Arial" w:cs="Arial"/>
          <w:sz w:val="22"/>
          <w:szCs w:val="22"/>
        </w:rPr>
      </w:pPr>
      <w:r>
        <w:rPr>
          <w:rFonts w:ascii="Arial" w:hAnsi="Arial" w:cs="Arial"/>
          <w:sz w:val="22"/>
          <w:szCs w:val="22"/>
        </w:rPr>
        <w:t>All of the behavioral tasks</w:t>
      </w:r>
      <w:r w:rsidR="008949ED" w:rsidRPr="003A75F6">
        <w:rPr>
          <w:rFonts w:ascii="Arial" w:hAnsi="Arial" w:cs="Arial"/>
          <w:sz w:val="22"/>
          <w:szCs w:val="22"/>
        </w:rPr>
        <w:t xml:space="preserve"> varied the timing of the target relative to the contrast shift, which required a method for estimating hit rates and false alarm rates at different times during each trial, and to reward and punish the animal during these times in an unbiased manner. To approach this issue, we considered licks as responses only during a 1 s response window after a target presentation in the trial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noise-only trials, in which no targets were presented, we considered noise trials as target trials containing infinitely small target amplitudes. For each noise trial, we assigned a response window with equiprobable delay matched to the target conditions and considered only licks within those “target” response windows. Thus, over the course of a session, we randomly sampled lick probabilities in noise trials during the same temporal windows as those licks considered during target trials. Using this scheme, we treated target and noise trials identically, and estimated hit rates and false alarm rates over time in an unbiased manner. </w:t>
      </w:r>
    </w:p>
    <w:p w14:paraId="1ADEDD37" w14:textId="24FACB62" w:rsidR="00350418" w:rsidRDefault="008949ED" w:rsidP="00783F2B">
      <w:pPr>
        <w:ind w:firstLine="360"/>
        <w:jc w:val="both"/>
        <w:rPr>
          <w:rFonts w:ascii="Arial" w:hAnsi="Arial" w:cs="Arial"/>
          <w:sz w:val="22"/>
          <w:szCs w:val="22"/>
        </w:rPr>
      </w:pPr>
      <w:r w:rsidRPr="003A75F6">
        <w:rPr>
          <w:rFonts w:ascii="Arial" w:hAnsi="Arial" w:cs="Arial"/>
          <w:sz w:val="22"/>
          <w:szCs w:val="22"/>
        </w:rPr>
        <w:t>Each mouse performed three stages in the behavioral task: training, psychometric testing, and offset testing. During the training task, trials consisted of two types, noise 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noise trials and target trials spanning six different SNRs </w:t>
      </w:r>
      <w:r w:rsidR="0025656E">
        <w:rPr>
          <w:rFonts w:ascii="Arial" w:hAnsi="Arial" w:cs="Arial"/>
          <w:sz w:val="22"/>
          <w:szCs w:val="22"/>
        </w:rPr>
        <w:t>(</w:t>
      </w:r>
      <w:r w:rsidR="0025656E" w:rsidRPr="000808D8">
        <w:rPr>
          <w:rFonts w:ascii="Arial" w:hAnsi="Arial" w:cs="Arial"/>
          <w:sz w:val="22"/>
          <w:szCs w:val="22"/>
        </w:rPr>
        <w:t>Table</w:t>
      </w:r>
      <w:r w:rsidR="0025656E">
        <w:rPr>
          <w:rFonts w:ascii="Arial" w:hAnsi="Arial" w:cs="Arial"/>
          <w:sz w:val="22"/>
          <w:szCs w:val="22"/>
        </w:rPr>
        <w:t xml:space="preserve"> 2).</w:t>
      </w:r>
      <w:r w:rsidRPr="003A75F6">
        <w:rPr>
          <w:rFonts w:ascii="Arial" w:hAnsi="Arial" w:cs="Arial"/>
          <w:sz w:val="22"/>
          <w:szCs w:val="22"/>
        </w:rPr>
        <w:t xml:space="preserve"> Based on behavioral piloting, we presented high SNR trials with a greater probability, to prevent mice from giving up during the task. In low and high contrast psychometric sessions, the probability of a noise trial was 0.4, the probability of the four </w:t>
      </w:r>
      <w:r w:rsidRPr="003A75F6">
        <w:rPr>
          <w:rFonts w:ascii="Arial" w:hAnsi="Arial" w:cs="Arial"/>
          <w:sz w:val="22"/>
          <w:szCs w:val="22"/>
        </w:rPr>
        <w:lastRenderedPageBreak/>
        <w:t>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(noise 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psychometric curves averaged over several sessions with a psychometric function, and extracting the volume at which the slope of the psychometric curve was steepest (see </w:t>
      </w:r>
      <w:r w:rsidR="009A6CA2">
        <w:rPr>
          <w:rFonts w:ascii="Arial" w:hAnsi="Arial" w:cs="Arial"/>
          <w:i/>
          <w:iCs/>
          <w:sz w:val="22"/>
          <w:szCs w:val="22"/>
        </w:rPr>
        <w:t>Behavioral and Neural Detection Performance</w:t>
      </w:r>
      <w:r w:rsidR="009A6CA2">
        <w:rPr>
          <w:rFonts w:ascii="Arial" w:hAnsi="Arial" w:cs="Arial"/>
          <w:sz w:val="22"/>
          <w:szCs w:val="22"/>
        </w:rPr>
        <w:t>)</w:t>
      </w:r>
      <w:r w:rsidRPr="003A75F6">
        <w:rPr>
          <w:rFonts w:ascii="Arial" w:hAnsi="Arial" w:cs="Arial"/>
          <w:sz w:val="22"/>
          <w:szCs w:val="22"/>
        </w:rPr>
        <w:t xml:space="preserve">. Based on behavioral piloting, noise 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noise trials in a row.</w:t>
      </w:r>
    </w:p>
    <w:p w14:paraId="3DFE3101" w14:textId="275A1C1E"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targets in the presence of noise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 in noise task (see Figure 2e). To vary the difficulty of the task, the volume of the target was manipulated 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 xml:space="preserve">dB SNR target. Mice were previously trained in the target in noise 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(performance for mouse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10D83A30"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along with 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screwed in completely,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screwed down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1B50B558"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w:t>
      </w:r>
      <w:r w:rsidR="00183564">
        <w:rPr>
          <w:rFonts w:ascii="Arial" w:hAnsi="Arial" w:cs="Arial"/>
          <w:sz w:val="22"/>
          <w:szCs w:val="22"/>
        </w:rPr>
        <w:lastRenderedPageBreak/>
        <w:t>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 xml:space="preserve">2 g for mice, bats, tree shrews and similar animals, and a 64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87&lt;/sup&gt;","plainTextFormattedCitation":"87","previouslyFormattedCitation":"&lt;sup&gt;87&lt;/sup&gt;"},"properties":{"noteIndex":0},"schema":"https://github.com/citation-style-language/schema/raw/master/csl-citation.json"}</w:instrText>
      </w:r>
      <w:r w:rsidR="0050029D">
        <w:rPr>
          <w:rFonts w:ascii="Arial" w:hAnsi="Arial" w:cs="Arial"/>
          <w:sz w:val="22"/>
          <w:szCs w:val="22"/>
        </w:rPr>
        <w:fldChar w:fldCharType="separate"/>
      </w:r>
      <w:r w:rsidR="005E6A59" w:rsidRPr="005E6A59">
        <w:rPr>
          <w:rFonts w:ascii="Arial" w:hAnsi="Arial" w:cs="Arial"/>
          <w:noProof/>
          <w:sz w:val="22"/>
          <w:szCs w:val="22"/>
          <w:vertAlign w:val="superscript"/>
        </w:rPr>
        <w:t>87</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0573F6C0"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611A77">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 xml:space="preserve">2 g for mice, bats, tree shrews and similar animals, and a 64 tetrode implant weighing </w:instrText>
      </w:r>
      <w:r w:rsidR="00611A77">
        <w:rPr>
          <w:rFonts w:ascii="Cambria Math" w:hAnsi="Cambria Math" w:cs="Cambria Math"/>
          <w:sz w:val="22"/>
          <w:szCs w:val="22"/>
        </w:rPr>
        <w:instrText>∼</w:instrText>
      </w:r>
      <w:r w:rsidR="00611A77">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87,88&lt;/sup&gt;","plainTextFormattedCitation":"87,88","previouslyFormattedCitation":"&lt;sup&gt;87,88&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87,88</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r>
        <w:rPr>
          <w:rFonts w:ascii="Arial" w:hAnsi="Arial" w:cs="Arial"/>
          <w:sz w:val="22"/>
          <w:szCs w:val="22"/>
        </w:rPr>
        <w:t xml:space="preserve"> Spikes were then sorted using </w:t>
      </w:r>
      <w:proofErr w:type="spellStart"/>
      <w:r>
        <w:rPr>
          <w:rFonts w:ascii="Arial" w:hAnsi="Arial" w:cs="Arial"/>
          <w:sz w:val="22"/>
          <w:szCs w:val="22"/>
        </w:rPr>
        <w:t>Kilosort</w:t>
      </w:r>
      <w:proofErr w:type="spellEnd"/>
      <w:r>
        <w:rPr>
          <w:rFonts w:ascii="Arial" w:hAnsi="Arial" w:cs="Arial"/>
          <w:sz w:val="22"/>
          <w:szCs w:val="22"/>
        </w:rPr>
        <w:t>, as described previously.</w:t>
      </w:r>
    </w:p>
    <w:p w14:paraId="06CA5AEF" w14:textId="17A10E3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611A77">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uris":["http://www.mendeley.com/documents/?uuid=fd3ba9f0-63ce-3969-911b-15418e50d395"]}],"mendeley":{"formattedCitation":"&lt;sup&gt;89&lt;/sup&gt;","plainTextFormattedCitation":"89","previouslyFormattedCitation":"&lt;sup&gt;89&lt;/sup&gt;"},"properties":{"noteIndex":0},"schema":"https://github.com/citation-style-language/schema/raw/master/csl-citation.json"}</w:instrText>
      </w:r>
      <w:r>
        <w:rPr>
          <w:rFonts w:ascii="Arial" w:hAnsi="Arial" w:cs="Arial"/>
          <w:sz w:val="22"/>
          <w:szCs w:val="22"/>
        </w:rPr>
        <w:fldChar w:fldCharType="separate"/>
      </w:r>
      <w:r w:rsidR="005E6A59" w:rsidRPr="005E6A59">
        <w:rPr>
          <w:rFonts w:ascii="Arial" w:hAnsi="Arial" w:cs="Arial"/>
          <w:noProof/>
          <w:sz w:val="22"/>
          <w:szCs w:val="22"/>
          <w:vertAlign w:val="superscript"/>
        </w:rPr>
        <w:t>89</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73C93160"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s a one-dimensional signal that evolves 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250ECD"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5616AE6" w14:textId="78D159C0" w:rsidR="00203591"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w:t>
      </w:r>
      <w:r w:rsidR="009A6CA2">
        <w:rPr>
          <w:rFonts w:ascii="Arial" w:eastAsiaTheme="minorEastAsia" w:hAnsi="Arial" w:cs="Arial"/>
          <w:sz w:val="22"/>
          <w:szCs w:val="22"/>
        </w:rPr>
        <w:t xml:space="preserve">(see </w:t>
      </w:r>
      <w:r w:rsidR="009A6CA2">
        <w:rPr>
          <w:rFonts w:ascii="Arial" w:eastAsiaTheme="minorEastAsia" w:hAnsi="Arial" w:cs="Arial"/>
          <w:i/>
          <w:iCs/>
          <w:sz w:val="22"/>
          <w:szCs w:val="22"/>
        </w:rPr>
        <w:t>Stimuli</w:t>
      </w:r>
      <w:r w:rsidR="009A6CA2">
        <w:rPr>
          <w:rFonts w:ascii="Arial" w:eastAsiaTheme="minorEastAsia" w:hAnsi="Arial" w:cs="Arial"/>
          <w:sz w:val="22"/>
          <w:szCs w:val="22"/>
        </w:rPr>
        <w:t xml:space="preserve"> and </w:t>
      </w:r>
      <w:r w:rsidR="009A6CA2">
        <w:rPr>
          <w:rFonts w:ascii="Arial" w:eastAsiaTheme="minorEastAsia" w:hAnsi="Arial" w:cs="Arial"/>
          <w:i/>
          <w:iCs/>
          <w:sz w:val="22"/>
          <w:szCs w:val="22"/>
        </w:rPr>
        <w:t>Acute Electrophysiological Recordings</w:t>
      </w:r>
      <w:r w:rsidR="009A6CA2">
        <w:rPr>
          <w:rFonts w:ascii="Arial" w:eastAsiaTheme="minorEastAsia" w:hAnsi="Arial" w:cs="Arial"/>
          <w:sz w:val="22"/>
          <w:szCs w:val="22"/>
        </w:rPr>
        <w:t>).</w:t>
      </w:r>
    </w:p>
    <w:p w14:paraId="56B8A5C1" w14:textId="3A86689A" w:rsidR="00BF77FF" w:rsidRDefault="006B42F8" w:rsidP="00783F2B">
      <w:pPr>
        <w:jc w:val="both"/>
        <w:rPr>
          <w:rFonts w:ascii="Arial" w:eastAsiaTheme="minorEastAsia" w:hAnsi="Arial" w:cs="Arial"/>
          <w:sz w:val="22"/>
          <w:szCs w:val="22"/>
        </w:rPr>
      </w:pPr>
      <w:r>
        <w:rPr>
          <w:rFonts w:ascii="Arial" w:eastAsiaTheme="minorEastAsia" w:hAnsi="Arial" w:cs="Arial"/>
          <w:sz w:val="22"/>
          <w:szCs w:val="22"/>
        </w:rPr>
        <w:tab/>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96FB059" w:rsidR="00BF77FF" w:rsidRPr="00BF77FF" w:rsidRDefault="00250E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5A50D228"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Pr="00BF77FF">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1B6253DF"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by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a</w:t>
      </w:r>
      <w:proofErr w:type="spellEnd"/>
      <w:r w:rsidR="003A0997">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2E94271A"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2187B7A4"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13182F05"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between 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In the case of a 3-fold change in contrast, this function constrains the gain of the neuron between 1.5 and 5, with a neutral value of 1.</w:t>
      </w:r>
      <w:r w:rsidR="001C18AA">
        <w:rPr>
          <w:rFonts w:ascii="Arial" w:eastAsiaTheme="minorEastAsia" w:hAnsi="Arial" w:cs="Arial"/>
          <w:sz w:val="22"/>
          <w:szCs w:val="22"/>
        </w:rPr>
        <w:t xml:space="preserve"> As mentioned previously, we consider gain to be the multiplicative interaction </w:t>
      </w:r>
      <w:r w:rsidR="001C18AA">
        <w:rPr>
          <w:rFonts w:ascii="Arial" w:eastAsiaTheme="minorEastAsia" w:hAnsi="Arial" w:cs="Arial"/>
          <w:sz w:val="22"/>
          <w:szCs w:val="22"/>
        </w:rPr>
        <w:lastRenderedPageBreak/>
        <w:t xml:space="preserve">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04A2AD8"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250E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774E95A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3518B6C"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250E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52CDED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4211E4E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4EDDEB0F"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r>
          <w:rPr>
            <w:rFonts w:ascii="Cambria Math" w:eastAsiaTheme="minorEastAsia" w:hAnsi="Cambria Math" w:cs="Arial"/>
            <w:sz w:val="22"/>
            <w:szCs w:val="22"/>
          </w:rPr>
          <m:t>w</m:t>
        </m:r>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r>
          <w:rPr>
            <w:rFonts w:ascii="Cambria Math" w:eastAsiaTheme="minorEastAsia" w:hAnsi="Cambria Math" w:cs="Arial"/>
            <w:sz w:val="22"/>
            <w:szCs w:val="22"/>
          </w:rPr>
          <m:t>w = 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250ECD"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2CE51827"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480E21B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r>
          <w:rPr>
            <w:rFonts w:ascii="Cambria Math" w:eastAsiaTheme="minorEastAsia" w:hAnsi="Cambria Math" w:cs="Arial"/>
            <w:sz w:val="22"/>
            <w:szCs w:val="22"/>
          </w:rPr>
          <m:t>w</m:t>
        </m:r>
      </m:oMath>
      <w:r>
        <w:rPr>
          <w:rFonts w:ascii="Arial" w:eastAsiaTheme="minorEastAsia" w:hAnsi="Arial" w:cs="Arial"/>
          <w:sz w:val="22"/>
          <w:szCs w:val="22"/>
        </w:rPr>
        <w:t>).</w:t>
      </w:r>
    </w:p>
    <w:p w14:paraId="24CC7D7C" w14:textId="6E6D8573"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E43AA33"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771DD5D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2DDEB78D" w:rsidR="006660AC" w:rsidRPr="006660AC" w:rsidRDefault="00801B7B" w:rsidP="00783F2B">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611A77">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90&lt;/sup&gt;","plainTextFormattedCitation":"90","previouslyFormattedCitation":"&lt;sup&gt;90&lt;/sup&gt;"},"properties":{"noteIndex":0},"schema":"https://github.com/citation-style-language/schema/raw/master/csl-citation.json"}</w:instrText>
      </w:r>
      <w:r w:rsidR="00831426">
        <w:rPr>
          <w:rFonts w:ascii="Arial" w:hAnsi="Arial" w:cs="Arial"/>
          <w:sz w:val="22"/>
          <w:szCs w:val="22"/>
        </w:rPr>
        <w:fldChar w:fldCharType="separate"/>
      </w:r>
      <w:r w:rsidR="005E6A59" w:rsidRPr="005E6A59">
        <w:rPr>
          <w:rFonts w:ascii="Arial" w:hAnsi="Arial" w:cs="Arial"/>
          <w:noProof/>
          <w:sz w:val="22"/>
          <w:szCs w:val="22"/>
          <w:vertAlign w:val="superscript"/>
        </w:rPr>
        <w:t>90</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w:t>
      </w:r>
      <w:r w:rsidR="005070EB">
        <w:rPr>
          <w:rFonts w:ascii="Arial" w:hAnsi="Arial" w:cs="Arial"/>
          <w:sz w:val="22"/>
          <w:szCs w:val="22"/>
        </w:rPr>
        <w:lastRenderedPageBreak/>
        <w:t>degree of 3 and 7</w:t>
      </w:r>
      <w:r w:rsidR="005A617D">
        <w:rPr>
          <w:rFonts w:ascii="Arial" w:hAnsi="Arial" w:cs="Arial"/>
          <w:sz w:val="22"/>
          <w:szCs w:val="22"/>
        </w:rPr>
        <w:t xml:space="preserve"> 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8</w:t>
      </w:r>
      <w:r w:rsidR="005070EB" w:rsidRPr="00831426">
        <w:rPr>
          <w:rFonts w:ascii="Arial" w:hAnsi="Arial" w:cs="Arial"/>
          <w:sz w:val="22"/>
          <w:szCs w:val="22"/>
        </w:rPr>
        <w:t>).</w:t>
      </w:r>
    </w:p>
    <w:p w14:paraId="79228D6E" w14:textId="1D7CA7E6"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 xml:space="preserve">Figure 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and Supplementary Table 3.</w:t>
      </w:r>
    </w:p>
    <w:p w14:paraId="6AE8DBB4" w14:textId="0155E2C3" w:rsidR="00350418" w:rsidRDefault="00350418" w:rsidP="00783F2B">
      <w:pPr>
        <w:jc w:val="both"/>
        <w:rPr>
          <w:rFonts w:ascii="Arial" w:hAnsi="Arial" w:cs="Arial"/>
          <w:sz w:val="22"/>
          <w:szCs w:val="22"/>
        </w:rPr>
      </w:pPr>
    </w:p>
    <w:p w14:paraId="50C545AC" w14:textId="41ABA050" w:rsidR="00FF1299" w:rsidRDefault="00350418" w:rsidP="00783F2B">
      <w:pPr>
        <w:jc w:val="both"/>
        <w:rPr>
          <w:rFonts w:ascii="Arial" w:hAnsi="Arial" w:cs="Arial"/>
          <w:sz w:val="22"/>
          <w:szCs w:val="22"/>
        </w:rPr>
      </w:pPr>
      <w:r>
        <w:rPr>
          <w:rFonts w:ascii="Arial" w:hAnsi="Arial" w:cs="Arial"/>
          <w:i/>
          <w:iCs/>
          <w:sz w:val="22"/>
          <w:szCs w:val="22"/>
        </w:rPr>
        <w:t>Behavioral</w:t>
      </w:r>
      <w:r w:rsidR="00995BCB">
        <w:rPr>
          <w:rFonts w:ascii="Arial" w:hAnsi="Arial" w:cs="Arial"/>
          <w:i/>
          <w:iCs/>
          <w:sz w:val="22"/>
          <w:szCs w:val="22"/>
        </w:rPr>
        <w:t xml:space="preserve"> and Neural</w:t>
      </w:r>
      <w:r>
        <w:rPr>
          <w:rFonts w:ascii="Arial" w:hAnsi="Arial" w:cs="Arial"/>
          <w:i/>
          <w:iCs/>
          <w:sz w:val="22"/>
          <w:szCs w:val="22"/>
        </w:rPr>
        <w:t xml:space="preserve"> </w:t>
      </w:r>
      <w:r w:rsidR="00995BCB">
        <w:rPr>
          <w:rFonts w:ascii="Arial" w:hAnsi="Arial" w:cs="Arial"/>
          <w:i/>
          <w:iCs/>
          <w:sz w:val="22"/>
          <w:szCs w:val="22"/>
        </w:rPr>
        <w:t xml:space="preserve">Detection </w:t>
      </w:r>
      <w:r>
        <w:rPr>
          <w:rFonts w:ascii="Arial" w:hAnsi="Arial" w:cs="Arial"/>
          <w:i/>
          <w:iCs/>
          <w:sz w:val="22"/>
          <w:szCs w:val="22"/>
        </w:rPr>
        <w:t xml:space="preserve">Performance. </w:t>
      </w:r>
      <w:r w:rsidR="00950B58">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target-in-noise detection task we adopted commonly used signal detection theory methods</w:t>
      </w:r>
      <w:r w:rsidR="00D24F86">
        <w:rPr>
          <w:rFonts w:ascii="Arial" w:hAnsi="Arial" w:cs="Arial"/>
          <w:sz w:val="22"/>
          <w:szCs w:val="22"/>
        </w:rPr>
        <w:fldChar w:fldCharType="begin" w:fldLock="1"/>
      </w:r>
      <w:r w:rsidR="00611A77">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Computers","id":"ITEM-1","issue":"1","issued":{"date-parts":[["1999"]]},"number-of-pages":"137-149","title":"Calculation of signal detection theory measures","type":"report","volume":"31"},"uris":["http://www.mendeley.com/documents/?uuid=3d7f6acf-8134-3db9-84b7-19bdf4a003f1"]},{"id":"ITEM-2","itemData":{"DOI":"10.1038/341052a0","ISSN":"00280836","PMID":"2770878","abstract":"THE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41,91&lt;/sup&gt;","plainTextFormattedCitation":"41,91","previouslyFormattedCitation":"&lt;sup&gt;41,91&lt;/sup&gt;"},"properties":{"noteIndex":0},"schema":"https://github.com/citation-style-language/schema/raw/master/csl-citation.json"}</w:instrText>
      </w:r>
      <w:r w:rsidR="00D24F86">
        <w:rPr>
          <w:rFonts w:ascii="Arial" w:hAnsi="Arial" w:cs="Arial"/>
          <w:sz w:val="22"/>
          <w:szCs w:val="22"/>
        </w:rPr>
        <w:fldChar w:fldCharType="separate"/>
      </w:r>
      <w:r w:rsidR="005E6A59" w:rsidRPr="005E6A59">
        <w:rPr>
          <w:rFonts w:ascii="Arial" w:hAnsi="Arial" w:cs="Arial"/>
          <w:noProof/>
          <w:sz w:val="22"/>
          <w:szCs w:val="22"/>
          <w:vertAlign w:val="superscript"/>
        </w:rPr>
        <w:t>41,91</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noise trials. When analyzing behavior, we computed the percent correct performance of an ideal observer</w:t>
      </w:r>
      <w:r w:rsidR="00DA586F">
        <w:rPr>
          <w:rFonts w:ascii="Arial" w:hAnsi="Arial" w:cs="Arial"/>
          <w:sz w:val="22"/>
          <w:szCs w:val="22"/>
        </w:rPr>
        <w:fldChar w:fldCharType="begin" w:fldLock="1"/>
      </w:r>
      <w:r w:rsidR="00611A77">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92&lt;/sup&gt;","plainTextFormattedCitation":"92","previouslyFormattedCitation":"&lt;sup&gt;92&lt;/sup&gt;"},"properties":{"noteIndex":0},"schema":"https://github.com/citation-style-language/schema/raw/master/csl-citation.json"}</w:instrText>
      </w:r>
      <w:r w:rsidR="00DA586F">
        <w:rPr>
          <w:rFonts w:ascii="Arial" w:hAnsi="Arial" w:cs="Arial"/>
          <w:sz w:val="22"/>
          <w:szCs w:val="22"/>
        </w:rPr>
        <w:fldChar w:fldCharType="separate"/>
      </w:r>
      <w:r w:rsidR="005E6A59" w:rsidRPr="005E6A59">
        <w:rPr>
          <w:rFonts w:ascii="Arial" w:hAnsi="Arial" w:cs="Arial"/>
          <w:noProof/>
          <w:sz w:val="22"/>
          <w:szCs w:val="22"/>
          <w:vertAlign w:val="superscript"/>
        </w:rPr>
        <w:t>92</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32377F72"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68C68F39"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611A77">
        <w:rPr>
          <w:rFonts w:ascii="Arial" w:eastAsiaTheme="minorEastAsia" w:hAnsi="Arial" w:cs="Arial"/>
          <w:sz w:val="22"/>
          <w:szCs w:val="22"/>
        </w:rPr>
        <w:instrText>ADDIN CSL_CITATION {"citationItems":[{"id":"ITEM-1","itemData":{"abstract":"Estimating d' from extreme false-alarm or hit proportions (p = 0 orp = 1) requires the use of a correction , because the z score of such proportions takes on infinite values. Two commonly used corrections are compared by using Monte-Carlo simulations. The first is the l/(2N) rule for which an extreme proportion is corrected by this factor before d' is calculated. The second is the log-linear rule for which each cell frequency in the contingency table is increased by 0.5 irrespective ofthe contents of each cell. Results showed that the log-linear rule resulted in less biased estimates of d' that always underestimated population d'. The 1/(2N) rule, apart from being more biased, could either over-or underestimate population d'.","author":[{"dropping-particle":"","family":"Hautus","given":"Michael J","non-dropping-particle":"","parse-names":false,"suffix":""}],"container-title":"Behavior Research Methods. Instruments. &amp; Computers","id":"ITEM-1","issued":{"date-parts":[["1995"]]},"number-of-pages":"46-51","title":"Corrections for extreme proportions and their biasing effects on estimated values of d'","type":"report"},"uris":["http://www.mendeley.com/documents/?uuid=c0bcf94d-209a-38e7-9597-3c298d38f47d"]}],"mendeley":{"formattedCitation":"&lt;sup&gt;93&lt;/sup&gt;","plainTextFormattedCitation":"93","previouslyFormattedCitation":"&lt;sup&gt;93&lt;/sup&gt;"},"properties":{"noteIndex":0},"schema":"https://github.com/citation-style-language/schema/raw/master/csl-citation.json"}</w:instrText>
      </w:r>
      <w:r w:rsidR="00995BCB">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93</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6C8AE18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noise trials, this window was randomly chosen on each trial to coincide with target presentation times on target trials). Then, using the distributions of responses during target and noise trials, we computed receiver-operating-characteristic curves and took the area under the curve (AUC) as the percent correct of an ideal observer discriminating between the target and noise 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0B6F2E1B"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5EDF25B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slope, or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2AA868A5"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0E11F6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On sessions where three or more neurons were simultaneously recorded, we used a coding direction technique</w:t>
      </w:r>
      <w:r>
        <w:rPr>
          <w:rFonts w:ascii="Arial" w:hAnsi="Arial" w:cs="Arial"/>
          <w:sz w:val="22"/>
          <w:szCs w:val="22"/>
        </w:rPr>
        <w:fldChar w:fldCharType="begin" w:fldLock="1"/>
      </w:r>
      <w:r w:rsidR="00DB722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DB7221" w:rsidRPr="00DB722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noise. First, target and noise </w:t>
      </w:r>
      <w:r w:rsidR="00894825">
        <w:rPr>
          <w:rFonts w:ascii="Arial" w:hAnsi="Arial" w:cs="Arial"/>
          <w:sz w:val="22"/>
          <w:szCs w:val="22"/>
        </w:rPr>
        <w:t>spike rates</w:t>
      </w:r>
      <w:r>
        <w:rPr>
          <w:rFonts w:ascii="Arial" w:hAnsi="Arial" w:cs="Arial"/>
          <w:sz w:val="22"/>
          <w:szCs w:val="22"/>
        </w:rPr>
        <w:t xml:space="preserve"> for each neuron 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and a separate average population vector for noise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lastRenderedPageBreak/>
        <w:t xml:space="preserve">that best separated the target and noise responses: </w:t>
      </w:r>
      <m:oMath>
        <m:r>
          <w:rPr>
            <w:rFonts w:ascii="Cambria Math" w:hAnsi="Cambria Math" w:cs="Arial"/>
            <w:sz w:val="22"/>
            <w:szCs w:val="22"/>
          </w:rPr>
          <m:t xml:space="preserve">CD=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N</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296630BA"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DB722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29&lt;/sup&gt;","plainTextFormattedCitation":"29","previouslyFormattedCitation":"&lt;sup&gt;29&lt;/sup&gt;"},"properties":{"noteIndex":0},"schema":"https://github.com/citation-style-language/schema/raw/master/csl-citation.json"}</w:instrText>
      </w:r>
      <w:r>
        <w:rPr>
          <w:rFonts w:ascii="Arial" w:eastAsiaTheme="minorEastAsia" w:hAnsi="Arial" w:cs="Arial"/>
          <w:sz w:val="22"/>
          <w:szCs w:val="22"/>
        </w:rPr>
        <w:fldChar w:fldCharType="separate"/>
      </w:r>
      <w:r w:rsidR="00DB7221" w:rsidRPr="00DB7221">
        <w:rPr>
          <w:rFonts w:ascii="Arial" w:eastAsiaTheme="minorEastAsia" w:hAnsi="Arial" w:cs="Arial"/>
          <w:noProof/>
          <w:sz w:val="22"/>
          <w:szCs w:val="22"/>
          <w:vertAlign w:val="superscript"/>
        </w:rPr>
        <w:t>29</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As before, trial distributions of neural responses to targets and noise 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responses that may be suppressed by target presence were treated equally to those in which target presence enhanced the neural response. Finally, we chose the criterion and decision rule that yielded the highest proportion of correct trials</w:t>
      </w:r>
      <w:r w:rsidR="00696C0D">
        <w:rPr>
          <w:rFonts w:ascii="Arial" w:eastAsiaTheme="minorEastAsia" w:hAnsi="Arial" w:cs="Arial"/>
          <w:sz w:val="22"/>
          <w:szCs w:val="22"/>
        </w:rPr>
        <w:t>, and computed neural hit rates and false alarm rates for each target level, and noise-only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These hit rates and false alarm rates were then transformed to percent correct according the formula above, to ensure equivalency with the behavioral metrics.</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093DDC36"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611A77">
        <w:rPr>
          <w:rFonts w:ascii="Arial" w:eastAsiaTheme="minorEastAsia" w:hAnsi="Arial" w:cs="Arial"/>
          <w:sz w:val="22"/>
          <w:szCs w:val="22"/>
        </w:rPr>
        <w:instrText xml:space="preserve">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 F.","non-dropping-particle":"","parse-names":false,"suffix":""}],"container-title":"System","id":"ITEM-1","issued":{"date-parts":[["2003"]]},"page":"109-116","title":"How Linear are Auditory Cortical Responses ? </w:instrText>
      </w:r>
      <w:r w:rsidR="00611A77">
        <w:rPr>
          <w:rFonts w:ascii="Cambria Math" w:eastAsiaTheme="minorEastAsia" w:hAnsi="Cambria Math" w:cs="Cambria Math"/>
          <w:sz w:val="22"/>
          <w:szCs w:val="22"/>
        </w:rPr>
        <w:instrText>∗</w:instrText>
      </w:r>
      <w:r w:rsidR="00611A77">
        <w:rPr>
          <w:rFonts w:ascii="Arial" w:eastAsiaTheme="minorEastAsia" w:hAnsi="Arial" w:cs="Arial"/>
          <w:sz w:val="22"/>
          <w:szCs w:val="22"/>
        </w:rPr>
        <w:instrText>","type":"article-journal"},"uris":["http://www.mendeley.com/documents/?uuid=9c93c940-6a4a-4d7e-9718-5bd8929883c5"]},{"id":"ITEM-2","itemData":{"abstract":"An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F","non-dropping-particle":"","parse-names":false,"suffix":""}],"id":"ITEM-2","issued":{"date-parts":[["0"]]},"title":"Evidence Optimization Techniques for Estimating Stimulus-Response Functions","type":"report"},"uris":["http://www.mendeley.com/documents/?uuid=c5d06d2e-584a-4267-9f1f-e0b7ba6d7fee"]}],"mendeley":{"formattedCitation":"&lt;sup&gt;94,95&lt;/sup&gt;","plainTextFormattedCitation":"94,95","previouslyFormattedCitation":"&lt;sup&gt;94,95&lt;/sup&gt;"},"properties":{"noteIndex":0},"schema":"https://github.com/citation-style-language/schema/raw/master/csl-citation.json"}</w:instrText>
      </w:r>
      <w:r w:rsidR="009957F5">
        <w:rPr>
          <w:rFonts w:ascii="Arial" w:eastAsiaTheme="minorEastAsia" w:hAnsi="Arial" w:cs="Arial"/>
          <w:sz w:val="22"/>
          <w:szCs w:val="22"/>
        </w:rPr>
        <w:fldChar w:fldCharType="separate"/>
      </w:r>
      <w:r w:rsidR="005E6A59" w:rsidRPr="005E6A59">
        <w:rPr>
          <w:rFonts w:ascii="Arial" w:eastAsiaTheme="minorEastAsia" w:hAnsi="Arial" w:cs="Arial"/>
          <w:noProof/>
          <w:sz w:val="22"/>
          <w:szCs w:val="22"/>
          <w:vertAlign w:val="superscript"/>
        </w:rPr>
        <w:t>94,95</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22A66EF4"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0E766012" w:rsidR="00332C1B" w:rsidRPr="00BF77FF" w:rsidRDefault="002B5C65"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47DECA22"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F9558B6"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7875EDBF"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each</w:t>
      </w:r>
      <w:r w:rsidR="00B85F8C">
        <w:rPr>
          <w:rFonts w:ascii="Arial" w:eastAsiaTheme="minorEastAsia" w:hAnsi="Arial" w:cs="Arial"/>
          <w:sz w:val="22"/>
          <w:szCs w:val="22"/>
        </w:rPr>
        <w:t xml:space="preserve">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defined</w:t>
      </w:r>
      <w:r w:rsidR="000C6B16">
        <w:rPr>
          <w:rFonts w:ascii="Arial" w:eastAsiaTheme="minorEastAsia" w:hAnsi="Arial" w:cs="Arial"/>
          <w:sz w:val="22"/>
          <w:szCs w:val="22"/>
        </w:rPr>
        <w:t xml:space="preserve">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6F4C6C0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We then separated the linear predictions into low and high contrast periods. For each contrast period, we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650E5386"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0A4653F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These fits were determined for each contrast, and the gain for each contrast for each neuron was estimated using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w:t>
      </w:r>
      <w:r w:rsidR="00F56249">
        <w:rPr>
          <w:rFonts w:ascii="Arial" w:eastAsiaTheme="minorEastAsia" w:hAnsi="Arial" w:cs="Arial"/>
          <w:sz w:val="22"/>
          <w:szCs w:val="22"/>
        </w:rPr>
        <w:t xml:space="preserve"> </w:t>
      </w:r>
      <w:r w:rsidR="00F56249">
        <w:rPr>
          <w:rFonts w:ascii="Arial" w:eastAsiaTheme="minorEastAsia" w:hAnsi="Arial" w:cs="Arial"/>
          <w:sz w:val="22"/>
          <w:szCs w:val="22"/>
        </w:rPr>
        <w:t>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24C5D5BA"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1AC45123" w14:textId="1A4047E2" w:rsidR="00611A77" w:rsidRPr="00611A77" w:rsidRDefault="00DB7221" w:rsidP="00611A77">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611A77" w:rsidRPr="00611A77">
        <w:rPr>
          <w:rFonts w:ascii="Arial" w:hAnsi="Arial" w:cs="Arial"/>
          <w:noProof/>
          <w:sz w:val="22"/>
        </w:rPr>
        <w:t>1.</w:t>
      </w:r>
      <w:r w:rsidR="00611A77" w:rsidRPr="00611A77">
        <w:rPr>
          <w:rFonts w:ascii="Arial" w:hAnsi="Arial" w:cs="Arial"/>
          <w:noProof/>
          <w:sz w:val="22"/>
        </w:rPr>
        <w:tab/>
        <w:t xml:space="preserve">Barlow, H. B. Possible Principles Underlying the Transformations of Sensory Messages. in </w:t>
      </w:r>
      <w:r w:rsidR="00611A77" w:rsidRPr="00611A77">
        <w:rPr>
          <w:rFonts w:ascii="Arial" w:hAnsi="Arial" w:cs="Arial"/>
          <w:i/>
          <w:iCs/>
          <w:noProof/>
          <w:sz w:val="22"/>
        </w:rPr>
        <w:t>Sensory Communication</w:t>
      </w:r>
      <w:r w:rsidR="00611A77" w:rsidRPr="00611A77">
        <w:rPr>
          <w:rFonts w:ascii="Arial" w:hAnsi="Arial" w:cs="Arial"/>
          <w:noProof/>
          <w:sz w:val="22"/>
        </w:rPr>
        <w:t xml:space="preserve"> </w:t>
      </w:r>
      <w:r w:rsidR="00611A77" w:rsidRPr="00611A77">
        <w:rPr>
          <w:rFonts w:ascii="Arial" w:hAnsi="Arial" w:cs="Arial"/>
          <w:b/>
          <w:bCs/>
          <w:noProof/>
          <w:sz w:val="22"/>
        </w:rPr>
        <w:t>6</w:t>
      </w:r>
      <w:r w:rsidR="00611A77" w:rsidRPr="00611A77">
        <w:rPr>
          <w:rFonts w:ascii="Arial" w:hAnsi="Arial" w:cs="Arial"/>
          <w:noProof/>
          <w:sz w:val="22"/>
        </w:rPr>
        <w:t>, 216–234 (2013).</w:t>
      </w:r>
    </w:p>
    <w:p w14:paraId="786958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w:t>
      </w:r>
      <w:r w:rsidRPr="00611A77">
        <w:rPr>
          <w:rFonts w:ascii="Arial" w:hAnsi="Arial" w:cs="Arial"/>
          <w:noProof/>
          <w:sz w:val="22"/>
        </w:rPr>
        <w:tab/>
        <w:t xml:space="preserve">Brenner, N., Bialek, W. &amp; De Ruyter Van Steveninck, R. Adaptive rescaling maximizes information transmission.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26</w:t>
      </w:r>
      <w:r w:rsidRPr="00611A77">
        <w:rPr>
          <w:rFonts w:ascii="Arial" w:hAnsi="Arial" w:cs="Arial"/>
          <w:noProof/>
          <w:sz w:val="22"/>
        </w:rPr>
        <w:t>, 695–702 (2000).</w:t>
      </w:r>
    </w:p>
    <w:p w14:paraId="7C8437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w:t>
      </w:r>
      <w:r w:rsidRPr="00611A77">
        <w:rPr>
          <w:rFonts w:ascii="Arial" w:hAnsi="Arial" w:cs="Arial"/>
          <w:noProof/>
          <w:sz w:val="22"/>
        </w:rPr>
        <w:tab/>
        <w:t xml:space="preserve">Bharioke, A. &amp; Chklovskii, D. B. Automatic Adaptation to Fast Input Changes in a Time-Invariant Neural Circuit. </w:t>
      </w:r>
      <w:r w:rsidRPr="00611A77">
        <w:rPr>
          <w:rFonts w:ascii="Arial" w:hAnsi="Arial" w:cs="Arial"/>
          <w:i/>
          <w:iCs/>
          <w:noProof/>
          <w:sz w:val="22"/>
        </w:rPr>
        <w:t>PLoS Comput Biol</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1004315 (2015).</w:t>
      </w:r>
    </w:p>
    <w:p w14:paraId="774BB8A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w:t>
      </w:r>
      <w:r w:rsidRPr="00611A77">
        <w:rPr>
          <w:rFonts w:ascii="Arial" w:hAnsi="Arial" w:cs="Arial"/>
          <w:noProof/>
          <w:sz w:val="22"/>
        </w:rPr>
        <w:tab/>
        <w:t xml:space="preserve">Borst, A. &amp; Theunissen, F. E. Information theory and neural coding. </w:t>
      </w:r>
      <w:r w:rsidRPr="00611A77">
        <w:rPr>
          <w:rFonts w:ascii="Arial" w:hAnsi="Arial" w:cs="Arial"/>
          <w:i/>
          <w:iCs/>
          <w:noProof/>
          <w:sz w:val="22"/>
        </w:rPr>
        <w:t>Nature Neuroscience</w:t>
      </w:r>
      <w:r w:rsidRPr="00611A77">
        <w:rPr>
          <w:rFonts w:ascii="Arial" w:hAnsi="Arial" w:cs="Arial"/>
          <w:noProof/>
          <w:sz w:val="22"/>
        </w:rPr>
        <w:t xml:space="preserve"> </w:t>
      </w:r>
      <w:r w:rsidRPr="00611A77">
        <w:rPr>
          <w:rFonts w:ascii="Arial" w:hAnsi="Arial" w:cs="Arial"/>
          <w:b/>
          <w:bCs/>
          <w:noProof/>
          <w:sz w:val="22"/>
        </w:rPr>
        <w:t>2</w:t>
      </w:r>
      <w:r w:rsidRPr="00611A77">
        <w:rPr>
          <w:rFonts w:ascii="Arial" w:hAnsi="Arial" w:cs="Arial"/>
          <w:noProof/>
          <w:sz w:val="22"/>
        </w:rPr>
        <w:t>, 947–957 (1999).</w:t>
      </w:r>
    </w:p>
    <w:p w14:paraId="2EF8CE5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w:t>
      </w:r>
      <w:r w:rsidRPr="00611A77">
        <w:rPr>
          <w:rFonts w:ascii="Arial" w:hAnsi="Arial" w:cs="Arial"/>
          <w:noProof/>
          <w:sz w:val="22"/>
        </w:rPr>
        <w:tab/>
        <w:t xml:space="preserve">Maravall, M., Petersen, R. S., Fairhall, A. L., Arabzadeh, E. &amp; Diamond, M. E. Shifts in Coding Properties and Maintenance of Information Transmission during Adaptation in Barrel Cortex.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5</w:t>
      </w:r>
      <w:r w:rsidRPr="00611A77">
        <w:rPr>
          <w:rFonts w:ascii="Arial" w:hAnsi="Arial" w:cs="Arial"/>
          <w:noProof/>
          <w:sz w:val="22"/>
        </w:rPr>
        <w:t>, e19 (2007).</w:t>
      </w:r>
    </w:p>
    <w:p w14:paraId="1A10C57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w:t>
      </w:r>
      <w:r w:rsidRPr="00611A77">
        <w:rPr>
          <w:rFonts w:ascii="Arial" w:hAnsi="Arial" w:cs="Arial"/>
          <w:noProof/>
          <w:sz w:val="22"/>
        </w:rPr>
        <w:tab/>
        <w:t xml:space="preserve">Baccus, S. A. &amp; Meister, M. Fast and slow contrast adaptation in retinal circuitry.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36</w:t>
      </w:r>
      <w:r w:rsidRPr="00611A77">
        <w:rPr>
          <w:rFonts w:ascii="Arial" w:hAnsi="Arial" w:cs="Arial"/>
          <w:noProof/>
          <w:sz w:val="22"/>
        </w:rPr>
        <w:t>, 909–919 (2002).</w:t>
      </w:r>
    </w:p>
    <w:p w14:paraId="1073076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w:t>
      </w:r>
      <w:r w:rsidRPr="00611A77">
        <w:rPr>
          <w:rFonts w:ascii="Arial" w:hAnsi="Arial" w:cs="Arial"/>
          <w:noProof/>
          <w:sz w:val="22"/>
        </w:rPr>
        <w:tab/>
        <w:t xml:space="preserve">Gutnisky, D. A. &amp; Dragoi, V. Adaptive coding of visual information in neural populations.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452</w:t>
      </w:r>
      <w:r w:rsidRPr="00611A77">
        <w:rPr>
          <w:rFonts w:ascii="Arial" w:hAnsi="Arial" w:cs="Arial"/>
          <w:noProof/>
          <w:sz w:val="22"/>
        </w:rPr>
        <w:t>, 220–224 (2008).</w:t>
      </w:r>
    </w:p>
    <w:p w14:paraId="27EF7FE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w:t>
      </w:r>
      <w:r w:rsidRPr="00611A77">
        <w:rPr>
          <w:rFonts w:ascii="Arial" w:hAnsi="Arial" w:cs="Arial"/>
          <w:noProof/>
          <w:sz w:val="22"/>
        </w:rPr>
        <w:tab/>
        <w:t xml:space="preserve">Clemens, J., Ozeri-Engelhard, N. &amp; Murthy, M. Fast intensity adaptation enhances the encoding of sound in Drosophila.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1–15 (2018).</w:t>
      </w:r>
    </w:p>
    <w:p w14:paraId="2A0A0B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w:t>
      </w:r>
      <w:r w:rsidRPr="00611A77">
        <w:rPr>
          <w:rFonts w:ascii="Arial" w:hAnsi="Arial" w:cs="Arial"/>
          <w:noProof/>
          <w:sz w:val="22"/>
        </w:rPr>
        <w:tab/>
        <w:t xml:space="preserve">Clarke, S. E., Longtin, A. &amp; Maler, L. Contrast coding in the electrosensory system: Parallels with visual computation. </w:t>
      </w:r>
      <w:r w:rsidRPr="00611A77">
        <w:rPr>
          <w:rFonts w:ascii="Arial" w:hAnsi="Arial" w:cs="Arial"/>
          <w:i/>
          <w:iCs/>
          <w:noProof/>
          <w:sz w:val="22"/>
        </w:rPr>
        <w:t>Nature Reviews Neuroscience</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733–744 (2015).</w:t>
      </w:r>
    </w:p>
    <w:p w14:paraId="5E5F2DC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10.</w:t>
      </w:r>
      <w:r w:rsidRPr="00611A77">
        <w:rPr>
          <w:rFonts w:ascii="Arial" w:hAnsi="Arial" w:cs="Arial"/>
          <w:noProof/>
          <w:sz w:val="22"/>
        </w:rPr>
        <w:tab/>
        <w:t xml:space="preserve">Dahmen, J. C., Keating, P., Nodal, F. R., Schulz, A. L. &amp; King, A. J. Adaptation to Stimulus Statistics in the Perception and Neural Representation of Auditory Space.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66</w:t>
      </w:r>
      <w:r w:rsidRPr="00611A77">
        <w:rPr>
          <w:rFonts w:ascii="Arial" w:hAnsi="Arial" w:cs="Arial"/>
          <w:noProof/>
          <w:sz w:val="22"/>
        </w:rPr>
        <w:t>, 937–948 (2010).</w:t>
      </w:r>
    </w:p>
    <w:p w14:paraId="046D2C9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11.</w:t>
      </w:r>
      <w:r w:rsidRPr="00611A77">
        <w:rPr>
          <w:rFonts w:ascii="Arial" w:hAnsi="Arial" w:cs="Arial"/>
          <w:noProof/>
          <w:sz w:val="22"/>
        </w:rPr>
        <w:tab/>
        <w:t xml:space="preserve">Wen, B., Wang, G. I., Dean, I. &amp; Delgutte, B. Time course of dynamic range adaptation in the auditory nerve.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108</w:t>
      </w:r>
      <w:r w:rsidRPr="00611A77">
        <w:rPr>
          <w:rFonts w:ascii="Arial" w:hAnsi="Arial" w:cs="Arial"/>
          <w:noProof/>
          <w:sz w:val="22"/>
        </w:rPr>
        <w:t>, 69–82 (2012).</w:t>
      </w:r>
    </w:p>
    <w:p w14:paraId="6B53DD1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12.</w:t>
      </w:r>
      <w:r w:rsidRPr="00611A77">
        <w:rPr>
          <w:rFonts w:ascii="Arial" w:hAnsi="Arial" w:cs="Arial"/>
          <w:noProof/>
          <w:sz w:val="22"/>
        </w:rPr>
        <w:tab/>
        <w:t xml:space="preserve">Dean, I., Harper, N. S. &amp; McAlpine, D. Neural population coding of sound level adapts to stimulus statistics.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8</w:t>
      </w:r>
      <w:r w:rsidRPr="00611A77">
        <w:rPr>
          <w:rFonts w:ascii="Arial" w:hAnsi="Arial" w:cs="Arial"/>
          <w:noProof/>
          <w:sz w:val="22"/>
        </w:rPr>
        <w:t>, 1684–1689 (2005).</w:t>
      </w:r>
    </w:p>
    <w:p w14:paraId="0B55A57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13.</w:t>
      </w:r>
      <w:r w:rsidRPr="00611A77">
        <w:rPr>
          <w:rFonts w:ascii="Arial" w:hAnsi="Arial" w:cs="Arial"/>
          <w:noProof/>
          <w:sz w:val="22"/>
        </w:rPr>
        <w:tab/>
        <w:t xml:space="preserve">Wen, B., Wang, G. I., Dean, I. &amp; Delgutte, B. Dynamic range adaptation to sound level statistics in the auditory nerve.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29</w:t>
      </w:r>
      <w:r w:rsidRPr="00611A77">
        <w:rPr>
          <w:rFonts w:ascii="Arial" w:hAnsi="Arial" w:cs="Arial"/>
          <w:noProof/>
          <w:sz w:val="22"/>
        </w:rPr>
        <w:t>, 13797–13808 (2009).</w:t>
      </w:r>
    </w:p>
    <w:p w14:paraId="6FB934C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14.</w:t>
      </w:r>
      <w:r w:rsidRPr="00611A77">
        <w:rPr>
          <w:rFonts w:ascii="Arial" w:hAnsi="Arial" w:cs="Arial"/>
          <w:noProof/>
          <w:sz w:val="22"/>
        </w:rPr>
        <w:tab/>
        <w:t xml:space="preserve">Rabinowitz, N. C., Willmore, B. D. B., Schnupp, J. W. H. &amp; King, A. J. Contrast Gain Control in Auditory Cortex.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70</w:t>
      </w:r>
      <w:r w:rsidRPr="00611A77">
        <w:rPr>
          <w:rFonts w:ascii="Arial" w:hAnsi="Arial" w:cs="Arial"/>
          <w:noProof/>
          <w:sz w:val="22"/>
        </w:rPr>
        <w:t>, 1178–1191 (2011).</w:t>
      </w:r>
    </w:p>
    <w:p w14:paraId="2F2A5D6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15.</w:t>
      </w:r>
      <w:r w:rsidRPr="00611A77">
        <w:rPr>
          <w:rFonts w:ascii="Arial" w:hAnsi="Arial" w:cs="Arial"/>
          <w:noProof/>
          <w:sz w:val="22"/>
        </w:rPr>
        <w:tab/>
        <w:t xml:space="preserve">Rabinowitz, N. C., Willmore, B. D. B., King, A. J. &amp; Schnupp, J. W. H. Constructing Noise-Invariant Representations of Sound in the Auditory Pathway.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e1001710 (2013).</w:t>
      </w:r>
    </w:p>
    <w:p w14:paraId="074E31B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16.</w:t>
      </w:r>
      <w:r w:rsidRPr="00611A77">
        <w:rPr>
          <w:rFonts w:ascii="Arial" w:hAnsi="Arial" w:cs="Arial"/>
          <w:noProof/>
          <w:sz w:val="22"/>
        </w:rPr>
        <w:tab/>
        <w:t xml:space="preserve">Willmore, B. D. B., Cooke, J. E. &amp; King, A. J. Hearing in noisy environments: noise invariance and contrast gain control. </w:t>
      </w:r>
      <w:r w:rsidRPr="00611A77">
        <w:rPr>
          <w:rFonts w:ascii="Arial" w:hAnsi="Arial" w:cs="Arial"/>
          <w:i/>
          <w:iCs/>
          <w:noProof/>
          <w:sz w:val="22"/>
        </w:rPr>
        <w:t>J. Physiol.</w:t>
      </w:r>
      <w:r w:rsidRPr="00611A77">
        <w:rPr>
          <w:rFonts w:ascii="Arial" w:hAnsi="Arial" w:cs="Arial"/>
          <w:noProof/>
          <w:sz w:val="22"/>
        </w:rPr>
        <w:t xml:space="preserve"> </w:t>
      </w:r>
      <w:r w:rsidRPr="00611A77">
        <w:rPr>
          <w:rFonts w:ascii="Arial" w:hAnsi="Arial" w:cs="Arial"/>
          <w:b/>
          <w:bCs/>
          <w:noProof/>
          <w:sz w:val="22"/>
        </w:rPr>
        <w:t>592</w:t>
      </w:r>
      <w:r w:rsidRPr="00611A77">
        <w:rPr>
          <w:rFonts w:ascii="Arial" w:hAnsi="Arial" w:cs="Arial"/>
          <w:noProof/>
          <w:sz w:val="22"/>
        </w:rPr>
        <w:t>, 3371–3381 (2014).</w:t>
      </w:r>
    </w:p>
    <w:p w14:paraId="5DD6895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17.</w:t>
      </w:r>
      <w:r w:rsidRPr="00611A77">
        <w:rPr>
          <w:rFonts w:ascii="Arial" w:hAnsi="Arial" w:cs="Arial"/>
          <w:noProof/>
          <w:sz w:val="22"/>
        </w:rPr>
        <w:tab/>
        <w:t xml:space="preserve">Cooke, J. E., King, A. J., Willmore, B. D. B. &amp; Schnupp, J. W. H. Contrast gain control in mouse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120</w:t>
      </w:r>
      <w:r w:rsidRPr="00611A77">
        <w:rPr>
          <w:rFonts w:ascii="Arial" w:hAnsi="Arial" w:cs="Arial"/>
          <w:noProof/>
          <w:sz w:val="22"/>
        </w:rPr>
        <w:t>, 1872–1884 (2018).</w:t>
      </w:r>
    </w:p>
    <w:p w14:paraId="0A5F56C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18.</w:t>
      </w:r>
      <w:r w:rsidRPr="00611A77">
        <w:rPr>
          <w:rFonts w:ascii="Arial" w:hAnsi="Arial" w:cs="Arial"/>
          <w:noProof/>
          <w:sz w:val="22"/>
        </w:rPr>
        <w:tab/>
        <w:t xml:space="preserve">Cooke, J. E. </w:t>
      </w:r>
      <w:r w:rsidRPr="00611A77">
        <w:rPr>
          <w:rFonts w:ascii="Arial" w:hAnsi="Arial" w:cs="Arial"/>
          <w:i/>
          <w:iCs/>
          <w:noProof/>
          <w:sz w:val="22"/>
        </w:rPr>
        <w:t>et al.</w:t>
      </w:r>
      <w:r w:rsidRPr="00611A77">
        <w:rPr>
          <w:rFonts w:ascii="Arial" w:hAnsi="Arial" w:cs="Arial"/>
          <w:noProof/>
          <w:sz w:val="22"/>
        </w:rPr>
        <w:t xml:space="preserve"> Contrast gain control occurs independently of both parvalbumin-positive interneuron activity and shunting inhibition in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123</w:t>
      </w:r>
      <w:r w:rsidRPr="00611A77">
        <w:rPr>
          <w:rFonts w:ascii="Arial" w:hAnsi="Arial" w:cs="Arial"/>
          <w:noProof/>
          <w:sz w:val="22"/>
        </w:rPr>
        <w:t>, 1536–1551 (2020).</w:t>
      </w:r>
    </w:p>
    <w:p w14:paraId="0690BC0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19.</w:t>
      </w:r>
      <w:r w:rsidRPr="00611A77">
        <w:rPr>
          <w:rFonts w:ascii="Arial" w:hAnsi="Arial" w:cs="Arial"/>
          <w:noProof/>
          <w:sz w:val="22"/>
        </w:rPr>
        <w:tab/>
        <w:t xml:space="preserve">DeWeese, M. &amp; Zador, A. Asymmetric Dynamics in Optimal Variance Adaptation. </w:t>
      </w:r>
      <w:r w:rsidRPr="00611A77">
        <w:rPr>
          <w:rFonts w:ascii="Arial" w:hAnsi="Arial" w:cs="Arial"/>
          <w:i/>
          <w:iCs/>
          <w:noProof/>
          <w:sz w:val="22"/>
        </w:rPr>
        <w:t>Neural Comput.</w:t>
      </w:r>
      <w:r w:rsidRPr="00611A77">
        <w:rPr>
          <w:rFonts w:ascii="Arial" w:hAnsi="Arial" w:cs="Arial"/>
          <w:noProof/>
          <w:sz w:val="22"/>
        </w:rPr>
        <w:t xml:space="preserve"> </w:t>
      </w:r>
      <w:r w:rsidRPr="00611A77">
        <w:rPr>
          <w:rFonts w:ascii="Arial" w:hAnsi="Arial" w:cs="Arial"/>
          <w:b/>
          <w:bCs/>
          <w:noProof/>
          <w:sz w:val="22"/>
        </w:rPr>
        <w:t>10</w:t>
      </w:r>
      <w:r w:rsidRPr="00611A77">
        <w:rPr>
          <w:rFonts w:ascii="Arial" w:hAnsi="Arial" w:cs="Arial"/>
          <w:noProof/>
          <w:sz w:val="22"/>
        </w:rPr>
        <w:t>, 1179–1202 (1998).</w:t>
      </w:r>
    </w:p>
    <w:p w14:paraId="798B1B8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20.</w:t>
      </w:r>
      <w:r w:rsidRPr="00611A77">
        <w:rPr>
          <w:rFonts w:ascii="Arial" w:hAnsi="Arial" w:cs="Arial"/>
          <w:noProof/>
          <w:sz w:val="22"/>
        </w:rPr>
        <w:tab/>
        <w:t xml:space="preserve">Młynarski, W. F. &amp; Hermundstad, A. M. Adaptive coding for dynamic sensory inference.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(2018).</w:t>
      </w:r>
    </w:p>
    <w:p w14:paraId="68AD18C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21.</w:t>
      </w:r>
      <w:r w:rsidRPr="00611A77">
        <w:rPr>
          <w:rFonts w:ascii="Arial" w:hAnsi="Arial" w:cs="Arial"/>
          <w:noProof/>
          <w:sz w:val="22"/>
        </w:rPr>
        <w:tab/>
        <w:t xml:space="preserve">Młynarski, W., Hledík, M., Sokolowski, T. R. &amp; Tkačik, G. Statistical analysis and optimality of neural systems.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1227-1241.e5 (2021).</w:t>
      </w:r>
    </w:p>
    <w:p w14:paraId="539DB1B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22.</w:t>
      </w:r>
      <w:r w:rsidRPr="00611A77">
        <w:rPr>
          <w:rFonts w:ascii="Arial" w:hAnsi="Arial" w:cs="Arial"/>
          <w:noProof/>
          <w:sz w:val="22"/>
        </w:rPr>
        <w:tab/>
        <w:t xml:space="preserve">Młynarski, W. F. &amp; Hermundstad, A. M. </w:t>
      </w:r>
      <w:r w:rsidRPr="00611A77">
        <w:rPr>
          <w:rFonts w:ascii="Arial" w:hAnsi="Arial" w:cs="Arial"/>
          <w:i/>
          <w:iCs/>
          <w:noProof/>
          <w:sz w:val="22"/>
        </w:rPr>
        <w:t>Efficient and adaptive sensory codes</w:t>
      </w:r>
      <w:r w:rsidRPr="00611A77">
        <w:rPr>
          <w:rFonts w:ascii="Arial" w:hAnsi="Arial" w:cs="Arial"/>
          <w:noProof/>
          <w:sz w:val="22"/>
        </w:rPr>
        <w:t xml:space="preserve">. </w:t>
      </w:r>
      <w:r w:rsidRPr="00611A77">
        <w:rPr>
          <w:rFonts w:ascii="Arial" w:hAnsi="Arial" w:cs="Arial"/>
          <w:i/>
          <w:iCs/>
          <w:noProof/>
          <w:sz w:val="22"/>
        </w:rPr>
        <w:t>Nature Neuroscience</w:t>
      </w:r>
      <w:r w:rsidRPr="00611A77">
        <w:rPr>
          <w:rFonts w:ascii="Arial" w:hAnsi="Arial" w:cs="Arial"/>
          <w:noProof/>
          <w:sz w:val="22"/>
        </w:rPr>
        <w:t xml:space="preserve"> (2021). doi:10.1038/s41593-021-00846-0</w:t>
      </w:r>
    </w:p>
    <w:p w14:paraId="63B77E4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23.</w:t>
      </w:r>
      <w:r w:rsidRPr="00611A77">
        <w:rPr>
          <w:rFonts w:ascii="Arial" w:hAnsi="Arial" w:cs="Arial"/>
          <w:noProof/>
          <w:sz w:val="22"/>
        </w:rPr>
        <w:tab/>
        <w:t xml:space="preserve">Wei, X.-X. &amp; Stocker, A. A. A Bayesian observer model constrained by efficient coding can explain ‘anti-Bayesian’ percepts.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18</w:t>
      </w:r>
      <w:r w:rsidRPr="00611A77">
        <w:rPr>
          <w:rFonts w:ascii="Arial" w:hAnsi="Arial" w:cs="Arial"/>
          <w:noProof/>
          <w:sz w:val="22"/>
        </w:rPr>
        <w:t>, 1509–1517 (2015).</w:t>
      </w:r>
    </w:p>
    <w:p w14:paraId="1173C6C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24.</w:t>
      </w:r>
      <w:r w:rsidRPr="00611A77">
        <w:rPr>
          <w:rFonts w:ascii="Arial" w:hAnsi="Arial" w:cs="Arial"/>
          <w:noProof/>
          <w:sz w:val="22"/>
        </w:rPr>
        <w:tab/>
        <w:t xml:space="preserve">Lohse, M., Bajo, V. M., King, A. J. &amp; Willmore, B. D. B. Neural circuits underlying auditory contrast gain control and their perceptual implications.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1–13 (2020).</w:t>
      </w:r>
    </w:p>
    <w:p w14:paraId="219E86F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25.</w:t>
      </w:r>
      <w:r w:rsidRPr="00611A77">
        <w:rPr>
          <w:rFonts w:ascii="Arial" w:hAnsi="Arial" w:cs="Arial"/>
          <w:noProof/>
          <w:sz w:val="22"/>
        </w:rPr>
        <w:tab/>
        <w:t xml:space="preserve">Rabinowitz, N. C., Willmore, B. D. B., Schnupp, J. W. H. &amp; King, A. J. Contrast Gain Control in Auditory Cortex.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70</w:t>
      </w:r>
      <w:r w:rsidRPr="00611A77">
        <w:rPr>
          <w:rFonts w:ascii="Arial" w:hAnsi="Arial" w:cs="Arial"/>
          <w:noProof/>
          <w:sz w:val="22"/>
        </w:rPr>
        <w:t>, 1178–1191 (2011).</w:t>
      </w:r>
    </w:p>
    <w:p w14:paraId="59AD233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26.</w:t>
      </w:r>
      <w:r w:rsidRPr="00611A77">
        <w:rPr>
          <w:rFonts w:ascii="Arial" w:hAnsi="Arial" w:cs="Arial"/>
          <w:noProof/>
          <w:sz w:val="22"/>
        </w:rPr>
        <w:tab/>
        <w:t xml:space="preserve">Rabinowitz, N. C., Willmore, B. D. B., Schnupp, J. W. H. &amp; King, A. J. Spectrotemporal contrast kernels for neurons in primary auditory cortex.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32</w:t>
      </w:r>
      <w:r w:rsidRPr="00611A77">
        <w:rPr>
          <w:rFonts w:ascii="Arial" w:hAnsi="Arial" w:cs="Arial"/>
          <w:noProof/>
          <w:sz w:val="22"/>
        </w:rPr>
        <w:t>, 11271–11284 (2012).</w:t>
      </w:r>
    </w:p>
    <w:p w14:paraId="622D2BF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27.</w:t>
      </w:r>
      <w:r w:rsidRPr="00611A77">
        <w:rPr>
          <w:rFonts w:ascii="Arial" w:hAnsi="Arial" w:cs="Arial"/>
          <w:noProof/>
          <w:sz w:val="22"/>
        </w:rPr>
        <w:tab/>
        <w:t xml:space="preserve">Pennington, J. R. &amp; David, S. V. Complementary effects of adaptation and gain control on sound encoding in primary auditory cortex. </w:t>
      </w:r>
      <w:r w:rsidRPr="00611A77">
        <w:rPr>
          <w:rFonts w:ascii="Arial" w:hAnsi="Arial" w:cs="Arial"/>
          <w:i/>
          <w:iCs/>
          <w:noProof/>
          <w:sz w:val="22"/>
        </w:rPr>
        <w:t>eNeuro</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1–17 (2020).</w:t>
      </w:r>
    </w:p>
    <w:p w14:paraId="79FC1F3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28.</w:t>
      </w:r>
      <w:r w:rsidRPr="00611A77">
        <w:rPr>
          <w:rFonts w:ascii="Arial" w:hAnsi="Arial" w:cs="Arial"/>
          <w:noProof/>
          <w:sz w:val="22"/>
        </w:rPr>
        <w:tab/>
        <w:t xml:space="preserve">Li, N., Daie, K., Svoboda, K. &amp; Druckmann, S. Robust neuronal dynamics in premotor cortex during motor planning.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532</w:t>
      </w:r>
      <w:r w:rsidRPr="00611A77">
        <w:rPr>
          <w:rFonts w:ascii="Arial" w:hAnsi="Arial" w:cs="Arial"/>
          <w:noProof/>
          <w:sz w:val="22"/>
        </w:rPr>
        <w:t>, 459–464 (2016).</w:t>
      </w:r>
    </w:p>
    <w:p w14:paraId="58461FD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lastRenderedPageBreak/>
        <w:t>29.</w:t>
      </w:r>
      <w:r w:rsidRPr="00611A77">
        <w:rPr>
          <w:rFonts w:ascii="Arial" w:hAnsi="Arial" w:cs="Arial"/>
          <w:noProof/>
          <w:sz w:val="22"/>
        </w:rPr>
        <w:tab/>
        <w:t xml:space="preserve">Christison-Lagay, K. L., Bennur, S. &amp; Cohen, Y. E. Contribution of spiking activity in the primary auditory cortex to detection in noise.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118</w:t>
      </w:r>
      <w:r w:rsidRPr="00611A77">
        <w:rPr>
          <w:rFonts w:ascii="Arial" w:hAnsi="Arial" w:cs="Arial"/>
          <w:noProof/>
          <w:sz w:val="22"/>
        </w:rPr>
        <w:t>, 3118–3131 (2017).</w:t>
      </w:r>
    </w:p>
    <w:p w14:paraId="1540C1B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30.</w:t>
      </w:r>
      <w:r w:rsidRPr="00611A77">
        <w:rPr>
          <w:rFonts w:ascii="Arial" w:hAnsi="Arial" w:cs="Arial"/>
          <w:noProof/>
          <w:sz w:val="22"/>
        </w:rPr>
        <w:tab/>
        <w:t xml:space="preserve">Młynarski, W. F. &amp; Hermundstad, A. M. Efficient and adaptive sensory codes. </w:t>
      </w:r>
      <w:r w:rsidRPr="00611A77">
        <w:rPr>
          <w:rFonts w:ascii="Arial" w:hAnsi="Arial" w:cs="Arial"/>
          <w:i/>
          <w:iCs/>
          <w:noProof/>
          <w:sz w:val="22"/>
        </w:rPr>
        <w:t>Nat. Neurosci.</w:t>
      </w:r>
      <w:r w:rsidRPr="00611A77">
        <w:rPr>
          <w:rFonts w:ascii="Arial" w:hAnsi="Arial" w:cs="Arial"/>
          <w:noProof/>
          <w:sz w:val="22"/>
        </w:rPr>
        <w:t xml:space="preserve"> 1–12 (2021). doi:10.1038/s41593-021-00846-0</w:t>
      </w:r>
    </w:p>
    <w:p w14:paraId="70555DC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31.</w:t>
      </w:r>
      <w:r w:rsidRPr="00611A77">
        <w:rPr>
          <w:rFonts w:ascii="Arial" w:hAnsi="Arial" w:cs="Arial"/>
          <w:noProof/>
          <w:sz w:val="22"/>
        </w:rPr>
        <w:tab/>
        <w:t xml:space="preserve">Talwar, S. K., Musial, P. G. &amp; Gerstein, G. L. Role of mammalian auditory cortex in the perception of elementary sound properties.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85</w:t>
      </w:r>
      <w:r w:rsidRPr="00611A77">
        <w:rPr>
          <w:rFonts w:ascii="Arial" w:hAnsi="Arial" w:cs="Arial"/>
          <w:noProof/>
          <w:sz w:val="22"/>
        </w:rPr>
        <w:t>, 2350–2358 (2001).</w:t>
      </w:r>
    </w:p>
    <w:p w14:paraId="15FC822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32.</w:t>
      </w:r>
      <w:r w:rsidRPr="00611A77">
        <w:rPr>
          <w:rFonts w:ascii="Arial" w:hAnsi="Arial" w:cs="Arial"/>
          <w:noProof/>
          <w:sz w:val="22"/>
        </w:rPr>
        <w:tab/>
        <w:t xml:space="preserve">Gimenez, T. L., Lorenc, M. &amp; Jaramillo, S. Adaptive categorization of sound frequency does not require the auditory cortex in rats.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114</w:t>
      </w:r>
      <w:r w:rsidRPr="00611A77">
        <w:rPr>
          <w:rFonts w:ascii="Arial" w:hAnsi="Arial" w:cs="Arial"/>
          <w:noProof/>
          <w:sz w:val="22"/>
        </w:rPr>
        <w:t>, 1137–1145 (2015).</w:t>
      </w:r>
    </w:p>
    <w:p w14:paraId="1318DAD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33.</w:t>
      </w:r>
      <w:r w:rsidRPr="00611A77">
        <w:rPr>
          <w:rFonts w:ascii="Arial" w:hAnsi="Arial" w:cs="Arial"/>
          <w:noProof/>
          <w:sz w:val="22"/>
        </w:rPr>
        <w:tab/>
        <w:t xml:space="preserve">Jaramillo, S. &amp; Zador, A. M. </w:t>
      </w:r>
      <w:r w:rsidRPr="00611A77">
        <w:rPr>
          <w:rFonts w:ascii="Arial" w:hAnsi="Arial" w:cs="Arial"/>
          <w:i/>
          <w:iCs/>
          <w:noProof/>
          <w:sz w:val="22"/>
        </w:rPr>
        <w:t>Auditory cortex mediates the perceptual effects of acoustic temporal expectation</w:t>
      </w:r>
      <w:r w:rsidRPr="00611A77">
        <w:rPr>
          <w:rFonts w:ascii="Arial" w:hAnsi="Arial" w:cs="Arial"/>
          <w:noProof/>
          <w:sz w:val="22"/>
        </w:rPr>
        <w:t xml:space="preserve">. </w:t>
      </w:r>
      <w:r w:rsidRPr="00611A77">
        <w:rPr>
          <w:rFonts w:ascii="Arial" w:hAnsi="Arial" w:cs="Arial"/>
          <w:i/>
          <w:iCs/>
          <w:noProof/>
          <w:sz w:val="22"/>
        </w:rPr>
        <w:t>Nature Neuroscience</w:t>
      </w:r>
      <w:r w:rsidRPr="00611A77">
        <w:rPr>
          <w:rFonts w:ascii="Arial" w:hAnsi="Arial" w:cs="Arial"/>
          <w:noProof/>
          <w:sz w:val="22"/>
        </w:rPr>
        <w:t xml:space="preserve"> (2010).</w:t>
      </w:r>
    </w:p>
    <w:p w14:paraId="3B8F71E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34.</w:t>
      </w:r>
      <w:r w:rsidRPr="00611A77">
        <w:rPr>
          <w:rFonts w:ascii="Arial" w:hAnsi="Arial" w:cs="Arial"/>
          <w:noProof/>
          <w:sz w:val="22"/>
        </w:rPr>
        <w:tab/>
        <w:t xml:space="preserve">Wood, K. C., Town, S. M., Atilgan, H., Jones, G. P. &amp; Bizley, J. K. Acute inactivation of primary auditory cortex causes a sound localisation deficit in ferrets. </w:t>
      </w:r>
      <w:r w:rsidRPr="00611A77">
        <w:rPr>
          <w:rFonts w:ascii="Arial" w:hAnsi="Arial" w:cs="Arial"/>
          <w:i/>
          <w:iCs/>
          <w:noProof/>
          <w:sz w:val="22"/>
        </w:rPr>
        <w:t>PLoS One</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(2017).</w:t>
      </w:r>
    </w:p>
    <w:p w14:paraId="0912371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35.</w:t>
      </w:r>
      <w:r w:rsidRPr="00611A77">
        <w:rPr>
          <w:rFonts w:ascii="Arial" w:hAnsi="Arial" w:cs="Arial"/>
          <w:noProof/>
          <w:sz w:val="22"/>
        </w:rPr>
        <w:tab/>
        <w:t xml:space="preserve">Kato, H. K., Gillet, S. N. &amp; Isaacson, J. S. Flexible Sensory Representations in Auditory Cortex Driven by Behavioral Relevance.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88</w:t>
      </w:r>
      <w:r w:rsidRPr="00611A77">
        <w:rPr>
          <w:rFonts w:ascii="Arial" w:hAnsi="Arial" w:cs="Arial"/>
          <w:noProof/>
          <w:sz w:val="22"/>
        </w:rPr>
        <w:t>, 1027–1039 (2015).</w:t>
      </w:r>
    </w:p>
    <w:p w14:paraId="1AD8245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36.</w:t>
      </w:r>
      <w:r w:rsidRPr="00611A77">
        <w:rPr>
          <w:rFonts w:ascii="Arial" w:hAnsi="Arial" w:cs="Arial"/>
          <w:noProof/>
          <w:sz w:val="22"/>
        </w:rPr>
        <w:tab/>
        <w:t xml:space="preserve">Ceballo, S., Piwkowska, Z. &amp; Bourg, J. Targeted Cortical Manipulation of Auditory Perception In Brief.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104</w:t>
      </w:r>
      <w:r w:rsidRPr="00611A77">
        <w:rPr>
          <w:rFonts w:ascii="Arial" w:hAnsi="Arial" w:cs="Arial"/>
          <w:noProof/>
          <w:sz w:val="22"/>
        </w:rPr>
        <w:t>, 1168-1179.e5 (2019).</w:t>
      </w:r>
    </w:p>
    <w:p w14:paraId="70F776F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37.</w:t>
      </w:r>
      <w:r w:rsidRPr="00611A77">
        <w:rPr>
          <w:rFonts w:ascii="Arial" w:hAnsi="Arial" w:cs="Arial"/>
          <w:noProof/>
          <w:sz w:val="22"/>
        </w:rPr>
        <w:tab/>
        <w:t xml:space="preserve">Li, Z. </w:t>
      </w:r>
      <w:r w:rsidRPr="00611A77">
        <w:rPr>
          <w:rFonts w:ascii="Arial" w:hAnsi="Arial" w:cs="Arial"/>
          <w:i/>
          <w:iCs/>
          <w:noProof/>
          <w:sz w:val="22"/>
        </w:rPr>
        <w:t>et al.</w:t>
      </w:r>
      <w:r w:rsidRPr="00611A77">
        <w:rPr>
          <w:rFonts w:ascii="Arial" w:hAnsi="Arial" w:cs="Arial"/>
          <w:noProof/>
          <w:sz w:val="22"/>
        </w:rPr>
        <w:t xml:space="preserve"> Corticostriatal control of defense behavior in mice induced by auditory looming cues.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1–13 (2021).</w:t>
      </w:r>
    </w:p>
    <w:p w14:paraId="609C05F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38.</w:t>
      </w:r>
      <w:r w:rsidRPr="00611A77">
        <w:rPr>
          <w:rFonts w:ascii="Arial" w:hAnsi="Arial" w:cs="Arial"/>
          <w:noProof/>
          <w:sz w:val="22"/>
        </w:rPr>
        <w:tab/>
        <w:t xml:space="preserve">Town, S., Wood, K. &amp; Bizley, J. Signal processing in auditory cortex underlies degraded speech sound discrimination in noise. </w:t>
      </w:r>
      <w:r w:rsidRPr="00611A77">
        <w:rPr>
          <w:rFonts w:ascii="Arial" w:hAnsi="Arial" w:cs="Arial"/>
          <w:i/>
          <w:iCs/>
          <w:noProof/>
          <w:sz w:val="22"/>
        </w:rPr>
        <w:t>bioRxiv</w:t>
      </w:r>
      <w:r w:rsidRPr="00611A77">
        <w:rPr>
          <w:rFonts w:ascii="Arial" w:hAnsi="Arial" w:cs="Arial"/>
          <w:noProof/>
          <w:sz w:val="22"/>
        </w:rPr>
        <w:t xml:space="preserve"> 833558 (2019). doi:10.1101/833558</w:t>
      </w:r>
    </w:p>
    <w:p w14:paraId="5C9E014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39.</w:t>
      </w:r>
      <w:r w:rsidRPr="00611A77">
        <w:rPr>
          <w:rFonts w:ascii="Arial" w:hAnsi="Arial" w:cs="Arial"/>
          <w:noProof/>
          <w:sz w:val="22"/>
        </w:rPr>
        <w:tab/>
        <w:t xml:space="preserve">Musall, S., Urai, A. E., Sussillo, D. &amp; Churchland, A. K. Harnessing behavioral diversity to understand neural computations for cognition.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58</w:t>
      </w:r>
      <w:r w:rsidRPr="00611A77">
        <w:rPr>
          <w:rFonts w:ascii="Arial" w:hAnsi="Arial" w:cs="Arial"/>
          <w:noProof/>
          <w:sz w:val="22"/>
        </w:rPr>
        <w:t>, 229–238 (2019).</w:t>
      </w:r>
    </w:p>
    <w:p w14:paraId="34A459F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40.</w:t>
      </w:r>
      <w:r w:rsidRPr="00611A77">
        <w:rPr>
          <w:rFonts w:ascii="Arial" w:hAnsi="Arial" w:cs="Arial"/>
          <w:noProof/>
          <w:sz w:val="22"/>
        </w:rPr>
        <w:tab/>
        <w:t xml:space="preserve">Shadlen, M. N. &amp; Kiani, R. Decision making as a window on cognition.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80</w:t>
      </w:r>
      <w:r w:rsidRPr="00611A77">
        <w:rPr>
          <w:rFonts w:ascii="Arial" w:hAnsi="Arial" w:cs="Arial"/>
          <w:noProof/>
          <w:sz w:val="22"/>
        </w:rPr>
        <w:t>, 791–806 (2013).</w:t>
      </w:r>
    </w:p>
    <w:p w14:paraId="201B0EC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41.</w:t>
      </w:r>
      <w:r w:rsidRPr="00611A77">
        <w:rPr>
          <w:rFonts w:ascii="Arial" w:hAnsi="Arial" w:cs="Arial"/>
          <w:noProof/>
          <w:sz w:val="22"/>
        </w:rPr>
        <w:tab/>
        <w:t xml:space="preserve">Newsome, W. T., Britten, K. H. &amp; Movshon, J. A. Neuronal correlates of a perceptual decision.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341</w:t>
      </w:r>
      <w:r w:rsidRPr="00611A77">
        <w:rPr>
          <w:rFonts w:ascii="Arial" w:hAnsi="Arial" w:cs="Arial"/>
          <w:noProof/>
          <w:sz w:val="22"/>
        </w:rPr>
        <w:t>, 52–54 (1989).</w:t>
      </w:r>
    </w:p>
    <w:p w14:paraId="4913944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42.</w:t>
      </w:r>
      <w:r w:rsidRPr="00611A77">
        <w:rPr>
          <w:rFonts w:ascii="Arial" w:hAnsi="Arial" w:cs="Arial"/>
          <w:noProof/>
          <w:sz w:val="22"/>
        </w:rPr>
        <w:tab/>
        <w:t xml:space="preserve">Britten, K. H. </w:t>
      </w:r>
      <w:r w:rsidRPr="00611A77">
        <w:rPr>
          <w:rFonts w:ascii="Arial" w:hAnsi="Arial" w:cs="Arial"/>
          <w:i/>
          <w:iCs/>
          <w:noProof/>
          <w:sz w:val="22"/>
        </w:rPr>
        <w:t>et al.</w:t>
      </w:r>
      <w:r w:rsidRPr="00611A77">
        <w:rPr>
          <w:rFonts w:ascii="Arial" w:hAnsi="Arial" w:cs="Arial"/>
          <w:noProof/>
          <w:sz w:val="22"/>
        </w:rPr>
        <w:t xml:space="preserve"> The analysis of visual motion: a comparison of neuronal and psychophysical performance.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12</w:t>
      </w:r>
      <w:r w:rsidRPr="00611A77">
        <w:rPr>
          <w:rFonts w:ascii="Arial" w:hAnsi="Arial" w:cs="Arial"/>
          <w:noProof/>
          <w:sz w:val="22"/>
        </w:rPr>
        <w:t>, 4745–4765 (1992).</w:t>
      </w:r>
    </w:p>
    <w:p w14:paraId="0F2D59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43.</w:t>
      </w:r>
      <w:r w:rsidRPr="00611A77">
        <w:rPr>
          <w:rFonts w:ascii="Arial" w:hAnsi="Arial" w:cs="Arial"/>
          <w:noProof/>
          <w:sz w:val="22"/>
        </w:rPr>
        <w:tab/>
        <w:t xml:space="preserve">Shadlen, M. N., Britten, K. H., Newsome, W. T. &amp; Movshon, J. A. A computational analysis of the relationship between neuronal and behavioral responses to visual motion.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1486–1510 (1996).</w:t>
      </w:r>
    </w:p>
    <w:p w14:paraId="59C652E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44.</w:t>
      </w:r>
      <w:r w:rsidRPr="00611A77">
        <w:rPr>
          <w:rFonts w:ascii="Arial" w:hAnsi="Arial" w:cs="Arial"/>
          <w:noProof/>
          <w:sz w:val="22"/>
        </w:rPr>
        <w:tab/>
        <w:t xml:space="preserve">Nienborg, H. &amp; Cumming, B. G. Decision-related activity in sensory neurons reflects more than a neurons causal effect.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459</w:t>
      </w:r>
      <w:r w:rsidRPr="00611A77">
        <w:rPr>
          <w:rFonts w:ascii="Arial" w:hAnsi="Arial" w:cs="Arial"/>
          <w:noProof/>
          <w:sz w:val="22"/>
        </w:rPr>
        <w:t>, 89–92 (2009).</w:t>
      </w:r>
    </w:p>
    <w:p w14:paraId="28665F0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45.</w:t>
      </w:r>
      <w:r w:rsidRPr="00611A77">
        <w:rPr>
          <w:rFonts w:ascii="Arial" w:hAnsi="Arial" w:cs="Arial"/>
          <w:noProof/>
          <w:sz w:val="22"/>
        </w:rPr>
        <w:tab/>
        <w:t xml:space="preserve">Cumming, B. G. &amp; Nienborg, H. Feedforward and feedback sources of choice probability in neural population responses.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37</w:t>
      </w:r>
      <w:r w:rsidRPr="00611A77">
        <w:rPr>
          <w:rFonts w:ascii="Arial" w:hAnsi="Arial" w:cs="Arial"/>
          <w:noProof/>
          <w:sz w:val="22"/>
        </w:rPr>
        <w:t>, 126–132 (2016).</w:t>
      </w:r>
    </w:p>
    <w:p w14:paraId="7A58487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46.</w:t>
      </w:r>
      <w:r w:rsidRPr="00611A77">
        <w:rPr>
          <w:rFonts w:ascii="Arial" w:hAnsi="Arial" w:cs="Arial"/>
          <w:noProof/>
          <w:sz w:val="22"/>
        </w:rPr>
        <w:tab/>
        <w:t xml:space="preserve">Tsunada, J., Liu, A. S. K., Gold, J. I. &amp; Cohen, Y. E. Causal contribution of primate auditory cortex to auditory perceptual decision-making.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19</w:t>
      </w:r>
      <w:r w:rsidRPr="00611A77">
        <w:rPr>
          <w:rFonts w:ascii="Arial" w:hAnsi="Arial" w:cs="Arial"/>
          <w:noProof/>
          <w:sz w:val="22"/>
        </w:rPr>
        <w:t>, 135–142 (2015).</w:t>
      </w:r>
    </w:p>
    <w:p w14:paraId="27E1BF0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47.</w:t>
      </w:r>
      <w:r w:rsidRPr="00611A77">
        <w:rPr>
          <w:rFonts w:ascii="Arial" w:hAnsi="Arial" w:cs="Arial"/>
          <w:noProof/>
          <w:sz w:val="22"/>
        </w:rPr>
        <w:tab/>
        <w:t xml:space="preserve">Steinmetz, N. A., Zatka-Haas, P., Carandini, M. &amp; Harris, K. D. Distributed coding of choice, action and engagement across the mouse brain.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576</w:t>
      </w:r>
      <w:r w:rsidRPr="00611A77">
        <w:rPr>
          <w:rFonts w:ascii="Arial" w:hAnsi="Arial" w:cs="Arial"/>
          <w:noProof/>
          <w:sz w:val="22"/>
        </w:rPr>
        <w:t>, 266–273 (2019).</w:t>
      </w:r>
    </w:p>
    <w:p w14:paraId="1A6B0E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48.</w:t>
      </w:r>
      <w:r w:rsidRPr="00611A77">
        <w:rPr>
          <w:rFonts w:ascii="Arial" w:hAnsi="Arial" w:cs="Arial"/>
          <w:noProof/>
          <w:sz w:val="22"/>
        </w:rPr>
        <w:tab/>
        <w:t xml:space="preserve">Cohen, M. R. &amp; Newsome, W. T. Context-Dependent Changes in Functional Circuitry in Visual Area MT.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60</w:t>
      </w:r>
      <w:r w:rsidRPr="00611A77">
        <w:rPr>
          <w:rFonts w:ascii="Arial" w:hAnsi="Arial" w:cs="Arial"/>
          <w:noProof/>
          <w:sz w:val="22"/>
        </w:rPr>
        <w:t>, 162–173 (2008).</w:t>
      </w:r>
    </w:p>
    <w:p w14:paraId="1827316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49.</w:t>
      </w:r>
      <w:r w:rsidRPr="00611A77">
        <w:rPr>
          <w:rFonts w:ascii="Arial" w:hAnsi="Arial" w:cs="Arial"/>
          <w:noProof/>
          <w:sz w:val="22"/>
        </w:rPr>
        <w:tab/>
        <w:t xml:space="preserve">Cohen, M. R. &amp; Newsome, W. T. Estimates of the contribution of single neurons to perception depend on timescale and noise correlation.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29</w:t>
      </w:r>
      <w:r w:rsidRPr="00611A77">
        <w:rPr>
          <w:rFonts w:ascii="Arial" w:hAnsi="Arial" w:cs="Arial"/>
          <w:noProof/>
          <w:sz w:val="22"/>
        </w:rPr>
        <w:t>, 6635–6648 (2009).</w:t>
      </w:r>
    </w:p>
    <w:p w14:paraId="329DDC9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50.</w:t>
      </w:r>
      <w:r w:rsidRPr="00611A77">
        <w:rPr>
          <w:rFonts w:ascii="Arial" w:hAnsi="Arial" w:cs="Arial"/>
          <w:noProof/>
          <w:sz w:val="22"/>
        </w:rPr>
        <w:tab/>
        <w:t xml:space="preserve">Ni, A. M., Ruff, D. A., Alberts, J. J., Symmonds, J. &amp; Cohen, M. R. Learning and attention reveal a general relationship between population activity and behavior. </w:t>
      </w:r>
      <w:r w:rsidRPr="00611A77">
        <w:rPr>
          <w:rFonts w:ascii="Arial" w:hAnsi="Arial" w:cs="Arial"/>
          <w:i/>
          <w:iCs/>
          <w:noProof/>
          <w:sz w:val="22"/>
        </w:rPr>
        <w:t>Science (80-. ).</w:t>
      </w:r>
      <w:r w:rsidRPr="00611A77">
        <w:rPr>
          <w:rFonts w:ascii="Arial" w:hAnsi="Arial" w:cs="Arial"/>
          <w:noProof/>
          <w:sz w:val="22"/>
        </w:rPr>
        <w:t xml:space="preserve"> </w:t>
      </w:r>
      <w:r w:rsidRPr="00611A77">
        <w:rPr>
          <w:rFonts w:ascii="Arial" w:hAnsi="Arial" w:cs="Arial"/>
          <w:b/>
          <w:bCs/>
          <w:noProof/>
          <w:sz w:val="22"/>
        </w:rPr>
        <w:t>359</w:t>
      </w:r>
      <w:r w:rsidRPr="00611A77">
        <w:rPr>
          <w:rFonts w:ascii="Arial" w:hAnsi="Arial" w:cs="Arial"/>
          <w:noProof/>
          <w:sz w:val="22"/>
        </w:rPr>
        <w:t>, 463–465 (2018).</w:t>
      </w:r>
    </w:p>
    <w:p w14:paraId="6D25110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51.</w:t>
      </w:r>
      <w:r w:rsidRPr="00611A77">
        <w:rPr>
          <w:rFonts w:ascii="Arial" w:hAnsi="Arial" w:cs="Arial"/>
          <w:noProof/>
          <w:sz w:val="22"/>
        </w:rPr>
        <w:tab/>
        <w:t xml:space="preserve">Downer, J. D., Niwa, M. &amp; Sutter, M. L. Task Engagement Selectively Modulates Neural Correlations in Primary Auditory Cortex.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35</w:t>
      </w:r>
      <w:r w:rsidRPr="00611A77">
        <w:rPr>
          <w:rFonts w:ascii="Arial" w:hAnsi="Arial" w:cs="Arial"/>
          <w:noProof/>
          <w:sz w:val="22"/>
        </w:rPr>
        <w:t>, 7565–7574 (2015).</w:t>
      </w:r>
    </w:p>
    <w:p w14:paraId="420A466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52.</w:t>
      </w:r>
      <w:r w:rsidRPr="00611A77">
        <w:rPr>
          <w:rFonts w:ascii="Arial" w:hAnsi="Arial" w:cs="Arial"/>
          <w:noProof/>
          <w:sz w:val="22"/>
        </w:rPr>
        <w:tab/>
        <w:t xml:space="preserve">Stringer, C., Michaelos, M., Tsyboulski, D., Lindo, S. E. &amp; Pachitariu, M. High-precision coding in visual cortex. </w:t>
      </w:r>
      <w:r w:rsidRPr="00611A77">
        <w:rPr>
          <w:rFonts w:ascii="Arial" w:hAnsi="Arial" w:cs="Arial"/>
          <w:i/>
          <w:iCs/>
          <w:noProof/>
          <w:sz w:val="22"/>
        </w:rPr>
        <w:t>Cell</w:t>
      </w:r>
      <w:r w:rsidRPr="00611A77">
        <w:rPr>
          <w:rFonts w:ascii="Arial" w:hAnsi="Arial" w:cs="Arial"/>
          <w:noProof/>
          <w:sz w:val="22"/>
        </w:rPr>
        <w:t xml:space="preserve"> (2021). doi:10.1016/j.cell.2021.03.042</w:t>
      </w:r>
    </w:p>
    <w:p w14:paraId="1F3ACA3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53.</w:t>
      </w:r>
      <w:r w:rsidRPr="00611A77">
        <w:rPr>
          <w:rFonts w:ascii="Arial" w:hAnsi="Arial" w:cs="Arial"/>
          <w:noProof/>
          <w:sz w:val="22"/>
        </w:rPr>
        <w:tab/>
        <w:t xml:space="preserve">Hires, S. A., Gutnisky, D. A., Yu, J., O’Connor, D. H. &amp; Svoboda, K. Low-noise encoding of active touch by layer 4 in the somatosensory cortex.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4</w:t>
      </w:r>
      <w:r w:rsidRPr="00611A77">
        <w:rPr>
          <w:rFonts w:ascii="Arial" w:hAnsi="Arial" w:cs="Arial"/>
          <w:noProof/>
          <w:sz w:val="22"/>
        </w:rPr>
        <w:t>, (2015).</w:t>
      </w:r>
    </w:p>
    <w:p w14:paraId="2D6B49D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54.</w:t>
      </w:r>
      <w:r w:rsidRPr="00611A77">
        <w:rPr>
          <w:rFonts w:ascii="Arial" w:hAnsi="Arial" w:cs="Arial"/>
          <w:noProof/>
          <w:sz w:val="22"/>
        </w:rPr>
        <w:tab/>
        <w:t xml:space="preserve">Hobbs, J. A., Towal, R. B. &amp; Hartmann, M. J. Z. Spatiotemporal patterns of contact across the rat vibrissal array during exploratory behavior. </w:t>
      </w:r>
      <w:r w:rsidRPr="00611A77">
        <w:rPr>
          <w:rFonts w:ascii="Arial" w:hAnsi="Arial" w:cs="Arial"/>
          <w:i/>
          <w:iCs/>
          <w:noProof/>
          <w:sz w:val="22"/>
        </w:rPr>
        <w:t>Front. Behav. Neurosci.</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356 (2016).</w:t>
      </w:r>
    </w:p>
    <w:p w14:paraId="07FC6BA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55.</w:t>
      </w:r>
      <w:r w:rsidRPr="00611A77">
        <w:rPr>
          <w:rFonts w:ascii="Arial" w:hAnsi="Arial" w:cs="Arial"/>
          <w:noProof/>
          <w:sz w:val="22"/>
        </w:rPr>
        <w:tab/>
        <w:t xml:space="preserve">Aizenberg, M. &amp; Geffen, M. N. Bidirectional effects of aversive learning on perceptual acuity are mediated by the sensory cortex.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16</w:t>
      </w:r>
      <w:r w:rsidRPr="00611A77">
        <w:rPr>
          <w:rFonts w:ascii="Arial" w:hAnsi="Arial" w:cs="Arial"/>
          <w:noProof/>
          <w:sz w:val="22"/>
        </w:rPr>
        <w:t>, 994–996 (2013).</w:t>
      </w:r>
    </w:p>
    <w:p w14:paraId="79BA1E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56.</w:t>
      </w:r>
      <w:r w:rsidRPr="00611A77">
        <w:rPr>
          <w:rFonts w:ascii="Arial" w:hAnsi="Arial" w:cs="Arial"/>
          <w:noProof/>
          <w:sz w:val="22"/>
        </w:rPr>
        <w:tab/>
        <w:t xml:space="preserve">Aizenberg, M., Mwilambwe-Tshilobo, L., Briguglio, J. J., Natan, R. G. &amp; Geffen, M. N. Bidirectional Regulation of Innate and Learned Behaviors That Rely on Frequency Discrimination by Cortical </w:t>
      </w:r>
      <w:r w:rsidRPr="00611A77">
        <w:rPr>
          <w:rFonts w:ascii="Arial" w:hAnsi="Arial" w:cs="Arial"/>
          <w:noProof/>
          <w:sz w:val="22"/>
        </w:rPr>
        <w:lastRenderedPageBreak/>
        <w:t xml:space="preserve">Inhibitory Neurons. </w:t>
      </w:r>
      <w:r w:rsidRPr="00611A77">
        <w:rPr>
          <w:rFonts w:ascii="Arial" w:hAnsi="Arial" w:cs="Arial"/>
          <w:i/>
          <w:iCs/>
          <w:noProof/>
          <w:sz w:val="22"/>
        </w:rPr>
        <w:t>PLOS Biol.</w:t>
      </w:r>
      <w:r w:rsidRPr="00611A77">
        <w:rPr>
          <w:rFonts w:ascii="Arial" w:hAnsi="Arial" w:cs="Arial"/>
          <w:noProof/>
          <w:sz w:val="22"/>
        </w:rPr>
        <w:t xml:space="preserve"> </w:t>
      </w:r>
      <w:r w:rsidRPr="00611A77">
        <w:rPr>
          <w:rFonts w:ascii="Arial" w:hAnsi="Arial" w:cs="Arial"/>
          <w:b/>
          <w:bCs/>
          <w:noProof/>
          <w:sz w:val="22"/>
        </w:rPr>
        <w:t>13</w:t>
      </w:r>
      <w:r w:rsidRPr="00611A77">
        <w:rPr>
          <w:rFonts w:ascii="Arial" w:hAnsi="Arial" w:cs="Arial"/>
          <w:noProof/>
          <w:sz w:val="22"/>
        </w:rPr>
        <w:t>, e1002308 (2015).</w:t>
      </w:r>
    </w:p>
    <w:p w14:paraId="742AA61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57.</w:t>
      </w:r>
      <w:r w:rsidRPr="00611A77">
        <w:rPr>
          <w:rFonts w:ascii="Arial" w:hAnsi="Arial" w:cs="Arial"/>
          <w:noProof/>
          <w:sz w:val="22"/>
        </w:rPr>
        <w:tab/>
        <w:t xml:space="preserve">Briguglio, J. J., Aizenberg, M., Balasubramanian, V. &amp; Geffen, M. N. Cortical neural activity predicts sensory acuity under optogenetic manipulation.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38</w:t>
      </w:r>
      <w:r w:rsidRPr="00611A77">
        <w:rPr>
          <w:rFonts w:ascii="Arial" w:hAnsi="Arial" w:cs="Arial"/>
          <w:noProof/>
          <w:sz w:val="22"/>
        </w:rPr>
        <w:t>, 2094–2105 (2018).</w:t>
      </w:r>
    </w:p>
    <w:p w14:paraId="2332293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58.</w:t>
      </w:r>
      <w:r w:rsidRPr="00611A77">
        <w:rPr>
          <w:rFonts w:ascii="Arial" w:hAnsi="Arial" w:cs="Arial"/>
          <w:noProof/>
          <w:sz w:val="22"/>
        </w:rPr>
        <w:tab/>
        <w:t xml:space="preserve">Wood, K. C., Angeloni, C. F., Oxman, K., Clopath, C. &amp; Geffen, M. N. Neuronal activity in sensory cortex predicts the specificity of learning. </w:t>
      </w:r>
      <w:r w:rsidRPr="00611A77">
        <w:rPr>
          <w:rFonts w:ascii="Arial" w:hAnsi="Arial" w:cs="Arial"/>
          <w:i/>
          <w:iCs/>
          <w:noProof/>
          <w:sz w:val="22"/>
        </w:rPr>
        <w:t>bioRxiv</w:t>
      </w:r>
      <w:r w:rsidRPr="00611A77">
        <w:rPr>
          <w:rFonts w:ascii="Arial" w:hAnsi="Arial" w:cs="Arial"/>
          <w:noProof/>
          <w:sz w:val="22"/>
        </w:rPr>
        <w:t xml:space="preserve"> 2020.06.02.128702 (2020). doi:10.1101/2020.06.02.128702</w:t>
      </w:r>
    </w:p>
    <w:p w14:paraId="566384E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59.</w:t>
      </w:r>
      <w:r w:rsidRPr="00611A77">
        <w:rPr>
          <w:rFonts w:ascii="Arial" w:hAnsi="Arial" w:cs="Arial"/>
          <w:noProof/>
          <w:sz w:val="22"/>
        </w:rPr>
        <w:tab/>
        <w:t xml:space="preserve">Ulanovsky, N., Las, L. &amp; Nelken, I. Processing of low-probability sounds by cortical neurons.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6</w:t>
      </w:r>
      <w:r w:rsidRPr="00611A77">
        <w:rPr>
          <w:rFonts w:ascii="Arial" w:hAnsi="Arial" w:cs="Arial"/>
          <w:noProof/>
          <w:sz w:val="22"/>
        </w:rPr>
        <w:t>, 391–398 (2003).</w:t>
      </w:r>
    </w:p>
    <w:p w14:paraId="42EFA4E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60.</w:t>
      </w:r>
      <w:r w:rsidRPr="00611A77">
        <w:rPr>
          <w:rFonts w:ascii="Arial" w:hAnsi="Arial" w:cs="Arial"/>
          <w:noProof/>
          <w:sz w:val="22"/>
        </w:rPr>
        <w:tab/>
        <w:t xml:space="preserve">Natan, R. G., Carruthers, I. M., Mwilambwe-Tshilobo, L. &amp; Geffen, M. N. Gain Control in the Auditory Cortex Evoked by Changing Temporal Correlation of Sounds. </w:t>
      </w:r>
      <w:r w:rsidRPr="00611A77">
        <w:rPr>
          <w:rFonts w:ascii="Arial" w:hAnsi="Arial" w:cs="Arial"/>
          <w:i/>
          <w:iCs/>
          <w:noProof/>
          <w:sz w:val="22"/>
        </w:rPr>
        <w:t>Cereb. Cortex</w:t>
      </w:r>
      <w:r w:rsidRPr="00611A77">
        <w:rPr>
          <w:rFonts w:ascii="Arial" w:hAnsi="Arial" w:cs="Arial"/>
          <w:noProof/>
          <w:sz w:val="22"/>
        </w:rPr>
        <w:t xml:space="preserve"> </w:t>
      </w:r>
      <w:r w:rsidRPr="00611A77">
        <w:rPr>
          <w:rFonts w:ascii="Arial" w:hAnsi="Arial" w:cs="Arial"/>
          <w:b/>
          <w:bCs/>
          <w:noProof/>
          <w:sz w:val="22"/>
        </w:rPr>
        <w:t>27</w:t>
      </w:r>
      <w:r w:rsidRPr="00611A77">
        <w:rPr>
          <w:rFonts w:ascii="Arial" w:hAnsi="Arial" w:cs="Arial"/>
          <w:noProof/>
          <w:sz w:val="22"/>
        </w:rPr>
        <w:t>, 2385–2402 (2017).</w:t>
      </w:r>
    </w:p>
    <w:p w14:paraId="7E9546B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61.</w:t>
      </w:r>
      <w:r w:rsidRPr="00611A77">
        <w:rPr>
          <w:rFonts w:ascii="Arial" w:hAnsi="Arial" w:cs="Arial"/>
          <w:noProof/>
          <w:sz w:val="22"/>
        </w:rPr>
        <w:tab/>
        <w:t xml:space="preserve">Espejo, M. L., Schwartz, Z. P. &amp; David, S. V. Spectral tuning of adaptation supports coding of sensory context in auditory cortex. </w:t>
      </w:r>
      <w:r w:rsidRPr="00611A77">
        <w:rPr>
          <w:rFonts w:ascii="Arial" w:hAnsi="Arial" w:cs="Arial"/>
          <w:i/>
          <w:iCs/>
          <w:noProof/>
          <w:sz w:val="22"/>
        </w:rPr>
        <w:t>PLoS Comput. Biol.</w:t>
      </w:r>
      <w:r w:rsidRPr="00611A77">
        <w:rPr>
          <w:rFonts w:ascii="Arial" w:hAnsi="Arial" w:cs="Arial"/>
          <w:noProof/>
          <w:sz w:val="22"/>
        </w:rPr>
        <w:t xml:space="preserve"> </w:t>
      </w:r>
      <w:r w:rsidRPr="00611A77">
        <w:rPr>
          <w:rFonts w:ascii="Arial" w:hAnsi="Arial" w:cs="Arial"/>
          <w:b/>
          <w:bCs/>
          <w:noProof/>
          <w:sz w:val="22"/>
        </w:rPr>
        <w:t>15</w:t>
      </w:r>
      <w:r w:rsidRPr="00611A77">
        <w:rPr>
          <w:rFonts w:ascii="Arial" w:hAnsi="Arial" w:cs="Arial"/>
          <w:noProof/>
          <w:sz w:val="22"/>
        </w:rPr>
        <w:t>, e1007430 (2019).</w:t>
      </w:r>
    </w:p>
    <w:p w14:paraId="3FC5F74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62.</w:t>
      </w:r>
      <w:r w:rsidRPr="00611A77">
        <w:rPr>
          <w:rFonts w:ascii="Arial" w:hAnsi="Arial" w:cs="Arial"/>
          <w:noProof/>
          <w:sz w:val="22"/>
        </w:rPr>
        <w:tab/>
        <w:t xml:space="preserve">Fritz, J., Shamma, S., Elhilali, M. &amp; Klein, D. Rapid task-related plasticity of spectrotemporal receptive fields in primary auditory cortex. </w:t>
      </w:r>
      <w:r w:rsidRPr="00611A77">
        <w:rPr>
          <w:rFonts w:ascii="Arial" w:hAnsi="Arial" w:cs="Arial"/>
          <w:i/>
          <w:iCs/>
          <w:noProof/>
          <w:sz w:val="22"/>
        </w:rPr>
        <w:t>Nat. Neurosci.</w:t>
      </w:r>
      <w:r w:rsidRPr="00611A77">
        <w:rPr>
          <w:rFonts w:ascii="Arial" w:hAnsi="Arial" w:cs="Arial"/>
          <w:noProof/>
          <w:sz w:val="22"/>
        </w:rPr>
        <w:t xml:space="preserve"> </w:t>
      </w:r>
      <w:r w:rsidRPr="00611A77">
        <w:rPr>
          <w:rFonts w:ascii="Arial" w:hAnsi="Arial" w:cs="Arial"/>
          <w:b/>
          <w:bCs/>
          <w:noProof/>
          <w:sz w:val="22"/>
        </w:rPr>
        <w:t>6</w:t>
      </w:r>
      <w:r w:rsidRPr="00611A77">
        <w:rPr>
          <w:rFonts w:ascii="Arial" w:hAnsi="Arial" w:cs="Arial"/>
          <w:noProof/>
          <w:sz w:val="22"/>
        </w:rPr>
        <w:t>, 1216–1223 (2003).</w:t>
      </w:r>
    </w:p>
    <w:p w14:paraId="28AC25C0"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63.</w:t>
      </w:r>
      <w:r w:rsidRPr="00611A77">
        <w:rPr>
          <w:rFonts w:ascii="Arial" w:hAnsi="Arial" w:cs="Arial"/>
          <w:noProof/>
          <w:sz w:val="22"/>
        </w:rPr>
        <w:tab/>
        <w:t xml:space="preserve">Mesgarani, N., Fritz, J. &amp; Shamma, S. A computational model of rapid task-related plasticity of auditory cortical receptive fields. </w:t>
      </w:r>
      <w:r w:rsidRPr="00611A77">
        <w:rPr>
          <w:rFonts w:ascii="Arial" w:hAnsi="Arial" w:cs="Arial"/>
          <w:i/>
          <w:iCs/>
          <w:noProof/>
          <w:sz w:val="22"/>
        </w:rPr>
        <w:t>J. Comput. Neurosci.</w:t>
      </w:r>
      <w:r w:rsidRPr="00611A77">
        <w:rPr>
          <w:rFonts w:ascii="Arial" w:hAnsi="Arial" w:cs="Arial"/>
          <w:noProof/>
          <w:sz w:val="22"/>
        </w:rPr>
        <w:t xml:space="preserve"> </w:t>
      </w:r>
      <w:r w:rsidRPr="00611A77">
        <w:rPr>
          <w:rFonts w:ascii="Arial" w:hAnsi="Arial" w:cs="Arial"/>
          <w:b/>
          <w:bCs/>
          <w:noProof/>
          <w:sz w:val="22"/>
        </w:rPr>
        <w:t>28</w:t>
      </w:r>
      <w:r w:rsidRPr="00611A77">
        <w:rPr>
          <w:rFonts w:ascii="Arial" w:hAnsi="Arial" w:cs="Arial"/>
          <w:noProof/>
          <w:sz w:val="22"/>
        </w:rPr>
        <w:t>, 19–27 (2010).</w:t>
      </w:r>
    </w:p>
    <w:p w14:paraId="6F31111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64.</w:t>
      </w:r>
      <w:r w:rsidRPr="00611A77">
        <w:rPr>
          <w:rFonts w:ascii="Arial" w:hAnsi="Arial" w:cs="Arial"/>
          <w:noProof/>
          <w:sz w:val="22"/>
        </w:rPr>
        <w:tab/>
        <w:t xml:space="preserve">David, S. V., Fritz, J. B. &amp; Shamma, S. A. Task reward structure shapes rapid receptive field plasticity in auditory cortex. </w:t>
      </w:r>
      <w:r w:rsidRPr="00611A77">
        <w:rPr>
          <w:rFonts w:ascii="Arial" w:hAnsi="Arial" w:cs="Arial"/>
          <w:i/>
          <w:iCs/>
          <w:noProof/>
          <w:sz w:val="22"/>
        </w:rPr>
        <w:t>Proc. Natl. Acad. Sci. U. S. A.</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2144–2149 (2012).</w:t>
      </w:r>
    </w:p>
    <w:p w14:paraId="486A619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65.</w:t>
      </w:r>
      <w:r w:rsidRPr="00611A77">
        <w:rPr>
          <w:rFonts w:ascii="Arial" w:hAnsi="Arial" w:cs="Arial"/>
          <w:noProof/>
          <w:sz w:val="22"/>
        </w:rPr>
        <w:tab/>
        <w:t xml:space="preserve">Yin, P., Fritz, J. B. &amp; Shamma, S. A. Rapid spectrotemporal plasticity in primary auditory cortex during behavior.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34</w:t>
      </w:r>
      <w:r w:rsidRPr="00611A77">
        <w:rPr>
          <w:rFonts w:ascii="Arial" w:hAnsi="Arial" w:cs="Arial"/>
          <w:noProof/>
          <w:sz w:val="22"/>
        </w:rPr>
        <w:t>, 4396–408 (2014).</w:t>
      </w:r>
    </w:p>
    <w:p w14:paraId="342FF3B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66.</w:t>
      </w:r>
      <w:r w:rsidRPr="00611A77">
        <w:rPr>
          <w:rFonts w:ascii="Arial" w:hAnsi="Arial" w:cs="Arial"/>
          <w:noProof/>
          <w:sz w:val="22"/>
        </w:rPr>
        <w:tab/>
        <w:t xml:space="preserve">Niwa, M., Johnson, J. S., O’Connor, K. N. &amp; Sutter, M. L. Active Engagement Improves Primary Auditory Cortical Neurons’ Ability to Discriminate Temporal Modulation. </w:t>
      </w:r>
      <w:r w:rsidRPr="00611A77">
        <w:rPr>
          <w:rFonts w:ascii="Arial" w:hAnsi="Arial" w:cs="Arial"/>
          <w:i/>
          <w:iCs/>
          <w:noProof/>
          <w:sz w:val="22"/>
        </w:rPr>
        <w:t>J. Neurosci.</w:t>
      </w:r>
      <w:r w:rsidRPr="00611A77">
        <w:rPr>
          <w:rFonts w:ascii="Arial" w:hAnsi="Arial" w:cs="Arial"/>
          <w:noProof/>
          <w:sz w:val="22"/>
        </w:rPr>
        <w:t xml:space="preserve"> </w:t>
      </w:r>
      <w:r w:rsidRPr="00611A77">
        <w:rPr>
          <w:rFonts w:ascii="Arial" w:hAnsi="Arial" w:cs="Arial"/>
          <w:b/>
          <w:bCs/>
          <w:noProof/>
          <w:sz w:val="22"/>
        </w:rPr>
        <w:t>32</w:t>
      </w:r>
      <w:r w:rsidRPr="00611A77">
        <w:rPr>
          <w:rFonts w:ascii="Arial" w:hAnsi="Arial" w:cs="Arial"/>
          <w:noProof/>
          <w:sz w:val="22"/>
        </w:rPr>
        <w:t>, 9323–9334 (2012).</w:t>
      </w:r>
    </w:p>
    <w:p w14:paraId="2EA697D7"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67.</w:t>
      </w:r>
      <w:r w:rsidRPr="00611A77">
        <w:rPr>
          <w:rFonts w:ascii="Arial" w:hAnsi="Arial" w:cs="Arial"/>
          <w:noProof/>
          <w:sz w:val="22"/>
        </w:rPr>
        <w:tab/>
        <w:t xml:space="preserve">Fritz, J. B., Elhilali, M. &amp; Shamma, S. A. Adaptive changes in cortical receptive fields induced by attention to complex sounds.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98</w:t>
      </w:r>
      <w:r w:rsidRPr="00611A77">
        <w:rPr>
          <w:rFonts w:ascii="Arial" w:hAnsi="Arial" w:cs="Arial"/>
          <w:noProof/>
          <w:sz w:val="22"/>
        </w:rPr>
        <w:t>, 2337–46 (2007).</w:t>
      </w:r>
    </w:p>
    <w:p w14:paraId="481BE87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68.</w:t>
      </w:r>
      <w:r w:rsidRPr="00611A77">
        <w:rPr>
          <w:rFonts w:ascii="Arial" w:hAnsi="Arial" w:cs="Arial"/>
          <w:noProof/>
          <w:sz w:val="22"/>
        </w:rPr>
        <w:tab/>
        <w:t xml:space="preserve">Reynolds, J. H. &amp; Heeger, D. J. The Normalization Model of Attention.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61</w:t>
      </w:r>
      <w:r w:rsidRPr="00611A77">
        <w:rPr>
          <w:rFonts w:ascii="Arial" w:hAnsi="Arial" w:cs="Arial"/>
          <w:noProof/>
          <w:sz w:val="22"/>
        </w:rPr>
        <w:t>, 168–185 (2009).</w:t>
      </w:r>
    </w:p>
    <w:p w14:paraId="71B15958"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69.</w:t>
      </w:r>
      <w:r w:rsidRPr="00611A77">
        <w:rPr>
          <w:rFonts w:ascii="Arial" w:hAnsi="Arial" w:cs="Arial"/>
          <w:noProof/>
          <w:sz w:val="22"/>
        </w:rPr>
        <w:tab/>
        <w:t xml:space="preserve">McGinley, M. J., David, S. V. &amp; McCormick, D. A. Cortical Membrane Potential Signature of Optimal States for Sensory Signal Detection.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87</w:t>
      </w:r>
      <w:r w:rsidRPr="00611A77">
        <w:rPr>
          <w:rFonts w:ascii="Arial" w:hAnsi="Arial" w:cs="Arial"/>
          <w:noProof/>
          <w:sz w:val="22"/>
        </w:rPr>
        <w:t>, 179–192 (2015).</w:t>
      </w:r>
    </w:p>
    <w:p w14:paraId="3BBD6F7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70.</w:t>
      </w:r>
      <w:r w:rsidRPr="00611A77">
        <w:rPr>
          <w:rFonts w:ascii="Arial" w:hAnsi="Arial" w:cs="Arial"/>
          <w:noProof/>
          <w:sz w:val="22"/>
        </w:rPr>
        <w:tab/>
        <w:t xml:space="preserve">Reimer, J. </w:t>
      </w:r>
      <w:r w:rsidRPr="00611A77">
        <w:rPr>
          <w:rFonts w:ascii="Arial" w:hAnsi="Arial" w:cs="Arial"/>
          <w:i/>
          <w:iCs/>
          <w:noProof/>
          <w:sz w:val="22"/>
        </w:rPr>
        <w:t>et al.</w:t>
      </w:r>
      <w:r w:rsidRPr="00611A77">
        <w:rPr>
          <w:rFonts w:ascii="Arial" w:hAnsi="Arial" w:cs="Arial"/>
          <w:noProof/>
          <w:sz w:val="22"/>
        </w:rPr>
        <w:t xml:space="preserve"> Pupil fluctuations track rapid changes in adrenergic and cholinergic activity in cortex. </w:t>
      </w:r>
      <w:r w:rsidRPr="00611A77">
        <w:rPr>
          <w:rFonts w:ascii="Arial" w:hAnsi="Arial" w:cs="Arial"/>
          <w:i/>
          <w:iCs/>
          <w:noProof/>
          <w:sz w:val="22"/>
        </w:rPr>
        <w:t>Nat. Commun.</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1–7 (2016).</w:t>
      </w:r>
    </w:p>
    <w:p w14:paraId="6D69203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71.</w:t>
      </w:r>
      <w:r w:rsidRPr="00611A77">
        <w:rPr>
          <w:rFonts w:ascii="Arial" w:hAnsi="Arial" w:cs="Arial"/>
          <w:noProof/>
          <w:sz w:val="22"/>
        </w:rPr>
        <w:tab/>
        <w:t xml:space="preserve">Natan, R. G. </w:t>
      </w:r>
      <w:r w:rsidRPr="00611A77">
        <w:rPr>
          <w:rFonts w:ascii="Arial" w:hAnsi="Arial" w:cs="Arial"/>
          <w:i/>
          <w:iCs/>
          <w:noProof/>
          <w:sz w:val="22"/>
        </w:rPr>
        <w:t>et al.</w:t>
      </w:r>
      <w:r w:rsidRPr="00611A77">
        <w:rPr>
          <w:rFonts w:ascii="Arial" w:hAnsi="Arial" w:cs="Arial"/>
          <w:noProof/>
          <w:sz w:val="22"/>
        </w:rPr>
        <w:t xml:space="preserve"> Complementary control of sensory adaptation by two types of cortical interneurons.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4</w:t>
      </w:r>
      <w:r w:rsidRPr="00611A77">
        <w:rPr>
          <w:rFonts w:ascii="Arial" w:hAnsi="Arial" w:cs="Arial"/>
          <w:noProof/>
          <w:sz w:val="22"/>
        </w:rPr>
        <w:t>, (2015).</w:t>
      </w:r>
    </w:p>
    <w:p w14:paraId="750683FF"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72.</w:t>
      </w:r>
      <w:r w:rsidRPr="00611A77">
        <w:rPr>
          <w:rFonts w:ascii="Arial" w:hAnsi="Arial" w:cs="Arial"/>
          <w:noProof/>
          <w:sz w:val="22"/>
        </w:rPr>
        <w:tab/>
        <w:t xml:space="preserve">Natan, R. G., Rao, W. &amp; Geffen, M. N. Cortical Interneurons Differentially Shape Frequency Tuning following Adaptation. </w:t>
      </w:r>
      <w:r w:rsidRPr="00611A77">
        <w:rPr>
          <w:rFonts w:ascii="Arial" w:hAnsi="Arial" w:cs="Arial"/>
          <w:i/>
          <w:iCs/>
          <w:noProof/>
          <w:sz w:val="22"/>
        </w:rPr>
        <w:t>Cell Rep.</w:t>
      </w:r>
      <w:r w:rsidRPr="00611A77">
        <w:rPr>
          <w:rFonts w:ascii="Arial" w:hAnsi="Arial" w:cs="Arial"/>
          <w:noProof/>
          <w:sz w:val="22"/>
        </w:rPr>
        <w:t xml:space="preserve"> </w:t>
      </w:r>
      <w:r w:rsidRPr="00611A77">
        <w:rPr>
          <w:rFonts w:ascii="Arial" w:hAnsi="Arial" w:cs="Arial"/>
          <w:b/>
          <w:bCs/>
          <w:noProof/>
          <w:sz w:val="22"/>
        </w:rPr>
        <w:t>21</w:t>
      </w:r>
      <w:r w:rsidRPr="00611A77">
        <w:rPr>
          <w:rFonts w:ascii="Arial" w:hAnsi="Arial" w:cs="Arial"/>
          <w:noProof/>
          <w:sz w:val="22"/>
        </w:rPr>
        <w:t>, 878–890 (2017).</w:t>
      </w:r>
    </w:p>
    <w:p w14:paraId="1602C48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73.</w:t>
      </w:r>
      <w:r w:rsidRPr="00611A77">
        <w:rPr>
          <w:rFonts w:ascii="Arial" w:hAnsi="Arial" w:cs="Arial"/>
          <w:noProof/>
          <w:sz w:val="22"/>
        </w:rPr>
        <w:tab/>
        <w:t xml:space="preserve">Atallah, B. V., Bruns, W., Carandini, M. &amp; Scanziani, M. Parvalbumin-Expressing Interneurons Linearly Transform Cortical Responses to Visual Stimuli.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73</w:t>
      </w:r>
      <w:r w:rsidRPr="00611A77">
        <w:rPr>
          <w:rFonts w:ascii="Arial" w:hAnsi="Arial" w:cs="Arial"/>
          <w:noProof/>
          <w:sz w:val="22"/>
        </w:rPr>
        <w:t>, 159–170 (2012).</w:t>
      </w:r>
    </w:p>
    <w:p w14:paraId="033B12E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74.</w:t>
      </w:r>
      <w:r w:rsidRPr="00611A77">
        <w:rPr>
          <w:rFonts w:ascii="Arial" w:hAnsi="Arial" w:cs="Arial"/>
          <w:noProof/>
          <w:sz w:val="22"/>
        </w:rPr>
        <w:tab/>
        <w:t xml:space="preserve">Wilson, N. R., Runyan, C. A., Wang, F. L. &amp; Sur, M. Division and subtraction by distinct cortical inhibitory networks in vivo.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488</w:t>
      </w:r>
      <w:r w:rsidRPr="00611A77">
        <w:rPr>
          <w:rFonts w:ascii="Arial" w:hAnsi="Arial" w:cs="Arial"/>
          <w:noProof/>
          <w:sz w:val="22"/>
        </w:rPr>
        <w:t>, 343–348 (2012).</w:t>
      </w:r>
    </w:p>
    <w:p w14:paraId="0C507B1D"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75.</w:t>
      </w:r>
      <w:r w:rsidRPr="00611A77">
        <w:rPr>
          <w:rFonts w:ascii="Arial" w:hAnsi="Arial" w:cs="Arial"/>
          <w:noProof/>
          <w:sz w:val="22"/>
        </w:rPr>
        <w:tab/>
        <w:t xml:space="preserve">Seybold, B. a, Phillips, E. a K., Schreiner, C. E. &amp; Hasenstaub, A. R. Inhibitory Actions Unified by Network Integration.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87</w:t>
      </w:r>
      <w:r w:rsidRPr="00611A77">
        <w:rPr>
          <w:rFonts w:ascii="Arial" w:hAnsi="Arial" w:cs="Arial"/>
          <w:noProof/>
          <w:sz w:val="22"/>
        </w:rPr>
        <w:t>, 1181–1192 (2015).</w:t>
      </w:r>
    </w:p>
    <w:p w14:paraId="068FC98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76.</w:t>
      </w:r>
      <w:r w:rsidRPr="00611A77">
        <w:rPr>
          <w:rFonts w:ascii="Arial" w:hAnsi="Arial" w:cs="Arial"/>
          <w:noProof/>
          <w:sz w:val="22"/>
        </w:rPr>
        <w:tab/>
        <w:t xml:space="preserve">Phillips, E. A. K. &amp; Hasenstaub, A. R. Asymmetric effects of activating and inactivating cortical interneurons. </w:t>
      </w:r>
      <w:r w:rsidRPr="00611A77">
        <w:rPr>
          <w:rFonts w:ascii="Arial" w:hAnsi="Arial" w:cs="Arial"/>
          <w:i/>
          <w:iCs/>
          <w:noProof/>
          <w:sz w:val="22"/>
        </w:rPr>
        <w:t>Elife</w:t>
      </w:r>
      <w:r w:rsidRPr="00611A77">
        <w:rPr>
          <w:rFonts w:ascii="Arial" w:hAnsi="Arial" w:cs="Arial"/>
          <w:noProof/>
          <w:sz w:val="22"/>
        </w:rPr>
        <w:t xml:space="preserve"> </w:t>
      </w:r>
      <w:r w:rsidRPr="00611A77">
        <w:rPr>
          <w:rFonts w:ascii="Arial" w:hAnsi="Arial" w:cs="Arial"/>
          <w:b/>
          <w:bCs/>
          <w:noProof/>
          <w:sz w:val="22"/>
        </w:rPr>
        <w:t>5</w:t>
      </w:r>
      <w:r w:rsidRPr="00611A77">
        <w:rPr>
          <w:rFonts w:ascii="Arial" w:hAnsi="Arial" w:cs="Arial"/>
          <w:noProof/>
          <w:sz w:val="22"/>
        </w:rPr>
        <w:t>, e18383 (2016).</w:t>
      </w:r>
    </w:p>
    <w:p w14:paraId="5533F1A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77.</w:t>
      </w:r>
      <w:r w:rsidRPr="00611A77">
        <w:rPr>
          <w:rFonts w:ascii="Arial" w:hAnsi="Arial" w:cs="Arial"/>
          <w:noProof/>
          <w:sz w:val="22"/>
        </w:rPr>
        <w:tab/>
        <w:t xml:space="preserve">Attneave, F. Some informational aspects of visual perception. </w:t>
      </w:r>
      <w:r w:rsidRPr="00611A77">
        <w:rPr>
          <w:rFonts w:ascii="Arial" w:hAnsi="Arial" w:cs="Arial"/>
          <w:i/>
          <w:iCs/>
          <w:noProof/>
          <w:sz w:val="22"/>
        </w:rPr>
        <w:t>Psychol. Rev.</w:t>
      </w:r>
      <w:r w:rsidRPr="00611A77">
        <w:rPr>
          <w:rFonts w:ascii="Arial" w:hAnsi="Arial" w:cs="Arial"/>
          <w:noProof/>
          <w:sz w:val="22"/>
        </w:rPr>
        <w:t xml:space="preserve"> </w:t>
      </w:r>
      <w:r w:rsidRPr="00611A77">
        <w:rPr>
          <w:rFonts w:ascii="Arial" w:hAnsi="Arial" w:cs="Arial"/>
          <w:b/>
          <w:bCs/>
          <w:noProof/>
          <w:sz w:val="22"/>
        </w:rPr>
        <w:t>61</w:t>
      </w:r>
      <w:r w:rsidRPr="00611A77">
        <w:rPr>
          <w:rFonts w:ascii="Arial" w:hAnsi="Arial" w:cs="Arial"/>
          <w:noProof/>
          <w:sz w:val="22"/>
        </w:rPr>
        <w:t>, 183–193 (1954).</w:t>
      </w:r>
    </w:p>
    <w:p w14:paraId="44CAF45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78.</w:t>
      </w:r>
      <w:r w:rsidRPr="00611A77">
        <w:rPr>
          <w:rFonts w:ascii="Arial" w:hAnsi="Arial" w:cs="Arial"/>
          <w:noProof/>
          <w:sz w:val="22"/>
        </w:rPr>
        <w:tab/>
        <w:t xml:space="preserve">Simoncelli, E. P. &amp; Olshausen, B. A. Natural image statistics and neural representation. </w:t>
      </w:r>
      <w:r w:rsidRPr="00611A77">
        <w:rPr>
          <w:rFonts w:ascii="Arial" w:hAnsi="Arial" w:cs="Arial"/>
          <w:i/>
          <w:iCs/>
          <w:noProof/>
          <w:sz w:val="22"/>
        </w:rPr>
        <w:t>Annual Review of Neuroscience</w:t>
      </w:r>
      <w:r w:rsidRPr="00611A77">
        <w:rPr>
          <w:rFonts w:ascii="Arial" w:hAnsi="Arial" w:cs="Arial"/>
          <w:noProof/>
          <w:sz w:val="22"/>
        </w:rPr>
        <w:t xml:space="preserve"> </w:t>
      </w:r>
      <w:r w:rsidRPr="00611A77">
        <w:rPr>
          <w:rFonts w:ascii="Arial" w:hAnsi="Arial" w:cs="Arial"/>
          <w:b/>
          <w:bCs/>
          <w:noProof/>
          <w:sz w:val="22"/>
        </w:rPr>
        <w:t>24</w:t>
      </w:r>
      <w:r w:rsidRPr="00611A77">
        <w:rPr>
          <w:rFonts w:ascii="Arial" w:hAnsi="Arial" w:cs="Arial"/>
          <w:noProof/>
          <w:sz w:val="22"/>
        </w:rPr>
        <w:t>, 1193–1216 (2001).</w:t>
      </w:r>
    </w:p>
    <w:p w14:paraId="390C3134"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79.</w:t>
      </w:r>
      <w:r w:rsidRPr="00611A77">
        <w:rPr>
          <w:rFonts w:ascii="Arial" w:hAnsi="Arial" w:cs="Arial"/>
          <w:noProof/>
          <w:sz w:val="22"/>
        </w:rPr>
        <w:tab/>
        <w:t xml:space="preserve">Simoncelli, E. P. Vision and the statistics of the visual environment. </w:t>
      </w:r>
      <w:r w:rsidRPr="00611A77">
        <w:rPr>
          <w:rFonts w:ascii="Arial" w:hAnsi="Arial" w:cs="Arial"/>
          <w:i/>
          <w:iCs/>
          <w:noProof/>
          <w:sz w:val="22"/>
        </w:rPr>
        <w:t>Current Opinion in Neurobiology</w:t>
      </w:r>
      <w:r w:rsidRPr="00611A77">
        <w:rPr>
          <w:rFonts w:ascii="Arial" w:hAnsi="Arial" w:cs="Arial"/>
          <w:noProof/>
          <w:sz w:val="22"/>
        </w:rPr>
        <w:t xml:space="preserve"> </w:t>
      </w:r>
      <w:r w:rsidRPr="00611A77">
        <w:rPr>
          <w:rFonts w:ascii="Arial" w:hAnsi="Arial" w:cs="Arial"/>
          <w:b/>
          <w:bCs/>
          <w:noProof/>
          <w:sz w:val="22"/>
        </w:rPr>
        <w:t>13</w:t>
      </w:r>
      <w:r w:rsidRPr="00611A77">
        <w:rPr>
          <w:rFonts w:ascii="Arial" w:hAnsi="Arial" w:cs="Arial"/>
          <w:noProof/>
          <w:sz w:val="22"/>
        </w:rPr>
        <w:t>, 144–149 (2003).</w:t>
      </w:r>
    </w:p>
    <w:p w14:paraId="23C866F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80.</w:t>
      </w:r>
      <w:r w:rsidRPr="00611A77">
        <w:rPr>
          <w:rFonts w:ascii="Arial" w:hAnsi="Arial" w:cs="Arial"/>
          <w:noProof/>
          <w:sz w:val="22"/>
        </w:rPr>
        <w:tab/>
        <w:t xml:space="preserve">Schneider, D. M., Nelson, A. &amp; Mooney, R. A synaptic and circuit basis for corollary discharge in the auditory cortex. </w:t>
      </w:r>
      <w:r w:rsidRPr="00611A77">
        <w:rPr>
          <w:rFonts w:ascii="Arial" w:hAnsi="Arial" w:cs="Arial"/>
          <w:i/>
          <w:iCs/>
          <w:noProof/>
          <w:sz w:val="22"/>
        </w:rPr>
        <w:t>Nature</w:t>
      </w:r>
      <w:r w:rsidRPr="00611A77">
        <w:rPr>
          <w:rFonts w:ascii="Arial" w:hAnsi="Arial" w:cs="Arial"/>
          <w:noProof/>
          <w:sz w:val="22"/>
        </w:rPr>
        <w:t xml:space="preserve"> </w:t>
      </w:r>
      <w:r w:rsidRPr="00611A77">
        <w:rPr>
          <w:rFonts w:ascii="Arial" w:hAnsi="Arial" w:cs="Arial"/>
          <w:b/>
          <w:bCs/>
          <w:noProof/>
          <w:sz w:val="22"/>
        </w:rPr>
        <w:t>513</w:t>
      </w:r>
      <w:r w:rsidRPr="00611A77">
        <w:rPr>
          <w:rFonts w:ascii="Arial" w:hAnsi="Arial" w:cs="Arial"/>
          <w:noProof/>
          <w:sz w:val="22"/>
        </w:rPr>
        <w:t>, 189–94 (2014).</w:t>
      </w:r>
    </w:p>
    <w:p w14:paraId="5A21F73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81.</w:t>
      </w:r>
      <w:r w:rsidRPr="00611A77">
        <w:rPr>
          <w:rFonts w:ascii="Arial" w:hAnsi="Arial" w:cs="Arial"/>
          <w:noProof/>
          <w:sz w:val="22"/>
        </w:rPr>
        <w:tab/>
        <w:t xml:space="preserve">Schneider, D. M., Sundararajan, J. &amp; Mooney,  richard. A cortical filter that learns to suppress the acoustic consequences of movement. </w:t>
      </w:r>
      <w:r w:rsidRPr="00611A77">
        <w:rPr>
          <w:rFonts w:ascii="Arial" w:hAnsi="Arial" w:cs="Arial"/>
          <w:i/>
          <w:iCs/>
          <w:noProof/>
          <w:sz w:val="22"/>
        </w:rPr>
        <w:t>Nature</w:t>
      </w:r>
      <w:r w:rsidRPr="00611A77">
        <w:rPr>
          <w:rFonts w:ascii="Arial" w:hAnsi="Arial" w:cs="Arial"/>
          <w:noProof/>
          <w:sz w:val="22"/>
        </w:rPr>
        <w:t xml:space="preserve"> (2018). doi:10.1038/s41586-018-0520-5</w:t>
      </w:r>
    </w:p>
    <w:p w14:paraId="6416577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82.</w:t>
      </w:r>
      <w:r w:rsidRPr="00611A77">
        <w:rPr>
          <w:rFonts w:ascii="Arial" w:hAnsi="Arial" w:cs="Arial"/>
          <w:noProof/>
          <w:sz w:val="22"/>
        </w:rPr>
        <w:tab/>
        <w:t xml:space="preserve">Atallah, B. V., Bruns, W., Carandini, M. &amp; Scanziani, M. Parvalbumin-Expressing Interneurons Linearly Transform Cortical Responses to Visual Stimuli.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73</w:t>
      </w:r>
      <w:r w:rsidRPr="00611A77">
        <w:rPr>
          <w:rFonts w:ascii="Arial" w:hAnsi="Arial" w:cs="Arial"/>
          <w:noProof/>
          <w:sz w:val="22"/>
        </w:rPr>
        <w:t>, 159–170 (2012).</w:t>
      </w:r>
    </w:p>
    <w:p w14:paraId="48256F0E"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83.</w:t>
      </w:r>
      <w:r w:rsidRPr="00611A77">
        <w:rPr>
          <w:rFonts w:ascii="Arial" w:hAnsi="Arial" w:cs="Arial"/>
          <w:noProof/>
          <w:sz w:val="22"/>
        </w:rPr>
        <w:tab/>
        <w:t xml:space="preserve">Guo, Z. V. </w:t>
      </w:r>
      <w:r w:rsidRPr="00611A77">
        <w:rPr>
          <w:rFonts w:ascii="Arial" w:hAnsi="Arial" w:cs="Arial"/>
          <w:i/>
          <w:iCs/>
          <w:noProof/>
          <w:sz w:val="22"/>
        </w:rPr>
        <w:t>et al.</w:t>
      </w:r>
      <w:r w:rsidRPr="00611A77">
        <w:rPr>
          <w:rFonts w:ascii="Arial" w:hAnsi="Arial" w:cs="Arial"/>
          <w:noProof/>
          <w:sz w:val="22"/>
        </w:rPr>
        <w:t xml:space="preserve"> Procedures for behavioral experiments in head-fixed mice. </w:t>
      </w:r>
      <w:r w:rsidRPr="00611A77">
        <w:rPr>
          <w:rFonts w:ascii="Arial" w:hAnsi="Arial" w:cs="Arial"/>
          <w:i/>
          <w:iCs/>
          <w:noProof/>
          <w:sz w:val="22"/>
        </w:rPr>
        <w:t>PLoS One</w:t>
      </w:r>
      <w:r w:rsidRPr="00611A77">
        <w:rPr>
          <w:rFonts w:ascii="Arial" w:hAnsi="Arial" w:cs="Arial"/>
          <w:noProof/>
          <w:sz w:val="22"/>
        </w:rPr>
        <w:t xml:space="preserve"> </w:t>
      </w:r>
      <w:r w:rsidRPr="00611A77">
        <w:rPr>
          <w:rFonts w:ascii="Arial" w:hAnsi="Arial" w:cs="Arial"/>
          <w:b/>
          <w:bCs/>
          <w:noProof/>
          <w:sz w:val="22"/>
        </w:rPr>
        <w:t>9</w:t>
      </w:r>
      <w:r w:rsidRPr="00611A77">
        <w:rPr>
          <w:rFonts w:ascii="Arial" w:hAnsi="Arial" w:cs="Arial"/>
          <w:noProof/>
          <w:sz w:val="22"/>
        </w:rPr>
        <w:t>, (2014).</w:t>
      </w:r>
    </w:p>
    <w:p w14:paraId="5F22403B"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84.</w:t>
      </w:r>
      <w:r w:rsidRPr="00611A77">
        <w:rPr>
          <w:rFonts w:ascii="Arial" w:hAnsi="Arial" w:cs="Arial"/>
          <w:noProof/>
          <w:sz w:val="22"/>
        </w:rPr>
        <w:tab/>
        <w:t xml:space="preserve">Isett, B. R., Feasel, S. H., Lane, M. A. &amp; Feldman, D. E. Slip-Based Coding of Local Shape and Texture in Mouse S1. </w:t>
      </w:r>
      <w:r w:rsidRPr="00611A77">
        <w:rPr>
          <w:rFonts w:ascii="Arial" w:hAnsi="Arial" w:cs="Arial"/>
          <w:i/>
          <w:iCs/>
          <w:noProof/>
          <w:sz w:val="22"/>
        </w:rPr>
        <w:t>Neuron</w:t>
      </w:r>
      <w:r w:rsidRPr="00611A77">
        <w:rPr>
          <w:rFonts w:ascii="Arial" w:hAnsi="Arial" w:cs="Arial"/>
          <w:noProof/>
          <w:sz w:val="22"/>
        </w:rPr>
        <w:t xml:space="preserve"> </w:t>
      </w:r>
      <w:r w:rsidRPr="00611A77">
        <w:rPr>
          <w:rFonts w:ascii="Arial" w:hAnsi="Arial" w:cs="Arial"/>
          <w:b/>
          <w:bCs/>
          <w:noProof/>
          <w:sz w:val="22"/>
        </w:rPr>
        <w:t>97</w:t>
      </w:r>
      <w:r w:rsidRPr="00611A77">
        <w:rPr>
          <w:rFonts w:ascii="Arial" w:hAnsi="Arial" w:cs="Arial"/>
          <w:noProof/>
          <w:sz w:val="22"/>
        </w:rPr>
        <w:t>, 418-433.e5 (2018).</w:t>
      </w:r>
    </w:p>
    <w:p w14:paraId="4006F099"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85.</w:t>
      </w:r>
      <w:r w:rsidRPr="00611A77">
        <w:rPr>
          <w:rFonts w:ascii="Arial" w:hAnsi="Arial" w:cs="Arial"/>
          <w:noProof/>
          <w:sz w:val="22"/>
        </w:rPr>
        <w:tab/>
        <w:t xml:space="preserve">Carruthers, I. M., Natan, R. G. &amp; Geffen, M. N. Encoding of ultrasonic vocalizations in the auditory cortex.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109</w:t>
      </w:r>
      <w:r w:rsidRPr="00611A77">
        <w:rPr>
          <w:rFonts w:ascii="Arial" w:hAnsi="Arial" w:cs="Arial"/>
          <w:noProof/>
          <w:sz w:val="22"/>
        </w:rPr>
        <w:t>, 1912–1927 (2013).</w:t>
      </w:r>
    </w:p>
    <w:p w14:paraId="6548FD43"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lastRenderedPageBreak/>
        <w:t>86.</w:t>
      </w:r>
      <w:r w:rsidRPr="00611A77">
        <w:rPr>
          <w:rFonts w:ascii="Arial" w:hAnsi="Arial" w:cs="Arial"/>
          <w:noProof/>
          <w:sz w:val="22"/>
        </w:rPr>
        <w:tab/>
        <w:t xml:space="preserve">Carruthers, I. M. </w:t>
      </w:r>
      <w:r w:rsidRPr="00611A77">
        <w:rPr>
          <w:rFonts w:ascii="Arial" w:hAnsi="Arial" w:cs="Arial"/>
          <w:i/>
          <w:iCs/>
          <w:noProof/>
          <w:sz w:val="22"/>
        </w:rPr>
        <w:t>et al.</w:t>
      </w:r>
      <w:r w:rsidRPr="00611A77">
        <w:rPr>
          <w:rFonts w:ascii="Arial" w:hAnsi="Arial" w:cs="Arial"/>
          <w:noProof/>
          <w:sz w:val="22"/>
        </w:rPr>
        <w:t xml:space="preserve"> Emergence of invariant representation of vocalizations in the auditory cortex. </w:t>
      </w:r>
      <w:r w:rsidRPr="00611A77">
        <w:rPr>
          <w:rFonts w:ascii="Arial" w:hAnsi="Arial" w:cs="Arial"/>
          <w:i/>
          <w:iCs/>
          <w:noProof/>
          <w:sz w:val="22"/>
        </w:rPr>
        <w:t>J. Neurophysiol.</w:t>
      </w:r>
      <w:r w:rsidRPr="00611A77">
        <w:rPr>
          <w:rFonts w:ascii="Arial" w:hAnsi="Arial" w:cs="Arial"/>
          <w:noProof/>
          <w:sz w:val="22"/>
        </w:rPr>
        <w:t xml:space="preserve"> jn.00095.2015 (2015). doi:10.1152/jn.00095.2015</w:t>
      </w:r>
    </w:p>
    <w:p w14:paraId="3C28F1D2"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87.</w:t>
      </w:r>
      <w:r w:rsidRPr="00611A77">
        <w:rPr>
          <w:rFonts w:ascii="Arial" w:hAnsi="Arial" w:cs="Arial"/>
          <w:noProof/>
          <w:sz w:val="22"/>
        </w:rPr>
        <w:tab/>
        <w:t xml:space="preserve">Voigts, J. </w:t>
      </w:r>
      <w:r w:rsidRPr="00611A77">
        <w:rPr>
          <w:rFonts w:ascii="Arial" w:hAnsi="Arial" w:cs="Arial"/>
          <w:i/>
          <w:iCs/>
          <w:noProof/>
          <w:sz w:val="22"/>
        </w:rPr>
        <w:t>et al.</w:t>
      </w:r>
      <w:r w:rsidRPr="00611A77">
        <w:rPr>
          <w:rFonts w:ascii="Arial" w:hAnsi="Arial" w:cs="Arial"/>
          <w:noProof/>
          <w:sz w:val="22"/>
        </w:rPr>
        <w:t xml:space="preserve"> An easy-to-assemble, robust, and lightweight drive implant for chronic tetrode recordings in freely moving animals. </w:t>
      </w:r>
      <w:r w:rsidRPr="00611A77">
        <w:rPr>
          <w:rFonts w:ascii="Arial" w:hAnsi="Arial" w:cs="Arial"/>
          <w:i/>
          <w:iCs/>
          <w:noProof/>
          <w:sz w:val="22"/>
        </w:rPr>
        <w:t>J. Neural Eng.</w:t>
      </w:r>
      <w:r w:rsidRPr="00611A77">
        <w:rPr>
          <w:rFonts w:ascii="Arial" w:hAnsi="Arial" w:cs="Arial"/>
          <w:noProof/>
          <w:sz w:val="22"/>
        </w:rPr>
        <w:t xml:space="preserve"> </w:t>
      </w:r>
      <w:r w:rsidRPr="00611A77">
        <w:rPr>
          <w:rFonts w:ascii="Arial" w:hAnsi="Arial" w:cs="Arial"/>
          <w:b/>
          <w:bCs/>
          <w:noProof/>
          <w:sz w:val="22"/>
        </w:rPr>
        <w:t>17</w:t>
      </w:r>
      <w:r w:rsidRPr="00611A77">
        <w:rPr>
          <w:rFonts w:ascii="Arial" w:hAnsi="Arial" w:cs="Arial"/>
          <w:noProof/>
          <w:sz w:val="22"/>
        </w:rPr>
        <w:t>, 26044 (2020).</w:t>
      </w:r>
    </w:p>
    <w:p w14:paraId="09D1D02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88.</w:t>
      </w:r>
      <w:r w:rsidRPr="00611A77">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611A77">
        <w:rPr>
          <w:rFonts w:ascii="Arial" w:hAnsi="Arial" w:cs="Arial"/>
          <w:i/>
          <w:iCs/>
          <w:noProof/>
          <w:sz w:val="22"/>
        </w:rPr>
        <w:t>Front. Syst. Neurosci.</w:t>
      </w:r>
      <w:r w:rsidRPr="00611A77">
        <w:rPr>
          <w:rFonts w:ascii="Arial" w:hAnsi="Arial" w:cs="Arial"/>
          <w:noProof/>
          <w:sz w:val="22"/>
        </w:rPr>
        <w:t xml:space="preserve"> </w:t>
      </w:r>
      <w:r w:rsidRPr="00611A77">
        <w:rPr>
          <w:rFonts w:ascii="Arial" w:hAnsi="Arial" w:cs="Arial"/>
          <w:b/>
          <w:bCs/>
          <w:noProof/>
          <w:sz w:val="22"/>
        </w:rPr>
        <w:t>7</w:t>
      </w:r>
      <w:r w:rsidRPr="00611A77">
        <w:rPr>
          <w:rFonts w:ascii="Arial" w:hAnsi="Arial" w:cs="Arial"/>
          <w:noProof/>
          <w:sz w:val="22"/>
        </w:rPr>
        <w:t>, 8 (2013).</w:t>
      </w:r>
    </w:p>
    <w:p w14:paraId="512AE08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89.</w:t>
      </w:r>
      <w:r w:rsidRPr="00611A77">
        <w:rPr>
          <w:rFonts w:ascii="Arial" w:hAnsi="Arial" w:cs="Arial"/>
          <w:noProof/>
          <w:sz w:val="22"/>
        </w:rPr>
        <w:tab/>
        <w:t xml:space="preserve">Pachitariu, M., Steinmetz, N., Kadir, S., Carandini, M. &amp; Harris, K. </w:t>
      </w:r>
      <w:r w:rsidRPr="00611A77">
        <w:rPr>
          <w:rFonts w:ascii="Arial" w:hAnsi="Arial" w:cs="Arial"/>
          <w:i/>
          <w:iCs/>
          <w:noProof/>
          <w:sz w:val="22"/>
        </w:rPr>
        <w:t>Fast and accurate spike sorting of high-channel count probes with KiloSort</w:t>
      </w:r>
      <w:r w:rsidRPr="00611A77">
        <w:rPr>
          <w:rFonts w:ascii="Arial" w:hAnsi="Arial" w:cs="Arial"/>
          <w:noProof/>
          <w:sz w:val="22"/>
        </w:rPr>
        <w:t xml:space="preserve">. </w:t>
      </w:r>
      <w:r w:rsidRPr="00611A77">
        <w:rPr>
          <w:rFonts w:ascii="Arial" w:hAnsi="Arial" w:cs="Arial"/>
          <w:i/>
          <w:iCs/>
          <w:noProof/>
          <w:sz w:val="22"/>
        </w:rPr>
        <w:t>Advances in Neural Information Processing Systems</w:t>
      </w:r>
      <w:r w:rsidRPr="00611A77">
        <w:rPr>
          <w:rFonts w:ascii="Arial" w:hAnsi="Arial" w:cs="Arial"/>
          <w:noProof/>
          <w:sz w:val="22"/>
        </w:rPr>
        <w:t xml:space="preserve"> (2016).</w:t>
      </w:r>
    </w:p>
    <w:p w14:paraId="74F460A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90.</w:t>
      </w:r>
      <w:r w:rsidRPr="00611A77">
        <w:rPr>
          <w:rFonts w:ascii="Arial" w:hAnsi="Arial" w:cs="Arial"/>
          <w:noProof/>
          <w:sz w:val="22"/>
        </w:rPr>
        <w:tab/>
        <w:t xml:space="preserve">Eilers, P. H. C. &amp; Marx, B. D. Flexible smoothing with B-splines and penalties. </w:t>
      </w:r>
      <w:r w:rsidRPr="00611A77">
        <w:rPr>
          <w:rFonts w:ascii="Arial" w:hAnsi="Arial" w:cs="Arial"/>
          <w:i/>
          <w:iCs/>
          <w:noProof/>
          <w:sz w:val="22"/>
        </w:rPr>
        <w:t>Stat. Sci.</w:t>
      </w:r>
      <w:r w:rsidRPr="00611A77">
        <w:rPr>
          <w:rFonts w:ascii="Arial" w:hAnsi="Arial" w:cs="Arial"/>
          <w:noProof/>
          <w:sz w:val="22"/>
        </w:rPr>
        <w:t xml:space="preserve"> </w:t>
      </w:r>
      <w:r w:rsidRPr="00611A77">
        <w:rPr>
          <w:rFonts w:ascii="Arial" w:hAnsi="Arial" w:cs="Arial"/>
          <w:b/>
          <w:bCs/>
          <w:noProof/>
          <w:sz w:val="22"/>
        </w:rPr>
        <w:t>11</w:t>
      </w:r>
      <w:r w:rsidRPr="00611A77">
        <w:rPr>
          <w:rFonts w:ascii="Arial" w:hAnsi="Arial" w:cs="Arial"/>
          <w:noProof/>
          <w:sz w:val="22"/>
        </w:rPr>
        <w:t>, 89–102 (1996).</w:t>
      </w:r>
    </w:p>
    <w:p w14:paraId="5E2CB6B1"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91.</w:t>
      </w:r>
      <w:r w:rsidRPr="00611A77">
        <w:rPr>
          <w:rFonts w:ascii="Arial" w:hAnsi="Arial" w:cs="Arial"/>
          <w:noProof/>
          <w:sz w:val="22"/>
        </w:rPr>
        <w:tab/>
        <w:t xml:space="preserve">Stanislaw, H. &amp; Todorov, N. </w:t>
      </w:r>
      <w:r w:rsidRPr="00611A77">
        <w:rPr>
          <w:rFonts w:ascii="Arial" w:hAnsi="Arial" w:cs="Arial"/>
          <w:i/>
          <w:iCs/>
          <w:noProof/>
          <w:sz w:val="22"/>
        </w:rPr>
        <w:t>Calculation of signal detection theory measures</w:t>
      </w:r>
      <w:r w:rsidRPr="00611A77">
        <w:rPr>
          <w:rFonts w:ascii="Arial" w:hAnsi="Arial" w:cs="Arial"/>
          <w:noProof/>
          <w:sz w:val="22"/>
        </w:rPr>
        <w:t xml:space="preserve">. </w:t>
      </w:r>
      <w:r w:rsidRPr="00611A77">
        <w:rPr>
          <w:rFonts w:ascii="Arial" w:hAnsi="Arial" w:cs="Arial"/>
          <w:i/>
          <w:iCs/>
          <w:noProof/>
          <w:sz w:val="22"/>
        </w:rPr>
        <w:t>Behavior Research Methods, Instruments, and Computers</w:t>
      </w:r>
      <w:r w:rsidRPr="00611A77">
        <w:rPr>
          <w:rFonts w:ascii="Arial" w:hAnsi="Arial" w:cs="Arial"/>
          <w:noProof/>
          <w:sz w:val="22"/>
        </w:rPr>
        <w:t xml:space="preserve"> </w:t>
      </w:r>
      <w:r w:rsidRPr="00611A77">
        <w:rPr>
          <w:rFonts w:ascii="Arial" w:hAnsi="Arial" w:cs="Arial"/>
          <w:b/>
          <w:bCs/>
          <w:noProof/>
          <w:sz w:val="22"/>
        </w:rPr>
        <w:t>31</w:t>
      </w:r>
      <w:r w:rsidRPr="00611A77">
        <w:rPr>
          <w:rFonts w:ascii="Arial" w:hAnsi="Arial" w:cs="Arial"/>
          <w:noProof/>
          <w:sz w:val="22"/>
        </w:rPr>
        <w:t>, (1999).</w:t>
      </w:r>
    </w:p>
    <w:p w14:paraId="74697DD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92.</w:t>
      </w:r>
      <w:r w:rsidRPr="00611A77">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611A77">
        <w:rPr>
          <w:rFonts w:ascii="Arial" w:hAnsi="Arial" w:cs="Arial"/>
          <w:i/>
          <w:iCs/>
          <w:noProof/>
          <w:sz w:val="22"/>
        </w:rPr>
        <w:t>J. Neurophysiol.</w:t>
      </w:r>
      <w:r w:rsidRPr="00611A77">
        <w:rPr>
          <w:rFonts w:ascii="Arial" w:hAnsi="Arial" w:cs="Arial"/>
          <w:noProof/>
          <w:sz w:val="22"/>
        </w:rPr>
        <w:t xml:space="preserve"> </w:t>
      </w:r>
      <w:r w:rsidRPr="00611A77">
        <w:rPr>
          <w:rFonts w:ascii="Arial" w:hAnsi="Arial" w:cs="Arial"/>
          <w:b/>
          <w:bCs/>
          <w:noProof/>
          <w:sz w:val="22"/>
        </w:rPr>
        <w:t>120</w:t>
      </w:r>
      <w:r w:rsidRPr="00611A77">
        <w:rPr>
          <w:rFonts w:ascii="Arial" w:hAnsi="Arial" w:cs="Arial"/>
          <w:noProof/>
          <w:sz w:val="22"/>
        </w:rPr>
        <w:t>, 2819–2833 (2018).</w:t>
      </w:r>
    </w:p>
    <w:p w14:paraId="0E0D7D45"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93.</w:t>
      </w:r>
      <w:r w:rsidRPr="00611A77">
        <w:rPr>
          <w:rFonts w:ascii="Arial" w:hAnsi="Arial" w:cs="Arial"/>
          <w:noProof/>
          <w:sz w:val="22"/>
        </w:rPr>
        <w:tab/>
        <w:t xml:space="preserve">Hautus, M. J. </w:t>
      </w:r>
      <w:r w:rsidRPr="00611A77">
        <w:rPr>
          <w:rFonts w:ascii="Arial" w:hAnsi="Arial" w:cs="Arial"/>
          <w:i/>
          <w:iCs/>
          <w:noProof/>
          <w:sz w:val="22"/>
        </w:rPr>
        <w:t>Corrections for extreme proportions and their biasing effects on estimated values of d’</w:t>
      </w:r>
      <w:r w:rsidRPr="00611A77">
        <w:rPr>
          <w:rFonts w:ascii="Arial" w:hAnsi="Arial" w:cs="Arial"/>
          <w:noProof/>
          <w:sz w:val="22"/>
        </w:rPr>
        <w:t xml:space="preserve">. </w:t>
      </w:r>
      <w:r w:rsidRPr="00611A77">
        <w:rPr>
          <w:rFonts w:ascii="Arial" w:hAnsi="Arial" w:cs="Arial"/>
          <w:i/>
          <w:iCs/>
          <w:noProof/>
          <w:sz w:val="22"/>
        </w:rPr>
        <w:t>Behavior Research Methods. Instruments. &amp; Computers</w:t>
      </w:r>
      <w:r w:rsidRPr="00611A77">
        <w:rPr>
          <w:rFonts w:ascii="Arial" w:hAnsi="Arial" w:cs="Arial"/>
          <w:noProof/>
          <w:sz w:val="22"/>
        </w:rPr>
        <w:t xml:space="preserve"> (1995).</w:t>
      </w:r>
    </w:p>
    <w:p w14:paraId="368B83BA"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94.</w:t>
      </w:r>
      <w:r w:rsidRPr="00611A77">
        <w:rPr>
          <w:rFonts w:ascii="Arial" w:hAnsi="Arial" w:cs="Arial"/>
          <w:noProof/>
          <w:sz w:val="22"/>
        </w:rPr>
        <w:tab/>
        <w:t xml:space="preserve">Sahani, M. &amp; Linden, J. F. How Linear are Auditory Cortical Responses ? </w:t>
      </w:r>
      <w:r w:rsidRPr="00611A77">
        <w:rPr>
          <w:rFonts w:ascii="Cambria Math" w:hAnsi="Cambria Math" w:cs="Cambria Math"/>
          <w:noProof/>
          <w:sz w:val="22"/>
        </w:rPr>
        <w:t>∗</w:t>
      </w:r>
      <w:r w:rsidRPr="00611A77">
        <w:rPr>
          <w:rFonts w:ascii="Arial" w:hAnsi="Arial" w:cs="Arial"/>
          <w:noProof/>
          <w:sz w:val="22"/>
        </w:rPr>
        <w:t xml:space="preserve">. </w:t>
      </w:r>
      <w:r w:rsidRPr="00611A77">
        <w:rPr>
          <w:rFonts w:ascii="Arial" w:hAnsi="Arial" w:cs="Arial"/>
          <w:i/>
          <w:iCs/>
          <w:noProof/>
          <w:sz w:val="22"/>
        </w:rPr>
        <w:t>System</w:t>
      </w:r>
      <w:r w:rsidRPr="00611A77">
        <w:rPr>
          <w:rFonts w:ascii="Arial" w:hAnsi="Arial" w:cs="Arial"/>
          <w:noProof/>
          <w:sz w:val="22"/>
        </w:rPr>
        <w:t xml:space="preserve"> 109–116 (2003). doi:10.1124/dmd.105.005157.concerning</w:t>
      </w:r>
    </w:p>
    <w:p w14:paraId="2149513C"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95.</w:t>
      </w:r>
      <w:r w:rsidRPr="00611A77">
        <w:rPr>
          <w:rFonts w:ascii="Arial" w:hAnsi="Arial" w:cs="Arial"/>
          <w:noProof/>
          <w:sz w:val="22"/>
        </w:rPr>
        <w:tab/>
        <w:t xml:space="preserve">Sahani, M. &amp; Linden, J. F. </w:t>
      </w:r>
      <w:r w:rsidRPr="00611A77">
        <w:rPr>
          <w:rFonts w:ascii="Arial" w:hAnsi="Arial" w:cs="Arial"/>
          <w:i/>
          <w:iCs/>
          <w:noProof/>
          <w:sz w:val="22"/>
        </w:rPr>
        <w:t>Evidence Optimization Techniques for Estimating Stimulus-Response Functions</w:t>
      </w:r>
      <w:r w:rsidRPr="00611A77">
        <w:rPr>
          <w:rFonts w:ascii="Arial" w:hAnsi="Arial" w:cs="Arial"/>
          <w:noProof/>
          <w:sz w:val="22"/>
        </w:rPr>
        <w:t>.</w:t>
      </w:r>
    </w:p>
    <w:p w14:paraId="14BE3C66" w14:textId="77777777" w:rsidR="00611A77" w:rsidRPr="00611A77" w:rsidRDefault="00611A77" w:rsidP="00611A77">
      <w:pPr>
        <w:widowControl w:val="0"/>
        <w:autoSpaceDE w:val="0"/>
        <w:autoSpaceDN w:val="0"/>
        <w:adjustRightInd w:val="0"/>
        <w:ind w:left="640" w:hanging="640"/>
        <w:rPr>
          <w:rFonts w:ascii="Arial" w:hAnsi="Arial" w:cs="Arial"/>
          <w:noProof/>
          <w:sz w:val="22"/>
        </w:rPr>
      </w:pPr>
      <w:r w:rsidRPr="00611A77">
        <w:rPr>
          <w:rFonts w:ascii="Arial" w:hAnsi="Arial" w:cs="Arial"/>
          <w:noProof/>
          <w:sz w:val="22"/>
        </w:rPr>
        <w:t>96.</w:t>
      </w:r>
      <w:r w:rsidRPr="00611A77">
        <w:rPr>
          <w:rFonts w:ascii="Arial" w:hAnsi="Arial" w:cs="Arial"/>
          <w:noProof/>
          <w:sz w:val="22"/>
        </w:rPr>
        <w:tab/>
        <w:t xml:space="preserve">Benjamini, Y. &amp; Hochberg, Y. Controlling the False Discovery Rate: A Practical and Powerful Approach to Multiple Testing. </w:t>
      </w:r>
      <w:r w:rsidRPr="00611A77">
        <w:rPr>
          <w:rFonts w:ascii="Arial" w:hAnsi="Arial" w:cs="Arial"/>
          <w:i/>
          <w:iCs/>
          <w:noProof/>
          <w:sz w:val="22"/>
        </w:rPr>
        <w:t>J. R. Stat. Soc. Ser. B</w:t>
      </w:r>
      <w:r w:rsidRPr="00611A77">
        <w:rPr>
          <w:rFonts w:ascii="Arial" w:hAnsi="Arial" w:cs="Arial"/>
          <w:noProof/>
          <w:sz w:val="22"/>
        </w:rPr>
        <w:t xml:space="preserve"> </w:t>
      </w:r>
      <w:r w:rsidRPr="00611A77">
        <w:rPr>
          <w:rFonts w:ascii="Arial" w:hAnsi="Arial" w:cs="Arial"/>
          <w:b/>
          <w:bCs/>
          <w:noProof/>
          <w:sz w:val="22"/>
        </w:rPr>
        <w:t>57</w:t>
      </w:r>
      <w:r w:rsidRPr="00611A77">
        <w:rPr>
          <w:rFonts w:ascii="Arial" w:hAnsi="Arial" w:cs="Arial"/>
          <w:noProof/>
          <w:sz w:val="22"/>
        </w:rPr>
        <w:t>, 289–300 (1995).</w:t>
      </w:r>
    </w:p>
    <w:p w14:paraId="289CD01C" w14:textId="611FC11C" w:rsidR="00090042" w:rsidRDefault="00DB7221" w:rsidP="00611A77">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77777777"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Experimental </w:t>
      </w:r>
      <w:r>
        <w:rPr>
          <w:rFonts w:ascii="Arial" w:hAnsi="Arial" w:cs="Arial"/>
          <w:b/>
          <w:bCs/>
          <w:sz w:val="22"/>
          <w:szCs w:val="22"/>
        </w:rPr>
        <w:t>P</w:t>
      </w:r>
      <w:r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77777777"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Acute Electrophysiological Recordings with Muscimol or Saline.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77777777" w:rsidR="00090042" w:rsidRDefault="00090042" w:rsidP="00090042">
      <w:pPr>
        <w:jc w:val="both"/>
        <w:rPr>
          <w:rFonts w:ascii="Arial" w:hAnsi="Arial" w:cs="Arial"/>
          <w:i/>
          <w:iCs/>
          <w:sz w:val="22"/>
          <w:szCs w:val="22"/>
        </w:rPr>
      </w:pPr>
      <w:r>
        <w:rPr>
          <w:rFonts w:ascii="Arial" w:hAnsi="Arial" w:cs="Arial"/>
          <w:i/>
          <w:iCs/>
          <w:sz w:val="22"/>
          <w:szCs w:val="22"/>
        </w:rPr>
        <w:t>Acute Electrophysiological Recordings for Sup. Fig 5b-g</w:t>
      </w:r>
    </w:p>
    <w:p w14:paraId="387EE3AD" w14:textId="57D15AEB"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similarly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76F12F13" w14:textId="77777777" w:rsidR="00090042" w:rsidRDefault="00090042" w:rsidP="00090042">
      <w:pPr>
        <w:ind w:firstLine="720"/>
        <w:jc w:val="both"/>
        <w:rPr>
          <w:rFonts w:ascii="Arial" w:eastAsiaTheme="minorEastAsia" w:hAnsi="Arial" w:cs="Arial"/>
          <w:sz w:val="22"/>
          <w:szCs w:val="22"/>
        </w:rPr>
      </w:pPr>
    </w:p>
    <w:p w14:paraId="1DA7D3D5" w14:textId="77777777" w:rsidR="00090042"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Muscimol application disrupts cortical encoding of targets</w:t>
      </w:r>
    </w:p>
    <w:p w14:paraId="4A764375" w14:textId="7777777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4b, right). We next compared how contrast, volume and muscimol or saline application changed the responses during the pre- and post-application periods, finding that muscimol drastically reduced the firing rates between pre- and post-application periods, while saline moderately 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Table 1). We speculate that the small increase in firing rate between pre- and post-saline application is due to changes in recording quality or due to neural drift over the ~1 hour recording session, and note that the effect size of saline pre-post application is very </w:t>
      </w:r>
      <w:r w:rsidRPr="005E6B23">
        <w:t xml:space="preserve">small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when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We then used a 3-way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noise 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77777777" w:rsidR="00090042" w:rsidRDefault="00090042" w:rsidP="00090042">
      <w:pPr>
        <w:jc w:val="both"/>
        <w:rPr>
          <w:rFonts w:ascii="Arial" w:hAnsi="Arial" w:cs="Arial"/>
          <w:b/>
          <w:bCs/>
          <w:color w:val="000000"/>
          <w:sz w:val="22"/>
          <w:szCs w:val="22"/>
        </w:rPr>
      </w:pPr>
      <w:r>
        <w:rPr>
          <w:rFonts w:ascii="Arial" w:hAnsi="Arial" w:cs="Arial"/>
          <w:b/>
          <w:bCs/>
          <w:color w:val="000000"/>
          <w:sz w:val="22"/>
          <w:szCs w:val="22"/>
        </w:rPr>
        <w:t>Muscimol application does not prevent licking</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lastRenderedPageBreak/>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5DC387AE" w14:textId="77777777" w:rsidR="00090042" w:rsidRPr="00EB62FB" w:rsidRDefault="00090042" w:rsidP="00090042">
      <w:pPr>
        <w:jc w:val="both"/>
        <w:rPr>
          <w:rFonts w:ascii="Arial" w:eastAsiaTheme="minorEastAsia" w:hAnsi="Arial" w:cs="Arial"/>
          <w:b/>
          <w:bCs/>
          <w:sz w:val="22"/>
          <w:szCs w:val="22"/>
        </w:rPr>
      </w:pPr>
    </w:p>
    <w:p w14:paraId="313917BF" w14:textId="77777777" w:rsidR="00090042" w:rsidRDefault="00090042" w:rsidP="00090042">
      <w:pPr>
        <w:jc w:val="both"/>
        <w:rPr>
          <w:rFonts w:ascii="Arial" w:eastAsiaTheme="minorEastAsia" w:hAnsi="Arial" w:cs="Arial"/>
          <w:sz w:val="22"/>
          <w:szCs w:val="22"/>
        </w:rPr>
      </w:pPr>
    </w:p>
    <w:p w14:paraId="7650C5B0" w14:textId="77777777" w:rsidR="00090042" w:rsidRPr="00E91F61" w:rsidRDefault="00090042" w:rsidP="00090042">
      <w:pPr>
        <w:jc w:val="both"/>
        <w:rPr>
          <w:rFonts w:ascii="Arial" w:eastAsiaTheme="minorEastAsia" w:hAnsi="Arial" w:cs="Arial"/>
          <w:b/>
          <w:bCs/>
          <w:sz w:val="22"/>
          <w:szCs w:val="22"/>
        </w:rPr>
      </w:pPr>
      <w:r>
        <w:rPr>
          <w:rFonts w:ascii="Arial" w:eastAsiaTheme="minorEastAsia" w:hAnsi="Arial" w:cs="Arial"/>
          <w:b/>
          <w:bCs/>
          <w:sz w:val="22"/>
          <w:szCs w:val="22"/>
        </w:rPr>
        <w:t>STRF stability across contrasts</w:t>
      </w:r>
    </w:p>
    <w:p w14:paraId="13BCDFD6" w14:textId="7777777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 below 100 for further analysis (n = 129). For each neuron, we computed the STRF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77777777"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 for that pixel, and retained only pixels determined to be significant (three standard deviations of the shuffled value). Based on the de-noised STRFs, we computed average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77777777" w:rsidR="00090042" w:rsidRPr="00471036"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250ECD"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250ECD"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3C736B9D"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576B13F8"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250ECD"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250ECD"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989644A"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3FC699FA"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m:t>
                </m:r>
                <m:r>
                  <m:rPr>
                    <m:sty m:val="p"/>
                  </m:rPr>
                  <w:rPr>
                    <w:rFonts w:ascii="Cambria Math" w:eastAsiaTheme="minorEastAsia" w:hAnsi="Cambria Math" w:cs="Arial"/>
                    <w:sz w:val="22"/>
                    <w:szCs w:val="22"/>
                  </w:rPr>
                  <m:t xml:space="preserve">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356CB424"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250ECD"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01FE686"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197E621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250ECD"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14ED009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6D4DAB8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5C8DEA8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51760CBA" w:rsidR="00090042" w:rsidRPr="00D67FE4" w:rsidRDefault="002B5C65"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w:t>
      </w:r>
      <w:proofErr w:type="spellStart"/>
      <w:r w:rsidRPr="00471036">
        <w:rPr>
          <w:rFonts w:ascii="Arial" w:eastAsiaTheme="minorEastAsia" w:hAnsi="Arial" w:cs="Arial"/>
          <w:sz w:val="22"/>
          <w:szCs w:val="22"/>
        </w:rPr>
        <w:t>e</w:t>
      </w:r>
      <w:proofErr w:type="spellEnd"/>
      <w:r w:rsidRPr="00471036">
        <w:rPr>
          <w:rFonts w:ascii="Arial" w:eastAsiaTheme="minorEastAsia" w:hAnsi="Arial" w:cs="Arial"/>
          <w:sz w:val="22"/>
          <w:szCs w:val="22"/>
        </w:rPr>
        <w:t xml:space="preserv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282B9281"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commentRangeStart w:id="46"/>
        <w:tc>
          <w:tcPr>
            <w:tcW w:w="4300" w:type="pct"/>
            <w:vAlign w:val="center"/>
          </w:tcPr>
          <w:p w14:paraId="2C517CD0" w14:textId="49D32A25"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w:commentRangeEnd w:id="46"/>
                <m:r>
                  <m:rPr>
                    <m:sty m:val="p"/>
                  </m:rPr>
                  <w:rPr>
                    <w:rStyle w:val="CommentReference"/>
                    <w:rFonts w:asciiTheme="minorHAnsi" w:eastAsiaTheme="minorHAnsi" w:hAnsiTheme="minorHAnsi" w:cstheme="minorBidi"/>
                  </w:rPr>
                  <w:commentReference w:id="46"/>
                </m:r>
              </m:oMath>
            </m:oMathPara>
          </w:p>
        </w:tc>
        <w:tc>
          <w:tcPr>
            <w:tcW w:w="350" w:type="pct"/>
            <w:vAlign w:val="center"/>
          </w:tcPr>
          <w:p w14:paraId="4D2DF48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and define the gain based on this intuition, but we’ll take a slightly longer and more formal route to get at the same result.</w:t>
      </w:r>
    </w:p>
    <w:p w14:paraId="3C6D0FBA" w14:textId="7E28085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250ECD"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250ECD"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61ED3B2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5C0D5DE1"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m:t>
                        </m:r>
                        <m:r>
                          <m:rPr>
                            <m:sty m:val="p"/>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7777777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092BFE2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w:t>
      </w:r>
      <w:proofErr w:type="spellStart"/>
      <w:r w:rsidRPr="00471036">
        <w:rPr>
          <w:rFonts w:ascii="Arial" w:eastAsiaTheme="minorEastAsia" w:hAnsi="Arial" w:cs="Arial"/>
          <w:sz w:val="22"/>
          <w:szCs w:val="22"/>
        </w:rPr>
        <w:t>st</w:t>
      </w:r>
      <w:proofErr w:type="spellEnd"/>
      <w:r w:rsidRPr="00471036">
        <w:rPr>
          <w:rFonts w:ascii="Arial" w:eastAsiaTheme="minorEastAsia" w:hAnsi="Arial" w:cs="Arial"/>
          <w:sz w:val="22"/>
          <w:szCs w:val="22"/>
        </w:rPr>
        <w:t xml:space="preserve">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0D54F64"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r>
        <w:rPr>
          <w:rFonts w:ascii="Arial" w:hAnsi="Arial" w:cs="Arial"/>
          <w:noProof/>
          <w:sz w:val="22"/>
          <w:szCs w:val="22"/>
        </w:rPr>
        <w:t>Supplementary</w:t>
      </w:r>
      <w:r>
        <w:rPr>
          <w:rFonts w:ascii="Arial" w:hAnsi="Arial" w:cs="Arial"/>
          <w:b/>
          <w:bCs/>
          <w:noProof/>
          <w:sz w:val="20"/>
          <w:szCs w:val="20"/>
        </w:rPr>
        <w:t xml:space="preserve"> </w:t>
      </w:r>
      <w:r w:rsidRPr="00471036">
        <w:rPr>
          <w:rFonts w:ascii="Arial" w:eastAsiaTheme="minorEastAsia" w:hAnsi="Arial" w:cs="Arial"/>
          <w:sz w:val="22"/>
          <w:szCs w:val="22"/>
        </w:rPr>
        <w:t xml:space="preserve">Table 3).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w:t>
      </w:r>
      <w:proofErr w:type="spellStart"/>
      <w:r w:rsidRPr="00471036">
        <w:rPr>
          <w:rFonts w:ascii="Arial" w:eastAsiaTheme="minorEastAsia" w:hAnsi="Arial" w:cs="Arial"/>
          <w:sz w:val="22"/>
          <w:szCs w:val="22"/>
        </w:rPr>
        <w:t>rses</w:t>
      </w:r>
      <w:proofErr w:type="spellEnd"/>
      <w:r w:rsidRPr="00471036">
        <w:rPr>
          <w:rFonts w:ascii="Arial" w:eastAsiaTheme="minorEastAsia" w:hAnsi="Arial" w:cs="Arial"/>
          <w:sz w:val="22"/>
          <w:szCs w:val="22"/>
        </w:rPr>
        <w:t xml:space="preserve"> still captured the overall asymmetries present in the underlying model.</w:t>
      </w:r>
    </w:p>
    <w:p w14:paraId="49BD66EB"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noise 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2i) compared to simulations where neurons were only exposed to 5 unique noise 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noise scenes, ev</w:t>
      </w:r>
      <w:proofErr w:type="spellStart"/>
      <w:r w:rsidRPr="00471036">
        <w:rPr>
          <w:rFonts w:ascii="Arial" w:eastAsiaTheme="minorEastAsia" w:hAnsi="Arial" w:cs="Arial"/>
          <w:sz w:val="22"/>
          <w:szCs w:val="22"/>
        </w:rPr>
        <w:t>en</w:t>
      </w:r>
      <w:proofErr w:type="spellEnd"/>
      <w:r w:rsidRPr="00471036">
        <w:rPr>
          <w:rFonts w:ascii="Arial" w:eastAsiaTheme="minorEastAsia" w:hAnsi="Arial" w:cs="Arial"/>
          <w:sz w:val="22"/>
          <w:szCs w:val="22"/>
        </w:rPr>
        <w:t xml:space="preserve"> in the case of perfect gain control. As such, when analyzing our behavioral recordings, we used a standard linear-nonlinear model to estimate neural gain (Figure 5), as we previously found that gain estimates from the GLM were highly correlated with gain estimated from the LN model (Figure 2i).</w:t>
      </w:r>
    </w:p>
    <w:p w14:paraId="02221D7E" w14:textId="77777777" w:rsidR="00090042" w:rsidRDefault="00090042" w:rsidP="00090042">
      <w:pPr>
        <w:rPr>
          <w:rFonts w:ascii="Arial" w:eastAsiaTheme="minorEastAsia" w:hAnsi="Arial" w:cs="Arial"/>
          <w:sz w:val="22"/>
          <w:szCs w:val="22"/>
        </w:rPr>
      </w:pPr>
      <w:r>
        <w:rPr>
          <w:rFonts w:ascii="Arial" w:eastAsiaTheme="minorEastAsia" w:hAnsi="Arial" w:cs="Arial"/>
          <w:sz w:val="22"/>
          <w:szCs w:val="22"/>
        </w:rPr>
        <w:br w:type="page"/>
      </w:r>
    </w:p>
    <w:p w14:paraId="71D20F43" w14:textId="77777777" w:rsidR="00090042" w:rsidRPr="002C0B65" w:rsidRDefault="00090042" w:rsidP="00090042">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Supplementary Table 1: </w:t>
      </w:r>
      <w:r>
        <w:rPr>
          <w:rFonts w:ascii="Arial" w:eastAsiaTheme="minorEastAsia" w:hAnsi="Arial" w:cs="Arial"/>
          <w:sz w:val="22"/>
          <w:szCs w:val="22"/>
        </w:rPr>
        <w:t>Statistical Comparisons.</w:t>
      </w:r>
    </w:p>
    <w:p w14:paraId="22A068CB" w14:textId="77777777" w:rsidR="00090042" w:rsidRDefault="00090042" w:rsidP="00090042">
      <w:pPr>
        <w:jc w:val="both"/>
        <w:rPr>
          <w:rFonts w:ascii="Arial" w:hAnsi="Arial" w:cs="Arial"/>
          <w:sz w:val="22"/>
          <w:szCs w:val="22"/>
        </w:rPr>
      </w:pPr>
    </w:p>
    <w:tbl>
      <w:tblPr>
        <w:tblpPr w:leftFromText="180" w:rightFromText="180" w:vertAnchor="text" w:tblpY="1"/>
        <w:tblOverlap w:val="never"/>
        <w:tblW w:w="11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810"/>
        <w:gridCol w:w="1170"/>
        <w:gridCol w:w="1170"/>
        <w:gridCol w:w="900"/>
        <w:gridCol w:w="1260"/>
        <w:gridCol w:w="1620"/>
        <w:gridCol w:w="1170"/>
        <w:gridCol w:w="990"/>
      </w:tblGrid>
      <w:tr w:rsidR="00090042" w:rsidRPr="00F51242" w14:paraId="19D8F364" w14:textId="77777777" w:rsidTr="00611A77">
        <w:trPr>
          <w:trHeight w:val="262"/>
        </w:trPr>
        <w:tc>
          <w:tcPr>
            <w:tcW w:w="2425" w:type="dxa"/>
            <w:vAlign w:val="center"/>
          </w:tcPr>
          <w:p w14:paraId="7EE0EA11"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15808278"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170" w:type="dxa"/>
            <w:vAlign w:val="center"/>
          </w:tcPr>
          <w:p w14:paraId="7E19E578"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42852F6B"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00" w:type="dxa"/>
            <w:vAlign w:val="center"/>
          </w:tcPr>
          <w:p w14:paraId="0A78FB69"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1260" w:type="dxa"/>
            <w:vAlign w:val="center"/>
          </w:tcPr>
          <w:p w14:paraId="5E518EF5"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620" w:type="dxa"/>
            <w:vAlign w:val="center"/>
          </w:tcPr>
          <w:p w14:paraId="79E64676"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170" w:type="dxa"/>
            <w:vAlign w:val="center"/>
          </w:tcPr>
          <w:p w14:paraId="122A0791"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990" w:type="dxa"/>
            <w:vAlign w:val="center"/>
          </w:tcPr>
          <w:p w14:paraId="71711253" w14:textId="77777777" w:rsidR="00090042" w:rsidRPr="00090042" w:rsidRDefault="00090042" w:rsidP="00611A7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090042" w:rsidRPr="00F51242" w14:paraId="0DFB800C" w14:textId="77777777" w:rsidTr="00611A77">
        <w:trPr>
          <w:trHeight w:val="454"/>
        </w:trPr>
        <w:tc>
          <w:tcPr>
            <w:tcW w:w="2425" w:type="dxa"/>
            <w:vAlign w:val="center"/>
          </w:tcPr>
          <w:p w14:paraId="32FDF2E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535C953B"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2g</w:t>
            </w:r>
          </w:p>
        </w:tc>
        <w:tc>
          <w:tcPr>
            <w:tcW w:w="1170" w:type="dxa"/>
            <w:vAlign w:val="center"/>
          </w:tcPr>
          <w:p w14:paraId="21D5E84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263DB3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280BEFB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F722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5FF67A5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0DBFDE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4C2FE5E"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1260" w:type="dxa"/>
            <w:vMerge w:val="restart"/>
            <w:vAlign w:val="center"/>
          </w:tcPr>
          <w:p w14:paraId="17A5086F" w14:textId="7856D8EF"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611A77">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96&lt;/sup&gt;","plainTextFormattedCitation":"96","previouslyFormattedCitation":"&lt;sup&gt;92&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611A77" w:rsidRPr="00611A77">
              <w:rPr>
                <w:rFonts w:ascii="Arial" w:hAnsi="Arial" w:cs="Arial"/>
                <w:noProof/>
                <w:color w:val="000000" w:themeColor="text1"/>
                <w:sz w:val="16"/>
                <w:szCs w:val="16"/>
                <w:vertAlign w:val="superscript"/>
              </w:rPr>
              <w:t>96</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620" w:type="dxa"/>
            <w:vAlign w:val="center"/>
          </w:tcPr>
          <w:p w14:paraId="31414B3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30EF3BF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64DD7642" w14:textId="11DFEB1F"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F0EACE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110BD51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090042" w:rsidRPr="00F51242" w14:paraId="144EBED6" w14:textId="77777777" w:rsidTr="00611A77">
        <w:trPr>
          <w:trHeight w:val="454"/>
        </w:trPr>
        <w:tc>
          <w:tcPr>
            <w:tcW w:w="2425" w:type="dxa"/>
            <w:vAlign w:val="center"/>
          </w:tcPr>
          <w:p w14:paraId="046BFCE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3DD26B75"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4C71482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0EA32E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23AE77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718C4C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C419E2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4C5BDC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B17F7A2"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6183FD68"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F9D6CD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7565BA8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AB13331" w14:textId="74773CFA"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5C58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0777A70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41076D25" w14:textId="77777777" w:rsidTr="00611A77">
        <w:trPr>
          <w:trHeight w:val="454"/>
        </w:trPr>
        <w:tc>
          <w:tcPr>
            <w:tcW w:w="2425" w:type="dxa"/>
            <w:vAlign w:val="center"/>
          </w:tcPr>
          <w:p w14:paraId="2BFBD9A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77DABC0D"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1D6D48B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48C6A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19F0DD6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8697C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1DCDEE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61612DE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82A976F"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45007715"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3DE540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1EF5344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3FE335CD" w14:textId="019E928C"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93C12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166D50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289A636B" w14:textId="77777777" w:rsidTr="00611A77">
        <w:trPr>
          <w:trHeight w:val="454"/>
        </w:trPr>
        <w:tc>
          <w:tcPr>
            <w:tcW w:w="2425" w:type="dxa"/>
            <w:vAlign w:val="center"/>
          </w:tcPr>
          <w:p w14:paraId="54F30B1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0AFD6BB8"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71A16B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7EE605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5974BB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4CEEC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87277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7A5C971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D1D4F48"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787755C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52348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059C7FF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170" w:type="dxa"/>
            <w:vAlign w:val="center"/>
          </w:tcPr>
          <w:p w14:paraId="5FE6E313" w14:textId="5BD1CE36"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7A24B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-0.88</w:t>
            </w:r>
          </w:p>
        </w:tc>
        <w:tc>
          <w:tcPr>
            <w:tcW w:w="990" w:type="dxa"/>
            <w:vAlign w:val="center"/>
          </w:tcPr>
          <w:p w14:paraId="684134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090042" w:rsidRPr="00F51242" w14:paraId="12924248" w14:textId="77777777" w:rsidTr="00611A77">
        <w:trPr>
          <w:trHeight w:val="454"/>
        </w:trPr>
        <w:tc>
          <w:tcPr>
            <w:tcW w:w="2425" w:type="dxa"/>
            <w:vAlign w:val="center"/>
          </w:tcPr>
          <w:p w14:paraId="45E4B85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7281C656"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7A2C96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3B1641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FEBE72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80FBD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ED290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3EF1ECD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2178317"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B0CEFC8"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A57B11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113256C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170" w:type="dxa"/>
            <w:vAlign w:val="center"/>
          </w:tcPr>
          <w:p w14:paraId="53375DB7" w14:textId="14705F84"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E131E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0E81547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0.005</w:t>
            </w:r>
          </w:p>
        </w:tc>
      </w:tr>
      <w:tr w:rsidR="00090042" w:rsidRPr="00F51242" w14:paraId="4118782B" w14:textId="77777777" w:rsidTr="00611A77">
        <w:trPr>
          <w:trHeight w:val="482"/>
        </w:trPr>
        <w:tc>
          <w:tcPr>
            <w:tcW w:w="2425" w:type="dxa"/>
            <w:vAlign w:val="center"/>
          </w:tcPr>
          <w:p w14:paraId="100590F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4096E7D0"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847E4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7907064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1D8982D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F6CC4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AAEBE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2CDF56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EF317E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1EE944A6"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5FB699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490DFB0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170" w:type="dxa"/>
            <w:vAlign w:val="center"/>
          </w:tcPr>
          <w:p w14:paraId="38631DAB" w14:textId="339F0DC8"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D760D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c>
          <w:tcPr>
            <w:tcW w:w="990" w:type="dxa"/>
            <w:vAlign w:val="center"/>
          </w:tcPr>
          <w:p w14:paraId="44FD364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090042" w:rsidRPr="00F51242" w14:paraId="1E6193BD" w14:textId="77777777" w:rsidTr="00611A77">
        <w:trPr>
          <w:trHeight w:val="429"/>
        </w:trPr>
        <w:tc>
          <w:tcPr>
            <w:tcW w:w="2425" w:type="dxa"/>
            <w:vAlign w:val="center"/>
          </w:tcPr>
          <w:p w14:paraId="62C6E7C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03B7B00B"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8E940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5008A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0469477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E659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110A7B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76FF6D9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01D71E9"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44A7D47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58F4E8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15C51E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170" w:type="dxa"/>
            <w:vAlign w:val="center"/>
          </w:tcPr>
          <w:p w14:paraId="463DBB35" w14:textId="1071C27A"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943BF9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c>
          <w:tcPr>
            <w:tcW w:w="990" w:type="dxa"/>
            <w:vAlign w:val="center"/>
          </w:tcPr>
          <w:p w14:paraId="4718D2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090042" w:rsidRPr="00F51242" w14:paraId="207A6B28" w14:textId="77777777" w:rsidTr="00611A77">
        <w:trPr>
          <w:trHeight w:val="429"/>
        </w:trPr>
        <w:tc>
          <w:tcPr>
            <w:tcW w:w="2425" w:type="dxa"/>
            <w:vAlign w:val="center"/>
          </w:tcPr>
          <w:p w14:paraId="206D7CE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235C4E3B"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731F16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42067F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0E6428C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37C94C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4D63C11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06F3C82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15170F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C68229A"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02044A7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79AA370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170" w:type="dxa"/>
            <w:vAlign w:val="center"/>
          </w:tcPr>
          <w:p w14:paraId="120E32C2" w14:textId="3440772C"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45BE08D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0.42</w:t>
            </w:r>
          </w:p>
        </w:tc>
        <w:tc>
          <w:tcPr>
            <w:tcW w:w="990" w:type="dxa"/>
            <w:vAlign w:val="center"/>
          </w:tcPr>
          <w:p w14:paraId="26658A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090042" w:rsidRPr="00F51242" w14:paraId="1F17FEAB" w14:textId="77777777" w:rsidTr="00611A77">
        <w:trPr>
          <w:trHeight w:val="429"/>
        </w:trPr>
        <w:tc>
          <w:tcPr>
            <w:tcW w:w="2425" w:type="dxa"/>
            <w:vAlign w:val="center"/>
          </w:tcPr>
          <w:p w14:paraId="136D8E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6D07AF68"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S4c</w:t>
            </w:r>
          </w:p>
        </w:tc>
        <w:tc>
          <w:tcPr>
            <w:tcW w:w="1170" w:type="dxa"/>
            <w:vAlign w:val="center"/>
          </w:tcPr>
          <w:p w14:paraId="5AE10ED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0702EA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15EB2AA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1260" w:type="dxa"/>
            <w:vAlign w:val="center"/>
          </w:tcPr>
          <w:p w14:paraId="79CF658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24772D0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0B086EB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5D8B58C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170" w:type="dxa"/>
            <w:vAlign w:val="center"/>
          </w:tcPr>
          <w:p w14:paraId="45D9103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33503D5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284D01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990" w:type="dxa"/>
            <w:vAlign w:val="center"/>
          </w:tcPr>
          <w:p w14:paraId="2D3B90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61104A0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48F5F72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090042" w:rsidRPr="00F51242" w14:paraId="08D3D2A7" w14:textId="77777777" w:rsidTr="00611A77">
        <w:trPr>
          <w:trHeight w:val="429"/>
        </w:trPr>
        <w:tc>
          <w:tcPr>
            <w:tcW w:w="2425" w:type="dxa"/>
            <w:vAlign w:val="center"/>
          </w:tcPr>
          <w:p w14:paraId="7691BBF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4FE5B8E5"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S4d</w:t>
            </w:r>
          </w:p>
        </w:tc>
        <w:tc>
          <w:tcPr>
            <w:tcW w:w="1170" w:type="dxa"/>
            <w:vAlign w:val="center"/>
          </w:tcPr>
          <w:p w14:paraId="3AF2F6E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15F6708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00" w:type="dxa"/>
            <w:vAlign w:val="center"/>
          </w:tcPr>
          <w:p w14:paraId="2A47D3D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1260" w:type="dxa"/>
            <w:vAlign w:val="center"/>
          </w:tcPr>
          <w:p w14:paraId="2097C9E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3-way ANOVA</w:t>
            </w:r>
          </w:p>
        </w:tc>
        <w:tc>
          <w:tcPr>
            <w:tcW w:w="1620" w:type="dxa"/>
            <w:vAlign w:val="center"/>
          </w:tcPr>
          <w:p w14:paraId="7A29B67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2D494C9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700B3B0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170" w:type="dxa"/>
            <w:vAlign w:val="center"/>
          </w:tcPr>
          <w:p w14:paraId="79E3778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266D01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ED9EA6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990" w:type="dxa"/>
            <w:vAlign w:val="center"/>
          </w:tcPr>
          <w:p w14:paraId="490181C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59DC706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78D119B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090042" w:rsidRPr="00F51242" w14:paraId="1331FD8C" w14:textId="77777777" w:rsidTr="00611A77">
        <w:trPr>
          <w:trHeight w:val="429"/>
        </w:trPr>
        <w:tc>
          <w:tcPr>
            <w:tcW w:w="2425" w:type="dxa"/>
            <w:vAlign w:val="center"/>
          </w:tcPr>
          <w:p w14:paraId="4145166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127A3190"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3c</w:t>
            </w:r>
          </w:p>
        </w:tc>
        <w:tc>
          <w:tcPr>
            <w:tcW w:w="1170" w:type="dxa"/>
            <w:vAlign w:val="center"/>
          </w:tcPr>
          <w:p w14:paraId="74CC0C3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2FEA9C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0EC4D9F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0E9BC6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11EEA5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0B51C0A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5A599E5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1260" w:type="dxa"/>
            <w:vMerge w:val="restart"/>
            <w:vAlign w:val="center"/>
          </w:tcPr>
          <w:p w14:paraId="3B1D36B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6AC9F2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60695D1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170" w:type="dxa"/>
            <w:vAlign w:val="center"/>
          </w:tcPr>
          <w:p w14:paraId="4525ECFD" w14:textId="60E49A83"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B017C60" w14:textId="77777777" w:rsidR="00090042" w:rsidRPr="00F51242" w:rsidRDefault="00090042" w:rsidP="00611A77">
            <w:pPr>
              <w:contextualSpacing/>
              <w:jc w:val="both"/>
              <w:rPr>
                <w:rFonts w:ascii="Arial" w:hAnsi="Arial" w:cs="Arial"/>
                <w:color w:val="000000" w:themeColor="text1"/>
                <w:sz w:val="16"/>
                <w:szCs w:val="16"/>
              </w:rPr>
            </w:pPr>
            <w:r w:rsidRPr="00F51242">
              <w:rPr>
                <w:rFonts w:ascii="Arial" w:hAnsi="Arial" w:cs="Arial"/>
                <w:color w:val="000000" w:themeColor="text1"/>
                <w:sz w:val="16"/>
                <w:szCs w:val="16"/>
              </w:rPr>
              <w:t>-0.62</w:t>
            </w:r>
          </w:p>
        </w:tc>
        <w:tc>
          <w:tcPr>
            <w:tcW w:w="990" w:type="dxa"/>
            <w:vAlign w:val="center"/>
          </w:tcPr>
          <w:p w14:paraId="630D603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090042" w:rsidRPr="00F51242" w14:paraId="0C80E859" w14:textId="77777777" w:rsidTr="00611A77">
        <w:trPr>
          <w:trHeight w:val="429"/>
        </w:trPr>
        <w:tc>
          <w:tcPr>
            <w:tcW w:w="2425" w:type="dxa"/>
            <w:vAlign w:val="center"/>
          </w:tcPr>
          <w:p w14:paraId="7FD8A13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34ADFED8"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1216771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02E47AC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124756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5CA57A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4E9289C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66BC496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0597B91"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63E64084"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345F5C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7DF377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170" w:type="dxa"/>
            <w:vAlign w:val="center"/>
          </w:tcPr>
          <w:p w14:paraId="004B2512" w14:textId="6F469480"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DD9E2B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0.16</w:t>
            </w:r>
          </w:p>
        </w:tc>
        <w:tc>
          <w:tcPr>
            <w:tcW w:w="990" w:type="dxa"/>
            <w:vAlign w:val="center"/>
          </w:tcPr>
          <w:p w14:paraId="0ADAF1F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090042" w:rsidRPr="00F51242" w14:paraId="70FB69DA" w14:textId="77777777" w:rsidTr="00611A77">
        <w:trPr>
          <w:trHeight w:val="429"/>
        </w:trPr>
        <w:tc>
          <w:tcPr>
            <w:tcW w:w="2425" w:type="dxa"/>
            <w:vAlign w:val="center"/>
          </w:tcPr>
          <w:p w14:paraId="485E557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66021D88"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A33E00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3326E6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76689AD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60963E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514B66E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54B82D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38C2B312"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05C94F4"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ACB1F3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7D7890B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170" w:type="dxa"/>
            <w:vAlign w:val="center"/>
          </w:tcPr>
          <w:p w14:paraId="155578C1" w14:textId="32CCCA5B"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B0652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0C9FFE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090042" w:rsidRPr="00F51242" w14:paraId="07B84A5E" w14:textId="77777777" w:rsidTr="00611A77">
        <w:trPr>
          <w:trHeight w:val="429"/>
        </w:trPr>
        <w:tc>
          <w:tcPr>
            <w:tcW w:w="2425" w:type="dxa"/>
            <w:vAlign w:val="center"/>
          </w:tcPr>
          <w:p w14:paraId="7818B2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6695FDB3"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332ABB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69F391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4023E64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C451425"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4122A2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68C80C3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D893806"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74373829"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0572720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128C8CF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170" w:type="dxa"/>
            <w:vAlign w:val="center"/>
          </w:tcPr>
          <w:p w14:paraId="3508E28E" w14:textId="4E79278B"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0E840F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-0.60</w:t>
            </w:r>
          </w:p>
        </w:tc>
        <w:tc>
          <w:tcPr>
            <w:tcW w:w="990" w:type="dxa"/>
            <w:vAlign w:val="center"/>
          </w:tcPr>
          <w:p w14:paraId="59114CB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090042" w:rsidRPr="00F51242" w14:paraId="7E65731E" w14:textId="77777777" w:rsidTr="00611A77">
        <w:trPr>
          <w:trHeight w:val="429"/>
        </w:trPr>
        <w:tc>
          <w:tcPr>
            <w:tcW w:w="2425" w:type="dxa"/>
            <w:vAlign w:val="center"/>
          </w:tcPr>
          <w:p w14:paraId="4409BBB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473EEFE"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EA45BF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7269F15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655BACA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8FB892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4C9EBD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168AFC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682C52F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7788AC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1260" w:type="dxa"/>
            <w:vMerge/>
            <w:vAlign w:val="center"/>
          </w:tcPr>
          <w:p w14:paraId="366FD599"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7B620CF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B9978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170" w:type="dxa"/>
            <w:vAlign w:val="center"/>
          </w:tcPr>
          <w:p w14:paraId="49A6A1B0" w14:textId="39FC8B0D"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895BB9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-0.83</w:t>
            </w:r>
          </w:p>
        </w:tc>
        <w:tc>
          <w:tcPr>
            <w:tcW w:w="990" w:type="dxa"/>
            <w:vAlign w:val="center"/>
          </w:tcPr>
          <w:p w14:paraId="4349B9B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090042" w:rsidRPr="00F51242" w14:paraId="17F029CC" w14:textId="77777777" w:rsidTr="00611A77">
        <w:trPr>
          <w:trHeight w:val="429"/>
        </w:trPr>
        <w:tc>
          <w:tcPr>
            <w:tcW w:w="2425" w:type="dxa"/>
            <w:vAlign w:val="center"/>
          </w:tcPr>
          <w:p w14:paraId="14FE527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7BAE6FC6"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6E03093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05869BB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18108FA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E62C64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3E5DE49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331666C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7D724499"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3BE8D08"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03531A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73BF24B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170" w:type="dxa"/>
            <w:vAlign w:val="center"/>
          </w:tcPr>
          <w:p w14:paraId="06F07825" w14:textId="4E2574F5"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23DDA1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-0.071</w:t>
            </w:r>
          </w:p>
        </w:tc>
        <w:tc>
          <w:tcPr>
            <w:tcW w:w="990" w:type="dxa"/>
            <w:vAlign w:val="center"/>
          </w:tcPr>
          <w:p w14:paraId="29E3819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090042" w:rsidRPr="00F51242" w14:paraId="3E0F0494" w14:textId="77777777" w:rsidTr="00611A77">
        <w:trPr>
          <w:trHeight w:val="429"/>
        </w:trPr>
        <w:tc>
          <w:tcPr>
            <w:tcW w:w="2425" w:type="dxa"/>
            <w:vAlign w:val="center"/>
          </w:tcPr>
          <w:p w14:paraId="73802EB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178CA70E"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09F17AB6"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0FFD5B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05AE1C5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38239EF"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35F530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1A5C5F6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4C43BC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5736CAFD"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C1629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2942C1F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170" w:type="dxa"/>
            <w:vAlign w:val="center"/>
          </w:tcPr>
          <w:p w14:paraId="01179F29" w14:textId="792BD16F"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241A2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c>
          <w:tcPr>
            <w:tcW w:w="990" w:type="dxa"/>
            <w:vAlign w:val="center"/>
          </w:tcPr>
          <w:p w14:paraId="2B0370E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090042" w:rsidRPr="00F51242" w14:paraId="66522848" w14:textId="77777777" w:rsidTr="00611A77">
        <w:trPr>
          <w:trHeight w:val="429"/>
        </w:trPr>
        <w:tc>
          <w:tcPr>
            <w:tcW w:w="2425" w:type="dxa"/>
            <w:vAlign w:val="center"/>
          </w:tcPr>
          <w:p w14:paraId="612F64D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723D5231"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5870ED3"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1950733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3E60F88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2AE39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0.024</w:t>
            </w:r>
          </w:p>
          <w:p w14:paraId="6D6A6A4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267B1B4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5BD145C8"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066EFA34"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A81499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7CF2437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170" w:type="dxa"/>
            <w:vAlign w:val="center"/>
          </w:tcPr>
          <w:p w14:paraId="7512D284" w14:textId="19717EFA"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E230B4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-0.77</w:t>
            </w:r>
          </w:p>
        </w:tc>
        <w:tc>
          <w:tcPr>
            <w:tcW w:w="990" w:type="dxa"/>
            <w:vAlign w:val="center"/>
          </w:tcPr>
          <w:p w14:paraId="5173E6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090042" w:rsidRPr="00F51242" w14:paraId="6821B14A" w14:textId="77777777" w:rsidTr="00611A77">
        <w:trPr>
          <w:trHeight w:val="429"/>
        </w:trPr>
        <w:tc>
          <w:tcPr>
            <w:tcW w:w="2425" w:type="dxa"/>
            <w:vAlign w:val="center"/>
          </w:tcPr>
          <w:p w14:paraId="78E04D7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50098D80" w14:textId="77777777" w:rsidR="00090042" w:rsidRPr="00F51242" w:rsidRDefault="00090042" w:rsidP="00611A7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3f</w:t>
            </w:r>
          </w:p>
        </w:tc>
        <w:tc>
          <w:tcPr>
            <w:tcW w:w="1170" w:type="dxa"/>
            <w:vAlign w:val="center"/>
          </w:tcPr>
          <w:p w14:paraId="1986404B"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4E5D3A1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698A4AB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9611775"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1CCDE09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212CADE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4A19777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4E08578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restart"/>
            <w:vAlign w:val="center"/>
          </w:tcPr>
          <w:p w14:paraId="3112032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620" w:type="dxa"/>
            <w:vAlign w:val="center"/>
          </w:tcPr>
          <w:p w14:paraId="1B108CD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4F9115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170" w:type="dxa"/>
            <w:vAlign w:val="center"/>
          </w:tcPr>
          <w:p w14:paraId="421B17A3" w14:textId="07199AFE"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466AAA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11AE55E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090042" w:rsidRPr="00F51242" w14:paraId="01160443" w14:textId="77777777" w:rsidTr="00611A77">
        <w:trPr>
          <w:trHeight w:val="429"/>
        </w:trPr>
        <w:tc>
          <w:tcPr>
            <w:tcW w:w="2425" w:type="dxa"/>
            <w:vAlign w:val="center"/>
          </w:tcPr>
          <w:p w14:paraId="6F9B5D30"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3652FD90"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8D6525C"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41224D1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5BF54C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C845A62"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2C8C4E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DBC8E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A7110A"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55458B6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6802591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D20C3A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170" w:type="dxa"/>
            <w:vAlign w:val="center"/>
          </w:tcPr>
          <w:p w14:paraId="2CFF1159" w14:textId="36E57B63"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0494C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7158ED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090042" w:rsidRPr="00F51242" w14:paraId="7E043A60" w14:textId="77777777" w:rsidTr="00611A77">
        <w:trPr>
          <w:trHeight w:val="429"/>
        </w:trPr>
        <w:tc>
          <w:tcPr>
            <w:tcW w:w="2425" w:type="dxa"/>
            <w:vAlign w:val="center"/>
          </w:tcPr>
          <w:p w14:paraId="44AE214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673EAD2E"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6A869899"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48990C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32716E0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497BC3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0C1B8A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17AF77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417DE72D"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161A93E6"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4A89D4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3A63B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170" w:type="dxa"/>
            <w:vAlign w:val="center"/>
          </w:tcPr>
          <w:p w14:paraId="3B3928C1" w14:textId="2B38D2FB"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ADD54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7F2F09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090042" w:rsidRPr="00F51242" w14:paraId="43509CB7" w14:textId="77777777" w:rsidTr="00611A77">
        <w:trPr>
          <w:trHeight w:val="429"/>
        </w:trPr>
        <w:tc>
          <w:tcPr>
            <w:tcW w:w="2425" w:type="dxa"/>
            <w:vAlign w:val="center"/>
          </w:tcPr>
          <w:p w14:paraId="0340623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803F29A"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2A7EE101"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608AB2C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43F9B78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E02FFE6"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342001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4AE3C1D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E90FA27"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AD96CDB"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4231DA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D92DC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170" w:type="dxa"/>
            <w:vAlign w:val="center"/>
          </w:tcPr>
          <w:p w14:paraId="561790FC" w14:textId="3B56CCA7"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121ED4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6D99E0C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090042" w:rsidRPr="00F51242" w14:paraId="6238B850" w14:textId="77777777" w:rsidTr="00611A77">
        <w:trPr>
          <w:trHeight w:val="429"/>
        </w:trPr>
        <w:tc>
          <w:tcPr>
            <w:tcW w:w="2425" w:type="dxa"/>
            <w:vAlign w:val="center"/>
          </w:tcPr>
          <w:p w14:paraId="0698E65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32C91A27"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67FD2AC0"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765DE6C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0B6A869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10BAB1F7"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654A196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66BDB25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restart"/>
            <w:vAlign w:val="center"/>
          </w:tcPr>
          <w:p w14:paraId="166F0A8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xml:space="preserve">. sessions, </w:t>
            </w:r>
            <w:r w:rsidRPr="00F51242">
              <w:rPr>
                <w:rFonts w:ascii="Arial" w:hAnsi="Arial" w:cs="Arial"/>
                <w:color w:val="000000" w:themeColor="text1"/>
                <w:sz w:val="16"/>
                <w:szCs w:val="16"/>
              </w:rPr>
              <w:lastRenderedPageBreak/>
              <w:t>8 saline sessions</w:t>
            </w:r>
          </w:p>
          <w:p w14:paraId="3CF462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1260" w:type="dxa"/>
            <w:vMerge/>
            <w:vAlign w:val="center"/>
          </w:tcPr>
          <w:p w14:paraId="06612666"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580ABC9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EF1ED2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170" w:type="dxa"/>
            <w:vAlign w:val="center"/>
          </w:tcPr>
          <w:p w14:paraId="122309FF" w14:textId="1801ED8E"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5432A8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5CC3E51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090042" w:rsidRPr="00F51242" w14:paraId="748277BC" w14:textId="77777777" w:rsidTr="00611A77">
        <w:trPr>
          <w:trHeight w:val="429"/>
        </w:trPr>
        <w:tc>
          <w:tcPr>
            <w:tcW w:w="2425" w:type="dxa"/>
            <w:vAlign w:val="center"/>
          </w:tcPr>
          <w:p w14:paraId="3503B2C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Percent correct at threshold,  target in silence : muscimol vs. saline</w:t>
            </w:r>
          </w:p>
        </w:tc>
        <w:tc>
          <w:tcPr>
            <w:tcW w:w="810" w:type="dxa"/>
            <w:vMerge/>
            <w:vAlign w:val="center"/>
          </w:tcPr>
          <w:p w14:paraId="69EF1EDD"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157FED90"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67C968A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34C0C97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2FE1BF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4984D4D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07E5EF5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1B1C5931"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9966C31"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0AC160E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AF543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170" w:type="dxa"/>
            <w:vAlign w:val="center"/>
          </w:tcPr>
          <w:p w14:paraId="5C3F653A" w14:textId="7DE37B8C"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71B3D5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B0CC8D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090042" w:rsidRPr="00F51242" w14:paraId="5F166AFD" w14:textId="77777777" w:rsidTr="00611A77">
        <w:trPr>
          <w:trHeight w:val="429"/>
        </w:trPr>
        <w:tc>
          <w:tcPr>
            <w:tcW w:w="2425" w:type="dxa"/>
            <w:vAlign w:val="center"/>
          </w:tcPr>
          <w:p w14:paraId="4C3863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2A3AF302"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32895EC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5B06DE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19F244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413EEF7D"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6765D6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25E963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05A1ACFB"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2675D773"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11D72E7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071D92D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170" w:type="dxa"/>
            <w:vAlign w:val="center"/>
          </w:tcPr>
          <w:p w14:paraId="1496601A" w14:textId="69E6DA8A"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7F188C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381A2BF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090042" w:rsidRPr="00F51242" w14:paraId="2B1B23BE" w14:textId="77777777" w:rsidTr="00611A77">
        <w:trPr>
          <w:trHeight w:val="429"/>
        </w:trPr>
        <w:tc>
          <w:tcPr>
            <w:tcW w:w="2425" w:type="dxa"/>
            <w:vAlign w:val="center"/>
          </w:tcPr>
          <w:p w14:paraId="7A13633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54D15599" w14:textId="77777777" w:rsidR="00090042" w:rsidRPr="00F51242" w:rsidRDefault="00090042" w:rsidP="00611A77">
            <w:pPr>
              <w:contextualSpacing/>
              <w:rPr>
                <w:rFonts w:ascii="Arial" w:hAnsi="Arial" w:cs="Arial"/>
                <w:color w:val="000000" w:themeColor="text1"/>
                <w:sz w:val="16"/>
                <w:szCs w:val="16"/>
              </w:rPr>
            </w:pPr>
          </w:p>
        </w:tc>
        <w:tc>
          <w:tcPr>
            <w:tcW w:w="1170" w:type="dxa"/>
            <w:vAlign w:val="center"/>
          </w:tcPr>
          <w:p w14:paraId="7DCD9FBA"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47597E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E518A8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93B4DEE" w14:textId="77777777" w:rsidR="00090042" w:rsidRPr="00F51242" w:rsidRDefault="00090042" w:rsidP="00611A7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53297FD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7A1A803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00" w:type="dxa"/>
            <w:vMerge/>
            <w:vAlign w:val="center"/>
          </w:tcPr>
          <w:p w14:paraId="65B6D79D" w14:textId="77777777" w:rsidR="00090042" w:rsidRPr="00F51242" w:rsidRDefault="00090042" w:rsidP="00611A77">
            <w:pPr>
              <w:contextualSpacing/>
              <w:rPr>
                <w:rFonts w:ascii="Arial" w:hAnsi="Arial" w:cs="Arial"/>
                <w:color w:val="000000" w:themeColor="text1"/>
                <w:sz w:val="16"/>
                <w:szCs w:val="16"/>
              </w:rPr>
            </w:pPr>
          </w:p>
        </w:tc>
        <w:tc>
          <w:tcPr>
            <w:tcW w:w="1260" w:type="dxa"/>
            <w:vMerge/>
            <w:vAlign w:val="center"/>
          </w:tcPr>
          <w:p w14:paraId="327A7D13" w14:textId="77777777" w:rsidR="00090042" w:rsidRPr="00F51242" w:rsidRDefault="00090042" w:rsidP="00611A77">
            <w:pPr>
              <w:contextualSpacing/>
              <w:rPr>
                <w:rFonts w:ascii="Arial" w:hAnsi="Arial" w:cs="Arial"/>
                <w:color w:val="000000" w:themeColor="text1"/>
                <w:sz w:val="16"/>
                <w:szCs w:val="16"/>
              </w:rPr>
            </w:pPr>
          </w:p>
        </w:tc>
        <w:tc>
          <w:tcPr>
            <w:tcW w:w="1620" w:type="dxa"/>
            <w:vAlign w:val="center"/>
          </w:tcPr>
          <w:p w14:paraId="201D0FF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15FACE0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170" w:type="dxa"/>
            <w:vAlign w:val="center"/>
          </w:tcPr>
          <w:p w14:paraId="51BDAA38" w14:textId="46C16FEC" w:rsidR="00090042" w:rsidRPr="00F51242" w:rsidRDefault="002B5C65" w:rsidP="00611A7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7438067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nan</w:t>
            </w:r>
          </w:p>
        </w:tc>
        <w:tc>
          <w:tcPr>
            <w:tcW w:w="990" w:type="dxa"/>
            <w:vAlign w:val="center"/>
          </w:tcPr>
          <w:p w14:paraId="245D51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090042" w:rsidRPr="00F51242" w14:paraId="7ECC9939" w14:textId="77777777" w:rsidTr="00611A77">
        <w:trPr>
          <w:trHeight w:val="429"/>
        </w:trPr>
        <w:tc>
          <w:tcPr>
            <w:tcW w:w="2425" w:type="dxa"/>
            <w:vAlign w:val="center"/>
          </w:tcPr>
          <w:p w14:paraId="4B37054B"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18D2DCD9" w14:textId="77777777" w:rsidR="00090042" w:rsidRPr="00F51242" w:rsidRDefault="00090042" w:rsidP="00611A77">
            <w:pPr>
              <w:contextualSpacing/>
              <w:jc w:val="center"/>
              <w:rPr>
                <w:rFonts w:ascii="Arial" w:hAnsi="Arial" w:cs="Arial"/>
                <w:color w:val="000000" w:themeColor="text1"/>
              </w:rPr>
            </w:pPr>
            <w:r w:rsidRPr="00F51242">
              <w:rPr>
                <w:rFonts w:ascii="Arial" w:hAnsi="Arial" w:cs="Arial"/>
                <w:color w:val="000000" w:themeColor="text1"/>
              </w:rPr>
              <w:t>5i</w:t>
            </w:r>
          </w:p>
        </w:tc>
        <w:tc>
          <w:tcPr>
            <w:tcW w:w="1170" w:type="dxa"/>
            <w:vAlign w:val="center"/>
          </w:tcPr>
          <w:p w14:paraId="6C6F390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ECF8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7B07F5B0"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B69512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25C466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7904A3AB"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restart"/>
            <w:vAlign w:val="center"/>
          </w:tcPr>
          <w:p w14:paraId="4207CC4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1260" w:type="dxa"/>
            <w:vMerge w:val="restart"/>
            <w:vAlign w:val="center"/>
          </w:tcPr>
          <w:p w14:paraId="4035CFD6" w14:textId="61540522"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611A77">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96&lt;/sup&gt;","plainTextFormattedCitation":"96","previouslyFormattedCitation":"&lt;sup&gt;92&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611A77" w:rsidRPr="00611A77">
              <w:rPr>
                <w:rFonts w:ascii="Arial" w:hAnsi="Arial" w:cs="Arial"/>
                <w:noProof/>
                <w:color w:val="000000" w:themeColor="text1"/>
                <w:sz w:val="16"/>
                <w:szCs w:val="16"/>
                <w:vertAlign w:val="superscript"/>
              </w:rPr>
              <w:t>96</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p w14:paraId="6B73161D" w14:textId="77777777" w:rsidR="00090042" w:rsidRPr="00F51242" w:rsidRDefault="00090042" w:rsidP="00611A77">
            <w:pPr>
              <w:contextualSpacing/>
              <w:rPr>
                <w:rFonts w:ascii="Arial" w:hAnsi="Arial" w:cs="Arial"/>
                <w:color w:val="000000" w:themeColor="text1"/>
                <w:sz w:val="16"/>
                <w:szCs w:val="16"/>
              </w:rPr>
            </w:pPr>
          </w:p>
          <w:p w14:paraId="39243A6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Adjusted alpha level: 0.0088</w:t>
            </w:r>
          </w:p>
        </w:tc>
        <w:tc>
          <w:tcPr>
            <w:tcW w:w="1620" w:type="dxa"/>
            <w:vAlign w:val="center"/>
          </w:tcPr>
          <w:p w14:paraId="3DE1D34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1B73B579"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170" w:type="dxa"/>
            <w:vAlign w:val="center"/>
          </w:tcPr>
          <w:p w14:paraId="41059289" w14:textId="50A926C5"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DD378B9"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-0.17</w:t>
            </w:r>
          </w:p>
        </w:tc>
        <w:tc>
          <w:tcPr>
            <w:tcW w:w="990" w:type="dxa"/>
            <w:vAlign w:val="center"/>
          </w:tcPr>
          <w:p w14:paraId="04CB1AB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090042" w:rsidRPr="00F51242" w14:paraId="3DFA7A32" w14:textId="77777777" w:rsidTr="00611A77">
        <w:trPr>
          <w:trHeight w:val="429"/>
        </w:trPr>
        <w:tc>
          <w:tcPr>
            <w:tcW w:w="2425" w:type="dxa"/>
            <w:vAlign w:val="center"/>
          </w:tcPr>
          <w:p w14:paraId="0A1F0922"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63AE26B4" w14:textId="77777777" w:rsidR="00090042" w:rsidRPr="00F51242" w:rsidRDefault="00090042" w:rsidP="00611A77">
            <w:pPr>
              <w:contextualSpacing/>
              <w:rPr>
                <w:rFonts w:ascii="Arial" w:hAnsi="Arial" w:cs="Arial"/>
                <w:color w:val="000000" w:themeColor="text1"/>
              </w:rPr>
            </w:pPr>
          </w:p>
        </w:tc>
        <w:tc>
          <w:tcPr>
            <w:tcW w:w="1170" w:type="dxa"/>
            <w:vAlign w:val="center"/>
          </w:tcPr>
          <w:p w14:paraId="2B0FC0E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16690F6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5780AAF3"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2AFF8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29989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674E1A33"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A4FF816"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28ED2A80" w14:textId="77777777" w:rsidR="00090042" w:rsidRPr="00F51242" w:rsidRDefault="00090042" w:rsidP="00611A77">
            <w:pPr>
              <w:contextualSpacing/>
              <w:rPr>
                <w:rFonts w:ascii="Arial" w:hAnsi="Arial" w:cs="Arial"/>
                <w:color w:val="000000" w:themeColor="text1"/>
              </w:rPr>
            </w:pPr>
          </w:p>
        </w:tc>
        <w:tc>
          <w:tcPr>
            <w:tcW w:w="1620" w:type="dxa"/>
            <w:vAlign w:val="center"/>
          </w:tcPr>
          <w:p w14:paraId="2D84476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46B4A252"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170" w:type="dxa"/>
            <w:vAlign w:val="center"/>
          </w:tcPr>
          <w:p w14:paraId="1AC40473" w14:textId="77C3AFE5"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6CEB6F64"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-0.56</w:t>
            </w:r>
          </w:p>
        </w:tc>
        <w:tc>
          <w:tcPr>
            <w:tcW w:w="990" w:type="dxa"/>
            <w:vAlign w:val="center"/>
          </w:tcPr>
          <w:p w14:paraId="1F1D3156"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090042" w:rsidRPr="00F51242" w14:paraId="31AC9123" w14:textId="77777777" w:rsidTr="00611A77">
        <w:trPr>
          <w:trHeight w:val="429"/>
        </w:trPr>
        <w:tc>
          <w:tcPr>
            <w:tcW w:w="2425" w:type="dxa"/>
            <w:vAlign w:val="center"/>
          </w:tcPr>
          <w:p w14:paraId="4D2EB4B8"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13D7C78B" w14:textId="77777777" w:rsidR="00090042" w:rsidRPr="00F51242" w:rsidRDefault="00090042" w:rsidP="00611A77">
            <w:pPr>
              <w:contextualSpacing/>
              <w:rPr>
                <w:rFonts w:ascii="Arial" w:hAnsi="Arial" w:cs="Arial"/>
                <w:color w:val="000000" w:themeColor="text1"/>
              </w:rPr>
            </w:pPr>
          </w:p>
        </w:tc>
        <w:tc>
          <w:tcPr>
            <w:tcW w:w="1170" w:type="dxa"/>
            <w:vAlign w:val="center"/>
          </w:tcPr>
          <w:p w14:paraId="580EEB0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4F5B229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764BCE4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53573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7E9EC88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2C7EE65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1B584E09"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25B6775A" w14:textId="77777777" w:rsidR="00090042" w:rsidRPr="00F51242" w:rsidRDefault="00090042" w:rsidP="00611A77">
            <w:pPr>
              <w:contextualSpacing/>
              <w:rPr>
                <w:rFonts w:ascii="Arial" w:hAnsi="Arial" w:cs="Arial"/>
                <w:color w:val="000000" w:themeColor="text1"/>
              </w:rPr>
            </w:pPr>
          </w:p>
        </w:tc>
        <w:tc>
          <w:tcPr>
            <w:tcW w:w="1620" w:type="dxa"/>
            <w:vAlign w:val="center"/>
          </w:tcPr>
          <w:p w14:paraId="640D877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7613D7C5"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170" w:type="dxa"/>
            <w:vAlign w:val="center"/>
          </w:tcPr>
          <w:p w14:paraId="72498917" w14:textId="257163B7"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0A1D202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-0.72</w:t>
            </w:r>
          </w:p>
        </w:tc>
        <w:tc>
          <w:tcPr>
            <w:tcW w:w="990" w:type="dxa"/>
            <w:vAlign w:val="center"/>
          </w:tcPr>
          <w:p w14:paraId="1A68630C"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090042" w:rsidRPr="00F51242" w14:paraId="09AF4373" w14:textId="77777777" w:rsidTr="00611A77">
        <w:trPr>
          <w:trHeight w:val="429"/>
        </w:trPr>
        <w:tc>
          <w:tcPr>
            <w:tcW w:w="2425" w:type="dxa"/>
            <w:vAlign w:val="center"/>
          </w:tcPr>
          <w:p w14:paraId="4448B40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342F0885" w14:textId="77777777" w:rsidR="00090042" w:rsidRPr="00F51242" w:rsidRDefault="00090042" w:rsidP="00611A77">
            <w:pPr>
              <w:contextualSpacing/>
              <w:rPr>
                <w:rFonts w:ascii="Arial" w:hAnsi="Arial" w:cs="Arial"/>
                <w:color w:val="000000" w:themeColor="text1"/>
              </w:rPr>
            </w:pPr>
          </w:p>
        </w:tc>
        <w:tc>
          <w:tcPr>
            <w:tcW w:w="1170" w:type="dxa"/>
            <w:vAlign w:val="center"/>
          </w:tcPr>
          <w:p w14:paraId="0B66B4F4"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7E38B7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60F4DD48"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CD9F96F"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142EED7"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3FD18DF0"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53F163D"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40450B23" w14:textId="77777777" w:rsidR="00090042" w:rsidRPr="00F51242" w:rsidRDefault="00090042" w:rsidP="00611A77">
            <w:pPr>
              <w:contextualSpacing/>
              <w:rPr>
                <w:rFonts w:ascii="Arial" w:hAnsi="Arial" w:cs="Arial"/>
                <w:color w:val="000000" w:themeColor="text1"/>
              </w:rPr>
            </w:pPr>
          </w:p>
        </w:tc>
        <w:tc>
          <w:tcPr>
            <w:tcW w:w="1620" w:type="dxa"/>
            <w:vAlign w:val="center"/>
          </w:tcPr>
          <w:p w14:paraId="33C9038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4199F6C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170" w:type="dxa"/>
            <w:vAlign w:val="center"/>
          </w:tcPr>
          <w:p w14:paraId="4A9D708F" w14:textId="6DE1FCFA"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4F3FB3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-0.82</w:t>
            </w:r>
          </w:p>
        </w:tc>
        <w:tc>
          <w:tcPr>
            <w:tcW w:w="990" w:type="dxa"/>
            <w:vAlign w:val="center"/>
          </w:tcPr>
          <w:p w14:paraId="6EFA0C1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090042" w:rsidRPr="00F51242" w14:paraId="7495342D" w14:textId="77777777" w:rsidTr="00611A77">
        <w:trPr>
          <w:trHeight w:val="429"/>
        </w:trPr>
        <w:tc>
          <w:tcPr>
            <w:tcW w:w="2425" w:type="dxa"/>
            <w:vAlign w:val="center"/>
          </w:tcPr>
          <w:p w14:paraId="23BB4BF3"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635D7374" w14:textId="77777777" w:rsidR="00090042" w:rsidRPr="00F51242" w:rsidRDefault="00090042" w:rsidP="00611A77">
            <w:pPr>
              <w:contextualSpacing/>
              <w:rPr>
                <w:rFonts w:ascii="Arial" w:hAnsi="Arial" w:cs="Arial"/>
                <w:color w:val="000000" w:themeColor="text1"/>
              </w:rPr>
            </w:pPr>
          </w:p>
        </w:tc>
        <w:tc>
          <w:tcPr>
            <w:tcW w:w="1170" w:type="dxa"/>
            <w:vAlign w:val="center"/>
          </w:tcPr>
          <w:p w14:paraId="1323229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5F3324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1DDCC0C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38DD981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81FC05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52255E4"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714603EF"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2611EE8C" w14:textId="77777777" w:rsidR="00090042" w:rsidRPr="00F51242" w:rsidRDefault="00090042" w:rsidP="00611A77">
            <w:pPr>
              <w:contextualSpacing/>
              <w:rPr>
                <w:rFonts w:ascii="Arial" w:hAnsi="Arial" w:cs="Arial"/>
                <w:color w:val="000000" w:themeColor="text1"/>
              </w:rPr>
            </w:pPr>
          </w:p>
        </w:tc>
        <w:tc>
          <w:tcPr>
            <w:tcW w:w="1620" w:type="dxa"/>
            <w:vAlign w:val="center"/>
          </w:tcPr>
          <w:p w14:paraId="18F93B1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2C5DA19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170" w:type="dxa"/>
            <w:vAlign w:val="center"/>
          </w:tcPr>
          <w:p w14:paraId="1F0D5129" w14:textId="7DF7BDD8"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5CEF5EEB"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0.40</w:t>
            </w:r>
          </w:p>
        </w:tc>
        <w:tc>
          <w:tcPr>
            <w:tcW w:w="990" w:type="dxa"/>
            <w:vAlign w:val="center"/>
          </w:tcPr>
          <w:p w14:paraId="66195315"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090042" w:rsidRPr="00F51242" w14:paraId="4AC215C1" w14:textId="77777777" w:rsidTr="00611A77">
        <w:trPr>
          <w:trHeight w:val="429"/>
        </w:trPr>
        <w:tc>
          <w:tcPr>
            <w:tcW w:w="2425" w:type="dxa"/>
            <w:vAlign w:val="center"/>
          </w:tcPr>
          <w:p w14:paraId="1AFFA39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5C340B28" w14:textId="77777777" w:rsidR="00090042" w:rsidRPr="00F51242" w:rsidRDefault="00090042" w:rsidP="00611A77">
            <w:pPr>
              <w:contextualSpacing/>
              <w:rPr>
                <w:rFonts w:ascii="Arial" w:hAnsi="Arial" w:cs="Arial"/>
                <w:color w:val="000000" w:themeColor="text1"/>
              </w:rPr>
            </w:pPr>
          </w:p>
        </w:tc>
        <w:tc>
          <w:tcPr>
            <w:tcW w:w="1170" w:type="dxa"/>
            <w:vAlign w:val="center"/>
          </w:tcPr>
          <w:p w14:paraId="539CF0E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D35D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35A6D62E"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5C737D99"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5A63D1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5823B0C"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50203531"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7EA57FF9" w14:textId="77777777" w:rsidR="00090042" w:rsidRPr="00F51242" w:rsidRDefault="00090042" w:rsidP="00611A77">
            <w:pPr>
              <w:contextualSpacing/>
              <w:rPr>
                <w:rFonts w:ascii="Arial" w:hAnsi="Arial" w:cs="Arial"/>
                <w:color w:val="000000" w:themeColor="text1"/>
              </w:rPr>
            </w:pPr>
          </w:p>
        </w:tc>
        <w:tc>
          <w:tcPr>
            <w:tcW w:w="1620" w:type="dxa"/>
            <w:vAlign w:val="center"/>
          </w:tcPr>
          <w:p w14:paraId="2E2B783B"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54B0442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170" w:type="dxa"/>
            <w:vAlign w:val="center"/>
          </w:tcPr>
          <w:p w14:paraId="09345CE6" w14:textId="37EA7A28"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38DCA245"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0.22</w:t>
            </w:r>
          </w:p>
        </w:tc>
        <w:tc>
          <w:tcPr>
            <w:tcW w:w="990" w:type="dxa"/>
            <w:vAlign w:val="center"/>
          </w:tcPr>
          <w:p w14:paraId="034A0C2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090042" w:rsidRPr="00F51242" w14:paraId="48D2FC75" w14:textId="77777777" w:rsidTr="00611A77">
        <w:trPr>
          <w:trHeight w:val="429"/>
        </w:trPr>
        <w:tc>
          <w:tcPr>
            <w:tcW w:w="2425" w:type="dxa"/>
            <w:vAlign w:val="center"/>
          </w:tcPr>
          <w:p w14:paraId="12C96D2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546E1C95" w14:textId="77777777" w:rsidR="00090042" w:rsidRPr="00F51242" w:rsidRDefault="00090042" w:rsidP="00611A77">
            <w:pPr>
              <w:contextualSpacing/>
              <w:rPr>
                <w:rFonts w:ascii="Arial" w:hAnsi="Arial" w:cs="Arial"/>
                <w:color w:val="000000" w:themeColor="text1"/>
              </w:rPr>
            </w:pPr>
          </w:p>
        </w:tc>
        <w:tc>
          <w:tcPr>
            <w:tcW w:w="1170" w:type="dxa"/>
            <w:vAlign w:val="center"/>
          </w:tcPr>
          <w:p w14:paraId="1F4B53AD"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27D5DBA1"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525789C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34D6C6A"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C44DF2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09326B77"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6E515B7E"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422FD182" w14:textId="77777777" w:rsidR="00090042" w:rsidRPr="00F51242" w:rsidRDefault="00090042" w:rsidP="00611A77">
            <w:pPr>
              <w:contextualSpacing/>
              <w:rPr>
                <w:rFonts w:ascii="Arial" w:hAnsi="Arial" w:cs="Arial"/>
                <w:color w:val="000000" w:themeColor="text1"/>
              </w:rPr>
            </w:pPr>
          </w:p>
        </w:tc>
        <w:tc>
          <w:tcPr>
            <w:tcW w:w="1620" w:type="dxa"/>
            <w:vAlign w:val="center"/>
          </w:tcPr>
          <w:p w14:paraId="3F852EE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736478F4"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170" w:type="dxa"/>
            <w:vAlign w:val="center"/>
          </w:tcPr>
          <w:p w14:paraId="70811536" w14:textId="3BAB472F"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23179A1A"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-0.037</w:t>
            </w:r>
          </w:p>
        </w:tc>
        <w:tc>
          <w:tcPr>
            <w:tcW w:w="990" w:type="dxa"/>
            <w:vAlign w:val="center"/>
          </w:tcPr>
          <w:p w14:paraId="5B7F970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090042" w:rsidRPr="00F51242" w14:paraId="1E8AD058" w14:textId="77777777" w:rsidTr="00611A77">
        <w:trPr>
          <w:trHeight w:val="429"/>
        </w:trPr>
        <w:tc>
          <w:tcPr>
            <w:tcW w:w="2425" w:type="dxa"/>
            <w:vAlign w:val="center"/>
          </w:tcPr>
          <w:p w14:paraId="612BDE75"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B02130E" w14:textId="77777777" w:rsidR="00090042" w:rsidRPr="00F51242" w:rsidRDefault="00090042" w:rsidP="00611A77">
            <w:pPr>
              <w:contextualSpacing/>
              <w:rPr>
                <w:rFonts w:ascii="Arial" w:hAnsi="Arial" w:cs="Arial"/>
                <w:color w:val="000000" w:themeColor="text1"/>
              </w:rPr>
            </w:pPr>
          </w:p>
        </w:tc>
        <w:tc>
          <w:tcPr>
            <w:tcW w:w="1170" w:type="dxa"/>
            <w:vAlign w:val="center"/>
          </w:tcPr>
          <w:p w14:paraId="49A1F726"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65933868"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5BE7D22F"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7773E32"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499FE4C"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2BD864D"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00" w:type="dxa"/>
            <w:vMerge/>
            <w:vAlign w:val="center"/>
          </w:tcPr>
          <w:p w14:paraId="3BD5DF89" w14:textId="77777777" w:rsidR="00090042" w:rsidRPr="00F51242" w:rsidRDefault="00090042" w:rsidP="00611A77">
            <w:pPr>
              <w:contextualSpacing/>
              <w:rPr>
                <w:rFonts w:ascii="Arial" w:hAnsi="Arial" w:cs="Arial"/>
                <w:color w:val="000000" w:themeColor="text1"/>
              </w:rPr>
            </w:pPr>
          </w:p>
        </w:tc>
        <w:tc>
          <w:tcPr>
            <w:tcW w:w="1260" w:type="dxa"/>
            <w:vMerge/>
            <w:vAlign w:val="center"/>
          </w:tcPr>
          <w:p w14:paraId="16ED6104" w14:textId="77777777" w:rsidR="00090042" w:rsidRPr="00F51242" w:rsidRDefault="00090042" w:rsidP="00611A77">
            <w:pPr>
              <w:contextualSpacing/>
              <w:rPr>
                <w:rFonts w:ascii="Arial" w:hAnsi="Arial" w:cs="Arial"/>
                <w:color w:val="000000" w:themeColor="text1"/>
              </w:rPr>
            </w:pPr>
          </w:p>
        </w:tc>
        <w:tc>
          <w:tcPr>
            <w:tcW w:w="1620" w:type="dxa"/>
            <w:vAlign w:val="center"/>
          </w:tcPr>
          <w:p w14:paraId="2BAFA38E" w14:textId="77777777" w:rsidR="00090042" w:rsidRPr="00F51242" w:rsidRDefault="00090042" w:rsidP="00611A7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0C2254E8"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170" w:type="dxa"/>
            <w:vAlign w:val="center"/>
          </w:tcPr>
          <w:p w14:paraId="1C20055A" w14:textId="31A30343" w:rsidR="00090042" w:rsidRPr="00F51242" w:rsidRDefault="002B5C65" w:rsidP="00611A7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090042" w:rsidRPr="00F51242">
              <w:rPr>
                <w:rFonts w:ascii="Arial" w:hAnsi="Arial" w:cs="Arial"/>
                <w:color w:val="000000" w:themeColor="text1"/>
                <w:sz w:val="16"/>
                <w:szCs w:val="16"/>
              </w:rPr>
              <w:t xml:space="preserve"> = </w:t>
            </w:r>
          </w:p>
          <w:p w14:paraId="137A0299"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-0.31</w:t>
            </w:r>
          </w:p>
        </w:tc>
        <w:tc>
          <w:tcPr>
            <w:tcW w:w="990" w:type="dxa"/>
            <w:vAlign w:val="center"/>
          </w:tcPr>
          <w:p w14:paraId="4AC26433" w14:textId="77777777" w:rsidR="00090042" w:rsidRPr="00F51242" w:rsidRDefault="00090042" w:rsidP="00611A7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090042" w:rsidRPr="008C5995" w14:paraId="1A0CB35D" w14:textId="77777777" w:rsidTr="00611A77">
        <w:trPr>
          <w:trHeight w:val="640"/>
        </w:trPr>
        <w:tc>
          <w:tcPr>
            <w:tcW w:w="2425" w:type="dxa"/>
            <w:vMerge w:val="restart"/>
            <w:vAlign w:val="center"/>
          </w:tcPr>
          <w:p w14:paraId="4E67955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6D7F3A1" w14:textId="77777777" w:rsidR="00090042" w:rsidRDefault="00090042" w:rsidP="00611A7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55AA51F6" w14:textId="77777777" w:rsidR="00090042" w:rsidRPr="008C5995" w:rsidRDefault="00090042" w:rsidP="00611A77">
            <w:pPr>
              <w:contextualSpacing/>
              <w:rPr>
                <w:rFonts w:ascii="Consolas" w:hAnsi="Consolas" w:cs="Consolas"/>
                <w:color w:val="000000" w:themeColor="text1"/>
                <w:sz w:val="16"/>
                <w:szCs w:val="16"/>
              </w:rPr>
            </w:pPr>
          </w:p>
          <w:p w14:paraId="0217288E"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4D7B8F6D"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83A1927" w14:textId="77777777" w:rsidR="00090042" w:rsidRPr="008C5995" w:rsidRDefault="00090042" w:rsidP="00611A77">
            <w:pPr>
              <w:contextualSpacing/>
              <w:rPr>
                <w:rFonts w:ascii="Consolas" w:hAnsi="Consolas" w:cs="Consolas"/>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07E39B67"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6g</w:t>
            </w:r>
          </w:p>
        </w:tc>
        <w:tc>
          <w:tcPr>
            <w:tcW w:w="2340" w:type="dxa"/>
            <w:gridSpan w:val="2"/>
            <w:vAlign w:val="center"/>
          </w:tcPr>
          <w:p w14:paraId="41CD74AB" w14:textId="77777777" w:rsidR="00090042" w:rsidRDefault="00090042" w:rsidP="00611A7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02018B15" w14:textId="77777777" w:rsidR="00090042" w:rsidRDefault="00090042" w:rsidP="00611A7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04158A2" w14:textId="77777777" w:rsidR="00090042" w:rsidRPr="00FD6E88" w:rsidRDefault="00090042" w:rsidP="00611A7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00" w:type="dxa"/>
            <w:vMerge w:val="restart"/>
            <w:vAlign w:val="center"/>
          </w:tcPr>
          <w:p w14:paraId="35F1F494"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Merge w:val="restart"/>
            <w:vAlign w:val="center"/>
          </w:tcPr>
          <w:p w14:paraId="1E40A55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3112B5D8" w14:textId="77777777" w:rsidR="00090042" w:rsidRPr="008C5995" w:rsidRDefault="00090042" w:rsidP="00611A7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(1|mouse)</w:t>
            </w:r>
          </w:p>
        </w:tc>
        <w:tc>
          <w:tcPr>
            <w:tcW w:w="1620" w:type="dxa"/>
            <w:vMerge w:val="restart"/>
            <w:vAlign w:val="center"/>
          </w:tcPr>
          <w:p w14:paraId="35D6F9C2" w14:textId="77777777" w:rsidR="00090042" w:rsidRPr="008C5995"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4.74</w:t>
            </w:r>
          </w:p>
        </w:tc>
        <w:tc>
          <w:tcPr>
            <w:tcW w:w="1170" w:type="dxa"/>
            <w:vMerge w:val="restart"/>
            <w:vAlign w:val="center"/>
          </w:tcPr>
          <w:p w14:paraId="13385C99" w14:textId="77777777" w:rsidR="00090042" w:rsidRPr="008C5995" w:rsidRDefault="00090042" w:rsidP="00611A77">
            <w:pPr>
              <w:contextualSpacing/>
              <w:jc w:val="both"/>
              <w:rPr>
                <w:rFonts w:ascii="Arial" w:hAnsi="Arial" w:cs="Arial"/>
                <w:color w:val="000000" w:themeColor="text1"/>
                <w:sz w:val="16"/>
                <w:szCs w:val="16"/>
              </w:rPr>
            </w:pPr>
          </w:p>
        </w:tc>
        <w:tc>
          <w:tcPr>
            <w:tcW w:w="990" w:type="dxa"/>
            <w:vMerge w:val="restart"/>
            <w:vAlign w:val="center"/>
          </w:tcPr>
          <w:p w14:paraId="74451A3E" w14:textId="77777777" w:rsidR="00090042" w:rsidRPr="008C5995"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0.029</w:t>
            </w:r>
          </w:p>
        </w:tc>
      </w:tr>
      <w:tr w:rsidR="00090042" w:rsidRPr="008C5995" w14:paraId="74B82C42" w14:textId="77777777" w:rsidTr="00611A77">
        <w:trPr>
          <w:trHeight w:val="429"/>
        </w:trPr>
        <w:tc>
          <w:tcPr>
            <w:tcW w:w="2425" w:type="dxa"/>
            <w:vMerge/>
            <w:vAlign w:val="center"/>
          </w:tcPr>
          <w:p w14:paraId="7449AD8E"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49941852" w14:textId="77777777" w:rsidR="00090042" w:rsidRPr="008C5995" w:rsidRDefault="00090042" w:rsidP="00611A77">
            <w:pPr>
              <w:contextualSpacing/>
              <w:rPr>
                <w:rFonts w:ascii="Arial" w:hAnsi="Arial" w:cs="Arial"/>
                <w:color w:val="000000" w:themeColor="text1"/>
                <w:sz w:val="16"/>
                <w:szCs w:val="16"/>
              </w:rPr>
            </w:pPr>
          </w:p>
        </w:tc>
        <w:tc>
          <w:tcPr>
            <w:tcW w:w="2340" w:type="dxa"/>
            <w:gridSpan w:val="2"/>
            <w:vMerge w:val="restart"/>
            <w:vAlign w:val="center"/>
          </w:tcPr>
          <w:p w14:paraId="5175E5D1"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10.81</w:t>
            </w:r>
            <w:r w:rsidRPr="00FD6E88">
              <w:rPr>
                <w:rFonts w:ascii="Arial" w:hAnsi="Arial" w:cs="Arial"/>
                <w:color w:val="000000"/>
                <w:sz w:val="16"/>
                <w:szCs w:val="16"/>
              </w:rPr>
              <w:t>±</w:t>
            </w:r>
            <w:r>
              <w:rPr>
                <w:rFonts w:ascii="Arial" w:hAnsi="Arial" w:cs="Arial"/>
                <w:color w:val="000000"/>
                <w:sz w:val="16"/>
                <w:szCs w:val="16"/>
              </w:rPr>
              <w:t xml:space="preserve">1.25  </w:t>
            </w:r>
          </w:p>
          <w:p w14:paraId="32FE6F93"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8.62, </w:t>
            </w:r>
            <w:r w:rsidRPr="00FD6E88">
              <w:rPr>
                <w:rFonts w:ascii="Arial" w:hAnsi="Arial" w:cs="Arial"/>
                <w:color w:val="000000"/>
                <w:sz w:val="16"/>
                <w:szCs w:val="16"/>
              </w:rPr>
              <w:t xml:space="preserve">p </w:t>
            </w:r>
            <w:r>
              <w:rPr>
                <w:rFonts w:ascii="Arial" w:hAnsi="Arial" w:cs="Arial"/>
                <w:color w:val="000000"/>
                <w:sz w:val="16"/>
                <w:szCs w:val="16"/>
              </w:rPr>
              <w:t>= 3.27e-14</w:t>
            </w:r>
          </w:p>
          <w:p w14:paraId="660B1C6A" w14:textId="77777777" w:rsidR="00090042" w:rsidRDefault="00090042" w:rsidP="00611A77">
            <w:pPr>
              <w:contextualSpacing/>
              <w:rPr>
                <w:rFonts w:ascii="Arial" w:hAnsi="Arial" w:cs="Arial"/>
                <w:color w:val="000000"/>
                <w:sz w:val="16"/>
                <w:szCs w:val="16"/>
              </w:rPr>
            </w:pPr>
          </w:p>
          <w:p w14:paraId="534DE952"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Target gain: -25.64</w:t>
            </w:r>
            <w:r w:rsidRPr="00FD6E88">
              <w:rPr>
                <w:rFonts w:ascii="Arial" w:hAnsi="Arial" w:cs="Arial"/>
                <w:color w:val="000000"/>
                <w:sz w:val="16"/>
                <w:szCs w:val="16"/>
              </w:rPr>
              <w:t>±</w:t>
            </w:r>
            <w:r>
              <w:rPr>
                <w:rFonts w:ascii="Arial" w:hAnsi="Arial" w:cs="Arial"/>
                <w:color w:val="000000"/>
                <w:sz w:val="16"/>
                <w:szCs w:val="16"/>
              </w:rPr>
              <w:t>11.80</w:t>
            </w:r>
          </w:p>
          <w:p w14:paraId="6EFCCE52"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-2.20, </w:t>
            </w:r>
            <w:r w:rsidRPr="00FD6E88">
              <w:rPr>
                <w:rFonts w:ascii="Arial" w:hAnsi="Arial" w:cs="Arial"/>
                <w:color w:val="000000"/>
                <w:sz w:val="16"/>
                <w:szCs w:val="16"/>
              </w:rPr>
              <w:t>p</w:t>
            </w:r>
            <w:r>
              <w:rPr>
                <w:rFonts w:ascii="Arial" w:hAnsi="Arial" w:cs="Arial"/>
                <w:color w:val="000000"/>
                <w:sz w:val="16"/>
                <w:szCs w:val="16"/>
              </w:rPr>
              <w:t xml:space="preserve"> = 0.030 </w:t>
            </w:r>
          </w:p>
          <w:p w14:paraId="73841054" w14:textId="77777777" w:rsidR="00090042" w:rsidRDefault="00090042" w:rsidP="00611A77">
            <w:pPr>
              <w:contextualSpacing/>
              <w:rPr>
                <w:rFonts w:ascii="Arial" w:hAnsi="Arial" w:cs="Arial"/>
                <w:color w:val="000000"/>
                <w:sz w:val="16"/>
                <w:szCs w:val="16"/>
              </w:rPr>
            </w:pPr>
          </w:p>
          <w:p w14:paraId="2C736020"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3.01</w:t>
            </w:r>
            <w:r w:rsidRPr="00FD6E88">
              <w:rPr>
                <w:rFonts w:ascii="Arial" w:hAnsi="Arial" w:cs="Arial"/>
                <w:color w:val="000000"/>
                <w:sz w:val="16"/>
                <w:szCs w:val="16"/>
              </w:rPr>
              <w:t>±</w:t>
            </w:r>
            <w:r>
              <w:rPr>
                <w:rFonts w:ascii="Arial" w:hAnsi="Arial" w:cs="Arial"/>
                <w:color w:val="000000"/>
                <w:sz w:val="16"/>
                <w:szCs w:val="16"/>
              </w:rPr>
              <w:t>1.23</w:t>
            </w:r>
          </w:p>
          <w:p w14:paraId="613B7DF8"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2.45, </w:t>
            </w:r>
            <w:r w:rsidRPr="00FD6E88">
              <w:rPr>
                <w:rFonts w:ascii="Arial" w:hAnsi="Arial" w:cs="Arial"/>
                <w:color w:val="000000"/>
                <w:sz w:val="16"/>
                <w:szCs w:val="16"/>
              </w:rPr>
              <w:t>p</w:t>
            </w:r>
            <w:r>
              <w:rPr>
                <w:rFonts w:ascii="Arial" w:hAnsi="Arial" w:cs="Arial"/>
                <w:color w:val="000000"/>
                <w:sz w:val="16"/>
                <w:szCs w:val="16"/>
              </w:rPr>
              <w:t xml:space="preserve"> = 0.016</w:t>
            </w:r>
          </w:p>
          <w:p w14:paraId="425C84D6" w14:textId="77777777" w:rsidR="00090042" w:rsidRDefault="00090042" w:rsidP="00611A77">
            <w:pPr>
              <w:contextualSpacing/>
              <w:rPr>
                <w:rFonts w:ascii="Arial" w:hAnsi="Arial" w:cs="Arial"/>
                <w:color w:val="000000"/>
                <w:sz w:val="16"/>
                <w:szCs w:val="16"/>
              </w:rPr>
            </w:pPr>
          </w:p>
          <w:p w14:paraId="7260D53D"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07E17AA7" w14:textId="77777777" w:rsidR="00090042" w:rsidRPr="008C5995" w:rsidRDefault="00090042" w:rsidP="00611A77">
            <w:pPr>
              <w:contextualSpacing/>
              <w:rPr>
                <w:rFonts w:ascii="Arial" w:hAnsi="Arial" w:cs="Arial"/>
                <w:color w:val="000000" w:themeColor="text1"/>
                <w:sz w:val="16"/>
                <w:szCs w:val="16"/>
              </w:rPr>
            </w:pPr>
          </w:p>
        </w:tc>
        <w:tc>
          <w:tcPr>
            <w:tcW w:w="1260" w:type="dxa"/>
            <w:vMerge/>
            <w:vAlign w:val="center"/>
          </w:tcPr>
          <w:p w14:paraId="702B04F3" w14:textId="77777777" w:rsidR="00090042" w:rsidRDefault="00090042" w:rsidP="00611A77">
            <w:pPr>
              <w:contextualSpacing/>
              <w:rPr>
                <w:rFonts w:ascii="Arial" w:hAnsi="Arial" w:cs="Arial"/>
                <w:color w:val="000000" w:themeColor="text1"/>
                <w:sz w:val="16"/>
                <w:szCs w:val="16"/>
              </w:rPr>
            </w:pPr>
          </w:p>
        </w:tc>
        <w:tc>
          <w:tcPr>
            <w:tcW w:w="1620" w:type="dxa"/>
            <w:vMerge/>
            <w:vAlign w:val="center"/>
          </w:tcPr>
          <w:p w14:paraId="3D69C587" w14:textId="77777777" w:rsidR="00090042" w:rsidRDefault="00090042" w:rsidP="00611A77">
            <w:pPr>
              <w:contextualSpacing/>
              <w:rPr>
                <w:rFonts w:ascii="Consolas" w:hAnsi="Consolas" w:cs="Consolas"/>
                <w:color w:val="000000" w:themeColor="text1"/>
                <w:sz w:val="16"/>
                <w:szCs w:val="16"/>
              </w:rPr>
            </w:pPr>
          </w:p>
        </w:tc>
        <w:tc>
          <w:tcPr>
            <w:tcW w:w="1170" w:type="dxa"/>
            <w:vMerge/>
            <w:vAlign w:val="center"/>
          </w:tcPr>
          <w:p w14:paraId="1DCBB193" w14:textId="77777777" w:rsidR="00090042" w:rsidRPr="008C5995" w:rsidRDefault="00090042" w:rsidP="00611A77">
            <w:pPr>
              <w:contextualSpacing/>
              <w:jc w:val="both"/>
              <w:rPr>
                <w:rFonts w:ascii="Arial" w:hAnsi="Arial" w:cs="Arial"/>
                <w:color w:val="000000" w:themeColor="text1"/>
                <w:sz w:val="16"/>
                <w:szCs w:val="16"/>
              </w:rPr>
            </w:pPr>
          </w:p>
        </w:tc>
        <w:tc>
          <w:tcPr>
            <w:tcW w:w="990" w:type="dxa"/>
            <w:vMerge/>
            <w:vAlign w:val="center"/>
          </w:tcPr>
          <w:p w14:paraId="2A680C9A" w14:textId="77777777" w:rsidR="00090042" w:rsidRPr="008C5995" w:rsidRDefault="00090042" w:rsidP="00611A77">
            <w:pPr>
              <w:contextualSpacing/>
              <w:rPr>
                <w:rFonts w:ascii="Arial" w:hAnsi="Arial" w:cs="Arial"/>
                <w:color w:val="000000" w:themeColor="text1"/>
                <w:sz w:val="16"/>
                <w:szCs w:val="16"/>
              </w:rPr>
            </w:pPr>
          </w:p>
        </w:tc>
      </w:tr>
      <w:tr w:rsidR="00090042" w:rsidRPr="008C5995" w14:paraId="53945CDB" w14:textId="77777777" w:rsidTr="00611A77">
        <w:trPr>
          <w:trHeight w:val="429"/>
        </w:trPr>
        <w:tc>
          <w:tcPr>
            <w:tcW w:w="2425" w:type="dxa"/>
            <w:vMerge/>
            <w:vAlign w:val="center"/>
          </w:tcPr>
          <w:p w14:paraId="5886E8A5"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4A97E7C5" w14:textId="77777777" w:rsidR="00090042" w:rsidRPr="008C5995" w:rsidRDefault="00090042" w:rsidP="00611A77">
            <w:pPr>
              <w:contextualSpacing/>
              <w:rPr>
                <w:rFonts w:ascii="Arial" w:hAnsi="Arial" w:cs="Arial"/>
                <w:color w:val="000000" w:themeColor="text1"/>
                <w:sz w:val="16"/>
                <w:szCs w:val="16"/>
              </w:rPr>
            </w:pPr>
          </w:p>
        </w:tc>
        <w:tc>
          <w:tcPr>
            <w:tcW w:w="2340" w:type="dxa"/>
            <w:gridSpan w:val="2"/>
            <w:vMerge/>
            <w:vAlign w:val="center"/>
          </w:tcPr>
          <w:p w14:paraId="40A344A3"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528CF369"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0462E6F4"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142D004" w14:textId="77777777" w:rsidR="00090042" w:rsidRDefault="00090042" w:rsidP="00611A7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5B331E31" w14:textId="77777777" w:rsidR="00090042" w:rsidRDefault="00250ECD" w:rsidP="00611A7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5.84</w:t>
            </w:r>
          </w:p>
        </w:tc>
        <w:tc>
          <w:tcPr>
            <w:tcW w:w="1170" w:type="dxa"/>
            <w:vAlign w:val="center"/>
          </w:tcPr>
          <w:p w14:paraId="531A177D"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2B040083" w14:textId="77777777" w:rsidR="00090042" w:rsidRPr="008C5995"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090042" w:rsidRPr="008C5995" w14:paraId="71397201" w14:textId="77777777" w:rsidTr="00611A77">
        <w:trPr>
          <w:trHeight w:val="429"/>
        </w:trPr>
        <w:tc>
          <w:tcPr>
            <w:tcW w:w="2425" w:type="dxa"/>
            <w:vMerge w:val="restart"/>
            <w:vAlign w:val="center"/>
          </w:tcPr>
          <w:p w14:paraId="7DBB3165"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1162E8DB" w14:textId="77777777" w:rsidR="00090042" w:rsidRDefault="00090042" w:rsidP="00611A7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(1|mouse)</w:t>
            </w:r>
          </w:p>
          <w:p w14:paraId="1A8BC219" w14:textId="77777777" w:rsidR="00090042" w:rsidRPr="008C5995" w:rsidRDefault="00090042" w:rsidP="00611A77">
            <w:pPr>
              <w:contextualSpacing/>
              <w:rPr>
                <w:rFonts w:ascii="Consolas" w:hAnsi="Consolas" w:cs="Consolas"/>
                <w:color w:val="000000" w:themeColor="text1"/>
                <w:sz w:val="16"/>
                <w:szCs w:val="16"/>
              </w:rPr>
            </w:pPr>
          </w:p>
          <w:p w14:paraId="7EA1F6D2"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target gain, contrast</w:t>
            </w:r>
          </w:p>
          <w:p w14:paraId="2686C9E8"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BFC874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Outcome variable: slope</w:t>
            </w:r>
          </w:p>
        </w:tc>
        <w:tc>
          <w:tcPr>
            <w:tcW w:w="810" w:type="dxa"/>
            <w:vMerge w:val="restart"/>
            <w:vAlign w:val="center"/>
          </w:tcPr>
          <w:p w14:paraId="41DD5E0B"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6</w:t>
            </w:r>
            <w:r>
              <w:rPr>
                <w:rFonts w:ascii="Arial" w:hAnsi="Arial" w:cs="Arial"/>
                <w:color w:val="000000" w:themeColor="text1"/>
                <w:sz w:val="16"/>
                <w:szCs w:val="16"/>
              </w:rPr>
              <w:t>h</w:t>
            </w:r>
          </w:p>
        </w:tc>
        <w:tc>
          <w:tcPr>
            <w:tcW w:w="2340" w:type="dxa"/>
            <w:gridSpan w:val="2"/>
            <w:vMerge w:val="restart"/>
            <w:vAlign w:val="center"/>
          </w:tcPr>
          <w:p w14:paraId="646DA3E3"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0.042</w:t>
            </w:r>
            <w:r w:rsidRPr="00FD6E88">
              <w:rPr>
                <w:rFonts w:ascii="Arial" w:hAnsi="Arial" w:cs="Arial"/>
                <w:color w:val="000000"/>
                <w:sz w:val="16"/>
                <w:szCs w:val="16"/>
              </w:rPr>
              <w:t>±</w:t>
            </w:r>
            <w:r>
              <w:rPr>
                <w:rFonts w:ascii="Arial" w:hAnsi="Arial" w:cs="Arial"/>
                <w:color w:val="000000"/>
                <w:sz w:val="16"/>
                <w:szCs w:val="16"/>
              </w:rPr>
              <w:t xml:space="preserve">0.0063  </w:t>
            </w:r>
          </w:p>
          <w:p w14:paraId="5D3517C6"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6.74, </w:t>
            </w:r>
            <w:r w:rsidRPr="00FD6E88">
              <w:rPr>
                <w:rFonts w:ascii="Arial" w:hAnsi="Arial" w:cs="Arial"/>
                <w:color w:val="000000"/>
                <w:sz w:val="16"/>
                <w:szCs w:val="16"/>
              </w:rPr>
              <w:t xml:space="preserve">p </w:t>
            </w:r>
            <w:r>
              <w:rPr>
                <w:rFonts w:ascii="Arial" w:hAnsi="Arial" w:cs="Arial"/>
                <w:color w:val="000000"/>
                <w:sz w:val="16"/>
                <w:szCs w:val="16"/>
              </w:rPr>
              <w:t>= 5.72e-10</w:t>
            </w:r>
          </w:p>
          <w:p w14:paraId="58DDFEBD" w14:textId="77777777" w:rsidR="00090042" w:rsidRDefault="00090042" w:rsidP="00611A77">
            <w:pPr>
              <w:contextualSpacing/>
              <w:rPr>
                <w:rFonts w:ascii="Arial" w:hAnsi="Arial" w:cs="Arial"/>
                <w:color w:val="000000"/>
                <w:sz w:val="16"/>
                <w:szCs w:val="16"/>
              </w:rPr>
            </w:pPr>
          </w:p>
          <w:p w14:paraId="57828382"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Target gain: 0.13</w:t>
            </w:r>
            <w:r w:rsidRPr="00FD6E88">
              <w:rPr>
                <w:rFonts w:ascii="Arial" w:hAnsi="Arial" w:cs="Arial"/>
                <w:color w:val="000000"/>
                <w:sz w:val="16"/>
                <w:szCs w:val="16"/>
              </w:rPr>
              <w:t>±</w:t>
            </w:r>
            <w:r>
              <w:rPr>
                <w:rFonts w:ascii="Arial" w:hAnsi="Arial" w:cs="Arial"/>
                <w:color w:val="000000"/>
                <w:sz w:val="16"/>
                <w:szCs w:val="16"/>
              </w:rPr>
              <w:t>0.059</w:t>
            </w:r>
          </w:p>
          <w:p w14:paraId="44FBECD1"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2.28, </w:t>
            </w:r>
            <w:r w:rsidRPr="00FD6E88">
              <w:rPr>
                <w:rFonts w:ascii="Arial" w:hAnsi="Arial" w:cs="Arial"/>
                <w:color w:val="000000"/>
                <w:sz w:val="16"/>
                <w:szCs w:val="16"/>
              </w:rPr>
              <w:t>p</w:t>
            </w:r>
            <w:r>
              <w:rPr>
                <w:rFonts w:ascii="Arial" w:hAnsi="Arial" w:cs="Arial"/>
                <w:color w:val="000000"/>
                <w:sz w:val="16"/>
                <w:szCs w:val="16"/>
              </w:rPr>
              <w:t xml:space="preserve"> = 0.024 </w:t>
            </w:r>
          </w:p>
          <w:p w14:paraId="0FB8D88F" w14:textId="77777777" w:rsidR="00090042" w:rsidRDefault="00090042" w:rsidP="00611A77">
            <w:pPr>
              <w:contextualSpacing/>
              <w:rPr>
                <w:rFonts w:ascii="Arial" w:hAnsi="Arial" w:cs="Arial"/>
                <w:color w:val="000000"/>
                <w:sz w:val="16"/>
                <w:szCs w:val="16"/>
              </w:rPr>
            </w:pPr>
          </w:p>
          <w:p w14:paraId="41589621"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0.0077</w:t>
            </w:r>
            <w:r w:rsidRPr="00FD6E88">
              <w:rPr>
                <w:rFonts w:ascii="Arial" w:hAnsi="Arial" w:cs="Arial"/>
                <w:color w:val="000000"/>
                <w:sz w:val="16"/>
                <w:szCs w:val="16"/>
              </w:rPr>
              <w:t>±</w:t>
            </w:r>
            <w:r>
              <w:rPr>
                <w:rFonts w:ascii="Arial" w:hAnsi="Arial" w:cs="Arial"/>
                <w:color w:val="000000"/>
                <w:sz w:val="16"/>
                <w:szCs w:val="16"/>
              </w:rPr>
              <w:t>0.059</w:t>
            </w:r>
          </w:p>
          <w:p w14:paraId="7E8441F5"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1.26, </w:t>
            </w:r>
            <w:r w:rsidRPr="00FD6E88">
              <w:rPr>
                <w:rFonts w:ascii="Arial" w:hAnsi="Arial" w:cs="Arial"/>
                <w:color w:val="000000"/>
                <w:sz w:val="16"/>
                <w:szCs w:val="16"/>
              </w:rPr>
              <w:t>p</w:t>
            </w:r>
            <w:r>
              <w:rPr>
                <w:rFonts w:ascii="Arial" w:hAnsi="Arial" w:cs="Arial"/>
                <w:color w:val="000000"/>
                <w:sz w:val="16"/>
                <w:szCs w:val="16"/>
              </w:rPr>
              <w:t xml:space="preserve"> = 0.21</w:t>
            </w:r>
          </w:p>
          <w:p w14:paraId="32E34945" w14:textId="77777777" w:rsidR="00090042" w:rsidRDefault="00090042" w:rsidP="00611A77">
            <w:pPr>
              <w:contextualSpacing/>
              <w:rPr>
                <w:rFonts w:ascii="Arial" w:hAnsi="Arial" w:cs="Arial"/>
                <w:color w:val="000000" w:themeColor="text1"/>
                <w:sz w:val="16"/>
                <w:szCs w:val="16"/>
              </w:rPr>
            </w:pPr>
          </w:p>
        </w:tc>
        <w:tc>
          <w:tcPr>
            <w:tcW w:w="900" w:type="dxa"/>
            <w:vMerge w:val="restart"/>
            <w:vAlign w:val="center"/>
          </w:tcPr>
          <w:p w14:paraId="547E99E2"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17E24753"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ED6F4EC"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777EDD4B" w14:textId="77777777" w:rsidR="00090042"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5.094</w:t>
            </w:r>
          </w:p>
        </w:tc>
        <w:tc>
          <w:tcPr>
            <w:tcW w:w="1170" w:type="dxa"/>
            <w:vAlign w:val="center"/>
          </w:tcPr>
          <w:p w14:paraId="58FC8519"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6A8AFDDA"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0.024</w:t>
            </w:r>
          </w:p>
        </w:tc>
      </w:tr>
      <w:tr w:rsidR="00090042" w:rsidRPr="008C5995" w14:paraId="4E469AEE" w14:textId="77777777" w:rsidTr="00611A77">
        <w:trPr>
          <w:trHeight w:val="429"/>
        </w:trPr>
        <w:tc>
          <w:tcPr>
            <w:tcW w:w="2425" w:type="dxa"/>
            <w:vMerge/>
            <w:vAlign w:val="center"/>
          </w:tcPr>
          <w:p w14:paraId="43D77A16"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3C738339" w14:textId="77777777" w:rsidR="00090042" w:rsidRPr="008C5995" w:rsidRDefault="00090042" w:rsidP="00611A77">
            <w:pPr>
              <w:contextualSpacing/>
              <w:rPr>
                <w:rFonts w:ascii="Arial" w:hAnsi="Arial" w:cs="Arial"/>
                <w:color w:val="000000" w:themeColor="text1"/>
                <w:sz w:val="16"/>
                <w:szCs w:val="16"/>
              </w:rPr>
            </w:pPr>
          </w:p>
        </w:tc>
        <w:tc>
          <w:tcPr>
            <w:tcW w:w="2340" w:type="dxa"/>
            <w:gridSpan w:val="2"/>
            <w:vMerge/>
            <w:vAlign w:val="center"/>
          </w:tcPr>
          <w:p w14:paraId="367DE465"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16AFC37F"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6FEB9994"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6FB6AE"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(1|mouse)</w:t>
            </w:r>
          </w:p>
        </w:tc>
        <w:tc>
          <w:tcPr>
            <w:tcW w:w="1620" w:type="dxa"/>
            <w:vAlign w:val="center"/>
          </w:tcPr>
          <w:p w14:paraId="24C00B0D" w14:textId="77777777" w:rsidR="00090042"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1.57</w:t>
            </w:r>
          </w:p>
        </w:tc>
        <w:tc>
          <w:tcPr>
            <w:tcW w:w="1170" w:type="dxa"/>
            <w:vAlign w:val="center"/>
          </w:tcPr>
          <w:p w14:paraId="7674C364"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7878D314"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0.21</w:t>
            </w:r>
          </w:p>
        </w:tc>
      </w:tr>
      <w:tr w:rsidR="00090042" w:rsidRPr="008C5995" w14:paraId="142D1B03" w14:textId="77777777" w:rsidTr="00611A77">
        <w:trPr>
          <w:trHeight w:val="429"/>
        </w:trPr>
        <w:tc>
          <w:tcPr>
            <w:tcW w:w="2425" w:type="dxa"/>
            <w:vMerge w:val="restart"/>
            <w:vAlign w:val="center"/>
          </w:tcPr>
          <w:p w14:paraId="05B26F43"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96305CE" w14:textId="77777777" w:rsidR="00090042" w:rsidRDefault="00090042" w:rsidP="00611A7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56E2669C" w14:textId="77777777" w:rsidR="00090042" w:rsidRPr="008C5995" w:rsidRDefault="00090042" w:rsidP="00611A77">
            <w:pPr>
              <w:contextualSpacing/>
              <w:rPr>
                <w:rFonts w:ascii="Consolas" w:hAnsi="Consolas" w:cs="Consolas"/>
                <w:color w:val="000000" w:themeColor="text1"/>
                <w:sz w:val="16"/>
                <w:szCs w:val="16"/>
              </w:rPr>
            </w:pPr>
          </w:p>
          <w:p w14:paraId="4687400B"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4DB0C9E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123D7516"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5AC1973F" w14:textId="77777777" w:rsidR="00090042" w:rsidRPr="008C5995"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S5m</w:t>
            </w:r>
          </w:p>
        </w:tc>
        <w:tc>
          <w:tcPr>
            <w:tcW w:w="2340" w:type="dxa"/>
            <w:gridSpan w:val="2"/>
            <w:vMerge w:val="restart"/>
            <w:vAlign w:val="center"/>
          </w:tcPr>
          <w:p w14:paraId="4FD425F3"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6.53</w:t>
            </w:r>
            <w:r w:rsidRPr="00FD6E88">
              <w:rPr>
                <w:rFonts w:ascii="Arial" w:hAnsi="Arial" w:cs="Arial"/>
                <w:color w:val="000000"/>
                <w:sz w:val="16"/>
                <w:szCs w:val="16"/>
              </w:rPr>
              <w:t>±</w:t>
            </w:r>
            <w:r>
              <w:rPr>
                <w:rFonts w:ascii="Arial" w:hAnsi="Arial" w:cs="Arial"/>
                <w:color w:val="000000"/>
                <w:sz w:val="16"/>
                <w:szCs w:val="16"/>
              </w:rPr>
              <w:t xml:space="preserve">1.51  </w:t>
            </w:r>
          </w:p>
          <w:p w14:paraId="18C0C1DB"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4.34, </w:t>
            </w:r>
            <w:r w:rsidRPr="00FD6E88">
              <w:rPr>
                <w:rFonts w:ascii="Arial" w:hAnsi="Arial" w:cs="Arial"/>
                <w:color w:val="000000"/>
                <w:sz w:val="16"/>
                <w:szCs w:val="16"/>
              </w:rPr>
              <w:t xml:space="preserve">p </w:t>
            </w:r>
            <w:r>
              <w:rPr>
                <w:rFonts w:ascii="Arial" w:hAnsi="Arial" w:cs="Arial"/>
                <w:color w:val="000000"/>
                <w:sz w:val="16"/>
                <w:szCs w:val="16"/>
              </w:rPr>
              <w:t>= 3.01e-5</w:t>
            </w:r>
          </w:p>
          <w:p w14:paraId="35D9BB96" w14:textId="77777777" w:rsidR="00090042" w:rsidRDefault="00090042" w:rsidP="00611A77">
            <w:pPr>
              <w:contextualSpacing/>
              <w:rPr>
                <w:rFonts w:ascii="Arial" w:hAnsi="Arial" w:cs="Arial"/>
                <w:color w:val="000000"/>
                <w:sz w:val="16"/>
                <w:szCs w:val="16"/>
              </w:rPr>
            </w:pPr>
          </w:p>
          <w:p w14:paraId="7CFE38D6"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Adaptation gain: 36.44</w:t>
            </w:r>
            <w:r w:rsidRPr="00FD6E88">
              <w:rPr>
                <w:rFonts w:ascii="Arial" w:hAnsi="Arial" w:cs="Arial"/>
                <w:color w:val="000000"/>
                <w:sz w:val="16"/>
                <w:szCs w:val="16"/>
              </w:rPr>
              <w:t>±</w:t>
            </w:r>
            <w:r>
              <w:rPr>
                <w:rFonts w:ascii="Arial" w:hAnsi="Arial" w:cs="Arial"/>
                <w:color w:val="000000"/>
                <w:sz w:val="16"/>
                <w:szCs w:val="16"/>
              </w:rPr>
              <w:t>32.59</w:t>
            </w:r>
          </w:p>
          <w:p w14:paraId="3FD777A8"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1.12, </w:t>
            </w:r>
            <w:r w:rsidRPr="00FD6E88">
              <w:rPr>
                <w:rFonts w:ascii="Arial" w:hAnsi="Arial" w:cs="Arial"/>
                <w:color w:val="000000"/>
                <w:sz w:val="16"/>
                <w:szCs w:val="16"/>
              </w:rPr>
              <w:t>p</w:t>
            </w:r>
            <w:r>
              <w:rPr>
                <w:rFonts w:ascii="Arial" w:hAnsi="Arial" w:cs="Arial"/>
                <w:color w:val="000000"/>
                <w:sz w:val="16"/>
                <w:szCs w:val="16"/>
              </w:rPr>
              <w:t xml:space="preserve"> = 0.27 </w:t>
            </w:r>
          </w:p>
          <w:p w14:paraId="48164312" w14:textId="77777777" w:rsidR="00090042" w:rsidRDefault="00090042" w:rsidP="00611A77">
            <w:pPr>
              <w:contextualSpacing/>
              <w:rPr>
                <w:rFonts w:ascii="Arial" w:hAnsi="Arial" w:cs="Arial"/>
                <w:color w:val="000000"/>
                <w:sz w:val="16"/>
                <w:szCs w:val="16"/>
              </w:rPr>
            </w:pPr>
          </w:p>
          <w:p w14:paraId="1917D79E"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3.11</w:t>
            </w:r>
            <w:r w:rsidRPr="00FD6E88">
              <w:rPr>
                <w:rFonts w:ascii="Arial" w:hAnsi="Arial" w:cs="Arial"/>
                <w:color w:val="000000"/>
                <w:sz w:val="16"/>
                <w:szCs w:val="16"/>
              </w:rPr>
              <w:t>±</w:t>
            </w:r>
            <w:r>
              <w:rPr>
                <w:rFonts w:ascii="Arial" w:hAnsi="Arial" w:cs="Arial"/>
                <w:color w:val="000000"/>
                <w:sz w:val="16"/>
                <w:szCs w:val="16"/>
              </w:rPr>
              <w:t>1.66</w:t>
            </w:r>
          </w:p>
          <w:p w14:paraId="42B78637"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1.88, </w:t>
            </w:r>
            <w:r w:rsidRPr="00FD6E88">
              <w:rPr>
                <w:rFonts w:ascii="Arial" w:hAnsi="Arial" w:cs="Arial"/>
                <w:color w:val="000000"/>
                <w:sz w:val="16"/>
                <w:szCs w:val="16"/>
              </w:rPr>
              <w:t>p</w:t>
            </w:r>
            <w:r>
              <w:rPr>
                <w:rFonts w:ascii="Arial" w:hAnsi="Arial" w:cs="Arial"/>
                <w:color w:val="000000"/>
                <w:sz w:val="16"/>
                <w:szCs w:val="16"/>
              </w:rPr>
              <w:t xml:space="preserve"> = 0.063</w:t>
            </w:r>
          </w:p>
          <w:p w14:paraId="15A4C034" w14:textId="77777777" w:rsidR="00090042" w:rsidRDefault="00090042" w:rsidP="00611A77">
            <w:pPr>
              <w:contextualSpacing/>
              <w:rPr>
                <w:rFonts w:ascii="Arial" w:hAnsi="Arial" w:cs="Arial"/>
                <w:color w:val="000000" w:themeColor="text1"/>
                <w:sz w:val="16"/>
                <w:szCs w:val="16"/>
              </w:rPr>
            </w:pPr>
          </w:p>
        </w:tc>
        <w:tc>
          <w:tcPr>
            <w:tcW w:w="900" w:type="dxa"/>
            <w:vMerge w:val="restart"/>
            <w:vAlign w:val="center"/>
          </w:tcPr>
          <w:p w14:paraId="6C6E44A8" w14:textId="77777777" w:rsidR="00090042" w:rsidRPr="008C5995" w:rsidRDefault="00090042" w:rsidP="00611A7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1260" w:type="dxa"/>
            <w:vAlign w:val="center"/>
          </w:tcPr>
          <w:p w14:paraId="5D4CE2F5"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9ABA9A4"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(1|mouse)</w:t>
            </w:r>
          </w:p>
        </w:tc>
        <w:tc>
          <w:tcPr>
            <w:tcW w:w="1620" w:type="dxa"/>
            <w:vAlign w:val="center"/>
          </w:tcPr>
          <w:p w14:paraId="7997F435" w14:textId="77777777" w:rsidR="00090042"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1.24</w:t>
            </w:r>
          </w:p>
        </w:tc>
        <w:tc>
          <w:tcPr>
            <w:tcW w:w="1170" w:type="dxa"/>
            <w:vAlign w:val="center"/>
          </w:tcPr>
          <w:p w14:paraId="55808A37"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3F434EA6"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0.26</w:t>
            </w:r>
          </w:p>
        </w:tc>
      </w:tr>
      <w:tr w:rsidR="00090042" w:rsidRPr="008C5995" w14:paraId="64F34F35" w14:textId="77777777" w:rsidTr="00611A77">
        <w:trPr>
          <w:trHeight w:val="429"/>
        </w:trPr>
        <w:tc>
          <w:tcPr>
            <w:tcW w:w="2425" w:type="dxa"/>
            <w:vMerge/>
            <w:vAlign w:val="center"/>
          </w:tcPr>
          <w:p w14:paraId="2171FA5D"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2C9E8513" w14:textId="77777777" w:rsidR="00090042" w:rsidRDefault="00090042" w:rsidP="00611A77">
            <w:pPr>
              <w:contextualSpacing/>
              <w:rPr>
                <w:rFonts w:ascii="Arial" w:hAnsi="Arial" w:cs="Arial"/>
                <w:color w:val="000000" w:themeColor="text1"/>
                <w:sz w:val="16"/>
                <w:szCs w:val="16"/>
              </w:rPr>
            </w:pPr>
          </w:p>
        </w:tc>
        <w:tc>
          <w:tcPr>
            <w:tcW w:w="2340" w:type="dxa"/>
            <w:gridSpan w:val="2"/>
            <w:vMerge/>
            <w:vAlign w:val="center"/>
          </w:tcPr>
          <w:p w14:paraId="5863E1B9"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0AD75C6A"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0300F8B2"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7518241"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lastRenderedPageBreak/>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6CFEDD4A" w14:textId="77777777" w:rsidR="00090042"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3.47</w:t>
            </w:r>
          </w:p>
        </w:tc>
        <w:tc>
          <w:tcPr>
            <w:tcW w:w="1170" w:type="dxa"/>
            <w:vAlign w:val="center"/>
          </w:tcPr>
          <w:p w14:paraId="087C6363"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26FD780D"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0.062</w:t>
            </w:r>
          </w:p>
        </w:tc>
      </w:tr>
      <w:tr w:rsidR="00090042" w:rsidRPr="008C5995" w14:paraId="61FE204F" w14:textId="77777777" w:rsidTr="00611A77">
        <w:trPr>
          <w:trHeight w:val="429"/>
        </w:trPr>
        <w:tc>
          <w:tcPr>
            <w:tcW w:w="2425" w:type="dxa"/>
            <w:vMerge w:val="restart"/>
            <w:vAlign w:val="center"/>
          </w:tcPr>
          <w:p w14:paraId="65327ED7"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5D38EF19" w14:textId="77777777" w:rsidR="00090042" w:rsidRDefault="00090042" w:rsidP="00611A7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(1|mouse)</w:t>
            </w:r>
          </w:p>
          <w:p w14:paraId="6C39689F" w14:textId="77777777" w:rsidR="00090042" w:rsidRPr="008C5995" w:rsidRDefault="00090042" w:rsidP="00611A77">
            <w:pPr>
              <w:contextualSpacing/>
              <w:rPr>
                <w:rFonts w:ascii="Consolas" w:hAnsi="Consolas" w:cs="Consolas"/>
                <w:color w:val="000000" w:themeColor="text1"/>
                <w:sz w:val="16"/>
                <w:szCs w:val="16"/>
              </w:rPr>
            </w:pPr>
          </w:p>
          <w:p w14:paraId="716F9418"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Fixed effects: adaptation gain, contrast</w:t>
            </w:r>
          </w:p>
          <w:p w14:paraId="60915221"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Random effects: mouse ID</w:t>
            </w:r>
          </w:p>
          <w:p w14:paraId="4208AE1B"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Outcome variable: threshold</w:t>
            </w:r>
          </w:p>
        </w:tc>
        <w:tc>
          <w:tcPr>
            <w:tcW w:w="810" w:type="dxa"/>
            <w:vMerge w:val="restart"/>
            <w:vAlign w:val="center"/>
          </w:tcPr>
          <w:p w14:paraId="620C0DC9"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S5n</w:t>
            </w:r>
          </w:p>
        </w:tc>
        <w:tc>
          <w:tcPr>
            <w:tcW w:w="2340" w:type="dxa"/>
            <w:gridSpan w:val="2"/>
            <w:vMerge w:val="restart"/>
            <w:vAlign w:val="center"/>
          </w:tcPr>
          <w:p w14:paraId="0379B8E8" w14:textId="77777777" w:rsidR="00090042" w:rsidRDefault="00090042" w:rsidP="00611A77">
            <w:pPr>
              <w:contextualSpacing/>
              <w:rPr>
                <w:rFonts w:ascii="Arial" w:hAnsi="Arial" w:cs="Arial"/>
                <w:color w:val="000000"/>
                <w:sz w:val="16"/>
                <w:szCs w:val="16"/>
              </w:rPr>
            </w:pPr>
            <w:r>
              <w:rPr>
                <w:rFonts w:ascii="Arial" w:hAnsi="Arial" w:cs="Arial"/>
                <w:color w:val="000000" w:themeColor="text1"/>
                <w:sz w:val="16"/>
                <w:szCs w:val="16"/>
              </w:rPr>
              <w:t>Intercept: 0.063</w:t>
            </w:r>
            <w:r w:rsidRPr="00FD6E88">
              <w:rPr>
                <w:rFonts w:ascii="Arial" w:hAnsi="Arial" w:cs="Arial"/>
                <w:color w:val="000000"/>
                <w:sz w:val="16"/>
                <w:szCs w:val="16"/>
              </w:rPr>
              <w:t>±</w:t>
            </w:r>
            <w:r>
              <w:rPr>
                <w:rFonts w:ascii="Arial" w:hAnsi="Arial" w:cs="Arial"/>
                <w:color w:val="000000"/>
                <w:sz w:val="16"/>
                <w:szCs w:val="16"/>
              </w:rPr>
              <w:t xml:space="preserve">0.0076  </w:t>
            </w:r>
          </w:p>
          <w:p w14:paraId="6FB74A6F"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8.35, </w:t>
            </w:r>
            <w:r w:rsidRPr="00FD6E88">
              <w:rPr>
                <w:rFonts w:ascii="Arial" w:hAnsi="Arial" w:cs="Arial"/>
                <w:color w:val="000000"/>
                <w:sz w:val="16"/>
                <w:szCs w:val="16"/>
              </w:rPr>
              <w:t xml:space="preserve">p </w:t>
            </w:r>
            <w:r>
              <w:rPr>
                <w:rFonts w:ascii="Arial" w:hAnsi="Arial" w:cs="Arial"/>
                <w:color w:val="000000"/>
                <w:sz w:val="16"/>
                <w:szCs w:val="16"/>
              </w:rPr>
              <w:t>= 1.40e-13</w:t>
            </w:r>
          </w:p>
          <w:p w14:paraId="65AF8054" w14:textId="77777777" w:rsidR="00090042" w:rsidRDefault="00090042" w:rsidP="00611A77">
            <w:pPr>
              <w:contextualSpacing/>
              <w:rPr>
                <w:rFonts w:ascii="Arial" w:hAnsi="Arial" w:cs="Arial"/>
                <w:color w:val="000000"/>
                <w:sz w:val="16"/>
                <w:szCs w:val="16"/>
              </w:rPr>
            </w:pPr>
          </w:p>
          <w:p w14:paraId="18DB0809"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Adaptation gain: -0.16</w:t>
            </w:r>
            <w:r w:rsidRPr="00FD6E88">
              <w:rPr>
                <w:rFonts w:ascii="Arial" w:hAnsi="Arial" w:cs="Arial"/>
                <w:color w:val="000000"/>
                <w:sz w:val="16"/>
                <w:szCs w:val="16"/>
              </w:rPr>
              <w:t>±</w:t>
            </w:r>
            <w:r>
              <w:rPr>
                <w:rFonts w:ascii="Arial" w:hAnsi="Arial" w:cs="Arial"/>
                <w:color w:val="000000"/>
                <w:sz w:val="16"/>
                <w:szCs w:val="16"/>
              </w:rPr>
              <w:t>0.16</w:t>
            </w:r>
          </w:p>
          <w:p w14:paraId="25CFFBDE"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-0.96, </w:t>
            </w:r>
            <w:r w:rsidRPr="00FD6E88">
              <w:rPr>
                <w:rFonts w:ascii="Arial" w:hAnsi="Arial" w:cs="Arial"/>
                <w:color w:val="000000"/>
                <w:sz w:val="16"/>
                <w:szCs w:val="16"/>
              </w:rPr>
              <w:t>p</w:t>
            </w:r>
            <w:r>
              <w:rPr>
                <w:rFonts w:ascii="Arial" w:hAnsi="Arial" w:cs="Arial"/>
                <w:color w:val="000000"/>
                <w:sz w:val="16"/>
                <w:szCs w:val="16"/>
              </w:rPr>
              <w:t xml:space="preserve"> = 0.34 </w:t>
            </w:r>
          </w:p>
          <w:p w14:paraId="36FE28C6" w14:textId="77777777" w:rsidR="00090042" w:rsidRDefault="00090042" w:rsidP="00611A77">
            <w:pPr>
              <w:contextualSpacing/>
              <w:rPr>
                <w:rFonts w:ascii="Arial" w:hAnsi="Arial" w:cs="Arial"/>
                <w:color w:val="000000"/>
                <w:sz w:val="16"/>
                <w:szCs w:val="16"/>
              </w:rPr>
            </w:pPr>
          </w:p>
          <w:p w14:paraId="4F6F0573" w14:textId="77777777" w:rsidR="00090042" w:rsidRDefault="00090042" w:rsidP="00611A77">
            <w:pPr>
              <w:contextualSpacing/>
              <w:rPr>
                <w:rFonts w:ascii="Arial" w:hAnsi="Arial" w:cs="Arial"/>
                <w:color w:val="000000"/>
                <w:sz w:val="16"/>
                <w:szCs w:val="16"/>
              </w:rPr>
            </w:pPr>
            <w:r>
              <w:rPr>
                <w:rFonts w:ascii="Arial" w:hAnsi="Arial" w:cs="Arial"/>
                <w:color w:val="000000"/>
                <w:sz w:val="16"/>
                <w:szCs w:val="16"/>
              </w:rPr>
              <w:t>Contrast: 0.0058</w:t>
            </w:r>
            <w:r w:rsidRPr="00FD6E88">
              <w:rPr>
                <w:rFonts w:ascii="Arial" w:hAnsi="Arial" w:cs="Arial"/>
                <w:color w:val="000000"/>
                <w:sz w:val="16"/>
                <w:szCs w:val="16"/>
              </w:rPr>
              <w:t>±</w:t>
            </w:r>
            <w:r>
              <w:rPr>
                <w:rFonts w:ascii="Arial" w:hAnsi="Arial" w:cs="Arial"/>
                <w:color w:val="000000"/>
                <w:sz w:val="16"/>
                <w:szCs w:val="16"/>
              </w:rPr>
              <w:t>0.0084</w:t>
            </w:r>
          </w:p>
          <w:p w14:paraId="7130FE97" w14:textId="77777777" w:rsidR="00090042" w:rsidRDefault="00090042" w:rsidP="00611A7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0.70, </w:t>
            </w:r>
            <w:r w:rsidRPr="00FD6E88">
              <w:rPr>
                <w:rFonts w:ascii="Arial" w:hAnsi="Arial" w:cs="Arial"/>
                <w:color w:val="000000"/>
                <w:sz w:val="16"/>
                <w:szCs w:val="16"/>
              </w:rPr>
              <w:t>p</w:t>
            </w:r>
            <w:r>
              <w:rPr>
                <w:rFonts w:ascii="Arial" w:hAnsi="Arial" w:cs="Arial"/>
                <w:color w:val="000000"/>
                <w:sz w:val="16"/>
                <w:szCs w:val="16"/>
              </w:rPr>
              <w:t xml:space="preserve"> = 0.49</w:t>
            </w:r>
          </w:p>
          <w:p w14:paraId="7FA3E3AF" w14:textId="77777777" w:rsidR="00090042" w:rsidRDefault="00090042" w:rsidP="00611A77">
            <w:pPr>
              <w:contextualSpacing/>
              <w:rPr>
                <w:rFonts w:ascii="Arial" w:hAnsi="Arial" w:cs="Arial"/>
                <w:color w:val="000000" w:themeColor="text1"/>
                <w:sz w:val="16"/>
                <w:szCs w:val="16"/>
              </w:rPr>
            </w:pPr>
          </w:p>
        </w:tc>
        <w:tc>
          <w:tcPr>
            <w:tcW w:w="900" w:type="dxa"/>
            <w:vMerge w:val="restart"/>
            <w:vAlign w:val="center"/>
          </w:tcPr>
          <w:p w14:paraId="4D62A217"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5BF12D63"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4E67116C"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(1|mouse)</w:t>
            </w:r>
          </w:p>
        </w:tc>
        <w:tc>
          <w:tcPr>
            <w:tcW w:w="1620" w:type="dxa"/>
            <w:vAlign w:val="center"/>
          </w:tcPr>
          <w:p w14:paraId="631429A2" w14:textId="77777777" w:rsidR="00090042"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0.91</w:t>
            </w:r>
          </w:p>
        </w:tc>
        <w:tc>
          <w:tcPr>
            <w:tcW w:w="1170" w:type="dxa"/>
            <w:vAlign w:val="center"/>
          </w:tcPr>
          <w:p w14:paraId="178E1E0C"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42235EF1"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0.34</w:t>
            </w:r>
          </w:p>
        </w:tc>
      </w:tr>
      <w:tr w:rsidR="00090042" w:rsidRPr="008C5995" w14:paraId="2BFB93D6" w14:textId="77777777" w:rsidTr="00611A77">
        <w:trPr>
          <w:trHeight w:val="429"/>
        </w:trPr>
        <w:tc>
          <w:tcPr>
            <w:tcW w:w="2425" w:type="dxa"/>
            <w:vMerge/>
            <w:vAlign w:val="center"/>
          </w:tcPr>
          <w:p w14:paraId="6D2A71F4" w14:textId="77777777" w:rsidR="00090042" w:rsidRDefault="00090042" w:rsidP="00611A77">
            <w:pPr>
              <w:contextualSpacing/>
              <w:rPr>
                <w:rFonts w:ascii="Arial" w:hAnsi="Arial" w:cs="Arial"/>
                <w:color w:val="000000" w:themeColor="text1"/>
                <w:sz w:val="16"/>
                <w:szCs w:val="16"/>
              </w:rPr>
            </w:pPr>
          </w:p>
        </w:tc>
        <w:tc>
          <w:tcPr>
            <w:tcW w:w="810" w:type="dxa"/>
            <w:vMerge/>
            <w:vAlign w:val="center"/>
          </w:tcPr>
          <w:p w14:paraId="10629621" w14:textId="77777777" w:rsidR="00090042" w:rsidRDefault="00090042" w:rsidP="00611A77">
            <w:pPr>
              <w:contextualSpacing/>
              <w:rPr>
                <w:rFonts w:ascii="Arial" w:hAnsi="Arial" w:cs="Arial"/>
                <w:color w:val="000000" w:themeColor="text1"/>
                <w:sz w:val="16"/>
                <w:szCs w:val="16"/>
              </w:rPr>
            </w:pPr>
          </w:p>
        </w:tc>
        <w:tc>
          <w:tcPr>
            <w:tcW w:w="2340" w:type="dxa"/>
            <w:gridSpan w:val="2"/>
            <w:vMerge/>
            <w:vAlign w:val="center"/>
          </w:tcPr>
          <w:p w14:paraId="31262676" w14:textId="77777777" w:rsidR="00090042" w:rsidRDefault="00090042" w:rsidP="00611A77">
            <w:pPr>
              <w:contextualSpacing/>
              <w:rPr>
                <w:rFonts w:ascii="Arial" w:hAnsi="Arial" w:cs="Arial"/>
                <w:color w:val="000000" w:themeColor="text1"/>
                <w:sz w:val="16"/>
                <w:szCs w:val="16"/>
              </w:rPr>
            </w:pPr>
          </w:p>
        </w:tc>
        <w:tc>
          <w:tcPr>
            <w:tcW w:w="900" w:type="dxa"/>
            <w:vMerge/>
            <w:vAlign w:val="center"/>
          </w:tcPr>
          <w:p w14:paraId="1F9E58BB" w14:textId="77777777" w:rsidR="00090042" w:rsidRPr="008C5995" w:rsidRDefault="00090042" w:rsidP="00611A77">
            <w:pPr>
              <w:contextualSpacing/>
              <w:rPr>
                <w:rFonts w:ascii="Arial" w:hAnsi="Arial" w:cs="Arial"/>
                <w:color w:val="000000" w:themeColor="text1"/>
                <w:sz w:val="16"/>
                <w:szCs w:val="16"/>
              </w:rPr>
            </w:pPr>
          </w:p>
        </w:tc>
        <w:tc>
          <w:tcPr>
            <w:tcW w:w="1260" w:type="dxa"/>
            <w:vAlign w:val="center"/>
          </w:tcPr>
          <w:p w14:paraId="18BECBF0"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6AA26D08" w14:textId="77777777" w:rsidR="00090042" w:rsidRDefault="00090042" w:rsidP="00611A7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(1|mouse)</w:t>
            </w:r>
          </w:p>
        </w:tc>
        <w:tc>
          <w:tcPr>
            <w:tcW w:w="1620" w:type="dxa"/>
            <w:vAlign w:val="center"/>
          </w:tcPr>
          <w:p w14:paraId="743DCA9B" w14:textId="77777777" w:rsidR="00090042" w:rsidRDefault="00250ECD" w:rsidP="00611A7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090042">
              <w:rPr>
                <w:rFonts w:ascii="Arial" w:hAnsi="Arial" w:cs="Arial"/>
                <w:color w:val="000000" w:themeColor="text1"/>
                <w:sz w:val="16"/>
                <w:szCs w:val="16"/>
              </w:rPr>
              <w:t>(1) = 0.49</w:t>
            </w:r>
          </w:p>
        </w:tc>
        <w:tc>
          <w:tcPr>
            <w:tcW w:w="1170" w:type="dxa"/>
            <w:vAlign w:val="center"/>
          </w:tcPr>
          <w:p w14:paraId="0192A26F" w14:textId="77777777" w:rsidR="00090042" w:rsidRPr="008C5995" w:rsidRDefault="00090042" w:rsidP="00611A77">
            <w:pPr>
              <w:contextualSpacing/>
              <w:jc w:val="both"/>
              <w:rPr>
                <w:rFonts w:ascii="Arial" w:hAnsi="Arial" w:cs="Arial"/>
                <w:color w:val="000000" w:themeColor="text1"/>
                <w:sz w:val="16"/>
                <w:szCs w:val="16"/>
              </w:rPr>
            </w:pPr>
          </w:p>
        </w:tc>
        <w:tc>
          <w:tcPr>
            <w:tcW w:w="990" w:type="dxa"/>
            <w:vAlign w:val="center"/>
          </w:tcPr>
          <w:p w14:paraId="716E3531" w14:textId="77777777" w:rsidR="00090042" w:rsidRDefault="00090042" w:rsidP="00611A77">
            <w:pPr>
              <w:contextualSpacing/>
              <w:rPr>
                <w:rFonts w:ascii="Arial" w:hAnsi="Arial" w:cs="Arial"/>
                <w:color w:val="000000" w:themeColor="text1"/>
                <w:sz w:val="16"/>
                <w:szCs w:val="16"/>
              </w:rPr>
            </w:pPr>
            <w:r>
              <w:rPr>
                <w:rFonts w:ascii="Arial" w:hAnsi="Arial" w:cs="Arial"/>
                <w:color w:val="000000" w:themeColor="text1"/>
                <w:sz w:val="16"/>
                <w:szCs w:val="16"/>
              </w:rPr>
              <w:t>0.49</w:t>
            </w:r>
          </w:p>
        </w:tc>
      </w:tr>
    </w:tbl>
    <w:p w14:paraId="6D63417F" w14:textId="77777777" w:rsidR="00090042" w:rsidRPr="00F51242" w:rsidRDefault="00090042" w:rsidP="00090042">
      <w:pPr>
        <w:rPr>
          <w:rFonts w:ascii="Arial" w:hAnsi="Arial" w:cs="Arial"/>
          <w:b/>
          <w:bCs/>
          <w:sz w:val="22"/>
          <w:szCs w:val="22"/>
        </w:rPr>
      </w:pPr>
    </w:p>
    <w:p w14:paraId="13D48D4A" w14:textId="77777777" w:rsidR="00090042" w:rsidRPr="00F51242" w:rsidRDefault="00090042" w:rsidP="00090042">
      <w:pPr>
        <w:rPr>
          <w:rFonts w:ascii="Arial" w:hAnsi="Arial" w:cs="Arial"/>
          <w:b/>
          <w:bCs/>
          <w:sz w:val="22"/>
          <w:szCs w:val="22"/>
        </w:rPr>
      </w:pPr>
    </w:p>
    <w:p w14:paraId="52FCF604" w14:textId="77777777" w:rsidR="008075B5" w:rsidRDefault="008075B5">
      <w:pPr>
        <w:rPr>
          <w:rFonts w:ascii="Arial" w:hAnsi="Arial" w:cs="Arial"/>
          <w:b/>
          <w:bCs/>
          <w:sz w:val="22"/>
          <w:szCs w:val="22"/>
        </w:rPr>
      </w:pPr>
      <w:r>
        <w:rPr>
          <w:rFonts w:ascii="Arial" w:hAnsi="Arial" w:cs="Arial"/>
          <w:b/>
          <w:bCs/>
          <w:sz w:val="22"/>
          <w:szCs w:val="22"/>
        </w:rPr>
        <w:br w:type="page"/>
      </w:r>
    </w:p>
    <w:p w14:paraId="0A8CE05B" w14:textId="77CC10BA" w:rsidR="008075B5" w:rsidRPr="00F51242" w:rsidRDefault="008075B5" w:rsidP="008075B5">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2: </w:t>
      </w:r>
      <w:r>
        <w:rPr>
          <w:rFonts w:ascii="Arial" w:hAnsi="Arial" w:cs="Arial"/>
          <w:sz w:val="22"/>
          <w:szCs w:val="22"/>
        </w:rPr>
        <w:t>Mouse strains and genders</w:t>
      </w:r>
      <w:r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253A257" w:rsidR="00090042" w:rsidRPr="00F51242" w:rsidRDefault="00090042" w:rsidP="00090042">
      <w:pPr>
        <w:rPr>
          <w:rFonts w:ascii="Arial" w:hAnsi="Arial" w:cs="Arial"/>
          <w:sz w:val="22"/>
          <w:szCs w:val="22"/>
        </w:rPr>
      </w:pPr>
      <w:r>
        <w:rPr>
          <w:rFonts w:ascii="Arial" w:hAnsi="Arial" w:cs="Arial"/>
          <w:b/>
          <w:bCs/>
          <w:sz w:val="22"/>
          <w:szCs w:val="22"/>
        </w:rPr>
        <w:lastRenderedPageBreak/>
        <w:t xml:space="preserve">Supplementary </w:t>
      </w:r>
      <w:r w:rsidRPr="00F51242">
        <w:rPr>
          <w:rFonts w:ascii="Arial" w:hAnsi="Arial" w:cs="Arial"/>
          <w:b/>
          <w:bCs/>
          <w:sz w:val="22"/>
          <w:szCs w:val="22"/>
        </w:rPr>
        <w:t xml:space="preserve">Table </w:t>
      </w:r>
      <w:r w:rsidR="008075B5">
        <w:rPr>
          <w:rFonts w:ascii="Arial" w:hAnsi="Arial" w:cs="Arial"/>
          <w:b/>
          <w:bCs/>
          <w:sz w:val="22"/>
          <w:szCs w:val="22"/>
        </w:rPr>
        <w:t>3</w:t>
      </w:r>
      <w:r w:rsidRPr="00F51242">
        <w:rPr>
          <w:rFonts w:ascii="Arial" w:hAnsi="Arial" w:cs="Arial"/>
          <w:b/>
          <w:bCs/>
          <w:sz w:val="22"/>
          <w:szCs w:val="22"/>
        </w:rPr>
        <w:t xml:space="preserve">: </w:t>
      </w:r>
      <w:r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14BFDEB0"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54C9AE80"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6FA7ADF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1E9C048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4894537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2AD77A75"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4F1BDBA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2D7ADE4"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0D87DCD8" w:rsidR="00090042" w:rsidRDefault="00090042" w:rsidP="00090042">
      <w:pPr>
        <w:rPr>
          <w:rFonts w:ascii="Arial" w:hAnsi="Arial" w:cs="Arial"/>
          <w:sz w:val="22"/>
          <w:szCs w:val="22"/>
        </w:rPr>
      </w:pPr>
      <w:r>
        <w:rPr>
          <w:rFonts w:ascii="Arial" w:hAnsi="Arial" w:cs="Arial"/>
          <w:b/>
          <w:bCs/>
          <w:sz w:val="22"/>
          <w:szCs w:val="22"/>
        </w:rPr>
        <w:lastRenderedPageBreak/>
        <w:t xml:space="preserve">Supplementary Table </w:t>
      </w:r>
      <w:r w:rsidR="008075B5">
        <w:rPr>
          <w:rFonts w:ascii="Arial" w:hAnsi="Arial" w:cs="Arial"/>
          <w:b/>
          <w:bCs/>
          <w:sz w:val="22"/>
          <w:szCs w:val="22"/>
        </w:rPr>
        <w:t>4</w:t>
      </w:r>
      <w:r>
        <w:rPr>
          <w:rFonts w:ascii="Arial" w:hAnsi="Arial" w:cs="Arial"/>
          <w:b/>
          <w:bCs/>
          <w:sz w:val="22"/>
          <w:szCs w:val="22"/>
        </w:rPr>
        <w:t xml:space="preserve">: </w:t>
      </w:r>
      <w:r>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26CF6A72" w:rsidR="00090042" w:rsidRPr="00313FD5" w:rsidRDefault="002B5C65"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250ECD"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250E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8C07F1C" w:rsidR="00090042" w:rsidRPr="00313FD5" w:rsidRDefault="002B5C65"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250E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012B53B6" w:rsidR="00090042" w:rsidRPr="004758A2" w:rsidRDefault="002B5C65"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250ECD"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17A2E3F9" w:rsidR="00090042" w:rsidRPr="00313FD5" w:rsidRDefault="002B5C65"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250E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CD34EA3" w:rsidR="00090042" w:rsidRDefault="002B5C65"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3B93ABBE"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250ECD"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250ECD"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Simulated noise 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250ECD"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77777777" w:rsidR="00090042" w:rsidRDefault="00090042" w:rsidP="00090042">
      <w:pPr>
        <w:rPr>
          <w:rFonts w:ascii="Arial" w:hAnsi="Arial" w:cs="Arial"/>
          <w:sz w:val="22"/>
          <w:szCs w:val="22"/>
        </w:rPr>
      </w:pPr>
      <w:r>
        <w:rPr>
          <w:rFonts w:ascii="Arial" w:hAnsi="Arial" w:cs="Arial"/>
          <w:sz w:val="22"/>
          <w:szCs w:val="22"/>
        </w:rPr>
        <w:br w:type="page"/>
      </w:r>
    </w:p>
    <w:p w14:paraId="78204A6A" w14:textId="77777777" w:rsidR="00090042" w:rsidRDefault="00090042" w:rsidP="00090042">
      <w:pPr>
        <w:jc w:val="both"/>
        <w:rPr>
          <w:rFonts w:ascii="Arial" w:eastAsiaTheme="minorEastAsia" w:hAnsi="Arial" w:cs="Arial"/>
          <w:b/>
          <w:bCs/>
          <w:sz w:val="20"/>
          <w:szCs w:val="20"/>
        </w:rPr>
      </w:pPr>
      <w:r w:rsidRPr="007A7EBA">
        <w:rPr>
          <w:rFonts w:ascii="Arial" w:eastAsiaTheme="minorEastAsia" w:hAnsi="Arial" w:cs="Arial"/>
          <w:noProof/>
          <w:sz w:val="20"/>
          <w:szCs w:val="20"/>
        </w:rPr>
        <w:lastRenderedPageBreak/>
        <w:drawing>
          <wp:anchor distT="0" distB="0" distL="114300" distR="114300" simplePos="0" relativeHeight="251668480" behindDoc="0" locked="0" layoutInCell="1" allowOverlap="1" wp14:anchorId="6E308CBE" wp14:editId="57943CB9">
            <wp:simplePos x="0" y="0"/>
            <wp:positionH relativeFrom="column">
              <wp:align>center</wp:align>
            </wp:positionH>
            <wp:positionV relativeFrom="paragraph">
              <wp:posOffset>0</wp:posOffset>
            </wp:positionV>
            <wp:extent cx="6851699" cy="4005072"/>
            <wp:effectExtent l="0" t="0" r="0" b="0"/>
            <wp:wrapTopAndBottom/>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699" cy="4005072"/>
                    </a:xfrm>
                    <a:prstGeom prst="rect">
                      <a:avLst/>
                    </a:prstGeom>
                  </pic:spPr>
                </pic:pic>
              </a:graphicData>
            </a:graphic>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3B988550"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 xml:space="preserve">The true contrast (labelled as variance) of the stimulus (blue, red, and dashed grey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noise (blue or red) distributions as a function of time and contrast. The top row includes responses to targets and noise 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lastRenderedPageBreak/>
        <w:drawing>
          <wp:anchor distT="0" distB="0" distL="114300" distR="114300" simplePos="0" relativeHeight="251667456" behindDoc="0" locked="0" layoutInCell="1" allowOverlap="1" wp14:anchorId="6CEA6E07" wp14:editId="788C072A">
            <wp:simplePos x="0" y="0"/>
            <wp:positionH relativeFrom="column">
              <wp:align>center</wp:align>
            </wp:positionH>
            <wp:positionV relativeFrom="paragraph">
              <wp:posOffset>0</wp:posOffset>
            </wp:positionV>
            <wp:extent cx="6560185" cy="5440045"/>
            <wp:effectExtent l="0" t="0" r="5715" b="0"/>
            <wp:wrapTopAndBottom/>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85" cy="5440045"/>
                    </a:xfrm>
                    <a:prstGeom prst="rect">
                      <a:avLst/>
                    </a:prstGeom>
                  </pic:spPr>
                </pic:pic>
              </a:graphicData>
            </a:graphic>
            <wp14:sizeRelH relativeFrom="margin">
              <wp14:pctWidth>0</wp14:pctWidth>
            </wp14:sizeRelH>
            <wp14:sizeRelV relativeFrom="margin">
              <wp14:pctHeight>0</wp14:pctHeight>
            </wp14:sizeRelV>
          </wp:anchor>
        </w:drawing>
      </w:r>
      <w:r w:rsidRPr="006C0F67">
        <w:rPr>
          <w:rFonts w:ascii="Arial" w:hAnsi="Arial" w:cs="Arial"/>
          <w:b/>
          <w:bCs/>
          <w:noProof/>
          <w:sz w:val="20"/>
          <w:szCs w:val="20"/>
        </w:rPr>
        <w:t>Extended Data</w:t>
      </w:r>
      <w:r>
        <w:rPr>
          <w:rFonts w:ascii="Arial" w:hAnsi="Arial" w:cs="Arial"/>
          <w:b/>
          <w:bCs/>
          <w:noProof/>
          <w:sz w:val="20"/>
          <w:szCs w:val="20"/>
        </w:rPr>
        <w:t xml:space="preserve"> Figure 2</w:t>
      </w:r>
      <w:r>
        <w:rPr>
          <w:rFonts w:ascii="Arial" w:hAnsi="Arial" w:cs="Arial"/>
          <w:b/>
          <w:bCs/>
          <w:sz w:val="20"/>
          <w:szCs w:val="20"/>
        </w:rPr>
        <w:t xml:space="preserve"> (related to Figure 2)</w:t>
      </w:r>
      <w:r w:rsidRPr="00EB6352">
        <w:rPr>
          <w:rFonts w:ascii="Arial" w:hAnsi="Arial" w:cs="Arial"/>
          <w:b/>
          <w:bCs/>
          <w:sz w:val="20"/>
          <w:szCs w:val="20"/>
        </w:rPr>
        <w:t>.</w:t>
      </w:r>
      <w:r>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653F1791"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 xml:space="preserve">Schematic of simulated neurons in the forward model. Each neuron received broadband noise inputs which changed contrast every 2s. A STRF modelled by a 2D-gaussian function with added noise filtered the stimulus to generate a linear response. This filter response was then modulated by a gain control function, which controlled the amount and time-course of gain control for the simulated neuron. This gain modulated output was then exponentiated and stochastic spikes were generated according to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77777777" w:rsidR="00090042" w:rsidRDefault="00090042"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2EFBC394" wp14:editId="0B8ADF35">
            <wp:extent cx="6858000" cy="1265555"/>
            <wp:effectExtent l="0" t="0" r="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265555"/>
                    </a:xfrm>
                    <a:prstGeom prst="rect">
                      <a:avLst/>
                    </a:prstGeom>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77777777"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 xml:space="preserve">(23) = -6.02, </w:t>
      </w:r>
      <w:r>
        <w:rPr>
          <w:rFonts w:ascii="Arial" w:hAnsi="Arial" w:cs="Arial"/>
          <w:i/>
          <w:iCs/>
          <w:sz w:val="20"/>
          <w:szCs w:val="20"/>
        </w:rPr>
        <w:t xml:space="preserve">p </w:t>
      </w:r>
      <w:r>
        <w:rPr>
          <w:rFonts w:ascii="Arial" w:hAnsi="Arial" w:cs="Arial"/>
          <w:sz w:val="20"/>
          <w:szCs w:val="20"/>
        </w:rPr>
        <w:t>= 3.90e-6)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 xml:space="preserve">(23) = -1.55, </w:t>
      </w:r>
      <w:r>
        <w:rPr>
          <w:rFonts w:ascii="Arial" w:hAnsi="Arial" w:cs="Arial"/>
          <w:i/>
          <w:iCs/>
          <w:sz w:val="20"/>
          <w:szCs w:val="20"/>
        </w:rPr>
        <w:t xml:space="preserve">p </w:t>
      </w:r>
      <w:r>
        <w:rPr>
          <w:rFonts w:ascii="Arial" w:hAnsi="Arial" w:cs="Arial"/>
          <w:sz w:val="20"/>
          <w:szCs w:val="20"/>
        </w:rPr>
        <w:t xml:space="preserve">= 0.135)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Table 2, row 4; dashed lines and open dots), and those presented with a wide range of targets (range = 25 dB SNR; Table 2, row 1; solid lines and filled dots) in low contrast. </w:t>
      </w:r>
      <w:proofErr w:type="spellStart"/>
      <w:r>
        <w:rPr>
          <w:rFonts w:ascii="Arial" w:hAnsi="Arial" w:cs="Arial"/>
          <w:sz w:val="20"/>
          <w:szCs w:val="20"/>
        </w:rPr>
        <w:t>Errorbars</w:t>
      </w:r>
      <w:proofErr w:type="spellEnd"/>
      <w:r>
        <w:rPr>
          <w:rFonts w:ascii="Arial" w:hAnsi="Arial" w:cs="Arial"/>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came from narrow or wide target distributions. Different shaded bars indicate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(9) = 2.33,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xml:space="preserve">, Average psychometric curves and percent correct for mice presented with a narrow range of targets (average of range = 12 or 15 dB SNR; Table 2, rows 5 or 4; dashed lines and open dots) or wide range of targets (range = 25 dB SNR; Table 2,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77777777" w:rsidR="00090042" w:rsidRPr="003A75F6" w:rsidRDefault="00090042"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69A1B0F2" wp14:editId="7B0E12B2">
            <wp:extent cx="6858000" cy="3238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370A898D" w14:textId="77777777"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77777777"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A baseline recording of all stimuli was performed prior to muscimol application, then all stimuli were recorded again 30 minutes after application.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grey indicating noise 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Pr="001503A3">
        <w:rPr>
          <w:rFonts w:ascii="Arial" w:hAnsi="Arial" w:cs="Arial"/>
          <w:color w:val="000000"/>
          <w:sz w:val="20"/>
          <w:szCs w:val="20"/>
        </w:rPr>
        <w:t>raster of target and noise responses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noise 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77777777" w:rsidR="00090042" w:rsidRPr="001503A3" w:rsidRDefault="00090042"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669504" behindDoc="0" locked="0" layoutInCell="1" allowOverlap="1" wp14:anchorId="65F02E3F" wp14:editId="4A2B2331">
            <wp:simplePos x="0" y="0"/>
            <wp:positionH relativeFrom="column">
              <wp:posOffset>1075864</wp:posOffset>
            </wp:positionH>
            <wp:positionV relativeFrom="paragraph">
              <wp:posOffset>4445</wp:posOffset>
            </wp:positionV>
            <wp:extent cx="4414520" cy="5492750"/>
            <wp:effectExtent l="0" t="0" r="5080" b="635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4520" cy="5492750"/>
                    </a:xfrm>
                    <a:prstGeom prst="rect">
                      <a:avLst/>
                    </a:prstGeom>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190E9042"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the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 xml:space="preserve">target volumes in high and low contrast. Formatting as in Figure 5g.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In both panels, blue traces indicate values estimated in low contrast, and red traces indicate values estimated in high contrast.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Light shade indicates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(grey)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 xml:space="preserve">Psychometric performance in low contrast, averaged based on a median split of average cortical gain during the adaptation period of the trial. Light dots and lines indicate the session average and psychometric fit to </w:t>
      </w:r>
      <w:r>
        <w:rPr>
          <w:rFonts w:ascii="Arial" w:hAnsi="Arial" w:cs="Arial"/>
          <w:color w:val="000000"/>
          <w:sz w:val="20"/>
          <w:szCs w:val="20"/>
        </w:rPr>
        <w:lastRenderedPageBreak/>
        <w:t>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on the data are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 xml:space="preserve">Session-wise relationship between average gain in the adaptation period and psychometric threshold. Each dot indicates the gain and threshold for a single session, and its color indicates the contrast of the adaptation period. The grey line is the best linear fit to the data. The text in the lower right indicates the results of Likelihood Ratio Tests for models including gain as a predictor (in grey) or contrast as a predictor (in red). Full statistical results in </w:t>
      </w:r>
      <w:r w:rsidRPr="002A4ADE">
        <w:rPr>
          <w:rFonts w:ascii="Arial" w:hAnsi="Arial" w:cs="Arial"/>
          <w:color w:val="000000"/>
          <w:sz w:val="20"/>
          <w:szCs w:val="20"/>
        </w:rPr>
        <w:t>Supplementa</w:t>
      </w:r>
      <w:r>
        <w:rPr>
          <w:rFonts w:ascii="Arial" w:hAnsi="Arial" w:cs="Arial"/>
          <w:color w:val="000000"/>
          <w:sz w:val="20"/>
          <w:szCs w:val="20"/>
        </w:rPr>
        <w:t>ry</w:t>
      </w:r>
      <w:r w:rsidRPr="002A4ADE">
        <w:rPr>
          <w:rFonts w:ascii="Arial" w:hAnsi="Arial" w:cs="Arial"/>
          <w:color w:val="000000"/>
          <w:sz w:val="20"/>
          <w:szCs w:val="20"/>
        </w:rPr>
        <w:t xml:space="preserve"> Table 1.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1-07-21T10:33:00Z" w:initials="MOU">
    <w:p w14:paraId="16EEB599" w14:textId="40C287A9" w:rsidR="005B511D" w:rsidRDefault="005B511D">
      <w:pPr>
        <w:pStyle w:val="CommentText"/>
      </w:pPr>
      <w:r>
        <w:rPr>
          <w:rStyle w:val="CommentReference"/>
        </w:rPr>
        <w:annotationRef/>
      </w:r>
      <w:r>
        <w:t>ADD PVAL</w:t>
      </w:r>
    </w:p>
  </w:comment>
  <w:comment w:id="8" w:author="Microsoft Office User" w:date="2021-07-21T10:33:00Z" w:initials="MOU">
    <w:p w14:paraId="01DB407B" w14:textId="38C105E4" w:rsidR="005B511D" w:rsidRDefault="005B511D">
      <w:pPr>
        <w:pStyle w:val="CommentText"/>
      </w:pPr>
      <w:r>
        <w:rPr>
          <w:rStyle w:val="CommentReference"/>
        </w:rPr>
        <w:annotationRef/>
      </w:r>
      <w:r>
        <w:t>ADD PVAL</w:t>
      </w:r>
    </w:p>
  </w:comment>
  <w:comment w:id="17" w:author="Microsoft Office User" w:date="2021-07-21T10:33:00Z" w:initials="MOU">
    <w:p w14:paraId="600BC4E2" w14:textId="3C0946C1" w:rsidR="005B511D" w:rsidRDefault="005B511D">
      <w:pPr>
        <w:pStyle w:val="CommentText"/>
      </w:pPr>
      <w:r>
        <w:rPr>
          <w:rStyle w:val="CommentReference"/>
        </w:rPr>
        <w:annotationRef/>
      </w:r>
      <w:r>
        <w:t>ADD PVAL</w:t>
      </w:r>
    </w:p>
  </w:comment>
  <w:comment w:id="32" w:author="Microsoft Office User" w:date="2021-07-21T10:34:00Z" w:initials="MOU">
    <w:p w14:paraId="4AEC3D8B" w14:textId="7D477025" w:rsidR="005B511D" w:rsidRDefault="005B511D">
      <w:pPr>
        <w:pStyle w:val="CommentText"/>
      </w:pPr>
      <w:r>
        <w:rPr>
          <w:rStyle w:val="CommentReference"/>
        </w:rPr>
        <w:annotationRef/>
      </w:r>
      <w:r>
        <w:t>ADD PVAL</w:t>
      </w:r>
    </w:p>
  </w:comment>
  <w:comment w:id="45" w:author="Microsoft Office User" w:date="2021-07-21T10:33:00Z" w:initials="MOU">
    <w:p w14:paraId="6A9B0113" w14:textId="2379E90F" w:rsidR="005B511D" w:rsidRDefault="005B511D">
      <w:pPr>
        <w:pStyle w:val="CommentText"/>
      </w:pPr>
      <w:r>
        <w:rPr>
          <w:rStyle w:val="CommentReference"/>
        </w:rPr>
        <w:annotationRef/>
      </w:r>
      <w:r>
        <w:t>FIX ME</w:t>
      </w:r>
    </w:p>
  </w:comment>
  <w:comment w:id="46" w:author="Microsoft Office User" w:date="2021-07-20T17:37:00Z" w:initials="MOU">
    <w:p w14:paraId="74148339" w14:textId="41B7C556" w:rsidR="004F675C" w:rsidRDefault="004F675C">
      <w:pPr>
        <w:pStyle w:val="CommentText"/>
      </w:pPr>
      <w:r>
        <w:rPr>
          <w:rStyle w:val="CommentReference"/>
        </w:rPr>
        <w:annotationRef/>
      </w:r>
      <w:r>
        <w:t xml:space="preserve">Fix this to have </w:t>
      </w:r>
      <w:proofErr w:type="spellStart"/>
      <w:r>
        <w:t>x_t</w:t>
      </w:r>
      <w:proofErr w:type="spellEnd"/>
      <w:r>
        <w:t xml:space="preserve"> be a subscript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EEB599" w15:done="0"/>
  <w15:commentEx w15:paraId="01DB407B" w15:done="0"/>
  <w15:commentEx w15:paraId="600BC4E2" w15:done="0"/>
  <w15:commentEx w15:paraId="4AEC3D8B" w15:done="0"/>
  <w15:commentEx w15:paraId="6A9B0113" w15:done="0"/>
  <w15:commentEx w15:paraId="74148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2767F" w16cex:dateUtc="2021-07-21T14:33:00Z"/>
  <w16cex:commentExtensible w16cex:durableId="24A27687" w16cex:dateUtc="2021-07-21T14:33:00Z"/>
  <w16cex:commentExtensible w16cex:durableId="24A27696" w16cex:dateUtc="2021-07-21T14:33:00Z"/>
  <w16cex:commentExtensible w16cex:durableId="24A276A1" w16cex:dateUtc="2021-07-21T14:34:00Z"/>
  <w16cex:commentExtensible w16cex:durableId="24A27663" w16cex:dateUtc="2021-07-21T14:33:00Z"/>
  <w16cex:commentExtensible w16cex:durableId="24A18850" w16cex:dateUtc="2021-07-20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EEB599" w16cid:durableId="24A2767F"/>
  <w16cid:commentId w16cid:paraId="01DB407B" w16cid:durableId="24A27687"/>
  <w16cid:commentId w16cid:paraId="600BC4E2" w16cid:durableId="24A27696"/>
  <w16cid:commentId w16cid:paraId="4AEC3D8B" w16cid:durableId="24A276A1"/>
  <w16cid:commentId w16cid:paraId="6A9B0113" w16cid:durableId="24A27663"/>
  <w16cid:commentId w16cid:paraId="74148339" w16cid:durableId="24A188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128AD" w14:textId="77777777" w:rsidR="00250ECD" w:rsidRDefault="00250ECD" w:rsidP="003A75F6">
      <w:r>
        <w:separator/>
      </w:r>
    </w:p>
  </w:endnote>
  <w:endnote w:type="continuationSeparator" w:id="0">
    <w:p w14:paraId="59D5FDB9" w14:textId="77777777" w:rsidR="00250ECD" w:rsidRDefault="00250ECD"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2EA11" w14:textId="77777777" w:rsidR="00250ECD" w:rsidRDefault="00250ECD" w:rsidP="003A75F6">
      <w:r>
        <w:separator/>
      </w:r>
    </w:p>
  </w:footnote>
  <w:footnote w:type="continuationSeparator" w:id="0">
    <w:p w14:paraId="15FFC882" w14:textId="77777777" w:rsidR="00250ECD" w:rsidRDefault="00250ECD"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6A6C"/>
    <w:rsid w:val="00041A74"/>
    <w:rsid w:val="00043363"/>
    <w:rsid w:val="0004791C"/>
    <w:rsid w:val="00051047"/>
    <w:rsid w:val="00060506"/>
    <w:rsid w:val="00062EBD"/>
    <w:rsid w:val="0007020D"/>
    <w:rsid w:val="000742A1"/>
    <w:rsid w:val="000808D8"/>
    <w:rsid w:val="00081E33"/>
    <w:rsid w:val="0008595A"/>
    <w:rsid w:val="00090042"/>
    <w:rsid w:val="000915B5"/>
    <w:rsid w:val="000A7884"/>
    <w:rsid w:val="000A7927"/>
    <w:rsid w:val="000B343A"/>
    <w:rsid w:val="000B5FD6"/>
    <w:rsid w:val="000B79DE"/>
    <w:rsid w:val="000C6B16"/>
    <w:rsid w:val="000C79CA"/>
    <w:rsid w:val="000C7CE9"/>
    <w:rsid w:val="000D05A1"/>
    <w:rsid w:val="000D3B42"/>
    <w:rsid w:val="000D3D0B"/>
    <w:rsid w:val="000D45EC"/>
    <w:rsid w:val="000D5ED8"/>
    <w:rsid w:val="000F1B3D"/>
    <w:rsid w:val="000F1C38"/>
    <w:rsid w:val="000F4D81"/>
    <w:rsid w:val="000F7AD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FBF"/>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3591"/>
    <w:rsid w:val="002120D3"/>
    <w:rsid w:val="00214F06"/>
    <w:rsid w:val="00220C38"/>
    <w:rsid w:val="002213FF"/>
    <w:rsid w:val="00223CF4"/>
    <w:rsid w:val="00224193"/>
    <w:rsid w:val="002243BE"/>
    <w:rsid w:val="00225349"/>
    <w:rsid w:val="00225FA3"/>
    <w:rsid w:val="0023152A"/>
    <w:rsid w:val="00234353"/>
    <w:rsid w:val="002373E5"/>
    <w:rsid w:val="00237D00"/>
    <w:rsid w:val="002420F7"/>
    <w:rsid w:val="0024252F"/>
    <w:rsid w:val="00243817"/>
    <w:rsid w:val="00247E70"/>
    <w:rsid w:val="00250ECD"/>
    <w:rsid w:val="0025656E"/>
    <w:rsid w:val="00266C57"/>
    <w:rsid w:val="0027162D"/>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5582"/>
    <w:rsid w:val="002E626F"/>
    <w:rsid w:val="002F191E"/>
    <w:rsid w:val="002F5875"/>
    <w:rsid w:val="002F6F2E"/>
    <w:rsid w:val="003037C0"/>
    <w:rsid w:val="0031158D"/>
    <w:rsid w:val="00315215"/>
    <w:rsid w:val="003205F3"/>
    <w:rsid w:val="00322A79"/>
    <w:rsid w:val="00324B86"/>
    <w:rsid w:val="00327C4A"/>
    <w:rsid w:val="00332C1B"/>
    <w:rsid w:val="00335FFA"/>
    <w:rsid w:val="00350418"/>
    <w:rsid w:val="0035199D"/>
    <w:rsid w:val="00352A0E"/>
    <w:rsid w:val="00353080"/>
    <w:rsid w:val="0035601B"/>
    <w:rsid w:val="00356448"/>
    <w:rsid w:val="00362753"/>
    <w:rsid w:val="00362F61"/>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F23"/>
    <w:rsid w:val="003B6A1A"/>
    <w:rsid w:val="003C6FE5"/>
    <w:rsid w:val="003C75FD"/>
    <w:rsid w:val="003D2E35"/>
    <w:rsid w:val="003D73CB"/>
    <w:rsid w:val="003E57B5"/>
    <w:rsid w:val="003F675E"/>
    <w:rsid w:val="0040034C"/>
    <w:rsid w:val="0040593F"/>
    <w:rsid w:val="00407710"/>
    <w:rsid w:val="0041369D"/>
    <w:rsid w:val="00413AAB"/>
    <w:rsid w:val="00415D84"/>
    <w:rsid w:val="00420686"/>
    <w:rsid w:val="00421973"/>
    <w:rsid w:val="00426E85"/>
    <w:rsid w:val="00435193"/>
    <w:rsid w:val="004371FD"/>
    <w:rsid w:val="0044258F"/>
    <w:rsid w:val="00442B9E"/>
    <w:rsid w:val="00445E9C"/>
    <w:rsid w:val="00445ED3"/>
    <w:rsid w:val="00446356"/>
    <w:rsid w:val="00453FED"/>
    <w:rsid w:val="004625CD"/>
    <w:rsid w:val="004632B7"/>
    <w:rsid w:val="004654A2"/>
    <w:rsid w:val="00481A68"/>
    <w:rsid w:val="00492805"/>
    <w:rsid w:val="00494657"/>
    <w:rsid w:val="004977A9"/>
    <w:rsid w:val="004A2238"/>
    <w:rsid w:val="004B1F71"/>
    <w:rsid w:val="004B5634"/>
    <w:rsid w:val="004B69E1"/>
    <w:rsid w:val="004B6FDF"/>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5B5E"/>
    <w:rsid w:val="005070EB"/>
    <w:rsid w:val="005130BC"/>
    <w:rsid w:val="00516F83"/>
    <w:rsid w:val="00523C06"/>
    <w:rsid w:val="00526203"/>
    <w:rsid w:val="00532CF4"/>
    <w:rsid w:val="00536A04"/>
    <w:rsid w:val="00540917"/>
    <w:rsid w:val="00544076"/>
    <w:rsid w:val="00547245"/>
    <w:rsid w:val="00553CFB"/>
    <w:rsid w:val="00556D0F"/>
    <w:rsid w:val="00561876"/>
    <w:rsid w:val="00561F3B"/>
    <w:rsid w:val="005804E2"/>
    <w:rsid w:val="0058327E"/>
    <w:rsid w:val="0059217F"/>
    <w:rsid w:val="00592E32"/>
    <w:rsid w:val="005A2B58"/>
    <w:rsid w:val="005A3A78"/>
    <w:rsid w:val="005A58EB"/>
    <w:rsid w:val="005A617D"/>
    <w:rsid w:val="005B17FA"/>
    <w:rsid w:val="005B511D"/>
    <w:rsid w:val="005B538C"/>
    <w:rsid w:val="005C0236"/>
    <w:rsid w:val="005C04F6"/>
    <w:rsid w:val="005C303E"/>
    <w:rsid w:val="005C526F"/>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D3B"/>
    <w:rsid w:val="006660AC"/>
    <w:rsid w:val="006669E5"/>
    <w:rsid w:val="006670B4"/>
    <w:rsid w:val="0068329E"/>
    <w:rsid w:val="0069197E"/>
    <w:rsid w:val="006923AF"/>
    <w:rsid w:val="00692458"/>
    <w:rsid w:val="00694368"/>
    <w:rsid w:val="00696C0D"/>
    <w:rsid w:val="006A032A"/>
    <w:rsid w:val="006A087A"/>
    <w:rsid w:val="006A4A89"/>
    <w:rsid w:val="006A589A"/>
    <w:rsid w:val="006B34AD"/>
    <w:rsid w:val="006B42F8"/>
    <w:rsid w:val="006B5199"/>
    <w:rsid w:val="006B7F9A"/>
    <w:rsid w:val="006C06C5"/>
    <w:rsid w:val="006C3CF9"/>
    <w:rsid w:val="006C57C1"/>
    <w:rsid w:val="006D0B5D"/>
    <w:rsid w:val="006D2516"/>
    <w:rsid w:val="006D66F0"/>
    <w:rsid w:val="006D6A4E"/>
    <w:rsid w:val="006D783C"/>
    <w:rsid w:val="006E4884"/>
    <w:rsid w:val="006E63BE"/>
    <w:rsid w:val="006E67B1"/>
    <w:rsid w:val="006E79F5"/>
    <w:rsid w:val="007026AF"/>
    <w:rsid w:val="00713AC8"/>
    <w:rsid w:val="007158E9"/>
    <w:rsid w:val="007221F0"/>
    <w:rsid w:val="00733444"/>
    <w:rsid w:val="00741167"/>
    <w:rsid w:val="00742EB2"/>
    <w:rsid w:val="0074379E"/>
    <w:rsid w:val="00746465"/>
    <w:rsid w:val="007464BD"/>
    <w:rsid w:val="00747CC2"/>
    <w:rsid w:val="00752512"/>
    <w:rsid w:val="00756393"/>
    <w:rsid w:val="00765E0F"/>
    <w:rsid w:val="00775C3D"/>
    <w:rsid w:val="00783F2B"/>
    <w:rsid w:val="007861D4"/>
    <w:rsid w:val="00790B0D"/>
    <w:rsid w:val="00793F01"/>
    <w:rsid w:val="007A6FAF"/>
    <w:rsid w:val="007A75B7"/>
    <w:rsid w:val="007B350C"/>
    <w:rsid w:val="007B44D9"/>
    <w:rsid w:val="007B566A"/>
    <w:rsid w:val="007B6FB1"/>
    <w:rsid w:val="007D08CD"/>
    <w:rsid w:val="007D3839"/>
    <w:rsid w:val="007D3D70"/>
    <w:rsid w:val="007D3E69"/>
    <w:rsid w:val="007D5E5E"/>
    <w:rsid w:val="007D691E"/>
    <w:rsid w:val="007D7DF6"/>
    <w:rsid w:val="007F2519"/>
    <w:rsid w:val="007F3B5A"/>
    <w:rsid w:val="007F6CC3"/>
    <w:rsid w:val="007F729D"/>
    <w:rsid w:val="00801B7B"/>
    <w:rsid w:val="0080342C"/>
    <w:rsid w:val="008041CB"/>
    <w:rsid w:val="008062EA"/>
    <w:rsid w:val="008075B5"/>
    <w:rsid w:val="0081089C"/>
    <w:rsid w:val="008133D7"/>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30849"/>
    <w:rsid w:val="00932CDD"/>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5531"/>
    <w:rsid w:val="00A16734"/>
    <w:rsid w:val="00A329A8"/>
    <w:rsid w:val="00A33DC0"/>
    <w:rsid w:val="00A35436"/>
    <w:rsid w:val="00A4192F"/>
    <w:rsid w:val="00A421CF"/>
    <w:rsid w:val="00A45603"/>
    <w:rsid w:val="00A64C41"/>
    <w:rsid w:val="00A65BC3"/>
    <w:rsid w:val="00A65C0C"/>
    <w:rsid w:val="00A675FC"/>
    <w:rsid w:val="00A73676"/>
    <w:rsid w:val="00A83C9D"/>
    <w:rsid w:val="00A853EC"/>
    <w:rsid w:val="00A87DBC"/>
    <w:rsid w:val="00A901FE"/>
    <w:rsid w:val="00A92435"/>
    <w:rsid w:val="00A929F8"/>
    <w:rsid w:val="00A932B9"/>
    <w:rsid w:val="00A9352F"/>
    <w:rsid w:val="00A95162"/>
    <w:rsid w:val="00A969DB"/>
    <w:rsid w:val="00AB3F90"/>
    <w:rsid w:val="00AB4ACC"/>
    <w:rsid w:val="00AC3BBA"/>
    <w:rsid w:val="00AC4BC4"/>
    <w:rsid w:val="00AD1233"/>
    <w:rsid w:val="00AE54D1"/>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85F8C"/>
    <w:rsid w:val="00B90F51"/>
    <w:rsid w:val="00B922C4"/>
    <w:rsid w:val="00BA3B7D"/>
    <w:rsid w:val="00BA4B54"/>
    <w:rsid w:val="00BB1DF4"/>
    <w:rsid w:val="00BB1E0F"/>
    <w:rsid w:val="00BB29F5"/>
    <w:rsid w:val="00BB31E6"/>
    <w:rsid w:val="00BB3B4B"/>
    <w:rsid w:val="00BB7446"/>
    <w:rsid w:val="00BC6C40"/>
    <w:rsid w:val="00BC78DD"/>
    <w:rsid w:val="00BD15E4"/>
    <w:rsid w:val="00BD2146"/>
    <w:rsid w:val="00BD359F"/>
    <w:rsid w:val="00BD526F"/>
    <w:rsid w:val="00BE2DDF"/>
    <w:rsid w:val="00BE5AA1"/>
    <w:rsid w:val="00BF52E7"/>
    <w:rsid w:val="00BF644C"/>
    <w:rsid w:val="00BF77FF"/>
    <w:rsid w:val="00C01E27"/>
    <w:rsid w:val="00C0363D"/>
    <w:rsid w:val="00C0632E"/>
    <w:rsid w:val="00C06354"/>
    <w:rsid w:val="00C11B89"/>
    <w:rsid w:val="00C13489"/>
    <w:rsid w:val="00C15345"/>
    <w:rsid w:val="00C153BA"/>
    <w:rsid w:val="00C16C6F"/>
    <w:rsid w:val="00C211CE"/>
    <w:rsid w:val="00C32530"/>
    <w:rsid w:val="00C33DA5"/>
    <w:rsid w:val="00C34127"/>
    <w:rsid w:val="00C373D8"/>
    <w:rsid w:val="00C41270"/>
    <w:rsid w:val="00C45943"/>
    <w:rsid w:val="00C60295"/>
    <w:rsid w:val="00C70DC0"/>
    <w:rsid w:val="00C7139A"/>
    <w:rsid w:val="00C72113"/>
    <w:rsid w:val="00C72815"/>
    <w:rsid w:val="00C805A8"/>
    <w:rsid w:val="00C82FEC"/>
    <w:rsid w:val="00C90A7A"/>
    <w:rsid w:val="00CA4356"/>
    <w:rsid w:val="00CB0EA1"/>
    <w:rsid w:val="00CB2BDA"/>
    <w:rsid w:val="00CB2C04"/>
    <w:rsid w:val="00CB66EC"/>
    <w:rsid w:val="00CB718B"/>
    <w:rsid w:val="00CC5BBB"/>
    <w:rsid w:val="00CC6FE0"/>
    <w:rsid w:val="00CC7F3C"/>
    <w:rsid w:val="00CD4F22"/>
    <w:rsid w:val="00CE025F"/>
    <w:rsid w:val="00CE0C45"/>
    <w:rsid w:val="00CE16CA"/>
    <w:rsid w:val="00CE3824"/>
    <w:rsid w:val="00CF4831"/>
    <w:rsid w:val="00CF51F0"/>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78B3"/>
    <w:rsid w:val="00D35C7E"/>
    <w:rsid w:val="00D376DB"/>
    <w:rsid w:val="00D377CE"/>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7221"/>
    <w:rsid w:val="00DC2B15"/>
    <w:rsid w:val="00DD6D48"/>
    <w:rsid w:val="00DD7A01"/>
    <w:rsid w:val="00DE0D84"/>
    <w:rsid w:val="00DE1634"/>
    <w:rsid w:val="00DE4500"/>
    <w:rsid w:val="00E01905"/>
    <w:rsid w:val="00E01E37"/>
    <w:rsid w:val="00E0521B"/>
    <w:rsid w:val="00E07A9C"/>
    <w:rsid w:val="00E07E43"/>
    <w:rsid w:val="00E10A1D"/>
    <w:rsid w:val="00E13397"/>
    <w:rsid w:val="00E30301"/>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653"/>
    <w:rsid w:val="00EA5463"/>
    <w:rsid w:val="00EB6352"/>
    <w:rsid w:val="00ED4F63"/>
    <w:rsid w:val="00ED5B37"/>
    <w:rsid w:val="00EE33D0"/>
    <w:rsid w:val="00EF2304"/>
    <w:rsid w:val="00EF3B34"/>
    <w:rsid w:val="00EF50BC"/>
    <w:rsid w:val="00F0254F"/>
    <w:rsid w:val="00F23BFC"/>
    <w:rsid w:val="00F269BE"/>
    <w:rsid w:val="00F324DD"/>
    <w:rsid w:val="00F32A63"/>
    <w:rsid w:val="00F35296"/>
    <w:rsid w:val="00F35A83"/>
    <w:rsid w:val="00F400D4"/>
    <w:rsid w:val="00F45231"/>
    <w:rsid w:val="00F46940"/>
    <w:rsid w:val="00F51208"/>
    <w:rsid w:val="00F56249"/>
    <w:rsid w:val="00F6100F"/>
    <w:rsid w:val="00F70576"/>
    <w:rsid w:val="00F7138B"/>
    <w:rsid w:val="00F73309"/>
    <w:rsid w:val="00F75149"/>
    <w:rsid w:val="00F829C6"/>
    <w:rsid w:val="00F87B96"/>
    <w:rsid w:val="00F92155"/>
    <w:rsid w:val="00F92D7B"/>
    <w:rsid w:val="00F94590"/>
    <w:rsid w:val="00F9703F"/>
    <w:rsid w:val="00FA0A74"/>
    <w:rsid w:val="00FA271D"/>
    <w:rsid w:val="00FA3D69"/>
    <w:rsid w:val="00FB43E3"/>
    <w:rsid w:val="00FB7F9F"/>
    <w:rsid w:val="00FC64EB"/>
    <w:rsid w:val="00FD0863"/>
    <w:rsid w:val="00FD41E8"/>
    <w:rsid w:val="00FD6F9D"/>
    <w:rsid w:val="00FD7B8A"/>
    <w:rsid w:val="00FE084E"/>
    <w:rsid w:val="00FE0BDE"/>
    <w:rsid w:val="00FE3703"/>
    <w:rsid w:val="00FE734E"/>
    <w:rsid w:val="00FE767D"/>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D32F5"/>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50</Pages>
  <Words>77882</Words>
  <Characters>443934</Characters>
  <Application>Microsoft Office Word</Application>
  <DocSecurity>0</DocSecurity>
  <Lines>3699</Lines>
  <Paragraphs>1041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cp:lastPrinted>2021-05-10T20:00:00Z</cp:lastPrinted>
  <dcterms:created xsi:type="dcterms:W3CDTF">2021-07-20T17:21:00Z</dcterms:created>
  <dcterms:modified xsi:type="dcterms:W3CDTF">2021-07-26T15:41:00Z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