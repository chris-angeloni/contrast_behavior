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60B3010C"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 xml:space="preserve">adaptation to </w:t>
        </w:r>
        <w:del w:id="2" w:author="Microsoft Office User" w:date="2022-01-11T15:48:00Z">
          <w:r w:rsidR="00716A18" w:rsidDel="00BA1CC4">
            <w:rPr>
              <w:rFonts w:ascii="Arial" w:hAnsi="Arial" w:cs="Arial"/>
              <w:b/>
              <w:bCs/>
              <w:color w:val="000000"/>
              <w:sz w:val="28"/>
              <w:szCs w:val="28"/>
            </w:rPr>
            <w:delText>stimulus statistics</w:delText>
          </w:r>
        </w:del>
      </w:ins>
      <w:ins w:id="3" w:author="Microsoft Office User" w:date="2022-01-11T15:48:00Z">
        <w:r w:rsidR="00BA1CC4">
          <w:rPr>
            <w:rFonts w:ascii="Arial" w:hAnsi="Arial" w:cs="Arial"/>
            <w:b/>
            <w:bCs/>
            <w:color w:val="000000"/>
            <w:sz w:val="28"/>
            <w:szCs w:val="28"/>
          </w:rPr>
          <w:t>acoustic contrast</w:t>
        </w:r>
      </w:ins>
      <w:ins w:id="4" w:author="Angeloni, Christopher Frederick" w:date="2021-12-20T16:00:00Z">
        <w:r w:rsidR="00716A18">
          <w:rPr>
            <w:rFonts w:ascii="Arial" w:hAnsi="Arial" w:cs="Arial"/>
            <w:b/>
            <w:bCs/>
            <w:color w:val="000000"/>
            <w:sz w:val="28"/>
            <w:szCs w:val="28"/>
          </w:rPr>
          <w:t xml:space="preserve"> predicts </w:t>
        </w:r>
      </w:ins>
      <w:ins w:id="5" w:author="Angeloni, Christopher" w:date="2022-01-07T14:45:00Z">
        <w:r w:rsidR="00067766">
          <w:rPr>
            <w:rFonts w:ascii="Arial" w:hAnsi="Arial" w:cs="Arial"/>
            <w:b/>
            <w:bCs/>
            <w:color w:val="000000"/>
            <w:sz w:val="28"/>
            <w:szCs w:val="28"/>
          </w:rPr>
          <w:t xml:space="preserve">perception of </w:t>
        </w:r>
      </w:ins>
      <w:ins w:id="6" w:author="Angeloni, Christopher Frederick" w:date="2021-12-20T16:00:00Z">
        <w:r w:rsidR="00716A18">
          <w:rPr>
            <w:rFonts w:ascii="Arial" w:hAnsi="Arial" w:cs="Arial"/>
            <w:b/>
            <w:bCs/>
            <w:color w:val="000000"/>
            <w:sz w:val="28"/>
            <w:szCs w:val="28"/>
          </w:rPr>
          <w:t>signal</w:t>
        </w:r>
      </w:ins>
      <w:ins w:id="7" w:author="Angeloni, Christopher" w:date="2022-01-07T14:45:00Z">
        <w:r w:rsidR="00067766">
          <w:rPr>
            <w:rFonts w:ascii="Arial" w:hAnsi="Arial" w:cs="Arial"/>
            <w:b/>
            <w:bCs/>
            <w:color w:val="000000"/>
            <w:sz w:val="28"/>
            <w:szCs w:val="28"/>
          </w:rPr>
          <w:t>s</w:t>
        </w:r>
      </w:ins>
      <w:ins w:id="8" w:author="Angeloni, Christopher Frederick" w:date="2021-12-20T16:00:00Z">
        <w:r w:rsidR="00716A18">
          <w:rPr>
            <w:rFonts w:ascii="Arial" w:hAnsi="Arial" w:cs="Arial"/>
            <w:b/>
            <w:bCs/>
            <w:color w:val="000000"/>
            <w:sz w:val="28"/>
            <w:szCs w:val="28"/>
          </w:rPr>
          <w:t xml:space="preserve"> in noise</w:t>
        </w:r>
        <w:del w:id="9" w:author="Angeloni, Christopher" w:date="2022-01-07T14:45:00Z">
          <w:r w:rsidR="00716A18" w:rsidDel="00067766">
            <w:rPr>
              <w:rFonts w:ascii="Arial" w:hAnsi="Arial" w:cs="Arial"/>
              <w:b/>
              <w:bCs/>
              <w:color w:val="000000"/>
              <w:sz w:val="28"/>
              <w:szCs w:val="28"/>
            </w:rPr>
            <w:delText xml:space="preserve"> detection</w:delText>
          </w:r>
        </w:del>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EC91121"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del w:id="10" w:author="Microsoft Office User" w:date="2022-01-11T15:51:00Z">
        <w:r w:rsidR="00EE33D0" w:rsidDel="00BA1CC4">
          <w:rPr>
            <w:rFonts w:ascii="Arial" w:hAnsi="Arial" w:cs="Arial"/>
            <w:color w:val="000000"/>
            <w:sz w:val="20"/>
            <w:szCs w:val="20"/>
          </w:rPr>
          <w:delText>Computational Neuroscience Initiative</w:delText>
        </w:r>
      </w:del>
      <w:del w:id="11" w:author="Microsoft Office User" w:date="2022-01-11T15:52:00Z">
        <w:r w:rsidRPr="003A75F6" w:rsidDel="00BA1CC4">
          <w:rPr>
            <w:rFonts w:ascii="Arial" w:hAnsi="Arial" w:cs="Arial"/>
            <w:color w:val="000000"/>
            <w:sz w:val="20"/>
            <w:szCs w:val="20"/>
          </w:rPr>
          <w:delText xml:space="preserve">, </w:delText>
        </w:r>
      </w:del>
      <w:del w:id="12" w:author="Microsoft Office User" w:date="2022-01-11T15:51:00Z">
        <w:r w:rsidRPr="003A75F6" w:rsidDel="00BA1CC4">
          <w:rPr>
            <w:rFonts w:ascii="Arial" w:hAnsi="Arial" w:cs="Arial"/>
            <w:color w:val="000000"/>
            <w:sz w:val="20"/>
            <w:szCs w:val="20"/>
          </w:rPr>
          <w:delText>University of Pennsylvania</w:delText>
        </w:r>
      </w:del>
      <w:ins w:id="13" w:author="Microsoft Office User" w:date="2022-01-11T15:51:00Z">
        <w:r w:rsidR="00BA1CC4">
          <w:rPr>
            <w:rFonts w:ascii="Arial" w:hAnsi="Arial" w:cs="Arial"/>
            <w:color w:val="000000"/>
            <w:sz w:val="20"/>
            <w:szCs w:val="20"/>
          </w:rPr>
          <w:t>International School for Advanced Studies</w:t>
        </w:r>
      </w:ins>
      <w:r w:rsidRPr="003A75F6">
        <w:rPr>
          <w:rFonts w:ascii="Arial" w:hAnsi="Arial" w:cs="Arial"/>
          <w:color w:val="000000"/>
          <w:sz w:val="20"/>
          <w:szCs w:val="20"/>
        </w:rPr>
        <w:t xml:space="preserve">, </w:t>
      </w:r>
      <w:del w:id="14" w:author="Microsoft Office User" w:date="2022-01-11T15:51:00Z">
        <w:r w:rsidRPr="003A75F6" w:rsidDel="00BA1CC4">
          <w:rPr>
            <w:rFonts w:ascii="Arial" w:hAnsi="Arial" w:cs="Arial"/>
            <w:color w:val="000000"/>
            <w:sz w:val="20"/>
            <w:szCs w:val="20"/>
          </w:rPr>
          <w:delText>Philadelphia, PA, USA</w:delText>
        </w:r>
      </w:del>
      <w:ins w:id="15" w:author="Microsoft Office User" w:date="2022-01-11T15:51:00Z">
        <w:r w:rsidR="00BA1CC4">
          <w:rPr>
            <w:rFonts w:ascii="Arial" w:hAnsi="Arial" w:cs="Arial"/>
            <w:color w:val="000000"/>
            <w:sz w:val="20"/>
            <w:szCs w:val="20"/>
          </w:rPr>
          <w:t>Trieste, Ital</w:t>
        </w:r>
      </w:ins>
      <w:ins w:id="16" w:author="Microsoft Office User" w:date="2022-01-11T15:52:00Z">
        <w:r w:rsidR="00BA1CC4">
          <w:rPr>
            <w:rFonts w:ascii="Arial" w:hAnsi="Arial" w:cs="Arial"/>
            <w:color w:val="000000"/>
            <w:sz w:val="20"/>
            <w:szCs w:val="20"/>
          </w:rPr>
          <w:t>y</w:t>
        </w:r>
      </w:ins>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6CEFDE40" w:rsidR="00247E70" w:rsidRPr="003A75F6" w:rsidRDefault="00716A18" w:rsidP="00AF3DE3">
      <w:pPr>
        <w:jc w:val="both"/>
        <w:rPr>
          <w:rFonts w:ascii="Arial" w:hAnsi="Arial" w:cs="Arial"/>
          <w:color w:val="000000"/>
          <w:sz w:val="22"/>
          <w:szCs w:val="22"/>
        </w:rPr>
      </w:pPr>
      <w:ins w:id="17" w:author="Angeloni, Christopher Frederick" w:date="2021-12-20T16:03:00Z">
        <w:r>
          <w:rPr>
            <w:rFonts w:ascii="Arial" w:hAnsi="Arial" w:cs="Arial"/>
            <w:color w:val="000000"/>
            <w:sz w:val="22"/>
            <w:szCs w:val="22"/>
          </w:rPr>
          <w:t>The responses of s</w:t>
        </w:r>
      </w:ins>
      <w:ins w:id="18" w:author="Angeloni, Christopher Frederick" w:date="2021-12-20T16:01:00Z">
        <w:r>
          <w:rPr>
            <w:rFonts w:ascii="Arial" w:hAnsi="Arial" w:cs="Arial"/>
            <w:color w:val="000000"/>
            <w:sz w:val="22"/>
            <w:szCs w:val="22"/>
          </w:rPr>
          <w:t>ensory neuro</w:t>
        </w:r>
      </w:ins>
      <w:ins w:id="19" w:author="Angeloni, Christopher Frederick" w:date="2021-12-20T16:02:00Z">
        <w:r>
          <w:rPr>
            <w:rFonts w:ascii="Arial" w:hAnsi="Arial" w:cs="Arial"/>
            <w:color w:val="000000"/>
            <w:sz w:val="22"/>
            <w:szCs w:val="22"/>
          </w:rPr>
          <w:t xml:space="preserve">ns adapt </w:t>
        </w:r>
      </w:ins>
      <w:ins w:id="20" w:author="Angeloni, Christopher Frederick" w:date="2021-12-20T16:03:00Z">
        <w:r>
          <w:rPr>
            <w:rFonts w:ascii="Arial" w:hAnsi="Arial" w:cs="Arial"/>
            <w:color w:val="000000"/>
            <w:sz w:val="22"/>
            <w:szCs w:val="22"/>
          </w:rPr>
          <w:t xml:space="preserve">to </w:t>
        </w:r>
        <w:del w:id="21" w:author="Microsoft Office User" w:date="2022-01-11T15:52:00Z">
          <w:r w:rsidDel="00BA1CC4">
            <w:rPr>
              <w:rFonts w:ascii="Arial" w:hAnsi="Arial" w:cs="Arial"/>
              <w:color w:val="000000"/>
              <w:sz w:val="22"/>
              <w:szCs w:val="22"/>
            </w:rPr>
            <w:delText>environments</w:delText>
          </w:r>
        </w:del>
      </w:ins>
      <w:ins w:id="22" w:author="Microsoft Office User" w:date="2022-01-11T15:52:00Z">
        <w:r w:rsidR="00BA1CC4">
          <w:rPr>
            <w:rFonts w:ascii="Arial" w:hAnsi="Arial" w:cs="Arial"/>
            <w:color w:val="000000"/>
            <w:sz w:val="22"/>
            <w:szCs w:val="22"/>
          </w:rPr>
          <w:t>stimuli</w:t>
        </w:r>
      </w:ins>
      <w:ins w:id="23" w:author="Angeloni, Christopher Frederick" w:date="2021-12-20T16:03:00Z">
        <w:r>
          <w:rPr>
            <w:rFonts w:ascii="Arial" w:hAnsi="Arial" w:cs="Arial"/>
            <w:color w:val="000000"/>
            <w:sz w:val="22"/>
            <w:szCs w:val="22"/>
          </w:rPr>
          <w:t xml:space="preserve"> with persistent statistical properties. In many cases,</w:t>
        </w:r>
      </w:ins>
      <w:ins w:id="24" w:author="Angeloni, Christopher Frederick" w:date="2021-12-20T16:04:00Z">
        <w:r>
          <w:rPr>
            <w:rFonts w:ascii="Arial" w:hAnsi="Arial" w:cs="Arial"/>
            <w:color w:val="000000"/>
            <w:sz w:val="22"/>
            <w:szCs w:val="22"/>
          </w:rPr>
          <w:t xml:space="preserve"> this adaptation is efficient, resulting in neural codes that </w:t>
        </w:r>
      </w:ins>
      <w:ins w:id="25" w:author="Angeloni, Christopher Frederick" w:date="2021-12-20T16:05:00Z">
        <w:r w:rsidR="0074548F">
          <w:rPr>
            <w:rFonts w:ascii="Arial" w:hAnsi="Arial" w:cs="Arial"/>
            <w:color w:val="000000"/>
            <w:sz w:val="22"/>
            <w:szCs w:val="22"/>
          </w:rPr>
          <w:t>maximize information about the stimulus</w:t>
        </w:r>
      </w:ins>
      <w:ins w:id="26" w:author="Angeloni, Christopher Frederick" w:date="2021-12-20T16:06:00Z">
        <w:r w:rsidR="0074548F">
          <w:rPr>
            <w:rFonts w:ascii="Arial" w:hAnsi="Arial" w:cs="Arial"/>
            <w:color w:val="000000"/>
            <w:sz w:val="22"/>
            <w:szCs w:val="22"/>
          </w:rPr>
          <w:t>. Contrast gain control is a for</w:t>
        </w:r>
      </w:ins>
      <w:ins w:id="27" w:author="Angeloni, Christopher Frederick" w:date="2021-12-20T16:07:00Z">
        <w:r w:rsidR="0074548F">
          <w:rPr>
            <w:rFonts w:ascii="Arial" w:hAnsi="Arial" w:cs="Arial"/>
            <w:color w:val="000000"/>
            <w:sz w:val="22"/>
            <w:szCs w:val="22"/>
          </w:rPr>
          <w:t xml:space="preserve">m of efficient adaptation in </w:t>
        </w:r>
      </w:ins>
      <w:ins w:id="28" w:author="Angeloni, Christopher Frederick" w:date="2021-12-20T16:09:00Z">
        <w:r w:rsidR="0074548F">
          <w:rPr>
            <w:rFonts w:ascii="Arial" w:hAnsi="Arial" w:cs="Arial"/>
            <w:color w:val="000000"/>
            <w:sz w:val="22"/>
            <w:szCs w:val="22"/>
          </w:rPr>
          <w:t>the</w:t>
        </w:r>
      </w:ins>
      <w:ins w:id="29" w:author="Angeloni, Christopher Frederick" w:date="2021-12-20T16:07:00Z">
        <w:r w:rsidR="0074548F">
          <w:rPr>
            <w:rFonts w:ascii="Arial" w:hAnsi="Arial" w:cs="Arial"/>
            <w:color w:val="000000"/>
            <w:sz w:val="22"/>
            <w:szCs w:val="22"/>
          </w:rPr>
          <w:t xml:space="preserve"> auditory cortex </w:t>
        </w:r>
      </w:ins>
      <w:ins w:id="30" w:author="Angeloni, Christopher Frederick" w:date="2021-12-20T16:09:00Z">
        <w:r w:rsidR="0074548F">
          <w:rPr>
            <w:rFonts w:ascii="Arial" w:hAnsi="Arial" w:cs="Arial"/>
            <w:color w:val="000000"/>
            <w:sz w:val="22"/>
            <w:szCs w:val="22"/>
          </w:rPr>
          <w:t xml:space="preserve">and is believed to be crucial for enhancing the detection of </w:t>
        </w:r>
      </w:ins>
      <w:ins w:id="31" w:author="Angeloni, Christopher Frederick" w:date="2021-12-20T16:10:00Z">
        <w:r w:rsidR="00AF3DE3">
          <w:rPr>
            <w:rFonts w:ascii="Arial" w:hAnsi="Arial" w:cs="Arial"/>
            <w:color w:val="000000"/>
            <w:sz w:val="22"/>
            <w:szCs w:val="22"/>
          </w:rPr>
          <w:t>signals embedded</w:t>
        </w:r>
      </w:ins>
      <w:ins w:id="32" w:author="Angeloni, Christopher Frederick" w:date="2021-12-20T16:09:00Z">
        <w:r w:rsidR="0074548F">
          <w:rPr>
            <w:rFonts w:ascii="Arial" w:hAnsi="Arial" w:cs="Arial"/>
            <w:color w:val="000000"/>
            <w:sz w:val="22"/>
            <w:szCs w:val="22"/>
          </w:rPr>
          <w:t xml:space="preserve"> in background noise</w:t>
        </w:r>
      </w:ins>
      <w:ins w:id="33" w:author="Angeloni, Christopher Frederick" w:date="2021-12-20T16:08:00Z">
        <w:r w:rsidR="0074548F">
          <w:rPr>
            <w:rFonts w:ascii="Arial" w:hAnsi="Arial" w:cs="Arial"/>
            <w:color w:val="000000"/>
            <w:sz w:val="22"/>
            <w:szCs w:val="22"/>
          </w:rPr>
          <w:t>.</w:t>
        </w:r>
      </w:ins>
      <w:ins w:id="34" w:author="Angeloni, Christopher Frederick" w:date="2021-12-20T16:09:00Z">
        <w:r w:rsidR="0074548F">
          <w:rPr>
            <w:rFonts w:ascii="Arial" w:hAnsi="Arial" w:cs="Arial"/>
            <w:color w:val="000000"/>
            <w:sz w:val="22"/>
            <w:szCs w:val="22"/>
          </w:rPr>
          <w:t xml:space="preserve"> However, </w:t>
        </w:r>
      </w:ins>
      <w:ins w:id="35"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36"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del w:id="37" w:author="Microsoft Office User" w:date="2022-01-11T15:54:00Z">
        <w:r w:rsidR="0054551E" w:rsidDel="00BA1CC4">
          <w:rPr>
            <w:rFonts w:ascii="Arial" w:hAnsi="Arial" w:cs="Arial"/>
            <w:color w:val="000000"/>
            <w:sz w:val="22"/>
            <w:szCs w:val="22"/>
          </w:rPr>
          <w:delText xml:space="preserve">background </w:delText>
        </w:r>
        <w:r w:rsidR="00137023" w:rsidDel="00BA1CC4">
          <w:rPr>
            <w:rFonts w:ascii="Arial" w:hAnsi="Arial" w:cs="Arial"/>
            <w:color w:val="000000"/>
            <w:sz w:val="22"/>
            <w:szCs w:val="22"/>
          </w:rPr>
          <w:delText>contras</w:delText>
        </w:r>
        <w:r w:rsidR="00ED5B37" w:rsidDel="00BA1CC4">
          <w:rPr>
            <w:rFonts w:ascii="Arial" w:hAnsi="Arial" w:cs="Arial"/>
            <w:color w:val="000000"/>
            <w:sz w:val="22"/>
            <w:szCs w:val="22"/>
          </w:rPr>
          <w:delText>t</w:delText>
        </w:r>
      </w:del>
      <w:ins w:id="38" w:author="Microsoft Office User" w:date="2022-01-11T15:54:00Z">
        <w:r w:rsidR="00BA1CC4">
          <w:rPr>
            <w:rFonts w:ascii="Arial" w:hAnsi="Arial" w:cs="Arial"/>
            <w:color w:val="000000"/>
            <w:sz w:val="22"/>
            <w:szCs w:val="22"/>
          </w:rPr>
          <w:t>contrast of the background</w:t>
        </w:r>
      </w:ins>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39" w:author="Angeloni, Christopher Frederick" w:date="2021-12-20T16:11:00Z">
        <w:r w:rsidR="0035199D" w:rsidDel="00AF3DE3">
          <w:rPr>
            <w:rFonts w:ascii="Arial" w:hAnsi="Arial" w:cs="Arial"/>
            <w:color w:val="000000"/>
            <w:sz w:val="22"/>
            <w:szCs w:val="22"/>
          </w:rPr>
          <w:delText>cortical sound processing</w:delText>
        </w:r>
      </w:del>
      <w:ins w:id="40"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41" w:author="Angeloni, Christopher" w:date="2022-01-07T14:46:00Z">
        <w:r w:rsidR="0054551E" w:rsidDel="00067766">
          <w:rPr>
            <w:rFonts w:ascii="Arial" w:hAnsi="Arial" w:cs="Arial"/>
            <w:color w:val="000000"/>
            <w:sz w:val="22"/>
            <w:szCs w:val="22"/>
          </w:rPr>
          <w:delText xml:space="preserve">more </w:delText>
        </w:r>
      </w:del>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42"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43" w:author="Angeloni, Christopher Frederick" w:date="2021-12-20T16:12:00Z">
        <w:del w:id="44" w:author="Microsoft Office User" w:date="2022-01-12T10:33:00Z">
          <w:r w:rsidR="00AF3DE3" w:rsidDel="009F7CC3">
            <w:rPr>
              <w:rFonts w:ascii="Arial" w:hAnsi="Arial" w:cs="Arial"/>
              <w:color w:val="000000"/>
              <w:sz w:val="22"/>
              <w:szCs w:val="22"/>
            </w:rPr>
            <w:delText>the dynamics of contrast gain control</w:delText>
          </w:r>
        </w:del>
      </w:ins>
      <w:ins w:id="45" w:author="Microsoft Office User" w:date="2022-01-12T10:33:00Z">
        <w:r w:rsidR="009F7CC3">
          <w:rPr>
            <w:rFonts w:ascii="Arial" w:hAnsi="Arial" w:cs="Arial"/>
            <w:color w:val="000000"/>
            <w:sz w:val="22"/>
            <w:szCs w:val="22"/>
          </w:rPr>
          <w:t>dynamic gain changes</w:t>
        </w:r>
      </w:ins>
      <w:ins w:id="46" w:author="Angeloni, Christopher Frederick" w:date="2021-12-20T16:12:00Z">
        <w:r w:rsidR="00AF3DE3">
          <w:rPr>
            <w:rFonts w:ascii="Arial" w:hAnsi="Arial" w:cs="Arial"/>
            <w:color w:val="000000"/>
            <w:sz w:val="22"/>
            <w:szCs w:val="22"/>
          </w:rPr>
          <w:t xml:space="preserve"> in</w:t>
        </w:r>
      </w:ins>
      <w:r w:rsidR="00247E70" w:rsidRPr="003A75F6">
        <w:rPr>
          <w:rFonts w:ascii="Arial" w:hAnsi="Arial" w:cs="Arial"/>
          <w:color w:val="000000"/>
          <w:sz w:val="22"/>
          <w:szCs w:val="22"/>
        </w:rPr>
        <w:t xml:space="preserve"> auditory cortex </w:t>
      </w:r>
      <w:del w:id="47"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48" w:author="Angeloni, Christopher Frederick" w:date="2021-12-20T16:12:00Z">
        <w:r w:rsidR="00AF3DE3">
          <w:rPr>
            <w:rFonts w:ascii="Arial" w:hAnsi="Arial" w:cs="Arial"/>
            <w:color w:val="000000"/>
            <w:sz w:val="22"/>
            <w:szCs w:val="22"/>
          </w:rPr>
          <w:t>predict</w:t>
        </w:r>
      </w:ins>
      <w:ins w:id="49" w:author="Angeloni, Christopher Frederick" w:date="2021-12-20T16:13:00Z">
        <w:r w:rsidR="00AF3DE3">
          <w:rPr>
            <w:rFonts w:ascii="Arial" w:hAnsi="Arial" w:cs="Arial"/>
            <w:color w:val="000000"/>
            <w:sz w:val="22"/>
            <w:szCs w:val="22"/>
          </w:rPr>
          <w:t xml:space="preserve"> behavioral </w:t>
        </w:r>
        <w:del w:id="50" w:author="Microsoft Office User" w:date="2022-01-11T15:55:00Z">
          <w:r w:rsidR="00AF3DE3" w:rsidDel="00632205">
            <w:rPr>
              <w:rFonts w:ascii="Arial" w:hAnsi="Arial" w:cs="Arial"/>
              <w:color w:val="000000"/>
              <w:sz w:val="22"/>
              <w:szCs w:val="22"/>
            </w:rPr>
            <w:delText>changes</w:delText>
          </w:r>
        </w:del>
      </w:ins>
      <w:ins w:id="51" w:author="Microsoft Office User" w:date="2022-01-11T15:55:00Z">
        <w:r w:rsidR="00632205">
          <w:rPr>
            <w:rFonts w:ascii="Arial" w:hAnsi="Arial" w:cs="Arial"/>
            <w:color w:val="000000"/>
            <w:sz w:val="22"/>
            <w:szCs w:val="22"/>
          </w:rPr>
          <w:t>performance</w:t>
        </w:r>
      </w:ins>
      <w:ins w:id="52" w:author="Angeloni, Christopher Frederick" w:date="2021-12-20T16:13:00Z">
        <w:r w:rsidR="00AF3DE3">
          <w:rPr>
            <w:rFonts w:ascii="Arial" w:hAnsi="Arial" w:cs="Arial"/>
            <w:color w:val="000000"/>
            <w:sz w:val="22"/>
            <w:szCs w:val="22"/>
          </w:rPr>
          <w:t xml:space="preserve">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6AC803D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del w:id="53" w:author="Microsoft Office User" w:date="2022-01-11T15:59:00Z">
        <w:r w:rsidDel="004C1910">
          <w:rPr>
            <w:rFonts w:ascii="Arial" w:hAnsi="Arial" w:cs="Arial"/>
            <w:color w:val="000000"/>
            <w:sz w:val="22"/>
            <w:szCs w:val="22"/>
          </w:rPr>
          <w:delText xml:space="preserve">Neuronal </w:delText>
        </w:r>
      </w:del>
      <w:ins w:id="54" w:author="Microsoft Office User" w:date="2022-01-11T15:59:00Z">
        <w:r w:rsidR="004C1910">
          <w:rPr>
            <w:rFonts w:ascii="Arial" w:hAnsi="Arial" w:cs="Arial"/>
            <w:color w:val="000000"/>
            <w:sz w:val="22"/>
            <w:szCs w:val="22"/>
          </w:rPr>
          <w:t xml:space="preserve">Indeed, </w:t>
        </w:r>
      </w:ins>
      <w:r>
        <w:rPr>
          <w:rFonts w:ascii="Arial" w:hAnsi="Arial" w:cs="Arial"/>
          <w:color w:val="000000"/>
          <w:sz w:val="22"/>
          <w:szCs w:val="22"/>
        </w:rPr>
        <w:t xml:space="preserve">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w:t>
      </w:r>
      <w:ins w:id="55" w:author="Microsoft Office User" w:date="2022-01-11T15:59:00Z">
        <w:r w:rsidR="000F23B4">
          <w:rPr>
            <w:rFonts w:ascii="Arial" w:hAnsi="Arial" w:cs="Arial"/>
            <w:color w:val="000000"/>
            <w:sz w:val="22"/>
            <w:szCs w:val="22"/>
          </w:rPr>
          <w:t>,</w:t>
        </w:r>
      </w:ins>
      <w:r>
        <w:rPr>
          <w:rFonts w:ascii="Arial" w:hAnsi="Arial" w:cs="Arial"/>
          <w:color w:val="000000"/>
          <w:sz w:val="22"/>
          <w:szCs w:val="22"/>
        </w:rPr>
        <w:t xml:space="preserve"> it </w:t>
      </w:r>
      <w:del w:id="56" w:author="Microsoft Office User" w:date="2022-01-11T16:00:00Z">
        <w:r w:rsidDel="000F23B4">
          <w:rPr>
            <w:rFonts w:ascii="Arial" w:hAnsi="Arial" w:cs="Arial"/>
            <w:color w:val="000000"/>
            <w:sz w:val="22"/>
            <w:szCs w:val="22"/>
          </w:rPr>
          <w:delText xml:space="preserve">remains </w:delText>
        </w:r>
      </w:del>
      <w:ins w:id="57" w:author="Microsoft Office User" w:date="2022-01-11T16:00:00Z">
        <w:r w:rsidR="000F23B4">
          <w:rPr>
            <w:rFonts w:ascii="Arial" w:hAnsi="Arial" w:cs="Arial"/>
            <w:color w:val="000000"/>
            <w:sz w:val="22"/>
            <w:szCs w:val="22"/>
          </w:rPr>
          <w:t xml:space="preserve">is </w:t>
        </w:r>
      </w:ins>
      <w:r>
        <w:rPr>
          <w:rFonts w:ascii="Arial" w:hAnsi="Arial" w:cs="Arial"/>
          <w:color w:val="000000"/>
          <w:sz w:val="22"/>
          <w:szCs w:val="22"/>
        </w:rPr>
        <w:t xml:space="preserve">unknown whether and how the dynamics of contrast gain control in the auditory system inform behavior, as </w:t>
      </w:r>
      <w:del w:id="58" w:author="Microsoft Office User" w:date="2022-01-11T16:00:00Z">
        <w:r w:rsidDel="000F23B4">
          <w:rPr>
            <w:rFonts w:ascii="Arial" w:hAnsi="Arial" w:cs="Arial"/>
            <w:color w:val="000000"/>
            <w:sz w:val="22"/>
            <w:szCs w:val="22"/>
          </w:rPr>
          <w:delText>a direct link between</w:delText>
        </w:r>
      </w:del>
      <w:ins w:id="59" w:author="Microsoft Office User" w:date="2022-01-11T16:00:00Z">
        <w:r w:rsidR="000F23B4">
          <w:rPr>
            <w:rFonts w:ascii="Arial" w:hAnsi="Arial" w:cs="Arial"/>
            <w:color w:val="000000"/>
            <w:sz w:val="22"/>
            <w:szCs w:val="22"/>
          </w:rPr>
          <w:t>the dynamics of</w:t>
        </w:r>
      </w:ins>
      <w:r>
        <w:rPr>
          <w:rFonts w:ascii="Arial" w:hAnsi="Arial" w:cs="Arial"/>
          <w:color w:val="000000"/>
          <w:sz w:val="22"/>
          <w:szCs w:val="22"/>
        </w:rPr>
        <w:t xml:space="preserve"> neuronal adaptation </w:t>
      </w:r>
      <w:ins w:id="60" w:author="Microsoft Office User" w:date="2022-01-11T16:00:00Z">
        <w:r w:rsidR="000F23B4">
          <w:rPr>
            <w:rFonts w:ascii="Arial" w:hAnsi="Arial" w:cs="Arial"/>
            <w:color w:val="000000"/>
            <w:sz w:val="22"/>
            <w:szCs w:val="22"/>
          </w:rPr>
          <w:t>has not previously been measured simultaneously w</w:t>
        </w:r>
      </w:ins>
      <w:ins w:id="61" w:author="Microsoft Office User" w:date="2022-01-11T16:01:00Z">
        <w:r w:rsidR="000F23B4">
          <w:rPr>
            <w:rFonts w:ascii="Arial" w:hAnsi="Arial" w:cs="Arial"/>
            <w:color w:val="000000"/>
            <w:sz w:val="22"/>
            <w:szCs w:val="22"/>
          </w:rPr>
          <w:t>ith behavior</w:t>
        </w:r>
      </w:ins>
      <w:del w:id="62" w:author="Microsoft Office User" w:date="2022-01-11T16:00:00Z">
        <w:r w:rsidDel="000F23B4">
          <w:rPr>
            <w:rFonts w:ascii="Arial" w:hAnsi="Arial" w:cs="Arial"/>
            <w:color w:val="000000"/>
            <w:sz w:val="22"/>
            <w:szCs w:val="22"/>
          </w:rPr>
          <w:delText>and behavior has not been previously established</w:delText>
        </w:r>
      </w:del>
      <w:r>
        <w:rPr>
          <w:rFonts w:ascii="Arial" w:hAnsi="Arial" w:cs="Arial"/>
          <w:color w:val="000000"/>
          <w:sz w:val="22"/>
          <w:szCs w:val="22"/>
        </w:rPr>
        <w:t xml:space="preserve">. The goal of our study was to test </w:t>
      </w:r>
      <w:del w:id="63" w:author="Microsoft Office User" w:date="2022-01-11T16:02:00Z">
        <w:r w:rsidDel="000F23B4">
          <w:rPr>
            <w:rFonts w:ascii="Arial" w:hAnsi="Arial" w:cs="Arial"/>
            <w:color w:val="000000"/>
            <w:sz w:val="22"/>
            <w:szCs w:val="22"/>
          </w:rPr>
          <w:delText>the hypothesis that</w:delText>
        </w:r>
        <w:r w:rsidR="0054551E" w:rsidDel="000F23B4">
          <w:rPr>
            <w:rFonts w:ascii="Arial" w:hAnsi="Arial" w:cs="Arial"/>
            <w:color w:val="000000"/>
            <w:sz w:val="22"/>
            <w:szCs w:val="22"/>
          </w:rPr>
          <w:delText xml:space="preserve"> the dynamics of contrast gain adaptation in auditory cortex reflect</w:delText>
        </w:r>
        <w:r w:rsidDel="000F23B4">
          <w:rPr>
            <w:rFonts w:ascii="Arial" w:hAnsi="Arial" w:cs="Arial"/>
            <w:color w:val="000000"/>
            <w:sz w:val="22"/>
            <w:szCs w:val="22"/>
          </w:rPr>
          <w:delText xml:space="preserve"> efficient coding </w:delText>
        </w:r>
        <w:r w:rsidR="0054551E" w:rsidDel="000F23B4">
          <w:rPr>
            <w:rFonts w:ascii="Arial" w:hAnsi="Arial" w:cs="Arial"/>
            <w:color w:val="000000"/>
            <w:sz w:val="22"/>
            <w:szCs w:val="22"/>
          </w:rPr>
          <w:delText>of incoming sounds in a manner that</w:delText>
        </w:r>
        <w:r w:rsidDel="000F23B4">
          <w:rPr>
            <w:rFonts w:ascii="Arial" w:hAnsi="Arial" w:cs="Arial"/>
            <w:color w:val="000000"/>
            <w:sz w:val="22"/>
            <w:szCs w:val="22"/>
          </w:rPr>
          <w:delText xml:space="preserve"> shapes behavioral performance in an auditory task.</w:delText>
        </w:r>
      </w:del>
      <w:ins w:id="64" w:author="Microsoft Office User" w:date="2022-01-11T16:02:00Z">
        <w:r w:rsidR="000F23B4">
          <w:rPr>
            <w:rFonts w:ascii="Arial" w:hAnsi="Arial" w:cs="Arial"/>
            <w:color w:val="000000"/>
            <w:sz w:val="22"/>
            <w:szCs w:val="22"/>
          </w:rPr>
          <w:t>whether the dynamics of contrast gain control in auditory cortex predict changes in the perception</w:t>
        </w:r>
      </w:ins>
      <w:ins w:id="65" w:author="Microsoft Office User" w:date="2022-01-11T16:03:00Z">
        <w:r w:rsidR="000F23B4">
          <w:rPr>
            <w:rFonts w:ascii="Arial" w:hAnsi="Arial" w:cs="Arial"/>
            <w:color w:val="000000"/>
            <w:sz w:val="22"/>
            <w:szCs w:val="22"/>
          </w:rPr>
          <w:t>s of targets embedded in noise.</w:t>
        </w:r>
      </w:ins>
    </w:p>
    <w:p w14:paraId="3789EE0E" w14:textId="3233D867" w:rsidR="000F23B4" w:rsidRDefault="007366C6" w:rsidP="00690DFE">
      <w:pPr>
        <w:ind w:firstLine="720"/>
        <w:jc w:val="both"/>
        <w:rPr>
          <w:ins w:id="66" w:author="Microsoft Office User" w:date="2022-01-11T16:03:00Z"/>
          <w:rFonts w:ascii="Arial" w:hAnsi="Arial" w:cs="Arial"/>
          <w:sz w:val="22"/>
          <w:szCs w:val="22"/>
        </w:rPr>
      </w:pPr>
      <w:ins w:id="67" w:author="Microsoft Office User" w:date="2022-01-11T16:05:00Z">
        <w:r>
          <w:rPr>
            <w:rFonts w:ascii="Arial" w:hAnsi="Arial" w:cs="Arial"/>
            <w:sz w:val="22"/>
            <w:szCs w:val="22"/>
          </w:rPr>
          <w:t>Contrast gain control is thought to create sensory representations of sounds that are invariant to bac</w:t>
        </w:r>
      </w:ins>
      <w:ins w:id="68" w:author="Microsoft Office User" w:date="2022-01-11T16:06:00Z">
        <w:r>
          <w:rPr>
            <w:rFonts w:ascii="Arial" w:hAnsi="Arial" w:cs="Arial"/>
            <w:sz w:val="22"/>
            <w:szCs w:val="22"/>
          </w:rPr>
          <w:t>kground noise</w:t>
        </w:r>
      </w:ins>
      <w:ins w:id="69" w:author="Microsoft Office User" w:date="2022-01-12T10:49:00Z">
        <w:r w:rsidR="00311123">
          <w:rPr>
            <w:rFonts w:ascii="Arial" w:hAnsi="Arial" w:cs="Arial"/>
            <w:sz w:val="22"/>
            <w:szCs w:val="22"/>
          </w:rPr>
          <w:fldChar w:fldCharType="begin" w:fldLock="1"/>
        </w:r>
      </w:ins>
      <w:r w:rsidR="00542E20">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mendeley":{"formattedCitation":"&lt;sup&gt;20&lt;/sup&gt;","plainTextFormattedCitation":"20","previouslyFormattedCitation":"&lt;sup&gt;20&lt;/sup&gt;"},"properties":{"noteIndex":0},"schema":"https://github.com/citation-style-language/schema/raw/master/csl-citation.json"}</w:instrText>
      </w:r>
      <w:r w:rsidR="00311123">
        <w:rPr>
          <w:rFonts w:ascii="Arial" w:hAnsi="Arial" w:cs="Arial"/>
          <w:sz w:val="22"/>
          <w:szCs w:val="22"/>
        </w:rPr>
        <w:fldChar w:fldCharType="separate"/>
      </w:r>
      <w:r w:rsidR="00311123" w:rsidRPr="00311123">
        <w:rPr>
          <w:rFonts w:ascii="Arial" w:hAnsi="Arial" w:cs="Arial"/>
          <w:noProof/>
          <w:sz w:val="22"/>
          <w:szCs w:val="22"/>
          <w:vertAlign w:val="superscript"/>
        </w:rPr>
        <w:t>20</w:t>
      </w:r>
      <w:ins w:id="70" w:author="Microsoft Office User" w:date="2022-01-12T10:49:00Z">
        <w:r w:rsidR="00311123">
          <w:rPr>
            <w:rFonts w:ascii="Arial" w:hAnsi="Arial" w:cs="Arial"/>
            <w:sz w:val="22"/>
            <w:szCs w:val="22"/>
          </w:rPr>
          <w:fldChar w:fldCharType="end"/>
        </w:r>
      </w:ins>
      <w:ins w:id="71" w:author="Microsoft Office User" w:date="2022-01-12T10:53:00Z">
        <w:r w:rsidR="00542E20">
          <w:rPr>
            <w:rFonts w:ascii="Arial" w:hAnsi="Arial" w:cs="Arial"/>
            <w:sz w:val="22"/>
            <w:szCs w:val="22"/>
          </w:rPr>
          <w:t xml:space="preserve">. </w:t>
        </w:r>
      </w:ins>
      <w:ins w:id="72" w:author="Microsoft Office User" w:date="2022-01-12T10:54:00Z">
        <w:r w:rsidR="00542E20">
          <w:rPr>
            <w:rFonts w:ascii="Arial" w:hAnsi="Arial" w:cs="Arial"/>
            <w:sz w:val="22"/>
            <w:szCs w:val="22"/>
          </w:rPr>
          <w:t>In the ferret auditory pathway</w:t>
        </w:r>
      </w:ins>
      <w:ins w:id="73" w:author="Microsoft Office User" w:date="2022-01-12T10:55:00Z">
        <w:r w:rsidR="00542E20">
          <w:rPr>
            <w:rFonts w:ascii="Arial" w:hAnsi="Arial" w:cs="Arial"/>
            <w:sz w:val="22"/>
            <w:szCs w:val="22"/>
          </w:rPr>
          <w:t xml:space="preserve">, </w:t>
        </w:r>
      </w:ins>
      <w:ins w:id="74" w:author="Microsoft Office User" w:date="2022-01-12T10:56:00Z">
        <w:r w:rsidR="00542E20">
          <w:rPr>
            <w:rFonts w:ascii="Arial" w:hAnsi="Arial" w:cs="Arial"/>
            <w:sz w:val="22"/>
            <w:szCs w:val="22"/>
          </w:rPr>
          <w:t>representations of sounds become more noise-tolerant in higher auditory areas</w:t>
        </w:r>
      </w:ins>
      <w:ins w:id="75" w:author="Microsoft Office User" w:date="2022-01-12T10:57:00Z">
        <w:r w:rsidR="00542E20">
          <w:rPr>
            <w:rFonts w:ascii="Arial" w:hAnsi="Arial" w:cs="Arial"/>
            <w:sz w:val="22"/>
            <w:szCs w:val="22"/>
          </w:rPr>
          <w:t xml:space="preserve">, and the amount of noise-tolerance correlated with the strength of adaptation to the </w:t>
        </w:r>
      </w:ins>
      <w:ins w:id="76" w:author="Microsoft Office User" w:date="2022-01-12T10:58:00Z">
        <w:r w:rsidR="00542E20">
          <w:rPr>
            <w:rFonts w:ascii="Arial" w:hAnsi="Arial" w:cs="Arial"/>
            <w:sz w:val="22"/>
            <w:szCs w:val="22"/>
          </w:rPr>
          <w:t xml:space="preserve">stimulus statistics, suggesting that level adaptation and gain control enhance the encoding of stimuli embedded in </w:t>
        </w:r>
      </w:ins>
      <w:ins w:id="77" w:author="Microsoft Office User" w:date="2022-01-12T11:02:00Z">
        <w:r w:rsidR="00090AAF">
          <w:rPr>
            <w:rFonts w:ascii="Arial" w:hAnsi="Arial" w:cs="Arial"/>
            <w:sz w:val="22"/>
            <w:szCs w:val="22"/>
          </w:rPr>
          <w:t xml:space="preserve">stationary </w:t>
        </w:r>
      </w:ins>
      <w:ins w:id="78" w:author="Microsoft Office User" w:date="2022-01-12T10:58:00Z">
        <w:r w:rsidR="00542E20">
          <w:rPr>
            <w:rFonts w:ascii="Arial" w:hAnsi="Arial" w:cs="Arial"/>
            <w:sz w:val="22"/>
            <w:szCs w:val="22"/>
          </w:rPr>
          <w:t>noise</w:t>
        </w:r>
        <w:r w:rsidR="00542E20">
          <w:rPr>
            <w:rFonts w:ascii="Arial" w:hAnsi="Arial" w:cs="Arial"/>
            <w:sz w:val="22"/>
            <w:szCs w:val="22"/>
          </w:rPr>
          <w:fldChar w:fldCharType="begin" w:fldLock="1"/>
        </w:r>
      </w:ins>
      <w:r w:rsidR="00090AAF">
        <w:rPr>
          <w:rFonts w:ascii="Arial"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lt;/sup&gt;","plainTextFormattedCitation":"16","previouslyFormattedCitation":"&lt;sup&gt;16&lt;/sup&gt;"},"properties":{"noteIndex":0},"schema":"https://github.com/citation-style-language/schema/raw/master/csl-citation.json"}</w:instrText>
      </w:r>
      <w:r w:rsidR="00542E20">
        <w:rPr>
          <w:rFonts w:ascii="Arial" w:hAnsi="Arial" w:cs="Arial"/>
          <w:sz w:val="22"/>
          <w:szCs w:val="22"/>
        </w:rPr>
        <w:fldChar w:fldCharType="separate"/>
      </w:r>
      <w:r w:rsidR="00542E20" w:rsidRPr="00542E20">
        <w:rPr>
          <w:rFonts w:ascii="Arial" w:hAnsi="Arial" w:cs="Arial"/>
          <w:noProof/>
          <w:sz w:val="22"/>
          <w:szCs w:val="22"/>
          <w:vertAlign w:val="superscript"/>
        </w:rPr>
        <w:t>16</w:t>
      </w:r>
      <w:ins w:id="79" w:author="Microsoft Office User" w:date="2022-01-12T10:58:00Z">
        <w:r w:rsidR="00542E20">
          <w:rPr>
            <w:rFonts w:ascii="Arial" w:hAnsi="Arial" w:cs="Arial"/>
            <w:sz w:val="22"/>
            <w:szCs w:val="22"/>
          </w:rPr>
          <w:fldChar w:fldCharType="end"/>
        </w:r>
      </w:ins>
      <w:ins w:id="80" w:author="Microsoft Office User" w:date="2022-01-12T10:59:00Z">
        <w:r w:rsidR="00542E20">
          <w:rPr>
            <w:rFonts w:ascii="Arial" w:hAnsi="Arial" w:cs="Arial"/>
            <w:sz w:val="22"/>
            <w:szCs w:val="22"/>
          </w:rPr>
          <w:t xml:space="preserve">. </w:t>
        </w:r>
      </w:ins>
      <w:ins w:id="81" w:author="Microsoft Office User" w:date="2022-01-12T11:00:00Z">
        <w:r w:rsidR="00090AAF">
          <w:rPr>
            <w:rFonts w:ascii="Arial" w:hAnsi="Arial" w:cs="Arial"/>
            <w:sz w:val="22"/>
            <w:szCs w:val="22"/>
          </w:rPr>
          <w:t>Additionally, recent psychophysical studies suggest that perception</w:t>
        </w:r>
      </w:ins>
      <w:ins w:id="82" w:author="Microsoft Office User" w:date="2022-01-12T11:28:00Z">
        <w:r w:rsidR="00453D01">
          <w:rPr>
            <w:rFonts w:ascii="Arial" w:hAnsi="Arial" w:cs="Arial"/>
            <w:sz w:val="22"/>
            <w:szCs w:val="22"/>
          </w:rPr>
          <w:t xml:space="preserve"> in</w:t>
        </w:r>
        <w:r w:rsidR="008E2B67">
          <w:rPr>
            <w:rFonts w:ascii="Arial" w:hAnsi="Arial" w:cs="Arial"/>
            <w:sz w:val="22"/>
            <w:szCs w:val="22"/>
          </w:rPr>
          <w:t xml:space="preserve"> noise</w:t>
        </w:r>
      </w:ins>
      <w:ins w:id="83" w:author="Microsoft Office User" w:date="2022-01-12T11:00:00Z">
        <w:r w:rsidR="00090AAF">
          <w:rPr>
            <w:rFonts w:ascii="Arial" w:hAnsi="Arial" w:cs="Arial"/>
            <w:sz w:val="22"/>
            <w:szCs w:val="22"/>
          </w:rPr>
          <w:t xml:space="preserve"> is altered by efficient adaptation to stimulus statistics. In humans, target volume discriminability is greater in low contrast than in high contrast</w:t>
        </w:r>
        <w:r w:rsidR="00090AAF">
          <w:rPr>
            <w:rFonts w:ascii="Arial" w:hAnsi="Arial" w:cs="Arial"/>
            <w:color w:val="000000"/>
            <w:sz w:val="22"/>
            <w:szCs w:val="22"/>
          </w:rPr>
          <w:t>, an effect</w:t>
        </w:r>
        <w:r w:rsidR="00090AAF" w:rsidRPr="003A75F6">
          <w:rPr>
            <w:rFonts w:ascii="Arial" w:hAnsi="Arial" w:cs="Arial"/>
            <w:color w:val="000000"/>
            <w:sz w:val="22"/>
            <w:szCs w:val="22"/>
          </w:rPr>
          <w:t xml:space="preserve"> consistent with </w:t>
        </w:r>
        <w:r w:rsidR="00090AAF">
          <w:rPr>
            <w:rFonts w:ascii="Arial" w:hAnsi="Arial" w:cs="Arial"/>
            <w:color w:val="000000"/>
            <w:sz w:val="22"/>
            <w:szCs w:val="22"/>
          </w:rPr>
          <w:t>gain control observed in primary auditory cortex</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763501">
          <w:rPr>
            <w:rFonts w:ascii="Arial" w:hAnsi="Arial" w:cs="Arial"/>
            <w:noProof/>
            <w:color w:val="000000"/>
            <w:sz w:val="22"/>
            <w:szCs w:val="22"/>
            <w:vertAlign w:val="superscript"/>
          </w:rPr>
          <w:t>19</w:t>
        </w:r>
        <w:r w:rsidR="00090AAF">
          <w:rPr>
            <w:rFonts w:ascii="Arial" w:hAnsi="Arial" w:cs="Arial"/>
            <w:color w:val="000000"/>
            <w:sz w:val="22"/>
            <w:szCs w:val="22"/>
          </w:rPr>
          <w:fldChar w:fldCharType="end"/>
        </w:r>
        <w:r w:rsidR="00090AAF" w:rsidRPr="003A75F6">
          <w:rPr>
            <w:rFonts w:ascii="Arial" w:hAnsi="Arial" w:cs="Arial"/>
            <w:color w:val="000000"/>
            <w:sz w:val="22"/>
            <w:szCs w:val="22"/>
          </w:rPr>
          <w:t>. Similar</w:t>
        </w:r>
        <w:r w:rsidR="00090AAF">
          <w:rPr>
            <w:rFonts w:ascii="Arial" w:hAnsi="Arial" w:cs="Arial"/>
            <w:color w:val="000000"/>
            <w:sz w:val="22"/>
            <w:szCs w:val="22"/>
          </w:rPr>
          <w:t xml:space="preserve"> relationships between </w:t>
        </w:r>
      </w:ins>
      <w:ins w:id="84" w:author="Microsoft Office User" w:date="2022-01-12T11:01:00Z">
        <w:r w:rsidR="00090AAF">
          <w:rPr>
            <w:rFonts w:ascii="Arial" w:hAnsi="Arial" w:cs="Arial"/>
            <w:color w:val="000000"/>
            <w:sz w:val="22"/>
            <w:szCs w:val="22"/>
          </w:rPr>
          <w:t>gain control</w:t>
        </w:r>
      </w:ins>
      <w:ins w:id="85" w:author="Microsoft Office User" w:date="2022-01-12T11:00:00Z">
        <w:r w:rsidR="00090AAF">
          <w:rPr>
            <w:rFonts w:ascii="Arial" w:hAnsi="Arial" w:cs="Arial"/>
            <w:color w:val="000000"/>
            <w:sz w:val="22"/>
            <w:szCs w:val="22"/>
          </w:rPr>
          <w:t xml:space="preserve"> and behavioral percepts of sound location have also been found in ferrets</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50029D">
          <w:rPr>
            <w:rFonts w:ascii="Arial" w:hAnsi="Arial" w:cs="Arial"/>
            <w:noProof/>
            <w:color w:val="000000"/>
            <w:sz w:val="22"/>
            <w:szCs w:val="22"/>
            <w:vertAlign w:val="superscript"/>
          </w:rPr>
          <w:t>10</w:t>
        </w:r>
        <w:r w:rsidR="00090AAF">
          <w:rPr>
            <w:rFonts w:ascii="Arial" w:hAnsi="Arial" w:cs="Arial"/>
            <w:color w:val="000000"/>
            <w:sz w:val="22"/>
            <w:szCs w:val="22"/>
          </w:rPr>
          <w:fldChar w:fldCharType="end"/>
        </w:r>
        <w:r w:rsidR="00090AAF">
          <w:rPr>
            <w:rFonts w:ascii="Arial" w:hAnsi="Arial" w:cs="Arial"/>
            <w:color w:val="000000"/>
            <w:sz w:val="22"/>
            <w:szCs w:val="22"/>
          </w:rPr>
          <w:t xml:space="preserve"> and in guinea pigs</w:t>
        </w:r>
        <w:r w:rsidR="00090AAF">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instrText>
      </w:r>
      <w:ins w:id="86" w:author="Microsoft Office User" w:date="2022-01-12T11:00:00Z">
        <w:r w:rsidR="00090AAF">
          <w:rPr>
            <w:rFonts w:ascii="Arial" w:hAnsi="Arial" w:cs="Arial"/>
            <w:color w:val="000000"/>
            <w:sz w:val="22"/>
            <w:szCs w:val="22"/>
          </w:rPr>
          <w:fldChar w:fldCharType="separate"/>
        </w:r>
      </w:ins>
      <w:r w:rsidR="00090AAF" w:rsidRPr="00090AAF">
        <w:rPr>
          <w:rFonts w:ascii="Arial" w:hAnsi="Arial" w:cs="Arial"/>
          <w:noProof/>
          <w:color w:val="000000"/>
          <w:sz w:val="22"/>
          <w:szCs w:val="22"/>
          <w:vertAlign w:val="superscript"/>
        </w:rPr>
        <w:t>21</w:t>
      </w:r>
      <w:ins w:id="87" w:author="Microsoft Office User" w:date="2022-01-12T11:00:00Z">
        <w:r w:rsidR="00090AAF">
          <w:rPr>
            <w:rFonts w:ascii="Arial" w:hAnsi="Arial" w:cs="Arial"/>
            <w:color w:val="000000"/>
            <w:sz w:val="22"/>
            <w:szCs w:val="22"/>
          </w:rPr>
          <w:fldChar w:fldCharType="end"/>
        </w:r>
        <w:r w:rsidR="00090AAF">
          <w:rPr>
            <w:rFonts w:ascii="Arial" w:hAnsi="Arial" w:cs="Arial"/>
            <w:color w:val="000000"/>
            <w:sz w:val="22"/>
            <w:szCs w:val="22"/>
          </w:rPr>
          <w:t>.</w:t>
        </w:r>
      </w:ins>
      <w:ins w:id="88" w:author="Microsoft Office User" w:date="2022-01-12T11:01:00Z">
        <w:r w:rsidR="00090AAF">
          <w:rPr>
            <w:rFonts w:ascii="Arial" w:hAnsi="Arial" w:cs="Arial"/>
            <w:color w:val="000000"/>
            <w:sz w:val="22"/>
            <w:szCs w:val="22"/>
          </w:rPr>
          <w:t xml:space="preserve"> </w:t>
        </w:r>
      </w:ins>
      <w:ins w:id="89" w:author="Microsoft Office User" w:date="2022-01-12T11:03:00Z">
        <w:r w:rsidR="00090AAF">
          <w:rPr>
            <w:rFonts w:ascii="Arial" w:hAnsi="Arial" w:cs="Arial"/>
            <w:color w:val="000000"/>
            <w:sz w:val="22"/>
            <w:szCs w:val="22"/>
          </w:rPr>
          <w:t xml:space="preserve">However, in </w:t>
        </w:r>
      </w:ins>
      <w:ins w:id="90" w:author="Microsoft Office User" w:date="2022-01-12T11:04:00Z">
        <w:r w:rsidR="00090AAF">
          <w:rPr>
            <w:rFonts w:ascii="Arial" w:hAnsi="Arial" w:cs="Arial"/>
            <w:color w:val="000000"/>
            <w:sz w:val="22"/>
            <w:szCs w:val="22"/>
          </w:rPr>
          <w:t xml:space="preserve">these previous studies the measurement of </w:t>
        </w:r>
        <w:r w:rsidR="00F85BF6">
          <w:rPr>
            <w:rFonts w:ascii="Arial" w:hAnsi="Arial" w:cs="Arial"/>
            <w:color w:val="000000"/>
            <w:sz w:val="22"/>
            <w:szCs w:val="22"/>
          </w:rPr>
          <w:t xml:space="preserve">psychophysical performance </w:t>
        </w:r>
      </w:ins>
      <w:ins w:id="91" w:author="Microsoft Office User" w:date="2022-01-12T11:05:00Z">
        <w:r w:rsidR="00F85BF6">
          <w:rPr>
            <w:rFonts w:ascii="Arial" w:hAnsi="Arial" w:cs="Arial"/>
            <w:color w:val="000000"/>
            <w:sz w:val="22"/>
            <w:szCs w:val="22"/>
          </w:rPr>
          <w:t>and neuronal gain control</w:t>
        </w:r>
      </w:ins>
      <w:ins w:id="92" w:author="Microsoft Office User" w:date="2022-01-12T11:06:00Z">
        <w:r w:rsidR="00F85BF6">
          <w:rPr>
            <w:rFonts w:ascii="Arial" w:hAnsi="Arial" w:cs="Arial"/>
            <w:color w:val="000000"/>
            <w:sz w:val="22"/>
            <w:szCs w:val="22"/>
          </w:rPr>
          <w:t xml:space="preserve"> were performed separately in human and animal subjects, respectively, so it remains unclear how </w:t>
        </w:r>
      </w:ins>
      <w:ins w:id="93" w:author="Microsoft Office User" w:date="2022-01-12T11:07:00Z">
        <w:r w:rsidR="00F85BF6">
          <w:rPr>
            <w:rFonts w:ascii="Arial" w:hAnsi="Arial" w:cs="Arial"/>
            <w:color w:val="000000"/>
            <w:sz w:val="22"/>
            <w:szCs w:val="22"/>
          </w:rPr>
          <w:t>variability in adaptation</w:t>
        </w:r>
      </w:ins>
      <w:ins w:id="94" w:author="Microsoft Office User" w:date="2022-01-12T11:28:00Z">
        <w:r w:rsidR="008E2B67">
          <w:rPr>
            <w:rFonts w:ascii="Arial" w:hAnsi="Arial" w:cs="Arial"/>
            <w:color w:val="000000"/>
            <w:sz w:val="22"/>
            <w:szCs w:val="22"/>
          </w:rPr>
          <w:t xml:space="preserve"> over sessions or s</w:t>
        </w:r>
      </w:ins>
      <w:ins w:id="95" w:author="Microsoft Office User" w:date="2022-01-12T11:29:00Z">
        <w:r w:rsidR="008E2B67">
          <w:rPr>
            <w:rFonts w:ascii="Arial" w:hAnsi="Arial" w:cs="Arial"/>
            <w:color w:val="000000"/>
            <w:sz w:val="22"/>
            <w:szCs w:val="22"/>
          </w:rPr>
          <w:t>ubjects</w:t>
        </w:r>
      </w:ins>
      <w:ins w:id="96" w:author="Microsoft Office User" w:date="2022-01-12T11:07:00Z">
        <w:r w:rsidR="00F85BF6">
          <w:rPr>
            <w:rFonts w:ascii="Arial" w:hAnsi="Arial" w:cs="Arial"/>
            <w:color w:val="000000"/>
            <w:sz w:val="22"/>
            <w:szCs w:val="22"/>
          </w:rPr>
          <w:t xml:space="preserve"> relates to behavioral performance. Additionally, these previous studies focus primarily on behavioral performance </w:t>
        </w:r>
      </w:ins>
      <w:ins w:id="97" w:author="Microsoft Office User" w:date="2022-01-12T11:08:00Z">
        <w:r w:rsidR="00F85BF6">
          <w:rPr>
            <w:rFonts w:ascii="Arial" w:hAnsi="Arial" w:cs="Arial"/>
            <w:color w:val="000000"/>
            <w:sz w:val="22"/>
            <w:szCs w:val="22"/>
          </w:rPr>
          <w:t>after complete adaptation to stimulus contrast, while recent work has highlighted the dynamical nature of efficient adaptation</w:t>
        </w:r>
      </w:ins>
      <w:ins w:id="98" w:author="Microsoft Office User" w:date="2022-01-12T11:09:00Z">
        <w:r w:rsidR="00F85BF6">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operties":{"noteIndex":0},"schema":"https://github.com/citation-style-language/schema/raw/master/csl-citation.json"}</w:instrText>
      </w:r>
      <w:r w:rsidR="00F85BF6">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ins w:id="99" w:author="Microsoft Office User" w:date="2022-01-12T11:09:00Z">
        <w:r w:rsidR="00F85BF6">
          <w:rPr>
            <w:rFonts w:ascii="Arial" w:hAnsi="Arial" w:cs="Arial"/>
            <w:color w:val="000000"/>
            <w:sz w:val="22"/>
            <w:szCs w:val="22"/>
          </w:rPr>
          <w:fldChar w:fldCharType="end"/>
        </w:r>
        <w:r w:rsidR="00453D01">
          <w:rPr>
            <w:rFonts w:ascii="Arial" w:hAnsi="Arial" w:cs="Arial"/>
            <w:color w:val="000000"/>
            <w:sz w:val="22"/>
            <w:szCs w:val="22"/>
          </w:rPr>
          <w:t>.</w:t>
        </w:r>
      </w:ins>
      <w:ins w:id="100" w:author="Microsoft Office User" w:date="2022-01-12T11:11:00Z">
        <w:r w:rsidR="00453D01">
          <w:rPr>
            <w:rFonts w:ascii="Arial" w:hAnsi="Arial" w:cs="Arial"/>
            <w:color w:val="000000"/>
            <w:sz w:val="22"/>
            <w:szCs w:val="22"/>
          </w:rPr>
          <w:t xml:space="preserve"> In the current study, we aimed to assess whether and how the dynamics of contrast gain control predicted behavioral </w:t>
        </w:r>
      </w:ins>
      <w:ins w:id="101" w:author="Microsoft Office User" w:date="2022-01-12T11:29:00Z">
        <w:r w:rsidR="008E2B67">
          <w:rPr>
            <w:rFonts w:ascii="Arial" w:hAnsi="Arial" w:cs="Arial"/>
            <w:color w:val="000000"/>
            <w:sz w:val="22"/>
            <w:szCs w:val="22"/>
          </w:rPr>
          <w:t>performance across subjects</w:t>
        </w:r>
      </w:ins>
      <w:ins w:id="102" w:author="Microsoft Office User" w:date="2022-01-12T11:11:00Z">
        <w:r w:rsidR="00453D01">
          <w:rPr>
            <w:rFonts w:ascii="Arial" w:hAnsi="Arial" w:cs="Arial"/>
            <w:color w:val="000000"/>
            <w:sz w:val="22"/>
            <w:szCs w:val="22"/>
          </w:rPr>
          <w:t>.</w:t>
        </w:r>
      </w:ins>
    </w:p>
    <w:p w14:paraId="23129BCE" w14:textId="287E0AAA" w:rsidR="00DB39EE" w:rsidDel="00453D01" w:rsidRDefault="00453D01" w:rsidP="00453D01">
      <w:pPr>
        <w:jc w:val="both"/>
        <w:rPr>
          <w:del w:id="103" w:author="Microsoft Office User" w:date="2022-01-12T11:12:00Z"/>
          <w:rFonts w:ascii="Arial" w:hAnsi="Arial" w:cs="Arial"/>
          <w:sz w:val="22"/>
          <w:szCs w:val="22"/>
        </w:rPr>
        <w:pPrChange w:id="104" w:author="Microsoft Office User" w:date="2022-01-12T11:12:00Z">
          <w:pPr>
            <w:ind w:firstLine="720"/>
            <w:jc w:val="both"/>
          </w:pPr>
        </w:pPrChange>
      </w:pPr>
      <w:ins w:id="105" w:author="Microsoft Office User" w:date="2022-01-12T11:12:00Z">
        <w:r>
          <w:rPr>
            <w:rFonts w:ascii="Arial" w:hAnsi="Arial" w:cs="Arial"/>
            <w:sz w:val="22"/>
            <w:szCs w:val="22"/>
          </w:rPr>
          <w:tab/>
        </w:r>
      </w:ins>
      <w:del w:id="106" w:author="Microsoft Office User" w:date="2022-01-12T11:12:00Z">
        <w:r w:rsidR="005E6A59" w:rsidDel="00453D01">
          <w:rPr>
            <w:rFonts w:ascii="Arial" w:hAnsi="Arial" w:cs="Arial"/>
            <w:sz w:val="22"/>
            <w:szCs w:val="22"/>
          </w:rPr>
          <w:delText>The efficient coding hypothesis has been formally implemented through normative models of brain function</w:delText>
        </w:r>
        <w:r w:rsidR="005E6A59" w:rsidDel="00453D01">
          <w:rPr>
            <w:rFonts w:ascii="Arial" w:hAnsi="Arial" w:cs="Arial"/>
            <w:sz w:val="22"/>
            <w:szCs w:val="22"/>
          </w:rPr>
          <w:fldChar w:fldCharType="begin" w:fldLock="1"/>
        </w:r>
        <w:r w:rsidR="00F85BF6" w:rsidRPr="00453D01" w:rsidDel="00453D01">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3,4,22–25&lt;/sup&gt;","plainTextFormattedCitation":"3,4,22–25","previouslyFormattedCitation":"&lt;sup&gt;3,4,22–25&lt;/sup&gt;"},"properties":{"noteIndex":0},"schema":"https://github.com/citation-style-language/schema/raw/master/csl-citation.json"}</w:delInstrText>
        </w:r>
        <w:r w:rsidR="005E6A59" w:rsidDel="00453D01">
          <w:rPr>
            <w:rFonts w:ascii="Arial" w:hAnsi="Arial" w:cs="Arial"/>
            <w:sz w:val="22"/>
            <w:szCs w:val="22"/>
          </w:rPr>
          <w:fldChar w:fldCharType="separate"/>
        </w:r>
        <w:r w:rsidR="00090AAF" w:rsidRPr="00453D01" w:rsidDel="00453D01">
          <w:rPr>
            <w:rFonts w:ascii="Arial" w:hAnsi="Arial" w:cs="Arial"/>
            <w:noProof/>
            <w:sz w:val="22"/>
            <w:szCs w:val="22"/>
            <w:vertAlign w:val="superscript"/>
          </w:rPr>
          <w:delText>3,4,22–25</w:delText>
        </w:r>
        <w:r w:rsidR="005E6A59" w:rsidDel="00453D01">
          <w:rPr>
            <w:rFonts w:ascii="Arial" w:hAnsi="Arial" w:cs="Arial"/>
            <w:sz w:val="22"/>
            <w:szCs w:val="22"/>
          </w:rPr>
          <w:fldChar w:fldCharType="end"/>
        </w:r>
        <w:r w:rsidR="005E6A59" w:rsidDel="00453D01">
          <w:rPr>
            <w:rFonts w:ascii="Arial" w:hAnsi="Arial" w:cs="Arial"/>
            <w:sz w:val="22"/>
            <w:szCs w:val="22"/>
          </w:rPr>
          <w:delText xml:space="preserve">. These models assess whether and how neuronal adaptation shapes sensory information and simulate how </w:delText>
        </w:r>
        <w:r w:rsidR="0054551E" w:rsidDel="00453D01">
          <w:rPr>
            <w:rFonts w:ascii="Arial" w:hAnsi="Arial" w:cs="Arial"/>
            <w:sz w:val="22"/>
            <w:szCs w:val="22"/>
          </w:rPr>
          <w:delText>such adaptation might</w:delText>
        </w:r>
        <w:r w:rsidR="005E6A59" w:rsidDel="00453D01">
          <w:rPr>
            <w:rFonts w:ascii="Arial" w:hAnsi="Arial" w:cs="Arial"/>
            <w:sz w:val="22"/>
            <w:szCs w:val="22"/>
          </w:rPr>
          <w:delText xml:space="preserve"> constrain behavior.</w:delText>
        </w:r>
        <w:r w:rsidR="005E6A59" w:rsidRPr="006670B4" w:rsidDel="00453D01">
          <w:rPr>
            <w:rFonts w:ascii="Arial" w:hAnsi="Arial" w:cs="Arial"/>
            <w:color w:val="000000"/>
            <w:sz w:val="22"/>
            <w:szCs w:val="22"/>
          </w:rPr>
          <w:delText xml:space="preserve"> </w:delText>
        </w:r>
        <w:r w:rsidR="002C6867" w:rsidDel="00453D01">
          <w:rPr>
            <w:rFonts w:ascii="Arial" w:hAnsi="Arial" w:cs="Arial"/>
            <w:color w:val="000000"/>
            <w:sz w:val="22"/>
            <w:szCs w:val="22"/>
          </w:rPr>
          <w:delText>Models based on e</w:delText>
        </w:r>
        <w:r w:rsidR="005E6A59" w:rsidDel="00453D01">
          <w:rPr>
            <w:rFonts w:ascii="Arial" w:hAnsi="Arial" w:cs="Arial"/>
            <w:color w:val="000000"/>
            <w:sz w:val="22"/>
            <w:szCs w:val="22"/>
          </w:rPr>
          <w:delText>fficient codes explain psychophysical biases</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26&lt;/sup&gt;","plainTextFormattedCitation":"26","previouslyFormattedCitation":"&lt;sup&gt;26&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26</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and shape the rate of information transmission when stimulus statistics change dynamically</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DB39EE" w:rsidDel="00453D01">
          <w:rPr>
            <w:rFonts w:ascii="Arial" w:hAnsi="Arial" w:cs="Arial"/>
            <w:color w:val="000000"/>
            <w:sz w:val="22"/>
            <w:szCs w:val="22"/>
          </w:rPr>
          <w:delText xml:space="preserve"> </w:delText>
        </w:r>
        <w:r w:rsidR="005E6A59" w:rsidDel="00453D01">
          <w:rPr>
            <w:rFonts w:ascii="Arial" w:hAnsi="Arial" w:cs="Arial"/>
            <w:sz w:val="22"/>
            <w:szCs w:val="22"/>
          </w:rPr>
          <w:delText xml:space="preserve">Psychophysical studies suggest that </w:delText>
        </w:r>
        <w:r w:rsidR="00DB39EE" w:rsidDel="00453D01">
          <w:rPr>
            <w:rFonts w:ascii="Arial" w:hAnsi="Arial" w:cs="Arial"/>
            <w:sz w:val="22"/>
            <w:szCs w:val="22"/>
          </w:rPr>
          <w:delText>perception is altered by efficient adaptation to stimulus statistics</w:delText>
        </w:r>
        <w:r w:rsidR="005E6A59" w:rsidDel="00453D01">
          <w:rPr>
            <w:rFonts w:ascii="Arial" w:hAnsi="Arial" w:cs="Arial"/>
            <w:sz w:val="22"/>
            <w:szCs w:val="22"/>
          </w:rPr>
          <w:delText>. In humans, target volume discriminability is greater in low contrast than in high contrast</w:delText>
        </w:r>
        <w:r w:rsidR="005E6A59" w:rsidDel="00453D01">
          <w:rPr>
            <w:rFonts w:ascii="Arial" w:hAnsi="Arial" w:cs="Arial"/>
            <w:color w:val="000000"/>
            <w:sz w:val="22"/>
            <w:szCs w:val="22"/>
          </w:rPr>
          <w:delText>, an effect</w:delText>
        </w:r>
        <w:r w:rsidR="005E6A59" w:rsidRPr="003A75F6" w:rsidDel="00453D01">
          <w:rPr>
            <w:rFonts w:ascii="Arial" w:hAnsi="Arial" w:cs="Arial"/>
            <w:color w:val="000000"/>
            <w:sz w:val="22"/>
            <w:szCs w:val="22"/>
          </w:rPr>
          <w:delText xml:space="preserve"> consistent with </w:delText>
        </w:r>
        <w:r w:rsidR="005E6A59" w:rsidDel="00453D01">
          <w:rPr>
            <w:rFonts w:ascii="Arial" w:hAnsi="Arial" w:cs="Arial"/>
            <w:color w:val="000000"/>
            <w:sz w:val="22"/>
            <w:szCs w:val="22"/>
          </w:rPr>
          <w:delText>gain control observed in primary auditory cortex</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763501" w:rsidRPr="00763501" w:rsidDel="00453D01">
          <w:rPr>
            <w:rFonts w:ascii="Arial" w:hAnsi="Arial" w:cs="Arial"/>
            <w:noProof/>
            <w:color w:val="000000"/>
            <w:sz w:val="22"/>
            <w:szCs w:val="22"/>
            <w:vertAlign w:val="superscript"/>
          </w:rPr>
          <w:delText>19</w:delText>
        </w:r>
        <w:r w:rsidR="005E6A59" w:rsidDel="00453D01">
          <w:rPr>
            <w:rFonts w:ascii="Arial" w:hAnsi="Arial" w:cs="Arial"/>
            <w:color w:val="000000"/>
            <w:sz w:val="22"/>
            <w:szCs w:val="22"/>
          </w:rPr>
          <w:fldChar w:fldCharType="end"/>
        </w:r>
        <w:r w:rsidR="005E6A59" w:rsidRPr="003A75F6" w:rsidDel="00453D01">
          <w:rPr>
            <w:rFonts w:ascii="Arial" w:hAnsi="Arial" w:cs="Arial"/>
            <w:color w:val="000000"/>
            <w:sz w:val="22"/>
            <w:szCs w:val="22"/>
          </w:rPr>
          <w:delText>. Similar</w:delText>
        </w:r>
        <w:r w:rsidR="009222E7" w:rsidDel="00453D01">
          <w:rPr>
            <w:rFonts w:ascii="Arial" w:hAnsi="Arial" w:cs="Arial"/>
            <w:color w:val="000000"/>
            <w:sz w:val="22"/>
            <w:szCs w:val="22"/>
          </w:rPr>
          <w:delText xml:space="preserve"> relationships between efficient neural encoding and behavioral percepts of sound location have also been </w:delText>
        </w:r>
        <w:r w:rsidR="007149A0" w:rsidDel="00453D01">
          <w:rPr>
            <w:rFonts w:ascii="Arial" w:hAnsi="Arial" w:cs="Arial"/>
            <w:color w:val="000000"/>
            <w:sz w:val="22"/>
            <w:szCs w:val="22"/>
          </w:rPr>
          <w:delText xml:space="preserve">found </w:delText>
        </w:r>
        <w:r w:rsidR="009222E7" w:rsidDel="00453D01">
          <w:rPr>
            <w:rFonts w:ascii="Arial" w:hAnsi="Arial" w:cs="Arial"/>
            <w:color w:val="000000"/>
            <w:sz w:val="22"/>
            <w:szCs w:val="22"/>
          </w:rPr>
          <w:delText>in ferrets</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5E6A59" w:rsidRPr="0050029D" w:rsidDel="00453D01">
          <w:rPr>
            <w:rFonts w:ascii="Arial" w:hAnsi="Arial" w:cs="Arial"/>
            <w:noProof/>
            <w:color w:val="000000"/>
            <w:sz w:val="22"/>
            <w:szCs w:val="22"/>
            <w:vertAlign w:val="superscript"/>
          </w:rPr>
          <w:delText>10</w:delText>
        </w:r>
        <w:r w:rsidR="005E6A59" w:rsidDel="00453D01">
          <w:rPr>
            <w:rFonts w:ascii="Arial" w:hAnsi="Arial" w:cs="Arial"/>
            <w:color w:val="000000"/>
            <w:sz w:val="22"/>
            <w:szCs w:val="22"/>
          </w:rPr>
          <w:fldChar w:fldCharType="end"/>
        </w:r>
        <w:r w:rsidR="00A62FE2" w:rsidDel="00453D01">
          <w:rPr>
            <w:rFonts w:ascii="Arial" w:hAnsi="Arial" w:cs="Arial"/>
            <w:color w:val="000000"/>
            <w:sz w:val="22"/>
            <w:szCs w:val="22"/>
          </w:rPr>
          <w:delText xml:space="preserve"> and in guinea pigs</w:delText>
        </w:r>
        <w:r w:rsidR="00DB39EE"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delInstrText>
        </w:r>
        <w:r w:rsidR="00DB39EE"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21</w:delText>
        </w:r>
        <w:r w:rsidR="00DB39EE"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5E6A59" w:rsidRPr="003A75F6" w:rsidDel="00453D01">
          <w:rPr>
            <w:rFonts w:ascii="Arial" w:hAnsi="Arial" w:cs="Arial"/>
            <w:color w:val="000000"/>
            <w:sz w:val="22"/>
            <w:szCs w:val="22"/>
          </w:rPr>
          <w:delText>However,</w:delText>
        </w:r>
        <w:r w:rsidR="00DB39EE" w:rsidDel="00453D01">
          <w:rPr>
            <w:rFonts w:ascii="Arial" w:hAnsi="Arial" w:cs="Arial"/>
            <w:color w:val="000000"/>
            <w:sz w:val="22"/>
            <w:szCs w:val="22"/>
          </w:rPr>
          <w:delText xml:space="preserve"> because neural and behavioral responses in these studies were not simultaneously measured,</w:delText>
        </w:r>
        <w:r w:rsidR="00AC0FBB" w:rsidDel="00453D01">
          <w:rPr>
            <w:rFonts w:ascii="Arial" w:hAnsi="Arial" w:cs="Arial"/>
            <w:color w:val="000000"/>
            <w:sz w:val="22"/>
            <w:szCs w:val="22"/>
          </w:rPr>
          <w:delText xml:space="preserve"> a direct relationship between gain control and perceptual performance has yet to be assessed</w:delText>
        </w:r>
        <w:r w:rsidR="00DB39EE" w:rsidDel="00453D01">
          <w:rPr>
            <w:rFonts w:ascii="Arial" w:hAnsi="Arial" w:cs="Arial"/>
            <w:color w:val="000000"/>
            <w:sz w:val="22"/>
            <w:szCs w:val="22"/>
          </w:rPr>
          <w:delText xml:space="preserve">. Additionally, </w:delText>
        </w:r>
        <w:r w:rsidR="00415618" w:rsidDel="00453D01">
          <w:rPr>
            <w:rFonts w:ascii="Arial" w:hAnsi="Arial" w:cs="Arial"/>
            <w:color w:val="000000"/>
            <w:sz w:val="22"/>
            <w:szCs w:val="22"/>
          </w:rPr>
          <w:delText xml:space="preserve">recent theoretical work demonstrated </w:delText>
        </w:r>
        <w:r w:rsidR="007149A0" w:rsidDel="00453D01">
          <w:rPr>
            <w:rFonts w:ascii="Arial" w:hAnsi="Arial" w:cs="Arial"/>
            <w:color w:val="000000"/>
            <w:sz w:val="22"/>
            <w:szCs w:val="22"/>
          </w:rPr>
          <w:delText>that neuronal dynamics reflect efficient coding</w:delText>
        </w:r>
        <w:r w:rsidR="007149A0"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7149A0"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7149A0" w:rsidDel="00453D01">
          <w:rPr>
            <w:rFonts w:ascii="Arial" w:hAnsi="Arial" w:cs="Arial"/>
            <w:color w:val="000000"/>
            <w:sz w:val="22"/>
            <w:szCs w:val="22"/>
          </w:rPr>
          <w:fldChar w:fldCharType="end"/>
        </w:r>
        <w:r w:rsidR="007149A0" w:rsidDel="00453D01">
          <w:rPr>
            <w:rFonts w:ascii="Arial" w:hAnsi="Arial" w:cs="Arial"/>
            <w:color w:val="000000"/>
            <w:sz w:val="22"/>
            <w:szCs w:val="22"/>
          </w:rPr>
          <w:delText>, but it is unclear whether and how these dynamics shape behavioral performance</w:delText>
        </w:r>
        <w:r w:rsidR="00415618" w:rsidDel="00453D01">
          <w:rPr>
            <w:rFonts w:ascii="Arial" w:hAnsi="Arial" w:cs="Arial"/>
            <w:color w:val="000000"/>
            <w:sz w:val="22"/>
            <w:szCs w:val="22"/>
          </w:rPr>
          <w:delText>.</w:delText>
        </w:r>
      </w:del>
    </w:p>
    <w:p w14:paraId="73D7673D" w14:textId="39A3C5F3" w:rsidR="005E6A59" w:rsidRDefault="005E6A59" w:rsidP="00453D01">
      <w:pPr>
        <w:jc w:val="both"/>
        <w:rPr>
          <w:rFonts w:ascii="Arial" w:hAnsi="Arial" w:cs="Arial"/>
          <w:color w:val="000000"/>
          <w:sz w:val="22"/>
          <w:szCs w:val="22"/>
        </w:rPr>
        <w:pPrChange w:id="107" w:author="Microsoft Office User" w:date="2022-01-12T11:12:00Z">
          <w:pPr>
            <w:ind w:firstLine="720"/>
            <w:jc w:val="both"/>
          </w:pPr>
        </w:pPrChange>
      </w:pPr>
      <w:del w:id="108" w:author="Microsoft Office User" w:date="2022-01-12T11:12:00Z">
        <w:r w:rsidDel="00453D01">
          <w:rPr>
            <w:rFonts w:ascii="Arial" w:hAnsi="Arial" w:cs="Arial"/>
            <w:sz w:val="22"/>
            <w:szCs w:val="22"/>
          </w:rPr>
          <w:delText>Our first goal for the study was to</w:delText>
        </w:r>
      </w:del>
      <w:ins w:id="109" w:author="Microsoft Office User" w:date="2022-01-12T11:12:00Z">
        <w:r w:rsidR="00453D01">
          <w:rPr>
            <w:rFonts w:ascii="Arial" w:hAnsi="Arial" w:cs="Arial"/>
            <w:sz w:val="22"/>
            <w:szCs w:val="22"/>
          </w:rPr>
          <w:t>First, we established a</w:t>
        </w:r>
      </w:ins>
      <w:del w:id="110" w:author="Microsoft Office User" w:date="2022-01-12T11:12:00Z">
        <w:r w:rsidDel="00453D01">
          <w:rPr>
            <w:rFonts w:ascii="Arial" w:hAnsi="Arial" w:cs="Arial"/>
            <w:sz w:val="22"/>
            <w:szCs w:val="22"/>
          </w:rPr>
          <w:delText xml:space="preserve"> build a</w:delText>
        </w:r>
      </w:del>
      <w:r>
        <w:rPr>
          <w:rFonts w:ascii="Arial" w:hAnsi="Arial" w:cs="Arial"/>
          <w:sz w:val="22"/>
          <w:szCs w:val="22"/>
        </w:rPr>
        <w:t xml:space="preserve"> </w:t>
      </w:r>
      <w:del w:id="111" w:author="Microsoft Office User" w:date="2022-01-12T11:30:00Z">
        <w:r w:rsidDel="008E2B67">
          <w:rPr>
            <w:rFonts w:ascii="Arial" w:hAnsi="Arial" w:cs="Arial"/>
            <w:sz w:val="22"/>
            <w:szCs w:val="22"/>
          </w:rPr>
          <w:delText xml:space="preserve">formal </w:delText>
        </w:r>
      </w:del>
      <w:ins w:id="112" w:author="Microsoft Office User" w:date="2022-01-12T11:30:00Z">
        <w:r w:rsidR="008E2B67">
          <w:rPr>
            <w:rFonts w:ascii="Arial" w:hAnsi="Arial" w:cs="Arial"/>
            <w:sz w:val="22"/>
            <w:szCs w:val="22"/>
          </w:rPr>
          <w:t xml:space="preserve">normative </w:t>
        </w:r>
      </w:ins>
      <w:r>
        <w:rPr>
          <w:rFonts w:ascii="Arial" w:hAnsi="Arial" w:cs="Arial"/>
          <w:sz w:val="22"/>
          <w:szCs w:val="22"/>
        </w:rPr>
        <w:t xml:space="preserve">framework </w:t>
      </w:r>
      <w:del w:id="113" w:author="Microsoft Office User" w:date="2022-01-12T11:30:00Z">
        <w:r w:rsidDel="008E2B67">
          <w:rPr>
            <w:rFonts w:ascii="Arial" w:hAnsi="Arial" w:cs="Arial"/>
            <w:sz w:val="22"/>
            <w:szCs w:val="22"/>
          </w:rPr>
          <w:delText xml:space="preserve">based on efficient coding to </w:delText>
        </w:r>
      </w:del>
      <w:r>
        <w:rPr>
          <w:rFonts w:ascii="Arial" w:hAnsi="Arial" w:cs="Arial"/>
          <w:sz w:val="22"/>
          <w:szCs w:val="22"/>
        </w:rPr>
        <w:t>model the</w:t>
      </w:r>
      <w:ins w:id="114" w:author="Microsoft Office User" w:date="2022-01-12T11:12:00Z">
        <w:r w:rsidR="00453D01">
          <w:rPr>
            <w:rFonts w:ascii="Arial" w:hAnsi="Arial" w:cs="Arial"/>
            <w:sz w:val="22"/>
            <w:szCs w:val="22"/>
          </w:rPr>
          <w:t xml:space="preserve"> neur</w:t>
        </w:r>
      </w:ins>
      <w:ins w:id="115" w:author="Microsoft Office User" w:date="2022-01-12T11:13:00Z">
        <w:r w:rsidR="00453D01">
          <w:rPr>
            <w:rFonts w:ascii="Arial" w:hAnsi="Arial" w:cs="Arial"/>
            <w:sz w:val="22"/>
            <w:szCs w:val="22"/>
          </w:rPr>
          <w:t>onal</w:t>
        </w:r>
      </w:ins>
      <w:r>
        <w:rPr>
          <w:rFonts w:ascii="Arial" w:hAnsi="Arial" w:cs="Arial"/>
          <w:sz w:val="22"/>
          <w:szCs w:val="22"/>
        </w:rPr>
        <w:t xml:space="preserve"> dynamics of contrast gain control</w:t>
      </w:r>
      <w:r w:rsidR="00A62FE2">
        <w:rPr>
          <w:rFonts w:ascii="Arial" w:hAnsi="Arial" w:cs="Arial"/>
          <w:sz w:val="22"/>
          <w:szCs w:val="22"/>
        </w:rPr>
        <w:t xml:space="preserve"> and </w:t>
      </w:r>
      <w:del w:id="116" w:author="Microsoft Office User" w:date="2022-01-12T11:12:00Z">
        <w:r w:rsidR="00A62FE2" w:rsidDel="00453D01">
          <w:rPr>
            <w:rFonts w:ascii="Arial" w:hAnsi="Arial" w:cs="Arial"/>
            <w:sz w:val="22"/>
            <w:szCs w:val="22"/>
          </w:rPr>
          <w:delText>thereby</w:delText>
        </w:r>
        <w:r w:rsidDel="00453D01">
          <w:rPr>
            <w:rFonts w:ascii="Arial" w:hAnsi="Arial" w:cs="Arial"/>
            <w:sz w:val="22"/>
            <w:szCs w:val="22"/>
          </w:rPr>
          <w:delText xml:space="preserve"> </w:delText>
        </w:r>
      </w:del>
      <w:r>
        <w:rPr>
          <w:rFonts w:ascii="Arial" w:hAnsi="Arial" w:cs="Arial"/>
          <w:sz w:val="22"/>
          <w:szCs w:val="22"/>
        </w:rPr>
        <w:t xml:space="preserve">predict how </w:t>
      </w:r>
      <w:del w:id="117" w:author="Microsoft Office User" w:date="2022-01-12T11:30:00Z">
        <w:r w:rsidDel="008E2B67">
          <w:rPr>
            <w:rFonts w:ascii="Arial" w:hAnsi="Arial" w:cs="Arial"/>
            <w:sz w:val="22"/>
            <w:szCs w:val="22"/>
          </w:rPr>
          <w:delText>behavioral performance</w:delText>
        </w:r>
      </w:del>
      <w:ins w:id="118" w:author="Microsoft Office User" w:date="2022-01-12T11:30:00Z">
        <w:r w:rsidR="008E2B67">
          <w:rPr>
            <w:rFonts w:ascii="Arial" w:hAnsi="Arial" w:cs="Arial"/>
            <w:sz w:val="22"/>
            <w:szCs w:val="22"/>
          </w:rPr>
          <w:t>detection of signals in noise</w:t>
        </w:r>
      </w:ins>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 xml:space="preserve">moment-to-moment changes in </w:t>
      </w:r>
      <w:del w:id="119" w:author="Microsoft Office User" w:date="2022-01-12T11:13:00Z">
        <w:r w:rsidDel="00453D01">
          <w:rPr>
            <w:rFonts w:ascii="Arial" w:hAnsi="Arial" w:cs="Arial"/>
            <w:color w:val="000000"/>
            <w:sz w:val="22"/>
            <w:szCs w:val="22"/>
          </w:rPr>
          <w:delText xml:space="preserve">neural </w:delText>
        </w:r>
      </w:del>
      <w:ins w:id="120" w:author="Microsoft Office User" w:date="2022-01-12T11:13:00Z">
        <w:r w:rsidR="00453D01">
          <w:rPr>
            <w:rFonts w:ascii="Arial" w:hAnsi="Arial" w:cs="Arial"/>
            <w:color w:val="000000"/>
            <w:sz w:val="22"/>
            <w:szCs w:val="22"/>
          </w:rPr>
          <w:t xml:space="preserve">neuronal </w:t>
        </w:r>
      </w:ins>
      <w:r>
        <w:rPr>
          <w:rFonts w:ascii="Arial" w:hAnsi="Arial" w:cs="Arial"/>
          <w:color w:val="000000"/>
          <w:sz w:val="22"/>
          <w:szCs w:val="22"/>
        </w:rPr>
        <w:t>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w:t>
      </w:r>
      <w:ins w:id="121" w:author="Microsoft Office User" w:date="2022-01-12T11:32:00Z">
        <w:r w:rsidR="008E2B67">
          <w:rPr>
            <w:rFonts w:ascii="Arial" w:hAnsi="Arial" w:cs="Arial"/>
            <w:color w:val="000000"/>
            <w:sz w:val="22"/>
            <w:szCs w:val="22"/>
          </w:rPr>
          <w:t xml:space="preserve"> were asymmetric, and</w:t>
        </w:r>
      </w:ins>
      <w:r>
        <w:rPr>
          <w:rFonts w:ascii="Arial" w:hAnsi="Arial" w:cs="Arial"/>
          <w:color w:val="000000"/>
          <w:sz w:val="22"/>
          <w:szCs w:val="22"/>
        </w:rPr>
        <w:t xml:space="preserve"> </w:t>
      </w:r>
      <w:r w:rsidR="00A62FE2">
        <w:rPr>
          <w:rFonts w:ascii="Arial" w:hAnsi="Arial" w:cs="Arial"/>
          <w:color w:val="000000"/>
          <w:sz w:val="22"/>
          <w:szCs w:val="22"/>
        </w:rPr>
        <w:t>matched the predictions of</w:t>
      </w:r>
      <w:r>
        <w:rPr>
          <w:rFonts w:ascii="Arial" w:hAnsi="Arial" w:cs="Arial"/>
          <w:color w:val="000000"/>
          <w:sz w:val="22"/>
          <w:szCs w:val="22"/>
        </w:rPr>
        <w:t xml:space="preserve"> the </w:t>
      </w:r>
      <w:del w:id="122" w:author="Microsoft Office User" w:date="2022-01-12T11:30:00Z">
        <w:r w:rsidDel="008E2B67">
          <w:rPr>
            <w:rFonts w:ascii="Arial" w:hAnsi="Arial" w:cs="Arial"/>
            <w:color w:val="000000"/>
            <w:sz w:val="22"/>
            <w:szCs w:val="22"/>
          </w:rPr>
          <w:delText>efficient coding</w:delText>
        </w:r>
      </w:del>
      <w:ins w:id="123" w:author="Microsoft Office User" w:date="2022-01-12T11:30:00Z">
        <w:r w:rsidR="008E2B67">
          <w:rPr>
            <w:rFonts w:ascii="Arial" w:hAnsi="Arial" w:cs="Arial"/>
            <w:color w:val="000000"/>
            <w:sz w:val="22"/>
            <w:szCs w:val="22"/>
          </w:rPr>
          <w:t>normative</w:t>
        </w:r>
      </w:ins>
      <w:r>
        <w:rPr>
          <w:rFonts w:ascii="Arial" w:hAnsi="Arial" w:cs="Arial"/>
          <w:color w:val="000000"/>
          <w:sz w:val="22"/>
          <w:szCs w:val="22"/>
        </w:rPr>
        <w:t xml:space="preserve"> model. Next, to </w:t>
      </w:r>
      <w:del w:id="124" w:author="Microsoft Office User" w:date="2022-01-12T11:31:00Z">
        <w:r w:rsidDel="008E2B67">
          <w:rPr>
            <w:rFonts w:ascii="Arial" w:hAnsi="Arial" w:cs="Arial"/>
            <w:color w:val="000000"/>
            <w:sz w:val="22"/>
            <w:szCs w:val="22"/>
          </w:rPr>
          <w:delText xml:space="preserve">directly </w:delText>
        </w:r>
      </w:del>
      <w:r>
        <w:rPr>
          <w:rFonts w:ascii="Arial" w:hAnsi="Arial" w:cs="Arial"/>
          <w:color w:val="000000"/>
          <w:sz w:val="22"/>
          <w:szCs w:val="22"/>
        </w:rPr>
        <w:t xml:space="preserve">test the role of </w:t>
      </w:r>
      <w:del w:id="125" w:author="Microsoft Office User" w:date="2022-01-12T11:31:00Z">
        <w:r w:rsidDel="008E2B67">
          <w:rPr>
            <w:rFonts w:ascii="Arial" w:hAnsi="Arial" w:cs="Arial"/>
            <w:color w:val="000000"/>
            <w:sz w:val="22"/>
            <w:szCs w:val="22"/>
          </w:rPr>
          <w:delText>efficient coding</w:delText>
        </w:r>
      </w:del>
      <w:ins w:id="126" w:author="Microsoft Office User" w:date="2022-01-12T11:31:00Z">
        <w:r w:rsidR="008E2B67">
          <w:rPr>
            <w:rFonts w:ascii="Arial" w:hAnsi="Arial" w:cs="Arial"/>
            <w:color w:val="000000"/>
            <w:sz w:val="22"/>
            <w:szCs w:val="22"/>
          </w:rPr>
          <w:t>contrast gain control</w:t>
        </w:r>
      </w:ins>
      <w:r>
        <w:rPr>
          <w:rFonts w:ascii="Arial" w:hAnsi="Arial" w:cs="Arial"/>
          <w:color w:val="000000"/>
          <w:sz w:val="22"/>
          <w:szCs w:val="22"/>
        </w:rPr>
        <w:t xml:space="preserve">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ins w:id="127" w:author="Microsoft Office User" w:date="2022-01-12T11:31:00Z">
        <w:r w:rsidR="008E2B67">
          <w:rPr>
            <w:rFonts w:ascii="Arial" w:hAnsi="Arial" w:cs="Arial"/>
            <w:color w:val="000000"/>
            <w:sz w:val="22"/>
            <w:szCs w:val="22"/>
          </w:rPr>
          <w:t>We found that c</w:t>
        </w:r>
      </w:ins>
      <w:del w:id="128" w:author="Microsoft Office User" w:date="2022-01-12T11:31:00Z">
        <w:r w:rsidDel="008E2B67">
          <w:rPr>
            <w:rFonts w:ascii="Arial" w:hAnsi="Arial" w:cs="Arial"/>
            <w:color w:val="000000"/>
            <w:sz w:val="22"/>
            <w:szCs w:val="22"/>
          </w:rPr>
          <w:delText>C</w:delText>
        </w:r>
      </w:del>
      <w:r>
        <w:rPr>
          <w:rFonts w:ascii="Arial" w:hAnsi="Arial" w:cs="Arial"/>
          <w:color w:val="000000"/>
          <w:sz w:val="22"/>
          <w:szCs w:val="22"/>
        </w:rPr>
        <w:t xml:space="preserve">ontrast-induced changes in behavioral </w:t>
      </w:r>
      <w:r w:rsidR="00A62FE2">
        <w:rPr>
          <w:rFonts w:ascii="Arial" w:hAnsi="Arial" w:cs="Arial"/>
          <w:color w:val="000000"/>
          <w:sz w:val="22"/>
          <w:szCs w:val="22"/>
        </w:rPr>
        <w:t xml:space="preserve">target detection threshold, sensitivity, and </w:t>
      </w:r>
      <w:del w:id="129" w:author="Microsoft Office User" w:date="2022-01-12T11:31:00Z">
        <w:r w:rsidR="00A62FE2" w:rsidDel="008E2B67">
          <w:rPr>
            <w:rFonts w:ascii="Arial" w:hAnsi="Arial" w:cs="Arial"/>
            <w:color w:val="000000"/>
            <w:sz w:val="22"/>
            <w:szCs w:val="22"/>
          </w:rPr>
          <w:delText xml:space="preserve">background </w:delText>
        </w:r>
      </w:del>
      <w:r w:rsidR="00A62FE2">
        <w:rPr>
          <w:rFonts w:ascii="Arial" w:hAnsi="Arial" w:cs="Arial"/>
          <w:color w:val="000000"/>
          <w:sz w:val="22"/>
          <w:szCs w:val="22"/>
        </w:rPr>
        <w:t>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ins w:id="130" w:author="Microsoft Office User" w:date="2022-01-12T11:33:00Z">
        <w:r w:rsidR="00AC7320">
          <w:rPr>
            <w:rFonts w:ascii="Arial" w:hAnsi="Arial" w:cs="Arial"/>
            <w:color w:val="000000"/>
            <w:sz w:val="22"/>
            <w:szCs w:val="22"/>
          </w:rPr>
          <w:t>We found that auditory cortex was necessary for detecti</w:t>
        </w:r>
      </w:ins>
      <w:ins w:id="131" w:author="Microsoft Office User" w:date="2022-01-12T11:34:00Z">
        <w:r w:rsidR="00AC7320">
          <w:rPr>
            <w:rFonts w:ascii="Arial" w:hAnsi="Arial" w:cs="Arial"/>
            <w:color w:val="000000"/>
            <w:sz w:val="22"/>
            <w:szCs w:val="22"/>
          </w:rPr>
          <w:t xml:space="preserve">on in the presence of a background, but not for detection in silence. </w:t>
        </w:r>
      </w:ins>
      <w:del w:id="132" w:author="Microsoft Office User" w:date="2022-01-12T11:34:00Z">
        <w:r w:rsidDel="00AC7320">
          <w:rPr>
            <w:rFonts w:ascii="Arial" w:hAnsi="Arial" w:cs="Arial"/>
            <w:color w:val="000000"/>
            <w:sz w:val="22"/>
            <w:szCs w:val="22"/>
          </w:rPr>
          <w:delText xml:space="preserve">Furthermore, we found that auditory cortex was necessary for target detection in the presence of </w:delText>
        </w:r>
        <w:r w:rsidR="00922606" w:rsidDel="00AC7320">
          <w:rPr>
            <w:rFonts w:ascii="Arial" w:hAnsi="Arial" w:cs="Arial"/>
            <w:color w:val="000000"/>
            <w:sz w:val="22"/>
            <w:szCs w:val="22"/>
          </w:rPr>
          <w:delText>a background</w:delText>
        </w:r>
        <w:r w:rsidDel="00AC7320">
          <w:rPr>
            <w:rFonts w:ascii="Arial" w:hAnsi="Arial" w:cs="Arial"/>
            <w:color w:val="000000"/>
            <w:sz w:val="22"/>
            <w:szCs w:val="22"/>
          </w:rPr>
          <w:delText xml:space="preserve">. </w:delText>
        </w:r>
      </w:del>
      <w:r>
        <w:rPr>
          <w:rFonts w:ascii="Arial" w:hAnsi="Arial" w:cs="Arial"/>
          <w:color w:val="000000"/>
          <w:sz w:val="22"/>
          <w:szCs w:val="22"/>
        </w:rPr>
        <w:t>Building on this finding, we found that</w:t>
      </w:r>
      <w:r w:rsidR="00A62FE2">
        <w:rPr>
          <w:rFonts w:ascii="Arial" w:hAnsi="Arial" w:cs="Arial"/>
          <w:color w:val="000000"/>
          <w:sz w:val="22"/>
          <w:szCs w:val="22"/>
        </w:rPr>
        <w:t xml:space="preserve"> the dynamics of cortical encoding of targets </w:t>
      </w:r>
      <w:del w:id="133" w:author="Microsoft Office User" w:date="2022-01-12T11:34:00Z">
        <w:r w:rsidR="00A62FE2" w:rsidDel="00AC7320">
          <w:rPr>
            <w:rFonts w:ascii="Arial" w:hAnsi="Arial" w:cs="Arial"/>
            <w:color w:val="000000"/>
            <w:sz w:val="22"/>
            <w:szCs w:val="22"/>
          </w:rPr>
          <w:delText>were similar to the</w:delText>
        </w:r>
      </w:del>
      <w:ins w:id="134" w:author="Microsoft Office User" w:date="2022-01-12T11:34:00Z">
        <w:r w:rsidR="00AC7320">
          <w:rPr>
            <w:rFonts w:ascii="Arial" w:hAnsi="Arial" w:cs="Arial"/>
            <w:color w:val="000000"/>
            <w:sz w:val="22"/>
            <w:szCs w:val="22"/>
          </w:rPr>
          <w:t>resembled the normative</w:t>
        </w:r>
      </w:ins>
      <w:r w:rsidR="00A62FE2">
        <w:rPr>
          <w:rFonts w:ascii="Arial" w:hAnsi="Arial" w:cs="Arial"/>
          <w:color w:val="000000"/>
          <w:sz w:val="22"/>
          <w:szCs w:val="22"/>
        </w:rPr>
        <w:t xml:space="preserve"> model predictions and </w:t>
      </w:r>
      <w:del w:id="135" w:author="Microsoft Office User" w:date="2022-01-12T11:35:00Z">
        <w:r w:rsidR="00A62FE2" w:rsidDel="00AC7320">
          <w:rPr>
            <w:rFonts w:ascii="Arial" w:hAnsi="Arial" w:cs="Arial"/>
            <w:color w:val="000000"/>
            <w:sz w:val="22"/>
            <w:szCs w:val="22"/>
          </w:rPr>
          <w:delText xml:space="preserve">to </w:delText>
        </w:r>
      </w:del>
      <w:r w:rsidR="00A62FE2">
        <w:rPr>
          <w:rFonts w:ascii="Arial" w:hAnsi="Arial" w:cs="Arial"/>
          <w:color w:val="000000"/>
          <w:sz w:val="22"/>
          <w:szCs w:val="22"/>
        </w:rPr>
        <w:t>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del w:id="136" w:author="Microsoft Office User" w:date="2022-01-12T11:35:00Z">
        <w:r w:rsidDel="00AC7320">
          <w:rPr>
            <w:rFonts w:ascii="Arial" w:hAnsi="Arial" w:cs="Arial"/>
            <w:color w:val="000000"/>
            <w:sz w:val="22"/>
            <w:szCs w:val="22"/>
          </w:rPr>
          <w:delText>efficient neuronal coding</w:delText>
        </w:r>
      </w:del>
      <w:ins w:id="137" w:author="Microsoft Office User" w:date="2022-01-12T11:35:00Z">
        <w:r w:rsidR="00AC7320">
          <w:rPr>
            <w:rFonts w:ascii="Arial" w:hAnsi="Arial" w:cs="Arial"/>
            <w:color w:val="000000"/>
            <w:sz w:val="22"/>
            <w:szCs w:val="22"/>
          </w:rPr>
          <w:t>gain control</w:t>
        </w:r>
      </w:ins>
      <w:r w:rsidRPr="003A75F6">
        <w:rPr>
          <w:rFonts w:ascii="Arial" w:hAnsi="Arial" w:cs="Arial"/>
          <w:color w:val="000000"/>
          <w:sz w:val="22"/>
          <w:szCs w:val="22"/>
        </w:rPr>
        <w:t xml:space="preserve"> and </w:t>
      </w:r>
      <w:del w:id="138" w:author="Microsoft Office User" w:date="2022-01-12T11:35:00Z">
        <w:r w:rsidRPr="003A75F6" w:rsidDel="00AC7320">
          <w:rPr>
            <w:rFonts w:ascii="Arial" w:hAnsi="Arial" w:cs="Arial"/>
            <w:color w:val="000000"/>
            <w:sz w:val="22"/>
            <w:szCs w:val="22"/>
          </w:rPr>
          <w:delText>acoustic behavior</w:delText>
        </w:r>
      </w:del>
      <w:ins w:id="139" w:author="Microsoft Office User" w:date="2022-01-12T11:35:00Z">
        <w:r w:rsidR="00AC7320">
          <w:rPr>
            <w:rFonts w:ascii="Arial" w:hAnsi="Arial" w:cs="Arial"/>
            <w:color w:val="000000"/>
            <w:sz w:val="22"/>
            <w:szCs w:val="22"/>
          </w:rPr>
          <w:t>behavioral detection of signals in noise</w:t>
        </w:r>
      </w:ins>
      <w:r w:rsidRPr="003A75F6">
        <w:rPr>
          <w:rFonts w:ascii="Arial" w:hAnsi="Arial" w:cs="Arial"/>
          <w:color w:val="000000"/>
          <w:sz w:val="22"/>
          <w:szCs w:val="22"/>
        </w:rPr>
        <w:t>, and</w:t>
      </w:r>
      <w:ins w:id="140" w:author="Microsoft Office User" w:date="2022-01-12T11:35:00Z">
        <w:r w:rsidR="00AC7320">
          <w:rPr>
            <w:rFonts w:ascii="Arial" w:hAnsi="Arial" w:cs="Arial"/>
            <w:color w:val="000000"/>
            <w:sz w:val="22"/>
            <w:szCs w:val="22"/>
          </w:rPr>
          <w:t xml:space="preserve"> provide</w:t>
        </w:r>
      </w:ins>
      <w:r w:rsidR="00A62FE2">
        <w:rPr>
          <w:rFonts w:ascii="Arial" w:hAnsi="Arial" w:cs="Arial"/>
          <w:color w:val="000000"/>
          <w:sz w:val="22"/>
          <w:szCs w:val="22"/>
        </w:rPr>
        <w:t xml:space="preserve"> </w:t>
      </w:r>
      <w:del w:id="141" w:author="Microsoft Office User" w:date="2022-01-12T11:35:00Z">
        <w:r w:rsidR="00A62FE2" w:rsidDel="00AC7320">
          <w:rPr>
            <w:rFonts w:ascii="Arial" w:hAnsi="Arial" w:cs="Arial"/>
            <w:color w:val="000000"/>
            <w:sz w:val="22"/>
            <w:szCs w:val="22"/>
          </w:rPr>
          <w:delText>they</w:delText>
        </w:r>
        <w:r w:rsidRPr="003A75F6" w:rsidDel="00AC7320">
          <w:rPr>
            <w:rFonts w:ascii="Arial" w:hAnsi="Arial" w:cs="Arial"/>
            <w:color w:val="000000"/>
            <w:sz w:val="22"/>
            <w:szCs w:val="22"/>
          </w:rPr>
          <w:delText xml:space="preserve"> provide </w:delText>
        </w:r>
      </w:del>
      <w:r w:rsidRPr="003A75F6">
        <w:rPr>
          <w:rFonts w:ascii="Arial" w:hAnsi="Arial" w:cs="Arial"/>
          <w:color w:val="000000"/>
          <w:sz w:val="22"/>
          <w:szCs w:val="22"/>
        </w:rPr>
        <w:t>a normative framework</w:t>
      </w:r>
      <w:del w:id="142" w:author="Microsoft Office User" w:date="2022-01-12T11:35:00Z">
        <w:r w:rsidRPr="003A75F6" w:rsidDel="00AC7320">
          <w:rPr>
            <w:rFonts w:ascii="Arial" w:hAnsi="Arial" w:cs="Arial"/>
            <w:color w:val="000000"/>
            <w:sz w:val="22"/>
            <w:szCs w:val="22"/>
          </w:rPr>
          <w:delText xml:space="preserve"> that can be used</w:delText>
        </w:r>
      </w:del>
      <w:r w:rsidRPr="003A75F6">
        <w:rPr>
          <w:rFonts w:ascii="Arial" w:hAnsi="Arial" w:cs="Arial"/>
          <w:color w:val="000000"/>
          <w:sz w:val="22"/>
          <w:szCs w:val="22"/>
        </w:rPr>
        <w:t xml:space="preserve">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w:t>
      </w:r>
      <w:del w:id="143" w:author="Microsoft Office User" w:date="2022-01-12T11:36:00Z">
        <w:r w:rsidDel="00AC7320">
          <w:rPr>
            <w:rFonts w:ascii="Arial" w:hAnsi="Arial" w:cs="Arial"/>
            <w:color w:val="000000"/>
            <w:sz w:val="22"/>
            <w:szCs w:val="22"/>
          </w:rPr>
          <w:delText>response to changin</w:delText>
        </w:r>
      </w:del>
      <w:ins w:id="144" w:author="Microsoft Office User" w:date="2022-01-12T11:36:00Z">
        <w:r w:rsidR="00AC7320">
          <w:rPr>
            <w:rFonts w:ascii="Arial" w:hAnsi="Arial" w:cs="Arial"/>
            <w:color w:val="000000"/>
            <w:sz w:val="22"/>
            <w:szCs w:val="22"/>
          </w:rPr>
          <w:t>changing</w:t>
        </w:r>
      </w:ins>
      <w:del w:id="145" w:author="Microsoft Office User" w:date="2022-01-12T11:36:00Z">
        <w:r w:rsidDel="00AC7320">
          <w:rPr>
            <w:rFonts w:ascii="Arial" w:hAnsi="Arial" w:cs="Arial"/>
            <w:color w:val="000000"/>
            <w:sz w:val="22"/>
            <w:szCs w:val="22"/>
          </w:rPr>
          <w:delText>g</w:delText>
        </w:r>
      </w:del>
      <w:r>
        <w:rPr>
          <w:rFonts w:ascii="Arial" w:hAnsi="Arial" w:cs="Arial"/>
          <w:color w:val="000000"/>
          <w:sz w:val="22"/>
          <w:szCs w:val="22"/>
        </w:rPr>
        <w:t xml:space="preserve">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4EAC2CEF"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146"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7D0FB6FB"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15,27&lt;/sup&gt;","plainTextFormattedCitation":"15,27","previouslyFormattedCitation":"&lt;sup&gt;15,27&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15,27</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2AC46E41" w:rsidR="007B5689" w:rsidRDefault="005E6A59" w:rsidP="005E6A59">
      <w:pPr>
        <w:spacing w:before="240"/>
        <w:contextualSpacing/>
        <w:jc w:val="both"/>
        <w:rPr>
          <w:ins w:id="147" w:author="Microsoft Office User" w:date="2022-01-12T11:45:00Z"/>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del w:id="148" w:author="Microsoft Office User" w:date="2022-01-12T11:42:00Z">
        <w:r w:rsidR="00F41630" w:rsidDel="00552AC7">
          <w:rPr>
            <w:rFonts w:ascii="Arial" w:hAnsi="Arial" w:cs="Arial"/>
            <w:color w:val="000000"/>
            <w:sz w:val="22"/>
            <w:szCs w:val="22"/>
          </w:rPr>
          <w:delText xml:space="preserve">control </w:delText>
        </w:r>
      </w:del>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 xml:space="preserve">whether gain control estimated </w:t>
      </w:r>
      <w:del w:id="149" w:author="Microsoft Office User" w:date="2022-01-12T11:43:00Z">
        <w:r w:rsidR="00DF65E6" w:rsidDel="00552AC7">
          <w:rPr>
            <w:rFonts w:ascii="Arial" w:hAnsi="Arial" w:cs="Arial"/>
            <w:color w:val="000000"/>
            <w:sz w:val="22"/>
            <w:szCs w:val="22"/>
          </w:rPr>
          <w:delText xml:space="preserve">from </w:delText>
        </w:r>
      </w:del>
      <w:ins w:id="150" w:author="Microsoft Office User" w:date="2022-01-12T11:43:00Z">
        <w:r w:rsidR="00552AC7">
          <w:rPr>
            <w:rFonts w:ascii="Arial" w:hAnsi="Arial" w:cs="Arial"/>
            <w:color w:val="000000"/>
            <w:sz w:val="22"/>
            <w:szCs w:val="22"/>
          </w:rPr>
          <w:t xml:space="preserve">by </w:t>
        </w:r>
      </w:ins>
      <w:r w:rsidR="00DF65E6">
        <w:rPr>
          <w:rFonts w:ascii="Arial" w:hAnsi="Arial" w:cs="Arial"/>
          <w:color w:val="000000"/>
          <w:sz w:val="22"/>
          <w:szCs w:val="22"/>
        </w:rPr>
        <w:t>the model was optimal given the background contrast</w:t>
      </w:r>
      <w:r w:rsidR="00677148">
        <w:rPr>
          <w:rFonts w:ascii="Arial" w:hAnsi="Arial" w:cs="Arial"/>
          <w:color w:val="000000"/>
          <w:sz w:val="22"/>
          <w:szCs w:val="22"/>
        </w:rPr>
        <w:t xml:space="preserve"> levels</w:t>
      </w:r>
      <w:ins w:id="151" w:author="Microsoft Office User" w:date="2021-12-09T10:58:00Z">
        <w:r w:rsidR="006F15C9">
          <w:rPr>
            <w:rFonts w:ascii="Arial" w:hAnsi="Arial" w:cs="Arial"/>
            <w:color w:val="000000"/>
            <w:sz w:val="22"/>
            <w:szCs w:val="22"/>
          </w:rPr>
          <w:t>.</w:t>
        </w:r>
      </w:ins>
      <w:ins w:id="152" w:author="Microsoft Office User" w:date="2022-01-12T11:37:00Z">
        <w:r w:rsidR="00AC7320">
          <w:rPr>
            <w:rFonts w:ascii="Arial" w:hAnsi="Arial" w:cs="Arial"/>
            <w:color w:val="000000"/>
            <w:sz w:val="22"/>
            <w:szCs w:val="22"/>
          </w:rPr>
          <w:t xml:space="preserve"> For the contrast levels used in this stud</w:t>
        </w:r>
      </w:ins>
      <w:ins w:id="153" w:author="Microsoft Office User" w:date="2022-01-12T11:38:00Z">
        <w:r w:rsidR="00AC7320">
          <w:rPr>
            <w:rFonts w:ascii="Arial" w:hAnsi="Arial" w:cs="Arial"/>
            <w:color w:val="000000"/>
            <w:sz w:val="22"/>
            <w:szCs w:val="22"/>
          </w:rPr>
          <w:t xml:space="preserve">y, </w:t>
        </w:r>
      </w:ins>
      <m:oMath>
        <m:sSub>
          <m:sSubPr>
            <m:ctrlPr>
              <w:ins w:id="154" w:author="Microsoft Office User" w:date="2022-01-12T11:38:00Z">
                <w:rPr>
                  <w:rFonts w:ascii="Cambria Math" w:hAnsi="Cambria Math" w:cs="Arial"/>
                  <w:i/>
                  <w:color w:val="000000"/>
                  <w:sz w:val="22"/>
                  <w:szCs w:val="22"/>
                </w:rPr>
              </w:ins>
            </m:ctrlPr>
          </m:sSubPr>
          <m:e>
            <m:r>
              <w:ins w:id="155" w:author="Microsoft Office User" w:date="2022-01-12T11:38:00Z">
                <w:rPr>
                  <w:rFonts w:ascii="Cambria Math" w:hAnsi="Cambria Math" w:cs="Arial"/>
                  <w:color w:val="000000"/>
                  <w:sz w:val="22"/>
                  <w:szCs w:val="22"/>
                </w:rPr>
                <m:t>w</m:t>
              </w:ins>
            </m:r>
          </m:e>
          <m:sub>
            <m:r>
              <w:ins w:id="156" w:author="Microsoft Office User" w:date="2022-01-12T11:38:00Z">
                <w:rPr>
                  <w:rFonts w:ascii="Cambria Math" w:hAnsi="Cambria Math" w:cs="Arial"/>
                  <w:color w:val="000000"/>
                  <w:sz w:val="22"/>
                  <w:szCs w:val="22"/>
                </w:rPr>
                <m:t>t</m:t>
              </w:ins>
            </m:r>
          </m:sub>
        </m:sSub>
      </m:oMath>
      <w:ins w:id="157" w:author="Microsoft Office User" w:date="2022-01-12T11:40:00Z">
        <w:r w:rsidR="00552AC7">
          <w:rPr>
            <w:rFonts w:ascii="Arial" w:hAnsi="Arial" w:cs="Arial"/>
            <w:color w:val="000000"/>
            <w:sz w:val="22"/>
            <w:szCs w:val="22"/>
          </w:rPr>
          <w:t xml:space="preserve"> = 1.5</w:t>
        </w:r>
      </w:ins>
      <w:ins w:id="158" w:author="Microsoft Office User" w:date="2022-01-12T11:38:00Z">
        <w:r w:rsidR="00AC7320">
          <w:rPr>
            <w:rFonts w:ascii="Arial" w:hAnsi="Arial" w:cs="Arial"/>
            <w:color w:val="000000"/>
            <w:sz w:val="22"/>
            <w:szCs w:val="22"/>
          </w:rPr>
          <w:t xml:space="preserve"> indicates</w:t>
        </w:r>
      </w:ins>
      <w:ins w:id="159" w:author="Microsoft Office User" w:date="2022-01-12T11:41:00Z">
        <w:r w:rsidR="00552AC7">
          <w:rPr>
            <w:rFonts w:ascii="Arial" w:hAnsi="Arial" w:cs="Arial"/>
            <w:color w:val="000000"/>
            <w:sz w:val="22"/>
            <w:szCs w:val="22"/>
          </w:rPr>
          <w:t xml:space="preserve"> an</w:t>
        </w:r>
      </w:ins>
      <w:ins w:id="160" w:author="Microsoft Office User" w:date="2022-01-12T11:38:00Z">
        <w:r w:rsidR="00AC7320">
          <w:rPr>
            <w:rFonts w:ascii="Arial" w:hAnsi="Arial" w:cs="Arial"/>
            <w:color w:val="000000"/>
            <w:sz w:val="22"/>
            <w:szCs w:val="22"/>
          </w:rPr>
          <w:t xml:space="preserve"> optimal </w:t>
        </w:r>
      </w:ins>
      <w:ins w:id="161" w:author="Microsoft Office User" w:date="2022-01-12T11:41:00Z">
        <w:r w:rsidR="00552AC7">
          <w:rPr>
            <w:rFonts w:ascii="Arial" w:hAnsi="Arial" w:cs="Arial"/>
            <w:color w:val="000000"/>
            <w:sz w:val="22"/>
            <w:szCs w:val="22"/>
          </w:rPr>
          <w:t>increase in gain</w:t>
        </w:r>
      </w:ins>
      <w:ins w:id="162" w:author="Microsoft Office User" w:date="2022-01-12T11:38:00Z">
        <w:r w:rsidR="00AC7320">
          <w:rPr>
            <w:rFonts w:ascii="Arial" w:hAnsi="Arial" w:cs="Arial"/>
            <w:color w:val="000000"/>
            <w:sz w:val="22"/>
            <w:szCs w:val="22"/>
          </w:rPr>
          <w:t xml:space="preserve"> </w:t>
        </w:r>
      </w:ins>
      <w:ins w:id="163" w:author="Microsoft Office User" w:date="2022-01-12T11:41:00Z">
        <w:r w:rsidR="00552AC7">
          <w:rPr>
            <w:rFonts w:ascii="Arial" w:hAnsi="Arial" w:cs="Arial"/>
            <w:color w:val="000000"/>
            <w:sz w:val="22"/>
            <w:szCs w:val="22"/>
          </w:rPr>
          <w:t>during</w:t>
        </w:r>
      </w:ins>
      <w:ins w:id="164" w:author="Microsoft Office User" w:date="2022-01-12T11:38:00Z">
        <w:r w:rsidR="00AC7320">
          <w:rPr>
            <w:rFonts w:ascii="Arial" w:hAnsi="Arial" w:cs="Arial"/>
            <w:color w:val="000000"/>
            <w:sz w:val="22"/>
            <w:szCs w:val="22"/>
          </w:rPr>
          <w:t xml:space="preserve"> low contrast, </w:t>
        </w:r>
      </w:ins>
      <m:oMath>
        <m:sSub>
          <m:sSubPr>
            <m:ctrlPr>
              <w:ins w:id="165" w:author="Microsoft Office User" w:date="2022-01-12T11:38:00Z">
                <w:rPr>
                  <w:rFonts w:ascii="Cambria Math" w:hAnsi="Cambria Math" w:cs="Arial"/>
                  <w:i/>
                  <w:color w:val="000000"/>
                  <w:sz w:val="22"/>
                  <w:szCs w:val="22"/>
                </w:rPr>
              </w:ins>
            </m:ctrlPr>
          </m:sSubPr>
          <m:e>
            <m:r>
              <w:ins w:id="166" w:author="Microsoft Office User" w:date="2022-01-12T11:38:00Z">
                <w:rPr>
                  <w:rFonts w:ascii="Cambria Math" w:hAnsi="Cambria Math" w:cs="Arial"/>
                  <w:color w:val="000000"/>
                  <w:sz w:val="22"/>
                  <w:szCs w:val="22"/>
                </w:rPr>
                <m:t>w</m:t>
              </w:ins>
            </m:r>
          </m:e>
          <m:sub>
            <m:r>
              <w:ins w:id="167" w:author="Microsoft Office User" w:date="2022-01-12T11:38:00Z">
                <w:rPr>
                  <w:rFonts w:ascii="Cambria Math" w:hAnsi="Cambria Math" w:cs="Arial"/>
                  <w:color w:val="000000"/>
                  <w:sz w:val="22"/>
                  <w:szCs w:val="22"/>
                </w:rPr>
                <m:t>t</m:t>
              </w:ins>
            </m:r>
          </m:sub>
        </m:sSub>
      </m:oMath>
      <w:ins w:id="168" w:author="Microsoft Office User" w:date="2022-01-12T11:40:00Z">
        <w:r w:rsidR="00552AC7">
          <w:rPr>
            <w:rFonts w:ascii="Arial" w:hAnsi="Arial" w:cs="Arial"/>
            <w:color w:val="000000"/>
            <w:sz w:val="22"/>
            <w:szCs w:val="22"/>
          </w:rPr>
          <w:t xml:space="preserve"> = 0.5</w:t>
        </w:r>
      </w:ins>
      <w:ins w:id="169" w:author="Microsoft Office User" w:date="2022-01-12T11:38:00Z">
        <w:r w:rsidR="00552AC7">
          <w:rPr>
            <w:rFonts w:ascii="Arial" w:hAnsi="Arial" w:cs="Arial"/>
            <w:color w:val="000000"/>
            <w:sz w:val="22"/>
            <w:szCs w:val="22"/>
          </w:rPr>
          <w:t xml:space="preserve"> i</w:t>
        </w:r>
      </w:ins>
      <w:ins w:id="170" w:author="Microsoft Office User" w:date="2022-01-12T11:39:00Z">
        <w:r w:rsidR="00552AC7">
          <w:rPr>
            <w:rFonts w:ascii="Arial" w:hAnsi="Arial" w:cs="Arial"/>
            <w:color w:val="000000"/>
            <w:sz w:val="22"/>
            <w:szCs w:val="22"/>
          </w:rPr>
          <w:t>ndicates</w:t>
        </w:r>
      </w:ins>
      <w:ins w:id="171" w:author="Microsoft Office User" w:date="2022-01-12T11:41:00Z">
        <w:r w:rsidR="00552AC7">
          <w:rPr>
            <w:rFonts w:ascii="Arial" w:hAnsi="Arial" w:cs="Arial"/>
            <w:color w:val="000000"/>
            <w:sz w:val="22"/>
            <w:szCs w:val="22"/>
          </w:rPr>
          <w:t xml:space="preserve"> and</w:t>
        </w:r>
      </w:ins>
      <w:ins w:id="172" w:author="Microsoft Office User" w:date="2022-01-12T11:39:00Z">
        <w:r w:rsidR="00552AC7">
          <w:rPr>
            <w:rFonts w:ascii="Arial" w:hAnsi="Arial" w:cs="Arial"/>
            <w:color w:val="000000"/>
            <w:sz w:val="22"/>
            <w:szCs w:val="22"/>
          </w:rPr>
          <w:t xml:space="preserve"> optimal </w:t>
        </w:r>
      </w:ins>
      <w:ins w:id="173" w:author="Microsoft Office User" w:date="2022-01-12T11:41:00Z">
        <w:r w:rsidR="00552AC7">
          <w:rPr>
            <w:rFonts w:ascii="Arial" w:hAnsi="Arial" w:cs="Arial"/>
            <w:color w:val="000000"/>
            <w:sz w:val="22"/>
            <w:szCs w:val="22"/>
          </w:rPr>
          <w:t>decrease in gain during</w:t>
        </w:r>
      </w:ins>
      <w:ins w:id="174" w:author="Microsoft Office User" w:date="2022-01-12T11:39:00Z">
        <w:r w:rsidR="00552AC7">
          <w:rPr>
            <w:rFonts w:ascii="Arial" w:hAnsi="Arial" w:cs="Arial"/>
            <w:color w:val="000000"/>
            <w:sz w:val="22"/>
            <w:szCs w:val="22"/>
          </w:rPr>
          <w:t xml:space="preserve"> high contrast, and </w:t>
        </w:r>
      </w:ins>
      <m:oMath>
        <m:sSub>
          <m:sSubPr>
            <m:ctrlPr>
              <w:ins w:id="175" w:author="Microsoft Office User" w:date="2022-01-12T11:39:00Z">
                <w:rPr>
                  <w:rFonts w:ascii="Cambria Math" w:hAnsi="Cambria Math" w:cs="Arial"/>
                  <w:i/>
                  <w:color w:val="000000"/>
                  <w:sz w:val="22"/>
                  <w:szCs w:val="22"/>
                </w:rPr>
              </w:ins>
            </m:ctrlPr>
          </m:sSubPr>
          <m:e>
            <m:r>
              <w:ins w:id="176" w:author="Microsoft Office User" w:date="2022-01-12T11:39:00Z">
                <w:rPr>
                  <w:rFonts w:ascii="Cambria Math" w:hAnsi="Cambria Math" w:cs="Arial"/>
                  <w:color w:val="000000"/>
                  <w:sz w:val="22"/>
                  <w:szCs w:val="22"/>
                </w:rPr>
                <m:t>w</m:t>
              </w:ins>
            </m:r>
          </m:e>
          <m:sub>
            <m:r>
              <w:ins w:id="177" w:author="Microsoft Office User" w:date="2022-01-12T11:39:00Z">
                <w:rPr>
                  <w:rFonts w:ascii="Cambria Math" w:hAnsi="Cambria Math" w:cs="Arial"/>
                  <w:color w:val="000000"/>
                  <w:sz w:val="22"/>
                  <w:szCs w:val="22"/>
                </w:rPr>
                <m:t>t</m:t>
              </w:ins>
            </m:r>
          </m:sub>
        </m:sSub>
      </m:oMath>
      <w:ins w:id="178" w:author="Microsoft Office User" w:date="2022-01-12T11:39:00Z">
        <w:r w:rsidR="00552AC7">
          <w:rPr>
            <w:rFonts w:ascii="Arial" w:hAnsi="Arial" w:cs="Arial"/>
            <w:color w:val="000000"/>
            <w:sz w:val="22"/>
            <w:szCs w:val="22"/>
          </w:rPr>
          <w:t xml:space="preserve"> = 1.0 indicates no gain control</w:t>
        </w:r>
      </w:ins>
      <w:ins w:id="179" w:author="Microsoft Office User" w:date="2022-01-12T11:40:00Z">
        <w:r w:rsidR="00552AC7">
          <w:rPr>
            <w:rFonts w:ascii="Arial" w:hAnsi="Arial" w:cs="Arial"/>
            <w:color w:val="000000"/>
            <w:sz w:val="22"/>
            <w:szCs w:val="22"/>
          </w:rPr>
          <w:t xml:space="preserve"> (</w:t>
        </w:r>
        <w:r w:rsidR="00552AC7">
          <w:rPr>
            <w:rFonts w:ascii="Arial" w:hAnsi="Arial" w:cs="Arial"/>
            <w:i/>
            <w:iCs/>
            <w:color w:val="000000"/>
            <w:sz w:val="22"/>
            <w:szCs w:val="22"/>
          </w:rPr>
          <w:t>Online Methods</w:t>
        </w:r>
        <w:r w:rsidR="00552AC7">
          <w:rPr>
            <w:rFonts w:ascii="Arial" w:hAnsi="Arial" w:cs="Arial"/>
            <w:color w:val="000000"/>
            <w:sz w:val="22"/>
            <w:szCs w:val="22"/>
          </w:rPr>
          <w:t>)</w:t>
        </w:r>
      </w:ins>
      <w:ins w:id="180" w:author="Microsoft Office User" w:date="2022-01-12T11:39:00Z">
        <w:r w:rsidR="00552AC7">
          <w:rPr>
            <w:rFonts w:ascii="Arial" w:hAnsi="Arial" w:cs="Arial"/>
            <w:color w:val="000000"/>
            <w:sz w:val="22"/>
            <w:szCs w:val="22"/>
          </w:rPr>
          <w:t>.</w:t>
        </w:r>
      </w:ins>
      <w:ins w:id="181" w:author="Microsoft Office User" w:date="2022-01-12T11:38:00Z">
        <w:r w:rsidR="00AC7320">
          <w:rPr>
            <w:rFonts w:ascii="Arial" w:hAnsi="Arial" w:cs="Arial"/>
            <w:color w:val="000000"/>
            <w:sz w:val="22"/>
            <w:szCs w:val="22"/>
          </w:rPr>
          <w:t xml:space="preserve"> </w:t>
        </w:r>
      </w:ins>
      <w:r>
        <w:rPr>
          <w:rFonts w:ascii="Arial" w:hAnsi="Arial" w:cs="Arial"/>
          <w:color w:val="000000"/>
          <w:sz w:val="22"/>
          <w:szCs w:val="22"/>
        </w:rPr>
        <w:t xml:space="preserve"> </w:t>
      </w:r>
      <w:del w:id="182"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183" w:author="Microsoft Office User" w:date="2021-12-09T10:58:00Z">
        <w:r w:rsidR="006F15C9">
          <w:rPr>
            <w:rFonts w:ascii="Arial" w:hAnsi="Arial" w:cs="Arial"/>
            <w:color w:val="000000"/>
            <w:sz w:val="22"/>
            <w:szCs w:val="22"/>
          </w:rPr>
          <w:t>To validate the model and gain measure, w</w:t>
        </w:r>
      </w:ins>
      <w:ins w:id="184" w:author="Microsoft Office User" w:date="2021-12-09T10:59:00Z">
        <w:r w:rsidR="006F15C9">
          <w:rPr>
            <w:rFonts w:ascii="Arial" w:hAnsi="Arial" w:cs="Arial"/>
            <w:color w:val="000000"/>
            <w:sz w:val="22"/>
            <w:szCs w:val="22"/>
          </w:rPr>
          <w:t>e simulated neurons with defined</w:t>
        </w:r>
      </w:ins>
      <w:ins w:id="185" w:author="Microsoft Office User" w:date="2022-01-12T11:42:00Z">
        <w:r w:rsidR="00552AC7">
          <w:rPr>
            <w:rFonts w:ascii="Arial" w:hAnsi="Arial" w:cs="Arial"/>
            <w:color w:val="000000"/>
            <w:sz w:val="22"/>
            <w:szCs w:val="22"/>
          </w:rPr>
          <w:t xml:space="preserve"> temporal</w:t>
        </w:r>
      </w:ins>
      <w:ins w:id="186" w:author="Microsoft Office User" w:date="2021-12-09T10:59:00Z">
        <w:r w:rsidR="006F15C9">
          <w:rPr>
            <w:rFonts w:ascii="Arial" w:hAnsi="Arial" w:cs="Arial"/>
            <w:color w:val="000000"/>
            <w:sz w:val="22"/>
            <w:szCs w:val="22"/>
          </w:rPr>
          <w:t xml:space="preserve"> trajectories of gain control, and found that the model estimates of gain (</w:t>
        </w:r>
      </w:ins>
      <m:oMath>
        <m:sSub>
          <m:sSubPr>
            <m:ctrlPr>
              <w:ins w:id="187" w:author="Microsoft Office User" w:date="2021-12-09T10:59:00Z">
                <w:rPr>
                  <w:rFonts w:ascii="Cambria Math" w:hAnsi="Cambria Math" w:cs="Arial"/>
                  <w:i/>
                  <w:color w:val="000000"/>
                  <w:sz w:val="22"/>
                  <w:szCs w:val="22"/>
                </w:rPr>
              </w:ins>
            </m:ctrlPr>
          </m:sSubPr>
          <m:e>
            <m:r>
              <w:ins w:id="188" w:author="Microsoft Office User" w:date="2021-12-09T10:59:00Z">
                <w:rPr>
                  <w:rFonts w:ascii="Cambria Math" w:hAnsi="Cambria Math" w:cs="Arial"/>
                  <w:color w:val="000000"/>
                  <w:sz w:val="22"/>
                  <w:szCs w:val="22"/>
                </w:rPr>
                <m:t>w</m:t>
              </w:ins>
            </m:r>
          </m:e>
          <m:sub>
            <m:r>
              <w:ins w:id="189" w:author="Microsoft Office User" w:date="2021-12-09T10:59:00Z">
                <w:rPr>
                  <w:rFonts w:ascii="Cambria Math" w:hAnsi="Cambria Math" w:cs="Arial"/>
                  <w:color w:val="000000"/>
                  <w:sz w:val="22"/>
                  <w:szCs w:val="22"/>
                </w:rPr>
                <m:t>t</m:t>
              </w:ins>
            </m:r>
          </m:sub>
        </m:sSub>
      </m:oMath>
      <w:ins w:id="190" w:author="Microsoft Office User" w:date="2021-12-09T10:59:00Z">
        <w:r w:rsidR="006F15C9">
          <w:rPr>
            <w:rFonts w:ascii="Arial" w:hAnsi="Arial" w:cs="Arial"/>
            <w:color w:val="000000"/>
            <w:sz w:val="22"/>
            <w:szCs w:val="22"/>
          </w:rPr>
          <w:t xml:space="preserve">) </w:t>
        </w:r>
      </w:ins>
      <w:ins w:id="191" w:author="Microsoft Office User" w:date="2021-12-09T11:00:00Z">
        <w:r w:rsidR="006446C4">
          <w:rPr>
            <w:rFonts w:ascii="Arial" w:hAnsi="Arial" w:cs="Arial"/>
            <w:color w:val="000000"/>
            <w:sz w:val="22"/>
            <w:szCs w:val="22"/>
          </w:rPr>
          <w:t>accurately predicted</w:t>
        </w:r>
      </w:ins>
      <w:ins w:id="192" w:author="Microsoft Office User" w:date="2021-12-09T10:59:00Z">
        <w:r w:rsidR="006F15C9">
          <w:rPr>
            <w:rFonts w:ascii="Arial" w:hAnsi="Arial" w:cs="Arial"/>
            <w:color w:val="000000"/>
            <w:sz w:val="22"/>
            <w:szCs w:val="22"/>
          </w:rPr>
          <w:t xml:space="preserve"> the ground </w:t>
        </w:r>
      </w:ins>
      <w:ins w:id="193"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del w:id="194" w:author="Microsoft Office User" w:date="2022-01-12T11:42:00Z">
        <w:r w:rsidR="00677148" w:rsidDel="00552AC7">
          <w:rPr>
            <w:rFonts w:ascii="Arial" w:hAnsi="Arial" w:cs="Arial"/>
            <w:color w:val="000000"/>
            <w:sz w:val="22"/>
            <w:szCs w:val="22"/>
          </w:rPr>
          <w:delText xml:space="preserve">used </w:delText>
        </w:r>
      </w:del>
      <w:ins w:id="195" w:author="Microsoft Office User" w:date="2022-01-12T11:42:00Z">
        <w:r w:rsidR="00552AC7">
          <w:rPr>
            <w:rFonts w:ascii="Arial" w:hAnsi="Arial" w:cs="Arial"/>
            <w:color w:val="000000"/>
            <w:sz w:val="22"/>
            <w:szCs w:val="22"/>
          </w:rPr>
          <w:t xml:space="preserve">described </w:t>
        </w:r>
      </w:ins>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4CC67A7F" w14:textId="77777777" w:rsidR="007B5689" w:rsidRDefault="007B5689">
      <w:pPr>
        <w:rPr>
          <w:ins w:id="196" w:author="Microsoft Office User" w:date="2022-01-12T11:45:00Z"/>
          <w:rFonts w:ascii="Arial" w:hAnsi="Arial" w:cs="Arial"/>
          <w:color w:val="000000"/>
          <w:sz w:val="22"/>
          <w:szCs w:val="22"/>
        </w:rPr>
      </w:pPr>
      <w:ins w:id="197" w:author="Microsoft Office User" w:date="2022-01-12T11:45:00Z">
        <w:r>
          <w:rPr>
            <w:rFonts w:ascii="Arial" w:hAnsi="Arial" w:cs="Arial"/>
            <w:color w:val="000000"/>
            <w:sz w:val="22"/>
            <w:szCs w:val="22"/>
          </w:rPr>
          <w:br w:type="page"/>
        </w:r>
      </w:ins>
    </w:p>
    <w:tbl>
      <w:tblPr>
        <w:tblStyle w:val="TableGrid"/>
        <w:tblW w:w="0" w:type="auto"/>
        <w:tblLook w:val="04A0" w:firstRow="1" w:lastRow="0" w:firstColumn="1" w:lastColumn="0" w:noHBand="0" w:noVBand="1"/>
        <w:tblPrChange w:id="198" w:author="Microsoft Office User" w:date="2022-01-12T11:46:00Z">
          <w:tblPr>
            <w:tblStyle w:val="TableGrid"/>
            <w:tblW w:w="0" w:type="auto"/>
            <w:tblLook w:val="04A0" w:firstRow="1" w:lastRow="0" w:firstColumn="1" w:lastColumn="0" w:noHBand="0" w:noVBand="1"/>
          </w:tblPr>
        </w:tblPrChange>
      </w:tblPr>
      <w:tblGrid>
        <w:gridCol w:w="10790"/>
        <w:tblGridChange w:id="199">
          <w:tblGrid>
            <w:gridCol w:w="10790"/>
          </w:tblGrid>
        </w:tblGridChange>
      </w:tblGrid>
      <w:tr w:rsidR="007B5689" w14:paraId="5340AAE1" w14:textId="77777777" w:rsidTr="007B5689">
        <w:trPr>
          <w:trHeight w:val="5300"/>
          <w:ins w:id="200" w:author="Microsoft Office User" w:date="2022-01-12T11:45:00Z"/>
        </w:trPr>
        <w:tc>
          <w:tcPr>
            <w:tcW w:w="10790" w:type="dxa"/>
            <w:tcPrChange w:id="201" w:author="Microsoft Office User" w:date="2022-01-12T11:46:00Z">
              <w:tcPr>
                <w:tcW w:w="10790" w:type="dxa"/>
              </w:tcPr>
            </w:tcPrChange>
          </w:tcPr>
          <w:p w14:paraId="34CA62E5" w14:textId="1586E610" w:rsidR="007B5689" w:rsidRDefault="007B5689" w:rsidP="005E6A59">
            <w:pPr>
              <w:spacing w:before="240"/>
              <w:contextualSpacing/>
              <w:jc w:val="both"/>
              <w:rPr>
                <w:ins w:id="202" w:author="Microsoft Office User" w:date="2022-01-12T11:45:00Z"/>
                <w:rFonts w:ascii="Arial" w:hAnsi="Arial" w:cs="Arial"/>
                <w:color w:val="000000"/>
                <w:sz w:val="22"/>
                <w:szCs w:val="22"/>
              </w:rPr>
            </w:pPr>
            <w:ins w:id="203" w:author="Microsoft Office User" w:date="2022-01-12T11:45:00Z">
              <w:r>
                <w:rPr>
                  <w:rFonts w:ascii="Arial" w:hAnsi="Arial" w:cs="Arial"/>
                  <w:noProof/>
                  <w:color w:val="000000"/>
                  <w:sz w:val="22"/>
                  <w:szCs w:val="22"/>
                </w:rPr>
                <w:lastRenderedPageBreak/>
                <w:drawing>
                  <wp:anchor distT="0" distB="0" distL="114300" distR="114300" simplePos="0" relativeHeight="251708416" behindDoc="0" locked="0" layoutInCell="1" allowOverlap="1" wp14:anchorId="321613CB" wp14:editId="7334ABA2">
                    <wp:simplePos x="0" y="0"/>
                    <wp:positionH relativeFrom="column">
                      <wp:align>center</wp:align>
                    </wp:positionH>
                    <wp:positionV relativeFrom="paragraph">
                      <wp:posOffset>0</wp:posOffset>
                    </wp:positionV>
                    <wp:extent cx="6464808" cy="3255264"/>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b="64444"/>
                            <a:stretch/>
                          </pic:blipFill>
                          <pic:spPr bwMode="auto">
                            <a:xfrm>
                              <a:off x="0" y="0"/>
                              <a:ext cx="6464808" cy="3255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B5689" w14:paraId="581FCC50" w14:textId="77777777" w:rsidTr="007B5689">
        <w:trPr>
          <w:ins w:id="204" w:author="Microsoft Office User" w:date="2022-01-12T11:45:00Z"/>
        </w:trPr>
        <w:tc>
          <w:tcPr>
            <w:tcW w:w="10790" w:type="dxa"/>
          </w:tcPr>
          <w:p w14:paraId="1A8DA1E6" w14:textId="3E3A4C8C" w:rsidR="007B5689" w:rsidRPr="007B5689" w:rsidRDefault="007B5689" w:rsidP="007B5689">
            <w:pPr>
              <w:pStyle w:val="Caption"/>
              <w:rPr>
                <w:ins w:id="205" w:author="Microsoft Office User" w:date="2022-01-12T11:47:00Z"/>
                <w:rFonts w:ascii="Arial" w:hAnsi="Arial" w:cs="Arial"/>
                <w:i w:val="0"/>
                <w:iCs w:val="0"/>
                <w:noProof/>
                <w:color w:val="000000"/>
                <w:sz w:val="22"/>
                <w:szCs w:val="22"/>
                <w:rPrChange w:id="206" w:author="Microsoft Office User" w:date="2022-01-12T11:48:00Z">
                  <w:rPr>
                    <w:ins w:id="207" w:author="Microsoft Office User" w:date="2022-01-12T11:47:00Z"/>
                    <w:rFonts w:ascii="Arial" w:hAnsi="Arial" w:cs="Arial"/>
                    <w:noProof/>
                    <w:color w:val="000000"/>
                    <w:sz w:val="22"/>
                    <w:szCs w:val="22"/>
                  </w:rPr>
                </w:rPrChange>
              </w:rPr>
            </w:pPr>
            <w:ins w:id="208" w:author="Microsoft Office User" w:date="2022-01-12T11:47:00Z">
              <w:r w:rsidRPr="007B5689">
                <w:rPr>
                  <w:rFonts w:ascii="Arial" w:hAnsi="Arial" w:cs="Arial"/>
                  <w:b/>
                  <w:bCs/>
                  <w:i w:val="0"/>
                  <w:iCs w:val="0"/>
                  <w:rPrChange w:id="209" w:author="Microsoft Office User" w:date="2022-01-12T11:48:00Z">
                    <w:rPr/>
                  </w:rPrChange>
                </w:rPr>
                <w:t xml:space="preserve">Figure </w:t>
              </w:r>
              <w:r w:rsidRPr="007B5689">
                <w:rPr>
                  <w:rFonts w:ascii="Arial" w:hAnsi="Arial" w:cs="Arial"/>
                  <w:b/>
                  <w:bCs/>
                  <w:i w:val="0"/>
                  <w:iCs w:val="0"/>
                  <w:rPrChange w:id="210" w:author="Microsoft Office User" w:date="2022-01-12T11:48:00Z">
                    <w:rPr/>
                  </w:rPrChange>
                </w:rPr>
                <w:fldChar w:fldCharType="begin"/>
              </w:r>
              <w:r w:rsidRPr="007B5689">
                <w:rPr>
                  <w:rFonts w:ascii="Arial" w:hAnsi="Arial" w:cs="Arial"/>
                  <w:b/>
                  <w:bCs/>
                  <w:i w:val="0"/>
                  <w:iCs w:val="0"/>
                  <w:rPrChange w:id="211" w:author="Microsoft Office User" w:date="2022-01-12T11:48:00Z">
                    <w:rPr/>
                  </w:rPrChange>
                </w:rPr>
                <w:instrText xml:space="preserve"> SEQ Figure \* ARABIC </w:instrText>
              </w:r>
              <w:r w:rsidRPr="007B5689">
                <w:rPr>
                  <w:rFonts w:ascii="Arial" w:hAnsi="Arial" w:cs="Arial"/>
                  <w:b/>
                  <w:bCs/>
                  <w:i w:val="0"/>
                  <w:iCs w:val="0"/>
                  <w:rPrChange w:id="212" w:author="Microsoft Office User" w:date="2022-01-12T11:48:00Z">
                    <w:rPr/>
                  </w:rPrChange>
                </w:rPr>
                <w:fldChar w:fldCharType="separate"/>
              </w:r>
              <w:r w:rsidRPr="007B5689">
                <w:rPr>
                  <w:rFonts w:ascii="Arial" w:hAnsi="Arial" w:cs="Arial"/>
                  <w:b/>
                  <w:bCs/>
                  <w:i w:val="0"/>
                  <w:iCs w:val="0"/>
                  <w:noProof/>
                  <w:rPrChange w:id="213" w:author="Microsoft Office User" w:date="2022-01-12T11:48:00Z">
                    <w:rPr>
                      <w:noProof/>
                    </w:rPr>
                  </w:rPrChange>
                </w:rPr>
                <w:t>1</w:t>
              </w:r>
              <w:r w:rsidRPr="007B5689">
                <w:rPr>
                  <w:rFonts w:ascii="Arial" w:hAnsi="Arial" w:cs="Arial"/>
                  <w:b/>
                  <w:bCs/>
                  <w:i w:val="0"/>
                  <w:iCs w:val="0"/>
                  <w:rPrChange w:id="214" w:author="Microsoft Office User" w:date="2022-01-12T11:48:00Z">
                    <w:rPr/>
                  </w:rPrChange>
                </w:rPr>
                <w:fldChar w:fldCharType="end"/>
              </w:r>
            </w:ins>
            <w:ins w:id="215" w:author="Microsoft Office User" w:date="2022-01-12T11:48:00Z">
              <w:r>
                <w:rPr>
                  <w:rFonts w:ascii="Arial" w:hAnsi="Arial" w:cs="Arial"/>
                  <w:b/>
                  <w:bCs/>
                  <w:i w:val="0"/>
                  <w:iCs w:val="0"/>
                </w:rPr>
                <w:t xml:space="preserve">. </w:t>
              </w:r>
            </w:ins>
          </w:p>
          <w:p w14:paraId="72E862B6" w14:textId="55EEA354" w:rsidR="007B5689" w:rsidRPr="002036B6" w:rsidRDefault="007B5689" w:rsidP="005E6A59">
            <w:pPr>
              <w:spacing w:before="240"/>
              <w:contextualSpacing/>
              <w:jc w:val="both"/>
              <w:rPr>
                <w:ins w:id="216" w:author="Microsoft Office User" w:date="2022-01-12T11:45:00Z"/>
                <w:rFonts w:ascii="Arial" w:hAnsi="Arial" w:cs="Arial"/>
                <w:color w:val="000000"/>
                <w:sz w:val="20"/>
                <w:szCs w:val="20"/>
                <w:rPrChange w:id="217" w:author="Microsoft Office User" w:date="2022-01-12T12:04:00Z">
                  <w:rPr>
                    <w:ins w:id="218" w:author="Microsoft Office User" w:date="2022-01-12T11:45:00Z"/>
                    <w:rFonts w:ascii="Arial" w:hAnsi="Arial" w:cs="Arial"/>
                    <w:color w:val="000000"/>
                    <w:sz w:val="22"/>
                    <w:szCs w:val="22"/>
                  </w:rPr>
                </w:rPrChange>
              </w:rPr>
            </w:pPr>
            <w:ins w:id="219" w:author="Microsoft Office User" w:date="2022-01-12T11:48:00Z">
              <w:r w:rsidRPr="007B5689">
                <w:rPr>
                  <w:rFonts w:ascii="Arial" w:hAnsi="Arial" w:cs="Arial"/>
                  <w:b/>
                  <w:bCs/>
                  <w:color w:val="000000"/>
                  <w:sz w:val="20"/>
                  <w:szCs w:val="20"/>
                  <w:rPrChange w:id="220" w:author="Microsoft Office User" w:date="2022-01-12T11:48:00Z">
                    <w:rPr>
                      <w:rFonts w:ascii="Arial" w:hAnsi="Arial" w:cs="Arial"/>
                      <w:b/>
                      <w:bCs/>
                      <w:color w:val="000000"/>
                      <w:sz w:val="22"/>
                      <w:szCs w:val="22"/>
                    </w:rPr>
                  </w:rPrChange>
                </w:rPr>
                <w:t>a,</w:t>
              </w:r>
              <w:r>
                <w:rPr>
                  <w:rFonts w:ascii="Arial" w:hAnsi="Arial" w:cs="Arial"/>
                  <w:b/>
                  <w:bCs/>
                  <w:color w:val="000000"/>
                  <w:sz w:val="20"/>
                  <w:szCs w:val="20"/>
                </w:rPr>
                <w:t xml:space="preserve"> </w:t>
              </w:r>
              <w:r>
                <w:rPr>
                  <w:rFonts w:ascii="Arial" w:hAnsi="Arial" w:cs="Arial"/>
                  <w:color w:val="000000"/>
                  <w:sz w:val="20"/>
                  <w:szCs w:val="20"/>
                </w:rPr>
                <w:t>Exp</w:t>
              </w:r>
            </w:ins>
            <w:ins w:id="221" w:author="Microsoft Office User" w:date="2022-01-12T11:49:00Z">
              <w:r>
                <w:rPr>
                  <w:rFonts w:ascii="Arial" w:hAnsi="Arial" w:cs="Arial"/>
                  <w:color w:val="000000"/>
                  <w:sz w:val="20"/>
                  <w:szCs w:val="20"/>
                </w:rPr>
                <w:t xml:space="preserve">erimental setup. </w:t>
              </w:r>
              <w:r w:rsidRPr="007B5689">
                <w:rPr>
                  <w:rFonts w:ascii="Arial" w:hAnsi="Arial" w:cs="Arial"/>
                  <w:b/>
                  <w:bCs/>
                  <w:color w:val="000000"/>
                  <w:sz w:val="20"/>
                  <w:szCs w:val="20"/>
                  <w:rPrChange w:id="222" w:author="Microsoft Office User" w:date="2022-01-12T11:49:00Z">
                    <w:rPr>
                      <w:rFonts w:ascii="Arial" w:hAnsi="Arial" w:cs="Arial"/>
                      <w:color w:val="000000"/>
                      <w:sz w:val="20"/>
                      <w:szCs w:val="20"/>
                    </w:rPr>
                  </w:rPrChange>
                </w:rPr>
                <w:t>b</w:t>
              </w:r>
              <w:r>
                <w:rPr>
                  <w:rFonts w:ascii="Arial" w:hAnsi="Arial" w:cs="Arial"/>
                  <w:b/>
                  <w:bCs/>
                  <w:color w:val="000000"/>
                  <w:sz w:val="20"/>
                  <w:szCs w:val="20"/>
                </w:rPr>
                <w:t xml:space="preserve">, </w:t>
              </w:r>
              <w:r>
                <w:rPr>
                  <w:rFonts w:ascii="Arial" w:hAnsi="Arial" w:cs="Arial"/>
                  <w:color w:val="000000"/>
                  <w:sz w:val="20"/>
                  <w:szCs w:val="20"/>
                </w:rPr>
                <w:t xml:space="preserve">GO/NO-GO task design. </w:t>
              </w:r>
              <w:r w:rsidR="00D628C1">
                <w:rPr>
                  <w:rFonts w:ascii="Arial" w:hAnsi="Arial" w:cs="Arial"/>
                  <w:color w:val="000000"/>
                  <w:sz w:val="20"/>
                  <w:szCs w:val="20"/>
                </w:rPr>
                <w:t xml:space="preserve">Spectrograms </w:t>
              </w:r>
            </w:ins>
            <w:ins w:id="223" w:author="Microsoft Office User" w:date="2022-01-12T11:50:00Z">
              <w:r w:rsidR="00D628C1">
                <w:rPr>
                  <w:rFonts w:ascii="Arial" w:hAnsi="Arial" w:cs="Arial"/>
                  <w:color w:val="000000"/>
                  <w:sz w:val="20"/>
                  <w:szCs w:val="20"/>
                </w:rPr>
                <w:t>are p</w:t>
              </w:r>
            </w:ins>
            <w:ins w:id="224" w:author="Microsoft Office User" w:date="2022-01-12T11:51:00Z">
              <w:r w:rsidR="00D628C1">
                <w:rPr>
                  <w:rFonts w:ascii="Arial" w:hAnsi="Arial" w:cs="Arial"/>
                  <w:color w:val="000000"/>
                  <w:sz w:val="20"/>
                  <w:szCs w:val="20"/>
                </w:rPr>
                <w:t xml:space="preserve">lotted </w:t>
              </w:r>
            </w:ins>
            <w:ins w:id="225" w:author="Microsoft Office User" w:date="2022-01-12T11:49:00Z">
              <w:r w:rsidR="00D628C1">
                <w:rPr>
                  <w:rFonts w:ascii="Arial" w:hAnsi="Arial" w:cs="Arial"/>
                  <w:color w:val="000000"/>
                  <w:sz w:val="20"/>
                  <w:szCs w:val="20"/>
                </w:rPr>
                <w:t xml:space="preserve">for </w:t>
              </w:r>
            </w:ins>
            <w:ins w:id="226" w:author="Microsoft Office User" w:date="2022-01-12T11:50:00Z">
              <w:r w:rsidR="00D628C1">
                <w:rPr>
                  <w:rFonts w:ascii="Arial" w:hAnsi="Arial" w:cs="Arial"/>
                  <w:color w:val="000000"/>
                  <w:sz w:val="20"/>
                  <w:szCs w:val="20"/>
                </w:rPr>
                <w:t>example</w:t>
              </w:r>
            </w:ins>
            <w:ins w:id="227" w:author="Microsoft Office User" w:date="2022-01-12T11:49:00Z">
              <w:r w:rsidR="00D628C1">
                <w:rPr>
                  <w:rFonts w:ascii="Arial" w:hAnsi="Arial" w:cs="Arial"/>
                  <w:color w:val="000000"/>
                  <w:sz w:val="20"/>
                  <w:szCs w:val="20"/>
                </w:rPr>
                <w:t xml:space="preserve"> NO-GO and GO </w:t>
              </w:r>
            </w:ins>
            <w:ins w:id="228" w:author="Microsoft Office User" w:date="2022-01-12T11:50:00Z">
              <w:r w:rsidR="00D628C1">
                <w:rPr>
                  <w:rFonts w:ascii="Arial" w:hAnsi="Arial" w:cs="Arial"/>
                  <w:color w:val="000000"/>
                  <w:sz w:val="20"/>
                  <w:szCs w:val="20"/>
                </w:rPr>
                <w:t xml:space="preserve">trials with </w:t>
              </w:r>
            </w:ins>
            <w:ins w:id="229" w:author="Microsoft Office User" w:date="2022-01-12T11:51:00Z">
              <w:r w:rsidR="00D628C1">
                <w:rPr>
                  <w:rFonts w:ascii="Arial" w:hAnsi="Arial" w:cs="Arial"/>
                  <w:color w:val="000000"/>
                  <w:sz w:val="20"/>
                  <w:szCs w:val="20"/>
                </w:rPr>
                <w:t>transitions from</w:t>
              </w:r>
            </w:ins>
            <w:ins w:id="230" w:author="Microsoft Office User" w:date="2022-01-12T11:50:00Z">
              <w:r w:rsidR="00D628C1">
                <w:rPr>
                  <w:rFonts w:ascii="Arial" w:hAnsi="Arial" w:cs="Arial"/>
                  <w:color w:val="000000"/>
                  <w:sz w:val="20"/>
                  <w:szCs w:val="20"/>
                </w:rPr>
                <w:t xml:space="preserve"> low to high contrast (top</w:t>
              </w:r>
            </w:ins>
            <w:ins w:id="231" w:author="Microsoft Office User" w:date="2022-01-12T11:51:00Z">
              <w:r w:rsidR="00D628C1">
                <w:rPr>
                  <w:rFonts w:ascii="Arial" w:hAnsi="Arial" w:cs="Arial"/>
                  <w:color w:val="000000"/>
                  <w:sz w:val="20"/>
                  <w:szCs w:val="20"/>
                </w:rPr>
                <w:t xml:space="preserve"> row</w:t>
              </w:r>
            </w:ins>
            <w:ins w:id="232" w:author="Microsoft Office User" w:date="2022-01-12T11:50:00Z">
              <w:r w:rsidR="00D628C1">
                <w:rPr>
                  <w:rFonts w:ascii="Arial" w:hAnsi="Arial" w:cs="Arial"/>
                  <w:color w:val="000000"/>
                  <w:sz w:val="20"/>
                  <w:szCs w:val="20"/>
                </w:rPr>
                <w:t xml:space="preserve">) and </w:t>
              </w:r>
            </w:ins>
            <w:ins w:id="233" w:author="Microsoft Office User" w:date="2022-01-12T11:51:00Z">
              <w:r w:rsidR="00D628C1">
                <w:rPr>
                  <w:rFonts w:ascii="Arial" w:hAnsi="Arial" w:cs="Arial"/>
                  <w:color w:val="000000"/>
                  <w:sz w:val="20"/>
                  <w:szCs w:val="20"/>
                </w:rPr>
                <w:t xml:space="preserve">high to low contrast (bottom row), with </w:t>
              </w:r>
            </w:ins>
            <w:ins w:id="234" w:author="Microsoft Office User" w:date="2022-01-12T11:52:00Z">
              <w:r w:rsidR="00D628C1">
                <w:rPr>
                  <w:rFonts w:ascii="Arial" w:hAnsi="Arial" w:cs="Arial"/>
                  <w:color w:val="000000"/>
                  <w:sz w:val="20"/>
                  <w:szCs w:val="20"/>
                </w:rPr>
                <w:t>w</w:t>
              </w:r>
            </w:ins>
            <w:ins w:id="235" w:author="Microsoft Office User" w:date="2022-01-12T11:51:00Z">
              <w:r w:rsidR="00D628C1">
                <w:rPr>
                  <w:rFonts w:ascii="Arial" w:hAnsi="Arial" w:cs="Arial"/>
                  <w:color w:val="000000"/>
                  <w:sz w:val="20"/>
                  <w:szCs w:val="20"/>
                </w:rPr>
                <w:t xml:space="preserve">aveforms plotted below each </w:t>
              </w:r>
            </w:ins>
            <w:ins w:id="236" w:author="Microsoft Office User" w:date="2022-01-12T11:52:00Z">
              <w:r w:rsidR="00D628C1">
                <w:rPr>
                  <w:rFonts w:ascii="Arial" w:hAnsi="Arial" w:cs="Arial"/>
                  <w:color w:val="000000"/>
                  <w:sz w:val="20"/>
                  <w:szCs w:val="20"/>
                </w:rPr>
                <w:t>spectrogram (color bar indicates the sound level). Scale bar indicates 1s. Below the example trials, the timing of the respons</w:t>
              </w:r>
            </w:ins>
            <w:ins w:id="237" w:author="Microsoft Office User" w:date="2022-01-12T11:53:00Z">
              <w:r w:rsidR="00D628C1">
                <w:rPr>
                  <w:rFonts w:ascii="Arial" w:hAnsi="Arial" w:cs="Arial"/>
                  <w:color w:val="000000"/>
                  <w:sz w:val="20"/>
                  <w:szCs w:val="20"/>
                </w:rPr>
                <w:t>e window, schematic licks, and responses to licks are plotted. For NO-GO trials, licks in the response window received a timeout. For GO trials, licks in the response window were rewarded with 5</w:t>
              </w:r>
            </w:ins>
            <w:ins w:id="238" w:author="Microsoft Office User" w:date="2022-01-12T11:54:00Z">
              <w:r w:rsidR="00D628C1">
                <w:rPr>
                  <w:rFonts w:ascii="Arial" w:hAnsi="Arial" w:cs="Arial"/>
                  <w:color w:val="000000"/>
                  <w:sz w:val="20"/>
                  <w:szCs w:val="20"/>
                </w:rPr>
                <w:t xml:space="preserve">uL of water. </w:t>
              </w:r>
              <w:r w:rsidR="00D628C1">
                <w:rPr>
                  <w:rFonts w:ascii="Arial" w:hAnsi="Arial" w:cs="Arial"/>
                  <w:b/>
                  <w:bCs/>
                  <w:color w:val="000000"/>
                  <w:sz w:val="20"/>
                  <w:szCs w:val="20"/>
                </w:rPr>
                <w:t xml:space="preserve">c, </w:t>
              </w:r>
              <w:r w:rsidR="00D628C1">
                <w:rPr>
                  <w:rFonts w:ascii="Arial" w:hAnsi="Arial" w:cs="Arial"/>
                  <w:color w:val="000000"/>
                  <w:sz w:val="20"/>
                  <w:szCs w:val="20"/>
                </w:rPr>
                <w:t xml:space="preserve">Example target parameters. </w:t>
              </w:r>
              <w:r w:rsidR="009C38CA">
                <w:rPr>
                  <w:rFonts w:ascii="Arial" w:hAnsi="Arial" w:cs="Arial"/>
                  <w:i/>
                  <w:iCs/>
                  <w:color w:val="000000"/>
                  <w:sz w:val="20"/>
                  <w:szCs w:val="20"/>
                </w:rPr>
                <w:t>Top</w:t>
              </w:r>
              <w:r w:rsidR="009C38CA">
                <w:rPr>
                  <w:rFonts w:ascii="Arial" w:hAnsi="Arial" w:cs="Arial"/>
                  <w:color w:val="000000"/>
                  <w:sz w:val="20"/>
                  <w:szCs w:val="20"/>
                </w:rPr>
                <w:t xml:space="preserve">: varied target levels, which level indicated by the </w:t>
              </w:r>
              <w:proofErr w:type="spellStart"/>
              <w:r w:rsidR="009C38CA">
                <w:rPr>
                  <w:rFonts w:ascii="Arial" w:hAnsi="Arial" w:cs="Arial"/>
                  <w:color w:val="000000"/>
                  <w:sz w:val="20"/>
                  <w:szCs w:val="20"/>
                </w:rPr>
                <w:t>colorbar</w:t>
              </w:r>
              <w:proofErr w:type="spellEnd"/>
              <w:r w:rsidR="009C38CA">
                <w:rPr>
                  <w:rFonts w:ascii="Arial" w:hAnsi="Arial" w:cs="Arial"/>
                  <w:color w:val="000000"/>
                  <w:sz w:val="20"/>
                  <w:szCs w:val="20"/>
                </w:rPr>
                <w:t xml:space="preserve">. </w:t>
              </w:r>
              <w:r w:rsidR="009C38CA">
                <w:rPr>
                  <w:rFonts w:ascii="Arial" w:hAnsi="Arial" w:cs="Arial"/>
                  <w:i/>
                  <w:iCs/>
                  <w:color w:val="000000"/>
                  <w:sz w:val="20"/>
                  <w:szCs w:val="20"/>
                </w:rPr>
                <w:t>Bottom</w:t>
              </w:r>
            </w:ins>
            <w:ins w:id="239" w:author="Microsoft Office User" w:date="2022-01-12T11:55:00Z">
              <w:r w:rsidR="009C38CA">
                <w:rPr>
                  <w:rFonts w:ascii="Arial" w:hAnsi="Arial" w:cs="Arial"/>
                  <w:color w:val="000000"/>
                  <w:sz w:val="20"/>
                  <w:szCs w:val="20"/>
                </w:rPr>
                <w:t xml:space="preserve">: varied target times, where each arrow indicates a potential target delay. </w:t>
              </w:r>
              <w:r w:rsidR="009C38CA" w:rsidRPr="009C38CA">
                <w:rPr>
                  <w:rFonts w:ascii="Arial" w:hAnsi="Arial" w:cs="Arial"/>
                  <w:b/>
                  <w:bCs/>
                  <w:color w:val="000000"/>
                  <w:sz w:val="20"/>
                  <w:szCs w:val="20"/>
                  <w:rPrChange w:id="240" w:author="Microsoft Office User" w:date="2022-01-12T11:55:00Z">
                    <w:rPr>
                      <w:rFonts w:ascii="Arial" w:hAnsi="Arial" w:cs="Arial"/>
                      <w:color w:val="000000"/>
                      <w:sz w:val="20"/>
                      <w:szCs w:val="20"/>
                    </w:rPr>
                  </w:rPrChange>
                </w:rPr>
                <w:t>d</w:t>
              </w:r>
              <w:r w:rsidR="009C38CA">
                <w:rPr>
                  <w:rFonts w:ascii="Arial" w:hAnsi="Arial" w:cs="Arial"/>
                  <w:b/>
                  <w:bCs/>
                  <w:color w:val="000000"/>
                  <w:sz w:val="20"/>
                  <w:szCs w:val="20"/>
                </w:rPr>
                <w:t xml:space="preserve">, </w:t>
              </w:r>
              <w:r w:rsidR="009C38CA">
                <w:rPr>
                  <w:rFonts w:ascii="Arial" w:hAnsi="Arial" w:cs="Arial"/>
                  <w:color w:val="000000"/>
                  <w:sz w:val="20"/>
                  <w:szCs w:val="20"/>
                </w:rPr>
                <w:t>Normative model of efficient gain control. Target and background distributions for each contras</w:t>
              </w:r>
            </w:ins>
            <w:ins w:id="241" w:author="Microsoft Office User" w:date="2022-01-12T11:56:00Z">
              <w:r w:rsidR="009C38CA">
                <w:rPr>
                  <w:rFonts w:ascii="Arial" w:hAnsi="Arial" w:cs="Arial"/>
                  <w:color w:val="000000"/>
                  <w:sz w:val="20"/>
                  <w:szCs w:val="20"/>
                </w:rPr>
                <w:t>t are indicated in the left panel. (1) Target stimuli are indicated with circles, w</w:t>
              </w:r>
            </w:ins>
            <w:ins w:id="242" w:author="Microsoft Office User" w:date="2022-01-12T11:57:00Z">
              <w:r w:rsidR="009C38CA">
                <w:rPr>
                  <w:rFonts w:ascii="Arial" w:hAnsi="Arial" w:cs="Arial"/>
                  <w:color w:val="000000"/>
                  <w:sz w:val="20"/>
                  <w:szCs w:val="20"/>
                </w:rPr>
                <w:t>hile the background stimulus is indicated by a line. The stimulus response in a given time window is transformed by an adapting non</w:t>
              </w:r>
            </w:ins>
            <w:ins w:id="243" w:author="Microsoft Office User" w:date="2022-01-12T11:58:00Z">
              <w:r w:rsidR="009C38CA">
                <w:rPr>
                  <w:rFonts w:ascii="Arial" w:hAnsi="Arial" w:cs="Arial"/>
                  <w:color w:val="000000"/>
                  <w:sz w:val="20"/>
                  <w:szCs w:val="20"/>
                </w:rPr>
                <w:t>linearity to generate spikes. (2) The spiking responses are decoded to update an estimate of the stimulus variance. (3) The gain of the nonlinear</w:t>
              </w:r>
            </w:ins>
            <w:ins w:id="244" w:author="Microsoft Office User" w:date="2022-01-12T11:59:00Z">
              <w:r w:rsidR="009C38CA">
                <w:rPr>
                  <w:rFonts w:ascii="Arial" w:hAnsi="Arial" w:cs="Arial"/>
                  <w:color w:val="000000"/>
                  <w:sz w:val="20"/>
                  <w:szCs w:val="20"/>
                </w:rPr>
                <w:t xml:space="preserve">ity is adjusted to optimally predict the variance of the next timestep. </w:t>
              </w:r>
              <w:r w:rsidR="009C38CA">
                <w:rPr>
                  <w:rFonts w:ascii="Arial" w:hAnsi="Arial" w:cs="Arial"/>
                  <w:i/>
                  <w:iCs/>
                  <w:color w:val="000000"/>
                  <w:sz w:val="20"/>
                  <w:szCs w:val="20"/>
                </w:rPr>
                <w:t>Inset</w:t>
              </w:r>
              <w:r w:rsidR="009C38CA">
                <w:rPr>
                  <w:rFonts w:ascii="Arial" w:hAnsi="Arial" w:cs="Arial"/>
                  <w:color w:val="000000"/>
                  <w:sz w:val="20"/>
                  <w:szCs w:val="20"/>
                </w:rPr>
                <w:t xml:space="preserve">: Example spike distributions of the model neuron </w:t>
              </w:r>
              <w:r w:rsidR="002036B6">
                <w:rPr>
                  <w:rFonts w:ascii="Arial" w:hAnsi="Arial" w:cs="Arial"/>
                  <w:color w:val="000000"/>
                  <w:sz w:val="20"/>
                  <w:szCs w:val="20"/>
                </w:rPr>
                <w:t xml:space="preserve">in low and high contrast for targets </w:t>
              </w:r>
            </w:ins>
            <w:ins w:id="245" w:author="Microsoft Office User" w:date="2022-01-12T12:00:00Z">
              <w:r w:rsidR="002036B6">
                <w:rPr>
                  <w:rFonts w:ascii="Arial" w:hAnsi="Arial" w:cs="Arial"/>
                  <w:color w:val="000000"/>
                  <w:sz w:val="20"/>
                  <w:szCs w:val="20"/>
                </w:rPr>
                <w:t xml:space="preserve">(dark histograms), and background (light histograms). </w:t>
              </w:r>
              <w:r w:rsidR="002036B6" w:rsidRPr="002036B6">
                <w:rPr>
                  <w:rFonts w:ascii="Arial" w:hAnsi="Arial" w:cs="Arial"/>
                  <w:b/>
                  <w:bCs/>
                  <w:color w:val="000000"/>
                  <w:sz w:val="20"/>
                  <w:szCs w:val="20"/>
                  <w:rPrChange w:id="246" w:author="Microsoft Office User" w:date="2022-01-12T12:00:00Z">
                    <w:rPr>
                      <w:rFonts w:ascii="Arial" w:hAnsi="Arial" w:cs="Arial"/>
                      <w:color w:val="000000"/>
                      <w:sz w:val="20"/>
                      <w:szCs w:val="20"/>
                    </w:rPr>
                  </w:rPrChange>
                </w:rPr>
                <w:t>e</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w:t>
              </w:r>
            </w:ins>
            <w:ins w:id="247" w:author="Microsoft Office User" w:date="2022-01-12T12:02:00Z">
              <w:r w:rsidR="002036B6">
                <w:rPr>
                  <w:rFonts w:ascii="Arial" w:hAnsi="Arial" w:cs="Arial"/>
                  <w:color w:val="000000"/>
                  <w:sz w:val="20"/>
                  <w:szCs w:val="20"/>
                </w:rPr>
                <w:t>target from backgroun</w:t>
              </w:r>
            </w:ins>
            <w:ins w:id="248" w:author="Microsoft Office User" w:date="2022-01-12T12:03:00Z">
              <w:r w:rsidR="002036B6">
                <w:rPr>
                  <w:rFonts w:ascii="Arial" w:hAnsi="Arial" w:cs="Arial"/>
                  <w:color w:val="000000"/>
                  <w:sz w:val="20"/>
                  <w:szCs w:val="20"/>
                </w:rPr>
                <w:t>d discriminability</w:t>
              </w:r>
            </w:ins>
            <w:ins w:id="249" w:author="Microsoft Office User" w:date="2022-01-12T12:01:00Z">
              <w:r w:rsidR="002036B6">
                <w:rPr>
                  <w:rFonts w:ascii="Arial" w:hAnsi="Arial" w:cs="Arial"/>
                  <w:color w:val="000000"/>
                  <w:sz w:val="20"/>
                  <w:szCs w:val="20"/>
                </w:rPr>
                <w:t xml:space="preserve"> as a function of contrast and target level. </w:t>
              </w:r>
            </w:ins>
            <w:ins w:id="250" w:author="Microsoft Office User" w:date="2022-01-12T12:03:00Z">
              <w:r w:rsidR="002036B6">
                <w:rPr>
                  <w:rFonts w:ascii="Arial" w:hAnsi="Arial" w:cs="Arial"/>
                  <w:color w:val="000000"/>
                  <w:sz w:val="20"/>
                  <w:szCs w:val="20"/>
                </w:rPr>
                <w:t>Circles</w:t>
              </w:r>
            </w:ins>
            <w:ins w:id="251" w:author="Microsoft Office User" w:date="2022-01-12T12:01:00Z">
              <w:r w:rsidR="002036B6">
                <w:rPr>
                  <w:rFonts w:ascii="Arial" w:hAnsi="Arial" w:cs="Arial"/>
                  <w:color w:val="000000"/>
                  <w:sz w:val="20"/>
                  <w:szCs w:val="20"/>
                </w:rPr>
                <w:t xml:space="preserve"> indicate model performance overlaid with logistic function fits and thresholds.</w:t>
              </w:r>
            </w:ins>
            <w:ins w:id="252" w:author="Microsoft Office User" w:date="2022-01-12T12:00:00Z">
              <w:r w:rsidR="002036B6">
                <w:rPr>
                  <w:rFonts w:ascii="Arial" w:hAnsi="Arial" w:cs="Arial"/>
                  <w:b/>
                  <w:bCs/>
                  <w:color w:val="000000"/>
                  <w:sz w:val="20"/>
                  <w:szCs w:val="20"/>
                </w:rPr>
                <w:t xml:space="preserve"> </w:t>
              </w:r>
            </w:ins>
            <w:ins w:id="253" w:author="Microsoft Office User" w:date="2022-01-12T12:01:00Z">
              <w:r w:rsidR="002036B6" w:rsidRPr="002036B6">
                <w:rPr>
                  <w:rFonts w:ascii="Arial" w:hAnsi="Arial" w:cs="Arial"/>
                  <w:b/>
                  <w:bCs/>
                  <w:color w:val="000000"/>
                  <w:sz w:val="20"/>
                  <w:szCs w:val="20"/>
                  <w:rPrChange w:id="254" w:author="Microsoft Office User" w:date="2022-01-12T12:01:00Z">
                    <w:rPr>
                      <w:rFonts w:ascii="Arial" w:hAnsi="Arial" w:cs="Arial"/>
                      <w:color w:val="000000"/>
                      <w:sz w:val="20"/>
                      <w:szCs w:val="20"/>
                    </w:rPr>
                  </w:rPrChange>
                </w:rPr>
                <w:t>f,</w:t>
              </w:r>
              <w:r w:rsidR="002036B6">
                <w:rPr>
                  <w:rFonts w:ascii="Arial" w:hAnsi="Arial" w:cs="Arial"/>
                  <w:color w:val="000000"/>
                  <w:sz w:val="20"/>
                  <w:szCs w:val="20"/>
                </w:rPr>
                <w:t xml:space="preserve"> </w:t>
              </w:r>
            </w:ins>
            <w:ins w:id="255" w:author="Microsoft Office User" w:date="2022-01-12T12:02:00Z">
              <w:r w:rsidR="002036B6">
                <w:rPr>
                  <w:rFonts w:ascii="Arial" w:hAnsi="Arial" w:cs="Arial"/>
                  <w:color w:val="000000"/>
                  <w:sz w:val="20"/>
                  <w:szCs w:val="20"/>
                </w:rPr>
                <w:t>Model discriminability over time in low and high contrast</w:t>
              </w:r>
            </w:ins>
            <w:ins w:id="256" w:author="Microsoft Office User" w:date="2022-01-12T12:03:00Z">
              <w:r w:rsidR="002036B6">
                <w:rPr>
                  <w:rFonts w:ascii="Arial" w:hAnsi="Arial" w:cs="Arial"/>
                  <w:color w:val="000000"/>
                  <w:sz w:val="20"/>
                  <w:szCs w:val="20"/>
                </w:rPr>
                <w:t>. Circles indicate model performance o</w:t>
              </w:r>
            </w:ins>
            <w:ins w:id="257" w:author="Microsoft Office User" w:date="2022-01-12T12:04:00Z">
              <w:r w:rsidR="002036B6">
                <w:rPr>
                  <w:rFonts w:ascii="Arial" w:hAnsi="Arial" w:cs="Arial"/>
                  <w:color w:val="000000"/>
                  <w:sz w:val="20"/>
                  <w:szCs w:val="20"/>
                </w:rPr>
                <w:t xml:space="preserve">verlaid with exponential function fits. </w:t>
              </w:r>
              <w:r w:rsidR="002036B6" w:rsidRPr="002036B6">
                <w:rPr>
                  <w:rFonts w:ascii="Arial" w:hAnsi="Arial" w:cs="Arial"/>
                  <w:b/>
                  <w:bCs/>
                  <w:color w:val="000000"/>
                  <w:sz w:val="20"/>
                  <w:szCs w:val="20"/>
                  <w:rPrChange w:id="258" w:author="Microsoft Office User" w:date="2022-01-12T12:04:00Z">
                    <w:rPr>
                      <w:rFonts w:ascii="Arial" w:hAnsi="Arial" w:cs="Arial"/>
                      <w:color w:val="000000"/>
                      <w:sz w:val="20"/>
                      <w:szCs w:val="20"/>
                    </w:rPr>
                  </w:rPrChange>
                </w:rPr>
                <w:t>g</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gain dynamics over time in each contrast. </w:t>
              </w:r>
              <w:r w:rsidR="002036B6">
                <w:rPr>
                  <w:rFonts w:ascii="Arial" w:hAnsi="Arial" w:cs="Arial"/>
                  <w:b/>
                  <w:bCs/>
                  <w:color w:val="000000"/>
                  <w:sz w:val="20"/>
                  <w:szCs w:val="20"/>
                </w:rPr>
                <w:t xml:space="preserve">h, </w:t>
              </w:r>
              <w:r w:rsidR="002036B6">
                <w:rPr>
                  <w:rFonts w:ascii="Arial" w:hAnsi="Arial" w:cs="Arial"/>
                  <w:color w:val="000000"/>
                  <w:sz w:val="20"/>
                  <w:szCs w:val="20"/>
                </w:rPr>
                <w:t>Model predictions</w:t>
              </w:r>
            </w:ins>
          </w:p>
        </w:tc>
      </w:tr>
    </w:tbl>
    <w:p w14:paraId="0D630506" w14:textId="77777777" w:rsidR="002772D8" w:rsidRDefault="002772D8" w:rsidP="005E6A59">
      <w:pPr>
        <w:spacing w:before="240"/>
        <w:contextualSpacing/>
        <w:jc w:val="both"/>
        <w:rPr>
          <w:rFonts w:ascii="Arial" w:hAnsi="Arial" w:cs="Arial"/>
          <w:color w:val="000000"/>
          <w:sz w:val="22"/>
          <w:szCs w:val="22"/>
        </w:rPr>
      </w:pP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14F197BF"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259"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260" w:author="Microsoft Office User" w:date="2022-01-12T11:47:00Z">
                                <w:r w:rsidR="007B5689">
                                  <w:rPr>
                                    <w:rFonts w:ascii="Arial" w:hAnsi="Arial" w:cs="Arial"/>
                                    <w:b/>
                                    <w:bCs/>
                                    <w:i w:val="0"/>
                                    <w:iCs w:val="0"/>
                                    <w:noProof/>
                                    <w:color w:val="000000" w:themeColor="text1"/>
                                    <w:sz w:val="20"/>
                                    <w:szCs w:val="20"/>
                                  </w:rPr>
                                  <w:t>2</w:t>
                                </w:r>
                                <w:r w:rsidR="007B5689">
                                  <w:rPr>
                                    <w:rFonts w:ascii="Arial" w:hAnsi="Arial" w:cs="Arial"/>
                                    <w:b/>
                                    <w:bCs/>
                                    <w:i w:val="0"/>
                                    <w:iCs w:val="0"/>
                                    <w:color w:val="000000" w:themeColor="text1"/>
                                    <w:sz w:val="20"/>
                                    <w:szCs w:val="20"/>
                                  </w:rPr>
                                  <w:fldChar w:fldCharType="end"/>
                                </w:r>
                              </w:ins>
                              <w:del w:id="261"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9"/>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hJAHbtWAAAAABg&#13;&#10;kL/1NHYUR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Qu3YsAAAAADDI33oaO4oj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Bi144FAAAAAAb5W09jR3EEAAAAAAAAAMCI2AcAAAAA&#13;&#10;AAAAAAAjYh8AAAAAAAAAAACMJAC7diwAAAAAMMjfeho7iiO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iF07FgAAAAAY5G89jR3FEQ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14F197BF"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262"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263" w:author="Microsoft Office User" w:date="2022-01-12T11:47:00Z">
                          <w:r w:rsidR="007B5689">
                            <w:rPr>
                              <w:rFonts w:ascii="Arial" w:hAnsi="Arial" w:cs="Arial"/>
                              <w:b/>
                              <w:bCs/>
                              <w:i w:val="0"/>
                              <w:iCs w:val="0"/>
                              <w:noProof/>
                              <w:color w:val="000000" w:themeColor="text1"/>
                              <w:sz w:val="20"/>
                              <w:szCs w:val="20"/>
                            </w:rPr>
                            <w:t>2</w:t>
                          </w:r>
                          <w:r w:rsidR="007B5689">
                            <w:rPr>
                              <w:rFonts w:ascii="Arial" w:hAnsi="Arial" w:cs="Arial"/>
                              <w:b/>
                              <w:bCs/>
                              <w:i w:val="0"/>
                              <w:iCs w:val="0"/>
                              <w:color w:val="000000" w:themeColor="text1"/>
                              <w:sz w:val="20"/>
                              <w:szCs w:val="20"/>
                            </w:rPr>
                            <w:fldChar w:fldCharType="end"/>
                          </w:r>
                        </w:ins>
                        <w:del w:id="264"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10"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265"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5A7EA29"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w:t>
      </w:r>
      <w:ins w:id="266" w:author="Microsoft Office User" w:date="2022-01-12T11:43:00Z">
        <w:r w:rsidR="00552AC7">
          <w:rPr>
            <w:rFonts w:ascii="Arial" w:hAnsi="Arial" w:cs="Arial"/>
            <w:color w:val="000000"/>
            <w:sz w:val="22"/>
            <w:szCs w:val="22"/>
          </w:rPr>
          <w:t xml:space="preserve"> levels</w:t>
        </w:r>
      </w:ins>
      <w:r>
        <w:rPr>
          <w:rFonts w:ascii="Arial" w:hAnsi="Arial" w:cs="Arial"/>
          <w:color w:val="000000"/>
          <w:sz w:val="22"/>
          <w:szCs w:val="22"/>
        </w:rPr>
        <w:t xml:space="preserve">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del w:id="267" w:author="Microsoft Office User" w:date="2022-01-12T11:44:00Z">
        <w:r w:rsidR="002D43A4" w:rsidDel="007B5689">
          <w:rPr>
            <w:rFonts w:ascii="Arial" w:hAnsi="Arial" w:cs="Arial"/>
            <w:color w:val="000000"/>
            <w:sz w:val="22"/>
            <w:szCs w:val="22"/>
          </w:rPr>
          <w:delText xml:space="preserve">see </w:delText>
        </w:r>
        <w:r w:rsidR="00BA6706" w:rsidDel="007B5689">
          <w:rPr>
            <w:rFonts w:ascii="Arial" w:hAnsi="Arial" w:cs="Arial"/>
            <w:i/>
            <w:iCs/>
            <w:color w:val="000000"/>
            <w:sz w:val="22"/>
            <w:szCs w:val="22"/>
          </w:rPr>
          <w:delText>Supplementary Information</w:delText>
        </w:r>
      </w:del>
      <w:ins w:id="268" w:author="Microsoft Office User" w:date="2022-01-12T11:44:00Z">
        <w:r w:rsidR="007B5689">
          <w:rPr>
            <w:rFonts w:ascii="Arial" w:hAnsi="Arial" w:cs="Arial"/>
            <w:i/>
            <w:iCs/>
            <w:color w:val="000000"/>
            <w:sz w:val="22"/>
            <w:szCs w:val="22"/>
          </w:rPr>
          <w:t>Online Methods</w:t>
        </w:r>
      </w:ins>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0EBD82F2"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24&lt;/sup&gt;","plainTextFormattedCitation":"24","previouslyFormattedCitation":"&lt;sup&gt;22&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41AE485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269"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del w:id="270" w:author="Angeloni, Christopher" w:date="2022-01-07T14:49:00Z">
        <w:r w:rsidR="005E6A59" w:rsidDel="00067766">
          <w:rPr>
            <w:rFonts w:ascii="Arial" w:hAnsi="Arial" w:cs="Arial"/>
            <w:color w:val="000000"/>
            <w:sz w:val="22"/>
            <w:szCs w:val="22"/>
          </w:rPr>
          <w:delText xml:space="preserve">Mice </w:delText>
        </w:r>
      </w:del>
      <w:ins w:id="271" w:author="Angeloni, Christopher" w:date="2022-01-07T14:49:00Z">
        <w:r w:rsidR="00067766">
          <w:rPr>
            <w:rFonts w:ascii="Arial" w:hAnsi="Arial" w:cs="Arial"/>
            <w:color w:val="000000"/>
            <w:sz w:val="22"/>
            <w:szCs w:val="22"/>
          </w:rPr>
          <w:t xml:space="preserve">Out of the 25 mice trained, 24 mice </w:t>
        </w:r>
      </w:ins>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50B4667B"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del w:id="272" w:author="Angeloni, Christopher" w:date="2022-01-07T14:49:00Z">
        <w:r w:rsidR="006C57C1" w:rsidDel="00067766">
          <w:rPr>
            <w:rFonts w:ascii="Arial" w:hAnsi="Arial" w:cs="Arial"/>
            <w:color w:val="000000"/>
            <w:sz w:val="22"/>
            <w:szCs w:val="22"/>
          </w:rPr>
          <w:delText xml:space="preserve"> (example mouse performance: Figure 3c; group averages: Figure 3d)</w:delText>
        </w:r>
      </w:del>
      <w:r>
        <w:rPr>
          <w:rFonts w:ascii="Arial" w:hAnsi="Arial" w:cs="Arial"/>
          <w:color w:val="000000"/>
          <w:sz w:val="22"/>
          <w:szCs w:val="22"/>
        </w:rPr>
        <w:t xml:space="preserve">. </w:t>
      </w:r>
      <w:ins w:id="273" w:author="Angeloni, Christopher" w:date="2022-01-07T14:51:00Z">
        <w:r w:rsidR="0034069A">
          <w:rPr>
            <w:rFonts w:ascii="Arial" w:hAnsi="Arial" w:cs="Arial"/>
            <w:color w:val="000000"/>
            <w:sz w:val="22"/>
            <w:szCs w:val="22"/>
          </w:rPr>
          <w:t xml:space="preserve">To assess the effects of stimulus contrast on psychometric performance, we included sessions from mice that were exposed to </w:t>
        </w:r>
      </w:ins>
      <w:ins w:id="274" w:author="Angeloni, Christopher" w:date="2022-01-07T14:52:00Z">
        <w:r w:rsidR="0034069A">
          <w:rPr>
            <w:rFonts w:ascii="Arial" w:hAnsi="Arial" w:cs="Arial"/>
            <w:color w:val="000000"/>
            <w:sz w:val="22"/>
            <w:szCs w:val="22"/>
          </w:rPr>
          <w:t>similar</w:t>
        </w:r>
      </w:ins>
      <w:ins w:id="275" w:author="Angeloni, Christopher" w:date="2022-01-07T14:51:00Z">
        <w:r w:rsidR="0034069A">
          <w:rPr>
            <w:rFonts w:ascii="Arial" w:hAnsi="Arial" w:cs="Arial"/>
            <w:color w:val="000000"/>
            <w:sz w:val="22"/>
            <w:szCs w:val="22"/>
          </w:rPr>
          <w:t xml:space="preserve"> target</w:t>
        </w:r>
      </w:ins>
      <w:ins w:id="276" w:author="Angeloni, Christopher" w:date="2022-01-07T14:53:00Z">
        <w:r w:rsidR="0034069A">
          <w:rPr>
            <w:rFonts w:ascii="Arial" w:hAnsi="Arial" w:cs="Arial"/>
            <w:color w:val="000000"/>
            <w:sz w:val="22"/>
            <w:szCs w:val="22"/>
          </w:rPr>
          <w:t xml:space="preserve"> levels</w:t>
        </w:r>
      </w:ins>
      <w:ins w:id="277" w:author="Angeloni, Christopher" w:date="2022-01-07T14:51:00Z">
        <w:r w:rsidR="0034069A">
          <w:rPr>
            <w:rFonts w:ascii="Arial" w:hAnsi="Arial" w:cs="Arial"/>
            <w:color w:val="000000"/>
            <w:sz w:val="22"/>
            <w:szCs w:val="22"/>
          </w:rPr>
          <w:t xml:space="preserve"> in low and high contrast (n = </w:t>
        </w:r>
      </w:ins>
      <w:ins w:id="278" w:author="Angeloni, Christopher" w:date="2022-01-07T14:55:00Z">
        <w:r w:rsidR="0034069A">
          <w:rPr>
            <w:rFonts w:ascii="Arial" w:hAnsi="Arial" w:cs="Arial"/>
            <w:color w:val="000000"/>
            <w:sz w:val="22"/>
            <w:szCs w:val="22"/>
          </w:rPr>
          <w:t>11</w:t>
        </w:r>
      </w:ins>
      <w:ins w:id="279" w:author="Angeloni, Christopher" w:date="2022-01-07T14:51:00Z">
        <w:r w:rsidR="0034069A">
          <w:rPr>
            <w:rFonts w:ascii="Arial" w:hAnsi="Arial" w:cs="Arial"/>
            <w:color w:val="000000"/>
            <w:sz w:val="22"/>
            <w:szCs w:val="22"/>
          </w:rPr>
          <w:t xml:space="preserve"> mice</w:t>
        </w:r>
      </w:ins>
      <w:ins w:id="280" w:author="Angeloni, Christopher" w:date="2022-01-07T14:57:00Z">
        <w:r w:rsidR="00E50389">
          <w:rPr>
            <w:rFonts w:ascii="Arial" w:hAnsi="Arial" w:cs="Arial"/>
            <w:color w:val="000000"/>
            <w:sz w:val="22"/>
            <w:szCs w:val="22"/>
          </w:rPr>
          <w:t xml:space="preserve">; Figure </w:t>
        </w:r>
      </w:ins>
      <w:ins w:id="281" w:author="Angeloni, Christopher" w:date="2022-01-07T14:58:00Z">
        <w:r w:rsidR="00E50389">
          <w:rPr>
            <w:rFonts w:ascii="Arial" w:hAnsi="Arial" w:cs="Arial"/>
            <w:color w:val="000000"/>
            <w:sz w:val="22"/>
            <w:szCs w:val="22"/>
          </w:rPr>
          <w:t>3c</w:t>
        </w:r>
      </w:ins>
      <w:ins w:id="282" w:author="Angeloni, Christopher" w:date="2022-01-07T15:04:00Z">
        <w:r w:rsidR="002F6C36">
          <w:rPr>
            <w:rFonts w:ascii="Arial" w:hAnsi="Arial" w:cs="Arial"/>
            <w:color w:val="000000"/>
            <w:sz w:val="22"/>
            <w:szCs w:val="22"/>
          </w:rPr>
          <w:t xml:space="preserve">; see Extended Data Figure 3 and Supplementary Results for </w:t>
        </w:r>
      </w:ins>
      <w:ins w:id="283" w:author="Angeloni, Christopher" w:date="2022-01-07T15:05:00Z">
        <w:r w:rsidR="002F6C36">
          <w:rPr>
            <w:rFonts w:ascii="Arial" w:hAnsi="Arial" w:cs="Arial"/>
            <w:color w:val="000000"/>
            <w:sz w:val="22"/>
            <w:szCs w:val="22"/>
          </w:rPr>
          <w:t>results using different target ranges</w:t>
        </w:r>
      </w:ins>
      <w:ins w:id="284" w:author="Angeloni, Christopher" w:date="2022-01-07T14:51:00Z">
        <w:r w:rsidR="0034069A">
          <w:rPr>
            <w:rFonts w:ascii="Arial" w:hAnsi="Arial" w:cs="Arial"/>
            <w:color w:val="000000"/>
            <w:sz w:val="22"/>
            <w:szCs w:val="22"/>
          </w:rPr>
          <w:t>)</w:t>
        </w:r>
      </w:ins>
      <w:ins w:id="285" w:author="Angeloni, Christopher" w:date="2022-01-07T14:53:00Z">
        <w:r w:rsidR="0034069A">
          <w:rPr>
            <w:rFonts w:ascii="Arial" w:hAnsi="Arial" w:cs="Arial"/>
            <w:color w:val="000000"/>
            <w:sz w:val="22"/>
            <w:szCs w:val="22"/>
          </w:rPr>
          <w:t>.</w:t>
        </w:r>
      </w:ins>
      <w:del w:id="286" w:author="Angeloni, Christopher" w:date="2022-01-07T14:50:00Z">
        <w:r w:rsidDel="0034069A">
          <w:rPr>
            <w:rFonts w:ascii="Arial" w:hAnsi="Arial" w:cs="Arial"/>
            <w:color w:val="000000"/>
            <w:sz w:val="22"/>
            <w:szCs w:val="22"/>
          </w:rPr>
          <w:delText>Across all mice (n = 25)</w:delText>
        </w:r>
      </w:del>
      <w:del w:id="287" w:author="Angeloni, Christopher" w:date="2022-01-07T14:53:00Z">
        <w:r w:rsidDel="0034069A">
          <w:rPr>
            <w:rFonts w:ascii="Arial" w:hAnsi="Arial" w:cs="Arial"/>
            <w:color w:val="000000"/>
            <w:sz w:val="22"/>
            <w:szCs w:val="22"/>
          </w:rPr>
          <w:delText>,</w:delText>
        </w:r>
      </w:del>
      <w:r>
        <w:rPr>
          <w:rFonts w:ascii="Arial" w:hAnsi="Arial" w:cs="Arial"/>
          <w:color w:val="000000"/>
          <w:sz w:val="22"/>
          <w:szCs w:val="22"/>
        </w:rPr>
        <w:t xml:space="preserve"> </w:t>
      </w:r>
      <w:ins w:id="288" w:author="Angeloni, Christopher" w:date="2022-01-07T14:53:00Z">
        <w:r w:rsidR="0034069A">
          <w:rPr>
            <w:rFonts w:ascii="Arial" w:hAnsi="Arial" w:cs="Arial"/>
            <w:color w:val="000000"/>
            <w:sz w:val="22"/>
            <w:szCs w:val="22"/>
          </w:rPr>
          <w:t xml:space="preserve">In this cohort, </w:t>
        </w:r>
      </w:ins>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del w:id="289" w:author="Angeloni, Christopher" w:date="2022-01-07T14:53:00Z">
        <w:r w:rsidDel="0034069A">
          <w:rPr>
            <w:rFonts w:ascii="Arial" w:hAnsi="Arial" w:cs="Arial"/>
            <w:color w:val="000000"/>
            <w:sz w:val="22"/>
            <w:szCs w:val="22"/>
          </w:rPr>
          <w:delText>7.</w:delText>
        </w:r>
        <w:r w:rsidR="00A422B1" w:rsidDel="0034069A">
          <w:rPr>
            <w:rFonts w:ascii="Arial" w:hAnsi="Arial" w:cs="Arial"/>
            <w:color w:val="000000"/>
            <w:sz w:val="22"/>
            <w:szCs w:val="22"/>
          </w:rPr>
          <w:delText>30</w:delText>
        </w:r>
      </w:del>
      <w:ins w:id="290" w:author="Angeloni, Christopher" w:date="2022-01-07T14:53:00Z">
        <w:r w:rsidR="0034069A">
          <w:rPr>
            <w:rFonts w:ascii="Arial" w:hAnsi="Arial" w:cs="Arial"/>
            <w:color w:val="000000"/>
            <w:sz w:val="22"/>
            <w:szCs w:val="22"/>
          </w:rPr>
          <w:t>8.79</w:t>
        </w:r>
      </w:ins>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del w:id="291" w:author="Angeloni, Christopher" w:date="2022-01-07T14:53:00Z">
        <w:r w:rsidDel="0034069A">
          <w:rPr>
            <w:rFonts w:ascii="Arial" w:hAnsi="Arial" w:cs="Arial"/>
            <w:color w:val="000000"/>
            <w:sz w:val="22"/>
            <w:szCs w:val="22"/>
          </w:rPr>
          <w:delText>1.</w:delText>
        </w:r>
        <w:r w:rsidR="00A422B1" w:rsidDel="0034069A">
          <w:rPr>
            <w:rFonts w:ascii="Arial" w:hAnsi="Arial" w:cs="Arial"/>
            <w:color w:val="000000"/>
            <w:sz w:val="22"/>
            <w:szCs w:val="22"/>
          </w:rPr>
          <w:delText>67</w:delText>
        </w:r>
      </w:del>
      <w:ins w:id="292" w:author="Angeloni, Christopher" w:date="2022-01-07T14:53:00Z">
        <w:r w:rsidR="0034069A">
          <w:rPr>
            <w:rFonts w:ascii="Arial" w:hAnsi="Arial" w:cs="Arial"/>
            <w:color w:val="000000"/>
            <w:sz w:val="22"/>
            <w:szCs w:val="22"/>
          </w:rPr>
          <w:t>3.13</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del w:id="293" w:author="Angeloni, Christopher" w:date="2022-01-07T14:54:00Z">
        <w:r w:rsidDel="0034069A">
          <w:rPr>
            <w:rFonts w:ascii="Arial" w:hAnsi="Arial" w:cs="Arial"/>
            <w:color w:val="000000"/>
            <w:sz w:val="22"/>
            <w:szCs w:val="22"/>
          </w:rPr>
          <w:delText>13.20</w:delText>
        </w:r>
      </w:del>
      <w:ins w:id="294" w:author="Angeloni, Christopher" w:date="2022-01-07T14:54:00Z">
        <w:r w:rsidR="0034069A">
          <w:rPr>
            <w:rFonts w:ascii="Arial" w:hAnsi="Arial" w:cs="Arial"/>
            <w:color w:val="000000"/>
            <w:sz w:val="22"/>
            <w:szCs w:val="22"/>
          </w:rPr>
          <w:t>15.39</w:t>
        </w:r>
      </w:ins>
      <w:r>
        <w:rPr>
          <w:rFonts w:ascii="Arial" w:hAnsi="Arial" w:cs="Arial"/>
          <w:color w:val="000000"/>
          <w:sz w:val="22"/>
          <w:szCs w:val="22"/>
        </w:rPr>
        <w:t xml:space="preserve">, </w:t>
      </w:r>
      <w:r>
        <w:rPr>
          <w:rFonts w:ascii="Arial" w:hAnsi="Arial" w:cs="Arial"/>
          <w:i/>
          <w:iCs/>
          <w:color w:val="000000"/>
          <w:sz w:val="22"/>
          <w:szCs w:val="22"/>
        </w:rPr>
        <w:t xml:space="preserve">SD = </w:t>
      </w:r>
      <w:del w:id="295" w:author="Angeloni, Christopher" w:date="2022-01-07T14:54:00Z">
        <w:r w:rsidDel="0034069A">
          <w:rPr>
            <w:rFonts w:ascii="Arial" w:hAnsi="Arial" w:cs="Arial"/>
            <w:color w:val="000000"/>
            <w:sz w:val="22"/>
            <w:szCs w:val="22"/>
          </w:rPr>
          <w:delText>2.54</w:delText>
        </w:r>
      </w:del>
      <w:ins w:id="296" w:author="Angeloni, Christopher" w:date="2022-01-07T14:54:00Z">
        <w:r w:rsidR="0034069A">
          <w:rPr>
            <w:rFonts w:ascii="Arial" w:hAnsi="Arial" w:cs="Arial"/>
            <w:color w:val="000000"/>
            <w:sz w:val="22"/>
            <w:szCs w:val="22"/>
          </w:rPr>
          <w:t>3.27</w:t>
        </w:r>
      </w:ins>
      <w:r>
        <w:rPr>
          <w:rFonts w:ascii="Arial" w:hAnsi="Arial" w:cs="Arial"/>
          <w:color w:val="000000"/>
          <w:sz w:val="22"/>
          <w:szCs w:val="22"/>
        </w:rPr>
        <w:t xml:space="preserve">; paired t-test: </w:t>
      </w:r>
      <w:r w:rsidRPr="00C72113">
        <w:rPr>
          <w:rFonts w:ascii="Arial" w:hAnsi="Arial" w:cs="Arial"/>
          <w:i/>
          <w:iCs/>
          <w:color w:val="000000"/>
          <w:sz w:val="22"/>
          <w:szCs w:val="22"/>
        </w:rPr>
        <w:t>t(</w:t>
      </w:r>
      <w:del w:id="297" w:author="Angeloni, Christopher" w:date="2022-01-07T14:55:00Z">
        <w:r w:rsidDel="00E50389">
          <w:rPr>
            <w:rFonts w:ascii="Arial" w:hAnsi="Arial" w:cs="Arial"/>
            <w:i/>
            <w:iCs/>
            <w:color w:val="000000"/>
            <w:sz w:val="22"/>
            <w:szCs w:val="22"/>
          </w:rPr>
          <w:delText>23</w:delText>
        </w:r>
      </w:del>
      <w:ins w:id="298" w:author="Angeloni, Christopher" w:date="2022-01-07T14:55:00Z">
        <w:r w:rsidR="00E50389">
          <w:rPr>
            <w:rFonts w:ascii="Arial" w:hAnsi="Arial" w:cs="Arial"/>
            <w:i/>
            <w:iCs/>
            <w:color w:val="000000"/>
            <w:sz w:val="22"/>
            <w:szCs w:val="22"/>
          </w:rPr>
          <w:t>10</w:t>
        </w:r>
      </w:ins>
      <w:r w:rsidRPr="00C72113">
        <w:rPr>
          <w:rFonts w:ascii="Arial" w:hAnsi="Arial" w:cs="Arial"/>
          <w:i/>
          <w:iCs/>
          <w:color w:val="000000"/>
          <w:sz w:val="22"/>
          <w:szCs w:val="22"/>
        </w:rPr>
        <w:t>)</w:t>
      </w:r>
      <w:r>
        <w:rPr>
          <w:rFonts w:ascii="Arial" w:hAnsi="Arial" w:cs="Arial"/>
          <w:color w:val="000000"/>
          <w:sz w:val="22"/>
          <w:szCs w:val="22"/>
        </w:rPr>
        <w:t xml:space="preserve"> = -</w:t>
      </w:r>
      <w:ins w:id="299" w:author="Angeloni, Christopher" w:date="2022-01-07T14:55:00Z">
        <w:r w:rsidR="00E50389">
          <w:rPr>
            <w:rFonts w:ascii="Arial" w:hAnsi="Arial" w:cs="Arial"/>
            <w:color w:val="000000"/>
            <w:sz w:val="22"/>
            <w:szCs w:val="22"/>
          </w:rPr>
          <w:t>4</w:t>
        </w:r>
      </w:ins>
      <w:del w:id="300" w:author="Angeloni, Christopher" w:date="2022-01-07T14:55:00Z">
        <w:r w:rsidR="00A422B1" w:rsidDel="00E50389">
          <w:rPr>
            <w:rFonts w:ascii="Arial" w:hAnsi="Arial" w:cs="Arial"/>
            <w:color w:val="000000"/>
            <w:sz w:val="22"/>
            <w:szCs w:val="22"/>
          </w:rPr>
          <w:delText>9</w:delText>
        </w:r>
      </w:del>
      <w:r w:rsidR="00A422B1">
        <w:rPr>
          <w:rFonts w:ascii="Arial" w:hAnsi="Arial" w:cs="Arial"/>
          <w:color w:val="000000"/>
          <w:sz w:val="22"/>
          <w:szCs w:val="22"/>
        </w:rPr>
        <w:t>.</w:t>
      </w:r>
      <w:ins w:id="301" w:author="Angeloni, Christopher" w:date="2022-01-07T14:55:00Z">
        <w:r w:rsidR="00E50389">
          <w:rPr>
            <w:rFonts w:ascii="Arial" w:hAnsi="Arial" w:cs="Arial"/>
            <w:color w:val="000000"/>
            <w:sz w:val="22"/>
            <w:szCs w:val="22"/>
          </w:rPr>
          <w:t>20</w:t>
        </w:r>
      </w:ins>
      <w:del w:id="302" w:author="Angeloni, Christopher" w:date="2022-01-07T14:55:00Z">
        <w:r w:rsidR="00A422B1" w:rsidDel="00E50389">
          <w:rPr>
            <w:rFonts w:ascii="Arial" w:hAnsi="Arial" w:cs="Arial"/>
            <w:color w:val="000000"/>
            <w:sz w:val="22"/>
            <w:szCs w:val="22"/>
          </w:rPr>
          <w:delText>11</w:delText>
        </w:r>
      </w:del>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ins w:id="303" w:author="Angeloni, Christopher" w:date="2022-01-07T14:55:00Z">
        <w:r w:rsidR="00E50389">
          <w:rPr>
            <w:rFonts w:ascii="Arial" w:hAnsi="Arial" w:cs="Arial"/>
            <w:color w:val="000000"/>
            <w:sz w:val="22"/>
            <w:szCs w:val="22"/>
          </w:rPr>
          <w:t>0.0057</w:t>
        </w:r>
      </w:ins>
      <w:del w:id="304" w:author="Angeloni, Christopher" w:date="2022-01-07T14:55:00Z">
        <w:r w:rsidR="00A422B1" w:rsidDel="00E50389">
          <w:rPr>
            <w:rFonts w:ascii="Arial" w:hAnsi="Arial" w:cs="Arial"/>
            <w:color w:val="000000"/>
            <w:sz w:val="22"/>
            <w:szCs w:val="22"/>
          </w:rPr>
          <w:delText>4.34</w:delText>
        </w:r>
        <w:r w:rsidDel="00E50389">
          <w:rPr>
            <w:rFonts w:ascii="Arial" w:hAnsi="Arial" w:cs="Arial"/>
            <w:color w:val="000000"/>
            <w:sz w:val="22"/>
            <w:szCs w:val="22"/>
          </w:rPr>
          <w:delText>e-9</w:delText>
        </w:r>
      </w:del>
      <w:r>
        <w:rPr>
          <w:rFonts w:ascii="Arial" w:hAnsi="Arial" w:cs="Arial"/>
          <w:color w:val="000000"/>
          <w:sz w:val="22"/>
          <w:szCs w:val="22"/>
        </w:rPr>
        <w:t xml:space="preserve">, Figure </w:t>
      </w:r>
      <w:del w:id="305" w:author="Angeloni, Christopher" w:date="2022-01-07T14:56:00Z">
        <w:r w:rsidDel="00E50389">
          <w:rPr>
            <w:rFonts w:ascii="Arial" w:hAnsi="Arial" w:cs="Arial"/>
            <w:color w:val="000000"/>
            <w:sz w:val="22"/>
            <w:szCs w:val="22"/>
          </w:rPr>
          <w:delText>3e</w:delText>
        </w:r>
      </w:del>
      <w:ins w:id="306" w:author="Angeloni, Christopher" w:date="2022-01-07T14:56:00Z">
        <w:r w:rsidR="00E50389">
          <w:rPr>
            <w:rFonts w:ascii="Arial" w:hAnsi="Arial" w:cs="Arial"/>
            <w:color w:val="000000"/>
            <w:sz w:val="22"/>
            <w:szCs w:val="22"/>
          </w:rPr>
          <w:t>3</w:t>
        </w:r>
      </w:ins>
      <w:ins w:id="307" w:author="Angeloni, Christopher" w:date="2022-01-07T14:58:00Z">
        <w:r w:rsidR="00E50389">
          <w:rPr>
            <w:rFonts w:ascii="Arial" w:hAnsi="Arial" w:cs="Arial"/>
            <w:color w:val="000000"/>
            <w:sz w:val="22"/>
            <w:szCs w:val="22"/>
          </w:rPr>
          <w:t>d</w:t>
        </w:r>
      </w:ins>
      <w:r>
        <w:rPr>
          <w:rFonts w:ascii="Arial" w:hAnsi="Arial" w:cs="Arial"/>
          <w:color w:val="000000"/>
          <w:sz w:val="22"/>
          <w:szCs w:val="22"/>
        </w:rPr>
        <w:t xml:space="preserve">). </w:t>
      </w:r>
      <w:del w:id="308" w:author="Angeloni, Christopher" w:date="2022-01-07T14:58:00Z">
        <w:r w:rsidR="006C57C1" w:rsidDel="00E50389">
          <w:rPr>
            <w:rFonts w:ascii="Arial" w:hAnsi="Arial" w:cs="Arial"/>
            <w:color w:val="000000"/>
            <w:sz w:val="22"/>
            <w:szCs w:val="22"/>
          </w:rPr>
          <w:delText xml:space="preserve">To </w:delText>
        </w:r>
        <w:r w:rsidR="009247BA" w:rsidDel="00E50389">
          <w:rPr>
            <w:rFonts w:ascii="Arial" w:hAnsi="Arial" w:cs="Arial"/>
            <w:color w:val="000000"/>
            <w:sz w:val="22"/>
            <w:szCs w:val="22"/>
          </w:rPr>
          <w:delText xml:space="preserve">quantify </w:delText>
        </w:r>
        <w:r w:rsidR="006C57C1" w:rsidDel="00E50389">
          <w:rPr>
            <w:rFonts w:ascii="Arial" w:hAnsi="Arial" w:cs="Arial"/>
            <w:color w:val="000000"/>
            <w:sz w:val="22"/>
            <w:szCs w:val="22"/>
          </w:rPr>
          <w:delText>the influence of contrast on psychometric slope</w:delText>
        </w:r>
      </w:del>
      <w:ins w:id="309" w:author="Angeloni, Christopher" w:date="2022-01-07T14:58:00Z">
        <w:r w:rsidR="00E50389">
          <w:rPr>
            <w:rFonts w:ascii="Arial" w:hAnsi="Arial" w:cs="Arial"/>
            <w:color w:val="000000"/>
            <w:sz w:val="22"/>
            <w:szCs w:val="22"/>
          </w:rPr>
          <w:t xml:space="preserve">Furthermore, we </w:t>
        </w:r>
      </w:ins>
      <w:ins w:id="310" w:author="Angeloni, Christopher" w:date="2022-01-07T14:59:00Z">
        <w:r w:rsidR="00E50389">
          <w:rPr>
            <w:rFonts w:ascii="Arial" w:hAnsi="Arial" w:cs="Arial"/>
            <w:color w:val="000000"/>
            <w:sz w:val="22"/>
            <w:szCs w:val="22"/>
          </w:rPr>
          <w:t>observed</w:t>
        </w:r>
      </w:ins>
      <w:ins w:id="311" w:author="Angeloni, Christopher" w:date="2022-01-07T14:58:00Z">
        <w:r w:rsidR="00E50389">
          <w:rPr>
            <w:rFonts w:ascii="Arial" w:hAnsi="Arial" w:cs="Arial"/>
            <w:color w:val="000000"/>
            <w:sz w:val="22"/>
            <w:szCs w:val="22"/>
          </w:rPr>
          <w:t xml:space="preserve"> </w:t>
        </w:r>
      </w:ins>
      <w:del w:id="312" w:author="Angeloni, Christopher" w:date="2022-01-07T14:59:00Z">
        <w:r w:rsidR="006C57C1" w:rsidDel="00E50389">
          <w:rPr>
            <w:rFonts w:ascii="Arial" w:hAnsi="Arial" w:cs="Arial"/>
            <w:color w:val="000000"/>
            <w:sz w:val="22"/>
            <w:szCs w:val="22"/>
          </w:rPr>
          <w:delText>, we tested a subset of mice with target volumes matched across the contrast conditions. In this cohort (n = 7; Figure 3f), we found significantly lower target thresholds in low contrast (</w:delText>
        </w:r>
        <w:r w:rsidR="006C57C1" w:rsidDel="00E50389">
          <w:rPr>
            <w:rFonts w:ascii="Arial" w:hAnsi="Arial" w:cs="Arial"/>
            <w:i/>
            <w:iCs/>
            <w:color w:val="000000"/>
            <w:sz w:val="22"/>
            <w:szCs w:val="22"/>
          </w:rPr>
          <w:delText xml:space="preserve">M </w:delText>
        </w:r>
        <w:r w:rsidR="006C57C1" w:rsidDel="00E50389">
          <w:rPr>
            <w:rFonts w:ascii="Arial" w:hAnsi="Arial" w:cs="Arial"/>
            <w:color w:val="000000"/>
            <w:sz w:val="22"/>
            <w:szCs w:val="22"/>
          </w:rPr>
          <w:delText xml:space="preserve">= 6.80,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2.73) compared to high contrast (</w:delText>
        </w:r>
        <w:r w:rsidR="006C57C1" w:rsidDel="00E50389">
          <w:rPr>
            <w:rFonts w:ascii="Arial" w:hAnsi="Arial" w:cs="Arial"/>
            <w:i/>
            <w:iCs/>
            <w:color w:val="000000"/>
            <w:sz w:val="22"/>
            <w:szCs w:val="22"/>
          </w:rPr>
          <w:delText>M =</w:delText>
        </w:r>
        <w:r w:rsidR="006C57C1" w:rsidDel="00E50389">
          <w:rPr>
            <w:rFonts w:ascii="Arial" w:hAnsi="Arial" w:cs="Arial"/>
            <w:color w:val="000000"/>
            <w:sz w:val="22"/>
            <w:szCs w:val="22"/>
          </w:rPr>
          <w:delText xml:space="preserve"> 14.96,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 xml:space="preserve">3.51; paired t-test: </w:delText>
        </w:r>
        <w:r w:rsidR="006C57C1" w:rsidRPr="00C72113" w:rsidDel="00E50389">
          <w:rPr>
            <w:rFonts w:ascii="Arial" w:hAnsi="Arial" w:cs="Arial"/>
            <w:i/>
            <w:iCs/>
            <w:color w:val="000000"/>
            <w:sz w:val="22"/>
            <w:szCs w:val="22"/>
          </w:rPr>
          <w:delText>t</w:delText>
        </w:r>
        <w:r w:rsidR="006C57C1" w:rsidDel="00E50389">
          <w:rPr>
            <w:rFonts w:ascii="Arial" w:hAnsi="Arial" w:cs="Arial"/>
            <w:i/>
            <w:iCs/>
            <w:color w:val="000000"/>
            <w:sz w:val="22"/>
            <w:szCs w:val="22"/>
          </w:rPr>
          <w:delText>(3</w:delText>
        </w:r>
        <w:r w:rsidR="006C57C1" w:rsidRPr="00C72113" w:rsidDel="00E50389">
          <w:rPr>
            <w:rFonts w:ascii="Arial" w:hAnsi="Arial" w:cs="Arial"/>
            <w:i/>
            <w:iCs/>
            <w:color w:val="000000"/>
            <w:sz w:val="22"/>
            <w:szCs w:val="22"/>
          </w:rPr>
          <w:delText>)</w:delText>
        </w:r>
        <w:r w:rsidR="006C57C1" w:rsidDel="00E50389">
          <w:rPr>
            <w:rFonts w:ascii="Arial" w:hAnsi="Arial" w:cs="Arial"/>
            <w:color w:val="000000"/>
            <w:sz w:val="22"/>
            <w:szCs w:val="22"/>
          </w:rPr>
          <w:delText xml:space="preserve"> = -3.59, </w:delText>
        </w:r>
        <w:r w:rsidR="006C57C1" w:rsidRPr="00C72113" w:rsidDel="00E50389">
          <w:rPr>
            <w:rFonts w:ascii="Arial" w:hAnsi="Arial" w:cs="Arial"/>
            <w:i/>
            <w:iCs/>
            <w:color w:val="000000"/>
            <w:sz w:val="22"/>
            <w:szCs w:val="22"/>
          </w:rPr>
          <w:delText>p</w:delText>
        </w:r>
        <w:r w:rsidR="006C57C1" w:rsidDel="00E50389">
          <w:rPr>
            <w:rFonts w:ascii="Arial" w:hAnsi="Arial" w:cs="Arial"/>
            <w:color w:val="000000"/>
            <w:sz w:val="22"/>
            <w:szCs w:val="22"/>
          </w:rPr>
          <w:delText xml:space="preserve"> = 0.036; Figure 3g) and </w:delText>
        </w:r>
      </w:del>
      <w:r w:rsidR="006C57C1">
        <w:rPr>
          <w:rFonts w:ascii="Arial" w:hAnsi="Arial" w:cs="Arial"/>
          <w:color w:val="000000"/>
          <w:sz w:val="22"/>
          <w:szCs w:val="22"/>
        </w:rPr>
        <w:t>significantly steeper</w:t>
      </w:r>
      <w:ins w:id="313" w:author="Angeloni, Christopher" w:date="2022-01-07T14:59:00Z">
        <w:r w:rsidR="00E50389">
          <w:rPr>
            <w:rFonts w:ascii="Arial" w:hAnsi="Arial" w:cs="Arial"/>
            <w:color w:val="000000"/>
            <w:sz w:val="22"/>
            <w:szCs w:val="22"/>
          </w:rPr>
          <w:t xml:space="preserve"> psychometric</w:t>
        </w:r>
      </w:ins>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ins w:id="314" w:author="Angeloni, Christopher" w:date="2022-01-07T15:00:00Z">
        <w:r w:rsidR="002F6C36">
          <w:rPr>
            <w:rFonts w:ascii="Arial" w:hAnsi="Arial" w:cs="Arial"/>
            <w:color w:val="000000"/>
            <w:sz w:val="22"/>
            <w:szCs w:val="22"/>
          </w:rPr>
          <w:t>40</w:t>
        </w:r>
      </w:ins>
      <w:del w:id="315" w:author="Angeloni, Christopher" w:date="2022-01-07T15:00:00Z">
        <w:r w:rsidR="006C57C1" w:rsidDel="002F6C36">
          <w:rPr>
            <w:rFonts w:ascii="Arial" w:hAnsi="Arial" w:cs="Arial"/>
            <w:color w:val="000000"/>
            <w:sz w:val="22"/>
            <w:szCs w:val="22"/>
          </w:rPr>
          <w:delText>51</w:delText>
        </w:r>
      </w:del>
      <w:r w:rsidR="006C57C1">
        <w:rPr>
          <w:rFonts w:ascii="Arial" w:hAnsi="Arial" w:cs="Arial"/>
          <w:color w:val="000000"/>
          <w:sz w:val="22"/>
          <w:szCs w:val="22"/>
        </w:rPr>
        <w:t xml:space="preserve">, </w:t>
      </w:r>
      <w:r w:rsidR="006C57C1">
        <w:rPr>
          <w:rFonts w:ascii="Arial" w:hAnsi="Arial" w:cs="Arial"/>
          <w:i/>
          <w:iCs/>
          <w:color w:val="000000"/>
          <w:sz w:val="22"/>
          <w:szCs w:val="22"/>
        </w:rPr>
        <w:t xml:space="preserve">SD = </w:t>
      </w:r>
      <w:r w:rsidR="006C57C1">
        <w:rPr>
          <w:rFonts w:ascii="Arial" w:hAnsi="Arial" w:cs="Arial"/>
          <w:color w:val="000000"/>
          <w:sz w:val="22"/>
          <w:szCs w:val="22"/>
        </w:rPr>
        <w:t>0.00</w:t>
      </w:r>
      <w:ins w:id="316" w:author="Angeloni, Christopher" w:date="2022-01-07T15:00:00Z">
        <w:r w:rsidR="002F6C36">
          <w:rPr>
            <w:rFonts w:ascii="Arial" w:hAnsi="Arial" w:cs="Arial"/>
            <w:color w:val="000000"/>
            <w:sz w:val="22"/>
            <w:szCs w:val="22"/>
          </w:rPr>
          <w:t>48</w:t>
        </w:r>
      </w:ins>
      <w:del w:id="317" w:author="Angeloni, Christopher" w:date="2022-01-07T15:00:00Z">
        <w:r w:rsidR="006C57C1" w:rsidDel="002F6C36">
          <w:rPr>
            <w:rFonts w:ascii="Arial" w:hAnsi="Arial" w:cs="Arial"/>
            <w:color w:val="000000"/>
            <w:sz w:val="22"/>
            <w:szCs w:val="22"/>
          </w:rPr>
          <w:delText>68</w:delText>
        </w:r>
      </w:del>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ins w:id="318" w:author="Angeloni, Christopher" w:date="2022-01-07T15:00:00Z">
        <w:r w:rsidR="002F6C36">
          <w:rPr>
            <w:rFonts w:ascii="Arial" w:hAnsi="Arial" w:cs="Arial"/>
            <w:color w:val="000000"/>
            <w:sz w:val="22"/>
            <w:szCs w:val="22"/>
          </w:rPr>
          <w:t>36</w:t>
        </w:r>
      </w:ins>
      <w:del w:id="319" w:author="Angeloni, Christopher" w:date="2022-01-07T15:00: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Pr>
          <w:rFonts w:ascii="Arial" w:hAnsi="Arial" w:cs="Arial"/>
          <w:i/>
          <w:iCs/>
          <w:color w:val="000000"/>
          <w:sz w:val="22"/>
          <w:szCs w:val="22"/>
        </w:rPr>
        <w:t xml:space="preserve">SD = </w:t>
      </w:r>
      <w:r w:rsidR="006C57C1">
        <w:rPr>
          <w:rFonts w:ascii="Arial" w:hAnsi="Arial" w:cs="Arial"/>
          <w:color w:val="000000"/>
          <w:sz w:val="22"/>
          <w:szCs w:val="22"/>
        </w:rPr>
        <w:t>0.00</w:t>
      </w:r>
      <w:ins w:id="320" w:author="Angeloni, Christopher" w:date="2022-01-07T15:00:00Z">
        <w:r w:rsidR="002F6C36">
          <w:rPr>
            <w:rFonts w:ascii="Arial" w:hAnsi="Arial" w:cs="Arial"/>
            <w:color w:val="000000"/>
            <w:sz w:val="22"/>
            <w:szCs w:val="22"/>
          </w:rPr>
          <w:t>26</w:t>
        </w:r>
      </w:ins>
      <w:del w:id="321" w:author="Angeloni, Christopher" w:date="2022-01-07T15:00:00Z">
        <w:r w:rsidR="006C57C1" w:rsidDel="002F6C36">
          <w:rPr>
            <w:rFonts w:ascii="Arial" w:hAnsi="Arial" w:cs="Arial"/>
            <w:color w:val="000000"/>
            <w:sz w:val="22"/>
            <w:szCs w:val="22"/>
          </w:rPr>
          <w:delText>64</w:delText>
        </w:r>
      </w:del>
      <w:r w:rsidR="006C57C1">
        <w:rPr>
          <w:rFonts w:ascii="Arial" w:hAnsi="Arial" w:cs="Arial"/>
          <w:color w:val="000000"/>
          <w:sz w:val="22"/>
          <w:szCs w:val="22"/>
        </w:rPr>
        <w:t xml:space="preserve">; paired t-test: </w:t>
      </w:r>
      <w:r w:rsidR="006C57C1" w:rsidRPr="00C72113">
        <w:rPr>
          <w:rFonts w:ascii="Arial" w:hAnsi="Arial" w:cs="Arial"/>
          <w:i/>
          <w:iCs/>
          <w:color w:val="000000"/>
          <w:sz w:val="22"/>
          <w:szCs w:val="22"/>
        </w:rPr>
        <w:t>t(</w:t>
      </w:r>
      <w:ins w:id="322" w:author="Angeloni, Christopher" w:date="2022-01-07T15:01:00Z">
        <w:r w:rsidR="002F6C36">
          <w:rPr>
            <w:rFonts w:ascii="Arial" w:hAnsi="Arial" w:cs="Arial"/>
            <w:i/>
            <w:iCs/>
            <w:color w:val="000000"/>
            <w:sz w:val="22"/>
            <w:szCs w:val="22"/>
          </w:rPr>
          <w:t>10</w:t>
        </w:r>
      </w:ins>
      <w:del w:id="323" w:author="Angeloni, Christopher" w:date="2022-01-07T15:00:00Z">
        <w:r w:rsidR="006C57C1" w:rsidDel="002F6C36">
          <w:rPr>
            <w:rFonts w:ascii="Arial" w:hAnsi="Arial" w:cs="Arial"/>
            <w:i/>
            <w:iCs/>
            <w:color w:val="000000"/>
            <w:sz w:val="22"/>
            <w:szCs w:val="22"/>
          </w:rPr>
          <w:delText>3</w:delText>
        </w:r>
      </w:del>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ins w:id="324" w:author="Angeloni, Christopher" w:date="2022-01-07T15:01:00Z">
        <w:r w:rsidR="002F6C36">
          <w:rPr>
            <w:rFonts w:ascii="Arial" w:hAnsi="Arial" w:cs="Arial"/>
            <w:color w:val="000000"/>
            <w:sz w:val="22"/>
            <w:szCs w:val="22"/>
          </w:rPr>
          <w:t>037</w:t>
        </w:r>
      </w:ins>
      <w:del w:id="325"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ins w:id="326" w:author="Angeloni, Christopher" w:date="2022-01-07T15:01:00Z">
        <w:r w:rsidR="002F6C36">
          <w:rPr>
            <w:rFonts w:ascii="Arial" w:hAnsi="Arial" w:cs="Arial"/>
            <w:color w:val="000000"/>
            <w:sz w:val="22"/>
            <w:szCs w:val="22"/>
          </w:rPr>
          <w:t>23</w:t>
        </w:r>
      </w:ins>
      <w:del w:id="327"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Figure 3</w:t>
      </w:r>
      <w:ins w:id="328" w:author="Angeloni, Christopher" w:date="2022-01-07T15:01:00Z">
        <w:r w:rsidR="002F6C36">
          <w:rPr>
            <w:rFonts w:ascii="Arial" w:hAnsi="Arial" w:cs="Arial"/>
            <w:color w:val="000000"/>
            <w:sz w:val="22"/>
            <w:szCs w:val="22"/>
          </w:rPr>
          <w:t>e</w:t>
        </w:r>
      </w:ins>
      <w:del w:id="329" w:author="Angeloni, Christopher" w:date="2022-01-07T15:01:00Z">
        <w:r w:rsidR="006C57C1" w:rsidDel="002F6C36">
          <w:rPr>
            <w:rFonts w:ascii="Arial" w:hAnsi="Arial" w:cs="Arial"/>
            <w:color w:val="000000"/>
            <w:sz w:val="22"/>
            <w:szCs w:val="22"/>
          </w:rPr>
          <w:delText>h</w:delText>
        </w:r>
      </w:del>
      <w:r w:rsidR="006C57C1">
        <w:rPr>
          <w:rFonts w:ascii="Arial" w:hAnsi="Arial" w:cs="Arial"/>
          <w:color w:val="000000"/>
          <w:sz w:val="22"/>
          <w:szCs w:val="22"/>
        </w:rPr>
        <w:t xml:space="preserve">). </w:t>
      </w:r>
      <w:del w:id="330" w:author="Angeloni, Christopher" w:date="2022-01-07T15:01:00Z">
        <w:r w:rsidR="006C57C1" w:rsidDel="002F6C36">
          <w:rPr>
            <w:rFonts w:ascii="Arial" w:hAnsi="Arial" w:cs="Arial"/>
            <w:color w:val="000000"/>
            <w:sz w:val="22"/>
            <w:szCs w:val="22"/>
          </w:rPr>
          <w:delText xml:space="preserve">Interestingly, there was no significant change in psychometric slope </w:delText>
        </w:r>
        <w:r w:rsidR="00762180" w:rsidDel="002F6C36">
          <w:rPr>
            <w:rFonts w:ascii="Arial" w:hAnsi="Arial" w:cs="Arial"/>
            <w:color w:val="000000"/>
            <w:sz w:val="22"/>
            <w:szCs w:val="22"/>
          </w:rPr>
          <w:delText>when combining sessions with different target ranges</w:delText>
        </w:r>
        <w:r w:rsidR="006C57C1" w:rsidDel="002F6C36">
          <w:rPr>
            <w:rFonts w:ascii="Arial" w:hAnsi="Arial" w:cs="Arial"/>
            <w:color w:val="000000"/>
            <w:sz w:val="22"/>
            <w:szCs w:val="22"/>
          </w:rPr>
          <w:delText xml:space="preserve"> in each contrast (n = 25; Extended Data Figure 3b). </w:delText>
        </w:r>
        <w:r w:rsidR="00762180" w:rsidDel="002F6C36">
          <w:rPr>
            <w:rFonts w:ascii="Arial" w:hAnsi="Arial" w:cs="Arial"/>
            <w:color w:val="000000"/>
            <w:sz w:val="22"/>
            <w:szCs w:val="22"/>
          </w:rPr>
          <w:delText>Splitting the data</w:delText>
        </w:r>
        <w:r w:rsidR="006669E5" w:rsidDel="002F6C36">
          <w:rPr>
            <w:rFonts w:ascii="Arial" w:hAnsi="Arial" w:cs="Arial"/>
            <w:color w:val="000000"/>
            <w:sz w:val="22"/>
            <w:szCs w:val="22"/>
          </w:rPr>
          <w:delText xml:space="preserve"> by target range revealed that</w:delText>
        </w:r>
        <w:r w:rsidR="006C57C1" w:rsidDel="002F6C36">
          <w:rPr>
            <w:rFonts w:ascii="Arial" w:hAnsi="Arial" w:cs="Arial"/>
            <w:color w:val="000000"/>
            <w:sz w:val="22"/>
            <w:szCs w:val="22"/>
          </w:rPr>
          <w:delText xml:space="preserve"> targets drawn from a narrow range resulted in steeper psychometric slopes than targets drawn from a wide range (Extended Data Figure 3c-f), regardless of the background contrast. </w:delText>
        </w:r>
      </w:del>
      <w:r w:rsidR="006C57C1">
        <w:rPr>
          <w:rFonts w:ascii="Arial" w:hAnsi="Arial" w:cs="Arial"/>
          <w:color w:val="000000"/>
          <w:sz w:val="22"/>
          <w:szCs w:val="22"/>
        </w:rPr>
        <w:t xml:space="preserve">Combined, these results demonstrate that </w:t>
      </w:r>
      <w:ins w:id="331" w:author="Angeloni, Christopher" w:date="2022-01-07T15:02:00Z">
        <w:r w:rsidR="002F6C36">
          <w:rPr>
            <w:rFonts w:ascii="Arial" w:hAnsi="Arial" w:cs="Arial"/>
            <w:color w:val="000000"/>
            <w:sz w:val="22"/>
            <w:szCs w:val="22"/>
          </w:rPr>
          <w:t>targets were easier to detect and discriminate in low contrast, as predicted from the normat</w:t>
        </w:r>
      </w:ins>
      <w:ins w:id="332" w:author="Angeloni, Christopher" w:date="2022-01-07T15:03:00Z">
        <w:r w:rsidR="002F6C36">
          <w:rPr>
            <w:rFonts w:ascii="Arial" w:hAnsi="Arial" w:cs="Arial"/>
            <w:color w:val="000000"/>
            <w:sz w:val="22"/>
            <w:szCs w:val="22"/>
          </w:rPr>
          <w:t>ive model presented in Figure 1</w:t>
        </w:r>
      </w:ins>
      <w:del w:id="333" w:author="Angeloni, Christopher" w:date="2022-01-07T15:02:00Z">
        <w:r w:rsidR="006C57C1" w:rsidDel="002F6C36">
          <w:rPr>
            <w:rFonts w:ascii="Arial" w:hAnsi="Arial" w:cs="Arial"/>
            <w:color w:val="000000"/>
            <w:sz w:val="22"/>
            <w:szCs w:val="22"/>
          </w:rPr>
          <w:delText>background contrast has a substantial impact on detection threshold, and that mice are more sensitive to changes in the volume of targets presented in low contrast</w:delText>
        </w:r>
      </w:del>
      <w:r w:rsidR="006C57C1">
        <w:rPr>
          <w:rFonts w:ascii="Arial" w:hAnsi="Arial" w:cs="Arial"/>
          <w:color w:val="000000"/>
          <w:sz w:val="22"/>
          <w:szCs w:val="22"/>
        </w:rPr>
        <w: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2EC12470"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334"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35" w:author="Microsoft Office User" w:date="2022-01-12T11:47:00Z">
                                <w:r w:rsidR="007B5689">
                                  <w:rPr>
                                    <w:rFonts w:ascii="Arial" w:hAnsi="Arial" w:cs="Arial"/>
                                    <w:b/>
                                    <w:bCs/>
                                    <w:i w:val="0"/>
                                    <w:iCs w:val="0"/>
                                    <w:noProof/>
                                    <w:color w:val="000000" w:themeColor="text1"/>
                                    <w:sz w:val="20"/>
                                    <w:szCs w:val="20"/>
                                  </w:rPr>
                                  <w:t>3</w:t>
                                </w:r>
                                <w:r w:rsidR="007B5689">
                                  <w:rPr>
                                    <w:rFonts w:ascii="Arial" w:hAnsi="Arial" w:cs="Arial"/>
                                    <w:b/>
                                    <w:bCs/>
                                    <w:i w:val="0"/>
                                    <w:iCs w:val="0"/>
                                    <w:color w:val="000000" w:themeColor="text1"/>
                                    <w:sz w:val="20"/>
                                    <w:szCs w:val="20"/>
                                  </w:rPr>
                                  <w:fldChar w:fldCharType="end"/>
                                </w:r>
                              </w:ins>
                              <w:del w:id="336"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1"/>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ID/2LVjAQAAAIBB/tbT2FEcAQ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CQAu3YsAAAAADDI33oaO4oj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Ihd&#13;&#10;OxYAAAAAGORvPY0dxRE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LFrxwIAAAAAg/ytp7GjOAIAAAAAAAAAYETsAwAAAAAAAAAAgBGxDwAA&#13;&#10;AAAAAAAAAEYSgF07FgAAAAAY5G89jR3Fkd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DErh0LAAAAAAzyt57GjuII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2EC12470"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337"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38" w:author="Microsoft Office User" w:date="2022-01-12T11:47:00Z">
                          <w:r w:rsidR="007B5689">
                            <w:rPr>
                              <w:rFonts w:ascii="Arial" w:hAnsi="Arial" w:cs="Arial"/>
                              <w:b/>
                              <w:bCs/>
                              <w:i w:val="0"/>
                              <w:iCs w:val="0"/>
                              <w:noProof/>
                              <w:color w:val="000000" w:themeColor="text1"/>
                              <w:sz w:val="20"/>
                              <w:szCs w:val="20"/>
                            </w:rPr>
                            <w:t>3</w:t>
                          </w:r>
                          <w:r w:rsidR="007B5689">
                            <w:rPr>
                              <w:rFonts w:ascii="Arial" w:hAnsi="Arial" w:cs="Arial"/>
                              <w:b/>
                              <w:bCs/>
                              <w:i w:val="0"/>
                              <w:iCs w:val="0"/>
                              <w:color w:val="000000" w:themeColor="text1"/>
                              <w:sz w:val="20"/>
                              <w:szCs w:val="20"/>
                            </w:rPr>
                            <w:fldChar w:fldCharType="end"/>
                          </w:r>
                        </w:ins>
                        <w:del w:id="339"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2"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6E02F53E" w14:textId="4FAEA5E9" w:rsidR="002A1F4B" w:rsidRDefault="005E6A59" w:rsidP="00690DFE">
      <w:pPr>
        <w:ind w:firstLine="720"/>
        <w:jc w:val="both"/>
        <w:rPr>
          <w:ins w:id="340" w:author="Angeloni, Christopher" w:date="2022-01-07T15:08:00Z"/>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over time (Figure 3</w:t>
      </w:r>
      <w:ins w:id="341" w:author="Angeloni, Christopher" w:date="2022-01-07T15:06:00Z">
        <w:r w:rsidR="002A1F4B">
          <w:rPr>
            <w:rFonts w:ascii="Arial" w:hAnsi="Arial" w:cs="Arial"/>
            <w:color w:val="000000"/>
            <w:sz w:val="22"/>
            <w:szCs w:val="22"/>
          </w:rPr>
          <w:t>f</w:t>
        </w:r>
      </w:ins>
      <w:del w:id="342"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ins w:id="343" w:author="Angeloni, Christopher" w:date="2022-01-07T15:06:00Z">
        <w:r w:rsidR="002A1F4B">
          <w:rPr>
            <w:rFonts w:ascii="Arial" w:hAnsi="Arial" w:cs="Arial"/>
            <w:color w:val="000000"/>
            <w:sz w:val="22"/>
            <w:szCs w:val="22"/>
          </w:rPr>
          <w:t>f</w:t>
        </w:r>
      </w:ins>
      <w:del w:id="344"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w:t>
      </w:r>
      <w:ins w:id="345" w:author="Angeloni, Christopher" w:date="2022-01-07T15:06:00Z">
        <w:r w:rsidR="002A1F4B">
          <w:rPr>
            <w:rFonts w:ascii="Arial" w:hAnsi="Arial" w:cs="Arial"/>
            <w:color w:val="000000"/>
            <w:sz w:val="22"/>
            <w:szCs w:val="22"/>
          </w:rPr>
          <w:t>fitting exponential functions</w:t>
        </w:r>
      </w:ins>
      <w:ins w:id="346" w:author="Angeloni, Christopher" w:date="2022-01-07T15:07:00Z">
        <w:r w:rsidR="002A1F4B">
          <w:rPr>
            <w:rFonts w:ascii="Arial" w:hAnsi="Arial" w:cs="Arial"/>
            <w:color w:val="000000"/>
            <w:sz w:val="22"/>
            <w:szCs w:val="22"/>
          </w:rPr>
          <w:t xml:space="preserve"> to performance over time revealed that </w:t>
        </w:r>
      </w:ins>
      <w:r>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del w:id="347" w:author="Angeloni, Christopher" w:date="2022-01-07T15:07:00Z">
        <w:r w:rsidR="006669E5" w:rsidDel="002A1F4B">
          <w:rPr>
            <w:rFonts w:ascii="Arial" w:hAnsi="Arial" w:cs="Arial"/>
            <w:color w:val="000000"/>
            <w:sz w:val="22"/>
            <w:szCs w:val="22"/>
          </w:rPr>
          <w:delText>exponential fit to behavioral performance after contrast transition</w:delText>
        </w:r>
      </w:del>
      <w:ins w:id="348" w:author="Angeloni, Christopher" w:date="2022-01-07T15:07:00Z">
        <w:r w:rsidR="002A1F4B">
          <w:rPr>
            <w:rFonts w:ascii="Arial" w:hAnsi="Arial" w:cs="Arial"/>
            <w:color w:val="000000"/>
            <w:sz w:val="22"/>
            <w:szCs w:val="22"/>
          </w:rPr>
          <w:t>median and interquartile range of time constant:</w:t>
        </w:r>
      </w:ins>
      <w:del w:id="349" w:author="Angeloni, Christopher" w:date="2022-01-07T15:07:00Z">
        <w:r w:rsidR="006669E5" w:rsidDel="002A1F4B">
          <w:rPr>
            <w:rFonts w:ascii="Arial" w:hAnsi="Arial" w:cs="Arial"/>
            <w:color w:val="000000"/>
            <w:sz w:val="22"/>
            <w:szCs w:val="22"/>
          </w:rPr>
          <w:delText>,</w:delText>
        </w:r>
      </w:del>
      <w:r w:rsidR="006669E5">
        <w:rPr>
          <w:rFonts w:ascii="Arial" w:hAnsi="Arial" w:cs="Arial"/>
          <w:color w:val="000000"/>
          <w:sz w:val="22"/>
          <w:szCs w:val="22"/>
        </w:rPr>
        <w:t xml:space="preserve">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del w:id="350" w:author="Angeloni, Christopher" w:date="2022-01-07T15:46:00Z">
        <w:r w:rsidDel="0090743C">
          <w:rPr>
            <w:rFonts w:ascii="Arial" w:hAnsi="Arial" w:cs="Arial"/>
            <w:i/>
            <w:iCs/>
            <w:color w:val="000000"/>
            <w:sz w:val="22"/>
            <w:szCs w:val="22"/>
          </w:rPr>
          <w:delText xml:space="preserve">rank </w:delText>
        </w:r>
        <w:r w:rsidDel="0090743C">
          <w:rPr>
            <w:rFonts w:ascii="Arial" w:hAnsi="Arial" w:cs="Arial"/>
            <w:color w:val="000000"/>
            <w:sz w:val="22"/>
            <w:szCs w:val="22"/>
          </w:rPr>
          <w:delText xml:space="preserve"> = 547, </w:delText>
        </w:r>
      </w:del>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w:t>
      </w:r>
      <w:ins w:id="351" w:author="Angeloni, Christopher" w:date="2022-01-07T15:39:00Z">
        <w:r w:rsidR="000F4BE5">
          <w:rPr>
            <w:rFonts w:ascii="Arial" w:hAnsi="Arial" w:cs="Arial"/>
            <w:color w:val="000000"/>
            <w:sz w:val="22"/>
            <w:szCs w:val="22"/>
          </w:rPr>
          <w:t>g</w:t>
        </w:r>
      </w:ins>
      <w:del w:id="352" w:author="Angeloni, Christopher" w:date="2022-01-07T15:39:00Z">
        <w:r w:rsidDel="000F4BE5">
          <w:rPr>
            <w:rFonts w:ascii="Arial" w:hAnsi="Arial" w:cs="Arial"/>
            <w:color w:val="000000"/>
            <w:sz w:val="22"/>
            <w:szCs w:val="22"/>
          </w:rPr>
          <w:delText>j</w:delText>
        </w:r>
      </w:del>
      <w:r>
        <w:rPr>
          <w:rFonts w:ascii="Arial" w:hAnsi="Arial" w:cs="Arial"/>
          <w:color w:val="000000"/>
          <w:sz w:val="22"/>
          <w:szCs w:val="22"/>
        </w:rPr>
        <w:t>).</w:t>
      </w:r>
    </w:p>
    <w:p w14:paraId="2E2FD4C6" w14:textId="5EFC581B" w:rsidR="00690DFE" w:rsidRPr="00690DFE" w:rsidRDefault="002A1F4B" w:rsidP="00690DFE">
      <w:pPr>
        <w:ind w:firstLine="720"/>
        <w:jc w:val="both"/>
        <w:rPr>
          <w:rFonts w:ascii="Arial" w:hAnsi="Arial" w:cs="Arial"/>
          <w:color w:val="000000"/>
          <w:sz w:val="22"/>
          <w:szCs w:val="22"/>
        </w:rPr>
      </w:pPr>
      <w:ins w:id="353" w:author="Angeloni, Christopher" w:date="2022-01-07T15:08:00Z">
        <w:r>
          <w:rPr>
            <w:rFonts w:ascii="Arial" w:hAnsi="Arial" w:cs="Arial"/>
            <w:color w:val="000000"/>
            <w:sz w:val="22"/>
            <w:szCs w:val="22"/>
          </w:rPr>
          <w:t>To directly compare the predictions of the</w:t>
        </w:r>
      </w:ins>
      <w:ins w:id="354" w:author="Angeloni, Christopher" w:date="2022-01-07T15:09:00Z">
        <w:r>
          <w:rPr>
            <w:rFonts w:ascii="Arial" w:hAnsi="Arial" w:cs="Arial"/>
            <w:color w:val="000000"/>
            <w:sz w:val="22"/>
            <w:szCs w:val="22"/>
          </w:rPr>
          <w:t xml:space="preserve"> </w:t>
        </w:r>
      </w:ins>
      <w:ins w:id="355" w:author="Angeloni, Christopher" w:date="2022-01-07T15:08:00Z">
        <w:r>
          <w:rPr>
            <w:rFonts w:ascii="Arial" w:hAnsi="Arial" w:cs="Arial"/>
            <w:color w:val="000000"/>
            <w:sz w:val="22"/>
            <w:szCs w:val="22"/>
          </w:rPr>
          <w:t>normative model presented in Figure 1</w:t>
        </w:r>
      </w:ins>
      <w:ins w:id="356" w:author="Angeloni, Christopher" w:date="2022-01-07T15:09:00Z">
        <w:r>
          <w:rPr>
            <w:rFonts w:ascii="Arial" w:hAnsi="Arial" w:cs="Arial"/>
            <w:color w:val="000000"/>
            <w:sz w:val="22"/>
            <w:szCs w:val="22"/>
          </w:rPr>
          <w:t xml:space="preserve"> to behavioral </w:t>
        </w:r>
      </w:ins>
      <w:ins w:id="357" w:author="Angeloni, Christopher" w:date="2022-01-07T15:33:00Z">
        <w:r w:rsidR="000220A1">
          <w:rPr>
            <w:rFonts w:ascii="Arial" w:hAnsi="Arial" w:cs="Arial"/>
            <w:color w:val="000000"/>
            <w:sz w:val="22"/>
            <w:szCs w:val="22"/>
          </w:rPr>
          <w:t xml:space="preserve">performance </w:t>
        </w:r>
      </w:ins>
      <w:ins w:id="358" w:author="Angeloni, Christopher" w:date="2022-01-07T15:08:00Z">
        <w:r>
          <w:rPr>
            <w:rFonts w:ascii="Arial" w:hAnsi="Arial" w:cs="Arial"/>
            <w:color w:val="000000"/>
            <w:sz w:val="22"/>
            <w:szCs w:val="22"/>
          </w:rPr>
          <w:t xml:space="preserve">we computed a </w:t>
        </w:r>
      </w:ins>
      <w:ins w:id="359" w:author="Angeloni, Christopher" w:date="2022-01-07T15:09:00Z">
        <w:r>
          <w:rPr>
            <w:rFonts w:ascii="Arial" w:hAnsi="Arial" w:cs="Arial"/>
            <w:color w:val="000000"/>
            <w:sz w:val="22"/>
            <w:szCs w:val="22"/>
          </w:rPr>
          <w:t xml:space="preserve">contrast modulation index </w:t>
        </w:r>
      </w:ins>
      <w:ins w:id="360" w:author="Angeloni, Christopher" w:date="2022-01-07T15:42:00Z">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ins>
      <w:ins w:id="361" w:author="Angeloni, Christopher" w:date="2022-01-07T15:33:00Z">
        <w:r w:rsidR="000220A1">
          <w:rPr>
            <w:rFonts w:ascii="Arial" w:hAnsi="Arial" w:cs="Arial"/>
            <w:color w:val="000000"/>
            <w:sz w:val="22"/>
            <w:szCs w:val="22"/>
          </w:rPr>
          <w:t xml:space="preserve"> </w:t>
        </w:r>
      </w:ins>
      <w:ins w:id="362" w:author="Angeloni, Christopher" w:date="2022-01-07T15:09:00Z">
        <w:r>
          <w:rPr>
            <w:rFonts w:ascii="Arial" w:hAnsi="Arial" w:cs="Arial"/>
            <w:color w:val="000000"/>
            <w:sz w:val="22"/>
            <w:szCs w:val="22"/>
          </w:rPr>
          <w:t>(CMI</w:t>
        </w:r>
      </w:ins>
      <w:ins w:id="363" w:author="Angeloni, Christopher" w:date="2022-01-07T15:10:00Z">
        <w:r>
          <w:rPr>
            <w:rFonts w:ascii="Arial" w:hAnsi="Arial" w:cs="Arial"/>
            <w:color w:val="000000"/>
            <w:sz w:val="22"/>
            <w:szCs w:val="22"/>
          </w:rPr>
          <w:t xml:space="preserve">, </w:t>
        </w:r>
        <w:r>
          <w:rPr>
            <w:rFonts w:ascii="Arial" w:hAnsi="Arial" w:cs="Arial"/>
            <w:i/>
            <w:iCs/>
            <w:color w:val="000000"/>
            <w:sz w:val="22"/>
            <w:szCs w:val="22"/>
          </w:rPr>
          <w:t>Methods</w:t>
        </w:r>
      </w:ins>
      <w:ins w:id="364" w:author="Angeloni, Christopher" w:date="2022-01-07T15:32:00Z">
        <w:r w:rsidR="000220A1">
          <w:rPr>
            <w:rFonts w:ascii="Arial" w:hAnsi="Arial" w:cs="Arial"/>
            <w:color w:val="000000"/>
            <w:sz w:val="22"/>
            <w:szCs w:val="22"/>
          </w:rPr>
          <w:t>)</w:t>
        </w:r>
      </w:ins>
      <w:ins w:id="365" w:author="Angeloni, Christopher" w:date="2022-01-07T15:09:00Z">
        <w:r>
          <w:rPr>
            <w:rFonts w:ascii="Arial" w:hAnsi="Arial" w:cs="Arial"/>
            <w:color w:val="000000"/>
            <w:sz w:val="22"/>
            <w:szCs w:val="22"/>
          </w:rPr>
          <w:t>.</w:t>
        </w:r>
      </w:ins>
      <w:ins w:id="366" w:author="Angeloni, Christopher" w:date="2022-01-07T15:31:00Z">
        <w:r w:rsidR="003719C7">
          <w:rPr>
            <w:rFonts w:ascii="Arial" w:hAnsi="Arial" w:cs="Arial"/>
            <w:color w:val="000000"/>
            <w:sz w:val="22"/>
            <w:szCs w:val="22"/>
          </w:rPr>
          <w:t xml:space="preserve"> </w:t>
        </w:r>
      </w:ins>
      <w:ins w:id="367" w:author="Angeloni, Christopher" w:date="2022-01-07T15:33:00Z">
        <w:r w:rsidR="000220A1">
          <w:rPr>
            <w:rFonts w:ascii="Arial" w:hAnsi="Arial" w:cs="Arial"/>
            <w:color w:val="000000"/>
            <w:sz w:val="22"/>
            <w:szCs w:val="22"/>
          </w:rPr>
          <w:t>To assess whether the model prediction was within the range of e</w:t>
        </w:r>
      </w:ins>
      <w:ins w:id="368" w:author="Angeloni, Christopher" w:date="2022-01-07T15:34:00Z">
        <w:r w:rsidR="000220A1">
          <w:rPr>
            <w:rFonts w:ascii="Arial" w:hAnsi="Arial" w:cs="Arial"/>
            <w:color w:val="000000"/>
            <w:sz w:val="22"/>
            <w:szCs w:val="22"/>
          </w:rPr>
          <w:t>xpected behavioral values, we computed the 95% confidence intervals of the behavioral CMI</w:t>
        </w:r>
      </w:ins>
      <w:ins w:id="369" w:author="Angeloni, Christopher" w:date="2022-01-07T15:42:00Z">
        <w:r w:rsidR="0090743C">
          <w:rPr>
            <w:rFonts w:ascii="Arial" w:hAnsi="Arial" w:cs="Arial"/>
            <w:color w:val="000000"/>
            <w:sz w:val="22"/>
            <w:szCs w:val="22"/>
          </w:rPr>
          <w:t xml:space="preserve"> values</w:t>
        </w:r>
      </w:ins>
      <w:ins w:id="370" w:author="Angeloni, Christopher" w:date="2022-01-07T15:34:00Z">
        <w:r w:rsidR="000220A1">
          <w:rPr>
            <w:rFonts w:ascii="Arial" w:hAnsi="Arial" w:cs="Arial"/>
            <w:color w:val="000000"/>
            <w:sz w:val="22"/>
            <w:szCs w:val="22"/>
          </w:rPr>
          <w:t xml:space="preserve"> </w:t>
        </w:r>
      </w:ins>
      <w:ins w:id="371" w:author="Angeloni, Christopher" w:date="2022-01-07T15:35:00Z">
        <w:r w:rsidR="000220A1">
          <w:rPr>
            <w:rFonts w:ascii="Arial" w:hAnsi="Arial" w:cs="Arial"/>
            <w:color w:val="000000"/>
            <w:sz w:val="22"/>
            <w:szCs w:val="22"/>
          </w:rPr>
          <w:t xml:space="preserve">using a bootstrap procedure. </w:t>
        </w:r>
      </w:ins>
      <w:ins w:id="372" w:author="Angeloni, Christopher" w:date="2022-01-07T15:36:00Z">
        <w:r w:rsidR="000220A1">
          <w:rPr>
            <w:rFonts w:ascii="Arial" w:hAnsi="Arial" w:cs="Arial"/>
            <w:color w:val="000000"/>
            <w:sz w:val="22"/>
            <w:szCs w:val="22"/>
          </w:rPr>
          <w:t xml:space="preserve">We found </w:t>
        </w:r>
      </w:ins>
      <w:ins w:id="373" w:author="Angeloni, Christopher" w:date="2022-01-07T15:37:00Z">
        <w:r w:rsidR="000220A1">
          <w:rPr>
            <w:rFonts w:ascii="Arial" w:hAnsi="Arial" w:cs="Arial"/>
            <w:color w:val="000000"/>
            <w:sz w:val="22"/>
            <w:szCs w:val="22"/>
          </w:rPr>
          <w:t xml:space="preserve">that the CMI values of the normative predictions </w:t>
        </w:r>
        <w:r w:rsidR="000F4BE5">
          <w:rPr>
            <w:rFonts w:ascii="Arial" w:hAnsi="Arial" w:cs="Arial"/>
            <w:color w:val="000000"/>
            <w:sz w:val="22"/>
            <w:szCs w:val="22"/>
          </w:rPr>
          <w:t>fell within the range of</w:t>
        </w:r>
      </w:ins>
      <w:ins w:id="374" w:author="Angeloni, Christopher" w:date="2022-01-07T15:43:00Z">
        <w:r w:rsidR="0090743C">
          <w:rPr>
            <w:rFonts w:ascii="Arial" w:hAnsi="Arial" w:cs="Arial"/>
            <w:color w:val="000000"/>
            <w:sz w:val="22"/>
            <w:szCs w:val="22"/>
          </w:rPr>
          <w:t xml:space="preserve"> expected</w:t>
        </w:r>
      </w:ins>
      <w:ins w:id="375" w:author="Angeloni, Christopher" w:date="2022-01-07T15:37:00Z">
        <w:r w:rsidR="000F4BE5">
          <w:rPr>
            <w:rFonts w:ascii="Arial" w:hAnsi="Arial" w:cs="Arial"/>
            <w:color w:val="000000"/>
            <w:sz w:val="22"/>
            <w:szCs w:val="22"/>
          </w:rPr>
          <w:t xml:space="preserve"> </w:t>
        </w:r>
      </w:ins>
      <w:ins w:id="376" w:author="Angeloni, Christopher" w:date="2022-01-07T15:38:00Z">
        <w:r w:rsidR="000F4BE5">
          <w:rPr>
            <w:rFonts w:ascii="Arial" w:hAnsi="Arial" w:cs="Arial"/>
            <w:color w:val="000000"/>
            <w:sz w:val="22"/>
            <w:szCs w:val="22"/>
          </w:rPr>
          <w:t xml:space="preserve">CMI values for behavioral thresholds and adaptation times. </w:t>
        </w:r>
      </w:ins>
      <w:ins w:id="377" w:author="Angeloni, Christopher" w:date="2022-01-07T15:44:00Z">
        <w:r w:rsidR="0090743C">
          <w:rPr>
            <w:rFonts w:ascii="Arial" w:hAnsi="Arial" w:cs="Arial"/>
            <w:color w:val="000000"/>
            <w:sz w:val="22"/>
            <w:szCs w:val="22"/>
          </w:rPr>
          <w:t>As observed in behavior, the model predicted a decrease in slope in high contrast</w:t>
        </w:r>
      </w:ins>
      <w:ins w:id="378" w:author="Angeloni, Christopher" w:date="2022-01-07T15:40:00Z">
        <w:r w:rsidR="000F4BE5">
          <w:rPr>
            <w:rFonts w:ascii="Arial" w:hAnsi="Arial" w:cs="Arial"/>
            <w:color w:val="000000"/>
            <w:sz w:val="22"/>
            <w:szCs w:val="22"/>
          </w:rPr>
          <w:t>,</w:t>
        </w:r>
      </w:ins>
      <w:ins w:id="379" w:author="Angeloni, Christopher" w:date="2022-01-07T15:44:00Z">
        <w:r w:rsidR="0090743C">
          <w:rPr>
            <w:rFonts w:ascii="Arial" w:hAnsi="Arial" w:cs="Arial"/>
            <w:color w:val="000000"/>
            <w:sz w:val="22"/>
            <w:szCs w:val="22"/>
          </w:rPr>
          <w:t xml:space="preserve"> however,</w:t>
        </w:r>
      </w:ins>
      <w:ins w:id="380" w:author="Angeloni, Christopher" w:date="2022-01-07T15:40:00Z">
        <w:r w:rsidR="000F4BE5">
          <w:rPr>
            <w:rFonts w:ascii="Arial" w:hAnsi="Arial" w:cs="Arial"/>
            <w:color w:val="000000"/>
            <w:sz w:val="22"/>
            <w:szCs w:val="22"/>
          </w:rPr>
          <w:t xml:space="preserve"> the magnitude of the predicted decrease </w:t>
        </w:r>
      </w:ins>
      <w:ins w:id="381" w:author="Angeloni, Christopher" w:date="2022-01-07T15:41:00Z">
        <w:r w:rsidR="000F4BE5">
          <w:rPr>
            <w:rFonts w:ascii="Arial" w:hAnsi="Arial" w:cs="Arial"/>
            <w:color w:val="000000"/>
            <w:sz w:val="22"/>
            <w:szCs w:val="22"/>
          </w:rPr>
          <w:t xml:space="preserve">was larger than the range of observed </w:t>
        </w:r>
      </w:ins>
      <w:ins w:id="382" w:author="Angeloni, Christopher" w:date="2022-01-07T15:44:00Z">
        <w:r w:rsidR="0090743C">
          <w:rPr>
            <w:rFonts w:ascii="Arial" w:hAnsi="Arial" w:cs="Arial"/>
            <w:color w:val="000000"/>
            <w:sz w:val="22"/>
            <w:szCs w:val="22"/>
          </w:rPr>
          <w:t>slope CMI values</w:t>
        </w:r>
      </w:ins>
      <w:ins w:id="383" w:author="Angeloni, Christopher" w:date="2022-01-07T15:41:00Z">
        <w:r w:rsidR="000F4BE5">
          <w:rPr>
            <w:rFonts w:ascii="Arial" w:hAnsi="Arial" w:cs="Arial"/>
            <w:color w:val="000000"/>
            <w:sz w:val="22"/>
            <w:szCs w:val="22"/>
          </w:rPr>
          <w:t xml:space="preserve"> </w:t>
        </w:r>
      </w:ins>
      <w:ins w:id="384" w:author="Angeloni, Christopher" w:date="2022-01-07T15:39:00Z">
        <w:r w:rsidR="000F4BE5">
          <w:rPr>
            <w:rFonts w:ascii="Arial" w:hAnsi="Arial" w:cs="Arial"/>
            <w:color w:val="000000"/>
            <w:sz w:val="22"/>
            <w:szCs w:val="22"/>
          </w:rPr>
          <w:t xml:space="preserve">(Figure 3h). </w:t>
        </w:r>
      </w:ins>
      <w:del w:id="385" w:author="Angeloni, Christopher" w:date="2022-01-07T15:08:00Z">
        <w:r w:rsidR="005E6A59" w:rsidDel="002A1F4B">
          <w:rPr>
            <w:rFonts w:ascii="Arial" w:hAnsi="Arial" w:cs="Arial"/>
            <w:color w:val="000000"/>
            <w:sz w:val="22"/>
            <w:szCs w:val="22"/>
          </w:rPr>
          <w:delText xml:space="preserve"> </w:delText>
        </w:r>
      </w:del>
      <w:r w:rsidR="005E6A59">
        <w:rPr>
          <w:rFonts w:ascii="Arial" w:hAnsi="Arial" w:cs="Arial"/>
          <w:color w:val="000000"/>
          <w:sz w:val="22"/>
          <w:szCs w:val="22"/>
        </w:rPr>
        <w:t>Taken together, these behavioral results</w:t>
      </w:r>
      <w:ins w:id="386" w:author="Angeloni, Christopher" w:date="2022-01-07T15:39:00Z">
        <w:r w:rsidR="000F4BE5">
          <w:rPr>
            <w:rFonts w:ascii="Arial" w:hAnsi="Arial" w:cs="Arial"/>
            <w:color w:val="000000"/>
            <w:sz w:val="22"/>
            <w:szCs w:val="22"/>
          </w:rPr>
          <w:t xml:space="preserve"> qualitatively</w:t>
        </w:r>
      </w:ins>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320B9E41">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0D8EEA4E"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387"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88" w:author="Microsoft Office User" w:date="2022-01-12T11:47:00Z">
                                <w:r w:rsidR="007B5689">
                                  <w:rPr>
                                    <w:rFonts w:ascii="Arial" w:hAnsi="Arial" w:cs="Arial"/>
                                    <w:b/>
                                    <w:bCs/>
                                    <w:i w:val="0"/>
                                    <w:iCs w:val="0"/>
                                    <w:noProof/>
                                    <w:color w:val="000000" w:themeColor="text1"/>
                                    <w:sz w:val="20"/>
                                    <w:szCs w:val="20"/>
                                  </w:rPr>
                                  <w:t>4</w:t>
                                </w:r>
                                <w:r w:rsidR="007B5689">
                                  <w:rPr>
                                    <w:rFonts w:ascii="Arial" w:hAnsi="Arial" w:cs="Arial"/>
                                    <w:b/>
                                    <w:bCs/>
                                    <w:i w:val="0"/>
                                    <w:iCs w:val="0"/>
                                    <w:color w:val="000000" w:themeColor="text1"/>
                                    <w:sz w:val="20"/>
                                    <w:szCs w:val="20"/>
                                  </w:rPr>
                                  <w:fldChar w:fldCharType="end"/>
                                </w:r>
                              </w:ins>
                              <w:del w:id="389"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390" w:author="Microsoft Office User" w:date="2021-12-09T10:49:00Z">
                                <w:r w:rsidDel="007714A3">
                                  <w:rPr>
                                    <w:rFonts w:ascii="Arial" w:hAnsi="Arial" w:cs="Arial"/>
                                    <w:color w:val="000000"/>
                                    <w:sz w:val="20"/>
                                    <w:szCs w:val="20"/>
                                  </w:rPr>
                                  <w:delText>the initial training contrast</w:delText>
                                </w:r>
                              </w:del>
                              <w:ins w:id="391"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3"/>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D/P7t2LAAAAAAw&#13;&#10;yN96GjuKIw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YteOBQAAAAAG+VtPY0dxB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CcCuHQsAAAAADPK3nsaO4kj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YteOBQAAAAAG&#13;&#10;+VtPY0dxB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">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0D8EEA4E"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392"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93" w:author="Microsoft Office User" w:date="2022-01-12T11:47:00Z">
                          <w:r w:rsidR="007B5689">
                            <w:rPr>
                              <w:rFonts w:ascii="Arial" w:hAnsi="Arial" w:cs="Arial"/>
                              <w:b/>
                              <w:bCs/>
                              <w:i w:val="0"/>
                              <w:iCs w:val="0"/>
                              <w:noProof/>
                              <w:color w:val="000000" w:themeColor="text1"/>
                              <w:sz w:val="20"/>
                              <w:szCs w:val="20"/>
                            </w:rPr>
                            <w:t>4</w:t>
                          </w:r>
                          <w:r w:rsidR="007B5689">
                            <w:rPr>
                              <w:rFonts w:ascii="Arial" w:hAnsi="Arial" w:cs="Arial"/>
                              <w:b/>
                              <w:bCs/>
                              <w:i w:val="0"/>
                              <w:iCs w:val="0"/>
                              <w:color w:val="000000" w:themeColor="text1"/>
                              <w:sz w:val="20"/>
                              <w:szCs w:val="20"/>
                            </w:rPr>
                            <w:fldChar w:fldCharType="end"/>
                          </w:r>
                        </w:ins>
                        <w:del w:id="394"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395" w:author="Microsoft Office User" w:date="2021-12-09T10:49:00Z">
                          <w:r w:rsidDel="007714A3">
                            <w:rPr>
                              <w:rFonts w:ascii="Arial" w:hAnsi="Arial" w:cs="Arial"/>
                              <w:color w:val="000000"/>
                              <w:sz w:val="20"/>
                              <w:szCs w:val="20"/>
                            </w:rPr>
                            <w:delText>the initial training contrast</w:delText>
                          </w:r>
                        </w:del>
                        <w:ins w:id="396"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4"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20C21399"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1EDDB64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397"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98" w:author="Microsoft Office User" w:date="2022-01-12T11:47:00Z">
                                <w:r w:rsidR="007B5689">
                                  <w:rPr>
                                    <w:rFonts w:ascii="Arial" w:hAnsi="Arial" w:cs="Arial"/>
                                    <w:b/>
                                    <w:bCs/>
                                    <w:i w:val="0"/>
                                    <w:iCs w:val="0"/>
                                    <w:noProof/>
                                    <w:color w:val="000000" w:themeColor="text1"/>
                                    <w:sz w:val="20"/>
                                    <w:szCs w:val="20"/>
                                  </w:rPr>
                                  <w:t>5</w:t>
                                </w:r>
                                <w:r w:rsidR="007B5689">
                                  <w:rPr>
                                    <w:rFonts w:ascii="Arial" w:hAnsi="Arial" w:cs="Arial"/>
                                    <w:b/>
                                    <w:bCs/>
                                    <w:i w:val="0"/>
                                    <w:iCs w:val="0"/>
                                    <w:color w:val="000000" w:themeColor="text1"/>
                                    <w:sz w:val="20"/>
                                    <w:szCs w:val="20"/>
                                  </w:rPr>
                                  <w:fldChar w:fldCharType="end"/>
                                </w:r>
                              </w:ins>
                              <w:del w:id="399"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5"/>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Bi144FAAAAAAb5W09jR3EE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0Ds2rEAAAAAwCB/62nsKI4AAAAAAAAAABgR+wAAAAAA&#13;&#10;AAAAAGBE7AMAAAAAAAAAAICRBGDXjgUAAAAABvlbT2NHcST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sWvHAgAAAACD/K2nsaM4Ag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1EDDB64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40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01" w:author="Microsoft Office User" w:date="2022-01-12T11:47:00Z">
                          <w:r w:rsidR="007B5689">
                            <w:rPr>
                              <w:rFonts w:ascii="Arial" w:hAnsi="Arial" w:cs="Arial"/>
                              <w:b/>
                              <w:bCs/>
                              <w:i w:val="0"/>
                              <w:iCs w:val="0"/>
                              <w:noProof/>
                              <w:color w:val="000000" w:themeColor="text1"/>
                              <w:sz w:val="20"/>
                              <w:szCs w:val="20"/>
                            </w:rPr>
                            <w:t>5</w:t>
                          </w:r>
                          <w:r w:rsidR="007B5689">
                            <w:rPr>
                              <w:rFonts w:ascii="Arial" w:hAnsi="Arial" w:cs="Arial"/>
                              <w:b/>
                              <w:bCs/>
                              <w:i w:val="0"/>
                              <w:iCs w:val="0"/>
                              <w:color w:val="000000" w:themeColor="text1"/>
                              <w:sz w:val="20"/>
                              <w:szCs w:val="20"/>
                            </w:rPr>
                            <w:fldChar w:fldCharType="end"/>
                          </w:r>
                        </w:ins>
                        <w:del w:id="402"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6"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6F6FAD32">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6D28F950"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403"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04" w:author="Microsoft Office User" w:date="2022-01-12T11:47:00Z">
                                <w:r w:rsidR="007B5689">
                                  <w:rPr>
                                    <w:rFonts w:ascii="Arial" w:hAnsi="Arial" w:cs="Arial"/>
                                    <w:b/>
                                    <w:bCs/>
                                    <w:i w:val="0"/>
                                    <w:iCs w:val="0"/>
                                    <w:noProof/>
                                    <w:color w:val="000000" w:themeColor="text1"/>
                                    <w:sz w:val="20"/>
                                    <w:szCs w:val="20"/>
                                  </w:rPr>
                                  <w:t>6</w:t>
                                </w:r>
                                <w:r w:rsidR="007B5689">
                                  <w:rPr>
                                    <w:rFonts w:ascii="Arial" w:hAnsi="Arial" w:cs="Arial"/>
                                    <w:b/>
                                    <w:bCs/>
                                    <w:i w:val="0"/>
                                    <w:iCs w:val="0"/>
                                    <w:color w:val="000000" w:themeColor="text1"/>
                                    <w:sz w:val="20"/>
                                    <w:szCs w:val="20"/>
                                  </w:rPr>
                                  <w:fldChar w:fldCharType="end"/>
                                </w:r>
                              </w:ins>
                              <w:del w:id="405"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406" w:author="Microsoft Office User" w:date="2021-12-09T10:57:00Z">
                                <w:r w:rsidR="006F15C9">
                                  <w:rPr>
                                    <w:rFonts w:ascii="Arial" w:hAnsi="Arial" w:cs="Arial"/>
                                    <w:color w:val="000000"/>
                                    <w:sz w:val="20"/>
                                    <w:szCs w:val="20"/>
                                  </w:rPr>
                                  <w:t>c</w:t>
                                </w:r>
                              </w:ins>
                              <w:del w:id="407"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7"/>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Dg/+zasQAAAADAIH/raewojk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kQRg144FAAAAAAb5W09j&#13;&#10;R3Ek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LFrxwIAAAAAg/ytp7GjOAI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6D28F950"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408"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09" w:author="Microsoft Office User" w:date="2022-01-12T11:47:00Z">
                          <w:r w:rsidR="007B5689">
                            <w:rPr>
                              <w:rFonts w:ascii="Arial" w:hAnsi="Arial" w:cs="Arial"/>
                              <w:b/>
                              <w:bCs/>
                              <w:i w:val="0"/>
                              <w:iCs w:val="0"/>
                              <w:noProof/>
                              <w:color w:val="000000" w:themeColor="text1"/>
                              <w:sz w:val="20"/>
                              <w:szCs w:val="20"/>
                            </w:rPr>
                            <w:t>6</w:t>
                          </w:r>
                          <w:r w:rsidR="007B5689">
                            <w:rPr>
                              <w:rFonts w:ascii="Arial" w:hAnsi="Arial" w:cs="Arial"/>
                              <w:b/>
                              <w:bCs/>
                              <w:i w:val="0"/>
                              <w:iCs w:val="0"/>
                              <w:color w:val="000000" w:themeColor="text1"/>
                              <w:sz w:val="20"/>
                              <w:szCs w:val="20"/>
                            </w:rPr>
                            <w:fldChar w:fldCharType="end"/>
                          </w:r>
                        </w:ins>
                        <w:del w:id="410"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411" w:author="Microsoft Office User" w:date="2021-12-09T10:57:00Z">
                          <w:r w:rsidR="006F15C9">
                            <w:rPr>
                              <w:rFonts w:ascii="Arial" w:hAnsi="Arial" w:cs="Arial"/>
                              <w:color w:val="000000"/>
                              <w:sz w:val="20"/>
                              <w:szCs w:val="20"/>
                            </w:rPr>
                            <w:t>c</w:t>
                          </w:r>
                        </w:ins>
                        <w:del w:id="412"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8"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413" w:author="Microsoft Office User" w:date="2021-12-09T09:51:00Z">
        <w:r w:rsidDel="00A8102E">
          <w:rPr>
            <w:rFonts w:ascii="Arial" w:hAnsi="Arial" w:cs="Arial"/>
            <w:color w:val="000000"/>
            <w:sz w:val="22"/>
            <w:szCs w:val="22"/>
          </w:rPr>
          <w:delText>low to high</w:delText>
        </w:r>
      </w:del>
      <w:ins w:id="414"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73417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6859905" cy="6734175"/>
                          <a:chOff x="0" y="0"/>
                          <a:chExt cx="6859905" cy="6734175"/>
                        </a:xfrm>
                      </wpg:grpSpPr>
                      <wps:wsp>
                        <wps:cNvPr id="22" name="Text Box 22"/>
                        <wps:cNvSpPr txBox="1"/>
                        <wps:spPr>
                          <a:xfrm>
                            <a:off x="0" y="2781300"/>
                            <a:ext cx="6848475" cy="3952875"/>
                          </a:xfrm>
                          <a:prstGeom prst="rect">
                            <a:avLst/>
                          </a:prstGeom>
                          <a:solidFill>
                            <a:prstClr val="white"/>
                          </a:solidFill>
                          <a:ln>
                            <a:noFill/>
                          </a:ln>
                        </wps:spPr>
                        <wps:txbx>
                          <w:txbxContent>
                            <w:p w14:paraId="4095DD62" w14:textId="247FD674"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415"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16" w:author="Microsoft Office User" w:date="2022-01-12T11:47:00Z">
                                <w:r w:rsidR="007B5689">
                                  <w:rPr>
                                    <w:rFonts w:ascii="Arial" w:hAnsi="Arial" w:cs="Arial"/>
                                    <w:b/>
                                    <w:bCs/>
                                    <w:i w:val="0"/>
                                    <w:iCs w:val="0"/>
                                    <w:noProof/>
                                    <w:color w:val="000000" w:themeColor="text1"/>
                                    <w:sz w:val="20"/>
                                    <w:szCs w:val="20"/>
                                  </w:rPr>
                                  <w:t>7</w:t>
                                </w:r>
                                <w:r w:rsidR="007B5689">
                                  <w:rPr>
                                    <w:rFonts w:ascii="Arial" w:hAnsi="Arial" w:cs="Arial"/>
                                    <w:b/>
                                    <w:bCs/>
                                    <w:i w:val="0"/>
                                    <w:iCs w:val="0"/>
                                    <w:color w:val="000000" w:themeColor="text1"/>
                                    <w:sz w:val="20"/>
                                    <w:szCs w:val="20"/>
                                  </w:rPr>
                                  <w:fldChar w:fldCharType="end"/>
                                </w:r>
                              </w:ins>
                              <w:del w:id="417"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9"/>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30.25pt;z-index:251704320" coordsize="68599,673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wnArh0LAAAAAAzyt57GjuJI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GLXjgUAAAAABvlbT2NHcQQ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QOzasQAAAADAIH/raewo&#13;&#10;jgAAAAAAAAAAGBH7AAAAAAAAAAAAYETsAwAAAAAAAAAAgJEEYNeOBQAAAAAG+VtPY0dxJP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Cxa8cC&#13;&#10;AAAAAIP8raexozgC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">
                <v:shape id="Text Box 22" o:spid="_x0000_s1042" type="#_x0000_t202" style="position:absolute;top:27813;width:68484;height:39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247FD674"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418"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19" w:author="Microsoft Office User" w:date="2022-01-12T11:47:00Z">
                          <w:r w:rsidR="007B5689">
                            <w:rPr>
                              <w:rFonts w:ascii="Arial" w:hAnsi="Arial" w:cs="Arial"/>
                              <w:b/>
                              <w:bCs/>
                              <w:i w:val="0"/>
                              <w:iCs w:val="0"/>
                              <w:noProof/>
                              <w:color w:val="000000" w:themeColor="text1"/>
                              <w:sz w:val="20"/>
                              <w:szCs w:val="20"/>
                            </w:rPr>
                            <w:t>7</w:t>
                          </w:r>
                          <w:r w:rsidR="007B5689">
                            <w:rPr>
                              <w:rFonts w:ascii="Arial" w:hAnsi="Arial" w:cs="Arial"/>
                              <w:b/>
                              <w:bCs/>
                              <w:i w:val="0"/>
                              <w:iCs w:val="0"/>
                              <w:color w:val="000000" w:themeColor="text1"/>
                              <w:sz w:val="20"/>
                              <w:szCs w:val="20"/>
                            </w:rPr>
                            <w:fldChar w:fldCharType="end"/>
                          </w:r>
                        </w:ins>
                        <w:del w:id="420"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20"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2AF40030"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14,16,19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 xml:space="preserve">Whereas recent work has demonstrated a link between efficient cortical codes and </w:t>
      </w:r>
      <w:ins w:id="421" w:author="Microsoft Office User" w:date="2021-12-09T11:04:00Z">
        <w:r w:rsidR="006446C4">
          <w:rPr>
            <w:rFonts w:ascii="Arial" w:hAnsi="Arial" w:cs="Arial"/>
            <w:sz w:val="22"/>
            <w:szCs w:val="22"/>
          </w:rPr>
          <w:t xml:space="preserve">changes </w:t>
        </w:r>
      </w:ins>
      <w:ins w:id="422" w:author="Microsoft Office User" w:date="2021-12-09T11:22:00Z">
        <w:r w:rsidR="00B0265B">
          <w:rPr>
            <w:rFonts w:ascii="Arial" w:hAnsi="Arial" w:cs="Arial"/>
            <w:sz w:val="22"/>
            <w:szCs w:val="22"/>
          </w:rPr>
          <w:t>i</w:t>
        </w:r>
      </w:ins>
      <w:ins w:id="423"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19,21&lt;/sup&gt;","plainTextFormattedCitation":"19,21","previouslyFormattedCitation":"&lt;sup&gt;19,21&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19,21</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4622720C"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F85BF6">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sidR="002330D9">
        <w:rPr>
          <w:rFonts w:ascii="Arial" w:hAnsi="Arial" w:cs="Arial"/>
          <w:sz w:val="22"/>
          <w:szCs w:val="22"/>
        </w:rPr>
        <w:fldChar w:fldCharType="separate"/>
      </w:r>
      <w:r w:rsidR="00F85BF6" w:rsidRPr="00F85BF6">
        <w:rPr>
          <w:rFonts w:ascii="Arial" w:hAnsi="Arial" w:cs="Arial"/>
          <w:noProof/>
          <w:sz w:val="22"/>
          <w:szCs w:val="22"/>
          <w:vertAlign w:val="superscript"/>
        </w:rPr>
        <w:t>22,23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4E74963"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06BF24E3"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29,42&lt;/sup&gt;","plainTextFormattedCitation":"29,42","previouslyFormattedCitation":"&lt;sup&gt;29,42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29,42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E4497E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542E20">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0EC4257D"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27,60&lt;/sup&gt;","plainTextFormattedCitation":"27,60","previouslyFormattedCitation":"&lt;sup&gt;27,60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27,60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5B6F676C"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2FCF864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311123" w:rsidRPr="00311123">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2D5985D8"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1,25,76–78&lt;/sup&gt;","plainTextFormattedCitation":"1,25,76–78","previouslyFormattedCitation":"&lt;sup&gt;1,24,76–78&lt;/sup&gt;"},"properties":{"noteIndex":0},"schema":"https://github.com/citation-style-language/schema/raw/master/csl-citation.json"}</w:instrText>
      </w:r>
      <w:r>
        <w:rPr>
          <w:rFonts w:ascii="Arial" w:hAnsi="Arial" w:cs="Arial"/>
          <w:sz w:val="22"/>
          <w:szCs w:val="22"/>
        </w:rPr>
        <w:fldChar w:fldCharType="separate"/>
      </w:r>
      <w:r w:rsidR="00F85BF6" w:rsidRPr="00F85BF6">
        <w:rPr>
          <w:rFonts w:ascii="Arial" w:hAnsi="Arial" w:cs="Arial"/>
          <w:noProof/>
          <w:sz w:val="22"/>
          <w:szCs w:val="22"/>
          <w:vertAlign w:val="superscript"/>
        </w:rPr>
        <w:t>1,25,76–78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19,26&lt;/sup&gt;","plainTextFormattedCitation":"19,26","previouslyFormattedCitation":"&lt;sup&gt;19,26&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19,26</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1"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658B448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311123" w:rsidRPr="00311123">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8C1E4C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42E20">
        <w:rPr>
          <w:rFonts w:ascii="Cambria Math" w:hAnsi="Cambria Math" w:cs="Cambria Math"/>
          <w:sz w:val="22"/>
          <w:szCs w:val="22"/>
        </w:rPr>
        <w:instrText>∼</w:instrText>
      </w:r>
      <w:r w:rsidR="00542E20">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311123" w:rsidRPr="00311123">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xml:space="preserve">) positioned at the </w:t>
      </w:r>
      <w:r w:rsidRPr="003A75F6">
        <w:rPr>
          <w:rFonts w:ascii="Arial" w:hAnsi="Arial" w:cs="Arial"/>
          <w:sz w:val="22"/>
          <w:szCs w:val="22"/>
        </w:rPr>
        <w:lastRenderedPageBreak/>
        <w:t>expected location of the mouse’s ear, as described previously</w:t>
      </w:r>
      <w:r w:rsidR="002420F7">
        <w:rPr>
          <w:rFonts w:ascii="Arial" w:hAnsi="Arial" w:cs="Arial"/>
          <w:b/>
          <w:bCs/>
          <w:sz w:val="22"/>
          <w:szCs w:val="22"/>
        </w:rPr>
        <w:fldChar w:fldCharType="begin" w:fldLock="1"/>
      </w:r>
      <w:r w:rsidR="00542E20">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311123" w:rsidRPr="00311123">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516023AC"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311123">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24EC3A18"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w:t>
      </w:r>
      <w:r>
        <w:rPr>
          <w:rFonts w:ascii="Arial" w:hAnsi="Arial" w:cs="Arial"/>
          <w:sz w:val="22"/>
          <w:szCs w:val="22"/>
        </w:rPr>
        <w:lastRenderedPageBreak/>
        <w:t xml:space="preserve">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F85BF6">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sidR="00DB7221">
        <w:rPr>
          <w:rFonts w:ascii="Arial" w:hAnsi="Arial" w:cs="Arial"/>
          <w:sz w:val="22"/>
          <w:szCs w:val="22"/>
        </w:rPr>
        <w:fldChar w:fldCharType="separate"/>
      </w:r>
      <w:r w:rsidR="00F85BF6" w:rsidRPr="00F85BF6">
        <w:rPr>
          <w:rFonts w:ascii="Arial" w:hAnsi="Arial" w:cs="Arial"/>
          <w:noProof/>
          <w:sz w:val="22"/>
          <w:szCs w:val="22"/>
          <w:vertAlign w:val="superscript"/>
        </w:rPr>
        <w:t>22,23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or target trials presented </w:t>
      </w:r>
      <w:r w:rsidRPr="003A75F6">
        <w:rPr>
          <w:rFonts w:ascii="Arial" w:hAnsi="Arial" w:cs="Arial"/>
          <w:sz w:val="22"/>
          <w:szCs w:val="22"/>
        </w:rPr>
        <w:lastRenderedPageBreak/>
        <w:t>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3F53A4D6"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xml:space="preserve">). On the day of the recording, the mouse was briefly </w:t>
      </w:r>
      <w:r w:rsidR="009D3D01">
        <w:rPr>
          <w:rFonts w:ascii="Arial" w:hAnsi="Arial" w:cs="Arial"/>
          <w:sz w:val="22"/>
          <w:szCs w:val="22"/>
        </w:rPr>
        <w:lastRenderedPageBreak/>
        <w:t>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311123" w:rsidRPr="00311123">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13109BA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768661E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42E20">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2036B6"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3246BDA0"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4B6F8A7D" w:rsidR="00BF77FF" w:rsidRPr="00BF77FF" w:rsidRDefault="002036B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82EFF55"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68736C09"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69C05AF"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2036B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5996005"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2036B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2036B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550BF287"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6DD36993" w:rsidR="006E4884" w:rsidRPr="00BF77FF" w:rsidRDefault="002036B6"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5B309FD"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w:t>
      </w:r>
      <w:r w:rsidR="005070EB">
        <w:rPr>
          <w:rFonts w:ascii="Arial" w:hAnsi="Arial" w:cs="Arial"/>
          <w:sz w:val="22"/>
          <w:szCs w:val="22"/>
        </w:rPr>
        <w:lastRenderedPageBreak/>
        <w:t xml:space="preserve">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42E20">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311123" w:rsidRPr="00311123">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2A1F4B" w:rsidRDefault="00F400D4" w:rsidP="002A1F4B">
      <w:pPr>
        <w:ind w:firstLine="720"/>
        <w:jc w:val="both"/>
        <w:rPr>
          <w:rFonts w:ascii="Arial" w:hAnsi="Arial" w:cs="Arial"/>
          <w:sz w:val="22"/>
          <w:szCs w:val="22"/>
          <w:rPrChange w:id="424" w:author="Angeloni, Christopher" w:date="2022-01-07T15:10:00Z">
            <w:rPr>
              <w:rFonts w:ascii="Arial" w:eastAsiaTheme="minorEastAsia" w:hAnsi="Arial" w:cs="Arial"/>
              <w:sz w:val="22"/>
              <w:szCs w:val="22"/>
            </w:rPr>
          </w:rPrChange>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20449A69"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42E20">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311123" w:rsidRPr="00311123">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42E20">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311123" w:rsidRPr="00311123">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2036B6">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1E601278"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del w:id="425" w:author="Angeloni, Christopher" w:date="2022-01-07T15:11:00Z">
        <w:r w:rsidR="00995BCB" w:rsidDel="00B26FA6">
          <w:rPr>
            <w:rFonts w:ascii="Arial" w:eastAsiaTheme="minorEastAsia" w:hAnsi="Arial" w:cs="Arial"/>
            <w:sz w:val="22"/>
            <w:szCs w:val="22"/>
          </w:rPr>
          <w:delText>caused by</w:delText>
        </w:r>
      </w:del>
      <w:ins w:id="426" w:author="Angeloni, Christopher" w:date="2022-01-07T15:11:00Z">
        <w:r w:rsidR="00B26FA6">
          <w:rPr>
            <w:rFonts w:ascii="Arial" w:eastAsiaTheme="minorEastAsia" w:hAnsi="Arial" w:cs="Arial"/>
            <w:sz w:val="22"/>
            <w:szCs w:val="22"/>
          </w:rPr>
          <w:t>resulting from</w:t>
        </w:r>
      </w:ins>
      <w:r w:rsidR="00995BCB">
        <w:rPr>
          <w:rFonts w:ascii="Arial" w:eastAsiaTheme="minorEastAsia" w:hAnsi="Arial" w:cs="Arial"/>
          <w:sz w:val="22"/>
          <w:szCs w:val="22"/>
        </w:rPr>
        <w:t xml:space="preserve">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2036B6">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139EF6F5"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2036B6">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ins w:id="427" w:author="Angeloni, Christopher" w:date="2022-01-07T15:12:00Z"/>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ins w:id="428" w:author="Angeloni, Christopher" w:date="2022-01-07T15:14:00Z"/>
          <w:rFonts w:ascii="Arial" w:eastAsiaTheme="minorEastAsia" w:hAnsi="Arial" w:cs="Arial"/>
          <w:sz w:val="22"/>
          <w:szCs w:val="22"/>
        </w:rPr>
      </w:pPr>
      <w:ins w:id="429" w:author="Angeloni, Christopher" w:date="2022-01-07T15:12:00Z">
        <w:r>
          <w:rPr>
            <w:rFonts w:ascii="Arial" w:eastAsiaTheme="minorEastAsia" w:hAnsi="Arial" w:cs="Arial"/>
            <w:sz w:val="22"/>
            <w:szCs w:val="22"/>
          </w:rPr>
          <w:tab/>
          <w:t xml:space="preserve">To measure the effect of stimulus contrast on parameters of interest, we computed a contrast modulation index (CMI), which measured </w:t>
        </w:r>
      </w:ins>
      <w:ins w:id="430" w:author="Angeloni, Christopher" w:date="2022-01-07T15:14:00Z">
        <w:r>
          <w:rPr>
            <w:rFonts w:ascii="Arial" w:eastAsiaTheme="minorEastAsia" w:hAnsi="Arial" w:cs="Arial"/>
            <w:sz w:val="22"/>
            <w:szCs w:val="22"/>
          </w:rPr>
          <w:t xml:space="preserve">the </w:t>
        </w:r>
      </w:ins>
      <w:ins w:id="431" w:author="Angeloni, Christopher" w:date="2022-01-07T15:19:00Z">
        <w:r w:rsidR="005A0F65">
          <w:rPr>
            <w:rFonts w:ascii="Arial" w:eastAsiaTheme="minorEastAsia" w:hAnsi="Arial" w:cs="Arial"/>
            <w:sz w:val="22"/>
            <w:szCs w:val="22"/>
          </w:rPr>
          <w:t>relative</w:t>
        </w:r>
      </w:ins>
      <w:ins w:id="432" w:author="Angeloni, Christopher" w:date="2022-01-07T15:14:00Z">
        <w:r>
          <w:rPr>
            <w:rFonts w:ascii="Arial" w:eastAsiaTheme="minorEastAsia" w:hAnsi="Arial" w:cs="Arial"/>
            <w:sz w:val="22"/>
            <w:szCs w:val="22"/>
          </w:rPr>
          <w:t xml:space="preserve"> change in the parameter between low and high contrast:</w:t>
        </w:r>
      </w:ins>
    </w:p>
    <w:p w14:paraId="78A82212" w14:textId="664BDF81" w:rsidR="00B26FA6" w:rsidRDefault="00B26FA6" w:rsidP="00783F2B">
      <w:pPr>
        <w:jc w:val="both"/>
        <w:rPr>
          <w:ins w:id="433" w:author="Angeloni, Christopher" w:date="2022-01-07T15:14:00Z"/>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ins w:id="434" w:author="Angeloni, Christopher" w:date="2022-01-07T15:16:00Z"/>
        </w:trPr>
        <w:tc>
          <w:tcPr>
            <w:tcW w:w="350" w:type="pct"/>
            <w:vAlign w:val="center"/>
          </w:tcPr>
          <w:p w14:paraId="3EB21F03" w14:textId="77777777" w:rsidR="00B26FA6" w:rsidRDefault="00B26FA6" w:rsidP="002036B6">
            <w:pPr>
              <w:jc w:val="both"/>
              <w:rPr>
                <w:ins w:id="435" w:author="Angeloni, Christopher" w:date="2022-01-07T15:16:00Z"/>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ins w:id="436" w:author="Angeloni, Christopher" w:date="2022-01-07T15:16:00Z"/>
                <w:rFonts w:ascii="Arial" w:eastAsiaTheme="minorEastAsia" w:hAnsi="Arial" w:cs="Arial"/>
                <w:sz w:val="22"/>
                <w:szCs w:val="22"/>
              </w:rPr>
            </w:pPr>
            <m:oMathPara>
              <m:oMath>
                <m:r>
                  <w:ins w:id="437" w:author="Angeloni, Christopher" w:date="2022-01-07T15:16:00Z">
                    <w:rPr>
                      <w:rFonts w:ascii="Cambria Math" w:eastAsiaTheme="minorEastAsia" w:hAnsi="Cambria Math" w:cs="Arial"/>
                      <w:sz w:val="22"/>
                      <w:szCs w:val="22"/>
                    </w:rPr>
                    <m:t>CMI=</m:t>
                  </w:ins>
                </m:r>
                <m:f>
                  <m:fPr>
                    <m:ctrlPr>
                      <w:rPr>
                        <w:rFonts w:ascii="Cambria Math" w:eastAsiaTheme="minorEastAsia" w:hAnsi="Cambria Math" w:cs="Arial"/>
                        <w:sz w:val="22"/>
                        <w:szCs w:val="22"/>
                      </w:rPr>
                    </m:ctrlPr>
                  </m:fPr>
                  <m:num>
                    <m:sSub>
                      <m:sSubPr>
                        <m:ctrlPr>
                          <w:ins w:id="438" w:author="Angeloni, Christopher" w:date="2022-01-07T15:16:00Z">
                            <w:rPr>
                              <w:rFonts w:ascii="Cambria Math" w:eastAsiaTheme="minorEastAsia" w:hAnsi="Cambria Math" w:cs="Arial"/>
                              <w:i/>
                              <w:sz w:val="22"/>
                              <w:szCs w:val="22"/>
                            </w:rPr>
                          </w:ins>
                        </m:ctrlPr>
                      </m:sSubPr>
                      <m:e>
                        <m:r>
                          <w:ins w:id="439" w:author="Angeloni, Christopher" w:date="2022-01-07T15:16:00Z">
                            <w:rPr>
                              <w:rFonts w:ascii="Cambria Math" w:eastAsiaTheme="minorEastAsia" w:hAnsi="Cambria Math" w:cs="Arial"/>
                              <w:sz w:val="22"/>
                              <w:szCs w:val="22"/>
                            </w:rPr>
                            <m:t>x</m:t>
                          </w:ins>
                        </m:r>
                      </m:e>
                      <m:sub>
                        <m:r>
                          <w:ins w:id="440" w:author="Angeloni, Christopher" w:date="2022-01-07T15:16:00Z">
                            <w:rPr>
                              <w:rFonts w:ascii="Cambria Math" w:eastAsiaTheme="minorEastAsia" w:hAnsi="Cambria Math" w:cs="Arial"/>
                              <w:sz w:val="22"/>
                              <w:szCs w:val="22"/>
                            </w:rPr>
                            <m:t>H</m:t>
                          </w:ins>
                        </m:r>
                      </m:sub>
                    </m:sSub>
                    <m:r>
                      <w:ins w:id="441" w:author="Angeloni, Christopher" w:date="2022-01-07T15:16:00Z">
                        <w:rPr>
                          <w:rFonts w:ascii="Cambria Math" w:eastAsiaTheme="minorEastAsia" w:hAnsi="Cambria Math" w:cs="Arial"/>
                          <w:sz w:val="22"/>
                          <w:szCs w:val="22"/>
                        </w:rPr>
                        <m:t>-</m:t>
                      </w:ins>
                    </m:r>
                    <m:sSub>
                      <m:sSubPr>
                        <m:ctrlPr>
                          <w:ins w:id="442" w:author="Angeloni, Christopher" w:date="2022-01-07T15:17:00Z">
                            <w:rPr>
                              <w:rFonts w:ascii="Cambria Math" w:eastAsiaTheme="minorEastAsia" w:hAnsi="Cambria Math" w:cs="Arial"/>
                              <w:i/>
                              <w:sz w:val="22"/>
                              <w:szCs w:val="22"/>
                            </w:rPr>
                          </w:ins>
                        </m:ctrlPr>
                      </m:sSubPr>
                      <m:e>
                        <m:r>
                          <w:ins w:id="443" w:author="Angeloni, Christopher" w:date="2022-01-07T15:16:00Z">
                            <w:rPr>
                              <w:rFonts w:ascii="Cambria Math" w:eastAsiaTheme="minorEastAsia" w:hAnsi="Cambria Math" w:cs="Arial"/>
                              <w:sz w:val="22"/>
                              <w:szCs w:val="22"/>
                            </w:rPr>
                            <m:t>x</m:t>
                          </w:ins>
                        </m:r>
                      </m:e>
                      <m:sub>
                        <m:r>
                          <w:ins w:id="444"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num>
                  <m:den>
                    <m:sSub>
                      <m:sSubPr>
                        <m:ctrlPr>
                          <w:ins w:id="445" w:author="Angeloni, Christopher" w:date="2022-01-07T15:17:00Z">
                            <w:rPr>
                              <w:rFonts w:ascii="Cambria Math" w:eastAsiaTheme="minorEastAsia" w:hAnsi="Cambria Math" w:cs="Arial"/>
                              <w:i/>
                              <w:sz w:val="22"/>
                              <w:szCs w:val="22"/>
                            </w:rPr>
                          </w:ins>
                        </m:ctrlPr>
                      </m:sSubPr>
                      <m:e>
                        <m:r>
                          <w:ins w:id="446" w:author="Angeloni, Christopher" w:date="2022-01-07T15:17:00Z">
                            <w:rPr>
                              <w:rFonts w:ascii="Cambria Math" w:eastAsiaTheme="minorEastAsia" w:hAnsi="Cambria Math" w:cs="Arial"/>
                              <w:sz w:val="22"/>
                              <w:szCs w:val="22"/>
                            </w:rPr>
                            <m:t>x</m:t>
                          </w:ins>
                        </m:r>
                      </m:e>
                      <m:sub>
                        <m:r>
                          <w:ins w:id="447"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ins w:id="448" w:author="Angeloni, Christopher" w:date="2022-01-07T15:16:00Z"/>
                <w:rFonts w:ascii="Arial" w:hAnsi="Arial" w:cs="Arial"/>
                <w:i w:val="0"/>
                <w:iCs w:val="0"/>
                <w:color w:val="000000" w:themeColor="text1"/>
                <w:sz w:val="22"/>
                <w:szCs w:val="22"/>
              </w:rPr>
            </w:pPr>
            <w:ins w:id="449" w:author="Angeloni, Christopher" w:date="2022-01-07T15:16:00Z">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ins>
            <w:r>
              <w:rPr>
                <w:rFonts w:ascii="Arial" w:hAnsi="Arial" w:cs="Arial"/>
                <w:i w:val="0"/>
                <w:iCs w:val="0"/>
                <w:noProof/>
                <w:color w:val="000000" w:themeColor="text1"/>
                <w:sz w:val="22"/>
                <w:szCs w:val="22"/>
              </w:rPr>
              <w:t>11</w:t>
            </w:r>
            <w:ins w:id="450" w:author="Angeloni, Christopher" w:date="2022-01-07T15:16:00Z">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ins>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pPr>
        <w:jc w:val="both"/>
        <w:rPr>
          <w:rFonts w:ascii="Arial" w:eastAsiaTheme="minorEastAsia" w:hAnsi="Arial" w:cs="Arial"/>
          <w:sz w:val="22"/>
          <w:szCs w:val="22"/>
        </w:rPr>
        <w:pPrChange w:id="451" w:author="Angeloni, Christopher" w:date="2022-01-07T15:17:00Z">
          <w:pPr>
            <w:ind w:firstLine="720"/>
            <w:jc w:val="both"/>
          </w:pPr>
        </w:pPrChange>
      </w:pPr>
      <w:ins w:id="452" w:author="Angeloni, Christopher" w:date="2022-01-07T15:18:00Z">
        <w:r>
          <w:rPr>
            <w:rFonts w:ascii="Arial" w:eastAsiaTheme="minorEastAsia" w:hAnsi="Arial" w:cs="Arial"/>
            <w:sz w:val="22"/>
            <w:szCs w:val="22"/>
          </w:rPr>
          <w:t xml:space="preserve">where </w:t>
        </w:r>
        <w:r>
          <w:rPr>
            <w:rFonts w:ascii="Arial" w:eastAsiaTheme="minorEastAsia" w:hAnsi="Arial" w:cs="Arial"/>
            <w:sz w:val="22"/>
            <w:szCs w:val="22"/>
            <w:vertAlign w:val="subscript"/>
          </w:rPr>
          <w:softHyphen/>
        </w:r>
      </w:ins>
      <m:oMath>
        <m:r>
          <w:ins w:id="453" w:author="Angeloni, Christopher" w:date="2022-01-07T15:18:00Z">
            <w:rPr>
              <w:rFonts w:ascii="Cambria Math" w:eastAsiaTheme="minorEastAsia" w:hAnsi="Cambria Math" w:cs="Arial"/>
              <w:sz w:val="22"/>
              <w:szCs w:val="22"/>
              <w:vertAlign w:val="subscript"/>
            </w:rPr>
            <m:t>x</m:t>
          </w:ins>
        </m:r>
      </m:oMath>
      <w:ins w:id="454" w:author="Angeloni, Christopher" w:date="2022-01-07T15:18:00Z">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w:ins>
      <m:oMath>
        <m:r>
          <w:ins w:id="455" w:author="Angeloni, Christopher" w:date="2022-01-07T15:18:00Z">
            <w:rPr>
              <w:rFonts w:ascii="Cambria Math" w:eastAsiaTheme="minorEastAsia" w:hAnsi="Cambria Math" w:cs="Arial"/>
              <w:sz w:val="22"/>
              <w:szCs w:val="22"/>
            </w:rPr>
            <m:t>H</m:t>
          </w:ins>
        </m:r>
      </m:oMath>
      <w:ins w:id="456" w:author="Angeloni, Christopher" w:date="2022-01-07T15:18:00Z">
        <w:r>
          <w:rPr>
            <w:rFonts w:ascii="Arial" w:eastAsiaTheme="minorEastAsia" w:hAnsi="Arial" w:cs="Arial"/>
            <w:sz w:val="22"/>
            <w:szCs w:val="22"/>
          </w:rPr>
          <w:t xml:space="preserve"> and </w:t>
        </w:r>
      </w:ins>
      <m:oMath>
        <m:r>
          <w:ins w:id="457" w:author="Angeloni, Christopher" w:date="2022-01-07T15:18:00Z">
            <w:rPr>
              <w:rFonts w:ascii="Cambria Math" w:eastAsiaTheme="minorEastAsia" w:hAnsi="Cambria Math" w:cs="Arial"/>
              <w:sz w:val="22"/>
              <w:szCs w:val="22"/>
            </w:rPr>
            <m:t>L</m:t>
          </w:ins>
        </m:r>
      </m:oMath>
      <w:ins w:id="458" w:author="Angeloni, Christopher" w:date="2022-01-07T15:18:00Z">
        <w:r>
          <w:rPr>
            <w:rFonts w:ascii="Arial" w:eastAsiaTheme="minorEastAsia" w:hAnsi="Arial" w:cs="Arial"/>
            <w:sz w:val="22"/>
            <w:szCs w:val="22"/>
          </w:rPr>
          <w:t xml:space="preserve"> denote the value of that parameter in high and low contrast</w:t>
        </w:r>
      </w:ins>
      <w:ins w:id="459" w:author="Angeloni, Christopher" w:date="2022-01-07T15:30:00Z">
        <w:r w:rsidR="003719C7">
          <w:rPr>
            <w:rFonts w:ascii="Arial" w:eastAsiaTheme="minorEastAsia" w:hAnsi="Arial" w:cs="Arial"/>
            <w:sz w:val="22"/>
            <w:szCs w:val="22"/>
          </w:rPr>
          <w:t>,</w:t>
        </w:r>
      </w:ins>
      <w:ins w:id="460" w:author="Angeloni, Christopher" w:date="2022-01-07T15:18:00Z">
        <w:r>
          <w:rPr>
            <w:rFonts w:ascii="Arial" w:eastAsiaTheme="minorEastAsia" w:hAnsi="Arial" w:cs="Arial"/>
            <w:sz w:val="22"/>
            <w:szCs w:val="22"/>
          </w:rPr>
          <w:t xml:space="preserve"> respectively.</w:t>
        </w:r>
      </w:ins>
      <w:ins w:id="461" w:author="Angeloni, Christopher" w:date="2022-01-07T15:19:00Z">
        <w:r>
          <w:rPr>
            <w:rFonts w:ascii="Arial" w:eastAsiaTheme="minorEastAsia" w:hAnsi="Arial" w:cs="Arial"/>
            <w:sz w:val="22"/>
            <w:szCs w:val="22"/>
          </w:rPr>
          <w:t xml:space="preserve"> The resulting index is 0 if there is no change, 1</w:t>
        </w:r>
      </w:ins>
      <w:ins w:id="462" w:author="Angeloni, Christopher" w:date="2022-01-07T15:28:00Z">
        <w:r w:rsidR="003719C7">
          <w:rPr>
            <w:rFonts w:ascii="Arial" w:eastAsiaTheme="minorEastAsia" w:hAnsi="Arial" w:cs="Arial"/>
            <w:sz w:val="22"/>
            <w:szCs w:val="22"/>
          </w:rPr>
          <w:t xml:space="preserve"> if </w:t>
        </w:r>
      </w:ins>
      <m:oMath>
        <m:sSub>
          <m:sSubPr>
            <m:ctrlPr>
              <w:ins w:id="463" w:author="Angeloni, Christopher" w:date="2022-01-07T15:28:00Z">
                <w:rPr>
                  <w:rFonts w:ascii="Cambria Math" w:eastAsiaTheme="minorEastAsia" w:hAnsi="Cambria Math" w:cs="Arial"/>
                  <w:i/>
                  <w:sz w:val="22"/>
                  <w:szCs w:val="22"/>
                </w:rPr>
              </w:ins>
            </m:ctrlPr>
          </m:sSubPr>
          <m:e>
            <m:r>
              <w:ins w:id="464" w:author="Angeloni, Christopher" w:date="2022-01-07T15:28:00Z">
                <w:rPr>
                  <w:rFonts w:ascii="Cambria Math" w:eastAsiaTheme="minorEastAsia" w:hAnsi="Cambria Math" w:cs="Arial"/>
                  <w:sz w:val="22"/>
                  <w:szCs w:val="22"/>
                </w:rPr>
                <m:t>x</m:t>
              </w:ins>
            </m:r>
          </m:e>
          <m:sub>
            <m:r>
              <w:ins w:id="465" w:author="Angeloni, Christopher" w:date="2022-01-07T15:28:00Z">
                <w:rPr>
                  <w:rFonts w:ascii="Cambria Math" w:eastAsiaTheme="minorEastAsia" w:hAnsi="Cambria Math" w:cs="Arial"/>
                  <w:sz w:val="22"/>
                  <w:szCs w:val="22"/>
                </w:rPr>
                <m:t>H</m:t>
              </w:ins>
            </m:r>
          </m:sub>
        </m:sSub>
      </m:oMath>
      <w:ins w:id="466" w:author="Angeloni, Christopher" w:date="2022-01-07T15:28:00Z">
        <w:r w:rsidR="003719C7">
          <w:rPr>
            <w:rFonts w:ascii="Arial" w:eastAsiaTheme="minorEastAsia" w:hAnsi="Arial" w:cs="Arial"/>
            <w:sz w:val="22"/>
            <w:szCs w:val="22"/>
          </w:rPr>
          <w:t xml:space="preserve"> is two times larger than </w:t>
        </w:r>
      </w:ins>
      <m:oMath>
        <m:sSub>
          <m:sSubPr>
            <m:ctrlPr>
              <w:ins w:id="467" w:author="Angeloni, Christopher" w:date="2022-01-07T15:29:00Z">
                <w:rPr>
                  <w:rFonts w:ascii="Cambria Math" w:eastAsiaTheme="minorEastAsia" w:hAnsi="Cambria Math" w:cs="Arial"/>
                  <w:i/>
                  <w:sz w:val="22"/>
                  <w:szCs w:val="22"/>
                </w:rPr>
              </w:ins>
            </m:ctrlPr>
          </m:sSubPr>
          <m:e>
            <m:r>
              <w:ins w:id="468" w:author="Angeloni, Christopher" w:date="2022-01-07T15:29:00Z">
                <w:rPr>
                  <w:rFonts w:ascii="Cambria Math" w:eastAsiaTheme="minorEastAsia" w:hAnsi="Cambria Math" w:cs="Arial"/>
                  <w:sz w:val="22"/>
                  <w:szCs w:val="22"/>
                </w:rPr>
                <m:t>x</m:t>
              </w:ins>
            </m:r>
          </m:e>
          <m:sub>
            <m:r>
              <w:ins w:id="469" w:author="Angeloni, Christopher" w:date="2022-01-07T15:29:00Z">
                <w:rPr>
                  <w:rFonts w:ascii="Cambria Math" w:eastAsiaTheme="minorEastAsia" w:hAnsi="Cambria Math" w:cs="Arial"/>
                  <w:sz w:val="22"/>
                  <w:szCs w:val="22"/>
                </w:rPr>
                <m:t>L</m:t>
              </w:ins>
            </m:r>
          </m:sub>
        </m:sSub>
      </m:oMath>
      <w:ins w:id="470" w:author="Angeloni, Christopher" w:date="2022-01-07T15:19:00Z">
        <w:r>
          <w:rPr>
            <w:rFonts w:ascii="Arial" w:eastAsiaTheme="minorEastAsia" w:hAnsi="Arial" w:cs="Arial"/>
            <w:sz w:val="22"/>
            <w:szCs w:val="22"/>
          </w:rPr>
          <w:t xml:space="preserve">, and </w:t>
        </w:r>
      </w:ins>
      <w:ins w:id="471" w:author="Angeloni, Christopher" w:date="2022-01-07T15:28:00Z">
        <w:r w:rsidR="003719C7">
          <w:rPr>
            <w:rFonts w:ascii="Arial" w:eastAsiaTheme="minorEastAsia" w:hAnsi="Arial" w:cs="Arial"/>
            <w:sz w:val="22"/>
            <w:szCs w:val="22"/>
          </w:rPr>
          <w:t xml:space="preserve">is -0.5 if </w:t>
        </w:r>
      </w:ins>
      <m:oMath>
        <m:sSub>
          <m:sSubPr>
            <m:ctrlPr>
              <w:ins w:id="472" w:author="Angeloni, Christopher" w:date="2022-01-07T15:29:00Z">
                <w:rPr>
                  <w:rFonts w:ascii="Cambria Math" w:eastAsiaTheme="minorEastAsia" w:hAnsi="Cambria Math" w:cs="Arial"/>
                  <w:i/>
                  <w:sz w:val="22"/>
                  <w:szCs w:val="22"/>
                </w:rPr>
              </w:ins>
            </m:ctrlPr>
          </m:sSubPr>
          <m:e>
            <m:r>
              <w:ins w:id="473" w:author="Angeloni, Christopher" w:date="2022-01-07T15:29:00Z">
                <w:rPr>
                  <w:rFonts w:ascii="Cambria Math" w:eastAsiaTheme="minorEastAsia" w:hAnsi="Cambria Math" w:cs="Arial"/>
                  <w:sz w:val="22"/>
                  <w:szCs w:val="22"/>
                </w:rPr>
                <m:t>x</m:t>
              </w:ins>
            </m:r>
          </m:e>
          <m:sub>
            <m:r>
              <w:ins w:id="474" w:author="Angeloni, Christopher" w:date="2022-01-07T15:29:00Z">
                <w:rPr>
                  <w:rFonts w:ascii="Cambria Math" w:eastAsiaTheme="minorEastAsia" w:hAnsi="Cambria Math" w:cs="Arial"/>
                  <w:sz w:val="22"/>
                  <w:szCs w:val="22"/>
                </w:rPr>
                <m:t>L</m:t>
              </w:ins>
            </m:r>
          </m:sub>
        </m:sSub>
      </m:oMath>
      <w:ins w:id="475" w:author="Angeloni, Christopher" w:date="2022-01-07T15:29:00Z">
        <w:r w:rsidR="003719C7">
          <w:rPr>
            <w:rFonts w:ascii="Arial" w:eastAsiaTheme="minorEastAsia" w:hAnsi="Arial" w:cs="Arial"/>
            <w:sz w:val="22"/>
            <w:szCs w:val="22"/>
          </w:rPr>
          <w:t xml:space="preserve"> is two times </w:t>
        </w:r>
      </w:ins>
      <m:oMath>
        <m:sSub>
          <m:sSubPr>
            <m:ctrlPr>
              <w:ins w:id="476" w:author="Angeloni, Christopher" w:date="2022-01-07T15:29:00Z">
                <w:rPr>
                  <w:rFonts w:ascii="Cambria Math" w:eastAsiaTheme="minorEastAsia" w:hAnsi="Cambria Math" w:cs="Arial"/>
                  <w:i/>
                  <w:sz w:val="22"/>
                  <w:szCs w:val="22"/>
                </w:rPr>
              </w:ins>
            </m:ctrlPr>
          </m:sSubPr>
          <m:e>
            <m:r>
              <w:ins w:id="477" w:author="Angeloni, Christopher" w:date="2022-01-07T15:29:00Z">
                <w:rPr>
                  <w:rFonts w:ascii="Cambria Math" w:eastAsiaTheme="minorEastAsia" w:hAnsi="Cambria Math" w:cs="Arial"/>
                  <w:sz w:val="22"/>
                  <w:szCs w:val="22"/>
                </w:rPr>
                <m:t>x</m:t>
              </w:ins>
            </m:r>
          </m:e>
          <m:sub>
            <m:r>
              <w:ins w:id="478" w:author="Angeloni, Christopher" w:date="2022-01-07T15:29:00Z">
                <w:rPr>
                  <w:rFonts w:ascii="Cambria Math" w:eastAsiaTheme="minorEastAsia" w:hAnsi="Cambria Math" w:cs="Arial"/>
                  <w:sz w:val="22"/>
                  <w:szCs w:val="22"/>
                </w:rPr>
                <m:t>H</m:t>
              </w:ins>
            </m:r>
          </m:sub>
        </m:sSub>
      </m:oMath>
      <w:ins w:id="479" w:author="Angeloni, Christopher" w:date="2022-01-07T15:29:00Z">
        <w:r w:rsidR="003719C7">
          <w:rPr>
            <w:rFonts w:ascii="Arial" w:eastAsiaTheme="minorEastAsia" w:hAnsi="Arial" w:cs="Arial"/>
            <w:sz w:val="22"/>
            <w:szCs w:val="22"/>
          </w:rPr>
          <w:t>.</w:t>
        </w:r>
      </w:ins>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55664C4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3C7AB167"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8F71C4A"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5E2096F5"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2036B6">
            <w:pPr>
              <w:jc w:val="both"/>
              <w:rPr>
                <w:rFonts w:ascii="Arial" w:hAnsi="Arial" w:cs="Arial"/>
                <w:sz w:val="22"/>
                <w:szCs w:val="22"/>
              </w:rPr>
            </w:pPr>
          </w:p>
        </w:tc>
        <w:tc>
          <w:tcPr>
            <w:tcW w:w="4300" w:type="pct"/>
            <w:vAlign w:val="center"/>
          </w:tcPr>
          <w:p w14:paraId="495FFDB9" w14:textId="37A352D1" w:rsidR="00332C1B" w:rsidRPr="00BF77FF" w:rsidRDefault="00552AC7"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12F976B2"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55C1BEC1"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 xml:space="preserve">trial, sampled the same duration of stimulus within the adaptation period. This </w:t>
      </w:r>
      <w:r w:rsidR="00E47BA2">
        <w:rPr>
          <w:rFonts w:ascii="Arial" w:eastAsiaTheme="minorEastAsia" w:hAnsi="Arial" w:cs="Arial"/>
          <w:sz w:val="22"/>
          <w:szCs w:val="22"/>
        </w:rPr>
        <w:lastRenderedPageBreak/>
        <w:t>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2036B6">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0FFDFFFD"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8E8F391" w14:textId="236AE881" w:rsidR="00F85BF6" w:rsidRPr="00F85BF6" w:rsidRDefault="00DB7221" w:rsidP="00F85BF6">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F85BF6" w:rsidRPr="00F85BF6">
        <w:rPr>
          <w:rFonts w:ascii="Arial" w:hAnsi="Arial" w:cs="Arial"/>
          <w:noProof/>
          <w:sz w:val="22"/>
        </w:rPr>
        <w:t>1.</w:t>
      </w:r>
      <w:r w:rsidR="00F85BF6" w:rsidRPr="00F85BF6">
        <w:rPr>
          <w:rFonts w:ascii="Arial" w:hAnsi="Arial" w:cs="Arial"/>
          <w:noProof/>
          <w:sz w:val="22"/>
        </w:rPr>
        <w:tab/>
        <w:t xml:space="preserve">Barlow, H. B. Possible Principles Underlying the Transformations of Sensory Messages. in </w:t>
      </w:r>
      <w:r w:rsidR="00F85BF6" w:rsidRPr="00F85BF6">
        <w:rPr>
          <w:rFonts w:ascii="Arial" w:hAnsi="Arial" w:cs="Arial"/>
          <w:i/>
          <w:iCs/>
          <w:noProof/>
          <w:sz w:val="22"/>
        </w:rPr>
        <w:t>Sensory Communication</w:t>
      </w:r>
      <w:r w:rsidR="00F85BF6" w:rsidRPr="00F85BF6">
        <w:rPr>
          <w:rFonts w:ascii="Arial" w:hAnsi="Arial" w:cs="Arial"/>
          <w:noProof/>
          <w:sz w:val="22"/>
        </w:rPr>
        <w:t xml:space="preserve"> </w:t>
      </w:r>
      <w:r w:rsidR="00F85BF6" w:rsidRPr="00F85BF6">
        <w:rPr>
          <w:rFonts w:ascii="Arial" w:hAnsi="Arial" w:cs="Arial"/>
          <w:b/>
          <w:bCs/>
          <w:noProof/>
          <w:sz w:val="22"/>
        </w:rPr>
        <w:t>6</w:t>
      </w:r>
      <w:r w:rsidR="00F85BF6" w:rsidRPr="00F85BF6">
        <w:rPr>
          <w:rFonts w:ascii="Arial" w:hAnsi="Arial" w:cs="Arial"/>
          <w:noProof/>
          <w:sz w:val="22"/>
        </w:rPr>
        <w:t>, 216–234 (2013).</w:t>
      </w:r>
    </w:p>
    <w:p w14:paraId="4BD4E0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w:t>
      </w:r>
      <w:r w:rsidRPr="00F85BF6">
        <w:rPr>
          <w:rFonts w:ascii="Arial" w:hAnsi="Arial" w:cs="Arial"/>
          <w:noProof/>
          <w:sz w:val="22"/>
        </w:rPr>
        <w:tab/>
        <w:t xml:space="preserve">Brenner, N., Bialek, W. &amp; De Ruyter Van Steveninck, R. Adaptive rescaling maximizes information transmission.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26</w:t>
      </w:r>
      <w:r w:rsidRPr="00F85BF6">
        <w:rPr>
          <w:rFonts w:ascii="Arial" w:hAnsi="Arial" w:cs="Arial"/>
          <w:noProof/>
          <w:sz w:val="22"/>
        </w:rPr>
        <w:t>, 695–702 (2000).</w:t>
      </w:r>
    </w:p>
    <w:p w14:paraId="40AE205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w:t>
      </w:r>
      <w:r w:rsidRPr="00F85BF6">
        <w:rPr>
          <w:rFonts w:ascii="Arial" w:hAnsi="Arial" w:cs="Arial"/>
          <w:noProof/>
          <w:sz w:val="22"/>
        </w:rPr>
        <w:tab/>
        <w:t xml:space="preserve">Bharioke, A. &amp; Chklovskii, D. B. Automatic Adaptation to Fast Input Changes in a Time-Invariant Neural Circuit. </w:t>
      </w:r>
      <w:r w:rsidRPr="00F85BF6">
        <w:rPr>
          <w:rFonts w:ascii="Arial" w:hAnsi="Arial" w:cs="Arial"/>
          <w:i/>
          <w:iCs/>
          <w:noProof/>
          <w:sz w:val="22"/>
        </w:rPr>
        <w:t>PLoS Comput Biol</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1004315 (2015).</w:t>
      </w:r>
    </w:p>
    <w:p w14:paraId="731BD48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w:t>
      </w:r>
      <w:r w:rsidRPr="00F85BF6">
        <w:rPr>
          <w:rFonts w:ascii="Arial" w:hAnsi="Arial" w:cs="Arial"/>
          <w:noProof/>
          <w:sz w:val="22"/>
        </w:rPr>
        <w:tab/>
        <w:t xml:space="preserve">Borst, A. &amp; Theunissen, F. E. Information theory and neural coding. </w:t>
      </w:r>
      <w:r w:rsidRPr="00F85BF6">
        <w:rPr>
          <w:rFonts w:ascii="Arial" w:hAnsi="Arial" w:cs="Arial"/>
          <w:i/>
          <w:iCs/>
          <w:noProof/>
          <w:sz w:val="22"/>
        </w:rPr>
        <w:t>Nature Neuroscience</w:t>
      </w:r>
      <w:r w:rsidRPr="00F85BF6">
        <w:rPr>
          <w:rFonts w:ascii="Arial" w:hAnsi="Arial" w:cs="Arial"/>
          <w:noProof/>
          <w:sz w:val="22"/>
        </w:rPr>
        <w:t xml:space="preserve"> </w:t>
      </w:r>
      <w:r w:rsidRPr="00F85BF6">
        <w:rPr>
          <w:rFonts w:ascii="Arial" w:hAnsi="Arial" w:cs="Arial"/>
          <w:b/>
          <w:bCs/>
          <w:noProof/>
          <w:sz w:val="22"/>
        </w:rPr>
        <w:t>2</w:t>
      </w:r>
      <w:r w:rsidRPr="00F85BF6">
        <w:rPr>
          <w:rFonts w:ascii="Arial" w:hAnsi="Arial" w:cs="Arial"/>
          <w:noProof/>
          <w:sz w:val="22"/>
        </w:rPr>
        <w:t>, 947–957 (1999).</w:t>
      </w:r>
    </w:p>
    <w:p w14:paraId="0DB4B22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w:t>
      </w:r>
      <w:r w:rsidRPr="00F85BF6">
        <w:rPr>
          <w:rFonts w:ascii="Arial" w:hAnsi="Arial" w:cs="Arial"/>
          <w:noProof/>
          <w:sz w:val="22"/>
        </w:rPr>
        <w:tab/>
        <w:t xml:space="preserve">Baccus, S. A. &amp; Meister, M. Fast and slow contrast adaptation in retinal circuitry.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36</w:t>
      </w:r>
      <w:r w:rsidRPr="00F85BF6">
        <w:rPr>
          <w:rFonts w:ascii="Arial" w:hAnsi="Arial" w:cs="Arial"/>
          <w:noProof/>
          <w:sz w:val="22"/>
        </w:rPr>
        <w:t>, 909–919 (2002).</w:t>
      </w:r>
    </w:p>
    <w:p w14:paraId="6823791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w:t>
      </w:r>
      <w:r w:rsidRPr="00F85BF6">
        <w:rPr>
          <w:rFonts w:ascii="Arial" w:hAnsi="Arial" w:cs="Arial"/>
          <w:noProof/>
          <w:sz w:val="22"/>
        </w:rPr>
        <w:tab/>
        <w:t xml:space="preserve">Dean, I., Harper, N. S. &amp; McAlpine, D. Neural population coding of sound level adapts to stimulus statistics.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8</w:t>
      </w:r>
      <w:r w:rsidRPr="00F85BF6">
        <w:rPr>
          <w:rFonts w:ascii="Arial" w:hAnsi="Arial" w:cs="Arial"/>
          <w:noProof/>
          <w:sz w:val="22"/>
        </w:rPr>
        <w:t>, 1684–1689 (2005).</w:t>
      </w:r>
    </w:p>
    <w:p w14:paraId="33E8D83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w:t>
      </w:r>
      <w:r w:rsidRPr="00F85BF6">
        <w:rPr>
          <w:rFonts w:ascii="Arial" w:hAnsi="Arial" w:cs="Arial"/>
          <w:noProof/>
          <w:sz w:val="22"/>
        </w:rPr>
        <w:tab/>
        <w:t xml:space="preserve">Lesica, N. A. </w:t>
      </w:r>
      <w:r w:rsidRPr="00F85BF6">
        <w:rPr>
          <w:rFonts w:ascii="Arial" w:hAnsi="Arial" w:cs="Arial"/>
          <w:i/>
          <w:iCs/>
          <w:noProof/>
          <w:sz w:val="22"/>
        </w:rPr>
        <w:t>et al.</w:t>
      </w:r>
      <w:r w:rsidRPr="00F85BF6">
        <w:rPr>
          <w:rFonts w:ascii="Arial" w:hAnsi="Arial" w:cs="Arial"/>
          <w:noProof/>
          <w:sz w:val="22"/>
        </w:rPr>
        <w:t xml:space="preserve"> Adaptation to Stimulus Contrast and Correlations during Natural Visual Stimulation.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55</w:t>
      </w:r>
      <w:r w:rsidRPr="00F85BF6">
        <w:rPr>
          <w:rFonts w:ascii="Arial" w:hAnsi="Arial" w:cs="Arial"/>
          <w:noProof/>
          <w:sz w:val="22"/>
        </w:rPr>
        <w:t>, 479–491 (2007).</w:t>
      </w:r>
    </w:p>
    <w:p w14:paraId="06BBC20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w:t>
      </w:r>
      <w:r w:rsidRPr="00F85BF6">
        <w:rPr>
          <w:rFonts w:ascii="Arial" w:hAnsi="Arial" w:cs="Arial"/>
          <w:noProof/>
          <w:sz w:val="22"/>
        </w:rPr>
        <w:tab/>
        <w:t xml:space="preserve">Gutnisky, D. A. &amp; Dragoi, V. Adaptive coding of visual information in neural populations.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452</w:t>
      </w:r>
      <w:r w:rsidRPr="00F85BF6">
        <w:rPr>
          <w:rFonts w:ascii="Arial" w:hAnsi="Arial" w:cs="Arial"/>
          <w:noProof/>
          <w:sz w:val="22"/>
        </w:rPr>
        <w:t>, 220–224 (2008).</w:t>
      </w:r>
    </w:p>
    <w:p w14:paraId="6C0F26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w:t>
      </w:r>
      <w:r w:rsidRPr="00F85BF6">
        <w:rPr>
          <w:rFonts w:ascii="Arial" w:hAnsi="Arial" w:cs="Arial"/>
          <w:noProof/>
          <w:sz w:val="22"/>
        </w:rPr>
        <w:tab/>
        <w:t xml:space="preserve">Wen, B., Wang, G. I., Dean, I. &amp; Delgutte, B. Dynamic range adaptation to sound level statistics in the auditory nerve.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13797–13808 (2009).</w:t>
      </w:r>
    </w:p>
    <w:p w14:paraId="1C3DA58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10.</w:t>
      </w:r>
      <w:r w:rsidRPr="00F85BF6">
        <w:rPr>
          <w:rFonts w:ascii="Arial" w:hAnsi="Arial" w:cs="Arial"/>
          <w:noProof/>
          <w:sz w:val="22"/>
        </w:rPr>
        <w:tab/>
        <w:t xml:space="preserve">Dahmen, J. C., Keating, P., Nodal, F. R., Schulz, A. L. &amp; King, A. J. Adaptation to Stimulus Statistics in the Perception and Neural Representation of Auditory Space.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66</w:t>
      </w:r>
      <w:r w:rsidRPr="00F85BF6">
        <w:rPr>
          <w:rFonts w:ascii="Arial" w:hAnsi="Arial" w:cs="Arial"/>
          <w:noProof/>
          <w:sz w:val="22"/>
        </w:rPr>
        <w:t>, 937–948 (2010).</w:t>
      </w:r>
    </w:p>
    <w:p w14:paraId="040302A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11.</w:t>
      </w:r>
      <w:r w:rsidRPr="00F85BF6">
        <w:rPr>
          <w:rFonts w:ascii="Arial" w:hAnsi="Arial" w:cs="Arial"/>
          <w:noProof/>
          <w:sz w:val="22"/>
        </w:rPr>
        <w:tab/>
        <w:t xml:space="preserve">Wen, B., Wang, G. I., Dean, I. &amp; Delgutte, B. Time course of dynamic range adaptation in the auditory nerve.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108</w:t>
      </w:r>
      <w:r w:rsidRPr="00F85BF6">
        <w:rPr>
          <w:rFonts w:ascii="Arial" w:hAnsi="Arial" w:cs="Arial"/>
          <w:noProof/>
          <w:sz w:val="22"/>
        </w:rPr>
        <w:t>, 69–82 (2012).</w:t>
      </w:r>
    </w:p>
    <w:p w14:paraId="0288C03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12.</w:t>
      </w:r>
      <w:r w:rsidRPr="00F85BF6">
        <w:rPr>
          <w:rFonts w:ascii="Arial" w:hAnsi="Arial" w:cs="Arial"/>
          <w:noProof/>
          <w:sz w:val="22"/>
        </w:rPr>
        <w:tab/>
        <w:t xml:space="preserve">Clarke, S. E., Longtin, A. &amp; Maler, L. Contrast coding in the electrosensory system: Parallels with visual computation. </w:t>
      </w:r>
      <w:r w:rsidRPr="00F85BF6">
        <w:rPr>
          <w:rFonts w:ascii="Arial" w:hAnsi="Arial" w:cs="Arial"/>
          <w:i/>
          <w:iCs/>
          <w:noProof/>
          <w:sz w:val="22"/>
        </w:rPr>
        <w:t>Nature Reviews Neuroscience</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733–744 (2015).</w:t>
      </w:r>
    </w:p>
    <w:p w14:paraId="5343D7A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13.</w:t>
      </w:r>
      <w:r w:rsidRPr="00F85BF6">
        <w:rPr>
          <w:rFonts w:ascii="Arial" w:hAnsi="Arial" w:cs="Arial"/>
          <w:noProof/>
          <w:sz w:val="22"/>
        </w:rPr>
        <w:tab/>
        <w:t xml:space="preserve">Clemens, J., Ozeri-Engelhard, N. &amp; Murthy, M. Fast intensity adaptation enhances the encoding of sound in Drosophila.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1–15 (2018).</w:t>
      </w:r>
    </w:p>
    <w:p w14:paraId="6CB3EB7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14.</w:t>
      </w:r>
      <w:r w:rsidRPr="00F85BF6">
        <w:rPr>
          <w:rFonts w:ascii="Arial" w:hAnsi="Arial" w:cs="Arial"/>
          <w:noProof/>
          <w:sz w:val="22"/>
        </w:rPr>
        <w:tab/>
        <w:t xml:space="preserve">Rabinowitz, N. C., Willmore, B. D. B., Schnupp, J. W. H. &amp; King, A. J. Contrast Gain Control in Auditory Cortex.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70</w:t>
      </w:r>
      <w:r w:rsidRPr="00F85BF6">
        <w:rPr>
          <w:rFonts w:ascii="Arial" w:hAnsi="Arial" w:cs="Arial"/>
          <w:noProof/>
          <w:sz w:val="22"/>
        </w:rPr>
        <w:t>, 1178–1191 (2011).</w:t>
      </w:r>
    </w:p>
    <w:p w14:paraId="4D5C487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15.</w:t>
      </w:r>
      <w:r w:rsidRPr="00F85BF6">
        <w:rPr>
          <w:rFonts w:ascii="Arial" w:hAnsi="Arial" w:cs="Arial"/>
          <w:noProof/>
          <w:sz w:val="22"/>
        </w:rPr>
        <w:tab/>
        <w:t xml:space="preserve">Rabinowitz, N. C., Willmore, B. D. B. B., Schnupp, J. W. H. H. &amp; King, A. J. Spectrotemporal Contrast Kernels for Neurons in Primary Auditory Cortex.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32</w:t>
      </w:r>
      <w:r w:rsidRPr="00F85BF6">
        <w:rPr>
          <w:rFonts w:ascii="Arial" w:hAnsi="Arial" w:cs="Arial"/>
          <w:noProof/>
          <w:sz w:val="22"/>
        </w:rPr>
        <w:t>, 11271–11284 (2012).</w:t>
      </w:r>
    </w:p>
    <w:p w14:paraId="68558F6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16.</w:t>
      </w:r>
      <w:r w:rsidRPr="00F85BF6">
        <w:rPr>
          <w:rFonts w:ascii="Arial" w:hAnsi="Arial" w:cs="Arial"/>
          <w:noProof/>
          <w:sz w:val="22"/>
        </w:rPr>
        <w:tab/>
        <w:t xml:space="preserve">Rabinowitz, N. C., Willmore, B. D. B., King, A. J. &amp; Schnupp, J. W. H. Constructing Noise-Invariant Representations of Sound in the Auditory Pathway. </w:t>
      </w:r>
      <w:r w:rsidRPr="00F85BF6">
        <w:rPr>
          <w:rFonts w:ascii="Arial" w:hAnsi="Arial" w:cs="Arial"/>
          <w:i/>
          <w:iCs/>
          <w:noProof/>
          <w:sz w:val="22"/>
        </w:rPr>
        <w:t>PLoS Biol.</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e1001710 (2013).</w:t>
      </w:r>
    </w:p>
    <w:p w14:paraId="356AE11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17.</w:t>
      </w:r>
      <w:r w:rsidRPr="00F85BF6">
        <w:rPr>
          <w:rFonts w:ascii="Arial" w:hAnsi="Arial" w:cs="Arial"/>
          <w:noProof/>
          <w:sz w:val="22"/>
        </w:rPr>
        <w:tab/>
        <w:t xml:space="preserve">Cooke, J. E., King, A. J., Willmore, B. D. B. &amp; Schnupp, J. W. H. Contrast gain control in mouse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120</w:t>
      </w:r>
      <w:r w:rsidRPr="00F85BF6">
        <w:rPr>
          <w:rFonts w:ascii="Arial" w:hAnsi="Arial" w:cs="Arial"/>
          <w:noProof/>
          <w:sz w:val="22"/>
        </w:rPr>
        <w:t>, 1872–1884 (2018).</w:t>
      </w:r>
    </w:p>
    <w:p w14:paraId="60493F0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18.</w:t>
      </w:r>
      <w:r w:rsidRPr="00F85BF6">
        <w:rPr>
          <w:rFonts w:ascii="Arial" w:hAnsi="Arial" w:cs="Arial"/>
          <w:noProof/>
          <w:sz w:val="22"/>
        </w:rPr>
        <w:tab/>
        <w:t xml:space="preserve">Cooke, J. E. </w:t>
      </w:r>
      <w:r w:rsidRPr="00F85BF6">
        <w:rPr>
          <w:rFonts w:ascii="Arial" w:hAnsi="Arial" w:cs="Arial"/>
          <w:i/>
          <w:iCs/>
          <w:noProof/>
          <w:sz w:val="22"/>
        </w:rPr>
        <w:t>et al.</w:t>
      </w:r>
      <w:r w:rsidRPr="00F85BF6">
        <w:rPr>
          <w:rFonts w:ascii="Arial" w:hAnsi="Arial" w:cs="Arial"/>
          <w:noProof/>
          <w:sz w:val="22"/>
        </w:rPr>
        <w:t xml:space="preserve"> Contrast gain control occurs independently of both parvalbumin-positive interneuron activity and shunting inhibition in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123</w:t>
      </w:r>
      <w:r w:rsidRPr="00F85BF6">
        <w:rPr>
          <w:rFonts w:ascii="Arial" w:hAnsi="Arial" w:cs="Arial"/>
          <w:noProof/>
          <w:sz w:val="22"/>
        </w:rPr>
        <w:t>, 1536–1551 (2020).</w:t>
      </w:r>
    </w:p>
    <w:p w14:paraId="750431C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19.</w:t>
      </w:r>
      <w:r w:rsidRPr="00F85BF6">
        <w:rPr>
          <w:rFonts w:ascii="Arial" w:hAnsi="Arial" w:cs="Arial"/>
          <w:noProof/>
          <w:sz w:val="22"/>
        </w:rPr>
        <w:tab/>
        <w:t xml:space="preserve">Lohse, M., Bajo, V. M., King, A. J. &amp; Willmore, B. D. B. Neural circuits underlying auditory contrast gain control and their perceptual implications.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1–13 (2020).</w:t>
      </w:r>
    </w:p>
    <w:p w14:paraId="3CF5B21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20.</w:t>
      </w:r>
      <w:r w:rsidRPr="00F85BF6">
        <w:rPr>
          <w:rFonts w:ascii="Arial" w:hAnsi="Arial" w:cs="Arial"/>
          <w:noProof/>
          <w:sz w:val="22"/>
        </w:rPr>
        <w:tab/>
        <w:t xml:space="preserve">Willmore, B. D. B., Cooke, J. E. &amp; King, A. J. Hearing in noisy environments: Noise invariance and contrast gain control. </w:t>
      </w:r>
      <w:r w:rsidRPr="00F85BF6">
        <w:rPr>
          <w:rFonts w:ascii="Arial" w:hAnsi="Arial" w:cs="Arial"/>
          <w:i/>
          <w:iCs/>
          <w:noProof/>
          <w:sz w:val="22"/>
        </w:rPr>
        <w:t>J. Physiol.</w:t>
      </w:r>
      <w:r w:rsidRPr="00F85BF6">
        <w:rPr>
          <w:rFonts w:ascii="Arial" w:hAnsi="Arial" w:cs="Arial"/>
          <w:noProof/>
          <w:sz w:val="22"/>
        </w:rPr>
        <w:t xml:space="preserve"> </w:t>
      </w:r>
      <w:r w:rsidRPr="00F85BF6">
        <w:rPr>
          <w:rFonts w:ascii="Arial" w:hAnsi="Arial" w:cs="Arial"/>
          <w:b/>
          <w:bCs/>
          <w:noProof/>
          <w:sz w:val="22"/>
        </w:rPr>
        <w:t>592</w:t>
      </w:r>
      <w:r w:rsidRPr="00F85BF6">
        <w:rPr>
          <w:rFonts w:ascii="Arial" w:hAnsi="Arial" w:cs="Arial"/>
          <w:noProof/>
          <w:sz w:val="22"/>
        </w:rPr>
        <w:t>, 3371–3381 (2014).</w:t>
      </w:r>
    </w:p>
    <w:p w14:paraId="38BF369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21.</w:t>
      </w:r>
      <w:r w:rsidRPr="00F85BF6">
        <w:rPr>
          <w:rFonts w:ascii="Arial" w:hAnsi="Arial" w:cs="Arial"/>
          <w:noProof/>
          <w:sz w:val="22"/>
        </w:rPr>
        <w:tab/>
        <w:t xml:space="preserve">Maier, J. K. </w:t>
      </w:r>
      <w:r w:rsidRPr="00F85BF6">
        <w:rPr>
          <w:rFonts w:ascii="Arial" w:hAnsi="Arial" w:cs="Arial"/>
          <w:i/>
          <w:iCs/>
          <w:noProof/>
          <w:sz w:val="22"/>
        </w:rPr>
        <w:t>et al.</w:t>
      </w:r>
      <w:r w:rsidRPr="00F85BF6">
        <w:rPr>
          <w:rFonts w:ascii="Arial" w:hAnsi="Arial" w:cs="Arial"/>
          <w:noProof/>
          <w:sz w:val="22"/>
        </w:rPr>
        <w:t xml:space="preserve"> Adaptive coding is constrained to midline locations in a spatial listening task.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108</w:t>
      </w:r>
      <w:r w:rsidRPr="00F85BF6">
        <w:rPr>
          <w:rFonts w:ascii="Arial" w:hAnsi="Arial" w:cs="Arial"/>
          <w:noProof/>
          <w:sz w:val="22"/>
        </w:rPr>
        <w:t>, 1856–1868 (2012).</w:t>
      </w:r>
    </w:p>
    <w:p w14:paraId="1A9E04D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22.</w:t>
      </w:r>
      <w:r w:rsidRPr="00F85BF6">
        <w:rPr>
          <w:rFonts w:ascii="Arial" w:hAnsi="Arial" w:cs="Arial"/>
          <w:noProof/>
          <w:sz w:val="22"/>
        </w:rPr>
        <w:tab/>
        <w:t xml:space="preserve">Młynarski, W. F. &amp; Hermundstad, A. M. Adaptive coding for dynamic sensory inference.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(2018).</w:t>
      </w:r>
    </w:p>
    <w:p w14:paraId="3B2C789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23.</w:t>
      </w:r>
      <w:r w:rsidRPr="00F85BF6">
        <w:rPr>
          <w:rFonts w:ascii="Arial" w:hAnsi="Arial" w:cs="Arial"/>
          <w:noProof/>
          <w:sz w:val="22"/>
        </w:rPr>
        <w:tab/>
        <w:t xml:space="preserve">Młynarski, W. F. &amp; Hermundstad, A. M. Efficient and adaptive sensory codes.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24</w:t>
      </w:r>
      <w:r w:rsidRPr="00F85BF6">
        <w:rPr>
          <w:rFonts w:ascii="Arial" w:hAnsi="Arial" w:cs="Arial"/>
          <w:noProof/>
          <w:sz w:val="22"/>
        </w:rPr>
        <w:t>, 998–1009 (2021).</w:t>
      </w:r>
    </w:p>
    <w:p w14:paraId="341BBD9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24.</w:t>
      </w:r>
      <w:r w:rsidRPr="00F85BF6">
        <w:rPr>
          <w:rFonts w:ascii="Arial" w:hAnsi="Arial" w:cs="Arial"/>
          <w:noProof/>
          <w:sz w:val="22"/>
        </w:rPr>
        <w:tab/>
        <w:t xml:space="preserve">DeWeese, M. &amp; Zador, A. Asymmetric Dynamics in Optimal Variance Adaptation. </w:t>
      </w:r>
      <w:r w:rsidRPr="00F85BF6">
        <w:rPr>
          <w:rFonts w:ascii="Arial" w:hAnsi="Arial" w:cs="Arial"/>
          <w:i/>
          <w:iCs/>
          <w:noProof/>
          <w:sz w:val="22"/>
        </w:rPr>
        <w:t>Neural Comput.</w:t>
      </w:r>
      <w:r w:rsidRPr="00F85BF6">
        <w:rPr>
          <w:rFonts w:ascii="Arial" w:hAnsi="Arial" w:cs="Arial"/>
          <w:noProof/>
          <w:sz w:val="22"/>
        </w:rPr>
        <w:t xml:space="preserve"> </w:t>
      </w:r>
      <w:r w:rsidRPr="00F85BF6">
        <w:rPr>
          <w:rFonts w:ascii="Arial" w:hAnsi="Arial" w:cs="Arial"/>
          <w:b/>
          <w:bCs/>
          <w:noProof/>
          <w:sz w:val="22"/>
        </w:rPr>
        <w:t>10</w:t>
      </w:r>
      <w:r w:rsidRPr="00F85BF6">
        <w:rPr>
          <w:rFonts w:ascii="Arial" w:hAnsi="Arial" w:cs="Arial"/>
          <w:noProof/>
          <w:sz w:val="22"/>
        </w:rPr>
        <w:t>, 1179–1202 (1998).</w:t>
      </w:r>
    </w:p>
    <w:p w14:paraId="2745C15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25.</w:t>
      </w:r>
      <w:r w:rsidRPr="00F85BF6">
        <w:rPr>
          <w:rFonts w:ascii="Arial" w:hAnsi="Arial" w:cs="Arial"/>
          <w:noProof/>
          <w:sz w:val="22"/>
        </w:rPr>
        <w:tab/>
        <w:t xml:space="preserve">Młynarski, W., Hledík, M., Sokolowski, T. R. &amp; Tkačik, G. Statistical analysis and optimality of neural systems.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1227-1241.e5 (2021).</w:t>
      </w:r>
    </w:p>
    <w:p w14:paraId="3A17253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26.</w:t>
      </w:r>
      <w:r w:rsidRPr="00F85BF6">
        <w:rPr>
          <w:rFonts w:ascii="Arial" w:hAnsi="Arial" w:cs="Arial"/>
          <w:noProof/>
          <w:sz w:val="22"/>
        </w:rPr>
        <w:tab/>
        <w:t xml:space="preserve">Wei, X.-X. &amp; Stocker, A. A. A Bayesian observer model constrained by efficient coding can explain ‘anti-Bayesian’ percepts.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18</w:t>
      </w:r>
      <w:r w:rsidRPr="00F85BF6">
        <w:rPr>
          <w:rFonts w:ascii="Arial" w:hAnsi="Arial" w:cs="Arial"/>
          <w:noProof/>
          <w:sz w:val="22"/>
        </w:rPr>
        <w:t>, 1509–1517 (2015).</w:t>
      </w:r>
    </w:p>
    <w:p w14:paraId="24FC479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27.</w:t>
      </w:r>
      <w:r w:rsidRPr="00F85BF6">
        <w:rPr>
          <w:rFonts w:ascii="Arial" w:hAnsi="Arial" w:cs="Arial"/>
          <w:noProof/>
          <w:sz w:val="22"/>
        </w:rPr>
        <w:tab/>
        <w:t xml:space="preserve">Pennington, J. R. &amp; David, S. V. Complementary effects of adaptation and gain control on sound encoding in primary auditory cortex. </w:t>
      </w:r>
      <w:r w:rsidRPr="00F85BF6">
        <w:rPr>
          <w:rFonts w:ascii="Arial" w:hAnsi="Arial" w:cs="Arial"/>
          <w:i/>
          <w:iCs/>
          <w:noProof/>
          <w:sz w:val="22"/>
        </w:rPr>
        <w:t>eNeuro</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1–17 (2020).</w:t>
      </w:r>
    </w:p>
    <w:p w14:paraId="7D5328B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28.</w:t>
      </w:r>
      <w:r w:rsidRPr="00F85BF6">
        <w:rPr>
          <w:rFonts w:ascii="Arial" w:hAnsi="Arial" w:cs="Arial"/>
          <w:noProof/>
          <w:sz w:val="22"/>
        </w:rPr>
        <w:tab/>
        <w:t xml:space="preserve">Li, N., Daie, K., Svoboda, K. &amp; Druckmann, S. Robust neuronal dynamics in premotor cortex during motor planning.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532</w:t>
      </w:r>
      <w:r w:rsidRPr="00F85BF6">
        <w:rPr>
          <w:rFonts w:ascii="Arial" w:hAnsi="Arial" w:cs="Arial"/>
          <w:noProof/>
          <w:sz w:val="22"/>
        </w:rPr>
        <w:t>, 459–464 (2016).</w:t>
      </w:r>
    </w:p>
    <w:p w14:paraId="7A4D216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29.</w:t>
      </w:r>
      <w:r w:rsidRPr="00F85BF6">
        <w:rPr>
          <w:rFonts w:ascii="Arial" w:hAnsi="Arial" w:cs="Arial"/>
          <w:noProof/>
          <w:sz w:val="22"/>
        </w:rPr>
        <w:tab/>
        <w:t xml:space="preserve">Christison-Lagay, K. L., Bennur, S. &amp; Cohen, Y. E. Contribution of spiking activity in the primary auditory </w:t>
      </w:r>
      <w:r w:rsidRPr="00F85BF6">
        <w:rPr>
          <w:rFonts w:ascii="Arial" w:hAnsi="Arial" w:cs="Arial"/>
          <w:noProof/>
          <w:sz w:val="22"/>
        </w:rPr>
        <w:lastRenderedPageBreak/>
        <w:t xml:space="preserve">cortex to detection in noise.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118</w:t>
      </w:r>
      <w:r w:rsidRPr="00F85BF6">
        <w:rPr>
          <w:rFonts w:ascii="Arial" w:hAnsi="Arial" w:cs="Arial"/>
          <w:noProof/>
          <w:sz w:val="22"/>
        </w:rPr>
        <w:t>, 3118–3131 (2017).</w:t>
      </w:r>
    </w:p>
    <w:p w14:paraId="7C069C0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30.</w:t>
      </w:r>
      <w:r w:rsidRPr="00F85BF6">
        <w:rPr>
          <w:rFonts w:ascii="Arial" w:hAnsi="Arial" w:cs="Arial"/>
          <w:noProof/>
          <w:sz w:val="22"/>
        </w:rPr>
        <w:tab/>
        <w:t xml:space="preserve">Talwar, S. K., Musial, P. G. &amp; Gerstein, G. L. </w:t>
      </w:r>
      <w:r w:rsidRPr="00F85BF6">
        <w:rPr>
          <w:rFonts w:ascii="Arial" w:hAnsi="Arial" w:cs="Arial"/>
          <w:i/>
          <w:iCs/>
          <w:noProof/>
          <w:sz w:val="22"/>
        </w:rPr>
        <w:t>Role of mammalian auditory cortex in the perception of elementary sound properties</w:t>
      </w:r>
      <w:r w:rsidRPr="00F85BF6">
        <w:rPr>
          <w:rFonts w:ascii="Arial" w:hAnsi="Arial" w:cs="Arial"/>
          <w:noProof/>
          <w:sz w:val="22"/>
        </w:rPr>
        <w:t xml:space="preserve">. </w:t>
      </w:r>
      <w:r w:rsidRPr="00F85BF6">
        <w:rPr>
          <w:rFonts w:ascii="Arial" w:hAnsi="Arial" w:cs="Arial"/>
          <w:i/>
          <w:iCs/>
          <w:noProof/>
          <w:sz w:val="22"/>
        </w:rPr>
        <w:t>Journal of Neurophysiology</w:t>
      </w:r>
      <w:r w:rsidRPr="00F85BF6">
        <w:rPr>
          <w:rFonts w:ascii="Arial" w:hAnsi="Arial" w:cs="Arial"/>
          <w:noProof/>
          <w:sz w:val="22"/>
        </w:rPr>
        <w:t xml:space="preserve"> </w:t>
      </w:r>
      <w:r w:rsidRPr="00F85BF6">
        <w:rPr>
          <w:rFonts w:ascii="Arial" w:hAnsi="Arial" w:cs="Arial"/>
          <w:b/>
          <w:bCs/>
          <w:noProof/>
          <w:sz w:val="22"/>
        </w:rPr>
        <w:t>85</w:t>
      </w:r>
      <w:r w:rsidRPr="00F85BF6">
        <w:rPr>
          <w:rFonts w:ascii="Arial" w:hAnsi="Arial" w:cs="Arial"/>
          <w:noProof/>
          <w:sz w:val="22"/>
        </w:rPr>
        <w:t>, (2001).</w:t>
      </w:r>
    </w:p>
    <w:p w14:paraId="249C498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31.</w:t>
      </w:r>
      <w:r w:rsidRPr="00F85BF6">
        <w:rPr>
          <w:rFonts w:ascii="Arial" w:hAnsi="Arial" w:cs="Arial"/>
          <w:noProof/>
          <w:sz w:val="22"/>
        </w:rPr>
        <w:tab/>
        <w:t xml:space="preserve">Gimenez, T. L., Lorenc, M. &amp; Jaramillo, S. Adaptive categorization of sound frequency does not require the auditory cortex in rats.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114</w:t>
      </w:r>
      <w:r w:rsidRPr="00F85BF6">
        <w:rPr>
          <w:rFonts w:ascii="Arial" w:hAnsi="Arial" w:cs="Arial"/>
          <w:noProof/>
          <w:sz w:val="22"/>
        </w:rPr>
        <w:t>, 1137–1145 (2015).</w:t>
      </w:r>
    </w:p>
    <w:p w14:paraId="1ABE890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32.</w:t>
      </w:r>
      <w:r w:rsidRPr="00F85BF6">
        <w:rPr>
          <w:rFonts w:ascii="Arial" w:hAnsi="Arial" w:cs="Arial"/>
          <w:noProof/>
          <w:sz w:val="22"/>
        </w:rPr>
        <w:tab/>
        <w:t xml:space="preserve">Jaramillo, S. &amp; Zador, A. M. The auditory cortex mediates the perceptual effects of acoustic temporal expectation. in </w:t>
      </w:r>
      <w:r w:rsidRPr="00F85BF6">
        <w:rPr>
          <w:rFonts w:ascii="Arial" w:hAnsi="Arial" w:cs="Arial"/>
          <w:i/>
          <w:iCs/>
          <w:noProof/>
          <w:sz w:val="22"/>
        </w:rPr>
        <w:t>Nature Neuroscience</w:t>
      </w:r>
      <w:r w:rsidRPr="00F85BF6">
        <w:rPr>
          <w:rFonts w:ascii="Arial" w:hAnsi="Arial" w:cs="Arial"/>
          <w:noProof/>
          <w:sz w:val="22"/>
        </w:rPr>
        <w:t xml:space="preserve"> </w:t>
      </w:r>
      <w:r w:rsidRPr="00F85BF6">
        <w:rPr>
          <w:rFonts w:ascii="Arial" w:hAnsi="Arial" w:cs="Arial"/>
          <w:b/>
          <w:bCs/>
          <w:noProof/>
          <w:sz w:val="22"/>
        </w:rPr>
        <w:t>14</w:t>
      </w:r>
      <w:r w:rsidRPr="00F85BF6">
        <w:rPr>
          <w:rFonts w:ascii="Arial" w:hAnsi="Arial" w:cs="Arial"/>
          <w:noProof/>
          <w:sz w:val="22"/>
        </w:rPr>
        <w:t>, 246–253 (2011).</w:t>
      </w:r>
    </w:p>
    <w:p w14:paraId="1A9CA7F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33.</w:t>
      </w:r>
      <w:r w:rsidRPr="00F85BF6">
        <w:rPr>
          <w:rFonts w:ascii="Arial" w:hAnsi="Arial" w:cs="Arial"/>
          <w:noProof/>
          <w:sz w:val="22"/>
        </w:rPr>
        <w:tab/>
        <w:t xml:space="preserve">Wood, K. C., Town, S. M., Atilgan, H., Jones, G. P. &amp; Bizley, J. K. Acute inactivation of primary auditory cortex causes a sound localisation deficit in ferrets. </w:t>
      </w:r>
      <w:r w:rsidRPr="00F85BF6">
        <w:rPr>
          <w:rFonts w:ascii="Arial" w:hAnsi="Arial" w:cs="Arial"/>
          <w:i/>
          <w:iCs/>
          <w:noProof/>
          <w:sz w:val="22"/>
        </w:rPr>
        <w:t>PLoS One</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(2017).</w:t>
      </w:r>
    </w:p>
    <w:p w14:paraId="06E48C5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34.</w:t>
      </w:r>
      <w:r w:rsidRPr="00F85BF6">
        <w:rPr>
          <w:rFonts w:ascii="Arial" w:hAnsi="Arial" w:cs="Arial"/>
          <w:noProof/>
          <w:sz w:val="22"/>
        </w:rPr>
        <w:tab/>
        <w:t xml:space="preserve">Kato, H. K., Gillet, S. N. &amp; Isaacson, J. S. Flexible Sensory Representations in Auditory Cortex Driven by Behavioral Relevance.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88</w:t>
      </w:r>
      <w:r w:rsidRPr="00F85BF6">
        <w:rPr>
          <w:rFonts w:ascii="Arial" w:hAnsi="Arial" w:cs="Arial"/>
          <w:noProof/>
          <w:sz w:val="22"/>
        </w:rPr>
        <w:t>, 1027–1039 (2015).</w:t>
      </w:r>
    </w:p>
    <w:p w14:paraId="08E7D44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35.</w:t>
      </w:r>
      <w:r w:rsidRPr="00F85BF6">
        <w:rPr>
          <w:rFonts w:ascii="Arial" w:hAnsi="Arial" w:cs="Arial"/>
          <w:noProof/>
          <w:sz w:val="22"/>
        </w:rPr>
        <w:tab/>
        <w:t xml:space="preserve">Ceballo, S., Piwkowska, Z. &amp; Bourg, J. Targeted Cortical Manipulation of Auditory Perception In Brief.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104</w:t>
      </w:r>
      <w:r w:rsidRPr="00F85BF6">
        <w:rPr>
          <w:rFonts w:ascii="Arial" w:hAnsi="Arial" w:cs="Arial"/>
          <w:noProof/>
          <w:sz w:val="22"/>
        </w:rPr>
        <w:t>, 1168-1179.e5 (2019).</w:t>
      </w:r>
    </w:p>
    <w:p w14:paraId="40C6400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36.</w:t>
      </w:r>
      <w:r w:rsidRPr="00F85BF6">
        <w:rPr>
          <w:rFonts w:ascii="Arial" w:hAnsi="Arial" w:cs="Arial"/>
          <w:noProof/>
          <w:sz w:val="22"/>
        </w:rPr>
        <w:tab/>
        <w:t xml:space="preserve">Li, Z. </w:t>
      </w:r>
      <w:r w:rsidRPr="00F85BF6">
        <w:rPr>
          <w:rFonts w:ascii="Arial" w:hAnsi="Arial" w:cs="Arial"/>
          <w:i/>
          <w:iCs/>
          <w:noProof/>
          <w:sz w:val="22"/>
        </w:rPr>
        <w:t>et al.</w:t>
      </w:r>
      <w:r w:rsidRPr="00F85BF6">
        <w:rPr>
          <w:rFonts w:ascii="Arial" w:hAnsi="Arial" w:cs="Arial"/>
          <w:noProof/>
          <w:sz w:val="22"/>
        </w:rPr>
        <w:t xml:space="preserve"> Corticostriatal control of defense behavior in mice induced by auditory looming cues.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1–13 (2021).</w:t>
      </w:r>
    </w:p>
    <w:p w14:paraId="1093A09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37.</w:t>
      </w:r>
      <w:r w:rsidRPr="00F85BF6">
        <w:rPr>
          <w:rFonts w:ascii="Arial" w:hAnsi="Arial" w:cs="Arial"/>
          <w:noProof/>
          <w:sz w:val="22"/>
        </w:rPr>
        <w:tab/>
        <w:t xml:space="preserve">Town, S., Wood, K. &amp; Bizley, J. Signal processing in auditory cortex underlies degraded speech sound discrimination in noise. </w:t>
      </w:r>
      <w:r w:rsidRPr="00F85BF6">
        <w:rPr>
          <w:rFonts w:ascii="Arial" w:hAnsi="Arial" w:cs="Arial"/>
          <w:i/>
          <w:iCs/>
          <w:noProof/>
          <w:sz w:val="22"/>
        </w:rPr>
        <w:t>bioRxiv</w:t>
      </w:r>
      <w:r w:rsidRPr="00F85BF6">
        <w:rPr>
          <w:rFonts w:ascii="Arial" w:hAnsi="Arial" w:cs="Arial"/>
          <w:noProof/>
          <w:sz w:val="22"/>
        </w:rPr>
        <w:t xml:space="preserve"> 833558 (2019). doi:10.1101/833558</w:t>
      </w:r>
    </w:p>
    <w:p w14:paraId="0A849C5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38.</w:t>
      </w:r>
      <w:r w:rsidRPr="00F85BF6">
        <w:rPr>
          <w:rFonts w:ascii="Arial" w:hAnsi="Arial" w:cs="Arial"/>
          <w:noProof/>
          <w:sz w:val="22"/>
        </w:rPr>
        <w:tab/>
        <w:t xml:space="preserve">Musall, S., Urai, A. E., Sussillo, D. &amp; Churchland, A. K. Harnessing behavioral diversity to understand neural computations for cognition.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58</w:t>
      </w:r>
      <w:r w:rsidRPr="00F85BF6">
        <w:rPr>
          <w:rFonts w:ascii="Arial" w:hAnsi="Arial" w:cs="Arial"/>
          <w:noProof/>
          <w:sz w:val="22"/>
        </w:rPr>
        <w:t>, 229–238 (2019).</w:t>
      </w:r>
    </w:p>
    <w:p w14:paraId="1C6EAD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39.</w:t>
      </w:r>
      <w:r w:rsidRPr="00F85BF6">
        <w:rPr>
          <w:rFonts w:ascii="Arial" w:hAnsi="Arial" w:cs="Arial"/>
          <w:noProof/>
          <w:sz w:val="22"/>
        </w:rPr>
        <w:tab/>
        <w:t xml:space="preserve">Shadlen, M. N. &amp; Kiani, R. Decision making as a window on cognition.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80</w:t>
      </w:r>
      <w:r w:rsidRPr="00F85BF6">
        <w:rPr>
          <w:rFonts w:ascii="Arial" w:hAnsi="Arial" w:cs="Arial"/>
          <w:noProof/>
          <w:sz w:val="22"/>
        </w:rPr>
        <w:t>, 791–806 (2013).</w:t>
      </w:r>
    </w:p>
    <w:p w14:paraId="5D02863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40.</w:t>
      </w:r>
      <w:r w:rsidRPr="00F85BF6">
        <w:rPr>
          <w:rFonts w:ascii="Arial" w:hAnsi="Arial" w:cs="Arial"/>
          <w:noProof/>
          <w:sz w:val="22"/>
        </w:rPr>
        <w:tab/>
        <w:t xml:space="preserve">Newsome, W. T., Britten, K. H. &amp; Movshon, J. A. Neuronal correlates of a perceptual decision.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341</w:t>
      </w:r>
      <w:r w:rsidRPr="00F85BF6">
        <w:rPr>
          <w:rFonts w:ascii="Arial" w:hAnsi="Arial" w:cs="Arial"/>
          <w:noProof/>
          <w:sz w:val="22"/>
        </w:rPr>
        <w:t>, 52–54 (1989).</w:t>
      </w:r>
    </w:p>
    <w:p w14:paraId="44E4358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41.</w:t>
      </w:r>
      <w:r w:rsidRPr="00F85BF6">
        <w:rPr>
          <w:rFonts w:ascii="Arial" w:hAnsi="Arial" w:cs="Arial"/>
          <w:noProof/>
          <w:sz w:val="22"/>
        </w:rPr>
        <w:tab/>
        <w:t xml:space="preserve">Britten, K. H. </w:t>
      </w:r>
      <w:r w:rsidRPr="00F85BF6">
        <w:rPr>
          <w:rFonts w:ascii="Arial" w:hAnsi="Arial" w:cs="Arial"/>
          <w:i/>
          <w:iCs/>
          <w:noProof/>
          <w:sz w:val="22"/>
        </w:rPr>
        <w:t>et al.</w:t>
      </w:r>
      <w:r w:rsidRPr="00F85BF6">
        <w:rPr>
          <w:rFonts w:ascii="Arial" w:hAnsi="Arial" w:cs="Arial"/>
          <w:noProof/>
          <w:sz w:val="22"/>
        </w:rPr>
        <w:t xml:space="preserve"> The analysis of visual motion: a comparison of neuronal and psychophysical performance.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4745–4765 (1992).</w:t>
      </w:r>
    </w:p>
    <w:p w14:paraId="01E6BA2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42.</w:t>
      </w:r>
      <w:r w:rsidRPr="00F85BF6">
        <w:rPr>
          <w:rFonts w:ascii="Arial" w:hAnsi="Arial" w:cs="Arial"/>
          <w:noProof/>
          <w:sz w:val="22"/>
        </w:rPr>
        <w:tab/>
        <w:t xml:space="preserve">Shadlen, M. N., Britten, K. H., Newsome, W. T. &amp; Movshon, J. A. A computational analysis of the relationship between neuronal and behavioral responses to visual motion.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1486–1510 (1996).</w:t>
      </w:r>
    </w:p>
    <w:p w14:paraId="0B7FA3B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43.</w:t>
      </w:r>
      <w:r w:rsidRPr="00F85BF6">
        <w:rPr>
          <w:rFonts w:ascii="Arial" w:hAnsi="Arial" w:cs="Arial"/>
          <w:noProof/>
          <w:sz w:val="22"/>
        </w:rPr>
        <w:tab/>
        <w:t xml:space="preserve">Nienborg, H. &amp; Cumming, B. G. Decision-related activity in sensory neurons reflects more than a neurons causal effect.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459</w:t>
      </w:r>
      <w:r w:rsidRPr="00F85BF6">
        <w:rPr>
          <w:rFonts w:ascii="Arial" w:hAnsi="Arial" w:cs="Arial"/>
          <w:noProof/>
          <w:sz w:val="22"/>
        </w:rPr>
        <w:t>, 89–92 (2009).</w:t>
      </w:r>
    </w:p>
    <w:p w14:paraId="3AB9470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44.</w:t>
      </w:r>
      <w:r w:rsidRPr="00F85BF6">
        <w:rPr>
          <w:rFonts w:ascii="Arial" w:hAnsi="Arial" w:cs="Arial"/>
          <w:noProof/>
          <w:sz w:val="22"/>
        </w:rPr>
        <w:tab/>
        <w:t xml:space="preserve">Cumming, B. G. &amp; Nienborg, H. Feedforward and feedback sources of choice probability in neural population responses.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37</w:t>
      </w:r>
      <w:r w:rsidRPr="00F85BF6">
        <w:rPr>
          <w:rFonts w:ascii="Arial" w:hAnsi="Arial" w:cs="Arial"/>
          <w:noProof/>
          <w:sz w:val="22"/>
        </w:rPr>
        <w:t>, 126–132 (2016).</w:t>
      </w:r>
    </w:p>
    <w:p w14:paraId="70E6BF4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45.</w:t>
      </w:r>
      <w:r w:rsidRPr="00F85BF6">
        <w:rPr>
          <w:rFonts w:ascii="Arial" w:hAnsi="Arial" w:cs="Arial"/>
          <w:noProof/>
          <w:sz w:val="22"/>
        </w:rPr>
        <w:tab/>
        <w:t xml:space="preserve">Tsunada, J., Liu, A. S. K., Gold, J. I. &amp; Cohen, Y. E. Causal contribution of primate auditory cortex to auditory perceptual decision-making.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19</w:t>
      </w:r>
      <w:r w:rsidRPr="00F85BF6">
        <w:rPr>
          <w:rFonts w:ascii="Arial" w:hAnsi="Arial" w:cs="Arial"/>
          <w:noProof/>
          <w:sz w:val="22"/>
        </w:rPr>
        <w:t>, 135–142 (2015).</w:t>
      </w:r>
    </w:p>
    <w:p w14:paraId="5F461A3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46.</w:t>
      </w:r>
      <w:r w:rsidRPr="00F85BF6">
        <w:rPr>
          <w:rFonts w:ascii="Arial" w:hAnsi="Arial" w:cs="Arial"/>
          <w:noProof/>
          <w:sz w:val="22"/>
        </w:rPr>
        <w:tab/>
        <w:t xml:space="preserve">Steinmetz, N. A., Zatka-Haas, P., Carandini, M. &amp; Harris, K. D. Distributed coding of choice, action and engagement across the mouse brain.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576</w:t>
      </w:r>
      <w:r w:rsidRPr="00F85BF6">
        <w:rPr>
          <w:rFonts w:ascii="Arial" w:hAnsi="Arial" w:cs="Arial"/>
          <w:noProof/>
          <w:sz w:val="22"/>
        </w:rPr>
        <w:t>, 266–273 (2019).</w:t>
      </w:r>
    </w:p>
    <w:p w14:paraId="1F683B4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47.</w:t>
      </w:r>
      <w:r w:rsidRPr="00F85BF6">
        <w:rPr>
          <w:rFonts w:ascii="Arial" w:hAnsi="Arial" w:cs="Arial"/>
          <w:noProof/>
          <w:sz w:val="22"/>
        </w:rPr>
        <w:tab/>
        <w:t xml:space="preserve">Cohen, M. R. &amp; Newsome, W. T. Context-Dependent Changes in Functional Circuitry in Visual Area MT.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60</w:t>
      </w:r>
      <w:r w:rsidRPr="00F85BF6">
        <w:rPr>
          <w:rFonts w:ascii="Arial" w:hAnsi="Arial" w:cs="Arial"/>
          <w:noProof/>
          <w:sz w:val="22"/>
        </w:rPr>
        <w:t>, 162–173 (2008).</w:t>
      </w:r>
    </w:p>
    <w:p w14:paraId="7CB796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48.</w:t>
      </w:r>
      <w:r w:rsidRPr="00F85BF6">
        <w:rPr>
          <w:rFonts w:ascii="Arial" w:hAnsi="Arial" w:cs="Arial"/>
          <w:noProof/>
          <w:sz w:val="22"/>
        </w:rPr>
        <w:tab/>
        <w:t xml:space="preserve">Cohen, M. R. &amp; Newsome, W. T. Estimates of the contribution of single neurons to perception depend on timescale and noise correlation.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6635–6648 (2009).</w:t>
      </w:r>
    </w:p>
    <w:p w14:paraId="2A154F5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49.</w:t>
      </w:r>
      <w:r w:rsidRPr="00F85BF6">
        <w:rPr>
          <w:rFonts w:ascii="Arial" w:hAnsi="Arial" w:cs="Arial"/>
          <w:noProof/>
          <w:sz w:val="22"/>
        </w:rPr>
        <w:tab/>
        <w:t xml:space="preserve">Ni, A. M., Ruff, D. A., Alberts, J. J., Symmonds, J. &amp; Cohen, M. R. Learning and attention reveal a general relationship between population activity and behavior. </w:t>
      </w:r>
      <w:r w:rsidRPr="00F85BF6">
        <w:rPr>
          <w:rFonts w:ascii="Arial" w:hAnsi="Arial" w:cs="Arial"/>
          <w:i/>
          <w:iCs/>
          <w:noProof/>
          <w:sz w:val="22"/>
        </w:rPr>
        <w:t>Science (80-. ).</w:t>
      </w:r>
      <w:r w:rsidRPr="00F85BF6">
        <w:rPr>
          <w:rFonts w:ascii="Arial" w:hAnsi="Arial" w:cs="Arial"/>
          <w:noProof/>
          <w:sz w:val="22"/>
        </w:rPr>
        <w:t xml:space="preserve"> </w:t>
      </w:r>
      <w:r w:rsidRPr="00F85BF6">
        <w:rPr>
          <w:rFonts w:ascii="Arial" w:hAnsi="Arial" w:cs="Arial"/>
          <w:b/>
          <w:bCs/>
          <w:noProof/>
          <w:sz w:val="22"/>
        </w:rPr>
        <w:t>359</w:t>
      </w:r>
      <w:r w:rsidRPr="00F85BF6">
        <w:rPr>
          <w:rFonts w:ascii="Arial" w:hAnsi="Arial" w:cs="Arial"/>
          <w:noProof/>
          <w:sz w:val="22"/>
        </w:rPr>
        <w:t>, 463–465 (2018).</w:t>
      </w:r>
    </w:p>
    <w:p w14:paraId="0E91A84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50.</w:t>
      </w:r>
      <w:r w:rsidRPr="00F85BF6">
        <w:rPr>
          <w:rFonts w:ascii="Arial" w:hAnsi="Arial" w:cs="Arial"/>
          <w:noProof/>
          <w:sz w:val="22"/>
        </w:rPr>
        <w:tab/>
        <w:t xml:space="preserve">Downer, J. D., Niwa, M. &amp; Sutter, M. L. Task engagement selectively modulates neural correlations in primary auditory cortex.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35</w:t>
      </w:r>
      <w:r w:rsidRPr="00F85BF6">
        <w:rPr>
          <w:rFonts w:ascii="Arial" w:hAnsi="Arial" w:cs="Arial"/>
          <w:noProof/>
          <w:sz w:val="22"/>
        </w:rPr>
        <w:t>, 7565–7574 (2015).</w:t>
      </w:r>
    </w:p>
    <w:p w14:paraId="04F186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51.</w:t>
      </w:r>
      <w:r w:rsidRPr="00F85BF6">
        <w:rPr>
          <w:rFonts w:ascii="Arial" w:hAnsi="Arial" w:cs="Arial"/>
          <w:noProof/>
          <w:sz w:val="22"/>
        </w:rPr>
        <w:tab/>
        <w:t xml:space="preserve">Stringer, C., Michaelos, M., Tsyboulski, D., Lindo, S. E. &amp; Pachitariu, M. High-precision coding in visual cortex. </w:t>
      </w:r>
      <w:r w:rsidRPr="00F85BF6">
        <w:rPr>
          <w:rFonts w:ascii="Arial" w:hAnsi="Arial" w:cs="Arial"/>
          <w:i/>
          <w:iCs/>
          <w:noProof/>
          <w:sz w:val="22"/>
        </w:rPr>
        <w:t>Cell</w:t>
      </w:r>
      <w:r w:rsidRPr="00F85BF6">
        <w:rPr>
          <w:rFonts w:ascii="Arial" w:hAnsi="Arial" w:cs="Arial"/>
          <w:noProof/>
          <w:sz w:val="22"/>
        </w:rPr>
        <w:t xml:space="preserve"> (2021). doi:10.1016/j.cell.2021.03.042</w:t>
      </w:r>
    </w:p>
    <w:p w14:paraId="40BA485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52.</w:t>
      </w:r>
      <w:r w:rsidRPr="00F85BF6">
        <w:rPr>
          <w:rFonts w:ascii="Arial" w:hAnsi="Arial" w:cs="Arial"/>
          <w:noProof/>
          <w:sz w:val="22"/>
        </w:rPr>
        <w:tab/>
        <w:t xml:space="preserve">Hires, S. A., Gutnisky, D. A., Yu, J., O’Connor, D. H. &amp; Svoboda, K. Low-noise encoding of active touch by layer 4 in the somatosensory cortex.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4</w:t>
      </w:r>
      <w:r w:rsidRPr="00F85BF6">
        <w:rPr>
          <w:rFonts w:ascii="Arial" w:hAnsi="Arial" w:cs="Arial"/>
          <w:noProof/>
          <w:sz w:val="22"/>
        </w:rPr>
        <w:t>, (2015).</w:t>
      </w:r>
    </w:p>
    <w:p w14:paraId="4576CC1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53.</w:t>
      </w:r>
      <w:r w:rsidRPr="00F85BF6">
        <w:rPr>
          <w:rFonts w:ascii="Arial" w:hAnsi="Arial" w:cs="Arial"/>
          <w:noProof/>
          <w:sz w:val="22"/>
        </w:rPr>
        <w:tab/>
        <w:t xml:space="preserve">Hobbs, J. A., Towal, R. B. &amp; Hartmann, M. J. Z. Spatiotemporal patterns of contact across the rat vibrissal array during exploratory behavior. </w:t>
      </w:r>
      <w:r w:rsidRPr="00F85BF6">
        <w:rPr>
          <w:rFonts w:ascii="Arial" w:hAnsi="Arial" w:cs="Arial"/>
          <w:i/>
          <w:iCs/>
          <w:noProof/>
          <w:sz w:val="22"/>
        </w:rPr>
        <w:t>Front. Behav. Neurosci.</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356 (2016).</w:t>
      </w:r>
    </w:p>
    <w:p w14:paraId="7980399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54.</w:t>
      </w:r>
      <w:r w:rsidRPr="00F85BF6">
        <w:rPr>
          <w:rFonts w:ascii="Arial" w:hAnsi="Arial" w:cs="Arial"/>
          <w:noProof/>
          <w:sz w:val="22"/>
        </w:rPr>
        <w:tab/>
        <w:t xml:space="preserve">Aizenberg, M. &amp; Geffen, M. N. Bidirectional effects of aversive learning on perceptual acuity are mediated by the sensory cortex.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994–6 (2013).</w:t>
      </w:r>
    </w:p>
    <w:p w14:paraId="472E284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55.</w:t>
      </w:r>
      <w:r w:rsidRPr="00F85BF6">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F85BF6">
        <w:rPr>
          <w:rFonts w:ascii="Arial" w:hAnsi="Arial" w:cs="Arial"/>
          <w:i/>
          <w:iCs/>
          <w:noProof/>
          <w:sz w:val="22"/>
        </w:rPr>
        <w:t>PLoS Biol.</w:t>
      </w:r>
      <w:r w:rsidRPr="00F85BF6">
        <w:rPr>
          <w:rFonts w:ascii="Arial" w:hAnsi="Arial" w:cs="Arial"/>
          <w:noProof/>
          <w:sz w:val="22"/>
        </w:rPr>
        <w:t xml:space="preserve"> </w:t>
      </w:r>
      <w:r w:rsidRPr="00F85BF6">
        <w:rPr>
          <w:rFonts w:ascii="Arial" w:hAnsi="Arial" w:cs="Arial"/>
          <w:b/>
          <w:bCs/>
          <w:noProof/>
          <w:sz w:val="22"/>
        </w:rPr>
        <w:t>13</w:t>
      </w:r>
      <w:r w:rsidRPr="00F85BF6">
        <w:rPr>
          <w:rFonts w:ascii="Arial" w:hAnsi="Arial" w:cs="Arial"/>
          <w:noProof/>
          <w:sz w:val="22"/>
        </w:rPr>
        <w:t>, e1002308 (2015).</w:t>
      </w:r>
    </w:p>
    <w:p w14:paraId="50CBFE2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56.</w:t>
      </w:r>
      <w:r w:rsidRPr="00F85BF6">
        <w:rPr>
          <w:rFonts w:ascii="Arial" w:hAnsi="Arial" w:cs="Arial"/>
          <w:noProof/>
          <w:sz w:val="22"/>
        </w:rPr>
        <w:tab/>
        <w:t xml:space="preserve">Briguglio, J. J., Aizenberg, M., Balasubramanian, V. &amp; Geffen, M. N. Cortical neural activity predicts sensory acuity under optogenetic manipulation.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38</w:t>
      </w:r>
      <w:r w:rsidRPr="00F85BF6">
        <w:rPr>
          <w:rFonts w:ascii="Arial" w:hAnsi="Arial" w:cs="Arial"/>
          <w:noProof/>
          <w:sz w:val="22"/>
        </w:rPr>
        <w:t>, 2094–2105 (2018).</w:t>
      </w:r>
    </w:p>
    <w:p w14:paraId="3CE1767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lastRenderedPageBreak/>
        <w:t>57.</w:t>
      </w:r>
      <w:r w:rsidRPr="00F85BF6">
        <w:rPr>
          <w:rFonts w:ascii="Arial" w:hAnsi="Arial" w:cs="Arial"/>
          <w:noProof/>
          <w:sz w:val="22"/>
        </w:rPr>
        <w:tab/>
        <w:t xml:space="preserve">Wood, K. C., Angeloni, C. F., Oxman, K., Clopath, C. &amp; Geffen, M. N. Neuronal activity in sensory cortex predicts the specificity of learning. </w:t>
      </w:r>
      <w:r w:rsidRPr="00F85BF6">
        <w:rPr>
          <w:rFonts w:ascii="Arial" w:hAnsi="Arial" w:cs="Arial"/>
          <w:i/>
          <w:iCs/>
          <w:noProof/>
          <w:sz w:val="22"/>
        </w:rPr>
        <w:t>bioRxiv</w:t>
      </w:r>
      <w:r w:rsidRPr="00F85BF6">
        <w:rPr>
          <w:rFonts w:ascii="Arial" w:hAnsi="Arial" w:cs="Arial"/>
          <w:noProof/>
          <w:sz w:val="22"/>
        </w:rPr>
        <w:t xml:space="preserve"> 2020.06.02.128702 (2020). doi:10.1101/2020.06.02.128702</w:t>
      </w:r>
    </w:p>
    <w:p w14:paraId="308A360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58.</w:t>
      </w:r>
      <w:r w:rsidRPr="00F85BF6">
        <w:rPr>
          <w:rFonts w:ascii="Arial" w:hAnsi="Arial" w:cs="Arial"/>
          <w:noProof/>
          <w:sz w:val="22"/>
        </w:rPr>
        <w:tab/>
        <w:t xml:space="preserve">Ulanovsky, N., Las, L. &amp; Nelken, I. Processing of low-probability sounds by cortical neurons.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6</w:t>
      </w:r>
      <w:r w:rsidRPr="00F85BF6">
        <w:rPr>
          <w:rFonts w:ascii="Arial" w:hAnsi="Arial" w:cs="Arial"/>
          <w:noProof/>
          <w:sz w:val="22"/>
        </w:rPr>
        <w:t>, 391–398 (2003).</w:t>
      </w:r>
    </w:p>
    <w:p w14:paraId="4146937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59.</w:t>
      </w:r>
      <w:r w:rsidRPr="00F85BF6">
        <w:rPr>
          <w:rFonts w:ascii="Arial" w:hAnsi="Arial" w:cs="Arial"/>
          <w:noProof/>
          <w:sz w:val="22"/>
        </w:rPr>
        <w:tab/>
        <w:t xml:space="preserve">Natan, R. G., Carruthers, I. M., Mwilambwe-Tshilobo, L. &amp; Geffen, M. N. Gain Control in the Auditory Cortex Evoked by Changing Temporal Correlation of Sounds. </w:t>
      </w:r>
      <w:r w:rsidRPr="00F85BF6">
        <w:rPr>
          <w:rFonts w:ascii="Arial" w:hAnsi="Arial" w:cs="Arial"/>
          <w:i/>
          <w:iCs/>
          <w:noProof/>
          <w:sz w:val="22"/>
        </w:rPr>
        <w:t>Cereb. Cortex</w:t>
      </w:r>
      <w:r w:rsidRPr="00F85BF6">
        <w:rPr>
          <w:rFonts w:ascii="Arial" w:hAnsi="Arial" w:cs="Arial"/>
          <w:noProof/>
          <w:sz w:val="22"/>
        </w:rPr>
        <w:t xml:space="preserve"> </w:t>
      </w:r>
      <w:r w:rsidRPr="00F85BF6">
        <w:rPr>
          <w:rFonts w:ascii="Arial" w:hAnsi="Arial" w:cs="Arial"/>
          <w:b/>
          <w:bCs/>
          <w:noProof/>
          <w:sz w:val="22"/>
        </w:rPr>
        <w:t>27</w:t>
      </w:r>
      <w:r w:rsidRPr="00F85BF6">
        <w:rPr>
          <w:rFonts w:ascii="Arial" w:hAnsi="Arial" w:cs="Arial"/>
          <w:noProof/>
          <w:sz w:val="22"/>
        </w:rPr>
        <w:t>, 2385–2402 (2017).</w:t>
      </w:r>
    </w:p>
    <w:p w14:paraId="4B94F50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60.</w:t>
      </w:r>
      <w:r w:rsidRPr="00F85BF6">
        <w:rPr>
          <w:rFonts w:ascii="Arial" w:hAnsi="Arial" w:cs="Arial"/>
          <w:noProof/>
          <w:sz w:val="22"/>
        </w:rPr>
        <w:tab/>
        <w:t xml:space="preserve">Espejo, M. L., Schwartz, Z. P. &amp; David, S. V. Spectral tuning of adaptation supports coding of sensory context in auditory cortex. </w:t>
      </w:r>
      <w:r w:rsidRPr="00F85BF6">
        <w:rPr>
          <w:rFonts w:ascii="Arial" w:hAnsi="Arial" w:cs="Arial"/>
          <w:i/>
          <w:iCs/>
          <w:noProof/>
          <w:sz w:val="22"/>
        </w:rPr>
        <w:t>PLoS Comput. Biol.</w:t>
      </w:r>
      <w:r w:rsidRPr="00F85BF6">
        <w:rPr>
          <w:rFonts w:ascii="Arial" w:hAnsi="Arial" w:cs="Arial"/>
          <w:noProof/>
          <w:sz w:val="22"/>
        </w:rPr>
        <w:t xml:space="preserve"> </w:t>
      </w:r>
      <w:r w:rsidRPr="00F85BF6">
        <w:rPr>
          <w:rFonts w:ascii="Arial" w:hAnsi="Arial" w:cs="Arial"/>
          <w:b/>
          <w:bCs/>
          <w:noProof/>
          <w:sz w:val="22"/>
        </w:rPr>
        <w:t>15</w:t>
      </w:r>
      <w:r w:rsidRPr="00F85BF6">
        <w:rPr>
          <w:rFonts w:ascii="Arial" w:hAnsi="Arial" w:cs="Arial"/>
          <w:noProof/>
          <w:sz w:val="22"/>
        </w:rPr>
        <w:t>, e1007430 (2019).</w:t>
      </w:r>
    </w:p>
    <w:p w14:paraId="2C8A015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61.</w:t>
      </w:r>
      <w:r w:rsidRPr="00F85BF6">
        <w:rPr>
          <w:rFonts w:ascii="Arial" w:hAnsi="Arial" w:cs="Arial"/>
          <w:noProof/>
          <w:sz w:val="22"/>
        </w:rPr>
        <w:tab/>
        <w:t xml:space="preserve">Fritz, J., Shamma, S., Elhilali, M. &amp; Klein, D. Rapid task-related plasticity of spectrotemporal receptive fields in primary auditory cortex.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6</w:t>
      </w:r>
      <w:r w:rsidRPr="00F85BF6">
        <w:rPr>
          <w:rFonts w:ascii="Arial" w:hAnsi="Arial" w:cs="Arial"/>
          <w:noProof/>
          <w:sz w:val="22"/>
        </w:rPr>
        <w:t>, 1216–1223 (2003).</w:t>
      </w:r>
    </w:p>
    <w:p w14:paraId="4562259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62.</w:t>
      </w:r>
      <w:r w:rsidRPr="00F85BF6">
        <w:rPr>
          <w:rFonts w:ascii="Arial" w:hAnsi="Arial" w:cs="Arial"/>
          <w:noProof/>
          <w:sz w:val="22"/>
        </w:rPr>
        <w:tab/>
        <w:t xml:space="preserve">Mesgarani, N., Fritz, J. &amp; Shamma, S. A computational model of rapid task-related plasticity of auditory cortical receptive fields. </w:t>
      </w:r>
      <w:r w:rsidRPr="00F85BF6">
        <w:rPr>
          <w:rFonts w:ascii="Arial" w:hAnsi="Arial" w:cs="Arial"/>
          <w:i/>
          <w:iCs/>
          <w:noProof/>
          <w:sz w:val="22"/>
        </w:rPr>
        <w:t>J. Comput. Neurosci.</w:t>
      </w:r>
      <w:r w:rsidRPr="00F85BF6">
        <w:rPr>
          <w:rFonts w:ascii="Arial" w:hAnsi="Arial" w:cs="Arial"/>
          <w:noProof/>
          <w:sz w:val="22"/>
        </w:rPr>
        <w:t xml:space="preserve"> </w:t>
      </w:r>
      <w:r w:rsidRPr="00F85BF6">
        <w:rPr>
          <w:rFonts w:ascii="Arial" w:hAnsi="Arial" w:cs="Arial"/>
          <w:b/>
          <w:bCs/>
          <w:noProof/>
          <w:sz w:val="22"/>
        </w:rPr>
        <w:t>28</w:t>
      </w:r>
      <w:r w:rsidRPr="00F85BF6">
        <w:rPr>
          <w:rFonts w:ascii="Arial" w:hAnsi="Arial" w:cs="Arial"/>
          <w:noProof/>
          <w:sz w:val="22"/>
        </w:rPr>
        <w:t>, 19–27 (2010).</w:t>
      </w:r>
    </w:p>
    <w:p w14:paraId="614A156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63.</w:t>
      </w:r>
      <w:r w:rsidRPr="00F85BF6">
        <w:rPr>
          <w:rFonts w:ascii="Arial" w:hAnsi="Arial" w:cs="Arial"/>
          <w:noProof/>
          <w:sz w:val="22"/>
        </w:rPr>
        <w:tab/>
        <w:t xml:space="preserve">David, S. V., Fritz, J. B. &amp; Shamma, S. A. Task reward structure shapes rapid receptive field plasticity in auditory cortex. </w:t>
      </w:r>
      <w:r w:rsidRPr="00F85BF6">
        <w:rPr>
          <w:rFonts w:ascii="Arial" w:hAnsi="Arial" w:cs="Arial"/>
          <w:i/>
          <w:iCs/>
          <w:noProof/>
          <w:sz w:val="22"/>
        </w:rPr>
        <w:t>Proc. Natl. Acad. Sci. U. S. A.</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2144–9 (2012).</w:t>
      </w:r>
    </w:p>
    <w:p w14:paraId="72233B8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64.</w:t>
      </w:r>
      <w:r w:rsidRPr="00F85BF6">
        <w:rPr>
          <w:rFonts w:ascii="Arial" w:hAnsi="Arial" w:cs="Arial"/>
          <w:noProof/>
          <w:sz w:val="22"/>
        </w:rPr>
        <w:tab/>
        <w:t xml:space="preserve">Yin, P., Fritz, J. B. &amp; Shamma, S. A. Rapid spectrotemporal plasticity in primary auditory cortex during behavior.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34</w:t>
      </w:r>
      <w:r w:rsidRPr="00F85BF6">
        <w:rPr>
          <w:rFonts w:ascii="Arial" w:hAnsi="Arial" w:cs="Arial"/>
          <w:noProof/>
          <w:sz w:val="22"/>
        </w:rPr>
        <w:t>, 4396–408 (2014).</w:t>
      </w:r>
    </w:p>
    <w:p w14:paraId="4CAF653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65.</w:t>
      </w:r>
      <w:r w:rsidRPr="00F85BF6">
        <w:rPr>
          <w:rFonts w:ascii="Arial" w:hAnsi="Arial" w:cs="Arial"/>
          <w:noProof/>
          <w:sz w:val="22"/>
        </w:rPr>
        <w:tab/>
        <w:t xml:space="preserve">Niwa, M., Johnson, J. S., O’Connor, K. N. &amp; Sutter, M. L. Active engagement improves primary auditory cortical Neurons’ ability to discriminate temporal modulation.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32</w:t>
      </w:r>
      <w:r w:rsidRPr="00F85BF6">
        <w:rPr>
          <w:rFonts w:ascii="Arial" w:hAnsi="Arial" w:cs="Arial"/>
          <w:noProof/>
          <w:sz w:val="22"/>
        </w:rPr>
        <w:t>, 9323–9334 (2012).</w:t>
      </w:r>
    </w:p>
    <w:p w14:paraId="7FCB9BD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66.</w:t>
      </w:r>
      <w:r w:rsidRPr="00F85BF6">
        <w:rPr>
          <w:rFonts w:ascii="Arial" w:hAnsi="Arial" w:cs="Arial"/>
          <w:noProof/>
          <w:sz w:val="22"/>
        </w:rPr>
        <w:tab/>
        <w:t xml:space="preserve">Fritz, J. B., Elhilali, M. &amp; Shamma, S. A. Adaptive changes in cortical receptive fields induced by attention to complex sounds.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98</w:t>
      </w:r>
      <w:r w:rsidRPr="00F85BF6">
        <w:rPr>
          <w:rFonts w:ascii="Arial" w:hAnsi="Arial" w:cs="Arial"/>
          <w:noProof/>
          <w:sz w:val="22"/>
        </w:rPr>
        <w:t>, 2337–46 (2007).</w:t>
      </w:r>
    </w:p>
    <w:p w14:paraId="412585C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67.</w:t>
      </w:r>
      <w:r w:rsidRPr="00F85BF6">
        <w:rPr>
          <w:rFonts w:ascii="Arial" w:hAnsi="Arial" w:cs="Arial"/>
          <w:noProof/>
          <w:sz w:val="22"/>
        </w:rPr>
        <w:tab/>
        <w:t xml:space="preserve">Reynolds, J. H. &amp; Heeger, D. J. The Normalization Model of Attention.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61</w:t>
      </w:r>
      <w:r w:rsidRPr="00F85BF6">
        <w:rPr>
          <w:rFonts w:ascii="Arial" w:hAnsi="Arial" w:cs="Arial"/>
          <w:noProof/>
          <w:sz w:val="22"/>
        </w:rPr>
        <w:t>, 168–185 (2009).</w:t>
      </w:r>
    </w:p>
    <w:p w14:paraId="578A100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68.</w:t>
      </w:r>
      <w:r w:rsidRPr="00F85BF6">
        <w:rPr>
          <w:rFonts w:ascii="Arial" w:hAnsi="Arial" w:cs="Arial"/>
          <w:noProof/>
          <w:sz w:val="22"/>
        </w:rPr>
        <w:tab/>
        <w:t xml:space="preserve">McGinley, M. J., David, S. V. &amp; McCormick, D. A. Cortical Membrane Potential Signature of Optimal States for Sensory Signal Detection.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87</w:t>
      </w:r>
      <w:r w:rsidRPr="00F85BF6">
        <w:rPr>
          <w:rFonts w:ascii="Arial" w:hAnsi="Arial" w:cs="Arial"/>
          <w:noProof/>
          <w:sz w:val="22"/>
        </w:rPr>
        <w:t>, 179–192 (2015).</w:t>
      </w:r>
    </w:p>
    <w:p w14:paraId="6695326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69.</w:t>
      </w:r>
      <w:r w:rsidRPr="00F85BF6">
        <w:rPr>
          <w:rFonts w:ascii="Arial" w:hAnsi="Arial" w:cs="Arial"/>
          <w:noProof/>
          <w:sz w:val="22"/>
        </w:rPr>
        <w:tab/>
        <w:t xml:space="preserve">Reimer, J. </w:t>
      </w:r>
      <w:r w:rsidRPr="00F85BF6">
        <w:rPr>
          <w:rFonts w:ascii="Arial" w:hAnsi="Arial" w:cs="Arial"/>
          <w:i/>
          <w:iCs/>
          <w:noProof/>
          <w:sz w:val="22"/>
        </w:rPr>
        <w:t>et al.</w:t>
      </w:r>
      <w:r w:rsidRPr="00F85BF6">
        <w:rPr>
          <w:rFonts w:ascii="Arial" w:hAnsi="Arial" w:cs="Arial"/>
          <w:noProof/>
          <w:sz w:val="22"/>
        </w:rPr>
        <w:t xml:space="preserve"> Pupil fluctuations track rapid changes in adrenergic and cholinergic activity in cortex.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1–7 (2016).</w:t>
      </w:r>
    </w:p>
    <w:p w14:paraId="04BCA30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70.</w:t>
      </w:r>
      <w:r w:rsidRPr="00F85BF6">
        <w:rPr>
          <w:rFonts w:ascii="Arial" w:hAnsi="Arial" w:cs="Arial"/>
          <w:noProof/>
          <w:sz w:val="22"/>
        </w:rPr>
        <w:tab/>
        <w:t xml:space="preserve">Natan, R. G. </w:t>
      </w:r>
      <w:r w:rsidRPr="00F85BF6">
        <w:rPr>
          <w:rFonts w:ascii="Arial" w:hAnsi="Arial" w:cs="Arial"/>
          <w:i/>
          <w:iCs/>
          <w:noProof/>
          <w:sz w:val="22"/>
        </w:rPr>
        <w:t>et al.</w:t>
      </w:r>
      <w:r w:rsidRPr="00F85BF6">
        <w:rPr>
          <w:rFonts w:ascii="Arial" w:hAnsi="Arial" w:cs="Arial"/>
          <w:noProof/>
          <w:sz w:val="22"/>
        </w:rPr>
        <w:t xml:space="preserve"> Complementary control of sensory adaptation by two types of cortical interneurons.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4</w:t>
      </w:r>
      <w:r w:rsidRPr="00F85BF6">
        <w:rPr>
          <w:rFonts w:ascii="Arial" w:hAnsi="Arial" w:cs="Arial"/>
          <w:noProof/>
          <w:sz w:val="22"/>
        </w:rPr>
        <w:t>, 163–174 (2015).</w:t>
      </w:r>
    </w:p>
    <w:p w14:paraId="53C6B05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71.</w:t>
      </w:r>
      <w:r w:rsidRPr="00F85BF6">
        <w:rPr>
          <w:rFonts w:ascii="Arial" w:hAnsi="Arial" w:cs="Arial"/>
          <w:noProof/>
          <w:sz w:val="22"/>
        </w:rPr>
        <w:tab/>
        <w:t xml:space="preserve">Natan, R. G., Rao, W. &amp; Geffen, M. N. Cortical Interneurons Differentially Shape Frequency Tuning following Adaptation. </w:t>
      </w:r>
      <w:r w:rsidRPr="00F85BF6">
        <w:rPr>
          <w:rFonts w:ascii="Arial" w:hAnsi="Arial" w:cs="Arial"/>
          <w:i/>
          <w:iCs/>
          <w:noProof/>
          <w:sz w:val="22"/>
        </w:rPr>
        <w:t>Cell Rep.</w:t>
      </w:r>
      <w:r w:rsidRPr="00F85BF6">
        <w:rPr>
          <w:rFonts w:ascii="Arial" w:hAnsi="Arial" w:cs="Arial"/>
          <w:noProof/>
          <w:sz w:val="22"/>
        </w:rPr>
        <w:t xml:space="preserve"> </w:t>
      </w:r>
      <w:r w:rsidRPr="00F85BF6">
        <w:rPr>
          <w:rFonts w:ascii="Arial" w:hAnsi="Arial" w:cs="Arial"/>
          <w:b/>
          <w:bCs/>
          <w:noProof/>
          <w:sz w:val="22"/>
        </w:rPr>
        <w:t>21</w:t>
      </w:r>
      <w:r w:rsidRPr="00F85BF6">
        <w:rPr>
          <w:rFonts w:ascii="Arial" w:hAnsi="Arial" w:cs="Arial"/>
          <w:noProof/>
          <w:sz w:val="22"/>
        </w:rPr>
        <w:t>, 878–890 (2017).</w:t>
      </w:r>
    </w:p>
    <w:p w14:paraId="0868A67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72.</w:t>
      </w:r>
      <w:r w:rsidRPr="00F85BF6">
        <w:rPr>
          <w:rFonts w:ascii="Arial" w:hAnsi="Arial" w:cs="Arial"/>
          <w:noProof/>
          <w:sz w:val="22"/>
        </w:rPr>
        <w:tab/>
        <w:t xml:space="preserve">Atallah, B. V., Bruns, W., Carandini, M. &amp; Scanziani, M. Parvalbumin-Expressing Interneurons Linearly Transform Cortical Responses to Visual Stimuli.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73</w:t>
      </w:r>
      <w:r w:rsidRPr="00F85BF6">
        <w:rPr>
          <w:rFonts w:ascii="Arial" w:hAnsi="Arial" w:cs="Arial"/>
          <w:noProof/>
          <w:sz w:val="22"/>
        </w:rPr>
        <w:t>, 159–170 (2012).</w:t>
      </w:r>
    </w:p>
    <w:p w14:paraId="31C621E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73.</w:t>
      </w:r>
      <w:r w:rsidRPr="00F85BF6">
        <w:rPr>
          <w:rFonts w:ascii="Arial" w:hAnsi="Arial" w:cs="Arial"/>
          <w:noProof/>
          <w:sz w:val="22"/>
        </w:rPr>
        <w:tab/>
        <w:t xml:space="preserve">Wilson, N. R., Runyan, C. A., Wang, F. L. &amp; Sur, M. Division and subtraction by distinct cortical inhibitory networks in vivo.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488</w:t>
      </w:r>
      <w:r w:rsidRPr="00F85BF6">
        <w:rPr>
          <w:rFonts w:ascii="Arial" w:hAnsi="Arial" w:cs="Arial"/>
          <w:noProof/>
          <w:sz w:val="22"/>
        </w:rPr>
        <w:t>, 343–348 (2012).</w:t>
      </w:r>
    </w:p>
    <w:p w14:paraId="190F87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74.</w:t>
      </w:r>
      <w:r w:rsidRPr="00F85BF6">
        <w:rPr>
          <w:rFonts w:ascii="Arial" w:hAnsi="Arial" w:cs="Arial"/>
          <w:noProof/>
          <w:sz w:val="22"/>
        </w:rPr>
        <w:tab/>
        <w:t xml:space="preserve">Seybold, B. A., Phillips, E. A. K., Schreiner, C. E. &amp; Hasenstaub, A. R. Inhibitory Actions Unified by Network Integration.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87</w:t>
      </w:r>
      <w:r w:rsidRPr="00F85BF6">
        <w:rPr>
          <w:rFonts w:ascii="Arial" w:hAnsi="Arial" w:cs="Arial"/>
          <w:noProof/>
          <w:sz w:val="22"/>
        </w:rPr>
        <w:t>, 1181–1192 (2015).</w:t>
      </w:r>
    </w:p>
    <w:p w14:paraId="03CDA7D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75.</w:t>
      </w:r>
      <w:r w:rsidRPr="00F85BF6">
        <w:rPr>
          <w:rFonts w:ascii="Arial" w:hAnsi="Arial" w:cs="Arial"/>
          <w:noProof/>
          <w:sz w:val="22"/>
        </w:rPr>
        <w:tab/>
        <w:t xml:space="preserve">Phillips, E. A. K. &amp; Hasenstaub, A. R. Asymmetric effects of activating and inactivating cortical interneurons.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5</w:t>
      </w:r>
      <w:r w:rsidRPr="00F85BF6">
        <w:rPr>
          <w:rFonts w:ascii="Arial" w:hAnsi="Arial" w:cs="Arial"/>
          <w:noProof/>
          <w:sz w:val="22"/>
        </w:rPr>
        <w:t>, e18383 (2016).</w:t>
      </w:r>
    </w:p>
    <w:p w14:paraId="03ABDBD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76.</w:t>
      </w:r>
      <w:r w:rsidRPr="00F85BF6">
        <w:rPr>
          <w:rFonts w:ascii="Arial" w:hAnsi="Arial" w:cs="Arial"/>
          <w:noProof/>
          <w:sz w:val="22"/>
        </w:rPr>
        <w:tab/>
        <w:t xml:space="preserve">Attneave, F. Some informational aspects of visual perception. </w:t>
      </w:r>
      <w:r w:rsidRPr="00F85BF6">
        <w:rPr>
          <w:rFonts w:ascii="Arial" w:hAnsi="Arial" w:cs="Arial"/>
          <w:i/>
          <w:iCs/>
          <w:noProof/>
          <w:sz w:val="22"/>
        </w:rPr>
        <w:t>Psychol. Rev.</w:t>
      </w:r>
      <w:r w:rsidRPr="00F85BF6">
        <w:rPr>
          <w:rFonts w:ascii="Arial" w:hAnsi="Arial" w:cs="Arial"/>
          <w:noProof/>
          <w:sz w:val="22"/>
        </w:rPr>
        <w:t xml:space="preserve"> </w:t>
      </w:r>
      <w:r w:rsidRPr="00F85BF6">
        <w:rPr>
          <w:rFonts w:ascii="Arial" w:hAnsi="Arial" w:cs="Arial"/>
          <w:b/>
          <w:bCs/>
          <w:noProof/>
          <w:sz w:val="22"/>
        </w:rPr>
        <w:t>61</w:t>
      </w:r>
      <w:r w:rsidRPr="00F85BF6">
        <w:rPr>
          <w:rFonts w:ascii="Arial" w:hAnsi="Arial" w:cs="Arial"/>
          <w:noProof/>
          <w:sz w:val="22"/>
        </w:rPr>
        <w:t>, 183–193 (1954).</w:t>
      </w:r>
    </w:p>
    <w:p w14:paraId="731E661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77.</w:t>
      </w:r>
      <w:r w:rsidRPr="00F85BF6">
        <w:rPr>
          <w:rFonts w:ascii="Arial" w:hAnsi="Arial" w:cs="Arial"/>
          <w:noProof/>
          <w:sz w:val="22"/>
        </w:rPr>
        <w:tab/>
        <w:t xml:space="preserve">Simoncelli, E. P. &amp; Olshausen, B. A. Natural image statistics and neural representation. </w:t>
      </w:r>
      <w:r w:rsidRPr="00F85BF6">
        <w:rPr>
          <w:rFonts w:ascii="Arial" w:hAnsi="Arial" w:cs="Arial"/>
          <w:i/>
          <w:iCs/>
          <w:noProof/>
          <w:sz w:val="22"/>
        </w:rPr>
        <w:t>Annual Review of Neuroscience</w:t>
      </w:r>
      <w:r w:rsidRPr="00F85BF6">
        <w:rPr>
          <w:rFonts w:ascii="Arial" w:hAnsi="Arial" w:cs="Arial"/>
          <w:noProof/>
          <w:sz w:val="22"/>
        </w:rPr>
        <w:t xml:space="preserve"> </w:t>
      </w:r>
      <w:r w:rsidRPr="00F85BF6">
        <w:rPr>
          <w:rFonts w:ascii="Arial" w:hAnsi="Arial" w:cs="Arial"/>
          <w:b/>
          <w:bCs/>
          <w:noProof/>
          <w:sz w:val="22"/>
        </w:rPr>
        <w:t>24</w:t>
      </w:r>
      <w:r w:rsidRPr="00F85BF6">
        <w:rPr>
          <w:rFonts w:ascii="Arial" w:hAnsi="Arial" w:cs="Arial"/>
          <w:noProof/>
          <w:sz w:val="22"/>
        </w:rPr>
        <w:t>, 1193–1216 (2001).</w:t>
      </w:r>
    </w:p>
    <w:p w14:paraId="703F015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78.</w:t>
      </w:r>
      <w:r w:rsidRPr="00F85BF6">
        <w:rPr>
          <w:rFonts w:ascii="Arial" w:hAnsi="Arial" w:cs="Arial"/>
          <w:noProof/>
          <w:sz w:val="22"/>
        </w:rPr>
        <w:tab/>
        <w:t xml:space="preserve">Simoncelli, E. P. Vision and the statistics of the visual environment.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13</w:t>
      </w:r>
      <w:r w:rsidRPr="00F85BF6">
        <w:rPr>
          <w:rFonts w:ascii="Arial" w:hAnsi="Arial" w:cs="Arial"/>
          <w:noProof/>
          <w:sz w:val="22"/>
        </w:rPr>
        <w:t>, 144–149 (2003).</w:t>
      </w:r>
    </w:p>
    <w:p w14:paraId="3C22DB4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79.</w:t>
      </w:r>
      <w:r w:rsidRPr="00F85BF6">
        <w:rPr>
          <w:rFonts w:ascii="Arial" w:hAnsi="Arial" w:cs="Arial"/>
          <w:noProof/>
          <w:sz w:val="22"/>
        </w:rPr>
        <w:tab/>
        <w:t xml:space="preserve">Schneider, D. M., Nelson, A. &amp; Mooney, R. A synaptic and circuit basis for corollary discharge in the auditory cortex.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513</w:t>
      </w:r>
      <w:r w:rsidRPr="00F85BF6">
        <w:rPr>
          <w:rFonts w:ascii="Arial" w:hAnsi="Arial" w:cs="Arial"/>
          <w:noProof/>
          <w:sz w:val="22"/>
        </w:rPr>
        <w:t>, 189–94 (2014).</w:t>
      </w:r>
    </w:p>
    <w:p w14:paraId="204395C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80.</w:t>
      </w:r>
      <w:r w:rsidRPr="00F85BF6">
        <w:rPr>
          <w:rFonts w:ascii="Arial" w:hAnsi="Arial" w:cs="Arial"/>
          <w:noProof/>
          <w:sz w:val="22"/>
        </w:rPr>
        <w:tab/>
        <w:t xml:space="preserve">Schneider, D. M., Sundararajan, J. &amp; Mooney,  richard. A cortical filter that learns to suppress the acoustic consequences of movement. </w:t>
      </w:r>
      <w:r w:rsidRPr="00F85BF6">
        <w:rPr>
          <w:rFonts w:ascii="Arial" w:hAnsi="Arial" w:cs="Arial"/>
          <w:i/>
          <w:iCs/>
          <w:noProof/>
          <w:sz w:val="22"/>
        </w:rPr>
        <w:t>Nature</w:t>
      </w:r>
      <w:r w:rsidRPr="00F85BF6">
        <w:rPr>
          <w:rFonts w:ascii="Arial" w:hAnsi="Arial" w:cs="Arial"/>
          <w:noProof/>
          <w:sz w:val="22"/>
        </w:rPr>
        <w:t xml:space="preserve"> (2018). doi:10.1038/s41586-018-0520-5</w:t>
      </w:r>
    </w:p>
    <w:p w14:paraId="5BD4C7D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81.</w:t>
      </w:r>
      <w:r w:rsidRPr="00F85BF6">
        <w:rPr>
          <w:rFonts w:ascii="Arial" w:hAnsi="Arial" w:cs="Arial"/>
          <w:noProof/>
          <w:sz w:val="22"/>
        </w:rPr>
        <w:tab/>
        <w:t xml:space="preserve">Guo, Z. V. </w:t>
      </w:r>
      <w:r w:rsidRPr="00F85BF6">
        <w:rPr>
          <w:rFonts w:ascii="Arial" w:hAnsi="Arial" w:cs="Arial"/>
          <w:i/>
          <w:iCs/>
          <w:noProof/>
          <w:sz w:val="22"/>
        </w:rPr>
        <w:t>et al.</w:t>
      </w:r>
      <w:r w:rsidRPr="00F85BF6">
        <w:rPr>
          <w:rFonts w:ascii="Arial" w:hAnsi="Arial" w:cs="Arial"/>
          <w:noProof/>
          <w:sz w:val="22"/>
        </w:rPr>
        <w:t xml:space="preserve"> Procedures for behavioral experiments in head-fixed mice. </w:t>
      </w:r>
      <w:r w:rsidRPr="00F85BF6">
        <w:rPr>
          <w:rFonts w:ascii="Arial" w:hAnsi="Arial" w:cs="Arial"/>
          <w:i/>
          <w:iCs/>
          <w:noProof/>
          <w:sz w:val="22"/>
        </w:rPr>
        <w:t>PLoS One</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(2014).</w:t>
      </w:r>
    </w:p>
    <w:p w14:paraId="0D0405F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82.</w:t>
      </w:r>
      <w:r w:rsidRPr="00F85BF6">
        <w:rPr>
          <w:rFonts w:ascii="Arial" w:hAnsi="Arial" w:cs="Arial"/>
          <w:noProof/>
          <w:sz w:val="22"/>
        </w:rPr>
        <w:tab/>
        <w:t xml:space="preserve">Isett, B. R., Feasel, S. H., Lane, M. A. &amp; Feldman, D. E. Slip-Based Coding of Local Shape and Texture in Mouse S1.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97</w:t>
      </w:r>
      <w:r w:rsidRPr="00F85BF6">
        <w:rPr>
          <w:rFonts w:ascii="Arial" w:hAnsi="Arial" w:cs="Arial"/>
          <w:noProof/>
          <w:sz w:val="22"/>
        </w:rPr>
        <w:t>, 418-433.e5 (2018).</w:t>
      </w:r>
    </w:p>
    <w:p w14:paraId="6E665DD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83.</w:t>
      </w:r>
      <w:r w:rsidRPr="00F85BF6">
        <w:rPr>
          <w:rFonts w:ascii="Arial" w:hAnsi="Arial" w:cs="Arial"/>
          <w:noProof/>
          <w:sz w:val="22"/>
        </w:rPr>
        <w:tab/>
        <w:t xml:space="preserve">Carruthers, I. M., Natan, R. G. &amp; Geffen, M. N. Encoding of ultrasonic vocalizations in the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1912–1927 (2013).</w:t>
      </w:r>
    </w:p>
    <w:p w14:paraId="682A5A3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84.</w:t>
      </w:r>
      <w:r w:rsidRPr="00F85BF6">
        <w:rPr>
          <w:rFonts w:ascii="Arial" w:hAnsi="Arial" w:cs="Arial"/>
          <w:noProof/>
          <w:sz w:val="22"/>
        </w:rPr>
        <w:tab/>
        <w:t xml:space="preserve">Carruthers, I. M. </w:t>
      </w:r>
      <w:r w:rsidRPr="00F85BF6">
        <w:rPr>
          <w:rFonts w:ascii="Arial" w:hAnsi="Arial" w:cs="Arial"/>
          <w:i/>
          <w:iCs/>
          <w:noProof/>
          <w:sz w:val="22"/>
        </w:rPr>
        <w:t>et al.</w:t>
      </w:r>
      <w:r w:rsidRPr="00F85BF6">
        <w:rPr>
          <w:rFonts w:ascii="Arial" w:hAnsi="Arial" w:cs="Arial"/>
          <w:noProof/>
          <w:sz w:val="22"/>
        </w:rPr>
        <w:t xml:space="preserve"> Emergence of invariant representation of vocalizations in the auditory cortex. </w:t>
      </w:r>
      <w:r w:rsidRPr="00F85BF6">
        <w:rPr>
          <w:rFonts w:ascii="Arial" w:hAnsi="Arial" w:cs="Arial"/>
          <w:i/>
          <w:iCs/>
          <w:noProof/>
          <w:sz w:val="22"/>
        </w:rPr>
        <w:t>J. Neurophysiol.</w:t>
      </w:r>
      <w:r w:rsidRPr="00F85BF6">
        <w:rPr>
          <w:rFonts w:ascii="Arial" w:hAnsi="Arial" w:cs="Arial"/>
          <w:noProof/>
          <w:sz w:val="22"/>
        </w:rPr>
        <w:t xml:space="preserve"> jn.00095.2015 (2015). doi:10.1152/jn.00095.2015</w:t>
      </w:r>
    </w:p>
    <w:p w14:paraId="3BD3E5D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85.</w:t>
      </w:r>
      <w:r w:rsidRPr="00F85BF6">
        <w:rPr>
          <w:rFonts w:ascii="Arial" w:hAnsi="Arial" w:cs="Arial"/>
          <w:noProof/>
          <w:sz w:val="22"/>
        </w:rPr>
        <w:tab/>
        <w:t xml:space="preserve">Voigts, J. </w:t>
      </w:r>
      <w:r w:rsidRPr="00F85BF6">
        <w:rPr>
          <w:rFonts w:ascii="Arial" w:hAnsi="Arial" w:cs="Arial"/>
          <w:i/>
          <w:iCs/>
          <w:noProof/>
          <w:sz w:val="22"/>
        </w:rPr>
        <w:t>et al.</w:t>
      </w:r>
      <w:r w:rsidRPr="00F85BF6">
        <w:rPr>
          <w:rFonts w:ascii="Arial" w:hAnsi="Arial" w:cs="Arial"/>
          <w:noProof/>
          <w:sz w:val="22"/>
        </w:rPr>
        <w:t xml:space="preserve"> An easy-to-assemble, robust, and lightweight drive implant for chronic tetrode recordings in freely moving animals. </w:t>
      </w:r>
      <w:r w:rsidRPr="00F85BF6">
        <w:rPr>
          <w:rFonts w:ascii="Arial" w:hAnsi="Arial" w:cs="Arial"/>
          <w:i/>
          <w:iCs/>
          <w:noProof/>
          <w:sz w:val="22"/>
        </w:rPr>
        <w:t>J. Neural Eng.</w:t>
      </w:r>
      <w:r w:rsidRPr="00F85BF6">
        <w:rPr>
          <w:rFonts w:ascii="Arial" w:hAnsi="Arial" w:cs="Arial"/>
          <w:noProof/>
          <w:sz w:val="22"/>
        </w:rPr>
        <w:t xml:space="preserve"> </w:t>
      </w:r>
      <w:r w:rsidRPr="00F85BF6">
        <w:rPr>
          <w:rFonts w:ascii="Arial" w:hAnsi="Arial" w:cs="Arial"/>
          <w:b/>
          <w:bCs/>
          <w:noProof/>
          <w:sz w:val="22"/>
        </w:rPr>
        <w:t>17</w:t>
      </w:r>
      <w:r w:rsidRPr="00F85BF6">
        <w:rPr>
          <w:rFonts w:ascii="Arial" w:hAnsi="Arial" w:cs="Arial"/>
          <w:noProof/>
          <w:sz w:val="22"/>
        </w:rPr>
        <w:t>, 26044 (2020).</w:t>
      </w:r>
    </w:p>
    <w:p w14:paraId="4B255E9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86.</w:t>
      </w:r>
      <w:r w:rsidRPr="00F85BF6">
        <w:rPr>
          <w:rFonts w:ascii="Arial" w:hAnsi="Arial" w:cs="Arial"/>
          <w:noProof/>
          <w:sz w:val="22"/>
        </w:rPr>
        <w:tab/>
        <w:t xml:space="preserve">Voigts, J., Siegle, J., Pritchett, D. L. &amp; Moore, C. I. The flexDrive: An ultra-light implant for optical control </w:t>
      </w:r>
      <w:r w:rsidRPr="00F85BF6">
        <w:rPr>
          <w:rFonts w:ascii="Arial" w:hAnsi="Arial" w:cs="Arial"/>
          <w:noProof/>
          <w:sz w:val="22"/>
        </w:rPr>
        <w:lastRenderedPageBreak/>
        <w:t xml:space="preserve">and highly parallel chronic recording of neuronal ensembles in freely moving mice. </w:t>
      </w:r>
      <w:r w:rsidRPr="00F85BF6">
        <w:rPr>
          <w:rFonts w:ascii="Arial" w:hAnsi="Arial" w:cs="Arial"/>
          <w:i/>
          <w:iCs/>
          <w:noProof/>
          <w:sz w:val="22"/>
        </w:rPr>
        <w:t>Front. Syst. Neurosci.</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8 (2013).</w:t>
      </w:r>
    </w:p>
    <w:p w14:paraId="73AABFD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87.</w:t>
      </w:r>
      <w:r w:rsidRPr="00F85BF6">
        <w:rPr>
          <w:rFonts w:ascii="Arial" w:hAnsi="Arial" w:cs="Arial"/>
          <w:noProof/>
          <w:sz w:val="22"/>
        </w:rPr>
        <w:tab/>
        <w:t xml:space="preserve">Pachitariu, M., Steinmetz, N., Kadir, S., Carandini, M. &amp; Harris, K. </w:t>
      </w:r>
      <w:r w:rsidRPr="00F85BF6">
        <w:rPr>
          <w:rFonts w:ascii="Arial" w:hAnsi="Arial" w:cs="Arial"/>
          <w:i/>
          <w:iCs/>
          <w:noProof/>
          <w:sz w:val="22"/>
        </w:rPr>
        <w:t>Fast and accurate spike sorting of high-channel count probes with KiloSort</w:t>
      </w:r>
      <w:r w:rsidRPr="00F85BF6">
        <w:rPr>
          <w:rFonts w:ascii="Arial" w:hAnsi="Arial" w:cs="Arial"/>
          <w:noProof/>
          <w:sz w:val="22"/>
        </w:rPr>
        <w:t xml:space="preserve">. </w:t>
      </w:r>
      <w:r w:rsidRPr="00F85BF6">
        <w:rPr>
          <w:rFonts w:ascii="Arial" w:hAnsi="Arial" w:cs="Arial"/>
          <w:i/>
          <w:iCs/>
          <w:noProof/>
          <w:sz w:val="22"/>
        </w:rPr>
        <w:t>Advances in Neural Information Processing Systems</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(2016).</w:t>
      </w:r>
    </w:p>
    <w:p w14:paraId="788F688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88.</w:t>
      </w:r>
      <w:r w:rsidRPr="00F85BF6">
        <w:rPr>
          <w:rFonts w:ascii="Arial" w:hAnsi="Arial" w:cs="Arial"/>
          <w:noProof/>
          <w:sz w:val="22"/>
        </w:rPr>
        <w:tab/>
        <w:t xml:space="preserve">Eilers, P. H. C. &amp; Marx, B. D. Flexible smoothing with B-splines and penalties. </w:t>
      </w:r>
      <w:r w:rsidRPr="00F85BF6">
        <w:rPr>
          <w:rFonts w:ascii="Arial" w:hAnsi="Arial" w:cs="Arial"/>
          <w:i/>
          <w:iCs/>
          <w:noProof/>
          <w:sz w:val="22"/>
        </w:rPr>
        <w:t>Stat. Sci.</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89–102 (1996).</w:t>
      </w:r>
    </w:p>
    <w:p w14:paraId="30AA354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89.</w:t>
      </w:r>
      <w:r w:rsidRPr="00F85BF6">
        <w:rPr>
          <w:rFonts w:ascii="Arial" w:hAnsi="Arial" w:cs="Arial"/>
          <w:noProof/>
          <w:sz w:val="22"/>
        </w:rPr>
        <w:tab/>
        <w:t xml:space="preserve">Stanislaw, H. &amp; Todorov, N. Calculation of signal detection theory measures. </w:t>
      </w:r>
      <w:r w:rsidRPr="00F85BF6">
        <w:rPr>
          <w:rFonts w:ascii="Arial" w:hAnsi="Arial" w:cs="Arial"/>
          <w:i/>
          <w:iCs/>
          <w:noProof/>
          <w:sz w:val="22"/>
        </w:rPr>
        <w:t>Behav. Res. Methods, Instruments, Comput.</w:t>
      </w:r>
      <w:r w:rsidRPr="00F85BF6">
        <w:rPr>
          <w:rFonts w:ascii="Arial" w:hAnsi="Arial" w:cs="Arial"/>
          <w:noProof/>
          <w:sz w:val="22"/>
        </w:rPr>
        <w:t xml:space="preserve"> </w:t>
      </w:r>
      <w:r w:rsidRPr="00F85BF6">
        <w:rPr>
          <w:rFonts w:ascii="Arial" w:hAnsi="Arial" w:cs="Arial"/>
          <w:b/>
          <w:bCs/>
          <w:noProof/>
          <w:sz w:val="22"/>
        </w:rPr>
        <w:t>31</w:t>
      </w:r>
      <w:r w:rsidRPr="00F85BF6">
        <w:rPr>
          <w:rFonts w:ascii="Arial" w:hAnsi="Arial" w:cs="Arial"/>
          <w:noProof/>
          <w:sz w:val="22"/>
        </w:rPr>
        <w:t>, 137–149 (1999).</w:t>
      </w:r>
    </w:p>
    <w:p w14:paraId="0CCB833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90.</w:t>
      </w:r>
      <w:r w:rsidRPr="00F85BF6">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120</w:t>
      </w:r>
      <w:r w:rsidRPr="00F85BF6">
        <w:rPr>
          <w:rFonts w:ascii="Arial" w:hAnsi="Arial" w:cs="Arial"/>
          <w:noProof/>
          <w:sz w:val="22"/>
        </w:rPr>
        <w:t>, 2819–2833 (2018).</w:t>
      </w:r>
    </w:p>
    <w:p w14:paraId="7676CB2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91.</w:t>
      </w:r>
      <w:r w:rsidRPr="00F85BF6">
        <w:rPr>
          <w:rFonts w:ascii="Arial" w:hAnsi="Arial" w:cs="Arial"/>
          <w:noProof/>
          <w:sz w:val="22"/>
        </w:rPr>
        <w:tab/>
        <w:t xml:space="preserve">Hautus, M. J. Corrections for extreme proportions and their biasing effects on estimated values of d′. </w:t>
      </w:r>
      <w:r w:rsidRPr="00F85BF6">
        <w:rPr>
          <w:rFonts w:ascii="Arial" w:hAnsi="Arial" w:cs="Arial"/>
          <w:i/>
          <w:iCs/>
          <w:noProof/>
          <w:sz w:val="22"/>
        </w:rPr>
        <w:t>Behav. Res. Methods, Instruments, Comput.</w:t>
      </w:r>
      <w:r w:rsidRPr="00F85BF6">
        <w:rPr>
          <w:rFonts w:ascii="Arial" w:hAnsi="Arial" w:cs="Arial"/>
          <w:noProof/>
          <w:sz w:val="22"/>
        </w:rPr>
        <w:t xml:space="preserve"> </w:t>
      </w:r>
      <w:r w:rsidRPr="00F85BF6">
        <w:rPr>
          <w:rFonts w:ascii="Arial" w:hAnsi="Arial" w:cs="Arial"/>
          <w:b/>
          <w:bCs/>
          <w:noProof/>
          <w:sz w:val="22"/>
        </w:rPr>
        <w:t>27</w:t>
      </w:r>
      <w:r w:rsidRPr="00F85BF6">
        <w:rPr>
          <w:rFonts w:ascii="Arial" w:hAnsi="Arial" w:cs="Arial"/>
          <w:noProof/>
          <w:sz w:val="22"/>
        </w:rPr>
        <w:t>, 46–51 (1995).</w:t>
      </w:r>
    </w:p>
    <w:p w14:paraId="465D352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92.</w:t>
      </w:r>
      <w:r w:rsidRPr="00F85BF6">
        <w:rPr>
          <w:rFonts w:ascii="Arial" w:hAnsi="Arial" w:cs="Arial"/>
          <w:noProof/>
          <w:sz w:val="22"/>
        </w:rPr>
        <w:tab/>
        <w:t xml:space="preserve">Sahani, M. &amp; Linden, J. F. How linear are auditory cortical responses? in </w:t>
      </w:r>
      <w:r w:rsidRPr="00F85BF6">
        <w:rPr>
          <w:rFonts w:ascii="Arial" w:hAnsi="Arial" w:cs="Arial"/>
          <w:i/>
          <w:iCs/>
          <w:noProof/>
          <w:sz w:val="22"/>
        </w:rPr>
        <w:t>Advances in Neural Information Processing Systems</w:t>
      </w:r>
      <w:r w:rsidRPr="00F85BF6">
        <w:rPr>
          <w:rFonts w:ascii="Arial" w:hAnsi="Arial" w:cs="Arial"/>
          <w:noProof/>
          <w:sz w:val="22"/>
        </w:rPr>
        <w:t xml:space="preserve"> 109–116 (2003). doi:10.1124/dmd.105.005157.concerning</w:t>
      </w:r>
    </w:p>
    <w:p w14:paraId="00CD98E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93.</w:t>
      </w:r>
      <w:r w:rsidRPr="00F85BF6">
        <w:rPr>
          <w:rFonts w:ascii="Arial" w:hAnsi="Arial" w:cs="Arial"/>
          <w:noProof/>
          <w:sz w:val="22"/>
        </w:rPr>
        <w:tab/>
        <w:t xml:space="preserve">Sahani, M. &amp; Linden, J. F. </w:t>
      </w:r>
      <w:r w:rsidRPr="00F85BF6">
        <w:rPr>
          <w:rFonts w:ascii="Arial" w:hAnsi="Arial" w:cs="Arial"/>
          <w:i/>
          <w:iCs/>
          <w:noProof/>
          <w:sz w:val="22"/>
        </w:rPr>
        <w:t>Evidence optimization techniques for estimating stimulus-response functions</w:t>
      </w:r>
      <w:r w:rsidRPr="00F85BF6">
        <w:rPr>
          <w:rFonts w:ascii="Arial" w:hAnsi="Arial" w:cs="Arial"/>
          <w:noProof/>
          <w:sz w:val="22"/>
        </w:rPr>
        <w:t xml:space="preserve">. </w:t>
      </w:r>
      <w:r w:rsidRPr="00F85BF6">
        <w:rPr>
          <w:rFonts w:ascii="Arial" w:hAnsi="Arial" w:cs="Arial"/>
          <w:i/>
          <w:iCs/>
          <w:noProof/>
          <w:sz w:val="22"/>
        </w:rPr>
        <w:t>Advances in Neural Information Processing Systems</w:t>
      </w:r>
      <w:r w:rsidRPr="00F85BF6">
        <w:rPr>
          <w:rFonts w:ascii="Arial" w:hAnsi="Arial" w:cs="Arial"/>
          <w:noProof/>
          <w:sz w:val="22"/>
        </w:rPr>
        <w:t xml:space="preserve"> (2003).</w:t>
      </w:r>
    </w:p>
    <w:p w14:paraId="6A6F871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94.</w:t>
      </w:r>
      <w:r w:rsidRPr="00F85BF6">
        <w:rPr>
          <w:rFonts w:ascii="Arial" w:hAnsi="Arial" w:cs="Arial"/>
          <w:noProof/>
          <w:sz w:val="22"/>
        </w:rPr>
        <w:tab/>
        <w:t xml:space="preserve">Benjamini, Y. &amp; Hochberg, Y. Controlling the False Discovery Rate: A Practical and Powerful Approach to Multiple Testing. </w:t>
      </w:r>
      <w:r w:rsidRPr="00F85BF6">
        <w:rPr>
          <w:rFonts w:ascii="Arial" w:hAnsi="Arial" w:cs="Arial"/>
          <w:i/>
          <w:iCs/>
          <w:noProof/>
          <w:sz w:val="22"/>
        </w:rPr>
        <w:t>J. R. Stat. Soc. Ser. B</w:t>
      </w:r>
      <w:r w:rsidRPr="00F85BF6">
        <w:rPr>
          <w:rFonts w:ascii="Arial" w:hAnsi="Arial" w:cs="Arial"/>
          <w:noProof/>
          <w:sz w:val="22"/>
        </w:rPr>
        <w:t xml:space="preserve"> </w:t>
      </w:r>
      <w:r w:rsidRPr="00F85BF6">
        <w:rPr>
          <w:rFonts w:ascii="Arial" w:hAnsi="Arial" w:cs="Arial"/>
          <w:b/>
          <w:bCs/>
          <w:noProof/>
          <w:sz w:val="22"/>
        </w:rPr>
        <w:t>57</w:t>
      </w:r>
      <w:r w:rsidRPr="00F85BF6">
        <w:rPr>
          <w:rFonts w:ascii="Arial" w:hAnsi="Arial" w:cs="Arial"/>
          <w:noProof/>
          <w:sz w:val="22"/>
        </w:rPr>
        <w:t>, 289–300 (1995).</w:t>
      </w:r>
    </w:p>
    <w:p w14:paraId="289CD01C" w14:textId="539D9D5F" w:rsidR="00090042" w:rsidRDefault="00DB7221" w:rsidP="00F85BF6">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2036B6"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2036B6"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2036B6">
        <w:trPr>
          <w:trHeight w:val="404"/>
          <w:jc w:val="center"/>
        </w:trPr>
        <w:tc>
          <w:tcPr>
            <w:tcW w:w="350" w:type="pct"/>
            <w:vAlign w:val="center"/>
          </w:tcPr>
          <w:p w14:paraId="7623CF8D" w14:textId="77777777" w:rsidR="00090042" w:rsidRDefault="00090042" w:rsidP="002036B6">
            <w:pPr>
              <w:jc w:val="both"/>
              <w:rPr>
                <w:rFonts w:ascii="Arial" w:hAnsi="Arial" w:cs="Arial"/>
                <w:sz w:val="22"/>
                <w:szCs w:val="22"/>
              </w:rPr>
            </w:pPr>
          </w:p>
        </w:tc>
        <w:tc>
          <w:tcPr>
            <w:tcW w:w="4300" w:type="pct"/>
            <w:vAlign w:val="center"/>
          </w:tcPr>
          <w:p w14:paraId="56DE55FF" w14:textId="087A047A"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78C7DB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2036B6"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2036B6">
        <w:trPr>
          <w:trHeight w:val="404"/>
          <w:jc w:val="center"/>
        </w:trPr>
        <w:tc>
          <w:tcPr>
            <w:tcW w:w="350" w:type="pct"/>
            <w:vAlign w:val="center"/>
          </w:tcPr>
          <w:p w14:paraId="2661FDB4" w14:textId="77777777" w:rsidR="00090042" w:rsidRDefault="00090042" w:rsidP="002036B6">
            <w:pPr>
              <w:jc w:val="both"/>
              <w:rPr>
                <w:rFonts w:ascii="Arial" w:hAnsi="Arial" w:cs="Arial"/>
                <w:sz w:val="22"/>
                <w:szCs w:val="22"/>
              </w:rPr>
            </w:pPr>
          </w:p>
        </w:tc>
        <w:tc>
          <w:tcPr>
            <w:tcW w:w="4300" w:type="pct"/>
            <w:vAlign w:val="center"/>
          </w:tcPr>
          <w:p w14:paraId="184EB2A4" w14:textId="77777777"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2036B6">
        <w:trPr>
          <w:trHeight w:val="404"/>
          <w:jc w:val="center"/>
        </w:trPr>
        <w:tc>
          <w:tcPr>
            <w:tcW w:w="350" w:type="pct"/>
            <w:vAlign w:val="center"/>
          </w:tcPr>
          <w:p w14:paraId="4A738263" w14:textId="77777777" w:rsidR="00090042" w:rsidRDefault="00090042" w:rsidP="002036B6">
            <w:pPr>
              <w:jc w:val="both"/>
              <w:rPr>
                <w:rFonts w:ascii="Arial" w:hAnsi="Arial" w:cs="Arial"/>
                <w:sz w:val="22"/>
                <w:szCs w:val="22"/>
              </w:rPr>
            </w:pPr>
          </w:p>
        </w:tc>
        <w:tc>
          <w:tcPr>
            <w:tcW w:w="4300" w:type="pct"/>
            <w:vAlign w:val="center"/>
          </w:tcPr>
          <w:p w14:paraId="4C5DF245" w14:textId="77777777" w:rsidR="00090042" w:rsidRPr="00BF77FF" w:rsidRDefault="002036B6"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2036B6">
        <w:trPr>
          <w:trHeight w:val="404"/>
          <w:jc w:val="center"/>
        </w:trPr>
        <w:tc>
          <w:tcPr>
            <w:tcW w:w="350" w:type="pct"/>
            <w:vAlign w:val="center"/>
          </w:tcPr>
          <w:p w14:paraId="2E000E23" w14:textId="77777777" w:rsidR="00090042" w:rsidRDefault="00090042" w:rsidP="002036B6">
            <w:pPr>
              <w:jc w:val="both"/>
              <w:rPr>
                <w:rFonts w:ascii="Arial" w:hAnsi="Arial" w:cs="Arial"/>
                <w:sz w:val="22"/>
                <w:szCs w:val="22"/>
              </w:rPr>
            </w:pPr>
          </w:p>
        </w:tc>
        <w:tc>
          <w:tcPr>
            <w:tcW w:w="4300" w:type="pct"/>
            <w:vAlign w:val="center"/>
          </w:tcPr>
          <w:p w14:paraId="532B0FFB" w14:textId="4DEE7DB9"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2036B6">
        <w:trPr>
          <w:trHeight w:val="404"/>
          <w:jc w:val="center"/>
        </w:trPr>
        <w:tc>
          <w:tcPr>
            <w:tcW w:w="350" w:type="pct"/>
            <w:vAlign w:val="center"/>
          </w:tcPr>
          <w:p w14:paraId="620FB4B6" w14:textId="77777777" w:rsidR="00090042" w:rsidRDefault="00090042" w:rsidP="002036B6">
            <w:pPr>
              <w:jc w:val="both"/>
              <w:rPr>
                <w:rFonts w:ascii="Arial" w:hAnsi="Arial" w:cs="Arial"/>
                <w:sz w:val="22"/>
                <w:szCs w:val="22"/>
              </w:rPr>
            </w:pPr>
          </w:p>
        </w:tc>
        <w:tc>
          <w:tcPr>
            <w:tcW w:w="4300" w:type="pct"/>
            <w:vAlign w:val="center"/>
          </w:tcPr>
          <w:p w14:paraId="0F9494F8" w14:textId="77777777" w:rsidR="00090042" w:rsidRPr="00BF77FF" w:rsidRDefault="00090042" w:rsidP="002036B6">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2036B6">
        <w:trPr>
          <w:trHeight w:val="404"/>
          <w:jc w:val="center"/>
        </w:trPr>
        <w:tc>
          <w:tcPr>
            <w:tcW w:w="350" w:type="pct"/>
            <w:vAlign w:val="center"/>
          </w:tcPr>
          <w:p w14:paraId="72F55E95" w14:textId="77777777" w:rsidR="00090042" w:rsidRDefault="00090042" w:rsidP="002036B6">
            <w:pPr>
              <w:jc w:val="both"/>
              <w:rPr>
                <w:rFonts w:ascii="Arial" w:hAnsi="Arial" w:cs="Arial"/>
                <w:sz w:val="22"/>
                <w:szCs w:val="22"/>
              </w:rPr>
            </w:pPr>
          </w:p>
        </w:tc>
        <w:tc>
          <w:tcPr>
            <w:tcW w:w="4300" w:type="pct"/>
            <w:vAlign w:val="center"/>
          </w:tcPr>
          <w:p w14:paraId="4A3A5E4F" w14:textId="113E7A13"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m:t>
                </m:r>
                <m:r>
                  <m:rPr>
                    <m:sty m:val="p"/>
                  </m:rPr>
                  <w:rPr>
                    <w:rFonts w:ascii="Cambria Math" w:eastAsiaTheme="minorEastAsia" w:hAnsi="Cambria Math" w:cs="Arial"/>
                    <w:sz w:val="22"/>
                    <w:szCs w:val="22"/>
                  </w:rPr>
                  <m:t xml:space="preserve">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565C4AD"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2036B6">
        <w:trPr>
          <w:trHeight w:val="404"/>
          <w:jc w:val="center"/>
        </w:trPr>
        <w:tc>
          <w:tcPr>
            <w:tcW w:w="350" w:type="pct"/>
            <w:vAlign w:val="center"/>
          </w:tcPr>
          <w:p w14:paraId="312C93B0" w14:textId="77777777" w:rsidR="00090042" w:rsidRDefault="00090042" w:rsidP="002036B6">
            <w:pPr>
              <w:jc w:val="both"/>
              <w:rPr>
                <w:rFonts w:ascii="Arial" w:hAnsi="Arial" w:cs="Arial"/>
                <w:sz w:val="22"/>
                <w:szCs w:val="22"/>
              </w:rPr>
            </w:pPr>
          </w:p>
        </w:tc>
        <w:tc>
          <w:tcPr>
            <w:tcW w:w="4300" w:type="pct"/>
            <w:vAlign w:val="center"/>
          </w:tcPr>
          <w:p w14:paraId="162AA74A" w14:textId="7777777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2036B6">
        <w:trPr>
          <w:trHeight w:val="404"/>
          <w:jc w:val="center"/>
        </w:trPr>
        <w:tc>
          <w:tcPr>
            <w:tcW w:w="350" w:type="pct"/>
            <w:vAlign w:val="center"/>
          </w:tcPr>
          <w:p w14:paraId="771B7F5B" w14:textId="77777777" w:rsidR="00090042" w:rsidRDefault="00090042" w:rsidP="002036B6">
            <w:pPr>
              <w:jc w:val="both"/>
              <w:rPr>
                <w:rFonts w:ascii="Arial" w:hAnsi="Arial" w:cs="Arial"/>
                <w:sz w:val="22"/>
                <w:szCs w:val="22"/>
              </w:rPr>
            </w:pPr>
          </w:p>
        </w:tc>
        <w:tc>
          <w:tcPr>
            <w:tcW w:w="4300" w:type="pct"/>
            <w:vAlign w:val="center"/>
          </w:tcPr>
          <w:p w14:paraId="74F1CBA7" w14:textId="77777777" w:rsidR="00090042" w:rsidRPr="00BF77FF" w:rsidRDefault="002036B6" w:rsidP="002036B6">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2036B6">
        <w:trPr>
          <w:trHeight w:val="404"/>
          <w:jc w:val="center"/>
        </w:trPr>
        <w:tc>
          <w:tcPr>
            <w:tcW w:w="350" w:type="pct"/>
            <w:vAlign w:val="center"/>
          </w:tcPr>
          <w:p w14:paraId="484A17C2" w14:textId="77777777" w:rsidR="00090042" w:rsidRDefault="00090042" w:rsidP="002036B6">
            <w:pPr>
              <w:jc w:val="both"/>
              <w:rPr>
                <w:rFonts w:ascii="Arial" w:hAnsi="Arial" w:cs="Arial"/>
                <w:sz w:val="22"/>
                <w:szCs w:val="22"/>
              </w:rPr>
            </w:pPr>
          </w:p>
        </w:tc>
        <w:tc>
          <w:tcPr>
            <w:tcW w:w="4300" w:type="pct"/>
            <w:vAlign w:val="center"/>
          </w:tcPr>
          <w:p w14:paraId="5D7E4A63" w14:textId="22190CBC"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698F074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2036B6">
        <w:trPr>
          <w:trHeight w:val="404"/>
          <w:jc w:val="center"/>
        </w:trPr>
        <w:tc>
          <w:tcPr>
            <w:tcW w:w="350" w:type="pct"/>
            <w:vAlign w:val="center"/>
          </w:tcPr>
          <w:p w14:paraId="15E651DD" w14:textId="77777777" w:rsidR="00090042" w:rsidRDefault="00090042" w:rsidP="002036B6">
            <w:pPr>
              <w:jc w:val="both"/>
              <w:rPr>
                <w:rFonts w:ascii="Arial" w:hAnsi="Arial" w:cs="Arial"/>
                <w:sz w:val="22"/>
                <w:szCs w:val="22"/>
              </w:rPr>
            </w:pPr>
          </w:p>
        </w:tc>
        <w:tc>
          <w:tcPr>
            <w:tcW w:w="4300" w:type="pct"/>
            <w:vAlign w:val="center"/>
          </w:tcPr>
          <w:p w14:paraId="3FDF558A" w14:textId="77777777"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2036B6"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290070F"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2036B6">
        <w:trPr>
          <w:trHeight w:val="404"/>
          <w:jc w:val="center"/>
        </w:trPr>
        <w:tc>
          <w:tcPr>
            <w:tcW w:w="350" w:type="pct"/>
            <w:vAlign w:val="center"/>
          </w:tcPr>
          <w:p w14:paraId="5C898818" w14:textId="77777777" w:rsidR="00090042" w:rsidRDefault="00090042" w:rsidP="002036B6">
            <w:pPr>
              <w:jc w:val="both"/>
              <w:rPr>
                <w:rFonts w:ascii="Arial" w:hAnsi="Arial" w:cs="Arial"/>
                <w:sz w:val="22"/>
                <w:szCs w:val="22"/>
              </w:rPr>
            </w:pPr>
          </w:p>
        </w:tc>
        <w:tc>
          <w:tcPr>
            <w:tcW w:w="4300" w:type="pct"/>
            <w:vAlign w:val="center"/>
          </w:tcPr>
          <w:p w14:paraId="2336D9A9" w14:textId="77777777"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2036B6">
        <w:trPr>
          <w:trHeight w:val="404"/>
          <w:jc w:val="center"/>
        </w:trPr>
        <w:tc>
          <w:tcPr>
            <w:tcW w:w="350" w:type="pct"/>
            <w:vAlign w:val="center"/>
          </w:tcPr>
          <w:p w14:paraId="044F1ACA" w14:textId="77777777" w:rsidR="00090042" w:rsidRDefault="00090042" w:rsidP="002036B6">
            <w:pPr>
              <w:jc w:val="both"/>
              <w:rPr>
                <w:rFonts w:ascii="Arial" w:hAnsi="Arial" w:cs="Arial"/>
                <w:sz w:val="22"/>
                <w:szCs w:val="22"/>
              </w:rPr>
            </w:pPr>
          </w:p>
        </w:tc>
        <w:tc>
          <w:tcPr>
            <w:tcW w:w="4300" w:type="pct"/>
            <w:vAlign w:val="center"/>
          </w:tcPr>
          <w:p w14:paraId="69C35ECB" w14:textId="37225C29" w:rsidR="00090042" w:rsidRPr="00BF77FF" w:rsidRDefault="002036B6"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05A1106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2036B6">
        <w:trPr>
          <w:trHeight w:val="404"/>
          <w:jc w:val="center"/>
        </w:trPr>
        <w:tc>
          <w:tcPr>
            <w:tcW w:w="350" w:type="pct"/>
            <w:vAlign w:val="center"/>
          </w:tcPr>
          <w:p w14:paraId="4A1614D5" w14:textId="77777777" w:rsidR="00090042" w:rsidRDefault="00090042" w:rsidP="002036B6">
            <w:pPr>
              <w:jc w:val="both"/>
              <w:rPr>
                <w:rFonts w:ascii="Arial" w:hAnsi="Arial" w:cs="Arial"/>
                <w:sz w:val="22"/>
                <w:szCs w:val="22"/>
              </w:rPr>
            </w:pPr>
          </w:p>
        </w:tc>
        <w:tc>
          <w:tcPr>
            <w:tcW w:w="4300" w:type="pct"/>
            <w:vAlign w:val="center"/>
          </w:tcPr>
          <w:p w14:paraId="4C2A1355" w14:textId="32D2A34B" w:rsidR="00090042" w:rsidRPr="00BF77FF" w:rsidRDefault="002036B6"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2036B6">
        <w:trPr>
          <w:trHeight w:val="404"/>
          <w:jc w:val="center"/>
        </w:trPr>
        <w:tc>
          <w:tcPr>
            <w:tcW w:w="350" w:type="pct"/>
            <w:vAlign w:val="center"/>
          </w:tcPr>
          <w:p w14:paraId="1574C392" w14:textId="77777777" w:rsidR="00090042" w:rsidRDefault="00090042" w:rsidP="002036B6">
            <w:pPr>
              <w:jc w:val="both"/>
              <w:rPr>
                <w:rFonts w:ascii="Arial" w:hAnsi="Arial" w:cs="Arial"/>
                <w:sz w:val="22"/>
                <w:szCs w:val="22"/>
              </w:rPr>
            </w:pPr>
          </w:p>
        </w:tc>
        <w:tc>
          <w:tcPr>
            <w:tcW w:w="4300" w:type="pct"/>
            <w:vAlign w:val="center"/>
          </w:tcPr>
          <w:p w14:paraId="3B7F679E" w14:textId="77777777"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2036B6">
        <w:trPr>
          <w:trHeight w:val="404"/>
          <w:jc w:val="center"/>
        </w:trPr>
        <w:tc>
          <w:tcPr>
            <w:tcW w:w="350" w:type="pct"/>
            <w:vAlign w:val="center"/>
          </w:tcPr>
          <w:p w14:paraId="6839D712" w14:textId="77777777" w:rsidR="00090042" w:rsidRDefault="00090042" w:rsidP="002036B6">
            <w:pPr>
              <w:jc w:val="both"/>
              <w:rPr>
                <w:rFonts w:ascii="Arial" w:hAnsi="Arial" w:cs="Arial"/>
                <w:sz w:val="22"/>
                <w:szCs w:val="22"/>
              </w:rPr>
            </w:pPr>
          </w:p>
        </w:tc>
        <w:tc>
          <w:tcPr>
            <w:tcW w:w="4300" w:type="pct"/>
            <w:vAlign w:val="center"/>
          </w:tcPr>
          <w:p w14:paraId="0DFCC01C" w14:textId="0B695A46" w:rsidR="00090042" w:rsidRPr="00D67FE4" w:rsidRDefault="002036B6" w:rsidP="002036B6">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2036B6">
        <w:trPr>
          <w:trHeight w:val="404"/>
          <w:jc w:val="center"/>
        </w:trPr>
        <w:tc>
          <w:tcPr>
            <w:tcW w:w="350" w:type="pct"/>
            <w:vAlign w:val="center"/>
          </w:tcPr>
          <w:p w14:paraId="3BA2E3B1" w14:textId="77777777" w:rsidR="00090042" w:rsidRDefault="00090042" w:rsidP="002036B6">
            <w:pPr>
              <w:jc w:val="both"/>
              <w:rPr>
                <w:rFonts w:ascii="Arial" w:hAnsi="Arial" w:cs="Arial"/>
                <w:sz w:val="22"/>
                <w:szCs w:val="22"/>
              </w:rPr>
            </w:pPr>
          </w:p>
        </w:tc>
        <w:tc>
          <w:tcPr>
            <w:tcW w:w="4300" w:type="pct"/>
            <w:vAlign w:val="center"/>
          </w:tcPr>
          <w:p w14:paraId="7305BFFC" w14:textId="7FF485DA" w:rsidR="00090042" w:rsidRPr="00D67FE4" w:rsidRDefault="002036B6" w:rsidP="002036B6">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2036B6">
        <w:trPr>
          <w:trHeight w:val="404"/>
          <w:jc w:val="center"/>
        </w:trPr>
        <w:tc>
          <w:tcPr>
            <w:tcW w:w="350" w:type="pct"/>
            <w:vAlign w:val="center"/>
          </w:tcPr>
          <w:p w14:paraId="56022BA7" w14:textId="77777777" w:rsidR="00090042" w:rsidRDefault="00090042" w:rsidP="002036B6">
            <w:pPr>
              <w:jc w:val="both"/>
              <w:rPr>
                <w:rFonts w:ascii="Arial" w:hAnsi="Arial" w:cs="Arial"/>
                <w:sz w:val="22"/>
                <w:szCs w:val="22"/>
              </w:rPr>
            </w:pPr>
          </w:p>
        </w:tc>
        <w:tc>
          <w:tcPr>
            <w:tcW w:w="4300" w:type="pct"/>
            <w:vAlign w:val="center"/>
          </w:tcPr>
          <w:p w14:paraId="2C517CD0" w14:textId="7A895963"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0A79C59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r w:rsidR="004F675C">
        <w:rPr>
          <w:rFonts w:ascii="Arial" w:eastAsiaTheme="minorEastAsia" w:hAnsi="Arial" w:cs="Arial"/>
          <w:sz w:val="22"/>
          <w:szCs w:val="22"/>
        </w:rPr>
        <w:t>ing</w:t>
      </w:r>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2036B6">
        <w:trPr>
          <w:trHeight w:val="404"/>
          <w:jc w:val="center"/>
        </w:trPr>
        <w:tc>
          <w:tcPr>
            <w:tcW w:w="350" w:type="pct"/>
            <w:vAlign w:val="center"/>
          </w:tcPr>
          <w:p w14:paraId="3F011661" w14:textId="77777777" w:rsidR="00090042" w:rsidRDefault="00090042" w:rsidP="002036B6">
            <w:pPr>
              <w:jc w:val="both"/>
              <w:rPr>
                <w:rFonts w:ascii="Arial" w:hAnsi="Arial" w:cs="Arial"/>
                <w:sz w:val="22"/>
                <w:szCs w:val="22"/>
              </w:rPr>
            </w:pPr>
          </w:p>
        </w:tc>
        <w:tc>
          <w:tcPr>
            <w:tcW w:w="4300" w:type="pct"/>
            <w:vAlign w:val="center"/>
          </w:tcPr>
          <w:p w14:paraId="27C46FD7" w14:textId="77777777" w:rsidR="00090042" w:rsidRPr="00BF77FF" w:rsidRDefault="002036B6"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2036B6">
        <w:trPr>
          <w:trHeight w:val="404"/>
          <w:jc w:val="center"/>
        </w:trPr>
        <w:tc>
          <w:tcPr>
            <w:tcW w:w="350" w:type="pct"/>
            <w:vAlign w:val="center"/>
          </w:tcPr>
          <w:p w14:paraId="333CA1A1" w14:textId="77777777" w:rsidR="00090042" w:rsidRDefault="00090042" w:rsidP="002036B6">
            <w:pPr>
              <w:jc w:val="both"/>
              <w:rPr>
                <w:rFonts w:ascii="Arial" w:hAnsi="Arial" w:cs="Arial"/>
                <w:sz w:val="22"/>
                <w:szCs w:val="22"/>
              </w:rPr>
            </w:pPr>
          </w:p>
        </w:tc>
        <w:tc>
          <w:tcPr>
            <w:tcW w:w="4300" w:type="pct"/>
            <w:vAlign w:val="center"/>
          </w:tcPr>
          <w:p w14:paraId="381161E6" w14:textId="77777777" w:rsidR="00090042" w:rsidRPr="00BF77FF" w:rsidRDefault="002036B6"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11FBF21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2036B6">
        <w:trPr>
          <w:trHeight w:val="404"/>
          <w:jc w:val="center"/>
        </w:trPr>
        <w:tc>
          <w:tcPr>
            <w:tcW w:w="350" w:type="pct"/>
            <w:vAlign w:val="center"/>
          </w:tcPr>
          <w:p w14:paraId="318D08BA" w14:textId="77777777" w:rsidR="00090042" w:rsidRDefault="00090042" w:rsidP="002036B6">
            <w:pPr>
              <w:jc w:val="both"/>
              <w:rPr>
                <w:rFonts w:ascii="Arial" w:hAnsi="Arial" w:cs="Arial"/>
                <w:sz w:val="22"/>
                <w:szCs w:val="22"/>
              </w:rPr>
            </w:pPr>
          </w:p>
        </w:tc>
        <w:tc>
          <w:tcPr>
            <w:tcW w:w="4300" w:type="pct"/>
            <w:vAlign w:val="center"/>
          </w:tcPr>
          <w:p w14:paraId="0A948889" w14:textId="4CD7C213"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2D50D50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171ED208"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542E20">
        <w:trPr>
          <w:trHeight w:val="262"/>
        </w:trPr>
        <w:tc>
          <w:tcPr>
            <w:tcW w:w="3595" w:type="dxa"/>
            <w:vAlign w:val="center"/>
          </w:tcPr>
          <w:p w14:paraId="6B5FF029"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542E20">
        <w:trPr>
          <w:trHeight w:val="454"/>
        </w:trPr>
        <w:tc>
          <w:tcPr>
            <w:tcW w:w="3595" w:type="dxa"/>
            <w:vAlign w:val="center"/>
          </w:tcPr>
          <w:p w14:paraId="7CE994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542E20">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2762CF16"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38F5ADC8"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542E20">
        <w:trPr>
          <w:trHeight w:val="454"/>
        </w:trPr>
        <w:tc>
          <w:tcPr>
            <w:tcW w:w="3595" w:type="dxa"/>
            <w:vAlign w:val="center"/>
          </w:tcPr>
          <w:p w14:paraId="58CCE5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FDF10DD"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542E20">
        <w:trPr>
          <w:trHeight w:val="454"/>
        </w:trPr>
        <w:tc>
          <w:tcPr>
            <w:tcW w:w="3595" w:type="dxa"/>
            <w:vAlign w:val="center"/>
          </w:tcPr>
          <w:p w14:paraId="676FFC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4A56663"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542E20">
        <w:trPr>
          <w:trHeight w:val="454"/>
        </w:trPr>
        <w:tc>
          <w:tcPr>
            <w:tcW w:w="3595" w:type="dxa"/>
            <w:vAlign w:val="center"/>
          </w:tcPr>
          <w:p w14:paraId="5EE7DA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658850DD"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542E20">
        <w:trPr>
          <w:trHeight w:val="454"/>
        </w:trPr>
        <w:tc>
          <w:tcPr>
            <w:tcW w:w="3595" w:type="dxa"/>
            <w:vAlign w:val="center"/>
          </w:tcPr>
          <w:p w14:paraId="4145BC8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4229A904"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542E20">
        <w:trPr>
          <w:trHeight w:val="482"/>
        </w:trPr>
        <w:tc>
          <w:tcPr>
            <w:tcW w:w="3595" w:type="dxa"/>
            <w:vAlign w:val="center"/>
          </w:tcPr>
          <w:p w14:paraId="63465D8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45CDF4D3"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542E20">
        <w:trPr>
          <w:trHeight w:val="429"/>
        </w:trPr>
        <w:tc>
          <w:tcPr>
            <w:tcW w:w="3595" w:type="dxa"/>
            <w:vAlign w:val="center"/>
          </w:tcPr>
          <w:p w14:paraId="13FB3E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6342F5EE"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542E20">
        <w:trPr>
          <w:trHeight w:val="429"/>
        </w:trPr>
        <w:tc>
          <w:tcPr>
            <w:tcW w:w="3595" w:type="dxa"/>
            <w:vAlign w:val="center"/>
          </w:tcPr>
          <w:p w14:paraId="6E8151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56896065"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542E20">
        <w:trPr>
          <w:trHeight w:val="429"/>
        </w:trPr>
        <w:tc>
          <w:tcPr>
            <w:tcW w:w="3595" w:type="dxa"/>
            <w:vAlign w:val="center"/>
          </w:tcPr>
          <w:p w14:paraId="5419C2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101317D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47858DF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542E20">
        <w:trPr>
          <w:trHeight w:val="429"/>
        </w:trPr>
        <w:tc>
          <w:tcPr>
            <w:tcW w:w="3595" w:type="dxa"/>
            <w:vAlign w:val="center"/>
          </w:tcPr>
          <w:p w14:paraId="4BB412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3FC6D1F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49713A8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542E20">
        <w:trPr>
          <w:trHeight w:val="429"/>
        </w:trPr>
        <w:tc>
          <w:tcPr>
            <w:tcW w:w="3595" w:type="dxa"/>
            <w:vAlign w:val="center"/>
          </w:tcPr>
          <w:p w14:paraId="52D312D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71A0461" w:rsidR="00253B6A" w:rsidRPr="00F51242" w:rsidRDefault="00552AC7"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542E20">
        <w:trPr>
          <w:trHeight w:val="429"/>
        </w:trPr>
        <w:tc>
          <w:tcPr>
            <w:tcW w:w="3595" w:type="dxa"/>
            <w:vAlign w:val="center"/>
          </w:tcPr>
          <w:p w14:paraId="185C797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02695B86"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542E20">
        <w:trPr>
          <w:trHeight w:val="429"/>
        </w:trPr>
        <w:tc>
          <w:tcPr>
            <w:tcW w:w="3595" w:type="dxa"/>
            <w:vAlign w:val="center"/>
          </w:tcPr>
          <w:p w14:paraId="2C052C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9BE1881"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542E20">
        <w:trPr>
          <w:trHeight w:val="429"/>
        </w:trPr>
        <w:tc>
          <w:tcPr>
            <w:tcW w:w="3595" w:type="dxa"/>
            <w:vAlign w:val="center"/>
          </w:tcPr>
          <w:p w14:paraId="443E2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1FC4F1E3"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542E20">
        <w:trPr>
          <w:trHeight w:val="429"/>
        </w:trPr>
        <w:tc>
          <w:tcPr>
            <w:tcW w:w="3595" w:type="dxa"/>
            <w:vAlign w:val="center"/>
          </w:tcPr>
          <w:p w14:paraId="15C8520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529890E"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542E20">
        <w:trPr>
          <w:trHeight w:val="429"/>
        </w:trPr>
        <w:tc>
          <w:tcPr>
            <w:tcW w:w="3595" w:type="dxa"/>
            <w:vAlign w:val="center"/>
          </w:tcPr>
          <w:p w14:paraId="739180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7CBE1283"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542E20">
        <w:trPr>
          <w:trHeight w:val="429"/>
        </w:trPr>
        <w:tc>
          <w:tcPr>
            <w:tcW w:w="3595" w:type="dxa"/>
            <w:vAlign w:val="center"/>
          </w:tcPr>
          <w:p w14:paraId="2D20A7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3D7CD638"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542E20">
        <w:trPr>
          <w:trHeight w:val="429"/>
        </w:trPr>
        <w:tc>
          <w:tcPr>
            <w:tcW w:w="3595" w:type="dxa"/>
            <w:vAlign w:val="center"/>
          </w:tcPr>
          <w:p w14:paraId="12C5971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5C405426"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542E20">
        <w:trPr>
          <w:trHeight w:val="429"/>
        </w:trPr>
        <w:tc>
          <w:tcPr>
            <w:tcW w:w="3595" w:type="dxa"/>
            <w:vAlign w:val="center"/>
          </w:tcPr>
          <w:p w14:paraId="06A029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4975CF6D"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4A564A36"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542E20">
        <w:trPr>
          <w:trHeight w:val="429"/>
        </w:trPr>
        <w:tc>
          <w:tcPr>
            <w:tcW w:w="3595" w:type="dxa"/>
            <w:vAlign w:val="center"/>
          </w:tcPr>
          <w:p w14:paraId="557025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01A8E3EB"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542E20">
        <w:trPr>
          <w:trHeight w:val="429"/>
        </w:trPr>
        <w:tc>
          <w:tcPr>
            <w:tcW w:w="3595" w:type="dxa"/>
            <w:vAlign w:val="center"/>
          </w:tcPr>
          <w:p w14:paraId="2E794CB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7E8073B9"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0CEFED"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542E20">
        <w:trPr>
          <w:trHeight w:val="429"/>
        </w:trPr>
        <w:tc>
          <w:tcPr>
            <w:tcW w:w="3595" w:type="dxa"/>
            <w:vAlign w:val="center"/>
          </w:tcPr>
          <w:p w14:paraId="79D3F2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2FA2C0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AC53AD2"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542E20">
        <w:trPr>
          <w:trHeight w:val="429"/>
        </w:trPr>
        <w:tc>
          <w:tcPr>
            <w:tcW w:w="3595" w:type="dxa"/>
            <w:vAlign w:val="center"/>
          </w:tcPr>
          <w:p w14:paraId="1B3535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26E17EB0"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542E20">
        <w:trPr>
          <w:trHeight w:val="429"/>
        </w:trPr>
        <w:tc>
          <w:tcPr>
            <w:tcW w:w="3595" w:type="dxa"/>
            <w:vAlign w:val="center"/>
          </w:tcPr>
          <w:p w14:paraId="4276D1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silence : muscimol vs. saline</w:t>
            </w:r>
          </w:p>
        </w:tc>
        <w:tc>
          <w:tcPr>
            <w:tcW w:w="810" w:type="dxa"/>
            <w:vMerge/>
            <w:vAlign w:val="center"/>
          </w:tcPr>
          <w:p w14:paraId="63621EDD"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78B9650C"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542E20">
        <w:trPr>
          <w:trHeight w:val="429"/>
        </w:trPr>
        <w:tc>
          <w:tcPr>
            <w:tcW w:w="3595" w:type="dxa"/>
            <w:vAlign w:val="center"/>
          </w:tcPr>
          <w:p w14:paraId="29DE5A6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523FA90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3ED0720A"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542E20">
        <w:trPr>
          <w:trHeight w:val="429"/>
        </w:trPr>
        <w:tc>
          <w:tcPr>
            <w:tcW w:w="3595" w:type="dxa"/>
            <w:vAlign w:val="center"/>
          </w:tcPr>
          <w:p w14:paraId="187B1FF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4686923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D79D330" w:rsidR="00253B6A" w:rsidRPr="00F51242" w:rsidRDefault="00552AC7"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542E20">
        <w:trPr>
          <w:trHeight w:val="631"/>
        </w:trPr>
        <w:tc>
          <w:tcPr>
            <w:tcW w:w="3595" w:type="dxa"/>
            <w:vMerge w:val="restart"/>
            <w:vAlign w:val="center"/>
          </w:tcPr>
          <w:p w14:paraId="36519E9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542E20">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CEBDA06" w14:textId="77777777" w:rsidR="00253B6A" w:rsidRPr="00EA20A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3B40B04A"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542E20">
        <w:trPr>
          <w:trHeight w:val="429"/>
        </w:trPr>
        <w:tc>
          <w:tcPr>
            <w:tcW w:w="3595" w:type="dxa"/>
            <w:vMerge/>
            <w:vAlign w:val="center"/>
          </w:tcPr>
          <w:p w14:paraId="1FF9D086" w14:textId="77777777" w:rsidR="00253B6A" w:rsidRPr="00F51242" w:rsidRDefault="00253B6A" w:rsidP="00542E20">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542E20">
            <w:pPr>
              <w:contextualSpacing/>
              <w:rPr>
                <w:rFonts w:ascii="Arial" w:hAnsi="Arial" w:cs="Arial"/>
                <w:color w:val="000000"/>
                <w:sz w:val="16"/>
                <w:szCs w:val="16"/>
              </w:rPr>
            </w:pPr>
          </w:p>
          <w:p w14:paraId="05A29173"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542E20">
            <w:pPr>
              <w:contextualSpacing/>
              <w:rPr>
                <w:rFonts w:ascii="Arial" w:hAnsi="Arial" w:cs="Arial"/>
                <w:color w:val="000000"/>
                <w:sz w:val="16"/>
                <w:szCs w:val="16"/>
              </w:rPr>
            </w:pPr>
          </w:p>
          <w:p w14:paraId="46C2BD9E"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542E20">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542E20">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542E20">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542E20">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542E20">
            <w:pPr>
              <w:contextualSpacing/>
              <w:rPr>
                <w:rFonts w:ascii="Arial" w:hAnsi="Arial" w:cs="Arial"/>
                <w:color w:val="000000" w:themeColor="text1"/>
                <w:sz w:val="16"/>
                <w:szCs w:val="16"/>
              </w:rPr>
            </w:pPr>
          </w:p>
        </w:tc>
      </w:tr>
      <w:tr w:rsidR="00253B6A" w:rsidRPr="00F51242" w14:paraId="4FA8677A" w14:textId="77777777" w:rsidTr="00542E20">
        <w:trPr>
          <w:trHeight w:val="1576"/>
        </w:trPr>
        <w:tc>
          <w:tcPr>
            <w:tcW w:w="3595" w:type="dxa"/>
            <w:vMerge/>
            <w:vAlign w:val="center"/>
          </w:tcPr>
          <w:p w14:paraId="28B7E21F"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A352B54"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542E20">
        <w:trPr>
          <w:trHeight w:val="1385"/>
        </w:trPr>
        <w:tc>
          <w:tcPr>
            <w:tcW w:w="3595" w:type="dxa"/>
            <w:vMerge w:val="restart"/>
            <w:vAlign w:val="center"/>
          </w:tcPr>
          <w:p w14:paraId="0A96996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1AD133F" w14:textId="77777777" w:rsidR="00253B6A" w:rsidRPr="006644C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542E20">
            <w:pPr>
              <w:contextualSpacing/>
              <w:rPr>
                <w:rFonts w:ascii="Arial" w:hAnsi="Arial" w:cs="Arial"/>
                <w:color w:val="000000"/>
                <w:sz w:val="16"/>
                <w:szCs w:val="16"/>
              </w:rPr>
            </w:pPr>
          </w:p>
          <w:p w14:paraId="67BB7A6D"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542E20">
            <w:pPr>
              <w:contextualSpacing/>
              <w:rPr>
                <w:rFonts w:ascii="Arial" w:hAnsi="Arial" w:cs="Arial"/>
                <w:color w:val="000000"/>
                <w:sz w:val="16"/>
                <w:szCs w:val="16"/>
              </w:rPr>
            </w:pPr>
          </w:p>
          <w:p w14:paraId="22E7CB30"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C4891C0" w14:textId="77777777" w:rsidR="00253B6A" w:rsidRPr="00F51242"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542E20">
        <w:trPr>
          <w:trHeight w:val="1250"/>
        </w:trPr>
        <w:tc>
          <w:tcPr>
            <w:tcW w:w="3595" w:type="dxa"/>
            <w:vMerge/>
            <w:vAlign w:val="center"/>
          </w:tcPr>
          <w:p w14:paraId="33DB7827"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E56C360"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542E20">
        <w:trPr>
          <w:trHeight w:val="429"/>
        </w:trPr>
        <w:tc>
          <w:tcPr>
            <w:tcW w:w="3595" w:type="dxa"/>
            <w:vAlign w:val="center"/>
          </w:tcPr>
          <w:p w14:paraId="53FCFCB4"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542E20">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516C71A"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542E20">
        <w:trPr>
          <w:trHeight w:val="429"/>
        </w:trPr>
        <w:tc>
          <w:tcPr>
            <w:tcW w:w="3595" w:type="dxa"/>
            <w:vAlign w:val="center"/>
          </w:tcPr>
          <w:p w14:paraId="21F11E25"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542E20">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542E20">
        <w:trPr>
          <w:trHeight w:val="429"/>
        </w:trPr>
        <w:tc>
          <w:tcPr>
            <w:tcW w:w="3595" w:type="dxa"/>
            <w:vAlign w:val="center"/>
          </w:tcPr>
          <w:p w14:paraId="2868CFE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542E20">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542E20">
        <w:trPr>
          <w:trHeight w:val="429"/>
        </w:trPr>
        <w:tc>
          <w:tcPr>
            <w:tcW w:w="3595" w:type="dxa"/>
            <w:vAlign w:val="center"/>
          </w:tcPr>
          <w:p w14:paraId="43227B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542E20">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542E20">
        <w:trPr>
          <w:trHeight w:val="429"/>
        </w:trPr>
        <w:tc>
          <w:tcPr>
            <w:tcW w:w="3595" w:type="dxa"/>
            <w:vAlign w:val="center"/>
          </w:tcPr>
          <w:p w14:paraId="11DFA1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542E20">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542E20">
        <w:trPr>
          <w:trHeight w:val="429"/>
        </w:trPr>
        <w:tc>
          <w:tcPr>
            <w:tcW w:w="3595" w:type="dxa"/>
            <w:vAlign w:val="center"/>
          </w:tcPr>
          <w:p w14:paraId="0D5C378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542E20">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542E20">
        <w:trPr>
          <w:trHeight w:val="429"/>
        </w:trPr>
        <w:tc>
          <w:tcPr>
            <w:tcW w:w="3595" w:type="dxa"/>
            <w:vAlign w:val="center"/>
          </w:tcPr>
          <w:p w14:paraId="6F60788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542E20">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542E20">
        <w:trPr>
          <w:trHeight w:val="429"/>
        </w:trPr>
        <w:tc>
          <w:tcPr>
            <w:tcW w:w="3595" w:type="dxa"/>
            <w:vAlign w:val="center"/>
          </w:tcPr>
          <w:p w14:paraId="0127B1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542E20">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542E20">
        <w:trPr>
          <w:trHeight w:val="640"/>
        </w:trPr>
        <w:tc>
          <w:tcPr>
            <w:tcW w:w="3595" w:type="dxa"/>
            <w:vMerge w:val="restart"/>
            <w:vAlign w:val="center"/>
          </w:tcPr>
          <w:p w14:paraId="7DF2B78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542E20">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B8A31D9"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542E20">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1999F21F" w14:textId="77777777" w:rsidR="00253B6A" w:rsidRPr="008C5995"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542E20">
        <w:trPr>
          <w:trHeight w:val="422"/>
        </w:trPr>
        <w:tc>
          <w:tcPr>
            <w:tcW w:w="3595" w:type="dxa"/>
            <w:vMerge/>
            <w:vAlign w:val="center"/>
          </w:tcPr>
          <w:p w14:paraId="11888A67"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542E20">
            <w:pPr>
              <w:contextualSpacing/>
              <w:rPr>
                <w:rFonts w:ascii="Arial" w:hAnsi="Arial" w:cs="Arial"/>
                <w:color w:val="000000"/>
                <w:sz w:val="16"/>
                <w:szCs w:val="16"/>
              </w:rPr>
            </w:pPr>
          </w:p>
          <w:p w14:paraId="650CB029"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542E20">
            <w:pPr>
              <w:contextualSpacing/>
              <w:rPr>
                <w:rFonts w:ascii="Arial" w:hAnsi="Arial" w:cs="Arial"/>
                <w:color w:val="000000"/>
                <w:sz w:val="16"/>
                <w:szCs w:val="16"/>
              </w:rPr>
            </w:pPr>
          </w:p>
          <w:p w14:paraId="251B62E2"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542E20">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542E20">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542E20">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542E20">
            <w:pPr>
              <w:contextualSpacing/>
              <w:rPr>
                <w:rFonts w:ascii="Arial" w:hAnsi="Arial" w:cs="Arial"/>
                <w:color w:val="000000" w:themeColor="text1"/>
                <w:sz w:val="16"/>
                <w:szCs w:val="16"/>
              </w:rPr>
            </w:pPr>
          </w:p>
        </w:tc>
      </w:tr>
      <w:tr w:rsidR="00253B6A" w:rsidRPr="008C5995" w14:paraId="04C09E75" w14:textId="77777777" w:rsidTr="00542E20">
        <w:trPr>
          <w:trHeight w:val="1160"/>
        </w:trPr>
        <w:tc>
          <w:tcPr>
            <w:tcW w:w="3595" w:type="dxa"/>
            <w:vMerge/>
            <w:vAlign w:val="center"/>
          </w:tcPr>
          <w:p w14:paraId="3964B5A0"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542E20">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68D96526" w14:textId="77777777" w:rsidR="00253B6A" w:rsidRDefault="002036B6" w:rsidP="00542E20">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542E20">
        <w:trPr>
          <w:trHeight w:val="827"/>
        </w:trPr>
        <w:tc>
          <w:tcPr>
            <w:tcW w:w="3595" w:type="dxa"/>
            <w:vMerge w:val="restart"/>
            <w:vAlign w:val="center"/>
          </w:tcPr>
          <w:p w14:paraId="6C8BAAE5"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A0D4303"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542E20">
            <w:pPr>
              <w:contextualSpacing/>
              <w:rPr>
                <w:rFonts w:ascii="Arial" w:hAnsi="Arial" w:cs="Arial"/>
                <w:color w:val="000000"/>
                <w:sz w:val="16"/>
                <w:szCs w:val="16"/>
              </w:rPr>
            </w:pPr>
          </w:p>
          <w:p w14:paraId="21BEF382"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542E20">
            <w:pPr>
              <w:contextualSpacing/>
              <w:rPr>
                <w:rFonts w:ascii="Arial" w:hAnsi="Arial" w:cs="Arial"/>
                <w:color w:val="000000"/>
                <w:sz w:val="16"/>
                <w:szCs w:val="16"/>
              </w:rPr>
            </w:pPr>
          </w:p>
          <w:p w14:paraId="61BE2DBB"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3C8B7B9"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542E20">
        <w:trPr>
          <w:trHeight w:val="1070"/>
        </w:trPr>
        <w:tc>
          <w:tcPr>
            <w:tcW w:w="3595" w:type="dxa"/>
            <w:vMerge/>
            <w:vAlign w:val="center"/>
          </w:tcPr>
          <w:p w14:paraId="102C82ED"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389AB64"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542E20">
        <w:trPr>
          <w:trHeight w:val="872"/>
        </w:trPr>
        <w:tc>
          <w:tcPr>
            <w:tcW w:w="3595" w:type="dxa"/>
            <w:vMerge w:val="restart"/>
            <w:vAlign w:val="center"/>
          </w:tcPr>
          <w:p w14:paraId="06E8C46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542E20">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7AB6AFD9" w14:textId="77777777" w:rsidR="00253B6A" w:rsidRDefault="00253B6A" w:rsidP="00542E20">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542E20">
            <w:pPr>
              <w:contextualSpacing/>
              <w:rPr>
                <w:rFonts w:ascii="Arial" w:hAnsi="Arial" w:cs="Arial"/>
                <w:color w:val="000000"/>
                <w:sz w:val="16"/>
                <w:szCs w:val="16"/>
              </w:rPr>
            </w:pPr>
          </w:p>
          <w:p w14:paraId="7D96BBDA"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542E20">
            <w:pPr>
              <w:contextualSpacing/>
              <w:rPr>
                <w:rFonts w:ascii="Arial" w:hAnsi="Arial" w:cs="Arial"/>
                <w:color w:val="000000"/>
                <w:sz w:val="16"/>
                <w:szCs w:val="16"/>
              </w:rPr>
            </w:pPr>
          </w:p>
          <w:p w14:paraId="7506E48C"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ED2EDBD"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542E20">
        <w:trPr>
          <w:trHeight w:val="1160"/>
        </w:trPr>
        <w:tc>
          <w:tcPr>
            <w:tcW w:w="3595" w:type="dxa"/>
            <w:vMerge/>
            <w:vAlign w:val="center"/>
          </w:tcPr>
          <w:p w14:paraId="08D33081"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31097B72"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542E20">
        <w:trPr>
          <w:trHeight w:val="429"/>
        </w:trPr>
        <w:tc>
          <w:tcPr>
            <w:tcW w:w="3595" w:type="dxa"/>
            <w:vMerge w:val="restart"/>
            <w:vAlign w:val="center"/>
          </w:tcPr>
          <w:p w14:paraId="239C0281"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542E20">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58CA4AEE" w14:textId="77777777" w:rsidR="00253B6A" w:rsidRDefault="00253B6A" w:rsidP="00542E20">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542E20">
            <w:pPr>
              <w:contextualSpacing/>
              <w:rPr>
                <w:rFonts w:ascii="Arial" w:hAnsi="Arial" w:cs="Arial"/>
                <w:color w:val="000000"/>
                <w:sz w:val="16"/>
                <w:szCs w:val="16"/>
              </w:rPr>
            </w:pPr>
          </w:p>
          <w:p w14:paraId="08D69F0C"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542E20">
            <w:pPr>
              <w:contextualSpacing/>
              <w:rPr>
                <w:rFonts w:ascii="Arial" w:hAnsi="Arial" w:cs="Arial"/>
                <w:color w:val="000000"/>
                <w:sz w:val="16"/>
                <w:szCs w:val="16"/>
              </w:rPr>
            </w:pPr>
          </w:p>
          <w:p w14:paraId="0D32EEC4"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47FA0F9"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542E20">
        <w:trPr>
          <w:trHeight w:val="429"/>
        </w:trPr>
        <w:tc>
          <w:tcPr>
            <w:tcW w:w="3595" w:type="dxa"/>
            <w:vMerge/>
            <w:vAlign w:val="center"/>
          </w:tcPr>
          <w:p w14:paraId="60C4B021"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542E20">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D57BF94" w14:textId="77777777" w:rsidR="00253B6A" w:rsidRDefault="002036B6"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2036B6">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2036B6">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2036B6">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2036B6">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2036B6">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2036B6">
        <w:trPr>
          <w:trHeight w:val="244"/>
          <w:jc w:val="center"/>
        </w:trPr>
        <w:tc>
          <w:tcPr>
            <w:tcW w:w="2875" w:type="dxa"/>
          </w:tcPr>
          <w:p w14:paraId="7732BE1D" w14:textId="77777777" w:rsidR="000900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2036B6">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2036B6">
        <w:trPr>
          <w:trHeight w:val="261"/>
          <w:jc w:val="center"/>
        </w:trPr>
        <w:tc>
          <w:tcPr>
            <w:tcW w:w="2875" w:type="dxa"/>
          </w:tcPr>
          <w:p w14:paraId="12DE35A2"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2036B6">
        <w:trPr>
          <w:trHeight w:val="244"/>
          <w:jc w:val="center"/>
        </w:trPr>
        <w:tc>
          <w:tcPr>
            <w:tcW w:w="2875" w:type="dxa"/>
          </w:tcPr>
          <w:p w14:paraId="73D4251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2036B6">
        <w:trPr>
          <w:trHeight w:val="261"/>
          <w:jc w:val="center"/>
        </w:trPr>
        <w:tc>
          <w:tcPr>
            <w:tcW w:w="2875" w:type="dxa"/>
          </w:tcPr>
          <w:p w14:paraId="77F9A3BB"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2036B6">
        <w:trPr>
          <w:trHeight w:val="244"/>
          <w:jc w:val="center"/>
        </w:trPr>
        <w:tc>
          <w:tcPr>
            <w:tcW w:w="2875" w:type="dxa"/>
          </w:tcPr>
          <w:p w14:paraId="5C942E96"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2036B6">
        <w:trPr>
          <w:trHeight w:val="261"/>
          <w:jc w:val="center"/>
        </w:trPr>
        <w:tc>
          <w:tcPr>
            <w:tcW w:w="2875" w:type="dxa"/>
          </w:tcPr>
          <w:p w14:paraId="4175252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2036B6">
        <w:trPr>
          <w:trHeight w:val="244"/>
          <w:jc w:val="center"/>
        </w:trPr>
        <w:tc>
          <w:tcPr>
            <w:tcW w:w="2875" w:type="dxa"/>
          </w:tcPr>
          <w:p w14:paraId="1FF78CA8"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2036B6">
        <w:trPr>
          <w:trHeight w:val="261"/>
          <w:jc w:val="center"/>
        </w:trPr>
        <w:tc>
          <w:tcPr>
            <w:tcW w:w="2875" w:type="dxa"/>
          </w:tcPr>
          <w:p w14:paraId="76BD540E"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2036B6">
        <w:trPr>
          <w:trHeight w:val="506"/>
          <w:jc w:val="center"/>
        </w:trPr>
        <w:tc>
          <w:tcPr>
            <w:tcW w:w="2875" w:type="dxa"/>
          </w:tcPr>
          <w:p w14:paraId="59771B97"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2036B6">
        <w:trPr>
          <w:trHeight w:val="288"/>
          <w:jc w:val="center"/>
        </w:trPr>
        <w:tc>
          <w:tcPr>
            <w:tcW w:w="3960" w:type="dxa"/>
            <w:vAlign w:val="center"/>
          </w:tcPr>
          <w:p w14:paraId="2A7223A2"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2036B6">
        <w:trPr>
          <w:trHeight w:val="288"/>
          <w:jc w:val="center"/>
        </w:trPr>
        <w:tc>
          <w:tcPr>
            <w:tcW w:w="3960" w:type="dxa"/>
            <w:vAlign w:val="center"/>
          </w:tcPr>
          <w:p w14:paraId="43420985" w14:textId="276798D2" w:rsidR="00090042" w:rsidRPr="00313FD5" w:rsidRDefault="00552AC7"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2036B6">
        <w:trPr>
          <w:trHeight w:val="288"/>
          <w:jc w:val="center"/>
        </w:trPr>
        <w:tc>
          <w:tcPr>
            <w:tcW w:w="3960" w:type="dxa"/>
            <w:vAlign w:val="center"/>
          </w:tcPr>
          <w:p w14:paraId="447B681C" w14:textId="77777777" w:rsidR="00090042" w:rsidRPr="00313FD5" w:rsidRDefault="002036B6" w:rsidP="002036B6">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2036B6"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2036B6">
        <w:trPr>
          <w:trHeight w:val="288"/>
          <w:jc w:val="center"/>
        </w:trPr>
        <w:tc>
          <w:tcPr>
            <w:tcW w:w="3960" w:type="dxa"/>
            <w:vAlign w:val="center"/>
          </w:tcPr>
          <w:p w14:paraId="5A3B1752" w14:textId="34F61E79" w:rsidR="00090042" w:rsidRPr="00313FD5" w:rsidRDefault="00552AC7"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2036B6"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2036B6">
        <w:trPr>
          <w:trHeight w:val="503"/>
          <w:jc w:val="center"/>
        </w:trPr>
        <w:tc>
          <w:tcPr>
            <w:tcW w:w="3960" w:type="dxa"/>
            <w:vAlign w:val="center"/>
          </w:tcPr>
          <w:p w14:paraId="74D53C9B" w14:textId="416EC1CE" w:rsidR="00090042" w:rsidRPr="004758A2" w:rsidRDefault="00552AC7" w:rsidP="002036B6">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2036B6" w:rsidP="002036B6">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2036B6">
        <w:trPr>
          <w:trHeight w:val="288"/>
          <w:jc w:val="center"/>
        </w:trPr>
        <w:tc>
          <w:tcPr>
            <w:tcW w:w="3960" w:type="dxa"/>
            <w:vAlign w:val="center"/>
          </w:tcPr>
          <w:p w14:paraId="62B7EB3D" w14:textId="7B493034" w:rsidR="00090042" w:rsidRPr="00313FD5" w:rsidRDefault="00552AC7"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2036B6"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2036B6">
        <w:trPr>
          <w:trHeight w:val="288"/>
          <w:jc w:val="center"/>
        </w:trPr>
        <w:tc>
          <w:tcPr>
            <w:tcW w:w="3960" w:type="dxa"/>
            <w:vAlign w:val="center"/>
          </w:tcPr>
          <w:p w14:paraId="4229B969"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2036B6">
        <w:trPr>
          <w:trHeight w:val="288"/>
          <w:jc w:val="center"/>
        </w:trPr>
        <w:tc>
          <w:tcPr>
            <w:tcW w:w="3960" w:type="dxa"/>
            <w:vAlign w:val="center"/>
          </w:tcPr>
          <w:p w14:paraId="22AFD957"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2036B6">
        <w:trPr>
          <w:trHeight w:val="288"/>
          <w:jc w:val="center"/>
        </w:trPr>
        <w:tc>
          <w:tcPr>
            <w:tcW w:w="3960" w:type="dxa"/>
            <w:vAlign w:val="center"/>
          </w:tcPr>
          <w:p w14:paraId="6CE39660"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236C4F0" w:rsidR="00090042" w:rsidRDefault="00552AC7"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2036B6">
        <w:trPr>
          <w:trHeight w:val="288"/>
          <w:jc w:val="center"/>
        </w:trPr>
        <w:tc>
          <w:tcPr>
            <w:tcW w:w="3960" w:type="dxa"/>
            <w:vAlign w:val="center"/>
          </w:tcPr>
          <w:p w14:paraId="4E31FA98" w14:textId="104F6E0D" w:rsidR="00090042" w:rsidRDefault="00090042" w:rsidP="002036B6">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2036B6"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2036B6">
        <w:trPr>
          <w:trHeight w:val="710"/>
          <w:jc w:val="center"/>
        </w:trPr>
        <w:tc>
          <w:tcPr>
            <w:tcW w:w="3960" w:type="dxa"/>
            <w:vAlign w:val="center"/>
          </w:tcPr>
          <w:p w14:paraId="60B1C83D" w14:textId="77777777"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2036B6"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2036B6">
        <w:trPr>
          <w:trHeight w:val="288"/>
          <w:jc w:val="center"/>
        </w:trPr>
        <w:tc>
          <w:tcPr>
            <w:tcW w:w="3960" w:type="dxa"/>
            <w:vAlign w:val="center"/>
          </w:tcPr>
          <w:p w14:paraId="0D62CCB0" w14:textId="1FF5EC70"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2036B6">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2036B6">
        <w:trPr>
          <w:trHeight w:val="288"/>
          <w:jc w:val="center"/>
        </w:trPr>
        <w:tc>
          <w:tcPr>
            <w:tcW w:w="3960" w:type="dxa"/>
            <w:vAlign w:val="center"/>
          </w:tcPr>
          <w:p w14:paraId="2355250A" w14:textId="77777777" w:rsidR="00090042" w:rsidRPr="00313FD5" w:rsidRDefault="00090042" w:rsidP="002036B6">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2036B6">
        <w:trPr>
          <w:trHeight w:val="288"/>
          <w:jc w:val="center"/>
        </w:trPr>
        <w:tc>
          <w:tcPr>
            <w:tcW w:w="3960" w:type="dxa"/>
            <w:vAlign w:val="center"/>
          </w:tcPr>
          <w:p w14:paraId="1F21B366" w14:textId="77777777" w:rsidR="00090042" w:rsidRDefault="00090042" w:rsidP="002036B6">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2036B6"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2"/>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3"/>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w:t>
      </w:r>
      <w:r>
        <w:rPr>
          <w:rFonts w:ascii="Arial" w:hAnsi="Arial" w:cs="Arial"/>
          <w:color w:val="000000"/>
          <w:sz w:val="20"/>
          <w:szCs w:val="20"/>
        </w:rPr>
        <w:lastRenderedPageBreak/>
        <w:t xml:space="preserve">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4"/>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12 </w:t>
      </w:r>
      <w:r w:rsidR="00762180">
        <w:rPr>
          <w:rFonts w:ascii="Arial" w:hAnsi="Arial" w:cs="Arial"/>
          <w:sz w:val="20"/>
          <w:szCs w:val="20"/>
        </w:rPr>
        <w:t>and</w:t>
      </w:r>
      <w:r>
        <w:rPr>
          <w:rFonts w:ascii="Arial" w:hAnsi="Arial" w:cs="Arial"/>
          <w:sz w:val="20"/>
          <w:szCs w:val="20"/>
        </w:rPr>
        <w:t xml:space="preserve"> 15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5"/>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6"/>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w:t>
      </w:r>
      <w:r>
        <w:rPr>
          <w:rFonts w:ascii="Arial" w:hAnsi="Arial" w:cs="Arial"/>
          <w:color w:val="000000"/>
          <w:sz w:val="20"/>
          <w:szCs w:val="20"/>
        </w:rPr>
        <w:lastRenderedPageBreak/>
        <w:t xml:space="preserve">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6DFCD" w14:textId="77777777" w:rsidR="00EF6156" w:rsidRDefault="00EF6156" w:rsidP="003A75F6">
      <w:r>
        <w:separator/>
      </w:r>
    </w:p>
  </w:endnote>
  <w:endnote w:type="continuationSeparator" w:id="0">
    <w:p w14:paraId="1AABBB2E" w14:textId="77777777" w:rsidR="00EF6156" w:rsidRDefault="00EF6156"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E712E" w14:textId="77777777" w:rsidR="00EF6156" w:rsidRDefault="00EF6156" w:rsidP="003A75F6">
      <w:r>
        <w:separator/>
      </w:r>
    </w:p>
  </w:footnote>
  <w:footnote w:type="continuationSeparator" w:id="0">
    <w:p w14:paraId="21FB4621" w14:textId="77777777" w:rsidR="00EF6156" w:rsidRDefault="00EF6156"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0A1"/>
    <w:rsid w:val="00022FAE"/>
    <w:rsid w:val="0003086C"/>
    <w:rsid w:val="000338CA"/>
    <w:rsid w:val="00034C61"/>
    <w:rsid w:val="00036A6C"/>
    <w:rsid w:val="00041A74"/>
    <w:rsid w:val="00043363"/>
    <w:rsid w:val="0004791C"/>
    <w:rsid w:val="00051047"/>
    <w:rsid w:val="00057D2D"/>
    <w:rsid w:val="00060506"/>
    <w:rsid w:val="00062EBD"/>
    <w:rsid w:val="000645ED"/>
    <w:rsid w:val="00067766"/>
    <w:rsid w:val="0007020D"/>
    <w:rsid w:val="00074289"/>
    <w:rsid w:val="000742A1"/>
    <w:rsid w:val="000808D8"/>
    <w:rsid w:val="00081E33"/>
    <w:rsid w:val="0008595A"/>
    <w:rsid w:val="00090042"/>
    <w:rsid w:val="00090AAF"/>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06A4"/>
    <w:rsid w:val="000E6A2F"/>
    <w:rsid w:val="000F1B3D"/>
    <w:rsid w:val="000F1C38"/>
    <w:rsid w:val="000F23B4"/>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036B6"/>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C36"/>
    <w:rsid w:val="002F6F2E"/>
    <w:rsid w:val="003037C0"/>
    <w:rsid w:val="00305845"/>
    <w:rsid w:val="00307823"/>
    <w:rsid w:val="00311123"/>
    <w:rsid w:val="0031158D"/>
    <w:rsid w:val="00315215"/>
    <w:rsid w:val="003205F3"/>
    <w:rsid w:val="00322A79"/>
    <w:rsid w:val="00324B86"/>
    <w:rsid w:val="00327C4A"/>
    <w:rsid w:val="00332C1B"/>
    <w:rsid w:val="003343E3"/>
    <w:rsid w:val="00335FFA"/>
    <w:rsid w:val="0034069A"/>
    <w:rsid w:val="00350418"/>
    <w:rsid w:val="0035199D"/>
    <w:rsid w:val="00352A0E"/>
    <w:rsid w:val="00353080"/>
    <w:rsid w:val="0035601B"/>
    <w:rsid w:val="00356448"/>
    <w:rsid w:val="00362753"/>
    <w:rsid w:val="00362F61"/>
    <w:rsid w:val="00363A82"/>
    <w:rsid w:val="00365AB3"/>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D01"/>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1910"/>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2E20"/>
    <w:rsid w:val="00544076"/>
    <w:rsid w:val="0054551E"/>
    <w:rsid w:val="00547245"/>
    <w:rsid w:val="00552AC7"/>
    <w:rsid w:val="00553CFB"/>
    <w:rsid w:val="00556D0F"/>
    <w:rsid w:val="00561876"/>
    <w:rsid w:val="00561F3B"/>
    <w:rsid w:val="0056533F"/>
    <w:rsid w:val="00571360"/>
    <w:rsid w:val="00576A93"/>
    <w:rsid w:val="005804E2"/>
    <w:rsid w:val="0058327E"/>
    <w:rsid w:val="0059217F"/>
    <w:rsid w:val="00592E32"/>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2205"/>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48E3"/>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8E9"/>
    <w:rsid w:val="00716A18"/>
    <w:rsid w:val="00720AAB"/>
    <w:rsid w:val="007221F0"/>
    <w:rsid w:val="007275D8"/>
    <w:rsid w:val="007278A8"/>
    <w:rsid w:val="00733444"/>
    <w:rsid w:val="007366C6"/>
    <w:rsid w:val="00741167"/>
    <w:rsid w:val="00742EB2"/>
    <w:rsid w:val="0074379E"/>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F01"/>
    <w:rsid w:val="007A6FAF"/>
    <w:rsid w:val="007A75B7"/>
    <w:rsid w:val="007B350C"/>
    <w:rsid w:val="007B44D9"/>
    <w:rsid w:val="007B566A"/>
    <w:rsid w:val="007B5689"/>
    <w:rsid w:val="007B6FB1"/>
    <w:rsid w:val="007D08CD"/>
    <w:rsid w:val="007D18FA"/>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2B67"/>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152CD"/>
    <w:rsid w:val="009153AA"/>
    <w:rsid w:val="0091773A"/>
    <w:rsid w:val="0092098C"/>
    <w:rsid w:val="009222E7"/>
    <w:rsid w:val="00922606"/>
    <w:rsid w:val="009247BA"/>
    <w:rsid w:val="00930849"/>
    <w:rsid w:val="00932CDD"/>
    <w:rsid w:val="00937B86"/>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C38CA"/>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9F7CC3"/>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102E"/>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C7320"/>
    <w:rsid w:val="00AD1233"/>
    <w:rsid w:val="00AE322B"/>
    <w:rsid w:val="00AE54D1"/>
    <w:rsid w:val="00AF1AD2"/>
    <w:rsid w:val="00AF393A"/>
    <w:rsid w:val="00AF3AF5"/>
    <w:rsid w:val="00AF3DE3"/>
    <w:rsid w:val="00AF7A20"/>
    <w:rsid w:val="00B0265B"/>
    <w:rsid w:val="00B02D47"/>
    <w:rsid w:val="00B12E24"/>
    <w:rsid w:val="00B24769"/>
    <w:rsid w:val="00B26FA6"/>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1C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C63"/>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55A24"/>
    <w:rsid w:val="00D60642"/>
    <w:rsid w:val="00D60E7B"/>
    <w:rsid w:val="00D628C1"/>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156"/>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64F2F"/>
    <w:rsid w:val="00F70576"/>
    <w:rsid w:val="00F7138B"/>
    <w:rsid w:val="00F726B3"/>
    <w:rsid w:val="00F73309"/>
    <w:rsid w:val="00F75149"/>
    <w:rsid w:val="00F829C6"/>
    <w:rsid w:val="00F85BF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5:docId w15:val="{64610C43-8F8C-8544-8C87-AC48720B7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doi.org/10.5061/dryad.6djh9w1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50</Pages>
  <Words>79849</Words>
  <Characters>455142</Characters>
  <Application>Microsoft Office Word</Application>
  <DocSecurity>0</DocSecurity>
  <Lines>3792</Lines>
  <Paragraphs>1067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cp:lastPrinted>2021-08-10T20:55:00Z</cp:lastPrinted>
  <dcterms:created xsi:type="dcterms:W3CDTF">2021-12-09T14:43:00Z</dcterms:created>
  <dcterms:modified xsi:type="dcterms:W3CDTF">2022-01-12T17:11:00Z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