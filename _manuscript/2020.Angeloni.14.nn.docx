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213EB632"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Cortical efficient coding</w:t>
      </w:r>
      <w:r w:rsidR="00E436EB">
        <w:rPr>
          <w:rFonts w:ascii="Arial" w:hAnsi="Arial" w:cs="Arial"/>
          <w:b/>
          <w:bCs/>
          <w:color w:val="000000"/>
          <w:sz w:val="28"/>
          <w:szCs w:val="28"/>
        </w:rPr>
        <w:t xml:space="preserve"> dynamics</w:t>
      </w:r>
      <w:r>
        <w:rPr>
          <w:rFonts w:ascii="Arial" w:hAnsi="Arial" w:cs="Arial"/>
          <w:b/>
          <w:bCs/>
          <w:color w:val="000000"/>
          <w:sz w:val="28"/>
          <w:szCs w:val="28"/>
        </w:rPr>
        <w:t xml:space="preserve"> shape behavioral performance.</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D200212"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r w:rsidR="00EE33D0">
        <w:rPr>
          <w:rFonts w:ascii="Arial" w:hAnsi="Arial" w:cs="Arial"/>
          <w:color w:val="000000"/>
          <w:sz w:val="20"/>
          <w:szCs w:val="20"/>
        </w:rPr>
        <w:t>Computational Neuroscience Initiative</w:t>
      </w:r>
      <w:r w:rsidRPr="003A75F6">
        <w:rPr>
          <w:rFonts w:ascii="Arial" w:hAnsi="Arial" w:cs="Arial"/>
          <w:color w:val="000000"/>
          <w:sz w:val="20"/>
          <w:szCs w:val="20"/>
        </w:rPr>
        <w:t>, University of Pennsylvania, Philadelphia, PA, USA</w:t>
      </w:r>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5BD50C91" w:rsidR="00247E70" w:rsidRPr="003A75F6" w:rsidRDefault="0035199D" w:rsidP="00783F2B">
      <w:pPr>
        <w:jc w:val="both"/>
        <w:rPr>
          <w:rFonts w:ascii="Arial" w:hAnsi="Arial" w:cs="Arial"/>
          <w:color w:val="000000"/>
          <w:sz w:val="22"/>
          <w:szCs w:val="22"/>
        </w:rPr>
      </w:pPr>
      <w:r>
        <w:rPr>
          <w:rFonts w:ascii="Arial" w:hAnsi="Arial" w:cs="Arial"/>
          <w:color w:val="000000"/>
          <w:sz w:val="22"/>
          <w:szCs w:val="22"/>
        </w:rPr>
        <w:t xml:space="preserve">The efficient coding hypothesis postulates that neurons shape their response properties to match their dynamic range to </w:t>
      </w:r>
      <w:r w:rsidR="009A6393">
        <w:rPr>
          <w:rFonts w:ascii="Arial" w:hAnsi="Arial" w:cs="Arial"/>
          <w:color w:val="000000"/>
          <w:sz w:val="22"/>
          <w:szCs w:val="22"/>
        </w:rPr>
        <w:t>the statistics of incoming signals.</w:t>
      </w:r>
      <w:r>
        <w:rPr>
          <w:rFonts w:ascii="Arial" w:hAnsi="Arial" w:cs="Arial"/>
          <w:color w:val="000000"/>
          <w:sz w:val="22"/>
          <w:szCs w:val="22"/>
        </w:rPr>
        <w:t xml:space="preserve"> </w:t>
      </w:r>
      <w:r w:rsidR="00ED5B37" w:rsidRPr="003A75F6">
        <w:rPr>
          <w:rFonts w:ascii="Arial" w:hAnsi="Arial" w:cs="Arial"/>
          <w:color w:val="000000"/>
          <w:sz w:val="22"/>
          <w:szCs w:val="22"/>
        </w:rPr>
        <w:t xml:space="preserve">However, </w:t>
      </w:r>
      <w:r w:rsidR="00ED5B37">
        <w:rPr>
          <w:rFonts w:ascii="Arial" w:hAnsi="Arial" w:cs="Arial"/>
          <w:color w:val="000000"/>
          <w:sz w:val="22"/>
          <w:szCs w:val="22"/>
        </w:rPr>
        <w:t>whether and how</w:t>
      </w:r>
      <w:r w:rsidR="008D2908">
        <w:rPr>
          <w:rFonts w:ascii="Arial" w:hAnsi="Arial" w:cs="Arial"/>
          <w:color w:val="000000"/>
          <w:sz w:val="22"/>
          <w:szCs w:val="22"/>
        </w:rPr>
        <w:t xml:space="preserve"> </w:t>
      </w:r>
      <w:r w:rsidR="00E436EB">
        <w:rPr>
          <w:rFonts w:ascii="Arial" w:hAnsi="Arial" w:cs="Arial"/>
          <w:color w:val="000000"/>
          <w:sz w:val="22"/>
          <w:szCs w:val="22"/>
        </w:rPr>
        <w:t>the dynamics of</w:t>
      </w:r>
      <w:r w:rsidR="00ED5B37">
        <w:rPr>
          <w:rFonts w:ascii="Arial" w:hAnsi="Arial" w:cs="Arial"/>
          <w:color w:val="000000"/>
          <w:sz w:val="22"/>
          <w:szCs w:val="22"/>
        </w:rPr>
        <w:t xml:space="preserve"> efficient neuronal </w:t>
      </w:r>
      <w:r w:rsidR="00E436EB">
        <w:rPr>
          <w:rFonts w:ascii="Arial" w:hAnsi="Arial" w:cs="Arial"/>
          <w:color w:val="000000"/>
          <w:sz w:val="22"/>
          <w:szCs w:val="22"/>
        </w:rPr>
        <w:t>adaptation</w:t>
      </w:r>
      <w:r w:rsidR="00ED5B37">
        <w:rPr>
          <w:rFonts w:ascii="Arial" w:hAnsi="Arial" w:cs="Arial"/>
          <w:color w:val="000000"/>
          <w:sz w:val="22"/>
          <w:szCs w:val="22"/>
        </w:rPr>
        <w:t xml:space="preserve"> inform behavior has not been </w:t>
      </w:r>
      <w:r w:rsidR="00547245">
        <w:rPr>
          <w:rFonts w:ascii="Arial" w:hAnsi="Arial" w:cs="Arial"/>
          <w:color w:val="000000"/>
          <w:sz w:val="22"/>
          <w:szCs w:val="22"/>
        </w:rPr>
        <w:t>directly show</w:t>
      </w:r>
      <w:r w:rsidR="00E436EB">
        <w:rPr>
          <w:rFonts w:ascii="Arial" w:hAnsi="Arial" w:cs="Arial"/>
          <w:color w:val="000000"/>
          <w:sz w:val="22"/>
          <w:szCs w:val="22"/>
        </w:rPr>
        <w:t>n</w:t>
      </w:r>
      <w:r w:rsidR="00ED5B37">
        <w:rPr>
          <w:rFonts w:ascii="Arial" w:hAnsi="Arial" w:cs="Arial"/>
          <w:color w:val="000000"/>
          <w:sz w:val="22"/>
          <w:szCs w:val="22"/>
        </w:rPr>
        <w:t>.</w:t>
      </w:r>
      <w:r w:rsidR="00ED5B37" w:rsidRPr="003A75F6">
        <w:rPr>
          <w:rFonts w:ascii="Arial" w:hAnsi="Arial" w:cs="Arial"/>
          <w:color w:val="000000"/>
          <w:sz w:val="22"/>
          <w:szCs w:val="22"/>
        </w:rPr>
        <w:t xml:space="preserve"> </w:t>
      </w:r>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r w:rsidR="0054551E">
        <w:rPr>
          <w:rFonts w:ascii="Arial" w:hAnsi="Arial" w:cs="Arial"/>
          <w:color w:val="000000"/>
          <w:sz w:val="22"/>
          <w:szCs w:val="22"/>
        </w:rPr>
        <w:t xml:space="preserve">background </w:t>
      </w:r>
      <w:r w:rsidR="00137023">
        <w:rPr>
          <w:rFonts w:ascii="Arial" w:hAnsi="Arial" w:cs="Arial"/>
          <w:color w:val="000000"/>
          <w:sz w:val="22"/>
          <w:szCs w:val="22"/>
        </w:rPr>
        <w:t>contras</w:t>
      </w:r>
      <w:r w:rsidR="00ED5B37">
        <w:rPr>
          <w:rFonts w:ascii="Arial" w:hAnsi="Arial" w:cs="Arial"/>
          <w:color w:val="000000"/>
          <w:sz w:val="22"/>
          <w:szCs w:val="22"/>
        </w:rPr>
        <w:t>t</w:t>
      </w:r>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r>
        <w:rPr>
          <w:rFonts w:ascii="Arial" w:hAnsi="Arial" w:cs="Arial"/>
          <w:color w:val="000000"/>
          <w:sz w:val="22"/>
          <w:szCs w:val="22"/>
        </w:rPr>
        <w:t>cortical sound processing</w:t>
      </w:r>
      <w:r w:rsidR="004D5CBE">
        <w:rPr>
          <w:rFonts w:ascii="Arial" w:hAnsi="Arial" w:cs="Arial"/>
          <w:color w:val="000000"/>
          <w:sz w:val="22"/>
          <w:szCs w:val="22"/>
        </w:rPr>
        <w:t>; specifically,</w:t>
      </w:r>
      <w:r>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volume </w:t>
      </w:r>
      <w:r>
        <w:rPr>
          <w:rFonts w:ascii="Arial" w:hAnsi="Arial" w:cs="Arial"/>
          <w:color w:val="000000"/>
          <w:sz w:val="22"/>
          <w:szCs w:val="22"/>
        </w:rPr>
        <w:t>improved in low contrast</w:t>
      </w:r>
      <w:r w:rsidR="00922606">
        <w:rPr>
          <w:rFonts w:ascii="Arial" w:hAnsi="Arial" w:cs="Arial"/>
          <w:color w:val="000000"/>
          <w:sz w:val="22"/>
          <w:szCs w:val="22"/>
        </w:rPr>
        <w:t xml:space="preserve"> backgrounds</w:t>
      </w:r>
      <w:r>
        <w:rPr>
          <w:rFonts w:ascii="Arial" w:hAnsi="Arial" w:cs="Arial"/>
          <w:color w:val="000000"/>
          <w:sz w:val="22"/>
          <w:szCs w:val="22"/>
        </w:rPr>
        <w:t xml:space="preserve"> </w:t>
      </w:r>
      <w:r w:rsidR="00902E1C">
        <w:rPr>
          <w:rFonts w:ascii="Arial" w:hAnsi="Arial" w:cs="Arial"/>
          <w:color w:val="000000"/>
          <w:sz w:val="22"/>
          <w:szCs w:val="22"/>
        </w:rPr>
        <w:t>relative</w:t>
      </w:r>
      <w:r>
        <w:rPr>
          <w:rFonts w:ascii="Arial" w:hAnsi="Arial" w:cs="Arial"/>
          <w:color w:val="000000"/>
          <w:sz w:val="22"/>
          <w:szCs w:val="22"/>
        </w:rPr>
        <w:t xml:space="preserve"> to high</w:t>
      </w:r>
      <w:r w:rsidR="00BC78DD">
        <w:rPr>
          <w:rFonts w:ascii="Arial" w:hAnsi="Arial" w:cs="Arial"/>
          <w:color w:val="000000"/>
          <w:sz w:val="22"/>
          <w:szCs w:val="22"/>
        </w:rPr>
        <w:t xml:space="preserve"> </w:t>
      </w:r>
      <w:r>
        <w:rPr>
          <w:rFonts w:ascii="Arial" w:hAnsi="Arial" w:cs="Arial"/>
          <w:color w:val="000000"/>
          <w:sz w:val="22"/>
          <w:szCs w:val="22"/>
        </w:rPr>
        <w:t xml:space="preserve">contrast </w:t>
      </w:r>
      <w:r w:rsidR="00922606">
        <w:rPr>
          <w:rFonts w:ascii="Arial" w:hAnsi="Arial" w:cs="Arial"/>
          <w:color w:val="000000"/>
          <w:sz w:val="22"/>
          <w:szCs w:val="22"/>
        </w:rPr>
        <w:t>backgrounds</w:t>
      </w:r>
      <w:r>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Pr>
          <w:rFonts w:ascii="Arial" w:hAnsi="Arial" w:cs="Arial"/>
          <w:color w:val="000000"/>
          <w:sz w:val="22"/>
          <w:szCs w:val="22"/>
        </w:rPr>
        <w:t xml:space="preserve">he </w:t>
      </w:r>
      <w:r w:rsidR="00247E70" w:rsidRPr="003A75F6">
        <w:rPr>
          <w:rFonts w:ascii="Arial" w:hAnsi="Arial" w:cs="Arial"/>
          <w:color w:val="000000"/>
          <w:sz w:val="22"/>
          <w:szCs w:val="22"/>
        </w:rPr>
        <w:t>time</w:t>
      </w:r>
      <w:r>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r w:rsidR="0054551E">
        <w:rPr>
          <w:rFonts w:ascii="Arial" w:hAnsi="Arial" w:cs="Arial"/>
          <w:color w:val="000000"/>
          <w:sz w:val="22"/>
          <w:szCs w:val="22"/>
        </w:rPr>
        <w:t>more 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efficient neural code</w:t>
      </w:r>
      <w:r w:rsidR="00BC78DD">
        <w:rPr>
          <w:rFonts w:ascii="Arial" w:hAnsi="Arial" w:cs="Arial"/>
          <w:color w:val="000000"/>
          <w:sz w:val="22"/>
          <w:szCs w:val="22"/>
        </w:rPr>
        <w:t>s</w:t>
      </w:r>
      <w:r w:rsidR="00247E70" w:rsidRPr="003A75F6">
        <w:rPr>
          <w:rFonts w:ascii="Arial" w:hAnsi="Arial" w:cs="Arial"/>
          <w:color w:val="000000"/>
          <w:sz w:val="22"/>
          <w:szCs w:val="22"/>
        </w:rPr>
        <w:t xml:space="preserve"> in auditory cortex directly influence</w:t>
      </w:r>
      <w:r w:rsidR="00BC78DD">
        <w:rPr>
          <w:rFonts w:ascii="Arial" w:hAnsi="Arial" w:cs="Arial"/>
          <w:color w:val="000000"/>
          <w:sz w:val="22"/>
          <w:szCs w:val="22"/>
        </w:rPr>
        <w:t xml:space="preserve"> perceptual</w:t>
      </w:r>
      <w:r w:rsidR="00247E70" w:rsidRPr="003A75F6">
        <w:rPr>
          <w:rFonts w:ascii="Arial" w:hAnsi="Arial" w:cs="Arial"/>
          <w:color w:val="000000"/>
          <w:sz w:val="22"/>
          <w:szCs w:val="22"/>
        </w:rPr>
        <w:t xml:space="preserve"> behavior.</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3CF67CDB"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Neuronal 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 it remains unknown whether and how the dynamics of contrast gain control in the auditory system inform behavior, as a direct link between neuronal adaptation and behavior has not been previously established. The goal of our study was to test the hypothesis that</w:t>
      </w:r>
      <w:r w:rsidR="0054551E">
        <w:rPr>
          <w:rFonts w:ascii="Arial" w:hAnsi="Arial" w:cs="Arial"/>
          <w:color w:val="000000"/>
          <w:sz w:val="22"/>
          <w:szCs w:val="22"/>
        </w:rPr>
        <w:t xml:space="preserve"> the dynamics of contrast gain adaptation in auditory cortex reflect</w:t>
      </w:r>
      <w:r>
        <w:rPr>
          <w:rFonts w:ascii="Arial" w:hAnsi="Arial" w:cs="Arial"/>
          <w:color w:val="000000"/>
          <w:sz w:val="22"/>
          <w:szCs w:val="22"/>
        </w:rPr>
        <w:t xml:space="preserve"> efficient coding </w:t>
      </w:r>
      <w:r w:rsidR="0054551E">
        <w:rPr>
          <w:rFonts w:ascii="Arial" w:hAnsi="Arial" w:cs="Arial"/>
          <w:color w:val="000000"/>
          <w:sz w:val="22"/>
          <w:szCs w:val="22"/>
        </w:rPr>
        <w:t>of incoming sounds in a manner that</w:t>
      </w:r>
      <w:r>
        <w:rPr>
          <w:rFonts w:ascii="Arial" w:hAnsi="Arial" w:cs="Arial"/>
          <w:color w:val="000000"/>
          <w:sz w:val="22"/>
          <w:szCs w:val="22"/>
        </w:rPr>
        <w:t xml:space="preserve"> shapes behavioral performance in an auditory task.</w:t>
      </w:r>
    </w:p>
    <w:p w14:paraId="23129BCE" w14:textId="7963153E" w:rsidR="00DB39EE" w:rsidRDefault="005E6A59" w:rsidP="00690DFE">
      <w:pPr>
        <w:ind w:firstLine="720"/>
        <w:jc w:val="both"/>
        <w:rPr>
          <w:rFonts w:ascii="Arial" w:hAnsi="Arial" w:cs="Arial"/>
          <w:sz w:val="22"/>
          <w:szCs w:val="22"/>
        </w:rPr>
      </w:pPr>
      <w:r>
        <w:rPr>
          <w:rFonts w:ascii="Arial" w:hAnsi="Arial" w:cs="Arial"/>
          <w:sz w:val="22"/>
          <w:szCs w:val="22"/>
        </w:rPr>
        <w:t>The efficient coding hypothesis has been formally implemented through normative models of brain function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3,4,20–23&lt;/sup&gt;","plainTextFormattedCitation":"3,4,20–23","previouslyFormattedCitation":"&lt;sup&gt;3,4,20–23&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3,4,20–23</w:t>
      </w:r>
      <w:r>
        <w:rPr>
          <w:rFonts w:ascii="Arial" w:hAnsi="Arial" w:cs="Arial"/>
          <w:sz w:val="22"/>
          <w:szCs w:val="22"/>
        </w:rPr>
        <w:fldChar w:fldCharType="end"/>
      </w:r>
      <w:r>
        <w:rPr>
          <w:rFonts w:ascii="Arial" w:hAnsi="Arial" w:cs="Arial"/>
          <w:sz w:val="22"/>
          <w:szCs w:val="22"/>
        </w:rPr>
        <w:t xml:space="preserve">. These models assess whether and how neuronal adaptation shapes sensory information and simulate how </w:t>
      </w:r>
      <w:r w:rsidR="0054551E">
        <w:rPr>
          <w:rFonts w:ascii="Arial" w:hAnsi="Arial" w:cs="Arial"/>
          <w:sz w:val="22"/>
          <w:szCs w:val="22"/>
        </w:rPr>
        <w:t>such adaptation might</w:t>
      </w:r>
      <w:r>
        <w:rPr>
          <w:rFonts w:ascii="Arial" w:hAnsi="Arial" w:cs="Arial"/>
          <w:sz w:val="22"/>
          <w:szCs w:val="22"/>
        </w:rPr>
        <w:t xml:space="preserve"> constrain behavior.</w:t>
      </w:r>
      <w:r w:rsidRPr="006670B4">
        <w:rPr>
          <w:rFonts w:ascii="Arial" w:hAnsi="Arial" w:cs="Arial"/>
          <w:color w:val="000000"/>
          <w:sz w:val="22"/>
          <w:szCs w:val="22"/>
        </w:rPr>
        <w:t xml:space="preserve"> </w:t>
      </w:r>
      <w:r w:rsidR="002C6867">
        <w:rPr>
          <w:rFonts w:ascii="Arial" w:hAnsi="Arial" w:cs="Arial"/>
          <w:color w:val="000000"/>
          <w:sz w:val="22"/>
          <w:szCs w:val="22"/>
        </w:rPr>
        <w:t>Models based on e</w:t>
      </w:r>
      <w:r>
        <w:rPr>
          <w:rFonts w:ascii="Arial" w:hAnsi="Arial" w:cs="Arial"/>
          <w:color w:val="000000"/>
          <w:sz w:val="22"/>
          <w:szCs w:val="22"/>
        </w:rPr>
        <w:t>fficient codes explain psychophysical biases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and shape the rate of information transmission when stimulus statistics change dynamically</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xml:space="preserve">. </w:t>
      </w:r>
      <w:r w:rsidR="00DB39EE">
        <w:rPr>
          <w:rFonts w:ascii="Arial" w:hAnsi="Arial" w:cs="Arial"/>
          <w:color w:val="000000"/>
          <w:sz w:val="22"/>
          <w:szCs w:val="22"/>
        </w:rPr>
        <w:t xml:space="preserve"> </w:t>
      </w:r>
      <w:r>
        <w:rPr>
          <w:rFonts w:ascii="Arial" w:hAnsi="Arial" w:cs="Arial"/>
          <w:sz w:val="22"/>
          <w:szCs w:val="22"/>
        </w:rPr>
        <w:t xml:space="preserve">Psychophysical studies suggest that </w:t>
      </w:r>
      <w:r w:rsidR="00DB39EE">
        <w:rPr>
          <w:rFonts w:ascii="Arial" w:hAnsi="Arial" w:cs="Arial"/>
          <w:sz w:val="22"/>
          <w:szCs w:val="22"/>
        </w:rPr>
        <w:t>perception is altered by efficient adaptation to stimulus statistics</w:t>
      </w:r>
      <w:r>
        <w:rPr>
          <w:rFonts w:ascii="Arial" w:hAnsi="Arial" w:cs="Arial"/>
          <w:sz w:val="22"/>
          <w:szCs w:val="22"/>
        </w:rPr>
        <w:t>. In humans, target volume discriminability is greater in low contrast than in high contrast</w:t>
      </w:r>
      <w:r>
        <w:rPr>
          <w:rFonts w:ascii="Arial" w:hAnsi="Arial" w:cs="Arial"/>
          <w:color w:val="000000"/>
          <w:sz w:val="22"/>
          <w:szCs w:val="22"/>
        </w:rPr>
        <w:t>, an effect</w:t>
      </w:r>
      <w:r w:rsidRPr="003A75F6">
        <w:rPr>
          <w:rFonts w:ascii="Arial" w:hAnsi="Arial" w:cs="Arial"/>
          <w:color w:val="000000"/>
          <w:sz w:val="22"/>
          <w:szCs w:val="22"/>
        </w:rPr>
        <w:t xml:space="preserve"> consistent with </w:t>
      </w:r>
      <w:r>
        <w:rPr>
          <w:rFonts w:ascii="Arial" w:hAnsi="Arial" w:cs="Arial"/>
          <w:color w:val="000000"/>
          <w:sz w:val="22"/>
          <w:szCs w:val="22"/>
        </w:rPr>
        <w:t>gain control observed in primary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19</w:t>
      </w:r>
      <w:r>
        <w:rPr>
          <w:rFonts w:ascii="Arial" w:hAnsi="Arial" w:cs="Arial"/>
          <w:color w:val="000000"/>
          <w:sz w:val="22"/>
          <w:szCs w:val="22"/>
        </w:rPr>
        <w:fldChar w:fldCharType="end"/>
      </w:r>
      <w:r w:rsidRPr="003A75F6">
        <w:rPr>
          <w:rFonts w:ascii="Arial" w:hAnsi="Arial" w:cs="Arial"/>
          <w:color w:val="000000"/>
          <w:sz w:val="22"/>
          <w:szCs w:val="22"/>
        </w:rPr>
        <w:t>. Similar</w:t>
      </w:r>
      <w:r w:rsidR="009222E7">
        <w:rPr>
          <w:rFonts w:ascii="Arial" w:hAnsi="Arial" w:cs="Arial"/>
          <w:color w:val="000000"/>
          <w:sz w:val="22"/>
          <w:szCs w:val="22"/>
        </w:rPr>
        <w:t xml:space="preserve"> relationships between efficient neural encoding and behavioral percepts of sound location have also been </w:t>
      </w:r>
      <w:r w:rsidR="007149A0">
        <w:rPr>
          <w:rFonts w:ascii="Arial" w:hAnsi="Arial" w:cs="Arial"/>
          <w:color w:val="000000"/>
          <w:sz w:val="22"/>
          <w:szCs w:val="22"/>
        </w:rPr>
        <w:t xml:space="preserve">found </w:t>
      </w:r>
      <w:r w:rsidR="009222E7">
        <w:rPr>
          <w:rFonts w:ascii="Arial" w:hAnsi="Arial" w:cs="Arial"/>
          <w:color w:val="000000"/>
          <w:sz w:val="22"/>
          <w:szCs w:val="22"/>
        </w:rPr>
        <w:t>in ferrets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10</w:t>
      </w:r>
      <w:r>
        <w:rPr>
          <w:rFonts w:ascii="Arial" w:hAnsi="Arial" w:cs="Arial"/>
          <w:color w:val="000000"/>
          <w:sz w:val="22"/>
          <w:szCs w:val="22"/>
        </w:rPr>
        <w:fldChar w:fldCharType="end"/>
      </w:r>
      <w:r w:rsidR="00A62FE2">
        <w:rPr>
          <w:rFonts w:ascii="Arial" w:hAnsi="Arial" w:cs="Arial"/>
          <w:color w:val="000000"/>
          <w:sz w:val="22"/>
          <w:szCs w:val="22"/>
        </w:rPr>
        <w:t xml:space="preserve"> and in guinea pigs</w:t>
      </w:r>
      <w:r w:rsidR="00DB39EE">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25&lt;/sup&gt;","plainTextFormattedCitation":"25","previouslyFormattedCitation":"&lt;sup&gt;25&lt;/sup&gt;"},"properties":{"noteIndex":0},"schema":"https://github.com/citation-style-language/schema/raw/master/csl-citation.json"}</w:instrText>
      </w:r>
      <w:r w:rsidR="00DB39EE">
        <w:rPr>
          <w:rFonts w:ascii="Arial" w:hAnsi="Arial" w:cs="Arial"/>
          <w:color w:val="000000"/>
          <w:sz w:val="22"/>
          <w:szCs w:val="22"/>
        </w:rPr>
        <w:fldChar w:fldCharType="separate"/>
      </w:r>
      <w:r w:rsidR="00DB39EE" w:rsidRPr="00DB39EE">
        <w:rPr>
          <w:rFonts w:ascii="Arial" w:hAnsi="Arial" w:cs="Arial"/>
          <w:noProof/>
          <w:color w:val="000000"/>
          <w:sz w:val="22"/>
          <w:szCs w:val="22"/>
          <w:vertAlign w:val="superscript"/>
        </w:rPr>
        <w:t>25</w:t>
      </w:r>
      <w:r w:rsidR="00DB39EE">
        <w:rPr>
          <w:rFonts w:ascii="Arial" w:hAnsi="Arial" w:cs="Arial"/>
          <w:color w:val="000000"/>
          <w:sz w:val="22"/>
          <w:szCs w:val="22"/>
        </w:rPr>
        <w:fldChar w:fldCharType="end"/>
      </w:r>
      <w:r>
        <w:rPr>
          <w:rFonts w:ascii="Arial" w:hAnsi="Arial" w:cs="Arial"/>
          <w:color w:val="000000"/>
          <w:sz w:val="22"/>
          <w:szCs w:val="22"/>
        </w:rPr>
        <w:t xml:space="preserve">. </w:t>
      </w:r>
      <w:r w:rsidRPr="003A75F6">
        <w:rPr>
          <w:rFonts w:ascii="Arial" w:hAnsi="Arial" w:cs="Arial"/>
          <w:color w:val="000000"/>
          <w:sz w:val="22"/>
          <w:szCs w:val="22"/>
        </w:rPr>
        <w:t>However,</w:t>
      </w:r>
      <w:r w:rsidR="00DB39EE">
        <w:rPr>
          <w:rFonts w:ascii="Arial" w:hAnsi="Arial" w:cs="Arial"/>
          <w:color w:val="000000"/>
          <w:sz w:val="22"/>
          <w:szCs w:val="22"/>
        </w:rPr>
        <w:t xml:space="preserve"> because neural and behavioral responses in these studies were not simultaneously measured,</w:t>
      </w:r>
      <w:r w:rsidR="00AC0FBB">
        <w:rPr>
          <w:rFonts w:ascii="Arial" w:hAnsi="Arial" w:cs="Arial"/>
          <w:color w:val="000000"/>
          <w:sz w:val="22"/>
          <w:szCs w:val="22"/>
        </w:rPr>
        <w:t xml:space="preserve"> a direct relationship between gain control and perceptual performance has yet to be assessed</w:t>
      </w:r>
      <w:r w:rsidR="00DB39EE">
        <w:rPr>
          <w:rFonts w:ascii="Arial" w:hAnsi="Arial" w:cs="Arial"/>
          <w:color w:val="000000"/>
          <w:sz w:val="22"/>
          <w:szCs w:val="22"/>
        </w:rPr>
        <w:t xml:space="preserve">. Additionally, </w:t>
      </w:r>
      <w:r w:rsidR="00415618">
        <w:rPr>
          <w:rFonts w:ascii="Arial" w:hAnsi="Arial" w:cs="Arial"/>
          <w:color w:val="000000"/>
          <w:sz w:val="22"/>
          <w:szCs w:val="22"/>
        </w:rPr>
        <w:t xml:space="preserve">recent theoretical work demonstrated </w:t>
      </w:r>
      <w:r w:rsidR="007149A0">
        <w:rPr>
          <w:rFonts w:ascii="Arial" w:hAnsi="Arial" w:cs="Arial"/>
          <w:color w:val="000000"/>
          <w:sz w:val="22"/>
          <w:szCs w:val="22"/>
        </w:rPr>
        <w:t>that neuronal dynamics reflect efficient coding</w:t>
      </w:r>
      <w:r w:rsidR="007149A0">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7149A0">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sidR="007149A0">
        <w:rPr>
          <w:rFonts w:ascii="Arial" w:hAnsi="Arial" w:cs="Arial"/>
          <w:color w:val="000000"/>
          <w:sz w:val="22"/>
          <w:szCs w:val="22"/>
        </w:rPr>
        <w:fldChar w:fldCharType="end"/>
      </w:r>
      <w:r w:rsidR="007149A0">
        <w:rPr>
          <w:rFonts w:ascii="Arial" w:hAnsi="Arial" w:cs="Arial"/>
          <w:color w:val="000000"/>
          <w:sz w:val="22"/>
          <w:szCs w:val="22"/>
        </w:rPr>
        <w:t>, but it is unclear whether and how these dynamics shape behavioral performance</w:t>
      </w:r>
      <w:r w:rsidR="00415618">
        <w:rPr>
          <w:rFonts w:ascii="Arial" w:hAnsi="Arial" w:cs="Arial"/>
          <w:color w:val="000000"/>
          <w:sz w:val="22"/>
          <w:szCs w:val="22"/>
        </w:rPr>
        <w:t>.</w:t>
      </w:r>
    </w:p>
    <w:p w14:paraId="73D7673D" w14:textId="067CAE7E" w:rsidR="005E6A59" w:rsidRDefault="005E6A59" w:rsidP="005E6A59">
      <w:pPr>
        <w:ind w:firstLine="720"/>
        <w:jc w:val="both"/>
        <w:rPr>
          <w:rFonts w:ascii="Arial" w:hAnsi="Arial" w:cs="Arial"/>
          <w:color w:val="000000"/>
          <w:sz w:val="22"/>
          <w:szCs w:val="22"/>
        </w:rPr>
      </w:pPr>
      <w:r>
        <w:rPr>
          <w:rFonts w:ascii="Arial" w:hAnsi="Arial" w:cs="Arial"/>
          <w:sz w:val="22"/>
          <w:szCs w:val="22"/>
        </w:rPr>
        <w:t>Our first goal for the study was to build a formal framework based on efficient coding to model the dynamics of contrast gain control</w:t>
      </w:r>
      <w:r w:rsidR="00A62FE2">
        <w:rPr>
          <w:rFonts w:ascii="Arial" w:hAnsi="Arial" w:cs="Arial"/>
          <w:sz w:val="22"/>
          <w:szCs w:val="22"/>
        </w:rPr>
        <w:t xml:space="preserve"> and thereby</w:t>
      </w:r>
      <w:r>
        <w:rPr>
          <w:rFonts w:ascii="Arial" w:hAnsi="Arial" w:cs="Arial"/>
          <w:sz w:val="22"/>
          <w:szCs w:val="22"/>
        </w:rPr>
        <w:t xml:space="preserve"> predict how behavioral performance</w:t>
      </w:r>
      <w:r w:rsidR="00A62FE2">
        <w:rPr>
          <w:rFonts w:ascii="Arial" w:hAnsi="Arial" w:cs="Arial"/>
          <w:sz w:val="22"/>
          <w:szCs w:val="22"/>
        </w:rPr>
        <w:t xml:space="preserve"> should</w:t>
      </w:r>
      <w:r>
        <w:rPr>
          <w:rFonts w:ascii="Arial" w:hAnsi="Arial" w:cs="Arial"/>
          <w:sz w:val="22"/>
          <w:szCs w:val="22"/>
        </w:rPr>
        <w:t xml:space="preserve"> adapt after a change in contrast.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moment-to-moment changes in neural 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 </w:t>
      </w:r>
      <w:r w:rsidR="00A62FE2">
        <w:rPr>
          <w:rFonts w:ascii="Arial" w:hAnsi="Arial" w:cs="Arial"/>
          <w:color w:val="000000"/>
          <w:sz w:val="22"/>
          <w:szCs w:val="22"/>
        </w:rPr>
        <w:t>matched the predictions of</w:t>
      </w:r>
      <w:r>
        <w:rPr>
          <w:rFonts w:ascii="Arial" w:hAnsi="Arial" w:cs="Arial"/>
          <w:color w:val="000000"/>
          <w:sz w:val="22"/>
          <w:szCs w:val="22"/>
        </w:rPr>
        <w:t xml:space="preserve"> the efficient coding model. Next, to directly test the role of efficient coding in auditory behavior, we trained mice</w:t>
      </w:r>
      <w:r w:rsidRPr="003A75F6">
        <w:rPr>
          <w:rFonts w:ascii="Arial" w:hAnsi="Arial" w:cs="Arial"/>
          <w:color w:val="000000"/>
          <w:sz w:val="22"/>
          <w:szCs w:val="22"/>
        </w:rPr>
        <w:t xml:space="preserve"> to detect targets in </w:t>
      </w:r>
      <w:r>
        <w:rPr>
          <w:rFonts w:ascii="Arial" w:hAnsi="Arial" w:cs="Arial"/>
          <w:color w:val="000000"/>
          <w:sz w:val="22"/>
          <w:szCs w:val="22"/>
        </w:rPr>
        <w:t>different</w:t>
      </w:r>
      <w:r w:rsidRPr="003A75F6">
        <w:rPr>
          <w:rFonts w:ascii="Arial" w:hAnsi="Arial" w:cs="Arial"/>
          <w:color w:val="000000"/>
          <w:sz w:val="22"/>
          <w:szCs w:val="22"/>
        </w:rPr>
        <w:t xml:space="preserve"> contrast backgrounds. </w:t>
      </w:r>
      <w:r>
        <w:rPr>
          <w:rFonts w:ascii="Arial" w:hAnsi="Arial" w:cs="Arial"/>
          <w:color w:val="000000"/>
          <w:sz w:val="22"/>
          <w:szCs w:val="22"/>
        </w:rPr>
        <w:t xml:space="preserve">Contrast-induced changes in behavioral </w:t>
      </w:r>
      <w:r w:rsidR="00A62FE2">
        <w:rPr>
          <w:rFonts w:ascii="Arial" w:hAnsi="Arial" w:cs="Arial"/>
          <w:color w:val="000000"/>
          <w:sz w:val="22"/>
          <w:szCs w:val="22"/>
        </w:rPr>
        <w:t>target detection threshold, sensitivity, and background 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r>
        <w:rPr>
          <w:rFonts w:ascii="Arial" w:hAnsi="Arial" w:cs="Arial"/>
          <w:color w:val="000000"/>
          <w:sz w:val="22"/>
          <w:szCs w:val="22"/>
        </w:rPr>
        <w:t xml:space="preserve">Furthermore, we found that auditory cortex was necessary for target detection in the presence of </w:t>
      </w:r>
      <w:r w:rsidR="00922606">
        <w:rPr>
          <w:rFonts w:ascii="Arial" w:hAnsi="Arial" w:cs="Arial"/>
          <w:color w:val="000000"/>
          <w:sz w:val="22"/>
          <w:szCs w:val="22"/>
        </w:rPr>
        <w:t>a background</w:t>
      </w:r>
      <w:r>
        <w:rPr>
          <w:rFonts w:ascii="Arial" w:hAnsi="Arial" w:cs="Arial"/>
          <w:color w:val="000000"/>
          <w:sz w:val="22"/>
          <w:szCs w:val="22"/>
        </w:rPr>
        <w:t>. Building on this finding, we found that</w:t>
      </w:r>
      <w:r w:rsidR="00A62FE2">
        <w:rPr>
          <w:rFonts w:ascii="Arial" w:hAnsi="Arial" w:cs="Arial"/>
          <w:color w:val="000000"/>
          <w:sz w:val="22"/>
          <w:szCs w:val="22"/>
        </w:rPr>
        <w:t xml:space="preserve"> the dynamics of cortical encoding of targets were similar to the model predictions and to 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novel relationship between </w:t>
      </w:r>
      <w:r>
        <w:rPr>
          <w:rFonts w:ascii="Arial" w:hAnsi="Arial" w:cs="Arial"/>
          <w:color w:val="000000"/>
          <w:sz w:val="22"/>
          <w:szCs w:val="22"/>
        </w:rPr>
        <w:t>efficient neuronal coding</w:t>
      </w:r>
      <w:r w:rsidRPr="003A75F6">
        <w:rPr>
          <w:rFonts w:ascii="Arial" w:hAnsi="Arial" w:cs="Arial"/>
          <w:color w:val="000000"/>
          <w:sz w:val="22"/>
          <w:szCs w:val="22"/>
        </w:rPr>
        <w:t xml:space="preserve"> and acoustic behavior, and</w:t>
      </w:r>
      <w:r w:rsidR="00A62FE2">
        <w:rPr>
          <w:rFonts w:ascii="Arial" w:hAnsi="Arial" w:cs="Arial"/>
          <w:color w:val="000000"/>
          <w:sz w:val="22"/>
          <w:szCs w:val="22"/>
        </w:rPr>
        <w:t xml:space="preserve"> they</w:t>
      </w:r>
      <w:r w:rsidRPr="003A75F6">
        <w:rPr>
          <w:rFonts w:ascii="Arial" w:hAnsi="Arial" w:cs="Arial"/>
          <w:color w:val="000000"/>
          <w:sz w:val="22"/>
          <w:szCs w:val="22"/>
        </w:rPr>
        <w:t xml:space="preserve"> provide a normative framework that can be used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response to changing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87A0757"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1a,b). To assess behavioral sensitivity to targets, we parametrically varied target volume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65CF4A91"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21,23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0"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 xml:space="preserve">Figure 1c,d).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1f,g</w:t>
      </w:r>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64A438DB"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15,26&lt;/sup&gt;","plainTextFormattedCitation":"15,26","previouslyFormattedCitation":"&lt;sup&gt;15,26&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15,26</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2a,b).</w:t>
      </w:r>
    </w:p>
    <w:p w14:paraId="40D68D15" w14:textId="161A707C" w:rsidR="002772D8" w:rsidRDefault="005E6A59" w:rsidP="005E6A59">
      <w:pPr>
        <w:spacing w:before="240"/>
        <w:contextualSpacing/>
        <w:jc w:val="both"/>
        <w:rPr>
          <w:rFonts w:ascii="Arial" w:hAnsi="Arial" w:cs="Arial"/>
          <w:color w:val="000000"/>
          <w:sz w:val="22"/>
          <w:szCs w:val="22"/>
        </w:rPr>
      </w:pPr>
      <w:r>
        <w:rPr>
          <w:rFonts w:ascii="Arial" w:hAnsi="Arial" w:cs="Arial"/>
          <w:color w:val="000000"/>
          <w:sz w:val="22"/>
          <w:szCs w:val="22"/>
        </w:rPr>
        <w:tab/>
        <w:t xml:space="preserve">The inference model is a Poisson GLM </w:t>
      </w:r>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r w:rsidR="00F41630">
        <w:rPr>
          <w:rFonts w:ascii="Arial" w:hAnsi="Arial" w:cs="Arial"/>
          <w:color w:val="000000"/>
          <w:sz w:val="22"/>
          <w:szCs w:val="22"/>
        </w:rPr>
        <w:t xml:space="preserve">control </w:t>
      </w:r>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whether gain control estimated from the model was optimal given the background contrast</w:t>
      </w:r>
      <w:r w:rsidR="00677148">
        <w:rPr>
          <w:rFonts w:ascii="Arial" w:hAnsi="Arial" w:cs="Arial"/>
          <w:color w:val="000000"/>
          <w:sz w:val="22"/>
          <w:szCs w:val="22"/>
        </w:rPr>
        <w:t xml:space="preserve"> levels</w:t>
      </w:r>
      <w:ins w:id="1" w:author="Microsoft Office User" w:date="2021-12-09T10:58:00Z">
        <w:r w:rsidR="006F15C9">
          <w:rPr>
            <w:rFonts w:ascii="Arial" w:hAnsi="Arial" w:cs="Arial"/>
            <w:color w:val="000000"/>
            <w:sz w:val="22"/>
            <w:szCs w:val="22"/>
          </w:rPr>
          <w:t>.</w:t>
        </w:r>
      </w:ins>
      <w:r>
        <w:rPr>
          <w:rFonts w:ascii="Arial" w:hAnsi="Arial" w:cs="Arial"/>
          <w:color w:val="000000"/>
          <w:sz w:val="22"/>
          <w:szCs w:val="22"/>
        </w:rPr>
        <w:t xml:space="preserve"> </w:t>
      </w:r>
      <w:del w:id="2"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3" w:author="Microsoft Office User" w:date="2021-12-09T10:58:00Z">
        <w:r w:rsidR="006F15C9">
          <w:rPr>
            <w:rFonts w:ascii="Arial" w:hAnsi="Arial" w:cs="Arial"/>
            <w:color w:val="000000"/>
            <w:sz w:val="22"/>
            <w:szCs w:val="22"/>
          </w:rPr>
          <w:t>To validate the model and gain measure, w</w:t>
        </w:r>
      </w:ins>
      <w:ins w:id="4" w:author="Microsoft Office User" w:date="2021-12-09T10:59:00Z">
        <w:r w:rsidR="006F15C9">
          <w:rPr>
            <w:rFonts w:ascii="Arial" w:hAnsi="Arial" w:cs="Arial"/>
            <w:color w:val="000000"/>
            <w:sz w:val="22"/>
            <w:szCs w:val="22"/>
          </w:rPr>
          <w:t xml:space="preserve">e simulated neurons with defined trajectories of gain control, and found that the model estimates of gain </w:t>
        </w:r>
        <w:r w:rsidR="006F15C9">
          <w:rPr>
            <w:rFonts w:ascii="Arial" w:hAnsi="Arial" w:cs="Arial"/>
            <w:color w:val="000000"/>
            <w:sz w:val="22"/>
            <w:szCs w:val="22"/>
          </w:rPr>
          <w:t>(</w:t>
        </w:r>
      </w:ins>
      <m:oMath>
        <m:sSub>
          <m:sSubPr>
            <m:ctrlPr>
              <w:ins w:id="5" w:author="Microsoft Office User" w:date="2021-12-09T10:59:00Z">
                <w:rPr>
                  <w:rFonts w:ascii="Cambria Math" w:hAnsi="Cambria Math" w:cs="Arial"/>
                  <w:i/>
                  <w:color w:val="000000"/>
                  <w:sz w:val="22"/>
                  <w:szCs w:val="22"/>
                </w:rPr>
              </w:ins>
            </m:ctrlPr>
          </m:sSubPr>
          <m:e>
            <m:r>
              <w:ins w:id="6" w:author="Microsoft Office User" w:date="2021-12-09T10:59:00Z">
                <w:rPr>
                  <w:rFonts w:ascii="Cambria Math" w:hAnsi="Cambria Math" w:cs="Arial"/>
                  <w:color w:val="000000"/>
                  <w:sz w:val="22"/>
                  <w:szCs w:val="22"/>
                </w:rPr>
                <m:t>w</m:t>
              </w:ins>
            </m:r>
          </m:e>
          <m:sub>
            <m:r>
              <w:ins w:id="7" w:author="Microsoft Office User" w:date="2021-12-09T10:59:00Z">
                <w:rPr>
                  <w:rFonts w:ascii="Cambria Math" w:hAnsi="Cambria Math" w:cs="Arial"/>
                  <w:color w:val="000000"/>
                  <w:sz w:val="22"/>
                  <w:szCs w:val="22"/>
                </w:rPr>
                <m:t>t</m:t>
              </w:ins>
            </m:r>
          </m:sub>
        </m:sSub>
      </m:oMath>
      <w:ins w:id="8" w:author="Microsoft Office User" w:date="2021-12-09T10:59:00Z">
        <w:r w:rsidR="006F15C9">
          <w:rPr>
            <w:rFonts w:ascii="Arial" w:hAnsi="Arial" w:cs="Arial"/>
            <w:color w:val="000000"/>
            <w:sz w:val="22"/>
            <w:szCs w:val="22"/>
          </w:rPr>
          <w:t xml:space="preserve">) </w:t>
        </w:r>
      </w:ins>
      <w:ins w:id="9" w:author="Microsoft Office User" w:date="2021-12-09T11:00:00Z">
        <w:r w:rsidR="006446C4">
          <w:rPr>
            <w:rFonts w:ascii="Arial" w:hAnsi="Arial" w:cs="Arial"/>
            <w:color w:val="000000"/>
            <w:sz w:val="22"/>
            <w:szCs w:val="22"/>
          </w:rPr>
          <w:t>accurately predicted</w:t>
        </w:r>
      </w:ins>
      <w:ins w:id="10" w:author="Microsoft Office User" w:date="2021-12-09T10:59:00Z">
        <w:r w:rsidR="006F15C9">
          <w:rPr>
            <w:rFonts w:ascii="Arial" w:hAnsi="Arial" w:cs="Arial"/>
            <w:color w:val="000000"/>
            <w:sz w:val="22"/>
            <w:szCs w:val="22"/>
          </w:rPr>
          <w:t xml:space="preserve"> the ground </w:t>
        </w:r>
      </w:ins>
      <w:ins w:id="11"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r w:rsidR="00677148">
        <w:rPr>
          <w:rFonts w:ascii="Arial" w:hAnsi="Arial" w:cs="Arial"/>
          <w:color w:val="000000"/>
          <w:sz w:val="22"/>
          <w:szCs w:val="22"/>
        </w:rPr>
        <w:t xml:space="preserve">used </w:t>
      </w:r>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 (GC),</w:t>
      </w:r>
      <w:r>
        <w:rPr>
          <w:rFonts w:ascii="Arial" w:hAnsi="Arial" w:cs="Arial"/>
          <w:color w:val="000000"/>
          <w:sz w:val="22"/>
          <w:szCs w:val="22"/>
        </w:rPr>
        <w:t xml:space="preserve"> 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r w:rsidR="007278A8">
        <w:rPr>
          <w:rFonts w:ascii="Arial" w:hAnsi="Arial" w:cs="Arial"/>
          <w:color w:val="000000"/>
          <w:sz w:val="22"/>
          <w:szCs w:val="22"/>
        </w:rPr>
        <w:t>GLM with gain control (</w:t>
      </w:r>
      <w:r w:rsidR="00DF65E6">
        <w:rPr>
          <w:rFonts w:ascii="Arial" w:hAnsi="Arial" w:cs="Arial"/>
          <w:color w:val="000000"/>
          <w:sz w:val="22"/>
          <w:szCs w:val="22"/>
        </w:rPr>
        <w:t>GC-GLM</w:t>
      </w:r>
      <w:r w:rsidR="007278A8">
        <w:rPr>
          <w:rFonts w:ascii="Arial" w:hAnsi="Arial" w:cs="Arial"/>
          <w:color w:val="000000"/>
          <w:sz w:val="22"/>
          <w:szCs w:val="22"/>
        </w:rPr>
        <w:t>)</w:t>
      </w:r>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gain</w:t>
      </w:r>
      <w:r w:rsidR="003B3CB7">
        <w:rPr>
          <w:rFonts w:ascii="Arial" w:hAnsi="Arial" w:cs="Arial"/>
          <w:color w:val="000000"/>
          <w:sz w:val="22"/>
          <w:szCs w:val="22"/>
        </w:rPr>
        <w:t xml:space="preserve"> control</w:t>
      </w:r>
      <w:r w:rsidR="00DF65E6">
        <w:rPr>
          <w:rFonts w:ascii="Arial" w:hAnsi="Arial" w:cs="Arial"/>
          <w:color w:val="000000"/>
          <w:sz w:val="22"/>
          <w:szCs w:val="22"/>
        </w:rPr>
        <w:t xml:space="preserve"> estimates.</w:t>
      </w:r>
      <w:r>
        <w:rPr>
          <w:rFonts w:ascii="Arial" w:hAnsi="Arial" w:cs="Arial"/>
          <w:color w:val="000000"/>
          <w:sz w:val="22"/>
          <w:szCs w:val="22"/>
        </w:rPr>
        <w:t xml:space="preserve"> </w:t>
      </w:r>
    </w:p>
    <w:p w14:paraId="330D4B4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0CA850DE" w14:textId="5C9C946F" w:rsidR="005E6A59" w:rsidRDefault="00B86668" w:rsidP="005E6A59">
      <w:pPr>
        <w:spacing w:before="240"/>
        <w:contextualSpacing/>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4080" behindDoc="0" locked="0" layoutInCell="1" allowOverlap="1" wp14:anchorId="7DF75058" wp14:editId="4D957564">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8"/>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left:0;text-align:left;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D+P7t2LAAAAAAwyN96&#13;&#10;GjuKI4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EkAdu1YAAAAAGCQv/U0dhRH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BC7diwAAAAAMMjfeho7iiM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GLXjgUAAAAABvlbT2NHcQQA&#13;&#10;AAAAAAAAwIjYBwAAAAAAAAAAACNiHwAAAAAAAAAAAIwkALt2LAAAAAAwyN96GjuKI7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CIXTsWAAAA&#13;&#10;ABjkbz2NHcUR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77982F55"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1</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77777777"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volume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verlaid trials where target volume differed. Volume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volume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volume.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volume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9" o:title="A screenshot of a computer&#10;&#10;Description automatically generated with medium confidence" cropbottom="40120f"/>
                </v:shape>
                <w10:wrap type="topAndBottom"/>
              </v:group>
            </w:pict>
          </mc:Fallback>
        </mc:AlternateContent>
      </w:r>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12"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r w:rsidRPr="00775C3D">
        <w:rPr>
          <w:rFonts w:ascii="Arial" w:hAnsi="Arial" w:cs="Arial"/>
          <w:i/>
          <w:iCs/>
          <w:color w:val="000000"/>
          <w:sz w:val="22"/>
          <w:szCs w:val="22"/>
        </w:rPr>
        <w:t>H</w:t>
      </w:r>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11083890"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r w:rsidR="002D43A4">
        <w:rPr>
          <w:rFonts w:ascii="Arial" w:hAnsi="Arial" w:cs="Arial"/>
          <w:color w:val="000000"/>
          <w:sz w:val="22"/>
          <w:szCs w:val="22"/>
        </w:rPr>
        <w:t xml:space="preserve">see </w:t>
      </w:r>
      <w:r w:rsidR="00BA6706">
        <w:rPr>
          <w:rFonts w:ascii="Arial" w:hAnsi="Arial" w:cs="Arial"/>
          <w:i/>
          <w:iCs/>
          <w:color w:val="000000"/>
          <w:sz w:val="22"/>
          <w:szCs w:val="22"/>
        </w:rPr>
        <w:t>Supplementary Information</w:t>
      </w:r>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r>
        <w:rPr>
          <w:rFonts w:ascii="Arial" w:hAnsi="Arial" w:cs="Arial"/>
          <w:i/>
          <w:iCs/>
          <w:color w:val="000000"/>
          <w:sz w:val="22"/>
          <w:szCs w:val="22"/>
        </w:rPr>
        <w:t>F</w:t>
      </w:r>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559A3260"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neurons;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r>
        <w:rPr>
          <w:rFonts w:ascii="Arial" w:hAnsi="Arial" w:cs="Arial"/>
          <w:i/>
          <w:iCs/>
          <w:color w:val="000000"/>
          <w:sz w:val="22"/>
          <w:szCs w:val="22"/>
        </w:rPr>
        <w:t xml:space="preserve">Z </w:t>
      </w:r>
      <w:r>
        <w:rPr>
          <w:rFonts w:ascii="Arial" w:hAnsi="Arial" w:cs="Arial"/>
          <w:color w:val="000000"/>
          <w:sz w:val="22"/>
          <w:szCs w:val="22"/>
        </w:rPr>
        <w:t xml:space="preserve"> =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20&lt;/sup&gt;","plainTextFormattedCitation":"20","previouslyFormattedCitation":"&lt;sup&gt;20&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20</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661AD28C"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13"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Mice 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F0989BC" w:rsidR="002772D8" w:rsidRDefault="005E6A59" w:rsidP="005E6A59">
      <w:pPr>
        <w:ind w:firstLine="720"/>
        <w:jc w:val="both"/>
        <w:rPr>
          <w:rFonts w:ascii="Arial" w:hAnsi="Arial" w:cs="Arial"/>
          <w:color w:val="000000"/>
          <w:sz w:val="22"/>
          <w:szCs w:val="22"/>
        </w:rPr>
      </w:pPr>
      <w:r>
        <w:rPr>
          <w:rFonts w:ascii="Arial" w:hAnsi="Arial" w:cs="Arial"/>
          <w:color w:val="000000"/>
          <w:sz w:val="22"/>
          <w:szCs w:val="22"/>
        </w:rPr>
        <w:t>By varying the volume of presented targets, we collected psychometric curves for each mouse in each contrast</w:t>
      </w:r>
      <w:r w:rsidR="006C57C1">
        <w:rPr>
          <w:rFonts w:ascii="Arial" w:hAnsi="Arial" w:cs="Arial"/>
          <w:color w:val="000000"/>
          <w:sz w:val="22"/>
          <w:szCs w:val="22"/>
        </w:rPr>
        <w:t xml:space="preserve"> (example mouse performance: Figure 3c; group averages: Figure 3d)</w:t>
      </w:r>
      <w:r>
        <w:rPr>
          <w:rFonts w:ascii="Arial" w:hAnsi="Arial" w:cs="Arial"/>
          <w:color w:val="000000"/>
          <w:sz w:val="22"/>
          <w:szCs w:val="22"/>
        </w:rPr>
        <w:t>. Across all mice (n = 25), 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7.</w:t>
      </w:r>
      <w:r w:rsidR="00A422B1">
        <w:rPr>
          <w:rFonts w:ascii="Arial" w:hAnsi="Arial" w:cs="Arial"/>
          <w:color w:val="000000"/>
          <w:sz w:val="22"/>
          <w:szCs w:val="22"/>
        </w:rPr>
        <w:t>30</w:t>
      </w:r>
      <w:r>
        <w:rPr>
          <w:rFonts w:ascii="Arial" w:hAnsi="Arial" w:cs="Arial"/>
          <w:color w:val="000000"/>
          <w:sz w:val="22"/>
          <w:szCs w:val="22"/>
        </w:rPr>
        <w:t>, standard deviation (</w:t>
      </w:r>
      <w:r>
        <w:rPr>
          <w:rFonts w:ascii="Arial" w:hAnsi="Arial" w:cs="Arial"/>
          <w:i/>
          <w:iCs/>
          <w:color w:val="000000"/>
          <w:sz w:val="22"/>
          <w:szCs w:val="22"/>
        </w:rPr>
        <w:t>SD</w:t>
      </w:r>
      <w:r>
        <w:rPr>
          <w:rFonts w:ascii="Arial" w:hAnsi="Arial" w:cs="Arial"/>
          <w:color w:val="000000"/>
          <w:sz w:val="22"/>
          <w:szCs w:val="22"/>
        </w:rPr>
        <w:t>)</w:t>
      </w:r>
      <w:r>
        <w:rPr>
          <w:rFonts w:ascii="Arial" w:hAnsi="Arial" w:cs="Arial"/>
          <w:i/>
          <w:iCs/>
          <w:color w:val="000000"/>
          <w:sz w:val="22"/>
          <w:szCs w:val="22"/>
        </w:rPr>
        <w:t xml:space="preserve"> = </w:t>
      </w:r>
      <w:r>
        <w:rPr>
          <w:rFonts w:ascii="Arial" w:hAnsi="Arial" w:cs="Arial"/>
          <w:color w:val="000000"/>
          <w:sz w:val="22"/>
          <w:szCs w:val="22"/>
        </w:rPr>
        <w:t>1.</w:t>
      </w:r>
      <w:r w:rsidR="00A422B1">
        <w:rPr>
          <w:rFonts w:ascii="Arial" w:hAnsi="Arial" w:cs="Arial"/>
          <w:color w:val="000000"/>
          <w:sz w:val="22"/>
          <w:szCs w:val="22"/>
        </w:rPr>
        <w:t>67</w:t>
      </w:r>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13.20, </w:t>
      </w:r>
      <w:r>
        <w:rPr>
          <w:rFonts w:ascii="Arial" w:hAnsi="Arial" w:cs="Arial"/>
          <w:i/>
          <w:iCs/>
          <w:color w:val="000000"/>
          <w:sz w:val="22"/>
          <w:szCs w:val="22"/>
        </w:rPr>
        <w:t xml:space="preserve">SD = </w:t>
      </w:r>
      <w:r>
        <w:rPr>
          <w:rFonts w:ascii="Arial" w:hAnsi="Arial" w:cs="Arial"/>
          <w:color w:val="000000"/>
          <w:sz w:val="22"/>
          <w:szCs w:val="22"/>
        </w:rPr>
        <w:t xml:space="preserve">2.54; paired t-test: </w:t>
      </w:r>
      <w:r w:rsidRPr="00C72113">
        <w:rPr>
          <w:rFonts w:ascii="Arial" w:hAnsi="Arial" w:cs="Arial"/>
          <w:i/>
          <w:iCs/>
          <w:color w:val="000000"/>
          <w:sz w:val="22"/>
          <w:szCs w:val="22"/>
        </w:rPr>
        <w:t>t(</w:t>
      </w:r>
      <w:r>
        <w:rPr>
          <w:rFonts w:ascii="Arial" w:hAnsi="Arial" w:cs="Arial"/>
          <w:i/>
          <w:iCs/>
          <w:color w:val="000000"/>
          <w:sz w:val="22"/>
          <w:szCs w:val="22"/>
        </w:rPr>
        <w:t>23</w:t>
      </w:r>
      <w:r w:rsidRPr="00C72113">
        <w:rPr>
          <w:rFonts w:ascii="Arial" w:hAnsi="Arial" w:cs="Arial"/>
          <w:i/>
          <w:iCs/>
          <w:color w:val="000000"/>
          <w:sz w:val="22"/>
          <w:szCs w:val="22"/>
        </w:rPr>
        <w:t>)</w:t>
      </w:r>
      <w:r>
        <w:rPr>
          <w:rFonts w:ascii="Arial" w:hAnsi="Arial" w:cs="Arial"/>
          <w:color w:val="000000"/>
          <w:sz w:val="22"/>
          <w:szCs w:val="22"/>
        </w:rPr>
        <w:t xml:space="preserve"> = -</w:t>
      </w:r>
      <w:r w:rsidR="00A422B1">
        <w:rPr>
          <w:rFonts w:ascii="Arial" w:hAnsi="Arial" w:cs="Arial"/>
          <w:color w:val="000000"/>
          <w:sz w:val="22"/>
          <w:szCs w:val="22"/>
        </w:rPr>
        <w:t>9.11</w:t>
      </w:r>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r w:rsidR="00A422B1">
        <w:rPr>
          <w:rFonts w:ascii="Arial" w:hAnsi="Arial" w:cs="Arial"/>
          <w:color w:val="000000"/>
          <w:sz w:val="22"/>
          <w:szCs w:val="22"/>
        </w:rPr>
        <w:t>4.34</w:t>
      </w:r>
      <w:r>
        <w:rPr>
          <w:rFonts w:ascii="Arial" w:hAnsi="Arial" w:cs="Arial"/>
          <w:color w:val="000000"/>
          <w:sz w:val="22"/>
          <w:szCs w:val="22"/>
        </w:rPr>
        <w:t xml:space="preserve">e-9, Figure 3e). </w:t>
      </w:r>
      <w:r w:rsidR="006C57C1">
        <w:rPr>
          <w:rFonts w:ascii="Arial" w:hAnsi="Arial" w:cs="Arial"/>
          <w:color w:val="000000"/>
          <w:sz w:val="22"/>
          <w:szCs w:val="22"/>
        </w:rPr>
        <w:t xml:space="preserve">To </w:t>
      </w:r>
      <w:r w:rsidR="009247BA">
        <w:rPr>
          <w:rFonts w:ascii="Arial" w:hAnsi="Arial" w:cs="Arial"/>
          <w:color w:val="000000"/>
          <w:sz w:val="22"/>
          <w:szCs w:val="22"/>
        </w:rPr>
        <w:t xml:space="preserve">quantify </w:t>
      </w:r>
      <w:r w:rsidR="006C57C1">
        <w:rPr>
          <w:rFonts w:ascii="Arial" w:hAnsi="Arial" w:cs="Arial"/>
          <w:color w:val="000000"/>
          <w:sz w:val="22"/>
          <w:szCs w:val="22"/>
        </w:rPr>
        <w:t>the influence of contrast on psychometric slope, we tested a subset of mice with target volumes matched across the contrast conditions. In this cohort (n = 7; Figure 3f), we found significantly lower target thresholds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6.80, </w:t>
      </w:r>
      <w:r w:rsidR="006C57C1">
        <w:rPr>
          <w:rFonts w:ascii="Arial" w:hAnsi="Arial" w:cs="Arial"/>
          <w:i/>
          <w:iCs/>
          <w:color w:val="000000"/>
          <w:sz w:val="22"/>
          <w:szCs w:val="22"/>
        </w:rPr>
        <w:t xml:space="preserve">SD = </w:t>
      </w:r>
      <w:r w:rsidR="006C57C1">
        <w:rPr>
          <w:rFonts w:ascii="Arial" w:hAnsi="Arial" w:cs="Arial"/>
          <w:color w:val="000000"/>
          <w:sz w:val="22"/>
          <w:szCs w:val="22"/>
        </w:rPr>
        <w:t>2.73)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14.96,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3.51;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-3.59,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0.036; Figure 3g) and significantly steeper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xml:space="preserve">= 0.051, </w:t>
      </w:r>
      <w:r w:rsidR="006C57C1">
        <w:rPr>
          <w:rFonts w:ascii="Arial" w:hAnsi="Arial" w:cs="Arial"/>
          <w:i/>
          <w:iCs/>
          <w:color w:val="000000"/>
          <w:sz w:val="22"/>
          <w:szCs w:val="22"/>
        </w:rPr>
        <w:t xml:space="preserve">SD = </w:t>
      </w:r>
      <w:r w:rsidR="006C57C1">
        <w:rPr>
          <w:rFonts w:ascii="Arial" w:hAnsi="Arial" w:cs="Arial"/>
          <w:color w:val="000000"/>
          <w:sz w:val="22"/>
          <w:szCs w:val="22"/>
        </w:rPr>
        <w:t>0.0068)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0.042, </w:t>
      </w:r>
      <w:r w:rsidR="006C57C1">
        <w:rPr>
          <w:rFonts w:ascii="Arial" w:hAnsi="Arial" w:cs="Arial"/>
          <w:i/>
          <w:iCs/>
          <w:color w:val="000000"/>
          <w:sz w:val="22"/>
          <w:szCs w:val="22"/>
        </w:rPr>
        <w:t xml:space="preserve">SD = </w:t>
      </w:r>
      <w:r w:rsidR="006C57C1">
        <w:rPr>
          <w:rFonts w:ascii="Arial" w:hAnsi="Arial" w:cs="Arial"/>
          <w:color w:val="000000"/>
          <w:sz w:val="22"/>
          <w:szCs w:val="22"/>
        </w:rPr>
        <w:t xml:space="preserve">0.0064; paired t-test: </w:t>
      </w:r>
      <w:r w:rsidR="006C57C1" w:rsidRPr="00C72113">
        <w:rPr>
          <w:rFonts w:ascii="Arial" w:hAnsi="Arial" w:cs="Arial"/>
          <w:i/>
          <w:iCs/>
          <w:color w:val="000000"/>
          <w:sz w:val="22"/>
          <w:szCs w:val="22"/>
        </w:rPr>
        <w:t>t(</w:t>
      </w:r>
      <w:r w:rsidR="006C57C1">
        <w:rPr>
          <w:rFonts w:ascii="Arial" w:hAnsi="Arial" w:cs="Arial"/>
          <w:i/>
          <w:iCs/>
          <w:color w:val="000000"/>
          <w:sz w:val="22"/>
          <w:szCs w:val="22"/>
        </w:rPr>
        <w:t>3</w:t>
      </w:r>
      <w:r w:rsidR="006C57C1" w:rsidRPr="00C72113">
        <w:rPr>
          <w:rFonts w:ascii="Arial" w:hAnsi="Arial" w:cs="Arial"/>
          <w:i/>
          <w:iCs/>
          <w:color w:val="000000"/>
          <w:sz w:val="22"/>
          <w:szCs w:val="22"/>
        </w:rPr>
        <w:t>)</w:t>
      </w:r>
      <w:r w:rsidR="006C57C1">
        <w:rPr>
          <w:rFonts w:ascii="Arial" w:hAnsi="Arial" w:cs="Arial"/>
          <w:color w:val="000000"/>
          <w:sz w:val="22"/>
          <w:szCs w:val="22"/>
        </w:rPr>
        <w:t xml:space="preserve"> = 3.42,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0.042; Figure 3h). Interestingly, there was no significant change in psychometric slope </w:t>
      </w:r>
      <w:r w:rsidR="00762180">
        <w:rPr>
          <w:rFonts w:ascii="Arial" w:hAnsi="Arial" w:cs="Arial"/>
          <w:color w:val="000000"/>
          <w:sz w:val="22"/>
          <w:szCs w:val="22"/>
        </w:rPr>
        <w:t>when combining sessions with different target ranges</w:t>
      </w:r>
      <w:r w:rsidR="006C57C1">
        <w:rPr>
          <w:rFonts w:ascii="Arial" w:hAnsi="Arial" w:cs="Arial"/>
          <w:color w:val="000000"/>
          <w:sz w:val="22"/>
          <w:szCs w:val="22"/>
        </w:rPr>
        <w:t xml:space="preserve"> in each contrast (n = 25; Extended Data Figure 3b). </w:t>
      </w:r>
      <w:r w:rsidR="00762180">
        <w:rPr>
          <w:rFonts w:ascii="Arial" w:hAnsi="Arial" w:cs="Arial"/>
          <w:color w:val="000000"/>
          <w:sz w:val="22"/>
          <w:szCs w:val="22"/>
        </w:rPr>
        <w:t>Splitting the data</w:t>
      </w:r>
      <w:r w:rsidR="006669E5">
        <w:rPr>
          <w:rFonts w:ascii="Arial" w:hAnsi="Arial" w:cs="Arial"/>
          <w:color w:val="000000"/>
          <w:sz w:val="22"/>
          <w:szCs w:val="22"/>
        </w:rPr>
        <w:t xml:space="preserve"> by target range revealed that</w:t>
      </w:r>
      <w:r w:rsidR="006C57C1">
        <w:rPr>
          <w:rFonts w:ascii="Arial" w:hAnsi="Arial" w:cs="Arial"/>
          <w:color w:val="000000"/>
          <w:sz w:val="22"/>
          <w:szCs w:val="22"/>
        </w:rPr>
        <w:t xml:space="preserve"> targets drawn from a narrow range resulted in steeper psychometric slopes than targets drawn from a wide range (Extended Data Figure 3c-f), regardless of the background contrast. Combined, these results demonstrate that background contrast has a substantial impact on detection threshold, and that mice are more sensitive to changes in the volume of targets presented in low contrast.</w:t>
      </w:r>
    </w:p>
    <w:p w14:paraId="44CCC760" w14:textId="62B42795" w:rsidR="006C57C1" w:rsidRDefault="00B86668" w:rsidP="002772D8">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6128" behindDoc="0" locked="0" layoutInCell="1" allowOverlap="1" wp14:anchorId="345F6110" wp14:editId="79C54D93">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0"/>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ID/2LVjAQAAAIBB/tbT2FEcAQ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CQAu3Ys&#13;&#10;AAAAADDI33oaO4oj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IhdOxYAAAAAGORvPY0dxRE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LFrxwIAAAAAg/ytp7GjOAIAAAAAAAAAYETs&#13;&#10;AwAAAAAAAAAAgBGxDwAAAAAAAAAAAEYSgF07FgAAAAAY5G89jR3Fkd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DErh0LAAAAAAzyt57GjuII&#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3158C54"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r w:rsidRPr="00690DFE">
                          <w:rPr>
                            <w:rFonts w:ascii="Arial" w:hAnsi="Arial" w:cs="Arial"/>
                            <w:b/>
                            <w:bCs/>
                            <w:i w:val="0"/>
                            <w:iCs w:val="0"/>
                            <w:color w:val="000000" w:themeColor="text1"/>
                            <w:sz w:val="20"/>
                            <w:szCs w:val="20"/>
                          </w:rPr>
                          <w:fldChar w:fldCharType="begin"/>
                        </w:r>
                        <w:r w:rsidRPr="00690DFE">
                          <w:rPr>
                            <w:rFonts w:ascii="Arial" w:hAnsi="Arial" w:cs="Arial"/>
                            <w:b/>
                            <w:bCs/>
                            <w:i w:val="0"/>
                            <w:iCs w:val="0"/>
                            <w:color w:val="000000" w:themeColor="text1"/>
                            <w:sz w:val="20"/>
                            <w:szCs w:val="20"/>
                          </w:rPr>
                          <w:instrText xml:space="preserve"> SEQ Figure \* ARABIC </w:instrText>
                        </w:r>
                        <w:r w:rsidRPr="00690DFE">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2</w:t>
                        </w:r>
                        <w:r w:rsidRPr="00690DFE">
                          <w:rPr>
                            <w:rFonts w:ascii="Arial" w:hAnsi="Arial" w:cs="Arial"/>
                            <w:b/>
                            <w:bCs/>
                            <w:i w:val="0"/>
                            <w:iCs w:val="0"/>
                            <w:color w:val="000000" w:themeColor="text1"/>
                            <w:sz w:val="20"/>
                            <w:szCs w:val="20"/>
                          </w:rPr>
                          <w:fldChar w:fldCharType="end"/>
                        </w:r>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Distribution of gain control estimated by the GLM for the recorded population (defined as the difference in the gain control index between high and low contrast, measured after the gain has stabilized (</w:t>
                        </w:r>
                        <w:proofErr w:type="spellStart"/>
                        <w:r>
                          <w:rPr>
                            <w:rFonts w:ascii="Arial" w:hAnsi="Arial" w:cs="Arial"/>
                            <w:color w:val="000000"/>
                            <w:sz w:val="20"/>
                            <w:szCs w:val="20"/>
                          </w:rPr>
                          <w:t>ie</w:t>
                        </w:r>
                        <w:proofErr w:type="spellEnd"/>
                        <w:r>
                          <w:rPr>
                            <w:rFonts w:ascii="Arial" w:hAnsi="Arial" w:cs="Arial"/>
                            <w:color w:val="000000"/>
                            <w:sz w:val="20"/>
                            <w:szCs w:val="20"/>
                          </w:rPr>
                          <w:t xml:space="preserv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1" o:title="A picture containing graphical user interface&#10;&#10;Description automatically generated" cropbottom="44154f"/>
                </v:shape>
                <w10:wrap type="topAndBottom"/>
              </v:group>
            </w:pict>
          </mc:Fallback>
        </mc:AlternateContent>
      </w:r>
      <w:r w:rsidR="002772D8">
        <w:rPr>
          <w:rFonts w:ascii="Arial" w:hAnsi="Arial" w:cs="Arial"/>
          <w:color w:val="000000"/>
          <w:sz w:val="22"/>
          <w:szCs w:val="22"/>
        </w:rPr>
        <w:br w:type="page"/>
      </w:r>
    </w:p>
    <w:p w14:paraId="2E2FD4C6" w14:textId="1DCE825F" w:rsidR="00690DFE" w:rsidRPr="00690DFE" w:rsidRDefault="005E6A59" w:rsidP="00690DFE">
      <w:pPr>
        <w:ind w:firstLine="720"/>
        <w:jc w:val="both"/>
        <w:rPr>
          <w:rFonts w:ascii="Arial" w:hAnsi="Arial" w:cs="Arial"/>
          <w:color w:val="000000"/>
          <w:sz w:val="22"/>
          <w:szCs w:val="22"/>
        </w:rPr>
      </w:pPr>
      <w:r>
        <w:rPr>
          <w:rFonts w:ascii="Arial" w:hAnsi="Arial" w:cs="Arial"/>
          <w:color w:val="000000"/>
          <w:sz w:val="22"/>
          <w:szCs w:val="22"/>
        </w:rPr>
        <w:lastRenderedPageBreak/>
        <w:t xml:space="preserve">To assess behavioral adaptation to the background contrast, we presented targets at threshold volume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 xml:space="preserve">over time (Figure 3i).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3i,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r w:rsidR="006669E5">
        <w:rPr>
          <w:rFonts w:ascii="Arial" w:hAnsi="Arial" w:cs="Arial"/>
          <w:color w:val="000000"/>
          <w:sz w:val="22"/>
          <w:szCs w:val="22"/>
        </w:rPr>
        <w:t xml:space="preserve">exponential fit to behavioral performance after contrast transition,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r>
        <w:rPr>
          <w:rFonts w:ascii="Arial" w:hAnsi="Arial" w:cs="Arial"/>
          <w:i/>
          <w:iCs/>
          <w:color w:val="000000"/>
          <w:sz w:val="22"/>
          <w:szCs w:val="22"/>
        </w:rPr>
        <w:t xml:space="preserve">rank </w:t>
      </w:r>
      <w:r>
        <w:rPr>
          <w:rFonts w:ascii="Arial" w:hAnsi="Arial" w:cs="Arial"/>
          <w:color w:val="000000"/>
          <w:sz w:val="22"/>
          <w:szCs w:val="22"/>
        </w:rPr>
        <w:t xml:space="preserve"> = 547, </w:t>
      </w:r>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xml:space="preserve">= 0.0060; Figure 3j). Taken together, these behavioral results confirm the three predictions from </w:t>
      </w:r>
      <w:r w:rsidR="00F910AF">
        <w:rPr>
          <w:rFonts w:ascii="Arial" w:hAnsi="Arial" w:cs="Arial"/>
          <w:color w:val="000000"/>
          <w:sz w:val="22"/>
          <w:szCs w:val="22"/>
        </w:rPr>
        <w:t xml:space="preserve">the normative </w:t>
      </w:r>
      <w:r>
        <w:rPr>
          <w:rFonts w:ascii="Arial" w:hAnsi="Arial" w:cs="Arial"/>
          <w:color w:val="000000"/>
          <w:sz w:val="22"/>
          <w:szCs w:val="22"/>
        </w:rPr>
        <w:t>model (Figure 1h): 1)</w:t>
      </w:r>
      <w:r w:rsidR="00690DFE">
        <w:rPr>
          <w:rFonts w:ascii="Arial" w:hAnsi="Arial" w:cs="Arial"/>
          <w:color w:val="000000"/>
          <w:sz w:val="22"/>
          <w:szCs w:val="22"/>
        </w:rPr>
        <w:t xml:space="preserve"> </w:t>
      </w:r>
      <w:r>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muscimol. </w:t>
      </w:r>
      <w:r w:rsidR="006669E5">
        <w:rPr>
          <w:rFonts w:ascii="Arial" w:hAnsi="Arial" w:cs="Arial"/>
          <w:color w:val="000000"/>
          <w:sz w:val="22"/>
          <w:szCs w:val="22"/>
        </w:rPr>
        <w:t>W</w:t>
      </w:r>
      <w:r>
        <w:rPr>
          <w:rFonts w:ascii="Arial" w:hAnsi="Arial" w:cs="Arial"/>
          <w:color w:val="000000"/>
          <w:sz w:val="22"/>
          <w:szCs w:val="22"/>
        </w:rPr>
        <w:t>e validated that muscimol disrupts cortical coding of target sounds by applying muscimol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2310F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muscimol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mice</w:t>
      </w:r>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(muscimol or saline), contrast, and target volume as factors. We found significant main effects of cortical intervention (</w:t>
      </w:r>
      <w:r>
        <w:rPr>
          <w:rFonts w:ascii="Arial" w:hAnsi="Arial" w:cs="Arial"/>
          <w:i/>
          <w:iCs/>
          <w:color w:val="000000"/>
          <w:sz w:val="22"/>
          <w:szCs w:val="22"/>
        </w:rPr>
        <w:t>F</w:t>
      </w:r>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volume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7.54e-36). Post-hoc tests showed that muscimol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Furthermore, we observed significant interactions between target volume and cortical intervention (</w:t>
      </w:r>
      <w:r>
        <w:rPr>
          <w:rFonts w:ascii="Arial" w:hAnsi="Arial" w:cs="Arial"/>
          <w:i/>
          <w:iCs/>
          <w:color w:val="000000"/>
          <w:sz w:val="22"/>
          <w:szCs w:val="22"/>
        </w:rPr>
        <w:t>F</w:t>
      </w:r>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4.47e-14), and between target volume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suggesting that muscimol has the same effect in low and high contrast</w:t>
      </w:r>
      <w:r>
        <w:rPr>
          <w:rFonts w:ascii="Arial" w:hAnsi="Arial" w:cs="Arial"/>
          <w:color w:val="000000"/>
          <w:sz w:val="22"/>
          <w:szCs w:val="22"/>
        </w:rPr>
        <w:t xml:space="preserve">. To quantify the effects of muscimol on psychometric performance, we extracted response rates to the </w:t>
      </w:r>
      <w:r w:rsidR="00F3557C">
        <w:rPr>
          <w:rFonts w:ascii="Arial" w:hAnsi="Arial" w:cs="Arial"/>
          <w:color w:val="000000"/>
          <w:sz w:val="22"/>
          <w:szCs w:val="22"/>
        </w:rPr>
        <w:t>maximum target volume</w:t>
      </w:r>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muscimol significantly reduced every measure of psychometric performance, with the </w:t>
      </w:r>
      <w:r w:rsidRPr="0087636C">
        <w:rPr>
          <w:rFonts w:ascii="Arial" w:hAnsi="Arial" w:cs="Arial"/>
          <w:color w:val="000000"/>
          <w:sz w:val="22"/>
          <w:szCs w:val="22"/>
        </w:rPr>
        <w:t>exception of</w:t>
      </w:r>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17F175F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muscimol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highest-volume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2547A681"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4FD4208C" w14:textId="5FEE7BBD" w:rsidR="005E6A59" w:rsidRDefault="00B86668" w:rsidP="005E6A59">
      <w:pPr>
        <w:jc w:val="both"/>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698176" behindDoc="0" locked="0" layoutInCell="1" allowOverlap="1" wp14:anchorId="5B0DD8CD" wp14:editId="320B9E41">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14" w:author="Microsoft Office User" w:date="2021-12-09T10:49:00Z">
                                <w:r w:rsidDel="007714A3">
                                  <w:rPr>
                                    <w:rFonts w:ascii="Arial" w:hAnsi="Arial" w:cs="Arial"/>
                                    <w:color w:val="000000"/>
                                    <w:sz w:val="20"/>
                                    <w:szCs w:val="20"/>
                                  </w:rPr>
                                  <w:delText>the initial training contrast</w:delText>
                                </w:r>
                              </w:del>
                              <w:ins w:id="15"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2"/>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left:0;text-align:left;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z+7diwAAAAAMMjfeho7iiM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GLXjgUAAAAABvlbT2NHcQQ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wnArh0LAAAAAAzy&#13;&#10;t57GjuJI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GLXjgUAAAAABvlbT2NHcQQ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">
                <v:shapetype id="_x0000_t202" coordsize="21600,21600" o:spt="202" path="m,l,21600r21600,l21600,xe">
                  <v:stroke joinstyle="miter"/>
                  <v:path gradientshapeok="t" o:connecttype="rect"/>
                </v:shapetype>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66C66BF9"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3</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16" w:author="Microsoft Office User" w:date="2021-12-09T10:49:00Z">
                          <w:r w:rsidDel="007714A3">
                            <w:rPr>
                              <w:rFonts w:ascii="Arial" w:hAnsi="Arial" w:cs="Arial"/>
                              <w:color w:val="000000"/>
                              <w:sz w:val="20"/>
                              <w:szCs w:val="20"/>
                            </w:rPr>
                            <w:delText>the initial training contrast</w:delText>
                          </w:r>
                        </w:del>
                        <w:ins w:id="17"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3" o:title="Graphical user interface, Teams&#10;&#10;Description automatically generated" cropbottom="29898f" cropright="31069f"/>
                </v:shape>
                <w10:wrap type="topAndBottom"/>
              </v:group>
            </w:pict>
          </mc:Fallback>
        </mc:AlternateContent>
      </w:r>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030BBD54"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volume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 xml:space="preserve">-way ANOVA with cortical intervention (muscimol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or silence), and target volume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r>
        <w:rPr>
          <w:rFonts w:ascii="Arial" w:hAnsi="Arial" w:cs="Arial"/>
          <w:i/>
          <w:iCs/>
          <w:color w:val="000000"/>
          <w:sz w:val="22"/>
          <w:szCs w:val="22"/>
        </w:rPr>
        <w:t>F</w:t>
      </w:r>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9.86e-3), and volume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muscimol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r>
        <w:rPr>
          <w:rFonts w:ascii="Arial" w:hAnsi="Arial" w:cs="Arial"/>
          <w:i/>
          <w:iCs/>
          <w:color w:val="000000"/>
          <w:sz w:val="22"/>
          <w:szCs w:val="22"/>
        </w:rPr>
        <w:t>F</w:t>
      </w:r>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0.013), intervention and volume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2.98e-3), and volume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volume,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volume</w:t>
      </w:r>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task, we found significant effects of muscimol on the response rates at maximum volume and threshold, a moderate effect on psychometric slope, and no effect on false alarm rate. However, muscimol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muscimol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526EA496" w:rsidR="005E6A59" w:rsidRPr="00E57303" w:rsidRDefault="005E6A59" w:rsidP="00E57303">
      <w:pPr>
        <w:rPr>
          <w:rFonts w:ascii="Arial" w:hAnsi="Arial" w:cs="Arial"/>
          <w:color w:val="000000"/>
          <w:sz w:val="22"/>
          <w:szCs w:val="22"/>
        </w:rPr>
      </w:pPr>
      <w:r>
        <w:rPr>
          <w:rFonts w:ascii="Arial" w:hAnsi="Arial" w:cs="Arial"/>
          <w:color w:val="000000"/>
          <w:sz w:val="22"/>
          <w:szCs w:val="22"/>
        </w:rPr>
        <w:tab/>
        <w:t>To better understand how representations in auditory cortex could give rise to behavior, we chronically recorded from populations of neurons in auditory cortex while mice performed the psychometric task (Figure 5a; n = 12 mice</w:t>
      </w:r>
      <w:r w:rsidR="000F7AD1">
        <w:rPr>
          <w:rFonts w:ascii="Arial" w:hAnsi="Arial" w:cs="Arial"/>
          <w:color w:val="000000"/>
          <w:sz w:val="22"/>
          <w:szCs w:val="22"/>
        </w:rPr>
        <w:t>;</w:t>
      </w:r>
      <w:r>
        <w:rPr>
          <w:rFonts w:ascii="Arial" w:hAnsi="Arial" w:cs="Arial"/>
          <w:color w:val="000000"/>
          <w:sz w:val="22"/>
          <w:szCs w:val="22"/>
        </w:rPr>
        <w:t xml:space="preserve"> n = 11 mice</w:t>
      </w:r>
      <w:r w:rsidR="000F7AD1">
        <w:rPr>
          <w:rFonts w:ascii="Arial" w:hAnsi="Arial" w:cs="Arial"/>
          <w:color w:val="000000"/>
          <w:sz w:val="22"/>
          <w:szCs w:val="22"/>
        </w:rPr>
        <w:t xml:space="preserve"> participated</w:t>
      </w:r>
      <w:r>
        <w:rPr>
          <w:rFonts w:ascii="Arial" w:hAnsi="Arial" w:cs="Arial"/>
          <w:color w:val="000000"/>
          <w:sz w:val="22"/>
          <w:szCs w:val="22"/>
        </w:rPr>
        <w:t xml:space="preserve"> in low contrast sessions, n = 8 in high contrast sessions)</w:t>
      </w:r>
      <w:r w:rsidR="00223CF4">
        <w:rPr>
          <w:rFonts w:ascii="Arial" w:hAnsi="Arial" w:cs="Arial"/>
          <w:color w:val="000000"/>
          <w:sz w:val="22"/>
          <w:szCs w:val="22"/>
        </w:rPr>
        <w:t>.</w:t>
      </w:r>
    </w:p>
    <w:p w14:paraId="0996E419" w14:textId="12008B59"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763501">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28</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59A427C7" w:rsidR="004C3A12"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To </w:t>
      </w:r>
      <w:r w:rsidR="004C3A12">
        <w:rPr>
          <w:rFonts w:ascii="Arial" w:hAnsi="Arial" w:cs="Arial"/>
          <w:color w:val="000000"/>
          <w:sz w:val="22"/>
          <w:szCs w:val="22"/>
        </w:rPr>
        <w:t>test</w:t>
      </w:r>
      <w:r w:rsidR="00C646C5">
        <w:rPr>
          <w:rFonts w:ascii="Arial" w:hAnsi="Arial" w:cs="Arial"/>
          <w:color w:val="000000"/>
          <w:sz w:val="22"/>
          <w:szCs w:val="22"/>
        </w:rPr>
        <w:t xml:space="preserve"> the relationship between contrast and threshold measure we computed average </w:t>
      </w:r>
      <w:proofErr w:type="spellStart"/>
      <w:r w:rsidR="00C646C5">
        <w:rPr>
          <w:rFonts w:ascii="Arial" w:hAnsi="Arial" w:cs="Arial"/>
          <w:color w:val="000000"/>
          <w:sz w:val="22"/>
          <w:szCs w:val="22"/>
        </w:rPr>
        <w:t>neurometric</w:t>
      </w:r>
      <w:proofErr w:type="spellEnd"/>
      <w:r w:rsidR="00C646C5">
        <w:rPr>
          <w:rFonts w:ascii="Arial" w:hAnsi="Arial" w:cs="Arial"/>
          <w:color w:val="000000"/>
          <w:sz w:val="22"/>
          <w:szCs w:val="22"/>
        </w:rPr>
        <w:t xml:space="preserve"> and psychometric thresholds for each mouse and performed</w:t>
      </w:r>
      <w:r w:rsidR="002E49D6">
        <w:rPr>
          <w:rFonts w:ascii="Arial" w:hAnsi="Arial" w:cs="Arial"/>
          <w:color w:val="000000"/>
          <w:sz w:val="22"/>
          <w:szCs w:val="22"/>
        </w:rPr>
        <w:t xml:space="preserve"> a </w:t>
      </w:r>
      <w:r w:rsidR="00A1085D">
        <w:rPr>
          <w:rFonts w:ascii="Arial" w:hAnsi="Arial" w:cs="Arial"/>
          <w:color w:val="000000"/>
          <w:sz w:val="22"/>
          <w:szCs w:val="22"/>
        </w:rPr>
        <w:t>two</w:t>
      </w:r>
      <w:r w:rsidR="002E49D6">
        <w:rPr>
          <w:rFonts w:ascii="Arial" w:hAnsi="Arial" w:cs="Arial"/>
          <w:color w:val="000000"/>
          <w:sz w:val="22"/>
          <w:szCs w:val="22"/>
        </w:rPr>
        <w:t>-way ANOVA with threshold measure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or psychometric) and contrast as factors. We found a main effect of contrast (</w:t>
      </w:r>
      <w:r w:rsidR="002E49D6" w:rsidRPr="00C72113">
        <w:rPr>
          <w:rFonts w:ascii="Arial" w:hAnsi="Arial" w:cs="Arial"/>
          <w:i/>
          <w:iCs/>
          <w:color w:val="000000"/>
          <w:sz w:val="22"/>
          <w:szCs w:val="22"/>
        </w:rPr>
        <w:t>F</w:t>
      </w:r>
      <w:r w:rsidR="002E49D6">
        <w:rPr>
          <w:rFonts w:ascii="Arial" w:hAnsi="Arial" w:cs="Arial"/>
          <w:color w:val="000000"/>
          <w:sz w:val="22"/>
          <w:szCs w:val="22"/>
        </w:rPr>
        <w:t xml:space="preserve">(1)  = </w:t>
      </w:r>
      <w:r w:rsidR="00A96C6B">
        <w:rPr>
          <w:rFonts w:ascii="Arial" w:hAnsi="Arial" w:cs="Arial"/>
          <w:color w:val="000000"/>
          <w:sz w:val="22"/>
          <w:szCs w:val="22"/>
        </w:rPr>
        <w:t>37.88</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5.</w:t>
      </w:r>
      <w:r w:rsidR="00A96C6B">
        <w:rPr>
          <w:rFonts w:ascii="Arial" w:hAnsi="Arial" w:cs="Arial"/>
          <w:color w:val="000000"/>
          <w:sz w:val="22"/>
          <w:szCs w:val="22"/>
        </w:rPr>
        <w:t>43</w:t>
      </w:r>
      <w:r w:rsidR="002E49D6">
        <w:rPr>
          <w:rFonts w:ascii="Arial" w:hAnsi="Arial" w:cs="Arial"/>
          <w:color w:val="000000"/>
          <w:sz w:val="22"/>
          <w:szCs w:val="22"/>
        </w:rPr>
        <w:t>e-</w:t>
      </w:r>
      <w:r w:rsidR="00A96C6B">
        <w:rPr>
          <w:rFonts w:ascii="Arial" w:hAnsi="Arial" w:cs="Arial"/>
          <w:color w:val="000000"/>
          <w:sz w:val="22"/>
          <w:szCs w:val="22"/>
        </w:rPr>
        <w:t>7</w:t>
      </w:r>
      <w:r w:rsidR="002E49D6">
        <w:rPr>
          <w:rFonts w:ascii="Arial" w:hAnsi="Arial" w:cs="Arial"/>
          <w:color w:val="000000"/>
          <w:sz w:val="22"/>
          <w:szCs w:val="22"/>
        </w:rPr>
        <w:t>), no main effect of threshold measure (</w:t>
      </w:r>
      <w:r w:rsidR="002E49D6" w:rsidRPr="00C72113">
        <w:rPr>
          <w:rFonts w:ascii="Arial" w:hAnsi="Arial" w:cs="Arial"/>
          <w:i/>
          <w:iCs/>
          <w:color w:val="000000"/>
          <w:sz w:val="22"/>
          <w:szCs w:val="22"/>
        </w:rPr>
        <w:t>F</w:t>
      </w:r>
      <w:r w:rsidR="002E49D6">
        <w:rPr>
          <w:rFonts w:ascii="Arial" w:hAnsi="Arial" w:cs="Arial"/>
          <w:color w:val="000000"/>
          <w:sz w:val="22"/>
          <w:szCs w:val="22"/>
        </w:rPr>
        <w:t>(1) = 0.0</w:t>
      </w:r>
      <w:r w:rsidR="00A96C6B">
        <w:rPr>
          <w:rFonts w:ascii="Arial" w:hAnsi="Arial" w:cs="Arial"/>
          <w:color w:val="000000"/>
          <w:sz w:val="22"/>
          <w:szCs w:val="22"/>
        </w:rPr>
        <w:t>60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1</w:t>
      </w:r>
      <w:r w:rsidR="002E49D6">
        <w:rPr>
          <w:rFonts w:ascii="Arial" w:hAnsi="Arial" w:cs="Arial"/>
          <w:color w:val="000000"/>
          <w:sz w:val="22"/>
          <w:szCs w:val="22"/>
        </w:rPr>
        <w:t>) and no interaction between measure and contrast (</w:t>
      </w:r>
      <w:r w:rsidR="002E49D6" w:rsidRPr="00C72113">
        <w:rPr>
          <w:rFonts w:ascii="Arial" w:hAnsi="Arial" w:cs="Arial"/>
          <w:i/>
          <w:iCs/>
          <w:color w:val="000000"/>
          <w:sz w:val="22"/>
          <w:szCs w:val="22"/>
        </w:rPr>
        <w:t>F</w:t>
      </w:r>
      <w:r w:rsidR="002E49D6">
        <w:rPr>
          <w:rFonts w:ascii="Arial" w:hAnsi="Arial" w:cs="Arial"/>
          <w:color w:val="000000"/>
          <w:sz w:val="22"/>
          <w:szCs w:val="22"/>
        </w:rPr>
        <w:t>(1) = 0.04</w:t>
      </w:r>
      <w:r w:rsidR="00A96C6B">
        <w:rPr>
          <w:rFonts w:ascii="Arial" w:hAnsi="Arial" w:cs="Arial"/>
          <w:color w:val="000000"/>
          <w:sz w:val="22"/>
          <w:szCs w:val="22"/>
        </w:rPr>
        <w:t>0</w:t>
      </w:r>
      <w:r w:rsidR="002E49D6">
        <w:rPr>
          <w:rFonts w:ascii="Arial" w:hAnsi="Arial" w:cs="Arial"/>
          <w:color w:val="000000"/>
          <w:sz w:val="22"/>
          <w:szCs w:val="22"/>
        </w:rPr>
        <w:t xml:space="preserve">, </w:t>
      </w:r>
      <w:r w:rsidR="002E49D6" w:rsidRPr="00C72113">
        <w:rPr>
          <w:rFonts w:ascii="Arial" w:hAnsi="Arial" w:cs="Arial"/>
          <w:i/>
          <w:iCs/>
          <w:color w:val="000000"/>
          <w:sz w:val="22"/>
          <w:szCs w:val="22"/>
        </w:rPr>
        <w:t>p</w:t>
      </w:r>
      <w:r w:rsidR="002E49D6">
        <w:rPr>
          <w:rFonts w:ascii="Arial" w:hAnsi="Arial" w:cs="Arial"/>
          <w:color w:val="000000"/>
          <w:sz w:val="22"/>
          <w:szCs w:val="22"/>
        </w:rPr>
        <w:t xml:space="preserve"> = 0.8</w:t>
      </w:r>
      <w:r w:rsidR="00A96C6B">
        <w:rPr>
          <w:rFonts w:ascii="Arial" w:hAnsi="Arial" w:cs="Arial"/>
          <w:color w:val="000000"/>
          <w:sz w:val="22"/>
          <w:szCs w:val="22"/>
        </w:rPr>
        <w:t>4</w:t>
      </w:r>
      <w:r w:rsidR="002E49D6">
        <w:rPr>
          <w:rFonts w:ascii="Arial" w:hAnsi="Arial" w:cs="Arial"/>
          <w:color w:val="000000"/>
          <w:sz w:val="22"/>
          <w:szCs w:val="22"/>
        </w:rPr>
        <w:t xml:space="preserve">), which suggests that psychometric and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thresholds were similarly affected by background contrast. </w:t>
      </w:r>
      <w:r w:rsidR="004C3A12">
        <w:rPr>
          <w:rFonts w:ascii="Arial" w:hAnsi="Arial" w:cs="Arial"/>
          <w:color w:val="000000"/>
          <w:sz w:val="22"/>
          <w:szCs w:val="22"/>
        </w:rPr>
        <w:t xml:space="preserve">As expected, post-hoc t-tests found no difference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 (0.19, 95% CI: [-1.38, 1.76], </w:t>
      </w:r>
      <w:r w:rsidR="004C3A12">
        <w:rPr>
          <w:rFonts w:ascii="Arial" w:hAnsi="Arial" w:cs="Arial"/>
          <w:i/>
          <w:iCs/>
          <w:color w:val="000000"/>
          <w:sz w:val="22"/>
          <w:szCs w:val="22"/>
        </w:rPr>
        <w:t>p</w:t>
      </w:r>
      <w:r w:rsidR="004C3A12">
        <w:rPr>
          <w:rFonts w:ascii="Arial" w:hAnsi="Arial" w:cs="Arial"/>
          <w:color w:val="000000"/>
          <w:sz w:val="22"/>
          <w:szCs w:val="22"/>
        </w:rPr>
        <w:t xml:space="preserve"> = 0.81), and that low contrast significantly decreased thresholds relative to high contrast (-4.77, 95% CI: [-6.34, -3.19], </w:t>
      </w:r>
      <w:r w:rsidR="004C3A12">
        <w:rPr>
          <w:rFonts w:ascii="Arial" w:hAnsi="Arial" w:cs="Arial"/>
          <w:i/>
          <w:iCs/>
          <w:color w:val="000000"/>
          <w:sz w:val="22"/>
          <w:szCs w:val="22"/>
        </w:rPr>
        <w:t>p</w:t>
      </w:r>
      <w:r w:rsidR="004C3A12">
        <w:rPr>
          <w:rFonts w:ascii="Arial" w:hAnsi="Arial" w:cs="Arial"/>
          <w:color w:val="000000"/>
          <w:sz w:val="22"/>
          <w:szCs w:val="22"/>
        </w:rPr>
        <w:t xml:space="preserve"> = 5.43e-7).</w:t>
      </w:r>
    </w:p>
    <w:p w14:paraId="4A341898" w14:textId="1E604A98" w:rsidR="005E6A59" w:rsidRDefault="00720AAB" w:rsidP="00A96C6B">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 xml:space="preserve">. 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r w:rsidR="000F2D05">
        <w:rPr>
          <w:rFonts w:ascii="Arial" w:hAnsi="Arial" w:cs="Arial"/>
          <w:color w:val="000000"/>
          <w:sz w:val="22"/>
          <w:szCs w:val="22"/>
        </w:rPr>
        <w:t>psychometric threshold predictions</w:t>
      </w:r>
      <w:r w:rsidR="00A96C6B">
        <w:rPr>
          <w:rFonts w:ascii="Arial" w:hAnsi="Arial" w:cs="Arial"/>
          <w:color w:val="000000"/>
          <w:sz w:val="22"/>
          <w:szCs w:val="22"/>
        </w:rPr>
        <w:t xml:space="preserve"> (Figure 5g). </w:t>
      </w:r>
      <w:r w:rsidR="005E6A59">
        <w:rPr>
          <w:rFonts w:ascii="Arial" w:hAnsi="Arial" w:cs="Arial"/>
          <w:color w:val="000000"/>
          <w:sz w:val="22"/>
          <w:szCs w:val="22"/>
        </w:rPr>
        <w:t>Taken 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004BA422" w14:textId="77777777"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RDefault="002772D8">
      <w:pPr>
        <w:rPr>
          <w:rFonts w:ascii="Arial" w:hAnsi="Arial" w:cs="Arial"/>
          <w:color w:val="000000"/>
          <w:sz w:val="22"/>
          <w:szCs w:val="22"/>
        </w:rPr>
      </w:pPr>
      <w:r>
        <w:rPr>
          <w:rFonts w:ascii="Arial" w:hAnsi="Arial" w:cs="Arial"/>
          <w:color w:val="000000"/>
          <w:sz w:val="22"/>
          <w:szCs w:val="22"/>
        </w:rPr>
        <w:br w:type="page"/>
      </w:r>
    </w:p>
    <w:p w14:paraId="2FD94502" w14:textId="5F1C4DBC" w:rsidR="002772D8"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0224" behindDoc="0" locked="0" layoutInCell="1" allowOverlap="1" wp14:anchorId="5BDF18AF" wp14:editId="6000CAC7">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4"/>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Bi144FAAAAAAb5W09jR3EE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0Ds2rEAAAAAwCB/62nsKI4A&#13;&#10;AAAAAAAAABgR+wAAAAAAAAAAAGBE7AMAAAAAAAAAAICRBGDXjgUAAAAABvlbT2NHcST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sWvHAgAA&#13;&#10;AACD/K2nsaM4Ag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436B6B8B"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r w:rsidRPr="00AE322B">
                          <w:rPr>
                            <w:rFonts w:ascii="Arial" w:hAnsi="Arial" w:cs="Arial"/>
                            <w:b/>
                            <w:bCs/>
                            <w:i w:val="0"/>
                            <w:iCs w:val="0"/>
                            <w:color w:val="000000" w:themeColor="text1"/>
                            <w:sz w:val="20"/>
                            <w:szCs w:val="20"/>
                          </w:rPr>
                          <w:fldChar w:fldCharType="begin"/>
                        </w:r>
                        <w:r w:rsidRPr="00AE322B">
                          <w:rPr>
                            <w:rFonts w:ascii="Arial" w:hAnsi="Arial" w:cs="Arial"/>
                            <w:b/>
                            <w:bCs/>
                            <w:i w:val="0"/>
                            <w:iCs w:val="0"/>
                            <w:color w:val="000000" w:themeColor="text1"/>
                            <w:sz w:val="20"/>
                            <w:szCs w:val="20"/>
                          </w:rPr>
                          <w:instrText xml:space="preserve"> SEQ Figure \* ARABIC </w:instrText>
                        </w:r>
                        <w:r w:rsidRPr="00AE322B">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4</w:t>
                        </w:r>
                        <w:r w:rsidRPr="00AE322B">
                          <w:rPr>
                            <w:rFonts w:ascii="Arial" w:hAnsi="Arial" w:cs="Arial"/>
                            <w:b/>
                            <w:bCs/>
                            <w:i w:val="0"/>
                            <w:iCs w:val="0"/>
                            <w:color w:val="000000" w:themeColor="text1"/>
                            <w:sz w:val="20"/>
                            <w:szCs w:val="20"/>
                          </w:rPr>
                          <w:fldChar w:fldCharType="end"/>
                        </w:r>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5" o:title="A picture containing text&#10;&#10;Description automatically generated" cropbottom="32899f" cropright="18447f"/>
                </v:shape>
                <w10:wrap type="topAndBottom"/>
              </v:group>
            </w:pict>
          </mc:Fallback>
        </mc:AlternateContent>
      </w:r>
      <w:r w:rsidR="002772D8">
        <w:rPr>
          <w:rFonts w:ascii="Arial" w:hAnsi="Arial" w:cs="Arial"/>
          <w:color w:val="000000"/>
          <w:sz w:val="22"/>
          <w:szCs w:val="22"/>
        </w:rPr>
        <w:br w:type="page"/>
      </w:r>
    </w:p>
    <w:p w14:paraId="4BA04B0C" w14:textId="1DEE3A24" w:rsidR="005E6A59" w:rsidRPr="003A4453" w:rsidRDefault="006745D5" w:rsidP="002772D8">
      <w:pPr>
        <w:ind w:firstLine="720"/>
        <w:jc w:val="both"/>
        <w:rPr>
          <w:rFonts w:ascii="Arial" w:hAnsi="Arial" w:cs="Arial"/>
          <w:color w:val="000000"/>
          <w:sz w:val="22"/>
          <w:szCs w:val="22"/>
        </w:rPr>
      </w:pPr>
      <w:r>
        <w:rPr>
          <w:rFonts w:ascii="Arial" w:hAnsi="Arial" w:cs="Arial"/>
          <w:color w:val="000000"/>
          <w:sz w:val="22"/>
          <w:szCs w:val="22"/>
        </w:rPr>
        <w:lastRenderedPageBreak/>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r w:rsidR="00A96C6B">
        <w:rPr>
          <w:rFonts w:ascii="Arial" w:hAnsi="Arial" w:cs="Arial"/>
          <w:color w:val="000000"/>
          <w:sz w:val="22"/>
          <w:szCs w:val="22"/>
        </w:rPr>
        <w:t>. When analyzing only mice with</w:t>
      </w:r>
      <w:r w:rsidR="00A96C6B" w:rsidRPr="00CF7A55">
        <w:rPr>
          <w:rFonts w:ascii="Arial" w:hAnsi="Arial" w:cs="Arial"/>
          <w:color w:val="000000"/>
          <w:sz w:val="22"/>
          <w:szCs w:val="22"/>
        </w:rPr>
        <w:t xml:space="preserve"> matched target </w:t>
      </w:r>
      <w:r w:rsidR="00A96C6B">
        <w:rPr>
          <w:rFonts w:ascii="Arial" w:hAnsi="Arial" w:cs="Arial"/>
          <w:color w:val="000000"/>
          <w:sz w:val="22"/>
          <w:szCs w:val="22"/>
        </w:rPr>
        <w:t>ranges</w:t>
      </w:r>
      <w:r w:rsidR="00A96C6B" w:rsidRPr="00CF7A55">
        <w:rPr>
          <w:rFonts w:ascii="Arial" w:hAnsi="Arial" w:cs="Arial"/>
          <w:color w:val="000000"/>
          <w:sz w:val="22"/>
          <w:szCs w:val="22"/>
        </w:rPr>
        <w:t xml:space="preserve"> in low and high contrast, we </w:t>
      </w:r>
      <w:r w:rsidR="00A96C6B">
        <w:rPr>
          <w:rFonts w:ascii="Arial" w:hAnsi="Arial" w:cs="Arial"/>
          <w:color w:val="000000"/>
          <w:sz w:val="22"/>
          <w:szCs w:val="22"/>
        </w:rPr>
        <w:t>found</w:t>
      </w:r>
      <w:r w:rsidR="00A96C6B" w:rsidRPr="00CF7A55">
        <w:rPr>
          <w:rFonts w:ascii="Arial" w:hAnsi="Arial" w:cs="Arial"/>
          <w:color w:val="000000"/>
          <w:sz w:val="22"/>
          <w:szCs w:val="22"/>
        </w:rPr>
        <w:t xml:space="preserve"> a significant main effect of contrast (</w:t>
      </w:r>
      <w:r w:rsidR="00A96C6B">
        <w:rPr>
          <w:rFonts w:ascii="Arial" w:hAnsi="Arial" w:cs="Arial"/>
          <w:color w:val="000000"/>
          <w:sz w:val="22"/>
          <w:szCs w:val="22"/>
        </w:rPr>
        <w:t xml:space="preserve">two-way ANOVA: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5.98,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0.028) and slope measure (</w:t>
      </w:r>
      <w:r w:rsidR="00A96C6B" w:rsidRPr="00CF7A55">
        <w:rPr>
          <w:rFonts w:ascii="Arial" w:hAnsi="Arial" w:cs="Arial"/>
          <w:i/>
          <w:iCs/>
          <w:color w:val="000000"/>
          <w:sz w:val="22"/>
          <w:szCs w:val="22"/>
        </w:rPr>
        <w:t>F</w:t>
      </w:r>
      <w:r w:rsidR="00A96C6B" w:rsidRPr="00CF7A55">
        <w:rPr>
          <w:rFonts w:ascii="Arial" w:hAnsi="Arial" w:cs="Arial"/>
          <w:color w:val="000000"/>
          <w:sz w:val="22"/>
          <w:szCs w:val="22"/>
        </w:rPr>
        <w:t xml:space="preserve">(1) = 10.62, </w:t>
      </w:r>
      <w:r w:rsidR="00A96C6B" w:rsidRPr="00CF7A55">
        <w:rPr>
          <w:rFonts w:ascii="Arial" w:hAnsi="Arial" w:cs="Arial"/>
          <w:i/>
          <w:iCs/>
          <w:color w:val="000000"/>
          <w:sz w:val="22"/>
          <w:szCs w:val="22"/>
        </w:rPr>
        <w:t>p</w:t>
      </w:r>
      <w:r w:rsidR="00A96C6B" w:rsidRPr="00CF7A55">
        <w:rPr>
          <w:rFonts w:ascii="Arial" w:hAnsi="Arial" w:cs="Arial"/>
          <w:color w:val="000000"/>
          <w:sz w:val="22"/>
          <w:szCs w:val="22"/>
        </w:rPr>
        <w:t xml:space="preserve"> = 0.0057)</w:t>
      </w:r>
      <w:r w:rsidR="00EF62F7">
        <w:rPr>
          <w:rFonts w:ascii="Arial" w:hAnsi="Arial" w:cs="Arial"/>
          <w:color w:val="000000"/>
          <w:sz w:val="22"/>
          <w:szCs w:val="22"/>
        </w:rPr>
        <w:t>, but no significant interaction (</w:t>
      </w:r>
      <w:r w:rsidR="00EF62F7" w:rsidRPr="00CF7A55">
        <w:rPr>
          <w:rFonts w:ascii="Arial" w:hAnsi="Arial" w:cs="Arial"/>
          <w:i/>
          <w:iCs/>
          <w:color w:val="000000"/>
          <w:sz w:val="22"/>
          <w:szCs w:val="22"/>
        </w:rPr>
        <w:t>F</w:t>
      </w:r>
      <w:r w:rsidR="00EF62F7" w:rsidRPr="00CF7A55">
        <w:rPr>
          <w:rFonts w:ascii="Arial" w:hAnsi="Arial" w:cs="Arial"/>
          <w:color w:val="000000"/>
          <w:sz w:val="22"/>
          <w:szCs w:val="22"/>
        </w:rPr>
        <w:t xml:space="preserve">(1) = </w:t>
      </w:r>
      <w:r w:rsidR="00EF62F7">
        <w:rPr>
          <w:rFonts w:ascii="Arial" w:hAnsi="Arial" w:cs="Arial"/>
          <w:color w:val="000000"/>
          <w:sz w:val="22"/>
          <w:szCs w:val="22"/>
        </w:rPr>
        <w:t>2.095</w:t>
      </w:r>
      <w:r w:rsidR="00EF62F7" w:rsidRPr="00CF7A55">
        <w:rPr>
          <w:rFonts w:ascii="Arial" w:hAnsi="Arial" w:cs="Arial"/>
          <w:color w:val="000000"/>
          <w:sz w:val="22"/>
          <w:szCs w:val="22"/>
        </w:rPr>
        <w:t xml:space="preserve">, </w:t>
      </w:r>
      <w:r w:rsidR="00EF62F7" w:rsidRPr="00CF7A55">
        <w:rPr>
          <w:rFonts w:ascii="Arial" w:hAnsi="Arial" w:cs="Arial"/>
          <w:i/>
          <w:iCs/>
          <w:color w:val="000000"/>
          <w:sz w:val="22"/>
          <w:szCs w:val="22"/>
        </w:rPr>
        <w:t>p</w:t>
      </w:r>
      <w:r w:rsidR="00EF62F7" w:rsidRPr="00CF7A55">
        <w:rPr>
          <w:rFonts w:ascii="Arial" w:hAnsi="Arial" w:cs="Arial"/>
          <w:color w:val="000000"/>
          <w:sz w:val="22"/>
          <w:szCs w:val="22"/>
        </w:rPr>
        <w:t xml:space="preserve"> = 0.</w:t>
      </w:r>
      <w:r w:rsidR="00EF62F7">
        <w:rPr>
          <w:rFonts w:ascii="Arial" w:hAnsi="Arial" w:cs="Arial"/>
          <w:color w:val="000000"/>
          <w:sz w:val="22"/>
          <w:szCs w:val="22"/>
        </w:rPr>
        <w:t>17).</w:t>
      </w:r>
      <w:r w:rsidR="00A96C6B">
        <w:rPr>
          <w:rFonts w:ascii="Arial" w:hAnsi="Arial" w:cs="Arial"/>
          <w:color w:val="000000"/>
          <w:sz w:val="22"/>
          <w:szCs w:val="22"/>
        </w:rPr>
        <w:t xml:space="preserve"> </w:t>
      </w:r>
      <w:r w:rsidR="00EF62F7">
        <w:rPr>
          <w:rFonts w:ascii="Arial" w:hAnsi="Arial" w:cs="Arial"/>
          <w:color w:val="000000"/>
          <w:sz w:val="22"/>
          <w:szCs w:val="22"/>
        </w:rPr>
        <w:t>Post-hoc t-tests found</w:t>
      </w:r>
      <w:r w:rsidR="00A96C6B" w:rsidRPr="00CF7A55">
        <w:rPr>
          <w:rFonts w:ascii="Arial" w:hAnsi="Arial" w:cs="Arial"/>
          <w:color w:val="000000"/>
          <w:sz w:val="22"/>
          <w:szCs w:val="22"/>
        </w:rPr>
        <w:t xml:space="preserve"> significantly steeper slopes in low contrast </w:t>
      </w:r>
      <w:r w:rsidR="00A96C6B">
        <w:rPr>
          <w:rFonts w:ascii="Arial" w:hAnsi="Arial" w:cs="Arial"/>
          <w:color w:val="000000"/>
          <w:sz w:val="22"/>
          <w:szCs w:val="22"/>
        </w:rPr>
        <w:t xml:space="preserve">compared to high contrast </w:t>
      </w:r>
      <w:r w:rsidR="00A96C6B" w:rsidRPr="00CF7A55">
        <w:rPr>
          <w:rFonts w:ascii="Arial" w:hAnsi="Arial" w:cs="Arial"/>
          <w:color w:val="000000"/>
          <w:sz w:val="22"/>
          <w:szCs w:val="22"/>
        </w:rPr>
        <w:t>(0.0071</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[0.00087, 0.013], </w:t>
      </w:r>
      <w:r w:rsidR="00A96C6B" w:rsidRPr="00CF7A55">
        <w:rPr>
          <w:rFonts w:ascii="Arial" w:hAnsi="Arial" w:cs="Arial"/>
          <w:i/>
          <w:iCs/>
          <w:color w:val="000000"/>
          <w:sz w:val="22"/>
          <w:szCs w:val="22"/>
        </w:rPr>
        <w:t xml:space="preserve">p = </w:t>
      </w:r>
      <w:r w:rsidR="00A96C6B" w:rsidRPr="00CF7A55">
        <w:rPr>
          <w:rFonts w:ascii="Arial" w:hAnsi="Arial" w:cs="Arial"/>
          <w:color w:val="000000"/>
          <w:sz w:val="22"/>
          <w:szCs w:val="22"/>
        </w:rPr>
        <w:t xml:space="preserve">0.028) and significantly shallower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compared to psychometric slopes</w:t>
      </w:r>
      <w:r w:rsidR="00A96C6B" w:rsidRPr="00CF7A55">
        <w:rPr>
          <w:rFonts w:ascii="Arial" w:hAnsi="Arial" w:cs="Arial"/>
          <w:color w:val="000000"/>
          <w:sz w:val="22"/>
          <w:szCs w:val="22"/>
        </w:rPr>
        <w:t xml:space="preserve"> (-0.0094</w:t>
      </w:r>
      <w:r w:rsidR="00EF62F7">
        <w:rPr>
          <w:rFonts w:ascii="Arial" w:hAnsi="Arial" w:cs="Arial"/>
          <w:color w:val="000000"/>
          <w:sz w:val="22"/>
          <w:szCs w:val="22"/>
        </w:rPr>
        <w:t>, 95% CI:</w:t>
      </w:r>
      <w:r w:rsidR="00A96C6B" w:rsidRPr="00CF7A55">
        <w:rPr>
          <w:rFonts w:ascii="Arial" w:hAnsi="Arial" w:cs="Arial"/>
          <w:color w:val="000000"/>
          <w:sz w:val="22"/>
          <w:szCs w:val="22"/>
        </w:rPr>
        <w:t xml:space="preserve"> [-0.016, -0.0032], </w:t>
      </w:r>
      <w:r w:rsidR="00A96C6B" w:rsidRPr="00CF7A55">
        <w:rPr>
          <w:rFonts w:ascii="Arial" w:hAnsi="Arial" w:cs="Arial"/>
          <w:i/>
          <w:iCs/>
          <w:color w:val="000000"/>
          <w:sz w:val="22"/>
          <w:szCs w:val="22"/>
        </w:rPr>
        <w:t xml:space="preserve">p </w:t>
      </w:r>
      <w:r w:rsidR="00A96C6B" w:rsidRPr="00CF7A55">
        <w:rPr>
          <w:rFonts w:ascii="Arial" w:hAnsi="Arial" w:cs="Arial"/>
          <w:color w:val="000000"/>
          <w:sz w:val="22"/>
          <w:szCs w:val="22"/>
        </w:rPr>
        <w:t xml:space="preserve">= 0.0057; </w:t>
      </w:r>
      <w:r w:rsidR="00A96C6B">
        <w:rPr>
          <w:rFonts w:ascii="Arial" w:hAnsi="Arial" w:cs="Arial"/>
          <w:color w:val="000000"/>
          <w:sz w:val="22"/>
          <w:szCs w:val="22"/>
        </w:rPr>
        <w:t>Extended Data</w:t>
      </w:r>
      <w:r w:rsidR="00A96C6B" w:rsidRPr="00CF7A55">
        <w:rPr>
          <w:rFonts w:ascii="Arial" w:hAnsi="Arial" w:cs="Arial"/>
          <w:color w:val="000000"/>
          <w:sz w:val="22"/>
          <w:szCs w:val="22"/>
        </w:rPr>
        <w:t xml:space="preserve"> Figure 5a).</w:t>
      </w:r>
      <w:r w:rsidR="00A96C6B">
        <w:rPr>
          <w:rFonts w:ascii="Arial" w:hAnsi="Arial" w:cs="Arial"/>
          <w:color w:val="000000"/>
          <w:sz w:val="22"/>
          <w:szCs w:val="22"/>
        </w:rPr>
        <w:t xml:space="preserve"> </w:t>
      </w:r>
      <w:r w:rsidR="003343E3">
        <w:rPr>
          <w:rFonts w:ascii="Arial" w:hAnsi="Arial" w:cs="Arial"/>
          <w:color w:val="000000"/>
          <w:sz w:val="22"/>
          <w:szCs w:val="22"/>
        </w:rPr>
        <w:t>When including all mice</w:t>
      </w:r>
      <w:r w:rsidR="00A96C6B">
        <w:rPr>
          <w:rFonts w:ascii="Arial" w:hAnsi="Arial" w:cs="Arial"/>
          <w:color w:val="000000"/>
          <w:sz w:val="22"/>
          <w:szCs w:val="22"/>
        </w:rPr>
        <w:t xml:space="preserve"> </w:t>
      </w:r>
      <w:r w:rsidR="003343E3">
        <w:rPr>
          <w:rFonts w:ascii="Arial" w:hAnsi="Arial" w:cs="Arial"/>
          <w:color w:val="000000"/>
          <w:sz w:val="22"/>
          <w:szCs w:val="22"/>
        </w:rPr>
        <w:t>we found</w:t>
      </w:r>
      <w:r w:rsidR="00A96C6B">
        <w:rPr>
          <w:rFonts w:ascii="Arial" w:hAnsi="Arial" w:cs="Arial"/>
          <w:color w:val="000000"/>
          <w:sz w:val="22"/>
          <w:szCs w:val="22"/>
        </w:rPr>
        <w:t xml:space="preserve"> significant main effects of slope measure (</w:t>
      </w:r>
      <w:r w:rsidR="00A1085D">
        <w:rPr>
          <w:rFonts w:ascii="Arial" w:hAnsi="Arial" w:cs="Arial"/>
          <w:color w:val="000000"/>
          <w:sz w:val="22"/>
          <w:szCs w:val="22"/>
        </w:rPr>
        <w:t>two</w:t>
      </w:r>
      <w:r w:rsidR="00A96C6B">
        <w:rPr>
          <w:rFonts w:ascii="Arial" w:hAnsi="Arial" w:cs="Arial"/>
          <w:color w:val="000000"/>
          <w:sz w:val="22"/>
          <w:szCs w:val="22"/>
        </w:rPr>
        <w:t xml:space="preserve">-way ANOVA,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5.88,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0.021) and contrast (</w:t>
      </w:r>
      <w:r w:rsidR="00A96C6B" w:rsidRPr="00C72113">
        <w:rPr>
          <w:rFonts w:ascii="Arial" w:hAnsi="Arial" w:cs="Arial"/>
          <w:i/>
          <w:iCs/>
          <w:color w:val="000000"/>
          <w:sz w:val="22"/>
          <w:szCs w:val="22"/>
        </w:rPr>
        <w:t>F</w:t>
      </w:r>
      <w:r w:rsidR="00A96C6B">
        <w:rPr>
          <w:rFonts w:ascii="Arial" w:hAnsi="Arial" w:cs="Arial"/>
          <w:color w:val="000000"/>
          <w:sz w:val="22"/>
          <w:szCs w:val="22"/>
        </w:rPr>
        <w:t xml:space="preserve">(1) = 8.31, </w:t>
      </w:r>
      <w:r w:rsidR="00A96C6B" w:rsidRPr="00C72113">
        <w:rPr>
          <w:rFonts w:ascii="Arial" w:hAnsi="Arial" w:cs="Arial"/>
          <w:i/>
          <w:iCs/>
          <w:color w:val="000000"/>
          <w:sz w:val="22"/>
          <w:szCs w:val="22"/>
        </w:rPr>
        <w:t>p</w:t>
      </w:r>
      <w:r w:rsidR="00A96C6B">
        <w:rPr>
          <w:rFonts w:ascii="Arial" w:hAnsi="Arial" w:cs="Arial"/>
          <w:color w:val="000000"/>
          <w:sz w:val="22"/>
          <w:szCs w:val="22"/>
        </w:rPr>
        <w:t xml:space="preserve"> = 0.0068), but no significant interaction between the two (</w:t>
      </w:r>
      <w:r w:rsidR="00A96C6B">
        <w:rPr>
          <w:rFonts w:ascii="Arial" w:hAnsi="Arial" w:cs="Arial"/>
          <w:i/>
          <w:iCs/>
          <w:color w:val="000000"/>
          <w:sz w:val="22"/>
          <w:szCs w:val="22"/>
        </w:rPr>
        <w:t>F</w:t>
      </w:r>
      <w:r w:rsidR="00A96C6B">
        <w:rPr>
          <w:rFonts w:ascii="Arial" w:hAnsi="Arial" w:cs="Arial"/>
          <w:color w:val="000000"/>
          <w:sz w:val="22"/>
          <w:szCs w:val="22"/>
        </w:rPr>
        <w:t xml:space="preserve">(1) = 0.18, </w:t>
      </w:r>
      <w:r w:rsidR="00A96C6B">
        <w:rPr>
          <w:rFonts w:ascii="Arial" w:hAnsi="Arial" w:cs="Arial"/>
          <w:i/>
          <w:iCs/>
          <w:color w:val="000000"/>
          <w:sz w:val="22"/>
          <w:szCs w:val="22"/>
        </w:rPr>
        <w:t xml:space="preserve">p </w:t>
      </w:r>
      <w:r w:rsidR="00A96C6B">
        <w:rPr>
          <w:rFonts w:ascii="Arial" w:hAnsi="Arial" w:cs="Arial"/>
          <w:color w:val="000000"/>
          <w:sz w:val="22"/>
          <w:szCs w:val="22"/>
        </w:rPr>
        <w:t xml:space="preserve">= 0.67). </w:t>
      </w:r>
      <w:proofErr w:type="spellStart"/>
      <w:r w:rsidR="00A96C6B">
        <w:rPr>
          <w:rFonts w:ascii="Arial" w:hAnsi="Arial" w:cs="Arial"/>
          <w:color w:val="000000"/>
          <w:sz w:val="22"/>
          <w:szCs w:val="22"/>
        </w:rPr>
        <w:t>Neurometric</w:t>
      </w:r>
      <w:proofErr w:type="spellEnd"/>
      <w:r w:rsidR="00A96C6B">
        <w:rPr>
          <w:rFonts w:ascii="Arial" w:hAnsi="Arial" w:cs="Arial"/>
          <w:color w:val="000000"/>
          <w:sz w:val="22"/>
          <w:szCs w:val="22"/>
        </w:rPr>
        <w:t xml:space="preserve"> slopes were significantly shallower than psychometric slopes (-0.015, 95% CI: [-0.027, -0.0024] PC/dB, </w:t>
      </w:r>
      <w:r w:rsidR="00A96C6B">
        <w:rPr>
          <w:rFonts w:ascii="Arial" w:hAnsi="Arial" w:cs="Arial"/>
          <w:i/>
          <w:iCs/>
          <w:color w:val="000000"/>
          <w:sz w:val="22"/>
          <w:szCs w:val="22"/>
        </w:rPr>
        <w:t>p</w:t>
      </w:r>
      <w:r w:rsidR="00A96C6B">
        <w:rPr>
          <w:rFonts w:ascii="Arial" w:hAnsi="Arial" w:cs="Arial"/>
          <w:color w:val="000000"/>
          <w:sz w:val="22"/>
          <w:szCs w:val="22"/>
        </w:rPr>
        <w:t xml:space="preserve"> = 0.021) and low contrast slopes were significantly shallower than high contrast slopes (-0.018, 95% CI: [-0.030, -0.0052] PC/dB, </w:t>
      </w:r>
      <w:r w:rsidR="00A96C6B">
        <w:rPr>
          <w:rFonts w:ascii="Arial" w:hAnsi="Arial" w:cs="Arial"/>
          <w:i/>
          <w:iCs/>
          <w:color w:val="000000"/>
          <w:sz w:val="22"/>
          <w:szCs w:val="22"/>
        </w:rPr>
        <w:t xml:space="preserve">p = </w:t>
      </w:r>
      <w:r w:rsidR="00A96C6B">
        <w:rPr>
          <w:rFonts w:ascii="Arial" w:hAnsi="Arial" w:cs="Arial"/>
          <w:color w:val="000000"/>
          <w:sz w:val="22"/>
          <w:szCs w:val="22"/>
        </w:rPr>
        <w:t>0.0068</w:t>
      </w:r>
      <w:r w:rsidR="000F2D05">
        <w:rPr>
          <w:rFonts w:ascii="Arial" w:hAnsi="Arial" w:cs="Arial"/>
          <w:color w:val="000000"/>
          <w:sz w:val="22"/>
          <w:szCs w:val="22"/>
        </w:rPr>
        <w:t>; Figure 5h</w:t>
      </w:r>
      <w:r w:rsidR="00A96C6B">
        <w:rPr>
          <w:rFonts w:ascii="Arial" w:hAnsi="Arial" w:cs="Arial"/>
          <w:color w:val="000000"/>
          <w:sz w:val="22"/>
          <w:szCs w:val="22"/>
        </w:rPr>
        <w:t xml:space="preserve">). </w:t>
      </w:r>
      <w:r w:rsidR="00EF62F7">
        <w:rPr>
          <w:rFonts w:ascii="Arial" w:hAnsi="Arial" w:cs="Arial"/>
          <w:color w:val="000000"/>
          <w:sz w:val="22"/>
          <w:szCs w:val="22"/>
        </w:rPr>
        <w:t xml:space="preserve">The latter effect may be due to the mixture of target ranges used in the full cohort of mice, which we found to have an impact on psychometric slopes (see </w:t>
      </w:r>
      <w:r w:rsidR="00EF62F7">
        <w:rPr>
          <w:rFonts w:ascii="Arial" w:hAnsi="Arial" w:cs="Arial"/>
          <w:i/>
          <w:iCs/>
          <w:color w:val="000000"/>
          <w:sz w:val="22"/>
          <w:szCs w:val="22"/>
        </w:rPr>
        <w:t xml:space="preserve">Extended Data Figure </w:t>
      </w:r>
      <w:r w:rsidR="00EF62F7">
        <w:rPr>
          <w:rFonts w:ascii="Arial" w:hAnsi="Arial" w:cs="Arial"/>
          <w:color w:val="000000"/>
          <w:sz w:val="22"/>
          <w:szCs w:val="22"/>
        </w:rPr>
        <w:t>3b-f).</w:t>
      </w:r>
      <w:r w:rsidR="000F2D05">
        <w:rPr>
          <w:rFonts w:ascii="Arial" w:hAnsi="Arial" w:cs="Arial"/>
          <w:color w:val="000000"/>
          <w:sz w:val="22"/>
          <w:szCs w:val="22"/>
        </w:rPr>
        <w:t xml:space="preserve"> </w:t>
      </w:r>
      <w:r w:rsidR="00EF62F7">
        <w:rPr>
          <w:rFonts w:ascii="Arial" w:hAnsi="Arial" w:cs="Arial"/>
          <w:color w:val="000000"/>
          <w:sz w:val="22"/>
          <w:szCs w:val="22"/>
        </w:rPr>
        <w:t xml:space="preserve">To quantify the relationship between </w:t>
      </w:r>
      <w:proofErr w:type="spellStart"/>
      <w:r w:rsidR="00EF62F7">
        <w:rPr>
          <w:rFonts w:ascii="Arial" w:hAnsi="Arial" w:cs="Arial"/>
          <w:color w:val="000000"/>
          <w:sz w:val="22"/>
          <w:szCs w:val="22"/>
        </w:rPr>
        <w:t>neurometric</w:t>
      </w:r>
      <w:proofErr w:type="spellEnd"/>
      <w:r w:rsidR="00EF62F7">
        <w:rPr>
          <w:rFonts w:ascii="Arial" w:hAnsi="Arial" w:cs="Arial"/>
          <w:color w:val="000000"/>
          <w:sz w:val="22"/>
          <w:szCs w:val="22"/>
        </w:rPr>
        <w:t xml:space="preserve"> and psychometric slope</w:t>
      </w:r>
      <w:r w:rsidR="003343E3">
        <w:rPr>
          <w:rFonts w:ascii="Arial" w:hAnsi="Arial" w:cs="Arial"/>
          <w:color w:val="000000"/>
          <w:sz w:val="22"/>
          <w:szCs w:val="22"/>
        </w:rPr>
        <w:t>s</w:t>
      </w:r>
      <w:r w:rsidR="00EF62F7">
        <w:rPr>
          <w:rFonts w:ascii="Arial" w:hAnsi="Arial" w:cs="Arial"/>
          <w:color w:val="000000"/>
          <w:sz w:val="22"/>
          <w:szCs w:val="22"/>
        </w:rPr>
        <w:t xml:space="preserve">, we </w:t>
      </w:r>
      <w:r w:rsidR="003343E3">
        <w:rPr>
          <w:rFonts w:ascii="Arial" w:hAnsi="Arial" w:cs="Arial"/>
          <w:color w:val="000000"/>
          <w:sz w:val="22"/>
          <w:szCs w:val="22"/>
        </w:rPr>
        <w:t>applied</w:t>
      </w:r>
      <w:r w:rsidR="00EF62F7">
        <w:rPr>
          <w:rFonts w:ascii="Arial" w:hAnsi="Arial" w:cs="Arial"/>
          <w:color w:val="000000"/>
          <w:sz w:val="22"/>
          <w:szCs w:val="22"/>
        </w:rPr>
        <w:t xml:space="preserve"> the same mixed-effects analysis </w:t>
      </w:r>
      <w:r w:rsidR="003343E3">
        <w:rPr>
          <w:rFonts w:ascii="Arial" w:hAnsi="Arial" w:cs="Arial"/>
          <w:color w:val="000000"/>
          <w:sz w:val="22"/>
          <w:szCs w:val="22"/>
        </w:rPr>
        <w:t xml:space="preserve">used </w:t>
      </w:r>
      <w:r w:rsidR="00EF62F7">
        <w:rPr>
          <w:rFonts w:ascii="Arial" w:hAnsi="Arial" w:cs="Arial"/>
          <w:color w:val="000000"/>
          <w:sz w:val="22"/>
          <w:szCs w:val="22"/>
        </w:rPr>
        <w:t>previously</w:t>
      </w:r>
      <w:r w:rsidR="003343E3">
        <w:rPr>
          <w:rFonts w:ascii="Arial" w:hAnsi="Arial" w:cs="Arial"/>
          <w:color w:val="000000"/>
          <w:sz w:val="22"/>
          <w:szCs w:val="22"/>
        </w:rPr>
        <w:t xml:space="preserve"> </w:t>
      </w:r>
      <w:r w:rsidR="00A438FE">
        <w:rPr>
          <w:rFonts w:ascii="Arial" w:hAnsi="Arial" w:cs="Arial"/>
          <w:color w:val="000000"/>
          <w:sz w:val="22"/>
          <w:szCs w:val="22"/>
        </w:rPr>
        <w:t>(Extended Data Table 1)</w:t>
      </w:r>
      <w:r w:rsidR="00EF62F7">
        <w:rPr>
          <w:rFonts w:ascii="Arial" w:hAnsi="Arial" w:cs="Arial"/>
          <w:color w:val="000000"/>
          <w:sz w:val="22"/>
          <w:szCs w:val="22"/>
        </w:rPr>
        <w:t xml:space="preserve">. For all mice, we found that </w:t>
      </w:r>
      <w:proofErr w:type="spellStart"/>
      <w:r w:rsidR="000F2D05">
        <w:rPr>
          <w:rFonts w:ascii="Arial" w:hAnsi="Arial" w:cs="Arial"/>
          <w:color w:val="000000"/>
          <w:sz w:val="22"/>
          <w:szCs w:val="22"/>
        </w:rPr>
        <w:t>neurometric</w:t>
      </w:r>
      <w:proofErr w:type="spellEnd"/>
      <w:r w:rsidR="000F2D05">
        <w:rPr>
          <w:rFonts w:ascii="Arial" w:hAnsi="Arial" w:cs="Arial"/>
          <w:color w:val="000000"/>
          <w:sz w:val="22"/>
          <w:szCs w:val="22"/>
        </w:rPr>
        <w:t xml:space="preserve"> slopes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9.78, </w:t>
      </w:r>
      <w:r w:rsidR="000F2D05">
        <w:rPr>
          <w:rFonts w:ascii="Arial" w:hAnsi="Arial" w:cs="Arial"/>
          <w:i/>
          <w:iCs/>
          <w:color w:val="000000"/>
          <w:sz w:val="22"/>
          <w:szCs w:val="22"/>
        </w:rPr>
        <w:t>p</w:t>
      </w:r>
      <w:r w:rsidR="000F2D05">
        <w:rPr>
          <w:rFonts w:ascii="Arial" w:hAnsi="Arial" w:cs="Arial"/>
          <w:color w:val="000000"/>
          <w:sz w:val="22"/>
          <w:szCs w:val="22"/>
        </w:rPr>
        <w:t xml:space="preserve"> = 0.001</w:t>
      </w:r>
      <w:r w:rsidR="00A438FE">
        <w:rPr>
          <w:rFonts w:ascii="Arial" w:hAnsi="Arial" w:cs="Arial"/>
          <w:color w:val="000000"/>
          <w:sz w:val="22"/>
          <w:szCs w:val="22"/>
        </w:rPr>
        <w:t>8</w:t>
      </w:r>
      <w:r w:rsidR="000F2D05">
        <w:rPr>
          <w:rFonts w:ascii="Arial" w:hAnsi="Arial" w:cs="Arial"/>
          <w:color w:val="000000"/>
          <w:sz w:val="22"/>
          <w:szCs w:val="22"/>
        </w:rPr>
        <w:t xml:space="preserve">), </w:t>
      </w:r>
      <w:r w:rsidR="00A438FE">
        <w:rPr>
          <w:rFonts w:ascii="Arial" w:hAnsi="Arial" w:cs="Arial"/>
          <w:color w:val="000000"/>
          <w:sz w:val="22"/>
          <w:szCs w:val="22"/>
        </w:rPr>
        <w:t>but not</w:t>
      </w:r>
      <w:r w:rsidR="000F2D05">
        <w:rPr>
          <w:rFonts w:ascii="Arial" w:hAnsi="Arial" w:cs="Arial"/>
          <w:color w:val="000000"/>
          <w:sz w:val="22"/>
          <w:szCs w:val="22"/>
        </w:rPr>
        <w:t xml:space="preserve"> 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0F2D05">
        <w:rPr>
          <w:rFonts w:ascii="Arial" w:hAnsi="Arial" w:cs="Arial"/>
          <w:color w:val="000000"/>
          <w:sz w:val="22"/>
          <w:szCs w:val="22"/>
        </w:rPr>
        <w:t xml:space="preserve">(1) = 8.55, </w:t>
      </w:r>
      <w:r w:rsidR="000F2D05">
        <w:rPr>
          <w:rFonts w:ascii="Arial" w:hAnsi="Arial" w:cs="Arial"/>
          <w:i/>
          <w:iCs/>
          <w:color w:val="000000"/>
          <w:sz w:val="22"/>
          <w:szCs w:val="22"/>
        </w:rPr>
        <w:t>p</w:t>
      </w:r>
      <w:r w:rsidR="000F2D05">
        <w:rPr>
          <w:rFonts w:ascii="Arial" w:hAnsi="Arial" w:cs="Arial"/>
          <w:color w:val="000000"/>
          <w:sz w:val="22"/>
          <w:szCs w:val="22"/>
        </w:rPr>
        <w:t xml:space="preserve"> = 0.0</w:t>
      </w:r>
      <w:r w:rsidR="00A438FE">
        <w:rPr>
          <w:rFonts w:ascii="Arial" w:hAnsi="Arial" w:cs="Arial"/>
          <w:color w:val="000000"/>
          <w:sz w:val="22"/>
          <w:szCs w:val="22"/>
        </w:rPr>
        <w:t>78</w:t>
      </w:r>
      <w:r w:rsidR="000F2D05">
        <w:rPr>
          <w:rFonts w:ascii="Arial" w:hAnsi="Arial" w:cs="Arial"/>
          <w:color w:val="000000"/>
          <w:sz w:val="22"/>
          <w:szCs w:val="22"/>
        </w:rPr>
        <w:t>) significantly improved psychometric slope predictions (Figure 5h).</w:t>
      </w:r>
      <w:r w:rsidR="005E6A59">
        <w:rPr>
          <w:rFonts w:ascii="Arial" w:hAnsi="Arial" w:cs="Arial"/>
          <w:color w:val="000000"/>
          <w:sz w:val="22"/>
          <w:szCs w:val="22"/>
        </w:rPr>
        <w:t xml:space="preserve"> </w:t>
      </w:r>
      <w:r w:rsidR="007D7DF6">
        <w:rPr>
          <w:rFonts w:ascii="Arial" w:hAnsi="Arial" w:cs="Arial"/>
          <w:color w:val="000000"/>
          <w:sz w:val="22"/>
          <w:szCs w:val="22"/>
        </w:rPr>
        <w:t xml:space="preserve">Overall, these </w:t>
      </w:r>
      <w:r w:rsidR="005E6A59">
        <w:rPr>
          <w:rFonts w:ascii="Arial" w:hAnsi="Arial" w:cs="Arial"/>
          <w:color w:val="000000"/>
          <w:sz w:val="22"/>
          <w:szCs w:val="22"/>
        </w:rPr>
        <w:t xml:space="preserve">results were consistent with our previous behavioral findings (Figure </w:t>
      </w:r>
      <w:r w:rsidR="006447B9">
        <w:rPr>
          <w:rFonts w:ascii="Arial" w:hAnsi="Arial" w:cs="Arial"/>
          <w:color w:val="000000"/>
          <w:sz w:val="22"/>
          <w:szCs w:val="22"/>
        </w:rPr>
        <w:t>3h</w:t>
      </w:r>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volumes are matched</w:t>
      </w:r>
      <w:r w:rsidR="000F2D05">
        <w:rPr>
          <w:rFonts w:ascii="Arial" w:hAnsi="Arial" w:cs="Arial"/>
          <w:color w:val="000000"/>
          <w:sz w:val="22"/>
          <w:szCs w:val="22"/>
        </w:rPr>
        <w:t>, increased 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564F0B6A"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these results demonstrate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133D0F77"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volume 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3i)</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3i,j)</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784EA51F" w:rsidR="002772D8" w:rsidRDefault="005E6A59" w:rsidP="00BF644C">
      <w:pPr>
        <w:jc w:val="both"/>
        <w:rPr>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spectrotemporal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sessions, and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2E0CE7BA" w14:textId="7879F2C7" w:rsidR="005E6A59" w:rsidRPr="00253B6A" w:rsidRDefault="00253B6A" w:rsidP="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2272" behindDoc="0" locked="0" layoutInCell="1" allowOverlap="1" wp14:anchorId="7963AB69" wp14:editId="6F6FAD32">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18" w:author="Microsoft Office User" w:date="2021-12-09T10:57:00Z">
                                <w:r w:rsidR="006F15C9">
                                  <w:rPr>
                                    <w:rFonts w:ascii="Arial" w:hAnsi="Arial" w:cs="Arial"/>
                                    <w:color w:val="000000"/>
                                    <w:sz w:val="20"/>
                                    <w:szCs w:val="20"/>
                                  </w:rPr>
                                  <w:t>c</w:t>
                                </w:r>
                              </w:ins>
                              <w:del w:id="19"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16"/>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WibLssli5PuMZbMDAADAKT/nHT3g&#13;&#10;nHfd7AAAAAAAwB7BPgAAAAAAAAAAAGgRwT4AAAAAAAAAAABoEcE+AAAAAAAAAAAAaBHBPgAAAAAA&#13;&#10;AAAAAGiRLM9zswAAAAAAAAAAAAAtoWIfAAAAAAAAAAAAtIhgHwAAAAAAAAAAALSIYF/LZFk2WYx8&#13;&#10;n7FsdgAAADjl57yjB5zzrpsdAAAAAADYI9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Dg/+zasQAAAADAIH/raewojk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kQRg144FAAAAAAb5W09jR3Ek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LFrxwIAAAAAg/ytp7GjOAI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42FBF18B"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r w:rsidRPr="00305845">
                          <w:rPr>
                            <w:rFonts w:ascii="Arial" w:hAnsi="Arial" w:cs="Arial"/>
                            <w:b/>
                            <w:bCs/>
                            <w:i w:val="0"/>
                            <w:iCs w:val="0"/>
                            <w:color w:val="000000" w:themeColor="text1"/>
                            <w:sz w:val="20"/>
                            <w:szCs w:val="20"/>
                          </w:rPr>
                          <w:fldChar w:fldCharType="begin"/>
                        </w:r>
                        <w:r w:rsidRPr="00305845">
                          <w:rPr>
                            <w:rFonts w:ascii="Arial" w:hAnsi="Arial" w:cs="Arial"/>
                            <w:b/>
                            <w:bCs/>
                            <w:i w:val="0"/>
                            <w:iCs w:val="0"/>
                            <w:color w:val="000000" w:themeColor="text1"/>
                            <w:sz w:val="20"/>
                            <w:szCs w:val="20"/>
                          </w:rPr>
                          <w:instrText xml:space="preserve"> SEQ Figure \* ARABIC </w:instrText>
                        </w:r>
                        <w:r w:rsidRPr="00305845">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5</w:t>
                        </w:r>
                        <w:r w:rsidRPr="00305845">
                          <w:rPr>
                            <w:rFonts w:ascii="Arial" w:hAnsi="Arial" w:cs="Arial"/>
                            <w:b/>
                            <w:bCs/>
                            <w:i w:val="0"/>
                            <w:iCs w:val="0"/>
                            <w:color w:val="000000" w:themeColor="text1"/>
                            <w:sz w:val="20"/>
                            <w:szCs w:val="20"/>
                          </w:rPr>
                          <w:fldChar w:fldCharType="end"/>
                        </w:r>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 xml:space="preserve">Experimental setup for chronic </w:t>
                        </w:r>
                        <w:proofErr w:type="spellStart"/>
                        <w:r w:rsidRPr="009D287F">
                          <w:rPr>
                            <w:rFonts w:ascii="Arial" w:hAnsi="Arial" w:cs="Arial"/>
                            <w:color w:val="000000"/>
                            <w:sz w:val="20"/>
                            <w:szCs w:val="20"/>
                          </w:rPr>
                          <w:t>ACtx</w:t>
                        </w:r>
                        <w:proofErr w:type="spellEnd"/>
                        <w:r w:rsidRPr="009D287F">
                          <w:rPr>
                            <w:rFonts w:ascii="Arial" w:hAnsi="Arial" w:cs="Arial"/>
                            <w:color w:val="000000"/>
                            <w:sz w:val="20"/>
                            <w:szCs w:val="20"/>
                          </w:rPr>
                          <w:t xml:space="preserve">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proofErr w:type="spellStart"/>
                        <w:r w:rsidRPr="009D287F">
                          <w:rPr>
                            <w:rFonts w:ascii="Arial" w:hAnsi="Arial" w:cs="Arial"/>
                            <w:color w:val="000000"/>
                            <w:sz w:val="20"/>
                            <w:szCs w:val="20"/>
                          </w:rPr>
                          <w:t>ms</w:t>
                        </w:r>
                        <w:proofErr w:type="spellEnd"/>
                        <w:r w:rsidRPr="009D287F">
                          <w:rPr>
                            <w:rFonts w:ascii="Arial" w:hAnsi="Arial" w:cs="Arial"/>
                            <w:color w:val="000000"/>
                            <w:sz w:val="20"/>
                            <w:szCs w:val="20"/>
                          </w:rPr>
                          <w:t xml:space="preserve">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w:t>
                        </w:r>
                        <w:proofErr w:type="spellStart"/>
                        <w:r w:rsidRPr="009D287F">
                          <w:rPr>
                            <w:rFonts w:ascii="Arial" w:hAnsi="Arial" w:cs="Arial"/>
                            <w:color w:val="000000"/>
                            <w:sz w:val="20"/>
                            <w:szCs w:val="20"/>
                          </w:rPr>
                          <w:t>neurometric</w:t>
                        </w:r>
                        <w:proofErr w:type="spellEnd"/>
                        <w:r w:rsidRPr="009D287F">
                          <w:rPr>
                            <w:rFonts w:ascii="Arial" w:hAnsi="Arial" w:cs="Arial"/>
                            <w:color w:val="000000"/>
                            <w:sz w:val="20"/>
                            <w:szCs w:val="20"/>
                          </w:rPr>
                          <w:t xml:space="preserve">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w:t>
                        </w:r>
                        <w:proofErr w:type="spellStart"/>
                        <w:r>
                          <w:rPr>
                            <w:rFonts w:ascii="Arial" w:hAnsi="Arial" w:cs="Arial"/>
                            <w:color w:val="000000"/>
                            <w:sz w:val="20"/>
                            <w:szCs w:val="20"/>
                          </w:rPr>
                          <w:t>neurometric</w:t>
                        </w:r>
                        <w:proofErr w:type="spellEnd"/>
                        <w:r>
                          <w:rPr>
                            <w:rFonts w:ascii="Arial" w:hAnsi="Arial" w:cs="Arial"/>
                            <w:color w:val="000000"/>
                            <w:sz w:val="20"/>
                            <w:szCs w:val="20"/>
                          </w:rPr>
                          <w:t xml:space="preserve">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20" w:author="Microsoft Office User" w:date="2021-12-09T10:57:00Z">
                          <w:r w:rsidR="006F15C9">
                            <w:rPr>
                              <w:rFonts w:ascii="Arial" w:hAnsi="Arial" w:cs="Arial"/>
                              <w:color w:val="000000"/>
                              <w:sz w:val="20"/>
                              <w:szCs w:val="20"/>
                            </w:rPr>
                            <w:t>c</w:t>
                          </w:r>
                        </w:ins>
                        <w:del w:id="21"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17" o:title="A screenshot of a computer&#10;&#10;Description automatically generated with medium confidence" croptop="2813f" cropbottom="24178f" cropleft="1821f" cropright="23180f"/>
                </v:shape>
                <w10:wrap type="topAndBottom"/>
              </v:group>
            </w:pict>
          </mc:Fallback>
        </mc:AlternateContent>
      </w:r>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22" w:author="Microsoft Office User" w:date="2021-12-09T09:51:00Z">
        <w:r w:rsidDel="00A8102E">
          <w:rPr>
            <w:rFonts w:ascii="Arial" w:hAnsi="Arial" w:cs="Arial"/>
            <w:color w:val="000000"/>
            <w:sz w:val="22"/>
            <w:szCs w:val="22"/>
          </w:rPr>
          <w:delText>low to high</w:delText>
        </w:r>
      </w:del>
      <w:ins w:id="23"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224C414A" w:rsidR="00E57303" w:rsidRDefault="00E57303" w:rsidP="005E6A59">
      <w:pPr>
        <w:jc w:val="both"/>
        <w:rPr>
          <w:rFonts w:ascii="Arial" w:hAnsi="Arial" w:cs="Arial"/>
          <w:color w:val="000000"/>
          <w:sz w:val="22"/>
          <w:szCs w:val="22"/>
        </w:rPr>
      </w:pPr>
    </w:p>
    <w:p w14:paraId="40612028" w14:textId="691B6F60" w:rsidR="00E57303" w:rsidRDefault="00E57303">
      <w:pPr>
        <w:rPr>
          <w:rFonts w:ascii="Arial" w:hAnsi="Arial" w:cs="Arial"/>
          <w:color w:val="000000"/>
          <w:sz w:val="22"/>
          <w:szCs w:val="22"/>
        </w:rPr>
      </w:pPr>
      <w:r>
        <w:rPr>
          <w:rFonts w:ascii="Arial" w:hAnsi="Arial" w:cs="Arial"/>
          <w:color w:val="000000"/>
          <w:sz w:val="22"/>
          <w:szCs w:val="22"/>
        </w:rPr>
        <w:br w:type="page"/>
      </w:r>
    </w:p>
    <w:p w14:paraId="052AD8FB" w14:textId="3DF25E40" w:rsidR="00E57303" w:rsidRDefault="00253B6A">
      <w:pPr>
        <w:rPr>
          <w:rFonts w:ascii="Arial" w:hAnsi="Arial" w:cs="Arial"/>
          <w:color w:val="000000"/>
          <w:sz w:val="22"/>
          <w:szCs w:val="22"/>
        </w:rPr>
      </w:pPr>
      <w:r>
        <w:rPr>
          <w:rFonts w:ascii="Arial" w:hAnsi="Arial" w:cs="Arial"/>
          <w:noProof/>
          <w:color w:val="000000"/>
          <w:sz w:val="22"/>
          <w:szCs w:val="22"/>
        </w:rPr>
        <w:lastRenderedPageBreak/>
        <mc:AlternateContent>
          <mc:Choice Requires="wpg">
            <w:drawing>
              <wp:anchor distT="0" distB="0" distL="114300" distR="114300" simplePos="0" relativeHeight="251704320" behindDoc="0" locked="0" layoutInCell="1" allowOverlap="1" wp14:anchorId="1616A34E" wp14:editId="0279259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18"/>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wP/ZtWMBAAAAgEH+1tPYURwB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MJwK4dCwAAAAAM8reexo7iS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Bi144FAAAAAAb5W09jR3EE&#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0Ds2rEAAAAAwCB/62nsKI4AAAAAAAAAABgR+wAAAAAAAAAAAGBE7AMAAAAAAAAAAICRBGDXjgUA&#13;&#10;AAAABvlbT2NHcST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sWvHAgAAAACD/K2nsaM4Ag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0277B29"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r w:rsidRPr="002772D8">
                          <w:rPr>
                            <w:rFonts w:ascii="Arial" w:hAnsi="Arial" w:cs="Arial"/>
                            <w:b/>
                            <w:bCs/>
                            <w:i w:val="0"/>
                            <w:iCs w:val="0"/>
                            <w:color w:val="000000" w:themeColor="text1"/>
                            <w:sz w:val="20"/>
                            <w:szCs w:val="20"/>
                          </w:rPr>
                          <w:fldChar w:fldCharType="begin"/>
                        </w:r>
                        <w:r w:rsidRPr="002772D8">
                          <w:rPr>
                            <w:rFonts w:ascii="Arial" w:hAnsi="Arial" w:cs="Arial"/>
                            <w:b/>
                            <w:bCs/>
                            <w:i w:val="0"/>
                            <w:iCs w:val="0"/>
                            <w:color w:val="000000" w:themeColor="text1"/>
                            <w:sz w:val="20"/>
                            <w:szCs w:val="20"/>
                          </w:rPr>
                          <w:instrText xml:space="preserve"> SEQ Figure \* ARABIC </w:instrText>
                        </w:r>
                        <w:r w:rsidRPr="002772D8">
                          <w:rPr>
                            <w:rFonts w:ascii="Arial" w:hAnsi="Arial" w:cs="Arial"/>
                            <w:b/>
                            <w:bCs/>
                            <w:i w:val="0"/>
                            <w:iCs w:val="0"/>
                            <w:color w:val="000000" w:themeColor="text1"/>
                            <w:sz w:val="20"/>
                            <w:szCs w:val="20"/>
                          </w:rPr>
                          <w:fldChar w:fldCharType="separate"/>
                        </w:r>
                        <w:r w:rsidR="00975D94">
                          <w:rPr>
                            <w:rFonts w:ascii="Arial" w:hAnsi="Arial" w:cs="Arial"/>
                            <w:b/>
                            <w:bCs/>
                            <w:i w:val="0"/>
                            <w:iCs w:val="0"/>
                            <w:noProof/>
                            <w:color w:val="000000" w:themeColor="text1"/>
                            <w:sz w:val="20"/>
                            <w:szCs w:val="20"/>
                          </w:rPr>
                          <w:t>6</w:t>
                        </w:r>
                        <w:r w:rsidRPr="002772D8">
                          <w:rPr>
                            <w:rFonts w:ascii="Arial" w:hAnsi="Arial" w:cs="Arial"/>
                            <w:b/>
                            <w:bCs/>
                            <w:i w:val="0"/>
                            <w:iCs w:val="0"/>
                            <w:color w:val="000000" w:themeColor="text1"/>
                            <w:sz w:val="20"/>
                            <w:szCs w:val="20"/>
                          </w:rPr>
                          <w:fldChar w:fldCharType="end"/>
                        </w:r>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19" o:title="Graphical user interface&#10;&#10;Description automatically generated with low confidence" cropbottom="44341f"/>
                </v:shape>
                <w10:wrap type="topAndBottom"/>
              </v:group>
            </w:pict>
          </mc:Fallback>
        </mc:AlternateContent>
      </w:r>
    </w:p>
    <w:p w14:paraId="6070CFF3" w14:textId="1A81CF4C" w:rsidR="002772D8" w:rsidRDefault="002772D8">
      <w:pPr>
        <w:rPr>
          <w:rFonts w:ascii="Arial" w:hAnsi="Arial" w:cs="Arial"/>
          <w:color w:val="000000"/>
          <w:sz w:val="22"/>
          <w:szCs w:val="22"/>
        </w:rPr>
      </w:pPr>
      <w:r>
        <w:rPr>
          <w:rFonts w:ascii="Arial" w:hAnsi="Arial" w:cs="Arial"/>
          <w:color w:val="000000"/>
          <w:sz w:val="22"/>
          <w:szCs w:val="22"/>
        </w:rPr>
        <w:br w:type="page"/>
      </w:r>
    </w:p>
    <w:p w14:paraId="5DFF5289" w14:textId="3584BEBB" w:rsidR="00E57303" w:rsidRDefault="00E57303" w:rsidP="00E57303">
      <w:pPr>
        <w:jc w:val="both"/>
        <w:rPr>
          <w:rFonts w:ascii="Arial" w:hAnsi="Arial" w:cs="Arial"/>
          <w:color w:val="000000"/>
          <w:sz w:val="22"/>
          <w:szCs w:val="22"/>
        </w:rPr>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52E7C4DE"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16,19,29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 xml:space="preserve">Whereas recent work has demonstrated a link between efficient cortical codes and </w:t>
      </w:r>
      <w:ins w:id="24" w:author="Microsoft Office User" w:date="2021-12-09T11:04:00Z">
        <w:r w:rsidR="006446C4">
          <w:rPr>
            <w:rFonts w:ascii="Arial" w:hAnsi="Arial" w:cs="Arial"/>
            <w:sz w:val="22"/>
            <w:szCs w:val="22"/>
          </w:rPr>
          <w:t xml:space="preserve">changes </w:t>
        </w:r>
      </w:ins>
      <w:ins w:id="25" w:author="Microsoft Office User" w:date="2021-12-09T11:22:00Z">
        <w:r w:rsidR="00B0265B">
          <w:rPr>
            <w:rFonts w:ascii="Arial" w:hAnsi="Arial" w:cs="Arial"/>
            <w:sz w:val="22"/>
            <w:szCs w:val="22"/>
          </w:rPr>
          <w:t>i</w:t>
        </w:r>
      </w:ins>
      <w:ins w:id="26"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19,25&lt;/sup&gt;","plainTextFormattedCitation":"19,25","previouslyFormattedCitation":"&lt;sup&gt;19,25&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19,25</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it is unclear how contrast gain control dynamics are directly related to behavior, as neuronal responses and behavior were not observed simultaneously</w:t>
      </w:r>
      <w:r w:rsidRPr="005B538C">
        <w:rPr>
          <w:rFonts w:ascii="Arial" w:hAnsi="Arial" w:cs="Arial"/>
          <w:sz w:val="22"/>
          <w:szCs w:val="22"/>
        </w:rPr>
        <w:t xml:space="preserve">. </w:t>
      </w:r>
    </w:p>
    <w:p w14:paraId="3A7F7919" w14:textId="25F95CFE" w:rsidR="005E6A59" w:rsidRDefault="005E6A59" w:rsidP="005E6A59">
      <w:pPr>
        <w:ind w:firstLine="720"/>
        <w:jc w:val="both"/>
        <w:rPr>
          <w:rFonts w:ascii="Arial" w:hAnsi="Arial" w:cs="Arial"/>
          <w:sz w:val="22"/>
          <w:szCs w:val="22"/>
        </w:rPr>
      </w:pPr>
      <w:r w:rsidRPr="005B538C">
        <w:rPr>
          <w:rFonts w:ascii="Arial" w:hAnsi="Arial" w:cs="Arial"/>
          <w:sz w:val="22"/>
          <w:szCs w:val="22"/>
        </w:rPr>
        <w:t>In this study, we directly linked contrast gain control to auditory behavior</w:t>
      </w:r>
      <w:r>
        <w:rPr>
          <w:rFonts w:ascii="Arial" w:hAnsi="Arial" w:cs="Arial"/>
          <w:sz w:val="22"/>
          <w:szCs w:val="22"/>
        </w:rPr>
        <w:t xml:space="preserve"> </w:t>
      </w:r>
      <w:r w:rsidR="00211428">
        <w:rPr>
          <w:rFonts w:ascii="Arial" w:hAnsi="Arial" w:cs="Arial"/>
          <w:sz w:val="22"/>
          <w:szCs w:val="22"/>
        </w:rPr>
        <w:t>by combining a</w:t>
      </w:r>
      <w:r>
        <w:rPr>
          <w:rFonts w:ascii="Arial" w:hAnsi="Arial" w:cs="Arial"/>
          <w:sz w:val="22"/>
          <w:szCs w:val="22"/>
        </w:rPr>
        <w:t xml:space="preserve"> theoretical model of efficient coding</w:t>
      </w:r>
      <w:r w:rsidR="005B511D">
        <w:rPr>
          <w:rFonts w:ascii="Arial" w:hAnsi="Arial" w:cs="Arial"/>
          <w:sz w:val="22"/>
          <w:szCs w:val="22"/>
        </w:rPr>
        <w:t xml:space="preserve"> </w:t>
      </w:r>
      <w:r w:rsidR="00211428">
        <w:rPr>
          <w:rFonts w:ascii="Arial" w:hAnsi="Arial" w:cs="Arial"/>
          <w:sz w:val="22"/>
          <w:szCs w:val="22"/>
        </w:rPr>
        <w:t>with simultaneous</w:t>
      </w:r>
      <w:r>
        <w:rPr>
          <w:rFonts w:ascii="Arial" w:hAnsi="Arial" w:cs="Arial"/>
          <w:sz w:val="22"/>
          <w:szCs w:val="22"/>
        </w:rPr>
        <w:t xml:space="preserve"> behavioral psychophysics</w:t>
      </w:r>
      <w:r w:rsidR="00C42E00">
        <w:rPr>
          <w:rFonts w:ascii="Arial" w:hAnsi="Arial" w:cs="Arial"/>
          <w:sz w:val="22"/>
          <w:szCs w:val="22"/>
        </w:rPr>
        <w:t xml:space="preserve"> and</w:t>
      </w:r>
      <w:r w:rsidR="005B511D">
        <w:rPr>
          <w:rFonts w:ascii="Arial" w:hAnsi="Arial" w:cs="Arial"/>
          <w:sz w:val="22"/>
          <w:szCs w:val="22"/>
        </w:rPr>
        <w:t xml:space="preserve"> recording </w:t>
      </w:r>
      <w:r>
        <w:rPr>
          <w:rFonts w:ascii="Arial" w:hAnsi="Arial" w:cs="Arial"/>
          <w:sz w:val="22"/>
          <w:szCs w:val="22"/>
        </w:rPr>
        <w:t xml:space="preserve">and </w:t>
      </w:r>
      <w:r w:rsidR="005B511D">
        <w:rPr>
          <w:rFonts w:ascii="Arial" w:hAnsi="Arial" w:cs="Arial"/>
          <w:sz w:val="22"/>
          <w:szCs w:val="22"/>
        </w:rPr>
        <w:t xml:space="preserve">manipulation </w:t>
      </w:r>
      <w:r>
        <w:rPr>
          <w:rFonts w:ascii="Arial" w:hAnsi="Arial" w:cs="Arial"/>
          <w:sz w:val="22"/>
          <w:szCs w:val="22"/>
        </w:rPr>
        <w:t>of cortical activity</w:t>
      </w:r>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2330D9">
        <w:rPr>
          <w:rFonts w:ascii="Arial" w:hAnsi="Arial" w:cs="Arial"/>
          <w:sz w:val="22"/>
          <w:szCs w:val="22"/>
        </w:rPr>
        <w:fldChar w:fldCharType="separate"/>
      </w:r>
      <w:r w:rsidR="002330D9" w:rsidRPr="002330D9">
        <w:rPr>
          <w:rFonts w:ascii="Arial" w:hAnsi="Arial" w:cs="Arial"/>
          <w:noProof/>
          <w:sz w:val="22"/>
          <w:szCs w:val="22"/>
          <w:vertAlign w:val="superscript"/>
        </w:rPr>
        <w:t>21,23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 target volume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r w:rsidR="00211428">
        <w:rPr>
          <w:rFonts w:ascii="Arial" w:hAnsi="Arial" w:cs="Arial"/>
          <w:sz w:val="22"/>
          <w:szCs w:val="22"/>
        </w:rPr>
        <w:t>, as previously observed</w:t>
      </w:r>
      <w:r w:rsidR="00C42E00">
        <w:rPr>
          <w:rFonts w:ascii="Arial" w:hAnsi="Arial" w:cs="Arial"/>
          <w:sz w:val="22"/>
          <w:szCs w:val="22"/>
        </w:rPr>
        <w:t xml:space="preserve"> (Figure 2)</w:t>
      </w:r>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background </w:t>
      </w:r>
      <w:r w:rsidR="00211428">
        <w:rPr>
          <w:rFonts w:ascii="Arial" w:hAnsi="Arial" w:cs="Arial"/>
          <w:sz w:val="22"/>
          <w:szCs w:val="22"/>
        </w:rPr>
        <w:t>DRCs</w:t>
      </w:r>
      <w:r w:rsidR="00211428" w:rsidRPr="005B538C">
        <w:rPr>
          <w:rFonts w:ascii="Arial" w:hAnsi="Arial" w:cs="Arial"/>
          <w:sz w:val="22"/>
          <w:szCs w:val="22"/>
        </w:rPr>
        <w:t xml:space="preserve"> </w:t>
      </w:r>
      <w:r w:rsidR="00211428">
        <w:rPr>
          <w:rFonts w:ascii="Arial" w:hAnsi="Arial" w:cs="Arial"/>
          <w:sz w:val="22"/>
          <w:szCs w:val="22"/>
        </w:rPr>
        <w:t>while shifting 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model, mice </w:t>
      </w:r>
      <w:r>
        <w:rPr>
          <w:rFonts w:ascii="Arial" w:hAnsi="Arial" w:cs="Arial"/>
          <w:sz w:val="22"/>
          <w:szCs w:val="22"/>
        </w:rPr>
        <w:t xml:space="preserve">had lower detection thresholds and were more sensitive to changes in target volume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Finally,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on a session-to-session basis, independently of the effect of contrast (Figure 6). Taken together, these results support our hypothesis that efficient coding at the neuronal level shapes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0CF17B2A"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29,30&lt;/sup&gt;","plainTextFormattedCitation":"29,30","previouslyFormattedCitation":"&lt;sup&gt;30,31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29,30</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31&lt;/sup&gt;","plainTextFormattedCitation":"31","previouslyFormattedCitation":"&lt;sup&gt;32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32&lt;/sup&gt;","plainTextFormattedCitation":"32","previouslyFormattedCitation":"&lt;sup&gt;33&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33–35&lt;/sup&gt;","plainTextFormattedCitation":"33–35","previouslyFormattedCitation":"&lt;sup&gt;34–36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33–35</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36&lt;/sup&gt;","plainTextFormattedCitation":"36","previouslyFormattedCitation":"&lt;sup&gt;37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36</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183F246C"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37,38&lt;/sup&gt;","plainTextFormattedCitation":"37,38","previouslyFormattedCitation":"&lt;sup&gt;38,39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37,38</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39–41&lt;/sup&gt;","plainTextFormattedCitation":"39–41","previouslyFormattedCitation":"&lt;sup&gt;40–42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39–41</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28,41&lt;/sup&gt;","plainTextFormattedCitation":"28,41","previouslyFormattedCitation":"&lt;sup&gt;28,42&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28,41</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42–45&lt;/sup&gt;","plainTextFormattedCitation":"42–45","previouslyFormattedCitation":"&lt;sup&gt;43–46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42–45</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46–49&lt;/sup&gt;","plainTextFormattedCitation":"46–49","previouslyFormattedCitation":"&lt;sup&gt;47–50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46–49</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50&lt;/sup&gt;","plainTextFormattedCitation":"50","previouslyFormattedCitation":"&lt;sup&gt;51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50</w:t>
      </w:r>
      <w:r>
        <w:rPr>
          <w:rFonts w:ascii="Arial" w:hAnsi="Arial" w:cs="Arial"/>
          <w:sz w:val="22"/>
          <w:szCs w:val="22"/>
        </w:rPr>
        <w:fldChar w:fldCharType="end"/>
      </w:r>
      <w:r>
        <w:rPr>
          <w:rFonts w:ascii="Arial" w:hAnsi="Arial" w:cs="Arial"/>
          <w:sz w:val="22"/>
          <w:szCs w:val="22"/>
        </w:rPr>
        <w:t xml:space="preserve">. </w:t>
      </w:r>
    </w:p>
    <w:p w14:paraId="27F8CB1F" w14:textId="4E5EB732" w:rsidR="005E6A59" w:rsidRPr="00DE0D84" w:rsidRDefault="005E6A59" w:rsidP="005E6A59">
      <w:pPr>
        <w:ind w:firstLine="720"/>
        <w:jc w:val="both"/>
        <w:rPr>
          <w:rFonts w:ascii="Arial" w:hAnsi="Arial" w:cs="Arial"/>
          <w:i/>
          <w:iCs/>
          <w:sz w:val="22"/>
          <w:szCs w:val="22"/>
        </w:rPr>
      </w:pPr>
      <w:r>
        <w:rPr>
          <w:rFonts w:ascii="Arial" w:hAnsi="Arial" w:cs="Arial"/>
          <w:sz w:val="22"/>
          <w:szCs w:val="22"/>
        </w:rPr>
        <w:t xml:space="preserve">Our results suggest that bottom-up adaptation to stimulus statistics shapes behavioral output: We observed asymmetric time courses of target discrimination following a change in contrast (Figure 3) </w:t>
      </w:r>
      <w:r w:rsidR="006F2369">
        <w:rPr>
          <w:rFonts w:ascii="Arial" w:hAnsi="Arial" w:cs="Arial"/>
          <w:sz w:val="22"/>
          <w:szCs w:val="22"/>
        </w:rPr>
        <w:t xml:space="preserve">that </w:t>
      </w:r>
      <w:r>
        <w:rPr>
          <w:rFonts w:ascii="Arial" w:hAnsi="Arial" w:cs="Arial"/>
          <w:sz w:val="22"/>
          <w:szCs w:val="22"/>
        </w:rPr>
        <w:t xml:space="preserve">were qualitatively consistent with the predictions of efficient coding (Figure 1), resembled </w:t>
      </w:r>
      <w:r w:rsidR="006B219C">
        <w:rPr>
          <w:rFonts w:ascii="Arial" w:hAnsi="Arial" w:cs="Arial"/>
          <w:sz w:val="22"/>
          <w:szCs w:val="22"/>
        </w:rPr>
        <w:t xml:space="preserve">contrast </w:t>
      </w:r>
      <w:r>
        <w:rPr>
          <w:rFonts w:ascii="Arial" w:hAnsi="Arial" w:cs="Arial"/>
          <w:sz w:val="22"/>
          <w:szCs w:val="22"/>
        </w:rPr>
        <w:t xml:space="preserve">gain adaptation in </w:t>
      </w:r>
      <w:r>
        <w:rPr>
          <w:rFonts w:ascii="Arial" w:hAnsi="Arial" w:cs="Arial"/>
          <w:sz w:val="22"/>
          <w:szCs w:val="22"/>
        </w:rPr>
        <w:lastRenderedPageBreak/>
        <w:t>auditory cortex in the absence of behavior (Figure 2), and resembled patterns of target-driven activity in auditory cortex during the task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51,52&lt;/sup&gt;","plainTextFormattedCitation":"51,52","previouslyFormattedCitation":"&lt;sup&gt;52,53&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51,52</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53,54&lt;/sup&gt;","plainTextFormattedCitation":"53,54","previouslyFormattedCitation":"&lt;sup&gt;54,55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53,54</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55,56&lt;/sup&gt;","plainTextFormattedCitation":"55,56","previouslyFormattedCitation":"&lt;sup&gt;56,57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55,56</w:t>
      </w:r>
      <w:r>
        <w:rPr>
          <w:rFonts w:ascii="Arial" w:hAnsi="Arial" w:cs="Arial"/>
          <w:sz w:val="22"/>
          <w:szCs w:val="22"/>
        </w:rPr>
        <w:fldChar w:fldCharType="end"/>
      </w:r>
      <w:r>
        <w:rPr>
          <w:rFonts w:ascii="Arial" w:hAnsi="Arial" w:cs="Arial"/>
          <w:sz w:val="22"/>
          <w:szCs w:val="22"/>
        </w:rPr>
        <w:t xml:space="preserve">. While 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366DC4E1"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57,58&lt;/sup&gt;","plainTextFormattedCitation":"57,58","previouslyFormattedCitation":"&lt;sup&gt;58,59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57,58</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26,59&lt;/sup&gt;","plainTextFormattedCitation":"26,59","previouslyFormattedCitation":"&lt;sup&gt;26,60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26,59</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60–65&lt;/sup&gt;","plainTextFormattedCitation":"60–65","previouslyFormattedCitation":"&lt;sup&gt;61–66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60–65</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17–19,29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the contribution of multiplicative interactions between the stimulus and stimulus contrast to the activity of neurons in auditory cortex. Using the fitted parameters of the model, we were able to accurately estimate neuronal gain as a function of time. This approach allowed us to verify that gain adaptation in auditory cortex is asymmetric (Figure 2), as predicted from </w:t>
      </w:r>
      <w:r w:rsidR="006F2369">
        <w:rPr>
          <w:rFonts w:ascii="Arial" w:hAnsi="Arial" w:cs="Arial"/>
          <w:sz w:val="22"/>
          <w:szCs w:val="22"/>
        </w:rPr>
        <w:t>the normative theory developed in this work (Figure 1)</w:t>
      </w:r>
      <w:r>
        <w:rPr>
          <w:rFonts w:ascii="Arial" w:hAnsi="Arial" w:cs="Arial"/>
          <w:sz w:val="22"/>
          <w:szCs w:val="22"/>
        </w:rPr>
        <w:t>.</w:t>
      </w:r>
    </w:p>
    <w:p w14:paraId="6542FF99" w14:textId="6E69E451" w:rsidR="005E6A59" w:rsidRDefault="005E6A59" w:rsidP="005E6A59">
      <w:pPr>
        <w:ind w:firstLine="720"/>
        <w:jc w:val="both"/>
        <w:rPr>
          <w:rFonts w:ascii="Arial" w:hAnsi="Arial" w:cs="Arial"/>
          <w:sz w:val="22"/>
          <w:szCs w:val="22"/>
        </w:rPr>
      </w:pPr>
      <w:r>
        <w:rPr>
          <w:rFonts w:ascii="Arial" w:hAnsi="Arial" w:cs="Arial"/>
          <w:sz w:val="22"/>
          <w:szCs w:val="22"/>
        </w:rPr>
        <w:t xml:space="preserve">Furthermore, we found that behavioral detection of targets adapted asymmetrically (Figure 3), </w:t>
      </w:r>
      <w:r w:rsidR="006B219C">
        <w:rPr>
          <w:rFonts w:ascii="Arial" w:hAnsi="Arial" w:cs="Arial"/>
          <w:sz w:val="22"/>
          <w:szCs w:val="22"/>
        </w:rPr>
        <w:t>which suggested</w:t>
      </w:r>
      <w:r>
        <w:rPr>
          <w:rFonts w:ascii="Arial" w:hAnsi="Arial" w:cs="Arial"/>
          <w:sz w:val="22"/>
          <w:szCs w:val="22"/>
        </w:rPr>
        <w:t xml:space="preserve"> that the dynamics of contrast gain control influenced task performance. Indeed we found that both stimulus contrast and session-to-session fluctuations in gain predicted psychometric performance (Figure 6). These results suggest two sources of gain modulation in auditory cortex: 1) Bottom-up adaptation to stimulus statistics (</w:t>
      </w:r>
      <w:proofErr w:type="spellStart"/>
      <w:r>
        <w:rPr>
          <w:rFonts w:ascii="Arial" w:hAnsi="Arial" w:cs="Arial"/>
          <w:sz w:val="22"/>
          <w:szCs w:val="22"/>
        </w:rPr>
        <w:t>ie</w:t>
      </w:r>
      <w:proofErr w:type="spellEnd"/>
      <w:r>
        <w:rPr>
          <w:rFonts w:ascii="Arial" w:hAnsi="Arial" w:cs="Arial"/>
          <w:sz w:val="22"/>
          <w:szCs w:val="22"/>
        </w:rPr>
        <w:t>. contrast gain control), and 2) session-to-session modulation of gain. Previous studies have demonstrated this latter phenomenon, suggesting that top-down gain modulation underlies attention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42,43,66&lt;/sup&gt;","plainTextFormattedCitation":"42,43,66","previouslyFormattedCitation":"&lt;sup&gt;43,44,67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42,43,66</w:t>
      </w:r>
      <w:r>
        <w:rPr>
          <w:rFonts w:ascii="Arial" w:hAnsi="Arial" w:cs="Arial"/>
          <w:sz w:val="22"/>
          <w:szCs w:val="22"/>
        </w:rPr>
        <w:fldChar w:fldCharType="end"/>
      </w:r>
      <w:r>
        <w:rPr>
          <w:rFonts w:ascii="Arial" w:hAnsi="Arial" w:cs="Arial"/>
          <w:sz w:val="22"/>
          <w:szCs w:val="22"/>
        </w:rPr>
        <w:t xml:space="preserve"> and</w:t>
      </w:r>
      <w:r w:rsidR="006B219C">
        <w:rPr>
          <w:rFonts w:ascii="Arial" w:hAnsi="Arial" w:cs="Arial"/>
          <w:sz w:val="22"/>
          <w:szCs w:val="22"/>
        </w:rPr>
        <w:t xml:space="preserve"> the maintenance of</w:t>
      </w:r>
      <w:r>
        <w:rPr>
          <w:rFonts w:ascii="Arial" w:hAnsi="Arial" w:cs="Arial"/>
          <w:sz w:val="22"/>
          <w:szCs w:val="22"/>
        </w:rPr>
        <w:t xml:space="preserve"> optimal behavioral states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68,69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67,68</w:t>
      </w:r>
      <w:r>
        <w:rPr>
          <w:rFonts w:ascii="Arial" w:hAnsi="Arial" w:cs="Arial"/>
          <w:sz w:val="22"/>
          <w:szCs w:val="22"/>
        </w:rPr>
        <w:fldChar w:fldCharType="end"/>
      </w:r>
      <w:r>
        <w:rPr>
          <w:rFonts w:ascii="Arial" w:hAnsi="Arial" w:cs="Arial"/>
          <w:sz w:val="22"/>
          <w:szCs w:val="22"/>
        </w:rPr>
        <w:t>. Our results suggest that automatic of gain control a</w:t>
      </w:r>
      <w:r w:rsidR="006B219C">
        <w:rPr>
          <w:rFonts w:ascii="Arial" w:hAnsi="Arial" w:cs="Arial"/>
          <w:sz w:val="22"/>
          <w:szCs w:val="22"/>
        </w:rPr>
        <w:t>s</w:t>
      </w:r>
      <w:r>
        <w:rPr>
          <w:rFonts w:ascii="Arial" w:hAnsi="Arial" w:cs="Arial"/>
          <w:sz w:val="22"/>
          <w:szCs w:val="22"/>
        </w:rPr>
        <w:t xml:space="preserve"> well as session-to-session fluctuations in gain modulate behavior</w:t>
      </w:r>
      <w:r w:rsidR="006B219C">
        <w:rPr>
          <w:rFonts w:ascii="Arial" w:hAnsi="Arial" w:cs="Arial"/>
          <w:sz w:val="22"/>
          <w:szCs w:val="22"/>
        </w:rPr>
        <w:t>,</w:t>
      </w:r>
      <w:r>
        <w:rPr>
          <w:rFonts w:ascii="Arial" w:hAnsi="Arial" w:cs="Arial"/>
          <w:sz w:val="22"/>
          <w:szCs w:val="22"/>
        </w:rPr>
        <w:t xml:space="preserve"> and provide a starting point for dissecting the neural mechanisms underlying these </w:t>
      </w:r>
      <w:r w:rsidR="006B219C">
        <w:rPr>
          <w:rFonts w:ascii="Arial" w:hAnsi="Arial" w:cs="Arial"/>
          <w:sz w:val="22"/>
          <w:szCs w:val="22"/>
        </w:rPr>
        <w:t xml:space="preserve">two </w:t>
      </w:r>
      <w:r>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3C6ACD63"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r w:rsidR="006B219C">
        <w:rPr>
          <w:rFonts w:ascii="Arial" w:hAnsi="Arial" w:cs="Arial"/>
          <w:sz w:val="22"/>
          <w:szCs w:val="22"/>
        </w:rPr>
        <w:t xml:space="preserve">observed </w:t>
      </w:r>
      <w:r>
        <w:rPr>
          <w:rFonts w:ascii="Arial" w:hAnsi="Arial" w:cs="Arial"/>
          <w:sz w:val="22"/>
          <w:szCs w:val="22"/>
        </w:rPr>
        <w:t>contrast gain control in the auditory system, the neuronal mechanisms driving gain adaptation at a cellular level remain unclear</w:t>
      </w:r>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 Different inhibitory neuronal subtypes exhibit specific roles in adaptation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69,70&lt;/sup&gt;","plainTextFormattedCitation":"69,70","previouslyFormattedCitation":"&lt;sup&gt;70,71&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69,70</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71,72&lt;/sup&gt;","plainTextFormattedCitation":"71,72","previouslyFormattedCitation":"&lt;sup&gt;72,73&lt;/sup&gt;"},"properties":{"noteIndex":0},"schema":"https://github.com/citation-style-language/schema/raw/master/csl-citation.json"}</w:instrText>
      </w:r>
      <w:r w:rsidR="005A5C1C">
        <w:rPr>
          <w:rFonts w:ascii="Arial" w:hAnsi="Arial" w:cs="Arial"/>
          <w:sz w:val="22"/>
          <w:szCs w:val="22"/>
        </w:rPr>
        <w:fldChar w:fldCharType="separate"/>
      </w:r>
      <w:r w:rsidR="00A8102E" w:rsidRPr="00A8102E">
        <w:rPr>
          <w:rFonts w:ascii="Arial" w:hAnsi="Arial" w:cs="Arial"/>
          <w:noProof/>
          <w:sz w:val="22"/>
          <w:szCs w:val="22"/>
          <w:vertAlign w:val="superscript"/>
        </w:rPr>
        <w:t>71,72</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73,74&lt;/sup&gt;","plainTextFormattedCitation":"73,74","previouslyFormattedCitation":"&lt;sup&gt;74,75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73,74</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Furthermore, we were able to separate the behavioral contribution of contrast gain control from stimulus-invariant changes in gain</w:t>
      </w:r>
      <w:r w:rsidR="006B219C">
        <w:rPr>
          <w:rFonts w:ascii="Arial" w:hAnsi="Arial" w:cs="Arial"/>
          <w:sz w:val="22"/>
          <w:szCs w:val="22"/>
        </w:rPr>
        <w:t xml:space="preserve"> (Figure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22C64389" w:rsidR="005E6A59" w:rsidRDefault="005E6A59" w:rsidP="005E6A59">
      <w:r>
        <w:rPr>
          <w:rFonts w:ascii="Arial" w:hAnsi="Arial" w:cs="Arial"/>
          <w:sz w:val="22"/>
          <w:szCs w:val="22"/>
        </w:rPr>
        <w:tab/>
        <w:t>Combined, our results develop a framework and provide support for the role of efficient neuronal coding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1,22,75–77&lt;/sup&gt;","plainTextFormattedCitation":"1,22,75–77","previouslyFormattedCitation":"&lt;sup&gt;1,22,76–78&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1,22,75–77</w:t>
      </w:r>
      <w:r>
        <w:rPr>
          <w:rFonts w:ascii="Arial" w:hAnsi="Arial" w:cs="Arial"/>
          <w:sz w:val="22"/>
          <w:szCs w:val="22"/>
        </w:rPr>
        <w:fldChar w:fldCharType="end"/>
      </w:r>
      <w:r>
        <w:rPr>
          <w:rFonts w:ascii="Arial" w:hAnsi="Arial" w:cs="Arial"/>
          <w:sz w:val="22"/>
          <w:szCs w:val="22"/>
        </w:rPr>
        <w:t>. Prior research found that human behavior follows principles of efficiency</w:t>
      </w:r>
      <w:r>
        <w:rPr>
          <w:rFonts w:ascii="Arial" w:hAnsi="Arial" w:cs="Arial"/>
          <w:sz w:val="22"/>
          <w:szCs w:val="22"/>
        </w:rPr>
        <w:fldChar w:fldCharType="begin" w:fldLock="1"/>
      </w:r>
      <w:r w:rsidR="00763501">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19,24&lt;/sup&gt;","plainTextFormattedCitation":"19,24","previouslyFormattedCitation":"&lt;sup&gt;19,24&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19,24</w:t>
      </w:r>
      <w:r>
        <w:rPr>
          <w:rFonts w:ascii="Arial" w:hAnsi="Arial" w:cs="Arial"/>
          <w:sz w:val="22"/>
          <w:szCs w:val="22"/>
        </w:rPr>
        <w:fldChar w:fldCharType="end"/>
      </w:r>
      <w:r>
        <w:rPr>
          <w:rFonts w:ascii="Arial" w:hAnsi="Arial" w:cs="Arial"/>
          <w:sz w:val="22"/>
          <w:szCs w:val="22"/>
        </w:rPr>
        <w:t xml:space="preserve">. Our work now provides a framework for linking the principles of neuronal coding with behavioral performance. Additionally, we have introduced a novel </w:t>
      </w:r>
      <w:r w:rsidR="005A617D">
        <w:rPr>
          <w:rFonts w:ascii="Arial" w:hAnsi="Arial" w:cs="Arial"/>
          <w:sz w:val="22"/>
          <w:szCs w:val="22"/>
        </w:rPr>
        <w:t xml:space="preserve">application </w:t>
      </w:r>
      <w:r>
        <w:rPr>
          <w:rFonts w:ascii="Arial" w:hAnsi="Arial" w:cs="Arial"/>
          <w:sz w:val="22"/>
          <w:szCs w:val="22"/>
        </w:rPr>
        <w:t>of Poisson GLM designed to detect multiplicative interactions between presented stimuli and other variables. While in this study we focused on the multiplicative effect of contrast, this approach could in theory be applied to any other time-varying signal that modulates neuronal gain, such as movement</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78,79&lt;/sup&gt;","plainTextFormattedCitation":"78,79","previouslyFormattedCitation":"&lt;sup&gt;79,80&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78,79</w:t>
      </w:r>
      <w:r>
        <w:rPr>
          <w:rFonts w:ascii="Arial" w:hAnsi="Arial" w:cs="Arial"/>
          <w:sz w:val="22"/>
          <w:szCs w:val="22"/>
        </w:rPr>
        <w:fldChar w:fldCharType="end"/>
      </w:r>
      <w:r>
        <w:rPr>
          <w:rFonts w:ascii="Arial" w:hAnsi="Arial" w:cs="Arial"/>
          <w:sz w:val="22"/>
          <w:szCs w:val="22"/>
        </w:rPr>
        <w:t>, arousal</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68,69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67,68</w:t>
      </w:r>
      <w:r>
        <w:rPr>
          <w:rFonts w:ascii="Arial" w:hAnsi="Arial" w:cs="Arial"/>
          <w:sz w:val="22"/>
          <w:szCs w:val="22"/>
        </w:rPr>
        <w:fldChar w:fldCharType="end"/>
      </w:r>
      <w:r>
        <w:rPr>
          <w:rFonts w:ascii="Arial" w:hAnsi="Arial" w:cs="Arial"/>
          <w:sz w:val="22"/>
          <w:szCs w:val="22"/>
        </w:rPr>
        <w:t>, or targeted experimental interventions</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71–74&lt;/sup&gt;","plainTextFormattedCitation":"71–74","previouslyFormattedCitation":"&lt;sup&gt;72–75&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71–74</w:t>
      </w:r>
      <w:r>
        <w:rPr>
          <w:rFonts w:ascii="Arial" w:hAnsi="Arial" w:cs="Arial"/>
          <w:sz w:val="22"/>
          <w:szCs w:val="22"/>
        </w:rPr>
        <w:fldChar w:fldCharType="end"/>
      </w:r>
      <w:r>
        <w:rPr>
          <w:rFonts w:ascii="Arial" w:hAnsi="Arial" w:cs="Arial"/>
          <w:sz w:val="22"/>
          <w:szCs w:val="22"/>
        </w:rPr>
        <w:t>. In summary, we expect the theoretical frameworks and modelling methods applied here to have broad utility in the study of neuronal adaptation,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B6.CAST-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r w:rsidRPr="003A75F6">
        <w:rPr>
          <w:rFonts w:ascii="Arial" w:hAnsi="Arial" w:cs="Arial"/>
          <w:sz w:val="22"/>
          <w:szCs w:val="22"/>
        </w:rPr>
        <w:t>light:dark</w:t>
      </w:r>
      <w:proofErr w:type="spell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0"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0EAF546A"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A8102E">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80&lt;/sup&gt;","plainTextFormattedCitation":"80","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A8102E" w:rsidRPr="00A8102E">
        <w:rPr>
          <w:rFonts w:ascii="Arial" w:hAnsi="Arial" w:cs="Arial"/>
          <w:noProof/>
          <w:sz w:val="22"/>
          <w:szCs w:val="22"/>
          <w:vertAlign w:val="superscript"/>
        </w:rPr>
        <w:t>80</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73E0541C"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A8102E">
        <w:rPr>
          <w:rFonts w:ascii="Cambria Math" w:hAnsi="Cambria Math" w:cs="Cambria Math"/>
          <w:sz w:val="22"/>
          <w:szCs w:val="22"/>
        </w:rPr>
        <w:instrText>∼</w:instrText>
      </w:r>
      <w:r w:rsidR="00A8102E">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81&lt;/sup&gt;","plainTextFormattedCitation":"81","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A8102E" w:rsidRPr="00A8102E">
        <w:rPr>
          <w:rFonts w:ascii="Arial" w:hAnsi="Arial" w:cs="Arial"/>
          <w:noProof/>
          <w:sz w:val="22"/>
          <w:szCs w:val="22"/>
          <w:vertAlign w:val="superscript"/>
        </w:rPr>
        <w:t>81</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A8102E">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82,83&lt;/sup&gt;","plainTextFormattedCitation":"82,83","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82,83</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psychometric testing, and</w:t>
      </w:r>
      <w:r w:rsidR="003A75F6">
        <w:rPr>
          <w:rFonts w:ascii="Arial" w:hAnsi="Arial" w:cs="Arial"/>
          <w:sz w:val="22"/>
          <w:szCs w:val="22"/>
        </w:rPr>
        <w:t>,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71C64640"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A8102E">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17,19,29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frequencies, and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58596F75"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background, and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In all trials, targets were embedded after a change in the background contrast, with a delay and volume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7830B2CE"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w:t>
      </w:r>
      <w:proofErr w:type="spellStart"/>
      <w:r>
        <w:rPr>
          <w:rFonts w:ascii="Arial" w:hAnsi="Arial" w:cs="Arial"/>
          <w:sz w:val="22"/>
          <w:szCs w:val="22"/>
        </w:rPr>
        <w:t>gh</w:t>
      </w:r>
      <w:proofErr w:type="spellEnd"/>
      <w:r>
        <w:rPr>
          <w:rFonts w:ascii="Arial" w:hAnsi="Arial" w:cs="Arial"/>
          <w:sz w:val="22"/>
          <w:szCs w:val="22"/>
        </w:rPr>
        <w:t xml:space="preserve">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A8102E">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21,23&lt;/sup&gt;","plainTextFormattedCitation":"21,23","previouslyFormattedCitation":"&lt;sup&gt;21,23&lt;/sup&gt;"},"properties":{"noteIndex":0},"schema":"https://github.com/citation-style-language/schema/raw/master/csl-citation.json"}</w:instrText>
      </w:r>
      <w:r w:rsidR="00DB7221">
        <w:rPr>
          <w:rFonts w:ascii="Arial" w:hAnsi="Arial" w:cs="Arial"/>
          <w:sz w:val="22"/>
          <w:szCs w:val="22"/>
        </w:rPr>
        <w:fldChar w:fldCharType="separate"/>
      </w:r>
      <w:r w:rsidR="00763501" w:rsidRPr="00763501">
        <w:rPr>
          <w:rFonts w:ascii="Arial" w:hAnsi="Arial" w:cs="Arial"/>
          <w:noProof/>
          <w:sz w:val="22"/>
          <w:szCs w:val="22"/>
          <w:vertAlign w:val="superscript"/>
        </w:rPr>
        <w:t>21,23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respectively. We used this adapting n</w:t>
      </w:r>
      <w:proofErr w:type="spellStart"/>
      <w:r>
        <w:rPr>
          <w:rFonts w:ascii="Arial" w:hAnsi="Arial" w:cs="Arial"/>
          <w:sz w:val="22"/>
          <w:szCs w:val="22"/>
        </w:rPr>
        <w:t>onlinearity</w:t>
      </w:r>
      <w:proofErr w:type="spellEnd"/>
      <w:r>
        <w:rPr>
          <w:rFonts w:ascii="Arial" w:hAnsi="Arial" w:cs="Arial"/>
          <w:sz w:val="22"/>
          <w:szCs w:val="22"/>
        </w:rPr>
        <w:t xml:space="preserve">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w:t>
      </w:r>
      <w:proofErr w:type="spellStart"/>
      <w:r>
        <w:rPr>
          <w:rFonts w:ascii="Arial" w:hAnsi="Arial" w:cs="Arial"/>
          <w:sz w:val="22"/>
          <w:szCs w:val="22"/>
        </w:rPr>
        <w:t>ce</w:t>
      </w:r>
      <w:proofErr w:type="spellEnd"/>
      <w:r>
        <w:rPr>
          <w:rFonts w:ascii="Arial" w:hAnsi="Arial" w:cs="Arial"/>
          <w:sz w:val="22"/>
          <w:szCs w:val="22"/>
        </w:rPr>
        <w:t xml:space="preserv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A15AE4C"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w:t>
      </w:r>
      <w:proofErr w:type="spellStart"/>
      <w:r>
        <w:rPr>
          <w:rFonts w:ascii="Arial" w:hAnsi="Arial" w:cs="Arial"/>
          <w:sz w:val="22"/>
          <w:szCs w:val="22"/>
        </w:rPr>
        <w:t>ps</w:t>
      </w:r>
      <w:proofErr w:type="spellEnd"/>
      <w:r>
        <w:rPr>
          <w:rFonts w:ascii="Arial" w:hAnsi="Arial" w:cs="Arial"/>
          <w:sz w:val="22"/>
          <w:szCs w:val="22"/>
        </w:rPr>
        <w:t xml:space="preserve"> in the low state, followed by </w:t>
      </w:r>
      <m:oMath>
        <m:r>
          <w:rPr>
            <w:rFonts w:ascii="Cambria Math" w:hAnsi="Cambria Math" w:cs="Arial"/>
            <w:sz w:val="22"/>
            <w:szCs w:val="22"/>
          </w:rPr>
          <m:t>T</m:t>
        </m:r>
      </m:oMath>
      <w:r>
        <w:rPr>
          <w:rFonts w:ascii="Arial" w:hAnsi="Arial" w:cs="Arial"/>
          <w:sz w:val="22"/>
          <w:szCs w:val="22"/>
        </w:rPr>
        <w:t xml:space="preserve"> timesteps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volumes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194144DD"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target volumes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function, and extracting the volume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26059F58" w:rsidR="00CB718B" w:rsidRDefault="00CB718B" w:rsidP="00783F2B">
      <w:pPr>
        <w:ind w:firstLine="360"/>
        <w:jc w:val="both"/>
        <w:rPr>
          <w:rFonts w:ascii="Arial" w:hAnsi="Arial" w:cs="Arial"/>
          <w:sz w:val="22"/>
          <w:szCs w:val="22"/>
        </w:rPr>
      </w:pPr>
      <w:r>
        <w:rPr>
          <w:rFonts w:ascii="Arial" w:hAnsi="Arial" w:cs="Arial"/>
          <w:sz w:val="22"/>
          <w:szCs w:val="22"/>
        </w:rPr>
        <w:t xml:space="preserve">A subset of mice (n = 2),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dB SNR targets from the low-to-high contrast stimulus sessions, and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volume of the target was </w:t>
      </w:r>
      <w:r w:rsidR="00C214C8">
        <w:rPr>
          <w:rFonts w:ascii="Arial" w:hAnsi="Arial" w:cs="Arial"/>
          <w:sz w:val="22"/>
          <w:szCs w:val="22"/>
        </w:rPr>
        <w:t xml:space="preserve">attenuated </w:t>
      </w:r>
      <w:r w:rsidR="00536A04">
        <w:rPr>
          <w:rFonts w:ascii="Arial" w:hAnsi="Arial" w:cs="Arial"/>
          <w:sz w:val="22"/>
          <w:szCs w:val="22"/>
        </w:rPr>
        <w:t>using the following values: -75, -60, -45, -30, -15, and 0 dB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r w:rsidR="008754D8">
        <w:rPr>
          <w:rFonts w:ascii="Arial" w:hAnsi="Arial" w:cs="Arial"/>
          <w:i/>
          <w:iCs/>
          <w:sz w:val="22"/>
          <w:szCs w:val="22"/>
        </w:rPr>
        <w:t>m</w:t>
      </w:r>
      <w:r>
        <w:rPr>
          <w:rFonts w:ascii="Arial" w:hAnsi="Arial" w:cs="Arial"/>
          <w:i/>
          <w:iCs/>
          <w:sz w:val="22"/>
          <w:szCs w:val="22"/>
        </w:rPr>
        <w:t xml:space="preserve">uscimol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muscimol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muscimol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103E532E"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r w:rsidR="009D3D01" w:rsidRPr="009D3D01">
        <w:rPr>
          <w:rFonts w:ascii="Arial" w:hAnsi="Arial" w:cs="Arial"/>
          <w:sz w:val="22"/>
          <w:szCs w:val="22"/>
        </w:rPr>
        <w:t>32 channel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 xml:space="preserve">2 g for mice, bats, tree shrews and similar animals, and a 64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84&lt;/sup&gt;","plainTextFormattedCitation":"84","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A8102E" w:rsidRPr="00A8102E">
        <w:rPr>
          <w:rFonts w:ascii="Arial" w:hAnsi="Arial" w:cs="Arial"/>
          <w:noProof/>
          <w:sz w:val="22"/>
          <w:szCs w:val="22"/>
          <w:vertAlign w:val="superscript"/>
        </w:rPr>
        <w:t>84</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2i,j</w:t>
      </w:r>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5BE0A3D3"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A8102E">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 xml:space="preserve">2 g for mice, bats, tree shrews and similar animals, and a 64 tetrode implant weighing </w:instrText>
      </w:r>
      <w:r w:rsidR="00A8102E">
        <w:rPr>
          <w:rFonts w:ascii="Cambria Math" w:hAnsi="Cambria Math" w:cs="Cambria Math"/>
          <w:sz w:val="22"/>
          <w:szCs w:val="22"/>
        </w:rPr>
        <w:instrText>∼</w:instrText>
      </w:r>
      <w:r w:rsidR="00A8102E">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84,85&lt;/sup&gt;","plainTextFormattedCitation":"84,85","previouslyFormattedCitation":"&lt;sup&gt;85,86&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84,85</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2F0EA5FC"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A8102E">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86&lt;/sup&gt;","plainTextFormattedCitation":"86","previouslyFormattedCitation":"&lt;sup&gt;87&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86</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D55A24"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1C4F5E82"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53CF8D4C" w:rsidR="00BF77FF" w:rsidRPr="00BF77FF" w:rsidRDefault="00D55A2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363A3753"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02BE2AB4"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0B10CB53"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D55A2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397D1918"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D55A2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inferred.</w:t>
      </w:r>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r w:rsidR="00932CDD">
        <w:rPr>
          <w:rFonts w:ascii="Arial" w:eastAsiaTheme="minorEastAsia" w:hAnsi="Arial" w:cs="Arial"/>
          <w:sz w:val="22"/>
          <w:szCs w:val="22"/>
        </w:rPr>
        <w:t xml:space="preserve">both of these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more or less sensitivity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D55A24"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27253B9D"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5602CE37"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17E1F782"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A8102E">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87&lt;/sup&gt;","plainTextFormattedCitation":"87","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A8102E" w:rsidRPr="00A8102E">
        <w:rPr>
          <w:rFonts w:ascii="Arial" w:hAnsi="Arial" w:cs="Arial"/>
          <w:noProof/>
          <w:sz w:val="22"/>
          <w:szCs w:val="22"/>
          <w:vertAlign w:val="superscript"/>
        </w:rPr>
        <w:t>87</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79228D6E" w14:textId="4C257E77" w:rsidR="008A6F86" w:rsidRPr="00F400D4" w:rsidRDefault="00F400D4" w:rsidP="00783F2B">
      <w:pPr>
        <w:ind w:firstLine="720"/>
        <w:jc w:val="both"/>
        <w:rPr>
          <w:rFonts w:ascii="Arial" w:eastAsiaTheme="minorEastAsia" w:hAnsi="Arial" w:cs="Arial"/>
          <w:sz w:val="22"/>
          <w:szCs w:val="22"/>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2DB90D52" w14:textId="675B5117" w:rsidR="00FC133A"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0D40AA38"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A8102E">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39,88&lt;/sup&gt;","plainTextFormattedCitation":"39,88","previouslyFormattedCitation":"&lt;sup&gt;40,89&lt;/sup&gt;"},"properties":{"noteIndex":0},"schema":"https://github.com/citation-style-language/schema/raw/master/csl-citation.json"}</w:instrText>
      </w:r>
      <w:r w:rsidR="00D24F86">
        <w:rPr>
          <w:rFonts w:ascii="Arial" w:hAnsi="Arial" w:cs="Arial"/>
          <w:sz w:val="22"/>
          <w:szCs w:val="22"/>
        </w:rPr>
        <w:fldChar w:fldCharType="separate"/>
      </w:r>
      <w:r w:rsidR="00A8102E" w:rsidRPr="00A8102E">
        <w:rPr>
          <w:rFonts w:ascii="Arial" w:hAnsi="Arial" w:cs="Arial"/>
          <w:noProof/>
          <w:sz w:val="22"/>
          <w:szCs w:val="22"/>
          <w:vertAlign w:val="superscript"/>
        </w:rPr>
        <w:t>39,88</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A8102E">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89&lt;/sup&gt;","plainTextFormattedCitation":"89","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A8102E" w:rsidRPr="00A8102E">
        <w:rPr>
          <w:rFonts w:ascii="Arial" w:hAnsi="Arial" w:cs="Arial"/>
          <w:noProof/>
          <w:sz w:val="22"/>
          <w:szCs w:val="22"/>
          <w:vertAlign w:val="superscript"/>
        </w:rPr>
        <w:t>89</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B2745C">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6902CF07"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A8102E">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90&lt;/sup&gt;","plainTextFormattedCitation":"90","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A8102E" w:rsidRPr="00A8102E">
        <w:rPr>
          <w:rFonts w:ascii="Arial" w:eastAsiaTheme="minorEastAsia" w:hAnsi="Arial" w:cs="Arial"/>
          <w:noProof/>
          <w:sz w:val="22"/>
          <w:szCs w:val="22"/>
          <w:vertAlign w:val="superscript"/>
        </w:rPr>
        <w:t>90</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caused by low numbers of trials. </w:t>
      </w:r>
    </w:p>
    <w:p w14:paraId="1274C825" w14:textId="4CFFDD05"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or 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B2745C">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0ECEE522"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stimulus volume</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r w:rsidR="005070EB">
        <w:rPr>
          <w:rFonts w:ascii="Arial" w:eastAsiaTheme="minorEastAsia" w:hAnsi="Arial" w:cs="Arial"/>
          <w:sz w:val="22"/>
          <w:szCs w:val="22"/>
        </w:rPr>
        <w:t>volume</w:t>
      </w:r>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B2745C">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651F13B3"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0AF43E6B" w14:textId="7FF8F555" w:rsidR="008062EA" w:rsidRDefault="008062EA" w:rsidP="00783F2B">
      <w:pPr>
        <w:ind w:firstLine="720"/>
        <w:jc w:val="both"/>
        <w:rPr>
          <w:rFonts w:ascii="Arial" w:eastAsiaTheme="minorEastAsia" w:hAnsi="Arial" w:cs="Arial"/>
          <w:sz w:val="22"/>
          <w:szCs w:val="22"/>
        </w:rPr>
      </w:pPr>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16510B3B"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763501" w:rsidRPr="0076350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w:t>
      </w:r>
      <w:r w:rsidR="00894825">
        <w:rPr>
          <w:rFonts w:ascii="Arial" w:hAnsi="Arial" w:cs="Arial"/>
          <w:sz w:val="22"/>
          <w:szCs w:val="22"/>
        </w:rPr>
        <w:lastRenderedPageBreak/>
        <w:t xml:space="preserve">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This procedure was repeated holding out each trial, and estimating the coding direction from the remaining trials. For psychometric testing sessions, the target responses from the two loudest target volumes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51A8E4AF"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763501">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28&lt;/sup&gt;","plainTextFormattedCitation":"28","previouslyFormattedCitation":"&lt;sup&gt;28&lt;/sup&gt;"},"properties":{"noteIndex":0},"schema":"https://github.com/citation-style-language/schema/raw/master/csl-citation.json"}</w:instrText>
      </w:r>
      <w:r>
        <w:rPr>
          <w:rFonts w:ascii="Arial" w:eastAsiaTheme="minorEastAsia" w:hAnsi="Arial" w:cs="Arial"/>
          <w:sz w:val="22"/>
          <w:szCs w:val="22"/>
        </w:rPr>
        <w:fldChar w:fldCharType="separate"/>
      </w:r>
      <w:r w:rsidR="00763501" w:rsidRPr="00763501">
        <w:rPr>
          <w:rFonts w:ascii="Arial" w:eastAsiaTheme="minorEastAsia" w:hAnsi="Arial" w:cs="Arial"/>
          <w:noProof/>
          <w:sz w:val="22"/>
          <w:szCs w:val="22"/>
          <w:vertAlign w:val="superscript"/>
        </w:rPr>
        <w:t>28</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Finally, we chose the criterion and decision rule that yielded the highest proportion of correct trials</w:t>
      </w:r>
      <w:r w:rsidR="00696C0D">
        <w:rPr>
          <w:rFonts w:ascii="Arial" w:eastAsiaTheme="minorEastAsia" w:hAnsi="Arial" w:cs="Arial"/>
          <w:sz w:val="22"/>
          <w:szCs w:val="22"/>
        </w:rPr>
        <w:t xml:space="preserve">, and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3DCFC7A7"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A8102E">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91,92&lt;/sup&gt;","plainTextFormattedCitation":"91,92","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A8102E" w:rsidRPr="00A8102E">
        <w:rPr>
          <w:rFonts w:ascii="Arial" w:eastAsiaTheme="minorEastAsia" w:hAnsi="Arial" w:cs="Arial"/>
          <w:noProof/>
          <w:sz w:val="22"/>
          <w:szCs w:val="22"/>
          <w:vertAlign w:val="superscript"/>
        </w:rPr>
        <w:t>91,92</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0F1B19BC"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composed of a spectrotemporal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B2745C">
            <w:pPr>
              <w:jc w:val="both"/>
              <w:rPr>
                <w:rFonts w:ascii="Arial" w:hAnsi="Arial" w:cs="Arial"/>
                <w:sz w:val="22"/>
                <w:szCs w:val="22"/>
              </w:rPr>
            </w:pPr>
          </w:p>
        </w:tc>
        <w:tc>
          <w:tcPr>
            <w:tcW w:w="4300" w:type="pct"/>
            <w:vAlign w:val="center"/>
          </w:tcPr>
          <w:p w14:paraId="495FFDB9" w14:textId="64162130" w:rsidR="00332C1B" w:rsidRPr="00BF77FF" w:rsidRDefault="00FC133A"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433F60EF"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stimulus.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After fitting the STRF, we fit the nonlinearities of the neuron. This two-step fitting procedure was repeated using 10 fold cross-validation, as described below.</w:t>
      </w:r>
    </w:p>
    <w:p w14:paraId="6DCBA586" w14:textId="393DABFB"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using equation 11. During an initial pilot experiment, we tested whether STRF properties were affected by stimulus contrast, and found STRFs to be largely stable when estimated separately for each contrast (</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B2745C">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65FAB23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This entire process was repeated for each cross-validation fold, and the final parameter estimates for the STRF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04C2085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than half of the target volumes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266D2320" w14:textId="1148DC25" w:rsidR="00A8102E" w:rsidRPr="00A8102E" w:rsidRDefault="00DB7221" w:rsidP="00A8102E">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A8102E" w:rsidRPr="00A8102E">
        <w:rPr>
          <w:rFonts w:ascii="Arial" w:hAnsi="Arial" w:cs="Arial"/>
          <w:noProof/>
          <w:sz w:val="22"/>
        </w:rPr>
        <w:t>1.</w:t>
      </w:r>
      <w:r w:rsidR="00A8102E" w:rsidRPr="00A8102E">
        <w:rPr>
          <w:rFonts w:ascii="Arial" w:hAnsi="Arial" w:cs="Arial"/>
          <w:noProof/>
          <w:sz w:val="22"/>
        </w:rPr>
        <w:tab/>
        <w:t xml:space="preserve">Barlow, H. B. Possible Principles Underlying the Transformations of Sensory Messages. in </w:t>
      </w:r>
      <w:r w:rsidR="00A8102E" w:rsidRPr="00A8102E">
        <w:rPr>
          <w:rFonts w:ascii="Arial" w:hAnsi="Arial" w:cs="Arial"/>
          <w:i/>
          <w:iCs/>
          <w:noProof/>
          <w:sz w:val="22"/>
        </w:rPr>
        <w:t>Sensory Communication</w:t>
      </w:r>
      <w:r w:rsidR="00A8102E" w:rsidRPr="00A8102E">
        <w:rPr>
          <w:rFonts w:ascii="Arial" w:hAnsi="Arial" w:cs="Arial"/>
          <w:noProof/>
          <w:sz w:val="22"/>
        </w:rPr>
        <w:t xml:space="preserve"> </w:t>
      </w:r>
      <w:r w:rsidR="00A8102E" w:rsidRPr="00A8102E">
        <w:rPr>
          <w:rFonts w:ascii="Arial" w:hAnsi="Arial" w:cs="Arial"/>
          <w:b/>
          <w:bCs/>
          <w:noProof/>
          <w:sz w:val="22"/>
        </w:rPr>
        <w:t>6</w:t>
      </w:r>
      <w:r w:rsidR="00A8102E" w:rsidRPr="00A8102E">
        <w:rPr>
          <w:rFonts w:ascii="Arial" w:hAnsi="Arial" w:cs="Arial"/>
          <w:noProof/>
          <w:sz w:val="22"/>
        </w:rPr>
        <w:t>, 216–234 (2013).</w:t>
      </w:r>
    </w:p>
    <w:p w14:paraId="43E9565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w:t>
      </w:r>
      <w:r w:rsidRPr="00A8102E">
        <w:rPr>
          <w:rFonts w:ascii="Arial" w:hAnsi="Arial" w:cs="Arial"/>
          <w:noProof/>
          <w:sz w:val="22"/>
        </w:rPr>
        <w:tab/>
        <w:t xml:space="preserve">Brenner, N., Bialek, W. &amp; De Ruyter Van Steveninck, R. Adaptive rescaling maximizes information transmission.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26</w:t>
      </w:r>
      <w:r w:rsidRPr="00A8102E">
        <w:rPr>
          <w:rFonts w:ascii="Arial" w:hAnsi="Arial" w:cs="Arial"/>
          <w:noProof/>
          <w:sz w:val="22"/>
        </w:rPr>
        <w:t>, 695–702 (2000).</w:t>
      </w:r>
    </w:p>
    <w:p w14:paraId="69A15D8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w:t>
      </w:r>
      <w:r w:rsidRPr="00A8102E">
        <w:rPr>
          <w:rFonts w:ascii="Arial" w:hAnsi="Arial" w:cs="Arial"/>
          <w:noProof/>
          <w:sz w:val="22"/>
        </w:rPr>
        <w:tab/>
        <w:t xml:space="preserve">Bharioke, A. &amp; Chklovskii, D. B. Automatic Adaptation to Fast Input Changes in a Time-Invariant Neural Circuit. </w:t>
      </w:r>
      <w:r w:rsidRPr="00A8102E">
        <w:rPr>
          <w:rFonts w:ascii="Arial" w:hAnsi="Arial" w:cs="Arial"/>
          <w:i/>
          <w:iCs/>
          <w:noProof/>
          <w:sz w:val="22"/>
        </w:rPr>
        <w:t>PLoS Comput Biol</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1004315 (2015).</w:t>
      </w:r>
    </w:p>
    <w:p w14:paraId="6E8D164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w:t>
      </w:r>
      <w:r w:rsidRPr="00A8102E">
        <w:rPr>
          <w:rFonts w:ascii="Arial" w:hAnsi="Arial" w:cs="Arial"/>
          <w:noProof/>
          <w:sz w:val="22"/>
        </w:rPr>
        <w:tab/>
        <w:t xml:space="preserve">Borst, A. &amp; Theunissen, F. E. Information theory and neural coding. </w:t>
      </w:r>
      <w:r w:rsidRPr="00A8102E">
        <w:rPr>
          <w:rFonts w:ascii="Arial" w:hAnsi="Arial" w:cs="Arial"/>
          <w:i/>
          <w:iCs/>
          <w:noProof/>
          <w:sz w:val="22"/>
        </w:rPr>
        <w:t>Nature Neuroscience</w:t>
      </w:r>
      <w:r w:rsidRPr="00A8102E">
        <w:rPr>
          <w:rFonts w:ascii="Arial" w:hAnsi="Arial" w:cs="Arial"/>
          <w:noProof/>
          <w:sz w:val="22"/>
        </w:rPr>
        <w:t xml:space="preserve"> </w:t>
      </w:r>
      <w:r w:rsidRPr="00A8102E">
        <w:rPr>
          <w:rFonts w:ascii="Arial" w:hAnsi="Arial" w:cs="Arial"/>
          <w:b/>
          <w:bCs/>
          <w:noProof/>
          <w:sz w:val="22"/>
        </w:rPr>
        <w:t>2</w:t>
      </w:r>
      <w:r w:rsidRPr="00A8102E">
        <w:rPr>
          <w:rFonts w:ascii="Arial" w:hAnsi="Arial" w:cs="Arial"/>
          <w:noProof/>
          <w:sz w:val="22"/>
        </w:rPr>
        <w:t>, 947–957 (1999).</w:t>
      </w:r>
    </w:p>
    <w:p w14:paraId="359C514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w:t>
      </w:r>
      <w:r w:rsidRPr="00A8102E">
        <w:rPr>
          <w:rFonts w:ascii="Arial" w:hAnsi="Arial" w:cs="Arial"/>
          <w:noProof/>
          <w:sz w:val="22"/>
        </w:rPr>
        <w:tab/>
        <w:t xml:space="preserve">Baccus, S. A. &amp; Meister, M. Fast and slow contrast adaptation in retinal circuitry.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36</w:t>
      </w:r>
      <w:r w:rsidRPr="00A8102E">
        <w:rPr>
          <w:rFonts w:ascii="Arial" w:hAnsi="Arial" w:cs="Arial"/>
          <w:noProof/>
          <w:sz w:val="22"/>
        </w:rPr>
        <w:t>, 909–919 (2002).</w:t>
      </w:r>
    </w:p>
    <w:p w14:paraId="48E7B0B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w:t>
      </w:r>
      <w:r w:rsidRPr="00A8102E">
        <w:rPr>
          <w:rFonts w:ascii="Arial" w:hAnsi="Arial" w:cs="Arial"/>
          <w:noProof/>
          <w:sz w:val="22"/>
        </w:rPr>
        <w:tab/>
        <w:t xml:space="preserve">Dean, I., Harper, N. S. &amp; McAlpine, D. Neural population coding of sound level adapts to stimulus statistics.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8</w:t>
      </w:r>
      <w:r w:rsidRPr="00A8102E">
        <w:rPr>
          <w:rFonts w:ascii="Arial" w:hAnsi="Arial" w:cs="Arial"/>
          <w:noProof/>
          <w:sz w:val="22"/>
        </w:rPr>
        <w:t>, 1684–1689 (2005).</w:t>
      </w:r>
    </w:p>
    <w:p w14:paraId="7B74449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w:t>
      </w:r>
      <w:r w:rsidRPr="00A8102E">
        <w:rPr>
          <w:rFonts w:ascii="Arial" w:hAnsi="Arial" w:cs="Arial"/>
          <w:noProof/>
          <w:sz w:val="22"/>
        </w:rPr>
        <w:tab/>
        <w:t xml:space="preserve">Lesica, N. A. </w:t>
      </w:r>
      <w:r w:rsidRPr="00A8102E">
        <w:rPr>
          <w:rFonts w:ascii="Arial" w:hAnsi="Arial" w:cs="Arial"/>
          <w:i/>
          <w:iCs/>
          <w:noProof/>
          <w:sz w:val="22"/>
        </w:rPr>
        <w:t>et al.</w:t>
      </w:r>
      <w:r w:rsidRPr="00A8102E">
        <w:rPr>
          <w:rFonts w:ascii="Arial" w:hAnsi="Arial" w:cs="Arial"/>
          <w:noProof/>
          <w:sz w:val="22"/>
        </w:rPr>
        <w:t xml:space="preserve"> Adaptation to Stimulus Contrast and Correlations during Natural Visual Stimulation.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55</w:t>
      </w:r>
      <w:r w:rsidRPr="00A8102E">
        <w:rPr>
          <w:rFonts w:ascii="Arial" w:hAnsi="Arial" w:cs="Arial"/>
          <w:noProof/>
          <w:sz w:val="22"/>
        </w:rPr>
        <w:t>, 479–491 (2007).</w:t>
      </w:r>
    </w:p>
    <w:p w14:paraId="367806F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w:t>
      </w:r>
      <w:r w:rsidRPr="00A8102E">
        <w:rPr>
          <w:rFonts w:ascii="Arial" w:hAnsi="Arial" w:cs="Arial"/>
          <w:noProof/>
          <w:sz w:val="22"/>
        </w:rPr>
        <w:tab/>
        <w:t xml:space="preserve">Gutnisky, D. A. &amp; Dragoi, V. Adaptive coding of visual information in neural populations.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452</w:t>
      </w:r>
      <w:r w:rsidRPr="00A8102E">
        <w:rPr>
          <w:rFonts w:ascii="Arial" w:hAnsi="Arial" w:cs="Arial"/>
          <w:noProof/>
          <w:sz w:val="22"/>
        </w:rPr>
        <w:t>, 220–224 (2008).</w:t>
      </w:r>
    </w:p>
    <w:p w14:paraId="35B0B8F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w:t>
      </w:r>
      <w:r w:rsidRPr="00A8102E">
        <w:rPr>
          <w:rFonts w:ascii="Arial" w:hAnsi="Arial" w:cs="Arial"/>
          <w:noProof/>
          <w:sz w:val="22"/>
        </w:rPr>
        <w:tab/>
        <w:t xml:space="preserve">Wen, B., Wang, G. I., Dean, I. &amp; Delgutte, B. Dynamic range adaptation to sound level statistics in the auditory nerve.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13797–13808 (2009).</w:t>
      </w:r>
    </w:p>
    <w:p w14:paraId="57B4467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10.</w:t>
      </w:r>
      <w:r w:rsidRPr="00A8102E">
        <w:rPr>
          <w:rFonts w:ascii="Arial" w:hAnsi="Arial" w:cs="Arial"/>
          <w:noProof/>
          <w:sz w:val="22"/>
        </w:rPr>
        <w:tab/>
        <w:t xml:space="preserve">Dahmen, J. C., Keating, P., Nodal, F. R., Schulz, A. L. &amp; King, A. J. Adaptation to Stimulus Statistics in the Perception and Neural Representation of Auditory Space.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66</w:t>
      </w:r>
      <w:r w:rsidRPr="00A8102E">
        <w:rPr>
          <w:rFonts w:ascii="Arial" w:hAnsi="Arial" w:cs="Arial"/>
          <w:noProof/>
          <w:sz w:val="22"/>
        </w:rPr>
        <w:t>, 937–948 (2010).</w:t>
      </w:r>
    </w:p>
    <w:p w14:paraId="39FF938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11.</w:t>
      </w:r>
      <w:r w:rsidRPr="00A8102E">
        <w:rPr>
          <w:rFonts w:ascii="Arial" w:hAnsi="Arial" w:cs="Arial"/>
          <w:noProof/>
          <w:sz w:val="22"/>
        </w:rPr>
        <w:tab/>
        <w:t xml:space="preserve">Wen, B., Wang, G. I., Dean, I. &amp; Delgutte, B. Time course of dynamic range adaptation in the auditory nerve.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108</w:t>
      </w:r>
      <w:r w:rsidRPr="00A8102E">
        <w:rPr>
          <w:rFonts w:ascii="Arial" w:hAnsi="Arial" w:cs="Arial"/>
          <w:noProof/>
          <w:sz w:val="22"/>
        </w:rPr>
        <w:t>, 69–82 (2012).</w:t>
      </w:r>
    </w:p>
    <w:p w14:paraId="1CCA7AA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12.</w:t>
      </w:r>
      <w:r w:rsidRPr="00A8102E">
        <w:rPr>
          <w:rFonts w:ascii="Arial" w:hAnsi="Arial" w:cs="Arial"/>
          <w:noProof/>
          <w:sz w:val="22"/>
        </w:rPr>
        <w:tab/>
        <w:t xml:space="preserve">Clarke, S. E., Longtin, A. &amp; Maler, L. Contrast coding in the electrosensory system: Parallels with visual computation. </w:t>
      </w:r>
      <w:r w:rsidRPr="00A8102E">
        <w:rPr>
          <w:rFonts w:ascii="Arial" w:hAnsi="Arial" w:cs="Arial"/>
          <w:i/>
          <w:iCs/>
          <w:noProof/>
          <w:sz w:val="22"/>
        </w:rPr>
        <w:t>Nature Reviews Neuroscience</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733–744 (2015).</w:t>
      </w:r>
    </w:p>
    <w:p w14:paraId="1ED03AC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13.</w:t>
      </w:r>
      <w:r w:rsidRPr="00A8102E">
        <w:rPr>
          <w:rFonts w:ascii="Arial" w:hAnsi="Arial" w:cs="Arial"/>
          <w:noProof/>
          <w:sz w:val="22"/>
        </w:rPr>
        <w:tab/>
        <w:t xml:space="preserve">Clemens, J., Ozeri-Engelhard, N. &amp; Murthy, M. Fast intensity adaptation enhances the encoding of sound in Drosophila.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1–15 (2018).</w:t>
      </w:r>
    </w:p>
    <w:p w14:paraId="356AA8A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14.</w:t>
      </w:r>
      <w:r w:rsidRPr="00A8102E">
        <w:rPr>
          <w:rFonts w:ascii="Arial" w:hAnsi="Arial" w:cs="Arial"/>
          <w:noProof/>
          <w:sz w:val="22"/>
        </w:rPr>
        <w:tab/>
        <w:t xml:space="preserve">Rabinowitz, N. C., Willmore, B. D. B., Schnupp, J. W. H. &amp; King, A. J. Contrast Gain Control in Auditory Cortex.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70</w:t>
      </w:r>
      <w:r w:rsidRPr="00A8102E">
        <w:rPr>
          <w:rFonts w:ascii="Arial" w:hAnsi="Arial" w:cs="Arial"/>
          <w:noProof/>
          <w:sz w:val="22"/>
        </w:rPr>
        <w:t>, 1178–1191 (2011).</w:t>
      </w:r>
    </w:p>
    <w:p w14:paraId="57D5AEE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15.</w:t>
      </w:r>
      <w:r w:rsidRPr="00A8102E">
        <w:rPr>
          <w:rFonts w:ascii="Arial" w:hAnsi="Arial" w:cs="Arial"/>
          <w:noProof/>
          <w:sz w:val="22"/>
        </w:rPr>
        <w:tab/>
        <w:t xml:space="preserve">Rabinowitz, N. C., Willmore, B. D. B. B., Schnupp, J. W. H. H. &amp; King, A. J. Spectrotemporal Contrast Kernels for Neurons in Primary Auditory Cortex.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32</w:t>
      </w:r>
      <w:r w:rsidRPr="00A8102E">
        <w:rPr>
          <w:rFonts w:ascii="Arial" w:hAnsi="Arial" w:cs="Arial"/>
          <w:noProof/>
          <w:sz w:val="22"/>
        </w:rPr>
        <w:t>, 11271–11284 (2012).</w:t>
      </w:r>
    </w:p>
    <w:p w14:paraId="3BA43E7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16.</w:t>
      </w:r>
      <w:r w:rsidRPr="00A8102E">
        <w:rPr>
          <w:rFonts w:ascii="Arial" w:hAnsi="Arial" w:cs="Arial"/>
          <w:noProof/>
          <w:sz w:val="22"/>
        </w:rPr>
        <w:tab/>
        <w:t xml:space="preserve">Rabinowitz, N. C., Willmore, B. D. B., King, A. J. &amp; Schnupp, J. W. H. Constructing Noise-Invariant Representations of Sound in the Auditory Pathway. </w:t>
      </w:r>
      <w:r w:rsidRPr="00A8102E">
        <w:rPr>
          <w:rFonts w:ascii="Arial" w:hAnsi="Arial" w:cs="Arial"/>
          <w:i/>
          <w:iCs/>
          <w:noProof/>
          <w:sz w:val="22"/>
        </w:rPr>
        <w:t>PLoS Biol.</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e1001710 (2013).</w:t>
      </w:r>
    </w:p>
    <w:p w14:paraId="26FC636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17.</w:t>
      </w:r>
      <w:r w:rsidRPr="00A8102E">
        <w:rPr>
          <w:rFonts w:ascii="Arial" w:hAnsi="Arial" w:cs="Arial"/>
          <w:noProof/>
          <w:sz w:val="22"/>
        </w:rPr>
        <w:tab/>
        <w:t xml:space="preserve">Cooke, J. E., King, A. J., Willmore, B. D. B. &amp; Schnupp, J. W. H. Contrast gain control in mouse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120</w:t>
      </w:r>
      <w:r w:rsidRPr="00A8102E">
        <w:rPr>
          <w:rFonts w:ascii="Arial" w:hAnsi="Arial" w:cs="Arial"/>
          <w:noProof/>
          <w:sz w:val="22"/>
        </w:rPr>
        <w:t>, 1872–1884 (2018).</w:t>
      </w:r>
    </w:p>
    <w:p w14:paraId="3B7EEF1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18.</w:t>
      </w:r>
      <w:r w:rsidRPr="00A8102E">
        <w:rPr>
          <w:rFonts w:ascii="Arial" w:hAnsi="Arial" w:cs="Arial"/>
          <w:noProof/>
          <w:sz w:val="22"/>
        </w:rPr>
        <w:tab/>
        <w:t xml:space="preserve">Cooke, J. E. </w:t>
      </w:r>
      <w:r w:rsidRPr="00A8102E">
        <w:rPr>
          <w:rFonts w:ascii="Arial" w:hAnsi="Arial" w:cs="Arial"/>
          <w:i/>
          <w:iCs/>
          <w:noProof/>
          <w:sz w:val="22"/>
        </w:rPr>
        <w:t>et al.</w:t>
      </w:r>
      <w:r w:rsidRPr="00A8102E">
        <w:rPr>
          <w:rFonts w:ascii="Arial" w:hAnsi="Arial" w:cs="Arial"/>
          <w:noProof/>
          <w:sz w:val="22"/>
        </w:rPr>
        <w:t xml:space="preserve"> Contrast gain control occurs independently of both parvalbumin-positive interneuron activity and shunting inhibition in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123</w:t>
      </w:r>
      <w:r w:rsidRPr="00A8102E">
        <w:rPr>
          <w:rFonts w:ascii="Arial" w:hAnsi="Arial" w:cs="Arial"/>
          <w:noProof/>
          <w:sz w:val="22"/>
        </w:rPr>
        <w:t>, 1536–1551 (2020).</w:t>
      </w:r>
    </w:p>
    <w:p w14:paraId="0FA627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19.</w:t>
      </w:r>
      <w:r w:rsidRPr="00A8102E">
        <w:rPr>
          <w:rFonts w:ascii="Arial" w:hAnsi="Arial" w:cs="Arial"/>
          <w:noProof/>
          <w:sz w:val="22"/>
        </w:rPr>
        <w:tab/>
        <w:t xml:space="preserve">Lohse, M., Bajo, V. M., King, A. J. &amp; Willmore, B. D. B. Neural circuits underlying auditory contrast gain control and their perceptual implications.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1–13 (2020).</w:t>
      </w:r>
    </w:p>
    <w:p w14:paraId="7456BD9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20.</w:t>
      </w:r>
      <w:r w:rsidRPr="00A8102E">
        <w:rPr>
          <w:rFonts w:ascii="Arial" w:hAnsi="Arial" w:cs="Arial"/>
          <w:noProof/>
          <w:sz w:val="22"/>
        </w:rPr>
        <w:tab/>
        <w:t xml:space="preserve">DeWeese, M. &amp; Zador, A. Asymmetric Dynamics in Optimal Variance Adaptation. </w:t>
      </w:r>
      <w:r w:rsidRPr="00A8102E">
        <w:rPr>
          <w:rFonts w:ascii="Arial" w:hAnsi="Arial" w:cs="Arial"/>
          <w:i/>
          <w:iCs/>
          <w:noProof/>
          <w:sz w:val="22"/>
        </w:rPr>
        <w:t>Neural Comput.</w:t>
      </w:r>
      <w:r w:rsidRPr="00A8102E">
        <w:rPr>
          <w:rFonts w:ascii="Arial" w:hAnsi="Arial" w:cs="Arial"/>
          <w:noProof/>
          <w:sz w:val="22"/>
        </w:rPr>
        <w:t xml:space="preserve"> </w:t>
      </w:r>
      <w:r w:rsidRPr="00A8102E">
        <w:rPr>
          <w:rFonts w:ascii="Arial" w:hAnsi="Arial" w:cs="Arial"/>
          <w:b/>
          <w:bCs/>
          <w:noProof/>
          <w:sz w:val="22"/>
        </w:rPr>
        <w:t>10</w:t>
      </w:r>
      <w:r w:rsidRPr="00A8102E">
        <w:rPr>
          <w:rFonts w:ascii="Arial" w:hAnsi="Arial" w:cs="Arial"/>
          <w:noProof/>
          <w:sz w:val="22"/>
        </w:rPr>
        <w:t>, 1179–1202 (1998).</w:t>
      </w:r>
    </w:p>
    <w:p w14:paraId="3EB4F5F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21.</w:t>
      </w:r>
      <w:r w:rsidRPr="00A8102E">
        <w:rPr>
          <w:rFonts w:ascii="Arial" w:hAnsi="Arial" w:cs="Arial"/>
          <w:noProof/>
          <w:sz w:val="22"/>
        </w:rPr>
        <w:tab/>
        <w:t xml:space="preserve">Młynarski, W. F. &amp; Hermundstad, A. M. Adaptive coding for dynamic sensory inference.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(2018).</w:t>
      </w:r>
    </w:p>
    <w:p w14:paraId="3F4C0A8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22.</w:t>
      </w:r>
      <w:r w:rsidRPr="00A8102E">
        <w:rPr>
          <w:rFonts w:ascii="Arial" w:hAnsi="Arial" w:cs="Arial"/>
          <w:noProof/>
          <w:sz w:val="22"/>
        </w:rPr>
        <w:tab/>
        <w:t xml:space="preserve">Młynarski, W., Hledík, M., Sokolowski, T. R. &amp; Tkačik, G. Statistical analysis and optimality of neural systems.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1227-1241.e5 (2021).</w:t>
      </w:r>
    </w:p>
    <w:p w14:paraId="633C86B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23.</w:t>
      </w:r>
      <w:r w:rsidRPr="00A8102E">
        <w:rPr>
          <w:rFonts w:ascii="Arial" w:hAnsi="Arial" w:cs="Arial"/>
          <w:noProof/>
          <w:sz w:val="22"/>
        </w:rPr>
        <w:tab/>
        <w:t xml:space="preserve">Młynarski, W. F. &amp; Hermundstad, A. M. Efficient and adaptive sensory codes.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24</w:t>
      </w:r>
      <w:r w:rsidRPr="00A8102E">
        <w:rPr>
          <w:rFonts w:ascii="Arial" w:hAnsi="Arial" w:cs="Arial"/>
          <w:noProof/>
          <w:sz w:val="22"/>
        </w:rPr>
        <w:t>, 998–1009 (2021).</w:t>
      </w:r>
    </w:p>
    <w:p w14:paraId="240880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24.</w:t>
      </w:r>
      <w:r w:rsidRPr="00A8102E">
        <w:rPr>
          <w:rFonts w:ascii="Arial" w:hAnsi="Arial" w:cs="Arial"/>
          <w:noProof/>
          <w:sz w:val="22"/>
        </w:rPr>
        <w:tab/>
        <w:t xml:space="preserve">Wei, X.-X. &amp; Stocker, A. A. A Bayesian observer model constrained by efficient coding can explain ‘anti-Bayesian’ percepts.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18</w:t>
      </w:r>
      <w:r w:rsidRPr="00A8102E">
        <w:rPr>
          <w:rFonts w:ascii="Arial" w:hAnsi="Arial" w:cs="Arial"/>
          <w:noProof/>
          <w:sz w:val="22"/>
        </w:rPr>
        <w:t>, 1509–1517 (2015).</w:t>
      </w:r>
    </w:p>
    <w:p w14:paraId="7547069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25.</w:t>
      </w:r>
      <w:r w:rsidRPr="00A8102E">
        <w:rPr>
          <w:rFonts w:ascii="Arial" w:hAnsi="Arial" w:cs="Arial"/>
          <w:noProof/>
          <w:sz w:val="22"/>
        </w:rPr>
        <w:tab/>
        <w:t xml:space="preserve">Maier, J. K. </w:t>
      </w:r>
      <w:r w:rsidRPr="00A8102E">
        <w:rPr>
          <w:rFonts w:ascii="Arial" w:hAnsi="Arial" w:cs="Arial"/>
          <w:i/>
          <w:iCs/>
          <w:noProof/>
          <w:sz w:val="22"/>
        </w:rPr>
        <w:t>et al.</w:t>
      </w:r>
      <w:r w:rsidRPr="00A8102E">
        <w:rPr>
          <w:rFonts w:ascii="Arial" w:hAnsi="Arial" w:cs="Arial"/>
          <w:noProof/>
          <w:sz w:val="22"/>
        </w:rPr>
        <w:t xml:space="preserve"> Adaptive coding is constrained to midline locations in a spatial listening task.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108</w:t>
      </w:r>
      <w:r w:rsidRPr="00A8102E">
        <w:rPr>
          <w:rFonts w:ascii="Arial" w:hAnsi="Arial" w:cs="Arial"/>
          <w:noProof/>
          <w:sz w:val="22"/>
        </w:rPr>
        <w:t>, 1856–1868 (2012).</w:t>
      </w:r>
    </w:p>
    <w:p w14:paraId="40D5EBA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26.</w:t>
      </w:r>
      <w:r w:rsidRPr="00A8102E">
        <w:rPr>
          <w:rFonts w:ascii="Arial" w:hAnsi="Arial" w:cs="Arial"/>
          <w:noProof/>
          <w:sz w:val="22"/>
        </w:rPr>
        <w:tab/>
        <w:t xml:space="preserve">Pennington, J. R. &amp; David, S. V. Complementary effects of adaptation and gain control on sound encoding in primary auditory cortex. </w:t>
      </w:r>
      <w:r w:rsidRPr="00A8102E">
        <w:rPr>
          <w:rFonts w:ascii="Arial" w:hAnsi="Arial" w:cs="Arial"/>
          <w:i/>
          <w:iCs/>
          <w:noProof/>
          <w:sz w:val="22"/>
        </w:rPr>
        <w:t>eNeuro</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1–17 (2020).</w:t>
      </w:r>
    </w:p>
    <w:p w14:paraId="69BD990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27.</w:t>
      </w:r>
      <w:r w:rsidRPr="00A8102E">
        <w:rPr>
          <w:rFonts w:ascii="Arial" w:hAnsi="Arial" w:cs="Arial"/>
          <w:noProof/>
          <w:sz w:val="22"/>
        </w:rPr>
        <w:tab/>
        <w:t xml:space="preserve">Li, N., Daie, K., Svoboda, K. &amp; Druckmann, S. Robust neuronal dynamics in premotor cortex during motor planning.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532</w:t>
      </w:r>
      <w:r w:rsidRPr="00A8102E">
        <w:rPr>
          <w:rFonts w:ascii="Arial" w:hAnsi="Arial" w:cs="Arial"/>
          <w:noProof/>
          <w:sz w:val="22"/>
        </w:rPr>
        <w:t>, 459–464 (2016).</w:t>
      </w:r>
    </w:p>
    <w:p w14:paraId="29A40F4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28.</w:t>
      </w:r>
      <w:r w:rsidRPr="00A8102E">
        <w:rPr>
          <w:rFonts w:ascii="Arial" w:hAnsi="Arial" w:cs="Arial"/>
          <w:noProof/>
          <w:sz w:val="22"/>
        </w:rPr>
        <w:tab/>
        <w:t xml:space="preserve">Christison-Lagay, K. L., Bennur, S. &amp; Cohen, Y. E. Contribution of spiking activity in the primary auditory cortex to detection in noise.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118</w:t>
      </w:r>
      <w:r w:rsidRPr="00A8102E">
        <w:rPr>
          <w:rFonts w:ascii="Arial" w:hAnsi="Arial" w:cs="Arial"/>
          <w:noProof/>
          <w:sz w:val="22"/>
        </w:rPr>
        <w:t>, 3118–3131 (2017).</w:t>
      </w:r>
    </w:p>
    <w:p w14:paraId="15EA4AE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29.</w:t>
      </w:r>
      <w:r w:rsidRPr="00A8102E">
        <w:rPr>
          <w:rFonts w:ascii="Arial" w:hAnsi="Arial" w:cs="Arial"/>
          <w:noProof/>
          <w:sz w:val="22"/>
        </w:rPr>
        <w:tab/>
        <w:t xml:space="preserve">Talwar, S. K., Musial, P. G. &amp; Gerstein, G. L. </w:t>
      </w:r>
      <w:r w:rsidRPr="00A8102E">
        <w:rPr>
          <w:rFonts w:ascii="Arial" w:hAnsi="Arial" w:cs="Arial"/>
          <w:i/>
          <w:iCs/>
          <w:noProof/>
          <w:sz w:val="22"/>
        </w:rPr>
        <w:t xml:space="preserve">Role of mammalian auditory cortex in the perception of </w:t>
      </w:r>
      <w:r w:rsidRPr="00A8102E">
        <w:rPr>
          <w:rFonts w:ascii="Arial" w:hAnsi="Arial" w:cs="Arial"/>
          <w:i/>
          <w:iCs/>
          <w:noProof/>
          <w:sz w:val="22"/>
        </w:rPr>
        <w:lastRenderedPageBreak/>
        <w:t>elementary sound properties</w:t>
      </w:r>
      <w:r w:rsidRPr="00A8102E">
        <w:rPr>
          <w:rFonts w:ascii="Arial" w:hAnsi="Arial" w:cs="Arial"/>
          <w:noProof/>
          <w:sz w:val="22"/>
        </w:rPr>
        <w:t xml:space="preserve">. </w:t>
      </w:r>
      <w:r w:rsidRPr="00A8102E">
        <w:rPr>
          <w:rFonts w:ascii="Arial" w:hAnsi="Arial" w:cs="Arial"/>
          <w:i/>
          <w:iCs/>
          <w:noProof/>
          <w:sz w:val="22"/>
        </w:rPr>
        <w:t>Journal of Neurophysiology</w:t>
      </w:r>
      <w:r w:rsidRPr="00A8102E">
        <w:rPr>
          <w:rFonts w:ascii="Arial" w:hAnsi="Arial" w:cs="Arial"/>
          <w:noProof/>
          <w:sz w:val="22"/>
        </w:rPr>
        <w:t xml:space="preserve"> </w:t>
      </w:r>
      <w:r w:rsidRPr="00A8102E">
        <w:rPr>
          <w:rFonts w:ascii="Arial" w:hAnsi="Arial" w:cs="Arial"/>
          <w:b/>
          <w:bCs/>
          <w:noProof/>
          <w:sz w:val="22"/>
        </w:rPr>
        <w:t>85</w:t>
      </w:r>
      <w:r w:rsidRPr="00A8102E">
        <w:rPr>
          <w:rFonts w:ascii="Arial" w:hAnsi="Arial" w:cs="Arial"/>
          <w:noProof/>
          <w:sz w:val="22"/>
        </w:rPr>
        <w:t>, (2001).</w:t>
      </w:r>
    </w:p>
    <w:p w14:paraId="5847E69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30.</w:t>
      </w:r>
      <w:r w:rsidRPr="00A8102E">
        <w:rPr>
          <w:rFonts w:ascii="Arial" w:hAnsi="Arial" w:cs="Arial"/>
          <w:noProof/>
          <w:sz w:val="22"/>
        </w:rPr>
        <w:tab/>
        <w:t xml:space="preserve">Gimenez, T. L., Lorenc, M. &amp; Jaramillo, S. Adaptive categorization of sound frequency does not require the auditory cortex in rats.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114</w:t>
      </w:r>
      <w:r w:rsidRPr="00A8102E">
        <w:rPr>
          <w:rFonts w:ascii="Arial" w:hAnsi="Arial" w:cs="Arial"/>
          <w:noProof/>
          <w:sz w:val="22"/>
        </w:rPr>
        <w:t>, 1137–1145 (2015).</w:t>
      </w:r>
    </w:p>
    <w:p w14:paraId="59661FE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31.</w:t>
      </w:r>
      <w:r w:rsidRPr="00A8102E">
        <w:rPr>
          <w:rFonts w:ascii="Arial" w:hAnsi="Arial" w:cs="Arial"/>
          <w:noProof/>
          <w:sz w:val="22"/>
        </w:rPr>
        <w:tab/>
        <w:t xml:space="preserve">Jaramillo, S. &amp; Zador, A. M. The auditory cortex mediates the perceptual effects of acoustic temporal expectation. in </w:t>
      </w:r>
      <w:r w:rsidRPr="00A8102E">
        <w:rPr>
          <w:rFonts w:ascii="Arial" w:hAnsi="Arial" w:cs="Arial"/>
          <w:i/>
          <w:iCs/>
          <w:noProof/>
          <w:sz w:val="22"/>
        </w:rPr>
        <w:t>Nature Neuroscience</w:t>
      </w:r>
      <w:r w:rsidRPr="00A8102E">
        <w:rPr>
          <w:rFonts w:ascii="Arial" w:hAnsi="Arial" w:cs="Arial"/>
          <w:noProof/>
          <w:sz w:val="22"/>
        </w:rPr>
        <w:t xml:space="preserve"> </w:t>
      </w:r>
      <w:r w:rsidRPr="00A8102E">
        <w:rPr>
          <w:rFonts w:ascii="Arial" w:hAnsi="Arial" w:cs="Arial"/>
          <w:b/>
          <w:bCs/>
          <w:noProof/>
          <w:sz w:val="22"/>
        </w:rPr>
        <w:t>14</w:t>
      </w:r>
      <w:r w:rsidRPr="00A8102E">
        <w:rPr>
          <w:rFonts w:ascii="Arial" w:hAnsi="Arial" w:cs="Arial"/>
          <w:noProof/>
          <w:sz w:val="22"/>
        </w:rPr>
        <w:t>, 246–253 (2011).</w:t>
      </w:r>
    </w:p>
    <w:p w14:paraId="3DE37E3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32.</w:t>
      </w:r>
      <w:r w:rsidRPr="00A8102E">
        <w:rPr>
          <w:rFonts w:ascii="Arial" w:hAnsi="Arial" w:cs="Arial"/>
          <w:noProof/>
          <w:sz w:val="22"/>
        </w:rPr>
        <w:tab/>
        <w:t xml:space="preserve">Wood, K. C., Town, S. M., Atilgan, H., Jones, G. P. &amp; Bizley, J. K. Acute inactivation of primary auditory cortex causes a sound localisation deficit in ferrets. </w:t>
      </w:r>
      <w:r w:rsidRPr="00A8102E">
        <w:rPr>
          <w:rFonts w:ascii="Arial" w:hAnsi="Arial" w:cs="Arial"/>
          <w:i/>
          <w:iCs/>
          <w:noProof/>
          <w:sz w:val="22"/>
        </w:rPr>
        <w:t>PLoS One</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(2017).</w:t>
      </w:r>
    </w:p>
    <w:p w14:paraId="5B6F04B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33.</w:t>
      </w:r>
      <w:r w:rsidRPr="00A8102E">
        <w:rPr>
          <w:rFonts w:ascii="Arial" w:hAnsi="Arial" w:cs="Arial"/>
          <w:noProof/>
          <w:sz w:val="22"/>
        </w:rPr>
        <w:tab/>
        <w:t xml:space="preserve">Kato, H. K., Gillet, S. N. &amp; Isaacson, J. S. Flexible Sensory Representations in Auditory Cortex Driven by Behavioral Relevance.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88</w:t>
      </w:r>
      <w:r w:rsidRPr="00A8102E">
        <w:rPr>
          <w:rFonts w:ascii="Arial" w:hAnsi="Arial" w:cs="Arial"/>
          <w:noProof/>
          <w:sz w:val="22"/>
        </w:rPr>
        <w:t>, 1027–1039 (2015).</w:t>
      </w:r>
    </w:p>
    <w:p w14:paraId="4D1595E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34.</w:t>
      </w:r>
      <w:r w:rsidRPr="00A8102E">
        <w:rPr>
          <w:rFonts w:ascii="Arial" w:hAnsi="Arial" w:cs="Arial"/>
          <w:noProof/>
          <w:sz w:val="22"/>
        </w:rPr>
        <w:tab/>
        <w:t xml:space="preserve">Ceballo, S., Piwkowska, Z. &amp; Bourg, J. Targeted Cortical Manipulation of Auditory Perception In Brief.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104</w:t>
      </w:r>
      <w:r w:rsidRPr="00A8102E">
        <w:rPr>
          <w:rFonts w:ascii="Arial" w:hAnsi="Arial" w:cs="Arial"/>
          <w:noProof/>
          <w:sz w:val="22"/>
        </w:rPr>
        <w:t>, 1168-1179.e5 (2019).</w:t>
      </w:r>
    </w:p>
    <w:p w14:paraId="5025D26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35.</w:t>
      </w:r>
      <w:r w:rsidRPr="00A8102E">
        <w:rPr>
          <w:rFonts w:ascii="Arial" w:hAnsi="Arial" w:cs="Arial"/>
          <w:noProof/>
          <w:sz w:val="22"/>
        </w:rPr>
        <w:tab/>
        <w:t xml:space="preserve">Li, Z. </w:t>
      </w:r>
      <w:r w:rsidRPr="00A8102E">
        <w:rPr>
          <w:rFonts w:ascii="Arial" w:hAnsi="Arial" w:cs="Arial"/>
          <w:i/>
          <w:iCs/>
          <w:noProof/>
          <w:sz w:val="22"/>
        </w:rPr>
        <w:t>et al.</w:t>
      </w:r>
      <w:r w:rsidRPr="00A8102E">
        <w:rPr>
          <w:rFonts w:ascii="Arial" w:hAnsi="Arial" w:cs="Arial"/>
          <w:noProof/>
          <w:sz w:val="22"/>
        </w:rPr>
        <w:t xml:space="preserve"> Corticostriatal control of defense behavior in mice induced by auditory looming cues.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1–13 (2021).</w:t>
      </w:r>
    </w:p>
    <w:p w14:paraId="5605BEC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36.</w:t>
      </w:r>
      <w:r w:rsidRPr="00A8102E">
        <w:rPr>
          <w:rFonts w:ascii="Arial" w:hAnsi="Arial" w:cs="Arial"/>
          <w:noProof/>
          <w:sz w:val="22"/>
        </w:rPr>
        <w:tab/>
        <w:t xml:space="preserve">Town, S., Wood, K. &amp; Bizley, J. Signal processing in auditory cortex underlies degraded speech sound discrimination in noise. </w:t>
      </w:r>
      <w:r w:rsidRPr="00A8102E">
        <w:rPr>
          <w:rFonts w:ascii="Arial" w:hAnsi="Arial" w:cs="Arial"/>
          <w:i/>
          <w:iCs/>
          <w:noProof/>
          <w:sz w:val="22"/>
        </w:rPr>
        <w:t>bioRxiv</w:t>
      </w:r>
      <w:r w:rsidRPr="00A8102E">
        <w:rPr>
          <w:rFonts w:ascii="Arial" w:hAnsi="Arial" w:cs="Arial"/>
          <w:noProof/>
          <w:sz w:val="22"/>
        </w:rPr>
        <w:t xml:space="preserve"> 833558 (2019). doi:10.1101/833558</w:t>
      </w:r>
    </w:p>
    <w:p w14:paraId="3575318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37.</w:t>
      </w:r>
      <w:r w:rsidRPr="00A8102E">
        <w:rPr>
          <w:rFonts w:ascii="Arial" w:hAnsi="Arial" w:cs="Arial"/>
          <w:noProof/>
          <w:sz w:val="22"/>
        </w:rPr>
        <w:tab/>
        <w:t xml:space="preserve">Musall, S., Urai, A. E., Sussillo, D. &amp; Churchland, A. K. Harnessing behavioral diversity to understand neural computations for cognition.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58</w:t>
      </w:r>
      <w:r w:rsidRPr="00A8102E">
        <w:rPr>
          <w:rFonts w:ascii="Arial" w:hAnsi="Arial" w:cs="Arial"/>
          <w:noProof/>
          <w:sz w:val="22"/>
        </w:rPr>
        <w:t>, 229–238 (2019).</w:t>
      </w:r>
    </w:p>
    <w:p w14:paraId="6BF9382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38.</w:t>
      </w:r>
      <w:r w:rsidRPr="00A8102E">
        <w:rPr>
          <w:rFonts w:ascii="Arial" w:hAnsi="Arial" w:cs="Arial"/>
          <w:noProof/>
          <w:sz w:val="22"/>
        </w:rPr>
        <w:tab/>
        <w:t xml:space="preserve">Shadlen, M. N. &amp; Kiani, R. Decision making as a window on cognition.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80</w:t>
      </w:r>
      <w:r w:rsidRPr="00A8102E">
        <w:rPr>
          <w:rFonts w:ascii="Arial" w:hAnsi="Arial" w:cs="Arial"/>
          <w:noProof/>
          <w:sz w:val="22"/>
        </w:rPr>
        <w:t>, 791–806 (2013).</w:t>
      </w:r>
    </w:p>
    <w:p w14:paraId="52ECB1B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39.</w:t>
      </w:r>
      <w:r w:rsidRPr="00A8102E">
        <w:rPr>
          <w:rFonts w:ascii="Arial" w:hAnsi="Arial" w:cs="Arial"/>
          <w:noProof/>
          <w:sz w:val="22"/>
        </w:rPr>
        <w:tab/>
        <w:t xml:space="preserve">Newsome, W. T., Britten, K. H. &amp; Movshon, J. A. Neuronal correlates of a perceptual decision.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341</w:t>
      </w:r>
      <w:r w:rsidRPr="00A8102E">
        <w:rPr>
          <w:rFonts w:ascii="Arial" w:hAnsi="Arial" w:cs="Arial"/>
          <w:noProof/>
          <w:sz w:val="22"/>
        </w:rPr>
        <w:t>, 52–54 (1989).</w:t>
      </w:r>
    </w:p>
    <w:p w14:paraId="5D69DF0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40.</w:t>
      </w:r>
      <w:r w:rsidRPr="00A8102E">
        <w:rPr>
          <w:rFonts w:ascii="Arial" w:hAnsi="Arial" w:cs="Arial"/>
          <w:noProof/>
          <w:sz w:val="22"/>
        </w:rPr>
        <w:tab/>
        <w:t xml:space="preserve">Britten, K. H. </w:t>
      </w:r>
      <w:r w:rsidRPr="00A8102E">
        <w:rPr>
          <w:rFonts w:ascii="Arial" w:hAnsi="Arial" w:cs="Arial"/>
          <w:i/>
          <w:iCs/>
          <w:noProof/>
          <w:sz w:val="22"/>
        </w:rPr>
        <w:t>et al.</w:t>
      </w:r>
      <w:r w:rsidRPr="00A8102E">
        <w:rPr>
          <w:rFonts w:ascii="Arial" w:hAnsi="Arial" w:cs="Arial"/>
          <w:noProof/>
          <w:sz w:val="22"/>
        </w:rPr>
        <w:t xml:space="preserve"> The analysis of visual motion: a comparison of neuronal and psychophysical performance.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12</w:t>
      </w:r>
      <w:r w:rsidRPr="00A8102E">
        <w:rPr>
          <w:rFonts w:ascii="Arial" w:hAnsi="Arial" w:cs="Arial"/>
          <w:noProof/>
          <w:sz w:val="22"/>
        </w:rPr>
        <w:t>, 4745–4765 (1992).</w:t>
      </w:r>
    </w:p>
    <w:p w14:paraId="419E799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41.</w:t>
      </w:r>
      <w:r w:rsidRPr="00A8102E">
        <w:rPr>
          <w:rFonts w:ascii="Arial" w:hAnsi="Arial" w:cs="Arial"/>
          <w:noProof/>
          <w:sz w:val="22"/>
        </w:rPr>
        <w:tab/>
        <w:t xml:space="preserve">Shadlen, M. N., Britten, K. H., Newsome, W. T. &amp; Movshon, J. A. A computational analysis of the relationship between neuronal and behavioral responses to visual motion.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1486–1510 (1996).</w:t>
      </w:r>
    </w:p>
    <w:p w14:paraId="77AC8D5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42.</w:t>
      </w:r>
      <w:r w:rsidRPr="00A8102E">
        <w:rPr>
          <w:rFonts w:ascii="Arial" w:hAnsi="Arial" w:cs="Arial"/>
          <w:noProof/>
          <w:sz w:val="22"/>
        </w:rPr>
        <w:tab/>
        <w:t xml:space="preserve">Nienborg, H. &amp; Cumming, B. G. Decision-related activity in sensory neurons reflects more than a neurons causal effect.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459</w:t>
      </w:r>
      <w:r w:rsidRPr="00A8102E">
        <w:rPr>
          <w:rFonts w:ascii="Arial" w:hAnsi="Arial" w:cs="Arial"/>
          <w:noProof/>
          <w:sz w:val="22"/>
        </w:rPr>
        <w:t>, 89–92 (2009).</w:t>
      </w:r>
    </w:p>
    <w:p w14:paraId="31B6645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43.</w:t>
      </w:r>
      <w:r w:rsidRPr="00A8102E">
        <w:rPr>
          <w:rFonts w:ascii="Arial" w:hAnsi="Arial" w:cs="Arial"/>
          <w:noProof/>
          <w:sz w:val="22"/>
        </w:rPr>
        <w:tab/>
        <w:t xml:space="preserve">Cumming, B. G. &amp; Nienborg, H. Feedforward and feedback sources of choice probability in neural population responses.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37</w:t>
      </w:r>
      <w:r w:rsidRPr="00A8102E">
        <w:rPr>
          <w:rFonts w:ascii="Arial" w:hAnsi="Arial" w:cs="Arial"/>
          <w:noProof/>
          <w:sz w:val="22"/>
        </w:rPr>
        <w:t>, 126–132 (2016).</w:t>
      </w:r>
    </w:p>
    <w:p w14:paraId="3D3470F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44.</w:t>
      </w:r>
      <w:r w:rsidRPr="00A8102E">
        <w:rPr>
          <w:rFonts w:ascii="Arial" w:hAnsi="Arial" w:cs="Arial"/>
          <w:noProof/>
          <w:sz w:val="22"/>
        </w:rPr>
        <w:tab/>
        <w:t xml:space="preserve">Tsunada, J., Liu, A. S. K., Gold, J. I. &amp; Cohen, Y. E. Causal contribution of primate auditory cortex to auditory perceptual decision-making.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19</w:t>
      </w:r>
      <w:r w:rsidRPr="00A8102E">
        <w:rPr>
          <w:rFonts w:ascii="Arial" w:hAnsi="Arial" w:cs="Arial"/>
          <w:noProof/>
          <w:sz w:val="22"/>
        </w:rPr>
        <w:t>, 135–142 (2015).</w:t>
      </w:r>
    </w:p>
    <w:p w14:paraId="1FDF7EC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45.</w:t>
      </w:r>
      <w:r w:rsidRPr="00A8102E">
        <w:rPr>
          <w:rFonts w:ascii="Arial" w:hAnsi="Arial" w:cs="Arial"/>
          <w:noProof/>
          <w:sz w:val="22"/>
        </w:rPr>
        <w:tab/>
        <w:t xml:space="preserve">Steinmetz, N. A., Zatka-Haas, P., Carandini, M. &amp; Harris, K. D. Distributed coding of choice, action and engagement across the mouse brain.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576</w:t>
      </w:r>
      <w:r w:rsidRPr="00A8102E">
        <w:rPr>
          <w:rFonts w:ascii="Arial" w:hAnsi="Arial" w:cs="Arial"/>
          <w:noProof/>
          <w:sz w:val="22"/>
        </w:rPr>
        <w:t>, 266–273 (2019).</w:t>
      </w:r>
    </w:p>
    <w:p w14:paraId="5C0EEB6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46.</w:t>
      </w:r>
      <w:r w:rsidRPr="00A8102E">
        <w:rPr>
          <w:rFonts w:ascii="Arial" w:hAnsi="Arial" w:cs="Arial"/>
          <w:noProof/>
          <w:sz w:val="22"/>
        </w:rPr>
        <w:tab/>
        <w:t xml:space="preserve">Cohen, M. R. &amp; Newsome, W. T. Context-Dependent Changes in Functional Circuitry in Visual Area MT.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60</w:t>
      </w:r>
      <w:r w:rsidRPr="00A8102E">
        <w:rPr>
          <w:rFonts w:ascii="Arial" w:hAnsi="Arial" w:cs="Arial"/>
          <w:noProof/>
          <w:sz w:val="22"/>
        </w:rPr>
        <w:t>, 162–173 (2008).</w:t>
      </w:r>
    </w:p>
    <w:p w14:paraId="4369FC8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47.</w:t>
      </w:r>
      <w:r w:rsidRPr="00A8102E">
        <w:rPr>
          <w:rFonts w:ascii="Arial" w:hAnsi="Arial" w:cs="Arial"/>
          <w:noProof/>
          <w:sz w:val="22"/>
        </w:rPr>
        <w:tab/>
        <w:t xml:space="preserve">Cohen, M. R. &amp; Newsome, W. T. Estimates of the contribution of single neurons to perception depend on timescale and noise correlation.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6635–6648 (2009).</w:t>
      </w:r>
    </w:p>
    <w:p w14:paraId="540A8C2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48.</w:t>
      </w:r>
      <w:r w:rsidRPr="00A8102E">
        <w:rPr>
          <w:rFonts w:ascii="Arial" w:hAnsi="Arial" w:cs="Arial"/>
          <w:noProof/>
          <w:sz w:val="22"/>
        </w:rPr>
        <w:tab/>
        <w:t xml:space="preserve">Ni, A. M., Ruff, D. A., Alberts, J. J., Symmonds, J. &amp; Cohen, M. R. Learning and attention reveal a general relationship between population activity and behavior. </w:t>
      </w:r>
      <w:r w:rsidRPr="00A8102E">
        <w:rPr>
          <w:rFonts w:ascii="Arial" w:hAnsi="Arial" w:cs="Arial"/>
          <w:i/>
          <w:iCs/>
          <w:noProof/>
          <w:sz w:val="22"/>
        </w:rPr>
        <w:t>Science (80-. ).</w:t>
      </w:r>
      <w:r w:rsidRPr="00A8102E">
        <w:rPr>
          <w:rFonts w:ascii="Arial" w:hAnsi="Arial" w:cs="Arial"/>
          <w:noProof/>
          <w:sz w:val="22"/>
        </w:rPr>
        <w:t xml:space="preserve"> </w:t>
      </w:r>
      <w:r w:rsidRPr="00A8102E">
        <w:rPr>
          <w:rFonts w:ascii="Arial" w:hAnsi="Arial" w:cs="Arial"/>
          <w:b/>
          <w:bCs/>
          <w:noProof/>
          <w:sz w:val="22"/>
        </w:rPr>
        <w:t>359</w:t>
      </w:r>
      <w:r w:rsidRPr="00A8102E">
        <w:rPr>
          <w:rFonts w:ascii="Arial" w:hAnsi="Arial" w:cs="Arial"/>
          <w:noProof/>
          <w:sz w:val="22"/>
        </w:rPr>
        <w:t>, 463–465 (2018).</w:t>
      </w:r>
    </w:p>
    <w:p w14:paraId="33AFB9B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49.</w:t>
      </w:r>
      <w:r w:rsidRPr="00A8102E">
        <w:rPr>
          <w:rFonts w:ascii="Arial" w:hAnsi="Arial" w:cs="Arial"/>
          <w:noProof/>
          <w:sz w:val="22"/>
        </w:rPr>
        <w:tab/>
        <w:t xml:space="preserve">Downer, J. D., Niwa, M. &amp; Sutter, M. L. Task engagement selectively modulates neural correlations in primary auditory cortex.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35</w:t>
      </w:r>
      <w:r w:rsidRPr="00A8102E">
        <w:rPr>
          <w:rFonts w:ascii="Arial" w:hAnsi="Arial" w:cs="Arial"/>
          <w:noProof/>
          <w:sz w:val="22"/>
        </w:rPr>
        <w:t>, 7565–7574 (2015).</w:t>
      </w:r>
    </w:p>
    <w:p w14:paraId="7773890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50.</w:t>
      </w:r>
      <w:r w:rsidRPr="00A8102E">
        <w:rPr>
          <w:rFonts w:ascii="Arial" w:hAnsi="Arial" w:cs="Arial"/>
          <w:noProof/>
          <w:sz w:val="22"/>
        </w:rPr>
        <w:tab/>
        <w:t xml:space="preserve">Stringer, C., Michaelos, M., Tsyboulski, D., Lindo, S. E. &amp; Pachitariu, M. High-precision coding in visual cortex. </w:t>
      </w:r>
      <w:r w:rsidRPr="00A8102E">
        <w:rPr>
          <w:rFonts w:ascii="Arial" w:hAnsi="Arial" w:cs="Arial"/>
          <w:i/>
          <w:iCs/>
          <w:noProof/>
          <w:sz w:val="22"/>
        </w:rPr>
        <w:t>Cell</w:t>
      </w:r>
      <w:r w:rsidRPr="00A8102E">
        <w:rPr>
          <w:rFonts w:ascii="Arial" w:hAnsi="Arial" w:cs="Arial"/>
          <w:noProof/>
          <w:sz w:val="22"/>
        </w:rPr>
        <w:t xml:space="preserve"> (2021). doi:10.1016/j.cell.2021.03.042</w:t>
      </w:r>
    </w:p>
    <w:p w14:paraId="265BACB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51.</w:t>
      </w:r>
      <w:r w:rsidRPr="00A8102E">
        <w:rPr>
          <w:rFonts w:ascii="Arial" w:hAnsi="Arial" w:cs="Arial"/>
          <w:noProof/>
          <w:sz w:val="22"/>
        </w:rPr>
        <w:tab/>
        <w:t xml:space="preserve">Hires, S. A., Gutnisky, D. A., Yu, J., O’Connor, D. H. &amp; Svoboda, K. Low-noise encoding of active touch by layer 4 in the somatosensory cortex.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4</w:t>
      </w:r>
      <w:r w:rsidRPr="00A8102E">
        <w:rPr>
          <w:rFonts w:ascii="Arial" w:hAnsi="Arial" w:cs="Arial"/>
          <w:noProof/>
          <w:sz w:val="22"/>
        </w:rPr>
        <w:t>, (2015).</w:t>
      </w:r>
    </w:p>
    <w:p w14:paraId="25FD37D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52.</w:t>
      </w:r>
      <w:r w:rsidRPr="00A8102E">
        <w:rPr>
          <w:rFonts w:ascii="Arial" w:hAnsi="Arial" w:cs="Arial"/>
          <w:noProof/>
          <w:sz w:val="22"/>
        </w:rPr>
        <w:tab/>
        <w:t xml:space="preserve">Hobbs, J. A., Towal, R. B. &amp; Hartmann, M. J. Z. Spatiotemporal patterns of contact across the rat vibrissal array during exploratory behavior. </w:t>
      </w:r>
      <w:r w:rsidRPr="00A8102E">
        <w:rPr>
          <w:rFonts w:ascii="Arial" w:hAnsi="Arial" w:cs="Arial"/>
          <w:i/>
          <w:iCs/>
          <w:noProof/>
          <w:sz w:val="22"/>
        </w:rPr>
        <w:t>Front. Behav. Neurosci.</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356 (2016).</w:t>
      </w:r>
    </w:p>
    <w:p w14:paraId="7E54847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53.</w:t>
      </w:r>
      <w:r w:rsidRPr="00A8102E">
        <w:rPr>
          <w:rFonts w:ascii="Arial" w:hAnsi="Arial" w:cs="Arial"/>
          <w:noProof/>
          <w:sz w:val="22"/>
        </w:rPr>
        <w:tab/>
        <w:t xml:space="preserve">Aizenberg, M. &amp; Geffen, M. N. Bidirectional effects of aversive learning on perceptual acuity are mediated by the sensory cortex.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16</w:t>
      </w:r>
      <w:r w:rsidRPr="00A8102E">
        <w:rPr>
          <w:rFonts w:ascii="Arial" w:hAnsi="Arial" w:cs="Arial"/>
          <w:noProof/>
          <w:sz w:val="22"/>
        </w:rPr>
        <w:t>, 994–6 (2013).</w:t>
      </w:r>
    </w:p>
    <w:p w14:paraId="0B6A435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54.</w:t>
      </w:r>
      <w:r w:rsidRPr="00A8102E">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A8102E">
        <w:rPr>
          <w:rFonts w:ascii="Arial" w:hAnsi="Arial" w:cs="Arial"/>
          <w:i/>
          <w:iCs/>
          <w:noProof/>
          <w:sz w:val="22"/>
        </w:rPr>
        <w:t>PLoS Biol.</w:t>
      </w:r>
      <w:r w:rsidRPr="00A8102E">
        <w:rPr>
          <w:rFonts w:ascii="Arial" w:hAnsi="Arial" w:cs="Arial"/>
          <w:noProof/>
          <w:sz w:val="22"/>
        </w:rPr>
        <w:t xml:space="preserve"> </w:t>
      </w:r>
      <w:r w:rsidRPr="00A8102E">
        <w:rPr>
          <w:rFonts w:ascii="Arial" w:hAnsi="Arial" w:cs="Arial"/>
          <w:b/>
          <w:bCs/>
          <w:noProof/>
          <w:sz w:val="22"/>
        </w:rPr>
        <w:t>13</w:t>
      </w:r>
      <w:r w:rsidRPr="00A8102E">
        <w:rPr>
          <w:rFonts w:ascii="Arial" w:hAnsi="Arial" w:cs="Arial"/>
          <w:noProof/>
          <w:sz w:val="22"/>
        </w:rPr>
        <w:t>, e1002308 (2015).</w:t>
      </w:r>
    </w:p>
    <w:p w14:paraId="06A5209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55.</w:t>
      </w:r>
      <w:r w:rsidRPr="00A8102E">
        <w:rPr>
          <w:rFonts w:ascii="Arial" w:hAnsi="Arial" w:cs="Arial"/>
          <w:noProof/>
          <w:sz w:val="22"/>
        </w:rPr>
        <w:tab/>
        <w:t xml:space="preserve">Briguglio, J. J., Aizenberg, M., Balasubramanian, V. &amp; Geffen, M. N. Cortical neural activity predicts sensory acuity under optogenetic manipulation.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38</w:t>
      </w:r>
      <w:r w:rsidRPr="00A8102E">
        <w:rPr>
          <w:rFonts w:ascii="Arial" w:hAnsi="Arial" w:cs="Arial"/>
          <w:noProof/>
          <w:sz w:val="22"/>
        </w:rPr>
        <w:t>, 2094–2105 (2018).</w:t>
      </w:r>
    </w:p>
    <w:p w14:paraId="07DF1F9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56.</w:t>
      </w:r>
      <w:r w:rsidRPr="00A8102E">
        <w:rPr>
          <w:rFonts w:ascii="Arial" w:hAnsi="Arial" w:cs="Arial"/>
          <w:noProof/>
          <w:sz w:val="22"/>
        </w:rPr>
        <w:tab/>
        <w:t xml:space="preserve">Wood, K. C., Angeloni, C. F., Oxman, K., Clopath, C. &amp; Geffen, M. N. Neuronal activity in sensory cortex predicts the specificity of learning. </w:t>
      </w:r>
      <w:r w:rsidRPr="00A8102E">
        <w:rPr>
          <w:rFonts w:ascii="Arial" w:hAnsi="Arial" w:cs="Arial"/>
          <w:i/>
          <w:iCs/>
          <w:noProof/>
          <w:sz w:val="22"/>
        </w:rPr>
        <w:t>bioRxiv</w:t>
      </w:r>
      <w:r w:rsidRPr="00A8102E">
        <w:rPr>
          <w:rFonts w:ascii="Arial" w:hAnsi="Arial" w:cs="Arial"/>
          <w:noProof/>
          <w:sz w:val="22"/>
        </w:rPr>
        <w:t xml:space="preserve"> 2020.06.02.128702 (2020). doi:10.1101/2020.06.02.128702</w:t>
      </w:r>
    </w:p>
    <w:p w14:paraId="15CC81B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lastRenderedPageBreak/>
        <w:t>57.</w:t>
      </w:r>
      <w:r w:rsidRPr="00A8102E">
        <w:rPr>
          <w:rFonts w:ascii="Arial" w:hAnsi="Arial" w:cs="Arial"/>
          <w:noProof/>
          <w:sz w:val="22"/>
        </w:rPr>
        <w:tab/>
        <w:t xml:space="preserve">Ulanovsky, N., Las, L. &amp; Nelken, I. Processing of low-probability sounds by cortical neurons.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6</w:t>
      </w:r>
      <w:r w:rsidRPr="00A8102E">
        <w:rPr>
          <w:rFonts w:ascii="Arial" w:hAnsi="Arial" w:cs="Arial"/>
          <w:noProof/>
          <w:sz w:val="22"/>
        </w:rPr>
        <w:t>, 391–398 (2003).</w:t>
      </w:r>
    </w:p>
    <w:p w14:paraId="6198D50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58.</w:t>
      </w:r>
      <w:r w:rsidRPr="00A8102E">
        <w:rPr>
          <w:rFonts w:ascii="Arial" w:hAnsi="Arial" w:cs="Arial"/>
          <w:noProof/>
          <w:sz w:val="22"/>
        </w:rPr>
        <w:tab/>
        <w:t xml:space="preserve">Natan, R. G., Carruthers, I. M., Mwilambwe-Tshilobo, L. &amp; Geffen, M. N. Gain Control in the Auditory Cortex Evoked by Changing Temporal Correlation of Sounds. </w:t>
      </w:r>
      <w:r w:rsidRPr="00A8102E">
        <w:rPr>
          <w:rFonts w:ascii="Arial" w:hAnsi="Arial" w:cs="Arial"/>
          <w:i/>
          <w:iCs/>
          <w:noProof/>
          <w:sz w:val="22"/>
        </w:rPr>
        <w:t>Cereb. Cortex</w:t>
      </w:r>
      <w:r w:rsidRPr="00A8102E">
        <w:rPr>
          <w:rFonts w:ascii="Arial" w:hAnsi="Arial" w:cs="Arial"/>
          <w:noProof/>
          <w:sz w:val="22"/>
        </w:rPr>
        <w:t xml:space="preserve"> </w:t>
      </w:r>
      <w:r w:rsidRPr="00A8102E">
        <w:rPr>
          <w:rFonts w:ascii="Arial" w:hAnsi="Arial" w:cs="Arial"/>
          <w:b/>
          <w:bCs/>
          <w:noProof/>
          <w:sz w:val="22"/>
        </w:rPr>
        <w:t>27</w:t>
      </w:r>
      <w:r w:rsidRPr="00A8102E">
        <w:rPr>
          <w:rFonts w:ascii="Arial" w:hAnsi="Arial" w:cs="Arial"/>
          <w:noProof/>
          <w:sz w:val="22"/>
        </w:rPr>
        <w:t>, 2385–2402 (2017).</w:t>
      </w:r>
    </w:p>
    <w:p w14:paraId="3F30F99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59.</w:t>
      </w:r>
      <w:r w:rsidRPr="00A8102E">
        <w:rPr>
          <w:rFonts w:ascii="Arial" w:hAnsi="Arial" w:cs="Arial"/>
          <w:noProof/>
          <w:sz w:val="22"/>
        </w:rPr>
        <w:tab/>
        <w:t xml:space="preserve">Espejo, M. L., Schwartz, Z. P. &amp; David, S. V. Spectral tuning of adaptation supports coding of sensory context in auditory cortex. </w:t>
      </w:r>
      <w:r w:rsidRPr="00A8102E">
        <w:rPr>
          <w:rFonts w:ascii="Arial" w:hAnsi="Arial" w:cs="Arial"/>
          <w:i/>
          <w:iCs/>
          <w:noProof/>
          <w:sz w:val="22"/>
        </w:rPr>
        <w:t>PLoS Comput. Biol.</w:t>
      </w:r>
      <w:r w:rsidRPr="00A8102E">
        <w:rPr>
          <w:rFonts w:ascii="Arial" w:hAnsi="Arial" w:cs="Arial"/>
          <w:noProof/>
          <w:sz w:val="22"/>
        </w:rPr>
        <w:t xml:space="preserve"> </w:t>
      </w:r>
      <w:r w:rsidRPr="00A8102E">
        <w:rPr>
          <w:rFonts w:ascii="Arial" w:hAnsi="Arial" w:cs="Arial"/>
          <w:b/>
          <w:bCs/>
          <w:noProof/>
          <w:sz w:val="22"/>
        </w:rPr>
        <w:t>15</w:t>
      </w:r>
      <w:r w:rsidRPr="00A8102E">
        <w:rPr>
          <w:rFonts w:ascii="Arial" w:hAnsi="Arial" w:cs="Arial"/>
          <w:noProof/>
          <w:sz w:val="22"/>
        </w:rPr>
        <w:t>, e1007430 (2019).</w:t>
      </w:r>
    </w:p>
    <w:p w14:paraId="54E4928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60.</w:t>
      </w:r>
      <w:r w:rsidRPr="00A8102E">
        <w:rPr>
          <w:rFonts w:ascii="Arial" w:hAnsi="Arial" w:cs="Arial"/>
          <w:noProof/>
          <w:sz w:val="22"/>
        </w:rPr>
        <w:tab/>
        <w:t xml:space="preserve">Fritz, J., Shamma, S., Elhilali, M. &amp; Klein, D. Rapid task-related plasticity of spectrotemporal receptive fields in primary auditory cortex. </w:t>
      </w:r>
      <w:r w:rsidRPr="00A8102E">
        <w:rPr>
          <w:rFonts w:ascii="Arial" w:hAnsi="Arial" w:cs="Arial"/>
          <w:i/>
          <w:iCs/>
          <w:noProof/>
          <w:sz w:val="22"/>
        </w:rPr>
        <w:t>Nat. Neurosci.</w:t>
      </w:r>
      <w:r w:rsidRPr="00A8102E">
        <w:rPr>
          <w:rFonts w:ascii="Arial" w:hAnsi="Arial" w:cs="Arial"/>
          <w:noProof/>
          <w:sz w:val="22"/>
        </w:rPr>
        <w:t xml:space="preserve"> </w:t>
      </w:r>
      <w:r w:rsidRPr="00A8102E">
        <w:rPr>
          <w:rFonts w:ascii="Arial" w:hAnsi="Arial" w:cs="Arial"/>
          <w:b/>
          <w:bCs/>
          <w:noProof/>
          <w:sz w:val="22"/>
        </w:rPr>
        <w:t>6</w:t>
      </w:r>
      <w:r w:rsidRPr="00A8102E">
        <w:rPr>
          <w:rFonts w:ascii="Arial" w:hAnsi="Arial" w:cs="Arial"/>
          <w:noProof/>
          <w:sz w:val="22"/>
        </w:rPr>
        <w:t>, 1216–1223 (2003).</w:t>
      </w:r>
    </w:p>
    <w:p w14:paraId="5FD5984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61.</w:t>
      </w:r>
      <w:r w:rsidRPr="00A8102E">
        <w:rPr>
          <w:rFonts w:ascii="Arial" w:hAnsi="Arial" w:cs="Arial"/>
          <w:noProof/>
          <w:sz w:val="22"/>
        </w:rPr>
        <w:tab/>
        <w:t xml:space="preserve">Mesgarani, N., Fritz, J. &amp; Shamma, S. A computational model of rapid task-related plasticity of auditory cortical receptive fields. </w:t>
      </w:r>
      <w:r w:rsidRPr="00A8102E">
        <w:rPr>
          <w:rFonts w:ascii="Arial" w:hAnsi="Arial" w:cs="Arial"/>
          <w:i/>
          <w:iCs/>
          <w:noProof/>
          <w:sz w:val="22"/>
        </w:rPr>
        <w:t>J. Comput. Neurosci.</w:t>
      </w:r>
      <w:r w:rsidRPr="00A8102E">
        <w:rPr>
          <w:rFonts w:ascii="Arial" w:hAnsi="Arial" w:cs="Arial"/>
          <w:noProof/>
          <w:sz w:val="22"/>
        </w:rPr>
        <w:t xml:space="preserve"> </w:t>
      </w:r>
      <w:r w:rsidRPr="00A8102E">
        <w:rPr>
          <w:rFonts w:ascii="Arial" w:hAnsi="Arial" w:cs="Arial"/>
          <w:b/>
          <w:bCs/>
          <w:noProof/>
          <w:sz w:val="22"/>
        </w:rPr>
        <w:t>28</w:t>
      </w:r>
      <w:r w:rsidRPr="00A8102E">
        <w:rPr>
          <w:rFonts w:ascii="Arial" w:hAnsi="Arial" w:cs="Arial"/>
          <w:noProof/>
          <w:sz w:val="22"/>
        </w:rPr>
        <w:t>, 19–27 (2010).</w:t>
      </w:r>
    </w:p>
    <w:p w14:paraId="2040FE0B"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62.</w:t>
      </w:r>
      <w:r w:rsidRPr="00A8102E">
        <w:rPr>
          <w:rFonts w:ascii="Arial" w:hAnsi="Arial" w:cs="Arial"/>
          <w:noProof/>
          <w:sz w:val="22"/>
        </w:rPr>
        <w:tab/>
        <w:t xml:space="preserve">David, S. V., Fritz, J. B. &amp; Shamma, S. A. Task reward structure shapes rapid receptive field plasticity in auditory cortex. </w:t>
      </w:r>
      <w:r w:rsidRPr="00A8102E">
        <w:rPr>
          <w:rFonts w:ascii="Arial" w:hAnsi="Arial" w:cs="Arial"/>
          <w:i/>
          <w:iCs/>
          <w:noProof/>
          <w:sz w:val="22"/>
        </w:rPr>
        <w:t>Proc. Natl. Acad. Sci. U. S. A.</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2144–9 (2012).</w:t>
      </w:r>
    </w:p>
    <w:p w14:paraId="785EC2AF"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63.</w:t>
      </w:r>
      <w:r w:rsidRPr="00A8102E">
        <w:rPr>
          <w:rFonts w:ascii="Arial" w:hAnsi="Arial" w:cs="Arial"/>
          <w:noProof/>
          <w:sz w:val="22"/>
        </w:rPr>
        <w:tab/>
        <w:t xml:space="preserve">Yin, P., Fritz, J. B. &amp; Shamma, S. A. Rapid spectrotemporal plasticity in primary auditory cortex during behavior.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34</w:t>
      </w:r>
      <w:r w:rsidRPr="00A8102E">
        <w:rPr>
          <w:rFonts w:ascii="Arial" w:hAnsi="Arial" w:cs="Arial"/>
          <w:noProof/>
          <w:sz w:val="22"/>
        </w:rPr>
        <w:t>, 4396–408 (2014).</w:t>
      </w:r>
    </w:p>
    <w:p w14:paraId="665FB9D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64.</w:t>
      </w:r>
      <w:r w:rsidRPr="00A8102E">
        <w:rPr>
          <w:rFonts w:ascii="Arial" w:hAnsi="Arial" w:cs="Arial"/>
          <w:noProof/>
          <w:sz w:val="22"/>
        </w:rPr>
        <w:tab/>
        <w:t xml:space="preserve">Niwa, M., Johnson, J. S., O’Connor, K. N. &amp; Sutter, M. L. Active engagement improves primary auditory cortical Neurons’ ability to discriminate temporal modulation. </w:t>
      </w:r>
      <w:r w:rsidRPr="00A8102E">
        <w:rPr>
          <w:rFonts w:ascii="Arial" w:hAnsi="Arial" w:cs="Arial"/>
          <w:i/>
          <w:iCs/>
          <w:noProof/>
          <w:sz w:val="22"/>
        </w:rPr>
        <w:t>J. Neurosci.</w:t>
      </w:r>
      <w:r w:rsidRPr="00A8102E">
        <w:rPr>
          <w:rFonts w:ascii="Arial" w:hAnsi="Arial" w:cs="Arial"/>
          <w:noProof/>
          <w:sz w:val="22"/>
        </w:rPr>
        <w:t xml:space="preserve"> </w:t>
      </w:r>
      <w:r w:rsidRPr="00A8102E">
        <w:rPr>
          <w:rFonts w:ascii="Arial" w:hAnsi="Arial" w:cs="Arial"/>
          <w:b/>
          <w:bCs/>
          <w:noProof/>
          <w:sz w:val="22"/>
        </w:rPr>
        <w:t>32</w:t>
      </w:r>
      <w:r w:rsidRPr="00A8102E">
        <w:rPr>
          <w:rFonts w:ascii="Arial" w:hAnsi="Arial" w:cs="Arial"/>
          <w:noProof/>
          <w:sz w:val="22"/>
        </w:rPr>
        <w:t>, 9323–9334 (2012).</w:t>
      </w:r>
    </w:p>
    <w:p w14:paraId="0169807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65.</w:t>
      </w:r>
      <w:r w:rsidRPr="00A8102E">
        <w:rPr>
          <w:rFonts w:ascii="Arial" w:hAnsi="Arial" w:cs="Arial"/>
          <w:noProof/>
          <w:sz w:val="22"/>
        </w:rPr>
        <w:tab/>
        <w:t xml:space="preserve">Fritz, J. B., Elhilali, M. &amp; Shamma, S. A. Adaptive changes in cortical receptive fields induced by attention to complex sounds.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98</w:t>
      </w:r>
      <w:r w:rsidRPr="00A8102E">
        <w:rPr>
          <w:rFonts w:ascii="Arial" w:hAnsi="Arial" w:cs="Arial"/>
          <w:noProof/>
          <w:sz w:val="22"/>
        </w:rPr>
        <w:t>, 2337–46 (2007).</w:t>
      </w:r>
    </w:p>
    <w:p w14:paraId="4773204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66.</w:t>
      </w:r>
      <w:r w:rsidRPr="00A8102E">
        <w:rPr>
          <w:rFonts w:ascii="Arial" w:hAnsi="Arial" w:cs="Arial"/>
          <w:noProof/>
          <w:sz w:val="22"/>
        </w:rPr>
        <w:tab/>
        <w:t xml:space="preserve">Reynolds, J. H. &amp; Heeger, D. J. The Normalization Model of Attention.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61</w:t>
      </w:r>
      <w:r w:rsidRPr="00A8102E">
        <w:rPr>
          <w:rFonts w:ascii="Arial" w:hAnsi="Arial" w:cs="Arial"/>
          <w:noProof/>
          <w:sz w:val="22"/>
        </w:rPr>
        <w:t>, 168–185 (2009).</w:t>
      </w:r>
    </w:p>
    <w:p w14:paraId="26A996E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67.</w:t>
      </w:r>
      <w:r w:rsidRPr="00A8102E">
        <w:rPr>
          <w:rFonts w:ascii="Arial" w:hAnsi="Arial" w:cs="Arial"/>
          <w:noProof/>
          <w:sz w:val="22"/>
        </w:rPr>
        <w:tab/>
        <w:t xml:space="preserve">McGinley, M. J., David, S. V. &amp; McCormick, D. A. Cortical Membrane Potential Signature of Optimal States for Sensory Signal Detection.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87</w:t>
      </w:r>
      <w:r w:rsidRPr="00A8102E">
        <w:rPr>
          <w:rFonts w:ascii="Arial" w:hAnsi="Arial" w:cs="Arial"/>
          <w:noProof/>
          <w:sz w:val="22"/>
        </w:rPr>
        <w:t>, 179–192 (2015).</w:t>
      </w:r>
    </w:p>
    <w:p w14:paraId="530F5584"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68.</w:t>
      </w:r>
      <w:r w:rsidRPr="00A8102E">
        <w:rPr>
          <w:rFonts w:ascii="Arial" w:hAnsi="Arial" w:cs="Arial"/>
          <w:noProof/>
          <w:sz w:val="22"/>
        </w:rPr>
        <w:tab/>
        <w:t xml:space="preserve">Reimer, J. </w:t>
      </w:r>
      <w:r w:rsidRPr="00A8102E">
        <w:rPr>
          <w:rFonts w:ascii="Arial" w:hAnsi="Arial" w:cs="Arial"/>
          <w:i/>
          <w:iCs/>
          <w:noProof/>
          <w:sz w:val="22"/>
        </w:rPr>
        <w:t>et al.</w:t>
      </w:r>
      <w:r w:rsidRPr="00A8102E">
        <w:rPr>
          <w:rFonts w:ascii="Arial" w:hAnsi="Arial" w:cs="Arial"/>
          <w:noProof/>
          <w:sz w:val="22"/>
        </w:rPr>
        <w:t xml:space="preserve"> Pupil fluctuations track rapid changes in adrenergic and cholinergic activity in cortex. </w:t>
      </w:r>
      <w:r w:rsidRPr="00A8102E">
        <w:rPr>
          <w:rFonts w:ascii="Arial" w:hAnsi="Arial" w:cs="Arial"/>
          <w:i/>
          <w:iCs/>
          <w:noProof/>
          <w:sz w:val="22"/>
        </w:rPr>
        <w:t>Nat. Commun.</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1–7 (2016).</w:t>
      </w:r>
    </w:p>
    <w:p w14:paraId="0E507FE0"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69.</w:t>
      </w:r>
      <w:r w:rsidRPr="00A8102E">
        <w:rPr>
          <w:rFonts w:ascii="Arial" w:hAnsi="Arial" w:cs="Arial"/>
          <w:noProof/>
          <w:sz w:val="22"/>
        </w:rPr>
        <w:tab/>
        <w:t xml:space="preserve">Natan, R. G. </w:t>
      </w:r>
      <w:r w:rsidRPr="00A8102E">
        <w:rPr>
          <w:rFonts w:ascii="Arial" w:hAnsi="Arial" w:cs="Arial"/>
          <w:i/>
          <w:iCs/>
          <w:noProof/>
          <w:sz w:val="22"/>
        </w:rPr>
        <w:t>et al.</w:t>
      </w:r>
      <w:r w:rsidRPr="00A8102E">
        <w:rPr>
          <w:rFonts w:ascii="Arial" w:hAnsi="Arial" w:cs="Arial"/>
          <w:noProof/>
          <w:sz w:val="22"/>
        </w:rPr>
        <w:t xml:space="preserve"> Complementary control of sensory adaptation by two types of cortical interneurons.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4</w:t>
      </w:r>
      <w:r w:rsidRPr="00A8102E">
        <w:rPr>
          <w:rFonts w:ascii="Arial" w:hAnsi="Arial" w:cs="Arial"/>
          <w:noProof/>
          <w:sz w:val="22"/>
        </w:rPr>
        <w:t>, 163–174 (2015).</w:t>
      </w:r>
    </w:p>
    <w:p w14:paraId="41465C7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70.</w:t>
      </w:r>
      <w:r w:rsidRPr="00A8102E">
        <w:rPr>
          <w:rFonts w:ascii="Arial" w:hAnsi="Arial" w:cs="Arial"/>
          <w:noProof/>
          <w:sz w:val="22"/>
        </w:rPr>
        <w:tab/>
        <w:t xml:space="preserve">Natan, R. G., Rao, W. &amp; Geffen, M. N. Cortical Interneurons Differentially Shape Frequency Tuning following Adaptation. </w:t>
      </w:r>
      <w:r w:rsidRPr="00A8102E">
        <w:rPr>
          <w:rFonts w:ascii="Arial" w:hAnsi="Arial" w:cs="Arial"/>
          <w:i/>
          <w:iCs/>
          <w:noProof/>
          <w:sz w:val="22"/>
        </w:rPr>
        <w:t>Cell Rep.</w:t>
      </w:r>
      <w:r w:rsidRPr="00A8102E">
        <w:rPr>
          <w:rFonts w:ascii="Arial" w:hAnsi="Arial" w:cs="Arial"/>
          <w:noProof/>
          <w:sz w:val="22"/>
        </w:rPr>
        <w:t xml:space="preserve"> </w:t>
      </w:r>
      <w:r w:rsidRPr="00A8102E">
        <w:rPr>
          <w:rFonts w:ascii="Arial" w:hAnsi="Arial" w:cs="Arial"/>
          <w:b/>
          <w:bCs/>
          <w:noProof/>
          <w:sz w:val="22"/>
        </w:rPr>
        <w:t>21</w:t>
      </w:r>
      <w:r w:rsidRPr="00A8102E">
        <w:rPr>
          <w:rFonts w:ascii="Arial" w:hAnsi="Arial" w:cs="Arial"/>
          <w:noProof/>
          <w:sz w:val="22"/>
        </w:rPr>
        <w:t>, 878–890 (2017).</w:t>
      </w:r>
    </w:p>
    <w:p w14:paraId="4355FB8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71.</w:t>
      </w:r>
      <w:r w:rsidRPr="00A8102E">
        <w:rPr>
          <w:rFonts w:ascii="Arial" w:hAnsi="Arial" w:cs="Arial"/>
          <w:noProof/>
          <w:sz w:val="22"/>
        </w:rPr>
        <w:tab/>
        <w:t xml:space="preserve">Atallah, B. V., Bruns, W., Carandini, M. &amp; Scanziani, M. Parvalbumin-Expressing Interneurons Linearly Transform Cortical Responses to Visual Stimuli.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73</w:t>
      </w:r>
      <w:r w:rsidRPr="00A8102E">
        <w:rPr>
          <w:rFonts w:ascii="Arial" w:hAnsi="Arial" w:cs="Arial"/>
          <w:noProof/>
          <w:sz w:val="22"/>
        </w:rPr>
        <w:t>, 159–170 (2012).</w:t>
      </w:r>
    </w:p>
    <w:p w14:paraId="549F29A8"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72.</w:t>
      </w:r>
      <w:r w:rsidRPr="00A8102E">
        <w:rPr>
          <w:rFonts w:ascii="Arial" w:hAnsi="Arial" w:cs="Arial"/>
          <w:noProof/>
          <w:sz w:val="22"/>
        </w:rPr>
        <w:tab/>
        <w:t xml:space="preserve">Wilson, N. R., Runyan, C. A., Wang, F. L. &amp; Sur, M. Division and subtraction by distinct cortical inhibitory networks in vivo.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488</w:t>
      </w:r>
      <w:r w:rsidRPr="00A8102E">
        <w:rPr>
          <w:rFonts w:ascii="Arial" w:hAnsi="Arial" w:cs="Arial"/>
          <w:noProof/>
          <w:sz w:val="22"/>
        </w:rPr>
        <w:t>, 343–348 (2012).</w:t>
      </w:r>
    </w:p>
    <w:p w14:paraId="790DF40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73.</w:t>
      </w:r>
      <w:r w:rsidRPr="00A8102E">
        <w:rPr>
          <w:rFonts w:ascii="Arial" w:hAnsi="Arial" w:cs="Arial"/>
          <w:noProof/>
          <w:sz w:val="22"/>
        </w:rPr>
        <w:tab/>
        <w:t xml:space="preserve">Seybold, B. A., Phillips, E. A. K., Schreiner, C. E. &amp; Hasenstaub, A. R. Inhibitory Actions Unified by Network Integration.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87</w:t>
      </w:r>
      <w:r w:rsidRPr="00A8102E">
        <w:rPr>
          <w:rFonts w:ascii="Arial" w:hAnsi="Arial" w:cs="Arial"/>
          <w:noProof/>
          <w:sz w:val="22"/>
        </w:rPr>
        <w:t>, 1181–1192 (2015).</w:t>
      </w:r>
    </w:p>
    <w:p w14:paraId="2757ED9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74.</w:t>
      </w:r>
      <w:r w:rsidRPr="00A8102E">
        <w:rPr>
          <w:rFonts w:ascii="Arial" w:hAnsi="Arial" w:cs="Arial"/>
          <w:noProof/>
          <w:sz w:val="22"/>
        </w:rPr>
        <w:tab/>
        <w:t xml:space="preserve">Phillips, E. A. K. &amp; Hasenstaub, A. R. Asymmetric effects of activating and inactivating cortical interneurons. </w:t>
      </w:r>
      <w:r w:rsidRPr="00A8102E">
        <w:rPr>
          <w:rFonts w:ascii="Arial" w:hAnsi="Arial" w:cs="Arial"/>
          <w:i/>
          <w:iCs/>
          <w:noProof/>
          <w:sz w:val="22"/>
        </w:rPr>
        <w:t>Elife</w:t>
      </w:r>
      <w:r w:rsidRPr="00A8102E">
        <w:rPr>
          <w:rFonts w:ascii="Arial" w:hAnsi="Arial" w:cs="Arial"/>
          <w:noProof/>
          <w:sz w:val="22"/>
        </w:rPr>
        <w:t xml:space="preserve"> </w:t>
      </w:r>
      <w:r w:rsidRPr="00A8102E">
        <w:rPr>
          <w:rFonts w:ascii="Arial" w:hAnsi="Arial" w:cs="Arial"/>
          <w:b/>
          <w:bCs/>
          <w:noProof/>
          <w:sz w:val="22"/>
        </w:rPr>
        <w:t>5</w:t>
      </w:r>
      <w:r w:rsidRPr="00A8102E">
        <w:rPr>
          <w:rFonts w:ascii="Arial" w:hAnsi="Arial" w:cs="Arial"/>
          <w:noProof/>
          <w:sz w:val="22"/>
        </w:rPr>
        <w:t>, e18383 (2016).</w:t>
      </w:r>
    </w:p>
    <w:p w14:paraId="7342781E"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75.</w:t>
      </w:r>
      <w:r w:rsidRPr="00A8102E">
        <w:rPr>
          <w:rFonts w:ascii="Arial" w:hAnsi="Arial" w:cs="Arial"/>
          <w:noProof/>
          <w:sz w:val="22"/>
        </w:rPr>
        <w:tab/>
        <w:t xml:space="preserve">Attneave, F. Some informational aspects of visual perception. </w:t>
      </w:r>
      <w:r w:rsidRPr="00A8102E">
        <w:rPr>
          <w:rFonts w:ascii="Arial" w:hAnsi="Arial" w:cs="Arial"/>
          <w:i/>
          <w:iCs/>
          <w:noProof/>
          <w:sz w:val="22"/>
        </w:rPr>
        <w:t>Psychol. Rev.</w:t>
      </w:r>
      <w:r w:rsidRPr="00A8102E">
        <w:rPr>
          <w:rFonts w:ascii="Arial" w:hAnsi="Arial" w:cs="Arial"/>
          <w:noProof/>
          <w:sz w:val="22"/>
        </w:rPr>
        <w:t xml:space="preserve"> </w:t>
      </w:r>
      <w:r w:rsidRPr="00A8102E">
        <w:rPr>
          <w:rFonts w:ascii="Arial" w:hAnsi="Arial" w:cs="Arial"/>
          <w:b/>
          <w:bCs/>
          <w:noProof/>
          <w:sz w:val="22"/>
        </w:rPr>
        <w:t>61</w:t>
      </w:r>
      <w:r w:rsidRPr="00A8102E">
        <w:rPr>
          <w:rFonts w:ascii="Arial" w:hAnsi="Arial" w:cs="Arial"/>
          <w:noProof/>
          <w:sz w:val="22"/>
        </w:rPr>
        <w:t>, 183–193 (1954).</w:t>
      </w:r>
    </w:p>
    <w:p w14:paraId="580714E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76.</w:t>
      </w:r>
      <w:r w:rsidRPr="00A8102E">
        <w:rPr>
          <w:rFonts w:ascii="Arial" w:hAnsi="Arial" w:cs="Arial"/>
          <w:noProof/>
          <w:sz w:val="22"/>
        </w:rPr>
        <w:tab/>
        <w:t xml:space="preserve">Simoncelli, E. P. &amp; Olshausen, B. A. Natural image statistics and neural representation. </w:t>
      </w:r>
      <w:r w:rsidRPr="00A8102E">
        <w:rPr>
          <w:rFonts w:ascii="Arial" w:hAnsi="Arial" w:cs="Arial"/>
          <w:i/>
          <w:iCs/>
          <w:noProof/>
          <w:sz w:val="22"/>
        </w:rPr>
        <w:t>Annual Review of Neuroscience</w:t>
      </w:r>
      <w:r w:rsidRPr="00A8102E">
        <w:rPr>
          <w:rFonts w:ascii="Arial" w:hAnsi="Arial" w:cs="Arial"/>
          <w:noProof/>
          <w:sz w:val="22"/>
        </w:rPr>
        <w:t xml:space="preserve"> </w:t>
      </w:r>
      <w:r w:rsidRPr="00A8102E">
        <w:rPr>
          <w:rFonts w:ascii="Arial" w:hAnsi="Arial" w:cs="Arial"/>
          <w:b/>
          <w:bCs/>
          <w:noProof/>
          <w:sz w:val="22"/>
        </w:rPr>
        <w:t>24</w:t>
      </w:r>
      <w:r w:rsidRPr="00A8102E">
        <w:rPr>
          <w:rFonts w:ascii="Arial" w:hAnsi="Arial" w:cs="Arial"/>
          <w:noProof/>
          <w:sz w:val="22"/>
        </w:rPr>
        <w:t>, 1193–1216 (2001).</w:t>
      </w:r>
    </w:p>
    <w:p w14:paraId="22BAB605"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77.</w:t>
      </w:r>
      <w:r w:rsidRPr="00A8102E">
        <w:rPr>
          <w:rFonts w:ascii="Arial" w:hAnsi="Arial" w:cs="Arial"/>
          <w:noProof/>
          <w:sz w:val="22"/>
        </w:rPr>
        <w:tab/>
        <w:t xml:space="preserve">Simoncelli, E. P. Vision and the statistics of the visual environment. </w:t>
      </w:r>
      <w:r w:rsidRPr="00A8102E">
        <w:rPr>
          <w:rFonts w:ascii="Arial" w:hAnsi="Arial" w:cs="Arial"/>
          <w:i/>
          <w:iCs/>
          <w:noProof/>
          <w:sz w:val="22"/>
        </w:rPr>
        <w:t>Current Opinion in Neurobiology</w:t>
      </w:r>
      <w:r w:rsidRPr="00A8102E">
        <w:rPr>
          <w:rFonts w:ascii="Arial" w:hAnsi="Arial" w:cs="Arial"/>
          <w:noProof/>
          <w:sz w:val="22"/>
        </w:rPr>
        <w:t xml:space="preserve"> </w:t>
      </w:r>
      <w:r w:rsidRPr="00A8102E">
        <w:rPr>
          <w:rFonts w:ascii="Arial" w:hAnsi="Arial" w:cs="Arial"/>
          <w:b/>
          <w:bCs/>
          <w:noProof/>
          <w:sz w:val="22"/>
        </w:rPr>
        <w:t>13</w:t>
      </w:r>
      <w:r w:rsidRPr="00A8102E">
        <w:rPr>
          <w:rFonts w:ascii="Arial" w:hAnsi="Arial" w:cs="Arial"/>
          <w:noProof/>
          <w:sz w:val="22"/>
        </w:rPr>
        <w:t>, 144–149 (2003).</w:t>
      </w:r>
    </w:p>
    <w:p w14:paraId="6FE5A33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78.</w:t>
      </w:r>
      <w:r w:rsidRPr="00A8102E">
        <w:rPr>
          <w:rFonts w:ascii="Arial" w:hAnsi="Arial" w:cs="Arial"/>
          <w:noProof/>
          <w:sz w:val="22"/>
        </w:rPr>
        <w:tab/>
        <w:t xml:space="preserve">Schneider, D. M., Nelson, A. &amp; Mooney, R. A synaptic and circuit basis for corollary discharge in the auditory cortex. </w:t>
      </w:r>
      <w:r w:rsidRPr="00A8102E">
        <w:rPr>
          <w:rFonts w:ascii="Arial" w:hAnsi="Arial" w:cs="Arial"/>
          <w:i/>
          <w:iCs/>
          <w:noProof/>
          <w:sz w:val="22"/>
        </w:rPr>
        <w:t>Nature</w:t>
      </w:r>
      <w:r w:rsidRPr="00A8102E">
        <w:rPr>
          <w:rFonts w:ascii="Arial" w:hAnsi="Arial" w:cs="Arial"/>
          <w:noProof/>
          <w:sz w:val="22"/>
        </w:rPr>
        <w:t xml:space="preserve"> </w:t>
      </w:r>
      <w:r w:rsidRPr="00A8102E">
        <w:rPr>
          <w:rFonts w:ascii="Arial" w:hAnsi="Arial" w:cs="Arial"/>
          <w:b/>
          <w:bCs/>
          <w:noProof/>
          <w:sz w:val="22"/>
        </w:rPr>
        <w:t>513</w:t>
      </w:r>
      <w:r w:rsidRPr="00A8102E">
        <w:rPr>
          <w:rFonts w:ascii="Arial" w:hAnsi="Arial" w:cs="Arial"/>
          <w:noProof/>
          <w:sz w:val="22"/>
        </w:rPr>
        <w:t>, 189–94 (2014).</w:t>
      </w:r>
    </w:p>
    <w:p w14:paraId="57B2BD0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79.</w:t>
      </w:r>
      <w:r w:rsidRPr="00A8102E">
        <w:rPr>
          <w:rFonts w:ascii="Arial" w:hAnsi="Arial" w:cs="Arial"/>
          <w:noProof/>
          <w:sz w:val="22"/>
        </w:rPr>
        <w:tab/>
        <w:t xml:space="preserve">Schneider, D. M., Sundararajan, J. &amp; Mooney,  richard. A cortical filter that learns to suppress the acoustic consequences of movement. </w:t>
      </w:r>
      <w:r w:rsidRPr="00A8102E">
        <w:rPr>
          <w:rFonts w:ascii="Arial" w:hAnsi="Arial" w:cs="Arial"/>
          <w:i/>
          <w:iCs/>
          <w:noProof/>
          <w:sz w:val="22"/>
        </w:rPr>
        <w:t>Nature</w:t>
      </w:r>
      <w:r w:rsidRPr="00A8102E">
        <w:rPr>
          <w:rFonts w:ascii="Arial" w:hAnsi="Arial" w:cs="Arial"/>
          <w:noProof/>
          <w:sz w:val="22"/>
        </w:rPr>
        <w:t xml:space="preserve"> (2018). doi:10.1038/s41586-018-0520-5</w:t>
      </w:r>
    </w:p>
    <w:p w14:paraId="7F09DBB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80.</w:t>
      </w:r>
      <w:r w:rsidRPr="00A8102E">
        <w:rPr>
          <w:rFonts w:ascii="Arial" w:hAnsi="Arial" w:cs="Arial"/>
          <w:noProof/>
          <w:sz w:val="22"/>
        </w:rPr>
        <w:tab/>
        <w:t xml:space="preserve">Guo, Z. V. </w:t>
      </w:r>
      <w:r w:rsidRPr="00A8102E">
        <w:rPr>
          <w:rFonts w:ascii="Arial" w:hAnsi="Arial" w:cs="Arial"/>
          <w:i/>
          <w:iCs/>
          <w:noProof/>
          <w:sz w:val="22"/>
        </w:rPr>
        <w:t>et al.</w:t>
      </w:r>
      <w:r w:rsidRPr="00A8102E">
        <w:rPr>
          <w:rFonts w:ascii="Arial" w:hAnsi="Arial" w:cs="Arial"/>
          <w:noProof/>
          <w:sz w:val="22"/>
        </w:rPr>
        <w:t xml:space="preserve"> Procedures for behavioral experiments in head-fixed mice. </w:t>
      </w:r>
      <w:r w:rsidRPr="00A8102E">
        <w:rPr>
          <w:rFonts w:ascii="Arial" w:hAnsi="Arial" w:cs="Arial"/>
          <w:i/>
          <w:iCs/>
          <w:noProof/>
          <w:sz w:val="22"/>
        </w:rPr>
        <w:t>PLoS One</w:t>
      </w:r>
      <w:r w:rsidRPr="00A8102E">
        <w:rPr>
          <w:rFonts w:ascii="Arial" w:hAnsi="Arial" w:cs="Arial"/>
          <w:noProof/>
          <w:sz w:val="22"/>
        </w:rPr>
        <w:t xml:space="preserve"> </w:t>
      </w:r>
      <w:r w:rsidRPr="00A8102E">
        <w:rPr>
          <w:rFonts w:ascii="Arial" w:hAnsi="Arial" w:cs="Arial"/>
          <w:b/>
          <w:bCs/>
          <w:noProof/>
          <w:sz w:val="22"/>
        </w:rPr>
        <w:t>9</w:t>
      </w:r>
      <w:r w:rsidRPr="00A8102E">
        <w:rPr>
          <w:rFonts w:ascii="Arial" w:hAnsi="Arial" w:cs="Arial"/>
          <w:noProof/>
          <w:sz w:val="22"/>
        </w:rPr>
        <w:t>, (2014).</w:t>
      </w:r>
    </w:p>
    <w:p w14:paraId="383E6A6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81.</w:t>
      </w:r>
      <w:r w:rsidRPr="00A8102E">
        <w:rPr>
          <w:rFonts w:ascii="Arial" w:hAnsi="Arial" w:cs="Arial"/>
          <w:noProof/>
          <w:sz w:val="22"/>
        </w:rPr>
        <w:tab/>
        <w:t xml:space="preserve">Isett, B. R., Feasel, S. H., Lane, M. A. &amp; Feldman, D. E. Slip-Based Coding of Local Shape and Texture in Mouse S1. </w:t>
      </w:r>
      <w:r w:rsidRPr="00A8102E">
        <w:rPr>
          <w:rFonts w:ascii="Arial" w:hAnsi="Arial" w:cs="Arial"/>
          <w:i/>
          <w:iCs/>
          <w:noProof/>
          <w:sz w:val="22"/>
        </w:rPr>
        <w:t>Neuron</w:t>
      </w:r>
      <w:r w:rsidRPr="00A8102E">
        <w:rPr>
          <w:rFonts w:ascii="Arial" w:hAnsi="Arial" w:cs="Arial"/>
          <w:noProof/>
          <w:sz w:val="22"/>
        </w:rPr>
        <w:t xml:space="preserve"> </w:t>
      </w:r>
      <w:r w:rsidRPr="00A8102E">
        <w:rPr>
          <w:rFonts w:ascii="Arial" w:hAnsi="Arial" w:cs="Arial"/>
          <w:b/>
          <w:bCs/>
          <w:noProof/>
          <w:sz w:val="22"/>
        </w:rPr>
        <w:t>97</w:t>
      </w:r>
      <w:r w:rsidRPr="00A8102E">
        <w:rPr>
          <w:rFonts w:ascii="Arial" w:hAnsi="Arial" w:cs="Arial"/>
          <w:noProof/>
          <w:sz w:val="22"/>
        </w:rPr>
        <w:t>, 418-433.e5 (2018).</w:t>
      </w:r>
    </w:p>
    <w:p w14:paraId="4D849502"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82.</w:t>
      </w:r>
      <w:r w:rsidRPr="00A8102E">
        <w:rPr>
          <w:rFonts w:ascii="Arial" w:hAnsi="Arial" w:cs="Arial"/>
          <w:noProof/>
          <w:sz w:val="22"/>
        </w:rPr>
        <w:tab/>
        <w:t xml:space="preserve">Carruthers, I. M., Natan, R. G. &amp; Geffen, M. N. Encoding of ultrasonic vocalizations in the auditory cortex.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109</w:t>
      </w:r>
      <w:r w:rsidRPr="00A8102E">
        <w:rPr>
          <w:rFonts w:ascii="Arial" w:hAnsi="Arial" w:cs="Arial"/>
          <w:noProof/>
          <w:sz w:val="22"/>
        </w:rPr>
        <w:t>, 1912–1927 (2013).</w:t>
      </w:r>
    </w:p>
    <w:p w14:paraId="72555247"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83.</w:t>
      </w:r>
      <w:r w:rsidRPr="00A8102E">
        <w:rPr>
          <w:rFonts w:ascii="Arial" w:hAnsi="Arial" w:cs="Arial"/>
          <w:noProof/>
          <w:sz w:val="22"/>
        </w:rPr>
        <w:tab/>
        <w:t xml:space="preserve">Carruthers, I. M. </w:t>
      </w:r>
      <w:r w:rsidRPr="00A8102E">
        <w:rPr>
          <w:rFonts w:ascii="Arial" w:hAnsi="Arial" w:cs="Arial"/>
          <w:i/>
          <w:iCs/>
          <w:noProof/>
          <w:sz w:val="22"/>
        </w:rPr>
        <w:t>et al.</w:t>
      </w:r>
      <w:r w:rsidRPr="00A8102E">
        <w:rPr>
          <w:rFonts w:ascii="Arial" w:hAnsi="Arial" w:cs="Arial"/>
          <w:noProof/>
          <w:sz w:val="22"/>
        </w:rPr>
        <w:t xml:space="preserve"> Emergence of invariant representation of vocalizations in the auditory cortex. </w:t>
      </w:r>
      <w:r w:rsidRPr="00A8102E">
        <w:rPr>
          <w:rFonts w:ascii="Arial" w:hAnsi="Arial" w:cs="Arial"/>
          <w:i/>
          <w:iCs/>
          <w:noProof/>
          <w:sz w:val="22"/>
        </w:rPr>
        <w:t>J. Neurophysiol.</w:t>
      </w:r>
      <w:r w:rsidRPr="00A8102E">
        <w:rPr>
          <w:rFonts w:ascii="Arial" w:hAnsi="Arial" w:cs="Arial"/>
          <w:noProof/>
          <w:sz w:val="22"/>
        </w:rPr>
        <w:t xml:space="preserve"> jn.00095.2015 (2015). doi:10.1152/jn.00095.2015</w:t>
      </w:r>
    </w:p>
    <w:p w14:paraId="4E4264DA"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84.</w:t>
      </w:r>
      <w:r w:rsidRPr="00A8102E">
        <w:rPr>
          <w:rFonts w:ascii="Arial" w:hAnsi="Arial" w:cs="Arial"/>
          <w:noProof/>
          <w:sz w:val="22"/>
        </w:rPr>
        <w:tab/>
        <w:t xml:space="preserve">Voigts, J. </w:t>
      </w:r>
      <w:r w:rsidRPr="00A8102E">
        <w:rPr>
          <w:rFonts w:ascii="Arial" w:hAnsi="Arial" w:cs="Arial"/>
          <w:i/>
          <w:iCs/>
          <w:noProof/>
          <w:sz w:val="22"/>
        </w:rPr>
        <w:t>et al.</w:t>
      </w:r>
      <w:r w:rsidRPr="00A8102E">
        <w:rPr>
          <w:rFonts w:ascii="Arial" w:hAnsi="Arial" w:cs="Arial"/>
          <w:noProof/>
          <w:sz w:val="22"/>
        </w:rPr>
        <w:t xml:space="preserve"> An easy-to-assemble, robust, and lightweight drive implant for chronic tetrode recordings in freely moving animals. </w:t>
      </w:r>
      <w:r w:rsidRPr="00A8102E">
        <w:rPr>
          <w:rFonts w:ascii="Arial" w:hAnsi="Arial" w:cs="Arial"/>
          <w:i/>
          <w:iCs/>
          <w:noProof/>
          <w:sz w:val="22"/>
        </w:rPr>
        <w:t>J. Neural Eng.</w:t>
      </w:r>
      <w:r w:rsidRPr="00A8102E">
        <w:rPr>
          <w:rFonts w:ascii="Arial" w:hAnsi="Arial" w:cs="Arial"/>
          <w:noProof/>
          <w:sz w:val="22"/>
        </w:rPr>
        <w:t xml:space="preserve"> </w:t>
      </w:r>
      <w:r w:rsidRPr="00A8102E">
        <w:rPr>
          <w:rFonts w:ascii="Arial" w:hAnsi="Arial" w:cs="Arial"/>
          <w:b/>
          <w:bCs/>
          <w:noProof/>
          <w:sz w:val="22"/>
        </w:rPr>
        <w:t>17</w:t>
      </w:r>
      <w:r w:rsidRPr="00A8102E">
        <w:rPr>
          <w:rFonts w:ascii="Arial" w:hAnsi="Arial" w:cs="Arial"/>
          <w:noProof/>
          <w:sz w:val="22"/>
        </w:rPr>
        <w:t>, 26044 (2020).</w:t>
      </w:r>
    </w:p>
    <w:p w14:paraId="6423F129"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85.</w:t>
      </w:r>
      <w:r w:rsidRPr="00A8102E">
        <w:rPr>
          <w:rFonts w:ascii="Arial" w:hAnsi="Arial" w:cs="Arial"/>
          <w:noProof/>
          <w:sz w:val="22"/>
        </w:rPr>
        <w:tab/>
        <w:t xml:space="preserve">Voigts, J., Siegle, J., Pritchett, D. L. &amp; Moore, C. I. The flexDrive: An ultra-light implant for optical control and highly parallel chronic recording of neuronal ensembles in freely moving mice. </w:t>
      </w:r>
      <w:r w:rsidRPr="00A8102E">
        <w:rPr>
          <w:rFonts w:ascii="Arial" w:hAnsi="Arial" w:cs="Arial"/>
          <w:i/>
          <w:iCs/>
          <w:noProof/>
          <w:sz w:val="22"/>
        </w:rPr>
        <w:t>Front. Syst. Neurosci.</w:t>
      </w:r>
      <w:r w:rsidRPr="00A8102E">
        <w:rPr>
          <w:rFonts w:ascii="Arial" w:hAnsi="Arial" w:cs="Arial"/>
          <w:noProof/>
          <w:sz w:val="22"/>
        </w:rPr>
        <w:t xml:space="preserve"> </w:t>
      </w:r>
      <w:r w:rsidRPr="00A8102E">
        <w:rPr>
          <w:rFonts w:ascii="Arial" w:hAnsi="Arial" w:cs="Arial"/>
          <w:b/>
          <w:bCs/>
          <w:noProof/>
          <w:sz w:val="22"/>
        </w:rPr>
        <w:t>7</w:t>
      </w:r>
      <w:r w:rsidRPr="00A8102E">
        <w:rPr>
          <w:rFonts w:ascii="Arial" w:hAnsi="Arial" w:cs="Arial"/>
          <w:noProof/>
          <w:sz w:val="22"/>
        </w:rPr>
        <w:t>, 8 (2013).</w:t>
      </w:r>
    </w:p>
    <w:p w14:paraId="51E7964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lastRenderedPageBreak/>
        <w:t>86.</w:t>
      </w:r>
      <w:r w:rsidRPr="00A8102E">
        <w:rPr>
          <w:rFonts w:ascii="Arial" w:hAnsi="Arial" w:cs="Arial"/>
          <w:noProof/>
          <w:sz w:val="22"/>
        </w:rPr>
        <w:tab/>
        <w:t xml:space="preserve">Pachitariu, M., Steinmetz, N., Kadir, S., Carandini, M. &amp; Harris, K. </w:t>
      </w:r>
      <w:r w:rsidRPr="00A8102E">
        <w:rPr>
          <w:rFonts w:ascii="Arial" w:hAnsi="Arial" w:cs="Arial"/>
          <w:i/>
          <w:iCs/>
          <w:noProof/>
          <w:sz w:val="22"/>
        </w:rPr>
        <w:t>Fast and accurate spike sorting of high-channel count probes with KiloSort</w:t>
      </w:r>
      <w:r w:rsidRPr="00A8102E">
        <w:rPr>
          <w:rFonts w:ascii="Arial" w:hAnsi="Arial" w:cs="Arial"/>
          <w:noProof/>
          <w:sz w:val="22"/>
        </w:rPr>
        <w:t xml:space="preserve">. </w:t>
      </w:r>
      <w:r w:rsidRPr="00A8102E">
        <w:rPr>
          <w:rFonts w:ascii="Arial" w:hAnsi="Arial" w:cs="Arial"/>
          <w:i/>
          <w:iCs/>
          <w:noProof/>
          <w:sz w:val="22"/>
        </w:rPr>
        <w:t>Advances in Neural Information Processing Systems</w:t>
      </w:r>
      <w:r w:rsidRPr="00A8102E">
        <w:rPr>
          <w:rFonts w:ascii="Arial" w:hAnsi="Arial" w:cs="Arial"/>
          <w:noProof/>
          <w:sz w:val="22"/>
        </w:rPr>
        <w:t xml:space="preserve"> </w:t>
      </w:r>
      <w:r w:rsidRPr="00A8102E">
        <w:rPr>
          <w:rFonts w:ascii="Arial" w:hAnsi="Arial" w:cs="Arial"/>
          <w:b/>
          <w:bCs/>
          <w:noProof/>
          <w:sz w:val="22"/>
        </w:rPr>
        <w:t>29</w:t>
      </w:r>
      <w:r w:rsidRPr="00A8102E">
        <w:rPr>
          <w:rFonts w:ascii="Arial" w:hAnsi="Arial" w:cs="Arial"/>
          <w:noProof/>
          <w:sz w:val="22"/>
        </w:rPr>
        <w:t>, (2016).</w:t>
      </w:r>
    </w:p>
    <w:p w14:paraId="3C7DCAB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87.</w:t>
      </w:r>
      <w:r w:rsidRPr="00A8102E">
        <w:rPr>
          <w:rFonts w:ascii="Arial" w:hAnsi="Arial" w:cs="Arial"/>
          <w:noProof/>
          <w:sz w:val="22"/>
        </w:rPr>
        <w:tab/>
        <w:t xml:space="preserve">Eilers, P. H. C. &amp; Marx, B. D. Flexible smoothing with B-splines and penalties. </w:t>
      </w:r>
      <w:r w:rsidRPr="00A8102E">
        <w:rPr>
          <w:rFonts w:ascii="Arial" w:hAnsi="Arial" w:cs="Arial"/>
          <w:i/>
          <w:iCs/>
          <w:noProof/>
          <w:sz w:val="22"/>
        </w:rPr>
        <w:t>Stat. Sci.</w:t>
      </w:r>
      <w:r w:rsidRPr="00A8102E">
        <w:rPr>
          <w:rFonts w:ascii="Arial" w:hAnsi="Arial" w:cs="Arial"/>
          <w:noProof/>
          <w:sz w:val="22"/>
        </w:rPr>
        <w:t xml:space="preserve"> </w:t>
      </w:r>
      <w:r w:rsidRPr="00A8102E">
        <w:rPr>
          <w:rFonts w:ascii="Arial" w:hAnsi="Arial" w:cs="Arial"/>
          <w:b/>
          <w:bCs/>
          <w:noProof/>
          <w:sz w:val="22"/>
        </w:rPr>
        <w:t>11</w:t>
      </w:r>
      <w:r w:rsidRPr="00A8102E">
        <w:rPr>
          <w:rFonts w:ascii="Arial" w:hAnsi="Arial" w:cs="Arial"/>
          <w:noProof/>
          <w:sz w:val="22"/>
        </w:rPr>
        <w:t>, 89–102 (1996).</w:t>
      </w:r>
    </w:p>
    <w:p w14:paraId="40D76211"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88.</w:t>
      </w:r>
      <w:r w:rsidRPr="00A8102E">
        <w:rPr>
          <w:rFonts w:ascii="Arial" w:hAnsi="Arial" w:cs="Arial"/>
          <w:noProof/>
          <w:sz w:val="22"/>
        </w:rPr>
        <w:tab/>
        <w:t xml:space="preserve">Stanislaw, H. &amp; Todorov, N. Calculation of signal detection theory measures. </w:t>
      </w:r>
      <w:r w:rsidRPr="00A8102E">
        <w:rPr>
          <w:rFonts w:ascii="Arial" w:hAnsi="Arial" w:cs="Arial"/>
          <w:i/>
          <w:iCs/>
          <w:noProof/>
          <w:sz w:val="22"/>
        </w:rPr>
        <w:t>Behav. Res. Methods, Instruments, Comput.</w:t>
      </w:r>
      <w:r w:rsidRPr="00A8102E">
        <w:rPr>
          <w:rFonts w:ascii="Arial" w:hAnsi="Arial" w:cs="Arial"/>
          <w:noProof/>
          <w:sz w:val="22"/>
        </w:rPr>
        <w:t xml:space="preserve"> </w:t>
      </w:r>
      <w:r w:rsidRPr="00A8102E">
        <w:rPr>
          <w:rFonts w:ascii="Arial" w:hAnsi="Arial" w:cs="Arial"/>
          <w:b/>
          <w:bCs/>
          <w:noProof/>
          <w:sz w:val="22"/>
        </w:rPr>
        <w:t>31</w:t>
      </w:r>
      <w:r w:rsidRPr="00A8102E">
        <w:rPr>
          <w:rFonts w:ascii="Arial" w:hAnsi="Arial" w:cs="Arial"/>
          <w:noProof/>
          <w:sz w:val="22"/>
        </w:rPr>
        <w:t>, 137–149 (1999).</w:t>
      </w:r>
    </w:p>
    <w:p w14:paraId="21DA02DD"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89.</w:t>
      </w:r>
      <w:r w:rsidRPr="00A8102E">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A8102E">
        <w:rPr>
          <w:rFonts w:ascii="Arial" w:hAnsi="Arial" w:cs="Arial"/>
          <w:i/>
          <w:iCs/>
          <w:noProof/>
          <w:sz w:val="22"/>
        </w:rPr>
        <w:t>J. Neurophysiol.</w:t>
      </w:r>
      <w:r w:rsidRPr="00A8102E">
        <w:rPr>
          <w:rFonts w:ascii="Arial" w:hAnsi="Arial" w:cs="Arial"/>
          <w:noProof/>
          <w:sz w:val="22"/>
        </w:rPr>
        <w:t xml:space="preserve"> </w:t>
      </w:r>
      <w:r w:rsidRPr="00A8102E">
        <w:rPr>
          <w:rFonts w:ascii="Arial" w:hAnsi="Arial" w:cs="Arial"/>
          <w:b/>
          <w:bCs/>
          <w:noProof/>
          <w:sz w:val="22"/>
        </w:rPr>
        <w:t>120</w:t>
      </w:r>
      <w:r w:rsidRPr="00A8102E">
        <w:rPr>
          <w:rFonts w:ascii="Arial" w:hAnsi="Arial" w:cs="Arial"/>
          <w:noProof/>
          <w:sz w:val="22"/>
        </w:rPr>
        <w:t>, 2819–2833 (2018).</w:t>
      </w:r>
    </w:p>
    <w:p w14:paraId="43ACA636"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90.</w:t>
      </w:r>
      <w:r w:rsidRPr="00A8102E">
        <w:rPr>
          <w:rFonts w:ascii="Arial" w:hAnsi="Arial" w:cs="Arial"/>
          <w:noProof/>
          <w:sz w:val="22"/>
        </w:rPr>
        <w:tab/>
        <w:t xml:space="preserve">Hautus, M. J. Corrections for extreme proportions and their biasing effects on estimated values of d′. </w:t>
      </w:r>
      <w:r w:rsidRPr="00A8102E">
        <w:rPr>
          <w:rFonts w:ascii="Arial" w:hAnsi="Arial" w:cs="Arial"/>
          <w:i/>
          <w:iCs/>
          <w:noProof/>
          <w:sz w:val="22"/>
        </w:rPr>
        <w:t>Behav. Res. Methods, Instruments, Comput.</w:t>
      </w:r>
      <w:r w:rsidRPr="00A8102E">
        <w:rPr>
          <w:rFonts w:ascii="Arial" w:hAnsi="Arial" w:cs="Arial"/>
          <w:noProof/>
          <w:sz w:val="22"/>
        </w:rPr>
        <w:t xml:space="preserve"> </w:t>
      </w:r>
      <w:r w:rsidRPr="00A8102E">
        <w:rPr>
          <w:rFonts w:ascii="Arial" w:hAnsi="Arial" w:cs="Arial"/>
          <w:b/>
          <w:bCs/>
          <w:noProof/>
          <w:sz w:val="22"/>
        </w:rPr>
        <w:t>27</w:t>
      </w:r>
      <w:r w:rsidRPr="00A8102E">
        <w:rPr>
          <w:rFonts w:ascii="Arial" w:hAnsi="Arial" w:cs="Arial"/>
          <w:noProof/>
          <w:sz w:val="22"/>
        </w:rPr>
        <w:t>, 46–51 (1995).</w:t>
      </w:r>
    </w:p>
    <w:p w14:paraId="51713BD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91.</w:t>
      </w:r>
      <w:r w:rsidRPr="00A8102E">
        <w:rPr>
          <w:rFonts w:ascii="Arial" w:hAnsi="Arial" w:cs="Arial"/>
          <w:noProof/>
          <w:sz w:val="22"/>
        </w:rPr>
        <w:tab/>
        <w:t xml:space="preserve">Sahani, M. &amp; Linden, J. F. How linear are auditory cortical responses? in </w:t>
      </w:r>
      <w:r w:rsidRPr="00A8102E">
        <w:rPr>
          <w:rFonts w:ascii="Arial" w:hAnsi="Arial" w:cs="Arial"/>
          <w:i/>
          <w:iCs/>
          <w:noProof/>
          <w:sz w:val="22"/>
        </w:rPr>
        <w:t>Advances in Neural Information Processing Systems</w:t>
      </w:r>
      <w:r w:rsidRPr="00A8102E">
        <w:rPr>
          <w:rFonts w:ascii="Arial" w:hAnsi="Arial" w:cs="Arial"/>
          <w:noProof/>
          <w:sz w:val="22"/>
        </w:rPr>
        <w:t xml:space="preserve"> 109–116 (2003). doi:10.1124/dmd.105.005157.concerning</w:t>
      </w:r>
    </w:p>
    <w:p w14:paraId="00124363"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92.</w:t>
      </w:r>
      <w:r w:rsidRPr="00A8102E">
        <w:rPr>
          <w:rFonts w:ascii="Arial" w:hAnsi="Arial" w:cs="Arial"/>
          <w:noProof/>
          <w:sz w:val="22"/>
        </w:rPr>
        <w:tab/>
        <w:t xml:space="preserve">Sahani, M. &amp; Linden, J. F. </w:t>
      </w:r>
      <w:r w:rsidRPr="00A8102E">
        <w:rPr>
          <w:rFonts w:ascii="Arial" w:hAnsi="Arial" w:cs="Arial"/>
          <w:i/>
          <w:iCs/>
          <w:noProof/>
          <w:sz w:val="22"/>
        </w:rPr>
        <w:t>Evidence optimization techniques for estimating stimulus-response functions</w:t>
      </w:r>
      <w:r w:rsidRPr="00A8102E">
        <w:rPr>
          <w:rFonts w:ascii="Arial" w:hAnsi="Arial" w:cs="Arial"/>
          <w:noProof/>
          <w:sz w:val="22"/>
        </w:rPr>
        <w:t xml:space="preserve">. </w:t>
      </w:r>
      <w:r w:rsidRPr="00A8102E">
        <w:rPr>
          <w:rFonts w:ascii="Arial" w:hAnsi="Arial" w:cs="Arial"/>
          <w:i/>
          <w:iCs/>
          <w:noProof/>
          <w:sz w:val="22"/>
        </w:rPr>
        <w:t>Advances in Neural Information Processing Systems</w:t>
      </w:r>
      <w:r w:rsidRPr="00A8102E">
        <w:rPr>
          <w:rFonts w:ascii="Arial" w:hAnsi="Arial" w:cs="Arial"/>
          <w:noProof/>
          <w:sz w:val="22"/>
        </w:rPr>
        <w:t xml:space="preserve"> (2003).</w:t>
      </w:r>
    </w:p>
    <w:p w14:paraId="57AFE5FC" w14:textId="77777777" w:rsidR="00A8102E" w:rsidRPr="00A8102E" w:rsidRDefault="00A8102E" w:rsidP="00A8102E">
      <w:pPr>
        <w:widowControl w:val="0"/>
        <w:autoSpaceDE w:val="0"/>
        <w:autoSpaceDN w:val="0"/>
        <w:adjustRightInd w:val="0"/>
        <w:ind w:left="640" w:hanging="640"/>
        <w:rPr>
          <w:rFonts w:ascii="Arial" w:hAnsi="Arial" w:cs="Arial"/>
          <w:noProof/>
          <w:sz w:val="22"/>
        </w:rPr>
      </w:pPr>
      <w:r w:rsidRPr="00A8102E">
        <w:rPr>
          <w:rFonts w:ascii="Arial" w:hAnsi="Arial" w:cs="Arial"/>
          <w:noProof/>
          <w:sz w:val="22"/>
        </w:rPr>
        <w:t>93.</w:t>
      </w:r>
      <w:r w:rsidRPr="00A8102E">
        <w:rPr>
          <w:rFonts w:ascii="Arial" w:hAnsi="Arial" w:cs="Arial"/>
          <w:noProof/>
          <w:sz w:val="22"/>
        </w:rPr>
        <w:tab/>
        <w:t xml:space="preserve">Benjamini, Y. &amp; Hochberg, Y. Controlling the False Discovery Rate: A Practical and Powerful Approach to Multiple Testing. </w:t>
      </w:r>
      <w:r w:rsidRPr="00A8102E">
        <w:rPr>
          <w:rFonts w:ascii="Arial" w:hAnsi="Arial" w:cs="Arial"/>
          <w:i/>
          <w:iCs/>
          <w:noProof/>
          <w:sz w:val="22"/>
        </w:rPr>
        <w:t>J. R. Stat. Soc. Ser. B</w:t>
      </w:r>
      <w:r w:rsidRPr="00A8102E">
        <w:rPr>
          <w:rFonts w:ascii="Arial" w:hAnsi="Arial" w:cs="Arial"/>
          <w:noProof/>
          <w:sz w:val="22"/>
        </w:rPr>
        <w:t xml:space="preserve"> </w:t>
      </w:r>
      <w:r w:rsidRPr="00A8102E">
        <w:rPr>
          <w:rFonts w:ascii="Arial" w:hAnsi="Arial" w:cs="Arial"/>
          <w:b/>
          <w:bCs/>
          <w:noProof/>
          <w:sz w:val="22"/>
        </w:rPr>
        <w:t>57</w:t>
      </w:r>
      <w:r w:rsidRPr="00A8102E">
        <w:rPr>
          <w:rFonts w:ascii="Arial" w:hAnsi="Arial" w:cs="Arial"/>
          <w:noProof/>
          <w:sz w:val="22"/>
        </w:rPr>
        <w:t>, 289–300 (1995).</w:t>
      </w:r>
    </w:p>
    <w:p w14:paraId="289CD01C" w14:textId="1216D728" w:rsidR="00090042" w:rsidRDefault="00DB7221" w:rsidP="00A8102E">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r w:rsidR="00EC594F">
        <w:rPr>
          <w:rFonts w:ascii="Arial" w:hAnsi="Arial" w:cs="Arial"/>
          <w:i/>
          <w:iCs/>
          <w:sz w:val="22"/>
          <w:szCs w:val="22"/>
        </w:rPr>
        <w:t>m</w:t>
      </w:r>
      <w:r w:rsidRPr="00471036">
        <w:rPr>
          <w:rFonts w:ascii="Arial" w:hAnsi="Arial" w:cs="Arial"/>
          <w:i/>
          <w:iCs/>
          <w:sz w:val="22"/>
          <w:szCs w:val="22"/>
        </w:rPr>
        <w:t xml:space="preserve">uscimol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For the muscimol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muscimol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muscimol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um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33C776EE" w:rsidR="00090042" w:rsidRPr="000F4CBB" w:rsidRDefault="000A2862" w:rsidP="000A2862">
      <w:pPr>
        <w:jc w:val="both"/>
        <w:rPr>
          <w:rFonts w:ascii="Arial" w:eastAsiaTheme="minorEastAsia" w:hAnsi="Arial" w:cs="Arial"/>
          <w:b/>
          <w:bCs/>
          <w:sz w:val="22"/>
          <w:szCs w:val="22"/>
        </w:rPr>
      </w:pPr>
      <w:r>
        <w:rPr>
          <w:rFonts w:ascii="Arial" w:eastAsiaTheme="minorEastAsia" w:hAnsi="Arial" w:cs="Arial"/>
          <w:b/>
          <w:bCs/>
          <w:sz w:val="22"/>
          <w:szCs w:val="22"/>
        </w:rPr>
        <w:t>Supplemental Results</w:t>
      </w: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Muscimol application disrupts cortical encoding of targets</w:t>
      </w:r>
      <w:r w:rsidR="000A2862">
        <w:rPr>
          <w:rFonts w:ascii="Arial" w:eastAsiaTheme="minorEastAsia" w:hAnsi="Arial" w:cs="Arial"/>
          <w:i/>
          <w:iCs/>
          <w:sz w:val="22"/>
          <w:szCs w:val="22"/>
        </w:rPr>
        <w:t>.</w:t>
      </w:r>
    </w:p>
    <w:p w14:paraId="4A764375" w14:textId="64A0BEB1"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In n = 2 awake, naïve mice, we first recorded baseline responses to the stimuli used in the psychometric task, then topically applied muscimol or saline, waited 30 minutes, and recorded stimulus responses again. After muscimol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volume and muscimol or saline application changed the responses during the pre- and post-application periods, finding that muscimol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4c,d,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session, and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muscimol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-way ANOVA to compare the effects of muscimol, contrast, and target volume on target responses in the saline and muscimol recording sessions. We found a significant main effect of muscimol (</w:t>
      </w:r>
      <w:r w:rsidRPr="00C72113">
        <w:rPr>
          <w:rFonts w:ascii="Arial" w:hAnsi="Arial" w:cs="Arial"/>
          <w:i/>
          <w:iCs/>
          <w:color w:val="000000"/>
          <w:sz w:val="22"/>
          <w:szCs w:val="22"/>
        </w:rPr>
        <w:t>F</w:t>
      </w:r>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volume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4e,f). These results confirmed that muscimol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r w:rsidRPr="000F4CBB">
        <w:rPr>
          <w:rFonts w:ascii="Arial" w:hAnsi="Arial" w:cs="Arial"/>
          <w:i/>
          <w:iCs/>
          <w:color w:val="000000"/>
          <w:sz w:val="22"/>
          <w:szCs w:val="22"/>
        </w:rPr>
        <w:lastRenderedPageBreak/>
        <w:t>Muscimol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muscimol is a general loss of the ability to lick. To assess this, we monitored the lick probability of the mice throughout the trial duration, and found that muscimol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muscimol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left panel). These results suggest that muscimol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r w:rsidR="000A2862">
        <w:rPr>
          <w:rFonts w:ascii="Arial" w:eastAsiaTheme="minorEastAsia" w:hAnsi="Arial" w:cs="Arial"/>
          <w:sz w:val="22"/>
          <w:szCs w:val="22"/>
        </w:rPr>
        <w:t>spectrotemporal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all of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pixel, and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5c). We then estimated the BF and lag as the max of these components, and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D55A24"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D55A24"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69752A">
        <w:trPr>
          <w:trHeight w:val="404"/>
          <w:jc w:val="center"/>
        </w:trPr>
        <w:tc>
          <w:tcPr>
            <w:tcW w:w="350" w:type="pct"/>
            <w:vAlign w:val="center"/>
          </w:tcPr>
          <w:p w14:paraId="7623CF8D" w14:textId="77777777" w:rsidR="00090042" w:rsidRDefault="00090042" w:rsidP="0069752A">
            <w:pPr>
              <w:jc w:val="both"/>
              <w:rPr>
                <w:rFonts w:ascii="Arial" w:hAnsi="Arial" w:cs="Arial"/>
                <w:sz w:val="22"/>
                <w:szCs w:val="22"/>
              </w:rPr>
            </w:pPr>
          </w:p>
        </w:tc>
        <w:tc>
          <w:tcPr>
            <w:tcW w:w="4300" w:type="pct"/>
            <w:vAlign w:val="center"/>
          </w:tcPr>
          <w:p w14:paraId="56DE55FF" w14:textId="61210556"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46084166"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D55A24"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given by</w:t>
      </w:r>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69752A">
        <w:trPr>
          <w:trHeight w:val="404"/>
          <w:jc w:val="center"/>
        </w:trPr>
        <w:tc>
          <w:tcPr>
            <w:tcW w:w="350" w:type="pct"/>
            <w:vAlign w:val="center"/>
          </w:tcPr>
          <w:p w14:paraId="2661FDB4" w14:textId="77777777" w:rsidR="00090042" w:rsidRDefault="00090042" w:rsidP="0069752A">
            <w:pPr>
              <w:jc w:val="both"/>
              <w:rPr>
                <w:rFonts w:ascii="Arial" w:hAnsi="Arial" w:cs="Arial"/>
                <w:sz w:val="22"/>
                <w:szCs w:val="22"/>
              </w:rPr>
            </w:pPr>
          </w:p>
        </w:tc>
        <w:tc>
          <w:tcPr>
            <w:tcW w:w="4300" w:type="pct"/>
            <w:vAlign w:val="center"/>
          </w:tcPr>
          <w:p w14:paraId="184EB2A4" w14:textId="77777777"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model.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69752A">
        <w:trPr>
          <w:trHeight w:val="404"/>
          <w:jc w:val="center"/>
        </w:trPr>
        <w:tc>
          <w:tcPr>
            <w:tcW w:w="350" w:type="pct"/>
            <w:vAlign w:val="center"/>
          </w:tcPr>
          <w:p w14:paraId="4A738263" w14:textId="77777777" w:rsidR="00090042" w:rsidRDefault="00090042" w:rsidP="0069752A">
            <w:pPr>
              <w:jc w:val="both"/>
              <w:rPr>
                <w:rFonts w:ascii="Arial" w:hAnsi="Arial" w:cs="Arial"/>
                <w:sz w:val="22"/>
                <w:szCs w:val="22"/>
              </w:rPr>
            </w:pPr>
          </w:p>
        </w:tc>
        <w:tc>
          <w:tcPr>
            <w:tcW w:w="4300" w:type="pct"/>
            <w:vAlign w:val="center"/>
          </w:tcPr>
          <w:p w14:paraId="4C5DF245" w14:textId="77777777" w:rsidR="00090042" w:rsidRPr="00BF77FF" w:rsidRDefault="00D55A24"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69752A">
        <w:trPr>
          <w:trHeight w:val="404"/>
          <w:jc w:val="center"/>
        </w:trPr>
        <w:tc>
          <w:tcPr>
            <w:tcW w:w="350" w:type="pct"/>
            <w:vAlign w:val="center"/>
          </w:tcPr>
          <w:p w14:paraId="2E000E23" w14:textId="77777777" w:rsidR="00090042" w:rsidRDefault="00090042" w:rsidP="0069752A">
            <w:pPr>
              <w:jc w:val="both"/>
              <w:rPr>
                <w:rFonts w:ascii="Arial" w:hAnsi="Arial" w:cs="Arial"/>
                <w:sz w:val="22"/>
                <w:szCs w:val="22"/>
              </w:rPr>
            </w:pPr>
          </w:p>
        </w:tc>
        <w:tc>
          <w:tcPr>
            <w:tcW w:w="4300" w:type="pct"/>
            <w:vAlign w:val="center"/>
          </w:tcPr>
          <w:p w14:paraId="532B0FFB" w14:textId="2A0BB729"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69752A">
        <w:trPr>
          <w:trHeight w:val="404"/>
          <w:jc w:val="center"/>
        </w:trPr>
        <w:tc>
          <w:tcPr>
            <w:tcW w:w="350" w:type="pct"/>
            <w:vAlign w:val="center"/>
          </w:tcPr>
          <w:p w14:paraId="620FB4B6" w14:textId="77777777" w:rsidR="00090042" w:rsidRDefault="00090042" w:rsidP="0069752A">
            <w:pPr>
              <w:jc w:val="both"/>
              <w:rPr>
                <w:rFonts w:ascii="Arial" w:hAnsi="Arial" w:cs="Arial"/>
                <w:sz w:val="22"/>
                <w:szCs w:val="22"/>
              </w:rPr>
            </w:pPr>
          </w:p>
        </w:tc>
        <w:tc>
          <w:tcPr>
            <w:tcW w:w="4300" w:type="pct"/>
            <w:vAlign w:val="center"/>
          </w:tcPr>
          <w:p w14:paraId="0F9494F8" w14:textId="77777777" w:rsidR="00090042" w:rsidRPr="00BF77FF" w:rsidRDefault="00090042" w:rsidP="0069752A">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69752A">
        <w:trPr>
          <w:trHeight w:val="404"/>
          <w:jc w:val="center"/>
        </w:trPr>
        <w:tc>
          <w:tcPr>
            <w:tcW w:w="350" w:type="pct"/>
            <w:vAlign w:val="center"/>
          </w:tcPr>
          <w:p w14:paraId="72F55E95" w14:textId="77777777" w:rsidR="00090042" w:rsidRDefault="00090042" w:rsidP="0069752A">
            <w:pPr>
              <w:jc w:val="both"/>
              <w:rPr>
                <w:rFonts w:ascii="Arial" w:hAnsi="Arial" w:cs="Arial"/>
                <w:sz w:val="22"/>
                <w:szCs w:val="22"/>
              </w:rPr>
            </w:pPr>
          </w:p>
        </w:tc>
        <w:tc>
          <w:tcPr>
            <w:tcW w:w="4300" w:type="pct"/>
            <w:vAlign w:val="center"/>
          </w:tcPr>
          <w:p w14:paraId="4A3A5E4F" w14:textId="1182440F"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207570B0"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69752A">
        <w:trPr>
          <w:trHeight w:val="404"/>
          <w:jc w:val="center"/>
        </w:trPr>
        <w:tc>
          <w:tcPr>
            <w:tcW w:w="350" w:type="pct"/>
            <w:vAlign w:val="center"/>
          </w:tcPr>
          <w:p w14:paraId="312C93B0" w14:textId="77777777" w:rsidR="00090042" w:rsidRDefault="00090042" w:rsidP="0069752A">
            <w:pPr>
              <w:jc w:val="both"/>
              <w:rPr>
                <w:rFonts w:ascii="Arial" w:hAnsi="Arial" w:cs="Arial"/>
                <w:sz w:val="22"/>
                <w:szCs w:val="22"/>
              </w:rPr>
            </w:pPr>
          </w:p>
        </w:tc>
        <w:tc>
          <w:tcPr>
            <w:tcW w:w="4300" w:type="pct"/>
            <w:vAlign w:val="center"/>
          </w:tcPr>
          <w:p w14:paraId="162AA74A"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69752A">
        <w:trPr>
          <w:trHeight w:val="404"/>
          <w:jc w:val="center"/>
        </w:trPr>
        <w:tc>
          <w:tcPr>
            <w:tcW w:w="350" w:type="pct"/>
            <w:vAlign w:val="center"/>
          </w:tcPr>
          <w:p w14:paraId="771B7F5B" w14:textId="77777777" w:rsidR="00090042" w:rsidRDefault="00090042" w:rsidP="0069752A">
            <w:pPr>
              <w:jc w:val="both"/>
              <w:rPr>
                <w:rFonts w:ascii="Arial" w:hAnsi="Arial" w:cs="Arial"/>
                <w:sz w:val="22"/>
                <w:szCs w:val="22"/>
              </w:rPr>
            </w:pPr>
          </w:p>
        </w:tc>
        <w:tc>
          <w:tcPr>
            <w:tcW w:w="4300" w:type="pct"/>
            <w:vAlign w:val="center"/>
          </w:tcPr>
          <w:p w14:paraId="74F1CBA7" w14:textId="77777777" w:rsidR="00090042" w:rsidRPr="00BF77FF" w:rsidRDefault="00D55A24" w:rsidP="0069752A">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69752A">
        <w:trPr>
          <w:trHeight w:val="404"/>
          <w:jc w:val="center"/>
        </w:trPr>
        <w:tc>
          <w:tcPr>
            <w:tcW w:w="350" w:type="pct"/>
            <w:vAlign w:val="center"/>
          </w:tcPr>
          <w:p w14:paraId="484A17C2" w14:textId="77777777" w:rsidR="00090042" w:rsidRDefault="00090042" w:rsidP="0069752A">
            <w:pPr>
              <w:jc w:val="both"/>
              <w:rPr>
                <w:rFonts w:ascii="Arial" w:hAnsi="Arial" w:cs="Arial"/>
                <w:sz w:val="22"/>
                <w:szCs w:val="22"/>
              </w:rPr>
            </w:pPr>
          </w:p>
        </w:tc>
        <w:tc>
          <w:tcPr>
            <w:tcW w:w="4300" w:type="pct"/>
            <w:vAlign w:val="center"/>
          </w:tcPr>
          <w:p w14:paraId="5D7E4A63" w14:textId="62ECDC7E"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2D95F9C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69752A">
        <w:trPr>
          <w:trHeight w:val="404"/>
          <w:jc w:val="center"/>
        </w:trPr>
        <w:tc>
          <w:tcPr>
            <w:tcW w:w="350" w:type="pct"/>
            <w:vAlign w:val="center"/>
          </w:tcPr>
          <w:p w14:paraId="15E651DD" w14:textId="77777777" w:rsidR="00090042" w:rsidRDefault="00090042" w:rsidP="0069752A">
            <w:pPr>
              <w:jc w:val="both"/>
              <w:rPr>
                <w:rFonts w:ascii="Arial" w:hAnsi="Arial" w:cs="Arial"/>
                <w:sz w:val="22"/>
                <w:szCs w:val="22"/>
              </w:rPr>
            </w:pPr>
          </w:p>
        </w:tc>
        <w:tc>
          <w:tcPr>
            <w:tcW w:w="4300" w:type="pct"/>
            <w:vAlign w:val="center"/>
          </w:tcPr>
          <w:p w14:paraId="3FDF558A" w14:textId="77777777"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D55A24"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2B293619"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69752A">
        <w:trPr>
          <w:trHeight w:val="404"/>
          <w:jc w:val="center"/>
        </w:trPr>
        <w:tc>
          <w:tcPr>
            <w:tcW w:w="350" w:type="pct"/>
            <w:vAlign w:val="center"/>
          </w:tcPr>
          <w:p w14:paraId="5C898818" w14:textId="77777777" w:rsidR="00090042" w:rsidRDefault="00090042" w:rsidP="0069752A">
            <w:pPr>
              <w:jc w:val="both"/>
              <w:rPr>
                <w:rFonts w:ascii="Arial" w:hAnsi="Arial" w:cs="Arial"/>
                <w:sz w:val="22"/>
                <w:szCs w:val="22"/>
              </w:rPr>
            </w:pPr>
          </w:p>
        </w:tc>
        <w:tc>
          <w:tcPr>
            <w:tcW w:w="4300" w:type="pct"/>
            <w:vAlign w:val="center"/>
          </w:tcPr>
          <w:p w14:paraId="2336D9A9" w14:textId="77777777"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STRF.</w:t>
      </w:r>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fit the model, we took a two-step approach. First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69752A">
        <w:trPr>
          <w:trHeight w:val="404"/>
          <w:jc w:val="center"/>
        </w:trPr>
        <w:tc>
          <w:tcPr>
            <w:tcW w:w="350" w:type="pct"/>
            <w:vAlign w:val="center"/>
          </w:tcPr>
          <w:p w14:paraId="044F1ACA" w14:textId="77777777" w:rsidR="00090042" w:rsidRDefault="00090042" w:rsidP="0069752A">
            <w:pPr>
              <w:jc w:val="both"/>
              <w:rPr>
                <w:rFonts w:ascii="Arial" w:hAnsi="Arial" w:cs="Arial"/>
                <w:sz w:val="22"/>
                <w:szCs w:val="22"/>
              </w:rPr>
            </w:pPr>
          </w:p>
        </w:tc>
        <w:tc>
          <w:tcPr>
            <w:tcW w:w="4300" w:type="pct"/>
            <w:vAlign w:val="center"/>
          </w:tcPr>
          <w:p w14:paraId="69C35ECB" w14:textId="09AF41DC"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576CBB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STRF.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69752A">
        <w:trPr>
          <w:trHeight w:val="404"/>
          <w:jc w:val="center"/>
        </w:trPr>
        <w:tc>
          <w:tcPr>
            <w:tcW w:w="350" w:type="pct"/>
            <w:vAlign w:val="center"/>
          </w:tcPr>
          <w:p w14:paraId="4A1614D5" w14:textId="77777777" w:rsidR="00090042" w:rsidRDefault="00090042" w:rsidP="0069752A">
            <w:pPr>
              <w:jc w:val="both"/>
              <w:rPr>
                <w:rFonts w:ascii="Arial" w:hAnsi="Arial" w:cs="Arial"/>
                <w:sz w:val="22"/>
                <w:szCs w:val="22"/>
              </w:rPr>
            </w:pPr>
          </w:p>
        </w:tc>
        <w:tc>
          <w:tcPr>
            <w:tcW w:w="4300" w:type="pct"/>
            <w:vAlign w:val="center"/>
          </w:tcPr>
          <w:p w14:paraId="4C2A1355" w14:textId="77777777"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ln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69752A">
        <w:trPr>
          <w:trHeight w:val="404"/>
          <w:jc w:val="center"/>
        </w:trPr>
        <w:tc>
          <w:tcPr>
            <w:tcW w:w="350" w:type="pct"/>
            <w:vAlign w:val="center"/>
          </w:tcPr>
          <w:p w14:paraId="1574C392" w14:textId="77777777" w:rsidR="00090042" w:rsidRDefault="00090042" w:rsidP="0069752A">
            <w:pPr>
              <w:jc w:val="both"/>
              <w:rPr>
                <w:rFonts w:ascii="Arial" w:hAnsi="Arial" w:cs="Arial"/>
                <w:sz w:val="22"/>
                <w:szCs w:val="22"/>
              </w:rPr>
            </w:pPr>
          </w:p>
        </w:tc>
        <w:tc>
          <w:tcPr>
            <w:tcW w:w="4300" w:type="pct"/>
            <w:vAlign w:val="center"/>
          </w:tcPr>
          <w:p w14:paraId="3B7F679E" w14:textId="77777777"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69752A">
        <w:trPr>
          <w:trHeight w:val="404"/>
          <w:jc w:val="center"/>
        </w:trPr>
        <w:tc>
          <w:tcPr>
            <w:tcW w:w="350" w:type="pct"/>
            <w:vAlign w:val="center"/>
          </w:tcPr>
          <w:p w14:paraId="6839D712" w14:textId="77777777" w:rsidR="00090042" w:rsidRDefault="00090042" w:rsidP="0069752A">
            <w:pPr>
              <w:jc w:val="both"/>
              <w:rPr>
                <w:rFonts w:ascii="Arial" w:hAnsi="Arial" w:cs="Arial"/>
                <w:sz w:val="22"/>
                <w:szCs w:val="22"/>
              </w:rPr>
            </w:pPr>
          </w:p>
        </w:tc>
        <w:tc>
          <w:tcPr>
            <w:tcW w:w="4300" w:type="pct"/>
            <w:vAlign w:val="center"/>
          </w:tcPr>
          <w:p w14:paraId="0DFCC01C" w14:textId="7694D78B" w:rsidR="00090042" w:rsidRPr="00D67FE4" w:rsidRDefault="00FC133A" w:rsidP="0069752A">
            <w:pPr>
              <w:jc w:val="both"/>
              <w:rPr>
                <w:rFonts w:ascii="Arial" w:eastAsiaTheme="minorEastAsia" w:hAnsi="Arial" w:cs="Arial"/>
                <w:i/>
                <w:sz w:val="22"/>
                <w:szCs w:val="22"/>
              </w:rPr>
            </w:pPr>
            <m:oMathPara>
              <m:oMath>
                <m:r>
                  <m:rPr>
                    <m:sty m:val="p"/>
                  </m:rPr>
                  <w:rPr>
                    <w:rFonts w:ascii="Cambria Math" w:eastAsiaTheme="minorEastAsia" w:hAnsi="Cambria Math" w:cs="Arial"/>
                    <w:sz w:val="22"/>
                    <w:szCs w:val="22"/>
                  </w:rPr>
                  <m:t>ln</m:t>
                </m:r>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40 time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69752A">
        <w:trPr>
          <w:trHeight w:val="404"/>
          <w:jc w:val="center"/>
        </w:trPr>
        <w:tc>
          <w:tcPr>
            <w:tcW w:w="350" w:type="pct"/>
            <w:vAlign w:val="center"/>
          </w:tcPr>
          <w:p w14:paraId="3BA2E3B1" w14:textId="77777777" w:rsidR="00090042" w:rsidRDefault="00090042" w:rsidP="0069752A">
            <w:pPr>
              <w:jc w:val="both"/>
              <w:rPr>
                <w:rFonts w:ascii="Arial" w:hAnsi="Arial" w:cs="Arial"/>
                <w:sz w:val="22"/>
                <w:szCs w:val="22"/>
              </w:rPr>
            </w:pPr>
          </w:p>
        </w:tc>
        <w:tc>
          <w:tcPr>
            <w:tcW w:w="4300" w:type="pct"/>
            <w:vAlign w:val="center"/>
          </w:tcPr>
          <w:p w14:paraId="7305BFFC" w14:textId="631C05F5" w:rsidR="00090042" w:rsidRPr="00D67FE4" w:rsidRDefault="00090042" w:rsidP="0069752A">
            <w:pPr>
              <w:jc w:val="both"/>
              <w:rPr>
                <w:rFonts w:ascii="Arial" w:eastAsiaTheme="minorEastAsia" w:hAnsi="Arial" w:cs="Arial"/>
                <w:i/>
                <w:sz w:val="22"/>
                <w:szCs w:val="22"/>
              </w:rPr>
            </w:pPr>
            <m:oMathPara>
              <m:oMath>
                <m:r>
                  <w:rPr>
                    <w:rFonts w:ascii="Cambria Math" w:eastAsiaTheme="minorEastAsia" w:hAnsi="Cambria Math" w:cs="Arial"/>
                    <w:sz w:val="22"/>
                    <w:szCs w:val="22"/>
                  </w:rPr>
                  <m:t xml:space="preserve">ln </m:t>
                </m:r>
                <m:r>
                  <m:rPr>
                    <m:sty m:val="p"/>
                  </m:rPr>
                  <w:rPr>
                    <w:rFonts w:ascii="Cambria Math" w:eastAsiaTheme="minorEastAsia" w:hAnsi="Cambria Math" w:cs="Arial"/>
                    <w:sz w:val="22"/>
                    <w:szCs w:val="22"/>
                  </w:rPr>
                  <m:t>λ</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have outlined a forward model for simulating neural activity according to efficient coding of stimulus contrast, and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Conceptually, an increase or decrease in the gain of a system is analogous to more or less sensitivity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(i</w:t>
      </w:r>
      <w:r w:rsidR="004F675C">
        <w:rPr>
          <w:rFonts w:ascii="Arial" w:eastAsiaTheme="minorEastAsia" w:hAnsi="Arial" w:cs="Arial"/>
          <w:sz w:val="22"/>
          <w:szCs w:val="22"/>
        </w:rPr>
        <w:t>.</w:t>
      </w:r>
      <w:r w:rsidRPr="00471036">
        <w:rPr>
          <w:rFonts w:ascii="Arial" w:eastAsiaTheme="minorEastAsia" w:hAnsi="Arial" w:cs="Arial"/>
          <w:sz w:val="22"/>
          <w:szCs w:val="22"/>
        </w:rPr>
        <w:t>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69752A">
        <w:trPr>
          <w:trHeight w:val="404"/>
          <w:jc w:val="center"/>
        </w:trPr>
        <w:tc>
          <w:tcPr>
            <w:tcW w:w="350" w:type="pct"/>
            <w:vAlign w:val="center"/>
          </w:tcPr>
          <w:p w14:paraId="56022BA7" w14:textId="77777777" w:rsidR="00090042" w:rsidRDefault="00090042" w:rsidP="0069752A">
            <w:pPr>
              <w:jc w:val="both"/>
              <w:rPr>
                <w:rFonts w:ascii="Arial" w:hAnsi="Arial" w:cs="Arial"/>
                <w:sz w:val="22"/>
                <w:szCs w:val="22"/>
              </w:rPr>
            </w:pPr>
          </w:p>
        </w:tc>
        <w:tc>
          <w:tcPr>
            <w:tcW w:w="4300" w:type="pct"/>
            <w:vAlign w:val="center"/>
          </w:tcPr>
          <w:p w14:paraId="2C517CD0" w14:textId="55CDD89E"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4DFB2D8A"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w:t>
      </w:r>
      <w:proofErr w:type="spellStart"/>
      <w:r w:rsidRPr="00471036">
        <w:rPr>
          <w:rFonts w:ascii="Arial" w:eastAsiaTheme="minorEastAsia" w:hAnsi="Arial" w:cs="Arial"/>
          <w:sz w:val="22"/>
          <w:szCs w:val="22"/>
        </w:rPr>
        <w:t>appen</w:t>
      </w:r>
      <w:proofErr w:type="spellEnd"/>
      <w:r w:rsidRPr="00471036">
        <w:rPr>
          <w:rFonts w:ascii="Arial" w:eastAsiaTheme="minorEastAsia" w:hAnsi="Arial" w:cs="Arial"/>
          <w:sz w:val="22"/>
          <w:szCs w:val="22"/>
        </w:rPr>
        <w:t xml:space="preserve">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although this is not necessary for the de</w:t>
      </w:r>
      <w:proofErr w:type="spellStart"/>
      <w:r w:rsidRPr="00471036">
        <w:rPr>
          <w:rFonts w:ascii="Arial" w:eastAsiaTheme="minorEastAsia" w:hAnsi="Arial" w:cs="Arial"/>
          <w:sz w:val="22"/>
          <w:szCs w:val="22"/>
        </w:rPr>
        <w:t>rivation</w:t>
      </w:r>
      <w:proofErr w:type="spellEnd"/>
      <w:r w:rsidRPr="00471036">
        <w:rPr>
          <w:rFonts w:ascii="Arial" w:eastAsiaTheme="minorEastAsia" w:hAnsi="Arial" w:cs="Arial"/>
          <w:sz w:val="22"/>
          <w:szCs w:val="22"/>
        </w:rPr>
        <w:t xml:space="preserve">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69752A">
        <w:trPr>
          <w:trHeight w:val="404"/>
          <w:jc w:val="center"/>
        </w:trPr>
        <w:tc>
          <w:tcPr>
            <w:tcW w:w="350" w:type="pct"/>
            <w:vAlign w:val="center"/>
          </w:tcPr>
          <w:p w14:paraId="3F011661" w14:textId="77777777" w:rsidR="00090042" w:rsidRDefault="00090042" w:rsidP="0069752A">
            <w:pPr>
              <w:jc w:val="both"/>
              <w:rPr>
                <w:rFonts w:ascii="Arial" w:hAnsi="Arial" w:cs="Arial"/>
                <w:sz w:val="22"/>
                <w:szCs w:val="22"/>
              </w:rPr>
            </w:pPr>
          </w:p>
        </w:tc>
        <w:tc>
          <w:tcPr>
            <w:tcW w:w="4300" w:type="pct"/>
            <w:vAlign w:val="center"/>
          </w:tcPr>
          <w:p w14:paraId="27C46FD7" w14:textId="77777777" w:rsidR="00090042" w:rsidRPr="00BF77FF" w:rsidRDefault="00D55A24" w:rsidP="0069752A">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by definition of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69752A">
        <w:trPr>
          <w:trHeight w:val="404"/>
          <w:jc w:val="center"/>
        </w:trPr>
        <w:tc>
          <w:tcPr>
            <w:tcW w:w="350" w:type="pct"/>
            <w:vAlign w:val="center"/>
          </w:tcPr>
          <w:p w14:paraId="333CA1A1" w14:textId="77777777" w:rsidR="00090042" w:rsidRDefault="00090042" w:rsidP="0069752A">
            <w:pPr>
              <w:jc w:val="both"/>
              <w:rPr>
                <w:rFonts w:ascii="Arial" w:hAnsi="Arial" w:cs="Arial"/>
                <w:sz w:val="22"/>
                <w:szCs w:val="22"/>
              </w:rPr>
            </w:pPr>
          </w:p>
        </w:tc>
        <w:tc>
          <w:tcPr>
            <w:tcW w:w="4300" w:type="pct"/>
            <w:vAlign w:val="center"/>
          </w:tcPr>
          <w:p w14:paraId="381161E6" w14:textId="77777777" w:rsidR="00090042" w:rsidRPr="00BF77FF" w:rsidRDefault="00D55A24" w:rsidP="0069752A">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5F8D725"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69752A">
        <w:trPr>
          <w:trHeight w:val="404"/>
          <w:jc w:val="center"/>
        </w:trPr>
        <w:tc>
          <w:tcPr>
            <w:tcW w:w="350" w:type="pct"/>
            <w:vAlign w:val="center"/>
          </w:tcPr>
          <w:p w14:paraId="318D08BA" w14:textId="77777777" w:rsidR="00090042" w:rsidRDefault="00090042" w:rsidP="0069752A">
            <w:pPr>
              <w:jc w:val="both"/>
              <w:rPr>
                <w:rFonts w:ascii="Arial" w:hAnsi="Arial" w:cs="Arial"/>
                <w:sz w:val="22"/>
                <w:szCs w:val="22"/>
              </w:rPr>
            </w:pPr>
          </w:p>
        </w:tc>
        <w:tc>
          <w:tcPr>
            <w:tcW w:w="4300" w:type="pct"/>
            <w:vAlign w:val="center"/>
          </w:tcPr>
          <w:p w14:paraId="0A948889" w14:textId="3A4057E3" w:rsidR="00090042" w:rsidRPr="00BF77FF" w:rsidRDefault="00090042" w:rsidP="0069752A">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69752A">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61E44AC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2b,d).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1, and varied the gain time courses to simulate three types of gain adaptation dynamics: 1) Slow transitions to low contrast with fa</w:t>
      </w:r>
      <w:proofErr w:type="spellStart"/>
      <w:r w:rsidRPr="00471036">
        <w:rPr>
          <w:rFonts w:ascii="Arial" w:eastAsiaTheme="minorEastAsia" w:hAnsi="Arial" w:cs="Arial"/>
          <w:sz w:val="22"/>
          <w:szCs w:val="22"/>
        </w:rPr>
        <w:t>st</w:t>
      </w:r>
      <w:proofErr w:type="spellEnd"/>
      <w:r w:rsidRPr="00471036">
        <w:rPr>
          <w:rFonts w:ascii="Arial" w:eastAsiaTheme="minorEastAsia" w:hAnsi="Arial" w:cs="Arial"/>
          <w:sz w:val="22"/>
          <w:szCs w:val="22"/>
        </w:rPr>
        <w:t xml:space="preserve">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6ADE6C96"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w:t>
      </w:r>
      <w:proofErr w:type="spellStart"/>
      <w:r w:rsidRPr="00471036">
        <w:rPr>
          <w:rFonts w:ascii="Arial" w:eastAsiaTheme="minorEastAsia" w:hAnsi="Arial" w:cs="Arial"/>
          <w:sz w:val="22"/>
          <w:szCs w:val="22"/>
        </w:rPr>
        <w:t>ulation</w:t>
      </w:r>
      <w:proofErr w:type="spellEnd"/>
      <w:r w:rsidRPr="00471036">
        <w:rPr>
          <w:rFonts w:ascii="Arial" w:eastAsiaTheme="minorEastAsia" w:hAnsi="Arial" w:cs="Arial"/>
          <w:sz w:val="22"/>
          <w:szCs w:val="22"/>
        </w:rPr>
        <w:t xml:space="preserve">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A8102E">
        <w:trPr>
          <w:trHeight w:val="262"/>
        </w:trPr>
        <w:tc>
          <w:tcPr>
            <w:tcW w:w="3595" w:type="dxa"/>
            <w:vAlign w:val="center"/>
          </w:tcPr>
          <w:p w14:paraId="6B5FF029"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A8102E">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A8102E">
        <w:trPr>
          <w:trHeight w:val="454"/>
        </w:trPr>
        <w:tc>
          <w:tcPr>
            <w:tcW w:w="3595" w:type="dxa"/>
            <w:vAlign w:val="center"/>
          </w:tcPr>
          <w:p w14:paraId="7CE994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A8102E">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09B92F5C"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A8102E">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93&lt;/sup&gt;","plainTextFormattedCitation":"93","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A8102E" w:rsidRPr="00A8102E">
              <w:rPr>
                <w:rFonts w:ascii="Arial" w:hAnsi="Arial" w:cs="Arial"/>
                <w:noProof/>
                <w:color w:val="000000" w:themeColor="text1"/>
                <w:sz w:val="16"/>
                <w:szCs w:val="16"/>
                <w:vertAlign w:val="superscript"/>
              </w:rPr>
              <w:t>93</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5BA26D26"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A8102E">
        <w:trPr>
          <w:trHeight w:val="454"/>
        </w:trPr>
        <w:tc>
          <w:tcPr>
            <w:tcW w:w="3595" w:type="dxa"/>
            <w:vAlign w:val="center"/>
          </w:tcPr>
          <w:p w14:paraId="58CCE5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0142253F"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A8102E">
        <w:trPr>
          <w:trHeight w:val="454"/>
        </w:trPr>
        <w:tc>
          <w:tcPr>
            <w:tcW w:w="3595" w:type="dxa"/>
            <w:vAlign w:val="center"/>
          </w:tcPr>
          <w:p w14:paraId="676FFC3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619B9E94"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A8102E">
        <w:trPr>
          <w:trHeight w:val="454"/>
        </w:trPr>
        <w:tc>
          <w:tcPr>
            <w:tcW w:w="3595" w:type="dxa"/>
            <w:vAlign w:val="center"/>
          </w:tcPr>
          <w:p w14:paraId="5EE7DA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A1F728E"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A8102E">
        <w:trPr>
          <w:trHeight w:val="454"/>
        </w:trPr>
        <w:tc>
          <w:tcPr>
            <w:tcW w:w="3595" w:type="dxa"/>
            <w:vAlign w:val="center"/>
          </w:tcPr>
          <w:p w14:paraId="4145BC8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137A67E9"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A8102E">
        <w:trPr>
          <w:trHeight w:val="482"/>
        </w:trPr>
        <w:tc>
          <w:tcPr>
            <w:tcW w:w="3595" w:type="dxa"/>
            <w:vAlign w:val="center"/>
          </w:tcPr>
          <w:p w14:paraId="63465D8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59F12392"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A8102E">
        <w:trPr>
          <w:trHeight w:val="429"/>
        </w:trPr>
        <w:tc>
          <w:tcPr>
            <w:tcW w:w="3595" w:type="dxa"/>
            <w:vAlign w:val="center"/>
          </w:tcPr>
          <w:p w14:paraId="13FB3E4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2EE6E49"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A8102E">
        <w:trPr>
          <w:trHeight w:val="429"/>
        </w:trPr>
        <w:tc>
          <w:tcPr>
            <w:tcW w:w="3595" w:type="dxa"/>
            <w:vAlign w:val="center"/>
          </w:tcPr>
          <w:p w14:paraId="6E8151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60099C9E"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A8102E">
        <w:trPr>
          <w:trHeight w:val="429"/>
        </w:trPr>
        <w:tc>
          <w:tcPr>
            <w:tcW w:w="3595" w:type="dxa"/>
            <w:vAlign w:val="center"/>
          </w:tcPr>
          <w:p w14:paraId="5419C23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muscimol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812.54</w:t>
            </w:r>
          </w:p>
          <w:p w14:paraId="101317D2"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22.64</w:t>
            </w:r>
          </w:p>
          <w:p w14:paraId="47858DF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A8102E">
        <w:trPr>
          <w:trHeight w:val="429"/>
        </w:trPr>
        <w:tc>
          <w:tcPr>
            <w:tcW w:w="3595" w:type="dxa"/>
            <w:vAlign w:val="center"/>
          </w:tcPr>
          <w:p w14:paraId="4BB4124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volume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(1) = 15.40</w:t>
            </w:r>
          </w:p>
          <w:p w14:paraId="3FC6D1F3"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(1) = 0.43</w:t>
            </w:r>
          </w:p>
          <w:p w14:paraId="49713A8F"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volume</w:t>
            </w:r>
            <w:proofErr w:type="spell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A8102E">
        <w:trPr>
          <w:trHeight w:val="429"/>
        </w:trPr>
        <w:tc>
          <w:tcPr>
            <w:tcW w:w="3595" w:type="dxa"/>
            <w:vAlign w:val="center"/>
          </w:tcPr>
          <w:p w14:paraId="52D312D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low contrast: muscimol vs. saline</w:t>
            </w:r>
          </w:p>
        </w:tc>
        <w:tc>
          <w:tcPr>
            <w:tcW w:w="810" w:type="dxa"/>
            <w:vMerge w:val="restart"/>
            <w:vAlign w:val="center"/>
          </w:tcPr>
          <w:p w14:paraId="0685C43B"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0B486CAE" w:rsidR="00253B6A" w:rsidRPr="00F51242" w:rsidRDefault="00253B6A" w:rsidP="00A8102E">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w:t>
            </w:r>
            <w:r>
              <w:rPr>
                <w:rFonts w:ascii="Arial" w:hAnsi="Arial" w:cs="Arial"/>
                <w:color w:val="000000" w:themeColor="text1"/>
                <w:sz w:val="16"/>
                <w:szCs w:val="16"/>
              </w:rPr>
              <w:t>-</w:t>
            </w:r>
            <w:r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A8102E">
        <w:trPr>
          <w:trHeight w:val="429"/>
        </w:trPr>
        <w:tc>
          <w:tcPr>
            <w:tcW w:w="3595" w:type="dxa"/>
            <w:vAlign w:val="center"/>
          </w:tcPr>
          <w:p w14:paraId="185C797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low contrast: muscimol vs. saline</w:t>
            </w:r>
          </w:p>
        </w:tc>
        <w:tc>
          <w:tcPr>
            <w:tcW w:w="810" w:type="dxa"/>
            <w:vMerge/>
            <w:vAlign w:val="center"/>
          </w:tcPr>
          <w:p w14:paraId="2EAC5BD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747E12CB"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A8102E">
        <w:trPr>
          <w:trHeight w:val="429"/>
        </w:trPr>
        <w:tc>
          <w:tcPr>
            <w:tcW w:w="3595" w:type="dxa"/>
            <w:vAlign w:val="center"/>
          </w:tcPr>
          <w:p w14:paraId="2C052C6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D85C42F"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23A3EFCE"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A8102E">
        <w:trPr>
          <w:trHeight w:val="429"/>
        </w:trPr>
        <w:tc>
          <w:tcPr>
            <w:tcW w:w="3595" w:type="dxa"/>
            <w:vAlign w:val="center"/>
          </w:tcPr>
          <w:p w14:paraId="443E27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low contrast: muscimol vs. saline</w:t>
            </w:r>
          </w:p>
        </w:tc>
        <w:tc>
          <w:tcPr>
            <w:tcW w:w="810" w:type="dxa"/>
            <w:vMerge/>
            <w:vAlign w:val="center"/>
          </w:tcPr>
          <w:p w14:paraId="1F8E772E"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633387A1"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A8102E">
        <w:trPr>
          <w:trHeight w:val="429"/>
        </w:trPr>
        <w:tc>
          <w:tcPr>
            <w:tcW w:w="3595" w:type="dxa"/>
            <w:vAlign w:val="center"/>
          </w:tcPr>
          <w:p w14:paraId="15C8520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high contrast: muscimol vs. saline</w:t>
            </w:r>
          </w:p>
        </w:tc>
        <w:tc>
          <w:tcPr>
            <w:tcW w:w="810" w:type="dxa"/>
            <w:vMerge/>
            <w:vAlign w:val="center"/>
          </w:tcPr>
          <w:p w14:paraId="40FF81C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4AE70481"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A8102E">
        <w:trPr>
          <w:trHeight w:val="429"/>
        </w:trPr>
        <w:tc>
          <w:tcPr>
            <w:tcW w:w="3595" w:type="dxa"/>
            <w:vAlign w:val="center"/>
          </w:tcPr>
          <w:p w14:paraId="7391808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Threshold (dB SNR), high contrast: muscimol vs. saline</w:t>
            </w:r>
          </w:p>
        </w:tc>
        <w:tc>
          <w:tcPr>
            <w:tcW w:w="810" w:type="dxa"/>
            <w:vMerge/>
            <w:vAlign w:val="center"/>
          </w:tcPr>
          <w:p w14:paraId="2FFDBFC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1BA49A9D"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A8102E">
        <w:trPr>
          <w:trHeight w:val="429"/>
        </w:trPr>
        <w:tc>
          <w:tcPr>
            <w:tcW w:w="3595" w:type="dxa"/>
            <w:vAlign w:val="center"/>
          </w:tcPr>
          <w:p w14:paraId="2D20A7B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low contrast: muscimol vs. saline</w:t>
            </w:r>
          </w:p>
        </w:tc>
        <w:tc>
          <w:tcPr>
            <w:tcW w:w="810" w:type="dxa"/>
            <w:vMerge/>
            <w:vAlign w:val="center"/>
          </w:tcPr>
          <w:p w14:paraId="58CEFA1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14CC3308"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A8102E">
        <w:trPr>
          <w:trHeight w:val="429"/>
        </w:trPr>
        <w:tc>
          <w:tcPr>
            <w:tcW w:w="3595" w:type="dxa"/>
            <w:vAlign w:val="center"/>
          </w:tcPr>
          <w:p w14:paraId="12C5971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high contrast: muscimol vs. saline</w:t>
            </w:r>
          </w:p>
        </w:tc>
        <w:tc>
          <w:tcPr>
            <w:tcW w:w="810" w:type="dxa"/>
            <w:vMerge/>
            <w:vAlign w:val="center"/>
          </w:tcPr>
          <w:p w14:paraId="414133E7"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78CE8402"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A8102E">
        <w:trPr>
          <w:trHeight w:val="429"/>
        </w:trPr>
        <w:tc>
          <w:tcPr>
            <w:tcW w:w="3595" w:type="dxa"/>
            <w:vAlign w:val="center"/>
          </w:tcPr>
          <w:p w14:paraId="06A029F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high contrast : muscimol vs. saline</w:t>
            </w:r>
          </w:p>
        </w:tc>
        <w:tc>
          <w:tcPr>
            <w:tcW w:w="810" w:type="dxa"/>
            <w:vMerge w:val="restart"/>
            <w:vAlign w:val="center"/>
          </w:tcPr>
          <w:p w14:paraId="4975CF6D"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25AB3338"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A8102E">
        <w:trPr>
          <w:trHeight w:val="429"/>
        </w:trPr>
        <w:tc>
          <w:tcPr>
            <w:tcW w:w="3595" w:type="dxa"/>
            <w:vAlign w:val="center"/>
          </w:tcPr>
          <w:p w14:paraId="5570254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high contrast: muscimol vs. saline</w:t>
            </w:r>
          </w:p>
        </w:tc>
        <w:tc>
          <w:tcPr>
            <w:tcW w:w="810" w:type="dxa"/>
            <w:vMerge/>
            <w:vAlign w:val="center"/>
          </w:tcPr>
          <w:p w14:paraId="4A53BB56"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33D8B3CD"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A8102E">
        <w:trPr>
          <w:trHeight w:val="429"/>
        </w:trPr>
        <w:tc>
          <w:tcPr>
            <w:tcW w:w="3595" w:type="dxa"/>
            <w:vAlign w:val="center"/>
          </w:tcPr>
          <w:p w14:paraId="2E794CB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high contrast : muscimol vs. saline</w:t>
            </w:r>
          </w:p>
        </w:tc>
        <w:tc>
          <w:tcPr>
            <w:tcW w:w="810" w:type="dxa"/>
            <w:vMerge/>
            <w:vAlign w:val="center"/>
          </w:tcPr>
          <w:p w14:paraId="7E8073B9"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1B768BC1"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A8102E">
        <w:trPr>
          <w:trHeight w:val="429"/>
        </w:trPr>
        <w:tc>
          <w:tcPr>
            <w:tcW w:w="3595" w:type="dxa"/>
            <w:vAlign w:val="center"/>
          </w:tcPr>
          <w:p w14:paraId="79D3F20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high contrast : muscimol vs. saline</w:t>
            </w:r>
          </w:p>
        </w:tc>
        <w:tc>
          <w:tcPr>
            <w:tcW w:w="810" w:type="dxa"/>
            <w:vMerge/>
            <w:vAlign w:val="center"/>
          </w:tcPr>
          <w:p w14:paraId="52FA2C0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2DDC1B25"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A8102E">
        <w:trPr>
          <w:trHeight w:val="429"/>
        </w:trPr>
        <w:tc>
          <w:tcPr>
            <w:tcW w:w="3595" w:type="dxa"/>
            <w:vAlign w:val="center"/>
          </w:tcPr>
          <w:p w14:paraId="1B3535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max dB SNR, target in silence: muscimol vs. saline</w:t>
            </w:r>
          </w:p>
        </w:tc>
        <w:tc>
          <w:tcPr>
            <w:tcW w:w="810" w:type="dxa"/>
            <w:vMerge/>
            <w:vAlign w:val="center"/>
          </w:tcPr>
          <w:p w14:paraId="6363B96A"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700A1E79"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A8102E">
        <w:trPr>
          <w:trHeight w:val="429"/>
        </w:trPr>
        <w:tc>
          <w:tcPr>
            <w:tcW w:w="3595" w:type="dxa"/>
            <w:vAlign w:val="center"/>
          </w:tcPr>
          <w:p w14:paraId="4276D1F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Percent correct at threshold,  target in silence : muscimol vs. saline</w:t>
            </w:r>
          </w:p>
        </w:tc>
        <w:tc>
          <w:tcPr>
            <w:tcW w:w="810" w:type="dxa"/>
            <w:vMerge/>
            <w:vAlign w:val="center"/>
          </w:tcPr>
          <w:p w14:paraId="63621EDD"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4F400576"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A8102E">
        <w:trPr>
          <w:trHeight w:val="429"/>
        </w:trPr>
        <w:tc>
          <w:tcPr>
            <w:tcW w:w="3595" w:type="dxa"/>
            <w:vAlign w:val="center"/>
          </w:tcPr>
          <w:p w14:paraId="29DE5A6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FA rate,  target in silence : muscimol vs. saline</w:t>
            </w:r>
          </w:p>
        </w:tc>
        <w:tc>
          <w:tcPr>
            <w:tcW w:w="810" w:type="dxa"/>
            <w:vMerge/>
            <w:vAlign w:val="center"/>
          </w:tcPr>
          <w:p w14:paraId="523FA904"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661E634C"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A8102E">
        <w:trPr>
          <w:trHeight w:val="429"/>
        </w:trPr>
        <w:tc>
          <w:tcPr>
            <w:tcW w:w="3595" w:type="dxa"/>
            <w:vAlign w:val="center"/>
          </w:tcPr>
          <w:p w14:paraId="187B1FF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  target in silence : muscimol vs. saline</w:t>
            </w:r>
          </w:p>
        </w:tc>
        <w:tc>
          <w:tcPr>
            <w:tcW w:w="810" w:type="dxa"/>
            <w:vMerge/>
            <w:vAlign w:val="center"/>
          </w:tcPr>
          <w:p w14:paraId="4686923C" w14:textId="77777777" w:rsidR="00253B6A" w:rsidRPr="00EA20A4" w:rsidRDefault="00253B6A" w:rsidP="00A8102E">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A8102E">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A8102E">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36D435DF" w:rsidR="00253B6A" w:rsidRPr="00F51242" w:rsidRDefault="00253B6A" w:rsidP="00A8102E">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A8102E">
        <w:trPr>
          <w:trHeight w:val="631"/>
        </w:trPr>
        <w:tc>
          <w:tcPr>
            <w:tcW w:w="3595" w:type="dxa"/>
            <w:vMerge w:val="restart"/>
            <w:vAlign w:val="center"/>
          </w:tcPr>
          <w:p w14:paraId="36519E9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A8102E">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CEBDA06" w14:textId="77777777" w:rsidR="00253B6A" w:rsidRPr="00EA20A4" w:rsidRDefault="00253B6A" w:rsidP="00A8102E">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A8102E">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A8102E">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A8102E">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19</w:t>
            </w:r>
            <w:r w:rsidRPr="008C5995">
              <w:rPr>
                <w:rFonts w:ascii="Arial" w:hAnsi="Arial" w:cs="Arial"/>
                <w:color w:val="000000" w:themeColor="text1"/>
                <w:sz w:val="16"/>
                <w:szCs w:val="16"/>
              </w:rPr>
              <w:t xml:space="preserve"> </w:t>
            </w:r>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3B40B04A"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A8102E">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A8102E">
        <w:trPr>
          <w:trHeight w:val="429"/>
        </w:trPr>
        <w:tc>
          <w:tcPr>
            <w:tcW w:w="3595" w:type="dxa"/>
            <w:vMerge/>
            <w:vAlign w:val="center"/>
          </w:tcPr>
          <w:p w14:paraId="1FF9D086" w14:textId="77777777" w:rsidR="00253B6A" w:rsidRPr="00F51242" w:rsidRDefault="00253B6A" w:rsidP="00A8102E">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A8102E">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A8102E">
            <w:pPr>
              <w:contextualSpacing/>
              <w:rPr>
                <w:rFonts w:ascii="Arial" w:hAnsi="Arial" w:cs="Arial"/>
                <w:color w:val="000000"/>
                <w:sz w:val="16"/>
                <w:szCs w:val="16"/>
              </w:rPr>
            </w:pPr>
          </w:p>
          <w:p w14:paraId="05A29173"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A8102E">
            <w:pPr>
              <w:contextualSpacing/>
              <w:rPr>
                <w:rFonts w:ascii="Arial" w:hAnsi="Arial" w:cs="Arial"/>
                <w:color w:val="000000"/>
                <w:sz w:val="16"/>
                <w:szCs w:val="16"/>
              </w:rPr>
            </w:pPr>
          </w:p>
          <w:p w14:paraId="46C2BD9E"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A8102E">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A8102E">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A8102E">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A8102E">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A8102E">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A8102E">
            <w:pPr>
              <w:contextualSpacing/>
              <w:rPr>
                <w:rFonts w:ascii="Arial" w:hAnsi="Arial" w:cs="Arial"/>
                <w:color w:val="000000" w:themeColor="text1"/>
                <w:sz w:val="16"/>
                <w:szCs w:val="16"/>
              </w:rPr>
            </w:pPr>
          </w:p>
        </w:tc>
      </w:tr>
      <w:tr w:rsidR="00253B6A" w:rsidRPr="00F51242" w14:paraId="4FA8677A" w14:textId="77777777" w:rsidTr="00A8102E">
        <w:trPr>
          <w:trHeight w:val="1576"/>
        </w:trPr>
        <w:tc>
          <w:tcPr>
            <w:tcW w:w="3595" w:type="dxa"/>
            <w:vMerge/>
            <w:vAlign w:val="center"/>
          </w:tcPr>
          <w:p w14:paraId="28B7E21F"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A352B54"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53B6A" w:rsidRPr="00F51242" w14:paraId="1B7A09ED" w14:textId="77777777" w:rsidTr="00A8102E">
        <w:trPr>
          <w:trHeight w:val="1385"/>
        </w:trPr>
        <w:tc>
          <w:tcPr>
            <w:tcW w:w="3595" w:type="dxa"/>
            <w:vMerge w:val="restart"/>
            <w:vAlign w:val="center"/>
          </w:tcPr>
          <w:p w14:paraId="0A96996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E86BA7C" w14:textId="77777777" w:rsidR="00253B6A" w:rsidRPr="00F51242"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1AD133F" w14:textId="77777777" w:rsidR="00253B6A" w:rsidRPr="006644C4" w:rsidRDefault="00253B6A" w:rsidP="00A8102E">
            <w:pPr>
              <w:contextualSpacing/>
              <w:jc w:val="center"/>
              <w:rPr>
                <w:rFonts w:ascii="Arial" w:hAnsi="Arial" w:cs="Arial"/>
                <w:color w:val="000000" w:themeColor="text1"/>
                <w:sz w:val="16"/>
                <w:szCs w:val="16"/>
              </w:rPr>
            </w:pPr>
            <w:r>
              <w:rPr>
                <w:rFonts w:ascii="Arial" w:hAnsi="Arial" w:cs="Arial"/>
                <w:color w:val="000000" w:themeColor="text1"/>
                <w:sz w:val="16"/>
                <w:szCs w:val="16"/>
              </w:rPr>
              <w:t>5h</w:t>
            </w:r>
          </w:p>
        </w:tc>
        <w:tc>
          <w:tcPr>
            <w:tcW w:w="2430" w:type="dxa"/>
            <w:gridSpan w:val="2"/>
            <w:vMerge w:val="restart"/>
            <w:vAlign w:val="center"/>
          </w:tcPr>
          <w:p w14:paraId="07C81675"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p>
          <w:p w14:paraId="22122D52"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p>
          <w:p w14:paraId="2E6159B7" w14:textId="77777777" w:rsidR="00253B6A" w:rsidRDefault="00253B6A" w:rsidP="00A8102E">
            <w:pPr>
              <w:contextualSpacing/>
              <w:rPr>
                <w:rFonts w:ascii="Arial" w:hAnsi="Arial" w:cs="Arial"/>
                <w:color w:val="000000"/>
                <w:sz w:val="16"/>
                <w:szCs w:val="16"/>
              </w:rPr>
            </w:pPr>
          </w:p>
          <w:p w14:paraId="67BB7A6D"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p>
          <w:p w14:paraId="1E54833D"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p>
          <w:p w14:paraId="2B3B7442" w14:textId="77777777" w:rsidR="00253B6A" w:rsidRDefault="00253B6A" w:rsidP="00A8102E">
            <w:pPr>
              <w:contextualSpacing/>
              <w:rPr>
                <w:rFonts w:ascii="Arial" w:hAnsi="Arial" w:cs="Arial"/>
                <w:color w:val="000000"/>
                <w:sz w:val="16"/>
                <w:szCs w:val="16"/>
              </w:rPr>
            </w:pPr>
          </w:p>
          <w:p w14:paraId="22E7CB30"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p>
          <w:p w14:paraId="316AC7A8" w14:textId="77777777" w:rsidR="00253B6A" w:rsidRPr="000F4CBB"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p>
        </w:tc>
        <w:tc>
          <w:tcPr>
            <w:tcW w:w="990" w:type="dxa"/>
            <w:vMerge w:val="restart"/>
            <w:vAlign w:val="center"/>
          </w:tcPr>
          <w:p w14:paraId="687A3BFD"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345C4F7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slope:</w:t>
            </w:r>
          </w:p>
          <w:p w14:paraId="5460AFE4" w14:textId="77777777" w:rsidR="00253B6A" w:rsidRPr="00F51242"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C4891C0" w14:textId="77777777" w:rsidR="00253B6A" w:rsidRPr="00F51242"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9.78</w:t>
            </w:r>
          </w:p>
        </w:tc>
        <w:tc>
          <w:tcPr>
            <w:tcW w:w="1260" w:type="dxa"/>
            <w:vAlign w:val="center"/>
          </w:tcPr>
          <w:p w14:paraId="270C3703"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1AA733C7"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0.0018</w:t>
            </w:r>
          </w:p>
        </w:tc>
      </w:tr>
      <w:tr w:rsidR="00253B6A" w:rsidRPr="00F51242" w14:paraId="5A96530D" w14:textId="77777777" w:rsidTr="00A8102E">
        <w:trPr>
          <w:trHeight w:val="1250"/>
        </w:trPr>
        <w:tc>
          <w:tcPr>
            <w:tcW w:w="3595" w:type="dxa"/>
            <w:vMerge/>
            <w:vAlign w:val="center"/>
          </w:tcPr>
          <w:p w14:paraId="33DB7827"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059D4CB5" w14:textId="77777777" w:rsidR="00253B6A"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215C0683" w14:textId="77777777" w:rsidR="00253B6A" w:rsidRPr="00F51242" w:rsidRDefault="00253B6A" w:rsidP="00A8102E">
            <w:pPr>
              <w:contextualSpacing/>
              <w:rPr>
                <w:rFonts w:ascii="Arial" w:hAnsi="Arial" w:cs="Arial"/>
                <w:color w:val="000000" w:themeColor="text1"/>
                <w:sz w:val="16"/>
                <w:szCs w:val="16"/>
              </w:rPr>
            </w:pPr>
          </w:p>
        </w:tc>
        <w:tc>
          <w:tcPr>
            <w:tcW w:w="2700" w:type="dxa"/>
            <w:vAlign w:val="center"/>
          </w:tcPr>
          <w:p w14:paraId="62728503"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5E65B17C" w14:textId="77777777" w:rsidR="00253B6A" w:rsidRDefault="00253B6A" w:rsidP="00A8102E">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E56C360"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3.10</w:t>
            </w:r>
          </w:p>
        </w:tc>
        <w:tc>
          <w:tcPr>
            <w:tcW w:w="1260" w:type="dxa"/>
            <w:vAlign w:val="center"/>
          </w:tcPr>
          <w:p w14:paraId="61923834" w14:textId="77777777" w:rsidR="00253B6A" w:rsidRDefault="00253B6A" w:rsidP="00A8102E">
            <w:pPr>
              <w:contextualSpacing/>
              <w:jc w:val="both"/>
              <w:rPr>
                <w:rFonts w:ascii="Arial" w:hAnsi="Arial" w:cs="Arial"/>
                <w:color w:val="000000" w:themeColor="text1"/>
                <w:sz w:val="16"/>
                <w:szCs w:val="16"/>
              </w:rPr>
            </w:pPr>
          </w:p>
        </w:tc>
        <w:tc>
          <w:tcPr>
            <w:tcW w:w="1080" w:type="dxa"/>
            <w:vAlign w:val="center"/>
          </w:tcPr>
          <w:p w14:paraId="41830652" w14:textId="77777777" w:rsidR="00253B6A" w:rsidRPr="00F51242"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0.078</w:t>
            </w:r>
          </w:p>
        </w:tc>
      </w:tr>
      <w:tr w:rsidR="00253B6A" w:rsidRPr="00F51242" w14:paraId="6988033D" w14:textId="77777777" w:rsidTr="00A8102E">
        <w:trPr>
          <w:trHeight w:val="429"/>
        </w:trPr>
        <w:tc>
          <w:tcPr>
            <w:tcW w:w="3595" w:type="dxa"/>
            <w:vAlign w:val="center"/>
          </w:tcPr>
          <w:p w14:paraId="53FCFCB4"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lastRenderedPageBreak/>
              <w:t xml:space="preserve">Neural percent correct, low contrast: time 1 vs. time 2 </w:t>
            </w:r>
          </w:p>
        </w:tc>
        <w:tc>
          <w:tcPr>
            <w:tcW w:w="810" w:type="dxa"/>
            <w:vMerge w:val="restart"/>
            <w:vAlign w:val="center"/>
          </w:tcPr>
          <w:p w14:paraId="2B775D35" w14:textId="77777777" w:rsidR="00253B6A" w:rsidRPr="000F4CBB" w:rsidRDefault="00253B6A" w:rsidP="00A8102E">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7EAB518"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A8102E">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93&lt;/sup&gt;","plainTextFormattedCitation":"93","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A8102E" w:rsidRPr="00A8102E">
              <w:rPr>
                <w:rFonts w:ascii="Arial" w:hAnsi="Arial" w:cs="Arial"/>
                <w:noProof/>
                <w:color w:val="000000" w:themeColor="text1"/>
                <w:sz w:val="16"/>
                <w:szCs w:val="16"/>
                <w:vertAlign w:val="superscript"/>
              </w:rPr>
              <w:t>93</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53B6A" w:rsidRPr="00F51242" w14:paraId="55AB51AA" w14:textId="77777777" w:rsidTr="00A8102E">
        <w:trPr>
          <w:trHeight w:val="429"/>
        </w:trPr>
        <w:tc>
          <w:tcPr>
            <w:tcW w:w="3595" w:type="dxa"/>
            <w:vAlign w:val="center"/>
          </w:tcPr>
          <w:p w14:paraId="21F11E25"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312D808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2312C76B" w14:textId="77777777" w:rsidR="00253B6A" w:rsidRPr="00F51242" w:rsidRDefault="00253B6A" w:rsidP="00A8102E">
            <w:pPr>
              <w:contextualSpacing/>
              <w:rPr>
                <w:rFonts w:ascii="Arial" w:hAnsi="Arial" w:cs="Arial"/>
                <w:color w:val="000000" w:themeColor="text1"/>
              </w:rPr>
            </w:pPr>
          </w:p>
        </w:tc>
        <w:tc>
          <w:tcPr>
            <w:tcW w:w="1710" w:type="dxa"/>
            <w:vAlign w:val="center"/>
          </w:tcPr>
          <w:p w14:paraId="2279265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53B6A" w:rsidRPr="00F51242" w14:paraId="6F524B5F" w14:textId="77777777" w:rsidTr="00A8102E">
        <w:trPr>
          <w:trHeight w:val="429"/>
        </w:trPr>
        <w:tc>
          <w:tcPr>
            <w:tcW w:w="3595" w:type="dxa"/>
            <w:vAlign w:val="center"/>
          </w:tcPr>
          <w:p w14:paraId="2868CFE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75881BB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71B51763" w14:textId="77777777" w:rsidR="00253B6A" w:rsidRPr="00F51242" w:rsidRDefault="00253B6A" w:rsidP="00A8102E">
            <w:pPr>
              <w:contextualSpacing/>
              <w:rPr>
                <w:rFonts w:ascii="Arial" w:hAnsi="Arial" w:cs="Arial"/>
                <w:color w:val="000000" w:themeColor="text1"/>
              </w:rPr>
            </w:pPr>
          </w:p>
        </w:tc>
        <w:tc>
          <w:tcPr>
            <w:tcW w:w="1710" w:type="dxa"/>
            <w:vAlign w:val="center"/>
          </w:tcPr>
          <w:p w14:paraId="4B4F294D"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53B6A" w:rsidRPr="00F51242" w14:paraId="709EA9A9" w14:textId="77777777" w:rsidTr="00A8102E">
        <w:trPr>
          <w:trHeight w:val="429"/>
        </w:trPr>
        <w:tc>
          <w:tcPr>
            <w:tcW w:w="3595" w:type="dxa"/>
            <w:vAlign w:val="center"/>
          </w:tcPr>
          <w:p w14:paraId="43227B0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0152D14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2CA6B7CE" w14:textId="77777777" w:rsidR="00253B6A" w:rsidRPr="00F51242" w:rsidRDefault="00253B6A" w:rsidP="00A8102E">
            <w:pPr>
              <w:contextualSpacing/>
              <w:rPr>
                <w:rFonts w:ascii="Arial" w:hAnsi="Arial" w:cs="Arial"/>
                <w:color w:val="000000" w:themeColor="text1"/>
              </w:rPr>
            </w:pPr>
          </w:p>
        </w:tc>
        <w:tc>
          <w:tcPr>
            <w:tcW w:w="1710" w:type="dxa"/>
            <w:vAlign w:val="center"/>
          </w:tcPr>
          <w:p w14:paraId="12E6327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53B6A" w:rsidRPr="00F51242" w14:paraId="475119EB" w14:textId="77777777" w:rsidTr="00A8102E">
        <w:trPr>
          <w:trHeight w:val="429"/>
        </w:trPr>
        <w:tc>
          <w:tcPr>
            <w:tcW w:w="3595" w:type="dxa"/>
            <w:vAlign w:val="center"/>
          </w:tcPr>
          <w:p w14:paraId="11DFA1A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70C4BF54"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37C4870F" w14:textId="77777777" w:rsidR="00253B6A" w:rsidRPr="00F51242" w:rsidRDefault="00253B6A" w:rsidP="00A8102E">
            <w:pPr>
              <w:contextualSpacing/>
              <w:rPr>
                <w:rFonts w:ascii="Arial" w:hAnsi="Arial" w:cs="Arial"/>
                <w:color w:val="000000" w:themeColor="text1"/>
              </w:rPr>
            </w:pPr>
          </w:p>
        </w:tc>
        <w:tc>
          <w:tcPr>
            <w:tcW w:w="1710" w:type="dxa"/>
            <w:vAlign w:val="center"/>
          </w:tcPr>
          <w:p w14:paraId="097E2185"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53B6A" w:rsidRPr="00F51242" w14:paraId="03D722D8" w14:textId="77777777" w:rsidTr="00A8102E">
        <w:trPr>
          <w:trHeight w:val="429"/>
        </w:trPr>
        <w:tc>
          <w:tcPr>
            <w:tcW w:w="3595" w:type="dxa"/>
            <w:vAlign w:val="center"/>
          </w:tcPr>
          <w:p w14:paraId="0D5C3786"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6D37F80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15AD1C4" w14:textId="77777777" w:rsidR="00253B6A" w:rsidRPr="00F51242" w:rsidRDefault="00253B6A" w:rsidP="00A8102E">
            <w:pPr>
              <w:contextualSpacing/>
              <w:rPr>
                <w:rFonts w:ascii="Arial" w:hAnsi="Arial" w:cs="Arial"/>
                <w:color w:val="000000" w:themeColor="text1"/>
              </w:rPr>
            </w:pPr>
          </w:p>
        </w:tc>
        <w:tc>
          <w:tcPr>
            <w:tcW w:w="1710" w:type="dxa"/>
            <w:vAlign w:val="center"/>
          </w:tcPr>
          <w:p w14:paraId="742E498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53B6A" w:rsidRPr="00F51242" w14:paraId="05C567B1" w14:textId="77777777" w:rsidTr="00A8102E">
        <w:trPr>
          <w:trHeight w:val="429"/>
        </w:trPr>
        <w:tc>
          <w:tcPr>
            <w:tcW w:w="3595" w:type="dxa"/>
            <w:vAlign w:val="center"/>
          </w:tcPr>
          <w:p w14:paraId="6F60788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19FE75A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98E438E" w14:textId="77777777" w:rsidR="00253B6A" w:rsidRPr="00F51242" w:rsidRDefault="00253B6A" w:rsidP="00A8102E">
            <w:pPr>
              <w:contextualSpacing/>
              <w:rPr>
                <w:rFonts w:ascii="Arial" w:hAnsi="Arial" w:cs="Arial"/>
                <w:color w:val="000000" w:themeColor="text1"/>
              </w:rPr>
            </w:pPr>
          </w:p>
        </w:tc>
        <w:tc>
          <w:tcPr>
            <w:tcW w:w="1710" w:type="dxa"/>
            <w:vAlign w:val="center"/>
          </w:tcPr>
          <w:p w14:paraId="11C27BB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53B6A" w:rsidRPr="00F51242" w14:paraId="07E882E8" w14:textId="77777777" w:rsidTr="00A8102E">
        <w:trPr>
          <w:trHeight w:val="429"/>
        </w:trPr>
        <w:tc>
          <w:tcPr>
            <w:tcW w:w="3595" w:type="dxa"/>
            <w:vAlign w:val="center"/>
          </w:tcPr>
          <w:p w14:paraId="0127B1F8"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53B6A" w:rsidRPr="000F4CBB" w:rsidRDefault="00253B6A" w:rsidP="00A8102E">
            <w:pPr>
              <w:contextualSpacing/>
              <w:jc w:val="center"/>
              <w:rPr>
                <w:rFonts w:ascii="Arial" w:hAnsi="Arial" w:cs="Arial"/>
                <w:color w:val="000000" w:themeColor="text1"/>
                <w:sz w:val="16"/>
                <w:szCs w:val="16"/>
              </w:rPr>
            </w:pPr>
          </w:p>
        </w:tc>
        <w:tc>
          <w:tcPr>
            <w:tcW w:w="1260" w:type="dxa"/>
            <w:vAlign w:val="center"/>
          </w:tcPr>
          <w:p w14:paraId="267DA4E1"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53B6A" w:rsidRPr="00F51242" w:rsidRDefault="00253B6A" w:rsidP="00A8102E">
            <w:pPr>
              <w:contextualSpacing/>
              <w:rPr>
                <w:rFonts w:ascii="Arial" w:hAnsi="Arial" w:cs="Arial"/>
                <w:color w:val="000000" w:themeColor="text1"/>
              </w:rPr>
            </w:pPr>
          </w:p>
        </w:tc>
        <w:tc>
          <w:tcPr>
            <w:tcW w:w="2700" w:type="dxa"/>
            <w:vMerge/>
            <w:vAlign w:val="center"/>
          </w:tcPr>
          <w:p w14:paraId="6DC9DD74" w14:textId="77777777" w:rsidR="00253B6A" w:rsidRPr="00F51242" w:rsidRDefault="00253B6A" w:rsidP="00A8102E">
            <w:pPr>
              <w:contextualSpacing/>
              <w:rPr>
                <w:rFonts w:ascii="Arial" w:hAnsi="Arial" w:cs="Arial"/>
                <w:color w:val="000000" w:themeColor="text1"/>
              </w:rPr>
            </w:pPr>
          </w:p>
        </w:tc>
        <w:tc>
          <w:tcPr>
            <w:tcW w:w="1710" w:type="dxa"/>
            <w:vAlign w:val="center"/>
          </w:tcPr>
          <w:p w14:paraId="7441A99E" w14:textId="77777777" w:rsidR="00253B6A" w:rsidRPr="00F51242" w:rsidRDefault="00253B6A" w:rsidP="00A8102E">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53B6A" w:rsidRPr="00253B6A" w:rsidRDefault="00253B6A" w:rsidP="00A8102E">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53B6A" w:rsidRPr="00F51242" w:rsidRDefault="00253B6A" w:rsidP="00A8102E">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53B6A" w:rsidRPr="008C5995" w14:paraId="60B16BFC" w14:textId="77777777" w:rsidTr="00A8102E">
        <w:trPr>
          <w:trHeight w:val="640"/>
        </w:trPr>
        <w:tc>
          <w:tcPr>
            <w:tcW w:w="3595" w:type="dxa"/>
            <w:vMerge w:val="restart"/>
            <w:vAlign w:val="center"/>
          </w:tcPr>
          <w:p w14:paraId="7DF2B78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53B6A" w:rsidRPr="008C5995" w:rsidRDefault="00253B6A" w:rsidP="00A8102E">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7B8A31D9"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53B6A" w:rsidRDefault="00253B6A" w:rsidP="00A8102E">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53B6A" w:rsidRDefault="00253B6A" w:rsidP="00A8102E">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53B6A" w:rsidRPr="00FD6E88" w:rsidRDefault="00253B6A" w:rsidP="00A8102E">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53B6A" w:rsidRPr="008C5995" w:rsidRDefault="00253B6A" w:rsidP="00A8102E">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Merge w:val="restart"/>
            <w:vAlign w:val="center"/>
          </w:tcPr>
          <w:p w14:paraId="1999F21F" w14:textId="77777777" w:rsidR="00253B6A" w:rsidRPr="008C5995"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5.82</w:t>
            </w:r>
          </w:p>
        </w:tc>
        <w:tc>
          <w:tcPr>
            <w:tcW w:w="1260" w:type="dxa"/>
            <w:vMerge w:val="restart"/>
            <w:vAlign w:val="center"/>
          </w:tcPr>
          <w:p w14:paraId="41EA4031"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53B6A" w:rsidRPr="008C5995" w14:paraId="123FEC9B" w14:textId="77777777" w:rsidTr="00A8102E">
        <w:trPr>
          <w:trHeight w:val="422"/>
        </w:trPr>
        <w:tc>
          <w:tcPr>
            <w:tcW w:w="3595" w:type="dxa"/>
            <w:vMerge/>
            <w:vAlign w:val="center"/>
          </w:tcPr>
          <w:p w14:paraId="11888A67"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3E323B74"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53B6A" w:rsidRDefault="00253B6A" w:rsidP="00A8102E">
            <w:pPr>
              <w:contextualSpacing/>
              <w:rPr>
                <w:rFonts w:ascii="Arial" w:hAnsi="Arial" w:cs="Arial"/>
                <w:color w:val="000000"/>
                <w:sz w:val="16"/>
                <w:szCs w:val="16"/>
              </w:rPr>
            </w:pPr>
          </w:p>
          <w:p w14:paraId="650CB029"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53B6A" w:rsidRDefault="00253B6A" w:rsidP="00A8102E">
            <w:pPr>
              <w:contextualSpacing/>
              <w:rPr>
                <w:rFonts w:ascii="Arial" w:hAnsi="Arial" w:cs="Arial"/>
                <w:color w:val="000000"/>
                <w:sz w:val="16"/>
                <w:szCs w:val="16"/>
              </w:rPr>
            </w:pPr>
          </w:p>
          <w:p w14:paraId="251B62E2"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03B9F17A" w14:textId="77777777" w:rsidR="00253B6A" w:rsidRPr="008C5995" w:rsidRDefault="00253B6A" w:rsidP="00A8102E">
            <w:pPr>
              <w:contextualSpacing/>
              <w:rPr>
                <w:rFonts w:ascii="Arial" w:hAnsi="Arial" w:cs="Arial"/>
                <w:color w:val="000000" w:themeColor="text1"/>
                <w:sz w:val="16"/>
                <w:szCs w:val="16"/>
              </w:rPr>
            </w:pPr>
          </w:p>
        </w:tc>
        <w:tc>
          <w:tcPr>
            <w:tcW w:w="2700" w:type="dxa"/>
            <w:vMerge/>
            <w:vAlign w:val="center"/>
          </w:tcPr>
          <w:p w14:paraId="0F718773" w14:textId="77777777" w:rsidR="00253B6A" w:rsidRDefault="00253B6A" w:rsidP="00A8102E">
            <w:pPr>
              <w:contextualSpacing/>
              <w:rPr>
                <w:rFonts w:ascii="Arial" w:hAnsi="Arial" w:cs="Arial"/>
                <w:color w:val="000000" w:themeColor="text1"/>
                <w:sz w:val="16"/>
                <w:szCs w:val="16"/>
              </w:rPr>
            </w:pPr>
          </w:p>
        </w:tc>
        <w:tc>
          <w:tcPr>
            <w:tcW w:w="1710" w:type="dxa"/>
            <w:vMerge/>
            <w:vAlign w:val="center"/>
          </w:tcPr>
          <w:p w14:paraId="11660E1D" w14:textId="77777777" w:rsidR="00253B6A" w:rsidRDefault="00253B6A" w:rsidP="00A8102E">
            <w:pPr>
              <w:contextualSpacing/>
              <w:rPr>
                <w:rFonts w:ascii="Consolas" w:hAnsi="Consolas" w:cs="Consolas"/>
                <w:color w:val="000000" w:themeColor="text1"/>
                <w:sz w:val="16"/>
                <w:szCs w:val="16"/>
              </w:rPr>
            </w:pPr>
          </w:p>
        </w:tc>
        <w:tc>
          <w:tcPr>
            <w:tcW w:w="1260" w:type="dxa"/>
            <w:vMerge/>
            <w:vAlign w:val="center"/>
          </w:tcPr>
          <w:p w14:paraId="13381F04"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Merge/>
            <w:vAlign w:val="center"/>
          </w:tcPr>
          <w:p w14:paraId="6B0AA3EF" w14:textId="77777777" w:rsidR="00253B6A" w:rsidRPr="008C5995" w:rsidRDefault="00253B6A" w:rsidP="00A8102E">
            <w:pPr>
              <w:contextualSpacing/>
              <w:rPr>
                <w:rFonts w:ascii="Arial" w:hAnsi="Arial" w:cs="Arial"/>
                <w:color w:val="000000" w:themeColor="text1"/>
                <w:sz w:val="16"/>
                <w:szCs w:val="16"/>
              </w:rPr>
            </w:pPr>
          </w:p>
        </w:tc>
      </w:tr>
      <w:tr w:rsidR="00253B6A" w:rsidRPr="008C5995" w14:paraId="04C09E75" w14:textId="77777777" w:rsidTr="00A8102E">
        <w:trPr>
          <w:trHeight w:val="1160"/>
        </w:trPr>
        <w:tc>
          <w:tcPr>
            <w:tcW w:w="3595" w:type="dxa"/>
            <w:vMerge/>
            <w:vAlign w:val="center"/>
          </w:tcPr>
          <w:p w14:paraId="3964B5A0"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67988141"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7F8E148F"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08B7B71A"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53B6A" w:rsidRDefault="00253B6A" w:rsidP="00A8102E">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68D96526" w14:textId="77777777" w:rsidR="00253B6A" w:rsidRDefault="00D55A24" w:rsidP="00A8102E">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3.71</w:t>
            </w:r>
          </w:p>
        </w:tc>
        <w:tc>
          <w:tcPr>
            <w:tcW w:w="1260" w:type="dxa"/>
            <w:vAlign w:val="center"/>
          </w:tcPr>
          <w:p w14:paraId="770A45A2"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601E4818" w14:textId="77777777" w:rsidR="00253B6A" w:rsidRPr="008C5995"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53B6A" w:rsidRPr="008C5995" w14:paraId="75A32E1A" w14:textId="77777777" w:rsidTr="00A8102E">
        <w:trPr>
          <w:trHeight w:val="827"/>
        </w:trPr>
        <w:tc>
          <w:tcPr>
            <w:tcW w:w="3595" w:type="dxa"/>
            <w:vMerge w:val="restart"/>
            <w:vAlign w:val="center"/>
          </w:tcPr>
          <w:p w14:paraId="6C8BAAE5"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810" w:type="dxa"/>
            <w:vMerge w:val="restart"/>
            <w:vAlign w:val="center"/>
          </w:tcPr>
          <w:p w14:paraId="2A0D4303"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53B6A" w:rsidRDefault="00253B6A" w:rsidP="00A8102E">
            <w:pPr>
              <w:contextualSpacing/>
              <w:rPr>
                <w:rFonts w:ascii="Arial" w:hAnsi="Arial" w:cs="Arial"/>
                <w:color w:val="000000"/>
                <w:sz w:val="16"/>
                <w:szCs w:val="16"/>
              </w:rPr>
            </w:pPr>
          </w:p>
          <w:p w14:paraId="21BEF382"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53B6A" w:rsidRDefault="00253B6A" w:rsidP="00A8102E">
            <w:pPr>
              <w:contextualSpacing/>
              <w:rPr>
                <w:rFonts w:ascii="Arial" w:hAnsi="Arial" w:cs="Arial"/>
                <w:color w:val="000000"/>
                <w:sz w:val="16"/>
                <w:szCs w:val="16"/>
              </w:rPr>
            </w:pPr>
          </w:p>
          <w:p w14:paraId="61BE2DBB"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571575DF"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6D57BE95"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13C8B7B9"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6.96</w:t>
            </w:r>
          </w:p>
        </w:tc>
        <w:tc>
          <w:tcPr>
            <w:tcW w:w="1260" w:type="dxa"/>
            <w:vAlign w:val="center"/>
          </w:tcPr>
          <w:p w14:paraId="163CE510"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392C5AC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53B6A" w:rsidRPr="008C5995" w14:paraId="51FA35A4" w14:textId="77777777" w:rsidTr="00A8102E">
        <w:trPr>
          <w:trHeight w:val="1070"/>
        </w:trPr>
        <w:tc>
          <w:tcPr>
            <w:tcW w:w="3595" w:type="dxa"/>
            <w:vMerge/>
            <w:vAlign w:val="center"/>
          </w:tcPr>
          <w:p w14:paraId="102C82ED"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16A76BBB"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405EFCD2"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1715DBA9"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4389AB64"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2.28</w:t>
            </w:r>
          </w:p>
        </w:tc>
        <w:tc>
          <w:tcPr>
            <w:tcW w:w="1260" w:type="dxa"/>
            <w:vAlign w:val="center"/>
          </w:tcPr>
          <w:p w14:paraId="1381038E"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57722B76"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53B6A" w:rsidRPr="008C5995" w14:paraId="0BB70F50" w14:textId="77777777" w:rsidTr="00A8102E">
        <w:trPr>
          <w:trHeight w:val="872"/>
        </w:trPr>
        <w:tc>
          <w:tcPr>
            <w:tcW w:w="3595" w:type="dxa"/>
            <w:vMerge w:val="restart"/>
            <w:vAlign w:val="center"/>
          </w:tcPr>
          <w:p w14:paraId="06E8C46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53B6A" w:rsidRDefault="00253B6A" w:rsidP="00A8102E">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7AB6AFD9" w14:textId="77777777" w:rsidR="00253B6A" w:rsidRDefault="00253B6A" w:rsidP="00A8102E">
            <w:pPr>
              <w:contextualSpacing/>
              <w:rPr>
                <w:rFonts w:ascii="Arial" w:hAnsi="Arial" w:cs="Arial"/>
                <w:color w:val="000000" w:themeColor="text1"/>
                <w:sz w:val="16"/>
                <w:szCs w:val="16"/>
              </w:rPr>
            </w:pPr>
          </w:p>
        </w:tc>
        <w:tc>
          <w:tcPr>
            <w:tcW w:w="810" w:type="dxa"/>
            <w:vMerge w:val="restart"/>
            <w:vAlign w:val="center"/>
          </w:tcPr>
          <w:p w14:paraId="4D85071A"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53B6A" w:rsidRDefault="00253B6A" w:rsidP="00A8102E">
            <w:pPr>
              <w:contextualSpacing/>
              <w:rPr>
                <w:rFonts w:ascii="Arial" w:hAnsi="Arial" w:cs="Arial"/>
                <w:color w:val="000000"/>
                <w:sz w:val="16"/>
                <w:szCs w:val="16"/>
              </w:rPr>
            </w:pPr>
          </w:p>
          <w:p w14:paraId="7D96BBDA"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53B6A" w:rsidRDefault="00253B6A" w:rsidP="00A8102E">
            <w:pPr>
              <w:contextualSpacing/>
              <w:rPr>
                <w:rFonts w:ascii="Arial" w:hAnsi="Arial" w:cs="Arial"/>
                <w:color w:val="000000"/>
                <w:sz w:val="16"/>
                <w:szCs w:val="16"/>
              </w:rPr>
            </w:pPr>
          </w:p>
          <w:p w14:paraId="7506E48C"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418DA1DB"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ED2EDBD"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2.51</w:t>
            </w:r>
          </w:p>
        </w:tc>
        <w:tc>
          <w:tcPr>
            <w:tcW w:w="1260" w:type="dxa"/>
            <w:vAlign w:val="center"/>
          </w:tcPr>
          <w:p w14:paraId="6CF74905"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65B92B17"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53B6A" w:rsidRPr="008C5995" w14:paraId="7E47CD4D" w14:textId="77777777" w:rsidTr="00A8102E">
        <w:trPr>
          <w:trHeight w:val="1160"/>
        </w:trPr>
        <w:tc>
          <w:tcPr>
            <w:tcW w:w="3595" w:type="dxa"/>
            <w:vMerge/>
            <w:vAlign w:val="center"/>
          </w:tcPr>
          <w:p w14:paraId="08D33081"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28F8806F" w14:textId="77777777" w:rsidR="00253B6A" w:rsidRPr="00EA20A4" w:rsidRDefault="00253B6A" w:rsidP="00A8102E">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7360F05F"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68F26332"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31097B72"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2.020</w:t>
            </w:r>
          </w:p>
        </w:tc>
        <w:tc>
          <w:tcPr>
            <w:tcW w:w="1260" w:type="dxa"/>
            <w:vAlign w:val="center"/>
          </w:tcPr>
          <w:p w14:paraId="53D1896C"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2891D93D"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53B6A" w:rsidRPr="008C5995" w14:paraId="4A7760AD" w14:textId="77777777" w:rsidTr="00A8102E">
        <w:trPr>
          <w:trHeight w:val="429"/>
        </w:trPr>
        <w:tc>
          <w:tcPr>
            <w:tcW w:w="3595" w:type="dxa"/>
            <w:vMerge w:val="restart"/>
            <w:vAlign w:val="center"/>
          </w:tcPr>
          <w:p w14:paraId="239C0281"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lastRenderedPageBreak/>
              <w:t>Mixed-effects model:</w:t>
            </w:r>
          </w:p>
          <w:p w14:paraId="3318C856" w14:textId="77777777" w:rsidR="00253B6A" w:rsidRDefault="00253B6A" w:rsidP="00A8102E">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p w14:paraId="58CA4AEE" w14:textId="77777777" w:rsidR="00253B6A" w:rsidRDefault="00253B6A" w:rsidP="00A8102E">
            <w:pPr>
              <w:contextualSpacing/>
              <w:rPr>
                <w:rFonts w:ascii="Arial" w:hAnsi="Arial" w:cs="Arial"/>
                <w:color w:val="000000" w:themeColor="text1"/>
                <w:sz w:val="16"/>
                <w:szCs w:val="16"/>
              </w:rPr>
            </w:pPr>
          </w:p>
        </w:tc>
        <w:tc>
          <w:tcPr>
            <w:tcW w:w="810" w:type="dxa"/>
            <w:vMerge w:val="restart"/>
            <w:vAlign w:val="center"/>
          </w:tcPr>
          <w:p w14:paraId="63A9756F" w14:textId="77777777" w:rsidR="00253B6A" w:rsidRPr="00EA20A4" w:rsidRDefault="00253B6A" w:rsidP="00A8102E">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53B6A" w:rsidRDefault="00253B6A" w:rsidP="00A8102E">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53B6A" w:rsidRDefault="00253B6A" w:rsidP="00A8102E">
            <w:pPr>
              <w:contextualSpacing/>
              <w:rPr>
                <w:rFonts w:ascii="Arial" w:hAnsi="Arial" w:cs="Arial"/>
                <w:color w:val="000000"/>
                <w:sz w:val="16"/>
                <w:szCs w:val="16"/>
              </w:rPr>
            </w:pPr>
          </w:p>
          <w:p w14:paraId="08D69F0C"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53B6A" w:rsidRDefault="00253B6A" w:rsidP="00A8102E">
            <w:pPr>
              <w:contextualSpacing/>
              <w:rPr>
                <w:rFonts w:ascii="Arial" w:hAnsi="Arial" w:cs="Arial"/>
                <w:color w:val="000000"/>
                <w:sz w:val="16"/>
                <w:szCs w:val="16"/>
              </w:rPr>
            </w:pPr>
          </w:p>
          <w:p w14:paraId="0D32EEC4" w14:textId="77777777" w:rsidR="00253B6A" w:rsidRDefault="00253B6A" w:rsidP="00A8102E">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53B6A" w:rsidRDefault="00253B6A" w:rsidP="00A8102E">
            <w:pPr>
              <w:contextualSpacing/>
              <w:rPr>
                <w:rFonts w:ascii="Arial" w:hAnsi="Arial" w:cs="Arial"/>
                <w:color w:val="000000"/>
                <w:sz w:val="16"/>
                <w:szCs w:val="16"/>
              </w:rPr>
            </w:pPr>
            <w:r w:rsidRPr="00FD6E88">
              <w:rPr>
                <w:rFonts w:ascii="Arial" w:hAnsi="Arial" w:cs="Arial"/>
                <w:color w:val="000000"/>
                <w:sz w:val="16"/>
                <w:szCs w:val="16"/>
              </w:rPr>
              <w:t>t</w:t>
            </w:r>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53B6A" w:rsidRDefault="00253B6A" w:rsidP="00A8102E">
            <w:pPr>
              <w:contextualSpacing/>
              <w:rPr>
                <w:rFonts w:ascii="Arial" w:hAnsi="Arial" w:cs="Arial"/>
                <w:color w:val="000000" w:themeColor="text1"/>
                <w:sz w:val="16"/>
                <w:szCs w:val="16"/>
              </w:rPr>
            </w:pPr>
          </w:p>
        </w:tc>
        <w:tc>
          <w:tcPr>
            <w:tcW w:w="990" w:type="dxa"/>
            <w:vMerge w:val="restart"/>
            <w:vAlign w:val="center"/>
          </w:tcPr>
          <w:p w14:paraId="0699FFE4" w14:textId="77777777" w:rsidR="00253B6A" w:rsidRPr="008C5995" w:rsidRDefault="00253B6A" w:rsidP="00A8102E">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747FA0F9"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0.64</w:t>
            </w:r>
          </w:p>
        </w:tc>
        <w:tc>
          <w:tcPr>
            <w:tcW w:w="1260" w:type="dxa"/>
            <w:vAlign w:val="center"/>
          </w:tcPr>
          <w:p w14:paraId="5F4F5EAD"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02EFF42F"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53B6A" w:rsidRPr="008C5995" w14:paraId="626BF0C1" w14:textId="77777777" w:rsidTr="00A8102E">
        <w:trPr>
          <w:trHeight w:val="429"/>
        </w:trPr>
        <w:tc>
          <w:tcPr>
            <w:tcW w:w="3595" w:type="dxa"/>
            <w:vMerge/>
            <w:vAlign w:val="center"/>
          </w:tcPr>
          <w:p w14:paraId="60C4B021" w14:textId="77777777" w:rsidR="00253B6A" w:rsidRDefault="00253B6A" w:rsidP="00A8102E">
            <w:pPr>
              <w:contextualSpacing/>
              <w:rPr>
                <w:rFonts w:ascii="Arial" w:hAnsi="Arial" w:cs="Arial"/>
                <w:color w:val="000000" w:themeColor="text1"/>
                <w:sz w:val="16"/>
                <w:szCs w:val="16"/>
              </w:rPr>
            </w:pPr>
          </w:p>
        </w:tc>
        <w:tc>
          <w:tcPr>
            <w:tcW w:w="810" w:type="dxa"/>
            <w:vMerge/>
            <w:vAlign w:val="center"/>
          </w:tcPr>
          <w:p w14:paraId="74A5C650" w14:textId="77777777" w:rsidR="00253B6A" w:rsidRDefault="00253B6A" w:rsidP="00A8102E">
            <w:pPr>
              <w:contextualSpacing/>
              <w:rPr>
                <w:rFonts w:ascii="Arial" w:hAnsi="Arial" w:cs="Arial"/>
                <w:color w:val="000000" w:themeColor="text1"/>
                <w:sz w:val="16"/>
                <w:szCs w:val="16"/>
              </w:rPr>
            </w:pPr>
          </w:p>
        </w:tc>
        <w:tc>
          <w:tcPr>
            <w:tcW w:w="2430" w:type="dxa"/>
            <w:gridSpan w:val="2"/>
            <w:vMerge/>
            <w:vAlign w:val="center"/>
          </w:tcPr>
          <w:p w14:paraId="16B5F396" w14:textId="77777777" w:rsidR="00253B6A" w:rsidRDefault="00253B6A" w:rsidP="00A8102E">
            <w:pPr>
              <w:contextualSpacing/>
              <w:rPr>
                <w:rFonts w:ascii="Arial" w:hAnsi="Arial" w:cs="Arial"/>
                <w:color w:val="000000" w:themeColor="text1"/>
                <w:sz w:val="16"/>
                <w:szCs w:val="16"/>
              </w:rPr>
            </w:pPr>
          </w:p>
        </w:tc>
        <w:tc>
          <w:tcPr>
            <w:tcW w:w="990" w:type="dxa"/>
            <w:vMerge/>
            <w:vAlign w:val="center"/>
          </w:tcPr>
          <w:p w14:paraId="5D4E732B" w14:textId="77777777" w:rsidR="00253B6A" w:rsidRPr="008C5995" w:rsidRDefault="00253B6A" w:rsidP="00A8102E">
            <w:pPr>
              <w:contextualSpacing/>
              <w:rPr>
                <w:rFonts w:ascii="Arial" w:hAnsi="Arial" w:cs="Arial"/>
                <w:color w:val="000000" w:themeColor="text1"/>
                <w:sz w:val="16"/>
                <w:szCs w:val="16"/>
              </w:rPr>
            </w:pPr>
          </w:p>
        </w:tc>
        <w:tc>
          <w:tcPr>
            <w:tcW w:w="2700" w:type="dxa"/>
            <w:vAlign w:val="center"/>
          </w:tcPr>
          <w:p w14:paraId="25A522DF"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53B6A" w:rsidRDefault="00253B6A" w:rsidP="00A8102E">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1|mouse)</w:t>
            </w:r>
          </w:p>
        </w:tc>
        <w:tc>
          <w:tcPr>
            <w:tcW w:w="1710" w:type="dxa"/>
            <w:vAlign w:val="center"/>
          </w:tcPr>
          <w:p w14:paraId="2D57BF94" w14:textId="77777777" w:rsidR="00253B6A" w:rsidRDefault="00D55A24" w:rsidP="00A8102E">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0.33</w:t>
            </w:r>
          </w:p>
        </w:tc>
        <w:tc>
          <w:tcPr>
            <w:tcW w:w="1260" w:type="dxa"/>
            <w:vAlign w:val="center"/>
          </w:tcPr>
          <w:p w14:paraId="1A5D6450" w14:textId="77777777" w:rsidR="00253B6A" w:rsidRPr="008C5995" w:rsidRDefault="00253B6A" w:rsidP="00A8102E">
            <w:pPr>
              <w:contextualSpacing/>
              <w:jc w:val="both"/>
              <w:rPr>
                <w:rFonts w:ascii="Arial" w:hAnsi="Arial" w:cs="Arial"/>
                <w:color w:val="000000" w:themeColor="text1"/>
                <w:sz w:val="16"/>
                <w:szCs w:val="16"/>
              </w:rPr>
            </w:pPr>
          </w:p>
        </w:tc>
        <w:tc>
          <w:tcPr>
            <w:tcW w:w="1080" w:type="dxa"/>
            <w:vAlign w:val="center"/>
          </w:tcPr>
          <w:p w14:paraId="0BDE18D9" w14:textId="77777777" w:rsidR="00253B6A" w:rsidRDefault="00253B6A" w:rsidP="00A8102E">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840611">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E9159A">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E9159A">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E9159A">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C57BL/6  x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r w:rsidRPr="00BF644C">
              <w:rPr>
                <w:rFonts w:ascii="Arial" w:hAnsi="Arial" w:cs="Arial"/>
                <w:sz w:val="16"/>
                <w:szCs w:val="16"/>
              </w:rPr>
              <w:t>Muscimol</w:t>
            </w:r>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r w:rsidRPr="00BF644C">
              <w:rPr>
                <w:rFonts w:ascii="Arial" w:hAnsi="Arial" w:cs="Arial"/>
                <w:sz w:val="16"/>
                <w:szCs w:val="16"/>
              </w:rPr>
              <w:t>Muscimol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0872F3">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69752A">
        <w:trPr>
          <w:trHeight w:val="244"/>
          <w:jc w:val="center"/>
        </w:trPr>
        <w:tc>
          <w:tcPr>
            <w:tcW w:w="2875" w:type="dxa"/>
          </w:tcPr>
          <w:p w14:paraId="7732BE1D" w14:textId="77777777" w:rsidR="000900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Target Volumes</w:t>
            </w:r>
          </w:p>
          <w:p w14:paraId="14BFDEB0" w14:textId="662E42A0" w:rsidR="00762180" w:rsidRPr="00F51242" w:rsidRDefault="00762180" w:rsidP="0069752A">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69752A">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69752A">
        <w:trPr>
          <w:trHeight w:val="261"/>
          <w:jc w:val="center"/>
        </w:trPr>
        <w:tc>
          <w:tcPr>
            <w:tcW w:w="2875" w:type="dxa"/>
          </w:tcPr>
          <w:p w14:paraId="12DE35A2"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69752A">
        <w:trPr>
          <w:trHeight w:val="244"/>
          <w:jc w:val="center"/>
        </w:trPr>
        <w:tc>
          <w:tcPr>
            <w:tcW w:w="2875" w:type="dxa"/>
          </w:tcPr>
          <w:p w14:paraId="73D4251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69752A">
        <w:trPr>
          <w:trHeight w:val="261"/>
          <w:jc w:val="center"/>
        </w:trPr>
        <w:tc>
          <w:tcPr>
            <w:tcW w:w="2875" w:type="dxa"/>
          </w:tcPr>
          <w:p w14:paraId="77F9A3BB"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69752A">
        <w:trPr>
          <w:trHeight w:val="244"/>
          <w:jc w:val="center"/>
        </w:trPr>
        <w:tc>
          <w:tcPr>
            <w:tcW w:w="2875" w:type="dxa"/>
          </w:tcPr>
          <w:p w14:paraId="5C942E96"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69752A">
        <w:trPr>
          <w:trHeight w:val="261"/>
          <w:jc w:val="center"/>
        </w:trPr>
        <w:tc>
          <w:tcPr>
            <w:tcW w:w="2875" w:type="dxa"/>
          </w:tcPr>
          <w:p w14:paraId="4175252C"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69752A">
        <w:trPr>
          <w:trHeight w:val="244"/>
          <w:jc w:val="center"/>
        </w:trPr>
        <w:tc>
          <w:tcPr>
            <w:tcW w:w="2875" w:type="dxa"/>
          </w:tcPr>
          <w:p w14:paraId="1FF78CA8"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69752A">
        <w:trPr>
          <w:trHeight w:val="261"/>
          <w:jc w:val="center"/>
        </w:trPr>
        <w:tc>
          <w:tcPr>
            <w:tcW w:w="2875" w:type="dxa"/>
          </w:tcPr>
          <w:p w14:paraId="76BD540E" w14:textId="77777777" w:rsidR="000900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69752A">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69752A">
        <w:trPr>
          <w:trHeight w:val="506"/>
          <w:jc w:val="center"/>
        </w:trPr>
        <w:tc>
          <w:tcPr>
            <w:tcW w:w="2875" w:type="dxa"/>
          </w:tcPr>
          <w:p w14:paraId="59771B97"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69752A">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69752A">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69752A">
        <w:trPr>
          <w:trHeight w:val="288"/>
          <w:jc w:val="center"/>
        </w:trPr>
        <w:tc>
          <w:tcPr>
            <w:tcW w:w="3960" w:type="dxa"/>
            <w:vAlign w:val="center"/>
          </w:tcPr>
          <w:p w14:paraId="2A7223A2"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69752A">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69752A">
        <w:trPr>
          <w:trHeight w:val="288"/>
          <w:jc w:val="center"/>
        </w:trPr>
        <w:tc>
          <w:tcPr>
            <w:tcW w:w="3960" w:type="dxa"/>
            <w:vAlign w:val="center"/>
          </w:tcPr>
          <w:p w14:paraId="43420985" w14:textId="3B3127BF" w:rsidR="00090042" w:rsidRPr="00313FD5"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69752A">
        <w:trPr>
          <w:trHeight w:val="288"/>
          <w:jc w:val="center"/>
        </w:trPr>
        <w:tc>
          <w:tcPr>
            <w:tcW w:w="3960" w:type="dxa"/>
            <w:vAlign w:val="center"/>
          </w:tcPr>
          <w:p w14:paraId="447B681C" w14:textId="77777777" w:rsidR="00090042" w:rsidRPr="00313FD5" w:rsidRDefault="00D55A24" w:rsidP="0069752A">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D55A2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69752A">
        <w:trPr>
          <w:trHeight w:val="288"/>
          <w:jc w:val="center"/>
        </w:trPr>
        <w:tc>
          <w:tcPr>
            <w:tcW w:w="3960" w:type="dxa"/>
            <w:vAlign w:val="center"/>
          </w:tcPr>
          <w:p w14:paraId="5A3B1752" w14:textId="5A5FBEAF"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D55A2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69752A">
        <w:trPr>
          <w:trHeight w:val="503"/>
          <w:jc w:val="center"/>
        </w:trPr>
        <w:tc>
          <w:tcPr>
            <w:tcW w:w="3960" w:type="dxa"/>
            <w:vAlign w:val="center"/>
          </w:tcPr>
          <w:p w14:paraId="74D53C9B" w14:textId="49E1C6F8" w:rsidR="00090042" w:rsidRPr="004758A2" w:rsidRDefault="00FC133A" w:rsidP="0069752A">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D55A24" w:rsidP="0069752A">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69752A">
        <w:trPr>
          <w:trHeight w:val="288"/>
          <w:jc w:val="center"/>
        </w:trPr>
        <w:tc>
          <w:tcPr>
            <w:tcW w:w="3960" w:type="dxa"/>
            <w:vAlign w:val="center"/>
          </w:tcPr>
          <w:p w14:paraId="62B7EB3D" w14:textId="28419CDC" w:rsidR="00090042" w:rsidRPr="00313FD5" w:rsidRDefault="00FC133A" w:rsidP="0069752A">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D55A2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69752A">
        <w:trPr>
          <w:trHeight w:val="288"/>
          <w:jc w:val="center"/>
        </w:trPr>
        <w:tc>
          <w:tcPr>
            <w:tcW w:w="3960" w:type="dxa"/>
            <w:vAlign w:val="center"/>
          </w:tcPr>
          <w:p w14:paraId="4229B969"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69752A">
        <w:trPr>
          <w:trHeight w:val="288"/>
          <w:jc w:val="center"/>
        </w:trPr>
        <w:tc>
          <w:tcPr>
            <w:tcW w:w="3960" w:type="dxa"/>
            <w:vAlign w:val="center"/>
          </w:tcPr>
          <w:p w14:paraId="22AFD957"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69752A">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69752A">
        <w:trPr>
          <w:trHeight w:val="288"/>
          <w:jc w:val="center"/>
        </w:trPr>
        <w:tc>
          <w:tcPr>
            <w:tcW w:w="3960" w:type="dxa"/>
            <w:vAlign w:val="center"/>
          </w:tcPr>
          <w:p w14:paraId="6CE39660" w14:textId="77777777" w:rsidR="00090042" w:rsidRPr="004758A2" w:rsidRDefault="00090042" w:rsidP="0069752A">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7FD6BE21" w:rsidR="00090042" w:rsidRDefault="00FC133A" w:rsidP="0069752A">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69752A">
        <w:trPr>
          <w:trHeight w:val="288"/>
          <w:jc w:val="center"/>
        </w:trPr>
        <w:tc>
          <w:tcPr>
            <w:tcW w:w="3960" w:type="dxa"/>
            <w:vAlign w:val="center"/>
          </w:tcPr>
          <w:p w14:paraId="4E31FA98" w14:textId="5D100792" w:rsidR="00090042" w:rsidRDefault="00090042" w:rsidP="0069752A">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D55A24"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69752A">
        <w:trPr>
          <w:trHeight w:val="710"/>
          <w:jc w:val="center"/>
        </w:trPr>
        <w:tc>
          <w:tcPr>
            <w:tcW w:w="3960" w:type="dxa"/>
            <w:vAlign w:val="center"/>
          </w:tcPr>
          <w:p w14:paraId="60B1C83D" w14:textId="77777777"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D55A24" w:rsidP="0069752A">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69752A">
        <w:trPr>
          <w:trHeight w:val="288"/>
          <w:jc w:val="center"/>
        </w:trPr>
        <w:tc>
          <w:tcPr>
            <w:tcW w:w="3960" w:type="dxa"/>
            <w:vAlign w:val="center"/>
          </w:tcPr>
          <w:p w14:paraId="0D62CCB0" w14:textId="1FF5EC70" w:rsidR="00090042" w:rsidRDefault="00090042" w:rsidP="0069752A">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69752A">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69752A">
        <w:trPr>
          <w:trHeight w:val="288"/>
          <w:jc w:val="center"/>
        </w:trPr>
        <w:tc>
          <w:tcPr>
            <w:tcW w:w="3960" w:type="dxa"/>
            <w:vAlign w:val="center"/>
          </w:tcPr>
          <w:p w14:paraId="2355250A" w14:textId="77777777" w:rsidR="00090042" w:rsidRPr="00313FD5" w:rsidRDefault="00090042" w:rsidP="0069752A">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69752A">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69752A">
        <w:trPr>
          <w:trHeight w:val="288"/>
          <w:jc w:val="center"/>
        </w:trPr>
        <w:tc>
          <w:tcPr>
            <w:tcW w:w="3960" w:type="dxa"/>
            <w:vAlign w:val="center"/>
          </w:tcPr>
          <w:p w14:paraId="1F21B366" w14:textId="77777777" w:rsidR="00090042" w:rsidRDefault="00090042" w:rsidP="0069752A">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D55A24" w:rsidP="0069752A">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1"/>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r>
        <w:rPr>
          <w:rFonts w:ascii="Arial" w:eastAsiaTheme="minorEastAsia" w:hAnsi="Arial" w:cs="Arial"/>
          <w:sz w:val="20"/>
          <w:szCs w:val="20"/>
        </w:rPr>
        <w:t>The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2"/>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r>
        <w:rPr>
          <w:rFonts w:ascii="Arial" w:hAnsi="Arial" w:cs="Arial"/>
          <w:b/>
          <w:bCs/>
          <w:sz w:val="20"/>
          <w:szCs w:val="20"/>
        </w:rPr>
        <w:t xml:space="preserve">a,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r>
        <w:rPr>
          <w:rFonts w:ascii="Arial" w:hAnsi="Arial" w:cs="Arial"/>
          <w:sz w:val="20"/>
          <w:szCs w:val="20"/>
        </w:rPr>
        <w:t xml:space="preserve">Each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averaged over 100 simulations (black dashed lines). Insets of each panel depict the contrast kernels (dashed lines) and gain kernels (solid lines) estim</w:t>
      </w:r>
      <w:proofErr w:type="spellStart"/>
      <w:r>
        <w:rPr>
          <w:rFonts w:ascii="Arial" w:hAnsi="Arial" w:cs="Arial"/>
          <w:sz w:val="20"/>
          <w:szCs w:val="20"/>
        </w:rPr>
        <w:t>ated</w:t>
      </w:r>
      <w:proofErr w:type="spellEnd"/>
      <w:r>
        <w:rPr>
          <w:rFonts w:ascii="Arial" w:hAnsi="Arial" w:cs="Arial"/>
          <w:sz w:val="20"/>
          <w:szCs w:val="20"/>
        </w:rPr>
        <w:t xml:space="preserve">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 xml:space="preserve">Average gain time-course of all simulations (solid colored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the GC value colors and line formatting are indicated in the legend on the bottom right.</w:t>
      </w:r>
    </w:p>
    <w:p w14:paraId="1CE8592E" w14:textId="3B2787B3" w:rsidR="00090042" w:rsidRDefault="00F87A6B" w:rsidP="00090042">
      <w:pPr>
        <w:jc w:val="both"/>
        <w:rPr>
          <w:rFonts w:ascii="Arial" w:hAnsi="Arial" w:cs="Arial"/>
          <w:sz w:val="20"/>
          <w:szCs w:val="20"/>
        </w:rPr>
      </w:pPr>
      <w:r>
        <w:rPr>
          <w:rFonts w:ascii="Arial" w:hAnsi="Arial" w:cs="Arial"/>
          <w:noProof/>
          <w:sz w:val="20"/>
          <w:szCs w:val="20"/>
        </w:rPr>
        <w:lastRenderedPageBreak/>
        <w:drawing>
          <wp:inline distT="0" distB="0" distL="0" distR="0" wp14:anchorId="768DA26F" wp14:editId="263B764A">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23"/>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18B1F0C9" w14:textId="77777777" w:rsidR="00090042" w:rsidRDefault="00090042" w:rsidP="00090042">
      <w:pPr>
        <w:jc w:val="both"/>
        <w:rPr>
          <w:rFonts w:ascii="Arial" w:hAnsi="Arial" w:cs="Arial"/>
          <w:sz w:val="20"/>
          <w:szCs w:val="20"/>
        </w:rPr>
      </w:pPr>
    </w:p>
    <w:p w14:paraId="7D6F15E6" w14:textId="77777777" w:rsidR="00090042"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Figure 3 (related to Figure 3). Behavioral slopes are affected by the target volume range.</w:t>
      </w:r>
    </w:p>
    <w:p w14:paraId="29A81251" w14:textId="77777777" w:rsidR="00090042" w:rsidRDefault="00090042" w:rsidP="00090042">
      <w:pPr>
        <w:jc w:val="both"/>
        <w:rPr>
          <w:rFonts w:ascii="Arial" w:hAnsi="Arial" w:cs="Arial"/>
          <w:b/>
          <w:bCs/>
          <w:sz w:val="20"/>
          <w:szCs w:val="20"/>
        </w:rPr>
      </w:pPr>
    </w:p>
    <w:p w14:paraId="2FD36759" w14:textId="365CC19D" w:rsidR="00090042" w:rsidRPr="004E7B8B" w:rsidRDefault="00090042" w:rsidP="00090042">
      <w:pPr>
        <w:jc w:val="both"/>
        <w:rPr>
          <w:rFonts w:ascii="Arial" w:hAnsi="Arial" w:cs="Arial"/>
          <w:sz w:val="20"/>
          <w:szCs w:val="20"/>
        </w:rPr>
      </w:pPr>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r>
        <w:rPr>
          <w:rFonts w:ascii="Arial" w:hAnsi="Arial" w:cs="Arial"/>
          <w:i/>
          <w:iCs/>
          <w:sz w:val="20"/>
          <w:szCs w:val="20"/>
        </w:rPr>
        <w:t>t</w:t>
      </w:r>
      <w:r>
        <w:rPr>
          <w:rFonts w:ascii="Arial" w:hAnsi="Arial" w:cs="Arial"/>
          <w:sz w:val="20"/>
          <w:szCs w:val="20"/>
        </w:rPr>
        <w:t>(23) = -6.</w:t>
      </w:r>
      <w:r w:rsidR="00A422B1">
        <w:rPr>
          <w:rFonts w:ascii="Arial" w:hAnsi="Arial" w:cs="Arial"/>
          <w:sz w:val="20"/>
          <w:szCs w:val="20"/>
        </w:rPr>
        <w:t>16</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xml:space="preserve">= </w:t>
      </w:r>
      <w:r w:rsidR="00A422B1">
        <w:rPr>
          <w:rFonts w:ascii="Arial" w:hAnsi="Arial" w:cs="Arial"/>
          <w:sz w:val="20"/>
          <w:szCs w:val="20"/>
        </w:rPr>
        <w:t>2.75</w:t>
      </w:r>
      <w:r>
        <w:rPr>
          <w:rFonts w:ascii="Arial" w:hAnsi="Arial" w:cs="Arial"/>
          <w:sz w:val="20"/>
          <w:szCs w:val="20"/>
        </w:rPr>
        <w:t>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 xml:space="preserve">b, </w:t>
      </w:r>
      <w:r>
        <w:rPr>
          <w:rFonts w:ascii="Arial" w:hAnsi="Arial" w:cs="Arial"/>
          <w:sz w:val="20"/>
          <w:szCs w:val="20"/>
        </w:rPr>
        <w:t xml:space="preserve">Comparison of psychometric slopes across all mice (n = 25). Formatting as in </w:t>
      </w:r>
      <w:r>
        <w:rPr>
          <w:rFonts w:ascii="Arial" w:hAnsi="Arial" w:cs="Arial"/>
          <w:b/>
          <w:bCs/>
          <w:sz w:val="20"/>
          <w:szCs w:val="20"/>
        </w:rPr>
        <w:t>a</w:t>
      </w:r>
      <w:r>
        <w:rPr>
          <w:rFonts w:ascii="Arial" w:hAnsi="Arial" w:cs="Arial"/>
          <w:sz w:val="20"/>
          <w:szCs w:val="20"/>
        </w:rPr>
        <w:t>. Results of a paired t-test (</w:t>
      </w:r>
      <w:r>
        <w:rPr>
          <w:rFonts w:ascii="Arial" w:hAnsi="Arial" w:cs="Arial"/>
          <w:i/>
          <w:iCs/>
          <w:sz w:val="20"/>
          <w:szCs w:val="20"/>
        </w:rPr>
        <w:t>t</w:t>
      </w:r>
      <w:r>
        <w:rPr>
          <w:rFonts w:ascii="Arial" w:hAnsi="Arial" w:cs="Arial"/>
          <w:sz w:val="20"/>
          <w:szCs w:val="20"/>
        </w:rPr>
        <w:t>(23) = -1.5</w:t>
      </w:r>
      <w:r w:rsidR="00A422B1">
        <w:rPr>
          <w:rFonts w:ascii="Arial" w:hAnsi="Arial" w:cs="Arial"/>
          <w:sz w:val="20"/>
          <w:szCs w:val="20"/>
        </w:rPr>
        <w:t>1</w:t>
      </w:r>
      <w:r>
        <w:rPr>
          <w:rFonts w:ascii="Arial" w:hAnsi="Arial" w:cs="Arial"/>
          <w:sz w:val="20"/>
          <w:szCs w:val="20"/>
        </w:rPr>
        <w:t xml:space="preserve">, </w:t>
      </w:r>
      <w:r>
        <w:rPr>
          <w:rFonts w:ascii="Arial" w:hAnsi="Arial" w:cs="Arial"/>
          <w:i/>
          <w:iCs/>
          <w:sz w:val="20"/>
          <w:szCs w:val="20"/>
        </w:rPr>
        <w:t xml:space="preserve">p </w:t>
      </w:r>
      <w:r>
        <w:rPr>
          <w:rFonts w:ascii="Arial" w:hAnsi="Arial" w:cs="Arial"/>
          <w:sz w:val="20"/>
          <w:szCs w:val="20"/>
        </w:rPr>
        <w:t>= 0.</w:t>
      </w:r>
      <w:r w:rsidR="00A422B1">
        <w:rPr>
          <w:rFonts w:ascii="Arial" w:hAnsi="Arial" w:cs="Arial"/>
          <w:sz w:val="20"/>
          <w:szCs w:val="20"/>
        </w:rPr>
        <w:t>14</w:t>
      </w:r>
      <w:r>
        <w:rPr>
          <w:rFonts w:ascii="Arial" w:hAnsi="Arial" w:cs="Arial"/>
          <w:sz w:val="20"/>
          <w:szCs w:val="20"/>
        </w:rPr>
        <w:t xml:space="preserve">) across contrast revealed no significant difference between the slopes. </w:t>
      </w:r>
      <w:r>
        <w:rPr>
          <w:rFonts w:ascii="Arial" w:hAnsi="Arial" w:cs="Arial"/>
          <w:b/>
          <w:bCs/>
          <w:sz w:val="20"/>
          <w:szCs w:val="20"/>
        </w:rPr>
        <w:t xml:space="preserve">c, </w:t>
      </w:r>
      <w:r>
        <w:rPr>
          <w:rFonts w:ascii="Arial" w:hAnsi="Arial" w:cs="Arial"/>
          <w:sz w:val="20"/>
          <w:szCs w:val="20"/>
        </w:rPr>
        <w:t xml:space="preserve">Average psychometric curves and percent correct for mice presented with a narrow range of targets (range = 15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xml:space="preserve">, row 4; dashed lines and open dots), and those presented with a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762180">
        <w:rPr>
          <w:rFonts w:ascii="Arial" w:hAnsi="Arial" w:cs="Arial"/>
          <w:sz w:val="20"/>
          <w:szCs w:val="20"/>
        </w:rPr>
        <w:t>3</w:t>
      </w:r>
      <w:r>
        <w:rPr>
          <w:rFonts w:ascii="Arial" w:hAnsi="Arial" w:cs="Arial"/>
          <w:sz w:val="20"/>
          <w:szCs w:val="20"/>
        </w:rPr>
        <w:t>, row 1; solid lines and filled dots) in low contrast. Error</w:t>
      </w:r>
      <w:r w:rsidR="00A422B1">
        <w:rPr>
          <w:rFonts w:ascii="Arial" w:hAnsi="Arial" w:cs="Arial"/>
          <w:sz w:val="20"/>
          <w:szCs w:val="20"/>
        </w:rPr>
        <w:t xml:space="preserve"> </w:t>
      </w:r>
      <w:r>
        <w:rPr>
          <w:rFonts w:ascii="Arial" w:hAnsi="Arial" w:cs="Arial"/>
          <w:sz w:val="20"/>
          <w:szCs w:val="20"/>
        </w:rPr>
        <w:t xml:space="preserve">bars indicate </w:t>
      </w:r>
      <w:r w:rsidRPr="009D287F">
        <w:rPr>
          <w:rFonts w:ascii="Arial" w:hAnsi="Arial" w:cs="Arial"/>
          <w:color w:val="000000"/>
          <w:sz w:val="20"/>
          <w:szCs w:val="20"/>
        </w:rPr>
        <w:t>±SEM</w:t>
      </w:r>
      <w:r>
        <w:rPr>
          <w:rFonts w:ascii="Arial" w:hAnsi="Arial" w:cs="Arial"/>
          <w:color w:val="000000"/>
          <w:sz w:val="20"/>
          <w:szCs w:val="20"/>
        </w:rPr>
        <w:t xml:space="preserve">. </w:t>
      </w:r>
      <w:r>
        <w:rPr>
          <w:rFonts w:ascii="Arial" w:hAnsi="Arial" w:cs="Arial"/>
          <w:b/>
          <w:bCs/>
          <w:color w:val="000000"/>
          <w:sz w:val="20"/>
          <w:szCs w:val="20"/>
        </w:rPr>
        <w:t xml:space="preserve">d, </w:t>
      </w:r>
      <w:r>
        <w:rPr>
          <w:rFonts w:ascii="Arial" w:hAnsi="Arial" w:cs="Arial"/>
          <w:color w:val="000000"/>
          <w:sz w:val="20"/>
          <w:szCs w:val="20"/>
        </w:rPr>
        <w:t xml:space="preserve">Psychometric slope for each mouse when low contrast targets </w:t>
      </w:r>
      <w:r w:rsidR="00A422B1">
        <w:rPr>
          <w:rFonts w:ascii="Arial" w:hAnsi="Arial" w:cs="Arial"/>
          <w:color w:val="000000"/>
          <w:sz w:val="20"/>
          <w:szCs w:val="20"/>
        </w:rPr>
        <w:t xml:space="preserve">were </w:t>
      </w:r>
      <w:r>
        <w:rPr>
          <w:rFonts w:ascii="Arial" w:hAnsi="Arial" w:cs="Arial"/>
          <w:color w:val="000000"/>
          <w:sz w:val="20"/>
          <w:szCs w:val="20"/>
        </w:rPr>
        <w:t xml:space="preserve">from narrow or wide target distributions. </w:t>
      </w:r>
      <w:r w:rsidR="00A422B1">
        <w:rPr>
          <w:rFonts w:ascii="Arial" w:hAnsi="Arial" w:cs="Arial"/>
          <w:color w:val="000000"/>
          <w:sz w:val="20"/>
          <w:szCs w:val="20"/>
        </w:rPr>
        <w:t>Each bar indicates</w:t>
      </w:r>
      <w:r>
        <w:rPr>
          <w:rFonts w:ascii="Arial" w:hAnsi="Arial" w:cs="Arial"/>
          <w:color w:val="000000"/>
          <w:sz w:val="20"/>
          <w:szCs w:val="20"/>
        </w:rPr>
        <w:t xml:space="preserve"> the mean for each condition </w:t>
      </w:r>
      <w:r w:rsidRPr="009D287F">
        <w:rPr>
          <w:rFonts w:ascii="Arial" w:hAnsi="Arial" w:cs="Arial"/>
          <w:color w:val="000000"/>
          <w:sz w:val="20"/>
          <w:szCs w:val="20"/>
        </w:rPr>
        <w:t>±SEM</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(9) = 2.3</w:t>
      </w:r>
      <w:r w:rsidR="00762180">
        <w:rPr>
          <w:rFonts w:ascii="Arial" w:hAnsi="Arial" w:cs="Arial"/>
          <w:sz w:val="20"/>
          <w:szCs w:val="20"/>
        </w:rPr>
        <w:t>4</w:t>
      </w:r>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0.044) indicated significantly larger slopes in response to narrow target distributions (</w:t>
      </w:r>
      <w:r>
        <w:rPr>
          <w:rFonts w:ascii="Arial" w:hAnsi="Arial" w:cs="Arial"/>
          <w:i/>
          <w:iCs/>
          <w:sz w:val="20"/>
          <w:szCs w:val="20"/>
        </w:rPr>
        <w:t xml:space="preserve">M = </w:t>
      </w:r>
      <w:r>
        <w:rPr>
          <w:rFonts w:ascii="Arial" w:hAnsi="Arial" w:cs="Arial"/>
          <w:sz w:val="20"/>
          <w:szCs w:val="20"/>
        </w:rPr>
        <w:t xml:space="preserve">0.061, </w:t>
      </w:r>
      <w:r>
        <w:rPr>
          <w:rFonts w:ascii="Arial" w:hAnsi="Arial" w:cs="Arial"/>
          <w:i/>
          <w:iCs/>
          <w:sz w:val="20"/>
          <w:szCs w:val="20"/>
        </w:rPr>
        <w:t xml:space="preserve">std </w:t>
      </w:r>
      <w:r>
        <w:rPr>
          <w:rFonts w:ascii="Arial" w:hAnsi="Arial" w:cs="Arial"/>
          <w:sz w:val="20"/>
          <w:szCs w:val="20"/>
        </w:rPr>
        <w:t xml:space="preserve"> = 0.0060) compared to wide target distributions (</w:t>
      </w:r>
      <w:r>
        <w:rPr>
          <w:rFonts w:ascii="Arial" w:hAnsi="Arial" w:cs="Arial"/>
          <w:i/>
          <w:iCs/>
          <w:sz w:val="20"/>
          <w:szCs w:val="20"/>
        </w:rPr>
        <w:t>M</w:t>
      </w:r>
      <w:r>
        <w:rPr>
          <w:rFonts w:ascii="Arial" w:hAnsi="Arial" w:cs="Arial"/>
          <w:sz w:val="20"/>
          <w:szCs w:val="20"/>
        </w:rPr>
        <w:t xml:space="preserve"> = 0.051, </w:t>
      </w:r>
      <w:r>
        <w:rPr>
          <w:rFonts w:ascii="Arial" w:hAnsi="Arial" w:cs="Arial"/>
          <w:i/>
          <w:iCs/>
          <w:sz w:val="20"/>
          <w:szCs w:val="20"/>
        </w:rPr>
        <w:t xml:space="preserve">std </w:t>
      </w:r>
      <w:r>
        <w:rPr>
          <w:rFonts w:ascii="Arial" w:hAnsi="Arial" w:cs="Arial"/>
          <w:sz w:val="20"/>
          <w:szCs w:val="20"/>
        </w:rPr>
        <w:t xml:space="preserve">= 0.0073). </w:t>
      </w:r>
      <w:r>
        <w:rPr>
          <w:rFonts w:ascii="Arial" w:hAnsi="Arial" w:cs="Arial"/>
          <w:b/>
          <w:bCs/>
          <w:sz w:val="20"/>
          <w:szCs w:val="20"/>
        </w:rPr>
        <w:t>e</w:t>
      </w:r>
      <w:r>
        <w:rPr>
          <w:rFonts w:ascii="Arial" w:hAnsi="Arial" w:cs="Arial"/>
          <w:sz w:val="20"/>
          <w:szCs w:val="20"/>
        </w:rPr>
        <w:t>, Average psychometric curves and percent correct for mice presented with a narrow range of targets (average of range</w:t>
      </w:r>
      <w:r w:rsidR="00762180">
        <w:rPr>
          <w:rFonts w:ascii="Arial" w:hAnsi="Arial" w:cs="Arial"/>
          <w:sz w:val="20"/>
          <w:szCs w:val="20"/>
        </w:rPr>
        <w:t>s</w:t>
      </w:r>
      <w:r>
        <w:rPr>
          <w:rFonts w:ascii="Arial" w:hAnsi="Arial" w:cs="Arial"/>
          <w:sz w:val="20"/>
          <w:szCs w:val="20"/>
        </w:rPr>
        <w:t xml:space="preserve"> = 12 </w:t>
      </w:r>
      <w:r w:rsidR="00762180">
        <w:rPr>
          <w:rFonts w:ascii="Arial" w:hAnsi="Arial" w:cs="Arial"/>
          <w:sz w:val="20"/>
          <w:szCs w:val="20"/>
        </w:rPr>
        <w:t>and</w:t>
      </w:r>
      <w:r>
        <w:rPr>
          <w:rFonts w:ascii="Arial" w:hAnsi="Arial" w:cs="Arial"/>
          <w:sz w:val="20"/>
          <w:szCs w:val="20"/>
        </w:rPr>
        <w:t xml:space="preserve"> 15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rows </w:t>
      </w:r>
      <w:r w:rsidR="00762180">
        <w:rPr>
          <w:rFonts w:ascii="Arial" w:hAnsi="Arial" w:cs="Arial"/>
          <w:sz w:val="20"/>
          <w:szCs w:val="20"/>
        </w:rPr>
        <w:t>4 and 5</w:t>
      </w:r>
      <w:r>
        <w:rPr>
          <w:rFonts w:ascii="Arial" w:hAnsi="Arial" w:cs="Arial"/>
          <w:sz w:val="20"/>
          <w:szCs w:val="20"/>
        </w:rPr>
        <w:t xml:space="preserve">; dashed lines and open dots) or wide range of targets (range = 25 dB SNR; </w:t>
      </w:r>
      <w:r w:rsidR="00762180">
        <w:rPr>
          <w:rFonts w:ascii="Arial" w:hAnsi="Arial" w:cs="Arial"/>
          <w:sz w:val="20"/>
          <w:szCs w:val="20"/>
        </w:rPr>
        <w:t xml:space="preserve">Extended Data </w:t>
      </w:r>
      <w:r>
        <w:rPr>
          <w:rFonts w:ascii="Arial" w:hAnsi="Arial" w:cs="Arial"/>
          <w:sz w:val="20"/>
          <w:szCs w:val="20"/>
        </w:rPr>
        <w:t xml:space="preserve">Table </w:t>
      </w:r>
      <w:r w:rsidR="00A96D66">
        <w:rPr>
          <w:rFonts w:ascii="Arial" w:hAnsi="Arial" w:cs="Arial"/>
          <w:sz w:val="20"/>
          <w:szCs w:val="20"/>
        </w:rPr>
        <w:t>3</w:t>
      </w:r>
      <w:r>
        <w:rPr>
          <w:rFonts w:ascii="Arial" w:hAnsi="Arial" w:cs="Arial"/>
          <w:sz w:val="20"/>
          <w:szCs w:val="20"/>
        </w:rPr>
        <w:t xml:space="preserve">, row 1; solid lines and filled dots) in high contrast. </w:t>
      </w:r>
      <w:r>
        <w:rPr>
          <w:rFonts w:ascii="Arial" w:hAnsi="Arial" w:cs="Arial"/>
          <w:b/>
          <w:bCs/>
          <w:sz w:val="20"/>
          <w:szCs w:val="20"/>
        </w:rPr>
        <w:t xml:space="preserve">f, </w:t>
      </w:r>
      <w:r>
        <w:rPr>
          <w:rFonts w:ascii="Arial" w:hAnsi="Arial" w:cs="Arial"/>
          <w:sz w:val="20"/>
          <w:szCs w:val="20"/>
        </w:rPr>
        <w:t xml:space="preserve">Psychometric slope for each mouse when high contrast targets came from narrow or wide distributions. Formatting as in </w:t>
      </w:r>
      <w:r>
        <w:rPr>
          <w:rFonts w:ascii="Arial" w:hAnsi="Arial" w:cs="Arial"/>
          <w:b/>
          <w:bCs/>
          <w:sz w:val="20"/>
          <w:szCs w:val="20"/>
        </w:rPr>
        <w:t>d</w:t>
      </w:r>
      <w:r>
        <w:rPr>
          <w:rFonts w:ascii="Arial" w:hAnsi="Arial" w:cs="Arial"/>
          <w:sz w:val="20"/>
          <w:szCs w:val="20"/>
        </w:rPr>
        <w:t>. Results of an unpaired t-test (</w:t>
      </w:r>
      <w:r>
        <w:rPr>
          <w:rFonts w:ascii="Arial" w:hAnsi="Arial" w:cs="Arial"/>
          <w:i/>
          <w:iCs/>
          <w:sz w:val="20"/>
          <w:szCs w:val="20"/>
        </w:rPr>
        <w:t>t</w:t>
      </w:r>
      <w:r>
        <w:rPr>
          <w:rFonts w:ascii="Arial" w:hAnsi="Arial" w:cs="Arial"/>
          <w:sz w:val="20"/>
          <w:szCs w:val="20"/>
        </w:rPr>
        <w:t xml:space="preserve">(28) = 5.49, </w:t>
      </w:r>
      <w:r>
        <w:rPr>
          <w:rFonts w:ascii="Arial" w:hAnsi="Arial" w:cs="Arial"/>
          <w:i/>
          <w:iCs/>
          <w:sz w:val="20"/>
          <w:szCs w:val="20"/>
        </w:rPr>
        <w:t>p</w:t>
      </w:r>
      <w:r>
        <w:rPr>
          <w:rFonts w:ascii="Arial" w:hAnsi="Arial" w:cs="Arial"/>
          <w:sz w:val="20"/>
          <w:szCs w:val="20"/>
        </w:rPr>
        <w:t xml:space="preserve"> = 7.29e-6) indicated a significantly larger slopes in response to narrow target distributions (</w:t>
      </w:r>
      <w:r>
        <w:rPr>
          <w:rFonts w:ascii="Arial" w:hAnsi="Arial" w:cs="Arial"/>
          <w:i/>
          <w:iCs/>
          <w:sz w:val="20"/>
          <w:szCs w:val="20"/>
        </w:rPr>
        <w:t>M</w:t>
      </w:r>
      <w:r>
        <w:rPr>
          <w:rFonts w:ascii="Arial" w:hAnsi="Arial" w:cs="Arial"/>
          <w:sz w:val="20"/>
          <w:szCs w:val="20"/>
        </w:rPr>
        <w:t xml:space="preserve"> = 0.11, </w:t>
      </w:r>
      <w:r>
        <w:rPr>
          <w:rFonts w:ascii="Arial" w:hAnsi="Arial" w:cs="Arial"/>
          <w:i/>
          <w:iCs/>
          <w:sz w:val="20"/>
          <w:szCs w:val="20"/>
        </w:rPr>
        <w:t>std</w:t>
      </w:r>
      <w:r>
        <w:rPr>
          <w:rFonts w:ascii="Arial" w:hAnsi="Arial" w:cs="Arial"/>
          <w:sz w:val="20"/>
          <w:szCs w:val="20"/>
        </w:rPr>
        <w:t xml:space="preserve"> = 0.033) compared to wide target distributions (</w:t>
      </w:r>
      <w:r>
        <w:rPr>
          <w:rFonts w:ascii="Arial" w:hAnsi="Arial" w:cs="Arial"/>
          <w:i/>
          <w:iCs/>
          <w:sz w:val="20"/>
          <w:szCs w:val="20"/>
        </w:rPr>
        <w:t>M</w:t>
      </w:r>
      <w:r>
        <w:rPr>
          <w:rFonts w:ascii="Arial" w:hAnsi="Arial" w:cs="Arial"/>
          <w:sz w:val="20"/>
          <w:szCs w:val="20"/>
        </w:rPr>
        <w:t xml:space="preserve"> = 0.049, </w:t>
      </w:r>
      <w:r>
        <w:rPr>
          <w:rFonts w:ascii="Arial" w:hAnsi="Arial" w:cs="Arial"/>
          <w:i/>
          <w:iCs/>
          <w:sz w:val="20"/>
          <w:szCs w:val="20"/>
        </w:rPr>
        <w:t>std</w:t>
      </w:r>
      <w:r>
        <w:rPr>
          <w:rFonts w:ascii="Arial" w:hAnsi="Arial" w:cs="Arial"/>
          <w:sz w:val="20"/>
          <w:szCs w:val="20"/>
        </w:rPr>
        <w:t xml:space="preserve"> = 0.017)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24"/>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4 (related to Figure 4). Confirmation of cortical inactivation with muscimol.</w:t>
      </w:r>
    </w:p>
    <w:p w14:paraId="2A4BB606" w14:textId="77777777" w:rsidR="00090042" w:rsidRPr="006D6A4E" w:rsidRDefault="00090042" w:rsidP="00090042">
      <w:pPr>
        <w:jc w:val="both"/>
        <w:rPr>
          <w:rFonts w:ascii="Arial" w:hAnsi="Arial" w:cs="Arial"/>
          <w:b/>
          <w:bCs/>
          <w:color w:val="000000"/>
          <w:sz w:val="20"/>
          <w:szCs w:val="20"/>
        </w:rPr>
      </w:pPr>
    </w:p>
    <w:p w14:paraId="3592C8D1" w14:textId="1AB5938F" w:rsidR="00090042" w:rsidRPr="004E7B8B" w:rsidRDefault="00090042" w:rsidP="00090042">
      <w:pPr>
        <w:jc w:val="both"/>
        <w:rPr>
          <w:rFonts w:ascii="Arial" w:hAnsi="Arial" w:cs="Arial"/>
          <w:sz w:val="20"/>
          <w:szCs w:val="20"/>
        </w:rPr>
      </w:pPr>
      <w:r>
        <w:rPr>
          <w:rFonts w:ascii="Arial" w:hAnsi="Arial" w:cs="Arial"/>
          <w:b/>
          <w:bCs/>
          <w:color w:val="000000"/>
          <w:sz w:val="20"/>
          <w:szCs w:val="20"/>
        </w:rPr>
        <w:t xml:space="preserve">a, </w:t>
      </w:r>
      <w:r w:rsidRPr="001503A3">
        <w:rPr>
          <w:rFonts w:ascii="Arial" w:hAnsi="Arial" w:cs="Arial"/>
          <w:color w:val="000000"/>
          <w:sz w:val="20"/>
          <w:szCs w:val="20"/>
        </w:rPr>
        <w:t xml:space="preserve">Setup schematic for acute muscimol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post-muscimol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volume, with color indicating low or high contrast backgrounds, color shade indicating target volume,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muscimol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muscimol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volume and the scale bar </w:t>
      </w:r>
      <w:r>
        <w:rPr>
          <w:rFonts w:ascii="Arial" w:hAnsi="Arial" w:cs="Arial"/>
          <w:color w:val="000000"/>
          <w:sz w:val="20"/>
          <w:szCs w:val="20"/>
        </w:rPr>
        <w:t>indicates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muscimol application as a function of target volume and contrast. Dark dashed lines indicate spike rates recorded pre-muscimol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muscimol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muscimol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muscimol or saline sessions. Dashed vertical lines indicate trial onset (0 s) and the contrast switch (3 s). Green traces are muscimol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muscimol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3441D051" w14:textId="47D18455" w:rsidR="00090042" w:rsidRPr="001503A3" w:rsidRDefault="00F87A6B" w:rsidP="00090042">
      <w:pPr>
        <w:jc w:val="both"/>
        <w:rPr>
          <w:rFonts w:ascii="Arial" w:hAnsi="Arial" w:cs="Arial"/>
          <w:color w:val="000000"/>
          <w:sz w:val="20"/>
          <w:szCs w:val="20"/>
        </w:rPr>
      </w:pPr>
      <w:r>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05CEF078">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25"/>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17E5A" w14:textId="77777777" w:rsidR="00090042" w:rsidRPr="00BD526F" w:rsidRDefault="00090042" w:rsidP="00090042">
      <w:pPr>
        <w:jc w:val="both"/>
        <w:rPr>
          <w:rFonts w:ascii="Arial"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p>
    <w:p w14:paraId="74B9351C" w14:textId="77777777" w:rsidR="00090042" w:rsidRPr="00BD526F" w:rsidRDefault="00090042" w:rsidP="00090042">
      <w:pPr>
        <w:jc w:val="both"/>
        <w:rPr>
          <w:rFonts w:ascii="Arial" w:hAnsi="Arial" w:cs="Arial"/>
          <w:b/>
          <w:bCs/>
          <w:sz w:val="20"/>
          <w:szCs w:val="20"/>
        </w:rPr>
      </w:pPr>
    </w:p>
    <w:p w14:paraId="00375B07" w14:textId="0C5DD674" w:rsidR="00090042" w:rsidRPr="004E7B8B" w:rsidRDefault="00090042" w:rsidP="00090042">
      <w:pPr>
        <w:jc w:val="both"/>
        <w:rPr>
          <w:rFonts w:ascii="Arial" w:hAnsi="Arial" w:cs="Arial"/>
          <w:sz w:val="20"/>
          <w:szCs w:val="20"/>
        </w:rPr>
      </w:pPr>
      <w:r w:rsidRPr="00BD526F">
        <w:rPr>
          <w:rFonts w:ascii="Arial" w:hAnsi="Arial" w:cs="Arial"/>
          <w:b/>
          <w:bCs/>
          <w:sz w:val="20"/>
          <w:szCs w:val="20"/>
        </w:rPr>
        <w:t xml:space="preserve">a, </w:t>
      </w:r>
      <w:r w:rsidRPr="00BD526F">
        <w:rPr>
          <w:rFonts w:ascii="Arial" w:hAnsi="Arial" w:cs="Arial"/>
          <w:sz w:val="20"/>
          <w:szCs w:val="20"/>
        </w:rPr>
        <w:t xml:space="preserve">Neural against behavioral psychometric slopes for n = 6 mice presented with </w:t>
      </w:r>
      <w:r w:rsidR="00036A6C">
        <w:rPr>
          <w:rFonts w:ascii="Arial" w:hAnsi="Arial" w:cs="Arial"/>
          <w:sz w:val="20"/>
          <w:szCs w:val="20"/>
        </w:rPr>
        <w:t>matched</w:t>
      </w:r>
      <w:r w:rsidR="00036A6C" w:rsidRPr="00BD526F">
        <w:rPr>
          <w:rFonts w:ascii="Arial" w:hAnsi="Arial" w:cs="Arial"/>
          <w:sz w:val="20"/>
          <w:szCs w:val="20"/>
        </w:rPr>
        <w:t xml:space="preserve"> </w:t>
      </w:r>
      <w:r w:rsidRPr="00BD526F">
        <w:rPr>
          <w:rFonts w:ascii="Arial" w:hAnsi="Arial" w:cs="Arial"/>
          <w:sz w:val="20"/>
          <w:szCs w:val="20"/>
        </w:rPr>
        <w:t>target volumes in high and low contrast. Formatting as in Figure 5g</w:t>
      </w:r>
      <w:r w:rsidR="00057D2D">
        <w:rPr>
          <w:rFonts w:ascii="Arial" w:hAnsi="Arial" w:cs="Arial"/>
          <w:sz w:val="20"/>
          <w:szCs w:val="20"/>
        </w:rPr>
        <w:t>, except pink asterisk indicates a significant effect of slope measure and black asterisk indicates a significant effect of contrast determined using a two-way ANOVA.</w:t>
      </w:r>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w:t>
      </w:r>
      <w:r w:rsidR="004F675C" w:rsidRPr="00BD526F">
        <w:rPr>
          <w:rFonts w:ascii="Arial" w:hAnsi="Arial" w:cs="Arial"/>
          <w:sz w:val="20"/>
          <w:szCs w:val="20"/>
        </w:rPr>
        <w:t>ax</w:t>
      </w:r>
      <w:r w:rsidR="004F675C">
        <w:rPr>
          <w:rFonts w:ascii="Arial" w:hAnsi="Arial" w:cs="Arial"/>
          <w:sz w:val="20"/>
          <w:szCs w:val="20"/>
        </w:rPr>
        <w:t>e</w:t>
      </w:r>
      <w:r w:rsidR="004F675C" w:rsidRPr="00BD526F">
        <w:rPr>
          <w:rFonts w:ascii="Arial" w:hAnsi="Arial" w:cs="Arial"/>
          <w:sz w:val="20"/>
          <w:szCs w:val="20"/>
        </w:rPr>
        <w:t>s</w:t>
      </w:r>
      <w:r w:rsidRPr="00BD526F">
        <w:rPr>
          <w:rFonts w:ascii="Arial" w:hAnsi="Arial" w:cs="Arial"/>
          <w:sz w:val="20"/>
          <w:szCs w:val="20"/>
        </w:rPr>
        <w:t xml:space="preserve">.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sidR="004F675C">
        <w:rPr>
          <w:rFonts w:ascii="Arial" w:hAnsi="Arial" w:cs="Arial"/>
          <w:sz w:val="20"/>
          <w:szCs w:val="20"/>
        </w:rPr>
        <w:t xml:space="preserve"> </w:t>
      </w:r>
      <w:r w:rsidRPr="00BD526F">
        <w:rPr>
          <w:rFonts w:ascii="Arial" w:hAnsi="Arial" w:cs="Arial"/>
          <w:sz w:val="20"/>
          <w:szCs w:val="20"/>
        </w:rPr>
        <w:t xml:space="preserve">bar indicates the color-mapping for both of the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sidR="00F910AF">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Pr>
          <w:rFonts w:ascii="Arial" w:hAnsi="Arial" w:cs="Arial"/>
          <w:color w:val="000000"/>
          <w:sz w:val="20"/>
          <w:szCs w:val="20"/>
        </w:rPr>
        <w:t>Significance markers indicate</w:t>
      </w:r>
      <w:r>
        <w:rPr>
          <w:rFonts w:ascii="Arial" w:hAnsi="Arial" w:cs="Arial"/>
          <w:color w:val="000000"/>
          <w:sz w:val="20"/>
          <w:szCs w:val="20"/>
        </w:rPr>
        <w:t xml:space="preserv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Correlation coefficients between the prediction of a linear-nonlinear model using STRFs estimated from the</w:t>
      </w:r>
      <w:r w:rsidR="00192C22">
        <w:rPr>
          <w:rFonts w:ascii="Arial" w:hAnsi="Arial" w:cs="Arial"/>
          <w:color w:val="000000"/>
          <w:sz w:val="20"/>
          <w:szCs w:val="20"/>
        </w:rPr>
        <w:t xml:space="preserve"> </w:t>
      </w:r>
      <w:r>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w:t>
      </w:r>
      <w:r w:rsidR="00057D2D">
        <w:rPr>
          <w:rFonts w:ascii="Arial" w:hAnsi="Arial" w:cs="Arial"/>
          <w:color w:val="000000"/>
          <w:sz w:val="20"/>
          <w:szCs w:val="20"/>
        </w:rPr>
        <w:t>indicate</w:t>
      </w:r>
      <w:r>
        <w:rPr>
          <w:rFonts w:ascii="Arial" w:hAnsi="Arial" w:cs="Arial"/>
          <w:color w:val="000000"/>
          <w:sz w:val="20"/>
          <w:szCs w:val="20"/>
        </w:rPr>
        <w:t xml:space="preserv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w:t>
      </w:r>
      <w:r>
        <w:rPr>
          <w:rFonts w:ascii="Arial" w:hAnsi="Arial" w:cs="Arial"/>
          <w:color w:val="000000"/>
          <w:sz w:val="20"/>
          <w:szCs w:val="20"/>
        </w:rPr>
        <w:lastRenderedPageBreak/>
        <w:t xml:space="preserve">from the adaptation period. The red 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Pr>
          <w:rFonts w:ascii="Arial" w:hAnsi="Arial" w:cs="Arial"/>
          <w:color w:val="000000"/>
          <w:sz w:val="20"/>
          <w:szCs w:val="20"/>
        </w:rPr>
        <w:t>a</w:t>
      </w:r>
      <w:r>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Pr>
          <w:rFonts w:ascii="Arial" w:hAnsi="Arial" w:cs="Arial"/>
          <w:color w:val="000000"/>
          <w:sz w:val="20"/>
          <w:szCs w:val="20"/>
        </w:rPr>
        <w:t>a</w:t>
      </w:r>
      <w:r>
        <w:rPr>
          <w:rFonts w:ascii="Arial" w:hAnsi="Arial" w:cs="Arial"/>
          <w:color w:val="000000"/>
          <w:sz w:val="20"/>
          <w:szCs w:val="20"/>
        </w:rPr>
        <w:t xml:space="preserve">y) or contrast as a predictor (in red). Full statistical results in </w:t>
      </w:r>
      <w:r w:rsidR="00A96D66">
        <w:rPr>
          <w:rFonts w:ascii="Arial" w:hAnsi="Arial" w:cs="Arial"/>
          <w:color w:val="000000"/>
          <w:sz w:val="20"/>
          <w:szCs w:val="20"/>
        </w:rPr>
        <w:t>Extended Data</w:t>
      </w:r>
      <w:r w:rsidR="00A96D66" w:rsidRPr="002A4ADE">
        <w:rPr>
          <w:rFonts w:ascii="Arial" w:hAnsi="Arial" w:cs="Arial"/>
          <w:color w:val="000000"/>
          <w:sz w:val="20"/>
          <w:szCs w:val="20"/>
        </w:rPr>
        <w:t xml:space="preserve"> </w:t>
      </w:r>
      <w:r w:rsidRPr="002A4ADE">
        <w:rPr>
          <w:rFonts w:ascii="Arial" w:hAnsi="Arial" w:cs="Arial"/>
          <w:color w:val="000000"/>
          <w:sz w:val="20"/>
          <w:szCs w:val="20"/>
        </w:rPr>
        <w:t>Table 1.</w:t>
      </w:r>
      <w:r w:rsidR="00057D2D">
        <w:rPr>
          <w:rFonts w:ascii="Arial" w:hAnsi="Arial" w:cs="Arial"/>
          <w:color w:val="000000"/>
          <w:sz w:val="20"/>
          <w:szCs w:val="20"/>
        </w:rPr>
        <w:t xml:space="preserve"> Grey and black “ns” indicate that </w:t>
      </w:r>
      <w:r w:rsidR="005035FE">
        <w:rPr>
          <w:rFonts w:ascii="Arial" w:hAnsi="Arial" w:cs="Arial"/>
          <w:color w:val="000000"/>
          <w:sz w:val="20"/>
          <w:szCs w:val="20"/>
        </w:rPr>
        <w:t>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64F6A" w14:textId="77777777" w:rsidR="00D55A24" w:rsidRDefault="00D55A24" w:rsidP="003A75F6">
      <w:r>
        <w:separator/>
      </w:r>
    </w:p>
  </w:endnote>
  <w:endnote w:type="continuationSeparator" w:id="0">
    <w:p w14:paraId="2EEE6319" w14:textId="77777777" w:rsidR="00D55A24" w:rsidRDefault="00D55A24"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1BAB4" w14:textId="77777777" w:rsidR="00D55A24" w:rsidRDefault="00D55A24" w:rsidP="003A75F6">
      <w:r>
        <w:separator/>
      </w:r>
    </w:p>
  </w:footnote>
  <w:footnote w:type="continuationSeparator" w:id="0">
    <w:p w14:paraId="514984A3" w14:textId="77777777" w:rsidR="00D55A24" w:rsidRDefault="00D55A24"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47C8"/>
    <w:rsid w:val="0000545D"/>
    <w:rsid w:val="00007007"/>
    <w:rsid w:val="0001613D"/>
    <w:rsid w:val="0002033B"/>
    <w:rsid w:val="00020F3A"/>
    <w:rsid w:val="00022FAE"/>
    <w:rsid w:val="0003086C"/>
    <w:rsid w:val="000338CA"/>
    <w:rsid w:val="00034C61"/>
    <w:rsid w:val="00036A6C"/>
    <w:rsid w:val="00041A74"/>
    <w:rsid w:val="00043363"/>
    <w:rsid w:val="0004791C"/>
    <w:rsid w:val="00051047"/>
    <w:rsid w:val="00057D2D"/>
    <w:rsid w:val="00060506"/>
    <w:rsid w:val="00062EBD"/>
    <w:rsid w:val="000645ED"/>
    <w:rsid w:val="0007020D"/>
    <w:rsid w:val="00074289"/>
    <w:rsid w:val="000742A1"/>
    <w:rsid w:val="000808D8"/>
    <w:rsid w:val="00081E33"/>
    <w:rsid w:val="0008595A"/>
    <w:rsid w:val="00090042"/>
    <w:rsid w:val="000915B5"/>
    <w:rsid w:val="000A2862"/>
    <w:rsid w:val="000A7884"/>
    <w:rsid w:val="000A7927"/>
    <w:rsid w:val="000B343A"/>
    <w:rsid w:val="000B5FD6"/>
    <w:rsid w:val="000B79DE"/>
    <w:rsid w:val="000C6B16"/>
    <w:rsid w:val="000C79CA"/>
    <w:rsid w:val="000C7CE9"/>
    <w:rsid w:val="000D05A1"/>
    <w:rsid w:val="000D3B42"/>
    <w:rsid w:val="000D3D0B"/>
    <w:rsid w:val="000D45EC"/>
    <w:rsid w:val="000D5ED8"/>
    <w:rsid w:val="000E6A2F"/>
    <w:rsid w:val="000F1B3D"/>
    <w:rsid w:val="000F1C38"/>
    <w:rsid w:val="000F2D0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5027"/>
    <w:rsid w:val="001711F3"/>
    <w:rsid w:val="00171B3E"/>
    <w:rsid w:val="001827BC"/>
    <w:rsid w:val="00183564"/>
    <w:rsid w:val="00185250"/>
    <w:rsid w:val="00185D2F"/>
    <w:rsid w:val="001862C3"/>
    <w:rsid w:val="00191F9B"/>
    <w:rsid w:val="00192C22"/>
    <w:rsid w:val="00192FD8"/>
    <w:rsid w:val="001935CF"/>
    <w:rsid w:val="0019642E"/>
    <w:rsid w:val="001A28F8"/>
    <w:rsid w:val="001A3033"/>
    <w:rsid w:val="001A43D0"/>
    <w:rsid w:val="001A4920"/>
    <w:rsid w:val="001A7B89"/>
    <w:rsid w:val="001A7FBF"/>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11428"/>
    <w:rsid w:val="002120D3"/>
    <w:rsid w:val="00214F06"/>
    <w:rsid w:val="00220C38"/>
    <w:rsid w:val="002213FF"/>
    <w:rsid w:val="00223CF4"/>
    <w:rsid w:val="00224193"/>
    <w:rsid w:val="002243BE"/>
    <w:rsid w:val="00225349"/>
    <w:rsid w:val="00225FA3"/>
    <w:rsid w:val="0023152A"/>
    <w:rsid w:val="002330D9"/>
    <w:rsid w:val="00234353"/>
    <w:rsid w:val="002373E5"/>
    <w:rsid w:val="00237D00"/>
    <w:rsid w:val="002420F7"/>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6675"/>
    <w:rsid w:val="002B46BE"/>
    <w:rsid w:val="002B5C65"/>
    <w:rsid w:val="002C0B65"/>
    <w:rsid w:val="002C1323"/>
    <w:rsid w:val="002C1CCB"/>
    <w:rsid w:val="002C27AF"/>
    <w:rsid w:val="002C6867"/>
    <w:rsid w:val="002D13A5"/>
    <w:rsid w:val="002D4145"/>
    <w:rsid w:val="002D43A4"/>
    <w:rsid w:val="002D5582"/>
    <w:rsid w:val="002E49D6"/>
    <w:rsid w:val="002E626F"/>
    <w:rsid w:val="002E7021"/>
    <w:rsid w:val="002F191E"/>
    <w:rsid w:val="002F3D81"/>
    <w:rsid w:val="002F5875"/>
    <w:rsid w:val="002F6F2E"/>
    <w:rsid w:val="003037C0"/>
    <w:rsid w:val="00305845"/>
    <w:rsid w:val="00307823"/>
    <w:rsid w:val="0031158D"/>
    <w:rsid w:val="00315215"/>
    <w:rsid w:val="003205F3"/>
    <w:rsid w:val="00322A79"/>
    <w:rsid w:val="00324B86"/>
    <w:rsid w:val="00327C4A"/>
    <w:rsid w:val="00332C1B"/>
    <w:rsid w:val="003343E3"/>
    <w:rsid w:val="00335FFA"/>
    <w:rsid w:val="00350418"/>
    <w:rsid w:val="0035199D"/>
    <w:rsid w:val="00352A0E"/>
    <w:rsid w:val="00353080"/>
    <w:rsid w:val="0035601B"/>
    <w:rsid w:val="00356448"/>
    <w:rsid w:val="00362753"/>
    <w:rsid w:val="00362F61"/>
    <w:rsid w:val="00363A82"/>
    <w:rsid w:val="00365AB3"/>
    <w:rsid w:val="00366B15"/>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AAB"/>
    <w:rsid w:val="00415618"/>
    <w:rsid w:val="00415D84"/>
    <w:rsid w:val="00420686"/>
    <w:rsid w:val="00421973"/>
    <w:rsid w:val="00426E85"/>
    <w:rsid w:val="00435193"/>
    <w:rsid w:val="004371FD"/>
    <w:rsid w:val="0044258F"/>
    <w:rsid w:val="00442B9E"/>
    <w:rsid w:val="00445E9C"/>
    <w:rsid w:val="00445ED3"/>
    <w:rsid w:val="00446356"/>
    <w:rsid w:val="00453FED"/>
    <w:rsid w:val="0045722C"/>
    <w:rsid w:val="00460CE4"/>
    <w:rsid w:val="00461593"/>
    <w:rsid w:val="004625CD"/>
    <w:rsid w:val="004632B7"/>
    <w:rsid w:val="004654A2"/>
    <w:rsid w:val="00481A68"/>
    <w:rsid w:val="0048782E"/>
    <w:rsid w:val="00492805"/>
    <w:rsid w:val="00494657"/>
    <w:rsid w:val="004977A9"/>
    <w:rsid w:val="004A2238"/>
    <w:rsid w:val="004A58AE"/>
    <w:rsid w:val="004B1F71"/>
    <w:rsid w:val="004B5634"/>
    <w:rsid w:val="004B69E1"/>
    <w:rsid w:val="004B6FDF"/>
    <w:rsid w:val="004C3A12"/>
    <w:rsid w:val="004C45C7"/>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F83"/>
    <w:rsid w:val="00520968"/>
    <w:rsid w:val="00523C06"/>
    <w:rsid w:val="00526203"/>
    <w:rsid w:val="00532CF4"/>
    <w:rsid w:val="00536A04"/>
    <w:rsid w:val="00540917"/>
    <w:rsid w:val="00544076"/>
    <w:rsid w:val="0054551E"/>
    <w:rsid w:val="00547245"/>
    <w:rsid w:val="00553CFB"/>
    <w:rsid w:val="00556D0F"/>
    <w:rsid w:val="00561876"/>
    <w:rsid w:val="00561F3B"/>
    <w:rsid w:val="0056533F"/>
    <w:rsid w:val="00571360"/>
    <w:rsid w:val="00576A93"/>
    <w:rsid w:val="005804E2"/>
    <w:rsid w:val="0058327E"/>
    <w:rsid w:val="0059217F"/>
    <w:rsid w:val="00592E32"/>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8E9"/>
    <w:rsid w:val="00720AAB"/>
    <w:rsid w:val="007221F0"/>
    <w:rsid w:val="007275D8"/>
    <w:rsid w:val="007278A8"/>
    <w:rsid w:val="00733444"/>
    <w:rsid w:val="00741167"/>
    <w:rsid w:val="00742EB2"/>
    <w:rsid w:val="0074379E"/>
    <w:rsid w:val="00746465"/>
    <w:rsid w:val="007464BD"/>
    <w:rsid w:val="00747CC2"/>
    <w:rsid w:val="00752512"/>
    <w:rsid w:val="00756393"/>
    <w:rsid w:val="00762180"/>
    <w:rsid w:val="00763501"/>
    <w:rsid w:val="00765E0F"/>
    <w:rsid w:val="007714A3"/>
    <w:rsid w:val="00775C3D"/>
    <w:rsid w:val="00783F2B"/>
    <w:rsid w:val="007861D4"/>
    <w:rsid w:val="00790B0D"/>
    <w:rsid w:val="00793F01"/>
    <w:rsid w:val="007A6FAF"/>
    <w:rsid w:val="007A75B7"/>
    <w:rsid w:val="007B350C"/>
    <w:rsid w:val="007B44D9"/>
    <w:rsid w:val="007B566A"/>
    <w:rsid w:val="007B6FB1"/>
    <w:rsid w:val="007D08CD"/>
    <w:rsid w:val="007D349A"/>
    <w:rsid w:val="007D3839"/>
    <w:rsid w:val="007D3D70"/>
    <w:rsid w:val="007D3E69"/>
    <w:rsid w:val="007D5E5E"/>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52C68"/>
    <w:rsid w:val="00854C11"/>
    <w:rsid w:val="00865FD6"/>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3F40"/>
    <w:rsid w:val="008A41BC"/>
    <w:rsid w:val="008A4890"/>
    <w:rsid w:val="008A6946"/>
    <w:rsid w:val="008A6F86"/>
    <w:rsid w:val="008B4C83"/>
    <w:rsid w:val="008B4D89"/>
    <w:rsid w:val="008B5081"/>
    <w:rsid w:val="008B5490"/>
    <w:rsid w:val="008B5566"/>
    <w:rsid w:val="008C22B4"/>
    <w:rsid w:val="008C3520"/>
    <w:rsid w:val="008C4F9E"/>
    <w:rsid w:val="008C68CF"/>
    <w:rsid w:val="008D1E8C"/>
    <w:rsid w:val="008D2908"/>
    <w:rsid w:val="008D68A8"/>
    <w:rsid w:val="008E2783"/>
    <w:rsid w:val="008E526F"/>
    <w:rsid w:val="008E5685"/>
    <w:rsid w:val="008E68D3"/>
    <w:rsid w:val="008F1DC2"/>
    <w:rsid w:val="008F3209"/>
    <w:rsid w:val="008F510E"/>
    <w:rsid w:val="008F5363"/>
    <w:rsid w:val="008F6E4F"/>
    <w:rsid w:val="009007AA"/>
    <w:rsid w:val="00902286"/>
    <w:rsid w:val="00902BDA"/>
    <w:rsid w:val="00902E1C"/>
    <w:rsid w:val="00907CD0"/>
    <w:rsid w:val="009152CD"/>
    <w:rsid w:val="009153AA"/>
    <w:rsid w:val="0091773A"/>
    <w:rsid w:val="0092098C"/>
    <w:rsid w:val="009222E7"/>
    <w:rsid w:val="00922606"/>
    <w:rsid w:val="009247BA"/>
    <w:rsid w:val="00930849"/>
    <w:rsid w:val="00932CDD"/>
    <w:rsid w:val="00937B86"/>
    <w:rsid w:val="00940E7F"/>
    <w:rsid w:val="00941972"/>
    <w:rsid w:val="0094210F"/>
    <w:rsid w:val="00943D69"/>
    <w:rsid w:val="00945636"/>
    <w:rsid w:val="00950B58"/>
    <w:rsid w:val="009537D6"/>
    <w:rsid w:val="00953DBD"/>
    <w:rsid w:val="00954664"/>
    <w:rsid w:val="00954C1F"/>
    <w:rsid w:val="00955AE1"/>
    <w:rsid w:val="009561FC"/>
    <w:rsid w:val="00956FC7"/>
    <w:rsid w:val="009578AF"/>
    <w:rsid w:val="009635BC"/>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D1EC1"/>
    <w:rsid w:val="009D287F"/>
    <w:rsid w:val="009D3D01"/>
    <w:rsid w:val="009D3E37"/>
    <w:rsid w:val="009D6E22"/>
    <w:rsid w:val="009D7941"/>
    <w:rsid w:val="009E0C9F"/>
    <w:rsid w:val="009E1A27"/>
    <w:rsid w:val="009E1AAD"/>
    <w:rsid w:val="009E7878"/>
    <w:rsid w:val="009F2E3A"/>
    <w:rsid w:val="009F3A08"/>
    <w:rsid w:val="009F3CB8"/>
    <w:rsid w:val="009F479C"/>
    <w:rsid w:val="009F5392"/>
    <w:rsid w:val="009F6FE2"/>
    <w:rsid w:val="00A00BBC"/>
    <w:rsid w:val="00A02314"/>
    <w:rsid w:val="00A02BD8"/>
    <w:rsid w:val="00A07D9A"/>
    <w:rsid w:val="00A1085D"/>
    <w:rsid w:val="00A15531"/>
    <w:rsid w:val="00A16734"/>
    <w:rsid w:val="00A329A8"/>
    <w:rsid w:val="00A33DC0"/>
    <w:rsid w:val="00A35436"/>
    <w:rsid w:val="00A4192F"/>
    <w:rsid w:val="00A421CF"/>
    <w:rsid w:val="00A422B1"/>
    <w:rsid w:val="00A438FE"/>
    <w:rsid w:val="00A44DC0"/>
    <w:rsid w:val="00A45603"/>
    <w:rsid w:val="00A62FE2"/>
    <w:rsid w:val="00A64C41"/>
    <w:rsid w:val="00A65BC3"/>
    <w:rsid w:val="00A65C0C"/>
    <w:rsid w:val="00A675FC"/>
    <w:rsid w:val="00A73676"/>
    <w:rsid w:val="00A75A2A"/>
    <w:rsid w:val="00A8102E"/>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D1233"/>
    <w:rsid w:val="00AE322B"/>
    <w:rsid w:val="00AE54D1"/>
    <w:rsid w:val="00AF1AD2"/>
    <w:rsid w:val="00AF393A"/>
    <w:rsid w:val="00AF3AF5"/>
    <w:rsid w:val="00AF7A20"/>
    <w:rsid w:val="00B0265B"/>
    <w:rsid w:val="00B02D47"/>
    <w:rsid w:val="00B12E24"/>
    <w:rsid w:val="00B24769"/>
    <w:rsid w:val="00B367C4"/>
    <w:rsid w:val="00B411AF"/>
    <w:rsid w:val="00B50EC7"/>
    <w:rsid w:val="00B55F3A"/>
    <w:rsid w:val="00B605B1"/>
    <w:rsid w:val="00B63C68"/>
    <w:rsid w:val="00B706E9"/>
    <w:rsid w:val="00B76096"/>
    <w:rsid w:val="00B81869"/>
    <w:rsid w:val="00B82AE4"/>
    <w:rsid w:val="00B843A4"/>
    <w:rsid w:val="00B85F8C"/>
    <w:rsid w:val="00B86668"/>
    <w:rsid w:val="00B90F51"/>
    <w:rsid w:val="00B922C4"/>
    <w:rsid w:val="00BA3B7D"/>
    <w:rsid w:val="00BA4B54"/>
    <w:rsid w:val="00BA6706"/>
    <w:rsid w:val="00BA797C"/>
    <w:rsid w:val="00BB1DF4"/>
    <w:rsid w:val="00BB1E0F"/>
    <w:rsid w:val="00BB29F5"/>
    <w:rsid w:val="00BB31E6"/>
    <w:rsid w:val="00BB3B4B"/>
    <w:rsid w:val="00BB7446"/>
    <w:rsid w:val="00BC6C40"/>
    <w:rsid w:val="00BC78DD"/>
    <w:rsid w:val="00BD15E4"/>
    <w:rsid w:val="00BD2146"/>
    <w:rsid w:val="00BD359F"/>
    <w:rsid w:val="00BD526F"/>
    <w:rsid w:val="00BE2DDF"/>
    <w:rsid w:val="00BE4F52"/>
    <w:rsid w:val="00BE5AA1"/>
    <w:rsid w:val="00BF52E7"/>
    <w:rsid w:val="00BF644C"/>
    <w:rsid w:val="00BF77FF"/>
    <w:rsid w:val="00C00CF2"/>
    <w:rsid w:val="00C01C63"/>
    <w:rsid w:val="00C01E27"/>
    <w:rsid w:val="00C0363D"/>
    <w:rsid w:val="00C0632E"/>
    <w:rsid w:val="00C06354"/>
    <w:rsid w:val="00C11B89"/>
    <w:rsid w:val="00C129A5"/>
    <w:rsid w:val="00C13489"/>
    <w:rsid w:val="00C15345"/>
    <w:rsid w:val="00C153BA"/>
    <w:rsid w:val="00C16C6F"/>
    <w:rsid w:val="00C211CE"/>
    <w:rsid w:val="00C214C8"/>
    <w:rsid w:val="00C32530"/>
    <w:rsid w:val="00C33DA5"/>
    <w:rsid w:val="00C34127"/>
    <w:rsid w:val="00C373D8"/>
    <w:rsid w:val="00C41270"/>
    <w:rsid w:val="00C42E00"/>
    <w:rsid w:val="00C45943"/>
    <w:rsid w:val="00C60295"/>
    <w:rsid w:val="00C646C5"/>
    <w:rsid w:val="00C70DC0"/>
    <w:rsid w:val="00C7139A"/>
    <w:rsid w:val="00C72113"/>
    <w:rsid w:val="00C72815"/>
    <w:rsid w:val="00C805A8"/>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7F55"/>
    <w:rsid w:val="00D2089D"/>
    <w:rsid w:val="00D24EEB"/>
    <w:rsid w:val="00D24F86"/>
    <w:rsid w:val="00D26E7B"/>
    <w:rsid w:val="00D278B3"/>
    <w:rsid w:val="00D3551E"/>
    <w:rsid w:val="00D35C7E"/>
    <w:rsid w:val="00D376DB"/>
    <w:rsid w:val="00D377CE"/>
    <w:rsid w:val="00D506E2"/>
    <w:rsid w:val="00D52467"/>
    <w:rsid w:val="00D53DF7"/>
    <w:rsid w:val="00D55606"/>
    <w:rsid w:val="00D55A24"/>
    <w:rsid w:val="00D60642"/>
    <w:rsid w:val="00D60E7B"/>
    <w:rsid w:val="00D63B13"/>
    <w:rsid w:val="00D72CA5"/>
    <w:rsid w:val="00D7779B"/>
    <w:rsid w:val="00D80F68"/>
    <w:rsid w:val="00D82165"/>
    <w:rsid w:val="00D86796"/>
    <w:rsid w:val="00D87A50"/>
    <w:rsid w:val="00DA586F"/>
    <w:rsid w:val="00DB2873"/>
    <w:rsid w:val="00DB39EE"/>
    <w:rsid w:val="00DB7221"/>
    <w:rsid w:val="00DC2B15"/>
    <w:rsid w:val="00DC3B5C"/>
    <w:rsid w:val="00DC4A06"/>
    <w:rsid w:val="00DD6D48"/>
    <w:rsid w:val="00DD7A01"/>
    <w:rsid w:val="00DE0D84"/>
    <w:rsid w:val="00DE1634"/>
    <w:rsid w:val="00DE4500"/>
    <w:rsid w:val="00DF65E6"/>
    <w:rsid w:val="00E01905"/>
    <w:rsid w:val="00E01E37"/>
    <w:rsid w:val="00E0521B"/>
    <w:rsid w:val="00E07A9C"/>
    <w:rsid w:val="00E07E43"/>
    <w:rsid w:val="00E10A1D"/>
    <w:rsid w:val="00E13397"/>
    <w:rsid w:val="00E30301"/>
    <w:rsid w:val="00E406E7"/>
    <w:rsid w:val="00E436EB"/>
    <w:rsid w:val="00E46AAE"/>
    <w:rsid w:val="00E4728D"/>
    <w:rsid w:val="00E47BA2"/>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D4F63"/>
    <w:rsid w:val="00ED5B37"/>
    <w:rsid w:val="00EE33D0"/>
    <w:rsid w:val="00EF2304"/>
    <w:rsid w:val="00EF3B34"/>
    <w:rsid w:val="00EF50BC"/>
    <w:rsid w:val="00EF62F7"/>
    <w:rsid w:val="00F0254F"/>
    <w:rsid w:val="00F05F1C"/>
    <w:rsid w:val="00F06798"/>
    <w:rsid w:val="00F06F57"/>
    <w:rsid w:val="00F10226"/>
    <w:rsid w:val="00F23BFC"/>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70576"/>
    <w:rsid w:val="00F7138B"/>
    <w:rsid w:val="00F726B3"/>
    <w:rsid w:val="00F73309"/>
    <w:rsid w:val="00F75149"/>
    <w:rsid w:val="00F829C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D0863"/>
    <w:rsid w:val="00FD41E8"/>
    <w:rsid w:val="00FD6F9D"/>
    <w:rsid w:val="00FD7B8A"/>
    <w:rsid w:val="00FE084E"/>
    <w:rsid w:val="00FE0BDE"/>
    <w:rsid w:val="00FE3703"/>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4:defaultImageDpi w14:val="32767"/>
  <w15:chartTrackingRefBased/>
  <w15:docId w15:val="{7A1B8B75-830F-EE46-8069-4B04FEA07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5061/dryad.6djh9w1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49</Pages>
  <Words>76190</Words>
  <Characters>434287</Characters>
  <Application>Microsoft Office Word</Application>
  <DocSecurity>0</DocSecurity>
  <Lines>3619</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2021-08-10T20:55:00Z</cp:lastPrinted>
  <dcterms:created xsi:type="dcterms:W3CDTF">2021-12-09T14:43:00Z</dcterms:created>
  <dcterms:modified xsi:type="dcterms:W3CDTF">2021-12-09T16:24:00Z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http://www.zotero.org/styles/current-opinion-in-neurobiology</vt:lpwstr>
  </property>
  <property fmtid="{D5CDD505-2E9C-101B-9397-08002B2CF9AE}" pid="11" name="Mendeley Recent Style Name 4_1">
    <vt:lpwstr>Current Opinion in Neurobiology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http://www.zotero.org/styles/the-journal-of-neuroscience</vt:lpwstr>
  </property>
  <property fmtid="{D5CDD505-2E9C-101B-9397-08002B2CF9AE}" pid="21" name="Mendeley Recent Style Name 9_1">
    <vt:lpwstr>The Journal of Neuroscience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