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403564A3"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Mlynarski</w:t>
      </w:r>
      <w:r w:rsidRPr="003A75F6">
        <w:rPr>
          <w:rFonts w:ascii="Arial" w:hAnsi="Arial" w:cs="Arial"/>
          <w:color w:val="000000"/>
          <w:sz w:val="22"/>
          <w:szCs w:val="22"/>
          <w:vertAlign w:val="superscript"/>
        </w:rPr>
        <w:t>3</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2,5</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xml:space="preserve">, </w:t>
      </w:r>
      <w:r w:rsidR="009A6393">
        <w:rPr>
          <w:rFonts w:ascii="Arial" w:hAnsi="Arial" w:cs="Arial"/>
          <w:color w:val="000000"/>
          <w:sz w:val="22"/>
          <w:szCs w:val="22"/>
        </w:rPr>
        <w:t>Eugenio Piasini</w:t>
      </w:r>
      <w:r w:rsidR="003C75FD">
        <w:rPr>
          <w:rFonts w:ascii="Arial" w:hAnsi="Arial" w:cs="Arial"/>
          <w:color w:val="000000"/>
          <w:sz w:val="22"/>
          <w:szCs w:val="22"/>
          <w:vertAlign w:val="superscript"/>
        </w:rPr>
        <w:t>5</w:t>
      </w:r>
      <w:r w:rsidR="009A6393">
        <w:rPr>
          <w:rFonts w:ascii="Arial" w:hAnsi="Arial" w:cs="Arial"/>
          <w:color w:val="000000"/>
          <w:sz w:val="22"/>
          <w:szCs w:val="22"/>
        </w:rPr>
        <w:t xml:space="preserve">, </w:t>
      </w:r>
      <w:r w:rsidRPr="003A75F6">
        <w:rPr>
          <w:rFonts w:ascii="Arial" w:hAnsi="Arial" w:cs="Arial"/>
          <w:color w:val="000000"/>
          <w:sz w:val="22"/>
          <w:szCs w:val="22"/>
        </w:rPr>
        <w:t>Ann Hermundstad</w:t>
      </w:r>
      <w:r w:rsidRPr="003A75F6">
        <w:rPr>
          <w:rFonts w:ascii="Arial" w:hAnsi="Arial" w:cs="Arial"/>
          <w:color w:val="000000"/>
          <w:sz w:val="22"/>
          <w:szCs w:val="22"/>
          <w:vertAlign w:val="superscript"/>
        </w:rPr>
        <w:t>4</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2,5</w:t>
      </w:r>
    </w:p>
    <w:p w14:paraId="1F7E285A" w14:textId="77777777" w:rsidR="00247E70" w:rsidRPr="003A75F6" w:rsidRDefault="00247E70" w:rsidP="00783F2B">
      <w:pPr>
        <w:jc w:val="both"/>
        <w:rPr>
          <w:rFonts w:ascii="Arial" w:hAnsi="Arial" w:cs="Arial"/>
          <w:color w:val="000000"/>
          <w:sz w:val="22"/>
          <w:szCs w:val="22"/>
        </w:rPr>
      </w:pPr>
    </w:p>
    <w:p w14:paraId="45DEBBB1"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Pr="003A75F6">
        <w:rPr>
          <w:rFonts w:ascii="Arial" w:hAnsi="Arial" w:cs="Arial"/>
          <w:color w:val="000000"/>
          <w:sz w:val="20"/>
          <w:szCs w:val="20"/>
        </w:rPr>
        <w:t>Department of Psychology,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4DDB8988"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2AAFEDFE"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4</w:t>
      </w:r>
      <w:r w:rsidRPr="003A75F6">
        <w:rPr>
          <w:rFonts w:ascii="Arial" w:hAnsi="Arial" w:cs="Arial"/>
          <w:color w:val="000000"/>
          <w:sz w:val="20"/>
          <w:szCs w:val="20"/>
        </w:rPr>
        <w:t>Janelia Research Campus, Howard Hughes Medical Institute, Ashburn, VA, USA</w:t>
      </w:r>
    </w:p>
    <w:p w14:paraId="3A49E8F7"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5</w:t>
      </w:r>
      <w:r w:rsidRPr="003A75F6">
        <w:rPr>
          <w:rFonts w:ascii="Arial" w:hAnsi="Arial" w:cs="Arial"/>
          <w:color w:val="000000"/>
          <w:sz w:val="20"/>
          <w:szCs w:val="20"/>
        </w:rPr>
        <w:t>Department of Neuroscience, Department of Neurology, University of Pennsylvania, Philadelphia, PA,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9D0ADB">
      <w:pPr>
        <w:pStyle w:val="Heading1"/>
        <w:pPrChange w:id="3" w:author="katherine wood" w:date="2021-07-12T11:49:00Z">
          <w:pPr>
            <w:jc w:val="both"/>
          </w:pPr>
        </w:pPrChange>
      </w:pPr>
      <w:r w:rsidRPr="003A75F6">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10B32025"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Here, we trained mice to detect a target presented in noise shortly after a change in the noise 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 xml:space="preserve">cortical gain and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 xml:space="preserve">arget detection and </w:t>
      </w:r>
      <w:ins w:id="4" w:author="katherine wood" w:date="2021-07-12T10:58:00Z">
        <w:r w:rsidR="005E7B59">
          <w:rPr>
            <w:rFonts w:ascii="Arial" w:hAnsi="Arial" w:cs="Arial"/>
            <w:color w:val="000000"/>
            <w:sz w:val="22"/>
            <w:szCs w:val="22"/>
          </w:rPr>
          <w:t>neur</w:t>
        </w:r>
      </w:ins>
      <w:ins w:id="5" w:author="katherine wood" w:date="2021-07-12T11:01:00Z">
        <w:r w:rsidR="005E7B59">
          <w:rPr>
            <w:rFonts w:ascii="Arial" w:hAnsi="Arial" w:cs="Arial"/>
            <w:color w:val="000000"/>
            <w:sz w:val="22"/>
            <w:szCs w:val="22"/>
          </w:rPr>
          <w:t>on</w:t>
        </w:r>
      </w:ins>
      <w:ins w:id="6" w:author="katherine wood" w:date="2021-07-12T10:58:00Z">
        <w:r w:rsidR="005E7B59">
          <w:rPr>
            <w:rFonts w:ascii="Arial" w:hAnsi="Arial" w:cs="Arial"/>
            <w:color w:val="000000"/>
            <w:sz w:val="22"/>
            <w:szCs w:val="22"/>
          </w:rPr>
          <w:t xml:space="preserve">al </w:t>
        </w:r>
      </w:ins>
      <w:r w:rsidR="00247E70" w:rsidRPr="003A75F6">
        <w:rPr>
          <w:rFonts w:ascii="Arial" w:hAnsi="Arial" w:cs="Arial"/>
          <w:color w:val="000000"/>
          <w:sz w:val="22"/>
          <w:szCs w:val="22"/>
        </w:rPr>
        <w:t>sensitivity</w:t>
      </w:r>
      <w:r w:rsidR="00BC78DD">
        <w:rPr>
          <w:rFonts w:ascii="Arial" w:hAnsi="Arial" w:cs="Arial"/>
          <w:color w:val="000000"/>
          <w:sz w:val="22"/>
          <w:szCs w:val="22"/>
        </w:rPr>
        <w:t xml:space="preserve"> </w:t>
      </w:r>
      <w:commentRangeStart w:id="7"/>
      <w:del w:id="8" w:author="katherine wood" w:date="2021-07-12T10:58:00Z">
        <w:r w:rsidDel="005E7B59">
          <w:rPr>
            <w:rFonts w:ascii="Arial" w:hAnsi="Arial" w:cs="Arial"/>
            <w:color w:val="000000"/>
            <w:sz w:val="22"/>
            <w:szCs w:val="22"/>
          </w:rPr>
          <w:delText xml:space="preserve">improved </w:delText>
        </w:r>
      </w:del>
      <w:commentRangeEnd w:id="7"/>
      <w:r w:rsidR="005E7B59">
        <w:rPr>
          <w:rStyle w:val="CommentReference"/>
          <w:rFonts w:asciiTheme="minorHAnsi" w:eastAsiaTheme="minorHAnsi" w:hAnsiTheme="minorHAnsi" w:cstheme="minorBidi"/>
        </w:rPr>
        <w:commentReference w:id="7"/>
      </w:r>
      <w:ins w:id="9" w:author="katherine wood" w:date="2021-07-12T10:58:00Z">
        <w:r w:rsidR="005E7B59">
          <w:rPr>
            <w:rFonts w:ascii="Arial" w:hAnsi="Arial" w:cs="Arial"/>
            <w:color w:val="000000"/>
            <w:sz w:val="22"/>
            <w:szCs w:val="22"/>
          </w:rPr>
          <w:t>increased</w:t>
        </w:r>
        <w:r w:rsidR="005E7B59">
          <w:rPr>
            <w:rFonts w:ascii="Arial" w:hAnsi="Arial" w:cs="Arial"/>
            <w:color w:val="000000"/>
            <w:sz w:val="22"/>
            <w:szCs w:val="22"/>
          </w:rPr>
          <w:t xml:space="preserve"> </w:t>
        </w:r>
      </w:ins>
      <w:r>
        <w:rPr>
          <w:rFonts w:ascii="Arial" w:hAnsi="Arial" w:cs="Arial"/>
          <w:color w:val="000000"/>
          <w:sz w:val="22"/>
          <w:szCs w:val="22"/>
        </w:rPr>
        <w:t xml:space="preserve">in low contrast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noise. </w:t>
      </w:r>
      <w:r w:rsidR="00BC78DD">
        <w:rPr>
          <w:rFonts w:ascii="Arial" w:hAnsi="Arial" w:cs="Arial"/>
          <w:color w:val="000000"/>
          <w:sz w:val="22"/>
          <w:szCs w:val="22"/>
        </w:rPr>
        <w:t>Furthermore,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varied depending on contrast, decreasing rapidly after a transition to high contrast, and increasing at a slower rate after a transition to low contrast. </w:t>
      </w:r>
      <w:r w:rsidR="00741167">
        <w:rPr>
          <w:rFonts w:ascii="Arial" w:hAnsi="Arial" w:cs="Arial"/>
          <w:color w:val="000000"/>
          <w:sz w:val="22"/>
          <w:szCs w:val="22"/>
        </w:rPr>
        <w:t>The auditory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noise and cortical neuronal responses exhibited </w:t>
      </w:r>
      <w:r w:rsidR="0081089C">
        <w:rPr>
          <w:rFonts w:ascii="Arial" w:hAnsi="Arial" w:cs="Arial"/>
          <w:color w:val="000000"/>
          <w:sz w:val="22"/>
          <w:szCs w:val="22"/>
        </w:rPr>
        <w:t xml:space="preserve">the </w:t>
      </w:r>
      <w:commentRangeStart w:id="10"/>
      <w:r w:rsidR="0081089C">
        <w:rPr>
          <w:rFonts w:ascii="Arial" w:hAnsi="Arial" w:cs="Arial"/>
          <w:color w:val="000000"/>
          <w:sz w:val="22"/>
          <w:szCs w:val="22"/>
        </w:rPr>
        <w:t>predicted</w:t>
      </w:r>
      <w:r w:rsidR="00247E70" w:rsidRPr="003A75F6">
        <w:rPr>
          <w:rFonts w:ascii="Arial" w:hAnsi="Arial" w:cs="Arial"/>
          <w:color w:val="000000"/>
          <w:sz w:val="22"/>
          <w:szCs w:val="22"/>
        </w:rPr>
        <w:t xml:space="preserve"> patterns of target detectability</w:t>
      </w:r>
      <w:commentRangeEnd w:id="10"/>
      <w:r w:rsidR="005E7B59">
        <w:rPr>
          <w:rStyle w:val="CommentReference"/>
          <w:rFonts w:asciiTheme="minorHAnsi" w:eastAsiaTheme="minorHAnsi" w:hAnsiTheme="minorHAnsi" w:cstheme="minorBidi"/>
        </w:rPr>
        <w:commentReference w:id="10"/>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C211CE">
        <w:rPr>
          <w:rFonts w:ascii="Arial" w:hAnsi="Arial" w:cs="Arial"/>
          <w:color w:val="000000"/>
          <w:sz w:val="22"/>
          <w:szCs w:val="22"/>
        </w:rPr>
        <w:t>T</w:t>
      </w:r>
      <w:r w:rsidR="00247E70" w:rsidRPr="003A75F6">
        <w:rPr>
          <w:rFonts w:ascii="Arial" w:hAnsi="Arial" w:cs="Arial"/>
          <w:color w:val="000000"/>
          <w:sz w:val="22"/>
          <w:szCs w:val="22"/>
        </w:rPr>
        <w:t xml:space="preserve">he magnitude of gain modulation in cortical neurons </w:t>
      </w:r>
      <w:r w:rsidR="008D68A8" w:rsidRPr="003A75F6">
        <w:rPr>
          <w:rFonts w:ascii="Arial" w:hAnsi="Arial" w:cs="Arial"/>
          <w:color w:val="000000"/>
          <w:sz w:val="22"/>
          <w:szCs w:val="22"/>
        </w:rPr>
        <w:t>predict</w:t>
      </w:r>
      <w:r w:rsidR="008D68A8">
        <w:rPr>
          <w:rFonts w:ascii="Arial" w:hAnsi="Arial" w:cs="Arial"/>
          <w:color w:val="000000"/>
          <w:sz w:val="22"/>
          <w:szCs w:val="22"/>
        </w:rPr>
        <w:t>ed</w:t>
      </w:r>
      <w:r w:rsidR="00BC78DD">
        <w:rPr>
          <w:rFonts w:ascii="Arial" w:hAnsi="Arial" w:cs="Arial"/>
          <w:color w:val="000000"/>
          <w:sz w:val="22"/>
          <w:szCs w:val="22"/>
        </w:rPr>
        <w:t xml:space="preserve"> individual differences in</w:t>
      </w:r>
      <w:r w:rsidR="008D68A8" w:rsidRPr="003A75F6">
        <w:rPr>
          <w:rFonts w:ascii="Arial" w:hAnsi="Arial" w:cs="Arial"/>
          <w:color w:val="000000"/>
          <w:sz w:val="22"/>
          <w:szCs w:val="22"/>
        </w:rPr>
        <w:t xml:space="preserve"> </w:t>
      </w:r>
      <w:r w:rsidR="00247E70" w:rsidRPr="003A75F6">
        <w:rPr>
          <w:rFonts w:ascii="Arial" w:hAnsi="Arial" w:cs="Arial"/>
          <w:color w:val="000000"/>
          <w:sz w:val="22"/>
          <w:szCs w:val="22"/>
        </w:rPr>
        <w:t>behavioral performance</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174F6B">
      <w:pPr>
        <w:pStyle w:val="Heading1"/>
      </w:pPr>
      <w:r w:rsidRPr="003A75F6">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As we navigate the world around us, the statistics of the environment can change dramatically.  The efficient coding hypothesis postulates that neurons match their limited dynamic range to the statistics of incoming sensory signals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communication","id":"ITEM-1","issue":"2","issued":{"date-parts":[["1961"]]},"page":"57-58","title":"Possible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Pr>
          <w:rFonts w:ascii="Arial" w:hAnsi="Arial" w:cs="Arial"/>
          <w:color w:val="000000"/>
          <w:sz w:val="22"/>
          <w:szCs w:val="22"/>
        </w:rPr>
        <w:t>. Thus, through adaptation of their response properties, neurons can preserve their ability to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Neuronal adaptation to the statistics of the environment has been found throughout different sensory modalities and brain regions</w:t>
      </w:r>
      <w:r>
        <w:rPr>
          <w:rFonts w:ascii="Arial" w:hAnsi="Arial" w:cs="Arial"/>
          <w:color w:val="000000"/>
          <w:sz w:val="22"/>
          <w:szCs w:val="22"/>
        </w:rPr>
        <w:fldChar w:fldCharType="begin" w:fldLock="1"/>
      </w:r>
      <w:r>
        <w:rPr>
          <w:rFonts w:ascii="Arial"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of adaptation, its effects on the stimulus information carried by neurons are often unknown. Here we examine how adaptation affects sensory coding in barrel cortex. We used spike-triggered covariance analysis of single-neuron responses to continuous, rapidly varying vibrissa motion stimuli, recorded in anesthetized rats. Changes in stimulus statistics induced spike rate adaptation over hundreds of milliseconds. Vibrissa motion encoding changed with adaptation as follows. In every neuron that showed rate adaptation, the input-output tuning function scaled with the changes in stimulus distribution, allowing the neurons to maintain the quantity of information conveyed about stimulus features. A single neuron that did not show rate adaptation also lacked input-output rescaling and did not maintain information across changes in stimulus statistics. Therefore, in barrel cortex, rate adaptation occurs on a slow timescale relative to the features driving spikes and is associated with gain rescaling matched to the stimulus distribution. Our results suggest that adaptation enhances tactile representations in primary somatosensory cortex, where they could directly influence perceptual decisions. © 2007 Maravall et al.","author":[{"dropping-particle":"","family":"Maravall","given":"Miguel","non-dropping-particle":"","parse-names":false,"suffix":""},{"dropping-particle":"","family":"Petersen","given":"Rasmus S","non-dropping-particle":"","parse-names":false,"suffix":""},{"dropping-particle":"","family":"Fairhall","given":"Adrienne L","non-dropping-particle":"","parse-names":false,"suffix":""},{"dropping-particle":"","family":"Arabzadeh","given":"Ehsan","non-dropping-particle":"","parse-names":false,"suffix":""},{"dropping-particle":"","family":"Diamond","given":"Mathew E","non-dropping-particle":"","parse-names":false,"suffix":""}],"container-title":"PLoS Biology","editor":[{"dropping-particle":"","family":"Ebner","given":"Ford F","non-dropping-particle":"","parse-names":false,"suffix":""}],"id":"ITEM-1","issue":"2","issued":{"date-parts":[["2007","1","23"]]},"page":"e19","publisher":"Public Library of Science","title":"Shifts in Coding Properties and Maintenance of Information Transmission during Adaptation in Barrel Cortex","type":"article-journal","volume":"5"},"uris":["http://www.mendeley.com/documents/?uuid=32249d24-3157-44d3-9aca-f947f18b2509"]},{"id":"ITEM-2","itemData":{"DOI":"10.1016/S0896-6273(02)01050-4","ISBN":"0896-6273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Pr>
          <w:rFonts w:ascii="Cambria Math" w:hAnsi="Cambria Math" w:cs="Cambria Math"/>
          <w:color w:val="000000"/>
          <w:sz w:val="22"/>
          <w:szCs w:val="22"/>
        </w:rPr>
        <w:instrText>∼</w:instrText>
      </w:r>
      <w:r>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-2","issue":"5","issued":{"date-parts":[["2002","12","5"]]},"page":"909-919","publisher":"Cell Press","title":"Fast and slow contrast adaptation in retinal circuitry","type":"article-journal","volume":"36"},"uris":["http://www.mendeley.com/documents/?uuid=3fe3e4d1-70a0-433f-a3fc-81feeb2e153e"]},{"id":"ITEM-3","itemData":{"DOI":"10.1038/nature06563","ISSN":"14764687","PMID":"18337822","abstract":"Our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-3","issue":"7184","issued":{"date-parts":[["2008","3","13"]]},"page":"220-224","publisher":"Nature Publishing Group","title":"Adaptive coding of visual information in neural populations","type":"article-journal","volume":"452"},"uris":["http://www.mendeley.com/documents/?uuid=2ef96ef2-60fc-45d2-94ba-6ef8d4421d50"]},{"id":"ITEM-4","itemData":{"DOI":"10.1038/s41467-017-02453-9","ISSN":"20411723","PMID":"29317624","abstract":"To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Communications","id":"ITEM-4","issue":"1","issued":{"date-parts":[["2018","12","1"]]},"page":"1-15","publisher":"Nature Publishing Group","title":"Fast intensity adaptation enhances the encoding of sound in Drosophila","type":"article-journal","volume":"9"},"uris":["http://www.mendeley.com/documents/?uuid=6307e956-05f3-4020-bb46-16af2d4f91a0"]},{"id":"ITEM-5","itemData":{"DOI":"10.1038/nrn4037","ISSN":"14710048","PMID":"26558527","abstract":"To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Neuroscience","id":"ITEM-5","issue":"12","issued":{"date-parts":[["2015","12","1"]]},"page":"733-744","publisher":"Nature Publishing Group","title":"Contrast coding in the electrosensory system: Parallels with visual computation","type":"article","volume":"16"},"uris":["http://www.mendeley.com/documents/?uuid=ce5498ee-bea6-465e-9c2a-f5f8e6eb310a"]},{"id":"ITEM-6","itemData":{"DOI":"10.1016/j.neuron.2010.05.018","abstract":"Sensory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neuroscience","id":"ITEM-8","issue":"12","issued":{"date-parts":[["2005"]]},"page":"1684-1689","title":"Neural population coding of sound level adapts to stimulus statistics.","type":"article-journal","volume":"8"},"uris":["http://www.mendeley.com/documents/?uuid=07d73f6e-7dd8-4fe5-8ce7-ec05f149b763"]},{"id":"ITEM-9","itemData":{"DOI":"10.1523/JNEUROSCI.5610-08.2009","ISSN":"02706474","PMID":"19889991","abstract":"The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Neuroscience","id":"ITEM-9","issue":"44","issued":{"date-parts":[["2009","11","4"]]},"page":"13797-13808","publisher":"J Neurosci","title":"Dynamic range adaptation to sound level statistics in the auditory nerve","type":"article-journal","volume":"29"},"uris":["http://www.mendeley.com/documents/?uuid=f152a5b4-3f57-4050-8bd8-1e31f45b02c0"]}],"mendeley":{"formattedCitation":"&lt;sup&gt;5–13&lt;/sup&gt;","plainTextFormattedCitation":"5–13","previouslyFormattedCitation":"&lt;sup&gt;5–13&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5–13</w:t>
      </w:r>
      <w:r>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physiology","id":"ITEM-3","issue":"Pt 16","issued":{"date-parts":[["2014"]]},"page":"3371-3381","title":"Hearing in noisy environments: noise invariance and contrast gain control.","type":"article-journal","volume":"592"},"uris":["http://www.mendeley.com/documents/?uuid=4451b5ca-52dd-4076-b52d-b5c1d2ba2af0"]},{"id":"ITEM-4","itemData":{"DOI":"10.1152/jn.00847.2017","ISSN":"15221598","PMID":"30044164","abstract":"The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14–18&lt;/sup&gt;","plainTextFormattedCitation":"14–18","previouslyFormattedCitation":"&lt;sup&gt;14–18&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14–18</w:t>
      </w:r>
      <w:r>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 efficient coding in auditory cortex shapes behavioral performance in an auditory task.</w:t>
      </w:r>
    </w:p>
    <w:p w14:paraId="61416931" w14:textId="77777777" w:rsidR="005E6A59" w:rsidRDefault="005E6A59" w:rsidP="005E6A59">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Neuroscience","id":"ITEM-6","issued":{"date-parts":[["2021"]]},"title":"Efficient and adaptive sensory codes","type":"bill"},"uris":["http://www.mendeley.com/documents/?uuid=0c7e70bd-7af6-4c1b-85e2-8669b1e7797f"]}],"mendeley":{"formattedCitation":"&lt;sup&gt;3,4,19–22&lt;/sup&gt;","plainTextFormattedCitation":"3,4,19–22","previouslyFormattedCitation":"&lt;sup&gt;3,4,19–22&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3,4,19–22</w:t>
      </w:r>
      <w:r>
        <w:rPr>
          <w:rFonts w:ascii="Arial" w:hAnsi="Arial" w:cs="Arial"/>
          <w:sz w:val="22"/>
          <w:szCs w:val="22"/>
        </w:rPr>
        <w:fldChar w:fldCharType="end"/>
      </w:r>
      <w:r>
        <w:rPr>
          <w:rFonts w:ascii="Arial" w:hAnsi="Arial" w:cs="Arial"/>
          <w:sz w:val="22"/>
          <w:szCs w:val="22"/>
        </w:rPr>
        <w:t>. These models allow us to assess whether and how neuronal adaptation shapes sensory information and simulate how neural function constrains behavior.</w:t>
      </w:r>
      <w:r w:rsidRPr="006670B4">
        <w:rPr>
          <w:rFonts w:ascii="Arial" w:hAnsi="Arial" w:cs="Arial"/>
          <w:color w:val="000000"/>
          <w:sz w:val="22"/>
          <w:szCs w:val="22"/>
        </w:rPr>
        <w:t xml:space="preserve"> </w:t>
      </w:r>
      <w:r>
        <w:rPr>
          <w:rFonts w:ascii="Arial" w:hAnsi="Arial" w:cs="Arial"/>
          <w:color w:val="000000"/>
          <w:sz w:val="22"/>
          <w:szCs w:val="22"/>
        </w:rPr>
        <w:t>There has been previous work demonstrating that efficient codes can explain psychophysical biases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23&lt;/sup&gt;","plainTextFormattedCitation":"23","previouslyFormattedCitation":"&lt;sup&gt;23&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23</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These studies, which are either theoretical in nature or based in human psychophysics, rely on assumptions of neuronal mechanisms of efficient coding that were not simultaneously measured. As such, there are no studies combining behavioral psychophysics with recordings of brain activity to simultaneously test the neural assumptions and behavioral predictions of these models.</w:t>
      </w:r>
    </w:p>
    <w:p w14:paraId="256D7969" w14:textId="77777777" w:rsidR="005E6A59" w:rsidRPr="003A75F6" w:rsidRDefault="005E6A59" w:rsidP="005E6A59">
      <w:pPr>
        <w:ind w:firstLine="720"/>
        <w:jc w:val="both"/>
        <w:rPr>
          <w:rFonts w:ascii="Arial" w:hAnsi="Arial" w:cs="Arial"/>
          <w:sz w:val="22"/>
          <w:szCs w:val="22"/>
        </w:rPr>
      </w:pPr>
      <w:r>
        <w:rPr>
          <w:rFonts w:ascii="Arial" w:hAnsi="Arial" w:cs="Arial"/>
          <w:sz w:val="22"/>
          <w:szCs w:val="22"/>
        </w:rPr>
        <w:t>Psychophysical studies suggest that the auditory system exhibits adaptation to acoustic contrast.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24</w:t>
      </w:r>
      <w:r>
        <w:rPr>
          <w:rFonts w:ascii="Arial" w:hAnsi="Arial" w:cs="Arial"/>
          <w:color w:val="000000"/>
          <w:sz w:val="22"/>
          <w:szCs w:val="22"/>
        </w:rPr>
        <w:fldChar w:fldCharType="end"/>
      </w:r>
      <w:r w:rsidRPr="003A75F6">
        <w:rPr>
          <w:rFonts w:ascii="Arial" w:hAnsi="Arial" w:cs="Arial"/>
          <w:color w:val="000000"/>
          <w:sz w:val="22"/>
          <w:szCs w:val="22"/>
        </w:rPr>
        <w:t>. Similar effects have also been shown in ferrets performing an acoustic localization task</w:t>
      </w:r>
      <w:r>
        <w:rPr>
          <w:rFonts w:ascii="Arial" w:hAnsi="Arial" w:cs="Arial"/>
          <w:color w:val="000000"/>
          <w:sz w:val="22"/>
          <w:szCs w:val="22"/>
        </w:rPr>
        <w:t xml:space="preserve">, where it was demonstrated that neural responses in the inferior colliculus of </w:t>
      </w:r>
      <w:commentRangeStart w:id="11"/>
      <w:r>
        <w:rPr>
          <w:rFonts w:ascii="Arial" w:hAnsi="Arial" w:cs="Arial"/>
          <w:color w:val="000000"/>
          <w:sz w:val="22"/>
          <w:szCs w:val="22"/>
        </w:rPr>
        <w:t>anesthetized</w:t>
      </w:r>
      <w:commentRangeEnd w:id="11"/>
      <w:r w:rsidR="008D4050">
        <w:rPr>
          <w:rStyle w:val="CommentReference"/>
          <w:rFonts w:asciiTheme="minorHAnsi" w:eastAsiaTheme="minorHAnsi" w:hAnsiTheme="minorHAnsi" w:cstheme="minorBidi"/>
        </w:rPr>
        <w:commentReference w:id="11"/>
      </w:r>
      <w:r>
        <w:rPr>
          <w:rFonts w:ascii="Arial" w:hAnsi="Arial" w:cs="Arial"/>
          <w:color w:val="000000"/>
          <w:sz w:val="22"/>
          <w:szCs w:val="22"/>
        </w:rPr>
        <w:t xml:space="preserve"> ferrets changed in a manner consistent with previously observed perceptual shifts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 xml:space="preserve">However, it </w:t>
      </w:r>
      <w:r>
        <w:rPr>
          <w:rFonts w:ascii="Arial" w:hAnsi="Arial" w:cs="Arial"/>
          <w:color w:val="000000"/>
          <w:sz w:val="22"/>
          <w:szCs w:val="22"/>
        </w:rPr>
        <w:t>remains</w:t>
      </w:r>
      <w:r w:rsidRPr="003A75F6">
        <w:rPr>
          <w:rFonts w:ascii="Arial" w:hAnsi="Arial" w:cs="Arial"/>
          <w:color w:val="000000"/>
          <w:sz w:val="22"/>
          <w:szCs w:val="22"/>
        </w:rPr>
        <w:t xml:space="preserve"> unclear whether the observed behavioral effects are indeed due to changes in gain in auditory neurons, as previous</w:t>
      </w:r>
      <w:r>
        <w:rPr>
          <w:rFonts w:ascii="Arial" w:hAnsi="Arial" w:cs="Arial"/>
          <w:color w:val="000000"/>
          <w:sz w:val="22"/>
          <w:szCs w:val="22"/>
        </w:rPr>
        <w:t xml:space="preserve"> behavioral</w:t>
      </w:r>
      <w:r w:rsidRPr="003A75F6">
        <w:rPr>
          <w:rFonts w:ascii="Arial" w:hAnsi="Arial" w:cs="Arial"/>
          <w:color w:val="000000"/>
          <w:sz w:val="22"/>
          <w:szCs w:val="22"/>
        </w:rPr>
        <w:t xml:space="preserve"> studies were not performed with simultaneous neural recordings</w:t>
      </w:r>
      <w:r>
        <w:rPr>
          <w:rFonts w:ascii="Arial" w:hAnsi="Arial" w:cs="Arial"/>
          <w:color w:val="000000"/>
          <w:sz w:val="22"/>
          <w:szCs w:val="22"/>
        </w:rPr>
        <w:t xml:space="preserve">, so a direct relationship between neural gain and perceptual performance has yet to be assessed. </w:t>
      </w:r>
    </w:p>
    <w:p w14:paraId="73D7673D" w14:textId="1E9A2597"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 allowing us to predict how behavioral performance adapts after a change in contrast.</w:t>
      </w:r>
      <w:r>
        <w:rPr>
          <w:rFonts w:ascii="Arial" w:hAnsi="Arial" w:cs="Arial"/>
          <w:color w:val="000000"/>
          <w:sz w:val="22"/>
          <w:szCs w:val="22"/>
        </w:rPr>
        <w:t xml:space="preserve"> We then derived a novel generalized linear model (GLM) to estimate moment-to-moment changes in neural </w:t>
      </w:r>
      <w:proofErr w:type="gramStart"/>
      <w:r>
        <w:rPr>
          <w:rFonts w:ascii="Arial" w:hAnsi="Arial" w:cs="Arial"/>
          <w:color w:val="000000"/>
          <w:sz w:val="22"/>
          <w:szCs w:val="22"/>
        </w:rPr>
        <w:t>gain, and</w:t>
      </w:r>
      <w:proofErr w:type="gramEnd"/>
      <w:r>
        <w:rPr>
          <w:rFonts w:ascii="Arial" w:hAnsi="Arial" w:cs="Arial"/>
          <w:color w:val="000000"/>
          <w:sz w:val="22"/>
          <w:szCs w:val="22"/>
        </w:rPr>
        <w:t xml:space="preserve"> found that gain in auditory cortex adapted similarly to the efficient coding model predictions.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behavioral sensitivity and detection dynamics  followed the </w:t>
      </w:r>
      <w:ins w:id="12" w:author="katherine wood" w:date="2021-07-12T11:07:00Z">
        <w:r w:rsidR="008D4050">
          <w:rPr>
            <w:rFonts w:ascii="Arial" w:hAnsi="Arial" w:cs="Arial"/>
            <w:color w:val="000000"/>
            <w:sz w:val="22"/>
            <w:szCs w:val="22"/>
          </w:rPr>
          <w:t xml:space="preserve">normative </w:t>
        </w:r>
      </w:ins>
      <w:r>
        <w:rPr>
          <w:rFonts w:ascii="Arial" w:hAnsi="Arial" w:cs="Arial"/>
          <w:color w:val="000000"/>
          <w:sz w:val="22"/>
          <w:szCs w:val="22"/>
        </w:rPr>
        <w:t>model predictions.</w:t>
      </w:r>
      <w:r w:rsidRPr="003A75F6">
        <w:rPr>
          <w:rFonts w:ascii="Arial" w:hAnsi="Arial" w:cs="Arial"/>
          <w:color w:val="000000"/>
          <w:sz w:val="22"/>
          <w:szCs w:val="22"/>
        </w:rPr>
        <w:t xml:space="preserve"> </w:t>
      </w:r>
      <w:r>
        <w:rPr>
          <w:rFonts w:ascii="Arial" w:hAnsi="Arial" w:cs="Arial"/>
          <w:color w:val="000000"/>
          <w:sz w:val="22"/>
          <w:szCs w:val="22"/>
        </w:rPr>
        <w:t>Furthermore, we found that auditory cortex was necessary for target detection in the presence of noise. Building on this finding, we found that population activity in auditory cortex</w:t>
      </w:r>
      <w:r w:rsidRPr="003A75F6">
        <w:rPr>
          <w:rFonts w:ascii="Arial" w:hAnsi="Arial" w:cs="Arial"/>
          <w:color w:val="000000"/>
          <w:sz w:val="22"/>
          <w:szCs w:val="22"/>
        </w:rPr>
        <w:t xml:space="preserve"> </w:t>
      </w:r>
      <w:r>
        <w:rPr>
          <w:rFonts w:ascii="Arial" w:hAnsi="Arial" w:cs="Arial"/>
          <w:color w:val="000000"/>
          <w:sz w:val="22"/>
          <w:szCs w:val="22"/>
        </w:rPr>
        <w:t>was</w:t>
      </w:r>
      <w:r w:rsidRPr="003A75F6">
        <w:rPr>
          <w:rFonts w:ascii="Arial" w:hAnsi="Arial" w:cs="Arial"/>
          <w:color w:val="000000"/>
          <w:sz w:val="22"/>
          <w:szCs w:val="22"/>
        </w:rPr>
        <w:t xml:space="preserve"> predictive of </w:t>
      </w:r>
      <w:r>
        <w:rPr>
          <w:rFonts w:ascii="Arial" w:hAnsi="Arial" w:cs="Arial"/>
          <w:color w:val="000000"/>
          <w:sz w:val="22"/>
          <w:szCs w:val="22"/>
        </w:rPr>
        <w:t>individual differences in behavior and that</w:t>
      </w:r>
      <w:r w:rsidRPr="003A75F6">
        <w:rPr>
          <w:rFonts w:ascii="Arial" w:hAnsi="Arial" w:cs="Arial"/>
          <w:color w:val="000000"/>
          <w:sz w:val="22"/>
          <w:szCs w:val="22"/>
        </w:rPr>
        <w:t xml:space="preserve"> </w:t>
      </w:r>
      <w:r>
        <w:rPr>
          <w:rFonts w:ascii="Arial" w:hAnsi="Arial" w:cs="Arial"/>
          <w:color w:val="000000"/>
          <w:sz w:val="22"/>
          <w:szCs w:val="22"/>
        </w:rPr>
        <w:t xml:space="preserve">the dynamics of cortical encoding of targets had time courses similar to our model and the observed behavior. Finally, we used linear nonlinear models to monitor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w:t>
      </w:r>
      <w:proofErr w:type="gramStart"/>
      <w:r w:rsidRPr="003A75F6">
        <w:rPr>
          <w:rFonts w:ascii="Arial" w:hAnsi="Arial" w:cs="Arial"/>
          <w:color w:val="000000"/>
          <w:sz w:val="22"/>
          <w:szCs w:val="22"/>
        </w:rPr>
        <w:t>behavior, and</w:t>
      </w:r>
      <w:proofErr w:type="gramEnd"/>
      <w:r w:rsidRPr="003A75F6">
        <w:rPr>
          <w:rFonts w:ascii="Arial" w:hAnsi="Arial" w:cs="Arial"/>
          <w:color w:val="000000"/>
          <w:sz w:val="22"/>
          <w:szCs w:val="22"/>
        </w:rPr>
        <w:t xml:space="preserve">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9D0ADB">
      <w:pPr>
        <w:pStyle w:val="Heading1"/>
      </w:pPr>
      <w: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77777777" w:rsidR="005E6A59" w:rsidRDefault="005E6A59" w:rsidP="009D0ADB">
      <w:pPr>
        <w:pStyle w:val="Heading3"/>
      </w:pPr>
      <w:r>
        <w:t>A novel target-in-noise detection task and normative model for task predictions.</w:t>
      </w:r>
    </w:p>
    <w:p w14:paraId="76025621"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assess how perceptual performance is impacted by stimulus contrast, we devised a GO/NO-GO task in which mice were trained to detect targets embedded in different contrast backgrounds. During each trial, the mouse was presented with dynamic random chords (DRCs) of one contrast, which transitioned after 3 s to the other contrast. At variable delays after the contrast transition, broad-band target chords were superimposed on the background chords, and mice were trained to lick for a water reward upon hearing the target. Target trials were interleaved with noise-only trials, during which the mouse was trained to withhold licking, but would receive a 7s timeout for licking after the contrast switch (Figure 1a,b). To assess behavioral sensitivity to targets, we parametrically varied target volume in each contrast (Figure 1c, top panel) and to assess behavioral adaptation, we parametrically varied target timing (Figure 1c, bottom panel). This stimulus design allowed us to quantitatively test whether and how the dynamics of adaptation to background contrast affect behavioral performance.</w:t>
      </w:r>
    </w:p>
    <w:p w14:paraId="52AF28B2" w14:textId="0557CD78"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predict the optimal time course of contrast gain control and its impact on target detection behavior, we developed a normative model of task performance constrained by efficient neural coding. In this model, we simulated a neuron designed to estimate the contrast of the recent stimulus by adjusting the gain of its nonlinearity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E74982">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then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 xml:space="preserve">Figure 1c,d). When varying target strength and measuring target discriminability, </w:t>
      </w:r>
      <w:commentRangeStart w:id="13"/>
      <w:r>
        <w:rPr>
          <w:rFonts w:ascii="Arial" w:hAnsi="Arial" w:cs="Arial"/>
          <w:color w:val="000000"/>
          <w:sz w:val="22"/>
          <w:szCs w:val="22"/>
        </w:rPr>
        <w:t xml:space="preserve">we found decreased “detection” thresholds </w:t>
      </w:r>
      <w:commentRangeEnd w:id="13"/>
      <w:r w:rsidR="001D77B6">
        <w:rPr>
          <w:rStyle w:val="CommentReference"/>
          <w:rFonts w:asciiTheme="minorHAnsi" w:eastAsiaTheme="minorHAnsi" w:hAnsiTheme="minorHAnsi" w:cstheme="minorBidi"/>
        </w:rPr>
        <w:commentReference w:id="13"/>
      </w:r>
      <w:r>
        <w:rPr>
          <w:rFonts w:ascii="Arial" w:hAnsi="Arial" w:cs="Arial"/>
          <w:color w:val="000000"/>
          <w:sz w:val="22"/>
          <w:szCs w:val="22"/>
        </w:rPr>
        <w:t>and steeper slopes in low contrast relative to high contrast (Figure 1e). When varying target timing, we observed two timescales which affected the target discriminability: 1) An abrupt drop in discriminability after a transition to high contrast; 2) A slower change in discriminability in both contrasts, as the gain of the model neuron adapted to the background (Figure 1f,g). We quantified these asymmetric dynamics by fitting exponential functions to each transition. To summarize, the normative model poses three primary predictions: When adapted to low contrast, 1) target detection thresholds will be lower, and 2) sensitivity to changes in target volume will be higher; 3) Discriminability over time will be asymmetric: rapidly decreasing after a switch to high contrast, but 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9D0ADB">
      <w:pPr>
        <w:pStyle w:val="Heading3"/>
      </w:pPr>
      <w:commentRangeStart w:id="14"/>
      <w:r>
        <w:t>Estimated cortical gain dynamics follow normative model predictions.</w:t>
      </w:r>
      <w:commentRangeEnd w:id="14"/>
      <w:r w:rsidR="009D0ADB">
        <w:rPr>
          <w:rStyle w:val="CommentReference"/>
          <w:rFonts w:asciiTheme="minorHAnsi" w:eastAsiaTheme="minorHAnsi" w:hAnsiTheme="minorHAnsi" w:cstheme="minorBidi"/>
          <w:i w:val="0"/>
        </w:rPr>
        <w:commentReference w:id="14"/>
      </w:r>
    </w:p>
    <w:p w14:paraId="7A198A2B" w14:textId="384EFA78" w:rsidR="005E6A59" w:rsidRDefault="005E6A59" w:rsidP="005E6A59">
      <w:pPr>
        <w:jc w:val="both"/>
        <w:rPr>
          <w:rFonts w:ascii="Arial" w:hAnsi="Arial" w:cs="Arial"/>
          <w:color w:val="000000"/>
          <w:sz w:val="22"/>
          <w:szCs w:val="22"/>
        </w:rPr>
      </w:pPr>
      <w:r>
        <w:rPr>
          <w:rFonts w:ascii="Arial" w:hAnsi="Arial" w:cs="Arial"/>
          <w:color w:val="000000"/>
          <w:sz w:val="22"/>
          <w:szCs w:val="22"/>
        </w:rPr>
        <w:tab/>
        <w:t>Most previous work on contrast gain control utilized static models of contrast adaptation, measuring the steady-state gain after the neuron has fully adapted to the new stimulus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26,27&lt;/sup&gt;","plainTextFormattedCitation":"26,27","previouslyFormattedCitation":"&lt;sup&gt;26,27&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26,27</w:t>
      </w:r>
      <w:r>
        <w:rPr>
          <w:rFonts w:ascii="Arial" w:hAnsi="Arial" w:cs="Arial"/>
          <w:color w:val="000000"/>
          <w:sz w:val="22"/>
          <w:szCs w:val="22"/>
        </w:rPr>
        <w:fldChar w:fldCharType="end"/>
      </w:r>
      <w:r>
        <w:rPr>
          <w:rFonts w:ascii="Arial" w:hAnsi="Arial" w:cs="Arial"/>
          <w:color w:val="000000"/>
          <w:sz w:val="22"/>
          <w:szCs w:val="22"/>
        </w:rPr>
        <w:t xml:space="preserve">. A major goal of the current study was to analyze the dynamics of gain control, so we developed a Poisson GLM to estimate the gain of neurons in auditory cortex </w:t>
      </w:r>
      <w:del w:id="15" w:author="katherine wood" w:date="2021-07-12T11:22:00Z">
        <w:r w:rsidDel="001D77B6">
          <w:rPr>
            <w:rFonts w:ascii="Arial" w:hAnsi="Arial" w:cs="Arial"/>
            <w:color w:val="000000"/>
            <w:sz w:val="22"/>
            <w:szCs w:val="22"/>
          </w:rPr>
          <w:delText>at each time step</w:delText>
        </w:r>
      </w:del>
      <w:ins w:id="16" w:author="katherine wood" w:date="2021-07-12T11:22:00Z">
        <w:r w:rsidR="001D77B6">
          <w:rPr>
            <w:rFonts w:ascii="Arial" w:hAnsi="Arial" w:cs="Arial"/>
            <w:color w:val="000000"/>
            <w:sz w:val="22"/>
            <w:szCs w:val="22"/>
          </w:rPr>
          <w:t>over time</w:t>
        </w:r>
      </w:ins>
      <w:r>
        <w:rPr>
          <w:rFonts w:ascii="Arial" w:hAnsi="Arial" w:cs="Arial"/>
          <w:color w:val="000000"/>
          <w:sz w:val="22"/>
          <w:szCs w:val="22"/>
        </w:rPr>
        <w:t xml:space="preserve"> following a contrast transition. This model was fit to data recorded from the auditory cortex of an untrained mouse (n = 97 neurons) presented with 3s alternations of low and high contrast noise (Figure 2a,b). A brief description of the model follows (see </w:t>
      </w:r>
      <w:r>
        <w:rPr>
          <w:rFonts w:ascii="Arial" w:hAnsi="Arial" w:cs="Arial"/>
          <w:i/>
          <w:iCs/>
          <w:color w:val="000000"/>
          <w:sz w:val="22"/>
          <w:szCs w:val="22"/>
        </w:rPr>
        <w:t>Online Methods</w:t>
      </w:r>
      <w:r>
        <w:rPr>
          <w:rFonts w:ascii="Arial" w:hAnsi="Arial" w:cs="Arial"/>
          <w:color w:val="000000"/>
          <w:sz w:val="22"/>
          <w:szCs w:val="22"/>
        </w:rPr>
        <w:t xml:space="preserve"> for more detail).</w:t>
      </w:r>
    </w:p>
    <w:p w14:paraId="40D68D15" w14:textId="77777777" w:rsidR="005E6A59"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The inference model is a Poisson GLM which 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e>
          <m:sub>
            <m:r>
              <w:rPr>
                <w:rFonts w:ascii="Cambria Math" w:hAnsi="Cambria Math" w:cs="Arial"/>
                <w:color w:val="000000"/>
                <w:sz w:val="22"/>
                <w:szCs w:val="22"/>
              </w:rPr>
              <m:t>t</m:t>
            </m:r>
          </m:sub>
        </m:sSub>
      </m:oMath>
      <w:r>
        <w:rPr>
          <w:rFonts w:ascii="Arial" w:hAnsi="Arial" w:cs="Arial"/>
          <w:color w:val="000000"/>
          <w:sz w:val="22"/>
          <w:szCs w:val="22"/>
        </w:rPr>
        <w:t>) 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We then calculated a gain modulation 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 (Figure 2b). For comparison, we also fit</w:t>
      </w:r>
      <w:r>
        <w:rPr>
          <w:rFonts w:ascii="Arial" w:hAnsi="Arial" w:cs="Arial"/>
          <w:color w:val="000000"/>
          <w:sz w:val="20"/>
          <w:szCs w:val="20"/>
        </w:rPr>
        <w:t xml:space="preserve"> </w:t>
      </w:r>
      <w:r>
        <w:rPr>
          <w:rFonts w:ascii="Arial" w:hAnsi="Arial" w:cs="Arial"/>
          <w:color w:val="000000"/>
          <w:sz w:val="22"/>
          <w:szCs w:val="22"/>
        </w:rPr>
        <w:t>previously described linear-nonlinear models to each neuron</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88727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xml:space="preserve">, one with a static output nonlinearity (static-LN), and one with a contrast-dependent output nonlinearity (GC-LN, Figure 2c). Model results for a representative neuron are plotted in Figure 2d-g. Qualitatively, the GLM with gain control (GC-GLM), outperforms standard LN models, principally by capturing the adaptation after the transition (Figure 2d, middle panel) and allowed us to analyze gain modulation over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(Figure 2d, bottom panel; Figure 2g). Importantly, the fit of the GC-LN model and GC-GLM model both demonstrate gain control, characterized by high gain in low contrast and low gain in high contrast (Figure 2f and g, respectively), suggesting that both models capture similar gain estimates.</w:t>
      </w:r>
    </w:p>
    <w:p w14:paraId="5AC2E544" w14:textId="77777777" w:rsidR="00E57303"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the GC-GLM could better account for the data, we compared cross-validated correlations of the model predictions with the trial averaged PSTH for all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r w:rsidRPr="00775C3D">
        <w:rPr>
          <w:rFonts w:ascii="Arial" w:hAnsi="Arial" w:cs="Arial"/>
          <w:i/>
          <w:iCs/>
          <w:color w:val="000000"/>
          <w:sz w:val="22"/>
          <w:szCs w:val="22"/>
        </w:rPr>
        <w:t>H</w:t>
      </w:r>
      <w:r>
        <w:rPr>
          <w:rFonts w:ascii="Arial" w:hAnsi="Arial" w:cs="Arial"/>
          <w:color w:val="000000"/>
          <w:sz w:val="22"/>
          <w:szCs w:val="22"/>
        </w:rPr>
        <w:t>(2) = 93.61, p = 6.70e-21). Post-hoc Wilcoxon Sign-Rank tests found 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 0.24) compared to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9.56e-10). Consistent with previous studies, we also found that the LN model with gain control outperformed the static model (</w:t>
      </w:r>
      <w:r>
        <w:rPr>
          <w:rFonts w:ascii="Arial" w:hAnsi="Arial" w:cs="Arial"/>
          <w:i/>
          <w:iCs/>
          <w:color w:val="000000"/>
          <w:sz w:val="22"/>
          <w:szCs w:val="22"/>
        </w:rPr>
        <w:t xml:space="preserve">p </w:t>
      </w:r>
      <w:r>
        <w:rPr>
          <w:rFonts w:ascii="Arial" w:hAnsi="Arial" w:cs="Arial"/>
          <w:color w:val="000000"/>
          <w:sz w:val="22"/>
          <w:szCs w:val="22"/>
        </w:rPr>
        <w:t xml:space="preserve">= 3.50e-6, Figure 2g). We then quantified whether the GLM </w:t>
      </w:r>
      <w:r>
        <w:rPr>
          <w:rFonts w:ascii="Arial" w:hAnsi="Arial" w:cs="Arial"/>
          <w:color w:val="000000"/>
          <w:sz w:val="22"/>
          <w:szCs w:val="22"/>
        </w:rPr>
        <w:lastRenderedPageBreak/>
        <w:t xml:space="preserve">detected significant gain control in the population by subtracting the gain estimate in low contrast from high contrast after the value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stabilized (1s post transition) and found significant gain control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w:t>
      </w:r>
    </w:p>
    <w:p w14:paraId="7C892CEC" w14:textId="77777777" w:rsidR="00E57303" w:rsidRPr="00A9352F" w:rsidRDefault="00E57303" w:rsidP="009D0ADB">
      <w:pPr>
        <w:pStyle w:val="Heading2"/>
        <w:pPrChange w:id="17" w:author="katherine wood" w:date="2021-07-12T11:50:00Z">
          <w:pPr>
            <w:spacing w:before="240"/>
            <w:contextualSpacing/>
            <w:jc w:val="both"/>
          </w:pPr>
        </w:pPrChange>
      </w:pPr>
      <w:r>
        <w:rPr>
          <w:sz w:val="22"/>
          <w:szCs w:val="22"/>
        </w:rPr>
        <w:br w:type="page"/>
      </w:r>
      <w:r>
        <w:rPr>
          <w:noProof/>
        </w:rPr>
        <w:lastRenderedPageBreak/>
        <w:drawing>
          <wp:anchor distT="0" distB="0" distL="114300" distR="114300" simplePos="0" relativeHeight="251659264" behindDoc="0" locked="0" layoutInCell="1" allowOverlap="1" wp14:anchorId="4F0D2B29" wp14:editId="473D969E">
            <wp:simplePos x="0" y="0"/>
            <wp:positionH relativeFrom="column">
              <wp:posOffset>0</wp:posOffset>
            </wp:positionH>
            <wp:positionV relativeFrom="paragraph">
              <wp:posOffset>173</wp:posOffset>
            </wp:positionV>
            <wp:extent cx="6861587" cy="3401568"/>
            <wp:effectExtent l="0" t="0" r="0" b="2540"/>
            <wp:wrapTopAndBottom/>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587" cy="3401568"/>
                    </a:xfrm>
                    <a:prstGeom prst="rect">
                      <a:avLst/>
                    </a:prstGeom>
                  </pic:spPr>
                </pic:pic>
              </a:graphicData>
            </a:graphic>
            <wp14:sizeRelV relativeFrom="margin">
              <wp14:pctHeight>0</wp14:pctHeight>
            </wp14:sizeRelV>
          </wp:anchor>
        </w:drawing>
      </w:r>
      <w:r w:rsidRPr="00A9352F">
        <w:t xml:space="preserve">Figure 1. </w:t>
      </w:r>
    </w:p>
    <w:p w14:paraId="358D43C2" w14:textId="77777777" w:rsidR="00E57303" w:rsidRDefault="00E57303" w:rsidP="00E57303">
      <w:pPr>
        <w:spacing w:before="240"/>
        <w:jc w:val="both"/>
        <w:rPr>
          <w:rFonts w:ascii="Arial" w:hAnsi="Arial" w:cs="Arial"/>
          <w:color w:val="000000"/>
          <w:sz w:val="20"/>
          <w:szCs w:val="20"/>
        </w:rPr>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w:t>
      </w:r>
      <w:proofErr w:type="spellStart"/>
      <w:r w:rsidRPr="001503A3">
        <w:rPr>
          <w:rFonts w:ascii="Arial" w:hAnsi="Arial" w:cs="Arial"/>
          <w:color w:val="000000"/>
          <w:sz w:val="20"/>
          <w:szCs w:val="20"/>
        </w:rPr>
        <w:t>colorbar</w:t>
      </w:r>
      <w:proofErr w:type="spellEnd"/>
      <w:r w:rsidRPr="001503A3">
        <w:rPr>
          <w:rFonts w:ascii="Arial" w:hAnsi="Arial" w:cs="Arial"/>
          <w:color w:val="000000"/>
          <w:sz w:val="20"/>
          <w:szCs w:val="20"/>
        </w:rPr>
        <w:t xml:space="preserve"> indicates volume in dB SPL); waveform for sample spectrogram; example spectrogram for a high-to-low contrast trial; waveform for example spectrogram; temporally jittered response window to estimate 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 except the response window immediately follows target presentation and licks within the target window trigger a ~5</w:t>
      </w:r>
      <w:r>
        <w:rPr>
          <w:rFonts w:ascii="Arial" w:hAnsi="Arial" w:cs="Arial"/>
          <w:color w:val="000000"/>
          <w:sz w:val="20"/>
          <w:szCs w:val="20"/>
        </w:rPr>
        <w:t>µ</w:t>
      </w:r>
      <w:r w:rsidRPr="001503A3">
        <w:rPr>
          <w:rFonts w:ascii="Arial" w:hAnsi="Arial" w:cs="Arial"/>
          <w:color w:val="000000"/>
          <w:sz w:val="20"/>
          <w:szCs w:val="20"/>
        </w:rPr>
        <w:t xml:space="preserve">L water reward. </w:t>
      </w:r>
      <w:r>
        <w:rPr>
          <w:rFonts w:ascii="Arial" w:hAnsi="Arial" w:cs="Arial"/>
          <w:b/>
          <w:bCs/>
          <w:color w:val="000000"/>
          <w:sz w:val="20"/>
          <w:szCs w:val="20"/>
        </w:rPr>
        <w:t xml:space="preserve">c, </w:t>
      </w:r>
      <w:r w:rsidRPr="001503A3">
        <w:rPr>
          <w:rFonts w:ascii="Arial" w:hAnsi="Arial" w:cs="Arial"/>
          <w:color w:val="000000"/>
          <w:sz w:val="20"/>
          <w:szCs w:val="20"/>
        </w:rPr>
        <w:t xml:space="preserve">Target manipulation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overlaid trials where target volume differed. Volume is indicated by the amplitude and </w:t>
      </w:r>
      <w:proofErr w:type="spellStart"/>
      <w:r w:rsidRPr="001503A3">
        <w:rPr>
          <w:rFonts w:ascii="Arial" w:hAnsi="Arial" w:cs="Arial"/>
          <w:color w:val="000000"/>
          <w:sz w:val="20"/>
          <w:szCs w:val="20"/>
        </w:rPr>
        <w:t>colorbar</w:t>
      </w:r>
      <w:proofErr w:type="spellEnd"/>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which then generates stochastic spikes. (2) </w:t>
      </w:r>
      <w:r>
        <w:rPr>
          <w:rFonts w:ascii="Arial" w:hAnsi="Arial" w:cs="Arial"/>
          <w:color w:val="000000"/>
          <w:sz w:val="20"/>
          <w:szCs w:val="20"/>
        </w:rPr>
        <w:t>The observed spike counts are integrated over a brief time window and used to estimate the current variance of the stimulus.</w:t>
      </w:r>
      <w:r w:rsidRPr="005719C3">
        <w:rPr>
          <w:rFonts w:ascii="Arial" w:hAnsi="Arial" w:cs="Arial"/>
          <w:color w:val="000000"/>
          <w:sz w:val="20"/>
          <w:szCs w:val="20"/>
        </w:rPr>
        <w:t xml:space="preserve"> (3) This estimate is then </w:t>
      </w:r>
      <w:r>
        <w:rPr>
          <w:rFonts w:ascii="Arial" w:hAnsi="Arial" w:cs="Arial"/>
          <w:color w:val="000000"/>
          <w:sz w:val="20"/>
          <w:szCs w:val="20"/>
        </w:rPr>
        <w:t>fed back upstream and 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Sample probability distributions of observing k spikes in response to the noise background (light lines) or targets (dark lines) at time step 7 after switches to high (red) or switches to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 xml:space="preserve">Model psychometric functions. Discriminability between model spike rates in response to the background and targets as a function of contrast and target volume. Light dots indicate model discriminability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Model target discrimination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40A289E" w14:textId="763E6D02" w:rsidR="00E57303" w:rsidRDefault="00E57303">
      <w:pPr>
        <w:rPr>
          <w:rFonts w:ascii="Arial" w:hAnsi="Arial" w:cs="Arial"/>
          <w:color w:val="000000"/>
          <w:sz w:val="22"/>
          <w:szCs w:val="22"/>
        </w:rPr>
      </w:pPr>
      <w:r>
        <w:rPr>
          <w:rFonts w:ascii="Arial" w:hAnsi="Arial" w:cs="Arial"/>
          <w:color w:val="000000"/>
          <w:sz w:val="22"/>
          <w:szCs w:val="22"/>
        </w:rPr>
        <w:br w:type="page"/>
      </w:r>
    </w:p>
    <w:p w14:paraId="01EF230B" w14:textId="01E248F5" w:rsidR="005E6A59" w:rsidRPr="008B5081" w:rsidRDefault="005E6A59" w:rsidP="005E6A59">
      <w:pPr>
        <w:jc w:val="both"/>
        <w:rPr>
          <w:rFonts w:ascii="Arial" w:hAnsi="Arial" w:cs="Arial"/>
          <w:color w:val="000000"/>
          <w:sz w:val="22"/>
          <w:szCs w:val="22"/>
        </w:rPr>
      </w:pPr>
      <w:r>
        <w:rPr>
          <w:rFonts w:ascii="Arial" w:hAnsi="Arial" w:cs="Arial"/>
          <w:color w:val="000000"/>
          <w:sz w:val="22"/>
          <w:szCs w:val="22"/>
        </w:rPr>
        <w:lastRenderedPageBreak/>
        <w:t xml:space="preserve">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 gain control index from the GC-GLM to those of the GC-LN model</w:t>
      </w:r>
      <w:del w:id="18" w:author="katherine wood" w:date="2021-07-12T11:26:00Z">
        <w:r w:rsidDel="006B66F3">
          <w:rPr>
            <w:rFonts w:ascii="Arial" w:hAnsi="Arial" w:cs="Arial"/>
            <w:color w:val="000000"/>
            <w:sz w:val="22"/>
            <w:szCs w:val="22"/>
          </w:rPr>
          <w:delText>,</w:delText>
        </w:r>
      </w:del>
      <w:r>
        <w:rPr>
          <w:rFonts w:ascii="Arial" w:hAnsi="Arial" w:cs="Arial"/>
          <w:color w:val="000000"/>
          <w:sz w:val="22"/>
          <w:szCs w:val="22"/>
        </w:rPr>
        <w:t xml:space="preserve"> and found a significant relationship between the two measures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These results demonstrate that the GC-GLM better accounts for the neural data by incorporating gain adaptation dynamics and conclude that this method captures a similar estimate of neural gain when compared to standard models.</w:t>
      </w:r>
    </w:p>
    <w:p w14:paraId="4E200A41" w14:textId="77777777"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Using the GC-GLM, we estimated the time course of gain control by computing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conditioned on the contrast transition and fit each trace with an exponential function (Figure 2g). In neurons with gain control, the average time course of </w:t>
      </w:r>
      <m:oMath>
        <m:r>
          <w:rPr>
            <w:rFonts w:ascii="Cambria Math" w:hAnsi="Cambria Math" w:cs="Arial"/>
            <w:color w:val="000000"/>
            <w:sz w:val="22"/>
            <w:szCs w:val="22"/>
          </w:rPr>
          <m:t>w</m:t>
        </m:r>
      </m:oMath>
      <w:r>
        <w:rPr>
          <w:rFonts w:ascii="Arial" w:hAnsi="Arial" w:cs="Arial"/>
          <w:color w:val="000000"/>
          <w:sz w:val="22"/>
          <w:szCs w:val="22"/>
        </w:rPr>
        <w:t xml:space="preserve"> demonstrates asymmetric adaptation, rapidly decreasing after a switch to high contrast, and slowly increasing after a switch to low contrast (n = 45 </w:t>
      </w:r>
      <w:proofErr w:type="gramStart"/>
      <w:r>
        <w:rPr>
          <w:rFonts w:ascii="Arial" w:hAnsi="Arial" w:cs="Arial"/>
          <w:color w:val="000000"/>
          <w:sz w:val="22"/>
          <w:szCs w:val="22"/>
        </w:rPr>
        <w:t>neurons;</w:t>
      </w:r>
      <w:proofErr w:type="gramEnd"/>
      <w:r>
        <w:rPr>
          <w:rFonts w:ascii="Arial" w:hAnsi="Arial" w:cs="Arial"/>
          <w:color w:val="000000"/>
          <w:sz w:val="22"/>
          <w:szCs w:val="22"/>
        </w:rPr>
        <w:t xml:space="preserve"> Figure 2k).  Within this same population, we quantified 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19</w:t>
      </w:r>
      <w:r>
        <w:rPr>
          <w:rFonts w:ascii="Arial" w:hAnsi="Arial" w:cs="Arial"/>
          <w:color w:val="000000"/>
          <w:sz w:val="22"/>
          <w:szCs w:val="22"/>
        </w:rPr>
        <w:fldChar w:fldCharType="end"/>
      </w:r>
      <w:r>
        <w:rPr>
          <w:rFonts w:ascii="Arial" w:hAnsi="Arial" w:cs="Arial"/>
          <w:color w:val="000000"/>
          <w:sz w:val="22"/>
          <w:szCs w:val="22"/>
        </w:rPr>
        <w:t>. Next, we tested whether similar dynamics were reflected in behavioral sensitivity to targets in noise.</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9D0ADB">
      <w:pPr>
        <w:pStyle w:val="Heading3"/>
      </w:pPr>
      <w:r>
        <w:t>Mouse behavioral detection is modulated by background contrast.</w:t>
      </w:r>
    </w:p>
    <w:p w14:paraId="1B1B8D6F" w14:textId="6D861299"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Mice were initially trained in a simple version of the GO/NO-GO task, where they were required to lick in response to a target</w:t>
      </w:r>
      <w:del w:id="19" w:author="katherine wood" w:date="2021-07-12T11:44:00Z">
        <w:r w:rsidDel="00B3641E">
          <w:rPr>
            <w:rFonts w:ascii="Arial" w:hAnsi="Arial" w:cs="Arial"/>
            <w:color w:val="000000"/>
            <w:sz w:val="22"/>
            <w:szCs w:val="22"/>
          </w:rPr>
          <w:delText>,</w:delText>
        </w:r>
      </w:del>
      <w:r>
        <w:rPr>
          <w:rFonts w:ascii="Arial" w:hAnsi="Arial" w:cs="Arial"/>
          <w:color w:val="000000"/>
          <w:sz w:val="22"/>
          <w:szCs w:val="22"/>
        </w:rPr>
        <w:t xml:space="preserve"> and withhold licking on trials without a target (Figure 1b, 3a). Mice learned this task reliably, typically reaching criterion performance of 80% correct within 2-3 weeks in either contrast (Figure 3b). Observed false alarm rates were significantly larger in high contrast compared to low contrast (</w:t>
      </w:r>
      <w:r w:rsidR="00B76096">
        <w:rPr>
          <w:rFonts w:ascii="Arial" w:hAnsi="Arial" w:cs="Arial"/>
          <w:color w:val="000000"/>
          <w:sz w:val="22"/>
          <w:szCs w:val="22"/>
        </w:rPr>
        <w:t xml:space="preserve">Extended Data </w:t>
      </w:r>
      <w:r>
        <w:rPr>
          <w:rFonts w:ascii="Arial" w:hAnsi="Arial" w:cs="Arial"/>
          <w:color w:val="000000"/>
          <w:sz w:val="22"/>
          <w:szCs w:val="22"/>
        </w:rPr>
        <w:t>Figure 3a), suggesting that detection is more difficult in high contrast, which we discuss next.</w:t>
      </w:r>
    </w:p>
    <w:p w14:paraId="0B0D994B" w14:textId="32CF9338"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 Figure 3c plots the performance of an example mouse overlaid with average psychometric fits, whereas Figure 3d plots the group averages for each contrast.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7.47,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1.59)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-8.71, </w:t>
      </w:r>
      <w:r w:rsidRPr="00C72113">
        <w:rPr>
          <w:rFonts w:ascii="Arial" w:hAnsi="Arial" w:cs="Arial"/>
          <w:i/>
          <w:iCs/>
          <w:color w:val="000000"/>
          <w:sz w:val="22"/>
          <w:szCs w:val="22"/>
        </w:rPr>
        <w:t>p</w:t>
      </w:r>
      <w:r>
        <w:rPr>
          <w:rFonts w:ascii="Arial" w:hAnsi="Arial" w:cs="Arial"/>
          <w:color w:val="000000"/>
          <w:sz w:val="22"/>
          <w:szCs w:val="22"/>
        </w:rPr>
        <w:t xml:space="preserve"> = 9.59e-9, Figure 3e). Next, we computed how sensitive mice were to changes in target volume</w:t>
      </w:r>
      <w:ins w:id="20" w:author="katherine wood" w:date="2021-07-12T11:54:00Z">
        <w:r w:rsidR="009D0ADB">
          <w:rPr>
            <w:rFonts w:ascii="Arial" w:hAnsi="Arial" w:cs="Arial"/>
            <w:color w:val="000000"/>
            <w:sz w:val="22"/>
            <w:szCs w:val="22"/>
          </w:rPr>
          <w:t xml:space="preserve"> in each contrast</w:t>
        </w:r>
      </w:ins>
      <w:r>
        <w:rPr>
          <w:rFonts w:ascii="Arial" w:hAnsi="Arial" w:cs="Arial"/>
          <w:color w:val="000000"/>
          <w:sz w:val="22"/>
          <w:szCs w:val="22"/>
        </w:rPr>
        <w:t xml:space="preserve"> by calculating the maximum slope of the psychometric curve for each mouse and found that in the full cohort of mice, there was no significant change in slope (</w:t>
      </w:r>
      <w:r w:rsidR="00B76096">
        <w:rPr>
          <w:rFonts w:ascii="Arial" w:hAnsi="Arial" w:cs="Arial"/>
          <w:color w:val="000000"/>
          <w:sz w:val="22"/>
          <w:szCs w:val="22"/>
        </w:rPr>
        <w:t xml:space="preserve">Extended Data </w:t>
      </w:r>
      <w:r>
        <w:rPr>
          <w:rFonts w:ascii="Arial" w:hAnsi="Arial" w:cs="Arial"/>
          <w:color w:val="000000"/>
          <w:sz w:val="22"/>
          <w:szCs w:val="22"/>
        </w:rPr>
        <w:t>Figure 3b), which contradicted our normative model predictions (Figure 1e). Investigating further, we found that the range of target volumes had a significant effect on psychometric slopes. Namely, targets drawn from a narrow range resulted in steeper psychometric slopes than targets drawn from a wide range (</w:t>
      </w:r>
      <w:r w:rsidR="00B76096">
        <w:rPr>
          <w:rFonts w:ascii="Arial" w:hAnsi="Arial" w:cs="Arial"/>
          <w:color w:val="000000"/>
          <w:sz w:val="22"/>
          <w:szCs w:val="22"/>
        </w:rPr>
        <w:t xml:space="preserve">Extended Data </w:t>
      </w:r>
      <w:r>
        <w:rPr>
          <w:rFonts w:ascii="Arial" w:hAnsi="Arial" w:cs="Arial"/>
          <w:color w:val="000000"/>
          <w:sz w:val="22"/>
          <w:szCs w:val="22"/>
        </w:rPr>
        <w:t>Figure 3c-f), regardless of the background contrast. To test the pure influence of contrast on psychometric slope, we tested a subset of mice with target volumes matched across the contrast conditions. In this cohort (n = 7; Figure 2f), we found significantly lower target thresholds in low contrast (</w:t>
      </w:r>
      <w:r>
        <w:rPr>
          <w:rFonts w:ascii="Arial" w:hAnsi="Arial" w:cs="Arial"/>
          <w:i/>
          <w:iCs/>
          <w:color w:val="000000"/>
          <w:sz w:val="22"/>
          <w:szCs w:val="22"/>
        </w:rPr>
        <w:t xml:space="preserve">M </w:t>
      </w:r>
      <w:r>
        <w:rPr>
          <w:rFonts w:ascii="Arial" w:hAnsi="Arial" w:cs="Arial"/>
          <w:color w:val="000000"/>
          <w:sz w:val="22"/>
          <w:szCs w:val="22"/>
        </w:rPr>
        <w:t xml:space="preserve">= 6.80, </w:t>
      </w:r>
      <w:r>
        <w:rPr>
          <w:rFonts w:ascii="Arial" w:hAnsi="Arial" w:cs="Arial"/>
          <w:i/>
          <w:iCs/>
          <w:color w:val="000000"/>
          <w:sz w:val="22"/>
          <w:szCs w:val="22"/>
        </w:rPr>
        <w:t xml:space="preserve">SD = </w:t>
      </w:r>
      <w:r>
        <w:rPr>
          <w:rFonts w:ascii="Arial" w:hAnsi="Arial" w:cs="Arial"/>
          <w:color w:val="000000"/>
          <w:sz w:val="22"/>
          <w:szCs w:val="22"/>
        </w:rPr>
        <w:t>2.73) compared to high contrast (</w:t>
      </w:r>
      <w:r>
        <w:rPr>
          <w:rFonts w:ascii="Arial" w:hAnsi="Arial" w:cs="Arial"/>
          <w:i/>
          <w:iCs/>
          <w:color w:val="000000"/>
          <w:sz w:val="22"/>
          <w:szCs w:val="22"/>
        </w:rPr>
        <w:t>M =</w:t>
      </w:r>
      <w:r>
        <w:rPr>
          <w:rFonts w:ascii="Arial" w:hAnsi="Arial" w:cs="Arial"/>
          <w:color w:val="000000"/>
          <w:sz w:val="22"/>
          <w:szCs w:val="22"/>
        </w:rPr>
        <w:t xml:space="preserve"> 14.96, </w:t>
      </w:r>
      <w:r>
        <w:rPr>
          <w:rFonts w:ascii="Arial" w:hAnsi="Arial" w:cs="Arial"/>
          <w:i/>
          <w:iCs/>
          <w:color w:val="000000"/>
          <w:sz w:val="22"/>
          <w:szCs w:val="22"/>
        </w:rPr>
        <w:t xml:space="preserve">SD = </w:t>
      </w:r>
      <w:r>
        <w:rPr>
          <w:rFonts w:ascii="Arial" w:hAnsi="Arial" w:cs="Arial"/>
          <w:color w:val="000000"/>
          <w:sz w:val="22"/>
          <w:szCs w:val="22"/>
        </w:rPr>
        <w:t xml:space="preserve">3.51; paired t-test: </w:t>
      </w:r>
      <w:r w:rsidRPr="00C72113">
        <w:rPr>
          <w:rFonts w:ascii="Arial" w:hAnsi="Arial" w:cs="Arial"/>
          <w:i/>
          <w:iCs/>
          <w:color w:val="000000"/>
          <w:sz w:val="22"/>
          <w:szCs w:val="22"/>
        </w:rPr>
        <w:t>t</w:t>
      </w:r>
      <w:r>
        <w:rPr>
          <w:rFonts w:ascii="Arial" w:hAnsi="Arial" w:cs="Arial"/>
          <w:i/>
          <w:iCs/>
          <w:color w:val="000000"/>
          <w:sz w:val="22"/>
          <w:szCs w:val="22"/>
        </w:rPr>
        <w:t>(3</w:t>
      </w:r>
      <w:r w:rsidRPr="00C72113">
        <w:rPr>
          <w:rFonts w:ascii="Arial" w:hAnsi="Arial" w:cs="Arial"/>
          <w:i/>
          <w:iCs/>
          <w:color w:val="000000"/>
          <w:sz w:val="22"/>
          <w:szCs w:val="22"/>
        </w:rPr>
        <w:t>)</w:t>
      </w:r>
      <w:r>
        <w:rPr>
          <w:rFonts w:ascii="Arial" w:hAnsi="Arial" w:cs="Arial"/>
          <w:color w:val="000000"/>
          <w:sz w:val="22"/>
          <w:szCs w:val="22"/>
        </w:rPr>
        <w:t xml:space="preserve"> = -3.59, </w:t>
      </w:r>
      <w:r w:rsidRPr="00C72113">
        <w:rPr>
          <w:rFonts w:ascii="Arial" w:hAnsi="Arial" w:cs="Arial"/>
          <w:i/>
          <w:iCs/>
          <w:color w:val="000000"/>
          <w:sz w:val="22"/>
          <w:szCs w:val="22"/>
        </w:rPr>
        <w:t>p</w:t>
      </w:r>
      <w:r>
        <w:rPr>
          <w:rFonts w:ascii="Arial" w:hAnsi="Arial" w:cs="Arial"/>
          <w:color w:val="000000"/>
          <w:sz w:val="22"/>
          <w:szCs w:val="22"/>
        </w:rPr>
        <w:t xml:space="preserve"> = 0.036; Figure 3g) and significantly steeper slopes in low contrast (</w:t>
      </w:r>
      <w:r>
        <w:rPr>
          <w:rFonts w:ascii="Arial" w:hAnsi="Arial" w:cs="Arial"/>
          <w:i/>
          <w:iCs/>
          <w:color w:val="000000"/>
          <w:sz w:val="22"/>
          <w:szCs w:val="22"/>
        </w:rPr>
        <w:t xml:space="preserve">M </w:t>
      </w:r>
      <w:r>
        <w:rPr>
          <w:rFonts w:ascii="Arial" w:hAnsi="Arial" w:cs="Arial"/>
          <w:color w:val="000000"/>
          <w:sz w:val="22"/>
          <w:szCs w:val="22"/>
        </w:rPr>
        <w:t xml:space="preserve">= 0.051, </w:t>
      </w:r>
      <w:r>
        <w:rPr>
          <w:rFonts w:ascii="Arial" w:hAnsi="Arial" w:cs="Arial"/>
          <w:i/>
          <w:iCs/>
          <w:color w:val="000000"/>
          <w:sz w:val="22"/>
          <w:szCs w:val="22"/>
        </w:rPr>
        <w:t xml:space="preserve">SD = </w:t>
      </w:r>
      <w:r>
        <w:rPr>
          <w:rFonts w:ascii="Arial" w:hAnsi="Arial" w:cs="Arial"/>
          <w:color w:val="000000"/>
          <w:sz w:val="22"/>
          <w:szCs w:val="22"/>
        </w:rPr>
        <w:t>0.0068) compared to high contrast (</w:t>
      </w:r>
      <w:r>
        <w:rPr>
          <w:rFonts w:ascii="Arial" w:hAnsi="Arial" w:cs="Arial"/>
          <w:i/>
          <w:iCs/>
          <w:color w:val="000000"/>
          <w:sz w:val="22"/>
          <w:szCs w:val="22"/>
        </w:rPr>
        <w:t>M =</w:t>
      </w:r>
      <w:r>
        <w:rPr>
          <w:rFonts w:ascii="Arial" w:hAnsi="Arial" w:cs="Arial"/>
          <w:color w:val="000000"/>
          <w:sz w:val="22"/>
          <w:szCs w:val="22"/>
        </w:rPr>
        <w:t xml:space="preserve"> 0.042, </w:t>
      </w:r>
      <w:r>
        <w:rPr>
          <w:rFonts w:ascii="Arial" w:hAnsi="Arial" w:cs="Arial"/>
          <w:i/>
          <w:iCs/>
          <w:color w:val="000000"/>
          <w:sz w:val="22"/>
          <w:szCs w:val="22"/>
        </w:rPr>
        <w:t xml:space="preserve">SD = </w:t>
      </w:r>
      <w:r>
        <w:rPr>
          <w:rFonts w:ascii="Arial" w:hAnsi="Arial" w:cs="Arial"/>
          <w:color w:val="000000"/>
          <w:sz w:val="22"/>
          <w:szCs w:val="22"/>
        </w:rPr>
        <w:t xml:space="preserve">0.0064; paired t-test: </w:t>
      </w:r>
      <w:r w:rsidRPr="00C72113">
        <w:rPr>
          <w:rFonts w:ascii="Arial" w:hAnsi="Arial" w:cs="Arial"/>
          <w:i/>
          <w:iCs/>
          <w:color w:val="000000"/>
          <w:sz w:val="22"/>
          <w:szCs w:val="22"/>
        </w:rPr>
        <w:t>t(</w:t>
      </w:r>
      <w:r>
        <w:rPr>
          <w:rFonts w:ascii="Arial" w:hAnsi="Arial" w:cs="Arial"/>
          <w:i/>
          <w:iCs/>
          <w:color w:val="000000"/>
          <w:sz w:val="22"/>
          <w:szCs w:val="22"/>
        </w:rPr>
        <w:t>3</w:t>
      </w:r>
      <w:r w:rsidRPr="00C72113">
        <w:rPr>
          <w:rFonts w:ascii="Arial" w:hAnsi="Arial" w:cs="Arial"/>
          <w:i/>
          <w:iCs/>
          <w:color w:val="000000"/>
          <w:sz w:val="22"/>
          <w:szCs w:val="22"/>
        </w:rPr>
        <w:t>)</w:t>
      </w:r>
      <w:r>
        <w:rPr>
          <w:rFonts w:ascii="Arial" w:hAnsi="Arial" w:cs="Arial"/>
          <w:color w:val="000000"/>
          <w:sz w:val="22"/>
          <w:szCs w:val="22"/>
        </w:rPr>
        <w:t xml:space="preserve"> = 3.42, </w:t>
      </w:r>
      <w:r w:rsidRPr="00C72113">
        <w:rPr>
          <w:rFonts w:ascii="Arial" w:hAnsi="Arial" w:cs="Arial"/>
          <w:i/>
          <w:iCs/>
          <w:color w:val="000000"/>
          <w:sz w:val="22"/>
          <w:szCs w:val="22"/>
        </w:rPr>
        <w:t>p</w:t>
      </w:r>
      <w:r>
        <w:rPr>
          <w:rFonts w:ascii="Arial" w:hAnsi="Arial" w:cs="Arial"/>
          <w:color w:val="000000"/>
          <w:sz w:val="22"/>
          <w:szCs w:val="22"/>
        </w:rPr>
        <w:t xml:space="preserve"> = 0.042; Figure 3h). These results demonstrate that background contrast has a substantial impact on detection threshold, and that mice are more sensitive to changes in the volume of targets presented in low contrast.</w:t>
      </w:r>
    </w:p>
    <w:p w14:paraId="23BE8E0A"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assess behavioral adaptation to the background contrast, we presented targets at threshold volume at variable delays following the contrast transition. We observed behavioral time courses consistent with our normative model and with gain measured in auditory cortex: after a switch to high contrast, mice initially detected targets with high accuracy which decreased over time, while in low contrast we observed increasing detection rates over time (Figure 3i). We found that in high contrast, the first significant drop in performance occurred between the first two time points, while in low contrast the first significant increase in performance occurred between the first and third time points (Figure 3i, Table 1). Then, by fitting each mouse’s adaptation time course with an exponential function and comparing time constants for each contrast, we also found that behavioral adaptation is significantly faster in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sign-rank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3j). Taken together, these behavioral results confirm the three predictions from our model (Figure 1h): 1) Detection thresholds are lower in low contrast; 2) Psychometric slopes are higher in low contrast; 3) Performance decreases rapidly in high contrast, while increasing gradually in low contrast.</w:t>
      </w:r>
    </w:p>
    <w:p w14:paraId="605BED86" w14:textId="77777777" w:rsidR="005E6A59" w:rsidRPr="00547245" w:rsidRDefault="005E6A59" w:rsidP="005E6A59">
      <w:pPr>
        <w:jc w:val="both"/>
        <w:rPr>
          <w:rFonts w:ascii="Arial" w:hAnsi="Arial" w:cs="Arial"/>
          <w:b/>
          <w:bCs/>
          <w:color w:val="000000"/>
          <w:sz w:val="20"/>
          <w:szCs w:val="20"/>
        </w:rPr>
      </w:pPr>
    </w:p>
    <w:p w14:paraId="41B409FE" w14:textId="77777777" w:rsidR="005E6A59" w:rsidRDefault="005E6A59" w:rsidP="009D0ADB">
      <w:pPr>
        <w:pStyle w:val="Heading3"/>
      </w:pPr>
      <w:r>
        <w:t>Auditory cortex is necessary for detection in noise.</w:t>
      </w:r>
    </w:p>
    <w:p w14:paraId="251237F1" w14:textId="77777777" w:rsidR="00E57303" w:rsidRDefault="005E6A59" w:rsidP="005E6A59">
      <w:pPr>
        <w:jc w:val="both"/>
        <w:rPr>
          <w:rFonts w:ascii="Arial" w:hAnsi="Arial" w:cs="Arial"/>
          <w:color w:val="000000"/>
          <w:sz w:val="22"/>
          <w:szCs w:val="22"/>
        </w:rPr>
      </w:pPr>
      <w:r>
        <w:rPr>
          <w:rFonts w:ascii="Arial" w:hAnsi="Arial" w:cs="Arial"/>
          <w:color w:val="000000"/>
          <w:sz w:val="22"/>
          <w:szCs w:val="22"/>
        </w:rPr>
        <w:tab/>
      </w:r>
      <w:r w:rsidRPr="003A27B0">
        <w:rPr>
          <w:rFonts w:ascii="Arial" w:hAnsi="Arial" w:cs="Arial"/>
          <w:color w:val="000000"/>
          <w:sz w:val="22"/>
          <w:szCs w:val="22"/>
        </w:rPr>
        <w:t xml:space="preserve">Previous studies </w:t>
      </w:r>
      <w:r>
        <w:rPr>
          <w:rFonts w:ascii="Arial" w:hAnsi="Arial" w:cs="Arial"/>
          <w:color w:val="000000"/>
          <w:sz w:val="22"/>
          <w:szCs w:val="22"/>
        </w:rPr>
        <w:t>have shown that while gain control is present in many areas across the auditory pathway, it is strongest in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was likely to be a </w:t>
      </w:r>
    </w:p>
    <w:p w14:paraId="51566E7F" w14:textId="77777777" w:rsidR="00E57303" w:rsidRPr="004632B7" w:rsidRDefault="00E57303" w:rsidP="009D0ADB">
      <w:pPr>
        <w:pStyle w:val="Heading2"/>
        <w:rPr>
          <w:sz w:val="22"/>
          <w:szCs w:val="22"/>
        </w:rPr>
        <w:pPrChange w:id="21" w:author="katherine wood" w:date="2021-07-12T11:53:00Z">
          <w:pPr>
            <w:jc w:val="both"/>
          </w:pPr>
        </w:pPrChange>
      </w:pPr>
      <w:r>
        <w:rPr>
          <w:sz w:val="22"/>
          <w:szCs w:val="22"/>
        </w:rPr>
        <w:br w:type="page"/>
      </w:r>
      <w:r>
        <w:rPr>
          <w:noProof/>
        </w:rPr>
        <w:lastRenderedPageBreak/>
        <w:drawing>
          <wp:inline distT="0" distB="0" distL="0" distR="0" wp14:anchorId="1356A5F5" wp14:editId="7E2976C0">
            <wp:extent cx="6858000" cy="2864485"/>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2864485"/>
                    </a:xfrm>
                    <a:prstGeom prst="rect">
                      <a:avLst/>
                    </a:prstGeom>
                  </pic:spPr>
                </pic:pic>
              </a:graphicData>
            </a:graphic>
          </wp:inline>
        </w:drawing>
      </w:r>
      <w:r w:rsidRPr="0062734E">
        <w:t>Figure 2.</w:t>
      </w:r>
    </w:p>
    <w:p w14:paraId="7BD9D49A" w14:textId="77777777" w:rsidR="00E57303" w:rsidRDefault="00E57303" w:rsidP="00E57303">
      <w:pPr>
        <w:jc w:val="both"/>
        <w:rPr>
          <w:rFonts w:ascii="Arial" w:hAnsi="Arial" w:cs="Arial"/>
          <w:b/>
          <w:bCs/>
          <w:color w:val="000000"/>
          <w:sz w:val="20"/>
          <w:szCs w:val="20"/>
        </w:rPr>
      </w:pPr>
    </w:p>
    <w:p w14:paraId="6EBE094F" w14:textId="77777777" w:rsidR="00E57303" w:rsidRPr="009716B9" w:rsidRDefault="00E57303" w:rsidP="00E57303">
      <w:pPr>
        <w:jc w:val="both"/>
        <w:rPr>
          <w:rFonts w:ascii="Arial" w:hAnsi="Arial" w:cs="Arial"/>
          <w:color w:val="000000"/>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 xml:space="preserve">The external variables considered by the model are the stimulus spectrogram, the stimulus contrast, and observed spikes. First, a spectrotemporal receptive field (STRF) is estimated. Second, we fit the parameters of a GLM with gain control (GC-GLM) designed to isolate the contributions </w:t>
      </w:r>
      <w:proofErr w:type="gramStart"/>
      <w:r>
        <w:rPr>
          <w:rFonts w:ascii="Arial" w:hAnsi="Arial" w:cs="Arial"/>
          <w:color w:val="000000"/>
          <w:sz w:val="20"/>
          <w:szCs w:val="20"/>
        </w:rPr>
        <w:t>of:</w:t>
      </w:r>
      <w:proofErr w:type="gramEnd"/>
      <w:r>
        <w:rPr>
          <w:rFonts w:ascii="Arial" w:hAnsi="Arial" w:cs="Arial"/>
          <w:color w:val="000000"/>
          <w:sz w:val="20"/>
          <w:szCs w:val="20"/>
        </w:rPr>
        <w:t xml:space="preserve"> 1)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xml:space="preserve">; 2)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3) Pure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The history of the contrast predictors </w:t>
      </w:r>
      <w:proofErr w:type="gramStart"/>
      <w:r>
        <w:rPr>
          <w:rFonts w:ascii="Arial" w:hAnsi="Arial" w:cs="Arial"/>
          <w:color w:val="000000"/>
          <w:sz w:val="20"/>
          <w:szCs w:val="20"/>
        </w:rPr>
        <w:t>were</w:t>
      </w:r>
      <w:proofErr w:type="gramEnd"/>
      <w:r>
        <w:rPr>
          <w:rFonts w:ascii="Arial" w:hAnsi="Arial" w:cs="Arial"/>
          <w:color w:val="000000"/>
          <w:sz w:val="20"/>
          <w:szCs w:val="20"/>
        </w:rPr>
        <w:t xml:space="preserve"> smoothed with a B-spline basis set. The linear combination of the predictors and fitted weights was then passed through an exponential nonlinearity to produce spike rate predictions.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w:t>
      </w:r>
      <w:proofErr w:type="gramStart"/>
      <w:r>
        <w:rPr>
          <w:rFonts w:ascii="Arial" w:hAnsi="Arial" w:cs="Arial"/>
          <w:color w:val="000000"/>
          <w:sz w:val="20"/>
          <w:szCs w:val="20"/>
        </w:rPr>
        <w:t>responses</w:t>
      </w:r>
      <w:proofErr w:type="gramEnd"/>
      <w:r>
        <w:rPr>
          <w:rFonts w:ascii="Arial" w:hAnsi="Arial" w:cs="Arial"/>
          <w:color w:val="000000"/>
          <w:sz w:val="20"/>
          <w:szCs w:val="20"/>
        </w:rPr>
        <w:t xml:space="preserve"> and model fits to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with a grey fill and black outline. The predictions of the static-LN model are plotted in </w:t>
      </w:r>
      <w:commentRangeStart w:id="22"/>
      <w:r>
        <w:rPr>
          <w:rFonts w:ascii="Arial" w:hAnsi="Arial" w:cs="Arial"/>
          <w:color w:val="000000"/>
          <w:sz w:val="20"/>
          <w:szCs w:val="20"/>
        </w:rPr>
        <w:t>grey</w:t>
      </w:r>
      <w:commentRangeEnd w:id="22"/>
      <w:r w:rsidR="006B66F3">
        <w:rPr>
          <w:rStyle w:val="CommentReference"/>
          <w:rFonts w:asciiTheme="minorHAnsi" w:eastAsiaTheme="minorHAnsi" w:hAnsiTheme="minorHAnsi" w:cstheme="minorBidi"/>
        </w:rPr>
        <w:commentReference w:id="22"/>
      </w:r>
      <w:r>
        <w:rPr>
          <w:rFonts w:ascii="Arial" w:hAnsi="Arial" w:cs="Arial"/>
          <w:color w:val="000000"/>
          <w:sz w:val="20"/>
          <w:szCs w:val="20"/>
        </w:rPr>
        <w:t xml:space="preserve">, the GC-LN model in green, and the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modulation index, </w:t>
      </w:r>
      <m:oMath>
        <m:r>
          <w:rPr>
            <w:rFonts w:ascii="Cambria Math" w:hAnsi="Cambria Math" w:cs="Arial"/>
            <w:color w:val="000000"/>
            <w:sz w:val="20"/>
            <w:szCs w:val="20"/>
          </w:rPr>
          <m:t>w</m:t>
        </m:r>
      </m:oMath>
      <w:r>
        <w:rPr>
          <w:rFonts w:ascii="Arial" w:hAnsi="Arial" w:cs="Arial"/>
          <w:color w:val="000000"/>
          <w:sz w:val="20"/>
          <w:szCs w:val="20"/>
        </w:rPr>
        <w:t xml:space="preserve"> (red trace). Grey dashed line at 1 indicates the gain of a neuron with neutral gain. The dashed black line indicates the gain of a neuron with perfect, instantaneous gain control.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fitted to this neuron. </w:t>
      </w:r>
      <w:r>
        <w:rPr>
          <w:rFonts w:ascii="Arial" w:hAnsi="Arial" w:cs="Arial"/>
          <w:b/>
          <w:bCs/>
          <w:color w:val="000000"/>
          <w:sz w:val="20"/>
          <w:szCs w:val="20"/>
        </w:rPr>
        <w:t xml:space="preserve">f, </w:t>
      </w:r>
      <w:proofErr w:type="gramStart"/>
      <w:r>
        <w:rPr>
          <w:rFonts w:ascii="Arial" w:hAnsi="Arial" w:cs="Arial"/>
          <w:color w:val="000000"/>
          <w:sz w:val="20"/>
          <w:szCs w:val="20"/>
        </w:rPr>
        <w:t>The</w:t>
      </w:r>
      <w:proofErr w:type="gramEnd"/>
      <w:r>
        <w:rPr>
          <w:rFonts w:ascii="Arial" w:hAnsi="Arial" w:cs="Arial"/>
          <w:color w:val="000000"/>
          <w:sz w:val="20"/>
          <w:szCs w:val="20"/>
        </w:rPr>
        <w:t xml:space="preserve"> nonlinearities fitted to low (blue) and high (red) contrast in the GC-LN model for the example neuron. </w:t>
      </w:r>
      <w:r w:rsidRPr="009D287F">
        <w:rPr>
          <w:rFonts w:ascii="Arial" w:hAnsi="Arial" w:cs="Arial"/>
          <w:color w:val="000000"/>
          <w:sz w:val="20"/>
          <w:szCs w:val="20"/>
        </w:rPr>
        <w:t>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w:t>
      </w:r>
      <w:r>
        <w:rPr>
          <w:rFonts w:ascii="Arial" w:hAnsi="Arial" w:cs="Arial"/>
          <w:b/>
          <w:bCs/>
          <w:color w:val="000000"/>
          <w:sz w:val="20"/>
          <w:szCs w:val="20"/>
        </w:rPr>
        <w:t xml:space="preserve">g, </w:t>
      </w:r>
      <w:proofErr w:type="gramStart"/>
      <w:r>
        <w:rPr>
          <w:rFonts w:ascii="Arial" w:hAnsi="Arial" w:cs="Arial"/>
          <w:color w:val="000000"/>
          <w:sz w:val="20"/>
          <w:szCs w:val="20"/>
        </w:rPr>
        <w:t>The</w:t>
      </w:r>
      <w:proofErr w:type="gramEnd"/>
      <w:r>
        <w:rPr>
          <w:rFonts w:ascii="Arial" w:hAnsi="Arial" w:cs="Arial"/>
          <w:color w:val="000000"/>
          <w:sz w:val="20"/>
          <w:szCs w:val="20"/>
        </w:rPr>
        <w:t xml:space="preserve"> estimate of the gain, </w:t>
      </w:r>
      <m:oMath>
        <m:r>
          <w:rPr>
            <w:rFonts w:ascii="Cambria Math" w:hAnsi="Cambria Math" w:cs="Arial"/>
            <w:color w:val="000000"/>
            <w:sz w:val="20"/>
            <w:szCs w:val="20"/>
          </w:rPr>
          <m:t>w</m:t>
        </m:r>
      </m:oMath>
      <w:r>
        <w:rPr>
          <w:rFonts w:ascii="Arial" w:hAnsi="Arial" w:cs="Arial"/>
          <w:color w:val="000000"/>
          <w:sz w:val="20"/>
          <w:szCs w:val="20"/>
        </w:rPr>
        <w:t xml:space="preserve">, for the example neuron after each contrast switch (dashed red and blue lines). The solid red and blue lines are fits of an exponential function to the underlying traces. Dashed grey and black lines indicate neutral and perfect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commentRangeStart w:id="23"/>
      <w:r>
        <w:rPr>
          <w:rFonts w:ascii="Arial" w:hAnsi="Arial" w:cs="Arial"/>
          <w:color w:val="000000"/>
          <w:sz w:val="20"/>
          <w:szCs w:val="20"/>
        </w:rPr>
        <w:t>Cross-validated Pearson’s correlations between the trial-averaged firing rate trace and the model predictions. Grey, green, and orange dots indicate the correlations for each neuron (n=95) for the static-LN, GC-LN, and GC-GLM models, respectively</w:t>
      </w:r>
      <w:commentRangeEnd w:id="23"/>
      <w:r w:rsidR="00B3641E">
        <w:rPr>
          <w:rStyle w:val="CommentReference"/>
          <w:rFonts w:asciiTheme="minorHAnsi" w:eastAsiaTheme="minorHAnsi" w:hAnsiTheme="minorHAnsi" w:cstheme="minorBidi"/>
        </w:rPr>
        <w:commentReference w:id="23"/>
      </w:r>
      <w:r>
        <w:rPr>
          <w:rFonts w:ascii="Arial" w:hAnsi="Arial" w:cs="Arial"/>
          <w:color w:val="000000"/>
          <w:sz w:val="20"/>
          <w:szCs w:val="20"/>
        </w:rPr>
        <w:t xml:space="preserve">.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Distribution of gain control estimated by the GLM for the recorded population. Here, gain control is defined as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after the estimate has stabilized to its final value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Dashed vertical line indicates no gain control, while the solid orange line indicates the median of the distribution. Asterisks indicate the results of a Wilcoxon Sign-Rank test. </w:t>
      </w:r>
      <w:commentRangeStart w:id="24"/>
      <w:r>
        <w:rPr>
          <w:rFonts w:ascii="Arial" w:hAnsi="Arial" w:cs="Arial"/>
          <w:b/>
          <w:bCs/>
          <w:color w:val="000000"/>
          <w:sz w:val="20"/>
          <w:szCs w:val="20"/>
        </w:rPr>
        <w:t xml:space="preserve">j, </w:t>
      </w:r>
      <w:commentRangeEnd w:id="24"/>
      <w:r w:rsidR="006B66F3">
        <w:rPr>
          <w:rStyle w:val="CommentReference"/>
          <w:rFonts w:asciiTheme="minorHAnsi" w:eastAsiaTheme="minorHAnsi" w:hAnsiTheme="minorHAnsi" w:cstheme="minorBidi"/>
        </w:rPr>
        <w:commentReference w:id="24"/>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w:t>
      </w:r>
      <w:proofErr w:type="gramStart"/>
      <w:r>
        <w:rPr>
          <w:rFonts w:ascii="Arial" w:hAnsi="Arial" w:cs="Arial"/>
          <w:color w:val="000000"/>
          <w:sz w:val="20"/>
          <w:szCs w:val="20"/>
        </w:rPr>
        <w:t>fit</w:t>
      </w:r>
      <w:proofErr w:type="gramEnd"/>
      <w:r>
        <w:rPr>
          <w:rFonts w:ascii="Arial" w:hAnsi="Arial" w:cs="Arial"/>
          <w:color w:val="000000"/>
          <w:sz w:val="20"/>
          <w:szCs w:val="20"/>
        </w:rPr>
        <w:t xml:space="preserve"> and error are indicated by the grey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 for neurons with true gain control (</w:t>
      </w:r>
      <w:proofErr w:type="spellStart"/>
      <w:r>
        <w:rPr>
          <w:rFonts w:ascii="Arial" w:hAnsi="Arial" w:cs="Arial"/>
          <w:color w:val="000000"/>
          <w:sz w:val="20"/>
          <w:szCs w:val="20"/>
        </w:rPr>
        <w:t>ie</w:t>
      </w:r>
      <w:proofErr w:type="spellEnd"/>
      <w:r>
        <w:rPr>
          <w:rFonts w:ascii="Arial" w:hAnsi="Arial" w:cs="Arial"/>
          <w:color w:val="000000"/>
          <w:sz w:val="20"/>
          <w:szCs w:val="20"/>
        </w:rPr>
        <w:t xml:space="preserve">. </w:t>
      </w:r>
      <w:commentRangeStart w:id="25"/>
      <w:r>
        <w:rPr>
          <w:rFonts w:ascii="Arial" w:hAnsi="Arial" w:cs="Arial"/>
          <w:color w:val="000000"/>
          <w:sz w:val="20"/>
          <w:szCs w:val="20"/>
        </w:rPr>
        <w:t>their gain control value is less than 0, n = 45</w:t>
      </w:r>
      <w:commentRangeEnd w:id="25"/>
      <w:r w:rsidR="00B3641E">
        <w:rPr>
          <w:rStyle w:val="CommentReference"/>
          <w:rFonts w:asciiTheme="minorHAnsi" w:eastAsiaTheme="minorHAnsi" w:hAnsiTheme="minorHAnsi" w:cstheme="minorBidi"/>
        </w:rPr>
        <w:commentReference w:id="25"/>
      </w:r>
      <w:r>
        <w:rPr>
          <w:rFonts w:ascii="Arial" w:hAnsi="Arial" w:cs="Arial"/>
          <w:color w:val="000000"/>
          <w:sz w:val="20"/>
          <w:szCs w:val="20"/>
        </w:rPr>
        <w:t xml:space="preserve">). Light red and blue lines indicate the average value of </w:t>
      </w:r>
      <m:oMath>
        <m:r>
          <w:rPr>
            <w:rFonts w:ascii="Cambria Math" w:hAnsi="Cambria Math" w:cs="Arial"/>
            <w:color w:val="000000"/>
            <w:sz w:val="20"/>
            <w:szCs w:val="20"/>
          </w:rPr>
          <m:t>w</m:t>
        </m:r>
      </m:oMath>
      <w:r>
        <w:rPr>
          <w:rFonts w:ascii="Arial" w:hAnsi="Arial" w:cs="Arial"/>
          <w:color w:val="000000"/>
          <w:sz w:val="20"/>
          <w:szCs w:val="20"/>
        </w:rPr>
        <w:t xml:space="preserve"> for transitions to high and low contrast, respectively (±</w:t>
      </w:r>
      <w:r w:rsidRPr="00547245">
        <w:rPr>
          <w:rFonts w:ascii="Arial" w:hAnsi="Arial" w:cs="Arial"/>
          <w:color w:val="000000"/>
          <w:sz w:val="20"/>
          <w:szCs w:val="20"/>
        </w:rPr>
        <w:t>SEM</w:t>
      </w:r>
      <w:r>
        <w:rPr>
          <w:rFonts w:ascii="Arial" w:hAnsi="Arial" w:cs="Arial"/>
          <w:color w:val="000000"/>
          <w:sz w:val="20"/>
          <w:szCs w:val="20"/>
        </w:rPr>
        <w:t xml:space="preserve"> over neurons). Solid red and blue lines are exponential fits to the averages after the transition, which is marked by the dashed black line. </w:t>
      </w:r>
      <w:proofErr w:type="spellStart"/>
      <w:r>
        <w:rPr>
          <w:rFonts w:ascii="Arial" w:hAnsi="Arial" w:cs="Arial"/>
          <w:b/>
          <w:bCs/>
          <w:color w:val="000000"/>
          <w:sz w:val="20"/>
          <w:szCs w:val="20"/>
        </w:rPr>
        <w:t>i</w:t>
      </w:r>
      <w:proofErr w:type="spellEnd"/>
      <w:r>
        <w:rPr>
          <w:rFonts w:ascii="Arial" w:hAnsi="Arial" w:cs="Arial"/>
          <w:b/>
          <w:bCs/>
          <w:color w:val="000000"/>
          <w:sz w:val="20"/>
          <w:szCs w:val="20"/>
        </w:rPr>
        <w:t>,</w:t>
      </w:r>
      <w:r>
        <w:rPr>
          <w:rFonts w:ascii="Arial" w:hAnsi="Arial" w:cs="Arial"/>
          <w:color w:val="000000"/>
          <w:sz w:val="20"/>
          <w:szCs w:val="20"/>
        </w:rPr>
        <w:t xml:space="preserve"> Distributions of adaptation time constants of w after transitions to low, in blue, and high contrast, in red. Each dot indicates a neuron, with the black line linking within neuron measures.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54D9F622" w14:textId="775CE68C" w:rsidR="00E57303" w:rsidRDefault="00E57303">
      <w:pPr>
        <w:rPr>
          <w:rFonts w:ascii="Arial" w:hAnsi="Arial" w:cs="Arial"/>
          <w:color w:val="000000"/>
          <w:sz w:val="22"/>
          <w:szCs w:val="22"/>
        </w:rPr>
      </w:pPr>
      <w:r>
        <w:rPr>
          <w:rFonts w:ascii="Arial" w:hAnsi="Arial" w:cs="Arial"/>
          <w:color w:val="000000"/>
          <w:sz w:val="22"/>
          <w:szCs w:val="22"/>
        </w:rPr>
        <w:br w:type="page"/>
      </w:r>
    </w:p>
    <w:p w14:paraId="32F026B9" w14:textId="77E7261E" w:rsidR="005E6A59" w:rsidRPr="005E6B23" w:rsidRDefault="005E6A59" w:rsidP="005E6A59">
      <w:pPr>
        <w:jc w:val="both"/>
      </w:pPr>
      <w:r>
        <w:rPr>
          <w:rFonts w:ascii="Arial" w:hAnsi="Arial" w:cs="Arial"/>
          <w:color w:val="000000"/>
          <w:sz w:val="22"/>
          <w:szCs w:val="22"/>
        </w:rPr>
        <w:lastRenderedPageBreak/>
        <w:t>key brain area supporting the detection of sounds in the presence of background noise, particularly when using background sounds known to modulate neuronal gain. To test whether auditory cortex is necessary for task performance, we inactivated auditory cortex using the GABA-A receptor agonist muscimol. In n = 2 untrained mice, we first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207219A"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(n = 4; Figure 4a).</w:t>
      </w:r>
      <w:del w:id="26" w:author="katherine wood" w:date="2021-07-12T12:08:00Z">
        <w:r w:rsidDel="00164487">
          <w:rPr>
            <w:rFonts w:ascii="Arial" w:hAnsi="Arial" w:cs="Arial"/>
            <w:color w:val="000000"/>
            <w:sz w:val="22"/>
            <w:szCs w:val="22"/>
          </w:rPr>
          <w:delText xml:space="preserve"> </w:delText>
        </w:r>
        <w:commentRangeStart w:id="27"/>
        <w:r w:rsidDel="00164487">
          <w:rPr>
            <w:rFonts w:ascii="Arial" w:hAnsi="Arial" w:cs="Arial"/>
            <w:color w:val="000000"/>
            <w:sz w:val="22"/>
            <w:szCs w:val="22"/>
          </w:rPr>
          <w:delText>As observed in cortex</w:delText>
        </w:r>
      </w:del>
      <w:commentRangeEnd w:id="27"/>
      <w:r w:rsidR="00164487">
        <w:rPr>
          <w:rStyle w:val="CommentReference"/>
          <w:rFonts w:asciiTheme="minorHAnsi" w:eastAsiaTheme="minorHAnsi" w:hAnsiTheme="minorHAnsi" w:cstheme="minorBidi"/>
        </w:rPr>
        <w:commentReference w:id="27"/>
      </w:r>
      <w:del w:id="28" w:author="katherine wood" w:date="2021-07-12T12:08:00Z">
        <w:r w:rsidDel="00164487">
          <w:rPr>
            <w:rFonts w:ascii="Arial" w:hAnsi="Arial" w:cs="Arial"/>
            <w:color w:val="000000"/>
            <w:sz w:val="22"/>
            <w:szCs w:val="22"/>
          </w:rPr>
          <w:delText>,</w:delText>
        </w:r>
      </w:del>
      <w:ins w:id="29" w:author="katherine wood" w:date="2021-07-12T12:08:00Z">
        <w:r w:rsidR="00164487">
          <w:rPr>
            <w:rFonts w:ascii="Arial" w:hAnsi="Arial" w:cs="Arial"/>
            <w:color w:val="000000"/>
            <w:sz w:val="22"/>
            <w:szCs w:val="22"/>
          </w:rPr>
          <w:t>We found</w:t>
        </w:r>
      </w:ins>
      <w:del w:id="30" w:author="katherine wood" w:date="2021-07-12T12:08:00Z">
        <w:r w:rsidDel="00164487">
          <w:rPr>
            <w:rFonts w:ascii="Arial" w:hAnsi="Arial" w:cs="Arial"/>
            <w:color w:val="000000"/>
            <w:sz w:val="22"/>
            <w:szCs w:val="22"/>
          </w:rPr>
          <w:delText xml:space="preserve"> there was</w:delText>
        </w:r>
      </w:del>
      <w:r>
        <w:rPr>
          <w:rFonts w:ascii="Arial" w:hAnsi="Arial" w:cs="Arial"/>
          <w:color w:val="000000"/>
          <w:sz w:val="22"/>
          <w:szCs w:val="22"/>
        </w:rPr>
        <w:t xml:space="preserve"> a profound decrease in the response rates to targets and noise in both contrasts (Figure 4b). We quantified these effects on the psychometric curve using a 3-way ANOVA with cortical intervention (muscimol or saline), contrast, and target volume as factors</w:t>
      </w:r>
      <w:r w:rsidR="0082052B">
        <w:rPr>
          <w:rFonts w:ascii="Arial" w:hAnsi="Arial" w:cs="Arial"/>
          <w:color w:val="000000"/>
          <w:sz w:val="22"/>
          <w:szCs w:val="22"/>
        </w:rPr>
        <w:t xml:space="preserve"> (n = 44 behavioral sessions)</w:t>
      </w:r>
      <w:r>
        <w:rPr>
          <w:rFonts w:ascii="Arial" w:hAnsi="Arial" w:cs="Arial"/>
          <w:color w:val="000000"/>
          <w:sz w:val="22"/>
          <w:szCs w:val="22"/>
        </w:rPr>
        <w:t>.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 xml:space="preserve">7.54e-36). Post-hoc tests showed that </w:t>
      </w:r>
      <w:commentRangeStart w:id="31"/>
      <w:r>
        <w:rPr>
          <w:rFonts w:ascii="Arial" w:hAnsi="Arial" w:cs="Arial"/>
          <w:color w:val="000000"/>
          <w:sz w:val="22"/>
          <w:szCs w:val="22"/>
        </w:rPr>
        <w:t>muscimol application significantly decreased hit rates by 31% (95% CI: [28,35])</w:t>
      </w:r>
      <w:commentRangeEnd w:id="31"/>
      <w:r w:rsidR="00164487">
        <w:rPr>
          <w:rStyle w:val="CommentReference"/>
          <w:rFonts w:asciiTheme="minorHAnsi" w:eastAsiaTheme="minorHAnsi" w:hAnsiTheme="minorHAnsi" w:cstheme="minorBidi"/>
        </w:rPr>
        <w:commentReference w:id="31"/>
      </w:r>
      <w:r>
        <w:rPr>
          <w:rFonts w:ascii="Arial" w:hAnsi="Arial" w:cs="Arial"/>
          <w:color w:val="000000"/>
          <w:sz w:val="22"/>
          <w:szCs w:val="22"/>
        </w:rPr>
        <w:t xml:space="preserve">, whereas hit rates were significantly elevated in low contrast by 4.9% (95% CI: [2.6,7.6]). </w:t>
      </w:r>
      <w:commentRangeStart w:id="32"/>
      <w:r>
        <w:rPr>
          <w:rFonts w:ascii="Arial" w:hAnsi="Arial" w:cs="Arial"/>
          <w:color w:val="000000"/>
          <w:sz w:val="22"/>
          <w:szCs w:val="22"/>
        </w:rPr>
        <w:t>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no significant interaction between contrast and cortical intervention</w:t>
      </w:r>
      <w:commentRangeEnd w:id="32"/>
      <w:r w:rsidR="00164487">
        <w:rPr>
          <w:rStyle w:val="CommentReference"/>
          <w:rFonts w:asciiTheme="minorHAnsi" w:eastAsiaTheme="minorHAnsi" w:hAnsiTheme="minorHAnsi" w:cstheme="minorBidi"/>
        </w:rPr>
        <w:commentReference w:id="32"/>
      </w:r>
      <w:r>
        <w:rPr>
          <w:rFonts w:ascii="Arial" w:hAnsi="Arial" w:cs="Arial"/>
          <w:color w:val="000000"/>
          <w:sz w:val="22"/>
          <w:szCs w:val="22"/>
        </w:rPr>
        <w:t xml:space="preserve">. To quantify the effects of muscimol on psychometric performance, we extracted the response rates to the loudest target, false alarm rates, thresholds, and slopes of psychometric functions fit to each session, and 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Table 1). From these results, we can conclude that auditory cortex is necessary for performing target in noise detection, regardless of background contrast.</w:t>
      </w:r>
    </w:p>
    <w:p w14:paraId="20069FE4" w14:textId="77777777"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another task where mice (n = 2) detected targets in silence </w:t>
      </w:r>
      <w:commentRangeStart w:id="33"/>
      <w:r>
        <w:rPr>
          <w:rFonts w:ascii="Arial" w:hAnsi="Arial" w:cs="Arial"/>
          <w:color w:val="000000"/>
          <w:sz w:val="22"/>
          <w:szCs w:val="22"/>
        </w:rPr>
        <w:t xml:space="preserve">(Figure 4e), in addition to targets in noise (Figure 4d). To ensure equivalency between the two tasks, we took the highest-volume target trials in the noise task (25dB SNR in high contrast; Figure 4d, left panel), </w:t>
      </w:r>
      <w:commentRangeEnd w:id="33"/>
      <w:r w:rsidR="000F078A">
        <w:rPr>
          <w:rStyle w:val="CommentReference"/>
          <w:rFonts w:asciiTheme="minorHAnsi" w:eastAsiaTheme="minorHAnsi" w:hAnsiTheme="minorHAnsi" w:cstheme="minorBidi"/>
        </w:rPr>
        <w:commentReference w:id="33"/>
      </w:r>
      <w:r>
        <w:rPr>
          <w:rFonts w:ascii="Arial" w:hAnsi="Arial" w:cs="Arial"/>
          <w:color w:val="000000"/>
          <w:sz w:val="22"/>
          <w:szCs w:val="22"/>
        </w:rPr>
        <w:t xml:space="preserve">and removed the background noise during the target detection period (Figure 4e, left panel). As such, mice detected the exact same targets as in the previous task, but without the flanking noise, allowing us to test whether auditory cortex is specifically required for detection in the presence of noise. </w:t>
      </w:r>
    </w:p>
    <w:p w14:paraId="3930B875" w14:textId="367B40B9"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t xml:space="preserve">To assess psychometric performance in this new task, we modulated detection difficulty by attenuating the volume of each target. As observed previously, inactivation of auditory cortex hindered detection in high contrast noise (Figure 4d, right panel). However, cortical inactivation had little effect on psychometric performance in silence (Figure 4e, right panel). </w:t>
      </w:r>
      <w:commentRangeStart w:id="34"/>
      <w:r>
        <w:rPr>
          <w:rFonts w:ascii="Arial" w:hAnsi="Arial" w:cs="Arial"/>
          <w:color w:val="000000"/>
          <w:sz w:val="22"/>
          <w:szCs w:val="22"/>
        </w:rPr>
        <w:t>We quantified these effects on the psychometric curve using a 3-way ANOVA with cortical intervention (muscimol or saline), task (detection in noise or silence), and target volume as factors</w:t>
      </w:r>
      <w:r w:rsidR="0082052B">
        <w:rPr>
          <w:rFonts w:ascii="Arial" w:hAnsi="Arial" w:cs="Arial"/>
          <w:color w:val="000000"/>
          <w:sz w:val="22"/>
          <w:szCs w:val="22"/>
        </w:rPr>
        <w:t xml:space="preserve"> (n = 26 sessions)</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21.8% (95% CI: [15.2,25.2]). Hit rates to targets presented in silence were significantly elevated by 6.7% relative to targets presented in noise (95% CI: [1.7,11.6]). 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commentRangeEnd w:id="34"/>
      <w:r w:rsidR="00FC2678">
        <w:rPr>
          <w:rStyle w:val="CommentReference"/>
          <w:rFonts w:asciiTheme="minorHAnsi" w:eastAsiaTheme="minorHAnsi" w:hAnsiTheme="minorHAnsi" w:cstheme="minorBidi"/>
        </w:rPr>
        <w:commentReference w:id="34"/>
      </w:r>
      <w:r w:rsidRPr="0087636C">
        <w:rPr>
          <w:rFonts w:ascii="Arial" w:hAnsi="Arial" w:cs="Arial"/>
          <w:color w:val="000000"/>
          <w:sz w:val="22"/>
          <w:szCs w:val="22"/>
        </w:rPr>
        <w:t>As before, we parameterized psychometric performance by fitting each session with a psychometric curve, and extract</w:t>
      </w:r>
      <w:r>
        <w:rPr>
          <w:rFonts w:ascii="Arial" w:hAnsi="Arial" w:cs="Arial"/>
          <w:color w:val="000000"/>
          <w:sz w:val="22"/>
          <w:szCs w:val="22"/>
        </w:rPr>
        <w:t>ed</w:t>
      </w:r>
      <w:r w:rsidRPr="0087636C">
        <w:rPr>
          <w:rFonts w:ascii="Arial" w:hAnsi="Arial" w:cs="Arial"/>
          <w:color w:val="000000"/>
          <w:sz w:val="22"/>
          <w:szCs w:val="22"/>
        </w:rPr>
        <w:t xml:space="preserve"> the response rate at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 response rate at threshold</w:t>
      </w:r>
      <w:r>
        <w:rPr>
          <w:rFonts w:ascii="Arial" w:hAnsi="Arial" w:cs="Arial"/>
          <w:color w:val="000000"/>
          <w:sz w:val="22"/>
          <w:szCs w:val="22"/>
        </w:rPr>
        <w:t xml:space="preserve"> volume</w:t>
      </w:r>
      <w:r w:rsidRPr="0087636C">
        <w:rPr>
          <w:rFonts w:ascii="Arial" w:hAnsi="Arial" w:cs="Arial"/>
          <w:color w:val="000000"/>
          <w:sz w:val="22"/>
          <w:szCs w:val="22"/>
        </w:rPr>
        <w:t xml:space="preserve">, and psychometric slope. During the target in noise task, we found significant effects of muscimol on the response rates at maximum volume and threshold, a moderate effect on psychometric slope, and no effect on false alarm rate. However, muscimol application had no significant effect on any of these measures in the target in silence task (Figure </w:t>
      </w:r>
      <w:r>
        <w:rPr>
          <w:rFonts w:ascii="Arial" w:hAnsi="Arial" w:cs="Arial"/>
          <w:color w:val="000000"/>
          <w:sz w:val="22"/>
          <w:szCs w:val="22"/>
        </w:rPr>
        <w:t>4</w:t>
      </w:r>
      <w:r w:rsidRPr="0087636C">
        <w:rPr>
          <w:rFonts w:ascii="Arial" w:hAnsi="Arial" w:cs="Arial"/>
          <w:color w:val="000000"/>
          <w:sz w:val="22"/>
          <w:szCs w:val="22"/>
        </w:rPr>
        <w:t xml:space="preserve">f, Table 1). </w:t>
      </w:r>
      <w:r>
        <w:rPr>
          <w:rFonts w:ascii="Arial" w:hAnsi="Arial" w:cs="Arial"/>
          <w:color w:val="000000"/>
          <w:sz w:val="22"/>
          <w:szCs w:val="22"/>
        </w:rPr>
        <w:t>Taken together, these results show that while cortical inactivation and the presence or absence of background noise both affect behavioral performance, these effects interact: muscimol has a larger effect on performance when background noise is present.</w:t>
      </w:r>
    </w:p>
    <w:p w14:paraId="1D21370C" w14:textId="0E557868"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ins w:id="35" w:author="katherine wood" w:date="2021-07-12T13:55:00Z">
        <w:r w:rsidR="00FC2678">
          <w:rPr>
            <w:rFonts w:ascii="Arial" w:hAnsi="Arial" w:cs="Arial"/>
            <w:color w:val="000000"/>
            <w:sz w:val="22"/>
            <w:szCs w:val="22"/>
          </w:rPr>
          <w:t xml:space="preserve"> but not in silence</w:t>
        </w:r>
      </w:ins>
      <w:r>
        <w:rPr>
          <w:rFonts w:ascii="Arial" w:hAnsi="Arial" w:cs="Arial"/>
          <w:color w:val="000000"/>
          <w:sz w:val="22"/>
          <w:szCs w:val="22"/>
        </w:rPr>
        <w:t>. Our next goal was to test whether neuronal activity in AC is predictive of behavioral performance.</w:t>
      </w:r>
    </w:p>
    <w:p w14:paraId="1E499955" w14:textId="77777777" w:rsidR="005E6A59" w:rsidRDefault="005E6A59" w:rsidP="005E6A59">
      <w:pPr>
        <w:jc w:val="both"/>
        <w:rPr>
          <w:rFonts w:ascii="Arial" w:hAnsi="Arial" w:cs="Arial"/>
          <w:color w:val="000000"/>
          <w:sz w:val="22"/>
          <w:szCs w:val="22"/>
        </w:rPr>
      </w:pPr>
    </w:p>
    <w:p w14:paraId="088C20C8" w14:textId="77777777" w:rsidR="005E6A59" w:rsidRDefault="005E6A59" w:rsidP="00FC2678">
      <w:pPr>
        <w:pStyle w:val="Heading3"/>
      </w:pPr>
      <w:r>
        <w:t>Cortical codes predict individual behavioral performance.</w:t>
      </w:r>
    </w:p>
    <w:p w14:paraId="02D25667" w14:textId="31DDAE17" w:rsidR="00E57303" w:rsidRDefault="005E6A59" w:rsidP="005E6A59">
      <w:pPr>
        <w:jc w:val="both"/>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 overall [n = 11 mice in low contrast sessions, n = 8 mice in high contrast sessions]).</w:t>
      </w:r>
    </w:p>
    <w:p w14:paraId="71579135" w14:textId="77777777" w:rsidR="00E57303" w:rsidRDefault="00E57303" w:rsidP="009D0ADB">
      <w:pPr>
        <w:pStyle w:val="Heading2"/>
        <w:pPrChange w:id="36" w:author="katherine wood" w:date="2021-07-12T11:53:00Z">
          <w:pPr>
            <w:jc w:val="both"/>
          </w:pPr>
        </w:pPrChange>
      </w:pPr>
      <w:r>
        <w:rPr>
          <w:sz w:val="22"/>
          <w:szCs w:val="22"/>
        </w:rPr>
        <w:br w:type="page"/>
      </w:r>
      <w:commentRangeStart w:id="37"/>
      <w:r>
        <w:rPr>
          <w:noProof/>
        </w:rPr>
        <w:lastRenderedPageBreak/>
        <w:drawing>
          <wp:anchor distT="0" distB="0" distL="114300" distR="114300" simplePos="0" relativeHeight="251661312" behindDoc="0" locked="0" layoutInCell="1" allowOverlap="1" wp14:anchorId="2BC66480" wp14:editId="750A567E">
            <wp:simplePos x="0" y="0"/>
            <wp:positionH relativeFrom="column">
              <wp:posOffset>1574800</wp:posOffset>
            </wp:positionH>
            <wp:positionV relativeFrom="paragraph">
              <wp:posOffset>4445</wp:posOffset>
            </wp:positionV>
            <wp:extent cx="3629660" cy="4867275"/>
            <wp:effectExtent l="0" t="0" r="2540" b="0"/>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9660" cy="4867275"/>
                    </a:xfrm>
                    <a:prstGeom prst="rect">
                      <a:avLst/>
                    </a:prstGeom>
                  </pic:spPr>
                </pic:pic>
              </a:graphicData>
            </a:graphic>
            <wp14:sizeRelH relativeFrom="margin">
              <wp14:pctWidth>0</wp14:pctWidth>
            </wp14:sizeRelH>
            <wp14:sizeRelV relativeFrom="margin">
              <wp14:pctHeight>0</wp14:pctHeight>
            </wp14:sizeRelV>
          </wp:anchor>
        </w:drawing>
      </w:r>
      <w:r w:rsidRPr="00A9352F">
        <w:t xml:space="preserve">Figure </w:t>
      </w:r>
      <w:r>
        <w:t>3</w:t>
      </w:r>
      <w:r w:rsidRPr="00A9352F">
        <w:t>.</w:t>
      </w:r>
      <w:commentRangeEnd w:id="37"/>
      <w:r w:rsidR="00C570C3">
        <w:rPr>
          <w:rStyle w:val="CommentReference"/>
          <w:rFonts w:asciiTheme="minorHAnsi" w:eastAsiaTheme="minorHAnsi" w:hAnsiTheme="minorHAnsi" w:cstheme="minorBidi"/>
          <w:b w:val="0"/>
        </w:rPr>
        <w:commentReference w:id="37"/>
      </w:r>
    </w:p>
    <w:p w14:paraId="476A982A" w14:textId="77777777" w:rsidR="00E57303" w:rsidRPr="00A9352F" w:rsidRDefault="00E57303" w:rsidP="00E57303">
      <w:pPr>
        <w:jc w:val="both"/>
        <w:rPr>
          <w:rFonts w:ascii="Arial" w:hAnsi="Arial" w:cs="Arial"/>
          <w:b/>
          <w:bCs/>
          <w:color w:val="000000"/>
          <w:sz w:val="20"/>
          <w:szCs w:val="20"/>
        </w:rPr>
      </w:pPr>
    </w:p>
    <w:p w14:paraId="5F5C4B1D" w14:textId="1B453B2D" w:rsidR="00E57303" w:rsidRPr="005719C3" w:rsidRDefault="00E57303" w:rsidP="00E57303">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for the contrast in which each mouse was first trained</w:t>
      </w:r>
      <w:r w:rsidRPr="00547245">
        <w:rPr>
          <w:rFonts w:ascii="Arial" w:hAnsi="Arial" w:cs="Arial"/>
          <w:color w:val="000000"/>
          <w:sz w:val="20"/>
          <w:szCs w:val="20"/>
        </w:rPr>
        <w:t xml:space="preserve"> relative to the first session of task exposure</w:t>
      </w:r>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a session, while the traces indicate a running average using a 7</w:t>
      </w:r>
      <w:ins w:id="38" w:author="katherine wood" w:date="2021-07-12T11:59:00Z">
        <w:r w:rsidR="00C570C3">
          <w:rPr>
            <w:rFonts w:ascii="Arial" w:hAnsi="Arial" w:cs="Arial"/>
            <w:color w:val="000000"/>
            <w:sz w:val="20"/>
            <w:szCs w:val="20"/>
          </w:rPr>
          <w:t>-</w:t>
        </w:r>
      </w:ins>
      <w:del w:id="39" w:author="katherine wood" w:date="2021-07-12T11:59:00Z">
        <w:r w:rsidRPr="00547245" w:rsidDel="00C570C3">
          <w:rPr>
            <w:rFonts w:ascii="Arial" w:hAnsi="Arial" w:cs="Arial"/>
            <w:color w:val="000000"/>
            <w:sz w:val="20"/>
            <w:szCs w:val="20"/>
          </w:rPr>
          <w:delText xml:space="preserve"> </w:delText>
        </w:r>
      </w:del>
      <w:r w:rsidRPr="00547245">
        <w:rPr>
          <w:rFonts w:ascii="Arial" w:hAnsi="Arial" w:cs="Arial"/>
          <w:color w:val="000000"/>
          <w:sz w:val="20"/>
          <w:szCs w:val="20"/>
        </w:rPr>
        <w:t>day window. Blue dots and traces indicate sessions in which mice detected targets in low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high-to-low contrast transitions), while red dots and traces indicate sessions in which mice detected targets in high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low-to-high contrast transitions).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low and high contrast. Error bars indicate </w:t>
      </w:r>
      <w:r>
        <w:rPr>
          <w:rFonts w:ascii="Arial" w:hAnsi="Arial" w:cs="Arial"/>
          <w:color w:val="000000"/>
          <w:sz w:val="20"/>
          <w:szCs w:val="20"/>
        </w:rPr>
        <w:t>±</w:t>
      </w:r>
      <w:r w:rsidRPr="00547245">
        <w:rPr>
          <w:rFonts w:ascii="Arial" w:hAnsi="Arial" w:cs="Arial"/>
          <w:color w:val="000000"/>
          <w:sz w:val="20"/>
          <w:szCs w:val="20"/>
        </w:rPr>
        <w:t>SEM over mice at individual target SNRs, while the solid lines are logistic function fits to the average performance per contrast.</w:t>
      </w:r>
      <w:r>
        <w:rPr>
          <w:rFonts w:ascii="Arial" w:hAnsi="Arial" w:cs="Arial"/>
          <w:b/>
          <w:bCs/>
          <w:color w:val="000000"/>
          <w:sz w:val="20"/>
          <w:szCs w:val="20"/>
        </w:rPr>
        <w:t xml:space="preserve"> e, </w:t>
      </w:r>
      <w:r w:rsidRPr="00547245">
        <w:rPr>
          <w:rFonts w:ascii="Arial" w:hAnsi="Arial" w:cs="Arial"/>
          <w:color w:val="000000"/>
          <w:sz w:val="20"/>
          <w:szCs w:val="20"/>
        </w:rPr>
        <w:t xml:space="preserve">Psychometric thresholds per contrast. Each dot represents a mouse, lines connect </w:t>
      </w:r>
      <w:r>
        <w:rPr>
          <w:rFonts w:ascii="Arial" w:hAnsi="Arial" w:cs="Arial"/>
          <w:color w:val="000000"/>
          <w:sz w:val="20"/>
          <w:szCs w:val="20"/>
        </w:rPr>
        <w:t>performance of individual mice</w:t>
      </w:r>
      <w:r w:rsidRPr="00547245">
        <w:rPr>
          <w:rFonts w:ascii="Arial" w:hAnsi="Arial" w:cs="Arial"/>
          <w:color w:val="000000"/>
          <w:sz w:val="20"/>
          <w:szCs w:val="20"/>
        </w:rPr>
        <w:t xml:space="preserve"> on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SEM over mice.</w:t>
      </w:r>
      <w:r>
        <w:rPr>
          <w:rFonts w:ascii="Arial" w:hAnsi="Arial" w:cs="Arial"/>
          <w:b/>
          <w:bCs/>
          <w:color w:val="000000"/>
          <w:sz w:val="20"/>
          <w:szCs w:val="20"/>
        </w:rPr>
        <w:t xml:space="preserve"> f, </w:t>
      </w:r>
      <w:r w:rsidRPr="00547245">
        <w:rPr>
          <w:rFonts w:ascii="Arial" w:hAnsi="Arial" w:cs="Arial"/>
          <w:color w:val="000000"/>
          <w:sz w:val="20"/>
          <w:szCs w:val="20"/>
        </w:rPr>
        <w:t xml:space="preserve">Behavioral psychometric functions for </w:t>
      </w:r>
      <w:commentRangeStart w:id="40"/>
      <w:r w:rsidRPr="00547245">
        <w:rPr>
          <w:rFonts w:ascii="Arial" w:hAnsi="Arial" w:cs="Arial"/>
          <w:color w:val="000000"/>
          <w:sz w:val="20"/>
          <w:szCs w:val="20"/>
        </w:rPr>
        <w:t xml:space="preserve">n=4 </w:t>
      </w:r>
      <w:commentRangeEnd w:id="40"/>
      <w:r w:rsidR="00C570C3">
        <w:rPr>
          <w:rStyle w:val="CommentReference"/>
          <w:rFonts w:asciiTheme="minorHAnsi" w:eastAsiaTheme="minorHAnsi" w:hAnsiTheme="minorHAnsi" w:cstheme="minorBidi"/>
        </w:rPr>
        <w:commentReference w:id="40"/>
      </w:r>
      <w:r w:rsidRPr="00547245">
        <w:rPr>
          <w:rFonts w:ascii="Arial" w:hAnsi="Arial" w:cs="Arial"/>
          <w:color w:val="000000"/>
          <w:sz w:val="20"/>
          <w:szCs w:val="20"/>
        </w:rPr>
        <w:t>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as a function of contrast and target volume. Overlaid</w:t>
      </w:r>
      <w:r>
        <w:rPr>
          <w:rFonts w:ascii="Arial" w:hAnsi="Arial" w:cs="Arial"/>
          <w:color w:val="000000"/>
          <w:sz w:val="20"/>
          <w:szCs w:val="20"/>
        </w:rPr>
        <w:t>,</w:t>
      </w:r>
      <w:r w:rsidRPr="00547245">
        <w:rPr>
          <w:rFonts w:ascii="Arial" w:hAnsi="Arial" w:cs="Arial"/>
          <w:color w:val="000000"/>
          <w:sz w:val="20"/>
          <w:szCs w:val="20"/>
        </w:rPr>
        <w:t xml:space="preserve"> dark</w:t>
      </w:r>
      <w:r>
        <w:rPr>
          <w:rFonts w:ascii="Arial" w:hAnsi="Arial" w:cs="Arial"/>
          <w:color w:val="000000"/>
          <w:sz w:val="20"/>
          <w:szCs w:val="20"/>
        </w:rPr>
        <w:t>-</w:t>
      </w:r>
      <w:r w:rsidRPr="00547245">
        <w:rPr>
          <w:rFonts w:ascii="Arial" w:hAnsi="Arial" w:cs="Arial"/>
          <w:color w:val="000000"/>
          <w:sz w:val="20"/>
          <w:szCs w:val="20"/>
        </w:rPr>
        <w:t xml:space="preserve">colored </w:t>
      </w:r>
      <w:r>
        <w:rPr>
          <w:rFonts w:ascii="Arial" w:hAnsi="Arial" w:cs="Arial"/>
          <w:color w:val="000000"/>
          <w:sz w:val="20"/>
          <w:szCs w:val="20"/>
        </w:rPr>
        <w:t>curves</w:t>
      </w:r>
      <w:r w:rsidRPr="00547245">
        <w:rPr>
          <w:rFonts w:ascii="Arial" w:hAnsi="Arial" w:cs="Arial"/>
          <w:color w:val="000000"/>
          <w:sz w:val="20"/>
          <w:szCs w:val="20"/>
        </w:rPr>
        <w:t xml:space="preserve"> indicate psychometric fits to the averages, with the </w:t>
      </w:r>
      <w:commentRangeStart w:id="41"/>
      <w:r w:rsidRPr="00547245">
        <w:rPr>
          <w:rFonts w:ascii="Arial" w:hAnsi="Arial" w:cs="Arial"/>
          <w:color w:val="000000"/>
          <w:sz w:val="20"/>
          <w:szCs w:val="20"/>
        </w:rPr>
        <w:t>black dot indicating the average threshold</w:t>
      </w:r>
      <w:commentRangeEnd w:id="41"/>
      <w:r w:rsidR="00C570C3">
        <w:rPr>
          <w:rStyle w:val="CommentReference"/>
          <w:rFonts w:asciiTheme="minorHAnsi" w:eastAsiaTheme="minorHAnsi" w:hAnsiTheme="minorHAnsi" w:cstheme="minorBidi"/>
        </w:rPr>
        <w:commentReference w:id="41"/>
      </w:r>
      <w:r w:rsidRPr="00547245">
        <w:rPr>
          <w:rFonts w:ascii="Arial" w:hAnsi="Arial" w:cs="Arial"/>
          <w:color w:val="000000"/>
          <w:sz w:val="20"/>
          <w:szCs w:val="20"/>
        </w:rPr>
        <w:t>. Light</w:t>
      </w:r>
      <w:r>
        <w:rPr>
          <w:rFonts w:ascii="Arial" w:hAnsi="Arial" w:cs="Arial"/>
          <w:color w:val="000000"/>
          <w:sz w:val="20"/>
          <w:szCs w:val="20"/>
        </w:rPr>
        <w:t>-</w:t>
      </w:r>
      <w:r w:rsidRPr="00547245">
        <w:rPr>
          <w:rFonts w:ascii="Arial" w:hAnsi="Arial" w:cs="Arial"/>
          <w:color w:val="000000"/>
          <w:sz w:val="20"/>
          <w:szCs w:val="20"/>
        </w:rPr>
        <w:t xml:space="preserve">colored lines indicate the psychometric curves of individual mice. </w:t>
      </w:r>
      <w:proofErr w:type="gramStart"/>
      <w:r w:rsidRPr="00547245">
        <w:rPr>
          <w:rFonts w:ascii="Arial" w:hAnsi="Arial" w:cs="Arial"/>
          <w:color w:val="000000"/>
          <w:sz w:val="20"/>
          <w:szCs w:val="20"/>
        </w:rPr>
        <w:t>Black</w:t>
      </w:r>
      <w:r>
        <w:rPr>
          <w:rFonts w:ascii="Arial" w:hAnsi="Arial" w:cs="Arial"/>
          <w:color w:val="000000"/>
          <w:sz w:val="20"/>
          <w:szCs w:val="20"/>
        </w:rPr>
        <w:t>,</w:t>
      </w:r>
      <w:proofErr w:type="gramEnd"/>
      <w:r>
        <w:rPr>
          <w:rFonts w:ascii="Arial" w:hAnsi="Arial" w:cs="Arial"/>
          <w:color w:val="000000"/>
          <w:sz w:val="20"/>
          <w:szCs w:val="20"/>
        </w:rPr>
        <w:t xml:space="preserve"> dashed</w:t>
      </w:r>
      <w:r w:rsidRPr="00547245">
        <w:rPr>
          <w:rFonts w:ascii="Arial" w:hAnsi="Arial" w:cs="Arial"/>
          <w:color w:val="000000"/>
          <w:sz w:val="20"/>
          <w:szCs w:val="20"/>
        </w:rPr>
        <w:t xml:space="preserve"> horizontal line indicates chance (0.5) performance.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for n=21 mice</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indicate exponential function fits to the average over mice. </w:t>
      </w:r>
      <w:proofErr w:type="gramStart"/>
      <w:r w:rsidRPr="00547245">
        <w:rPr>
          <w:rFonts w:ascii="Arial" w:hAnsi="Arial" w:cs="Arial"/>
          <w:color w:val="000000"/>
          <w:sz w:val="20"/>
          <w:szCs w:val="20"/>
        </w:rPr>
        <w:t>Black,</w:t>
      </w:r>
      <w:proofErr w:type="gramEnd"/>
      <w:r w:rsidRPr="00547245">
        <w:rPr>
          <w:rFonts w:ascii="Arial" w:hAnsi="Arial" w:cs="Arial"/>
          <w:color w:val="000000"/>
          <w:sz w:val="20"/>
          <w:szCs w:val="20"/>
        </w:rPr>
        <w:t xml:space="preserve"> dashed vertical line indicates the contrast switch. Horizontal lines at the top of the plot indicate significant changes in performance between the first target presentation time and subsequent target presentation times, as assessed by Wilcoxon Sign-rank tests with false discovery rate correction for multiple comparisons.</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Pr>
          <w:rFonts w:ascii="Arial" w:hAnsi="Arial" w:cs="Arial"/>
          <w:color w:val="000000"/>
          <w:sz w:val="20"/>
          <w:szCs w:val="20"/>
        </w:rPr>
        <w:t>Unless otherwise noted</w:t>
      </w:r>
      <w:r w:rsidRPr="00547245">
        <w:rPr>
          <w:rFonts w:ascii="Arial" w:hAnsi="Arial" w:cs="Arial"/>
          <w:color w:val="000000"/>
          <w:sz w:val="20"/>
          <w:szCs w:val="20"/>
        </w:rPr>
        <w:t>, blue</w:t>
      </w:r>
      <w:r>
        <w:rPr>
          <w:rFonts w:ascii="Arial" w:hAnsi="Arial" w:cs="Arial"/>
          <w:color w:val="000000"/>
          <w:sz w:val="20"/>
          <w:szCs w:val="20"/>
        </w:rPr>
        <w:t xml:space="preserve"> markers</w:t>
      </w:r>
      <w:r w:rsidRPr="00547245">
        <w:rPr>
          <w:rFonts w:ascii="Arial" w:hAnsi="Arial" w:cs="Arial"/>
          <w:color w:val="000000"/>
          <w:sz w:val="20"/>
          <w:szCs w:val="20"/>
        </w:rPr>
        <w:t xml:space="preserve"> indicate </w:t>
      </w:r>
      <w:r>
        <w:rPr>
          <w:rFonts w:ascii="Arial" w:hAnsi="Arial" w:cs="Arial"/>
          <w:color w:val="000000"/>
          <w:sz w:val="20"/>
          <w:szCs w:val="20"/>
        </w:rPr>
        <w:t>data where</w:t>
      </w:r>
      <w:r w:rsidRPr="00547245">
        <w:rPr>
          <w:rFonts w:ascii="Arial" w:hAnsi="Arial" w:cs="Arial"/>
          <w:color w:val="000000"/>
          <w:sz w:val="20"/>
          <w:szCs w:val="20"/>
        </w:rPr>
        <w:t xml:space="preserve"> targets were presented in low contrast and red indicates</w:t>
      </w:r>
      <w:r>
        <w:rPr>
          <w:rFonts w:ascii="Arial" w:hAnsi="Arial" w:cs="Arial"/>
          <w:color w:val="000000"/>
          <w:sz w:val="20"/>
          <w:szCs w:val="20"/>
        </w:rPr>
        <w:t xml:space="preserve"> data where targets were presented in</w:t>
      </w:r>
      <w:r w:rsidRPr="00547245">
        <w:rPr>
          <w:rFonts w:ascii="Arial" w:hAnsi="Arial" w:cs="Arial"/>
          <w:color w:val="000000"/>
          <w:sz w:val="20"/>
          <w:szCs w:val="20"/>
        </w:rPr>
        <w:t xml:space="preserve"> high contrast.</w:t>
      </w:r>
      <w:r>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2BA78CA" w14:textId="77777777" w:rsidR="00E57303" w:rsidRDefault="00E57303" w:rsidP="00E57303">
      <w:pPr>
        <w:rPr>
          <w:rFonts w:ascii="Arial" w:hAnsi="Arial" w:cs="Arial"/>
          <w:color w:val="000000"/>
          <w:sz w:val="22"/>
          <w:szCs w:val="22"/>
        </w:rPr>
      </w:pPr>
      <w:r>
        <w:rPr>
          <w:rFonts w:ascii="Arial" w:hAnsi="Arial" w:cs="Arial"/>
          <w:color w:val="000000"/>
          <w:sz w:val="22"/>
          <w:szCs w:val="22"/>
        </w:rPr>
        <w:br w:type="page"/>
      </w:r>
    </w:p>
    <w:p w14:paraId="696DBC4C" w14:textId="76B8D4BE" w:rsidR="005E6A59" w:rsidRPr="00E57303" w:rsidRDefault="005E6A59" w:rsidP="00E57303">
      <w:pPr>
        <w:rPr>
          <w:rFonts w:ascii="Arial" w:hAnsi="Arial" w:cs="Arial"/>
          <w:color w:val="000000"/>
          <w:sz w:val="22"/>
          <w:szCs w:val="22"/>
        </w:rPr>
      </w:pPr>
    </w:p>
    <w:p w14:paraId="5A49544E" w14:textId="3C1BA75B"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leverage our ability to simultaneously record from multiple neurons, we adapted a population vector approach</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metrics of target from noise discriminability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w:t>
      </w:r>
      <w:ins w:id="42" w:author="katherine wood" w:date="2021-07-12T13:58:00Z">
        <w:r w:rsidR="00FC2678">
          <w:rPr>
            <w:rFonts w:ascii="Arial" w:hAnsi="Arial" w:cs="Arial"/>
            <w:color w:val="000000"/>
            <w:sz w:val="22"/>
            <w:szCs w:val="22"/>
          </w:rPr>
          <w:t xml:space="preserve">best </w:t>
        </w:r>
      </w:ins>
      <w:r>
        <w:rPr>
          <w:rFonts w:ascii="Arial" w:hAnsi="Arial" w:cs="Arial"/>
          <w:color w:val="000000"/>
          <w:sz w:val="22"/>
          <w:szCs w:val="22"/>
        </w:rPr>
        <w:t>separated target and noise trials (Figure 5d, left panel). We then estimated the criterion projection value that best predicted whether each trial contained a target or noise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4A341898" w14:textId="6BFFBA30"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This population decoding method allowed us to estimate neurometric functions to directly compare to psychometric functions for each mouse (Figure 5e). On average, neurometric and psychometric functions were qualitatively similar (Figure 5f). To quantify the relationship between behavioral and neural performance, we calculated average thresholds and slopes for each mouse and used multiple linear regression to predict behavioral threshold from stimulus contrast and neuronal thresholds</w:t>
      </w:r>
      <w:r w:rsidR="0082052B">
        <w:rPr>
          <w:rFonts w:ascii="Arial" w:hAnsi="Arial" w:cs="Arial"/>
          <w:color w:val="000000"/>
          <w:sz w:val="22"/>
          <w:szCs w:val="22"/>
        </w:rPr>
        <w:t xml:space="preserve"> (n = 19 mice)</w:t>
      </w:r>
      <w:r>
        <w:rPr>
          <w:rFonts w:ascii="Arial" w:hAnsi="Arial" w:cs="Arial"/>
          <w:color w:val="000000"/>
          <w:sz w:val="22"/>
          <w:szCs w:val="22"/>
        </w:rPr>
        <w:t>.  This model significantly predicted the observed</w:t>
      </w:r>
      <w:ins w:id="43" w:author="katherine wood" w:date="2021-07-12T14:02:00Z">
        <w:r w:rsidR="00EC2DA6">
          <w:rPr>
            <w:rFonts w:ascii="Arial" w:hAnsi="Arial" w:cs="Arial"/>
            <w:color w:val="000000"/>
            <w:sz w:val="22"/>
            <w:szCs w:val="22"/>
          </w:rPr>
          <w:t xml:space="preserve"> behavioral</w:t>
        </w:r>
      </w:ins>
      <w:r>
        <w:rPr>
          <w:rFonts w:ascii="Arial" w:hAnsi="Arial" w:cs="Arial"/>
          <w:color w:val="000000"/>
          <w:sz w:val="22"/>
          <w:szCs w:val="22"/>
        </w:rPr>
        <w:t xml:space="preserve"> thresholds (</w:t>
      </w:r>
      <w:r>
        <w:rPr>
          <w:rFonts w:ascii="Arial" w:hAnsi="Arial" w:cs="Arial"/>
          <w:i/>
          <w:iCs/>
          <w:color w:val="000000"/>
          <w:sz w:val="22"/>
          <w:szCs w:val="22"/>
        </w:rPr>
        <w:t>F</w:t>
      </w:r>
      <w:r>
        <w:rPr>
          <w:rFonts w:ascii="Arial" w:hAnsi="Arial" w:cs="Arial"/>
          <w:color w:val="000000"/>
          <w:sz w:val="22"/>
          <w:szCs w:val="22"/>
        </w:rPr>
        <w:t xml:space="preserve">(1,16) = 16.20, </w:t>
      </w:r>
      <w:r>
        <w:rPr>
          <w:rFonts w:ascii="Arial" w:hAnsi="Arial" w:cs="Arial"/>
          <w:i/>
          <w:iCs/>
          <w:color w:val="000000"/>
          <w:sz w:val="22"/>
          <w:szCs w:val="22"/>
        </w:rPr>
        <w:t>p</w:t>
      </w:r>
      <w:r>
        <w:rPr>
          <w:rFonts w:ascii="Arial" w:hAnsi="Arial" w:cs="Arial"/>
          <w:color w:val="000000"/>
          <w:sz w:val="22"/>
          <w:szCs w:val="22"/>
        </w:rPr>
        <w:t xml:space="preserve"> = 2.34e-5,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0.74), revealing that neuronal threshold</w:t>
      </w:r>
      <w:del w:id="44" w:author="katherine wood" w:date="2021-07-12T14:03:00Z">
        <w:r w:rsidDel="00EC2DA6">
          <w:rPr>
            <w:rFonts w:ascii="Arial" w:hAnsi="Arial" w:cs="Arial"/>
            <w:color w:val="000000"/>
            <w:sz w:val="22"/>
            <w:szCs w:val="22"/>
          </w:rPr>
          <w:delText>s</w:delText>
        </w:r>
      </w:del>
      <w:r>
        <w:rPr>
          <w:rFonts w:ascii="Arial" w:hAnsi="Arial" w:cs="Arial"/>
          <w:color w:val="000000"/>
          <w:sz w:val="22"/>
          <w:szCs w:val="22"/>
        </w:rPr>
        <w:t xml:space="preserve"> (</w:t>
      </w:r>
      <w:r w:rsidRPr="007A6FAF">
        <w:rPr>
          <w:rFonts w:ascii="Arial" w:hAnsi="Arial" w:cs="Arial"/>
          <w:i/>
          <w:iCs/>
          <w:sz w:val="22"/>
          <w:szCs w:val="22"/>
        </w:rPr>
        <w:t>β</w:t>
      </w:r>
      <w:r>
        <w:rPr>
          <w:rFonts w:ascii="Arial" w:hAnsi="Arial" w:cs="Arial"/>
          <w:sz w:val="22"/>
          <w:szCs w:val="22"/>
        </w:rPr>
        <w:t xml:space="preserve"> = 0.50, </w:t>
      </w:r>
      <w:r>
        <w:rPr>
          <w:rFonts w:ascii="Arial" w:hAnsi="Arial" w:cs="Arial"/>
          <w:i/>
          <w:iCs/>
          <w:sz w:val="22"/>
          <w:szCs w:val="22"/>
        </w:rPr>
        <w:t xml:space="preserve">p </w:t>
      </w:r>
      <w:r>
        <w:rPr>
          <w:rFonts w:ascii="Arial" w:hAnsi="Arial" w:cs="Arial"/>
          <w:sz w:val="22"/>
          <w:szCs w:val="22"/>
        </w:rPr>
        <w:t xml:space="preserve">= 0.020) and contrast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3.034, </w:t>
      </w:r>
      <w:r>
        <w:rPr>
          <w:rFonts w:ascii="Arial" w:hAnsi="Arial" w:cs="Arial"/>
          <w:i/>
          <w:iCs/>
          <w:sz w:val="22"/>
          <w:szCs w:val="22"/>
        </w:rPr>
        <w:t xml:space="preserve">p </w:t>
      </w:r>
      <w:r>
        <w:rPr>
          <w:rFonts w:ascii="Arial" w:hAnsi="Arial" w:cs="Arial"/>
          <w:sz w:val="22"/>
          <w:szCs w:val="22"/>
        </w:rPr>
        <w:t>= 0.043</w:t>
      </w:r>
      <w:r>
        <w:rPr>
          <w:rFonts w:ascii="Arial" w:hAnsi="Arial" w:cs="Arial"/>
          <w:color w:val="000000"/>
          <w:sz w:val="22"/>
          <w:szCs w:val="22"/>
        </w:rPr>
        <w:t>) were significant predictors (Figure 5g). We then tested whether neurometric and psychometric thresholds were similarly affected by background contrast using a two-way ANOVA, with thresholds as the dependent variable and threshold measure (psychometric or neurometric) and contrast as independent variables. We found a main effect of contrast (</w:t>
      </w:r>
      <w:r w:rsidRPr="00C72113">
        <w:rPr>
          <w:rFonts w:ascii="Arial" w:hAnsi="Arial" w:cs="Arial"/>
          <w:i/>
          <w:iCs/>
          <w:color w:val="000000"/>
          <w:sz w:val="22"/>
          <w:szCs w:val="22"/>
        </w:rPr>
        <w:t>F</w:t>
      </w:r>
      <w:r>
        <w:rPr>
          <w:rFonts w:ascii="Arial" w:hAnsi="Arial" w:cs="Arial"/>
          <w:color w:val="000000"/>
          <w:sz w:val="22"/>
          <w:szCs w:val="22"/>
        </w:rPr>
        <w:t xml:space="preserve">(1)  = 29.30, </w:t>
      </w:r>
      <w:r w:rsidRPr="00C72113">
        <w:rPr>
          <w:rFonts w:ascii="Arial" w:hAnsi="Arial" w:cs="Arial"/>
          <w:i/>
          <w:iCs/>
          <w:color w:val="000000"/>
          <w:sz w:val="22"/>
          <w:szCs w:val="22"/>
        </w:rPr>
        <w:t>p</w:t>
      </w:r>
      <w:r>
        <w:rPr>
          <w:rFonts w:ascii="Arial" w:hAnsi="Arial" w:cs="Arial"/>
          <w:color w:val="000000"/>
          <w:sz w:val="22"/>
          <w:szCs w:val="22"/>
        </w:rPr>
        <w:t xml:space="preserve"> = 5.00e-6), but no main effect of threshold measure (</w:t>
      </w:r>
      <w:r w:rsidRPr="00C72113">
        <w:rPr>
          <w:rFonts w:ascii="Arial" w:hAnsi="Arial" w:cs="Arial"/>
          <w:i/>
          <w:iCs/>
          <w:color w:val="000000"/>
          <w:sz w:val="22"/>
          <w:szCs w:val="22"/>
        </w:rPr>
        <w:t>F</w:t>
      </w:r>
      <w:r>
        <w:rPr>
          <w:rFonts w:ascii="Arial" w:hAnsi="Arial" w:cs="Arial"/>
          <w:color w:val="000000"/>
          <w:sz w:val="22"/>
          <w:szCs w:val="22"/>
        </w:rPr>
        <w:t xml:space="preserve">(1) = 0.02, </w:t>
      </w:r>
      <w:r w:rsidRPr="00C72113">
        <w:rPr>
          <w:rFonts w:ascii="Arial" w:hAnsi="Arial" w:cs="Arial"/>
          <w:i/>
          <w:iCs/>
          <w:color w:val="000000"/>
          <w:sz w:val="22"/>
          <w:szCs w:val="22"/>
        </w:rPr>
        <w:t>p</w:t>
      </w:r>
      <w:r>
        <w:rPr>
          <w:rFonts w:ascii="Arial" w:hAnsi="Arial" w:cs="Arial"/>
          <w:color w:val="000000"/>
          <w:sz w:val="22"/>
          <w:szCs w:val="22"/>
        </w:rPr>
        <w:t xml:space="preserve"> = 0.89) or interaction between measure and contrast (</w:t>
      </w:r>
      <w:r w:rsidRPr="00C72113">
        <w:rPr>
          <w:rFonts w:ascii="Arial" w:hAnsi="Arial" w:cs="Arial"/>
          <w:i/>
          <w:iCs/>
          <w:color w:val="000000"/>
          <w:sz w:val="22"/>
          <w:szCs w:val="22"/>
        </w:rPr>
        <w:t>F</w:t>
      </w:r>
      <w:r>
        <w:rPr>
          <w:rFonts w:ascii="Arial" w:hAnsi="Arial" w:cs="Arial"/>
          <w:color w:val="000000"/>
          <w:sz w:val="22"/>
          <w:szCs w:val="22"/>
        </w:rPr>
        <w:t xml:space="preserve">(1) = 0.04, </w:t>
      </w:r>
      <w:r w:rsidRPr="00C72113">
        <w:rPr>
          <w:rFonts w:ascii="Arial" w:hAnsi="Arial" w:cs="Arial"/>
          <w:i/>
          <w:iCs/>
          <w:color w:val="000000"/>
          <w:sz w:val="22"/>
          <w:szCs w:val="22"/>
        </w:rPr>
        <w:t>p</w:t>
      </w:r>
      <w:r>
        <w:rPr>
          <w:rFonts w:ascii="Arial" w:hAnsi="Arial" w:cs="Arial"/>
          <w:color w:val="000000"/>
          <w:sz w:val="22"/>
          <w:szCs w:val="22"/>
        </w:rPr>
        <w:t xml:space="preserve"> = 0.85), which demonstrates that behavioral and neural thresholds were similarly affected by background contrast. As expected, post-hoc t-tests found no difference between neural and behavioral thresholds (mean change [95% confidence interval]</w:t>
      </w:r>
      <w:r>
        <w:rPr>
          <w:rFonts w:ascii="Arial" w:hAnsi="Arial" w:cs="Arial"/>
          <w:i/>
          <w:iCs/>
          <w:color w:val="000000"/>
          <w:sz w:val="22"/>
          <w:szCs w:val="22"/>
        </w:rPr>
        <w:t xml:space="preserve"> = </w:t>
      </w:r>
      <w:r>
        <w:rPr>
          <w:rFonts w:ascii="Arial" w:hAnsi="Arial" w:cs="Arial"/>
          <w:color w:val="000000"/>
          <w:sz w:val="22"/>
          <w:szCs w:val="22"/>
        </w:rPr>
        <w:t xml:space="preserve">0.19 [-1.38, 1.76], </w:t>
      </w:r>
      <w:r>
        <w:rPr>
          <w:rFonts w:ascii="Arial" w:hAnsi="Arial" w:cs="Arial"/>
          <w:i/>
          <w:iCs/>
          <w:color w:val="000000"/>
          <w:sz w:val="22"/>
          <w:szCs w:val="22"/>
        </w:rPr>
        <w:t>p</w:t>
      </w:r>
      <w:r>
        <w:rPr>
          <w:rFonts w:ascii="Arial" w:hAnsi="Arial" w:cs="Arial"/>
          <w:color w:val="000000"/>
          <w:sz w:val="22"/>
          <w:szCs w:val="22"/>
        </w:rPr>
        <w:t xml:space="preserve"> = 0.81), and that low contrast significantly decreased thresholds relative to high contrast (-4.77 [-6.34, -3.19], </w:t>
      </w:r>
      <w:r>
        <w:rPr>
          <w:rFonts w:ascii="Arial" w:hAnsi="Arial" w:cs="Arial"/>
          <w:i/>
          <w:iCs/>
          <w:color w:val="000000"/>
          <w:sz w:val="22"/>
          <w:szCs w:val="22"/>
        </w:rPr>
        <w:t>p</w:t>
      </w:r>
      <w:r>
        <w:rPr>
          <w:rFonts w:ascii="Arial" w:hAnsi="Arial" w:cs="Arial"/>
          <w:color w:val="000000"/>
          <w:sz w:val="22"/>
          <w:szCs w:val="22"/>
        </w:rPr>
        <w:t xml:space="preserve"> = 5.43e-7). Taken together, these results demonstrate that </w:t>
      </w:r>
      <w:ins w:id="45" w:author="katherine wood" w:date="2021-07-12T14:04:00Z">
        <w:r w:rsidR="00EC2DA6">
          <w:rPr>
            <w:rFonts w:ascii="Arial" w:hAnsi="Arial" w:cs="Arial"/>
            <w:color w:val="000000"/>
            <w:sz w:val="22"/>
            <w:szCs w:val="22"/>
          </w:rPr>
          <w:t xml:space="preserve">neuronal </w:t>
        </w:r>
      </w:ins>
      <w:r>
        <w:rPr>
          <w:rFonts w:ascii="Arial" w:hAnsi="Arial" w:cs="Arial"/>
          <w:color w:val="000000"/>
          <w:sz w:val="22"/>
          <w:szCs w:val="22"/>
        </w:rPr>
        <w:t>population thresholds in auditory cortex are highly predictive of behavioral thresholds, and both behavior and neuronal thresholds are modulated by contrast as predicted by gain control.</w:t>
      </w:r>
    </w:p>
    <w:p w14:paraId="4BA04B0C" w14:textId="133D1FE9" w:rsidR="005E6A59" w:rsidRPr="003A4453" w:rsidRDefault="005E6A59" w:rsidP="005E6A59">
      <w:pPr>
        <w:jc w:val="both"/>
        <w:rPr>
          <w:rFonts w:ascii="Arial" w:hAnsi="Arial" w:cs="Arial"/>
          <w:color w:val="000000"/>
          <w:sz w:val="22"/>
          <w:szCs w:val="22"/>
        </w:rPr>
      </w:pPr>
      <w:r>
        <w:rPr>
          <w:rFonts w:ascii="Arial" w:hAnsi="Arial" w:cs="Arial"/>
          <w:color w:val="000000"/>
          <w:sz w:val="22"/>
          <w:szCs w:val="22"/>
        </w:rPr>
        <w:tab/>
        <w:t xml:space="preserve">Next, we applied the same statistical analysis to psychometric and neurometric slopes, finding that neurometric slopes and contrast significantly predicted behavioral slopes (multiple regression: </w:t>
      </w:r>
      <w:r>
        <w:rPr>
          <w:rFonts w:ascii="Arial" w:hAnsi="Arial" w:cs="Arial"/>
          <w:i/>
          <w:iCs/>
          <w:color w:val="000000"/>
          <w:sz w:val="22"/>
          <w:szCs w:val="22"/>
        </w:rPr>
        <w:t>F</w:t>
      </w:r>
      <w:r>
        <w:rPr>
          <w:rFonts w:ascii="Arial" w:hAnsi="Arial" w:cs="Arial"/>
          <w:color w:val="000000"/>
          <w:sz w:val="22"/>
          <w:szCs w:val="22"/>
        </w:rPr>
        <w:t xml:space="preserve">(1,16) = 12.00, </w:t>
      </w:r>
      <w:r>
        <w:rPr>
          <w:rFonts w:ascii="Arial" w:hAnsi="Arial" w:cs="Arial"/>
          <w:i/>
          <w:iCs/>
          <w:color w:val="000000"/>
          <w:sz w:val="22"/>
          <w:szCs w:val="22"/>
        </w:rPr>
        <w:t xml:space="preserve">p </w:t>
      </w:r>
      <w:r>
        <w:rPr>
          <w:rFonts w:ascii="Arial" w:hAnsi="Arial" w:cs="Arial"/>
          <w:color w:val="000000"/>
          <w:sz w:val="22"/>
          <w:szCs w:val="22"/>
        </w:rPr>
        <w:t xml:space="preserve">= 6.63e-4,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0.60). Examination of the individual predictors found that neuronal slopes were significantly predictive (</w:t>
      </w:r>
      <w:r w:rsidRPr="007A6FAF">
        <w:rPr>
          <w:rFonts w:ascii="Arial" w:hAnsi="Arial" w:cs="Arial"/>
          <w:i/>
          <w:iCs/>
          <w:sz w:val="22"/>
          <w:szCs w:val="22"/>
        </w:rPr>
        <w:t>β</w:t>
      </w:r>
      <w:r>
        <w:rPr>
          <w:rFonts w:ascii="Arial" w:hAnsi="Arial" w:cs="Arial"/>
          <w:sz w:val="22"/>
          <w:szCs w:val="22"/>
        </w:rPr>
        <w:t xml:space="preserve"> = 0.67, </w:t>
      </w:r>
      <w:r>
        <w:rPr>
          <w:rFonts w:ascii="Arial" w:hAnsi="Arial" w:cs="Arial"/>
          <w:i/>
          <w:iCs/>
          <w:sz w:val="22"/>
          <w:szCs w:val="22"/>
        </w:rPr>
        <w:t xml:space="preserve">p </w:t>
      </w:r>
      <w:r>
        <w:rPr>
          <w:rFonts w:ascii="Arial" w:hAnsi="Arial" w:cs="Arial"/>
          <w:sz w:val="22"/>
          <w:szCs w:val="22"/>
        </w:rPr>
        <w:t xml:space="preserve">= 0.0018), while contrast was not predictive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0.010, </w:t>
      </w:r>
      <w:r>
        <w:rPr>
          <w:rFonts w:ascii="Arial" w:hAnsi="Arial" w:cs="Arial"/>
          <w:i/>
          <w:iCs/>
          <w:sz w:val="22"/>
          <w:szCs w:val="22"/>
        </w:rPr>
        <w:t xml:space="preserve">p </w:t>
      </w:r>
      <w:r>
        <w:rPr>
          <w:rFonts w:ascii="Arial" w:hAnsi="Arial" w:cs="Arial"/>
          <w:sz w:val="22"/>
          <w:szCs w:val="22"/>
        </w:rPr>
        <w:t>= 0.16</w:t>
      </w:r>
      <w:r>
        <w:rPr>
          <w:rFonts w:ascii="Arial" w:hAnsi="Arial" w:cs="Arial"/>
          <w:color w:val="000000"/>
          <w:sz w:val="22"/>
          <w:szCs w:val="22"/>
        </w:rPr>
        <w:t>) of behavioral slopes (Figure 5h). Repeating the ANOVA described above we found a significant main effect of slope measure (</w:t>
      </w:r>
      <w:r w:rsidRPr="00C72113">
        <w:rPr>
          <w:rFonts w:ascii="Arial" w:hAnsi="Arial" w:cs="Arial"/>
          <w:i/>
          <w:iCs/>
          <w:color w:val="000000"/>
          <w:sz w:val="22"/>
          <w:szCs w:val="22"/>
        </w:rPr>
        <w:t>F</w:t>
      </w:r>
      <w:r>
        <w:rPr>
          <w:rFonts w:ascii="Arial" w:hAnsi="Arial" w:cs="Arial"/>
          <w:color w:val="000000"/>
          <w:sz w:val="22"/>
          <w:szCs w:val="22"/>
        </w:rPr>
        <w:t xml:space="preserve">(1) = 5.88, </w:t>
      </w:r>
      <w:r w:rsidRPr="00C72113">
        <w:rPr>
          <w:rFonts w:ascii="Arial" w:hAnsi="Arial" w:cs="Arial"/>
          <w:i/>
          <w:iCs/>
          <w:color w:val="000000"/>
          <w:sz w:val="22"/>
          <w:szCs w:val="22"/>
        </w:rPr>
        <w:t>p</w:t>
      </w:r>
      <w:r>
        <w:rPr>
          <w:rFonts w:ascii="Arial" w:hAnsi="Arial" w:cs="Arial"/>
          <w:color w:val="000000"/>
          <w:sz w:val="22"/>
          <w:szCs w:val="22"/>
        </w:rPr>
        <w:t xml:space="preserve"> = 0.021) and contrast (</w:t>
      </w:r>
      <w:r w:rsidRPr="00C72113">
        <w:rPr>
          <w:rFonts w:ascii="Arial" w:hAnsi="Arial" w:cs="Arial"/>
          <w:i/>
          <w:iCs/>
          <w:color w:val="000000"/>
          <w:sz w:val="22"/>
          <w:szCs w:val="22"/>
        </w:rPr>
        <w:t>F</w:t>
      </w:r>
      <w:r>
        <w:rPr>
          <w:rFonts w:ascii="Arial" w:hAnsi="Arial" w:cs="Arial"/>
          <w:color w:val="000000"/>
          <w:sz w:val="22"/>
          <w:szCs w:val="22"/>
        </w:rPr>
        <w:t xml:space="preserve">(1) = 8.31, </w:t>
      </w:r>
      <w:r w:rsidRPr="00C72113">
        <w:rPr>
          <w:rFonts w:ascii="Arial" w:hAnsi="Arial" w:cs="Arial"/>
          <w:i/>
          <w:iCs/>
          <w:color w:val="000000"/>
          <w:sz w:val="22"/>
          <w:szCs w:val="22"/>
        </w:rPr>
        <w:t>p</w:t>
      </w:r>
      <w:r>
        <w:rPr>
          <w:rFonts w:ascii="Arial" w:hAnsi="Arial" w:cs="Arial"/>
          <w:color w:val="000000"/>
          <w:sz w:val="22"/>
          <w:szCs w:val="22"/>
        </w:rPr>
        <w:t xml:space="preserve"> = 0.0068), but no interaction between the two (</w:t>
      </w:r>
      <w:r>
        <w:rPr>
          <w:rFonts w:ascii="Arial" w:hAnsi="Arial" w:cs="Arial"/>
          <w:i/>
          <w:iCs/>
          <w:color w:val="000000"/>
          <w:sz w:val="22"/>
          <w:szCs w:val="22"/>
        </w:rPr>
        <w:t>F</w:t>
      </w:r>
      <w:r>
        <w:rPr>
          <w:rFonts w:ascii="Arial" w:hAnsi="Arial" w:cs="Arial"/>
          <w:color w:val="000000"/>
          <w:sz w:val="22"/>
          <w:szCs w:val="22"/>
        </w:rPr>
        <w:t xml:space="preserve">(1) = 0.18, </w:t>
      </w:r>
      <w:r>
        <w:rPr>
          <w:rFonts w:ascii="Arial" w:hAnsi="Arial" w:cs="Arial"/>
          <w:i/>
          <w:iCs/>
          <w:color w:val="000000"/>
          <w:sz w:val="22"/>
          <w:szCs w:val="22"/>
        </w:rPr>
        <w:t xml:space="preserve">p </w:t>
      </w:r>
      <w:r>
        <w:rPr>
          <w:rFonts w:ascii="Arial" w:hAnsi="Arial" w:cs="Arial"/>
          <w:color w:val="000000"/>
          <w:sz w:val="22"/>
          <w:szCs w:val="22"/>
        </w:rPr>
        <w:t xml:space="preserve">= 0.67). Post-hoc testing revealed that neuronal slopes were significantly shallower than neuronal slopes (-0.015 [-0.027, -0.0024] PC/dB, </w:t>
      </w:r>
      <w:r>
        <w:rPr>
          <w:rFonts w:ascii="Arial" w:hAnsi="Arial" w:cs="Arial"/>
          <w:i/>
          <w:iCs/>
          <w:color w:val="000000"/>
          <w:sz w:val="22"/>
          <w:szCs w:val="22"/>
        </w:rPr>
        <w:t>p</w:t>
      </w:r>
      <w:r>
        <w:rPr>
          <w:rFonts w:ascii="Arial" w:hAnsi="Arial" w:cs="Arial"/>
          <w:color w:val="000000"/>
          <w:sz w:val="22"/>
          <w:szCs w:val="22"/>
        </w:rPr>
        <w:t xml:space="preserve"> = 0.021). We also found that low contrast slopes were significantly shallower overall (-0.018 [-0.030, -0.0052] PC/dB, </w:t>
      </w:r>
      <w:r>
        <w:rPr>
          <w:rFonts w:ascii="Arial" w:hAnsi="Arial" w:cs="Arial"/>
          <w:i/>
          <w:iCs/>
          <w:color w:val="000000"/>
          <w:sz w:val="22"/>
          <w:szCs w:val="22"/>
        </w:rPr>
        <w:t xml:space="preserve">p = </w:t>
      </w:r>
      <w:r>
        <w:rPr>
          <w:rFonts w:ascii="Arial" w:hAnsi="Arial" w:cs="Arial"/>
          <w:color w:val="000000"/>
          <w:sz w:val="22"/>
          <w:szCs w:val="22"/>
        </w:rPr>
        <w:t xml:space="preserve">0.0068), </w:t>
      </w:r>
      <w:del w:id="46" w:author="katherine wood" w:date="2021-07-12T14:06:00Z">
        <w:r w:rsidDel="00EC2DA6">
          <w:rPr>
            <w:rFonts w:ascii="Arial" w:hAnsi="Arial" w:cs="Arial"/>
            <w:color w:val="000000"/>
            <w:sz w:val="22"/>
            <w:szCs w:val="22"/>
          </w:rPr>
          <w:delText xml:space="preserve"> </w:delText>
        </w:r>
      </w:del>
      <w:r>
        <w:rPr>
          <w:rFonts w:ascii="Arial" w:hAnsi="Arial" w:cs="Arial"/>
          <w:color w:val="000000"/>
          <w:sz w:val="22"/>
          <w:szCs w:val="22"/>
        </w:rPr>
        <w:t xml:space="preserve">conflicting with our previous behavioral findings (Figure 3h). </w:t>
      </w:r>
      <w:r w:rsidRPr="00CF7A55">
        <w:rPr>
          <w:rFonts w:ascii="Arial" w:hAnsi="Arial" w:cs="Arial"/>
          <w:color w:val="000000"/>
          <w:sz w:val="22"/>
          <w:szCs w:val="22"/>
        </w:rPr>
        <w:t xml:space="preserve">However, if we averaged only the sessions where mice were presented matched target volumes in low and high contrast, we </w:t>
      </w:r>
      <w:r>
        <w:rPr>
          <w:rFonts w:ascii="Arial" w:hAnsi="Arial" w:cs="Arial"/>
          <w:color w:val="000000"/>
          <w:sz w:val="22"/>
          <w:szCs w:val="22"/>
        </w:rPr>
        <w:t>found</w:t>
      </w:r>
      <w:r w:rsidRPr="00CF7A55">
        <w:rPr>
          <w:rFonts w:ascii="Arial" w:hAnsi="Arial" w:cs="Arial"/>
          <w:color w:val="000000"/>
          <w:sz w:val="22"/>
          <w:szCs w:val="22"/>
        </w:rPr>
        <w:t xml:space="preserve"> a significant main effect of contrast (</w:t>
      </w:r>
      <w:r w:rsidRPr="00CF7A55">
        <w:rPr>
          <w:rFonts w:ascii="Arial" w:hAnsi="Arial" w:cs="Arial"/>
          <w:i/>
          <w:iCs/>
          <w:color w:val="000000"/>
          <w:sz w:val="22"/>
          <w:szCs w:val="22"/>
        </w:rPr>
        <w:t>F</w:t>
      </w:r>
      <w:r w:rsidRPr="00CF7A55">
        <w:rPr>
          <w:rFonts w:ascii="Arial" w:hAnsi="Arial" w:cs="Arial"/>
          <w:color w:val="000000"/>
          <w:sz w:val="22"/>
          <w:szCs w:val="22"/>
        </w:rPr>
        <w:t xml:space="preserve">(1) = 5.98, </w:t>
      </w:r>
      <w:r w:rsidRPr="00CF7A55">
        <w:rPr>
          <w:rFonts w:ascii="Arial" w:hAnsi="Arial" w:cs="Arial"/>
          <w:i/>
          <w:iCs/>
          <w:color w:val="000000"/>
          <w:sz w:val="22"/>
          <w:szCs w:val="22"/>
        </w:rPr>
        <w:t>p</w:t>
      </w:r>
      <w:r w:rsidRPr="00CF7A55">
        <w:rPr>
          <w:rFonts w:ascii="Arial" w:hAnsi="Arial" w:cs="Arial"/>
          <w:color w:val="000000"/>
          <w:sz w:val="22"/>
          <w:szCs w:val="22"/>
        </w:rPr>
        <w:t xml:space="preserve"> = 0.028) and slope measure (</w:t>
      </w:r>
      <w:r w:rsidRPr="00CF7A55">
        <w:rPr>
          <w:rFonts w:ascii="Arial" w:hAnsi="Arial" w:cs="Arial"/>
          <w:i/>
          <w:iCs/>
          <w:color w:val="000000"/>
          <w:sz w:val="22"/>
          <w:szCs w:val="22"/>
        </w:rPr>
        <w:t>F</w:t>
      </w:r>
      <w:r w:rsidRPr="00CF7A55">
        <w:rPr>
          <w:rFonts w:ascii="Arial" w:hAnsi="Arial" w:cs="Arial"/>
          <w:color w:val="000000"/>
          <w:sz w:val="22"/>
          <w:szCs w:val="22"/>
        </w:rPr>
        <w:t xml:space="preserve">(1) = 10.62, </w:t>
      </w:r>
      <w:r w:rsidRPr="00CF7A55">
        <w:rPr>
          <w:rFonts w:ascii="Arial" w:hAnsi="Arial" w:cs="Arial"/>
          <w:i/>
          <w:iCs/>
          <w:color w:val="000000"/>
          <w:sz w:val="22"/>
          <w:szCs w:val="22"/>
        </w:rPr>
        <w:t>p</w:t>
      </w:r>
      <w:r w:rsidRPr="00CF7A55">
        <w:rPr>
          <w:rFonts w:ascii="Arial" w:hAnsi="Arial" w:cs="Arial"/>
          <w:color w:val="000000"/>
          <w:sz w:val="22"/>
          <w:szCs w:val="22"/>
        </w:rPr>
        <w:t xml:space="preserve"> = 0.0057). Post-hoc testing</w:t>
      </w:r>
      <w:r>
        <w:rPr>
          <w:rFonts w:ascii="Arial" w:hAnsi="Arial" w:cs="Arial"/>
          <w:color w:val="000000"/>
          <w:sz w:val="22"/>
          <w:szCs w:val="22"/>
        </w:rPr>
        <w:t xml:space="preserve"> of this cohort</w:t>
      </w:r>
      <w:r w:rsidRPr="00CF7A55">
        <w:rPr>
          <w:rFonts w:ascii="Arial" w:hAnsi="Arial" w:cs="Arial"/>
          <w:color w:val="000000"/>
          <w:sz w:val="22"/>
          <w:szCs w:val="22"/>
        </w:rPr>
        <w:t xml:space="preserve"> revealed significantly steeper slopes in low contrast (0.0071 [0.00087, 0.013], </w:t>
      </w:r>
      <w:r w:rsidRPr="00CF7A55">
        <w:rPr>
          <w:rFonts w:ascii="Arial" w:hAnsi="Arial" w:cs="Arial"/>
          <w:i/>
          <w:iCs/>
          <w:color w:val="000000"/>
          <w:sz w:val="22"/>
          <w:szCs w:val="22"/>
        </w:rPr>
        <w:t xml:space="preserve">p = </w:t>
      </w:r>
      <w:r w:rsidRPr="00CF7A55">
        <w:rPr>
          <w:rFonts w:ascii="Arial" w:hAnsi="Arial" w:cs="Arial"/>
          <w:color w:val="000000"/>
          <w:sz w:val="22"/>
          <w:szCs w:val="22"/>
        </w:rPr>
        <w:t xml:space="preserve">0.028), and significantly shallower slopes of the neurometric functions (-0.0094 [-0.016, -0.0032], </w:t>
      </w:r>
      <w:r w:rsidRPr="00CF7A55">
        <w:rPr>
          <w:rFonts w:ascii="Arial" w:hAnsi="Arial" w:cs="Arial"/>
          <w:i/>
          <w:iCs/>
          <w:color w:val="000000"/>
          <w:sz w:val="22"/>
          <w:szCs w:val="22"/>
        </w:rPr>
        <w:t xml:space="preserve">p </w:t>
      </w:r>
      <w:r w:rsidRPr="00CF7A55">
        <w:rPr>
          <w:rFonts w:ascii="Arial" w:hAnsi="Arial" w:cs="Arial"/>
          <w:color w:val="000000"/>
          <w:sz w:val="22"/>
          <w:szCs w:val="22"/>
        </w:rPr>
        <w:t xml:space="preserve">= 0.0057; </w:t>
      </w:r>
      <w:r w:rsidR="002F5875">
        <w:rPr>
          <w:rFonts w:ascii="Arial" w:hAnsi="Arial" w:cs="Arial"/>
          <w:color w:val="000000"/>
          <w:sz w:val="22"/>
          <w:szCs w:val="22"/>
        </w:rPr>
        <w:t>Extended Data</w:t>
      </w:r>
      <w:r w:rsidRPr="00CF7A55">
        <w:rPr>
          <w:rFonts w:ascii="Arial" w:hAnsi="Arial" w:cs="Arial"/>
          <w:color w:val="000000"/>
          <w:sz w:val="22"/>
          <w:szCs w:val="22"/>
        </w:rPr>
        <w:t xml:space="preserve"> Figure 5a).</w:t>
      </w:r>
      <w:r>
        <w:rPr>
          <w:rFonts w:ascii="Arial" w:hAnsi="Arial" w:cs="Arial"/>
          <w:color w:val="000000"/>
          <w:sz w:val="22"/>
          <w:szCs w:val="22"/>
        </w:rPr>
        <w:t xml:space="preserve"> These results were consistent with our previous behavioral findings (Figure 2h), demonstrating that when target volumes are matched, increases in stimulus contrast induce a decrease in neurometric and psychometric slopes.</w:t>
      </w:r>
    </w:p>
    <w:p w14:paraId="5F6BDE4E"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Taken together, these results demonstrate that parameters of neurometric and psychometric functions are affected by contrast in similar ways, consistent with our normative model.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77777777" w:rsidR="005E6A59" w:rsidRDefault="005E6A59" w:rsidP="00507F15">
      <w:pPr>
        <w:pStyle w:val="Heading3"/>
      </w:pPr>
      <w:r w:rsidRPr="00507F15">
        <w:t>Asymmetric</w:t>
      </w:r>
      <w:r>
        <w:t xml:space="preserve"> neural adaptation to targets.</w:t>
      </w:r>
    </w:p>
    <w:p w14:paraId="29C284B7" w14:textId="0E7D3D7B" w:rsidR="00E57303" w:rsidRDefault="005E6A59" w:rsidP="000C79CA">
      <w:pPr>
        <w:jc w:val="both"/>
        <w:rPr>
          <w:rFonts w:ascii="Arial" w:hAnsi="Arial" w:cs="Arial"/>
          <w:color w:val="000000"/>
          <w:sz w:val="22"/>
          <w:szCs w:val="22"/>
        </w:rPr>
      </w:pPr>
      <w:r>
        <w:rPr>
          <w:rFonts w:ascii="Arial" w:hAnsi="Arial" w:cs="Arial"/>
          <w:color w:val="000000"/>
          <w:sz w:val="22"/>
          <w:szCs w:val="22"/>
        </w:rPr>
        <w:tab/>
        <w:t>Using the same population decoding approach described above, we measured how cortical discriminability of target from noise trials evolved as a function of time and contrast during sessions where mice heard targets at threshold volume at different offsets relative to the contrast switch. While neuronal adaptation was qualitatively similar to behavioral performance, we quantified adaptation using the procedure applied to the behavioral time courses (</w:t>
      </w:r>
      <w:r w:rsidR="0082052B">
        <w:rPr>
          <w:rFonts w:ascii="Arial" w:hAnsi="Arial" w:cs="Arial"/>
          <w:color w:val="000000"/>
          <w:sz w:val="22"/>
          <w:szCs w:val="22"/>
        </w:rPr>
        <w:t xml:space="preserve">n = 43 sessions, </w:t>
      </w:r>
      <w:r>
        <w:rPr>
          <w:rFonts w:ascii="Arial" w:hAnsi="Arial" w:cs="Arial"/>
          <w:color w:val="000000"/>
          <w:sz w:val="22"/>
          <w:szCs w:val="22"/>
        </w:rPr>
        <w:t xml:space="preserve">Figure </w:t>
      </w:r>
      <w:del w:id="47" w:author="katherine wood" w:date="2021-07-12T14:29:00Z">
        <w:r w:rsidDel="00507F15">
          <w:rPr>
            <w:rFonts w:ascii="Arial" w:hAnsi="Arial" w:cs="Arial"/>
            <w:color w:val="000000"/>
            <w:sz w:val="22"/>
            <w:szCs w:val="22"/>
          </w:rPr>
          <w:delText>3i</w:delText>
        </w:r>
      </w:del>
      <w:ins w:id="48" w:author="katherine wood" w:date="2021-07-12T14:29:00Z">
        <w:r w:rsidR="00507F15">
          <w:rPr>
            <w:rFonts w:ascii="Arial" w:hAnsi="Arial" w:cs="Arial"/>
            <w:color w:val="000000"/>
            <w:sz w:val="22"/>
            <w:szCs w:val="22"/>
          </w:rPr>
          <w:t>5</w:t>
        </w:r>
        <w:r w:rsidR="00507F15">
          <w:rPr>
            <w:rFonts w:ascii="Arial" w:hAnsi="Arial" w:cs="Arial"/>
            <w:color w:val="000000"/>
            <w:sz w:val="22"/>
            <w:szCs w:val="22"/>
          </w:rPr>
          <w:t>i</w:t>
        </w:r>
      </w:ins>
      <w:r>
        <w:rPr>
          <w:rFonts w:ascii="Arial" w:hAnsi="Arial" w:cs="Arial"/>
          <w:color w:val="000000"/>
          <w:sz w:val="22"/>
          <w:szCs w:val="22"/>
        </w:rPr>
        <w:t>). As in behavior, we found that in high contrast the first significant drop in performance occurred between the first two target times, while the first significant drop in low contrast occurred between the first and third target times</w:t>
      </w:r>
      <w:r w:rsidRPr="00022FAE">
        <w:rPr>
          <w:rFonts w:ascii="Arial" w:hAnsi="Arial" w:cs="Arial"/>
          <w:color w:val="000000"/>
          <w:sz w:val="22"/>
          <w:szCs w:val="22"/>
        </w:rPr>
        <w:t>.</w:t>
      </w:r>
      <w:r>
        <w:rPr>
          <w:rFonts w:ascii="Arial" w:hAnsi="Arial" w:cs="Arial"/>
          <w:b/>
          <w:bCs/>
          <w:color w:val="000000"/>
          <w:sz w:val="22"/>
          <w:szCs w:val="22"/>
        </w:rPr>
        <w:t xml:space="preserve"> </w:t>
      </w:r>
      <w:r>
        <w:rPr>
          <w:rFonts w:ascii="Arial" w:hAnsi="Arial" w:cs="Arial"/>
          <w:color w:val="000000"/>
          <w:sz w:val="22"/>
          <w:szCs w:val="22"/>
        </w:rPr>
        <w:t>Finally, to quantify the speed of neural adaptation, we fit the average neural discrimination time course for each mouse with an exponential function</w:t>
      </w:r>
      <w:r w:rsidR="0082052B">
        <w:rPr>
          <w:rFonts w:ascii="Arial" w:hAnsi="Arial" w:cs="Arial"/>
          <w:color w:val="000000"/>
          <w:sz w:val="22"/>
          <w:szCs w:val="22"/>
        </w:rPr>
        <w:t xml:space="preserve"> (</w:t>
      </w:r>
      <w:ins w:id="49" w:author="katherine wood" w:date="2021-07-12T14:29:00Z">
        <w:r w:rsidR="00507F15">
          <w:rPr>
            <w:rFonts w:ascii="Arial" w:hAnsi="Arial" w:cs="Arial"/>
            <w:color w:val="000000"/>
            <w:sz w:val="22"/>
            <w:szCs w:val="22"/>
          </w:rPr>
          <w:t xml:space="preserve">Figure 5j, </w:t>
        </w:r>
      </w:ins>
      <w:r w:rsidR="0082052B">
        <w:rPr>
          <w:rFonts w:ascii="Arial" w:hAnsi="Arial" w:cs="Arial"/>
          <w:color w:val="000000"/>
          <w:sz w:val="22"/>
          <w:szCs w:val="22"/>
        </w:rPr>
        <w:t>n = 8 mice)</w:t>
      </w:r>
      <w:r w:rsidR="002F5875">
        <w:rPr>
          <w:rFonts w:ascii="Arial" w:hAnsi="Arial" w:cs="Arial"/>
          <w:color w:val="000000"/>
          <w:sz w:val="22"/>
          <w:szCs w:val="22"/>
        </w:rPr>
        <w:t xml:space="preserve">. </w:t>
      </w:r>
      <w:r>
        <w:rPr>
          <w:rFonts w:ascii="Arial" w:hAnsi="Arial" w:cs="Arial"/>
          <w:color w:val="000000"/>
          <w:sz w:val="22"/>
          <w:szCs w:val="22"/>
        </w:rPr>
        <w:t xml:space="preserve">Consistent with the behavioral results, we found asymmetric adaptation in the neural responses, with </w:t>
      </w:r>
      <w:r>
        <w:rPr>
          <w:rFonts w:ascii="Arial" w:hAnsi="Arial" w:cs="Arial"/>
          <w:color w:val="000000"/>
          <w:sz w:val="22"/>
          <w:szCs w:val="22"/>
        </w:rPr>
        <w:lastRenderedPageBreak/>
        <w:t>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Pr>
          <w:rFonts w:ascii="Arial" w:hAnsi="Arial" w:cs="Arial"/>
          <w:i/>
          <w:iCs/>
          <w:color w:val="000000"/>
          <w:sz w:val="22"/>
          <w:szCs w:val="22"/>
        </w:rPr>
        <w:t>Z</w:t>
      </w:r>
      <w:r>
        <w:rPr>
          <w:rFonts w:ascii="Arial" w:hAnsi="Arial" w:cs="Arial"/>
          <w:color w:val="000000"/>
          <w:sz w:val="22"/>
          <w:szCs w:val="22"/>
        </w:rPr>
        <w:t xml:space="preserve"> = nan, </w:t>
      </w:r>
      <w:r w:rsidRPr="00C72113">
        <w:rPr>
          <w:rFonts w:ascii="Arial" w:hAnsi="Arial" w:cs="Arial"/>
          <w:i/>
          <w:iCs/>
          <w:color w:val="000000"/>
          <w:sz w:val="22"/>
          <w:szCs w:val="22"/>
        </w:rPr>
        <w:t xml:space="preserve">p </w:t>
      </w:r>
      <w:r>
        <w:rPr>
          <w:rFonts w:ascii="Arial" w:hAnsi="Arial" w:cs="Arial"/>
          <w:color w:val="000000"/>
          <w:sz w:val="22"/>
          <w:szCs w:val="22"/>
        </w:rPr>
        <w:t>= 0.016).</w:t>
      </w:r>
    </w:p>
    <w:p w14:paraId="266A3347" w14:textId="77777777" w:rsidR="00E57303" w:rsidRPr="004E7B8B" w:rsidRDefault="00E57303" w:rsidP="00E57303">
      <w:pPr>
        <w:jc w:val="both"/>
        <w:rPr>
          <w:rFonts w:ascii="Arial" w:hAnsi="Arial" w:cs="Arial"/>
          <w:b/>
          <w:bCs/>
          <w:color w:val="000000"/>
          <w:sz w:val="20"/>
          <w:szCs w:val="20"/>
        </w:rPr>
      </w:pPr>
      <w:r>
        <w:rPr>
          <w:rFonts w:ascii="Arial" w:hAnsi="Arial" w:cs="Arial"/>
          <w:noProof/>
          <w:color w:val="000000"/>
          <w:sz w:val="22"/>
          <w:szCs w:val="22"/>
        </w:rPr>
        <w:drawing>
          <wp:anchor distT="0" distB="0" distL="114300" distR="114300" simplePos="0" relativeHeight="251663360" behindDoc="0" locked="0" layoutInCell="1" allowOverlap="1" wp14:anchorId="50B799B6" wp14:editId="2E90CBBC">
            <wp:simplePos x="0" y="0"/>
            <wp:positionH relativeFrom="column">
              <wp:posOffset>557530</wp:posOffset>
            </wp:positionH>
            <wp:positionV relativeFrom="paragraph">
              <wp:posOffset>404</wp:posOffset>
            </wp:positionV>
            <wp:extent cx="5220970" cy="4516755"/>
            <wp:effectExtent l="0" t="0" r="0" b="4445"/>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0970" cy="4516755"/>
                    </a:xfrm>
                    <a:prstGeom prst="rect">
                      <a:avLst/>
                    </a:prstGeom>
                  </pic:spPr>
                </pic:pic>
              </a:graphicData>
            </a:graphic>
            <wp14:sizeRelH relativeFrom="margin">
              <wp14:pctWidth>0</wp14:pctWidth>
            </wp14:sizeRelH>
            <wp14:sizeRelV relativeFrom="margin">
              <wp14:pctHeight>0</wp14:pctHeight>
            </wp14:sizeRelV>
          </wp:anchor>
        </w:drawing>
      </w:r>
    </w:p>
    <w:p w14:paraId="533DF99E" w14:textId="77777777" w:rsidR="00E57303" w:rsidRDefault="00E57303" w:rsidP="00164487">
      <w:pPr>
        <w:pStyle w:val="Heading2"/>
      </w:pPr>
      <w:r w:rsidRPr="004E7B8B">
        <w:t xml:space="preserve">Figure </w:t>
      </w:r>
      <w:r>
        <w:t>4</w:t>
      </w:r>
      <w:r w:rsidRPr="004E7B8B">
        <w:t>.</w:t>
      </w:r>
    </w:p>
    <w:p w14:paraId="0B9DFF8A" w14:textId="77777777" w:rsidR="00E57303" w:rsidRDefault="00E57303" w:rsidP="00E57303">
      <w:pPr>
        <w:jc w:val="both"/>
        <w:rPr>
          <w:rFonts w:ascii="Arial" w:hAnsi="Arial" w:cs="Arial"/>
          <w:b/>
          <w:bCs/>
          <w:color w:val="000000"/>
          <w:sz w:val="20"/>
          <w:szCs w:val="20"/>
        </w:rPr>
      </w:pPr>
    </w:p>
    <w:p w14:paraId="4760FC24" w14:textId="77777777" w:rsidR="00E57303" w:rsidRPr="004E7B8B" w:rsidRDefault="00E57303" w:rsidP="00E57303">
      <w:pPr>
        <w:jc w:val="both"/>
        <w:rPr>
          <w:rFonts w:ascii="Arial" w:hAnsi="Arial" w:cs="Arial"/>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Behavioral psychometric functions during muscimol or saline application for n=4 mice.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rate, false alarm rate, psychometric threshold, and the maximum slope of the psychometric curve. </w:t>
      </w:r>
      <w:r w:rsidRPr="001503A3">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xml:space="preserve">: Example stimulus spectrogram for the target-in-noise detection task with the corresponding waveform below. The scale bar indicates 1 second, and the </w:t>
      </w:r>
      <w:proofErr w:type="spellStart"/>
      <w:r w:rsidRPr="004E7B8B">
        <w:rPr>
          <w:rFonts w:ascii="Arial" w:hAnsi="Arial" w:cs="Arial"/>
          <w:sz w:val="20"/>
          <w:szCs w:val="20"/>
        </w:rPr>
        <w:t>colorbar</w:t>
      </w:r>
      <w:proofErr w:type="spellEnd"/>
      <w:r w:rsidRPr="004E7B8B">
        <w:rPr>
          <w:rFonts w:ascii="Arial" w:hAnsi="Arial" w:cs="Arial"/>
          <w:sz w:val="20"/>
          <w:szCs w:val="20"/>
        </w:rPr>
        <w:t xml:space="preserve"> indicates the volume for each time-frequency bin (silence is black). </w:t>
      </w:r>
      <w:r w:rsidRPr="009D287F">
        <w:rPr>
          <w:rFonts w:ascii="Arial" w:hAnsi="Arial" w:cs="Arial"/>
          <w:i/>
          <w:iCs/>
          <w:sz w:val="20"/>
          <w:szCs w:val="20"/>
        </w:rPr>
        <w:t>Right</w:t>
      </w:r>
      <w:r w:rsidRPr="004E7B8B">
        <w:rPr>
          <w:rFonts w:ascii="Arial" w:hAnsi="Arial" w:cs="Arial"/>
          <w:sz w:val="20"/>
          <w:szCs w:val="20"/>
        </w:rPr>
        <w:t xml:space="preserve">: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w:t>
      </w:r>
      <w:proofErr w:type="spellStart"/>
      <w:r w:rsidRPr="004E7B8B">
        <w:rPr>
          <w:rFonts w:ascii="Arial" w:hAnsi="Arial" w:cs="Arial"/>
          <w:sz w:val="20"/>
          <w:szCs w:val="20"/>
        </w:rPr>
        <w:t>Errorbars</w:t>
      </w:r>
      <w:proofErr w:type="spellEnd"/>
      <w:r w:rsidRPr="004E7B8B">
        <w:rPr>
          <w:rFonts w:ascii="Arial" w:hAnsi="Arial" w:cs="Arial"/>
          <w:sz w:val="20"/>
          <w:szCs w:val="20"/>
        </w:rPr>
        <w:t xml:space="preserve"> indicate ±SEM  across sessions. </w:t>
      </w:r>
      <w:r w:rsidRPr="004E7B8B">
        <w:rPr>
          <w:rFonts w:ascii="Arial" w:hAnsi="Arial" w:cs="Arial"/>
          <w:b/>
          <w:bCs/>
          <w:sz w:val="20"/>
          <w:szCs w:val="20"/>
        </w:rPr>
        <w:t>e</w:t>
      </w:r>
      <w:r w:rsidRPr="001503A3">
        <w:rPr>
          <w:rFonts w:ascii="Arial" w:hAnsi="Arial" w:cs="Arial"/>
          <w:b/>
          <w:bCs/>
          <w:sz w:val="20"/>
          <w:szCs w:val="20"/>
        </w:rPr>
        <w:t>,</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xml:space="preserve">: Example stimulus spectrogram for the target-in-silence detection task with the corresponding waveform below. Time scale and volume scale as in </w:t>
      </w:r>
      <w:r w:rsidRPr="004E7B8B">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Right</w:t>
      </w:r>
      <w:r w:rsidRPr="004E7B8B">
        <w:rPr>
          <w:rFonts w:ascii="Arial" w:hAnsi="Arial" w:cs="Arial"/>
          <w:sz w:val="20"/>
          <w:szCs w:val="20"/>
        </w:rPr>
        <w:t xml:space="preserve">: psychometric performance for n=2 mice (same mice as in </w:t>
      </w:r>
      <w:r w:rsidRPr="009D287F">
        <w:rPr>
          <w:rFonts w:ascii="Arial" w:hAnsi="Arial" w:cs="Arial"/>
          <w:b/>
          <w:bCs/>
          <w:sz w:val="20"/>
          <w:szCs w:val="20"/>
        </w:rPr>
        <w:t>d</w:t>
      </w:r>
      <w:r w:rsidRPr="004E7B8B">
        <w:rPr>
          <w:rFonts w:ascii="Arial" w:hAnsi="Arial" w:cs="Arial"/>
          <w:sz w:val="20"/>
          <w:szCs w:val="20"/>
        </w:rPr>
        <w:t xml:space="preserve">)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w:t>
      </w:r>
      <w:proofErr w:type="spellStart"/>
      <w:r w:rsidRPr="004E7B8B">
        <w:rPr>
          <w:rFonts w:ascii="Arial" w:hAnsi="Arial" w:cs="Arial"/>
          <w:sz w:val="20"/>
          <w:szCs w:val="20"/>
        </w:rPr>
        <w:t>Errorbars</w:t>
      </w:r>
      <w:proofErr w:type="spellEnd"/>
      <w:r w:rsidRPr="004E7B8B">
        <w:rPr>
          <w:rFonts w:ascii="Arial" w:hAnsi="Arial" w:cs="Arial"/>
          <w:sz w:val="20"/>
          <w:szCs w:val="20"/>
        </w:rPr>
        <w:t xml:space="preserve">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(detection in noise or detection in silence) and pharmacological intervention. Formatting and metrics as in c (with the exception of response rate at threshold). Dark and light red bars indicate performance in the detection-in-noise task, with application of saline or muscimol. Dark and light grey bars indicate performance in the detection-in-silence task, with application of saline or muscimol.</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D665DE4" w14:textId="6B2CDB60" w:rsidR="005E6A59" w:rsidRPr="008F1DC2" w:rsidRDefault="00E57303" w:rsidP="00E57303">
      <w:pPr>
        <w:rPr>
          <w:rFonts w:ascii="Arial" w:hAnsi="Arial" w:cs="Arial"/>
          <w:color w:val="000000"/>
          <w:sz w:val="22"/>
          <w:szCs w:val="22"/>
        </w:rPr>
      </w:pPr>
      <w:r>
        <w:rPr>
          <w:rFonts w:ascii="Arial" w:hAnsi="Arial" w:cs="Arial"/>
          <w:color w:val="000000"/>
          <w:sz w:val="22"/>
          <w:szCs w:val="22"/>
        </w:rPr>
        <w:lastRenderedPageBreak/>
        <w:br w:type="page"/>
      </w:r>
    </w:p>
    <w:p w14:paraId="277A8DD4" w14:textId="77777777" w:rsidR="005E6A59" w:rsidRDefault="005E6A59" w:rsidP="004D232B">
      <w:pPr>
        <w:pStyle w:val="Heading3"/>
      </w:pPr>
      <w:r>
        <w:lastRenderedPageBreak/>
        <w:t xml:space="preserve">Cortical gain </w:t>
      </w:r>
      <w:r w:rsidRPr="004D232B">
        <w:t>predicts</w:t>
      </w:r>
      <w:r>
        <w:t xml:space="preserve"> behavioral performance.</w:t>
      </w:r>
    </w:p>
    <w:p w14:paraId="239FCC05" w14:textId="77777777"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Our behavioral results and model provide strong evidence that gain control in the auditory system shapes patterns of behavioral performance. To assess the role of cortical gain in behavior, we leveraged the design of our background sounds to estimate the STRFs and nonlinearities of neurons recorded while mice performed the task. For each neuron, we fit a model with a static nonlinearity (static-LN) or a model with gain control (GC-LN; Figure 6a). </w:t>
      </w:r>
    </w:p>
    <w:p w14:paraId="446292AA" w14:textId="00DF92F1" w:rsidR="005E6A59" w:rsidRPr="00E53C83" w:rsidRDefault="005E6A59" w:rsidP="005E6A59">
      <w:pPr>
        <w:ind w:firstLine="720"/>
        <w:jc w:val="both"/>
        <w:rPr>
          <w:rFonts w:ascii="Arial" w:hAnsi="Arial" w:cs="Arial"/>
          <w:color w:val="000000"/>
          <w:sz w:val="20"/>
          <w:szCs w:val="20"/>
        </w:rPr>
      </w:pPr>
      <w:r>
        <w:rPr>
          <w:rFonts w:ascii="Arial" w:hAnsi="Arial" w:cs="Arial"/>
          <w:color w:val="000000"/>
          <w:sz w:val="22"/>
          <w:szCs w:val="22"/>
        </w:rPr>
        <w:t>Figure 6b-d plots data from a representative neuron recorded during behavior. The estimated STRF for this example unit is shown in Figure 6c with the nonlinearities estimated for each model in Figure 6d. The fits of the GC- and static-LN models to the data are plotted in the bottom of Figure 6b. We first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0.81,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3.84e5, </w:t>
      </w:r>
      <w:r w:rsidRPr="0087636C">
        <w:rPr>
          <w:rFonts w:ascii="Arial" w:hAnsi="Arial" w:cs="Arial"/>
          <w:i/>
          <w:iCs/>
          <w:color w:val="000000"/>
          <w:sz w:val="22"/>
          <w:szCs w:val="22"/>
        </w:rPr>
        <w:t>Z</w:t>
      </w:r>
      <w:r>
        <w:rPr>
          <w:rFonts w:ascii="Arial" w:hAnsi="Arial" w:cs="Arial"/>
          <w:color w:val="000000"/>
          <w:sz w:val="22"/>
          <w:szCs w:val="22"/>
        </w:rPr>
        <w:t xml:space="preserve"> = -36.75, </w:t>
      </w:r>
      <w:r w:rsidRPr="0087636C">
        <w:rPr>
          <w:rFonts w:ascii="Arial" w:hAnsi="Arial" w:cs="Arial"/>
          <w:i/>
          <w:iCs/>
          <w:color w:val="000000"/>
          <w:sz w:val="22"/>
          <w:szCs w:val="22"/>
        </w:rPr>
        <w:t>p</w:t>
      </w:r>
      <w:r>
        <w:rPr>
          <w:rFonts w:ascii="Arial" w:hAnsi="Arial" w:cs="Arial"/>
          <w:color w:val="000000"/>
          <w:sz w:val="22"/>
          <w:szCs w:val="22"/>
        </w:rPr>
        <w:t xml:space="preserve"> = 1.20e-295; </w:t>
      </w:r>
      <w:r w:rsidR="002F5875">
        <w:rPr>
          <w:rFonts w:ascii="Arial" w:hAnsi="Arial" w:cs="Arial"/>
          <w:color w:val="000000"/>
          <w:sz w:val="22"/>
          <w:szCs w:val="22"/>
        </w:rPr>
        <w:t>Extended Data</w:t>
      </w:r>
      <w:r>
        <w:rPr>
          <w:rFonts w:ascii="Arial" w:hAnsi="Arial" w:cs="Arial"/>
          <w:color w:val="000000"/>
          <w:sz w:val="22"/>
          <w:szCs w:val="22"/>
        </w:rPr>
        <w:t xml:space="preserve"> Figure 5h). After pooling all of the neurons recorded across all mice and </w:t>
      </w:r>
      <w:proofErr w:type="gramStart"/>
      <w:r>
        <w:rPr>
          <w:rFonts w:ascii="Arial" w:hAnsi="Arial" w:cs="Arial"/>
          <w:color w:val="000000"/>
          <w:sz w:val="22"/>
          <w:szCs w:val="22"/>
        </w:rPr>
        <w:t>sessions, and</w:t>
      </w:r>
      <w:proofErr w:type="gramEnd"/>
      <w:r>
        <w:rPr>
          <w:rFonts w:ascii="Arial" w:hAnsi="Arial" w:cs="Arial"/>
          <w:color w:val="000000"/>
          <w:sz w:val="22"/>
          <w:szCs w:val="22"/>
        </w:rPr>
        <w:t xml:space="preserve"> including only neurons with strong stimulus responses in both contrasts (</w:t>
      </w:r>
      <w:r>
        <w:rPr>
          <w:rFonts w:ascii="Arial" w:hAnsi="Arial" w:cs="Arial"/>
          <w:i/>
          <w:iCs/>
          <w:color w:val="000000"/>
          <w:sz w:val="22"/>
          <w:szCs w:val="22"/>
        </w:rPr>
        <w:t>Online Methods</w:t>
      </w:r>
      <w:r>
        <w:rPr>
          <w:rFonts w:ascii="Arial" w:hAnsi="Arial" w:cs="Arial"/>
          <w:color w:val="000000"/>
          <w:sz w:val="22"/>
          <w:szCs w:val="22"/>
        </w:rPr>
        <w:t>), we observed 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0.099,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 (n = 2,792 neurons):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38.03, </w:t>
      </w:r>
      <w:r w:rsidRPr="00076498">
        <w:rPr>
          <w:rFonts w:ascii="Arial" w:hAnsi="Arial" w:cs="Arial"/>
          <w:i/>
          <w:iCs/>
          <w:color w:val="000000"/>
          <w:sz w:val="22"/>
          <w:szCs w:val="22"/>
        </w:rPr>
        <w:t>p</w:t>
      </w:r>
      <w:r>
        <w:rPr>
          <w:rFonts w:ascii="Arial" w:hAnsi="Arial" w:cs="Arial"/>
          <w:color w:val="000000"/>
          <w:sz w:val="22"/>
          <w:szCs w:val="22"/>
        </w:rPr>
        <w:t xml:space="preserve"> = 2.15e-316; Figure 6e, inset). These results demonstrate that LN models incorporating contrast gain control can more accurately predict cortical activity, and confirm previous reports of robust gain control in ferret and mouse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mendeley":{"formattedCitation":"&lt;sup&gt;14,17&lt;/sup&gt;","plainTextFormattedCitation":"14,17","previouslyFormattedCitation":"&lt;sup&gt;14,17&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14,17</w:t>
      </w:r>
      <w:r>
        <w:rPr>
          <w:rFonts w:ascii="Arial" w:hAnsi="Arial" w:cs="Arial"/>
          <w:color w:val="000000"/>
          <w:sz w:val="22"/>
          <w:szCs w:val="22"/>
        </w:rPr>
        <w:fldChar w:fldCharType="end"/>
      </w:r>
      <w:r>
        <w:rPr>
          <w:rFonts w:ascii="Arial" w:hAnsi="Arial" w:cs="Arial"/>
          <w:color w:val="000000"/>
          <w:sz w:val="22"/>
          <w:szCs w:val="22"/>
        </w:rPr>
        <w:t>.</w:t>
      </w:r>
    </w:p>
    <w:p w14:paraId="14A15C1A" w14:textId="0D836395"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tab/>
        <w:t>Based on our previous results, we predicted that the amount of gain in auditory cortex would predict target detection ability. When fitting the GC-LN model, we separately estimated neural gain during the adaptation period of the trial and the target period of the trial (Figure 6b). To quantify the effects of contrast and trial period on gain, we performed a two-way ANOVA, with gain as the dependent variable, and contrast, trial period, and their interaction as factors. As expected from previous results, we found a significant main effect of contrast (</w:t>
      </w:r>
      <w:r>
        <w:rPr>
          <w:rFonts w:ascii="Arial" w:hAnsi="Arial" w:cs="Arial"/>
          <w:i/>
          <w:iCs/>
          <w:color w:val="000000"/>
          <w:sz w:val="22"/>
          <w:szCs w:val="22"/>
        </w:rPr>
        <w:t>F</w:t>
      </w:r>
      <w:r>
        <w:rPr>
          <w:rFonts w:ascii="Arial" w:hAnsi="Arial" w:cs="Arial"/>
          <w:color w:val="000000"/>
          <w:sz w:val="22"/>
          <w:szCs w:val="22"/>
        </w:rPr>
        <w:t xml:space="preserve">(1,4540) = 441.90, </w:t>
      </w:r>
      <w:r>
        <w:rPr>
          <w:rFonts w:ascii="Arial" w:hAnsi="Arial" w:cs="Arial"/>
          <w:i/>
          <w:iCs/>
          <w:color w:val="000000"/>
          <w:sz w:val="22"/>
          <w:szCs w:val="22"/>
        </w:rPr>
        <w:t>p</w:t>
      </w:r>
      <w:r>
        <w:rPr>
          <w:rFonts w:ascii="Arial" w:hAnsi="Arial" w:cs="Arial"/>
          <w:color w:val="000000"/>
          <w:sz w:val="22"/>
          <w:szCs w:val="22"/>
        </w:rPr>
        <w:t xml:space="preserve"> = 1.066e-93). Furthermore, there was a main effect of trial period (</w:t>
      </w:r>
      <w:r>
        <w:rPr>
          <w:rFonts w:ascii="Arial" w:hAnsi="Arial" w:cs="Arial"/>
          <w:i/>
          <w:iCs/>
          <w:color w:val="000000"/>
          <w:sz w:val="22"/>
          <w:szCs w:val="22"/>
        </w:rPr>
        <w:t>F</w:t>
      </w:r>
      <w:r>
        <w:rPr>
          <w:rFonts w:ascii="Arial" w:hAnsi="Arial" w:cs="Arial"/>
          <w:color w:val="000000"/>
          <w:sz w:val="22"/>
          <w:szCs w:val="22"/>
        </w:rPr>
        <w:t xml:space="preserve">(1,4540) = 34.84, </w:t>
      </w:r>
      <w:r>
        <w:rPr>
          <w:rFonts w:ascii="Arial" w:hAnsi="Arial" w:cs="Arial"/>
          <w:i/>
          <w:iCs/>
          <w:color w:val="000000"/>
          <w:sz w:val="22"/>
          <w:szCs w:val="22"/>
        </w:rPr>
        <w:t xml:space="preserve">p </w:t>
      </w:r>
      <w:r>
        <w:rPr>
          <w:rFonts w:ascii="Arial" w:hAnsi="Arial" w:cs="Arial"/>
          <w:color w:val="000000"/>
          <w:sz w:val="22"/>
          <w:szCs w:val="22"/>
        </w:rPr>
        <w:t>= 3.85e-9) and an interaction between contrast and trial period (</w:t>
      </w:r>
      <w:r>
        <w:rPr>
          <w:rFonts w:ascii="Arial" w:hAnsi="Arial" w:cs="Arial"/>
          <w:i/>
          <w:iCs/>
          <w:color w:val="000000"/>
          <w:sz w:val="22"/>
          <w:szCs w:val="22"/>
        </w:rPr>
        <w:t>F</w:t>
      </w:r>
      <w:r>
        <w:rPr>
          <w:rFonts w:ascii="Arial" w:hAnsi="Arial" w:cs="Arial"/>
          <w:color w:val="000000"/>
          <w:sz w:val="22"/>
          <w:szCs w:val="22"/>
        </w:rPr>
        <w:t xml:space="preserve">(1,4540) = 78.94, </w:t>
      </w:r>
      <w:r>
        <w:rPr>
          <w:rFonts w:ascii="Arial" w:hAnsi="Arial" w:cs="Arial"/>
          <w:i/>
          <w:iCs/>
          <w:color w:val="000000"/>
          <w:sz w:val="22"/>
          <w:szCs w:val="22"/>
        </w:rPr>
        <w:t>p</w:t>
      </w:r>
      <w:r>
        <w:rPr>
          <w:rFonts w:ascii="Arial" w:hAnsi="Arial" w:cs="Arial"/>
          <w:color w:val="000000"/>
          <w:sz w:val="22"/>
          <w:szCs w:val="22"/>
        </w:rPr>
        <w:t xml:space="preserve"> = 9.051e-19). Post-hoc tests revealed that, in low contrast, gain during the target period increased by 0.032</w:t>
      </w:r>
      <w:ins w:id="50" w:author="katherine wood" w:date="2021-07-12T15:06:00Z">
        <w:r w:rsidR="00E81FA3">
          <w:rPr>
            <w:rFonts w:ascii="Arial" w:hAnsi="Arial" w:cs="Arial"/>
            <w:color w:val="000000"/>
            <w:sz w:val="22"/>
            <w:szCs w:val="22"/>
          </w:rPr>
          <w:t xml:space="preserve"> compared with d</w:t>
        </w:r>
      </w:ins>
      <w:ins w:id="51" w:author="katherine wood" w:date="2021-07-12T15:07:00Z">
        <w:r w:rsidR="00E81FA3">
          <w:rPr>
            <w:rFonts w:ascii="Arial" w:hAnsi="Arial" w:cs="Arial"/>
            <w:color w:val="000000"/>
            <w:sz w:val="22"/>
            <w:szCs w:val="22"/>
          </w:rPr>
          <w:t>uring the adaptation period</w:t>
        </w:r>
      </w:ins>
      <w:r>
        <w:rPr>
          <w:rFonts w:ascii="Arial" w:hAnsi="Arial" w:cs="Arial"/>
          <w:color w:val="000000"/>
          <w:sz w:val="22"/>
          <w:szCs w:val="22"/>
        </w:rPr>
        <w:t xml:space="preserve"> [0.024, 0.040</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 not change in high contrast (-0.0065 [-0.014, 0.0014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3.77e-9; Figure 6e). </w:t>
      </w:r>
      <w:commentRangeStart w:id="52"/>
      <w:r>
        <w:rPr>
          <w:rFonts w:ascii="Arial" w:hAnsi="Arial" w:cs="Arial"/>
          <w:color w:val="000000"/>
          <w:sz w:val="22"/>
          <w:szCs w:val="22"/>
        </w:rPr>
        <w:t>These findings indicated that neural gain is not only sensitive to stimulus contrast</w:t>
      </w:r>
      <w:del w:id="53" w:author="katherine wood" w:date="2021-07-12T14:57:00Z">
        <w:r w:rsidDel="00AC417F">
          <w:rPr>
            <w:rFonts w:ascii="Arial" w:hAnsi="Arial" w:cs="Arial"/>
            <w:color w:val="000000"/>
            <w:sz w:val="22"/>
            <w:szCs w:val="22"/>
          </w:rPr>
          <w:delText>,</w:delText>
        </w:r>
      </w:del>
      <w:r>
        <w:rPr>
          <w:rFonts w:ascii="Arial" w:hAnsi="Arial" w:cs="Arial"/>
          <w:color w:val="000000"/>
          <w:sz w:val="22"/>
          <w:szCs w:val="22"/>
        </w:rPr>
        <w:t xml:space="preserve"> but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task</w:t>
      </w:r>
      <w:r w:rsidR="00090042">
        <w:rPr>
          <w:rFonts w:ascii="Arial" w:hAnsi="Arial" w:cs="Arial"/>
          <w:color w:val="000000"/>
          <w:sz w:val="22"/>
          <w:szCs w:val="22"/>
        </w:rPr>
        <w:t>, specifically in low contrast</w:t>
      </w:r>
      <w:r>
        <w:rPr>
          <w:rFonts w:ascii="Arial" w:hAnsi="Arial" w:cs="Arial"/>
          <w:color w:val="000000"/>
          <w:sz w:val="22"/>
          <w:szCs w:val="22"/>
        </w:rPr>
        <w:t>.</w:t>
      </w:r>
      <w:commentRangeEnd w:id="52"/>
      <w:r w:rsidR="00E81FA3">
        <w:rPr>
          <w:rStyle w:val="CommentReference"/>
          <w:rFonts w:asciiTheme="minorHAnsi" w:eastAsiaTheme="minorHAnsi" w:hAnsiTheme="minorHAnsi" w:cstheme="minorBidi"/>
        </w:rPr>
        <w:commentReference w:id="52"/>
      </w:r>
    </w:p>
    <w:p w14:paraId="0D570AD8" w14:textId="7176C6AE"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visualize the gross relationship between gain and psychometric performance, we first averaged the gain of stimulus-responsive neurons during the target period of the</w:t>
      </w:r>
      <w:commentRangeStart w:id="54"/>
      <w:r>
        <w:rPr>
          <w:rFonts w:ascii="Arial" w:hAnsi="Arial" w:cs="Arial"/>
          <w:color w:val="000000"/>
          <w:sz w:val="22"/>
          <w:szCs w:val="22"/>
        </w:rPr>
        <w:t xml:space="preserve"> task </w:t>
      </w:r>
      <w:commentRangeEnd w:id="54"/>
      <w:r w:rsidR="00E81FA3">
        <w:rPr>
          <w:rStyle w:val="CommentReference"/>
          <w:rFonts w:asciiTheme="minorHAnsi" w:eastAsiaTheme="minorHAnsi" w:hAnsiTheme="minorHAnsi" w:cstheme="minorBidi"/>
        </w:rPr>
        <w:commentReference w:id="54"/>
      </w:r>
      <w:r>
        <w:rPr>
          <w:rFonts w:ascii="Arial" w:hAnsi="Arial" w:cs="Arial"/>
          <w:color w:val="000000"/>
          <w:sz w:val="22"/>
          <w:szCs w:val="22"/>
        </w:rPr>
        <w:t>(</w:t>
      </w:r>
      <w:proofErr w:type="spellStart"/>
      <w:r>
        <w:rPr>
          <w:rFonts w:ascii="Arial" w:hAnsi="Arial" w:cs="Arial"/>
          <w:color w:val="000000"/>
          <w:sz w:val="22"/>
          <w:szCs w:val="22"/>
        </w:rPr>
        <w:t>ie</w:t>
      </w:r>
      <w:proofErr w:type="spellEnd"/>
      <w:r>
        <w:rPr>
          <w:rFonts w:ascii="Arial" w:hAnsi="Arial" w:cs="Arial"/>
          <w:color w:val="000000"/>
          <w:sz w:val="22"/>
          <w:szCs w:val="22"/>
        </w:rPr>
        <w:t>. the time window after the contrast switch) for each session. We then selected only low contrast sessions and split the data by the median gain in the target period, computing the average psychometric curves for sessions in the bottom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of gain and those in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w:t>
      </w:r>
      <w:ins w:id="55" w:author="katherine wood" w:date="2021-07-12T15:14:00Z">
        <w:r w:rsidR="00390D19">
          <w:rPr>
            <w:rFonts w:ascii="Arial" w:hAnsi="Arial" w:cs="Arial"/>
            <w:color w:val="000000"/>
            <w:sz w:val="22"/>
            <w:szCs w:val="22"/>
          </w:rPr>
          <w:t xml:space="preserve"> a</w:t>
        </w:r>
      </w:ins>
      <w:r>
        <w:rPr>
          <w:rFonts w:ascii="Arial" w:hAnsi="Arial" w:cs="Arial"/>
          <w:color w:val="000000"/>
          <w:sz w:val="22"/>
          <w:szCs w:val="22"/>
        </w:rPr>
        <w:t xml:space="preserve"> steeper slope</w:t>
      </w:r>
      <w:del w:id="56" w:author="katherine wood" w:date="2021-07-12T15:14:00Z">
        <w:r w:rsidDel="00390D19">
          <w:rPr>
            <w:rFonts w:ascii="Arial" w:hAnsi="Arial" w:cs="Arial"/>
            <w:color w:val="000000"/>
            <w:sz w:val="22"/>
            <w:szCs w:val="22"/>
          </w:rPr>
          <w:delText>s</w:delText>
        </w:r>
      </w:del>
      <w:r>
        <w:rPr>
          <w:rFonts w:ascii="Arial" w:hAnsi="Arial" w:cs="Arial"/>
          <w:color w:val="000000"/>
          <w:sz w:val="22"/>
          <w:szCs w:val="22"/>
        </w:rPr>
        <w:t xml:space="preserve"> and lower threshold</w:t>
      </w:r>
      <w:del w:id="57" w:author="katherine wood" w:date="2021-07-12T15:14:00Z">
        <w:r w:rsidDel="00390D19">
          <w:rPr>
            <w:rFonts w:ascii="Arial" w:hAnsi="Arial" w:cs="Arial"/>
            <w:color w:val="000000"/>
            <w:sz w:val="22"/>
            <w:szCs w:val="22"/>
          </w:rPr>
          <w:delText>s</w:delText>
        </w:r>
      </w:del>
      <w:r>
        <w:rPr>
          <w:rFonts w:ascii="Arial" w:hAnsi="Arial" w:cs="Arial"/>
          <w:color w:val="000000"/>
          <w:sz w:val="22"/>
          <w:szCs w:val="22"/>
        </w:rPr>
        <w:t xml:space="preserve"> (Figure 6f). To quantify this 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behavioral impact of gain control from effects of session-to-session fluctuations in gain (for full results of the following models, see </w:t>
      </w:r>
      <w:r w:rsidR="002F5875">
        <w:rPr>
          <w:rFonts w:ascii="Arial" w:hAnsi="Arial" w:cs="Arial"/>
          <w:color w:val="000000"/>
          <w:sz w:val="22"/>
          <w:szCs w:val="22"/>
        </w:rPr>
        <w:t>Supple</w:t>
      </w:r>
      <w:r w:rsidR="00B76096">
        <w:rPr>
          <w:rFonts w:ascii="Arial" w:hAnsi="Arial" w:cs="Arial"/>
          <w:color w:val="000000"/>
          <w:sz w:val="22"/>
          <w:szCs w:val="22"/>
        </w:rPr>
        <w:t>mentary</w:t>
      </w:r>
      <w:r>
        <w:rPr>
          <w:rFonts w:ascii="Arial" w:hAnsi="Arial" w:cs="Arial"/>
          <w:color w:val="000000"/>
          <w:sz w:val="22"/>
          <w:szCs w:val="22"/>
        </w:rPr>
        <w:t xml:space="preserve"> Table 1).</w:t>
      </w:r>
    </w:p>
    <w:p w14:paraId="5F47B930" w14:textId="7B995F0C" w:rsidR="005E6A59" w:rsidRDefault="005E6A59" w:rsidP="005E6A59">
      <w:pPr>
        <w:jc w:val="both"/>
        <w:rPr>
          <w:rFonts w:ascii="Arial" w:hAnsi="Arial" w:cs="Arial"/>
          <w:color w:val="000000"/>
          <w:sz w:val="22"/>
          <w:szCs w:val="22"/>
        </w:rPr>
      </w:pPr>
      <w:r>
        <w:rPr>
          <w:rFonts w:ascii="Arial" w:hAnsi="Arial" w:cs="Arial"/>
          <w:color w:val="000000"/>
          <w:sz w:val="22"/>
          <w:szCs w:val="22"/>
        </w:rPr>
        <w:tab/>
        <w:t>To test the effects of contrast and gain on psychometric thresholds, we fit the full model, as described above</w:t>
      </w:r>
      <w:r w:rsidR="00090042">
        <w:rPr>
          <w:rFonts w:ascii="Arial" w:hAnsi="Arial" w:cs="Arial"/>
          <w:color w:val="000000"/>
          <w:sz w:val="22"/>
          <w:szCs w:val="22"/>
        </w:rPr>
        <w:t xml:space="preserve"> (n = 168 sessions across 13 mice)</w:t>
      </w:r>
      <w:r>
        <w:rPr>
          <w:rFonts w:ascii="Arial" w:hAnsi="Arial" w:cs="Arial"/>
          <w:color w:val="000000"/>
          <w:sz w:val="22"/>
          <w:szCs w:val="22"/>
        </w:rPr>
        <w:t xml:space="preserve">. Then, to assess whether the inclusion of session-to-session variability in gain improved the model fit, we compared the full model to a null model which only included contrast. We found that the model including gain was a better predictor of behavioral threshold than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4.74, </w:t>
      </w:r>
      <w:r>
        <w:rPr>
          <w:rFonts w:ascii="Arial" w:hAnsi="Arial" w:cs="Arial"/>
          <w:i/>
          <w:iCs/>
          <w:color w:val="000000"/>
          <w:sz w:val="22"/>
          <w:szCs w:val="22"/>
        </w:rPr>
        <w:t>p</w:t>
      </w:r>
      <w:r>
        <w:rPr>
          <w:rFonts w:ascii="Arial" w:hAnsi="Arial" w:cs="Arial"/>
          <w:color w:val="000000"/>
          <w:sz w:val="22"/>
          <w:szCs w:val="22"/>
        </w:rPr>
        <w:t xml:space="preserve"> = 0.029), indicating that thresholds decreased by about 2.59 dB SNR </w:t>
      </w:r>
      <w:r w:rsidRPr="009F5392">
        <w:rPr>
          <w:rFonts w:ascii="Arial" w:hAnsi="Arial" w:cs="Arial"/>
          <w:color w:val="000000"/>
          <w:sz w:val="22"/>
          <w:szCs w:val="22"/>
        </w:rPr>
        <w:t>±1.18</w:t>
      </w:r>
      <w:r>
        <w:rPr>
          <w:rFonts w:ascii="Arial" w:hAnsi="Arial" w:cs="Arial"/>
          <w:color w:val="000000"/>
          <w:sz w:val="22"/>
          <w:szCs w:val="22"/>
        </w:rPr>
        <w:t xml:space="preserve"> (standard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0.016), with the step from low to high contrast inducing a decrease in behavioral thresholds of 3.01 dB SNR </w:t>
      </w:r>
      <w:r w:rsidRPr="009F5392">
        <w:rPr>
          <w:rFonts w:ascii="Arial" w:hAnsi="Arial" w:cs="Arial"/>
          <w:color w:val="000000"/>
          <w:sz w:val="22"/>
          <w:szCs w:val="22"/>
        </w:rPr>
        <w:t>±</w:t>
      </w:r>
      <w:r>
        <w:rPr>
          <w:rFonts w:ascii="Arial" w:hAnsi="Arial" w:cs="Arial"/>
          <w:color w:val="000000"/>
          <w:sz w:val="22"/>
          <w:szCs w:val="22"/>
        </w:rPr>
        <w:t>1.23 (standard error).</w:t>
      </w:r>
    </w:p>
    <w:p w14:paraId="5D985388" w14:textId="5134067E"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We applied the same analysis to test the effects of contrast and gain on psychometric slopes (Figure 6f), again finding that gain significantly predicted psychometric curves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5.09, </w:t>
      </w:r>
      <w:r>
        <w:rPr>
          <w:rFonts w:ascii="Arial" w:hAnsi="Arial" w:cs="Arial"/>
          <w:i/>
          <w:iCs/>
          <w:color w:val="000000"/>
          <w:sz w:val="22"/>
          <w:szCs w:val="22"/>
        </w:rPr>
        <w:t>p</w:t>
      </w:r>
      <w:r>
        <w:rPr>
          <w:rFonts w:ascii="Arial" w:hAnsi="Arial" w:cs="Arial"/>
          <w:color w:val="000000"/>
          <w:sz w:val="22"/>
          <w:szCs w:val="22"/>
        </w:rPr>
        <w:t xml:space="preserve"> = 0.024), where the psychometric slope increased by 0.13 dB/PC </w:t>
      </w:r>
      <w:r w:rsidRPr="009F5392">
        <w:rPr>
          <w:rFonts w:ascii="Arial" w:hAnsi="Arial" w:cs="Arial"/>
          <w:color w:val="000000"/>
          <w:sz w:val="22"/>
          <w:szCs w:val="22"/>
        </w:rPr>
        <w:t>±</w:t>
      </w:r>
      <w:r>
        <w:rPr>
          <w:rFonts w:ascii="Arial" w:hAnsi="Arial" w:cs="Arial"/>
          <w:color w:val="000000"/>
          <w:sz w:val="22"/>
          <w:szCs w:val="22"/>
        </w:rPr>
        <w:t xml:space="preserve">0.059 (standard error)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1.57, </w:t>
      </w:r>
      <w:r>
        <w:rPr>
          <w:rFonts w:ascii="Arial" w:hAnsi="Arial" w:cs="Arial"/>
          <w:i/>
          <w:iCs/>
          <w:color w:val="000000"/>
          <w:sz w:val="22"/>
          <w:szCs w:val="22"/>
        </w:rPr>
        <w:t>p</w:t>
      </w:r>
      <w:r>
        <w:rPr>
          <w:rFonts w:ascii="Arial" w:hAnsi="Arial" w:cs="Arial"/>
          <w:color w:val="000000"/>
          <w:sz w:val="22"/>
          <w:szCs w:val="22"/>
        </w:rPr>
        <w:t xml:space="preserve"> = 0.21).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3F8D580C" w14:textId="77777777" w:rsidR="00E57303" w:rsidRDefault="005E6A59" w:rsidP="005E6A59">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by spontaneous fluctuations in gain from session to session. To </w:t>
      </w:r>
    </w:p>
    <w:p w14:paraId="3B33EEB0" w14:textId="37245432" w:rsidR="00E57303" w:rsidRPr="00E57303" w:rsidRDefault="00E57303" w:rsidP="00FC2678">
      <w:pPr>
        <w:pStyle w:val="Heading2"/>
        <w:rPr>
          <w:sz w:val="22"/>
          <w:szCs w:val="22"/>
        </w:rPr>
        <w:pPrChange w:id="58" w:author="katherine wood" w:date="2021-07-12T13:56:00Z">
          <w:pPr/>
        </w:pPrChange>
      </w:pPr>
      <w:r>
        <w:rPr>
          <w:sz w:val="22"/>
          <w:szCs w:val="22"/>
        </w:rPr>
        <w:br w:type="page"/>
      </w:r>
      <w:r>
        <w:rPr>
          <w:noProof/>
          <w:sz w:val="22"/>
          <w:szCs w:val="22"/>
        </w:rPr>
        <w:lastRenderedPageBreak/>
        <w:drawing>
          <wp:anchor distT="0" distB="0" distL="114300" distR="114300" simplePos="0" relativeHeight="251665408" behindDoc="0" locked="0" layoutInCell="1" allowOverlap="1" wp14:anchorId="5EF820E6" wp14:editId="70131282">
            <wp:simplePos x="0" y="0"/>
            <wp:positionH relativeFrom="column">
              <wp:posOffset>983442</wp:posOffset>
            </wp:positionH>
            <wp:positionV relativeFrom="paragraph">
              <wp:posOffset>4445</wp:posOffset>
            </wp:positionV>
            <wp:extent cx="4501515" cy="548640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1515" cy="5486400"/>
                    </a:xfrm>
                    <a:prstGeom prst="rect">
                      <a:avLst/>
                    </a:prstGeom>
                  </pic:spPr>
                </pic:pic>
              </a:graphicData>
            </a:graphic>
            <wp14:sizeRelH relativeFrom="margin">
              <wp14:pctWidth>0</wp14:pctWidth>
            </wp14:sizeRelH>
            <wp14:sizeRelV relativeFrom="margin">
              <wp14:pctHeight>0</wp14:pctHeight>
            </wp14:sizeRelV>
          </wp:anchor>
        </w:drawing>
      </w:r>
      <w:r w:rsidRPr="008B4C83">
        <w:t>Figure 5.</w:t>
      </w:r>
    </w:p>
    <w:p w14:paraId="5258BB04" w14:textId="77777777" w:rsidR="00E57303" w:rsidRDefault="00E57303" w:rsidP="00E57303">
      <w:pPr>
        <w:jc w:val="both"/>
        <w:rPr>
          <w:rFonts w:ascii="Arial" w:hAnsi="Arial" w:cs="Arial"/>
          <w:b/>
          <w:bCs/>
          <w:color w:val="000000"/>
          <w:sz w:val="22"/>
          <w:szCs w:val="22"/>
        </w:rPr>
      </w:pPr>
    </w:p>
    <w:p w14:paraId="310B6391" w14:textId="7E314914"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Example spiking responses to targets and noise in low contrast during behavior. The top portion of the plot is a spike raster ordered by target volume</w:t>
      </w:r>
      <w:r>
        <w:rPr>
          <w:rFonts w:ascii="Arial" w:hAnsi="Arial" w:cs="Arial"/>
          <w:color w:val="000000"/>
          <w:sz w:val="20"/>
          <w:szCs w:val="20"/>
        </w:rPr>
        <w:t xml:space="preserve"> (colors indicate trial identity according to the legend)</w:t>
      </w:r>
      <w:r w:rsidRPr="009D287F">
        <w:rPr>
          <w:rFonts w:ascii="Arial" w:hAnsi="Arial" w:cs="Arial"/>
          <w:color w:val="000000"/>
          <w:sz w:val="20"/>
          <w:szCs w:val="20"/>
        </w:rPr>
        <w:t xml:space="preserve">. </w:t>
      </w:r>
      <w:r>
        <w:rPr>
          <w:rFonts w:ascii="Arial" w:hAnsi="Arial" w:cs="Arial"/>
          <w:color w:val="000000"/>
          <w:sz w:val="20"/>
          <w:szCs w:val="20"/>
        </w:rPr>
        <w:t>Below the raster is a trial-averaged PSTH,</w:t>
      </w:r>
      <w:r w:rsidRPr="009D287F">
        <w:rPr>
          <w:rFonts w:ascii="Arial" w:hAnsi="Arial" w:cs="Arial"/>
          <w:color w:val="000000"/>
          <w:sz w:val="20"/>
          <w:szCs w:val="20"/>
        </w:rPr>
        <w:t xml:space="preserve"> smoothed with a 2ms standard deviation Gaussian kernel.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noise from target responses across trials</w:t>
      </w:r>
      <w:r>
        <w:rPr>
          <w:rFonts w:ascii="Arial" w:hAnsi="Arial" w:cs="Arial"/>
          <w:color w:val="000000"/>
          <w:sz w:val="20"/>
          <w:szCs w:val="20"/>
        </w:rPr>
        <w:t xml:space="preserve">. </w:t>
      </w:r>
      <w:r w:rsidRPr="009D287F">
        <w:rPr>
          <w:rFonts w:ascii="Arial" w:hAnsi="Arial" w:cs="Arial"/>
          <w:color w:val="000000"/>
          <w:sz w:val="20"/>
          <w:szCs w:val="20"/>
        </w:rPr>
        <w:t>The dashed horizontal line indicates chance performance (0.5). Error bars are the bootstrapped 95% confidence interval of the AUC value</w:t>
      </w:r>
      <w:r w:rsidR="002F5875">
        <w:rPr>
          <w:rFonts w:ascii="Arial" w:hAnsi="Arial" w:cs="Arial"/>
          <w:color w:val="000000"/>
          <w:sz w:val="20"/>
          <w:szCs w:val="20"/>
        </w:rPr>
        <w:t xml:space="preserve">. </w:t>
      </w:r>
      <w:r>
        <w:rPr>
          <w:rFonts w:ascii="Arial" w:hAnsi="Arial" w:cs="Arial"/>
          <w:b/>
          <w:bCs/>
          <w:color w:val="000000"/>
          <w:sz w:val="20"/>
          <w:szCs w:val="20"/>
        </w:rPr>
        <w:t xml:space="preserve">c, </w:t>
      </w:r>
      <w:r w:rsidRPr="009D287F">
        <w:rPr>
          <w:rFonts w:ascii="Arial" w:hAnsi="Arial" w:cs="Arial"/>
          <w:color w:val="000000"/>
          <w:sz w:val="20"/>
          <w:szCs w:val="20"/>
        </w:rPr>
        <w:t>Neurograms of populations of simultaneously recorded neurons during a low contrast and high contrast session from the same mouse. Neurons are plotted along the ordinate, while target volume is plotted along the abscissa. Within each plot, the shade indicates the neural response to each target volume, with the average response to noise alone subtracted</w:t>
      </w:r>
      <w:r>
        <w:rPr>
          <w:rFonts w:ascii="Arial" w:hAnsi="Arial" w:cs="Arial"/>
          <w:color w:val="000000"/>
          <w:sz w:val="20"/>
          <w:szCs w:val="20"/>
        </w:rPr>
        <w:t xml:space="preserve">. </w:t>
      </w:r>
      <w:r w:rsidRPr="009D287F">
        <w:rPr>
          <w:rFonts w:ascii="Arial" w:hAnsi="Arial" w:cs="Arial"/>
          <w:color w:val="000000"/>
          <w:sz w:val="20"/>
          <w:szCs w:val="20"/>
        </w:rPr>
        <w:t xml:space="preserve">Asterix indicates the responses of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proofErr w:type="gramStart"/>
      <w:r w:rsidRPr="009D287F">
        <w:rPr>
          <w:rFonts w:ascii="Arial" w:hAnsi="Arial" w:cs="Arial"/>
          <w:color w:val="000000"/>
          <w:sz w:val="20"/>
          <w:szCs w:val="20"/>
        </w:rPr>
        <w:t>Discriminating</w:t>
      </w:r>
      <w:proofErr w:type="gramEnd"/>
      <w:r w:rsidRPr="009D287F">
        <w:rPr>
          <w:rFonts w:ascii="Arial" w:hAnsi="Arial" w:cs="Arial"/>
          <w:color w:val="000000"/>
          <w:sz w:val="20"/>
          <w:szCs w:val="20"/>
        </w:rPr>
        <w:t xml:space="preserve"> targets from noise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high dimensional neural space, noise trials are represented as a gray point-cloud, while target responses are represented as a blue point-cloud. The coding direction (CD) is the vector defining the average difference between these two point-clouds as indicated by the arrow.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coding direction for one session (session CA118-200707, as plotted in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The blue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while the</w:t>
      </w:r>
      <w:r w:rsidRPr="009D287F">
        <w:rPr>
          <w:rFonts w:ascii="Arial" w:hAnsi="Arial" w:cs="Arial"/>
          <w:color w:val="000000"/>
          <w:sz w:val="20"/>
          <w:szCs w:val="20"/>
        </w:rPr>
        <w:t xml:space="preserve"> gray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during noise only trials. The vertical red line is the criterion </w:t>
      </w:r>
      <w:r>
        <w:rPr>
          <w:rFonts w:ascii="Arial" w:hAnsi="Arial" w:cs="Arial"/>
          <w:color w:val="000000"/>
          <w:sz w:val="20"/>
          <w:szCs w:val="20"/>
        </w:rPr>
        <w:t xml:space="preserve">used to compute performance (percent correct for these distributions is indicated by the arrow in panel </w:t>
      </w:r>
      <w:r w:rsidRPr="00FC762A">
        <w:rPr>
          <w:rFonts w:ascii="Arial" w:hAnsi="Arial" w:cs="Arial"/>
          <w:b/>
          <w:bCs/>
          <w:color w:val="000000"/>
          <w:sz w:val="20"/>
          <w:szCs w:val="20"/>
        </w:rPr>
        <w:t>e</w:t>
      </w:r>
      <w:r>
        <w:rPr>
          <w:rFonts w:ascii="Arial" w:hAnsi="Arial" w:cs="Arial"/>
          <w:color w:val="000000"/>
          <w:sz w:val="20"/>
          <w:szCs w:val="20"/>
        </w:rPr>
        <w:t>)</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a logistic fit, respectively.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xml:space="preserve">. The horizontal dashed line indicates chance performance (0.5). The arrow indicates the neural performance computed from the distributions and criterion plotted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from the same mouse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psychometric and neurometric functions across mice. Light circles indicate average behavioral performance, dark red and blue circles indicate average neural performance. Light solid curves indicate logistic fits to average behavioral performance, while vertical lines indicate </w:t>
      </w:r>
      <w:r w:rsidRPr="009D287F">
        <w:rPr>
          <w:rFonts w:ascii="Arial" w:hAnsi="Arial" w:cs="Arial"/>
          <w:color w:val="000000"/>
          <w:sz w:val="20"/>
          <w:szCs w:val="20"/>
        </w:rPr>
        <w:lastRenderedPageBreak/>
        <w:t>the fit thresholds. Dark solid lines indicate fits and thresholds for the neural data. The</w:t>
      </w:r>
      <w:ins w:id="59" w:author="katherine wood" w:date="2021-07-12T14:48:00Z">
        <w:r w:rsidR="004D232B">
          <w:rPr>
            <w:rFonts w:ascii="Arial" w:hAnsi="Arial" w:cs="Arial"/>
            <w:color w:val="000000"/>
            <w:sz w:val="20"/>
            <w:szCs w:val="20"/>
          </w:rPr>
          <w:t xml:space="preserve"> black</w:t>
        </w:r>
      </w:ins>
      <w:r w:rsidRPr="009D287F">
        <w:rPr>
          <w:rFonts w:ascii="Arial" w:hAnsi="Arial" w:cs="Arial"/>
          <w:color w:val="000000"/>
          <w:sz w:val="20"/>
          <w:szCs w:val="20"/>
        </w:rPr>
        <w:t xml:space="preserve"> dashed </w:t>
      </w:r>
      <w:del w:id="60" w:author="katherine wood" w:date="2021-07-12T14:48:00Z">
        <w:r w:rsidRPr="009D287F" w:rsidDel="004D232B">
          <w:rPr>
            <w:rFonts w:ascii="Arial" w:hAnsi="Arial" w:cs="Arial"/>
            <w:color w:val="000000"/>
            <w:sz w:val="20"/>
            <w:szCs w:val="20"/>
          </w:rPr>
          <w:delText xml:space="preserve">vertical </w:delText>
        </w:r>
      </w:del>
      <w:r w:rsidRPr="009D287F">
        <w:rPr>
          <w:rFonts w:ascii="Arial" w:hAnsi="Arial" w:cs="Arial"/>
          <w:color w:val="000000"/>
          <w:sz w:val="20"/>
          <w:szCs w:val="20"/>
        </w:rPr>
        <w:t>line indicates chance performance. Shades of blue and red indicate averages over low and high contrast respectively.</w:t>
      </w:r>
      <w:r w:rsidRPr="009D287F">
        <w:rPr>
          <w:rFonts w:ascii="Arial" w:hAnsi="Arial" w:cs="Arial"/>
          <w:b/>
          <w:bCs/>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Each circle represents the average behavioral and neural threshold for each mouse for each contrast (as indicated by the circle fill color). Grey lines and shaded areas indicate the linear regression fit across contrasts, ±95% confidence interval. The solid black line indicates unity. </w:t>
      </w:r>
      <w:r>
        <w:rPr>
          <w:rFonts w:ascii="Arial" w:hAnsi="Arial" w:cs="Arial"/>
          <w:color w:val="000000"/>
          <w:sz w:val="20"/>
          <w:szCs w:val="20"/>
        </w:rPr>
        <w:t xml:space="preserve">Black asterisks indicate significant multiple regression fits to the data; within that model: grey asterisks indicate that neural thresholds are significant predictors of behavior, while red asterisks indicate that contrast is a significant predictor. </w:t>
      </w:r>
      <w:r>
        <w:rPr>
          <w:rFonts w:ascii="Arial" w:hAnsi="Arial" w:cs="Arial"/>
          <w:b/>
          <w:bCs/>
          <w:color w:val="000000"/>
          <w:sz w:val="20"/>
          <w:szCs w:val="20"/>
        </w:rPr>
        <w:t xml:space="preserve"> </w:t>
      </w:r>
      <w:del w:id="61" w:author="katherine wood" w:date="2021-07-12T14:49:00Z">
        <w:r w:rsidDel="004D232B">
          <w:rPr>
            <w:rFonts w:ascii="Arial" w:hAnsi="Arial" w:cs="Arial"/>
            <w:b/>
            <w:bCs/>
            <w:color w:val="000000"/>
            <w:sz w:val="20"/>
            <w:szCs w:val="20"/>
          </w:rPr>
          <w:delText>H</w:delText>
        </w:r>
      </w:del>
      <w:ins w:id="62" w:author="katherine wood" w:date="2021-07-12T14:49:00Z">
        <w:r w:rsidR="004D232B">
          <w:rPr>
            <w:rFonts w:ascii="Arial" w:hAnsi="Arial" w:cs="Arial"/>
            <w:b/>
            <w:bCs/>
            <w:color w:val="000000"/>
            <w:sz w:val="20"/>
            <w:szCs w:val="20"/>
          </w:rPr>
          <w:t>h</w:t>
        </w:r>
      </w:ins>
      <w:r>
        <w:rPr>
          <w:rFonts w:ascii="Arial" w:hAnsi="Arial" w:cs="Arial"/>
          <w:b/>
          <w:bCs/>
          <w:color w:val="000000"/>
          <w:sz w:val="20"/>
          <w:szCs w:val="20"/>
        </w:rPr>
        <w:t xml:space="preserve">,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9D287F">
        <w:rPr>
          <w:rFonts w:ascii="Arial" w:hAnsi="Arial" w:cs="Arial"/>
          <w:color w:val="000000"/>
          <w:sz w:val="20"/>
          <w:szCs w:val="20"/>
        </w:rPr>
        <w:t xml:space="preserve">Population decoder performance in each contrast transition, as a function of target presentation relative to the transition (indicated by the dashed vertical black line at 0s). Ticks on the abscissa indicate average target time from the transition in milliseconds. Solid lines and circles indicate the percent correct performance of a target decoder after a switch to low contrast (blue) or high contrast (red). </w:t>
      </w:r>
      <w:del w:id="63" w:author="katherine wood" w:date="2021-07-12T14:50:00Z">
        <w:r w:rsidRPr="009D287F" w:rsidDel="004D232B">
          <w:rPr>
            <w:rFonts w:ascii="Arial" w:hAnsi="Arial" w:cs="Arial"/>
            <w:color w:val="000000"/>
            <w:sz w:val="20"/>
            <w:szCs w:val="20"/>
          </w:rPr>
          <w:delText>Errorbars</w:delText>
        </w:r>
      </w:del>
      <w:ins w:id="64" w:author="katherine wood" w:date="2021-07-12T14:50:00Z">
        <w:r w:rsidR="004D232B" w:rsidRPr="009D287F">
          <w:rPr>
            <w:rFonts w:ascii="Arial" w:hAnsi="Arial" w:cs="Arial"/>
            <w:color w:val="000000"/>
            <w:sz w:val="20"/>
            <w:szCs w:val="20"/>
          </w:rPr>
          <w:t>Error bars</w:t>
        </w:r>
      </w:ins>
      <w:r w:rsidRPr="009D287F">
        <w:rPr>
          <w:rFonts w:ascii="Arial" w:hAnsi="Arial" w:cs="Arial"/>
          <w:color w:val="000000"/>
          <w:sz w:val="20"/>
          <w:szCs w:val="20"/>
        </w:rPr>
        <w:t xml:space="preserve"> indicate ±SEM </w:t>
      </w:r>
      <w:r w:rsidRPr="001503A3">
        <w:rPr>
          <w:rFonts w:ascii="Arial" w:hAnsi="Arial" w:cs="Arial"/>
          <w:color w:val="000000"/>
          <w:sz w:val="20"/>
          <w:szCs w:val="20"/>
        </w:rPr>
        <w:t xml:space="preserve"> </w:t>
      </w:r>
      <w:r w:rsidRPr="009D287F">
        <w:rPr>
          <w:rFonts w:ascii="Arial" w:hAnsi="Arial" w:cs="Arial"/>
          <w:color w:val="000000"/>
          <w:sz w:val="20"/>
          <w:szCs w:val="20"/>
        </w:rPr>
        <w:t>over sessions. Horizontal lines indicate significant changes in performance between the first target presentation time and subsequent target presentation times, as assessed by Wilcoxon Sign-rank tests with false discovery rate correction for multiple comparisons. The span of the lines indicates the target times being compared, while the color of the lines indicates whether the test was performed within high contrast (red) or low contrast (blue).</w:t>
      </w:r>
      <w:r w:rsidRPr="009D287F">
        <w:rPr>
          <w:rFonts w:ascii="Arial" w:hAnsi="Arial" w:cs="Arial"/>
          <w:b/>
          <w:bCs/>
          <w:color w:val="000000"/>
          <w:sz w:val="20"/>
          <w:szCs w:val="20"/>
        </w:rPr>
        <w:t xml:space="preserve">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1D238F96" w14:textId="479C97F9" w:rsidR="00E57303" w:rsidRDefault="005E6A59" w:rsidP="005E6A59">
      <w:pPr>
        <w:jc w:val="both"/>
        <w:rPr>
          <w:rFonts w:ascii="Arial" w:hAnsi="Arial" w:cs="Arial"/>
          <w:color w:val="000000"/>
          <w:sz w:val="22"/>
          <w:szCs w:val="22"/>
        </w:rPr>
      </w:pPr>
      <w:r>
        <w:rPr>
          <w:rFonts w:ascii="Arial" w:hAnsi="Arial" w:cs="Arial"/>
          <w:color w:val="000000"/>
          <w:sz w:val="22"/>
          <w:szCs w:val="22"/>
        </w:rPr>
        <w:lastRenderedPageBreak/>
        <w:t>further disentangle the relationship between these two sources of behavioral modulation, we repeated the mixed effects models, but examined gain during the adaptation period as the predictor of interest. We hypothesized that gain in this period should not be predictive of behavioral performance, as there were no targets presented during this portion of the trial. We found that this was the case and did not observe any predictive relationship between gain during this period and behavioral performance (</w:t>
      </w:r>
      <w:r w:rsidR="00B76096">
        <w:rPr>
          <w:rFonts w:ascii="Arial" w:hAnsi="Arial" w:cs="Arial"/>
          <w:color w:val="000000"/>
          <w:sz w:val="22"/>
          <w:szCs w:val="22"/>
        </w:rPr>
        <w:t xml:space="preserve">Extended Data </w:t>
      </w:r>
      <w:r>
        <w:rPr>
          <w:rFonts w:ascii="Arial" w:hAnsi="Arial" w:cs="Arial"/>
          <w:color w:val="000000"/>
          <w:sz w:val="22"/>
          <w:szCs w:val="22"/>
        </w:rPr>
        <w:t>Figure 5i-k; Supplementa</w:t>
      </w:r>
      <w:r w:rsidR="00B76096">
        <w:rPr>
          <w:rFonts w:ascii="Arial" w:hAnsi="Arial" w:cs="Arial"/>
          <w:color w:val="000000"/>
          <w:sz w:val="22"/>
          <w:szCs w:val="22"/>
        </w:rPr>
        <w:t>ry</w:t>
      </w:r>
      <w:r>
        <w:rPr>
          <w:rFonts w:ascii="Arial" w:hAnsi="Arial" w:cs="Arial"/>
          <w:color w:val="000000"/>
          <w:sz w:val="22"/>
          <w:szCs w:val="22"/>
        </w:rPr>
        <w:t xml:space="preserve"> Table 1). In summary, we used a linear-nonlinear model to measure cortical gain in behaving mice, finding robust gain control in line with previous findings. Furthermore, we found that gain increased in the target period of the trial, and that psychometric performance is predicted by both the stimulus contrast and by session-to-session changes in cortical gain during target detection.</w:t>
      </w:r>
    </w:p>
    <w:p w14:paraId="052AD8FB" w14:textId="77777777" w:rsidR="00E57303" w:rsidRDefault="00E57303">
      <w:pPr>
        <w:rPr>
          <w:rFonts w:ascii="Arial" w:hAnsi="Arial" w:cs="Arial"/>
          <w:color w:val="000000"/>
          <w:sz w:val="22"/>
          <w:szCs w:val="22"/>
        </w:rPr>
      </w:pPr>
      <w:r>
        <w:rPr>
          <w:rFonts w:ascii="Arial" w:hAnsi="Arial" w:cs="Arial"/>
          <w:color w:val="000000"/>
          <w:sz w:val="22"/>
          <w:szCs w:val="22"/>
        </w:rPr>
        <w:br w:type="page"/>
      </w:r>
    </w:p>
    <w:p w14:paraId="5DFF5289" w14:textId="77777777" w:rsidR="00E57303" w:rsidRDefault="00E57303" w:rsidP="00E57303">
      <w:pPr>
        <w:jc w:val="both"/>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2AE3EA" wp14:editId="1676697E">
            <wp:extent cx="6858000" cy="28568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2856865"/>
                    </a:xfrm>
                    <a:prstGeom prst="rect">
                      <a:avLst/>
                    </a:prstGeom>
                  </pic:spPr>
                </pic:pic>
              </a:graphicData>
            </a:graphic>
          </wp:inline>
        </w:drawing>
      </w:r>
    </w:p>
    <w:p w14:paraId="270E4888" w14:textId="77777777" w:rsidR="00E57303" w:rsidRDefault="00E57303" w:rsidP="00390D19">
      <w:pPr>
        <w:pStyle w:val="Heading2"/>
      </w:pPr>
      <w:r w:rsidRPr="000A7884">
        <w:t xml:space="preserve">Figure </w:t>
      </w:r>
      <w:r>
        <w:t>6</w:t>
      </w:r>
      <w:r w:rsidRPr="000A7884">
        <w:t>.</w:t>
      </w:r>
    </w:p>
    <w:p w14:paraId="6A015F6C" w14:textId="77777777" w:rsidR="00E57303" w:rsidRPr="000A7884" w:rsidRDefault="00E57303" w:rsidP="00E57303">
      <w:pPr>
        <w:jc w:val="both"/>
        <w:rPr>
          <w:rFonts w:ascii="Arial" w:hAnsi="Arial" w:cs="Arial"/>
          <w:b/>
          <w:bCs/>
          <w:color w:val="000000"/>
          <w:sz w:val="20"/>
          <w:szCs w:val="20"/>
        </w:rPr>
      </w:pPr>
    </w:p>
    <w:p w14:paraId="51B6A027" w14:textId="7076ACB5" w:rsidR="00E57303" w:rsidRPr="004E7B8B" w:rsidRDefault="00E57303" w:rsidP="00E57303">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using normalized reverse correlation. The relationship between the STRF prediction (grey trace) and observed spikes were used to estimate two models: a static model where the nonlinearity is estimated across all trial periods or a GC model where the nonlinearity is estimated separately for low and high contrast.</w:t>
      </w:r>
      <w:r>
        <w:rPr>
          <w:rFonts w:ascii="Arial" w:hAnsi="Arial" w:cs="Arial"/>
          <w:b/>
          <w:bCs/>
          <w:color w:val="000000"/>
          <w:sz w:val="20"/>
          <w:szCs w:val="20"/>
        </w:rPr>
        <w:t xml:space="preserve"> b, </w:t>
      </w:r>
      <w:r w:rsidRPr="009D287F">
        <w:rPr>
          <w:rFonts w:ascii="Arial" w:hAnsi="Arial" w:cs="Arial"/>
          <w:color w:val="000000"/>
          <w:sz w:val="20"/>
          <w:szCs w:val="20"/>
        </w:rPr>
        <w:t xml:space="preserve">Example background-locked responses from a well-tuned cortical unit across the trial duration. The top portion of the plot is a spike raster sorted by the frozen noise scenes (Scene 1-5) of the background. </w:t>
      </w:r>
      <w:r>
        <w:rPr>
          <w:rFonts w:ascii="Arial" w:hAnsi="Arial" w:cs="Arial"/>
          <w:color w:val="000000"/>
          <w:sz w:val="20"/>
          <w:szCs w:val="20"/>
        </w:rPr>
        <w:t xml:space="preserve">The contrast of the adaptation and target periods are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 model (grey) and GC model (orange). Correlations of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 xml:space="preserve">STRF for this example neuron. STRF values are indicated by the </w:t>
      </w:r>
      <w:proofErr w:type="spellStart"/>
      <w:r w:rsidRPr="009D287F">
        <w:rPr>
          <w:rFonts w:ascii="Arial" w:hAnsi="Arial" w:cs="Arial"/>
          <w:color w:val="000000"/>
          <w:sz w:val="20"/>
          <w:szCs w:val="20"/>
        </w:rPr>
        <w:t>colorbar</w:t>
      </w:r>
      <w:proofErr w:type="spellEnd"/>
      <w:r w:rsidRPr="009D287F">
        <w:rPr>
          <w:rFonts w:ascii="Arial" w:hAnsi="Arial" w:cs="Arial"/>
          <w:color w:val="000000"/>
          <w:sz w:val="20"/>
          <w:szCs w:val="20"/>
        </w:rPr>
        <w:t>.</w:t>
      </w:r>
      <w:r>
        <w:rPr>
          <w:rFonts w:ascii="Arial" w:hAnsi="Arial" w:cs="Arial"/>
          <w:b/>
          <w:bCs/>
          <w:color w:val="000000"/>
          <w:sz w:val="20"/>
          <w:szCs w:val="20"/>
        </w:rPr>
        <w:t xml:space="preserve"> 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 Each line is a fit to the test set in 10 cross-validation runs</w:t>
      </w:r>
      <w:r w:rsidR="002F5875">
        <w:rPr>
          <w:rFonts w:ascii="Arial" w:hAnsi="Arial" w:cs="Arial"/>
          <w:color w:val="000000"/>
          <w:sz w:val="20"/>
          <w:szCs w:val="20"/>
        </w:rPr>
        <w:t xml:space="preserve">. </w:t>
      </w:r>
      <w:r>
        <w:rPr>
          <w:rFonts w:ascii="Arial" w:hAnsi="Arial" w:cs="Arial"/>
          <w:color w:val="000000"/>
          <w:sz w:val="20"/>
          <w:szCs w:val="20"/>
        </w:rPr>
        <w:t>Blue and red lines and dots are the nonlinearities in low and high contrast for the GC model, while the grey lines and dots are for the static model (here, they are obscured by the high contrast data).</w:t>
      </w:r>
      <w:r>
        <w:rPr>
          <w:rFonts w:ascii="Arial" w:hAnsi="Arial" w:cs="Arial"/>
          <w:b/>
          <w:bCs/>
          <w:color w:val="000000"/>
          <w:sz w:val="20"/>
          <w:szCs w:val="20"/>
        </w:rPr>
        <w:t xml:space="preserve"> 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In the main figure,</w:t>
      </w:r>
      <w:r w:rsidRPr="009D287F">
        <w:rPr>
          <w:rFonts w:ascii="Arial" w:hAnsi="Arial" w:cs="Arial"/>
          <w:color w:val="000000"/>
          <w:sz w:val="20"/>
          <w:szCs w:val="20"/>
        </w:rPr>
        <w:t xml:space="preserve"> </w:t>
      </w:r>
      <w:r>
        <w:rPr>
          <w:rFonts w:ascii="Arial" w:hAnsi="Arial" w:cs="Arial"/>
          <w:color w:val="000000"/>
          <w:sz w:val="20"/>
          <w:szCs w:val="20"/>
        </w:rPr>
        <w:t>e</w:t>
      </w:r>
      <w:r w:rsidRPr="009D287F">
        <w:rPr>
          <w:rFonts w:ascii="Arial" w:hAnsi="Arial" w:cs="Arial"/>
          <w:color w:val="000000"/>
          <w:sz w:val="20"/>
          <w:szCs w:val="20"/>
        </w:rPr>
        <w:t xml:space="preserve">ach </w:t>
      </w:r>
      <w:r>
        <w:rPr>
          <w:rFonts w:ascii="Arial" w:hAnsi="Arial" w:cs="Arial"/>
          <w:color w:val="000000"/>
          <w:sz w:val="20"/>
          <w:szCs w:val="20"/>
        </w:rPr>
        <w:t>probability density</w:t>
      </w:r>
      <w:r w:rsidRPr="009D287F">
        <w:rPr>
          <w:rFonts w:ascii="Arial" w:hAnsi="Arial" w:cs="Arial"/>
          <w:color w:val="000000"/>
          <w:sz w:val="20"/>
          <w:szCs w:val="20"/>
        </w:rPr>
        <w:t xml:space="preserve"> is the distribution of gain values in high and low contrast across neurons with </w:t>
      </w:r>
      <w:commentRangeStart w:id="65"/>
      <w:r w:rsidRPr="009D287F">
        <w:rPr>
          <w:rFonts w:ascii="Arial" w:hAnsi="Arial" w:cs="Arial"/>
          <w:color w:val="000000"/>
          <w:sz w:val="20"/>
          <w:szCs w:val="20"/>
        </w:rPr>
        <w:t>NR</w:t>
      </w:r>
      <w:commentRangeEnd w:id="65"/>
      <w:r w:rsidR="00E81FA3">
        <w:rPr>
          <w:rStyle w:val="CommentReference"/>
          <w:rFonts w:asciiTheme="minorHAnsi" w:eastAsiaTheme="minorHAnsi" w:hAnsiTheme="minorHAnsi" w:cstheme="minorBidi"/>
        </w:rPr>
        <w:commentReference w:id="65"/>
      </w:r>
      <w:r w:rsidRPr="009D287F">
        <w:rPr>
          <w:rFonts w:ascii="Arial" w:hAnsi="Arial" w:cs="Arial"/>
          <w:color w:val="000000"/>
          <w:sz w:val="20"/>
          <w:szCs w:val="20"/>
        </w:rPr>
        <w:t xml:space="preserve"> below 100.</w:t>
      </w:r>
      <w:r>
        <w:rPr>
          <w:rFonts w:ascii="Arial" w:hAnsi="Arial" w:cs="Arial"/>
          <w:color w:val="000000"/>
          <w:sz w:val="20"/>
          <w:szCs w:val="20"/>
        </w:rPr>
        <w:t xml:space="preserve"> Lighter shaded histograms indicate gain during the adaptation period and darker shaded histograms indicate gain during the target period (labelled by “A” and “T”, respectively). Asterisks indicate post-hoc test results for adaptation vs. target gain in each contrast. </w:t>
      </w:r>
      <w:r w:rsidRPr="00BB7446">
        <w:rPr>
          <w:rFonts w:ascii="Arial" w:hAnsi="Arial" w:cs="Arial"/>
          <w:i/>
          <w:iCs/>
          <w:color w:val="000000"/>
          <w:sz w:val="20"/>
          <w:szCs w:val="20"/>
        </w:rPr>
        <w:t>Inset</w:t>
      </w:r>
      <w:r>
        <w:rPr>
          <w:rFonts w:ascii="Arial" w:hAnsi="Arial" w:cs="Arial"/>
          <w:color w:val="000000"/>
          <w:sz w:val="20"/>
          <w:szCs w:val="20"/>
        </w:rPr>
        <w:t>: gain distributions for each contrast, regardless of trial period.</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Average psychometric curves in low contrast split by cortical gain estimated during the target period of the stimulus. Light blue data points indicate the average performance in sessions where average gain was below the across-session median gain. Dark blue data points indicate average performance in sessions where average gain was above the median. Solid lines are psychometric fits to the data, with the thresholds plotted vertically from 0.5.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indicate </w:t>
      </w:r>
      <w:r w:rsidRPr="009D287F">
        <w:rPr>
          <w:rFonts w:ascii="Arial" w:hAnsi="Arial" w:cs="Arial"/>
          <w:color w:val="000000"/>
          <w:sz w:val="20"/>
          <w:szCs w:val="20"/>
        </w:rPr>
        <w:t>±</w:t>
      </w:r>
      <w:proofErr w:type="spellStart"/>
      <w:r>
        <w:rPr>
          <w:rFonts w:ascii="Arial" w:hAnsi="Arial" w:cs="Arial"/>
          <w:color w:val="000000"/>
          <w:sz w:val="20"/>
          <w:szCs w:val="20"/>
        </w:rPr>
        <w:t>s.e.m.</w:t>
      </w:r>
      <w:proofErr w:type="spellEnd"/>
      <w:r>
        <w:rPr>
          <w:rFonts w:ascii="Arial" w:hAnsi="Arial" w:cs="Arial"/>
          <w:color w:val="000000"/>
          <w:sz w:val="20"/>
          <w:szCs w:val="20"/>
        </w:rPr>
        <w:t xml:space="preserve">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Each circle represents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xml:space="preserve">). Grey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37C9743B" w14:textId="7848351F" w:rsidR="005E6A59" w:rsidRPr="004371FD" w:rsidRDefault="005E6A59" w:rsidP="00390D19">
      <w:pPr>
        <w:pStyle w:val="Heading1"/>
        <w:pPrChange w:id="66" w:author="katherine wood" w:date="2021-07-12T15:19:00Z">
          <w:pPr>
            <w:jc w:val="both"/>
          </w:pPr>
        </w:pPrChange>
      </w:pPr>
      <w:r w:rsidRPr="0087636C">
        <w:br w:type="page"/>
      </w:r>
      <w:r>
        <w:lastRenderedPageBreak/>
        <w:t>Discussion</w:t>
      </w:r>
    </w:p>
    <w:p w14:paraId="467CBD85" w14:textId="77777777" w:rsidR="005E6A59" w:rsidRDefault="005E6A59" w:rsidP="005E6A59">
      <w:pPr>
        <w:jc w:val="both"/>
        <w:rPr>
          <w:rFonts w:ascii="Arial" w:hAnsi="Arial" w:cs="Arial"/>
          <w:sz w:val="22"/>
          <w:szCs w:val="22"/>
        </w:rPr>
      </w:pPr>
      <w:r>
        <w:rPr>
          <w:rFonts w:ascii="Arial" w:hAnsi="Arial" w:cs="Arial"/>
          <w:sz w:val="22"/>
          <w:szCs w:val="22"/>
        </w:rPr>
        <w:tab/>
      </w:r>
      <w:r w:rsidRPr="005B538C">
        <w:rPr>
          <w:rFonts w:ascii="Arial" w:hAnsi="Arial" w:cs="Arial"/>
          <w:sz w:val="22"/>
          <w:szCs w:val="22"/>
        </w:rPr>
        <w:t>On</w:t>
      </w:r>
      <w:r>
        <w:rPr>
          <w:rFonts w:ascii="Arial" w:hAnsi="Arial" w:cs="Arial"/>
          <w:sz w:val="22"/>
          <w:szCs w:val="22"/>
        </w:rPr>
        <w:t xml:space="preserve"> a</w:t>
      </w:r>
      <w:r w:rsidRPr="005B538C">
        <w:rPr>
          <w:rFonts w:ascii="Arial" w:hAnsi="Arial" w:cs="Arial"/>
          <w:sz w:val="22"/>
          <w:szCs w:val="22"/>
        </w:rPr>
        <w:t xml:space="preserve"> daily basis, we navigate through </w:t>
      </w:r>
      <w:r>
        <w:rPr>
          <w:rFonts w:ascii="Arial" w:hAnsi="Arial" w:cs="Arial"/>
          <w:sz w:val="22"/>
          <w:szCs w:val="22"/>
        </w:rPr>
        <w:t>many auditory</w:t>
      </w:r>
      <w:r w:rsidRPr="005B538C">
        <w:rPr>
          <w:rFonts w:ascii="Arial" w:hAnsi="Arial" w:cs="Arial"/>
          <w:sz w:val="22"/>
          <w:szCs w:val="22"/>
        </w:rPr>
        <w:t xml:space="preserve"> environments</w:t>
      </w:r>
      <w:r>
        <w:rPr>
          <w:rFonts w:ascii="Arial" w:hAnsi="Arial" w:cs="Arial"/>
          <w:sz w:val="22"/>
          <w:szCs w:val="22"/>
        </w:rPr>
        <w:t>, each defined by different statistical properties</w:t>
      </w:r>
      <w:r w:rsidRPr="005B538C">
        <w:rPr>
          <w:rFonts w:ascii="Arial" w:hAnsi="Arial" w:cs="Arial"/>
          <w:sz w:val="22"/>
          <w:szCs w:val="22"/>
        </w:rPr>
        <w:t>.</w:t>
      </w:r>
      <w:r>
        <w:rPr>
          <w:rFonts w:ascii="Arial" w:hAnsi="Arial" w:cs="Arial"/>
          <w:sz w:val="22"/>
          <w:szCs w:val="22"/>
        </w:rPr>
        <w:t xml:space="preserve"> The dynamic range, or contrast, of acoustic inputs poses a challenge to the auditory system, which is composed of neurons with limited dynamic range in their response.</w:t>
      </w:r>
      <w:r w:rsidRPr="005B538C">
        <w:rPr>
          <w:rFonts w:ascii="Arial" w:hAnsi="Arial" w:cs="Arial"/>
          <w:sz w:val="22"/>
          <w:szCs w:val="22"/>
        </w:rPr>
        <w:t xml:space="preserve"> The efficient coding hypothesis predicts that as acoustic contrast shifts, neurons throughout the auditory pathway adjust their sensitivity</w:t>
      </w:r>
      <w:r>
        <w:rPr>
          <w:rFonts w:ascii="Arial" w:hAnsi="Arial" w:cs="Arial"/>
          <w:sz w:val="22"/>
          <w:szCs w:val="22"/>
        </w:rPr>
        <w:t xml:space="preserve"> in order to</w:t>
      </w:r>
      <w:r w:rsidRPr="005B538C">
        <w:rPr>
          <w:rFonts w:ascii="Arial" w:hAnsi="Arial" w:cs="Arial"/>
          <w:sz w:val="22"/>
          <w:szCs w:val="22"/>
        </w:rPr>
        <w:t xml:space="preserve"> match the dynamic range of their response to that of the stimulus distribution</w:t>
      </w:r>
      <w:r>
        <w:rPr>
          <w:rFonts w:ascii="Arial" w:hAnsi="Arial" w:cs="Arial"/>
          <w:sz w:val="22"/>
          <w:szCs w:val="22"/>
        </w:rPr>
        <w:fldChar w:fldCharType="begin" w:fldLock="1"/>
      </w:r>
      <w:r>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communication","id":"ITEM-1","issue":"2","issued":{"date-parts":[["1961"]]},"page":"57-58","title":"Possible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indeed, neurons throughout the auditory pathway exhibit contrast adaptation</w:t>
      </w:r>
      <w:r>
        <w:rPr>
          <w:rFonts w:ascii="Arial" w:hAnsi="Arial" w:cs="Arial"/>
          <w:sz w:val="22"/>
          <w:szCs w:val="22"/>
        </w:rPr>
        <w:fldChar w:fldCharType="begin" w:fldLock="1"/>
      </w:r>
      <w:r>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physiology","id":"ITEM-1","issue":"Pt 16","issued":{"date-parts":[["2014"]]},"page":"3371-3381","title":"Hearing in noisy environments: noise invariance and contrast gain control.","type":"article-journal","volume":"592"},"uris":["http://www.mendeley.com/documents/?uuid=4451b5ca-52dd-4076-b52d-b5c1d2ba2af0"]},{"id":"ITEM-2","itemData":{"DOI":"10.1152/jn.00847.2017","ISSN":"15221598","PMID":"30044164","abstract":"The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J.","non-dropping-particle":"","parse-names":false,"suffix":""}],"container-title":"Neuron","id":"ITEM-3","issue":"6","issued":{"date-parts":[["2011"]]},"page":"1178-1191","publisher":"Elsevier Inc.","title":"Contrast Gain Control in Auditory Cortex","type":"article-journal","volume":"70"},"uris":["http://www.mendeley.com/documents/?uuid=a8a65b5a-74db-4174-a3e1-332b376663d9"]},{"id":"ITEM-4","itemData":{"DOI":"10.1371/journal.pbio.1001710","ISBN":"1545-7885","ISSN":"15449173","PMID":"24265596","abstract":"Identifying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M.","non-dropping-particle":"","parse-names":false,"suffix":""}],"id":"ITEM-4","issue":"11","issued":{"date-parts":[["2013","11","12"]]},"page":"e1001710","publisher":"Public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14–17&lt;/sup&gt;","plainTextFormattedCitation":"14–17","previouslyFormattedCitation":"&lt;sup&gt;14–17&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14–17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Pr>
          <w:rFonts w:ascii="Arial"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24</w:t>
      </w:r>
      <w:r>
        <w:rPr>
          <w:rFonts w:ascii="Arial" w:hAnsi="Arial" w:cs="Arial"/>
          <w:sz w:val="22"/>
          <w:szCs w:val="22"/>
        </w:rPr>
        <w:fldChar w:fldCharType="end"/>
      </w:r>
      <w:r>
        <w:rPr>
          <w:rFonts w:ascii="Arial" w:hAnsi="Arial" w:cs="Arial"/>
          <w:sz w:val="22"/>
          <w:szCs w:val="22"/>
        </w:rPr>
        <w:t xml:space="preserve">, </w:t>
      </w:r>
      <w:r w:rsidRPr="005B538C">
        <w:rPr>
          <w:rFonts w:ascii="Arial" w:hAnsi="Arial" w:cs="Arial"/>
          <w:sz w:val="22"/>
          <w:szCs w:val="22"/>
        </w:rPr>
        <w:t xml:space="preserve">whether </w:t>
      </w:r>
      <w:r>
        <w:rPr>
          <w:rFonts w:ascii="Arial" w:hAnsi="Arial" w:cs="Arial"/>
          <w:sz w:val="22"/>
          <w:szCs w:val="22"/>
        </w:rPr>
        <w:t xml:space="preserve">neuronal </w:t>
      </w:r>
      <w:r w:rsidRPr="005B538C">
        <w:rPr>
          <w:rFonts w:ascii="Arial" w:hAnsi="Arial" w:cs="Arial"/>
          <w:sz w:val="22"/>
          <w:szCs w:val="22"/>
        </w:rPr>
        <w:t xml:space="preserve">contrast adaptation plays a role in auditory </w:t>
      </w:r>
      <w:r>
        <w:rPr>
          <w:rFonts w:ascii="Arial" w:hAnsi="Arial" w:cs="Arial"/>
          <w:sz w:val="22"/>
          <w:szCs w:val="22"/>
        </w:rPr>
        <w:t>perception</w:t>
      </w:r>
      <w:r w:rsidRPr="005B538C">
        <w:rPr>
          <w:rFonts w:ascii="Arial" w:hAnsi="Arial" w:cs="Arial"/>
          <w:sz w:val="22"/>
          <w:szCs w:val="22"/>
        </w:rPr>
        <w:t xml:space="preserve"> has not been previously examined </w:t>
      </w:r>
      <w:r>
        <w:rPr>
          <w:rFonts w:ascii="Arial" w:hAnsi="Arial" w:cs="Arial"/>
          <w:sz w:val="22"/>
          <w:szCs w:val="22"/>
        </w:rPr>
        <w:t>simultaneously with behavior</w:t>
      </w:r>
      <w:r w:rsidRPr="005B538C">
        <w:rPr>
          <w:rFonts w:ascii="Arial" w:hAnsi="Arial" w:cs="Arial"/>
          <w:sz w:val="22"/>
          <w:szCs w:val="22"/>
        </w:rPr>
        <w:t xml:space="preserve">. </w:t>
      </w:r>
    </w:p>
    <w:p w14:paraId="3A7F7919" w14:textId="06E0A75C"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neuronal contrast gain control to auditory behavior</w:t>
      </w:r>
      <w:r>
        <w:rPr>
          <w:rFonts w:ascii="Arial" w:hAnsi="Arial" w:cs="Arial"/>
          <w:sz w:val="22"/>
          <w:szCs w:val="22"/>
        </w:rPr>
        <w:t xml:space="preserve"> through the use of a theoretical model of efficient coding, behavioral psychophysics, and </w:t>
      </w:r>
      <w:commentRangeStart w:id="67"/>
      <w:r>
        <w:rPr>
          <w:rFonts w:ascii="Arial" w:hAnsi="Arial" w:cs="Arial"/>
          <w:sz w:val="22"/>
          <w:szCs w:val="22"/>
        </w:rPr>
        <w:t>simultaneous manipulation and recordings of cortical activity</w:t>
      </w:r>
      <w:commentRangeEnd w:id="67"/>
      <w:r w:rsidR="00390D19">
        <w:rPr>
          <w:rStyle w:val="CommentReference"/>
          <w:rFonts w:asciiTheme="minorHAnsi" w:eastAsiaTheme="minorHAnsi" w:hAnsiTheme="minorHAnsi" w:cstheme="minorBidi"/>
        </w:rPr>
        <w:commentReference w:id="67"/>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framework</w:t>
      </w:r>
      <w:r>
        <w:rPr>
          <w:rFonts w:ascii="Arial" w:hAnsi="Arial" w:cs="Arial"/>
          <w:sz w:val="22"/>
          <w:szCs w:val="22"/>
        </w:rPr>
        <w:t xml:space="preserve"> based on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Neuroscience","id":"ITEM-2","issued":{"date-parts":[["2021","5","20"]]},"page":"1-12","publisher":"Nature Research","title":"Efficient and adaptive sensory codes","type":"article-journal"},"uris":["http://www.mendeley.com/documents/?uuid=8e12c13d-595c-3ae9-a48a-7597b0126ba3"]}],"mendeley":{"formattedCitation":"&lt;sup&gt;20,30&lt;/sup&gt;","plainTextFormattedCitation":"20,30","previouslyFormattedCitation":"&lt;sup&gt;20,30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20,30</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Pr="005B538C">
        <w:rPr>
          <w:rFonts w:ascii="Arial" w:hAnsi="Arial" w:cs="Arial"/>
          <w:sz w:val="22"/>
          <w:szCs w:val="22"/>
        </w:rPr>
        <w:t>(2)</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Pr>
          <w:rFonts w:ascii="Arial" w:hAnsi="Arial" w:cs="Arial"/>
          <w:sz w:val="22"/>
          <w:szCs w:val="22"/>
        </w:rPr>
        <w:t>improving 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 confirmed that gain control dynamics in auditory cortex are indeed asymmetric, using a novel variant of Poisson GLM. To</w:t>
      </w:r>
      <w:r w:rsidRPr="005B538C">
        <w:rPr>
          <w:rFonts w:ascii="Arial" w:hAnsi="Arial" w:cs="Arial"/>
          <w:sz w:val="22"/>
          <w:szCs w:val="22"/>
        </w:rPr>
        <w:t xml:space="preserve"> test </w:t>
      </w:r>
      <w:r>
        <w:rPr>
          <w:rFonts w:ascii="Arial" w:hAnsi="Arial" w:cs="Arial"/>
          <w:sz w:val="22"/>
          <w:szCs w:val="22"/>
        </w:rPr>
        <w:t>the model predictions behaviorally</w:t>
      </w:r>
      <w:r w:rsidRPr="005B538C">
        <w:rPr>
          <w:rFonts w:ascii="Arial" w:hAnsi="Arial" w:cs="Arial"/>
          <w:sz w:val="22"/>
          <w:szCs w:val="22"/>
        </w:rPr>
        <w:t>, we trained mice to detect a target in</w:t>
      </w:r>
      <w:r>
        <w:rPr>
          <w:rFonts w:ascii="Arial" w:hAnsi="Arial" w:cs="Arial"/>
          <w:sz w:val="22"/>
          <w:szCs w:val="22"/>
        </w:rPr>
        <w:t xml:space="preserve"> background noise</w:t>
      </w:r>
      <w:r w:rsidRPr="005B538C">
        <w:rPr>
          <w:rFonts w:ascii="Arial" w:hAnsi="Arial" w:cs="Arial"/>
          <w:sz w:val="22"/>
          <w:szCs w:val="22"/>
        </w:rPr>
        <w:t xml:space="preserve"> as </w:t>
      </w:r>
      <w:r>
        <w:rPr>
          <w:rFonts w:ascii="Arial" w:hAnsi="Arial" w:cs="Arial"/>
          <w:sz w:val="22"/>
          <w:szCs w:val="22"/>
        </w:rPr>
        <w:t>the contrast of the background</w:t>
      </w:r>
      <w:r w:rsidRPr="005B538C">
        <w:rPr>
          <w:rFonts w:ascii="Arial" w:hAnsi="Arial" w:cs="Arial"/>
          <w:sz w:val="22"/>
          <w:szCs w:val="22"/>
        </w:rPr>
        <w:t xml:space="preserve"> shifted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had lower detection thresholds and were more sensitive to changes in target volume during 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and previous theoretical models</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specifically</w:t>
      </w:r>
      <w:r w:rsidRPr="005B538C">
        <w:rPr>
          <w:rFonts w:ascii="Arial" w:hAnsi="Arial" w:cs="Arial"/>
          <w:sz w:val="22"/>
          <w:szCs w:val="22"/>
        </w:rPr>
        <w:t xml:space="preserve"> 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-in-noise</w:t>
      </w:r>
      <w:r w:rsidRPr="005B538C">
        <w:rPr>
          <w:rFonts w:ascii="Arial" w:hAnsi="Arial" w:cs="Arial"/>
          <w:sz w:val="22"/>
          <w:szCs w:val="22"/>
        </w:rPr>
        <w:t xml:space="preserve"> task</w:t>
      </w:r>
      <w:r>
        <w:rPr>
          <w:rFonts w:ascii="Arial" w:hAnsi="Arial" w:cs="Arial"/>
          <w:sz w:val="22"/>
          <w:szCs w:val="22"/>
        </w:rPr>
        <w:t xml:space="preserve"> (Figure 4). When recording in AC, found that the parameters of neurometric functions were predictive of ps</w:t>
      </w:r>
      <w:ins w:id="68" w:author="katherine wood" w:date="2021-07-12T15:50:00Z">
        <w:r w:rsidR="00174F6B">
          <w:rPr>
            <w:rFonts w:ascii="Arial" w:hAnsi="Arial" w:cs="Arial"/>
            <w:sz w:val="22"/>
            <w:szCs w:val="22"/>
          </w:rPr>
          <w:t>y</w:t>
        </w:r>
      </w:ins>
      <w:del w:id="69" w:author="katherine wood" w:date="2021-07-12T15:50:00Z">
        <w:r w:rsidDel="00174F6B">
          <w:rPr>
            <w:rFonts w:ascii="Arial" w:hAnsi="Arial" w:cs="Arial"/>
            <w:sz w:val="22"/>
            <w:szCs w:val="22"/>
          </w:rPr>
          <w:delText>u</w:delText>
        </w:r>
      </w:del>
      <w:r>
        <w:rPr>
          <w:rFonts w:ascii="Arial" w:hAnsi="Arial" w:cs="Arial"/>
          <w:sz w:val="22"/>
          <w:szCs w:val="22"/>
        </w:rPr>
        <w:t>chometric functions on a mouse-to-mouse basis, and also showed that target discriminability adapted asymmetrically, as expected (Figure 5). Finally, we found that cortical gain during the target period of the task could predict behavioral thresholds and slopes 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390D19">
      <w:pPr>
        <w:pStyle w:val="Heading3"/>
      </w:pPr>
      <w:commentRangeStart w:id="70"/>
      <w:r w:rsidRPr="00076498">
        <w:t>The role of cortex</w:t>
      </w:r>
      <w:r>
        <w:t xml:space="preserve"> in behavio</w:t>
      </w:r>
      <w:commentRangeEnd w:id="70"/>
      <w:r w:rsidR="00390D19">
        <w:rPr>
          <w:rStyle w:val="CommentReference"/>
          <w:rFonts w:asciiTheme="minorHAnsi" w:eastAsiaTheme="minorHAnsi" w:hAnsiTheme="minorHAnsi" w:cstheme="minorBidi"/>
          <w:i w:val="0"/>
        </w:rPr>
        <w:commentReference w:id="70"/>
      </w:r>
      <w:r>
        <w:t>r</w:t>
      </w:r>
      <w:r w:rsidRPr="00076498">
        <w:t>.</w:t>
      </w:r>
    </w:p>
    <w:p w14:paraId="0CA2E6E1" w14:textId="77777777"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auditory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31,32&lt;/sup&gt;","plainTextFormattedCitation":"31,32","previouslyFormattedCitation":"&lt;sup&gt;31,32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31,32</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Pr>
          <w:rFonts w:ascii="Arial" w:hAnsi="Arial" w:cs="Arial"/>
          <w:sz w:val="22"/>
          <w:szCs w:val="22"/>
        </w:rPr>
        <w:instrText>ADDIN CSL_CITATION {"citationItems":[{"id":"ITEM-1","itemData":{"abstract":"When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Neuroscience","id":"ITEM-1","issued":{"date-parts":[["2010"]]},"title":"Auditory cortex mediates the perceptual effects of acoustic temporal expectation","type":"report"},"uris":["http://www.mendeley.com/documents/?uuid=5e9b0a51-6eb0-3355-85f7-b803a6e10143"]}],"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34&lt;/sup&gt;","plainTextFormattedCitation":"34","previouslyFormattedCitation":"&lt;sup&gt;34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34</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35–37&lt;/sup&gt;","plainTextFormattedCitation":"35–37","previouslyFormattedCitation":"&lt;sup&gt;35–37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35–37</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38&lt;/sup&gt;","plainTextFormattedCitation":"38","previouslyFormattedCitation":"&lt;sup&gt;38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38</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the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but did not impair detection of targets in silence (Figure 4). Furthermore, on a subject-by-subject basis, neuronal activity in AC was correlated with behavioral performance of the subject (Figures 5, 6). This set of results establishes that AC is necessary for the detection of targets in background noise and supports the more general notion that AC is required for more difficult auditory tasks.</w:t>
      </w:r>
    </w:p>
    <w:p w14:paraId="607FF577" w14:textId="77777777"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39,40&lt;/sup&gt;","plainTextFormattedCitation":"39,40","previouslyFormattedCitation":"&lt;sup&gt;39,40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39,40</w:t>
      </w:r>
      <w:r>
        <w:rPr>
          <w:rFonts w:ascii="Arial" w:hAnsi="Arial" w:cs="Arial"/>
          <w:sz w:val="22"/>
          <w:szCs w:val="22"/>
        </w:rPr>
        <w:fldChar w:fldCharType="end"/>
      </w:r>
      <w:r>
        <w:rPr>
          <w:rFonts w:ascii="Arial" w:hAnsi="Arial" w:cs="Arial"/>
          <w:sz w:val="22"/>
          <w:szCs w:val="22"/>
        </w:rPr>
        <w:t>. By recording during the task, we were able to leverage behavioral variability to show that behavioral 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41–43&lt;/sup&gt;","plainTextFormattedCitation":"41–43","previouslyFormattedCitation":"&lt;sup&gt;41–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41–43</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29,43&lt;/sup&gt;","plainTextFormattedCitation":"29,43","previouslyFormattedCitation":"&lt;sup&gt;29,43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29,43</w:t>
      </w:r>
      <w:r>
        <w:rPr>
          <w:rFonts w:ascii="Arial" w:hAnsi="Arial" w:cs="Arial"/>
          <w:sz w:val="22"/>
          <w:szCs w:val="22"/>
        </w:rPr>
        <w:fldChar w:fldCharType="end"/>
      </w:r>
      <w:r>
        <w:rPr>
          <w:rFonts w:ascii="Arial" w:hAnsi="Arial" w:cs="Arial"/>
          <w:sz w:val="22"/>
          <w:szCs w:val="22"/>
        </w:rPr>
        <w:t>. These accounts suggest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44–47&lt;/sup&gt;","plainTextFormattedCitation":"44–47","previouslyFormattedCitation":"&lt;sup&gt;44–47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44–47</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48–51&lt;/sup&gt;","plainTextFormattedCitation":"48–51","previouslyFormattedCitation":"&lt;sup&gt;48–51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48–51</w:t>
      </w:r>
      <w:r>
        <w:rPr>
          <w:rFonts w:ascii="Arial" w:hAnsi="Arial" w:cs="Arial"/>
          <w:sz w:val="22"/>
          <w:szCs w:val="22"/>
        </w:rPr>
        <w:fldChar w:fldCharType="end"/>
      </w:r>
      <w:r>
        <w:rPr>
          <w:rFonts w:ascii="Arial" w:hAnsi="Arial" w:cs="Arial"/>
          <w:sz w:val="22"/>
          <w:szCs w:val="22"/>
        </w:rPr>
        <w:t>. Interestingly, a recent study imaging tens of thousands of neurons in the visual cortex demonstrated 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52&lt;/sup&gt;","plainTextFormattedCitation":"52","previouslyFormattedCitation":"&lt;sup&gt;52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52</w:t>
      </w:r>
      <w:r>
        <w:rPr>
          <w:rFonts w:ascii="Arial" w:hAnsi="Arial" w:cs="Arial"/>
          <w:sz w:val="22"/>
          <w:szCs w:val="22"/>
        </w:rPr>
        <w:fldChar w:fldCharType="end"/>
      </w:r>
      <w:r>
        <w:rPr>
          <w:rFonts w:ascii="Arial" w:hAnsi="Arial" w:cs="Arial"/>
          <w:sz w:val="22"/>
          <w:szCs w:val="22"/>
        </w:rPr>
        <w:t xml:space="preserve">. </w:t>
      </w:r>
    </w:p>
    <w:p w14:paraId="27F8CB1F" w14:textId="77777777"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which were qualitatively consistent with the predictions of efficient coding (Figure 1), resembled temporal asymmetries of </w:t>
      </w:r>
      <w:r>
        <w:rPr>
          <w:rFonts w:ascii="Arial" w:hAnsi="Arial" w:cs="Arial"/>
          <w:sz w:val="22"/>
          <w:szCs w:val="22"/>
        </w:rPr>
        <w:lastRenderedPageBreak/>
        <w:t>gain adaptation in 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53,54&lt;/sup&gt;","plainTextFormattedCitation":"53,54","previouslyFormattedCitation":"&lt;sup&gt;53,54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53,54</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55,56&lt;/sup&gt;","plainTextFormattedCitation":"55,56","previouslyFormattedCitation":"&lt;sup&gt;55,56&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55,56</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57,58&lt;/sup&gt;","plainTextFormattedCitation":"57,58","previouslyFormattedCitation":"&lt;sup&gt;57,58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57,58</w:t>
      </w:r>
      <w:r>
        <w:rPr>
          <w:rFonts w:ascii="Arial" w:hAnsi="Arial" w:cs="Arial"/>
          <w:sz w:val="22"/>
          <w:szCs w:val="22"/>
        </w:rPr>
        <w:fldChar w:fldCharType="end"/>
      </w:r>
      <w:r>
        <w:rPr>
          <w:rFonts w:ascii="Arial" w:hAnsi="Arial" w:cs="Arial"/>
          <w:sz w:val="22"/>
          <w:szCs w:val="22"/>
        </w:rPr>
        <w:t>. While our results cannot rule out top-down input as the causal driver of sensory decisions, they do support the notion that the sensory information upon which decisions are made is shaped by neuronal adaptation, which thus 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1384E317"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the</w:t>
      </w:r>
      <w:r w:rsidRPr="005B538C">
        <w:rPr>
          <w:rFonts w:ascii="Arial" w:hAnsi="Arial" w:cs="Arial"/>
          <w:sz w:val="22"/>
          <w:szCs w:val="22"/>
        </w:rPr>
        <w:t xml:space="preserve"> distribution of stimuli over time</w:t>
      </w:r>
      <w:r>
        <w:rPr>
          <w:rFonts w:ascii="Arial" w:hAnsi="Arial" w:cs="Arial"/>
          <w:sz w:val="22"/>
          <w:szCs w:val="22"/>
        </w:rPr>
        <w:fldChar w:fldCharType="begin" w:fldLock="1"/>
      </w:r>
      <w:r>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59,60&lt;/sup&gt;","plainTextFormattedCitation":"59,60","previouslyFormattedCitation":"&lt;sup&gt;59,60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59,60</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27,61&lt;/sup&gt;","plainTextFormattedCitation":"27,61","previouslyFormattedCitation":"&lt;sup&gt;27,61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27,61</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62–67&lt;/sup&gt;","plainTextFormattedCitation":"62–67","previouslyFormattedCitation":"&lt;sup&gt;62–67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62–67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14,17,18,24&lt;/sup&gt;","plainTextFormattedCitation":"14,17,18,24","previouslyFormattedCitation":"&lt;sup&gt;14,17,18,24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14,17,18,24</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In this study, we developed a novel form of Poisson GLM that allowed us</w:t>
      </w:r>
      <w:ins w:id="71" w:author="katherine wood" w:date="2021-07-12T15:23:00Z">
        <w:r w:rsidR="008F18A8">
          <w:rPr>
            <w:rFonts w:ascii="Arial" w:hAnsi="Arial" w:cs="Arial"/>
            <w:sz w:val="22"/>
            <w:szCs w:val="22"/>
          </w:rPr>
          <w:t xml:space="preserve"> to</w:t>
        </w:r>
      </w:ins>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w:t>
      </w:r>
      <w:commentRangeStart w:id="72"/>
      <w:r>
        <w:rPr>
          <w:rFonts w:ascii="Arial" w:hAnsi="Arial" w:cs="Arial"/>
          <w:sz w:val="22"/>
          <w:szCs w:val="22"/>
        </w:rPr>
        <w:t>as predicted from efficient coding theory</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and as shown in previous work</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mendeley":{"formattedCitation":"&lt;sup&gt;25&lt;/sup&gt;","plainTextFormattedCitation":"25","previouslyFormattedCitation":"&lt;sup&gt;25&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25</w:t>
      </w:r>
      <w:r>
        <w:rPr>
          <w:rFonts w:ascii="Arial" w:hAnsi="Arial" w:cs="Arial"/>
          <w:sz w:val="22"/>
          <w:szCs w:val="22"/>
        </w:rPr>
        <w:fldChar w:fldCharType="end"/>
      </w:r>
      <w:r>
        <w:rPr>
          <w:rFonts w:ascii="Arial" w:hAnsi="Arial" w:cs="Arial"/>
          <w:sz w:val="22"/>
          <w:szCs w:val="22"/>
        </w:rPr>
        <w:t>.</w:t>
      </w:r>
      <w:commentRangeEnd w:id="72"/>
      <w:r w:rsidR="008F18A8">
        <w:rPr>
          <w:rStyle w:val="CommentReference"/>
          <w:rFonts w:asciiTheme="minorHAnsi" w:eastAsiaTheme="minorHAnsi" w:hAnsiTheme="minorHAnsi" w:cstheme="minorBidi"/>
        </w:rPr>
        <w:commentReference w:id="72"/>
      </w:r>
    </w:p>
    <w:p w14:paraId="6542FF99" w14:textId="1B56B546" w:rsidR="005E6A59" w:rsidRDefault="005E6A59" w:rsidP="005E6A59">
      <w:pPr>
        <w:ind w:firstLine="720"/>
        <w:jc w:val="both"/>
        <w:rPr>
          <w:rFonts w:ascii="Arial" w:hAnsi="Arial" w:cs="Arial"/>
          <w:sz w:val="22"/>
          <w:szCs w:val="22"/>
        </w:rPr>
      </w:pPr>
      <w:r>
        <w:rPr>
          <w:rFonts w:ascii="Arial" w:hAnsi="Arial" w:cs="Arial"/>
          <w:sz w:val="22"/>
          <w:szCs w:val="22"/>
        </w:rPr>
        <w:t>Furthermore, we found that behavioral detection of targets adapted asymmetrically (Figure 3), similar to observed gain adaptation in auditory cortex. This suggested that the dynamics of contrast gain control influenced task performance. Indeed</w:t>
      </w:r>
      <w:ins w:id="73" w:author="katherine wood" w:date="2021-07-12T15:28:00Z">
        <w:r w:rsidR="008F18A8">
          <w:rPr>
            <w:rFonts w:ascii="Arial" w:hAnsi="Arial" w:cs="Arial"/>
            <w:sz w:val="22"/>
            <w:szCs w:val="22"/>
          </w:rPr>
          <w:t>,</w:t>
        </w:r>
      </w:ins>
      <w:r>
        <w:rPr>
          <w:rFonts w:ascii="Arial" w:hAnsi="Arial" w:cs="Arial"/>
          <w:sz w:val="22"/>
          <w:szCs w:val="22"/>
        </w:rPr>
        <w:t xml:space="preserve">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xml:space="preserve">. contrast gain control), </w:t>
      </w:r>
      <w:proofErr w:type="gramStart"/>
      <w:r>
        <w:rPr>
          <w:rFonts w:ascii="Arial" w:hAnsi="Arial" w:cs="Arial"/>
          <w:sz w:val="22"/>
          <w:szCs w:val="22"/>
        </w:rPr>
        <w:t>and,</w:t>
      </w:r>
      <w:proofErr w:type="gramEnd"/>
      <w:r>
        <w:rPr>
          <w:rFonts w:ascii="Arial" w:hAnsi="Arial" w:cs="Arial"/>
          <w:sz w:val="22"/>
          <w:szCs w:val="22"/>
        </w:rPr>
        <w:t xml:space="preserve">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44,45,68&lt;/sup&gt;","plainTextFormattedCitation":"44,45,68","previouslyFormattedCitation":"&lt;sup&gt;44,45,68&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44,45,68</w:t>
      </w:r>
      <w:r>
        <w:rPr>
          <w:rFonts w:ascii="Arial" w:hAnsi="Arial" w:cs="Arial"/>
          <w:sz w:val="22"/>
          <w:szCs w:val="22"/>
        </w:rPr>
        <w:fldChar w:fldCharType="end"/>
      </w:r>
      <w:r>
        <w:rPr>
          <w:rFonts w:ascii="Arial" w:hAnsi="Arial" w:cs="Arial"/>
          <w:sz w:val="22"/>
          <w:szCs w:val="22"/>
        </w:rPr>
        <w:t xml:space="preserve"> and optimal behavioral states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xml:space="preserve">. Our results suggest that automatic forms of gain control as well as session-to-session fluctuations in gain both modulate </w:t>
      </w:r>
      <w:proofErr w:type="gramStart"/>
      <w:r>
        <w:rPr>
          <w:rFonts w:ascii="Arial" w:hAnsi="Arial" w:cs="Arial"/>
          <w:sz w:val="22"/>
          <w:szCs w:val="22"/>
        </w:rPr>
        <w:t>behavior, and</w:t>
      </w:r>
      <w:proofErr w:type="gramEnd"/>
      <w:r>
        <w:rPr>
          <w:rFonts w:ascii="Arial" w:hAnsi="Arial" w:cs="Arial"/>
          <w:sz w:val="22"/>
          <w:szCs w:val="22"/>
        </w:rPr>
        <w:t xml:space="preserve"> provide a starting point for dissecting the neural mechanisms underlying these two 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383973">
      <w:pPr>
        <w:pStyle w:val="Heading3"/>
      </w:pPr>
      <w:r>
        <w:t>Cellular mechanisms of gain control.</w:t>
      </w:r>
    </w:p>
    <w:p w14:paraId="23C70620" w14:textId="0BCA94CB" w:rsidR="005E6A59" w:rsidRDefault="005E6A59" w:rsidP="005E6A59">
      <w:pPr>
        <w:ind w:firstLine="720"/>
        <w:jc w:val="both"/>
        <w:rPr>
          <w:rFonts w:ascii="Arial" w:hAnsi="Arial" w:cs="Arial"/>
          <w:sz w:val="22"/>
          <w:szCs w:val="22"/>
        </w:rPr>
      </w:pPr>
      <w:r>
        <w:rPr>
          <w:rFonts w:ascii="Arial" w:hAnsi="Arial" w:cs="Arial"/>
          <w:sz w:val="22"/>
          <w:szCs w:val="22"/>
        </w:rPr>
        <w:t>While this and other studies demonstrated 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71,72</w:t>
      </w:r>
      <w:r>
        <w:rPr>
          <w:rFonts w:ascii="Arial" w:hAnsi="Arial" w:cs="Arial"/>
          <w:sz w:val="22"/>
          <w:szCs w:val="22"/>
        </w:rPr>
        <w:fldChar w:fldCharType="end"/>
      </w:r>
      <w:r>
        <w:rPr>
          <w:rFonts w:ascii="Arial" w:hAnsi="Arial" w:cs="Arial"/>
          <w:sz w:val="22"/>
          <w:szCs w:val="22"/>
        </w:rPr>
        <w:t>. Although 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Stimuli","type":"article-journal","volume":"73"},"uris":["http://www.mendeley.com/documents/?uuid=d312a648-1e21-4d49-bda3-3fcf02231adb"]},{"id":"ITEM-2","itemData":{"DOI":"10.1038/nature11347","ISSN":"00280836","PMID":"22878717","abstract":"Brain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73,74&lt;/sup&gt;","plainTextFormattedCitation":"73,74","previouslyFormattedCitation":"&lt;sup&gt;73,74&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73,74</w:t>
      </w:r>
      <w:r>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75,76&lt;/sup&gt;","plainTextFormattedCitation":"75,76","previouslyFormattedCitation":"&lt;sup&gt;75,76&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75,76</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 Whether these two forms of gain control share common neural substrates is unclear. By combining previously mentioned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383973">
      <w:pPr>
        <w:pStyle w:val="Heading3"/>
      </w:pPr>
      <w:r>
        <w:t>The missing link between efficient coding and behavior.</w:t>
      </w:r>
    </w:p>
    <w:p w14:paraId="00DD1B71" w14:textId="7247A151"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communication","id":"ITEM-2","issue":"2","issued":{"date-parts":[["1961"]]},"page":"57-58","title":"Possible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1,21,77–79&lt;/sup&gt;","plainTextFormattedCitation":"1,21,77–79","previouslyFormattedCitation":"&lt;sup&gt;1,21,77–79&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1,21,77–79</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23,24&lt;/sup&gt;","plainTextFormattedCitation":"23,24","previouslyFormattedCitation":"&lt;sup&gt;23,24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23,24</w:t>
      </w:r>
      <w:r>
        <w:rPr>
          <w:rFonts w:ascii="Arial" w:hAnsi="Arial" w:cs="Arial"/>
          <w:sz w:val="22"/>
          <w:szCs w:val="22"/>
        </w:rPr>
        <w:fldChar w:fldCharType="end"/>
      </w:r>
      <w:r>
        <w:rPr>
          <w:rFonts w:ascii="Arial" w:hAnsi="Arial" w:cs="Arial"/>
          <w:sz w:val="22"/>
          <w:szCs w:val="22"/>
        </w:rPr>
        <w:t>. Our work now provides a framework for linking the principles of neuronal coding with behavioral performance. Additionally, we have introduced a novel form 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80,81&lt;/sup&gt;","plainTextFormattedCitation":"80,81","previouslyFormattedCitation":"&lt;sup&gt;80,81&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80,81</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76,82&lt;/sup&gt;","plainTextFormattedCitation":"74–76,82","previouslyFormattedCitation":"&lt;sup&gt;74–76,82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74–76,82</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390D19">
      <w:pPr>
        <w:pStyle w:val="Heading1"/>
      </w:pPr>
      <w:r>
        <w:lastRenderedPageBreak/>
        <w:t xml:space="preserve">Online </w:t>
      </w:r>
      <w:r w:rsidR="00A07D9A">
        <w:t>M</w:t>
      </w:r>
      <w:r w:rsidR="00C70DC0" w:rsidRPr="003A75F6">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174F6B">
      <w:pPr>
        <w:pStyle w:val="Heading3"/>
      </w:pPr>
      <w:r w:rsidRPr="003A75F6">
        <w:t xml:space="preserve">Animals. </w:t>
      </w:r>
    </w:p>
    <w:p w14:paraId="0F3F93A1" w14:textId="44586F95"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Pr="00C72113">
        <w:rPr>
          <w:rFonts w:ascii="Arial" w:hAnsi="Arial" w:cs="Arial"/>
          <w:b/>
          <w:bCs/>
          <w:sz w:val="22"/>
          <w:szCs w:val="22"/>
        </w:rPr>
        <w:t>xxx</w:t>
      </w:r>
      <w:r w:rsidRPr="003A75F6">
        <w:rPr>
          <w:rFonts w:ascii="Arial" w:hAnsi="Arial" w:cs="Arial"/>
          <w:sz w:val="22"/>
          <w:szCs w:val="22"/>
        </w:rPr>
        <w:t xml:space="preserve">) and female (n = </w:t>
      </w:r>
      <w:r w:rsidRPr="00C72113">
        <w:rPr>
          <w:rFonts w:ascii="Arial" w:hAnsi="Arial" w:cs="Arial"/>
          <w:b/>
          <w:bCs/>
          <w:sz w:val="22"/>
          <w:szCs w:val="22"/>
        </w:rPr>
        <w:t>xxx</w:t>
      </w:r>
      <w:r w:rsidRPr="003A75F6">
        <w:rPr>
          <w:rFonts w:ascii="Arial" w:hAnsi="Arial" w:cs="Arial"/>
          <w:sz w:val="22"/>
          <w:szCs w:val="22"/>
        </w:rPr>
        <w:t xml:space="preserve">) mice (The Jackson Laboratory; age 12-15 weeks; weight 20-30g; </w:t>
      </w:r>
      <w:r w:rsidRPr="0087636C">
        <w:rPr>
          <w:rFonts w:ascii="Arial" w:hAnsi="Arial" w:cs="Arial"/>
          <w:b/>
          <w:bCs/>
          <w:sz w:val="22"/>
          <w:szCs w:val="22"/>
        </w:rPr>
        <w:t>STRAINS</w:t>
      </w:r>
      <w:r w:rsidRPr="003A75F6">
        <w:rPr>
          <w:rFonts w:ascii="Arial" w:hAnsi="Arial" w:cs="Arial"/>
          <w:sz w:val="22"/>
          <w:szCs w:val="22"/>
        </w:rPr>
        <w:t xml:space="preserve">, etc.),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Water Restriction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174F6B">
      <w:pPr>
        <w:pStyle w:val="Heading3"/>
      </w:pPr>
      <w:r w:rsidRPr="003A75F6">
        <w:t xml:space="preserve">Surgery. </w:t>
      </w:r>
    </w:p>
    <w:p w14:paraId="0735C64C" w14:textId="736B62E0"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undergoing electrophysiological experiments,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174F6B">
      <w:pPr>
        <w:pStyle w:val="Heading3"/>
      </w:pPr>
      <w:r w:rsidRPr="003A75F6">
        <w:t xml:space="preserve">Water </w:t>
      </w:r>
      <w:r w:rsidR="008754D8">
        <w:t>r</w:t>
      </w:r>
      <w:r w:rsidRPr="003A75F6">
        <w:t xml:space="preserve">estriction. </w:t>
      </w:r>
    </w:p>
    <w:p w14:paraId="1F6F8E56" w14:textId="4CA3669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w:t>
      </w:r>
      <w:proofErr w:type="gramStart"/>
      <w:r w:rsidRPr="003A75F6">
        <w:rPr>
          <w:rFonts w:ascii="Arial" w:hAnsi="Arial" w:cs="Arial"/>
          <w:sz w:val="22"/>
          <w:szCs w:val="22"/>
        </w:rPr>
        <w:t>g</w:t>
      </w:r>
      <w:proofErr w:type="gramEnd"/>
      <w:r w:rsidRPr="003A75F6">
        <w:rPr>
          <w:rFonts w:ascii="Arial" w:hAnsi="Arial" w:cs="Arial"/>
          <w:sz w:val="22"/>
          <w:szCs w:val="22"/>
        </w:rPr>
        <w:t xml:space="preserve">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E6A59">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83&lt;/sup&gt;","plainTextFormattedCitation":"83","previouslyFormattedCitation":"&lt;sup&gt;85&lt;/sup&gt;"},"properties":{"noteIndex":0},"schema":"https://github.com/citation-style-language/schema/raw/master/csl-citation.json"}</w:instrText>
      </w:r>
      <w:r w:rsidR="002420F7">
        <w:rPr>
          <w:rFonts w:ascii="Arial" w:hAnsi="Arial" w:cs="Arial"/>
          <w:sz w:val="22"/>
          <w:szCs w:val="22"/>
        </w:rPr>
        <w:fldChar w:fldCharType="separate"/>
      </w:r>
      <w:r w:rsidR="005E6A59" w:rsidRPr="005E6A59">
        <w:rPr>
          <w:rFonts w:ascii="Arial" w:hAnsi="Arial" w:cs="Arial"/>
          <w:noProof/>
          <w:sz w:val="22"/>
          <w:szCs w:val="22"/>
          <w:vertAlign w:val="superscript"/>
        </w:rPr>
        <w:t>83</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174F6B">
      <w:pPr>
        <w:pStyle w:val="Heading3"/>
      </w:pPr>
      <w:r w:rsidRPr="003A75F6">
        <w:t xml:space="preserve">Behavioral </w:t>
      </w:r>
      <w:r w:rsidR="008754D8">
        <w:t>a</w:t>
      </w:r>
      <w:r w:rsidRPr="003A75F6">
        <w:t xml:space="preserve">pparatus. </w:t>
      </w:r>
    </w:p>
    <w:p w14:paraId="3CE7D7B9" w14:textId="3A0FF80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E6A59">
        <w:rPr>
          <w:rFonts w:ascii="Cambria Math" w:hAnsi="Cambria Math" w:cs="Cambria Math"/>
          <w:sz w:val="22"/>
          <w:szCs w:val="22"/>
        </w:rPr>
        <w:instrText>∼</w:instrText>
      </w:r>
      <w:r w:rsidR="005E6A59">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84&lt;/sup&gt;","plainTextFormattedCitation":"84","previouslyFormattedCitation":"&lt;sup&gt;86&lt;/sup&gt;"},"properties":{"noteIndex":0},"schema":"https://github.com/citation-style-language/schema/raw/master/csl-citation.json"}</w:instrText>
      </w:r>
      <w:r w:rsidR="00950B58">
        <w:rPr>
          <w:rFonts w:ascii="Arial" w:hAnsi="Arial" w:cs="Arial"/>
          <w:sz w:val="22"/>
          <w:szCs w:val="22"/>
        </w:rPr>
        <w:fldChar w:fldCharType="separate"/>
      </w:r>
      <w:r w:rsidR="005E6A59" w:rsidRPr="005E6A59">
        <w:rPr>
          <w:rFonts w:ascii="Arial" w:hAnsi="Arial" w:cs="Arial"/>
          <w:noProof/>
          <w:sz w:val="22"/>
          <w:szCs w:val="22"/>
          <w:vertAlign w:val="superscript"/>
        </w:rPr>
        <w:t>84</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Digital waveforms were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E6A59">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85,86&lt;/sup&gt;","plainTextFormattedCitation":"85,86","previouslyFormattedCitation":"&lt;sup&gt;87,88&lt;/sup&gt;"},"properties":{"noteIndex":0},"schema":"https://github.com/citation-style-language/schema/raw/master/csl-citation.json"}</w:instrText>
      </w:r>
      <w:r w:rsidR="002420F7">
        <w:rPr>
          <w:rFonts w:ascii="Arial" w:hAnsi="Arial" w:cs="Arial"/>
          <w:b/>
          <w:bCs/>
          <w:sz w:val="22"/>
          <w:szCs w:val="22"/>
        </w:rPr>
        <w:fldChar w:fldCharType="separate"/>
      </w:r>
      <w:r w:rsidR="005E6A59" w:rsidRPr="005E6A59">
        <w:rPr>
          <w:rFonts w:ascii="Arial" w:hAnsi="Arial" w:cs="Arial"/>
          <w:bCs/>
          <w:noProof/>
          <w:sz w:val="22"/>
          <w:szCs w:val="22"/>
          <w:vertAlign w:val="superscript"/>
        </w:rPr>
        <w:t>85,86</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the 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174F6B">
      <w:pPr>
        <w:pStyle w:val="Heading3"/>
      </w:pPr>
      <w:r w:rsidRPr="003A75F6">
        <w:t xml:space="preserve">Behavioral </w:t>
      </w:r>
      <w:r w:rsidR="008754D8">
        <w:t>t</w:t>
      </w:r>
      <w:r w:rsidRPr="003A75F6">
        <w:t xml:space="preserve">imeline. </w:t>
      </w:r>
    </w:p>
    <w:p w14:paraId="618F28FB" w14:textId="437821E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 xml:space="preserve">psychometric testing, </w:t>
      </w:r>
      <w:proofErr w:type="gramStart"/>
      <w:r w:rsidRPr="003A75F6">
        <w:rPr>
          <w:rFonts w:ascii="Arial" w:hAnsi="Arial" w:cs="Arial"/>
          <w:sz w:val="22"/>
          <w:szCs w:val="22"/>
        </w:rPr>
        <w:t>and</w:t>
      </w:r>
      <w:r w:rsidR="003A75F6">
        <w:rPr>
          <w:rFonts w:ascii="Arial" w:hAnsi="Arial" w:cs="Arial"/>
          <w:sz w:val="22"/>
          <w:szCs w:val="22"/>
        </w:rPr>
        <w:t>,</w:t>
      </w:r>
      <w:proofErr w:type="gramEnd"/>
      <w:r w:rsidR="003A75F6">
        <w:rPr>
          <w:rFonts w:ascii="Arial" w:hAnsi="Arial" w:cs="Arial"/>
          <w:sz w:val="22"/>
          <w:szCs w:val="22"/>
        </w:rPr>
        <w:t xml:space="preserve"> 4)</w:t>
      </w:r>
      <w:r w:rsidRPr="003A75F6">
        <w:rPr>
          <w:rFonts w:ascii="Arial" w:hAnsi="Arial" w:cs="Arial"/>
          <w:sz w:val="22"/>
          <w:szCs w:val="22"/>
        </w:rPr>
        <w:t xml:space="preserve"> offset testing. During the induction of water restriction, mice were simultaneously habituated to head-fixation in the behavioral chambers and receiving water through the lick </w:t>
      </w:r>
      <w:r w:rsidRPr="003A75F6">
        <w:rPr>
          <w:rFonts w:ascii="Arial" w:hAnsi="Arial" w:cs="Arial"/>
          <w:sz w:val="22"/>
          <w:szCs w:val="22"/>
        </w:rPr>
        <w:lastRenderedPageBreak/>
        <w:t xml:space="preserve">spout, by providing a water reward for any licks separated by more than 2 s. After the mouse began to receive its entire ration by licking in the booth, behavioral training was initiated (typically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(~2-3 weeks).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174F6B">
      <w:pPr>
        <w:pStyle w:val="Heading3"/>
      </w:pPr>
      <w:r w:rsidRPr="002373E5">
        <w:t>Stimuli</w:t>
      </w:r>
      <w:r w:rsidRPr="003A75F6">
        <w:t xml:space="preserve">. </w:t>
      </w:r>
    </w:p>
    <w:p w14:paraId="1E3A40FD" w14:textId="760FFB4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DB7221">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14,17,24&lt;/sup&gt;","plainTextFormattedCitation":"14,17,24","previouslyFormattedCitation":"&lt;sup&gt;14,17,24&lt;/sup&gt;"},"properties":{"noteIndex":0},"schema":"https://github.com/citation-style-language/schema/raw/master/csl-citation.json"}</w:instrText>
      </w:r>
      <w:r w:rsidR="002420F7">
        <w:rPr>
          <w:rFonts w:ascii="Arial" w:hAnsi="Arial" w:cs="Arial"/>
          <w:b/>
          <w:bCs/>
          <w:sz w:val="22"/>
          <w:szCs w:val="22"/>
        </w:rPr>
        <w:fldChar w:fldCharType="separate"/>
      </w:r>
      <w:r w:rsidR="00DB7221" w:rsidRPr="00DB7221">
        <w:rPr>
          <w:rFonts w:ascii="Arial" w:hAnsi="Arial" w:cs="Arial"/>
          <w:bCs/>
          <w:noProof/>
          <w:sz w:val="22"/>
          <w:szCs w:val="22"/>
          <w:vertAlign w:val="superscript"/>
        </w:rPr>
        <w:t>14,17,24</w:t>
      </w:r>
      <w:r w:rsidR="002420F7">
        <w:rPr>
          <w:rFonts w:ascii="Arial" w:hAnsi="Arial" w:cs="Arial"/>
          <w:b/>
          <w:bCs/>
          <w:sz w:val="22"/>
          <w:szCs w:val="22"/>
        </w:rPr>
        <w:fldChar w:fldCharType="end"/>
      </w:r>
      <w:r w:rsidRPr="003A75F6">
        <w:rPr>
          <w:rFonts w:ascii="Arial" w:hAnsi="Arial" w:cs="Arial"/>
          <w:sz w:val="22"/>
          <w:szCs w:val="22"/>
        </w:rPr>
        <w:t xml:space="preserve">. This stimulus was used 1) to measure the spectrotemporal receptive fields of neurons by fitting a linear-nonlinear model, and 2) to modulate the gain of auditory neurons by manipulating stimulus contrast.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ms, amplitudes for each frequency were sampled from a uniform distribution with a mean of 50 dB and a width of ±5 dB in low contrast or ±15 dB in high contrast. Between each 20 ms chord, the amplitude envelope of each frequency band was linearly ramped over 5 ms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w:t>
      </w:r>
      <w:proofErr w:type="gramStart"/>
      <w:r w:rsidRPr="003A75F6">
        <w:rPr>
          <w:rFonts w:ascii="Arial" w:hAnsi="Arial" w:cs="Arial"/>
          <w:sz w:val="22"/>
          <w:szCs w:val="22"/>
        </w:rPr>
        <w:t>frequencies, and</w:t>
      </w:r>
      <w:proofErr w:type="gramEnd"/>
      <w:r w:rsidRPr="003A75F6">
        <w:rPr>
          <w:rFonts w:ascii="Arial" w:hAnsi="Arial" w:cs="Arial"/>
          <w:sz w:val="22"/>
          <w:szCs w:val="22"/>
        </w:rPr>
        <w:t xml:space="preserve">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60DEB41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Each trial was initialized with 3 seconds of DRC noise of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w:t>
      </w:r>
      <w:proofErr w:type="gramStart"/>
      <w:r w:rsidRPr="003A75F6">
        <w:rPr>
          <w:rFonts w:ascii="Arial" w:hAnsi="Arial" w:cs="Arial"/>
          <w:sz w:val="22"/>
          <w:szCs w:val="22"/>
        </w:rPr>
        <w:t>background, and</w:t>
      </w:r>
      <w:proofErr w:type="gramEnd"/>
      <w:r w:rsidRPr="003A75F6">
        <w:rPr>
          <w:rFonts w:ascii="Arial" w:hAnsi="Arial" w:cs="Arial"/>
          <w:sz w:val="22"/>
          <w:szCs w:val="22"/>
        </w:rPr>
        <w:t xml:space="preserve"> ramped as described previously; this procedure ensured that target timing was perfectly aligned to changes in the background noise, removing asynchronous timing cues that could be used by the animal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a 50 dB target embedded in 50 dB noise would have an SNR of 0 dB). We note that because the targets only contained power in half of the frequency bands used to construct the noise background, target SNRs were typically above 0 dB</w:t>
      </w:r>
      <w:r w:rsidR="0025656E">
        <w:rPr>
          <w:rFonts w:ascii="Arial" w:hAnsi="Arial" w:cs="Arial"/>
          <w:sz w:val="22"/>
          <w:szCs w:val="22"/>
        </w:rPr>
        <w:t xml:space="preserve"> (see Table 2 for a breakdown of SNRs used across all mice)</w:t>
      </w:r>
      <w:r w:rsidRPr="003A75F6">
        <w:rPr>
          <w:rFonts w:ascii="Arial" w:hAnsi="Arial" w:cs="Arial"/>
          <w:sz w:val="22"/>
          <w:szCs w:val="22"/>
        </w:rPr>
        <w:t xml:space="preserve">. In all trials, targets were embedded after a change in the background contrast, with a delay and volume dependent on the current training or testing stage (see </w:t>
      </w:r>
      <w:r w:rsidRPr="0025656E">
        <w:rPr>
          <w:rFonts w:ascii="Arial" w:hAnsi="Arial" w:cs="Arial"/>
          <w:i/>
          <w:iCs/>
          <w:sz w:val="22"/>
          <w:szCs w:val="22"/>
        </w:rPr>
        <w:t>Behavioral Task</w:t>
      </w:r>
      <w:r w:rsidRPr="003A75F6">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174F6B">
      <w:pPr>
        <w:pStyle w:val="Heading3"/>
      </w:pPr>
      <w:r>
        <w:t>Efficient coding model.</w:t>
      </w:r>
    </w:p>
    <w:p w14:paraId="3A3CAED7" w14:textId="0FF529DB"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w:t>
      </w:r>
      <w:r>
        <w:rPr>
          <w:rFonts w:ascii="Arial" w:hAnsi="Arial" w:cs="Arial"/>
          <w:sz w:val="22"/>
          <w:szCs w:val="22"/>
        </w:rPr>
        <w:lastRenderedPageBreak/>
        <w:t xml:space="preserve">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DB7221">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sidR="00DB7221">
        <w:rPr>
          <w:rFonts w:ascii="Arial" w:hAnsi="Arial" w:cs="Arial"/>
          <w:sz w:val="22"/>
          <w:szCs w:val="22"/>
        </w:rPr>
        <w:fldChar w:fldCharType="separate"/>
      </w:r>
      <w:r w:rsidR="00DB7221" w:rsidRPr="00DB7221">
        <w:rPr>
          <w:rFonts w:ascii="Arial" w:hAnsi="Arial" w:cs="Arial"/>
          <w:noProof/>
          <w:sz w:val="22"/>
          <w:szCs w:val="22"/>
          <w:vertAlign w:val="superscript"/>
        </w:rPr>
        <w:t>20,22</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4988D860"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g, model discriminability in each contrast was fit with a logistic function to estimate the sensitivity and threshold of the model. The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174F6B">
      <w:pPr>
        <w:pStyle w:val="Heading3"/>
      </w:pPr>
      <w:r w:rsidRPr="002373E5">
        <w:t xml:space="preserve">Behavioral </w:t>
      </w:r>
      <w:r w:rsidR="008754D8">
        <w:t>t</w:t>
      </w:r>
      <w:r w:rsidRPr="002373E5">
        <w:t>ask</w:t>
      </w:r>
      <w:r w:rsidRPr="003A75F6">
        <w:t xml:space="preserve">. </w:t>
      </w:r>
    </w:p>
    <w:p w14:paraId="66BB2E65" w14:textId="03065F0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the ability of mice</w:t>
      </w:r>
      <w:r w:rsidRPr="003A75F6">
        <w:rPr>
          <w:rFonts w:ascii="Arial" w:hAnsi="Arial" w:cs="Arial"/>
          <w:sz w:val="22"/>
          <w:szCs w:val="22"/>
        </w:rPr>
        <w:t xml:space="preserve"> to detect targets in noise. In this task, each trial consisted of a noise background with a contrast shift, along with the presence or absence of a target after the change in contrast. Mice were trained to lick when they detect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performed a hit,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timer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reset 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53F1CAE0" w:rsidR="008949ED" w:rsidRPr="003A75F6" w:rsidRDefault="00FD7B8A" w:rsidP="00783F2B">
      <w:pPr>
        <w:ind w:firstLine="360"/>
        <w:jc w:val="both"/>
        <w:rPr>
          <w:rFonts w:ascii="Arial" w:hAnsi="Arial" w:cs="Arial"/>
          <w:sz w:val="22"/>
          <w:szCs w:val="22"/>
        </w:rPr>
      </w:pPr>
      <w:r>
        <w:rPr>
          <w:rFonts w:ascii="Arial" w:hAnsi="Arial" w:cs="Arial"/>
          <w:sz w:val="22"/>
          <w:szCs w:val="22"/>
        </w:rPr>
        <w:t>All of the behavioral tasks</w:t>
      </w:r>
      <w:r w:rsidR="008949ED" w:rsidRPr="003A75F6">
        <w:rPr>
          <w:rFonts w:ascii="Arial" w:hAnsi="Arial" w:cs="Arial"/>
          <w:sz w:val="22"/>
          <w:szCs w:val="22"/>
        </w:rPr>
        <w:t xml:space="preserve"> varied the timing of the target relative to the contrast shift, which required a method for estimating hit rates and false alarm rates at different times during each trial, and to reward and punish the animal during these times in an unbiased manner. To approach this issue, we considered licks as responses only during a 1 s response window after a target presentation in the trial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ms post-contrast-switch, the response window persisted from 500 to 1500 ms post-contrast-switch). To apply this method to noise-only trials, in which no targets were presented, we considered noise trials as target trials containing infinitely small target amplitudes. For each noise trial, we assigned a response window with equiprobable delay matched to the target conditions and considered only licks within those “target” response windows. Thus, over the course of a session, we randomly sampled lick probabilities in noise trials during the same temporal windows as those licks considered during target trials. Using this scheme, we treated target and noise trials identically, and estimated hit rates and false alarm rates over time in an unbiased manner. </w:t>
      </w:r>
    </w:p>
    <w:p w14:paraId="1ADEDD37" w14:textId="24FACB62" w:rsidR="00350418" w:rsidRDefault="008949ED" w:rsidP="00783F2B">
      <w:pPr>
        <w:ind w:firstLine="360"/>
        <w:jc w:val="both"/>
        <w:rPr>
          <w:rFonts w:ascii="Arial" w:hAnsi="Arial" w:cs="Arial"/>
          <w:sz w:val="22"/>
          <w:szCs w:val="22"/>
        </w:rPr>
      </w:pPr>
      <w:r w:rsidRPr="003A75F6">
        <w:rPr>
          <w:rFonts w:ascii="Arial" w:hAnsi="Arial" w:cs="Arial"/>
          <w:sz w:val="22"/>
          <w:szCs w:val="22"/>
        </w:rPr>
        <w:t>Each mouse performed three stages in the behavioral task: training, psychometric testing, and offset testing. During the training task, trials consisted of two types, noise 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r w:rsidRPr="003A75F6">
        <w:rPr>
          <w:rFonts w:ascii="Arial" w:hAnsi="Arial" w:cs="Arial"/>
          <w:sz w:val="22"/>
          <w:szCs w:val="22"/>
        </w:rPr>
        <w:t>ms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noise trials and target trials spanning six different SNRs </w:t>
      </w:r>
      <w:r w:rsidR="0025656E">
        <w:rPr>
          <w:rFonts w:ascii="Arial" w:hAnsi="Arial" w:cs="Arial"/>
          <w:sz w:val="22"/>
          <w:szCs w:val="22"/>
        </w:rPr>
        <w:t>(</w:t>
      </w:r>
      <w:r w:rsidR="0025656E" w:rsidRPr="000808D8">
        <w:rPr>
          <w:rFonts w:ascii="Arial" w:hAnsi="Arial" w:cs="Arial"/>
          <w:sz w:val="22"/>
          <w:szCs w:val="22"/>
        </w:rPr>
        <w:t>Table</w:t>
      </w:r>
      <w:r w:rsidR="0025656E">
        <w:rPr>
          <w:rFonts w:ascii="Arial" w:hAnsi="Arial" w:cs="Arial"/>
          <w:sz w:val="22"/>
          <w:szCs w:val="22"/>
        </w:rPr>
        <w:t xml:space="preserve"> 2).</w:t>
      </w:r>
      <w:r w:rsidRPr="003A75F6">
        <w:rPr>
          <w:rFonts w:ascii="Arial" w:hAnsi="Arial" w:cs="Arial"/>
          <w:sz w:val="22"/>
          <w:szCs w:val="22"/>
        </w:rPr>
        <w:t xml:space="preserve"> Based on behavioral piloting, we presented high SNR trials with a greater probability, to prevent mice from giving up during the task. In low and high contrast psychometric sessions, the probability of a noise trial was 0.4, the probability of the four </w:t>
      </w:r>
      <w:r w:rsidRPr="003A75F6">
        <w:rPr>
          <w:rFonts w:ascii="Arial" w:hAnsi="Arial" w:cs="Arial"/>
          <w:sz w:val="22"/>
          <w:szCs w:val="22"/>
        </w:rPr>
        <w:lastRenderedPageBreak/>
        <w:t>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r w:rsidRPr="003A75F6">
        <w:rPr>
          <w:rFonts w:ascii="Arial" w:hAnsi="Arial" w:cs="Arial"/>
          <w:sz w:val="22"/>
          <w:szCs w:val="22"/>
        </w:rPr>
        <w:t xml:space="preserve">ms after the contrast change in each trial. After completing at least three sessions of the psychometric task, stimuli were generated for the offset testing task. This task consisted of 15 unique trial types: 3 target volumes (noise trials, threshold target trials, and high SNR target trials), and 5 target delays relative to the contrast change (25, 75, 225, 475, 975 ms delay). Threshold target amplitudes were determined individually for each mouse by </w:t>
      </w:r>
      <w:r w:rsidR="009A6CA2">
        <w:rPr>
          <w:rFonts w:ascii="Arial" w:hAnsi="Arial" w:cs="Arial"/>
          <w:sz w:val="22"/>
          <w:szCs w:val="22"/>
        </w:rPr>
        <w:t xml:space="preserve">fitting psychometric curves averaged over several sessions with a psychometric </w:t>
      </w:r>
      <w:proofErr w:type="gramStart"/>
      <w:r w:rsidR="009A6CA2">
        <w:rPr>
          <w:rFonts w:ascii="Arial" w:hAnsi="Arial" w:cs="Arial"/>
          <w:sz w:val="22"/>
          <w:szCs w:val="22"/>
        </w:rPr>
        <w:t>function, and</w:t>
      </w:r>
      <w:proofErr w:type="gramEnd"/>
      <w:r w:rsidR="009A6CA2">
        <w:rPr>
          <w:rFonts w:ascii="Arial" w:hAnsi="Arial" w:cs="Arial"/>
          <w:sz w:val="22"/>
          <w:szCs w:val="22"/>
        </w:rPr>
        <w:t xml:space="preserve"> extracting the volume at which the slope of the psychometric curve was steepest (see </w:t>
      </w:r>
      <w:r w:rsidR="009A6CA2">
        <w:rPr>
          <w:rFonts w:ascii="Arial" w:hAnsi="Arial" w:cs="Arial"/>
          <w:i/>
          <w:iCs/>
          <w:sz w:val="22"/>
          <w:szCs w:val="22"/>
        </w:rPr>
        <w:t>Behavioral and Neural Detection Performance</w:t>
      </w:r>
      <w:r w:rsidR="009A6CA2">
        <w:rPr>
          <w:rFonts w:ascii="Arial" w:hAnsi="Arial" w:cs="Arial"/>
          <w:sz w:val="22"/>
          <w:szCs w:val="22"/>
        </w:rPr>
        <w:t>)</w:t>
      </w:r>
      <w:r w:rsidRPr="003A75F6">
        <w:rPr>
          <w:rFonts w:ascii="Arial" w:hAnsi="Arial" w:cs="Arial"/>
          <w:sz w:val="22"/>
          <w:szCs w:val="22"/>
        </w:rPr>
        <w:t xml:space="preserve">. Based on behavioral piloting, noise 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noise trials in a row.</w:t>
      </w:r>
    </w:p>
    <w:p w14:paraId="3DFE3101" w14:textId="275A1C1E" w:rsidR="00CB718B" w:rsidRDefault="00CB718B" w:rsidP="00783F2B">
      <w:pPr>
        <w:ind w:firstLine="360"/>
        <w:jc w:val="both"/>
        <w:rPr>
          <w:rFonts w:ascii="Arial" w:hAnsi="Arial" w:cs="Arial"/>
          <w:sz w:val="22"/>
          <w:szCs w:val="22"/>
        </w:rPr>
      </w:pPr>
      <w:proofErr w:type="gramStart"/>
      <w:r>
        <w:rPr>
          <w:rFonts w:ascii="Arial" w:hAnsi="Arial" w:cs="Arial"/>
          <w:sz w:val="22"/>
          <w:szCs w:val="22"/>
        </w:rPr>
        <w:t>A subset of mice (n = 2),</w:t>
      </w:r>
      <w:proofErr w:type="gramEnd"/>
      <w:r>
        <w:rPr>
          <w:rFonts w:ascii="Arial" w:hAnsi="Arial" w:cs="Arial"/>
          <w:sz w:val="22"/>
          <w:szCs w:val="22"/>
        </w:rPr>
        <w:t xml:space="preserve"> were presented </w:t>
      </w:r>
      <w:r w:rsidR="00536A04">
        <w:rPr>
          <w:rFonts w:ascii="Arial" w:hAnsi="Arial" w:cs="Arial"/>
          <w:sz w:val="22"/>
          <w:szCs w:val="22"/>
        </w:rPr>
        <w:t>targets in the presence of noise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 xml:space="preserve">dB SNR targets from the low-to-high contrast stimulus </w:t>
      </w:r>
      <w:proofErr w:type="gramStart"/>
      <w:r w:rsidR="00536A04">
        <w:rPr>
          <w:rFonts w:ascii="Arial" w:hAnsi="Arial" w:cs="Arial"/>
          <w:sz w:val="22"/>
          <w:szCs w:val="22"/>
        </w:rPr>
        <w:t>sessions, and</w:t>
      </w:r>
      <w:proofErr w:type="gramEnd"/>
      <w:r w:rsidR="00536A04">
        <w:rPr>
          <w:rFonts w:ascii="Arial" w:hAnsi="Arial" w:cs="Arial"/>
          <w:sz w:val="22"/>
          <w:szCs w:val="22"/>
        </w:rPr>
        <w:t xml:space="preserve"> set the stimulus power flanking each target to zero. This manipulation was only performed in the target period, and the low contrast adaptation period of the trials remained the same. Thus, the targets and adaptation periods were identical to those presented in the target in noise task (see Figure 2e). To vary the difficulty of the task, the volume of the target was manipulated using the following values: -75, -60, -45, -30, </w:t>
      </w:r>
      <w:proofErr w:type="gramStart"/>
      <w:r w:rsidR="00536A04">
        <w:rPr>
          <w:rFonts w:ascii="Arial" w:hAnsi="Arial" w:cs="Arial"/>
          <w:sz w:val="22"/>
          <w:szCs w:val="22"/>
        </w:rPr>
        <w:t>-15, and 0 dB</w:t>
      </w:r>
      <w:proofErr w:type="gramEnd"/>
      <w:r w:rsidR="00536A04">
        <w:rPr>
          <w:rFonts w:ascii="Arial" w:hAnsi="Arial" w:cs="Arial"/>
          <w:sz w:val="22"/>
          <w:szCs w:val="22"/>
        </w:rPr>
        <w:t xml:space="preserve"> attenuation relative to the 25</w:t>
      </w:r>
      <w:r w:rsidR="009A6CA2">
        <w:rPr>
          <w:rFonts w:ascii="Arial" w:hAnsi="Arial" w:cs="Arial"/>
          <w:sz w:val="22"/>
          <w:szCs w:val="22"/>
        </w:rPr>
        <w:t xml:space="preserve"> </w:t>
      </w:r>
      <w:r w:rsidR="00536A04">
        <w:rPr>
          <w:rFonts w:ascii="Arial" w:hAnsi="Arial" w:cs="Arial"/>
          <w:sz w:val="22"/>
          <w:szCs w:val="22"/>
        </w:rPr>
        <w:t xml:space="preserve">dB SNR target. Mice were previously trained in the target in noise 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(performance for mouse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174F6B">
      <w:pPr>
        <w:pStyle w:val="Heading3"/>
      </w:pPr>
      <w:r>
        <w:t xml:space="preserve">Chronic </w:t>
      </w:r>
      <w:r w:rsidR="008754D8">
        <w:t>m</w:t>
      </w:r>
      <w:r>
        <w:t xml:space="preserve">uscimol </w:t>
      </w:r>
      <w:r w:rsidR="008754D8">
        <w:t>a</w:t>
      </w:r>
      <w:r>
        <w:t>pplication.</w:t>
      </w:r>
    </w:p>
    <w:p w14:paraId="5D69614C" w14:textId="10D83A30"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along with 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screwed in completely,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screwed down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174F6B">
      <w:pPr>
        <w:pStyle w:val="Heading3"/>
      </w:pPr>
      <w:r>
        <w:t xml:space="preserve">Acute </w:t>
      </w:r>
      <w:r w:rsidR="008754D8">
        <w:t>e</w:t>
      </w:r>
      <w:r>
        <w:t xml:space="preserve">lectrophysiological </w:t>
      </w:r>
      <w:r w:rsidR="008754D8">
        <w:t>r</w:t>
      </w:r>
      <w:r>
        <w:t xml:space="preserve">ecordings. </w:t>
      </w:r>
    </w:p>
    <w:p w14:paraId="5E1CF915" w14:textId="402FE284"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proofErr w:type="gramStart"/>
      <w:r w:rsidR="009D3D01" w:rsidRPr="009D3D01">
        <w:rPr>
          <w:rFonts w:ascii="Arial" w:hAnsi="Arial" w:cs="Arial"/>
          <w:sz w:val="22"/>
          <w:szCs w:val="22"/>
        </w:rPr>
        <w:t>32 channel</w:t>
      </w:r>
      <w:proofErr w:type="gramEnd"/>
      <w:r w:rsidR="009D3D01" w:rsidRPr="009D3D01">
        <w:rPr>
          <w:rFonts w:ascii="Arial" w:hAnsi="Arial" w:cs="Arial"/>
          <w:sz w:val="22"/>
          <w:szCs w:val="22"/>
        </w:rPr>
        <w:t xml:space="preserve">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w:t>
      </w:r>
      <w:r w:rsidR="00183564">
        <w:rPr>
          <w:rFonts w:ascii="Arial" w:hAnsi="Arial" w:cs="Arial"/>
          <w:sz w:val="22"/>
          <w:szCs w:val="22"/>
        </w:rPr>
        <w:lastRenderedPageBreak/>
        <w:t>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 xml:space="preserve">2 g for mice, bats, tree shrews and similar animals, and a 64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87&lt;/sup&gt;","plainTextFormattedCitation":"87","previouslyFormattedCitation":"&lt;sup&gt;89&lt;/sup&gt;"},"properties":{"noteIndex":0},"schema":"https://github.com/citation-style-language/schema/raw/master/csl-citation.json"}</w:instrText>
      </w:r>
      <w:r w:rsidR="0050029D">
        <w:rPr>
          <w:rFonts w:ascii="Arial" w:hAnsi="Arial" w:cs="Arial"/>
          <w:sz w:val="22"/>
          <w:szCs w:val="22"/>
        </w:rPr>
        <w:fldChar w:fldCharType="separate"/>
      </w:r>
      <w:r w:rsidR="005E6A59" w:rsidRPr="005E6A59">
        <w:rPr>
          <w:rFonts w:ascii="Arial" w:hAnsi="Arial" w:cs="Arial"/>
          <w:noProof/>
          <w:sz w:val="22"/>
          <w:szCs w:val="22"/>
          <w:vertAlign w:val="superscript"/>
        </w:rPr>
        <w:t>87</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r>
        <w:rPr>
          <w:rFonts w:ascii="Arial" w:hAnsi="Arial" w:cs="Arial"/>
          <w:sz w:val="22"/>
          <w:szCs w:val="22"/>
        </w:rPr>
        <w:t xml:space="preserve">ms,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174F6B">
      <w:pPr>
        <w:pStyle w:val="Heading3"/>
      </w:pPr>
      <w:r>
        <w:t xml:space="preserve">Behavioral </w:t>
      </w:r>
      <w:r w:rsidR="008754D8">
        <w:t>e</w:t>
      </w:r>
      <w:r w:rsidRPr="00E53D12">
        <w:t xml:space="preserve">lectrophysiological </w:t>
      </w:r>
      <w:r w:rsidR="008754D8">
        <w:t>r</w:t>
      </w:r>
      <w:r w:rsidRPr="00E53D12">
        <w:t>ecordings</w:t>
      </w:r>
      <w:r w:rsidRPr="003A75F6">
        <w:t xml:space="preserve">. </w:t>
      </w:r>
    </w:p>
    <w:p w14:paraId="13136745" w14:textId="38977392"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 xml:space="preserve">2 g for mice, bats, tree shrews and similar animals, and a 64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87,88&lt;/sup&gt;","plainTextFormattedCitation":"87,88","previouslyFormattedCitation":"&lt;sup&gt;89,90&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87,88</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r>
        <w:rPr>
          <w:rFonts w:ascii="Arial" w:hAnsi="Arial" w:cs="Arial"/>
          <w:sz w:val="22"/>
          <w:szCs w:val="22"/>
        </w:rPr>
        <w:t xml:space="preserve"> Spikes were then sorted using </w:t>
      </w:r>
      <w:proofErr w:type="spellStart"/>
      <w:r>
        <w:rPr>
          <w:rFonts w:ascii="Arial" w:hAnsi="Arial" w:cs="Arial"/>
          <w:sz w:val="22"/>
          <w:szCs w:val="22"/>
        </w:rPr>
        <w:t>Kilosort</w:t>
      </w:r>
      <w:proofErr w:type="spellEnd"/>
      <w:r>
        <w:rPr>
          <w:rFonts w:ascii="Arial" w:hAnsi="Arial" w:cs="Arial"/>
          <w:sz w:val="22"/>
          <w:szCs w:val="22"/>
        </w:rPr>
        <w:t>, as described previously.</w:t>
      </w:r>
    </w:p>
    <w:p w14:paraId="06CA5AEF" w14:textId="07035FE3"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E6A59">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uris":["http://www.mendeley.com/documents/?uuid=fd3ba9f0-63ce-3969-911b-15418e50d395"]}],"mendeley":{"formattedCitation":"&lt;sup&gt;89&lt;/sup&gt;","plainTextFormattedCitation":"89","previouslyFormattedCitation":"&lt;sup&gt;91&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89</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174F6B">
      <w:pPr>
        <w:pStyle w:val="Heading3"/>
      </w:pPr>
      <w:r>
        <w:t xml:space="preserve">Generalized </w:t>
      </w:r>
      <w:r w:rsidR="008754D8">
        <w:t>l</w:t>
      </w:r>
      <w:r>
        <w:t xml:space="preserve">inear </w:t>
      </w:r>
      <w:r w:rsidR="008754D8">
        <w:t>m</w:t>
      </w:r>
      <w: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73C93160"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s a one-dimensional signal that evolves 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CB1AC1"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5616AE6" w14:textId="78D159C0" w:rsidR="00203591"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w:t>
      </w:r>
      <w:r w:rsidR="009A6CA2">
        <w:rPr>
          <w:rFonts w:ascii="Arial" w:eastAsiaTheme="minorEastAsia" w:hAnsi="Arial" w:cs="Arial"/>
          <w:sz w:val="22"/>
          <w:szCs w:val="22"/>
        </w:rPr>
        <w:t xml:space="preserve">(see </w:t>
      </w:r>
      <w:r w:rsidR="009A6CA2">
        <w:rPr>
          <w:rFonts w:ascii="Arial" w:eastAsiaTheme="minorEastAsia" w:hAnsi="Arial" w:cs="Arial"/>
          <w:i/>
          <w:iCs/>
          <w:sz w:val="22"/>
          <w:szCs w:val="22"/>
        </w:rPr>
        <w:t>Stimuli</w:t>
      </w:r>
      <w:r w:rsidR="009A6CA2">
        <w:rPr>
          <w:rFonts w:ascii="Arial" w:eastAsiaTheme="minorEastAsia" w:hAnsi="Arial" w:cs="Arial"/>
          <w:sz w:val="22"/>
          <w:szCs w:val="22"/>
        </w:rPr>
        <w:t xml:space="preserve"> and </w:t>
      </w:r>
      <w:r w:rsidR="009A6CA2">
        <w:rPr>
          <w:rFonts w:ascii="Arial" w:eastAsiaTheme="minorEastAsia" w:hAnsi="Arial" w:cs="Arial"/>
          <w:i/>
          <w:iCs/>
          <w:sz w:val="22"/>
          <w:szCs w:val="22"/>
        </w:rPr>
        <w:t>Acute Electrophysiological Recordings</w:t>
      </w:r>
      <w:r w:rsidR="009A6CA2">
        <w:rPr>
          <w:rFonts w:ascii="Arial" w:eastAsiaTheme="minorEastAsia" w:hAnsi="Arial" w:cs="Arial"/>
          <w:sz w:val="22"/>
          <w:szCs w:val="22"/>
        </w:rPr>
        <w:t>).</w:t>
      </w:r>
    </w:p>
    <w:p w14:paraId="56B8A5C1" w14:textId="176B1A4F" w:rsidR="00BF77FF" w:rsidRDefault="006B42F8" w:rsidP="00783F2B">
      <w:pPr>
        <w:jc w:val="both"/>
        <w:rPr>
          <w:rFonts w:ascii="Arial" w:eastAsiaTheme="minorEastAsia" w:hAnsi="Arial" w:cs="Arial"/>
          <w:sz w:val="22"/>
          <w:szCs w:val="22"/>
        </w:rPr>
      </w:pPr>
      <w:r>
        <w:rPr>
          <w:rFonts w:ascii="Arial" w:eastAsiaTheme="minorEastAsia" w:hAnsi="Arial" w:cs="Arial"/>
          <w:sz w:val="22"/>
          <w:szCs w:val="22"/>
        </w:rPr>
        <w:tab/>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11D1F718" w:rsidR="00BF77FF" w:rsidRPr="00BF77FF" w:rsidRDefault="00CB1AC1"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5A50D228"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Pr="00BF77FF">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709207D6"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by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 a matrix of the 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collapsed to a single row vector</w:t>
      </w:r>
      <w:r w:rsidR="003A0997">
        <w:rPr>
          <w:rFonts w:ascii="Arial" w:eastAsiaTheme="minorEastAsia" w:hAnsi="Arial" w:cs="Arial"/>
          <w:sz w:val="22"/>
          <w:szCs w:val="22"/>
        </w:rPr>
        <w:t xml:space="preserve"> of the same size.</w:t>
      </w:r>
    </w:p>
    <w:p w14:paraId="6A714458" w14:textId="4333F6AA"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2187B7A4"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13182F05"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between 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proofErr w:type="gramStart"/>
      <w:r>
        <w:rPr>
          <w:rFonts w:ascii="Arial" w:eastAsiaTheme="minorEastAsia" w:hAnsi="Arial" w:cs="Arial"/>
          <w:sz w:val="22"/>
          <w:szCs w:val="22"/>
        </w:rPr>
        <w:t>).</w:t>
      </w:r>
      <w:proofErr w:type="gramEnd"/>
      <w:r>
        <w:rPr>
          <w:rFonts w:ascii="Arial" w:eastAsiaTheme="minorEastAsia" w:hAnsi="Arial" w:cs="Arial"/>
          <w:sz w:val="22"/>
          <w:szCs w:val="22"/>
        </w:rPr>
        <w:t xml:space="preserve"> In the case of a 3-fold change in contrast, this function constrains the gain of the neuron between 1.5 and 5, with a neutral value of 1.</w:t>
      </w:r>
      <w:r w:rsidR="001C18AA">
        <w:rPr>
          <w:rFonts w:ascii="Arial" w:eastAsiaTheme="minorEastAsia" w:hAnsi="Arial" w:cs="Arial"/>
          <w:sz w:val="22"/>
          <w:szCs w:val="22"/>
        </w:rPr>
        <w:t xml:space="preserve"> As mentioned previously, we consider gain to be the multiplicative interaction </w:t>
      </w:r>
      <w:r w:rsidR="001C18AA">
        <w:rPr>
          <w:rFonts w:ascii="Arial" w:eastAsiaTheme="minorEastAsia" w:hAnsi="Arial" w:cs="Arial"/>
          <w:sz w:val="22"/>
          <w:szCs w:val="22"/>
        </w:rPr>
        <w:lastRenderedPageBreak/>
        <w:t xml:space="preserve">between 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55601EB1"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CB1AC1"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774E95A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54BD8416"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CB1AC1"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52CDED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FA22462"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w:t>
      </w:r>
      <w:proofErr w:type="gramStart"/>
      <w:r w:rsidRPr="00DB7FFE">
        <w:rPr>
          <w:rFonts w:ascii="Arial" w:eastAsiaTheme="minorEastAsia" w:hAnsi="Arial" w:cs="Arial"/>
          <w:sz w:val="22"/>
          <w:szCs w:val="22"/>
        </w:rPr>
        <w:t>inferred.</w:t>
      </w:r>
      <w:proofErr w:type="gramEnd"/>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enforce both of these qualities in the GLM,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4211E4E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4EDDEB0F"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r>
          <w:rPr>
            <w:rFonts w:ascii="Cambria Math" w:eastAsiaTheme="minorEastAsia" w:hAnsi="Cambria Math" w:cs="Arial"/>
            <w:sz w:val="22"/>
            <w:szCs w:val="22"/>
          </w:rPr>
          <m:t>w</m:t>
        </m:r>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r>
          <w:rPr>
            <w:rFonts w:ascii="Cambria Math" w:eastAsiaTheme="minorEastAsia" w:hAnsi="Cambria Math" w:cs="Arial"/>
            <w:sz w:val="22"/>
            <w:szCs w:val="22"/>
          </w:rPr>
          <m:t>w = 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CB1AC1"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2CE51827"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480E21B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r>
          <w:rPr>
            <w:rFonts w:ascii="Cambria Math" w:eastAsiaTheme="minorEastAsia" w:hAnsi="Cambria Math" w:cs="Arial"/>
            <w:sz w:val="22"/>
            <w:szCs w:val="22"/>
          </w:rPr>
          <m:t>w</m:t>
        </m:r>
      </m:oMath>
      <w:r>
        <w:rPr>
          <w:rFonts w:ascii="Arial" w:eastAsiaTheme="minorEastAsia" w:hAnsi="Arial" w:cs="Arial"/>
          <w:sz w:val="22"/>
          <w:szCs w:val="22"/>
        </w:rPr>
        <w:t>).</w:t>
      </w:r>
    </w:p>
    <w:p w14:paraId="24CC7D7C" w14:textId="5D7992DC"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64EA58ED"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771DD5DC"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0F8103D4" w:rsidR="006660AC" w:rsidRPr="006660AC" w:rsidRDefault="00801B7B" w:rsidP="00783F2B">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 xml:space="preserve">In the first step, we fit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and a history window of 300 ms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ms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E6A59">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90&lt;/sup&gt;","plainTextFormattedCitation":"90","previouslyFormattedCitation":"&lt;sup&gt;92&lt;/sup&gt;"},"properties":{"noteIndex":0},"schema":"https://github.com/citation-style-language/schema/raw/master/csl-citation.json"}</w:instrText>
      </w:r>
      <w:r w:rsidR="00831426">
        <w:rPr>
          <w:rFonts w:ascii="Arial" w:hAnsi="Arial" w:cs="Arial"/>
          <w:sz w:val="22"/>
          <w:szCs w:val="22"/>
        </w:rPr>
        <w:fldChar w:fldCharType="separate"/>
      </w:r>
      <w:r w:rsidR="005E6A59" w:rsidRPr="005E6A59">
        <w:rPr>
          <w:rFonts w:ascii="Arial" w:hAnsi="Arial" w:cs="Arial"/>
          <w:noProof/>
          <w:sz w:val="22"/>
          <w:szCs w:val="22"/>
          <w:vertAlign w:val="superscript"/>
        </w:rPr>
        <w:t>90</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7 knots such that </w:t>
      </w:r>
      <m:oMath>
        <m:r>
          <w:rPr>
            <w:rFonts w:ascii="Cambria Math" w:hAnsi="Cambria Math" w:cs="Arial"/>
            <w:sz w:val="22"/>
            <w:szCs w:val="22"/>
          </w:rPr>
          <m:t>B</m:t>
        </m:r>
      </m:oMath>
      <w:r w:rsidR="005070EB">
        <w:rPr>
          <w:rFonts w:ascii="Arial" w:hAnsi="Arial" w:cs="Arial"/>
          <w:sz w:val="22"/>
          <w:szCs w:val="22"/>
        </w:rPr>
        <w:t xml:space="preserve"> = 8</w:t>
      </w:r>
      <w:r w:rsidR="005070EB" w:rsidRPr="00831426">
        <w:rPr>
          <w:rFonts w:ascii="Arial" w:hAnsi="Arial" w:cs="Arial"/>
          <w:sz w:val="22"/>
          <w:szCs w:val="22"/>
        </w:rPr>
        <w:t>).</w:t>
      </w:r>
    </w:p>
    <w:p w14:paraId="79228D6E" w14:textId="1D7CA7E6"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 xml:space="preserve">Figure 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and Supplementary Table 3.</w:t>
      </w:r>
    </w:p>
    <w:p w14:paraId="6AE8DBB4" w14:textId="0155E2C3" w:rsidR="00350418" w:rsidRDefault="00350418" w:rsidP="00783F2B">
      <w:pPr>
        <w:jc w:val="both"/>
        <w:rPr>
          <w:rFonts w:ascii="Arial" w:hAnsi="Arial" w:cs="Arial"/>
          <w:sz w:val="22"/>
          <w:szCs w:val="22"/>
        </w:rPr>
      </w:pPr>
    </w:p>
    <w:p w14:paraId="05BF0E9D" w14:textId="77777777" w:rsidR="00390D19" w:rsidRDefault="00350418" w:rsidP="00174F6B">
      <w:pPr>
        <w:pStyle w:val="Heading3"/>
        <w:rPr>
          <w:ins w:id="74" w:author="katherine wood" w:date="2021-07-12T15:21:00Z"/>
        </w:rPr>
      </w:pPr>
      <w:r>
        <w:t>Behavioral</w:t>
      </w:r>
      <w:r w:rsidR="00995BCB">
        <w:t xml:space="preserve"> and Neural</w:t>
      </w:r>
      <w:r>
        <w:t xml:space="preserve"> </w:t>
      </w:r>
      <w:r w:rsidR="00995BCB">
        <w:t xml:space="preserve">Detection </w:t>
      </w:r>
      <w:r>
        <w:t xml:space="preserve">Performance. </w:t>
      </w:r>
    </w:p>
    <w:p w14:paraId="50C545AC" w14:textId="39DA4613" w:rsidR="00FF1299" w:rsidRDefault="00950B58" w:rsidP="00783F2B">
      <w:pPr>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 target-in-noise detection task we adopted commonly used signal detection theory methods</w:t>
      </w:r>
      <w:r w:rsidR="00D24F86">
        <w:rPr>
          <w:rFonts w:ascii="Arial" w:hAnsi="Arial" w:cs="Arial"/>
          <w:sz w:val="22"/>
          <w:szCs w:val="22"/>
        </w:rPr>
        <w:fldChar w:fldCharType="begin" w:fldLock="1"/>
      </w:r>
      <w:r w:rsidR="005E6A59">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Computers","id":"ITEM-1","issue":"1","issued":{"date-parts":[["1999"]]},"number-of-pages":"137-149","title":"Calculation of signal detection theory measures","type":"report","volume":"31"},"uris":["http://www.mendeley.com/documents/?uuid=3d7f6acf-8134-3db9-84b7-19bdf4a003f1"]},{"id":"ITEM-2","itemData":{"DOI":"10.1038/341052a0","ISSN":"00280836","PMID":"2770878","abstract":"THE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41,91&lt;/sup&gt;","plainTextFormattedCitation":"41,91","previouslyFormattedCitation":"&lt;sup&gt;40,93&lt;/sup&gt;"},"properties":{"noteIndex":0},"schema":"https://github.com/citation-style-language/schema/raw/master/csl-citation.json"}</w:instrText>
      </w:r>
      <w:r w:rsidR="00D24F86">
        <w:rPr>
          <w:rFonts w:ascii="Arial" w:hAnsi="Arial" w:cs="Arial"/>
          <w:sz w:val="22"/>
          <w:szCs w:val="22"/>
        </w:rPr>
        <w:fldChar w:fldCharType="separate"/>
      </w:r>
      <w:r w:rsidR="005E6A59" w:rsidRPr="005E6A59">
        <w:rPr>
          <w:rFonts w:ascii="Arial" w:hAnsi="Arial" w:cs="Arial"/>
          <w:noProof/>
          <w:sz w:val="22"/>
          <w:szCs w:val="22"/>
          <w:vertAlign w:val="superscript"/>
        </w:rPr>
        <w:t>41,91</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noise trials. When analyzing behavior, we computed the percent correct performance of an ideal observer</w:t>
      </w:r>
      <w:r w:rsidR="00DA586F">
        <w:rPr>
          <w:rFonts w:ascii="Arial" w:hAnsi="Arial" w:cs="Arial"/>
          <w:sz w:val="22"/>
          <w:szCs w:val="22"/>
        </w:rPr>
        <w:fldChar w:fldCharType="begin" w:fldLock="1"/>
      </w:r>
      <w:r w:rsidR="005E6A59">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92&lt;/sup&gt;","plainTextFormattedCitation":"92","previouslyFormattedCitation":"&lt;sup&gt;94&lt;/sup&gt;"},"properties":{"noteIndex":0},"schema":"https://github.com/citation-style-language/schema/raw/master/csl-citation.json"}</w:instrText>
      </w:r>
      <w:r w:rsidR="00DA586F">
        <w:rPr>
          <w:rFonts w:ascii="Arial" w:hAnsi="Arial" w:cs="Arial"/>
          <w:sz w:val="22"/>
          <w:szCs w:val="22"/>
        </w:rPr>
        <w:fldChar w:fldCharType="separate"/>
      </w:r>
      <w:r w:rsidR="005E6A59" w:rsidRPr="005E6A59">
        <w:rPr>
          <w:rFonts w:ascii="Arial" w:hAnsi="Arial" w:cs="Arial"/>
          <w:noProof/>
          <w:sz w:val="22"/>
          <w:szCs w:val="22"/>
          <w:vertAlign w:val="superscript"/>
        </w:rPr>
        <w:t>92</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32377F72"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76800E87"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E6A59">
        <w:rPr>
          <w:rFonts w:ascii="Arial" w:eastAsiaTheme="minorEastAsia"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 commonly used corrections are compared by using Monte-Carlo simulations. The first is the l/(2N) rule for which an extreme proportion is corrected by this factor before d' is calculated. The second is the log-linear rule for which each cell frequency in the contingency table is increased by 0.5 irrespective ofthe contents of each cell. Results showed that the log-linear rule resulted in less biased estimates of d' that always underestimated population d'. The 1/(2N) rule, apart from being more biased, could either over-or underestimate population d'.","author":[{"dropping-particle":"","family":"Hautus","given":"Michael J","non-dropping-particle":"","parse-names":false,"suffix":""}],"container-title":"Behavior Research Methods. Instruments. &amp; Computers","id":"ITEM-1","issued":{"date-parts":[["1995"]]},"number-of-pages":"46-51","title":"Corrections for extreme proportions and their biasing effects on estimated values of d'","type":"report"},"uris":["http://www.mendeley.com/documents/?uuid=c0bcf94d-209a-38e7-9597-3c298d38f47d"]}],"mendeley":{"formattedCitation":"&lt;sup&gt;93&lt;/sup&gt;","plainTextFormattedCitation":"93","previouslyFormattedCitation":"&lt;sup&gt;95&lt;/sup&gt;"},"properties":{"noteIndex":0},"schema":"https://github.com/citation-style-language/schema/raw/master/csl-citation.json"}</w:instrText>
      </w:r>
      <w:r w:rsidR="00995BCB">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93</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6C8AE18C"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noise trials, this window was randomly chosen on each trial to coincide with target presentation times on target trials). Then, using the distributions of responses during target and noise trials, we computed receiver-operating-characteristic curves and took the area under the curve (AUC) as the percent correct of an ideal observer discriminating between the target and noise 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0B6F2E1B"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759E5B67"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slope, or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2AA868A5"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174F6B">
      <w:pPr>
        <w:pStyle w:val="Heading3"/>
      </w:pPr>
      <w:r>
        <w:t xml:space="preserve">Population </w:t>
      </w:r>
      <w:r w:rsidR="008754D8">
        <w:t>r</w:t>
      </w:r>
      <w:r>
        <w:t xml:space="preserve">esponse </w:t>
      </w:r>
      <w:r w:rsidR="008754D8">
        <w:t>m</w:t>
      </w:r>
      <w:r>
        <w:t xml:space="preserve">etrics. </w:t>
      </w:r>
    </w:p>
    <w:p w14:paraId="20B18605" w14:textId="0E11F6E3" w:rsidR="008062EA" w:rsidRDefault="008062EA" w:rsidP="00D7779B">
      <w:pPr>
        <w:ind w:firstLine="720"/>
        <w:jc w:val="both"/>
        <w:rPr>
          <w:rFonts w:ascii="Arial" w:eastAsiaTheme="minorEastAsia" w:hAnsi="Arial" w:cs="Arial"/>
          <w:sz w:val="22"/>
          <w:szCs w:val="22"/>
        </w:rPr>
      </w:pPr>
      <w:r>
        <w:rPr>
          <w:rFonts w:ascii="Arial" w:hAnsi="Arial" w:cs="Arial"/>
          <w:sz w:val="22"/>
          <w:szCs w:val="22"/>
        </w:rPr>
        <w:t>On sessions where three or more neurons were simultaneously recorded, we used a coding direction technique</w:t>
      </w:r>
      <w:r>
        <w:rPr>
          <w:rFonts w:ascii="Arial" w:hAnsi="Arial" w:cs="Arial"/>
          <w:sz w:val="22"/>
          <w:szCs w:val="22"/>
        </w:rPr>
        <w:fldChar w:fldCharType="begin" w:fldLock="1"/>
      </w:r>
      <w:r w:rsidR="00DB722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DB7221" w:rsidRPr="00DB7221">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noise. First, target and noise </w:t>
      </w:r>
      <w:r w:rsidR="00894825">
        <w:rPr>
          <w:rFonts w:ascii="Arial" w:hAnsi="Arial" w:cs="Arial"/>
          <w:sz w:val="22"/>
          <w:szCs w:val="22"/>
        </w:rPr>
        <w:t>spike rates</w:t>
      </w:r>
      <w:r>
        <w:rPr>
          <w:rFonts w:ascii="Arial" w:hAnsi="Arial" w:cs="Arial"/>
          <w:sz w:val="22"/>
          <w:szCs w:val="22"/>
        </w:rPr>
        <w:t xml:space="preserve"> for each neuron 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and a separate average population vector for noise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noise responses: </w:t>
      </w:r>
      <m:oMath>
        <m:r>
          <w:rPr>
            <w:rFonts w:ascii="Cambria Math" w:hAnsi="Cambria Math" w:cs="Arial"/>
            <w:sz w:val="22"/>
            <w:szCs w:val="22"/>
          </w:rPr>
          <m:t xml:space="preserve">CD=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w:t>
      </w:r>
      <w:r w:rsidR="00894825">
        <w:rPr>
          <w:rFonts w:ascii="Arial" w:eastAsiaTheme="minorEastAsia" w:hAnsi="Arial" w:cs="Arial"/>
          <w:sz w:val="22"/>
          <w:szCs w:val="22"/>
        </w:rPr>
        <w:lastRenderedPageBreak/>
        <w:t>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xml:space="preserve">. This procedure was repeated holding out each </w:t>
      </w:r>
      <w:proofErr w:type="gramStart"/>
      <w:r w:rsidR="00894825">
        <w:rPr>
          <w:rFonts w:ascii="Arial" w:eastAsiaTheme="minorEastAsia" w:hAnsi="Arial" w:cs="Arial"/>
          <w:sz w:val="22"/>
          <w:szCs w:val="22"/>
        </w:rPr>
        <w:t>trial, and</w:t>
      </w:r>
      <w:proofErr w:type="gramEnd"/>
      <w:r w:rsidR="00894825">
        <w:rPr>
          <w:rFonts w:ascii="Arial" w:eastAsiaTheme="minorEastAsia" w:hAnsi="Arial" w:cs="Arial"/>
          <w:sz w:val="22"/>
          <w:szCs w:val="22"/>
        </w:rPr>
        <w:t xml:space="preserve">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174F6B">
      <w:pPr>
        <w:pStyle w:val="Heading3"/>
        <w:rPr>
          <w:rFonts w:eastAsiaTheme="minorEastAsia"/>
        </w:rPr>
      </w:pPr>
      <w:r>
        <w:rPr>
          <w:rFonts w:eastAsiaTheme="minorEastAsia"/>
        </w:rPr>
        <w:t>Population</w:t>
      </w:r>
      <w:r w:rsidR="00AF3AF5">
        <w:rPr>
          <w:rFonts w:eastAsiaTheme="minorEastAsia"/>
        </w:rPr>
        <w:t xml:space="preserve"> </w:t>
      </w:r>
      <w:r w:rsidR="008754D8">
        <w:rPr>
          <w:rFonts w:eastAsiaTheme="minorEastAsia"/>
        </w:rPr>
        <w:t>c</w:t>
      </w:r>
      <w:r w:rsidR="00AF3AF5">
        <w:rPr>
          <w:rFonts w:eastAsiaTheme="minorEastAsia"/>
        </w:rPr>
        <w:t xml:space="preserve">lassifier. </w:t>
      </w:r>
    </w:p>
    <w:p w14:paraId="23F3284B" w14:textId="296630BA"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DB722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eastAsiaTheme="minorEastAsia" w:hAnsi="Arial" w:cs="Arial"/>
          <w:sz w:val="22"/>
          <w:szCs w:val="22"/>
        </w:rPr>
        <w:fldChar w:fldCharType="separate"/>
      </w:r>
      <w:r w:rsidR="00DB7221" w:rsidRPr="00DB7221">
        <w:rPr>
          <w:rFonts w:ascii="Arial" w:eastAsiaTheme="minorEastAsia" w:hAnsi="Arial" w:cs="Arial"/>
          <w:noProof/>
          <w:sz w:val="22"/>
          <w:szCs w:val="22"/>
          <w:vertAlign w:val="superscript"/>
        </w:rPr>
        <w:t>29</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and noise 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responses that may be suppressed by target presence were treated equally to those in which target presence enhanced the neural response. Finally, we chose the criterion and decision rule that yielded the highest proportion of correct </w:t>
      </w:r>
      <w:proofErr w:type="gramStart"/>
      <w:r>
        <w:rPr>
          <w:rFonts w:ascii="Arial" w:eastAsiaTheme="minorEastAsia" w:hAnsi="Arial" w:cs="Arial"/>
          <w:sz w:val="22"/>
          <w:szCs w:val="22"/>
        </w:rPr>
        <w:t>trials</w:t>
      </w:r>
      <w:r w:rsidR="00696C0D">
        <w:rPr>
          <w:rFonts w:ascii="Arial" w:eastAsiaTheme="minorEastAsia" w:hAnsi="Arial" w:cs="Arial"/>
          <w:sz w:val="22"/>
          <w:szCs w:val="22"/>
        </w:rPr>
        <w:t>, and</w:t>
      </w:r>
      <w:proofErr w:type="gramEnd"/>
      <w:r w:rsidR="00696C0D">
        <w:rPr>
          <w:rFonts w:ascii="Arial" w:eastAsiaTheme="minorEastAsia" w:hAnsi="Arial" w:cs="Arial"/>
          <w:sz w:val="22"/>
          <w:szCs w:val="22"/>
        </w:rPr>
        <w:t xml:space="preserve"> computed neural hit rates and false alarm rates for each target level, and noise-only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w:t>
      </w:r>
      <w:proofErr w:type="gramStart"/>
      <w:r w:rsidR="00696C0D">
        <w:rPr>
          <w:rFonts w:ascii="Arial" w:eastAsiaTheme="minorEastAsia" w:hAnsi="Arial" w:cs="Arial"/>
          <w:sz w:val="22"/>
          <w:szCs w:val="22"/>
        </w:rPr>
        <w:t>according</w:t>
      </w:r>
      <w:proofErr w:type="gramEnd"/>
      <w:r w:rsidR="00696C0D">
        <w:rPr>
          <w:rFonts w:ascii="Arial" w:eastAsiaTheme="minorEastAsia" w:hAnsi="Arial" w:cs="Arial"/>
          <w:sz w:val="22"/>
          <w:szCs w:val="22"/>
        </w:rPr>
        <w:t xml:space="preserve"> the formula above, to ensure equivalency with the behavioral metrics.</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174F6B">
      <w:pPr>
        <w:pStyle w:val="Heading3"/>
        <w:rPr>
          <w:rFonts w:eastAsiaTheme="minorEastAsia"/>
        </w:rPr>
      </w:pPr>
      <w:r>
        <w:rPr>
          <w:rFonts w:eastAsiaTheme="minorEastAsia"/>
        </w:rPr>
        <w:t xml:space="preserve">Linear-nonlinear </w:t>
      </w:r>
      <w:r w:rsidR="008754D8">
        <w:rPr>
          <w:rFonts w:eastAsiaTheme="minorEastAsia"/>
        </w:rPr>
        <w:t>m</w:t>
      </w:r>
      <w:r>
        <w:rPr>
          <w:rFonts w:eastAsiaTheme="minorEastAsia"/>
        </w:rPr>
        <w:t>odel.</w:t>
      </w:r>
    </w:p>
    <w:p w14:paraId="38B359C7" w14:textId="6FCCB3BC"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E6A59">
        <w:rPr>
          <w:rFonts w:ascii="Arial" w:eastAsiaTheme="minorEastAsia" w:hAnsi="Arial" w:cs="Arial"/>
          <w:sz w:val="22"/>
          <w:szCs w:val="22"/>
        </w:rPr>
        <w:instrText xml:space="preserve">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 F.","non-dropping-particle":"","parse-names":false,"suffix":""}],"container-title":"System","id":"ITEM-1","issued":{"date-parts":[["2003"]]},"page":"109-116","title":"How Linear are Auditory Cortical Responses ? </w:instrText>
      </w:r>
      <w:r w:rsidR="005E6A59">
        <w:rPr>
          <w:rFonts w:ascii="Cambria Math" w:eastAsiaTheme="minorEastAsia" w:hAnsi="Cambria Math" w:cs="Cambria Math"/>
          <w:sz w:val="22"/>
          <w:szCs w:val="22"/>
        </w:rPr>
        <w:instrText>∗</w:instrText>
      </w:r>
      <w:r w:rsidR="005E6A59">
        <w:rPr>
          <w:rFonts w:ascii="Arial" w:eastAsiaTheme="minorEastAsia" w:hAnsi="Arial" w:cs="Arial"/>
          <w:sz w:val="22"/>
          <w:szCs w:val="22"/>
        </w:rPr>
        <w:instrText>","type":"article-journal"},"uris":["http://www.mendeley.com/documents/?uuid=9c93c940-6a4a-4d7e-9718-5bd8929883c5"]},{"id":"ITEM-2","itemData":{"abstract":"An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F","non-dropping-particle":"","parse-names":false,"suffix":""}],"id":"ITEM-2","issued":{"date-parts":[["0"]]},"title":"Evidence Optimization Techniques for Estimating Stimulus-Response Functions","type":"report"},"uris":["http://www.mendeley.com/documents/?uuid=c5d06d2e-584a-4267-9f1f-e0b7ba6d7fee"]}],"mendeley":{"formattedCitation":"&lt;sup&gt;94,95&lt;/sup&gt;","plainTextFormattedCitation":"94,95","previouslyFormattedCitation":"&lt;sup&gt;96,97&lt;/sup&gt;"},"properties":{"noteIndex":0},"schema":"https://github.com/citation-style-language/schema/raw/master/csl-citation.json"}</w:instrText>
      </w:r>
      <w:r w:rsidR="009957F5">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94,95</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29C6F10E"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then</w:t>
      </w:r>
      <w:r>
        <w:rPr>
          <w:rFonts w:ascii="Arial" w:eastAsiaTheme="minorEastAsia" w:hAnsi="Arial" w:cs="Arial"/>
          <w:sz w:val="22"/>
          <w:szCs w:val="22"/>
        </w:rPr>
        <w:t xml:space="preserve"> composed of two main parts,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6EEA4770" w:rsidR="00332C1B" w:rsidRPr="00BF77FF" w:rsidRDefault="006C06C5"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47DECA22"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7CDDBC5B"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w:t>
      </w:r>
      <w:proofErr w:type="gramStart"/>
      <w:r w:rsidR="00D7779B">
        <w:rPr>
          <w:rFonts w:ascii="Arial" w:eastAsiaTheme="minorEastAsia" w:hAnsi="Arial" w:cs="Arial"/>
          <w:sz w:val="22"/>
          <w:szCs w:val="22"/>
        </w:rPr>
        <w:t>stimulus.</w:t>
      </w:r>
      <w:proofErr w:type="gramEnd"/>
      <w:r w:rsidR="00D7779B">
        <w:rPr>
          <w:rFonts w:ascii="Arial" w:eastAsiaTheme="minorEastAsia" w:hAnsi="Arial" w:cs="Arial"/>
          <w:sz w:val="22"/>
          <w:szCs w:val="22"/>
        </w:rPr>
        <w:t xml:space="preserve">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 xml:space="preserve">After fitting the STRF, we fit the nonlinearities of the neuron. This two-step fitting procedure was repeated using </w:t>
      </w:r>
      <w:proofErr w:type="gramStart"/>
      <w:r w:rsidR="00D7779B">
        <w:rPr>
          <w:rFonts w:ascii="Arial" w:eastAsiaTheme="minorEastAsia" w:hAnsi="Arial" w:cs="Arial"/>
          <w:sz w:val="22"/>
          <w:szCs w:val="22"/>
        </w:rPr>
        <w:t>10 fold</w:t>
      </w:r>
      <w:proofErr w:type="gramEnd"/>
      <w:r w:rsidR="00D7779B">
        <w:rPr>
          <w:rFonts w:ascii="Arial" w:eastAsiaTheme="minorEastAsia" w:hAnsi="Arial" w:cs="Arial"/>
          <w:sz w:val="22"/>
          <w:szCs w:val="22"/>
        </w:rPr>
        <w:t xml:space="preserve"> cross-validation, as described below.</w:t>
      </w:r>
    </w:p>
    <w:p w14:paraId="6DCBA586" w14:textId="6F4DEE8D"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For each fold, we selected 90% of the trials for training, leaving the remaining 10% to be held out for testing. 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presentations, to prevent overfitting to target responses. Given these exclusion criteria, we calculated the duration of stimulus sampled in the shorter target period for each trial, and, for that trial, sampled the same duration of stimulus within the adaptation period. This procedure ensured that the model was fit to the same amount of high and low contrast stimulation,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made using these stimulus periods, and the STRF was fit </w:t>
      </w:r>
      <w:r w:rsidR="00332C1B">
        <w:rPr>
          <w:rFonts w:ascii="Arial" w:eastAsiaTheme="minorEastAsia" w:hAnsi="Arial" w:cs="Arial"/>
          <w:sz w:val="22"/>
          <w:szCs w:val="22"/>
        </w:rPr>
        <w:t xml:space="preserve">using equation 11. During an initial pilot experiment, we tested whether STRF properties were affected by stimulus </w:t>
      </w:r>
      <w:proofErr w:type="gramStart"/>
      <w:r w:rsidR="00332C1B">
        <w:rPr>
          <w:rFonts w:ascii="Arial" w:eastAsiaTheme="minorEastAsia" w:hAnsi="Arial" w:cs="Arial"/>
          <w:sz w:val="22"/>
          <w:szCs w:val="22"/>
        </w:rPr>
        <w:t>contrast, and</w:t>
      </w:r>
      <w:proofErr w:type="gramEnd"/>
      <w:r w:rsidR="00332C1B">
        <w:rPr>
          <w:rFonts w:ascii="Arial" w:eastAsiaTheme="minorEastAsia" w:hAnsi="Arial" w:cs="Arial"/>
          <w:sz w:val="22"/>
          <w:szCs w:val="22"/>
        </w:rPr>
        <w:t xml:space="preserve">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6F4C6C0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We then separated the linear predictions into low and high contrast periods. For each contrast period, we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650E5386"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5FBC157D"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lastRenderedPageBreak/>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These fits were determined for each contrast, and the gain for each contrast for each neuron was estimated using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xml:space="preserve">. This entire process was repeated for each cross-validation fold, and the final parameter estimates for the </w:t>
      </w:r>
      <w:proofErr w:type="gramStart"/>
      <w:r>
        <w:rPr>
          <w:rFonts w:ascii="Arial" w:eastAsiaTheme="minorEastAsia" w:hAnsi="Arial" w:cs="Arial"/>
          <w:sz w:val="22"/>
          <w:szCs w:val="22"/>
        </w:rPr>
        <w:t>STRF</w:t>
      </w:r>
      <w:proofErr w:type="gramEnd"/>
      <w:r>
        <w:rPr>
          <w:rFonts w:ascii="Arial" w:eastAsiaTheme="minorEastAsia" w:hAnsi="Arial" w:cs="Arial"/>
          <w:sz w:val="22"/>
          <w:szCs w:val="22"/>
        </w:rPr>
        <w:t xml:space="preserve"> and nonlinearities were taken as the average over the 10 runs.</w:t>
      </w:r>
    </w:p>
    <w:p w14:paraId="35C6C5D4" w14:textId="4546C7B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we examined our dataset of neurons collected during the psychometric task. First, we selected all of the neurons with </w:t>
      </w:r>
      <w:r w:rsidR="00171B3E">
        <w:rPr>
          <w:rFonts w:ascii="Arial" w:eastAsiaTheme="minorEastAsia" w:hAnsi="Arial" w:cs="Arial"/>
          <w:sz w:val="22"/>
          <w:szCs w:val="22"/>
        </w:rPr>
        <w:t>significant AUC values to at least two of the six targets to ensure that we were sampling from neurons with information about target volume. Then, across all of these neurons for each mouse, we computed the average neural gain for each contrast. We then compared neural gain for each mouse to corresponding average psychometric thresholds and slopes to assess the relationship between neural gain and behavioral performance.</w:t>
      </w:r>
    </w:p>
    <w:p w14:paraId="4767E908" w14:textId="7863AAEC" w:rsidR="000742A1" w:rsidRDefault="000742A1" w:rsidP="00783F2B">
      <w:pPr>
        <w:jc w:val="both"/>
        <w:rPr>
          <w:rFonts w:ascii="Arial" w:eastAsiaTheme="minorEastAsia" w:hAnsi="Arial" w:cs="Arial"/>
          <w:sz w:val="22"/>
          <w:szCs w:val="22"/>
        </w:rPr>
      </w:pPr>
    </w:p>
    <w:p w14:paraId="2B1B70D8" w14:textId="77777777" w:rsidR="00390D19" w:rsidRDefault="000742A1" w:rsidP="00174F6B">
      <w:pPr>
        <w:pStyle w:val="Heading3"/>
        <w:rPr>
          <w:ins w:id="75" w:author="katherine wood" w:date="2021-07-12T15:22:00Z"/>
          <w:rFonts w:eastAsiaTheme="minorEastAsia"/>
        </w:rPr>
      </w:pPr>
      <w:r>
        <w:rPr>
          <w:rFonts w:eastAsiaTheme="minorEastAsia"/>
        </w:rPr>
        <w:t xml:space="preserve">Inclusion </w:t>
      </w:r>
      <w:r w:rsidR="008754D8">
        <w:rPr>
          <w:rFonts w:eastAsiaTheme="minorEastAsia"/>
        </w:rPr>
        <w:t>c</w:t>
      </w:r>
      <w:r>
        <w:rPr>
          <w:rFonts w:eastAsiaTheme="minorEastAsia"/>
        </w:rPr>
        <w:t xml:space="preserve">riteria. </w:t>
      </w:r>
    </w:p>
    <w:p w14:paraId="1BCE7ADE" w14:textId="25E7079A" w:rsidR="005070EB" w:rsidRDefault="000742A1" w:rsidP="00783F2B">
      <w:pPr>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Pr>
          <w:rFonts w:ascii="Arial" w:eastAsiaTheme="minorEastAsia" w:hAnsi="Arial" w:cs="Arial"/>
          <w:sz w:val="22"/>
          <w:szCs w:val="22"/>
        </w:rPr>
        <w:t xml:space="preserve"> 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08CD988F" w14:textId="16984A79" w:rsidR="005E6A59" w:rsidRPr="005E6A59" w:rsidRDefault="00DB7221" w:rsidP="005E6A59">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5E6A59" w:rsidRPr="005E6A59">
        <w:rPr>
          <w:rFonts w:ascii="Arial" w:hAnsi="Arial" w:cs="Arial"/>
          <w:noProof/>
          <w:sz w:val="22"/>
        </w:rPr>
        <w:t>1.</w:t>
      </w:r>
      <w:r w:rsidR="005E6A59" w:rsidRPr="005E6A59">
        <w:rPr>
          <w:rFonts w:ascii="Arial" w:hAnsi="Arial" w:cs="Arial"/>
          <w:noProof/>
          <w:sz w:val="22"/>
        </w:rPr>
        <w:tab/>
        <w:t xml:space="preserve">Barlow, H. B. Possible principles underlying the transformations of sensory messages. in </w:t>
      </w:r>
      <w:r w:rsidR="005E6A59" w:rsidRPr="005E6A59">
        <w:rPr>
          <w:rFonts w:ascii="Arial" w:hAnsi="Arial" w:cs="Arial"/>
          <w:i/>
          <w:iCs/>
          <w:noProof/>
          <w:sz w:val="22"/>
        </w:rPr>
        <w:t>Sensory communication</w:t>
      </w:r>
      <w:r w:rsidR="005E6A59" w:rsidRPr="005E6A59">
        <w:rPr>
          <w:rFonts w:ascii="Arial" w:hAnsi="Arial" w:cs="Arial"/>
          <w:noProof/>
          <w:sz w:val="22"/>
        </w:rPr>
        <w:t xml:space="preserve"> </w:t>
      </w:r>
      <w:r w:rsidR="005E6A59" w:rsidRPr="005E6A59">
        <w:rPr>
          <w:rFonts w:ascii="Arial" w:hAnsi="Arial" w:cs="Arial"/>
          <w:b/>
          <w:bCs/>
          <w:noProof/>
          <w:sz w:val="22"/>
        </w:rPr>
        <w:t>6</w:t>
      </w:r>
      <w:r w:rsidR="005E6A59" w:rsidRPr="005E6A59">
        <w:rPr>
          <w:rFonts w:ascii="Arial" w:hAnsi="Arial" w:cs="Arial"/>
          <w:noProof/>
          <w:sz w:val="22"/>
        </w:rPr>
        <w:t>, 57–58 (1961).</w:t>
      </w:r>
    </w:p>
    <w:p w14:paraId="52625C9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w:t>
      </w:r>
      <w:r w:rsidRPr="005E6A59">
        <w:rPr>
          <w:rFonts w:ascii="Arial" w:hAnsi="Arial" w:cs="Arial"/>
          <w:noProof/>
          <w:sz w:val="22"/>
        </w:rPr>
        <w:tab/>
        <w:t xml:space="preserve">Brenner, N., Bialek, W. &amp; De Ruyter Van Steveninck, R. Adaptive rescaling maximizes information transmission.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26</w:t>
      </w:r>
      <w:r w:rsidRPr="005E6A59">
        <w:rPr>
          <w:rFonts w:ascii="Arial" w:hAnsi="Arial" w:cs="Arial"/>
          <w:noProof/>
          <w:sz w:val="22"/>
        </w:rPr>
        <w:t>, 695–702 (2000).</w:t>
      </w:r>
    </w:p>
    <w:p w14:paraId="228636D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w:t>
      </w:r>
      <w:r w:rsidRPr="005E6A59">
        <w:rPr>
          <w:rFonts w:ascii="Arial" w:hAnsi="Arial" w:cs="Arial"/>
          <w:noProof/>
          <w:sz w:val="22"/>
        </w:rPr>
        <w:tab/>
        <w:t xml:space="preserve">Bharioke, A. &amp; Chklovskii, D. B. Automatic Adaptation to Fast Input Changes in a Time-Invariant Neural Circuit. </w:t>
      </w:r>
      <w:r w:rsidRPr="005E6A59">
        <w:rPr>
          <w:rFonts w:ascii="Arial" w:hAnsi="Arial" w:cs="Arial"/>
          <w:i/>
          <w:iCs/>
          <w:noProof/>
          <w:sz w:val="22"/>
        </w:rPr>
        <w:t>PLoS Comput Biol</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1004315 (2015).</w:t>
      </w:r>
    </w:p>
    <w:p w14:paraId="11F29BD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w:t>
      </w:r>
      <w:r w:rsidRPr="005E6A59">
        <w:rPr>
          <w:rFonts w:ascii="Arial" w:hAnsi="Arial" w:cs="Arial"/>
          <w:noProof/>
          <w:sz w:val="22"/>
        </w:rPr>
        <w:tab/>
        <w:t xml:space="preserve">Borst, A. &amp; Theunissen, F. E. Information theory and neural coding. </w:t>
      </w:r>
      <w:r w:rsidRPr="005E6A59">
        <w:rPr>
          <w:rFonts w:ascii="Arial" w:hAnsi="Arial" w:cs="Arial"/>
          <w:i/>
          <w:iCs/>
          <w:noProof/>
          <w:sz w:val="22"/>
        </w:rPr>
        <w:t>Nature Neuroscience</w:t>
      </w:r>
      <w:r w:rsidRPr="005E6A59">
        <w:rPr>
          <w:rFonts w:ascii="Arial" w:hAnsi="Arial" w:cs="Arial"/>
          <w:noProof/>
          <w:sz w:val="22"/>
        </w:rPr>
        <w:t xml:space="preserve"> </w:t>
      </w:r>
      <w:r w:rsidRPr="005E6A59">
        <w:rPr>
          <w:rFonts w:ascii="Arial" w:hAnsi="Arial" w:cs="Arial"/>
          <w:b/>
          <w:bCs/>
          <w:noProof/>
          <w:sz w:val="22"/>
        </w:rPr>
        <w:t>2</w:t>
      </w:r>
      <w:r w:rsidRPr="005E6A59">
        <w:rPr>
          <w:rFonts w:ascii="Arial" w:hAnsi="Arial" w:cs="Arial"/>
          <w:noProof/>
          <w:sz w:val="22"/>
        </w:rPr>
        <w:t>, 947–957 (1999).</w:t>
      </w:r>
    </w:p>
    <w:p w14:paraId="23524B3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w:t>
      </w:r>
      <w:r w:rsidRPr="005E6A59">
        <w:rPr>
          <w:rFonts w:ascii="Arial" w:hAnsi="Arial" w:cs="Arial"/>
          <w:noProof/>
          <w:sz w:val="22"/>
        </w:rPr>
        <w:tab/>
        <w:t xml:space="preserve">Maravall, M., Petersen, R. S., Fairhall, A. L., Arabzadeh, E. &amp; Diamond, M. E. Shifts in Coding Properties and Maintenance of Information Transmission during Adaptation in Barrel Cortex.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5</w:t>
      </w:r>
      <w:r w:rsidRPr="005E6A59">
        <w:rPr>
          <w:rFonts w:ascii="Arial" w:hAnsi="Arial" w:cs="Arial"/>
          <w:noProof/>
          <w:sz w:val="22"/>
        </w:rPr>
        <w:t>, e19 (2007).</w:t>
      </w:r>
    </w:p>
    <w:p w14:paraId="271D813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w:t>
      </w:r>
      <w:r w:rsidRPr="005E6A59">
        <w:rPr>
          <w:rFonts w:ascii="Arial" w:hAnsi="Arial" w:cs="Arial"/>
          <w:noProof/>
          <w:sz w:val="22"/>
        </w:rPr>
        <w:tab/>
        <w:t xml:space="preserve">Baccus, S. A. &amp; Meister, M. Fast and slow contrast adaptation in retinal circuitry.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36</w:t>
      </w:r>
      <w:r w:rsidRPr="005E6A59">
        <w:rPr>
          <w:rFonts w:ascii="Arial" w:hAnsi="Arial" w:cs="Arial"/>
          <w:noProof/>
          <w:sz w:val="22"/>
        </w:rPr>
        <w:t>, 909–919 (2002).</w:t>
      </w:r>
    </w:p>
    <w:p w14:paraId="31F1C4F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w:t>
      </w:r>
      <w:r w:rsidRPr="005E6A59">
        <w:rPr>
          <w:rFonts w:ascii="Arial" w:hAnsi="Arial" w:cs="Arial"/>
          <w:noProof/>
          <w:sz w:val="22"/>
        </w:rPr>
        <w:tab/>
        <w:t xml:space="preserve">Gutnisky, D. A. &amp; Dragoi, V. Adaptive coding of visual information in neural populations.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452</w:t>
      </w:r>
      <w:r w:rsidRPr="005E6A59">
        <w:rPr>
          <w:rFonts w:ascii="Arial" w:hAnsi="Arial" w:cs="Arial"/>
          <w:noProof/>
          <w:sz w:val="22"/>
        </w:rPr>
        <w:t>, 220–224 (2008).</w:t>
      </w:r>
    </w:p>
    <w:p w14:paraId="231EDA6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w:t>
      </w:r>
      <w:r w:rsidRPr="005E6A59">
        <w:rPr>
          <w:rFonts w:ascii="Arial" w:hAnsi="Arial" w:cs="Arial"/>
          <w:noProof/>
          <w:sz w:val="22"/>
        </w:rPr>
        <w:tab/>
        <w:t xml:space="preserve">Clemens, J., Ozeri-Engelhard, N. &amp; Murthy, M. Fast intensity adaptation enhances the encoding of sound in Drosophila.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1–15 (2018).</w:t>
      </w:r>
    </w:p>
    <w:p w14:paraId="71AC851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w:t>
      </w:r>
      <w:r w:rsidRPr="005E6A59">
        <w:rPr>
          <w:rFonts w:ascii="Arial" w:hAnsi="Arial" w:cs="Arial"/>
          <w:noProof/>
          <w:sz w:val="22"/>
        </w:rPr>
        <w:tab/>
        <w:t xml:space="preserve">Clarke, S. E., Longtin, A. &amp; Maler, L. Contrast coding in the electrosensory system: Parallels with visual computation. </w:t>
      </w:r>
      <w:r w:rsidRPr="005E6A59">
        <w:rPr>
          <w:rFonts w:ascii="Arial" w:hAnsi="Arial" w:cs="Arial"/>
          <w:i/>
          <w:iCs/>
          <w:noProof/>
          <w:sz w:val="22"/>
        </w:rPr>
        <w:t>Nature Reviews Neuroscience</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733–744 (2015).</w:t>
      </w:r>
    </w:p>
    <w:p w14:paraId="027BAD7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10.</w:t>
      </w:r>
      <w:r w:rsidRPr="005E6A59">
        <w:rPr>
          <w:rFonts w:ascii="Arial" w:hAnsi="Arial" w:cs="Arial"/>
          <w:noProof/>
          <w:sz w:val="22"/>
        </w:rPr>
        <w:tab/>
        <w:t xml:space="preserve">Dahmen, J. C., Keating, P., Nodal, F. R., Schulz, A. L. &amp; King, A. J. Adaptation to Stimulus Statistics in the Perception and Neural Representation of Auditory Space.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66</w:t>
      </w:r>
      <w:r w:rsidRPr="005E6A59">
        <w:rPr>
          <w:rFonts w:ascii="Arial" w:hAnsi="Arial" w:cs="Arial"/>
          <w:noProof/>
          <w:sz w:val="22"/>
        </w:rPr>
        <w:t>, 937–948 (2010).</w:t>
      </w:r>
    </w:p>
    <w:p w14:paraId="5DBB42F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11.</w:t>
      </w:r>
      <w:r w:rsidRPr="005E6A59">
        <w:rPr>
          <w:rFonts w:ascii="Arial" w:hAnsi="Arial" w:cs="Arial"/>
          <w:noProof/>
          <w:sz w:val="22"/>
        </w:rPr>
        <w:tab/>
        <w:t xml:space="preserve">Wen, B., Wang, G. I., Dean, I. &amp; Delgutte, B. Time course of dynamic range adaptation in the auditory nerve.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108</w:t>
      </w:r>
      <w:r w:rsidRPr="005E6A59">
        <w:rPr>
          <w:rFonts w:ascii="Arial" w:hAnsi="Arial" w:cs="Arial"/>
          <w:noProof/>
          <w:sz w:val="22"/>
        </w:rPr>
        <w:t>, 69–82 (2012).</w:t>
      </w:r>
    </w:p>
    <w:p w14:paraId="7403E9A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12.</w:t>
      </w:r>
      <w:r w:rsidRPr="005E6A59">
        <w:rPr>
          <w:rFonts w:ascii="Arial" w:hAnsi="Arial" w:cs="Arial"/>
          <w:noProof/>
          <w:sz w:val="22"/>
        </w:rPr>
        <w:tab/>
        <w:t xml:space="preserve">Dean, I., Harper, N. S. &amp; McAlpine, D. Neural population coding of sound level adapts to stimulus statistics.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8</w:t>
      </w:r>
      <w:r w:rsidRPr="005E6A59">
        <w:rPr>
          <w:rFonts w:ascii="Arial" w:hAnsi="Arial" w:cs="Arial"/>
          <w:noProof/>
          <w:sz w:val="22"/>
        </w:rPr>
        <w:t>, 1684–1689 (2005).</w:t>
      </w:r>
    </w:p>
    <w:p w14:paraId="55285F5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13.</w:t>
      </w:r>
      <w:r w:rsidRPr="005E6A59">
        <w:rPr>
          <w:rFonts w:ascii="Arial" w:hAnsi="Arial" w:cs="Arial"/>
          <w:noProof/>
          <w:sz w:val="22"/>
        </w:rPr>
        <w:tab/>
        <w:t xml:space="preserve">Wen, B., Wang, G. I., Dean, I. &amp; Delgutte, B. Dynamic range adaptation to sound level statistics in the auditory nerve.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29</w:t>
      </w:r>
      <w:r w:rsidRPr="005E6A59">
        <w:rPr>
          <w:rFonts w:ascii="Arial" w:hAnsi="Arial" w:cs="Arial"/>
          <w:noProof/>
          <w:sz w:val="22"/>
        </w:rPr>
        <w:t>, 13797–13808 (2009).</w:t>
      </w:r>
    </w:p>
    <w:p w14:paraId="08DDC61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14.</w:t>
      </w:r>
      <w:r w:rsidRPr="005E6A59">
        <w:rPr>
          <w:rFonts w:ascii="Arial" w:hAnsi="Arial" w:cs="Arial"/>
          <w:noProof/>
          <w:sz w:val="22"/>
        </w:rPr>
        <w:tab/>
        <w:t xml:space="preserve">Rabinowitz, N. C., Willmore, B. D. B., Schnupp, J. W. H. &amp; King, A. J. Contrast Gain Control in Auditory Cortex.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70</w:t>
      </w:r>
      <w:r w:rsidRPr="005E6A59">
        <w:rPr>
          <w:rFonts w:ascii="Arial" w:hAnsi="Arial" w:cs="Arial"/>
          <w:noProof/>
          <w:sz w:val="22"/>
        </w:rPr>
        <w:t>, 1178–1191 (2011).</w:t>
      </w:r>
    </w:p>
    <w:p w14:paraId="3F0589D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15.</w:t>
      </w:r>
      <w:r w:rsidRPr="005E6A59">
        <w:rPr>
          <w:rFonts w:ascii="Arial" w:hAnsi="Arial" w:cs="Arial"/>
          <w:noProof/>
          <w:sz w:val="22"/>
        </w:rPr>
        <w:tab/>
        <w:t xml:space="preserve">Rabinowitz, N. C., Willmore, B. D. B., King, A. J. &amp; Schnupp, J. W. H. Constructing Noise-Invariant Representations of Sound in the Auditory Pathway.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e1001710 (2013).</w:t>
      </w:r>
    </w:p>
    <w:p w14:paraId="5285F85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16.</w:t>
      </w:r>
      <w:r w:rsidRPr="005E6A59">
        <w:rPr>
          <w:rFonts w:ascii="Arial" w:hAnsi="Arial" w:cs="Arial"/>
          <w:noProof/>
          <w:sz w:val="22"/>
        </w:rPr>
        <w:tab/>
        <w:t xml:space="preserve">Willmore, B. D. B., Cooke, J. E. &amp; King, A. J. Hearing in noisy environments: noise invariance and contrast gain control. </w:t>
      </w:r>
      <w:r w:rsidRPr="005E6A59">
        <w:rPr>
          <w:rFonts w:ascii="Arial" w:hAnsi="Arial" w:cs="Arial"/>
          <w:i/>
          <w:iCs/>
          <w:noProof/>
          <w:sz w:val="22"/>
        </w:rPr>
        <w:t>J. Physiol.</w:t>
      </w:r>
      <w:r w:rsidRPr="005E6A59">
        <w:rPr>
          <w:rFonts w:ascii="Arial" w:hAnsi="Arial" w:cs="Arial"/>
          <w:noProof/>
          <w:sz w:val="22"/>
        </w:rPr>
        <w:t xml:space="preserve"> </w:t>
      </w:r>
      <w:r w:rsidRPr="005E6A59">
        <w:rPr>
          <w:rFonts w:ascii="Arial" w:hAnsi="Arial" w:cs="Arial"/>
          <w:b/>
          <w:bCs/>
          <w:noProof/>
          <w:sz w:val="22"/>
        </w:rPr>
        <w:t>592</w:t>
      </w:r>
      <w:r w:rsidRPr="005E6A59">
        <w:rPr>
          <w:rFonts w:ascii="Arial" w:hAnsi="Arial" w:cs="Arial"/>
          <w:noProof/>
          <w:sz w:val="22"/>
        </w:rPr>
        <w:t>, 3371–3381 (2014).</w:t>
      </w:r>
    </w:p>
    <w:p w14:paraId="7895D9E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17.</w:t>
      </w:r>
      <w:r w:rsidRPr="005E6A59">
        <w:rPr>
          <w:rFonts w:ascii="Arial" w:hAnsi="Arial" w:cs="Arial"/>
          <w:noProof/>
          <w:sz w:val="22"/>
        </w:rPr>
        <w:tab/>
        <w:t xml:space="preserve">Cooke, J. E., King, A. J., Willmore, B. D. B. &amp; Schnupp, J. W. H. Contrast gain control in mouse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120</w:t>
      </w:r>
      <w:r w:rsidRPr="005E6A59">
        <w:rPr>
          <w:rFonts w:ascii="Arial" w:hAnsi="Arial" w:cs="Arial"/>
          <w:noProof/>
          <w:sz w:val="22"/>
        </w:rPr>
        <w:t>, 1872–1884 (2018).</w:t>
      </w:r>
    </w:p>
    <w:p w14:paraId="27D5761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18.</w:t>
      </w:r>
      <w:r w:rsidRPr="005E6A59">
        <w:rPr>
          <w:rFonts w:ascii="Arial" w:hAnsi="Arial" w:cs="Arial"/>
          <w:noProof/>
          <w:sz w:val="22"/>
        </w:rPr>
        <w:tab/>
        <w:t xml:space="preserve">Cooke, J. E. </w:t>
      </w:r>
      <w:r w:rsidRPr="005E6A59">
        <w:rPr>
          <w:rFonts w:ascii="Arial" w:hAnsi="Arial" w:cs="Arial"/>
          <w:i/>
          <w:iCs/>
          <w:noProof/>
          <w:sz w:val="22"/>
        </w:rPr>
        <w:t>et al.</w:t>
      </w:r>
      <w:r w:rsidRPr="005E6A59">
        <w:rPr>
          <w:rFonts w:ascii="Arial" w:hAnsi="Arial" w:cs="Arial"/>
          <w:noProof/>
          <w:sz w:val="22"/>
        </w:rPr>
        <w:t xml:space="preserve"> Contrast gain control occurs independently of both parvalbumin-positive interneuron activity and shunting inhibition in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123</w:t>
      </w:r>
      <w:r w:rsidRPr="005E6A59">
        <w:rPr>
          <w:rFonts w:ascii="Arial" w:hAnsi="Arial" w:cs="Arial"/>
          <w:noProof/>
          <w:sz w:val="22"/>
        </w:rPr>
        <w:t>, 1536–1551 (2020).</w:t>
      </w:r>
    </w:p>
    <w:p w14:paraId="432138D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19.</w:t>
      </w:r>
      <w:r w:rsidRPr="005E6A59">
        <w:rPr>
          <w:rFonts w:ascii="Arial" w:hAnsi="Arial" w:cs="Arial"/>
          <w:noProof/>
          <w:sz w:val="22"/>
        </w:rPr>
        <w:tab/>
        <w:t xml:space="preserve">DeWeese, M. &amp; Zador, A. Asymmetric Dynamics in Optimal Variance Adaptation. </w:t>
      </w:r>
      <w:r w:rsidRPr="005E6A59">
        <w:rPr>
          <w:rFonts w:ascii="Arial" w:hAnsi="Arial" w:cs="Arial"/>
          <w:i/>
          <w:iCs/>
          <w:noProof/>
          <w:sz w:val="22"/>
        </w:rPr>
        <w:t>Neural Comput.</w:t>
      </w:r>
      <w:r w:rsidRPr="005E6A59">
        <w:rPr>
          <w:rFonts w:ascii="Arial" w:hAnsi="Arial" w:cs="Arial"/>
          <w:noProof/>
          <w:sz w:val="22"/>
        </w:rPr>
        <w:t xml:space="preserve"> </w:t>
      </w:r>
      <w:r w:rsidRPr="005E6A59">
        <w:rPr>
          <w:rFonts w:ascii="Arial" w:hAnsi="Arial" w:cs="Arial"/>
          <w:b/>
          <w:bCs/>
          <w:noProof/>
          <w:sz w:val="22"/>
        </w:rPr>
        <w:t>10</w:t>
      </w:r>
      <w:r w:rsidRPr="005E6A59">
        <w:rPr>
          <w:rFonts w:ascii="Arial" w:hAnsi="Arial" w:cs="Arial"/>
          <w:noProof/>
          <w:sz w:val="22"/>
        </w:rPr>
        <w:t>, 1179–1202 (1998).</w:t>
      </w:r>
    </w:p>
    <w:p w14:paraId="6C8E3EB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20.</w:t>
      </w:r>
      <w:r w:rsidRPr="005E6A59">
        <w:rPr>
          <w:rFonts w:ascii="Arial" w:hAnsi="Arial" w:cs="Arial"/>
          <w:noProof/>
          <w:sz w:val="22"/>
        </w:rPr>
        <w:tab/>
        <w:t xml:space="preserve">Młynarski, W. F. &amp; Hermundstad, A. M. Adaptive coding for dynamic sensory inference.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(2018).</w:t>
      </w:r>
    </w:p>
    <w:p w14:paraId="2808A53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21.</w:t>
      </w:r>
      <w:r w:rsidRPr="005E6A59">
        <w:rPr>
          <w:rFonts w:ascii="Arial" w:hAnsi="Arial" w:cs="Arial"/>
          <w:noProof/>
          <w:sz w:val="22"/>
        </w:rPr>
        <w:tab/>
        <w:t xml:space="preserve">Młynarski, W., Hledík, M., Sokolowski, T. R. &amp; Tkačik, G. Statistical analysis and optimality of neural systems.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1227-1241.e5 (2021).</w:t>
      </w:r>
    </w:p>
    <w:p w14:paraId="6EB6BB0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22.</w:t>
      </w:r>
      <w:r w:rsidRPr="005E6A59">
        <w:rPr>
          <w:rFonts w:ascii="Arial" w:hAnsi="Arial" w:cs="Arial"/>
          <w:noProof/>
          <w:sz w:val="22"/>
        </w:rPr>
        <w:tab/>
        <w:t xml:space="preserve">Młynarski, W. F. &amp; Hermundstad, A. M. </w:t>
      </w:r>
      <w:r w:rsidRPr="005E6A59">
        <w:rPr>
          <w:rFonts w:ascii="Arial" w:hAnsi="Arial" w:cs="Arial"/>
          <w:i/>
          <w:iCs/>
          <w:noProof/>
          <w:sz w:val="22"/>
        </w:rPr>
        <w:t>Efficient and adaptive sensory codes</w:t>
      </w:r>
      <w:r w:rsidRPr="005E6A59">
        <w:rPr>
          <w:rFonts w:ascii="Arial" w:hAnsi="Arial" w:cs="Arial"/>
          <w:noProof/>
          <w:sz w:val="22"/>
        </w:rPr>
        <w:t xml:space="preserve">. </w:t>
      </w:r>
      <w:r w:rsidRPr="005E6A59">
        <w:rPr>
          <w:rFonts w:ascii="Arial" w:hAnsi="Arial" w:cs="Arial"/>
          <w:i/>
          <w:iCs/>
          <w:noProof/>
          <w:sz w:val="22"/>
        </w:rPr>
        <w:t>Nature Neuroscience</w:t>
      </w:r>
      <w:r w:rsidRPr="005E6A59">
        <w:rPr>
          <w:rFonts w:ascii="Arial" w:hAnsi="Arial" w:cs="Arial"/>
          <w:noProof/>
          <w:sz w:val="22"/>
        </w:rPr>
        <w:t xml:space="preserve"> (2021). doi:10.1038/s41593-021-00846-0</w:t>
      </w:r>
    </w:p>
    <w:p w14:paraId="7332783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23.</w:t>
      </w:r>
      <w:r w:rsidRPr="005E6A59">
        <w:rPr>
          <w:rFonts w:ascii="Arial" w:hAnsi="Arial" w:cs="Arial"/>
          <w:noProof/>
          <w:sz w:val="22"/>
        </w:rPr>
        <w:tab/>
        <w:t xml:space="preserve">Wei, X.-X. &amp; Stocker, A. A. A Bayesian observer model constrained by efficient coding can explain ‘anti-Bayesian’ percepts.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18</w:t>
      </w:r>
      <w:r w:rsidRPr="005E6A59">
        <w:rPr>
          <w:rFonts w:ascii="Arial" w:hAnsi="Arial" w:cs="Arial"/>
          <w:noProof/>
          <w:sz w:val="22"/>
        </w:rPr>
        <w:t>, 1509–1517 (2015).</w:t>
      </w:r>
    </w:p>
    <w:p w14:paraId="723A293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24.</w:t>
      </w:r>
      <w:r w:rsidRPr="005E6A59">
        <w:rPr>
          <w:rFonts w:ascii="Arial" w:hAnsi="Arial" w:cs="Arial"/>
          <w:noProof/>
          <w:sz w:val="22"/>
        </w:rPr>
        <w:tab/>
        <w:t xml:space="preserve">Lohse, M., Bajo, V. M., King, A. J. &amp; Willmore, B. D. B. Neural circuits underlying auditory contrast gain control and their perceptual implications.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1–13 (2020).</w:t>
      </w:r>
    </w:p>
    <w:p w14:paraId="3C4D454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25.</w:t>
      </w:r>
      <w:r w:rsidRPr="005E6A59">
        <w:rPr>
          <w:rFonts w:ascii="Arial" w:hAnsi="Arial" w:cs="Arial"/>
          <w:noProof/>
          <w:sz w:val="22"/>
        </w:rPr>
        <w:tab/>
        <w:t xml:space="preserve">Rabinowitz, N. C., Willmore, B. D. B., Schnupp, J. W. H. &amp; King, A. J. Contrast Gain Control in Auditory Cortex.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70</w:t>
      </w:r>
      <w:r w:rsidRPr="005E6A59">
        <w:rPr>
          <w:rFonts w:ascii="Arial" w:hAnsi="Arial" w:cs="Arial"/>
          <w:noProof/>
          <w:sz w:val="22"/>
        </w:rPr>
        <w:t>, 1178–1191 (2011).</w:t>
      </w:r>
    </w:p>
    <w:p w14:paraId="7B689F1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26.</w:t>
      </w:r>
      <w:r w:rsidRPr="005E6A59">
        <w:rPr>
          <w:rFonts w:ascii="Arial" w:hAnsi="Arial" w:cs="Arial"/>
          <w:noProof/>
          <w:sz w:val="22"/>
        </w:rPr>
        <w:tab/>
        <w:t xml:space="preserve">Rabinowitz, N. C., Willmore, B. D. B., Schnupp, J. W. H. &amp; King, A. J. Spectrotemporal contrast kernels for neurons in primary auditory cortex.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32</w:t>
      </w:r>
      <w:r w:rsidRPr="005E6A59">
        <w:rPr>
          <w:rFonts w:ascii="Arial" w:hAnsi="Arial" w:cs="Arial"/>
          <w:noProof/>
          <w:sz w:val="22"/>
        </w:rPr>
        <w:t>, 11271–11284 (2012).</w:t>
      </w:r>
    </w:p>
    <w:p w14:paraId="77AB584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27.</w:t>
      </w:r>
      <w:r w:rsidRPr="005E6A59">
        <w:rPr>
          <w:rFonts w:ascii="Arial" w:hAnsi="Arial" w:cs="Arial"/>
          <w:noProof/>
          <w:sz w:val="22"/>
        </w:rPr>
        <w:tab/>
        <w:t xml:space="preserve">Pennington, J. R. &amp; David, S. V. Complementary effects of adaptation and gain control on sound encoding in primary auditory cortex. </w:t>
      </w:r>
      <w:r w:rsidRPr="005E6A59">
        <w:rPr>
          <w:rFonts w:ascii="Arial" w:hAnsi="Arial" w:cs="Arial"/>
          <w:i/>
          <w:iCs/>
          <w:noProof/>
          <w:sz w:val="22"/>
        </w:rPr>
        <w:t>eNeuro</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1–17 (2020).</w:t>
      </w:r>
    </w:p>
    <w:p w14:paraId="03671EA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28.</w:t>
      </w:r>
      <w:r w:rsidRPr="005E6A59">
        <w:rPr>
          <w:rFonts w:ascii="Arial" w:hAnsi="Arial" w:cs="Arial"/>
          <w:noProof/>
          <w:sz w:val="22"/>
        </w:rPr>
        <w:tab/>
        <w:t xml:space="preserve">Li, N., Daie, K., Svoboda, K. &amp; Druckmann, S. Robust neuronal dynamics in premotor cortex during motor planning.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532</w:t>
      </w:r>
      <w:r w:rsidRPr="005E6A59">
        <w:rPr>
          <w:rFonts w:ascii="Arial" w:hAnsi="Arial" w:cs="Arial"/>
          <w:noProof/>
          <w:sz w:val="22"/>
        </w:rPr>
        <w:t>, 459–464 (2016).</w:t>
      </w:r>
    </w:p>
    <w:p w14:paraId="261075D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lastRenderedPageBreak/>
        <w:t>29.</w:t>
      </w:r>
      <w:r w:rsidRPr="005E6A59">
        <w:rPr>
          <w:rFonts w:ascii="Arial" w:hAnsi="Arial" w:cs="Arial"/>
          <w:noProof/>
          <w:sz w:val="22"/>
        </w:rPr>
        <w:tab/>
        <w:t xml:space="preserve">Christison-Lagay, K. L., Bennur, S. &amp; Cohen, Y. E. Contribution of spiking activity in the primary auditory cortex to detection in noise.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118</w:t>
      </w:r>
      <w:r w:rsidRPr="005E6A59">
        <w:rPr>
          <w:rFonts w:ascii="Arial" w:hAnsi="Arial" w:cs="Arial"/>
          <w:noProof/>
          <w:sz w:val="22"/>
        </w:rPr>
        <w:t>, 3118–3131 (2017).</w:t>
      </w:r>
    </w:p>
    <w:p w14:paraId="60858C4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30.</w:t>
      </w:r>
      <w:r w:rsidRPr="005E6A59">
        <w:rPr>
          <w:rFonts w:ascii="Arial" w:hAnsi="Arial" w:cs="Arial"/>
          <w:noProof/>
          <w:sz w:val="22"/>
        </w:rPr>
        <w:tab/>
        <w:t xml:space="preserve">Młynarski, W. F. &amp; Hermundstad, A. M. Efficient and adaptive sensory codes. </w:t>
      </w:r>
      <w:r w:rsidRPr="005E6A59">
        <w:rPr>
          <w:rFonts w:ascii="Arial" w:hAnsi="Arial" w:cs="Arial"/>
          <w:i/>
          <w:iCs/>
          <w:noProof/>
          <w:sz w:val="22"/>
        </w:rPr>
        <w:t>Nat. Neurosci.</w:t>
      </w:r>
      <w:r w:rsidRPr="005E6A59">
        <w:rPr>
          <w:rFonts w:ascii="Arial" w:hAnsi="Arial" w:cs="Arial"/>
          <w:noProof/>
          <w:sz w:val="22"/>
        </w:rPr>
        <w:t xml:space="preserve"> 1–12 (2021). doi:10.1038/s41593-021-00846-0</w:t>
      </w:r>
    </w:p>
    <w:p w14:paraId="7E634B1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31.</w:t>
      </w:r>
      <w:r w:rsidRPr="005E6A59">
        <w:rPr>
          <w:rFonts w:ascii="Arial" w:hAnsi="Arial" w:cs="Arial"/>
          <w:noProof/>
          <w:sz w:val="22"/>
        </w:rPr>
        <w:tab/>
        <w:t xml:space="preserve">Talwar, S. K., Musial, P. G. &amp; Gerstein, G. L. Role of mammalian auditory cortex in the perception of elementary sound properties.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85</w:t>
      </w:r>
      <w:r w:rsidRPr="005E6A59">
        <w:rPr>
          <w:rFonts w:ascii="Arial" w:hAnsi="Arial" w:cs="Arial"/>
          <w:noProof/>
          <w:sz w:val="22"/>
        </w:rPr>
        <w:t>, 2350–2358 (2001).</w:t>
      </w:r>
    </w:p>
    <w:p w14:paraId="4244C69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32.</w:t>
      </w:r>
      <w:r w:rsidRPr="005E6A59">
        <w:rPr>
          <w:rFonts w:ascii="Arial" w:hAnsi="Arial" w:cs="Arial"/>
          <w:noProof/>
          <w:sz w:val="22"/>
        </w:rPr>
        <w:tab/>
        <w:t xml:space="preserve">Gimenez, T. L., Lorenc, M. &amp; Jaramillo, S. Adaptive categorization of sound frequency does not require the auditory cortex in rats.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114</w:t>
      </w:r>
      <w:r w:rsidRPr="005E6A59">
        <w:rPr>
          <w:rFonts w:ascii="Arial" w:hAnsi="Arial" w:cs="Arial"/>
          <w:noProof/>
          <w:sz w:val="22"/>
        </w:rPr>
        <w:t>, 1137–1145 (2015).</w:t>
      </w:r>
    </w:p>
    <w:p w14:paraId="6384484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33.</w:t>
      </w:r>
      <w:r w:rsidRPr="005E6A59">
        <w:rPr>
          <w:rFonts w:ascii="Arial" w:hAnsi="Arial" w:cs="Arial"/>
          <w:noProof/>
          <w:sz w:val="22"/>
        </w:rPr>
        <w:tab/>
        <w:t xml:space="preserve">Jaramillo, S. &amp; Zador, A. M. </w:t>
      </w:r>
      <w:r w:rsidRPr="005E6A59">
        <w:rPr>
          <w:rFonts w:ascii="Arial" w:hAnsi="Arial" w:cs="Arial"/>
          <w:i/>
          <w:iCs/>
          <w:noProof/>
          <w:sz w:val="22"/>
        </w:rPr>
        <w:t>Auditory cortex mediates the perceptual effects of acoustic temporal expectation</w:t>
      </w:r>
      <w:r w:rsidRPr="005E6A59">
        <w:rPr>
          <w:rFonts w:ascii="Arial" w:hAnsi="Arial" w:cs="Arial"/>
          <w:noProof/>
          <w:sz w:val="22"/>
        </w:rPr>
        <w:t xml:space="preserve">. </w:t>
      </w:r>
      <w:r w:rsidRPr="005E6A59">
        <w:rPr>
          <w:rFonts w:ascii="Arial" w:hAnsi="Arial" w:cs="Arial"/>
          <w:i/>
          <w:iCs/>
          <w:noProof/>
          <w:sz w:val="22"/>
        </w:rPr>
        <w:t>Nature Neuroscience</w:t>
      </w:r>
      <w:r w:rsidRPr="005E6A59">
        <w:rPr>
          <w:rFonts w:ascii="Arial" w:hAnsi="Arial" w:cs="Arial"/>
          <w:noProof/>
          <w:sz w:val="22"/>
        </w:rPr>
        <w:t xml:space="preserve"> (2010).</w:t>
      </w:r>
    </w:p>
    <w:p w14:paraId="64D5C46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34.</w:t>
      </w:r>
      <w:r w:rsidRPr="005E6A59">
        <w:rPr>
          <w:rFonts w:ascii="Arial" w:hAnsi="Arial" w:cs="Arial"/>
          <w:noProof/>
          <w:sz w:val="22"/>
        </w:rPr>
        <w:tab/>
        <w:t xml:space="preserve">Wood, K. C., Town, S. M., Atilgan, H., Jones, G. P. &amp; Bizley, J. K. Acute inactivation of primary auditory cortex causes a sound localisation deficit in ferrets. </w:t>
      </w:r>
      <w:r w:rsidRPr="005E6A59">
        <w:rPr>
          <w:rFonts w:ascii="Arial" w:hAnsi="Arial" w:cs="Arial"/>
          <w:i/>
          <w:iCs/>
          <w:noProof/>
          <w:sz w:val="22"/>
        </w:rPr>
        <w:t>PLoS One</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(2017).</w:t>
      </w:r>
    </w:p>
    <w:p w14:paraId="77DD745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35.</w:t>
      </w:r>
      <w:r w:rsidRPr="005E6A59">
        <w:rPr>
          <w:rFonts w:ascii="Arial" w:hAnsi="Arial" w:cs="Arial"/>
          <w:noProof/>
          <w:sz w:val="22"/>
        </w:rPr>
        <w:tab/>
        <w:t xml:space="preserve">Kato, H. K., Gillet, S. N. &amp; Isaacson, J. S. Flexible Sensory Representations in Auditory Cortex Driven by Behavioral Relevance.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88</w:t>
      </w:r>
      <w:r w:rsidRPr="005E6A59">
        <w:rPr>
          <w:rFonts w:ascii="Arial" w:hAnsi="Arial" w:cs="Arial"/>
          <w:noProof/>
          <w:sz w:val="22"/>
        </w:rPr>
        <w:t>, 1027–1039 (2015).</w:t>
      </w:r>
    </w:p>
    <w:p w14:paraId="05C6342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36.</w:t>
      </w:r>
      <w:r w:rsidRPr="005E6A59">
        <w:rPr>
          <w:rFonts w:ascii="Arial" w:hAnsi="Arial" w:cs="Arial"/>
          <w:noProof/>
          <w:sz w:val="22"/>
        </w:rPr>
        <w:tab/>
        <w:t xml:space="preserve">Ceballo, S., Piwkowska, Z. &amp; Bourg, J. Targeted Cortical Manipulation of Auditory Perception In Brief.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104</w:t>
      </w:r>
      <w:r w:rsidRPr="005E6A59">
        <w:rPr>
          <w:rFonts w:ascii="Arial" w:hAnsi="Arial" w:cs="Arial"/>
          <w:noProof/>
          <w:sz w:val="22"/>
        </w:rPr>
        <w:t>, 1168-1179.e5 (2019).</w:t>
      </w:r>
    </w:p>
    <w:p w14:paraId="1FCACB1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37.</w:t>
      </w:r>
      <w:r w:rsidRPr="005E6A59">
        <w:rPr>
          <w:rFonts w:ascii="Arial" w:hAnsi="Arial" w:cs="Arial"/>
          <w:noProof/>
          <w:sz w:val="22"/>
        </w:rPr>
        <w:tab/>
        <w:t xml:space="preserve">Li, Z. </w:t>
      </w:r>
      <w:r w:rsidRPr="005E6A59">
        <w:rPr>
          <w:rFonts w:ascii="Arial" w:hAnsi="Arial" w:cs="Arial"/>
          <w:i/>
          <w:iCs/>
          <w:noProof/>
          <w:sz w:val="22"/>
        </w:rPr>
        <w:t>et al.</w:t>
      </w:r>
      <w:r w:rsidRPr="005E6A59">
        <w:rPr>
          <w:rFonts w:ascii="Arial" w:hAnsi="Arial" w:cs="Arial"/>
          <w:noProof/>
          <w:sz w:val="22"/>
        </w:rPr>
        <w:t xml:space="preserve"> Corticostriatal control of defense behavior in mice induced by auditory looming cues.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1–13 (2021).</w:t>
      </w:r>
    </w:p>
    <w:p w14:paraId="41DE7A9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38.</w:t>
      </w:r>
      <w:r w:rsidRPr="005E6A59">
        <w:rPr>
          <w:rFonts w:ascii="Arial" w:hAnsi="Arial" w:cs="Arial"/>
          <w:noProof/>
          <w:sz w:val="22"/>
        </w:rPr>
        <w:tab/>
        <w:t xml:space="preserve">Town, S., Wood, K. &amp; Bizley, J. Signal processing in auditory cortex underlies degraded speech sound discrimination in noise. </w:t>
      </w:r>
      <w:r w:rsidRPr="005E6A59">
        <w:rPr>
          <w:rFonts w:ascii="Arial" w:hAnsi="Arial" w:cs="Arial"/>
          <w:i/>
          <w:iCs/>
          <w:noProof/>
          <w:sz w:val="22"/>
        </w:rPr>
        <w:t>bioRxiv</w:t>
      </w:r>
      <w:r w:rsidRPr="005E6A59">
        <w:rPr>
          <w:rFonts w:ascii="Arial" w:hAnsi="Arial" w:cs="Arial"/>
          <w:noProof/>
          <w:sz w:val="22"/>
        </w:rPr>
        <w:t xml:space="preserve"> 833558 (2019). doi:10.1101/833558</w:t>
      </w:r>
    </w:p>
    <w:p w14:paraId="0F12AE8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39.</w:t>
      </w:r>
      <w:r w:rsidRPr="005E6A59">
        <w:rPr>
          <w:rFonts w:ascii="Arial" w:hAnsi="Arial" w:cs="Arial"/>
          <w:noProof/>
          <w:sz w:val="22"/>
        </w:rPr>
        <w:tab/>
        <w:t xml:space="preserve">Musall, S., Urai, A. E., Sussillo, D. &amp; Churchland, A. K. Harnessing behavioral diversity to understand neural computations for cognition.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58</w:t>
      </w:r>
      <w:r w:rsidRPr="005E6A59">
        <w:rPr>
          <w:rFonts w:ascii="Arial" w:hAnsi="Arial" w:cs="Arial"/>
          <w:noProof/>
          <w:sz w:val="22"/>
        </w:rPr>
        <w:t>, 229–238 (2019).</w:t>
      </w:r>
    </w:p>
    <w:p w14:paraId="5ABE548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40.</w:t>
      </w:r>
      <w:r w:rsidRPr="005E6A59">
        <w:rPr>
          <w:rFonts w:ascii="Arial" w:hAnsi="Arial" w:cs="Arial"/>
          <w:noProof/>
          <w:sz w:val="22"/>
        </w:rPr>
        <w:tab/>
        <w:t xml:space="preserve">Shadlen, M. N. &amp; Kiani, R. Decision making as a window on cognition.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80</w:t>
      </w:r>
      <w:r w:rsidRPr="005E6A59">
        <w:rPr>
          <w:rFonts w:ascii="Arial" w:hAnsi="Arial" w:cs="Arial"/>
          <w:noProof/>
          <w:sz w:val="22"/>
        </w:rPr>
        <w:t>, 791–806 (2013).</w:t>
      </w:r>
    </w:p>
    <w:p w14:paraId="52BE611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41.</w:t>
      </w:r>
      <w:r w:rsidRPr="005E6A59">
        <w:rPr>
          <w:rFonts w:ascii="Arial" w:hAnsi="Arial" w:cs="Arial"/>
          <w:noProof/>
          <w:sz w:val="22"/>
        </w:rPr>
        <w:tab/>
        <w:t xml:space="preserve">Newsome, W. T., Britten, K. H. &amp; Movshon, J. A. Neuronal correlates of a perceptual decision.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341</w:t>
      </w:r>
      <w:r w:rsidRPr="005E6A59">
        <w:rPr>
          <w:rFonts w:ascii="Arial" w:hAnsi="Arial" w:cs="Arial"/>
          <w:noProof/>
          <w:sz w:val="22"/>
        </w:rPr>
        <w:t>, 52–54 (1989).</w:t>
      </w:r>
    </w:p>
    <w:p w14:paraId="6C9F8E3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42.</w:t>
      </w:r>
      <w:r w:rsidRPr="005E6A59">
        <w:rPr>
          <w:rFonts w:ascii="Arial" w:hAnsi="Arial" w:cs="Arial"/>
          <w:noProof/>
          <w:sz w:val="22"/>
        </w:rPr>
        <w:tab/>
        <w:t xml:space="preserve">Britten, K. H. </w:t>
      </w:r>
      <w:r w:rsidRPr="005E6A59">
        <w:rPr>
          <w:rFonts w:ascii="Arial" w:hAnsi="Arial" w:cs="Arial"/>
          <w:i/>
          <w:iCs/>
          <w:noProof/>
          <w:sz w:val="22"/>
        </w:rPr>
        <w:t>et al.</w:t>
      </w:r>
      <w:r w:rsidRPr="005E6A59">
        <w:rPr>
          <w:rFonts w:ascii="Arial" w:hAnsi="Arial" w:cs="Arial"/>
          <w:noProof/>
          <w:sz w:val="22"/>
        </w:rPr>
        <w:t xml:space="preserve"> The analysis of visual motion: a comparison of neuronal and psychophysical performance.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4745–4765 (1992).</w:t>
      </w:r>
    </w:p>
    <w:p w14:paraId="401FAC2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43.</w:t>
      </w:r>
      <w:r w:rsidRPr="005E6A59">
        <w:rPr>
          <w:rFonts w:ascii="Arial" w:hAnsi="Arial" w:cs="Arial"/>
          <w:noProof/>
          <w:sz w:val="22"/>
        </w:rPr>
        <w:tab/>
        <w:t xml:space="preserve">Shadlen, M. N., Britten, K. H., Newsome, W. T. &amp; Movshon, J. A. A computational analysis of the relationship between neuronal and behavioral responses to visual motion.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1486–1510 (1996).</w:t>
      </w:r>
    </w:p>
    <w:p w14:paraId="1A1CE5E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44.</w:t>
      </w:r>
      <w:r w:rsidRPr="005E6A59">
        <w:rPr>
          <w:rFonts w:ascii="Arial" w:hAnsi="Arial" w:cs="Arial"/>
          <w:noProof/>
          <w:sz w:val="22"/>
        </w:rPr>
        <w:tab/>
        <w:t xml:space="preserve">Nienborg, H. &amp; Cumming, B. G. Decision-related activity in sensory neurons reflects more than a neurons causal effect.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459</w:t>
      </w:r>
      <w:r w:rsidRPr="005E6A59">
        <w:rPr>
          <w:rFonts w:ascii="Arial" w:hAnsi="Arial" w:cs="Arial"/>
          <w:noProof/>
          <w:sz w:val="22"/>
        </w:rPr>
        <w:t>, 89–92 (2009).</w:t>
      </w:r>
    </w:p>
    <w:p w14:paraId="61ABD70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45.</w:t>
      </w:r>
      <w:r w:rsidRPr="005E6A59">
        <w:rPr>
          <w:rFonts w:ascii="Arial" w:hAnsi="Arial" w:cs="Arial"/>
          <w:noProof/>
          <w:sz w:val="22"/>
        </w:rPr>
        <w:tab/>
        <w:t xml:space="preserve">Cumming, B. G. &amp; Nienborg, H. Feedforward and feedback sources of choice probability in neural population responses.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37</w:t>
      </w:r>
      <w:r w:rsidRPr="005E6A59">
        <w:rPr>
          <w:rFonts w:ascii="Arial" w:hAnsi="Arial" w:cs="Arial"/>
          <w:noProof/>
          <w:sz w:val="22"/>
        </w:rPr>
        <w:t>, 126–132 (2016).</w:t>
      </w:r>
    </w:p>
    <w:p w14:paraId="1865362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46.</w:t>
      </w:r>
      <w:r w:rsidRPr="005E6A59">
        <w:rPr>
          <w:rFonts w:ascii="Arial" w:hAnsi="Arial" w:cs="Arial"/>
          <w:noProof/>
          <w:sz w:val="22"/>
        </w:rPr>
        <w:tab/>
        <w:t xml:space="preserve">Tsunada, J., Liu, A. S. K., Gold, J. I. &amp; Cohen, Y. E. Causal contribution of primate auditory cortex to auditory perceptual decision-making.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19</w:t>
      </w:r>
      <w:r w:rsidRPr="005E6A59">
        <w:rPr>
          <w:rFonts w:ascii="Arial" w:hAnsi="Arial" w:cs="Arial"/>
          <w:noProof/>
          <w:sz w:val="22"/>
        </w:rPr>
        <w:t>, 135–142 (2015).</w:t>
      </w:r>
    </w:p>
    <w:p w14:paraId="7DDA833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47.</w:t>
      </w:r>
      <w:r w:rsidRPr="005E6A59">
        <w:rPr>
          <w:rFonts w:ascii="Arial" w:hAnsi="Arial" w:cs="Arial"/>
          <w:noProof/>
          <w:sz w:val="22"/>
        </w:rPr>
        <w:tab/>
        <w:t xml:space="preserve">Steinmetz, N. A., Zatka-Haas, P., Carandini, M. &amp; Harris, K. D. Distributed coding of choice, action and engagement across the mouse brain.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576</w:t>
      </w:r>
      <w:r w:rsidRPr="005E6A59">
        <w:rPr>
          <w:rFonts w:ascii="Arial" w:hAnsi="Arial" w:cs="Arial"/>
          <w:noProof/>
          <w:sz w:val="22"/>
        </w:rPr>
        <w:t>, 266–273 (2019).</w:t>
      </w:r>
    </w:p>
    <w:p w14:paraId="42E92FD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48.</w:t>
      </w:r>
      <w:r w:rsidRPr="005E6A59">
        <w:rPr>
          <w:rFonts w:ascii="Arial" w:hAnsi="Arial" w:cs="Arial"/>
          <w:noProof/>
          <w:sz w:val="22"/>
        </w:rPr>
        <w:tab/>
        <w:t xml:space="preserve">Cohen, M. R. &amp; Newsome, W. T. Context-Dependent Changes in Functional Circuitry in Visual Area MT.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60</w:t>
      </w:r>
      <w:r w:rsidRPr="005E6A59">
        <w:rPr>
          <w:rFonts w:ascii="Arial" w:hAnsi="Arial" w:cs="Arial"/>
          <w:noProof/>
          <w:sz w:val="22"/>
        </w:rPr>
        <w:t>, 162–173 (2008).</w:t>
      </w:r>
    </w:p>
    <w:p w14:paraId="06DD615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49.</w:t>
      </w:r>
      <w:r w:rsidRPr="005E6A59">
        <w:rPr>
          <w:rFonts w:ascii="Arial" w:hAnsi="Arial" w:cs="Arial"/>
          <w:noProof/>
          <w:sz w:val="22"/>
        </w:rPr>
        <w:tab/>
        <w:t xml:space="preserve">Cohen, M. R. &amp; Newsome, W. T. Estimates of the contribution of single neurons to perception depend on timescale and noise correlation.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29</w:t>
      </w:r>
      <w:r w:rsidRPr="005E6A59">
        <w:rPr>
          <w:rFonts w:ascii="Arial" w:hAnsi="Arial" w:cs="Arial"/>
          <w:noProof/>
          <w:sz w:val="22"/>
        </w:rPr>
        <w:t>, 6635–6648 (2009).</w:t>
      </w:r>
    </w:p>
    <w:p w14:paraId="75EC015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50.</w:t>
      </w:r>
      <w:r w:rsidRPr="005E6A59">
        <w:rPr>
          <w:rFonts w:ascii="Arial" w:hAnsi="Arial" w:cs="Arial"/>
          <w:noProof/>
          <w:sz w:val="22"/>
        </w:rPr>
        <w:tab/>
        <w:t xml:space="preserve">Ni, A. M., Ruff, D. A., Alberts, J. J., Symmonds, J. &amp; Cohen, M. R. Learning and attention reveal a general relationship between population activity and behavior. </w:t>
      </w:r>
      <w:r w:rsidRPr="005E6A59">
        <w:rPr>
          <w:rFonts w:ascii="Arial" w:hAnsi="Arial" w:cs="Arial"/>
          <w:i/>
          <w:iCs/>
          <w:noProof/>
          <w:sz w:val="22"/>
        </w:rPr>
        <w:t>Science (80-. ).</w:t>
      </w:r>
      <w:r w:rsidRPr="005E6A59">
        <w:rPr>
          <w:rFonts w:ascii="Arial" w:hAnsi="Arial" w:cs="Arial"/>
          <w:noProof/>
          <w:sz w:val="22"/>
        </w:rPr>
        <w:t xml:space="preserve"> </w:t>
      </w:r>
      <w:r w:rsidRPr="005E6A59">
        <w:rPr>
          <w:rFonts w:ascii="Arial" w:hAnsi="Arial" w:cs="Arial"/>
          <w:b/>
          <w:bCs/>
          <w:noProof/>
          <w:sz w:val="22"/>
        </w:rPr>
        <w:t>359</w:t>
      </w:r>
      <w:r w:rsidRPr="005E6A59">
        <w:rPr>
          <w:rFonts w:ascii="Arial" w:hAnsi="Arial" w:cs="Arial"/>
          <w:noProof/>
          <w:sz w:val="22"/>
        </w:rPr>
        <w:t>, 463–465 (2018).</w:t>
      </w:r>
    </w:p>
    <w:p w14:paraId="79FC9CC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51.</w:t>
      </w:r>
      <w:r w:rsidRPr="005E6A59">
        <w:rPr>
          <w:rFonts w:ascii="Arial" w:hAnsi="Arial" w:cs="Arial"/>
          <w:noProof/>
          <w:sz w:val="22"/>
        </w:rPr>
        <w:tab/>
        <w:t xml:space="preserve">Downer, J. D., Niwa, M. &amp; Sutter, M. L. Task Engagement Selectively Modulates Neural Correlations in Primary Auditory Cortex.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35</w:t>
      </w:r>
      <w:r w:rsidRPr="005E6A59">
        <w:rPr>
          <w:rFonts w:ascii="Arial" w:hAnsi="Arial" w:cs="Arial"/>
          <w:noProof/>
          <w:sz w:val="22"/>
        </w:rPr>
        <w:t>, 7565–7574 (2015).</w:t>
      </w:r>
    </w:p>
    <w:p w14:paraId="6B1687D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52.</w:t>
      </w:r>
      <w:r w:rsidRPr="005E6A59">
        <w:rPr>
          <w:rFonts w:ascii="Arial" w:hAnsi="Arial" w:cs="Arial"/>
          <w:noProof/>
          <w:sz w:val="22"/>
        </w:rPr>
        <w:tab/>
        <w:t xml:space="preserve">Stringer, C., Michaelos, M., Tsyboulski, D., Lindo, S. E. &amp; Pachitariu, M. High-precision coding in visual cortex. </w:t>
      </w:r>
      <w:r w:rsidRPr="005E6A59">
        <w:rPr>
          <w:rFonts w:ascii="Arial" w:hAnsi="Arial" w:cs="Arial"/>
          <w:i/>
          <w:iCs/>
          <w:noProof/>
          <w:sz w:val="22"/>
        </w:rPr>
        <w:t>Cell</w:t>
      </w:r>
      <w:r w:rsidRPr="005E6A59">
        <w:rPr>
          <w:rFonts w:ascii="Arial" w:hAnsi="Arial" w:cs="Arial"/>
          <w:noProof/>
          <w:sz w:val="22"/>
        </w:rPr>
        <w:t xml:space="preserve"> (2021). doi:10.1016/j.cell.2021.03.042</w:t>
      </w:r>
    </w:p>
    <w:p w14:paraId="5A65C99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53.</w:t>
      </w:r>
      <w:r w:rsidRPr="005E6A59">
        <w:rPr>
          <w:rFonts w:ascii="Arial" w:hAnsi="Arial" w:cs="Arial"/>
          <w:noProof/>
          <w:sz w:val="22"/>
        </w:rPr>
        <w:tab/>
        <w:t xml:space="preserve">Hires, S. A., Gutnisky, D. A., Yu, J., O’Connor, D. H. &amp; Svoboda, K. Low-noise encoding of active touch by layer 4 in the somatosensory cortex.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4</w:t>
      </w:r>
      <w:r w:rsidRPr="005E6A59">
        <w:rPr>
          <w:rFonts w:ascii="Arial" w:hAnsi="Arial" w:cs="Arial"/>
          <w:noProof/>
          <w:sz w:val="22"/>
        </w:rPr>
        <w:t>, (2015).</w:t>
      </w:r>
    </w:p>
    <w:p w14:paraId="0DF4D17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54.</w:t>
      </w:r>
      <w:r w:rsidRPr="005E6A59">
        <w:rPr>
          <w:rFonts w:ascii="Arial" w:hAnsi="Arial" w:cs="Arial"/>
          <w:noProof/>
          <w:sz w:val="22"/>
        </w:rPr>
        <w:tab/>
        <w:t xml:space="preserve">Hobbs, J. A., Towal, R. B. &amp; Hartmann, M. J. Z. Spatiotemporal patterns of contact across the rat vibrissal array during exploratory behavior. </w:t>
      </w:r>
      <w:r w:rsidRPr="005E6A59">
        <w:rPr>
          <w:rFonts w:ascii="Arial" w:hAnsi="Arial" w:cs="Arial"/>
          <w:i/>
          <w:iCs/>
          <w:noProof/>
          <w:sz w:val="22"/>
        </w:rPr>
        <w:t>Front. Behav. Neurosci.</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356 (2016).</w:t>
      </w:r>
    </w:p>
    <w:p w14:paraId="0414DA5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55.</w:t>
      </w:r>
      <w:r w:rsidRPr="005E6A59">
        <w:rPr>
          <w:rFonts w:ascii="Arial" w:hAnsi="Arial" w:cs="Arial"/>
          <w:noProof/>
          <w:sz w:val="22"/>
        </w:rPr>
        <w:tab/>
        <w:t xml:space="preserve">Aizenberg, M. &amp; Geffen, M. N. Bidirectional effects of aversive learning on perceptual acuity are mediated by the sensory cortex.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994–996 (2013).</w:t>
      </w:r>
    </w:p>
    <w:p w14:paraId="2F08E4B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56.</w:t>
      </w:r>
      <w:r w:rsidRPr="005E6A59">
        <w:rPr>
          <w:rFonts w:ascii="Arial" w:hAnsi="Arial" w:cs="Arial"/>
          <w:noProof/>
          <w:sz w:val="22"/>
        </w:rPr>
        <w:tab/>
        <w:t xml:space="preserve">Aizenberg, M., Mwilambwe-Tshilobo, L., Briguglio, J. J., Natan, R. G. &amp; Geffen, M. N. Bidirectional Regulation of Innate and Learned Behaviors That Rely on Frequency Discrimination by Cortical </w:t>
      </w:r>
      <w:r w:rsidRPr="005E6A59">
        <w:rPr>
          <w:rFonts w:ascii="Arial" w:hAnsi="Arial" w:cs="Arial"/>
          <w:noProof/>
          <w:sz w:val="22"/>
        </w:rPr>
        <w:lastRenderedPageBreak/>
        <w:t xml:space="preserve">Inhibitory Neurons.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13</w:t>
      </w:r>
      <w:r w:rsidRPr="005E6A59">
        <w:rPr>
          <w:rFonts w:ascii="Arial" w:hAnsi="Arial" w:cs="Arial"/>
          <w:noProof/>
          <w:sz w:val="22"/>
        </w:rPr>
        <w:t>, e1002308 (2015).</w:t>
      </w:r>
    </w:p>
    <w:p w14:paraId="033C1C2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57.</w:t>
      </w:r>
      <w:r w:rsidRPr="005E6A59">
        <w:rPr>
          <w:rFonts w:ascii="Arial" w:hAnsi="Arial" w:cs="Arial"/>
          <w:noProof/>
          <w:sz w:val="22"/>
        </w:rPr>
        <w:tab/>
        <w:t xml:space="preserve">Briguglio, J. J., Aizenberg, M., Balasubramanian, V. &amp; Geffen, M. N. Cortical neural activity predicts sensory acuity under optogenetic manipulation.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38</w:t>
      </w:r>
      <w:r w:rsidRPr="005E6A59">
        <w:rPr>
          <w:rFonts w:ascii="Arial" w:hAnsi="Arial" w:cs="Arial"/>
          <w:noProof/>
          <w:sz w:val="22"/>
        </w:rPr>
        <w:t>, 2094–2105 (2018).</w:t>
      </w:r>
    </w:p>
    <w:p w14:paraId="3410B07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58.</w:t>
      </w:r>
      <w:r w:rsidRPr="005E6A59">
        <w:rPr>
          <w:rFonts w:ascii="Arial" w:hAnsi="Arial" w:cs="Arial"/>
          <w:noProof/>
          <w:sz w:val="22"/>
        </w:rPr>
        <w:tab/>
        <w:t xml:space="preserve">Wood, K. C., Angeloni, C. F., Oxman, K., Clopath, C. &amp; Geffen, M. N. Neuronal activity in sensory cortex predicts the specificity of learning. </w:t>
      </w:r>
      <w:r w:rsidRPr="005E6A59">
        <w:rPr>
          <w:rFonts w:ascii="Arial" w:hAnsi="Arial" w:cs="Arial"/>
          <w:i/>
          <w:iCs/>
          <w:noProof/>
          <w:sz w:val="22"/>
        </w:rPr>
        <w:t>bioRxiv</w:t>
      </w:r>
      <w:r w:rsidRPr="005E6A59">
        <w:rPr>
          <w:rFonts w:ascii="Arial" w:hAnsi="Arial" w:cs="Arial"/>
          <w:noProof/>
          <w:sz w:val="22"/>
        </w:rPr>
        <w:t xml:space="preserve"> 2020.06.02.128702 (2020). doi:10.1101/2020.06.02.128702</w:t>
      </w:r>
    </w:p>
    <w:p w14:paraId="7F4E130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59.</w:t>
      </w:r>
      <w:r w:rsidRPr="005E6A59">
        <w:rPr>
          <w:rFonts w:ascii="Arial" w:hAnsi="Arial" w:cs="Arial"/>
          <w:noProof/>
          <w:sz w:val="22"/>
        </w:rPr>
        <w:tab/>
        <w:t xml:space="preserve">Ulanovsky, N., Las, L. &amp; Nelken, I. Processing of low-probability sounds by cortical neurons.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6</w:t>
      </w:r>
      <w:r w:rsidRPr="005E6A59">
        <w:rPr>
          <w:rFonts w:ascii="Arial" w:hAnsi="Arial" w:cs="Arial"/>
          <w:noProof/>
          <w:sz w:val="22"/>
        </w:rPr>
        <w:t>, 391–398 (2003).</w:t>
      </w:r>
    </w:p>
    <w:p w14:paraId="713CEFE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60.</w:t>
      </w:r>
      <w:r w:rsidRPr="005E6A59">
        <w:rPr>
          <w:rFonts w:ascii="Arial" w:hAnsi="Arial" w:cs="Arial"/>
          <w:noProof/>
          <w:sz w:val="22"/>
        </w:rPr>
        <w:tab/>
        <w:t xml:space="preserve">Natan, R. G., Carruthers, I. M., Mwilambwe-Tshilobo, L. &amp; Geffen, M. N. Gain Control in the Auditory Cortex Evoked by Changing Temporal Correlation of Sounds. </w:t>
      </w:r>
      <w:r w:rsidRPr="005E6A59">
        <w:rPr>
          <w:rFonts w:ascii="Arial" w:hAnsi="Arial" w:cs="Arial"/>
          <w:i/>
          <w:iCs/>
          <w:noProof/>
          <w:sz w:val="22"/>
        </w:rPr>
        <w:t>Cereb. Cortex</w:t>
      </w:r>
      <w:r w:rsidRPr="005E6A59">
        <w:rPr>
          <w:rFonts w:ascii="Arial" w:hAnsi="Arial" w:cs="Arial"/>
          <w:noProof/>
          <w:sz w:val="22"/>
        </w:rPr>
        <w:t xml:space="preserve"> </w:t>
      </w:r>
      <w:r w:rsidRPr="005E6A59">
        <w:rPr>
          <w:rFonts w:ascii="Arial" w:hAnsi="Arial" w:cs="Arial"/>
          <w:b/>
          <w:bCs/>
          <w:noProof/>
          <w:sz w:val="22"/>
        </w:rPr>
        <w:t>27</w:t>
      </w:r>
      <w:r w:rsidRPr="005E6A59">
        <w:rPr>
          <w:rFonts w:ascii="Arial" w:hAnsi="Arial" w:cs="Arial"/>
          <w:noProof/>
          <w:sz w:val="22"/>
        </w:rPr>
        <w:t>, 2385–2402 (2017).</w:t>
      </w:r>
    </w:p>
    <w:p w14:paraId="49CD1EA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61.</w:t>
      </w:r>
      <w:r w:rsidRPr="005E6A59">
        <w:rPr>
          <w:rFonts w:ascii="Arial" w:hAnsi="Arial" w:cs="Arial"/>
          <w:noProof/>
          <w:sz w:val="22"/>
        </w:rPr>
        <w:tab/>
        <w:t xml:space="preserve">Espejo, M. L., Schwartz, Z. P. &amp; David, S. V. Spectral tuning of adaptation supports coding of sensory context in auditory cortex. </w:t>
      </w:r>
      <w:r w:rsidRPr="005E6A59">
        <w:rPr>
          <w:rFonts w:ascii="Arial" w:hAnsi="Arial" w:cs="Arial"/>
          <w:i/>
          <w:iCs/>
          <w:noProof/>
          <w:sz w:val="22"/>
        </w:rPr>
        <w:t>PLoS Comput. Biol.</w:t>
      </w:r>
      <w:r w:rsidRPr="005E6A59">
        <w:rPr>
          <w:rFonts w:ascii="Arial" w:hAnsi="Arial" w:cs="Arial"/>
          <w:noProof/>
          <w:sz w:val="22"/>
        </w:rPr>
        <w:t xml:space="preserve"> </w:t>
      </w:r>
      <w:r w:rsidRPr="005E6A59">
        <w:rPr>
          <w:rFonts w:ascii="Arial" w:hAnsi="Arial" w:cs="Arial"/>
          <w:b/>
          <w:bCs/>
          <w:noProof/>
          <w:sz w:val="22"/>
        </w:rPr>
        <w:t>15</w:t>
      </w:r>
      <w:r w:rsidRPr="005E6A59">
        <w:rPr>
          <w:rFonts w:ascii="Arial" w:hAnsi="Arial" w:cs="Arial"/>
          <w:noProof/>
          <w:sz w:val="22"/>
        </w:rPr>
        <w:t>, e1007430 (2019).</w:t>
      </w:r>
    </w:p>
    <w:p w14:paraId="5D1DD87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62.</w:t>
      </w:r>
      <w:r w:rsidRPr="005E6A59">
        <w:rPr>
          <w:rFonts w:ascii="Arial" w:hAnsi="Arial" w:cs="Arial"/>
          <w:noProof/>
          <w:sz w:val="22"/>
        </w:rPr>
        <w:tab/>
        <w:t xml:space="preserve">Fritz, J., Shamma, S., Elhilali, M. &amp; Klein, D. Rapid task-related plasticity of spectrotemporal receptive fields in primary auditory cortex.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6</w:t>
      </w:r>
      <w:r w:rsidRPr="005E6A59">
        <w:rPr>
          <w:rFonts w:ascii="Arial" w:hAnsi="Arial" w:cs="Arial"/>
          <w:noProof/>
          <w:sz w:val="22"/>
        </w:rPr>
        <w:t>, 1216–1223 (2003).</w:t>
      </w:r>
    </w:p>
    <w:p w14:paraId="5D071BD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63.</w:t>
      </w:r>
      <w:r w:rsidRPr="005E6A59">
        <w:rPr>
          <w:rFonts w:ascii="Arial" w:hAnsi="Arial" w:cs="Arial"/>
          <w:noProof/>
          <w:sz w:val="22"/>
        </w:rPr>
        <w:tab/>
        <w:t xml:space="preserve">Mesgarani, N., Fritz, J. &amp; Shamma, S. A computational model of rapid task-related plasticity of auditory cortical receptive fields. </w:t>
      </w:r>
      <w:r w:rsidRPr="005E6A59">
        <w:rPr>
          <w:rFonts w:ascii="Arial" w:hAnsi="Arial" w:cs="Arial"/>
          <w:i/>
          <w:iCs/>
          <w:noProof/>
          <w:sz w:val="22"/>
        </w:rPr>
        <w:t>J. Comput. Neurosci.</w:t>
      </w:r>
      <w:r w:rsidRPr="005E6A59">
        <w:rPr>
          <w:rFonts w:ascii="Arial" w:hAnsi="Arial" w:cs="Arial"/>
          <w:noProof/>
          <w:sz w:val="22"/>
        </w:rPr>
        <w:t xml:space="preserve"> </w:t>
      </w:r>
      <w:r w:rsidRPr="005E6A59">
        <w:rPr>
          <w:rFonts w:ascii="Arial" w:hAnsi="Arial" w:cs="Arial"/>
          <w:b/>
          <w:bCs/>
          <w:noProof/>
          <w:sz w:val="22"/>
        </w:rPr>
        <w:t>28</w:t>
      </w:r>
      <w:r w:rsidRPr="005E6A59">
        <w:rPr>
          <w:rFonts w:ascii="Arial" w:hAnsi="Arial" w:cs="Arial"/>
          <w:noProof/>
          <w:sz w:val="22"/>
        </w:rPr>
        <w:t>, 19–27 (2010).</w:t>
      </w:r>
    </w:p>
    <w:p w14:paraId="74C4A8B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64.</w:t>
      </w:r>
      <w:r w:rsidRPr="005E6A59">
        <w:rPr>
          <w:rFonts w:ascii="Arial" w:hAnsi="Arial" w:cs="Arial"/>
          <w:noProof/>
          <w:sz w:val="22"/>
        </w:rPr>
        <w:tab/>
        <w:t xml:space="preserve">David, S. V., Fritz, J. B. &amp; Shamma, S. A. Task reward structure shapes rapid receptive field plasticity in auditory cortex. </w:t>
      </w:r>
      <w:r w:rsidRPr="005E6A59">
        <w:rPr>
          <w:rFonts w:ascii="Arial" w:hAnsi="Arial" w:cs="Arial"/>
          <w:i/>
          <w:iCs/>
          <w:noProof/>
          <w:sz w:val="22"/>
        </w:rPr>
        <w:t>Proc. Natl. Acad. Sci. U. S. A.</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2144–2149 (2012).</w:t>
      </w:r>
    </w:p>
    <w:p w14:paraId="3788DCC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65.</w:t>
      </w:r>
      <w:r w:rsidRPr="005E6A59">
        <w:rPr>
          <w:rFonts w:ascii="Arial" w:hAnsi="Arial" w:cs="Arial"/>
          <w:noProof/>
          <w:sz w:val="22"/>
        </w:rPr>
        <w:tab/>
        <w:t xml:space="preserve">Yin, P., Fritz, J. B. &amp; Shamma, S. A. Rapid spectrotemporal plasticity in primary auditory cortex during behavior.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34</w:t>
      </w:r>
      <w:r w:rsidRPr="005E6A59">
        <w:rPr>
          <w:rFonts w:ascii="Arial" w:hAnsi="Arial" w:cs="Arial"/>
          <w:noProof/>
          <w:sz w:val="22"/>
        </w:rPr>
        <w:t>, 4396–408 (2014).</w:t>
      </w:r>
    </w:p>
    <w:p w14:paraId="188B956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66.</w:t>
      </w:r>
      <w:r w:rsidRPr="005E6A59">
        <w:rPr>
          <w:rFonts w:ascii="Arial" w:hAnsi="Arial" w:cs="Arial"/>
          <w:noProof/>
          <w:sz w:val="22"/>
        </w:rPr>
        <w:tab/>
        <w:t xml:space="preserve">Niwa, M., Johnson, J. S., O’Connor, K. N. &amp; Sutter, M. L. Active Engagement Improves Primary Auditory Cortical Neurons’ Ability to Discriminate Temporal Modulation.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32</w:t>
      </w:r>
      <w:r w:rsidRPr="005E6A59">
        <w:rPr>
          <w:rFonts w:ascii="Arial" w:hAnsi="Arial" w:cs="Arial"/>
          <w:noProof/>
          <w:sz w:val="22"/>
        </w:rPr>
        <w:t>, 9323–9334 (2012).</w:t>
      </w:r>
    </w:p>
    <w:p w14:paraId="3DEEECE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67.</w:t>
      </w:r>
      <w:r w:rsidRPr="005E6A59">
        <w:rPr>
          <w:rFonts w:ascii="Arial" w:hAnsi="Arial" w:cs="Arial"/>
          <w:noProof/>
          <w:sz w:val="22"/>
        </w:rPr>
        <w:tab/>
        <w:t xml:space="preserve">Fritz, J. B., Elhilali, M. &amp; Shamma, S. A. Adaptive changes in cortical receptive fields induced by attention to complex sounds.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98</w:t>
      </w:r>
      <w:r w:rsidRPr="005E6A59">
        <w:rPr>
          <w:rFonts w:ascii="Arial" w:hAnsi="Arial" w:cs="Arial"/>
          <w:noProof/>
          <w:sz w:val="22"/>
        </w:rPr>
        <w:t>, 2337–46 (2007).</w:t>
      </w:r>
    </w:p>
    <w:p w14:paraId="1203300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68.</w:t>
      </w:r>
      <w:r w:rsidRPr="005E6A59">
        <w:rPr>
          <w:rFonts w:ascii="Arial" w:hAnsi="Arial" w:cs="Arial"/>
          <w:noProof/>
          <w:sz w:val="22"/>
        </w:rPr>
        <w:tab/>
        <w:t xml:space="preserve">Reynolds, J. H. &amp; Heeger, D. J. The Normalization Model of Attention.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61</w:t>
      </w:r>
      <w:r w:rsidRPr="005E6A59">
        <w:rPr>
          <w:rFonts w:ascii="Arial" w:hAnsi="Arial" w:cs="Arial"/>
          <w:noProof/>
          <w:sz w:val="22"/>
        </w:rPr>
        <w:t>, 168–185 (2009).</w:t>
      </w:r>
    </w:p>
    <w:p w14:paraId="1F55B19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69.</w:t>
      </w:r>
      <w:r w:rsidRPr="005E6A59">
        <w:rPr>
          <w:rFonts w:ascii="Arial" w:hAnsi="Arial" w:cs="Arial"/>
          <w:noProof/>
          <w:sz w:val="22"/>
        </w:rPr>
        <w:tab/>
        <w:t xml:space="preserve">McGinley, M. J., David, S. V. &amp; McCormick, D. A. Cortical Membrane Potential Signature of Optimal States for Sensory Signal Detection.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87</w:t>
      </w:r>
      <w:r w:rsidRPr="005E6A59">
        <w:rPr>
          <w:rFonts w:ascii="Arial" w:hAnsi="Arial" w:cs="Arial"/>
          <w:noProof/>
          <w:sz w:val="22"/>
        </w:rPr>
        <w:t>, 179–192 (2015).</w:t>
      </w:r>
    </w:p>
    <w:p w14:paraId="358BBBA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70.</w:t>
      </w:r>
      <w:r w:rsidRPr="005E6A59">
        <w:rPr>
          <w:rFonts w:ascii="Arial" w:hAnsi="Arial" w:cs="Arial"/>
          <w:noProof/>
          <w:sz w:val="22"/>
        </w:rPr>
        <w:tab/>
        <w:t xml:space="preserve">Reimer, J. </w:t>
      </w:r>
      <w:r w:rsidRPr="005E6A59">
        <w:rPr>
          <w:rFonts w:ascii="Arial" w:hAnsi="Arial" w:cs="Arial"/>
          <w:i/>
          <w:iCs/>
          <w:noProof/>
          <w:sz w:val="22"/>
        </w:rPr>
        <w:t>et al.</w:t>
      </w:r>
      <w:r w:rsidRPr="005E6A59">
        <w:rPr>
          <w:rFonts w:ascii="Arial" w:hAnsi="Arial" w:cs="Arial"/>
          <w:noProof/>
          <w:sz w:val="22"/>
        </w:rPr>
        <w:t xml:space="preserve"> Pupil fluctuations track rapid changes in adrenergic and cholinergic activity in cortex.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1–7 (2016).</w:t>
      </w:r>
    </w:p>
    <w:p w14:paraId="4CAB244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71.</w:t>
      </w:r>
      <w:r w:rsidRPr="005E6A59">
        <w:rPr>
          <w:rFonts w:ascii="Arial" w:hAnsi="Arial" w:cs="Arial"/>
          <w:noProof/>
          <w:sz w:val="22"/>
        </w:rPr>
        <w:tab/>
        <w:t xml:space="preserve">Natan, R. G. </w:t>
      </w:r>
      <w:r w:rsidRPr="005E6A59">
        <w:rPr>
          <w:rFonts w:ascii="Arial" w:hAnsi="Arial" w:cs="Arial"/>
          <w:i/>
          <w:iCs/>
          <w:noProof/>
          <w:sz w:val="22"/>
        </w:rPr>
        <w:t>et al.</w:t>
      </w:r>
      <w:r w:rsidRPr="005E6A59">
        <w:rPr>
          <w:rFonts w:ascii="Arial" w:hAnsi="Arial" w:cs="Arial"/>
          <w:noProof/>
          <w:sz w:val="22"/>
        </w:rPr>
        <w:t xml:space="preserve"> Complementary control of sensory adaptation by two types of cortical interneurons.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4</w:t>
      </w:r>
      <w:r w:rsidRPr="005E6A59">
        <w:rPr>
          <w:rFonts w:ascii="Arial" w:hAnsi="Arial" w:cs="Arial"/>
          <w:noProof/>
          <w:sz w:val="22"/>
        </w:rPr>
        <w:t>, (2015).</w:t>
      </w:r>
    </w:p>
    <w:p w14:paraId="5C9A8DA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72.</w:t>
      </w:r>
      <w:r w:rsidRPr="005E6A59">
        <w:rPr>
          <w:rFonts w:ascii="Arial" w:hAnsi="Arial" w:cs="Arial"/>
          <w:noProof/>
          <w:sz w:val="22"/>
        </w:rPr>
        <w:tab/>
        <w:t xml:space="preserve">Natan, R. G., Rao, W. &amp; Geffen, M. N. Cortical Interneurons Differentially Shape Frequency Tuning following Adaptation. </w:t>
      </w:r>
      <w:r w:rsidRPr="005E6A59">
        <w:rPr>
          <w:rFonts w:ascii="Arial" w:hAnsi="Arial" w:cs="Arial"/>
          <w:i/>
          <w:iCs/>
          <w:noProof/>
          <w:sz w:val="22"/>
        </w:rPr>
        <w:t>Cell Rep.</w:t>
      </w:r>
      <w:r w:rsidRPr="005E6A59">
        <w:rPr>
          <w:rFonts w:ascii="Arial" w:hAnsi="Arial" w:cs="Arial"/>
          <w:noProof/>
          <w:sz w:val="22"/>
        </w:rPr>
        <w:t xml:space="preserve"> </w:t>
      </w:r>
      <w:r w:rsidRPr="005E6A59">
        <w:rPr>
          <w:rFonts w:ascii="Arial" w:hAnsi="Arial" w:cs="Arial"/>
          <w:b/>
          <w:bCs/>
          <w:noProof/>
          <w:sz w:val="22"/>
        </w:rPr>
        <w:t>21</w:t>
      </w:r>
      <w:r w:rsidRPr="005E6A59">
        <w:rPr>
          <w:rFonts w:ascii="Arial" w:hAnsi="Arial" w:cs="Arial"/>
          <w:noProof/>
          <w:sz w:val="22"/>
        </w:rPr>
        <w:t>, 878–890 (2017).</w:t>
      </w:r>
    </w:p>
    <w:p w14:paraId="3038464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73.</w:t>
      </w:r>
      <w:r w:rsidRPr="005E6A59">
        <w:rPr>
          <w:rFonts w:ascii="Arial" w:hAnsi="Arial" w:cs="Arial"/>
          <w:noProof/>
          <w:sz w:val="22"/>
        </w:rPr>
        <w:tab/>
        <w:t xml:space="preserve">Atallah, B. V., Bruns, W., Carandini, M. &amp; Scanziani, M. Parvalbumin-Expressing Interneurons Linearly Transform Cortical Responses to Visual Stimuli.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73</w:t>
      </w:r>
      <w:r w:rsidRPr="005E6A59">
        <w:rPr>
          <w:rFonts w:ascii="Arial" w:hAnsi="Arial" w:cs="Arial"/>
          <w:noProof/>
          <w:sz w:val="22"/>
        </w:rPr>
        <w:t>, 159–170 (2012).</w:t>
      </w:r>
    </w:p>
    <w:p w14:paraId="79ED2E7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74.</w:t>
      </w:r>
      <w:r w:rsidRPr="005E6A59">
        <w:rPr>
          <w:rFonts w:ascii="Arial" w:hAnsi="Arial" w:cs="Arial"/>
          <w:noProof/>
          <w:sz w:val="22"/>
        </w:rPr>
        <w:tab/>
        <w:t xml:space="preserve">Wilson, N. R., Runyan, C. A., Wang, F. L. &amp; Sur, M. Division and subtraction by distinct cortical inhibitory networks in vivo.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488</w:t>
      </w:r>
      <w:r w:rsidRPr="005E6A59">
        <w:rPr>
          <w:rFonts w:ascii="Arial" w:hAnsi="Arial" w:cs="Arial"/>
          <w:noProof/>
          <w:sz w:val="22"/>
        </w:rPr>
        <w:t>, 343–348 (2012).</w:t>
      </w:r>
    </w:p>
    <w:p w14:paraId="1B1C842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75.</w:t>
      </w:r>
      <w:r w:rsidRPr="005E6A59">
        <w:rPr>
          <w:rFonts w:ascii="Arial" w:hAnsi="Arial" w:cs="Arial"/>
          <w:noProof/>
          <w:sz w:val="22"/>
        </w:rPr>
        <w:tab/>
        <w:t xml:space="preserve">Seybold, B. a, Phillips, E. a K., Schreiner, C. E. &amp; Hasenstaub, A. R. Inhibitory Actions Unified by Network Integration.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87</w:t>
      </w:r>
      <w:r w:rsidRPr="005E6A59">
        <w:rPr>
          <w:rFonts w:ascii="Arial" w:hAnsi="Arial" w:cs="Arial"/>
          <w:noProof/>
          <w:sz w:val="22"/>
        </w:rPr>
        <w:t>, 1181–1192 (2015).</w:t>
      </w:r>
    </w:p>
    <w:p w14:paraId="30071FB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76.</w:t>
      </w:r>
      <w:r w:rsidRPr="005E6A59">
        <w:rPr>
          <w:rFonts w:ascii="Arial" w:hAnsi="Arial" w:cs="Arial"/>
          <w:noProof/>
          <w:sz w:val="22"/>
        </w:rPr>
        <w:tab/>
        <w:t xml:space="preserve">Phillips, E. A. K. &amp; Hasenstaub, A. R. Asymmetric effects of activating and inactivating cortical interneurons.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5</w:t>
      </w:r>
      <w:r w:rsidRPr="005E6A59">
        <w:rPr>
          <w:rFonts w:ascii="Arial" w:hAnsi="Arial" w:cs="Arial"/>
          <w:noProof/>
          <w:sz w:val="22"/>
        </w:rPr>
        <w:t>, e18383 (2016).</w:t>
      </w:r>
    </w:p>
    <w:p w14:paraId="1C579A6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77.</w:t>
      </w:r>
      <w:r w:rsidRPr="005E6A59">
        <w:rPr>
          <w:rFonts w:ascii="Arial" w:hAnsi="Arial" w:cs="Arial"/>
          <w:noProof/>
          <w:sz w:val="22"/>
        </w:rPr>
        <w:tab/>
        <w:t xml:space="preserve">Attneave, F. Some informational aspects of visual perception. </w:t>
      </w:r>
      <w:r w:rsidRPr="005E6A59">
        <w:rPr>
          <w:rFonts w:ascii="Arial" w:hAnsi="Arial" w:cs="Arial"/>
          <w:i/>
          <w:iCs/>
          <w:noProof/>
          <w:sz w:val="22"/>
        </w:rPr>
        <w:t>Psychol. Rev.</w:t>
      </w:r>
      <w:r w:rsidRPr="005E6A59">
        <w:rPr>
          <w:rFonts w:ascii="Arial" w:hAnsi="Arial" w:cs="Arial"/>
          <w:noProof/>
          <w:sz w:val="22"/>
        </w:rPr>
        <w:t xml:space="preserve"> </w:t>
      </w:r>
      <w:r w:rsidRPr="005E6A59">
        <w:rPr>
          <w:rFonts w:ascii="Arial" w:hAnsi="Arial" w:cs="Arial"/>
          <w:b/>
          <w:bCs/>
          <w:noProof/>
          <w:sz w:val="22"/>
        </w:rPr>
        <w:t>61</w:t>
      </w:r>
      <w:r w:rsidRPr="005E6A59">
        <w:rPr>
          <w:rFonts w:ascii="Arial" w:hAnsi="Arial" w:cs="Arial"/>
          <w:noProof/>
          <w:sz w:val="22"/>
        </w:rPr>
        <w:t>, 183–193 (1954).</w:t>
      </w:r>
    </w:p>
    <w:p w14:paraId="67CA1CE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78.</w:t>
      </w:r>
      <w:r w:rsidRPr="005E6A59">
        <w:rPr>
          <w:rFonts w:ascii="Arial" w:hAnsi="Arial" w:cs="Arial"/>
          <w:noProof/>
          <w:sz w:val="22"/>
        </w:rPr>
        <w:tab/>
        <w:t xml:space="preserve">Simoncelli, E. P. &amp; Olshausen, B. A. Natural image statistics and neural representation. </w:t>
      </w:r>
      <w:r w:rsidRPr="005E6A59">
        <w:rPr>
          <w:rFonts w:ascii="Arial" w:hAnsi="Arial" w:cs="Arial"/>
          <w:i/>
          <w:iCs/>
          <w:noProof/>
          <w:sz w:val="22"/>
        </w:rPr>
        <w:t>Annual Review of Neuroscience</w:t>
      </w:r>
      <w:r w:rsidRPr="005E6A59">
        <w:rPr>
          <w:rFonts w:ascii="Arial" w:hAnsi="Arial" w:cs="Arial"/>
          <w:noProof/>
          <w:sz w:val="22"/>
        </w:rPr>
        <w:t xml:space="preserve"> </w:t>
      </w:r>
      <w:r w:rsidRPr="005E6A59">
        <w:rPr>
          <w:rFonts w:ascii="Arial" w:hAnsi="Arial" w:cs="Arial"/>
          <w:b/>
          <w:bCs/>
          <w:noProof/>
          <w:sz w:val="22"/>
        </w:rPr>
        <w:t>24</w:t>
      </w:r>
      <w:r w:rsidRPr="005E6A59">
        <w:rPr>
          <w:rFonts w:ascii="Arial" w:hAnsi="Arial" w:cs="Arial"/>
          <w:noProof/>
          <w:sz w:val="22"/>
        </w:rPr>
        <w:t>, 1193–1216 (2001).</w:t>
      </w:r>
    </w:p>
    <w:p w14:paraId="4FC2D2E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79.</w:t>
      </w:r>
      <w:r w:rsidRPr="005E6A59">
        <w:rPr>
          <w:rFonts w:ascii="Arial" w:hAnsi="Arial" w:cs="Arial"/>
          <w:noProof/>
          <w:sz w:val="22"/>
        </w:rPr>
        <w:tab/>
        <w:t xml:space="preserve">Simoncelli, E. P. Vision and the statistics of the visual environment.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13</w:t>
      </w:r>
      <w:r w:rsidRPr="005E6A59">
        <w:rPr>
          <w:rFonts w:ascii="Arial" w:hAnsi="Arial" w:cs="Arial"/>
          <w:noProof/>
          <w:sz w:val="22"/>
        </w:rPr>
        <w:t>, 144–149 (2003).</w:t>
      </w:r>
    </w:p>
    <w:p w14:paraId="0022E39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80.</w:t>
      </w:r>
      <w:r w:rsidRPr="005E6A59">
        <w:rPr>
          <w:rFonts w:ascii="Arial" w:hAnsi="Arial" w:cs="Arial"/>
          <w:noProof/>
          <w:sz w:val="22"/>
        </w:rPr>
        <w:tab/>
        <w:t xml:space="preserve">Schneider, D. M., Nelson, A. &amp; Mooney, R. A synaptic and circuit basis for corollary discharge in the auditory cortex.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513</w:t>
      </w:r>
      <w:r w:rsidRPr="005E6A59">
        <w:rPr>
          <w:rFonts w:ascii="Arial" w:hAnsi="Arial" w:cs="Arial"/>
          <w:noProof/>
          <w:sz w:val="22"/>
        </w:rPr>
        <w:t>, 189–94 (2014).</w:t>
      </w:r>
    </w:p>
    <w:p w14:paraId="55818CE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81.</w:t>
      </w:r>
      <w:r w:rsidRPr="005E6A59">
        <w:rPr>
          <w:rFonts w:ascii="Arial" w:hAnsi="Arial" w:cs="Arial"/>
          <w:noProof/>
          <w:sz w:val="22"/>
        </w:rPr>
        <w:tab/>
        <w:t xml:space="preserve">Schneider, D. M., Sundararajan, J. &amp; Mooney,  richard. A cortical filter that learns to suppress the acoustic consequences of movement. </w:t>
      </w:r>
      <w:r w:rsidRPr="005E6A59">
        <w:rPr>
          <w:rFonts w:ascii="Arial" w:hAnsi="Arial" w:cs="Arial"/>
          <w:i/>
          <w:iCs/>
          <w:noProof/>
          <w:sz w:val="22"/>
        </w:rPr>
        <w:t>Nature</w:t>
      </w:r>
      <w:r w:rsidRPr="005E6A59">
        <w:rPr>
          <w:rFonts w:ascii="Arial" w:hAnsi="Arial" w:cs="Arial"/>
          <w:noProof/>
          <w:sz w:val="22"/>
        </w:rPr>
        <w:t xml:space="preserve"> (2018). doi:10.1038/s41586-018-0520-5</w:t>
      </w:r>
    </w:p>
    <w:p w14:paraId="6607D94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82.</w:t>
      </w:r>
      <w:r w:rsidRPr="005E6A59">
        <w:rPr>
          <w:rFonts w:ascii="Arial" w:hAnsi="Arial" w:cs="Arial"/>
          <w:noProof/>
          <w:sz w:val="22"/>
        </w:rPr>
        <w:tab/>
        <w:t xml:space="preserve">Atallah, B. V., Bruns, W., Carandini, M. &amp; Scanziani, M. Parvalbumin-Expressing Interneurons Linearly Transform Cortical Responses to Visual Stimuli.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73</w:t>
      </w:r>
      <w:r w:rsidRPr="005E6A59">
        <w:rPr>
          <w:rFonts w:ascii="Arial" w:hAnsi="Arial" w:cs="Arial"/>
          <w:noProof/>
          <w:sz w:val="22"/>
        </w:rPr>
        <w:t>, 159–170 (2012).</w:t>
      </w:r>
    </w:p>
    <w:p w14:paraId="5627731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83.</w:t>
      </w:r>
      <w:r w:rsidRPr="005E6A59">
        <w:rPr>
          <w:rFonts w:ascii="Arial" w:hAnsi="Arial" w:cs="Arial"/>
          <w:noProof/>
          <w:sz w:val="22"/>
        </w:rPr>
        <w:tab/>
        <w:t xml:space="preserve">Guo, Z. V. </w:t>
      </w:r>
      <w:r w:rsidRPr="005E6A59">
        <w:rPr>
          <w:rFonts w:ascii="Arial" w:hAnsi="Arial" w:cs="Arial"/>
          <w:i/>
          <w:iCs/>
          <w:noProof/>
          <w:sz w:val="22"/>
        </w:rPr>
        <w:t>et al.</w:t>
      </w:r>
      <w:r w:rsidRPr="005E6A59">
        <w:rPr>
          <w:rFonts w:ascii="Arial" w:hAnsi="Arial" w:cs="Arial"/>
          <w:noProof/>
          <w:sz w:val="22"/>
        </w:rPr>
        <w:t xml:space="preserve"> Procedures for behavioral experiments in head-fixed mice. </w:t>
      </w:r>
      <w:r w:rsidRPr="005E6A59">
        <w:rPr>
          <w:rFonts w:ascii="Arial" w:hAnsi="Arial" w:cs="Arial"/>
          <w:i/>
          <w:iCs/>
          <w:noProof/>
          <w:sz w:val="22"/>
        </w:rPr>
        <w:t>PLoS One</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(2014).</w:t>
      </w:r>
    </w:p>
    <w:p w14:paraId="42768A8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84.</w:t>
      </w:r>
      <w:r w:rsidRPr="005E6A59">
        <w:rPr>
          <w:rFonts w:ascii="Arial" w:hAnsi="Arial" w:cs="Arial"/>
          <w:noProof/>
          <w:sz w:val="22"/>
        </w:rPr>
        <w:tab/>
        <w:t xml:space="preserve">Isett, B. R., Feasel, S. H., Lane, M. A. &amp; Feldman, D. E. Slip-Based Coding of Local Shape and Texture in Mouse S1.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97</w:t>
      </w:r>
      <w:r w:rsidRPr="005E6A59">
        <w:rPr>
          <w:rFonts w:ascii="Arial" w:hAnsi="Arial" w:cs="Arial"/>
          <w:noProof/>
          <w:sz w:val="22"/>
        </w:rPr>
        <w:t>, 418-433.e5 (2018).</w:t>
      </w:r>
    </w:p>
    <w:p w14:paraId="58AD22B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85.</w:t>
      </w:r>
      <w:r w:rsidRPr="005E6A59">
        <w:rPr>
          <w:rFonts w:ascii="Arial" w:hAnsi="Arial" w:cs="Arial"/>
          <w:noProof/>
          <w:sz w:val="22"/>
        </w:rPr>
        <w:tab/>
        <w:t xml:space="preserve">Carruthers, I. M., Natan, R. G. &amp; Geffen, M. N. Encoding of ultrasonic vocalizations in the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1912–1927 (2013).</w:t>
      </w:r>
    </w:p>
    <w:p w14:paraId="051A109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lastRenderedPageBreak/>
        <w:t>86.</w:t>
      </w:r>
      <w:r w:rsidRPr="005E6A59">
        <w:rPr>
          <w:rFonts w:ascii="Arial" w:hAnsi="Arial" w:cs="Arial"/>
          <w:noProof/>
          <w:sz w:val="22"/>
        </w:rPr>
        <w:tab/>
        <w:t xml:space="preserve">Carruthers, I. M. </w:t>
      </w:r>
      <w:r w:rsidRPr="005E6A59">
        <w:rPr>
          <w:rFonts w:ascii="Arial" w:hAnsi="Arial" w:cs="Arial"/>
          <w:i/>
          <w:iCs/>
          <w:noProof/>
          <w:sz w:val="22"/>
        </w:rPr>
        <w:t>et al.</w:t>
      </w:r>
      <w:r w:rsidRPr="005E6A59">
        <w:rPr>
          <w:rFonts w:ascii="Arial" w:hAnsi="Arial" w:cs="Arial"/>
          <w:noProof/>
          <w:sz w:val="22"/>
        </w:rPr>
        <w:t xml:space="preserve"> Emergence of invariant representation of vocalizations in the auditory cortex. </w:t>
      </w:r>
      <w:r w:rsidRPr="005E6A59">
        <w:rPr>
          <w:rFonts w:ascii="Arial" w:hAnsi="Arial" w:cs="Arial"/>
          <w:i/>
          <w:iCs/>
          <w:noProof/>
          <w:sz w:val="22"/>
        </w:rPr>
        <w:t>J. Neurophysiol.</w:t>
      </w:r>
      <w:r w:rsidRPr="005E6A59">
        <w:rPr>
          <w:rFonts w:ascii="Arial" w:hAnsi="Arial" w:cs="Arial"/>
          <w:noProof/>
          <w:sz w:val="22"/>
        </w:rPr>
        <w:t xml:space="preserve"> jn.00095.2015 (2015). doi:10.1152/jn.00095.2015</w:t>
      </w:r>
    </w:p>
    <w:p w14:paraId="53FA39B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87.</w:t>
      </w:r>
      <w:r w:rsidRPr="005E6A59">
        <w:rPr>
          <w:rFonts w:ascii="Arial" w:hAnsi="Arial" w:cs="Arial"/>
          <w:noProof/>
          <w:sz w:val="22"/>
        </w:rPr>
        <w:tab/>
        <w:t xml:space="preserve">Voigts, J. </w:t>
      </w:r>
      <w:r w:rsidRPr="005E6A59">
        <w:rPr>
          <w:rFonts w:ascii="Arial" w:hAnsi="Arial" w:cs="Arial"/>
          <w:i/>
          <w:iCs/>
          <w:noProof/>
          <w:sz w:val="22"/>
        </w:rPr>
        <w:t>et al.</w:t>
      </w:r>
      <w:r w:rsidRPr="005E6A59">
        <w:rPr>
          <w:rFonts w:ascii="Arial" w:hAnsi="Arial" w:cs="Arial"/>
          <w:noProof/>
          <w:sz w:val="22"/>
        </w:rPr>
        <w:t xml:space="preserve"> An easy-to-assemble, robust, and lightweight drive implant for chronic tetrode recordings in freely moving animals. </w:t>
      </w:r>
      <w:r w:rsidRPr="005E6A59">
        <w:rPr>
          <w:rFonts w:ascii="Arial" w:hAnsi="Arial" w:cs="Arial"/>
          <w:i/>
          <w:iCs/>
          <w:noProof/>
          <w:sz w:val="22"/>
        </w:rPr>
        <w:t>J. Neural Eng.</w:t>
      </w:r>
      <w:r w:rsidRPr="005E6A59">
        <w:rPr>
          <w:rFonts w:ascii="Arial" w:hAnsi="Arial" w:cs="Arial"/>
          <w:noProof/>
          <w:sz w:val="22"/>
        </w:rPr>
        <w:t xml:space="preserve"> </w:t>
      </w:r>
      <w:r w:rsidRPr="005E6A59">
        <w:rPr>
          <w:rFonts w:ascii="Arial" w:hAnsi="Arial" w:cs="Arial"/>
          <w:b/>
          <w:bCs/>
          <w:noProof/>
          <w:sz w:val="22"/>
        </w:rPr>
        <w:t>17</w:t>
      </w:r>
      <w:r w:rsidRPr="005E6A59">
        <w:rPr>
          <w:rFonts w:ascii="Arial" w:hAnsi="Arial" w:cs="Arial"/>
          <w:noProof/>
          <w:sz w:val="22"/>
        </w:rPr>
        <w:t>, 26044 (2020).</w:t>
      </w:r>
    </w:p>
    <w:p w14:paraId="4185977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88.</w:t>
      </w:r>
      <w:r w:rsidRPr="005E6A59">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5E6A59">
        <w:rPr>
          <w:rFonts w:ascii="Arial" w:hAnsi="Arial" w:cs="Arial"/>
          <w:i/>
          <w:iCs/>
          <w:noProof/>
          <w:sz w:val="22"/>
        </w:rPr>
        <w:t>Front. Syst. Neurosci.</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8 (2013).</w:t>
      </w:r>
    </w:p>
    <w:p w14:paraId="3D10BCF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89.</w:t>
      </w:r>
      <w:r w:rsidRPr="005E6A59">
        <w:rPr>
          <w:rFonts w:ascii="Arial" w:hAnsi="Arial" w:cs="Arial"/>
          <w:noProof/>
          <w:sz w:val="22"/>
        </w:rPr>
        <w:tab/>
        <w:t xml:space="preserve">Pachitariu, M., Steinmetz, N., Kadir, S., Carandini, M. &amp; Harris, K. </w:t>
      </w:r>
      <w:r w:rsidRPr="005E6A59">
        <w:rPr>
          <w:rFonts w:ascii="Arial" w:hAnsi="Arial" w:cs="Arial"/>
          <w:i/>
          <w:iCs/>
          <w:noProof/>
          <w:sz w:val="22"/>
        </w:rPr>
        <w:t>Fast and accurate spike sorting of high-channel count probes with KiloSort</w:t>
      </w:r>
      <w:r w:rsidRPr="005E6A59">
        <w:rPr>
          <w:rFonts w:ascii="Arial" w:hAnsi="Arial" w:cs="Arial"/>
          <w:noProof/>
          <w:sz w:val="22"/>
        </w:rPr>
        <w:t xml:space="preserve">. </w:t>
      </w:r>
      <w:r w:rsidRPr="005E6A59">
        <w:rPr>
          <w:rFonts w:ascii="Arial" w:hAnsi="Arial" w:cs="Arial"/>
          <w:i/>
          <w:iCs/>
          <w:noProof/>
          <w:sz w:val="22"/>
        </w:rPr>
        <w:t>Advances in Neural Information Processing Systems</w:t>
      </w:r>
      <w:r w:rsidRPr="005E6A59">
        <w:rPr>
          <w:rFonts w:ascii="Arial" w:hAnsi="Arial" w:cs="Arial"/>
          <w:noProof/>
          <w:sz w:val="22"/>
        </w:rPr>
        <w:t xml:space="preserve"> (2016).</w:t>
      </w:r>
    </w:p>
    <w:p w14:paraId="462D6E6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90.</w:t>
      </w:r>
      <w:r w:rsidRPr="005E6A59">
        <w:rPr>
          <w:rFonts w:ascii="Arial" w:hAnsi="Arial" w:cs="Arial"/>
          <w:noProof/>
          <w:sz w:val="22"/>
        </w:rPr>
        <w:tab/>
        <w:t xml:space="preserve">Eilers, P. H. C. &amp; Marx, B. D. Flexible smoothing with B-splines and penalties. </w:t>
      </w:r>
      <w:r w:rsidRPr="005E6A59">
        <w:rPr>
          <w:rFonts w:ascii="Arial" w:hAnsi="Arial" w:cs="Arial"/>
          <w:i/>
          <w:iCs/>
          <w:noProof/>
          <w:sz w:val="22"/>
        </w:rPr>
        <w:t>Stat. Sci.</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89–102 (1996).</w:t>
      </w:r>
    </w:p>
    <w:p w14:paraId="57F11AC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91.</w:t>
      </w:r>
      <w:r w:rsidRPr="005E6A59">
        <w:rPr>
          <w:rFonts w:ascii="Arial" w:hAnsi="Arial" w:cs="Arial"/>
          <w:noProof/>
          <w:sz w:val="22"/>
        </w:rPr>
        <w:tab/>
        <w:t xml:space="preserve">Stanislaw, H. &amp; Todorov, N. </w:t>
      </w:r>
      <w:r w:rsidRPr="005E6A59">
        <w:rPr>
          <w:rFonts w:ascii="Arial" w:hAnsi="Arial" w:cs="Arial"/>
          <w:i/>
          <w:iCs/>
          <w:noProof/>
          <w:sz w:val="22"/>
        </w:rPr>
        <w:t>Calculation of signal detection theory measures</w:t>
      </w:r>
      <w:r w:rsidRPr="005E6A59">
        <w:rPr>
          <w:rFonts w:ascii="Arial" w:hAnsi="Arial" w:cs="Arial"/>
          <w:noProof/>
          <w:sz w:val="22"/>
        </w:rPr>
        <w:t xml:space="preserve">. </w:t>
      </w:r>
      <w:r w:rsidRPr="005E6A59">
        <w:rPr>
          <w:rFonts w:ascii="Arial" w:hAnsi="Arial" w:cs="Arial"/>
          <w:i/>
          <w:iCs/>
          <w:noProof/>
          <w:sz w:val="22"/>
        </w:rPr>
        <w:t>Behavior Research Methods, Instruments, and Computers</w:t>
      </w:r>
      <w:r w:rsidRPr="005E6A59">
        <w:rPr>
          <w:rFonts w:ascii="Arial" w:hAnsi="Arial" w:cs="Arial"/>
          <w:noProof/>
          <w:sz w:val="22"/>
        </w:rPr>
        <w:t xml:space="preserve"> </w:t>
      </w:r>
      <w:r w:rsidRPr="005E6A59">
        <w:rPr>
          <w:rFonts w:ascii="Arial" w:hAnsi="Arial" w:cs="Arial"/>
          <w:b/>
          <w:bCs/>
          <w:noProof/>
          <w:sz w:val="22"/>
        </w:rPr>
        <w:t>31</w:t>
      </w:r>
      <w:r w:rsidRPr="005E6A59">
        <w:rPr>
          <w:rFonts w:ascii="Arial" w:hAnsi="Arial" w:cs="Arial"/>
          <w:noProof/>
          <w:sz w:val="22"/>
        </w:rPr>
        <w:t>, (1999).</w:t>
      </w:r>
    </w:p>
    <w:p w14:paraId="579CB7A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92.</w:t>
      </w:r>
      <w:r w:rsidRPr="005E6A59">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120</w:t>
      </w:r>
      <w:r w:rsidRPr="005E6A59">
        <w:rPr>
          <w:rFonts w:ascii="Arial" w:hAnsi="Arial" w:cs="Arial"/>
          <w:noProof/>
          <w:sz w:val="22"/>
        </w:rPr>
        <w:t>, 2819–2833 (2018).</w:t>
      </w:r>
    </w:p>
    <w:p w14:paraId="323D80F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93.</w:t>
      </w:r>
      <w:r w:rsidRPr="005E6A59">
        <w:rPr>
          <w:rFonts w:ascii="Arial" w:hAnsi="Arial" w:cs="Arial"/>
          <w:noProof/>
          <w:sz w:val="22"/>
        </w:rPr>
        <w:tab/>
        <w:t xml:space="preserve">Hautus, M. J. </w:t>
      </w:r>
      <w:r w:rsidRPr="005E6A59">
        <w:rPr>
          <w:rFonts w:ascii="Arial" w:hAnsi="Arial" w:cs="Arial"/>
          <w:i/>
          <w:iCs/>
          <w:noProof/>
          <w:sz w:val="22"/>
        </w:rPr>
        <w:t>Corrections for extreme proportions and their biasing effects on estimated values of d’</w:t>
      </w:r>
      <w:r w:rsidRPr="005E6A59">
        <w:rPr>
          <w:rFonts w:ascii="Arial" w:hAnsi="Arial" w:cs="Arial"/>
          <w:noProof/>
          <w:sz w:val="22"/>
        </w:rPr>
        <w:t xml:space="preserve">. </w:t>
      </w:r>
      <w:r w:rsidRPr="005E6A59">
        <w:rPr>
          <w:rFonts w:ascii="Arial" w:hAnsi="Arial" w:cs="Arial"/>
          <w:i/>
          <w:iCs/>
          <w:noProof/>
          <w:sz w:val="22"/>
        </w:rPr>
        <w:t>Behavior Research Methods. Instruments. &amp; Computers</w:t>
      </w:r>
      <w:r w:rsidRPr="005E6A59">
        <w:rPr>
          <w:rFonts w:ascii="Arial" w:hAnsi="Arial" w:cs="Arial"/>
          <w:noProof/>
          <w:sz w:val="22"/>
        </w:rPr>
        <w:t xml:space="preserve"> (1995).</w:t>
      </w:r>
    </w:p>
    <w:p w14:paraId="7C88752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94.</w:t>
      </w:r>
      <w:r w:rsidRPr="005E6A59">
        <w:rPr>
          <w:rFonts w:ascii="Arial" w:hAnsi="Arial" w:cs="Arial"/>
          <w:noProof/>
          <w:sz w:val="22"/>
        </w:rPr>
        <w:tab/>
        <w:t xml:space="preserve">Sahani, M. &amp; Linden, J. F. How Linear are Auditory Cortical Responses ? </w:t>
      </w:r>
      <w:r w:rsidRPr="005E6A59">
        <w:rPr>
          <w:rFonts w:ascii="Cambria Math" w:hAnsi="Cambria Math" w:cs="Cambria Math"/>
          <w:noProof/>
          <w:sz w:val="22"/>
        </w:rPr>
        <w:t>∗</w:t>
      </w:r>
      <w:r w:rsidRPr="005E6A59">
        <w:rPr>
          <w:rFonts w:ascii="Arial" w:hAnsi="Arial" w:cs="Arial"/>
          <w:noProof/>
          <w:sz w:val="22"/>
        </w:rPr>
        <w:t xml:space="preserve">. </w:t>
      </w:r>
      <w:r w:rsidRPr="005E6A59">
        <w:rPr>
          <w:rFonts w:ascii="Arial" w:hAnsi="Arial" w:cs="Arial"/>
          <w:i/>
          <w:iCs/>
          <w:noProof/>
          <w:sz w:val="22"/>
        </w:rPr>
        <w:t>System</w:t>
      </w:r>
      <w:r w:rsidRPr="005E6A59">
        <w:rPr>
          <w:rFonts w:ascii="Arial" w:hAnsi="Arial" w:cs="Arial"/>
          <w:noProof/>
          <w:sz w:val="22"/>
        </w:rPr>
        <w:t xml:space="preserve"> 109–116 (2003). doi:10.1124/dmd.105.005157.concerning</w:t>
      </w:r>
    </w:p>
    <w:p w14:paraId="1A02CCE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95.</w:t>
      </w:r>
      <w:r w:rsidRPr="005E6A59">
        <w:rPr>
          <w:rFonts w:ascii="Arial" w:hAnsi="Arial" w:cs="Arial"/>
          <w:noProof/>
          <w:sz w:val="22"/>
        </w:rPr>
        <w:tab/>
        <w:t xml:space="preserve">Sahani, M. &amp; Linden, J. F. </w:t>
      </w:r>
      <w:r w:rsidRPr="005E6A59">
        <w:rPr>
          <w:rFonts w:ascii="Arial" w:hAnsi="Arial" w:cs="Arial"/>
          <w:i/>
          <w:iCs/>
          <w:noProof/>
          <w:sz w:val="22"/>
        </w:rPr>
        <w:t>Evidence Optimization Techniques for Estimating Stimulus-Response Functions</w:t>
      </w:r>
      <w:r w:rsidRPr="005E6A59">
        <w:rPr>
          <w:rFonts w:ascii="Arial" w:hAnsi="Arial" w:cs="Arial"/>
          <w:noProof/>
          <w:sz w:val="22"/>
        </w:rPr>
        <w:t>.</w:t>
      </w:r>
    </w:p>
    <w:p w14:paraId="289CD01C" w14:textId="6EDBD966" w:rsidR="00090042" w:rsidRDefault="00DB7221" w:rsidP="005E6A59">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383973">
      <w:pPr>
        <w:pStyle w:val="Heading1"/>
        <w:jc w:val="center"/>
      </w:pPr>
      <w:r w:rsidRPr="00471036">
        <w:lastRenderedPageBreak/>
        <w:t xml:space="preserve">Supplementary </w:t>
      </w:r>
      <w:r>
        <w:t>Information</w:t>
      </w:r>
    </w:p>
    <w:p w14:paraId="554CC554" w14:textId="77777777" w:rsidR="00090042" w:rsidRPr="00471036" w:rsidRDefault="00090042" w:rsidP="00090042">
      <w:pPr>
        <w:jc w:val="both"/>
        <w:rPr>
          <w:rFonts w:ascii="Arial" w:hAnsi="Arial" w:cs="Arial"/>
          <w:b/>
          <w:bCs/>
          <w:sz w:val="22"/>
          <w:szCs w:val="22"/>
        </w:rPr>
      </w:pPr>
    </w:p>
    <w:p w14:paraId="7D3B13DC" w14:textId="77777777" w:rsidR="00090042" w:rsidRDefault="00090042" w:rsidP="00383973">
      <w:pPr>
        <w:pStyle w:val="Heading1"/>
      </w:pPr>
      <w:r w:rsidRPr="00471036">
        <w:t xml:space="preserve">Experimental </w:t>
      </w:r>
      <w:r>
        <w:t>P</w:t>
      </w:r>
      <w:r w:rsidRPr="00471036">
        <w:t>rocedures</w:t>
      </w:r>
    </w:p>
    <w:p w14:paraId="5E75D1C9" w14:textId="77777777" w:rsidR="00090042" w:rsidRPr="00471036" w:rsidRDefault="00090042" w:rsidP="00090042">
      <w:pPr>
        <w:jc w:val="both"/>
        <w:rPr>
          <w:rFonts w:ascii="Arial" w:hAnsi="Arial" w:cs="Arial"/>
          <w:b/>
          <w:bCs/>
          <w:sz w:val="22"/>
          <w:szCs w:val="22"/>
        </w:rPr>
      </w:pPr>
    </w:p>
    <w:p w14:paraId="68FDF764" w14:textId="77777777" w:rsidR="00090042" w:rsidRPr="00471036" w:rsidRDefault="00090042" w:rsidP="00383973">
      <w:pPr>
        <w:pStyle w:val="Heading3"/>
      </w:pPr>
      <w:r w:rsidRPr="00471036">
        <w:t>Acute Electrophysiological Recordings with Muscimol or Saline.</w:t>
      </w:r>
    </w:p>
    <w:p w14:paraId="72089C54" w14:textId="3B241F65"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ins w:id="76" w:author="katherine wood" w:date="2021-07-12T15:52:00Z">
        <w:r w:rsidR="00174F6B">
          <w:rPr>
            <w:rFonts w:ascii="Arial" w:hAnsi="Arial" w:cs="Arial"/>
            <w:sz w:val="22"/>
            <w:szCs w:val="22"/>
          </w:rPr>
          <w:t>-</w:t>
        </w:r>
      </w:ins>
      <w:del w:id="77" w:author="katherine wood" w:date="2021-07-12T15:52:00Z">
        <w:r w:rsidRPr="00471036" w:rsidDel="00174F6B">
          <w:rPr>
            <w:rFonts w:ascii="Arial" w:hAnsi="Arial" w:cs="Arial"/>
            <w:sz w:val="22"/>
            <w:szCs w:val="22"/>
          </w:rPr>
          <w:delText xml:space="preserve"> </w:delText>
        </w:r>
      </w:del>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77777777" w:rsidR="00090042" w:rsidRDefault="00090042" w:rsidP="00383973">
      <w:pPr>
        <w:pStyle w:val="Heading3"/>
      </w:pPr>
      <w:r>
        <w:t>Acute Electrophysiological Recordings for Sup. Fig 5b-g</w:t>
      </w:r>
    </w:p>
    <w:p w14:paraId="387EE3AD" w14:textId="1CCA9BFA"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These mice were similarly implanted with a headplate and ground</w:t>
      </w:r>
      <w:ins w:id="78" w:author="katherine wood" w:date="2021-07-12T15:52:00Z">
        <w:r w:rsidR="00174F6B">
          <w:rPr>
            <w:rFonts w:ascii="Arial" w:eastAsiaTheme="minorEastAsia" w:hAnsi="Arial" w:cs="Arial"/>
            <w:sz w:val="22"/>
            <w:szCs w:val="22"/>
          </w:rPr>
          <w:t xml:space="preserve"> </w:t>
        </w:r>
      </w:ins>
      <w:r>
        <w:rPr>
          <w:rFonts w:ascii="Arial" w:eastAsiaTheme="minorEastAsia" w:hAnsi="Arial" w:cs="Arial"/>
          <w:sz w:val="22"/>
          <w:szCs w:val="22"/>
        </w:rPr>
        <w:t xml:space="preserve">pin,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ins w:id="79" w:author="katherine wood" w:date="2021-07-12T15:52:00Z">
        <w:r w:rsidR="00174F6B">
          <w:rPr>
            <w:rFonts w:ascii="Arial" w:eastAsiaTheme="minorEastAsia" w:hAnsi="Arial" w:cs="Arial"/>
            <w:sz w:val="22"/>
            <w:szCs w:val="22"/>
          </w:rPr>
          <w:t>µ</w:t>
        </w:r>
      </w:ins>
      <w:del w:id="80" w:author="katherine wood" w:date="2021-07-12T15:52:00Z">
        <w:r w:rsidDel="00174F6B">
          <w:rPr>
            <w:rFonts w:ascii="Arial" w:eastAsiaTheme="minorEastAsia" w:hAnsi="Arial" w:cs="Arial"/>
            <w:sz w:val="22"/>
            <w:szCs w:val="22"/>
          </w:rPr>
          <w:delText>u</w:delText>
        </w:r>
      </w:del>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w:t>
      </w:r>
      <w:proofErr w:type="gramStart"/>
      <w:r>
        <w:rPr>
          <w:rFonts w:ascii="Arial" w:eastAsiaTheme="minorEastAsia" w:hAnsi="Arial" w:cs="Arial"/>
          <w:sz w:val="22"/>
          <w:szCs w:val="22"/>
        </w:rPr>
        <w:t>um</w:t>
      </w:r>
      <w:proofErr w:type="gramEnd"/>
      <w:r>
        <w:rPr>
          <w:rFonts w:ascii="Arial" w:eastAsiaTheme="minorEastAsia" w:hAnsi="Arial" w:cs="Arial"/>
          <w:sz w:val="22"/>
          <w:szCs w:val="22"/>
        </w:rPr>
        <w:t xml:space="preserve">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ms with a 1 ms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76F12F13" w14:textId="77777777" w:rsidR="00090042" w:rsidRDefault="00090042" w:rsidP="00090042">
      <w:pPr>
        <w:ind w:firstLine="720"/>
        <w:jc w:val="both"/>
        <w:rPr>
          <w:rFonts w:ascii="Arial" w:eastAsiaTheme="minorEastAsia" w:hAnsi="Arial" w:cs="Arial"/>
          <w:sz w:val="22"/>
          <w:szCs w:val="22"/>
        </w:rPr>
      </w:pPr>
    </w:p>
    <w:p w14:paraId="1DA7D3D5" w14:textId="77777777" w:rsidR="00090042" w:rsidRDefault="00090042" w:rsidP="00383973">
      <w:pPr>
        <w:pStyle w:val="Heading1"/>
        <w:rPr>
          <w:rFonts w:eastAsiaTheme="minorEastAsia"/>
        </w:rPr>
      </w:pPr>
      <w:r>
        <w:rPr>
          <w:rFonts w:eastAsiaTheme="minorEastAsia"/>
        </w:rPr>
        <w:t>Muscimol application disrupts cortical encoding of targets</w:t>
      </w:r>
    </w:p>
    <w:p w14:paraId="4A764375" w14:textId="77777777"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4b, right). We next compared how contrast, volume and muscimol or saline application changed the responses during the pre- and post-application periods, finding that muscimol drastically reduced the firing rates between pre- and post-application periods, while saline moderately 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Table 1). We speculate that the small increase in firing rate between pre- and post-saline application is due to changes in recording quality or due to neural drift over the ~1 hour recording </w:t>
      </w:r>
      <w:proofErr w:type="gramStart"/>
      <w:r>
        <w:rPr>
          <w:rFonts w:ascii="Arial" w:hAnsi="Arial" w:cs="Arial"/>
          <w:color w:val="000000"/>
          <w:sz w:val="22"/>
          <w:szCs w:val="22"/>
        </w:rPr>
        <w:t>session, and</w:t>
      </w:r>
      <w:proofErr w:type="gramEnd"/>
      <w:r>
        <w:rPr>
          <w:rFonts w:ascii="Arial" w:hAnsi="Arial" w:cs="Arial"/>
          <w:color w:val="000000"/>
          <w:sz w:val="22"/>
          <w:szCs w:val="22"/>
        </w:rPr>
        <w:t xml:space="preserve"> note that the effect size of saline pre-post application is very </w:t>
      </w:r>
      <w:r w:rsidRPr="005E6B23">
        <w:t xml:space="preserve">small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when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We then used a 3-way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noise 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77777777" w:rsidR="00090042" w:rsidRDefault="00090042" w:rsidP="00383973">
      <w:pPr>
        <w:pStyle w:val="Heading1"/>
      </w:pPr>
      <w:r>
        <w:lastRenderedPageBreak/>
        <w:t>Muscimol application does not prevent licking</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muscimol is a general loss of the ability to lick. To assess this, we monitored the lick probability of the mice throughout the trial </w:t>
      </w:r>
      <w:proofErr w:type="gramStart"/>
      <w:r>
        <w:rPr>
          <w:rFonts w:ascii="Arial" w:hAnsi="Arial" w:cs="Arial"/>
          <w:color w:val="000000"/>
          <w:sz w:val="22"/>
          <w:szCs w:val="22"/>
        </w:rPr>
        <w:t>duration, and</w:t>
      </w:r>
      <w:proofErr w:type="gramEnd"/>
      <w:r>
        <w:rPr>
          <w:rFonts w:ascii="Arial" w:hAnsi="Arial" w:cs="Arial"/>
          <w:color w:val="000000"/>
          <w:sz w:val="22"/>
          <w:szCs w:val="22"/>
        </w:rPr>
        <w:t xml:space="preserve">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4h, left panel). These results suggest that muscimol does not impair the mouse’s ability to lick in </w:t>
      </w:r>
      <w:proofErr w:type="gramStart"/>
      <w:r>
        <w:rPr>
          <w:rFonts w:ascii="Arial" w:hAnsi="Arial" w:cs="Arial"/>
          <w:color w:val="000000"/>
          <w:sz w:val="22"/>
          <w:szCs w:val="22"/>
        </w:rPr>
        <w:t>general, but</w:t>
      </w:r>
      <w:proofErr w:type="gramEnd"/>
      <w:r>
        <w:rPr>
          <w:rFonts w:ascii="Arial" w:hAnsi="Arial" w:cs="Arial"/>
          <w:color w:val="000000"/>
          <w:sz w:val="22"/>
          <w:szCs w:val="22"/>
        </w:rPr>
        <w:t xml:space="preserve"> results in a specific deficit in licking in response to targets.</w:t>
      </w:r>
    </w:p>
    <w:p w14:paraId="5DC387AE" w14:textId="77777777" w:rsidR="00090042" w:rsidRPr="00EB62FB" w:rsidRDefault="00090042" w:rsidP="00090042">
      <w:pPr>
        <w:jc w:val="both"/>
        <w:rPr>
          <w:rFonts w:ascii="Arial" w:eastAsiaTheme="minorEastAsia" w:hAnsi="Arial" w:cs="Arial"/>
          <w:b/>
          <w:bCs/>
          <w:sz w:val="22"/>
          <w:szCs w:val="22"/>
        </w:rPr>
      </w:pPr>
    </w:p>
    <w:p w14:paraId="313917BF" w14:textId="77777777" w:rsidR="00090042" w:rsidRDefault="00090042" w:rsidP="00090042">
      <w:pPr>
        <w:jc w:val="both"/>
        <w:rPr>
          <w:rFonts w:ascii="Arial" w:eastAsiaTheme="minorEastAsia" w:hAnsi="Arial" w:cs="Arial"/>
          <w:sz w:val="22"/>
          <w:szCs w:val="22"/>
        </w:rPr>
      </w:pPr>
    </w:p>
    <w:p w14:paraId="7650C5B0" w14:textId="77777777" w:rsidR="00090042" w:rsidRPr="00E91F61" w:rsidRDefault="00090042" w:rsidP="00383973">
      <w:pPr>
        <w:pStyle w:val="Heading1"/>
        <w:rPr>
          <w:rFonts w:eastAsiaTheme="minorEastAsia"/>
        </w:rPr>
      </w:pPr>
      <w:r>
        <w:rPr>
          <w:rFonts w:eastAsiaTheme="minorEastAsia"/>
        </w:rPr>
        <w:t>STRF stability across contrasts</w:t>
      </w:r>
    </w:p>
    <w:p w14:paraId="13BCDFD6" w14:textId="7777777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 below 100 for further analysis (n = 129). For each neuron, we computed the STRF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77777777"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 xml:space="preserve">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 for that </w:t>
      </w:r>
      <w:proofErr w:type="gramStart"/>
      <w:r>
        <w:rPr>
          <w:rFonts w:ascii="Arial" w:eastAsiaTheme="minorEastAsia" w:hAnsi="Arial" w:cs="Arial"/>
          <w:sz w:val="22"/>
          <w:szCs w:val="22"/>
        </w:rPr>
        <w:t>pixel, and</w:t>
      </w:r>
      <w:proofErr w:type="gramEnd"/>
      <w:r>
        <w:rPr>
          <w:rFonts w:ascii="Arial" w:eastAsiaTheme="minorEastAsia" w:hAnsi="Arial" w:cs="Arial"/>
          <w:sz w:val="22"/>
          <w:szCs w:val="22"/>
        </w:rPr>
        <w:t xml:space="preserve"> retained only pixels determined to be significant (three standard deviations of the shuffled value). Based on the de-noised STRFs, we computed average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5c). We then estimated the BF and lag as the max of these </w:t>
      </w:r>
      <w:proofErr w:type="gramStart"/>
      <w:r>
        <w:rPr>
          <w:rFonts w:ascii="Arial" w:eastAsiaTheme="minorEastAsia" w:hAnsi="Arial" w:cs="Arial"/>
          <w:sz w:val="22"/>
          <w:szCs w:val="22"/>
        </w:rPr>
        <w:t>components, and</w:t>
      </w:r>
      <w:proofErr w:type="gramEnd"/>
      <w:r>
        <w:rPr>
          <w:rFonts w:ascii="Arial" w:eastAsiaTheme="minorEastAsia" w:hAnsi="Arial" w:cs="Arial"/>
          <w:sz w:val="22"/>
          <w:szCs w:val="22"/>
        </w:rPr>
        <w:t xml:space="preserve">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77777777" w:rsidR="00090042" w:rsidRPr="00471036" w:rsidRDefault="00090042" w:rsidP="00383973">
      <w:pPr>
        <w:pStyle w:val="Heading1"/>
      </w:pPr>
      <w:r w:rsidRPr="00471036">
        <w:t xml:space="preserve">Generalized </w:t>
      </w:r>
      <w:r>
        <w:t>l</w:t>
      </w:r>
      <w:r w:rsidRPr="00471036">
        <w:t xml:space="preserve">inear </w:t>
      </w:r>
      <w:r>
        <w:t>m</w:t>
      </w:r>
      <w:r w:rsidRPr="00471036">
        <w:t xml:space="preserve">odel of </w:t>
      </w:r>
      <w:r>
        <w:t>contrast gain control dynamics</w:t>
      </w: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383973">
      <w:pPr>
        <w:pStyle w:val="Heading3"/>
      </w:pPr>
      <w:r w:rsidRPr="00471036">
        <w:t xml:space="preserve">Forward </w:t>
      </w:r>
      <w:r>
        <w:t>model</w:t>
      </w:r>
    </w:p>
    <w:p w14:paraId="65015853"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 one-dimensional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CB1AC1"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77777777" w:rsidR="00090042" w:rsidRPr="00471036" w:rsidRDefault="00CB1AC1"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as a function of history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21B02EF" w:rsidR="00090042" w:rsidRPr="00BF77FF" w:rsidRDefault="00CB1AC1"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7CA906A8"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a matrix of the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a row vector of the filter of the same length.</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CB1AC1"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given </w:t>
      </w:r>
      <w:proofErr w:type="gramStart"/>
      <w:r w:rsidRPr="00471036">
        <w:rPr>
          <w:rFonts w:ascii="Arial" w:eastAsiaTheme="minorEastAsia" w:hAnsi="Arial" w:cs="Arial"/>
          <w:sz w:val="22"/>
          <w:szCs w:val="22"/>
        </w:rPr>
        <w:t>by</w:t>
      </w:r>
      <w:proofErr w:type="gramEnd"/>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CB1AC1"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02CC08A4"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w:t>
      </w:r>
      <w:proofErr w:type="gramStart"/>
      <w:r w:rsidRPr="00471036">
        <w:rPr>
          <w:rFonts w:ascii="Arial" w:eastAsiaTheme="minorEastAsia" w:hAnsi="Arial" w:cs="Arial"/>
          <w:sz w:val="22"/>
          <w:szCs w:val="22"/>
        </w:rPr>
        <w:t>model.</w:t>
      </w:r>
      <w:proofErr w:type="gramEnd"/>
      <w:r w:rsidRPr="00471036">
        <w:rPr>
          <w:rFonts w:ascii="Arial" w:eastAsiaTheme="minorEastAsia" w:hAnsi="Arial" w:cs="Arial"/>
          <w:sz w:val="22"/>
          <w:szCs w:val="22"/>
        </w:rPr>
        <w:t xml:space="preserve">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For ease of interpretation, we require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to be adimensional, such that</w:t>
      </w: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CB1AC1"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383973">
      <w:pPr>
        <w:pStyle w:val="Heading3"/>
        <w:rPr>
          <w:rFonts w:eastAsiaTheme="minorEastAsia"/>
        </w:rPr>
      </w:pPr>
      <w:r w:rsidRPr="00471036">
        <w:rPr>
          <w:rFonts w:eastAsiaTheme="minorEastAsia"/>
        </w:rPr>
        <w:t xml:space="preserve">Optimal </w:t>
      </w:r>
      <w:r>
        <w:rPr>
          <w:rFonts w:eastAsiaTheme="minorEastAsia"/>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6ECFF278"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43854E2D"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158A4A66"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CB1AC1"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 xml:space="preserve">Finally, to validate that our fitting methods are sensitive to real world neurons, which do not necessarily adjust their gain to perfectly account for changes in contrast,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A4AFB02"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203073D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CB1AC1"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383973">
      <w:pPr>
        <w:pStyle w:val="Heading3"/>
        <w:rPr>
          <w:rFonts w:eastAsiaTheme="minorEastAsia"/>
        </w:rPr>
      </w:pPr>
      <w:r w:rsidRPr="00471036">
        <w:rPr>
          <w:rFonts w:eastAsiaTheme="minorEastAsia"/>
        </w:rPr>
        <w:t xml:space="preserve">Generalized </w:t>
      </w:r>
      <w:r>
        <w:rPr>
          <w:rFonts w:eastAsiaTheme="minorEastAsia"/>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CB1AC1"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2C0F3FA"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CB1AC1"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w:t>
      </w:r>
      <w:proofErr w:type="gramStart"/>
      <w:r w:rsidRPr="00471036">
        <w:rPr>
          <w:rFonts w:ascii="Arial" w:eastAsiaTheme="minorEastAsia" w:hAnsi="Arial" w:cs="Arial"/>
          <w:sz w:val="22"/>
          <w:szCs w:val="22"/>
        </w:rPr>
        <w:t>STRF.</w:t>
      </w:r>
      <w:proofErr w:type="gramEnd"/>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383973">
      <w:pPr>
        <w:pStyle w:val="Heading3"/>
        <w:rPr>
          <w:rFonts w:eastAsiaTheme="minorEastAsia"/>
        </w:rPr>
      </w:pPr>
      <w:r w:rsidRPr="00471036">
        <w:rPr>
          <w:rFonts w:eastAsiaTheme="minorEastAsia"/>
        </w:rPr>
        <w:t xml:space="preserve">Model </w:t>
      </w:r>
      <w:r>
        <w:rPr>
          <w:rFonts w:eastAsiaTheme="minorEastAsia"/>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the model, we took a two-step approach. </w:t>
      </w:r>
      <w:proofErr w:type="gramStart"/>
      <w:r w:rsidRPr="00471036">
        <w:rPr>
          <w:rFonts w:ascii="Arial" w:eastAsiaTheme="minorEastAsia" w:hAnsi="Arial" w:cs="Arial"/>
          <w:sz w:val="22"/>
          <w:szCs w:val="22"/>
        </w:rPr>
        <w:t>First</w:t>
      </w:r>
      <w:proofErr w:type="gramEnd"/>
      <w:r w:rsidRPr="00471036">
        <w:rPr>
          <w:rFonts w:ascii="Arial" w:eastAsiaTheme="minorEastAsia" w:hAnsi="Arial" w:cs="Arial"/>
          <w:sz w:val="22"/>
          <w:szCs w:val="22"/>
        </w:rPr>
        <w:t xml:space="preserve">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2625CFA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3928E6C0"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w:t>
      </w:r>
      <w:proofErr w:type="gramStart"/>
      <w:r w:rsidRPr="00471036">
        <w:rPr>
          <w:rFonts w:ascii="Arial" w:eastAsiaTheme="minorEastAsia" w:hAnsi="Arial" w:cs="Arial"/>
          <w:sz w:val="22"/>
          <w:szCs w:val="22"/>
        </w:rPr>
        <w:t>STRF.</w:t>
      </w:r>
      <w:proofErr w:type="gramEnd"/>
      <w:r w:rsidRPr="00471036">
        <w:rPr>
          <w:rFonts w:ascii="Arial" w:eastAsiaTheme="minorEastAsia" w:hAnsi="Arial" w:cs="Arial"/>
          <w:sz w:val="22"/>
          <w:szCs w:val="22"/>
        </w:rPr>
        <w:t xml:space="preserv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77777777"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equation 9,</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CB1AC1"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2073BC0C" w:rsidR="00090042" w:rsidRPr="00D67FE4" w:rsidRDefault="00FD41E8"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w:t>
      </w:r>
      <w:proofErr w:type="gramStart"/>
      <w:r>
        <w:rPr>
          <w:rFonts w:ascii="Arial" w:eastAsiaTheme="minorEastAsia" w:hAnsi="Arial" w:cs="Arial"/>
          <w:sz w:val="22"/>
          <w:szCs w:val="22"/>
        </w:rPr>
        <w:t>40 time</w:t>
      </w:r>
      <w:proofErr w:type="gramEnd"/>
      <w:r>
        <w:rPr>
          <w:rFonts w:ascii="Arial" w:eastAsiaTheme="minorEastAsia" w:hAnsi="Arial" w:cs="Arial"/>
          <w:sz w:val="22"/>
          <w:szCs w:val="22"/>
        </w:rPr>
        <w:t xml:space="preserv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26CF718F"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383973">
      <w:pPr>
        <w:pStyle w:val="Heading3"/>
        <w:rPr>
          <w:rFonts w:eastAsiaTheme="minorEastAsia"/>
        </w:rPr>
      </w:pPr>
      <w:r w:rsidRPr="00471036">
        <w:rPr>
          <w:rFonts w:eastAsiaTheme="minorEastAsia"/>
        </w:rPr>
        <w:t xml:space="preserve">Defining </w:t>
      </w:r>
      <w:r>
        <w:rPr>
          <w:rFonts w:eastAsiaTheme="minorEastAsia"/>
        </w:rPr>
        <w:t>g</w:t>
      </w:r>
      <w:r w:rsidRPr="00471036">
        <w:rPr>
          <w:rFonts w:eastAsiaTheme="minorEastAsia"/>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We have outlined a forward model for simulating neural activity according to efficient coding of stimulus </w:t>
      </w:r>
      <w:proofErr w:type="gramStart"/>
      <w:r w:rsidRPr="00471036">
        <w:rPr>
          <w:rFonts w:ascii="Arial" w:eastAsiaTheme="minorEastAsia" w:hAnsi="Arial" w:cs="Arial"/>
          <w:sz w:val="22"/>
          <w:szCs w:val="22"/>
        </w:rPr>
        <w:t>contrast, and</w:t>
      </w:r>
      <w:proofErr w:type="gramEnd"/>
      <w:r w:rsidRPr="00471036">
        <w:rPr>
          <w:rFonts w:ascii="Arial" w:eastAsiaTheme="minorEastAsia" w:hAnsi="Arial" w:cs="Arial"/>
          <w:sz w:val="22"/>
          <w:szCs w:val="22"/>
        </w:rPr>
        <w:t xml:space="preserve">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modelled by a fitted GLM) is expected to change between conditions where the gain is expected to contribute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53C66CB5" w:rsidR="00090042" w:rsidRPr="00BF77FF" w:rsidRDefault="00CB1AC1"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and define the gain based on this intuition, but we’ll take a slightly longer and more formal route to get at the same result.</w:t>
      </w:r>
    </w:p>
    <w:p w14:paraId="3C6D0FBA" w14:textId="2685B0EF"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as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CB1AC1"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CB1AC1"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383973">
      <w:pPr>
        <w:pStyle w:val="Heading3"/>
        <w:rPr>
          <w:rFonts w:eastAsiaTheme="minorEastAsia"/>
        </w:rPr>
      </w:pPr>
      <w:r w:rsidRPr="00471036">
        <w:rPr>
          <w:rFonts w:eastAsiaTheme="minorEastAsia"/>
        </w:rPr>
        <w:t>Simulations</w:t>
      </w:r>
    </w:p>
    <w:p w14:paraId="19AEB34B" w14:textId="36994264"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2794504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01670169"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w:t>
      </w:r>
      <w:proofErr w:type="gramStart"/>
      <w:r w:rsidRPr="00471036">
        <w:rPr>
          <w:rFonts w:ascii="Arial" w:eastAsiaTheme="minorEastAsia" w:hAnsi="Arial" w:cs="Arial"/>
          <w:sz w:val="22"/>
          <w:szCs w:val="22"/>
        </w:rPr>
        <w:t>1, and</w:t>
      </w:r>
      <w:proofErr w:type="gramEnd"/>
      <w:r w:rsidRPr="00471036">
        <w:rPr>
          <w:rFonts w:ascii="Arial" w:eastAsiaTheme="minorEastAsia" w:hAnsi="Arial" w:cs="Arial"/>
          <w:sz w:val="22"/>
          <w:szCs w:val="22"/>
        </w:rPr>
        <w:t xml:space="preserve">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33ECA73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parameters held constant (</w:t>
      </w:r>
      <w:r>
        <w:rPr>
          <w:rFonts w:ascii="Arial" w:hAnsi="Arial" w:cs="Arial"/>
          <w:noProof/>
          <w:sz w:val="22"/>
          <w:szCs w:val="22"/>
        </w:rPr>
        <w:t>Supplementary</w:t>
      </w:r>
      <w:r>
        <w:rPr>
          <w:rFonts w:ascii="Arial" w:hAnsi="Arial" w:cs="Arial"/>
          <w:b/>
          <w:bCs/>
          <w:noProof/>
          <w:sz w:val="20"/>
          <w:szCs w:val="20"/>
        </w:rPr>
        <w:t xml:space="preserve"> </w:t>
      </w:r>
      <w:r w:rsidRPr="00471036">
        <w:rPr>
          <w:rFonts w:ascii="Arial" w:eastAsiaTheme="minorEastAsia" w:hAnsi="Arial" w:cs="Arial"/>
          <w:sz w:val="22"/>
          <w:szCs w:val="22"/>
        </w:rPr>
        <w:t xml:space="preserve">Table 3).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time course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49BD66EB"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noise 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2i) compared to simulations where neurons were only exposed to 5 unique noise 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noise scenes, even in the case of perfect gain control. As such, when analyzing our behavioral recordings, we used a standard linear-nonlinear model to estimate neural gain (Figure 5), as we previously found that gain estimates from the GLM were highly correlated with gain estimated from the LN model (Figure 2i).</w:t>
      </w:r>
    </w:p>
    <w:p w14:paraId="02221D7E" w14:textId="77777777" w:rsidR="00090042" w:rsidRDefault="00090042" w:rsidP="00090042">
      <w:pPr>
        <w:rPr>
          <w:rFonts w:ascii="Arial" w:eastAsiaTheme="minorEastAsia" w:hAnsi="Arial" w:cs="Arial"/>
          <w:sz w:val="22"/>
          <w:szCs w:val="22"/>
        </w:rPr>
      </w:pPr>
      <w:r>
        <w:rPr>
          <w:rFonts w:ascii="Arial" w:eastAsiaTheme="minorEastAsia" w:hAnsi="Arial" w:cs="Arial"/>
          <w:sz w:val="22"/>
          <w:szCs w:val="22"/>
        </w:rPr>
        <w:br w:type="page"/>
      </w:r>
    </w:p>
    <w:p w14:paraId="71D20F43" w14:textId="77777777" w:rsidR="00090042" w:rsidRPr="002C0B65" w:rsidRDefault="00090042" w:rsidP="00090042">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Supplementary Table 1: </w:t>
      </w:r>
      <w:r>
        <w:rPr>
          <w:rFonts w:ascii="Arial" w:eastAsiaTheme="minorEastAsia" w:hAnsi="Arial" w:cs="Arial"/>
          <w:sz w:val="22"/>
          <w:szCs w:val="22"/>
        </w:rPr>
        <w:t>Statistical Comparisons.</w:t>
      </w:r>
    </w:p>
    <w:p w14:paraId="22A068CB" w14:textId="77777777" w:rsidR="00090042" w:rsidRDefault="00090042" w:rsidP="00090042">
      <w:pPr>
        <w:jc w:val="both"/>
        <w:rPr>
          <w:rFonts w:ascii="Arial" w:hAnsi="Arial" w:cs="Arial"/>
          <w:sz w:val="22"/>
          <w:szCs w:val="22"/>
        </w:rPr>
      </w:pPr>
    </w:p>
    <w:tbl>
      <w:tblPr>
        <w:tblpPr w:leftFromText="180" w:rightFromText="180" w:vertAnchor="text" w:tblpXSpec="center" w:tblpY="1"/>
        <w:tblOverlap w:val="never"/>
        <w:tblW w:w="11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810"/>
        <w:gridCol w:w="1170"/>
        <w:gridCol w:w="1170"/>
        <w:gridCol w:w="900"/>
        <w:gridCol w:w="1260"/>
        <w:gridCol w:w="1620"/>
        <w:gridCol w:w="1170"/>
        <w:gridCol w:w="990"/>
      </w:tblGrid>
      <w:tr w:rsidR="00090042" w:rsidRPr="00F51242" w14:paraId="19D8F364" w14:textId="77777777" w:rsidTr="0069752A">
        <w:trPr>
          <w:trHeight w:val="262"/>
          <w:jc w:val="center"/>
        </w:trPr>
        <w:tc>
          <w:tcPr>
            <w:tcW w:w="2425" w:type="dxa"/>
            <w:vAlign w:val="center"/>
          </w:tcPr>
          <w:p w14:paraId="7EE0EA11"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15808278"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170" w:type="dxa"/>
            <w:vAlign w:val="center"/>
          </w:tcPr>
          <w:p w14:paraId="7E19E578"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42852F6B"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00" w:type="dxa"/>
            <w:vAlign w:val="center"/>
          </w:tcPr>
          <w:p w14:paraId="0A78FB69"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1260" w:type="dxa"/>
            <w:vAlign w:val="center"/>
          </w:tcPr>
          <w:p w14:paraId="5E518EF5"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620" w:type="dxa"/>
            <w:vAlign w:val="center"/>
          </w:tcPr>
          <w:p w14:paraId="79E64676"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170" w:type="dxa"/>
            <w:vAlign w:val="center"/>
          </w:tcPr>
          <w:p w14:paraId="122A0791"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990" w:type="dxa"/>
            <w:vAlign w:val="center"/>
          </w:tcPr>
          <w:p w14:paraId="71711253"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090042" w:rsidRPr="00F51242" w14:paraId="0DFB800C" w14:textId="77777777" w:rsidTr="0069752A">
        <w:trPr>
          <w:trHeight w:val="454"/>
          <w:jc w:val="center"/>
        </w:trPr>
        <w:tc>
          <w:tcPr>
            <w:tcW w:w="2425" w:type="dxa"/>
            <w:vAlign w:val="center"/>
          </w:tcPr>
          <w:p w14:paraId="32FDF2E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535C953B"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2g</w:t>
            </w:r>
          </w:p>
        </w:tc>
        <w:tc>
          <w:tcPr>
            <w:tcW w:w="1170" w:type="dxa"/>
            <w:vAlign w:val="center"/>
          </w:tcPr>
          <w:p w14:paraId="21D5E84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263DB3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280BEFB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F722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5FF67A5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0DBFDE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4C2FE5E"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1260" w:type="dxa"/>
            <w:vMerge w:val="restart"/>
            <w:vAlign w:val="center"/>
          </w:tcPr>
          <w:p w14:paraId="17A508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Pr="00F51242">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92&lt;/sup&gt;","plainTextFormattedCitation":"92","previouslyFormattedCitation":"[92]"},"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F51242">
              <w:rPr>
                <w:rFonts w:ascii="Arial" w:hAnsi="Arial" w:cs="Arial"/>
                <w:noProof/>
                <w:color w:val="000000" w:themeColor="text1"/>
                <w:sz w:val="16"/>
                <w:szCs w:val="16"/>
                <w:vertAlign w:val="superscript"/>
              </w:rPr>
              <w:t>92</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620" w:type="dxa"/>
            <w:vAlign w:val="center"/>
          </w:tcPr>
          <w:p w14:paraId="31414B3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30EF3BF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64DD7642" w14:textId="39F15D2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F0EACE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110BD51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090042" w:rsidRPr="00F51242" w14:paraId="144EBED6" w14:textId="77777777" w:rsidTr="0069752A">
        <w:trPr>
          <w:trHeight w:val="454"/>
          <w:jc w:val="center"/>
        </w:trPr>
        <w:tc>
          <w:tcPr>
            <w:tcW w:w="2425" w:type="dxa"/>
            <w:vAlign w:val="center"/>
          </w:tcPr>
          <w:p w14:paraId="046BFCE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3DD26B75"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4C71482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0EA32E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23AE77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718C4C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C419E2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4C5BDC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B17F7A2"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6183FD6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F9D6CD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7565BA8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AB13331" w14:textId="27A49F46"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5C58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0777A70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41076D25" w14:textId="77777777" w:rsidTr="0069752A">
        <w:trPr>
          <w:trHeight w:val="454"/>
          <w:jc w:val="center"/>
        </w:trPr>
        <w:tc>
          <w:tcPr>
            <w:tcW w:w="2425" w:type="dxa"/>
            <w:vAlign w:val="center"/>
          </w:tcPr>
          <w:p w14:paraId="2BFBD9A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77DABC0D"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D6D48B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48C6A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19F0DD6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8697C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1DCDEE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61612DE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82A976F"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45007715"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3DE540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1EF5344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3FE335CD" w14:textId="7FDF40E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93C12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166D50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289A636B" w14:textId="77777777" w:rsidTr="0069752A">
        <w:trPr>
          <w:trHeight w:val="454"/>
          <w:jc w:val="center"/>
        </w:trPr>
        <w:tc>
          <w:tcPr>
            <w:tcW w:w="2425" w:type="dxa"/>
            <w:vAlign w:val="center"/>
          </w:tcPr>
          <w:p w14:paraId="54F30B1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0AFD6BB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71A16B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7EE605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5974BB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4CEEC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87277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7A5C971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D1D4F48"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787755C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52348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059C7FF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FE6E313" w14:textId="3439281D"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7A24B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84134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12924248" w14:textId="77777777" w:rsidTr="0069752A">
        <w:trPr>
          <w:trHeight w:val="454"/>
          <w:jc w:val="center"/>
        </w:trPr>
        <w:tc>
          <w:tcPr>
            <w:tcW w:w="2425" w:type="dxa"/>
            <w:vAlign w:val="center"/>
          </w:tcPr>
          <w:p w14:paraId="45E4B85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7281C656"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7A2C96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3B1641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FEBE72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80FBD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ED290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3EF1ECD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2178317"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B0CEFC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A57B11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113256C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170" w:type="dxa"/>
            <w:vAlign w:val="center"/>
          </w:tcPr>
          <w:p w14:paraId="53375DB7" w14:textId="02B76C1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E131E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0E81547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0.005</w:t>
            </w:r>
          </w:p>
        </w:tc>
      </w:tr>
      <w:tr w:rsidR="00090042" w:rsidRPr="00F51242" w14:paraId="4118782B" w14:textId="77777777" w:rsidTr="0069752A">
        <w:trPr>
          <w:trHeight w:val="482"/>
          <w:jc w:val="center"/>
        </w:trPr>
        <w:tc>
          <w:tcPr>
            <w:tcW w:w="2425" w:type="dxa"/>
            <w:vAlign w:val="center"/>
          </w:tcPr>
          <w:p w14:paraId="100590F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4096E7D0"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847E4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7907064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1D8982D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F6CC4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AAEBE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2CDF56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EF317E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1EE944A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5FB699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490DFB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170" w:type="dxa"/>
            <w:vAlign w:val="center"/>
          </w:tcPr>
          <w:p w14:paraId="38631DAB" w14:textId="02EFB37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D760D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c>
          <w:tcPr>
            <w:tcW w:w="990" w:type="dxa"/>
            <w:vAlign w:val="center"/>
          </w:tcPr>
          <w:p w14:paraId="44FD364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090042" w:rsidRPr="00F51242" w14:paraId="1E6193BD" w14:textId="77777777" w:rsidTr="0069752A">
        <w:trPr>
          <w:trHeight w:val="429"/>
          <w:jc w:val="center"/>
        </w:trPr>
        <w:tc>
          <w:tcPr>
            <w:tcW w:w="2425" w:type="dxa"/>
            <w:vAlign w:val="center"/>
          </w:tcPr>
          <w:p w14:paraId="62C6E7C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03B7B00B"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8E940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5008A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0469477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E659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110A7B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76FF6D9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01D71E9"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44A7D47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58F4E8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15C51E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170" w:type="dxa"/>
            <w:vAlign w:val="center"/>
          </w:tcPr>
          <w:p w14:paraId="463DBB35" w14:textId="02D9EE7D"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943BF9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c>
          <w:tcPr>
            <w:tcW w:w="990" w:type="dxa"/>
            <w:vAlign w:val="center"/>
          </w:tcPr>
          <w:p w14:paraId="4718D2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090042" w:rsidRPr="00F51242" w14:paraId="207A6B28" w14:textId="77777777" w:rsidTr="0069752A">
        <w:trPr>
          <w:trHeight w:val="429"/>
          <w:jc w:val="center"/>
        </w:trPr>
        <w:tc>
          <w:tcPr>
            <w:tcW w:w="2425" w:type="dxa"/>
            <w:vAlign w:val="center"/>
          </w:tcPr>
          <w:p w14:paraId="206D7CE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235C4E3B"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731F16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42067F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0E6428C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37C94C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D63C11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06F3C82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15170F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C68229A"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2044A7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79AA370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170" w:type="dxa"/>
            <w:vAlign w:val="center"/>
          </w:tcPr>
          <w:p w14:paraId="120E32C2" w14:textId="68564834"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5BE08D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26658A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090042" w:rsidRPr="00F51242" w14:paraId="1F17FEAB" w14:textId="77777777" w:rsidTr="0069752A">
        <w:trPr>
          <w:trHeight w:val="429"/>
          <w:jc w:val="center"/>
        </w:trPr>
        <w:tc>
          <w:tcPr>
            <w:tcW w:w="2425" w:type="dxa"/>
            <w:vAlign w:val="center"/>
          </w:tcPr>
          <w:p w14:paraId="136D8E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6D07AF68"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S4c</w:t>
            </w:r>
          </w:p>
        </w:tc>
        <w:tc>
          <w:tcPr>
            <w:tcW w:w="1170" w:type="dxa"/>
            <w:vAlign w:val="center"/>
          </w:tcPr>
          <w:p w14:paraId="5AE10ED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0702EA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15EB2AA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1260" w:type="dxa"/>
            <w:vAlign w:val="center"/>
          </w:tcPr>
          <w:p w14:paraId="79CF658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24772D0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0B086EB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5D8B58C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170" w:type="dxa"/>
            <w:vAlign w:val="center"/>
          </w:tcPr>
          <w:p w14:paraId="45D9103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33503D5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284D01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990" w:type="dxa"/>
            <w:vAlign w:val="center"/>
          </w:tcPr>
          <w:p w14:paraId="2D3B90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61104A0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48F5F72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090042" w:rsidRPr="00F51242" w14:paraId="08D3D2A7" w14:textId="77777777" w:rsidTr="0069752A">
        <w:trPr>
          <w:trHeight w:val="429"/>
          <w:jc w:val="center"/>
        </w:trPr>
        <w:tc>
          <w:tcPr>
            <w:tcW w:w="2425" w:type="dxa"/>
            <w:vAlign w:val="center"/>
          </w:tcPr>
          <w:p w14:paraId="7691BBF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4FE5B8E5"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S4d</w:t>
            </w:r>
          </w:p>
        </w:tc>
        <w:tc>
          <w:tcPr>
            <w:tcW w:w="1170" w:type="dxa"/>
            <w:vAlign w:val="center"/>
          </w:tcPr>
          <w:p w14:paraId="3AF2F6E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15F6708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2A47D3D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1260" w:type="dxa"/>
            <w:vAlign w:val="center"/>
          </w:tcPr>
          <w:p w14:paraId="2097C9E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7A29B67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2D494C9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700B3B0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170" w:type="dxa"/>
            <w:vAlign w:val="center"/>
          </w:tcPr>
          <w:p w14:paraId="79E3778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266D01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ED9EA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990" w:type="dxa"/>
            <w:vAlign w:val="center"/>
          </w:tcPr>
          <w:p w14:paraId="490181C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59DC706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78D119B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090042" w:rsidRPr="00F51242" w14:paraId="1331FD8C" w14:textId="77777777" w:rsidTr="0069752A">
        <w:trPr>
          <w:trHeight w:val="429"/>
          <w:jc w:val="center"/>
        </w:trPr>
        <w:tc>
          <w:tcPr>
            <w:tcW w:w="2425" w:type="dxa"/>
            <w:vAlign w:val="center"/>
          </w:tcPr>
          <w:p w14:paraId="4145166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127A3190"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3c</w:t>
            </w:r>
          </w:p>
        </w:tc>
        <w:tc>
          <w:tcPr>
            <w:tcW w:w="1170" w:type="dxa"/>
            <w:vAlign w:val="center"/>
          </w:tcPr>
          <w:p w14:paraId="74CC0C3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2FEA9C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0EC4D9F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0E9BC6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11EEA5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0B51C0A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5A599E5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proofErr w:type="gram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 xml:space="preserve"> sessions, 10 saline sessions (4 mice)</w:t>
            </w:r>
          </w:p>
        </w:tc>
        <w:tc>
          <w:tcPr>
            <w:tcW w:w="1260" w:type="dxa"/>
            <w:vMerge w:val="restart"/>
            <w:vAlign w:val="center"/>
          </w:tcPr>
          <w:p w14:paraId="3B1D36B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6AC9F2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60695D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170" w:type="dxa"/>
            <w:vAlign w:val="center"/>
          </w:tcPr>
          <w:p w14:paraId="4525ECFD" w14:textId="2964061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17C60" w14:textId="77777777" w:rsidR="00090042" w:rsidRPr="00F51242" w:rsidRDefault="00090042" w:rsidP="0069752A">
            <w:pPr>
              <w:contextualSpacing/>
              <w:jc w:val="both"/>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630D603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090042" w:rsidRPr="00F51242" w14:paraId="0C80E859" w14:textId="77777777" w:rsidTr="0069752A">
        <w:trPr>
          <w:trHeight w:val="429"/>
          <w:jc w:val="center"/>
        </w:trPr>
        <w:tc>
          <w:tcPr>
            <w:tcW w:w="2425" w:type="dxa"/>
            <w:vAlign w:val="center"/>
          </w:tcPr>
          <w:p w14:paraId="7FD8A13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34ADFED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216771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02E47AC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124756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CA57A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4E9289C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66BC496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0597B91"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63E6408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345F5C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7DF377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170" w:type="dxa"/>
            <w:vAlign w:val="center"/>
          </w:tcPr>
          <w:p w14:paraId="004B2512" w14:textId="5B7C615F"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DD9E2B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0.16</w:t>
            </w:r>
          </w:p>
        </w:tc>
        <w:tc>
          <w:tcPr>
            <w:tcW w:w="990" w:type="dxa"/>
            <w:vAlign w:val="center"/>
          </w:tcPr>
          <w:p w14:paraId="0ADAF1F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090042" w:rsidRPr="00F51242" w14:paraId="70FB69DA" w14:textId="77777777" w:rsidTr="0069752A">
        <w:trPr>
          <w:trHeight w:val="429"/>
          <w:jc w:val="center"/>
        </w:trPr>
        <w:tc>
          <w:tcPr>
            <w:tcW w:w="2425" w:type="dxa"/>
            <w:vAlign w:val="center"/>
          </w:tcPr>
          <w:p w14:paraId="485E557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66021D8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A33E00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3326E6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76689AD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60963E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14B66E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54B82D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38C2B312"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05C94F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ACB1F3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7D7890B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170" w:type="dxa"/>
            <w:vAlign w:val="center"/>
          </w:tcPr>
          <w:p w14:paraId="155578C1" w14:textId="76304204"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B0652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0C9FFE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090042" w:rsidRPr="00F51242" w14:paraId="07B84A5E" w14:textId="77777777" w:rsidTr="0069752A">
        <w:trPr>
          <w:trHeight w:val="429"/>
          <w:jc w:val="center"/>
        </w:trPr>
        <w:tc>
          <w:tcPr>
            <w:tcW w:w="2425" w:type="dxa"/>
            <w:vAlign w:val="center"/>
          </w:tcPr>
          <w:p w14:paraId="7818B2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6695FDB3"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332ABB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69F391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4023E64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C451425"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4122A2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68C80C3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D893806"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74373829"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572720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128C8CF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170" w:type="dxa"/>
            <w:vAlign w:val="center"/>
          </w:tcPr>
          <w:p w14:paraId="3508E28E" w14:textId="4643D9AD"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0E840F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-0.60</w:t>
            </w:r>
          </w:p>
        </w:tc>
        <w:tc>
          <w:tcPr>
            <w:tcW w:w="990" w:type="dxa"/>
            <w:vAlign w:val="center"/>
          </w:tcPr>
          <w:p w14:paraId="59114CB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090042" w:rsidRPr="00F51242" w14:paraId="7E65731E" w14:textId="77777777" w:rsidTr="0069752A">
        <w:trPr>
          <w:trHeight w:val="429"/>
          <w:jc w:val="center"/>
        </w:trPr>
        <w:tc>
          <w:tcPr>
            <w:tcW w:w="2425" w:type="dxa"/>
            <w:vAlign w:val="center"/>
          </w:tcPr>
          <w:p w14:paraId="4409BBB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473EEF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EA45BF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7269F15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655BACA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8FB892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4C9EB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168AFC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682C52F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proofErr w:type="gram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 xml:space="preserve"> sessions, 10 saline sessions</w:t>
            </w:r>
          </w:p>
          <w:p w14:paraId="07788AC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1260" w:type="dxa"/>
            <w:vMerge/>
            <w:vAlign w:val="center"/>
          </w:tcPr>
          <w:p w14:paraId="366FD599"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B620CF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B9978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170" w:type="dxa"/>
            <w:vAlign w:val="center"/>
          </w:tcPr>
          <w:p w14:paraId="49A6A1B0" w14:textId="389B79D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895BB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-0.83</w:t>
            </w:r>
          </w:p>
        </w:tc>
        <w:tc>
          <w:tcPr>
            <w:tcW w:w="990" w:type="dxa"/>
            <w:vAlign w:val="center"/>
          </w:tcPr>
          <w:p w14:paraId="4349B9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090042" w:rsidRPr="00F51242" w14:paraId="17F029CC" w14:textId="77777777" w:rsidTr="0069752A">
        <w:trPr>
          <w:trHeight w:val="429"/>
          <w:jc w:val="center"/>
        </w:trPr>
        <w:tc>
          <w:tcPr>
            <w:tcW w:w="2425" w:type="dxa"/>
            <w:vAlign w:val="center"/>
          </w:tcPr>
          <w:p w14:paraId="14FE527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7BAE6FC6"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E03093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05869BB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18108FA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E62C64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3E5DE49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331666C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D724499"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3BE8D0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03531A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73BF24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170" w:type="dxa"/>
            <w:vAlign w:val="center"/>
          </w:tcPr>
          <w:p w14:paraId="06F07825" w14:textId="755C280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23DDA1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-0.071</w:t>
            </w:r>
          </w:p>
        </w:tc>
        <w:tc>
          <w:tcPr>
            <w:tcW w:w="990" w:type="dxa"/>
            <w:vAlign w:val="center"/>
          </w:tcPr>
          <w:p w14:paraId="29E3819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090042" w:rsidRPr="00F51242" w14:paraId="3E0F0494" w14:textId="77777777" w:rsidTr="0069752A">
        <w:trPr>
          <w:trHeight w:val="429"/>
          <w:jc w:val="center"/>
        </w:trPr>
        <w:tc>
          <w:tcPr>
            <w:tcW w:w="2425" w:type="dxa"/>
            <w:vAlign w:val="center"/>
          </w:tcPr>
          <w:p w14:paraId="73802EB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178CA70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09F17AB6"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0FFD5B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05AE1C5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38239E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5F530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1A5C5F6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4C43BC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5736CAFD"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C1629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2942C1F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170" w:type="dxa"/>
            <w:vAlign w:val="center"/>
          </w:tcPr>
          <w:p w14:paraId="01179F29" w14:textId="4FBA02AC"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241A2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2B0370E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090042" w:rsidRPr="00F51242" w14:paraId="66522848" w14:textId="77777777" w:rsidTr="0069752A">
        <w:trPr>
          <w:trHeight w:val="429"/>
          <w:jc w:val="center"/>
        </w:trPr>
        <w:tc>
          <w:tcPr>
            <w:tcW w:w="2425" w:type="dxa"/>
            <w:vAlign w:val="center"/>
          </w:tcPr>
          <w:p w14:paraId="612F64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723D5231"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5870ED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1950733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3E60F88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2AE39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0.024</w:t>
            </w:r>
          </w:p>
          <w:p w14:paraId="6D6A6A4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267B1B4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BD145C8"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066EFA3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A81499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7CF2437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170" w:type="dxa"/>
            <w:vAlign w:val="center"/>
          </w:tcPr>
          <w:p w14:paraId="7512D284" w14:textId="447ECDE8"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E230B4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-0.77</w:t>
            </w:r>
          </w:p>
        </w:tc>
        <w:tc>
          <w:tcPr>
            <w:tcW w:w="990" w:type="dxa"/>
            <w:vAlign w:val="center"/>
          </w:tcPr>
          <w:p w14:paraId="5173E6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090042" w:rsidRPr="00F51242" w14:paraId="6821B14A" w14:textId="77777777" w:rsidTr="0069752A">
        <w:trPr>
          <w:trHeight w:val="429"/>
          <w:jc w:val="center"/>
        </w:trPr>
        <w:tc>
          <w:tcPr>
            <w:tcW w:w="2425" w:type="dxa"/>
            <w:vAlign w:val="center"/>
          </w:tcPr>
          <w:p w14:paraId="78E04D7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50098D80"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3f</w:t>
            </w:r>
          </w:p>
        </w:tc>
        <w:tc>
          <w:tcPr>
            <w:tcW w:w="1170" w:type="dxa"/>
            <w:vAlign w:val="center"/>
          </w:tcPr>
          <w:p w14:paraId="1986404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4E5D3A1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698A4AB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9611775"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1CCDE09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212CADE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4A19777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4E0857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restart"/>
            <w:vAlign w:val="center"/>
          </w:tcPr>
          <w:p w14:paraId="3112032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1B108CD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4F9115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170" w:type="dxa"/>
            <w:vAlign w:val="center"/>
          </w:tcPr>
          <w:p w14:paraId="421B17A3" w14:textId="221C891B"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466AAA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11AE55E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090042" w:rsidRPr="00F51242" w14:paraId="01160443" w14:textId="77777777" w:rsidTr="0069752A">
        <w:trPr>
          <w:trHeight w:val="429"/>
          <w:jc w:val="center"/>
        </w:trPr>
        <w:tc>
          <w:tcPr>
            <w:tcW w:w="2425" w:type="dxa"/>
            <w:vAlign w:val="center"/>
          </w:tcPr>
          <w:p w14:paraId="6F9B5D3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3652FD90"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8D6525C"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41224D1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5BF54C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845A6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2C8C4E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DBC8E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A7110A"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55458B6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802591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D20C3A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170" w:type="dxa"/>
            <w:vAlign w:val="center"/>
          </w:tcPr>
          <w:p w14:paraId="2CFF1159" w14:textId="4CDE9FBF"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0494C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7158ED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090042" w:rsidRPr="00F51242" w14:paraId="7E043A60" w14:textId="77777777" w:rsidTr="0069752A">
        <w:trPr>
          <w:trHeight w:val="429"/>
          <w:jc w:val="center"/>
        </w:trPr>
        <w:tc>
          <w:tcPr>
            <w:tcW w:w="2425" w:type="dxa"/>
            <w:vAlign w:val="center"/>
          </w:tcPr>
          <w:p w14:paraId="44AE214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673EAD2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A869899"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48990C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32716E0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497BC3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0C1B8A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7AF77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17DE72D"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161A93E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4A89D4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3A63B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170" w:type="dxa"/>
            <w:vAlign w:val="center"/>
          </w:tcPr>
          <w:p w14:paraId="3B3928C1" w14:textId="1292FB2B"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ADD54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7F2F0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090042" w:rsidRPr="00F51242" w14:paraId="43509CB7" w14:textId="77777777" w:rsidTr="0069752A">
        <w:trPr>
          <w:trHeight w:val="429"/>
          <w:jc w:val="center"/>
        </w:trPr>
        <w:tc>
          <w:tcPr>
            <w:tcW w:w="2425" w:type="dxa"/>
            <w:vAlign w:val="center"/>
          </w:tcPr>
          <w:p w14:paraId="0340623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803F29A"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A7EE10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608AB2C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43F9B78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E02FFE6"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342001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4AE3C1D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E90FA27"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AD96CD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4231DA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D92DC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170" w:type="dxa"/>
            <w:vAlign w:val="center"/>
          </w:tcPr>
          <w:p w14:paraId="561790FC" w14:textId="7BD69503"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121ED4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6D99E0C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090042" w:rsidRPr="00F51242" w14:paraId="6238B850" w14:textId="77777777" w:rsidTr="0069752A">
        <w:trPr>
          <w:trHeight w:val="429"/>
          <w:jc w:val="center"/>
        </w:trPr>
        <w:tc>
          <w:tcPr>
            <w:tcW w:w="2425" w:type="dxa"/>
            <w:vAlign w:val="center"/>
          </w:tcPr>
          <w:p w14:paraId="0698E65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32C91A27"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7FD2AC0"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765DE6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0B6A869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10BAB1F7"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654A196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66BDB25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66F0A8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xml:space="preserve">. sessions, </w:t>
            </w:r>
            <w:r w:rsidRPr="00F51242">
              <w:rPr>
                <w:rFonts w:ascii="Arial" w:hAnsi="Arial" w:cs="Arial"/>
                <w:color w:val="000000" w:themeColor="text1"/>
                <w:sz w:val="16"/>
                <w:szCs w:val="16"/>
              </w:rPr>
              <w:lastRenderedPageBreak/>
              <w:t>8 saline sessions</w:t>
            </w:r>
          </w:p>
          <w:p w14:paraId="3CF462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ign w:val="center"/>
          </w:tcPr>
          <w:p w14:paraId="0661266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580ABC9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EF1ED2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170" w:type="dxa"/>
            <w:vAlign w:val="center"/>
          </w:tcPr>
          <w:p w14:paraId="122309FF" w14:textId="1CB2E90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5432A8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5CC3E51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090042" w:rsidRPr="00F51242" w14:paraId="748277BC" w14:textId="77777777" w:rsidTr="0069752A">
        <w:trPr>
          <w:trHeight w:val="429"/>
          <w:jc w:val="center"/>
        </w:trPr>
        <w:tc>
          <w:tcPr>
            <w:tcW w:w="2425" w:type="dxa"/>
            <w:vAlign w:val="center"/>
          </w:tcPr>
          <w:p w14:paraId="3503B2C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Percent correct at threshold,  target in silence : muscimol vs. saline</w:t>
            </w:r>
          </w:p>
        </w:tc>
        <w:tc>
          <w:tcPr>
            <w:tcW w:w="810" w:type="dxa"/>
            <w:vMerge/>
            <w:vAlign w:val="center"/>
          </w:tcPr>
          <w:p w14:paraId="69EF1EDD"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57FED90"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67C968A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34C0C97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2FE1BF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4984D4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07E5EF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B1C5931"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9966C31"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AC160E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AF54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170" w:type="dxa"/>
            <w:vAlign w:val="center"/>
          </w:tcPr>
          <w:p w14:paraId="5C3F653A" w14:textId="31447EBE"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71B3D5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B0CC8D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090042" w:rsidRPr="00F51242" w14:paraId="5F166AFD" w14:textId="77777777" w:rsidTr="0069752A">
        <w:trPr>
          <w:trHeight w:val="429"/>
          <w:jc w:val="center"/>
        </w:trPr>
        <w:tc>
          <w:tcPr>
            <w:tcW w:w="2425" w:type="dxa"/>
            <w:vAlign w:val="center"/>
          </w:tcPr>
          <w:p w14:paraId="4C3863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2A3AF302"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2895EC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5B06DE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19F244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13EEF7D"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6765D6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25E963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5A1ACF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675D773"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1D72E7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71D92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1496601A" w14:textId="62BFA889"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7F188C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81A2BF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090042" w:rsidRPr="00F51242" w14:paraId="2B1B23BE" w14:textId="77777777" w:rsidTr="0069752A">
        <w:trPr>
          <w:trHeight w:val="429"/>
          <w:jc w:val="center"/>
        </w:trPr>
        <w:tc>
          <w:tcPr>
            <w:tcW w:w="2425" w:type="dxa"/>
            <w:vAlign w:val="center"/>
          </w:tcPr>
          <w:p w14:paraId="7A13633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54D15599"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DCD9FB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47597E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E518A8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93B4DE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53297FD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7A1A803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B6D79D"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27A7D13"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201D0F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15FACE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170" w:type="dxa"/>
            <w:vAlign w:val="center"/>
          </w:tcPr>
          <w:p w14:paraId="51BDAA38" w14:textId="4CFEF586"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7438067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45D51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090042" w:rsidRPr="00F51242" w14:paraId="7ECC9939" w14:textId="77777777" w:rsidTr="0069752A">
        <w:trPr>
          <w:trHeight w:val="429"/>
          <w:jc w:val="center"/>
        </w:trPr>
        <w:tc>
          <w:tcPr>
            <w:tcW w:w="2425" w:type="dxa"/>
            <w:vAlign w:val="center"/>
          </w:tcPr>
          <w:p w14:paraId="4B37054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
          <w:p w14:paraId="18D2DCD9" w14:textId="77777777" w:rsidR="00090042" w:rsidRPr="00F51242" w:rsidRDefault="00090042" w:rsidP="0069752A">
            <w:pPr>
              <w:contextualSpacing/>
              <w:jc w:val="center"/>
              <w:rPr>
                <w:rFonts w:ascii="Arial" w:hAnsi="Arial" w:cs="Arial"/>
                <w:color w:val="000000" w:themeColor="text1"/>
              </w:rPr>
            </w:pPr>
            <w:r w:rsidRPr="00F51242">
              <w:rPr>
                <w:rFonts w:ascii="Arial" w:hAnsi="Arial" w:cs="Arial"/>
                <w:color w:val="000000" w:themeColor="text1"/>
              </w:rPr>
              <w:t>5i</w:t>
            </w:r>
          </w:p>
        </w:tc>
        <w:tc>
          <w:tcPr>
            <w:tcW w:w="1170" w:type="dxa"/>
            <w:vAlign w:val="center"/>
          </w:tcPr>
          <w:p w14:paraId="6C6F390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ECF8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7B07F5B0"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B6951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25C46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7904A3A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restart"/>
            <w:vAlign w:val="center"/>
          </w:tcPr>
          <w:p w14:paraId="4207CC4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1260" w:type="dxa"/>
            <w:vMerge w:val="restart"/>
            <w:vAlign w:val="center"/>
          </w:tcPr>
          <w:p w14:paraId="4035CF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Pr="00F51242">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92&lt;/sup&gt;","plainTextFormattedCitation":"92","previouslyFormattedCitation":"[92]"},"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F51242">
              <w:rPr>
                <w:rFonts w:ascii="Arial" w:hAnsi="Arial" w:cs="Arial"/>
                <w:noProof/>
                <w:color w:val="000000" w:themeColor="text1"/>
                <w:sz w:val="16"/>
                <w:szCs w:val="16"/>
                <w:vertAlign w:val="superscript"/>
              </w:rPr>
              <w:t>92</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p w14:paraId="6B73161D" w14:textId="77777777" w:rsidR="00090042" w:rsidRPr="00F51242" w:rsidRDefault="00090042" w:rsidP="0069752A">
            <w:pPr>
              <w:contextualSpacing/>
              <w:rPr>
                <w:rFonts w:ascii="Arial" w:hAnsi="Arial" w:cs="Arial"/>
                <w:color w:val="000000" w:themeColor="text1"/>
                <w:sz w:val="16"/>
                <w:szCs w:val="16"/>
              </w:rPr>
            </w:pPr>
          </w:p>
          <w:p w14:paraId="39243A6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Adjusted alpha level: 0.0088</w:t>
            </w:r>
          </w:p>
        </w:tc>
        <w:tc>
          <w:tcPr>
            <w:tcW w:w="1620" w:type="dxa"/>
            <w:vAlign w:val="center"/>
          </w:tcPr>
          <w:p w14:paraId="3DE1D34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1B73B57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170" w:type="dxa"/>
            <w:vAlign w:val="center"/>
          </w:tcPr>
          <w:p w14:paraId="41059289" w14:textId="77423933"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DD378B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-0.17</w:t>
            </w:r>
          </w:p>
        </w:tc>
        <w:tc>
          <w:tcPr>
            <w:tcW w:w="990" w:type="dxa"/>
            <w:vAlign w:val="center"/>
          </w:tcPr>
          <w:p w14:paraId="04CB1AB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090042" w:rsidRPr="00F51242" w14:paraId="3DFA7A32" w14:textId="77777777" w:rsidTr="0069752A">
        <w:trPr>
          <w:trHeight w:val="429"/>
          <w:jc w:val="center"/>
        </w:trPr>
        <w:tc>
          <w:tcPr>
            <w:tcW w:w="2425" w:type="dxa"/>
            <w:vAlign w:val="center"/>
          </w:tcPr>
          <w:p w14:paraId="0A1F0922"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63AE26B4" w14:textId="77777777" w:rsidR="00090042" w:rsidRPr="00F51242" w:rsidRDefault="00090042" w:rsidP="0069752A">
            <w:pPr>
              <w:contextualSpacing/>
              <w:rPr>
                <w:rFonts w:ascii="Arial" w:hAnsi="Arial" w:cs="Arial"/>
                <w:color w:val="000000" w:themeColor="text1"/>
              </w:rPr>
            </w:pPr>
          </w:p>
        </w:tc>
        <w:tc>
          <w:tcPr>
            <w:tcW w:w="1170" w:type="dxa"/>
            <w:vAlign w:val="center"/>
          </w:tcPr>
          <w:p w14:paraId="2B0FC0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16690F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5780AAF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2AFF8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29989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674E1A3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A4FF816"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8ED2A80" w14:textId="77777777" w:rsidR="00090042" w:rsidRPr="00F51242" w:rsidRDefault="00090042" w:rsidP="0069752A">
            <w:pPr>
              <w:contextualSpacing/>
              <w:rPr>
                <w:rFonts w:ascii="Arial" w:hAnsi="Arial" w:cs="Arial"/>
                <w:color w:val="000000" w:themeColor="text1"/>
              </w:rPr>
            </w:pPr>
          </w:p>
        </w:tc>
        <w:tc>
          <w:tcPr>
            <w:tcW w:w="1620" w:type="dxa"/>
            <w:vAlign w:val="center"/>
          </w:tcPr>
          <w:p w14:paraId="2D84476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46B4A252"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170" w:type="dxa"/>
            <w:vAlign w:val="center"/>
          </w:tcPr>
          <w:p w14:paraId="1AC40473" w14:textId="77CCAD9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CEB6F6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-0.56</w:t>
            </w:r>
          </w:p>
        </w:tc>
        <w:tc>
          <w:tcPr>
            <w:tcW w:w="990" w:type="dxa"/>
            <w:vAlign w:val="center"/>
          </w:tcPr>
          <w:p w14:paraId="1F1D3156"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090042" w:rsidRPr="00F51242" w14:paraId="31AC9123" w14:textId="77777777" w:rsidTr="0069752A">
        <w:trPr>
          <w:trHeight w:val="429"/>
          <w:jc w:val="center"/>
        </w:trPr>
        <w:tc>
          <w:tcPr>
            <w:tcW w:w="2425" w:type="dxa"/>
            <w:vAlign w:val="center"/>
          </w:tcPr>
          <w:p w14:paraId="4D2EB4B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13D7C78B" w14:textId="77777777" w:rsidR="00090042" w:rsidRPr="00F51242" w:rsidRDefault="00090042" w:rsidP="0069752A">
            <w:pPr>
              <w:contextualSpacing/>
              <w:rPr>
                <w:rFonts w:ascii="Arial" w:hAnsi="Arial" w:cs="Arial"/>
                <w:color w:val="000000" w:themeColor="text1"/>
              </w:rPr>
            </w:pPr>
          </w:p>
        </w:tc>
        <w:tc>
          <w:tcPr>
            <w:tcW w:w="1170" w:type="dxa"/>
            <w:vAlign w:val="center"/>
          </w:tcPr>
          <w:p w14:paraId="580EEB0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4F5B229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764BCE4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53573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7E9EC88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2C7EE65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1B584E09"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5B6775A" w14:textId="77777777" w:rsidR="00090042" w:rsidRPr="00F51242" w:rsidRDefault="00090042" w:rsidP="0069752A">
            <w:pPr>
              <w:contextualSpacing/>
              <w:rPr>
                <w:rFonts w:ascii="Arial" w:hAnsi="Arial" w:cs="Arial"/>
                <w:color w:val="000000" w:themeColor="text1"/>
              </w:rPr>
            </w:pPr>
          </w:p>
        </w:tc>
        <w:tc>
          <w:tcPr>
            <w:tcW w:w="1620" w:type="dxa"/>
            <w:vAlign w:val="center"/>
          </w:tcPr>
          <w:p w14:paraId="640D87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7613D7C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170" w:type="dxa"/>
            <w:vAlign w:val="center"/>
          </w:tcPr>
          <w:p w14:paraId="72498917" w14:textId="6304E76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1D20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-0.72</w:t>
            </w:r>
          </w:p>
        </w:tc>
        <w:tc>
          <w:tcPr>
            <w:tcW w:w="990" w:type="dxa"/>
            <w:vAlign w:val="center"/>
          </w:tcPr>
          <w:p w14:paraId="1A68630C"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090042" w:rsidRPr="00F51242" w14:paraId="09AF4373" w14:textId="77777777" w:rsidTr="0069752A">
        <w:trPr>
          <w:trHeight w:val="429"/>
          <w:jc w:val="center"/>
        </w:trPr>
        <w:tc>
          <w:tcPr>
            <w:tcW w:w="2425" w:type="dxa"/>
            <w:vAlign w:val="center"/>
          </w:tcPr>
          <w:p w14:paraId="4448B4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342F0885" w14:textId="77777777" w:rsidR="00090042" w:rsidRPr="00F51242" w:rsidRDefault="00090042" w:rsidP="0069752A">
            <w:pPr>
              <w:contextualSpacing/>
              <w:rPr>
                <w:rFonts w:ascii="Arial" w:hAnsi="Arial" w:cs="Arial"/>
                <w:color w:val="000000" w:themeColor="text1"/>
              </w:rPr>
            </w:pPr>
          </w:p>
        </w:tc>
        <w:tc>
          <w:tcPr>
            <w:tcW w:w="1170" w:type="dxa"/>
            <w:vAlign w:val="center"/>
          </w:tcPr>
          <w:p w14:paraId="0B66B4F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7E38B7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60F4DD4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CD9F9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142EED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3FD18DF0"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53F163D"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40450B23" w14:textId="77777777" w:rsidR="00090042" w:rsidRPr="00F51242" w:rsidRDefault="00090042" w:rsidP="0069752A">
            <w:pPr>
              <w:contextualSpacing/>
              <w:rPr>
                <w:rFonts w:ascii="Arial" w:hAnsi="Arial" w:cs="Arial"/>
                <w:color w:val="000000" w:themeColor="text1"/>
              </w:rPr>
            </w:pPr>
          </w:p>
        </w:tc>
        <w:tc>
          <w:tcPr>
            <w:tcW w:w="1620" w:type="dxa"/>
            <w:vAlign w:val="center"/>
          </w:tcPr>
          <w:p w14:paraId="33C903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4199F6C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170" w:type="dxa"/>
            <w:vAlign w:val="center"/>
          </w:tcPr>
          <w:p w14:paraId="4A9D708F" w14:textId="737E0E9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4F3FB3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-0.82</w:t>
            </w:r>
          </w:p>
        </w:tc>
        <w:tc>
          <w:tcPr>
            <w:tcW w:w="990" w:type="dxa"/>
            <w:vAlign w:val="center"/>
          </w:tcPr>
          <w:p w14:paraId="6EFA0C1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090042" w:rsidRPr="00F51242" w14:paraId="7495342D" w14:textId="77777777" w:rsidTr="0069752A">
        <w:trPr>
          <w:trHeight w:val="429"/>
          <w:jc w:val="center"/>
        </w:trPr>
        <w:tc>
          <w:tcPr>
            <w:tcW w:w="2425" w:type="dxa"/>
            <w:vAlign w:val="center"/>
          </w:tcPr>
          <w:p w14:paraId="23BB4B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635D7374" w14:textId="77777777" w:rsidR="00090042" w:rsidRPr="00F51242" w:rsidRDefault="00090042" w:rsidP="0069752A">
            <w:pPr>
              <w:contextualSpacing/>
              <w:rPr>
                <w:rFonts w:ascii="Arial" w:hAnsi="Arial" w:cs="Arial"/>
                <w:color w:val="000000" w:themeColor="text1"/>
              </w:rPr>
            </w:pPr>
          </w:p>
        </w:tc>
        <w:tc>
          <w:tcPr>
            <w:tcW w:w="1170" w:type="dxa"/>
            <w:vAlign w:val="center"/>
          </w:tcPr>
          <w:p w14:paraId="1323229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5F3324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1DDCC0C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38DD981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81FC05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52255E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714603EF"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611EE8C" w14:textId="77777777" w:rsidR="00090042" w:rsidRPr="00F51242" w:rsidRDefault="00090042" w:rsidP="0069752A">
            <w:pPr>
              <w:contextualSpacing/>
              <w:rPr>
                <w:rFonts w:ascii="Arial" w:hAnsi="Arial" w:cs="Arial"/>
                <w:color w:val="000000" w:themeColor="text1"/>
              </w:rPr>
            </w:pPr>
          </w:p>
        </w:tc>
        <w:tc>
          <w:tcPr>
            <w:tcW w:w="1620" w:type="dxa"/>
            <w:vAlign w:val="center"/>
          </w:tcPr>
          <w:p w14:paraId="18F93B1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2C5DA19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170" w:type="dxa"/>
            <w:vAlign w:val="center"/>
          </w:tcPr>
          <w:p w14:paraId="1F0D5129" w14:textId="1C2056A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CEF5EE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0.40</w:t>
            </w:r>
          </w:p>
        </w:tc>
        <w:tc>
          <w:tcPr>
            <w:tcW w:w="990" w:type="dxa"/>
            <w:vAlign w:val="center"/>
          </w:tcPr>
          <w:p w14:paraId="6619531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090042" w:rsidRPr="00F51242" w14:paraId="4AC215C1" w14:textId="77777777" w:rsidTr="0069752A">
        <w:trPr>
          <w:trHeight w:val="429"/>
          <w:jc w:val="center"/>
        </w:trPr>
        <w:tc>
          <w:tcPr>
            <w:tcW w:w="2425" w:type="dxa"/>
            <w:vAlign w:val="center"/>
          </w:tcPr>
          <w:p w14:paraId="1AFFA39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5C340B28" w14:textId="77777777" w:rsidR="00090042" w:rsidRPr="00F51242" w:rsidRDefault="00090042" w:rsidP="0069752A">
            <w:pPr>
              <w:contextualSpacing/>
              <w:rPr>
                <w:rFonts w:ascii="Arial" w:hAnsi="Arial" w:cs="Arial"/>
                <w:color w:val="000000" w:themeColor="text1"/>
              </w:rPr>
            </w:pPr>
          </w:p>
        </w:tc>
        <w:tc>
          <w:tcPr>
            <w:tcW w:w="1170" w:type="dxa"/>
            <w:vAlign w:val="center"/>
          </w:tcPr>
          <w:p w14:paraId="539CF0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D35D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35A6D62E"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C737D9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5A63D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5823B0C"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50203531"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7EA57FF9" w14:textId="77777777" w:rsidR="00090042" w:rsidRPr="00F51242" w:rsidRDefault="00090042" w:rsidP="0069752A">
            <w:pPr>
              <w:contextualSpacing/>
              <w:rPr>
                <w:rFonts w:ascii="Arial" w:hAnsi="Arial" w:cs="Arial"/>
                <w:color w:val="000000" w:themeColor="text1"/>
              </w:rPr>
            </w:pPr>
          </w:p>
        </w:tc>
        <w:tc>
          <w:tcPr>
            <w:tcW w:w="1620" w:type="dxa"/>
            <w:vAlign w:val="center"/>
          </w:tcPr>
          <w:p w14:paraId="2E2B783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54B0442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170" w:type="dxa"/>
            <w:vAlign w:val="center"/>
          </w:tcPr>
          <w:p w14:paraId="09345CE6" w14:textId="3C565089"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8DCA24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0.22</w:t>
            </w:r>
          </w:p>
        </w:tc>
        <w:tc>
          <w:tcPr>
            <w:tcW w:w="990" w:type="dxa"/>
            <w:vAlign w:val="center"/>
          </w:tcPr>
          <w:p w14:paraId="034A0C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090042" w:rsidRPr="00F51242" w14:paraId="48D2FC75" w14:textId="77777777" w:rsidTr="0069752A">
        <w:trPr>
          <w:trHeight w:val="429"/>
          <w:jc w:val="center"/>
        </w:trPr>
        <w:tc>
          <w:tcPr>
            <w:tcW w:w="2425" w:type="dxa"/>
            <w:vAlign w:val="center"/>
          </w:tcPr>
          <w:p w14:paraId="12C96D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546E1C95" w14:textId="77777777" w:rsidR="00090042" w:rsidRPr="00F51242" w:rsidRDefault="00090042" w:rsidP="0069752A">
            <w:pPr>
              <w:contextualSpacing/>
              <w:rPr>
                <w:rFonts w:ascii="Arial" w:hAnsi="Arial" w:cs="Arial"/>
                <w:color w:val="000000" w:themeColor="text1"/>
              </w:rPr>
            </w:pPr>
          </w:p>
        </w:tc>
        <w:tc>
          <w:tcPr>
            <w:tcW w:w="1170" w:type="dxa"/>
            <w:vAlign w:val="center"/>
          </w:tcPr>
          <w:p w14:paraId="1F4B53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27D5DBA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525789C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34D6C6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C44DF2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09326B7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E515B7E"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422FD182" w14:textId="77777777" w:rsidR="00090042" w:rsidRPr="00F51242" w:rsidRDefault="00090042" w:rsidP="0069752A">
            <w:pPr>
              <w:contextualSpacing/>
              <w:rPr>
                <w:rFonts w:ascii="Arial" w:hAnsi="Arial" w:cs="Arial"/>
                <w:color w:val="000000" w:themeColor="text1"/>
              </w:rPr>
            </w:pPr>
          </w:p>
        </w:tc>
        <w:tc>
          <w:tcPr>
            <w:tcW w:w="1620" w:type="dxa"/>
            <w:vAlign w:val="center"/>
          </w:tcPr>
          <w:p w14:paraId="3F852E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736478F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170" w:type="dxa"/>
            <w:vAlign w:val="center"/>
          </w:tcPr>
          <w:p w14:paraId="70811536" w14:textId="7DB798CA"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3179A1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-0.037</w:t>
            </w:r>
          </w:p>
        </w:tc>
        <w:tc>
          <w:tcPr>
            <w:tcW w:w="990" w:type="dxa"/>
            <w:vAlign w:val="center"/>
          </w:tcPr>
          <w:p w14:paraId="5B7F970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090042" w:rsidRPr="00F51242" w14:paraId="1E8AD058" w14:textId="77777777" w:rsidTr="0069752A">
        <w:trPr>
          <w:trHeight w:val="429"/>
          <w:jc w:val="center"/>
        </w:trPr>
        <w:tc>
          <w:tcPr>
            <w:tcW w:w="2425" w:type="dxa"/>
            <w:vAlign w:val="center"/>
          </w:tcPr>
          <w:p w14:paraId="612BDE7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B02130E" w14:textId="77777777" w:rsidR="00090042" w:rsidRPr="00F51242" w:rsidRDefault="00090042" w:rsidP="0069752A">
            <w:pPr>
              <w:contextualSpacing/>
              <w:rPr>
                <w:rFonts w:ascii="Arial" w:hAnsi="Arial" w:cs="Arial"/>
                <w:color w:val="000000" w:themeColor="text1"/>
              </w:rPr>
            </w:pPr>
          </w:p>
        </w:tc>
        <w:tc>
          <w:tcPr>
            <w:tcW w:w="1170" w:type="dxa"/>
            <w:vAlign w:val="center"/>
          </w:tcPr>
          <w:p w14:paraId="49A1F72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6593386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5BE7D2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7773E3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499FE4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2BD864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BD5DF89"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16ED6104" w14:textId="77777777" w:rsidR="00090042" w:rsidRPr="00F51242" w:rsidRDefault="00090042" w:rsidP="0069752A">
            <w:pPr>
              <w:contextualSpacing/>
              <w:rPr>
                <w:rFonts w:ascii="Arial" w:hAnsi="Arial" w:cs="Arial"/>
                <w:color w:val="000000" w:themeColor="text1"/>
              </w:rPr>
            </w:pPr>
          </w:p>
        </w:tc>
        <w:tc>
          <w:tcPr>
            <w:tcW w:w="1620" w:type="dxa"/>
            <w:vAlign w:val="center"/>
          </w:tcPr>
          <w:p w14:paraId="2BAFA3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0C2254E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170" w:type="dxa"/>
            <w:vAlign w:val="center"/>
          </w:tcPr>
          <w:p w14:paraId="1C20055A" w14:textId="2CC020E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37A029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-0.31</w:t>
            </w:r>
          </w:p>
        </w:tc>
        <w:tc>
          <w:tcPr>
            <w:tcW w:w="990" w:type="dxa"/>
            <w:vAlign w:val="center"/>
          </w:tcPr>
          <w:p w14:paraId="4AC2643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090042" w:rsidRPr="008C5995" w14:paraId="1A0CB35D" w14:textId="77777777" w:rsidTr="0069752A">
        <w:trPr>
          <w:trHeight w:val="640"/>
          <w:jc w:val="center"/>
        </w:trPr>
        <w:tc>
          <w:tcPr>
            <w:tcW w:w="2425" w:type="dxa"/>
            <w:vMerge w:val="restart"/>
            <w:vAlign w:val="center"/>
          </w:tcPr>
          <w:p w14:paraId="4E67955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6D7F3A1" w14:textId="77777777" w:rsidR="00090042" w:rsidRDefault="00090042" w:rsidP="0069752A">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55AA51F6" w14:textId="77777777" w:rsidR="00090042" w:rsidRPr="008C5995" w:rsidRDefault="00090042" w:rsidP="0069752A">
            <w:pPr>
              <w:contextualSpacing/>
              <w:rPr>
                <w:rFonts w:ascii="Consolas" w:hAnsi="Consolas" w:cs="Consolas"/>
                <w:color w:val="000000" w:themeColor="text1"/>
                <w:sz w:val="16"/>
                <w:szCs w:val="16"/>
              </w:rPr>
            </w:pPr>
          </w:p>
          <w:p w14:paraId="0217288E"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4D7B8F6D"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83A1927" w14:textId="77777777" w:rsidR="00090042" w:rsidRPr="008C5995" w:rsidRDefault="00090042" w:rsidP="0069752A">
            <w:pPr>
              <w:contextualSpacing/>
              <w:rPr>
                <w:rFonts w:ascii="Consolas" w:hAnsi="Consolas" w:cs="Consolas"/>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07E39B67"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6g</w:t>
            </w:r>
          </w:p>
        </w:tc>
        <w:tc>
          <w:tcPr>
            <w:tcW w:w="2340" w:type="dxa"/>
            <w:gridSpan w:val="2"/>
            <w:vAlign w:val="center"/>
          </w:tcPr>
          <w:p w14:paraId="41CD74AB" w14:textId="77777777" w:rsidR="00090042" w:rsidRDefault="00090042" w:rsidP="0069752A">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02018B15" w14:textId="77777777" w:rsidR="00090042" w:rsidRDefault="00090042" w:rsidP="0069752A">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04158A2" w14:textId="77777777" w:rsidR="00090042" w:rsidRPr="00FD6E88" w:rsidRDefault="00090042" w:rsidP="0069752A">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00" w:type="dxa"/>
            <w:vMerge w:val="restart"/>
            <w:vAlign w:val="center"/>
          </w:tcPr>
          <w:p w14:paraId="35F1F494"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Merge w:val="restart"/>
            <w:vAlign w:val="center"/>
          </w:tcPr>
          <w:p w14:paraId="1E40A55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3112B5D8" w14:textId="77777777" w:rsidR="00090042" w:rsidRPr="008C5995" w:rsidRDefault="00090042" w:rsidP="0069752A">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(1|mouse)</w:t>
            </w:r>
          </w:p>
        </w:tc>
        <w:tc>
          <w:tcPr>
            <w:tcW w:w="1620" w:type="dxa"/>
            <w:vMerge w:val="restart"/>
            <w:vAlign w:val="center"/>
          </w:tcPr>
          <w:p w14:paraId="35D6F9C2" w14:textId="77777777" w:rsidR="00090042" w:rsidRPr="008C5995" w:rsidRDefault="00CB1AC1"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4.74</w:t>
            </w:r>
          </w:p>
        </w:tc>
        <w:tc>
          <w:tcPr>
            <w:tcW w:w="1170" w:type="dxa"/>
            <w:vMerge w:val="restart"/>
            <w:vAlign w:val="center"/>
          </w:tcPr>
          <w:p w14:paraId="13385C99" w14:textId="77777777" w:rsidR="00090042" w:rsidRPr="008C5995" w:rsidRDefault="00090042" w:rsidP="0069752A">
            <w:pPr>
              <w:contextualSpacing/>
              <w:jc w:val="both"/>
              <w:rPr>
                <w:rFonts w:ascii="Arial" w:hAnsi="Arial" w:cs="Arial"/>
                <w:color w:val="000000" w:themeColor="text1"/>
                <w:sz w:val="16"/>
                <w:szCs w:val="16"/>
              </w:rPr>
            </w:pPr>
          </w:p>
        </w:tc>
        <w:tc>
          <w:tcPr>
            <w:tcW w:w="990" w:type="dxa"/>
            <w:vMerge w:val="restart"/>
            <w:vAlign w:val="center"/>
          </w:tcPr>
          <w:p w14:paraId="74451A3E"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0.029</w:t>
            </w:r>
          </w:p>
        </w:tc>
      </w:tr>
      <w:tr w:rsidR="00090042" w:rsidRPr="008C5995" w14:paraId="74B82C42" w14:textId="77777777" w:rsidTr="0069752A">
        <w:trPr>
          <w:trHeight w:val="429"/>
          <w:jc w:val="center"/>
        </w:trPr>
        <w:tc>
          <w:tcPr>
            <w:tcW w:w="2425" w:type="dxa"/>
            <w:vMerge/>
            <w:vAlign w:val="center"/>
          </w:tcPr>
          <w:p w14:paraId="7449AD8E"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49941852"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restart"/>
            <w:vAlign w:val="center"/>
          </w:tcPr>
          <w:p w14:paraId="5175E5D1"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10.81</w:t>
            </w:r>
            <w:r w:rsidRPr="00FD6E88">
              <w:rPr>
                <w:rFonts w:ascii="Arial" w:hAnsi="Arial" w:cs="Arial"/>
                <w:color w:val="000000"/>
                <w:sz w:val="16"/>
                <w:szCs w:val="16"/>
              </w:rPr>
              <w:t>±</w:t>
            </w:r>
            <w:r>
              <w:rPr>
                <w:rFonts w:ascii="Arial" w:hAnsi="Arial" w:cs="Arial"/>
                <w:color w:val="000000"/>
                <w:sz w:val="16"/>
                <w:szCs w:val="16"/>
              </w:rPr>
              <w:t xml:space="preserve">1.25  </w:t>
            </w:r>
          </w:p>
          <w:p w14:paraId="32FE6F93"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8.62, </w:t>
            </w:r>
            <w:r w:rsidRPr="00FD6E88">
              <w:rPr>
                <w:rFonts w:ascii="Arial" w:hAnsi="Arial" w:cs="Arial"/>
                <w:color w:val="000000"/>
                <w:sz w:val="16"/>
                <w:szCs w:val="16"/>
              </w:rPr>
              <w:t xml:space="preserve">p </w:t>
            </w:r>
            <w:r>
              <w:rPr>
                <w:rFonts w:ascii="Arial" w:hAnsi="Arial" w:cs="Arial"/>
                <w:color w:val="000000"/>
                <w:sz w:val="16"/>
                <w:szCs w:val="16"/>
              </w:rPr>
              <w:t>= 3.27e-14</w:t>
            </w:r>
          </w:p>
          <w:p w14:paraId="660B1C6A" w14:textId="77777777" w:rsidR="00090042" w:rsidRDefault="00090042" w:rsidP="0069752A">
            <w:pPr>
              <w:contextualSpacing/>
              <w:rPr>
                <w:rFonts w:ascii="Arial" w:hAnsi="Arial" w:cs="Arial"/>
                <w:color w:val="000000"/>
                <w:sz w:val="16"/>
                <w:szCs w:val="16"/>
              </w:rPr>
            </w:pPr>
          </w:p>
          <w:p w14:paraId="534DE952"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Target gain: -25.64</w:t>
            </w:r>
            <w:r w:rsidRPr="00FD6E88">
              <w:rPr>
                <w:rFonts w:ascii="Arial" w:hAnsi="Arial" w:cs="Arial"/>
                <w:color w:val="000000"/>
                <w:sz w:val="16"/>
                <w:szCs w:val="16"/>
              </w:rPr>
              <w:t>±</w:t>
            </w:r>
            <w:r>
              <w:rPr>
                <w:rFonts w:ascii="Arial" w:hAnsi="Arial" w:cs="Arial"/>
                <w:color w:val="000000"/>
                <w:sz w:val="16"/>
                <w:szCs w:val="16"/>
              </w:rPr>
              <w:t>11.80</w:t>
            </w:r>
          </w:p>
          <w:p w14:paraId="6EFCCE52"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-2.20, </w:t>
            </w:r>
            <w:r w:rsidRPr="00FD6E88">
              <w:rPr>
                <w:rFonts w:ascii="Arial" w:hAnsi="Arial" w:cs="Arial"/>
                <w:color w:val="000000"/>
                <w:sz w:val="16"/>
                <w:szCs w:val="16"/>
              </w:rPr>
              <w:t>p</w:t>
            </w:r>
            <w:r>
              <w:rPr>
                <w:rFonts w:ascii="Arial" w:hAnsi="Arial" w:cs="Arial"/>
                <w:color w:val="000000"/>
                <w:sz w:val="16"/>
                <w:szCs w:val="16"/>
              </w:rPr>
              <w:t xml:space="preserve"> = 0.030 </w:t>
            </w:r>
          </w:p>
          <w:p w14:paraId="73841054" w14:textId="77777777" w:rsidR="00090042" w:rsidRDefault="00090042" w:rsidP="0069752A">
            <w:pPr>
              <w:contextualSpacing/>
              <w:rPr>
                <w:rFonts w:ascii="Arial" w:hAnsi="Arial" w:cs="Arial"/>
                <w:color w:val="000000"/>
                <w:sz w:val="16"/>
                <w:szCs w:val="16"/>
              </w:rPr>
            </w:pPr>
          </w:p>
          <w:p w14:paraId="2C736020"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3.01</w:t>
            </w:r>
            <w:r w:rsidRPr="00FD6E88">
              <w:rPr>
                <w:rFonts w:ascii="Arial" w:hAnsi="Arial" w:cs="Arial"/>
                <w:color w:val="000000"/>
                <w:sz w:val="16"/>
                <w:szCs w:val="16"/>
              </w:rPr>
              <w:t>±</w:t>
            </w:r>
            <w:r>
              <w:rPr>
                <w:rFonts w:ascii="Arial" w:hAnsi="Arial" w:cs="Arial"/>
                <w:color w:val="000000"/>
                <w:sz w:val="16"/>
                <w:szCs w:val="16"/>
              </w:rPr>
              <w:t>1.23</w:t>
            </w:r>
          </w:p>
          <w:p w14:paraId="613B7DF8"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2.45, </w:t>
            </w:r>
            <w:r w:rsidRPr="00FD6E88">
              <w:rPr>
                <w:rFonts w:ascii="Arial" w:hAnsi="Arial" w:cs="Arial"/>
                <w:color w:val="000000"/>
                <w:sz w:val="16"/>
                <w:szCs w:val="16"/>
              </w:rPr>
              <w:t>p</w:t>
            </w:r>
            <w:r>
              <w:rPr>
                <w:rFonts w:ascii="Arial" w:hAnsi="Arial" w:cs="Arial"/>
                <w:color w:val="000000"/>
                <w:sz w:val="16"/>
                <w:szCs w:val="16"/>
              </w:rPr>
              <w:t xml:space="preserve"> = 0.016</w:t>
            </w:r>
          </w:p>
          <w:p w14:paraId="425C84D6" w14:textId="77777777" w:rsidR="00090042" w:rsidRDefault="00090042" w:rsidP="0069752A">
            <w:pPr>
              <w:contextualSpacing/>
              <w:rPr>
                <w:rFonts w:ascii="Arial" w:hAnsi="Arial" w:cs="Arial"/>
                <w:color w:val="000000"/>
                <w:sz w:val="16"/>
                <w:szCs w:val="16"/>
              </w:rPr>
            </w:pPr>
          </w:p>
          <w:p w14:paraId="7260D53D"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07E17AA7" w14:textId="77777777" w:rsidR="00090042" w:rsidRPr="008C5995" w:rsidRDefault="00090042" w:rsidP="0069752A">
            <w:pPr>
              <w:contextualSpacing/>
              <w:rPr>
                <w:rFonts w:ascii="Arial" w:hAnsi="Arial" w:cs="Arial"/>
                <w:color w:val="000000" w:themeColor="text1"/>
                <w:sz w:val="16"/>
                <w:szCs w:val="16"/>
              </w:rPr>
            </w:pPr>
          </w:p>
        </w:tc>
        <w:tc>
          <w:tcPr>
            <w:tcW w:w="1260" w:type="dxa"/>
            <w:vMerge/>
            <w:vAlign w:val="center"/>
          </w:tcPr>
          <w:p w14:paraId="702B04F3" w14:textId="77777777" w:rsidR="00090042" w:rsidRDefault="00090042" w:rsidP="0069752A">
            <w:pPr>
              <w:contextualSpacing/>
              <w:rPr>
                <w:rFonts w:ascii="Arial" w:hAnsi="Arial" w:cs="Arial"/>
                <w:color w:val="000000" w:themeColor="text1"/>
                <w:sz w:val="16"/>
                <w:szCs w:val="16"/>
              </w:rPr>
            </w:pPr>
          </w:p>
        </w:tc>
        <w:tc>
          <w:tcPr>
            <w:tcW w:w="1620" w:type="dxa"/>
            <w:vMerge/>
            <w:vAlign w:val="center"/>
          </w:tcPr>
          <w:p w14:paraId="3D69C587" w14:textId="77777777" w:rsidR="00090042" w:rsidRDefault="00090042" w:rsidP="0069752A">
            <w:pPr>
              <w:contextualSpacing/>
              <w:rPr>
                <w:rFonts w:ascii="Consolas" w:hAnsi="Consolas" w:cs="Consolas"/>
                <w:color w:val="000000" w:themeColor="text1"/>
                <w:sz w:val="16"/>
                <w:szCs w:val="16"/>
              </w:rPr>
            </w:pPr>
          </w:p>
        </w:tc>
        <w:tc>
          <w:tcPr>
            <w:tcW w:w="1170" w:type="dxa"/>
            <w:vMerge/>
            <w:vAlign w:val="center"/>
          </w:tcPr>
          <w:p w14:paraId="1DCBB193" w14:textId="77777777" w:rsidR="00090042" w:rsidRPr="008C5995" w:rsidRDefault="00090042" w:rsidP="0069752A">
            <w:pPr>
              <w:contextualSpacing/>
              <w:jc w:val="both"/>
              <w:rPr>
                <w:rFonts w:ascii="Arial" w:hAnsi="Arial" w:cs="Arial"/>
                <w:color w:val="000000" w:themeColor="text1"/>
                <w:sz w:val="16"/>
                <w:szCs w:val="16"/>
              </w:rPr>
            </w:pPr>
          </w:p>
        </w:tc>
        <w:tc>
          <w:tcPr>
            <w:tcW w:w="990" w:type="dxa"/>
            <w:vMerge/>
            <w:vAlign w:val="center"/>
          </w:tcPr>
          <w:p w14:paraId="2A680C9A" w14:textId="77777777" w:rsidR="00090042" w:rsidRPr="008C5995" w:rsidRDefault="00090042" w:rsidP="0069752A">
            <w:pPr>
              <w:contextualSpacing/>
              <w:rPr>
                <w:rFonts w:ascii="Arial" w:hAnsi="Arial" w:cs="Arial"/>
                <w:color w:val="000000" w:themeColor="text1"/>
                <w:sz w:val="16"/>
                <w:szCs w:val="16"/>
              </w:rPr>
            </w:pPr>
          </w:p>
        </w:tc>
      </w:tr>
      <w:tr w:rsidR="00090042" w:rsidRPr="008C5995" w14:paraId="53945CDB" w14:textId="77777777" w:rsidTr="0069752A">
        <w:trPr>
          <w:trHeight w:val="429"/>
          <w:jc w:val="center"/>
        </w:trPr>
        <w:tc>
          <w:tcPr>
            <w:tcW w:w="2425" w:type="dxa"/>
            <w:vMerge/>
            <w:vAlign w:val="center"/>
          </w:tcPr>
          <w:p w14:paraId="5886E8A5"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4A97E7C5"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ign w:val="center"/>
          </w:tcPr>
          <w:p w14:paraId="40A344A3"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528CF369"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0462E6F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142D004" w14:textId="77777777" w:rsidR="00090042" w:rsidRDefault="00090042" w:rsidP="0069752A">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5B331E31" w14:textId="77777777" w:rsidR="00090042" w:rsidRDefault="00CB1AC1" w:rsidP="0069752A">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5.84</w:t>
            </w:r>
          </w:p>
        </w:tc>
        <w:tc>
          <w:tcPr>
            <w:tcW w:w="1170" w:type="dxa"/>
            <w:vAlign w:val="center"/>
          </w:tcPr>
          <w:p w14:paraId="531A177D"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2B040083"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090042" w:rsidRPr="008C5995" w14:paraId="71397201" w14:textId="77777777" w:rsidTr="0069752A">
        <w:trPr>
          <w:trHeight w:val="429"/>
          <w:jc w:val="center"/>
        </w:trPr>
        <w:tc>
          <w:tcPr>
            <w:tcW w:w="2425" w:type="dxa"/>
            <w:vMerge w:val="restart"/>
            <w:vAlign w:val="center"/>
          </w:tcPr>
          <w:p w14:paraId="7DBB3165"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1162E8DB"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1A8BC219" w14:textId="77777777" w:rsidR="00090042" w:rsidRPr="008C5995" w:rsidRDefault="00090042" w:rsidP="0069752A">
            <w:pPr>
              <w:contextualSpacing/>
              <w:rPr>
                <w:rFonts w:ascii="Consolas" w:hAnsi="Consolas" w:cs="Consolas"/>
                <w:color w:val="000000" w:themeColor="text1"/>
                <w:sz w:val="16"/>
                <w:szCs w:val="16"/>
              </w:rPr>
            </w:pPr>
          </w:p>
          <w:p w14:paraId="7EA1F6D2"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2686C9E8"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BFC874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slope</w:t>
            </w:r>
          </w:p>
        </w:tc>
        <w:tc>
          <w:tcPr>
            <w:tcW w:w="810" w:type="dxa"/>
            <w:vMerge w:val="restart"/>
            <w:vAlign w:val="center"/>
          </w:tcPr>
          <w:p w14:paraId="41DD5E0B"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6</w:t>
            </w:r>
            <w:r>
              <w:rPr>
                <w:rFonts w:ascii="Arial" w:hAnsi="Arial" w:cs="Arial"/>
                <w:color w:val="000000" w:themeColor="text1"/>
                <w:sz w:val="16"/>
                <w:szCs w:val="16"/>
              </w:rPr>
              <w:t>h</w:t>
            </w:r>
          </w:p>
        </w:tc>
        <w:tc>
          <w:tcPr>
            <w:tcW w:w="2340" w:type="dxa"/>
            <w:gridSpan w:val="2"/>
            <w:vMerge w:val="restart"/>
            <w:vAlign w:val="center"/>
          </w:tcPr>
          <w:p w14:paraId="646DA3E3"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0.042</w:t>
            </w:r>
            <w:r w:rsidRPr="00FD6E88">
              <w:rPr>
                <w:rFonts w:ascii="Arial" w:hAnsi="Arial" w:cs="Arial"/>
                <w:color w:val="000000"/>
                <w:sz w:val="16"/>
                <w:szCs w:val="16"/>
              </w:rPr>
              <w:t>±</w:t>
            </w:r>
            <w:r>
              <w:rPr>
                <w:rFonts w:ascii="Arial" w:hAnsi="Arial" w:cs="Arial"/>
                <w:color w:val="000000"/>
                <w:sz w:val="16"/>
                <w:szCs w:val="16"/>
              </w:rPr>
              <w:t xml:space="preserve">0.0063  </w:t>
            </w:r>
          </w:p>
          <w:p w14:paraId="5D3517C6"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6.74, </w:t>
            </w:r>
            <w:r w:rsidRPr="00FD6E88">
              <w:rPr>
                <w:rFonts w:ascii="Arial" w:hAnsi="Arial" w:cs="Arial"/>
                <w:color w:val="000000"/>
                <w:sz w:val="16"/>
                <w:szCs w:val="16"/>
              </w:rPr>
              <w:t xml:space="preserve">p </w:t>
            </w:r>
            <w:r>
              <w:rPr>
                <w:rFonts w:ascii="Arial" w:hAnsi="Arial" w:cs="Arial"/>
                <w:color w:val="000000"/>
                <w:sz w:val="16"/>
                <w:szCs w:val="16"/>
              </w:rPr>
              <w:t>= 5.72e-10</w:t>
            </w:r>
          </w:p>
          <w:p w14:paraId="58DDFEBD" w14:textId="77777777" w:rsidR="00090042" w:rsidRDefault="00090042" w:rsidP="0069752A">
            <w:pPr>
              <w:contextualSpacing/>
              <w:rPr>
                <w:rFonts w:ascii="Arial" w:hAnsi="Arial" w:cs="Arial"/>
                <w:color w:val="000000"/>
                <w:sz w:val="16"/>
                <w:szCs w:val="16"/>
              </w:rPr>
            </w:pPr>
          </w:p>
          <w:p w14:paraId="57828382"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Target gain: 0.13</w:t>
            </w:r>
            <w:r w:rsidRPr="00FD6E88">
              <w:rPr>
                <w:rFonts w:ascii="Arial" w:hAnsi="Arial" w:cs="Arial"/>
                <w:color w:val="000000"/>
                <w:sz w:val="16"/>
                <w:szCs w:val="16"/>
              </w:rPr>
              <w:t>±</w:t>
            </w:r>
            <w:r>
              <w:rPr>
                <w:rFonts w:ascii="Arial" w:hAnsi="Arial" w:cs="Arial"/>
                <w:color w:val="000000"/>
                <w:sz w:val="16"/>
                <w:szCs w:val="16"/>
              </w:rPr>
              <w:t>0.059</w:t>
            </w:r>
          </w:p>
          <w:p w14:paraId="44FBECD1"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2.28, </w:t>
            </w:r>
            <w:r w:rsidRPr="00FD6E88">
              <w:rPr>
                <w:rFonts w:ascii="Arial" w:hAnsi="Arial" w:cs="Arial"/>
                <w:color w:val="000000"/>
                <w:sz w:val="16"/>
                <w:szCs w:val="16"/>
              </w:rPr>
              <w:t>p</w:t>
            </w:r>
            <w:r>
              <w:rPr>
                <w:rFonts w:ascii="Arial" w:hAnsi="Arial" w:cs="Arial"/>
                <w:color w:val="000000"/>
                <w:sz w:val="16"/>
                <w:szCs w:val="16"/>
              </w:rPr>
              <w:t xml:space="preserve"> = 0.024 </w:t>
            </w:r>
          </w:p>
          <w:p w14:paraId="0FB8D88F" w14:textId="77777777" w:rsidR="00090042" w:rsidRDefault="00090042" w:rsidP="0069752A">
            <w:pPr>
              <w:contextualSpacing/>
              <w:rPr>
                <w:rFonts w:ascii="Arial" w:hAnsi="Arial" w:cs="Arial"/>
                <w:color w:val="000000"/>
                <w:sz w:val="16"/>
                <w:szCs w:val="16"/>
              </w:rPr>
            </w:pPr>
          </w:p>
          <w:p w14:paraId="41589621"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0.0077</w:t>
            </w:r>
            <w:r w:rsidRPr="00FD6E88">
              <w:rPr>
                <w:rFonts w:ascii="Arial" w:hAnsi="Arial" w:cs="Arial"/>
                <w:color w:val="000000"/>
                <w:sz w:val="16"/>
                <w:szCs w:val="16"/>
              </w:rPr>
              <w:t>±</w:t>
            </w:r>
            <w:r>
              <w:rPr>
                <w:rFonts w:ascii="Arial" w:hAnsi="Arial" w:cs="Arial"/>
                <w:color w:val="000000"/>
                <w:sz w:val="16"/>
                <w:szCs w:val="16"/>
              </w:rPr>
              <w:t>0.059</w:t>
            </w:r>
          </w:p>
          <w:p w14:paraId="7E8441F5"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1.26, </w:t>
            </w:r>
            <w:r w:rsidRPr="00FD6E88">
              <w:rPr>
                <w:rFonts w:ascii="Arial" w:hAnsi="Arial" w:cs="Arial"/>
                <w:color w:val="000000"/>
                <w:sz w:val="16"/>
                <w:szCs w:val="16"/>
              </w:rPr>
              <w:t>p</w:t>
            </w:r>
            <w:r>
              <w:rPr>
                <w:rFonts w:ascii="Arial" w:hAnsi="Arial" w:cs="Arial"/>
                <w:color w:val="000000"/>
                <w:sz w:val="16"/>
                <w:szCs w:val="16"/>
              </w:rPr>
              <w:t xml:space="preserve"> = 0.21</w:t>
            </w:r>
          </w:p>
          <w:p w14:paraId="32E34945"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547E99E2"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17E2475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ED6F4EC"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777EDD4B" w14:textId="77777777" w:rsidR="00090042" w:rsidRDefault="00CB1AC1"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5.094</w:t>
            </w:r>
          </w:p>
        </w:tc>
        <w:tc>
          <w:tcPr>
            <w:tcW w:w="1170" w:type="dxa"/>
            <w:vAlign w:val="center"/>
          </w:tcPr>
          <w:p w14:paraId="58FC8519"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6A8AFDDA"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0.024</w:t>
            </w:r>
          </w:p>
        </w:tc>
      </w:tr>
      <w:tr w:rsidR="00090042" w:rsidRPr="008C5995" w14:paraId="4E469AEE" w14:textId="77777777" w:rsidTr="0069752A">
        <w:trPr>
          <w:trHeight w:val="429"/>
          <w:jc w:val="center"/>
        </w:trPr>
        <w:tc>
          <w:tcPr>
            <w:tcW w:w="2425" w:type="dxa"/>
            <w:vMerge/>
            <w:vAlign w:val="center"/>
          </w:tcPr>
          <w:p w14:paraId="43D77A16"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3C738339"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ign w:val="center"/>
          </w:tcPr>
          <w:p w14:paraId="367DE465"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16AFC37F"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6FEB999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6FB6AE"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24C00B0D" w14:textId="77777777" w:rsidR="00090042" w:rsidRDefault="00CB1AC1"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1.57</w:t>
            </w:r>
          </w:p>
        </w:tc>
        <w:tc>
          <w:tcPr>
            <w:tcW w:w="1170" w:type="dxa"/>
            <w:vAlign w:val="center"/>
          </w:tcPr>
          <w:p w14:paraId="7674C364"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7878D31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0.21</w:t>
            </w:r>
          </w:p>
        </w:tc>
      </w:tr>
      <w:tr w:rsidR="00090042" w:rsidRPr="008C5995" w14:paraId="142D1B03" w14:textId="77777777" w:rsidTr="0069752A">
        <w:trPr>
          <w:trHeight w:val="429"/>
          <w:jc w:val="center"/>
        </w:trPr>
        <w:tc>
          <w:tcPr>
            <w:tcW w:w="2425" w:type="dxa"/>
            <w:vMerge w:val="restart"/>
            <w:vAlign w:val="center"/>
          </w:tcPr>
          <w:p w14:paraId="05B26F4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96305CE"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56E2669C" w14:textId="77777777" w:rsidR="00090042" w:rsidRPr="008C5995" w:rsidRDefault="00090042" w:rsidP="0069752A">
            <w:pPr>
              <w:contextualSpacing/>
              <w:rPr>
                <w:rFonts w:ascii="Consolas" w:hAnsi="Consolas" w:cs="Consolas"/>
                <w:color w:val="000000" w:themeColor="text1"/>
                <w:sz w:val="16"/>
                <w:szCs w:val="16"/>
              </w:rPr>
            </w:pPr>
          </w:p>
          <w:p w14:paraId="4687400B"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4DB0C9E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23D7516"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5AC1973F"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S5m</w:t>
            </w:r>
          </w:p>
        </w:tc>
        <w:tc>
          <w:tcPr>
            <w:tcW w:w="2340" w:type="dxa"/>
            <w:gridSpan w:val="2"/>
            <w:vMerge w:val="restart"/>
            <w:vAlign w:val="center"/>
          </w:tcPr>
          <w:p w14:paraId="4FD425F3"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6.53</w:t>
            </w:r>
            <w:r w:rsidRPr="00FD6E88">
              <w:rPr>
                <w:rFonts w:ascii="Arial" w:hAnsi="Arial" w:cs="Arial"/>
                <w:color w:val="000000"/>
                <w:sz w:val="16"/>
                <w:szCs w:val="16"/>
              </w:rPr>
              <w:t>±</w:t>
            </w:r>
            <w:r>
              <w:rPr>
                <w:rFonts w:ascii="Arial" w:hAnsi="Arial" w:cs="Arial"/>
                <w:color w:val="000000"/>
                <w:sz w:val="16"/>
                <w:szCs w:val="16"/>
              </w:rPr>
              <w:t xml:space="preserve">1.51  </w:t>
            </w:r>
          </w:p>
          <w:p w14:paraId="18C0C1DB"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4.34, </w:t>
            </w:r>
            <w:r w:rsidRPr="00FD6E88">
              <w:rPr>
                <w:rFonts w:ascii="Arial" w:hAnsi="Arial" w:cs="Arial"/>
                <w:color w:val="000000"/>
                <w:sz w:val="16"/>
                <w:szCs w:val="16"/>
              </w:rPr>
              <w:t xml:space="preserve">p </w:t>
            </w:r>
            <w:r>
              <w:rPr>
                <w:rFonts w:ascii="Arial" w:hAnsi="Arial" w:cs="Arial"/>
                <w:color w:val="000000"/>
                <w:sz w:val="16"/>
                <w:szCs w:val="16"/>
              </w:rPr>
              <w:t>= 3.01e-5</w:t>
            </w:r>
          </w:p>
          <w:p w14:paraId="35D9BB96" w14:textId="77777777" w:rsidR="00090042" w:rsidRDefault="00090042" w:rsidP="0069752A">
            <w:pPr>
              <w:contextualSpacing/>
              <w:rPr>
                <w:rFonts w:ascii="Arial" w:hAnsi="Arial" w:cs="Arial"/>
                <w:color w:val="000000"/>
                <w:sz w:val="16"/>
                <w:szCs w:val="16"/>
              </w:rPr>
            </w:pPr>
          </w:p>
          <w:p w14:paraId="7CFE38D6"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Adaptation gain: 36.44</w:t>
            </w:r>
            <w:r w:rsidRPr="00FD6E88">
              <w:rPr>
                <w:rFonts w:ascii="Arial" w:hAnsi="Arial" w:cs="Arial"/>
                <w:color w:val="000000"/>
                <w:sz w:val="16"/>
                <w:szCs w:val="16"/>
              </w:rPr>
              <w:t>±</w:t>
            </w:r>
            <w:r>
              <w:rPr>
                <w:rFonts w:ascii="Arial" w:hAnsi="Arial" w:cs="Arial"/>
                <w:color w:val="000000"/>
                <w:sz w:val="16"/>
                <w:szCs w:val="16"/>
              </w:rPr>
              <w:t>32.59</w:t>
            </w:r>
          </w:p>
          <w:p w14:paraId="3FD777A8"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1.12, </w:t>
            </w:r>
            <w:r w:rsidRPr="00FD6E88">
              <w:rPr>
                <w:rFonts w:ascii="Arial" w:hAnsi="Arial" w:cs="Arial"/>
                <w:color w:val="000000"/>
                <w:sz w:val="16"/>
                <w:szCs w:val="16"/>
              </w:rPr>
              <w:t>p</w:t>
            </w:r>
            <w:r>
              <w:rPr>
                <w:rFonts w:ascii="Arial" w:hAnsi="Arial" w:cs="Arial"/>
                <w:color w:val="000000"/>
                <w:sz w:val="16"/>
                <w:szCs w:val="16"/>
              </w:rPr>
              <w:t xml:space="preserve"> = 0.27 </w:t>
            </w:r>
          </w:p>
          <w:p w14:paraId="48164312" w14:textId="77777777" w:rsidR="00090042" w:rsidRDefault="00090042" w:rsidP="0069752A">
            <w:pPr>
              <w:contextualSpacing/>
              <w:rPr>
                <w:rFonts w:ascii="Arial" w:hAnsi="Arial" w:cs="Arial"/>
                <w:color w:val="000000"/>
                <w:sz w:val="16"/>
                <w:szCs w:val="16"/>
              </w:rPr>
            </w:pPr>
          </w:p>
          <w:p w14:paraId="1917D79E"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3.11</w:t>
            </w:r>
            <w:r w:rsidRPr="00FD6E88">
              <w:rPr>
                <w:rFonts w:ascii="Arial" w:hAnsi="Arial" w:cs="Arial"/>
                <w:color w:val="000000"/>
                <w:sz w:val="16"/>
                <w:szCs w:val="16"/>
              </w:rPr>
              <w:t>±</w:t>
            </w:r>
            <w:r>
              <w:rPr>
                <w:rFonts w:ascii="Arial" w:hAnsi="Arial" w:cs="Arial"/>
                <w:color w:val="000000"/>
                <w:sz w:val="16"/>
                <w:szCs w:val="16"/>
              </w:rPr>
              <w:t>1.66</w:t>
            </w:r>
          </w:p>
          <w:p w14:paraId="42B78637"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1.88, </w:t>
            </w:r>
            <w:r w:rsidRPr="00FD6E88">
              <w:rPr>
                <w:rFonts w:ascii="Arial" w:hAnsi="Arial" w:cs="Arial"/>
                <w:color w:val="000000"/>
                <w:sz w:val="16"/>
                <w:szCs w:val="16"/>
              </w:rPr>
              <w:t>p</w:t>
            </w:r>
            <w:r>
              <w:rPr>
                <w:rFonts w:ascii="Arial" w:hAnsi="Arial" w:cs="Arial"/>
                <w:color w:val="000000"/>
                <w:sz w:val="16"/>
                <w:szCs w:val="16"/>
              </w:rPr>
              <w:t xml:space="preserve"> = 0.063</w:t>
            </w:r>
          </w:p>
          <w:p w14:paraId="15A4C034"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6C6E44A8"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5D4CE2F5"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9ABA9A4"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(1|mouse)</w:t>
            </w:r>
          </w:p>
        </w:tc>
        <w:tc>
          <w:tcPr>
            <w:tcW w:w="1620" w:type="dxa"/>
            <w:vAlign w:val="center"/>
          </w:tcPr>
          <w:p w14:paraId="7997F435" w14:textId="77777777" w:rsidR="00090042" w:rsidRDefault="00CB1AC1"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1.24</w:t>
            </w:r>
          </w:p>
        </w:tc>
        <w:tc>
          <w:tcPr>
            <w:tcW w:w="1170" w:type="dxa"/>
            <w:vAlign w:val="center"/>
          </w:tcPr>
          <w:p w14:paraId="55808A37"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3F434EA6"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0.26</w:t>
            </w:r>
          </w:p>
        </w:tc>
      </w:tr>
      <w:tr w:rsidR="00090042" w:rsidRPr="008C5995" w14:paraId="64F34F35" w14:textId="77777777" w:rsidTr="0069752A">
        <w:trPr>
          <w:trHeight w:val="429"/>
          <w:jc w:val="center"/>
        </w:trPr>
        <w:tc>
          <w:tcPr>
            <w:tcW w:w="2425" w:type="dxa"/>
            <w:vMerge/>
            <w:vAlign w:val="center"/>
          </w:tcPr>
          <w:p w14:paraId="2171FA5D"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2C9E8513" w14:textId="77777777" w:rsidR="00090042" w:rsidRDefault="00090042" w:rsidP="0069752A">
            <w:pPr>
              <w:contextualSpacing/>
              <w:rPr>
                <w:rFonts w:ascii="Arial" w:hAnsi="Arial" w:cs="Arial"/>
                <w:color w:val="000000" w:themeColor="text1"/>
                <w:sz w:val="16"/>
                <w:szCs w:val="16"/>
              </w:rPr>
            </w:pPr>
          </w:p>
        </w:tc>
        <w:tc>
          <w:tcPr>
            <w:tcW w:w="2340" w:type="dxa"/>
            <w:gridSpan w:val="2"/>
            <w:vMerge/>
            <w:vAlign w:val="center"/>
          </w:tcPr>
          <w:p w14:paraId="5863E1B9"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0AD75C6A"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0300F8B2"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7518241"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lastRenderedPageBreak/>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6CFEDD4A" w14:textId="77777777" w:rsidR="00090042" w:rsidRDefault="00CB1AC1"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3.47</w:t>
            </w:r>
          </w:p>
        </w:tc>
        <w:tc>
          <w:tcPr>
            <w:tcW w:w="1170" w:type="dxa"/>
            <w:vAlign w:val="center"/>
          </w:tcPr>
          <w:p w14:paraId="087C6363"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26FD780D"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0.062</w:t>
            </w:r>
          </w:p>
        </w:tc>
      </w:tr>
      <w:tr w:rsidR="00090042" w:rsidRPr="008C5995" w14:paraId="61FE204F" w14:textId="77777777" w:rsidTr="0069752A">
        <w:trPr>
          <w:trHeight w:val="429"/>
          <w:jc w:val="center"/>
        </w:trPr>
        <w:tc>
          <w:tcPr>
            <w:tcW w:w="2425" w:type="dxa"/>
            <w:vMerge w:val="restart"/>
            <w:vAlign w:val="center"/>
          </w:tcPr>
          <w:p w14:paraId="65327ED7"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5D38EF19"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6C39689F" w14:textId="77777777" w:rsidR="00090042" w:rsidRPr="008C5995" w:rsidRDefault="00090042" w:rsidP="0069752A">
            <w:pPr>
              <w:contextualSpacing/>
              <w:rPr>
                <w:rFonts w:ascii="Consolas" w:hAnsi="Consolas" w:cs="Consolas"/>
                <w:color w:val="000000" w:themeColor="text1"/>
                <w:sz w:val="16"/>
                <w:szCs w:val="16"/>
              </w:rPr>
            </w:pPr>
          </w:p>
          <w:p w14:paraId="716F9418"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6091522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4208AE1B"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620C0DC9"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S5n</w:t>
            </w:r>
          </w:p>
        </w:tc>
        <w:tc>
          <w:tcPr>
            <w:tcW w:w="2340" w:type="dxa"/>
            <w:gridSpan w:val="2"/>
            <w:vMerge w:val="restart"/>
            <w:vAlign w:val="center"/>
          </w:tcPr>
          <w:p w14:paraId="0379B8E8"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0.063</w:t>
            </w:r>
            <w:r w:rsidRPr="00FD6E88">
              <w:rPr>
                <w:rFonts w:ascii="Arial" w:hAnsi="Arial" w:cs="Arial"/>
                <w:color w:val="000000"/>
                <w:sz w:val="16"/>
                <w:szCs w:val="16"/>
              </w:rPr>
              <w:t>±</w:t>
            </w:r>
            <w:r>
              <w:rPr>
                <w:rFonts w:ascii="Arial" w:hAnsi="Arial" w:cs="Arial"/>
                <w:color w:val="000000"/>
                <w:sz w:val="16"/>
                <w:szCs w:val="16"/>
              </w:rPr>
              <w:t xml:space="preserve">0.0076  </w:t>
            </w:r>
          </w:p>
          <w:p w14:paraId="6FB74A6F"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8.35, </w:t>
            </w:r>
            <w:r w:rsidRPr="00FD6E88">
              <w:rPr>
                <w:rFonts w:ascii="Arial" w:hAnsi="Arial" w:cs="Arial"/>
                <w:color w:val="000000"/>
                <w:sz w:val="16"/>
                <w:szCs w:val="16"/>
              </w:rPr>
              <w:t xml:space="preserve">p </w:t>
            </w:r>
            <w:r>
              <w:rPr>
                <w:rFonts w:ascii="Arial" w:hAnsi="Arial" w:cs="Arial"/>
                <w:color w:val="000000"/>
                <w:sz w:val="16"/>
                <w:szCs w:val="16"/>
              </w:rPr>
              <w:t>= 1.40e-13</w:t>
            </w:r>
          </w:p>
          <w:p w14:paraId="65AF8054" w14:textId="77777777" w:rsidR="00090042" w:rsidRDefault="00090042" w:rsidP="0069752A">
            <w:pPr>
              <w:contextualSpacing/>
              <w:rPr>
                <w:rFonts w:ascii="Arial" w:hAnsi="Arial" w:cs="Arial"/>
                <w:color w:val="000000"/>
                <w:sz w:val="16"/>
                <w:szCs w:val="16"/>
              </w:rPr>
            </w:pPr>
          </w:p>
          <w:p w14:paraId="18DB0809"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Adaptation gain: -0.16</w:t>
            </w:r>
            <w:r w:rsidRPr="00FD6E88">
              <w:rPr>
                <w:rFonts w:ascii="Arial" w:hAnsi="Arial" w:cs="Arial"/>
                <w:color w:val="000000"/>
                <w:sz w:val="16"/>
                <w:szCs w:val="16"/>
              </w:rPr>
              <w:t>±</w:t>
            </w:r>
            <w:r>
              <w:rPr>
                <w:rFonts w:ascii="Arial" w:hAnsi="Arial" w:cs="Arial"/>
                <w:color w:val="000000"/>
                <w:sz w:val="16"/>
                <w:szCs w:val="16"/>
              </w:rPr>
              <w:t>0.16</w:t>
            </w:r>
          </w:p>
          <w:p w14:paraId="25CFFBDE"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-0.96, </w:t>
            </w:r>
            <w:r w:rsidRPr="00FD6E88">
              <w:rPr>
                <w:rFonts w:ascii="Arial" w:hAnsi="Arial" w:cs="Arial"/>
                <w:color w:val="000000"/>
                <w:sz w:val="16"/>
                <w:szCs w:val="16"/>
              </w:rPr>
              <w:t>p</w:t>
            </w:r>
            <w:r>
              <w:rPr>
                <w:rFonts w:ascii="Arial" w:hAnsi="Arial" w:cs="Arial"/>
                <w:color w:val="000000"/>
                <w:sz w:val="16"/>
                <w:szCs w:val="16"/>
              </w:rPr>
              <w:t xml:space="preserve"> = 0.34 </w:t>
            </w:r>
          </w:p>
          <w:p w14:paraId="36FE28C6" w14:textId="77777777" w:rsidR="00090042" w:rsidRDefault="00090042" w:rsidP="0069752A">
            <w:pPr>
              <w:contextualSpacing/>
              <w:rPr>
                <w:rFonts w:ascii="Arial" w:hAnsi="Arial" w:cs="Arial"/>
                <w:color w:val="000000"/>
                <w:sz w:val="16"/>
                <w:szCs w:val="16"/>
              </w:rPr>
            </w:pPr>
          </w:p>
          <w:p w14:paraId="4F6F0573"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0.0058</w:t>
            </w:r>
            <w:r w:rsidRPr="00FD6E88">
              <w:rPr>
                <w:rFonts w:ascii="Arial" w:hAnsi="Arial" w:cs="Arial"/>
                <w:color w:val="000000"/>
                <w:sz w:val="16"/>
                <w:szCs w:val="16"/>
              </w:rPr>
              <w:t>±</w:t>
            </w:r>
            <w:r>
              <w:rPr>
                <w:rFonts w:ascii="Arial" w:hAnsi="Arial" w:cs="Arial"/>
                <w:color w:val="000000"/>
                <w:sz w:val="16"/>
                <w:szCs w:val="16"/>
              </w:rPr>
              <w:t>0.0084</w:t>
            </w:r>
          </w:p>
          <w:p w14:paraId="7130FE97"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0.70, </w:t>
            </w:r>
            <w:r w:rsidRPr="00FD6E88">
              <w:rPr>
                <w:rFonts w:ascii="Arial" w:hAnsi="Arial" w:cs="Arial"/>
                <w:color w:val="000000"/>
                <w:sz w:val="16"/>
                <w:szCs w:val="16"/>
              </w:rPr>
              <w:t>p</w:t>
            </w:r>
            <w:r>
              <w:rPr>
                <w:rFonts w:ascii="Arial" w:hAnsi="Arial" w:cs="Arial"/>
                <w:color w:val="000000"/>
                <w:sz w:val="16"/>
                <w:szCs w:val="16"/>
              </w:rPr>
              <w:t xml:space="preserve"> = 0.49</w:t>
            </w:r>
          </w:p>
          <w:p w14:paraId="7FA3E3AF"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4D62A217"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5BF12D6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4E67116C"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631429A2" w14:textId="77777777" w:rsidR="00090042" w:rsidRDefault="00CB1AC1"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0.91</w:t>
            </w:r>
          </w:p>
        </w:tc>
        <w:tc>
          <w:tcPr>
            <w:tcW w:w="1170" w:type="dxa"/>
            <w:vAlign w:val="center"/>
          </w:tcPr>
          <w:p w14:paraId="178E1E0C"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42235EF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0.34</w:t>
            </w:r>
          </w:p>
        </w:tc>
      </w:tr>
      <w:tr w:rsidR="00090042" w:rsidRPr="008C5995" w14:paraId="2BFB93D6" w14:textId="77777777" w:rsidTr="0069752A">
        <w:trPr>
          <w:trHeight w:val="429"/>
          <w:jc w:val="center"/>
        </w:trPr>
        <w:tc>
          <w:tcPr>
            <w:tcW w:w="2425" w:type="dxa"/>
            <w:vMerge/>
            <w:vAlign w:val="center"/>
          </w:tcPr>
          <w:p w14:paraId="6D2A71F4"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10629621" w14:textId="77777777" w:rsidR="00090042" w:rsidRDefault="00090042" w:rsidP="0069752A">
            <w:pPr>
              <w:contextualSpacing/>
              <w:rPr>
                <w:rFonts w:ascii="Arial" w:hAnsi="Arial" w:cs="Arial"/>
                <w:color w:val="000000" w:themeColor="text1"/>
                <w:sz w:val="16"/>
                <w:szCs w:val="16"/>
              </w:rPr>
            </w:pPr>
          </w:p>
        </w:tc>
        <w:tc>
          <w:tcPr>
            <w:tcW w:w="2340" w:type="dxa"/>
            <w:gridSpan w:val="2"/>
            <w:vMerge/>
            <w:vAlign w:val="center"/>
          </w:tcPr>
          <w:p w14:paraId="31262676"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1F9E58BB"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18BECBF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AA26D08"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743DCA9B" w14:textId="77777777" w:rsidR="00090042" w:rsidRDefault="00CB1AC1"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0.49</w:t>
            </w:r>
          </w:p>
        </w:tc>
        <w:tc>
          <w:tcPr>
            <w:tcW w:w="1170" w:type="dxa"/>
            <w:vAlign w:val="center"/>
          </w:tcPr>
          <w:p w14:paraId="0192A26F"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716E353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0.49</w:t>
            </w:r>
          </w:p>
        </w:tc>
      </w:tr>
    </w:tbl>
    <w:p w14:paraId="6D63417F" w14:textId="77777777" w:rsidR="00090042" w:rsidRPr="00F51242" w:rsidRDefault="00090042" w:rsidP="00090042">
      <w:pPr>
        <w:rPr>
          <w:rFonts w:ascii="Arial" w:hAnsi="Arial" w:cs="Arial"/>
          <w:b/>
          <w:bCs/>
          <w:sz w:val="22"/>
          <w:szCs w:val="22"/>
        </w:rPr>
      </w:pPr>
    </w:p>
    <w:p w14:paraId="13D48D4A" w14:textId="77777777" w:rsidR="00090042" w:rsidRPr="00F51242" w:rsidRDefault="00090042" w:rsidP="00090042">
      <w:pPr>
        <w:rPr>
          <w:rFonts w:ascii="Arial" w:hAnsi="Arial" w:cs="Arial"/>
          <w:b/>
          <w:bCs/>
          <w:sz w:val="22"/>
          <w:szCs w:val="22"/>
        </w:rPr>
      </w:pPr>
    </w:p>
    <w:p w14:paraId="5C3D15F0" w14:textId="77777777"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7777777" w:rsidR="00090042" w:rsidRPr="00F51242" w:rsidRDefault="00090042" w:rsidP="00090042">
      <w:pPr>
        <w:rPr>
          <w:rFonts w:ascii="Arial" w:hAnsi="Arial" w:cs="Arial"/>
          <w:sz w:val="22"/>
          <w:szCs w:val="22"/>
        </w:rPr>
      </w:pPr>
      <w:r>
        <w:rPr>
          <w:rFonts w:ascii="Arial" w:hAnsi="Arial" w:cs="Arial"/>
          <w:b/>
          <w:bCs/>
          <w:sz w:val="22"/>
          <w:szCs w:val="22"/>
        </w:rPr>
        <w:lastRenderedPageBreak/>
        <w:t xml:space="preserve">Supplementary </w:t>
      </w:r>
      <w:r w:rsidRPr="00F51242">
        <w:rPr>
          <w:rFonts w:ascii="Arial" w:hAnsi="Arial" w:cs="Arial"/>
          <w:b/>
          <w:bCs/>
          <w:sz w:val="22"/>
          <w:szCs w:val="22"/>
        </w:rPr>
        <w:t xml:space="preserve">Table 2: </w:t>
      </w:r>
      <w:r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14BFDEB0"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54C9AE80"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6FA7ADF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1E9C048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4894537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2AD77A75"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4F1BDBA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2D7ADE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77777777" w:rsidR="00090042" w:rsidRDefault="00090042" w:rsidP="00090042">
      <w:pPr>
        <w:rPr>
          <w:rFonts w:ascii="Arial" w:hAnsi="Arial" w:cs="Arial"/>
          <w:sz w:val="22"/>
          <w:szCs w:val="22"/>
        </w:rPr>
      </w:pPr>
      <w:r>
        <w:rPr>
          <w:rFonts w:ascii="Arial" w:hAnsi="Arial" w:cs="Arial"/>
          <w:b/>
          <w:bCs/>
          <w:sz w:val="22"/>
          <w:szCs w:val="22"/>
        </w:rPr>
        <w:lastRenderedPageBreak/>
        <w:t xml:space="preserve">Supplementary Table 3: </w:t>
      </w:r>
      <w:r>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6A78610F" w:rsidR="00090042" w:rsidRPr="00313FD5" w:rsidRDefault="00FD41E8"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CB1AC1"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CB1AC1"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492E573B" w:rsidR="00090042" w:rsidRPr="00313FD5" w:rsidRDefault="00FD41E8"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CB1AC1"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0827A316" w:rsidR="00090042" w:rsidRPr="004758A2" w:rsidRDefault="00FD41E8"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CB1AC1"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4BBDB828" w:rsidR="00090042" w:rsidRPr="00313FD5" w:rsidRDefault="00FD41E8"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CB1AC1"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0BAFF1C0" w:rsidR="00090042" w:rsidRDefault="00FD41E8"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30A01FEF"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CB1AC1"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CB1AC1"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Simulated noise 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CB1AC1"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77777777" w:rsidR="00090042" w:rsidRDefault="00090042" w:rsidP="00090042">
      <w:pPr>
        <w:rPr>
          <w:rFonts w:ascii="Arial" w:hAnsi="Arial" w:cs="Arial"/>
          <w:sz w:val="22"/>
          <w:szCs w:val="22"/>
        </w:rPr>
      </w:pPr>
      <w:r>
        <w:rPr>
          <w:rFonts w:ascii="Arial" w:hAnsi="Arial" w:cs="Arial"/>
          <w:sz w:val="22"/>
          <w:szCs w:val="22"/>
        </w:rPr>
        <w:br w:type="page"/>
      </w:r>
    </w:p>
    <w:p w14:paraId="78204A6A" w14:textId="77777777" w:rsidR="00090042" w:rsidRDefault="00090042" w:rsidP="00383973">
      <w:pPr>
        <w:pStyle w:val="Heading2"/>
        <w:rPr>
          <w:rFonts w:eastAsiaTheme="minorEastAsia"/>
        </w:rPr>
      </w:pPr>
      <w:r w:rsidRPr="007A7EBA">
        <w:rPr>
          <w:rFonts w:eastAsiaTheme="minorEastAsia"/>
          <w:noProof/>
        </w:rPr>
        <w:lastRenderedPageBreak/>
        <w:drawing>
          <wp:anchor distT="0" distB="0" distL="114300" distR="114300" simplePos="0" relativeHeight="251668480" behindDoc="0" locked="0" layoutInCell="1" allowOverlap="1" wp14:anchorId="6E308CBE" wp14:editId="57943CB9">
            <wp:simplePos x="0" y="0"/>
            <wp:positionH relativeFrom="column">
              <wp:align>center</wp:align>
            </wp:positionH>
            <wp:positionV relativeFrom="paragraph">
              <wp:posOffset>0</wp:posOffset>
            </wp:positionV>
            <wp:extent cx="6851699" cy="4005072"/>
            <wp:effectExtent l="0" t="0" r="0" b="0"/>
            <wp:wrapTopAndBottom/>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699" cy="4005072"/>
                    </a:xfrm>
                    <a:prstGeom prst="rect">
                      <a:avLst/>
                    </a:prstGeom>
                  </pic:spPr>
                </pic:pic>
              </a:graphicData>
            </a:graphic>
            <wp14:sizeRelV relativeFrom="margin">
              <wp14:pctHeight>0</wp14:pctHeight>
            </wp14:sizeRelV>
          </wp:anchor>
        </w:drawing>
      </w:r>
      <w:r w:rsidRPr="006C0F67">
        <w:rPr>
          <w:noProof/>
        </w:rPr>
        <w:t>Extended Data</w:t>
      </w:r>
      <w:r>
        <w:rPr>
          <w:noProof/>
        </w:rPr>
        <w:t xml:space="preserve"> </w:t>
      </w:r>
      <w:r w:rsidRPr="007A7EBA">
        <w:rPr>
          <w:rFonts w:eastAsiaTheme="minorEastAsia"/>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77777777"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w:t>
      </w:r>
      <w:proofErr w:type="gramStart"/>
      <w:r>
        <w:rPr>
          <w:rFonts w:ascii="Arial" w:eastAsiaTheme="minorEastAsia" w:hAnsi="Arial" w:cs="Arial"/>
          <w:sz w:val="20"/>
          <w:szCs w:val="20"/>
        </w:rPr>
        <w:t>blue</w:t>
      </w:r>
      <w:proofErr w:type="gramEnd"/>
      <w:r>
        <w:rPr>
          <w:rFonts w:ascii="Arial" w:eastAsiaTheme="minorEastAsia" w:hAnsi="Arial" w:cs="Arial"/>
          <w:sz w:val="20"/>
          <w:szCs w:val="20"/>
        </w:rPr>
        <w:t xml:space="preserv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proofErr w:type="gramStart"/>
      <w:r>
        <w:rPr>
          <w:rFonts w:ascii="Arial" w:eastAsiaTheme="minorEastAsia" w:hAnsi="Arial" w:cs="Arial"/>
          <w:sz w:val="20"/>
          <w:szCs w:val="20"/>
        </w:rPr>
        <w:t>The</w:t>
      </w:r>
      <w:proofErr w:type="gramEnd"/>
      <w:r>
        <w:rPr>
          <w:rFonts w:ascii="Arial" w:eastAsiaTheme="minorEastAsia" w:hAnsi="Arial" w:cs="Arial"/>
          <w:sz w:val="20"/>
          <w:szCs w:val="20"/>
        </w:rPr>
        <w:t xml:space="preserve"> true contrast (labelled as variance) of the stimulus (blue, red, and dashed grey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Each trace indicates target from noise discriminability over time,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noise (blue or red) distributions as a function of time and contrast. The top row includes responses to targets and noise 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77777777" w:rsidR="00090042" w:rsidRDefault="00090042" w:rsidP="00383973">
      <w:pPr>
        <w:pStyle w:val="Heading2"/>
      </w:pPr>
      <w:r w:rsidRPr="006C0F67">
        <w:rPr>
          <w:noProof/>
        </w:rPr>
        <w:lastRenderedPageBreak/>
        <w:drawing>
          <wp:anchor distT="0" distB="0" distL="114300" distR="114300" simplePos="0" relativeHeight="251667456" behindDoc="0" locked="0" layoutInCell="1" allowOverlap="1" wp14:anchorId="6CEA6E07" wp14:editId="788C072A">
            <wp:simplePos x="0" y="0"/>
            <wp:positionH relativeFrom="column">
              <wp:align>center</wp:align>
            </wp:positionH>
            <wp:positionV relativeFrom="paragraph">
              <wp:posOffset>0</wp:posOffset>
            </wp:positionV>
            <wp:extent cx="6560185" cy="5440045"/>
            <wp:effectExtent l="0" t="0" r="5715" b="0"/>
            <wp:wrapTopAndBottom/>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0185" cy="5440045"/>
                    </a:xfrm>
                    <a:prstGeom prst="rect">
                      <a:avLst/>
                    </a:prstGeom>
                  </pic:spPr>
                </pic:pic>
              </a:graphicData>
            </a:graphic>
            <wp14:sizeRelH relativeFrom="margin">
              <wp14:pctWidth>0</wp14:pctWidth>
            </wp14:sizeRelH>
            <wp14:sizeRelV relativeFrom="margin">
              <wp14:pctHeight>0</wp14:pctHeight>
            </wp14:sizeRelV>
          </wp:anchor>
        </w:drawing>
      </w:r>
      <w:r w:rsidRPr="006C0F67">
        <w:rPr>
          <w:noProof/>
        </w:rPr>
        <w:t>Extended Data</w:t>
      </w:r>
      <w:r>
        <w:rPr>
          <w:noProof/>
        </w:rPr>
        <w:t xml:space="preserve"> Figure 2</w:t>
      </w:r>
      <w:r>
        <w:t xml:space="preserve"> (related to Figure 2)</w:t>
      </w:r>
      <w:r w:rsidRPr="00EB6352">
        <w:t>.</w:t>
      </w:r>
      <w: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77777777" w:rsidR="00090042" w:rsidRDefault="00090042" w:rsidP="00090042">
      <w:pPr>
        <w:jc w:val="both"/>
        <w:rPr>
          <w:rFonts w:ascii="Arial" w:hAnsi="Arial" w:cs="Arial"/>
          <w:color w:val="000000"/>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 xml:space="preserve">Schematic of simulated neurons in the forward model. Each neuron received broadband noise inputs which changed contrast every 2s. A STRF modelled by a 2D-gaussian function with added noise filtered the stimulus to generate a linear response. This filter response was then modulated by a gain control function, which controlled the amount and time-course of gain control for the simulated neuron. This gain modulated output was then exponentiated and stochastic spikes were generated according to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proofErr w:type="gramStart"/>
      <w:r>
        <w:rPr>
          <w:rFonts w:ascii="Arial" w:hAnsi="Arial" w:cs="Arial"/>
          <w:sz w:val="20"/>
          <w:szCs w:val="20"/>
        </w:rPr>
        <w:t>Each</w:t>
      </w:r>
      <w:proofErr w:type="gramEnd"/>
      <w:r>
        <w:rPr>
          <w:rFonts w:ascii="Arial" w:hAnsi="Arial" w:cs="Arial"/>
          <w:sz w:val="20"/>
          <w:szCs w:val="20"/>
        </w:rPr>
        <w:t xml:space="preserve">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w:t>
      </w:r>
      <w:proofErr w:type="gramStart"/>
      <w:r>
        <w:rPr>
          <w:rFonts w:ascii="Arial" w:hAnsi="Arial" w:cs="Arial"/>
          <w:sz w:val="20"/>
          <w:szCs w:val="20"/>
        </w:rPr>
        <w:t xml:space="preserve">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proofErr w:type="gramEnd"/>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left 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Average gain time-course of all simulations (</w:t>
      </w:r>
      <w:proofErr w:type="gramStart"/>
      <w:r>
        <w:rPr>
          <w:rFonts w:ascii="Arial" w:hAnsi="Arial" w:cs="Arial"/>
          <w:sz w:val="20"/>
          <w:szCs w:val="20"/>
        </w:rPr>
        <w:t>solid colored</w:t>
      </w:r>
      <w:proofErr w:type="gramEnd"/>
      <w:r>
        <w:rPr>
          <w:rFonts w:ascii="Arial" w:hAnsi="Arial" w:cs="Arial"/>
          <w:sz w:val="20"/>
          <w:szCs w:val="20"/>
        </w:rPr>
        <w:t xml:space="preserve"> lines) and the average estimates of </w:t>
      </w:r>
      <m:oMath>
        <m:r>
          <w:rPr>
            <w:rFonts w:ascii="Cambria Math" w:hAnsi="Cambria Math" w:cs="Arial"/>
            <w:sz w:val="20"/>
            <w:szCs w:val="20"/>
          </w:rPr>
          <m:t>w</m:t>
        </m:r>
      </m:oMath>
      <w:r>
        <w:rPr>
          <w:rFonts w:ascii="Arial" w:hAnsi="Arial" w:cs="Arial"/>
          <w:sz w:val="20"/>
          <w:szCs w:val="20"/>
        </w:rPr>
        <w:t xml:space="preserve"> (dashed grey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xml:space="preserve">, the GC value </w:t>
      </w:r>
      <w:proofErr w:type="gramStart"/>
      <w:r>
        <w:rPr>
          <w:rFonts w:ascii="Arial" w:hAnsi="Arial" w:cs="Arial"/>
          <w:color w:val="000000"/>
          <w:sz w:val="20"/>
          <w:szCs w:val="20"/>
        </w:rPr>
        <w:t>colors</w:t>
      </w:r>
      <w:proofErr w:type="gramEnd"/>
      <w:r>
        <w:rPr>
          <w:rFonts w:ascii="Arial" w:hAnsi="Arial" w:cs="Arial"/>
          <w:color w:val="000000"/>
          <w:sz w:val="20"/>
          <w:szCs w:val="20"/>
        </w:rPr>
        <w:t xml:space="preserve"> and line formatting are indicated in the legend on the bottom right.</w:t>
      </w:r>
    </w:p>
    <w:p w14:paraId="1CE8592E" w14:textId="77777777" w:rsidR="00090042" w:rsidRDefault="00090042"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2EFBC394" wp14:editId="0B8ADF35">
            <wp:extent cx="6858000" cy="1265555"/>
            <wp:effectExtent l="0" t="0" r="0" b="444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1265555"/>
                    </a:xfrm>
                    <a:prstGeom prst="rect">
                      <a:avLst/>
                    </a:prstGeom>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383973">
      <w:pPr>
        <w:pStyle w:val="Heading2"/>
      </w:pPr>
      <w:r w:rsidRPr="006C0F67">
        <w:rPr>
          <w:noProof/>
        </w:rPr>
        <w:t>Extended Data</w:t>
      </w:r>
      <w:r>
        <w:rPr>
          <w:noProof/>
        </w:rPr>
        <w:t xml:space="preserve"> </w:t>
      </w:r>
      <w: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77777777"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 xml:space="preserve">(23) = -6.02, </w:t>
      </w:r>
      <w:r>
        <w:rPr>
          <w:rFonts w:ascii="Arial" w:hAnsi="Arial" w:cs="Arial"/>
          <w:i/>
          <w:iCs/>
          <w:sz w:val="20"/>
          <w:szCs w:val="20"/>
        </w:rPr>
        <w:t xml:space="preserve">p </w:t>
      </w:r>
      <w:r>
        <w:rPr>
          <w:rFonts w:ascii="Arial" w:hAnsi="Arial" w:cs="Arial"/>
          <w:sz w:val="20"/>
          <w:szCs w:val="20"/>
        </w:rPr>
        <w:t>= 3.90e-6)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 xml:space="preserve">(23) = -1.55, </w:t>
      </w:r>
      <w:r>
        <w:rPr>
          <w:rFonts w:ascii="Arial" w:hAnsi="Arial" w:cs="Arial"/>
          <w:i/>
          <w:iCs/>
          <w:sz w:val="20"/>
          <w:szCs w:val="20"/>
        </w:rPr>
        <w:t xml:space="preserve">p </w:t>
      </w:r>
      <w:r>
        <w:rPr>
          <w:rFonts w:ascii="Arial" w:hAnsi="Arial" w:cs="Arial"/>
          <w:sz w:val="20"/>
          <w:szCs w:val="20"/>
        </w:rPr>
        <w:t xml:space="preserve">= 0.135)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w:t>
      </w:r>
      <w:proofErr w:type="gramStart"/>
      <w:r>
        <w:rPr>
          <w:rFonts w:ascii="Arial" w:hAnsi="Arial" w:cs="Arial"/>
          <w:sz w:val="20"/>
          <w:szCs w:val="20"/>
        </w:rPr>
        <w:t>curves</w:t>
      </w:r>
      <w:proofErr w:type="gramEnd"/>
      <w:r>
        <w:rPr>
          <w:rFonts w:ascii="Arial" w:hAnsi="Arial" w:cs="Arial"/>
          <w:sz w:val="20"/>
          <w:szCs w:val="20"/>
        </w:rPr>
        <w:t xml:space="preserve"> and percent correct for mice presented with a narrow range of targets (range = 15 dB SNR; Table 2, row 4; dashed lines and open dots), and those presented with a wide range of targets (range = 25 dB SNR; Table 2, row 1; solid lines and filled dots) in low contrast. </w:t>
      </w:r>
      <w:proofErr w:type="spellStart"/>
      <w:r>
        <w:rPr>
          <w:rFonts w:ascii="Arial" w:hAnsi="Arial" w:cs="Arial"/>
          <w:sz w:val="20"/>
          <w:szCs w:val="20"/>
        </w:rPr>
        <w:t>Errorbars</w:t>
      </w:r>
      <w:proofErr w:type="spellEnd"/>
      <w:r>
        <w:rPr>
          <w:rFonts w:ascii="Arial" w:hAnsi="Arial" w:cs="Arial"/>
          <w:sz w:val="20"/>
          <w:szCs w:val="20"/>
        </w:rPr>
        <w:t xml:space="preserve">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came from narrow or wide target distributions. Different shaded bars indicate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(9) = 2.33,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xml:space="preserve">, Average psychometric curves and percent correct for mice presented with a narrow range of targets (average of range = </w:t>
      </w:r>
      <w:proofErr w:type="gramStart"/>
      <w:r>
        <w:rPr>
          <w:rFonts w:ascii="Arial" w:hAnsi="Arial" w:cs="Arial"/>
          <w:sz w:val="20"/>
          <w:szCs w:val="20"/>
        </w:rPr>
        <w:t>12 or 15 dB</w:t>
      </w:r>
      <w:proofErr w:type="gramEnd"/>
      <w:r>
        <w:rPr>
          <w:rFonts w:ascii="Arial" w:hAnsi="Arial" w:cs="Arial"/>
          <w:sz w:val="20"/>
          <w:szCs w:val="20"/>
        </w:rPr>
        <w:t xml:space="preserve"> SNR; Table 2, rows 5 or 4; dashed lines and open dots) or wide range of targets (range = 25 dB SNR; Table 2,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77777777" w:rsidR="00090042" w:rsidRPr="003A75F6" w:rsidRDefault="00090042"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69A1B0F2" wp14:editId="7B0E12B2">
            <wp:extent cx="6858000" cy="32385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370A898D" w14:textId="77777777" w:rsidR="00090042" w:rsidRPr="00770369" w:rsidRDefault="00090042" w:rsidP="00383973">
      <w:pPr>
        <w:pStyle w:val="Heading2"/>
      </w:pPr>
      <w:r w:rsidRPr="006C0F67">
        <w:rPr>
          <w:noProof/>
        </w:rPr>
        <w:t>Extended Data</w:t>
      </w:r>
      <w:r>
        <w:rPr>
          <w:noProof/>
        </w:rPr>
        <w:t xml:space="preserve"> </w:t>
      </w:r>
      <w:r w:rsidRPr="006D6A4E">
        <w:t xml:space="preserve">Figure </w:t>
      </w:r>
      <w: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77777777" w:rsidR="00090042" w:rsidRPr="004E7B8B" w:rsidRDefault="00090042" w:rsidP="00090042">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1503A3">
        <w:rPr>
          <w:rFonts w:ascii="Arial" w:hAnsi="Arial" w:cs="Arial"/>
          <w:color w:val="000000"/>
          <w:sz w:val="20"/>
          <w:szCs w:val="20"/>
        </w:rPr>
        <w:t xml:space="preserve">Setup schematic for acute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A baseline recording of all stimuli was performed prior to muscimol application, then all stimuli were recorded again 30 minutes after application.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grey indicating noise 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Pr="001503A3">
        <w:rPr>
          <w:rFonts w:ascii="Arial" w:hAnsi="Arial" w:cs="Arial"/>
          <w:color w:val="000000"/>
          <w:sz w:val="20"/>
          <w:szCs w:val="20"/>
        </w:rPr>
        <w:t>raster of target and noise responses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w:t>
      </w:r>
      <w:proofErr w:type="gramStart"/>
      <w:r w:rsidRPr="001503A3">
        <w:rPr>
          <w:rFonts w:ascii="Arial" w:hAnsi="Arial" w:cs="Arial"/>
          <w:color w:val="000000"/>
          <w:sz w:val="20"/>
          <w:szCs w:val="20"/>
        </w:rPr>
        <w:t>volume</w:t>
      </w:r>
      <w:proofErr w:type="gramEnd"/>
      <w:r w:rsidRPr="001503A3">
        <w:rPr>
          <w:rFonts w:ascii="Arial" w:hAnsi="Arial" w:cs="Arial"/>
          <w:color w:val="000000"/>
          <w:sz w:val="20"/>
          <w:szCs w:val="20"/>
        </w:rPr>
        <w:t xml:space="preserv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noise 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commentRangeStart w:id="81"/>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commentRangeEnd w:id="81"/>
      <w:r w:rsidRPr="00B90F51">
        <w:rPr>
          <w:rStyle w:val="CommentReference"/>
          <w:rFonts w:ascii="Arial" w:hAnsi="Arial" w:cs="Arial"/>
          <w:sz w:val="20"/>
          <w:szCs w:val="20"/>
        </w:rPr>
        <w:commentReference w:id="81"/>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77777777" w:rsidR="00090042" w:rsidRPr="001503A3" w:rsidRDefault="00090042"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669504" behindDoc="0" locked="0" layoutInCell="1" allowOverlap="1" wp14:anchorId="65F02E3F" wp14:editId="4A2B2331">
            <wp:simplePos x="0" y="0"/>
            <wp:positionH relativeFrom="column">
              <wp:posOffset>1075864</wp:posOffset>
            </wp:positionH>
            <wp:positionV relativeFrom="paragraph">
              <wp:posOffset>4445</wp:posOffset>
            </wp:positionV>
            <wp:extent cx="4414520" cy="5492750"/>
            <wp:effectExtent l="0" t="0" r="5080" b="635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4520" cy="5492750"/>
                    </a:xfrm>
                    <a:prstGeom prst="rect">
                      <a:avLst/>
                    </a:prstGeom>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383973">
      <w:pPr>
        <w:pStyle w:val="Heading2"/>
      </w:pPr>
      <w:r w:rsidRPr="006C0F67">
        <w:rPr>
          <w:noProof/>
        </w:rPr>
        <w:t>Extended Data</w:t>
      </w:r>
      <w:r>
        <w:rPr>
          <w:noProof/>
        </w:rPr>
        <w:t xml:space="preserve"> </w:t>
      </w:r>
      <w:r w:rsidRPr="00BD526F">
        <w:t>Figure 5</w:t>
      </w:r>
      <w: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77777777" w:rsidR="00090042" w:rsidRPr="004E7B8B" w:rsidRDefault="00090042" w:rsidP="00090042">
      <w:pPr>
        <w:jc w:val="both"/>
        <w:rPr>
          <w:rFonts w:ascii="Arial" w:hAnsi="Arial" w:cs="Arial"/>
          <w:sz w:val="20"/>
          <w:szCs w:val="20"/>
        </w:rPr>
      </w:pPr>
      <w:proofErr w:type="gramStart"/>
      <w:r w:rsidRPr="00BD526F">
        <w:rPr>
          <w:rFonts w:ascii="Arial" w:hAnsi="Arial" w:cs="Arial"/>
          <w:b/>
          <w:bCs/>
          <w:sz w:val="20"/>
          <w:szCs w:val="20"/>
        </w:rPr>
        <w:t>a,</w:t>
      </w:r>
      <w:proofErr w:type="gramEnd"/>
      <w:r w:rsidRPr="00BD526F">
        <w:rPr>
          <w:rFonts w:ascii="Arial" w:hAnsi="Arial" w:cs="Arial"/>
          <w:b/>
          <w:bCs/>
          <w:sz w:val="20"/>
          <w:szCs w:val="20"/>
        </w:rPr>
        <w:t xml:space="preserve"> </w:t>
      </w:r>
      <w:r w:rsidRPr="00BD526F">
        <w:rPr>
          <w:rFonts w:ascii="Arial" w:hAnsi="Arial" w:cs="Arial"/>
          <w:sz w:val="20"/>
          <w:szCs w:val="20"/>
        </w:rPr>
        <w:t xml:space="preserve">Neural against behavioral psychometric slopes for n = 6 mice presented with the same target volumes in high and low contrast. Formatting as in Figure 5g.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axis.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xml:space="preserve">: High contrast STRF. </w:t>
      </w:r>
      <w:proofErr w:type="spellStart"/>
      <w:r w:rsidRPr="00BD526F">
        <w:rPr>
          <w:rFonts w:ascii="Arial" w:hAnsi="Arial" w:cs="Arial"/>
          <w:sz w:val="20"/>
          <w:szCs w:val="20"/>
        </w:rPr>
        <w:t>Colorbar</w:t>
      </w:r>
      <w:proofErr w:type="spellEnd"/>
      <w:r w:rsidRPr="00BD526F">
        <w:rPr>
          <w:rFonts w:ascii="Arial" w:hAnsi="Arial" w:cs="Arial"/>
          <w:sz w:val="20"/>
          <w:szCs w:val="20"/>
        </w:rPr>
        <w:t xml:space="preserve">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In both panels, blue traces indicate values estimated in low contrast, and red traces indicate values estimated in high contrast.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Light shade indicates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t>
      </w:r>
      <w:proofErr w:type="spellStart"/>
      <w:r>
        <w:rPr>
          <w:rFonts w:ascii="Arial" w:hAnsi="Arial" w:cs="Arial"/>
          <w:sz w:val="20"/>
          <w:szCs w:val="20"/>
        </w:rPr>
        <w:t>f</w:t>
      </w:r>
      <w:r w:rsidRPr="00BD526F">
        <w:rPr>
          <w:rFonts w:ascii="Arial" w:hAnsi="Arial" w:cs="Arial"/>
          <w:sz w:val="20"/>
          <w:szCs w:val="20"/>
        </w:rPr>
        <w:t>while</w:t>
      </w:r>
      <w:proofErr w:type="spellEnd"/>
      <w:r w:rsidRPr="00BD526F">
        <w:rPr>
          <w:rFonts w:ascii="Arial" w:hAnsi="Arial" w:cs="Arial"/>
          <w:sz w:val="20"/>
          <w:szCs w:val="20"/>
        </w:rPr>
        <w:t xml:space="preserv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(grey)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P-value indicates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del w:id="82" w:author="katherine wood" w:date="2021-07-12T15:43:00Z">
        <w:r w:rsidDel="00174F6B">
          <w:rPr>
            <w:rFonts w:ascii="Arial" w:hAnsi="Arial" w:cs="Arial"/>
            <w:color w:val="000000"/>
            <w:sz w:val="20"/>
            <w:szCs w:val="20"/>
          </w:rPr>
          <w:delText xml:space="preserve"> a</w:delText>
        </w:r>
      </w:del>
      <w:r>
        <w:rPr>
          <w:rFonts w:ascii="Arial" w:hAnsi="Arial" w:cs="Arial"/>
          <w:color w:val="000000"/>
          <w:sz w:val="20"/>
          <w:szCs w:val="20"/>
        </w:rPr>
        <w:t xml:space="preserve"> 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Psychometric performance in low contrast, averaged based on a median split of average cortical gain during the adaptation period of the trial. Light dots and lines indicate the session average and psychometric fit to </w:t>
      </w:r>
      <w:r>
        <w:rPr>
          <w:rFonts w:ascii="Arial" w:hAnsi="Arial" w:cs="Arial"/>
          <w:color w:val="000000"/>
          <w:sz w:val="20"/>
          <w:szCs w:val="20"/>
        </w:rPr>
        <w:lastRenderedPageBreak/>
        <w:t>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on the data are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 xml:space="preserve">Session-wise relationship between average gain in the adaptation period and psychometric threshold. Each dot indicates the gain and threshold for a single session, and its color indicates the contrast of the adaptation period. The grey line is the best linear fit to the data. The text in the lower right indicates the results of Likelihood Ratio Tests for models including gain as a predictor (in grey) or contrast as a predictor (in red). Full statistical results in </w:t>
      </w:r>
      <w:r w:rsidRPr="002A4ADE">
        <w:rPr>
          <w:rFonts w:ascii="Arial" w:hAnsi="Arial" w:cs="Arial"/>
          <w:color w:val="000000"/>
          <w:sz w:val="20"/>
          <w:szCs w:val="20"/>
        </w:rPr>
        <w:t>Supplementa</w:t>
      </w:r>
      <w:r>
        <w:rPr>
          <w:rFonts w:ascii="Arial" w:hAnsi="Arial" w:cs="Arial"/>
          <w:color w:val="000000"/>
          <w:sz w:val="20"/>
          <w:szCs w:val="20"/>
        </w:rPr>
        <w:t>ry</w:t>
      </w:r>
      <w:r w:rsidRPr="002A4ADE">
        <w:rPr>
          <w:rFonts w:ascii="Arial" w:hAnsi="Arial" w:cs="Arial"/>
          <w:color w:val="000000"/>
          <w:sz w:val="20"/>
          <w:szCs w:val="20"/>
        </w:rPr>
        <w:t xml:space="preserve"> Table 1. </w:t>
      </w:r>
      <w:r>
        <w:rPr>
          <w:rFonts w:ascii="Arial" w:hAnsi="Arial" w:cs="Arial"/>
          <w:b/>
          <w:bCs/>
          <w:color w:val="000000"/>
          <w:sz w:val="20"/>
          <w:szCs w:val="20"/>
        </w:rPr>
        <w:t xml:space="preserve">k, </w:t>
      </w:r>
      <w:proofErr w:type="gramStart"/>
      <w:r>
        <w:rPr>
          <w:rFonts w:ascii="Arial" w:hAnsi="Arial" w:cs="Arial"/>
          <w:color w:val="000000"/>
          <w:sz w:val="20"/>
          <w:szCs w:val="20"/>
        </w:rPr>
        <w:t>Same</w:t>
      </w:r>
      <w:proofErr w:type="gramEnd"/>
      <w:r>
        <w:rPr>
          <w:rFonts w:ascii="Arial" w:hAnsi="Arial" w:cs="Arial"/>
          <w:color w:val="000000"/>
          <w:sz w:val="20"/>
          <w:szCs w:val="20"/>
        </w:rPr>
        <w:t xml:space="preserv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katherine wood" w:date="2021-07-12T10:58:00Z" w:initials="kw">
    <w:p w14:paraId="3706A72B" w14:textId="0F4D1A8C" w:rsidR="005E7B59" w:rsidRDefault="005E7B59">
      <w:pPr>
        <w:pStyle w:val="CommentText"/>
      </w:pPr>
      <w:r>
        <w:rPr>
          <w:rStyle w:val="CommentReference"/>
        </w:rPr>
        <w:annotationRef/>
      </w:r>
      <w:r>
        <w:t>I’m like Yale with pet peeves but I hate it when changes in neural activity are associated with good/bad qualitative words. Like the firing rate increased but we don’t know if that is good or bad. Personal preference though so you can reject!</w:t>
      </w:r>
    </w:p>
  </w:comment>
  <w:comment w:id="10" w:author="katherine wood" w:date="2021-07-12T11:02:00Z" w:initials="kw">
    <w:p w14:paraId="42E4F03A" w14:textId="7B928D52" w:rsidR="005E7B59" w:rsidRDefault="005E7B59">
      <w:pPr>
        <w:pStyle w:val="CommentText"/>
      </w:pPr>
      <w:r>
        <w:rPr>
          <w:rStyle w:val="CommentReference"/>
        </w:rPr>
        <w:annotationRef/>
      </w:r>
      <w:r>
        <w:t>Which were? Maybe just do “, increasing as detectability increased” or whatever actually happened</w:t>
      </w:r>
    </w:p>
  </w:comment>
  <w:comment w:id="11" w:author="katherine wood" w:date="2021-07-12T11:05:00Z" w:initials="kw">
    <w:p w14:paraId="787B98EE" w14:textId="797357E5" w:rsidR="008D4050" w:rsidRDefault="008D4050">
      <w:pPr>
        <w:pStyle w:val="CommentText"/>
      </w:pPr>
      <w:r>
        <w:rPr>
          <w:rStyle w:val="CommentReference"/>
        </w:rPr>
        <w:annotationRef/>
      </w:r>
      <w:r>
        <w:t>Were the ferrets anaesthetized after training in the sound localization? It’s not clear from this sentence</w:t>
      </w:r>
    </w:p>
  </w:comment>
  <w:comment w:id="13" w:author="katherine wood" w:date="2021-07-12T11:19:00Z" w:initials="kw">
    <w:p w14:paraId="0A782A7B" w14:textId="4B4234B8" w:rsidR="001D77B6" w:rsidRDefault="001D77B6">
      <w:pPr>
        <w:pStyle w:val="CommentText"/>
      </w:pPr>
      <w:r>
        <w:rPr>
          <w:rStyle w:val="CommentReference"/>
        </w:rPr>
        <w:annotationRef/>
      </w:r>
      <w:r>
        <w:t>I think I would add one sentence before this one to say how you got from the firing rates to noise and target to discriminability. “To estimate behavioral discriminability, we…” ROC or whatever you used. It’s not obvious here or in either of the figure legends of fig 1/ext. fig 1</w:t>
      </w:r>
    </w:p>
  </w:comment>
  <w:comment w:id="14" w:author="katherine wood" w:date="2021-07-12T11:52:00Z" w:initials="kw">
    <w:p w14:paraId="44A8990E" w14:textId="09241017" w:rsidR="009D0ADB" w:rsidRDefault="009D0ADB">
      <w:pPr>
        <w:pStyle w:val="CommentText"/>
      </w:pPr>
      <w:r>
        <w:rPr>
          <w:rStyle w:val="CommentReference"/>
        </w:rPr>
        <w:annotationRef/>
      </w:r>
      <w:r>
        <w:t>You don’t refer to extended data fig 2…</w:t>
      </w:r>
    </w:p>
  </w:comment>
  <w:comment w:id="22" w:author="katherine wood" w:date="2021-07-12T11:35:00Z" w:initials="kw">
    <w:p w14:paraId="3BA0C56E" w14:textId="20AFC4B8" w:rsidR="006B66F3" w:rsidRDefault="006B66F3">
      <w:pPr>
        <w:pStyle w:val="CommentText"/>
      </w:pPr>
      <w:r>
        <w:rPr>
          <w:rStyle w:val="CommentReference"/>
        </w:rPr>
        <w:annotationRef/>
      </w:r>
      <w:r>
        <w:t xml:space="preserve">Are you becoming British? </w:t>
      </w:r>
    </w:p>
  </w:comment>
  <w:comment w:id="23" w:author="katherine wood" w:date="2021-07-12T11:40:00Z" w:initials="kw">
    <w:p w14:paraId="05DED4A6" w14:textId="11D6CFF3" w:rsidR="00B3641E" w:rsidRDefault="00B3641E">
      <w:pPr>
        <w:pStyle w:val="CommentText"/>
      </w:pPr>
      <w:r>
        <w:rPr>
          <w:rStyle w:val="CommentReference"/>
        </w:rPr>
        <w:annotationRef/>
      </w:r>
      <w:r>
        <w:t xml:space="preserve">NICE!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4" w:author="katherine wood" w:date="2021-07-12T11:30:00Z" w:initials="kw">
    <w:p w14:paraId="071B100E" w14:textId="12E9014A" w:rsidR="006B66F3" w:rsidRDefault="006B66F3">
      <w:pPr>
        <w:pStyle w:val="CommentText"/>
      </w:pPr>
      <w:r>
        <w:rPr>
          <w:rStyle w:val="CommentReference"/>
        </w:rPr>
        <w:annotationRef/>
      </w:r>
      <w:r w:rsidR="00B3641E">
        <w:t>There’s something weird going on with the labels in the figure after g</w:t>
      </w:r>
    </w:p>
  </w:comment>
  <w:comment w:id="25" w:author="katherine wood" w:date="2021-07-12T11:42:00Z" w:initials="kw">
    <w:p w14:paraId="7088415C" w14:textId="121ECD68" w:rsidR="00B3641E" w:rsidRDefault="00B3641E">
      <w:pPr>
        <w:pStyle w:val="CommentText"/>
      </w:pPr>
      <w:r>
        <w:rPr>
          <w:rStyle w:val="CommentReference"/>
        </w:rPr>
        <w:annotationRef/>
      </w:r>
      <w:r>
        <w:t xml:space="preserve">Is this data from h (should be </w:t>
      </w:r>
      <w:proofErr w:type="spellStart"/>
      <w:r>
        <w:t>i</w:t>
      </w:r>
      <w:proofErr w:type="spellEnd"/>
      <w:r>
        <w:t>)?</w:t>
      </w:r>
    </w:p>
  </w:comment>
  <w:comment w:id="27" w:author="katherine wood" w:date="2021-07-12T12:08:00Z" w:initials="kw">
    <w:p w14:paraId="191AFB05" w14:textId="6985FDC9" w:rsidR="00164487" w:rsidRDefault="00164487">
      <w:pPr>
        <w:pStyle w:val="CommentText"/>
      </w:pPr>
      <w:r>
        <w:rPr>
          <w:rStyle w:val="CommentReference"/>
        </w:rPr>
        <w:annotationRef/>
      </w:r>
      <w:r>
        <w:t xml:space="preserve">Saying this made me very confused and thought you had recorded from neurons at the same time. </w:t>
      </w:r>
      <w:proofErr w:type="gramStart"/>
      <w:r>
        <w:t>So</w:t>
      </w:r>
      <w:proofErr w:type="gramEnd"/>
      <w:r>
        <w:t xml:space="preserve"> I deleted it for clarity</w:t>
      </w:r>
    </w:p>
  </w:comment>
  <w:comment w:id="31" w:author="katherine wood" w:date="2021-07-12T12:10:00Z" w:initials="kw">
    <w:p w14:paraId="2B179213" w14:textId="2CE069ED" w:rsidR="00164487" w:rsidRDefault="00164487">
      <w:pPr>
        <w:pStyle w:val="CommentText"/>
      </w:pPr>
      <w:r>
        <w:rPr>
          <w:rStyle w:val="CommentReference"/>
        </w:rPr>
        <w:annotationRef/>
      </w:r>
      <w:r>
        <w:t xml:space="preserve">Is this in high contrast? I find this sentence a bit confusing. Did </w:t>
      </w:r>
      <w:proofErr w:type="spellStart"/>
      <w:r>
        <w:t>muscimol</w:t>
      </w:r>
      <w:proofErr w:type="spellEnd"/>
      <w:r>
        <w:t xml:space="preserve"> cause an increase in hit rates in low contrast?</w:t>
      </w:r>
    </w:p>
  </w:comment>
  <w:comment w:id="32" w:author="katherine wood" w:date="2021-07-12T12:11:00Z" w:initials="kw">
    <w:p w14:paraId="795217DB" w14:textId="77777777" w:rsidR="00164487" w:rsidRDefault="00164487">
      <w:pPr>
        <w:pStyle w:val="CommentText"/>
      </w:pPr>
      <w:r>
        <w:rPr>
          <w:rStyle w:val="CommentReference"/>
        </w:rPr>
        <w:annotationRef/>
      </w:r>
      <w:r>
        <w:t>What does this mean or suggest? I wouldn’t say these unless you have a reason to look at them.</w:t>
      </w:r>
    </w:p>
    <w:p w14:paraId="4C41523A" w14:textId="77777777" w:rsidR="00164487" w:rsidRDefault="00164487">
      <w:pPr>
        <w:pStyle w:val="CommentText"/>
      </w:pPr>
    </w:p>
    <w:p w14:paraId="5DA39B75" w14:textId="5B63A1FE" w:rsidR="00164487" w:rsidRDefault="00164487">
      <w:pPr>
        <w:pStyle w:val="CommentText"/>
      </w:pPr>
      <w:r>
        <w:t xml:space="preserve">I think in this whole section I would say something like. We found that </w:t>
      </w:r>
      <w:proofErr w:type="spellStart"/>
      <w:r>
        <w:t>muscimol</w:t>
      </w:r>
      <w:proofErr w:type="spellEnd"/>
      <w:r>
        <w:t xml:space="preserve"> had a significant effect on psychometric responses (main effect stat). We found </w:t>
      </w:r>
      <w:r w:rsidR="000F078A">
        <w:t>no</w:t>
      </w:r>
      <w:r>
        <w:t xml:space="preserve"> interaction between cortical intervention and contrast suggesting </w:t>
      </w:r>
      <w:r w:rsidR="000F078A">
        <w:t>the same</w:t>
      </w:r>
      <w:r>
        <w:t xml:space="preserve"> effect</w:t>
      </w:r>
      <w:r w:rsidR="000F078A">
        <w:t xml:space="preserve"> in both conditions</w:t>
      </w:r>
      <w:r>
        <w:t xml:space="preserve"> (STATS</w:t>
      </w:r>
      <w:r w:rsidR="000F078A">
        <w:t xml:space="preserve">) </w:t>
      </w:r>
      <w:r w:rsidR="00174F6B">
        <w:t>-</w:t>
      </w:r>
      <w:r>
        <w:t xml:space="preserve"> Or whatever happened. </w:t>
      </w:r>
    </w:p>
    <w:p w14:paraId="6C1A688F" w14:textId="77777777" w:rsidR="000F078A" w:rsidRDefault="000F078A">
      <w:pPr>
        <w:pStyle w:val="CommentText"/>
      </w:pPr>
    </w:p>
    <w:p w14:paraId="24E8CA70" w14:textId="53971EFA" w:rsidR="000F078A" w:rsidRDefault="000F078A">
      <w:pPr>
        <w:pStyle w:val="CommentText"/>
      </w:pPr>
      <w:r>
        <w:t xml:space="preserve">Maybe it’s fine actually, you last sentence in this paragraph does sum it up </w:t>
      </w:r>
    </w:p>
  </w:comment>
  <w:comment w:id="33" w:author="katherine wood" w:date="2021-07-12T12:21:00Z" w:initials="kw">
    <w:p w14:paraId="68103002" w14:textId="77777777" w:rsidR="000F078A" w:rsidRDefault="000F078A">
      <w:pPr>
        <w:pStyle w:val="CommentText"/>
      </w:pPr>
      <w:r>
        <w:rPr>
          <w:rStyle w:val="CommentReference"/>
        </w:rPr>
        <w:annotationRef/>
      </w:r>
      <w:r>
        <w:t>They might not care but you refer to 4e before 4d could just put them in the same panel and refer to upper and lower panels in the figure legend.</w:t>
      </w:r>
    </w:p>
    <w:p w14:paraId="5E9E3D36" w14:textId="77777777" w:rsidR="000F078A" w:rsidRDefault="000F078A">
      <w:pPr>
        <w:pStyle w:val="CommentText"/>
      </w:pPr>
    </w:p>
    <w:p w14:paraId="58911D1D" w14:textId="4EEBA53A" w:rsidR="000F078A" w:rsidRDefault="000F078A">
      <w:pPr>
        <w:pStyle w:val="CommentText"/>
      </w:pPr>
      <w:r>
        <w:t xml:space="preserve">Also, </w:t>
      </w:r>
      <w:r w:rsidR="00EA7240">
        <w:t>it’s not exactly clear what the 25 dB SNR target has to do with it? Is that the max and then you varied the level downward from that to do the psychometric curve? Or that’s what you trained them on? Maybe you just need to add that you trained them on that level…</w:t>
      </w:r>
      <w:r>
        <w:t xml:space="preserve"> </w:t>
      </w:r>
    </w:p>
  </w:comment>
  <w:comment w:id="34" w:author="katherine wood" w:date="2021-07-12T13:54:00Z" w:initials="kw">
    <w:p w14:paraId="5509FF69" w14:textId="3B7D4284" w:rsidR="00FC2678" w:rsidRDefault="00FC2678">
      <w:pPr>
        <w:pStyle w:val="CommentText"/>
      </w:pPr>
      <w:r>
        <w:rPr>
          <w:rStyle w:val="CommentReference"/>
        </w:rPr>
        <w:annotationRef/>
      </w:r>
      <w:r>
        <w:t>What’s the key finding here in these stats? I would put that first then any others that support/don’t support the hypothesis</w:t>
      </w:r>
      <w:r w:rsidR="00174F6B">
        <w:t xml:space="preserve">. </w:t>
      </w:r>
      <w:proofErr w:type="spellStart"/>
      <w:r w:rsidR="00174F6B">
        <w:t>defo</w:t>
      </w:r>
      <w:proofErr w:type="spellEnd"/>
      <w:r w:rsidR="00174F6B">
        <w:t xml:space="preserve"> put the </w:t>
      </w:r>
      <w:proofErr w:type="spellStart"/>
      <w:r w:rsidR="00174F6B">
        <w:t>relevants</w:t>
      </w:r>
      <w:proofErr w:type="spellEnd"/>
      <w:r w:rsidR="00174F6B">
        <w:t xml:space="preserve"> one first and why they are relevant</w:t>
      </w:r>
    </w:p>
  </w:comment>
  <w:comment w:id="37" w:author="katherine wood" w:date="2021-07-12T12:04:00Z" w:initials="kw">
    <w:p w14:paraId="5ED5B5B8" w14:textId="6BB42E02" w:rsidR="00C570C3" w:rsidRDefault="00C570C3">
      <w:pPr>
        <w:pStyle w:val="CommentText"/>
      </w:pPr>
      <w:r>
        <w:rPr>
          <w:rStyle w:val="CommentReference"/>
        </w:rPr>
        <w:annotationRef/>
      </w:r>
      <w:r>
        <w:t>Maybe add in what stats tests were done in e, g &amp; h</w:t>
      </w:r>
    </w:p>
  </w:comment>
  <w:comment w:id="40" w:author="katherine wood" w:date="2021-07-12T12:01:00Z" w:initials="kw">
    <w:p w14:paraId="486E5520" w14:textId="42C8F956" w:rsidR="00C570C3" w:rsidRDefault="00C570C3">
      <w:pPr>
        <w:pStyle w:val="CommentText"/>
      </w:pPr>
      <w:r>
        <w:rPr>
          <w:rStyle w:val="CommentReference"/>
        </w:rPr>
        <w:annotationRef/>
      </w:r>
      <w:r>
        <w:t>It says n=7 in the figure…</w:t>
      </w:r>
    </w:p>
  </w:comment>
  <w:comment w:id="41" w:author="katherine wood" w:date="2021-07-12T12:03:00Z" w:initials="kw">
    <w:p w14:paraId="4AF31C75" w14:textId="0CF471B2" w:rsidR="00C570C3" w:rsidRDefault="00C570C3">
      <w:pPr>
        <w:pStyle w:val="CommentText"/>
      </w:pPr>
      <w:r>
        <w:rPr>
          <w:rStyle w:val="CommentReference"/>
        </w:rPr>
        <w:annotationRef/>
      </w:r>
      <w:r>
        <w:t>There is no black dot. Maybe this was replaced by the vertical dashed lines?</w:t>
      </w:r>
    </w:p>
  </w:comment>
  <w:comment w:id="52" w:author="katherine wood" w:date="2021-07-12T15:03:00Z" w:initials="kw">
    <w:p w14:paraId="58249725" w14:textId="2B61AF40" w:rsidR="00E81FA3" w:rsidRDefault="00E81FA3">
      <w:pPr>
        <w:pStyle w:val="CommentText"/>
      </w:pPr>
      <w:r>
        <w:rPr>
          <w:rStyle w:val="CommentReference"/>
        </w:rPr>
        <w:annotationRef/>
      </w:r>
      <w:proofErr w:type="gramStart"/>
      <w:r>
        <w:t>So</w:t>
      </w:r>
      <w:proofErr w:type="gramEnd"/>
      <w:r>
        <w:t xml:space="preserve"> what you are saying is that the gain in low contrast was even higher when the target was in low contrast than when the low contrast was the adaptation phase of the trial? </w:t>
      </w:r>
      <w:proofErr w:type="gramStart"/>
      <w:r>
        <w:t>So</w:t>
      </w:r>
      <w:proofErr w:type="gramEnd"/>
      <w:r>
        <w:t xml:space="preserve"> it’s like an attentional or </w:t>
      </w:r>
      <w:proofErr w:type="spellStart"/>
      <w:r>
        <w:t>behavioural</w:t>
      </w:r>
      <w:proofErr w:type="spellEnd"/>
      <w:r>
        <w:t xml:space="preserve"> gain of some kind?</w:t>
      </w:r>
    </w:p>
  </w:comment>
  <w:comment w:id="54" w:author="katherine wood" w:date="2021-07-12T15:11:00Z" w:initials="kw">
    <w:p w14:paraId="528ED11C" w14:textId="230D94A0" w:rsidR="00E81FA3" w:rsidRDefault="00E81FA3">
      <w:pPr>
        <w:pStyle w:val="CommentText"/>
      </w:pPr>
      <w:r>
        <w:rPr>
          <w:rStyle w:val="CommentReference"/>
        </w:rPr>
        <w:annotationRef/>
      </w:r>
      <w:r>
        <w:t>Maybe refer to an individual trial? Target period of each trial?</w:t>
      </w:r>
    </w:p>
  </w:comment>
  <w:comment w:id="65" w:author="katherine wood" w:date="2021-07-12T15:05:00Z" w:initials="kw">
    <w:p w14:paraId="715BAACA" w14:textId="35E4E4CE" w:rsidR="00E81FA3" w:rsidRDefault="00E81FA3">
      <w:pPr>
        <w:pStyle w:val="CommentText"/>
      </w:pPr>
      <w:r>
        <w:rPr>
          <w:rStyle w:val="CommentReference"/>
        </w:rPr>
        <w:annotationRef/>
      </w:r>
      <w:r>
        <w:t>What is this?</w:t>
      </w:r>
    </w:p>
  </w:comment>
  <w:comment w:id="67" w:author="katherine wood" w:date="2021-07-12T15:18:00Z" w:initials="kw">
    <w:p w14:paraId="0C6F0997" w14:textId="3B8BDA07" w:rsidR="00390D19" w:rsidRDefault="00390D19">
      <w:pPr>
        <w:pStyle w:val="CommentText"/>
      </w:pPr>
      <w:r>
        <w:rPr>
          <w:rStyle w:val="CommentReference"/>
        </w:rPr>
        <w:annotationRef/>
      </w:r>
      <w:r>
        <w:t xml:space="preserve">Did you do these simultaneously? I think you mean these simultaneously with </w:t>
      </w:r>
      <w:proofErr w:type="spellStart"/>
      <w:proofErr w:type="gramStart"/>
      <w:r>
        <w:t>behaviour</w:t>
      </w:r>
      <w:proofErr w:type="spellEnd"/>
      <w:r>
        <w:t>?</w:t>
      </w:r>
      <w:proofErr w:type="gramEnd"/>
    </w:p>
  </w:comment>
  <w:comment w:id="70" w:author="katherine wood" w:date="2021-07-12T15:19:00Z" w:initials="kw">
    <w:p w14:paraId="5619CBFB" w14:textId="73811C35" w:rsidR="008F18A8" w:rsidRDefault="00390D19">
      <w:pPr>
        <w:pStyle w:val="CommentText"/>
      </w:pPr>
      <w:r>
        <w:rPr>
          <w:rStyle w:val="CommentReference"/>
        </w:rPr>
        <w:annotationRef/>
      </w:r>
      <w:r>
        <w:t>Check that whatever journal you are submitting to allows headings in the discussion</w:t>
      </w:r>
      <w:r w:rsidR="008F18A8">
        <w:t xml:space="preserve"> </w:t>
      </w:r>
    </w:p>
  </w:comment>
  <w:comment w:id="72" w:author="katherine wood" w:date="2021-07-12T15:32:00Z" w:initials="kw">
    <w:p w14:paraId="41612A5A" w14:textId="77777777" w:rsidR="008F18A8" w:rsidRDefault="008F18A8">
      <w:pPr>
        <w:pStyle w:val="CommentText"/>
      </w:pPr>
      <w:r>
        <w:rPr>
          <w:rStyle w:val="CommentReference"/>
        </w:rPr>
        <w:annotationRef/>
      </w:r>
      <w:r>
        <w:t xml:space="preserve">Did they really say/do that in that paper? They </w:t>
      </w:r>
      <w:r w:rsidR="00383973">
        <w:t xml:space="preserve">estimated </w:t>
      </w:r>
      <w:r>
        <w:t>the time</w:t>
      </w:r>
      <w:r w:rsidR="00383973">
        <w:t>-</w:t>
      </w:r>
      <w:proofErr w:type="gramStart"/>
      <w:r>
        <w:t>course</w:t>
      </w:r>
      <w:proofErr w:type="gramEnd"/>
      <w:r>
        <w:t xml:space="preserve"> but did they compare</w:t>
      </w:r>
      <w:r w:rsidR="00383973">
        <w:t xml:space="preserve"> the time course in low and high contrast? It might be nice if you compared your mouse fits with their ferret fits. They say </w:t>
      </w:r>
      <w:proofErr w:type="gramStart"/>
      <w:r w:rsidR="00383973">
        <w:t>a</w:t>
      </w:r>
      <w:proofErr w:type="gramEnd"/>
      <w:r w:rsidR="00383973">
        <w:t xml:space="preserve"> 85 ms tau from their exponential fits. </w:t>
      </w:r>
    </w:p>
    <w:p w14:paraId="44946800" w14:textId="77777777" w:rsidR="00383973" w:rsidRDefault="00383973">
      <w:pPr>
        <w:pStyle w:val="CommentText"/>
      </w:pPr>
    </w:p>
    <w:p w14:paraId="6353DA56" w14:textId="31C733D9" w:rsidR="00383973" w:rsidRDefault="00383973">
      <w:pPr>
        <w:pStyle w:val="CommentText"/>
      </w:pPr>
      <w:r>
        <w:t>I only bring this up because I don’t want you to sell yourself short – p.s. I only quickly speed-read the paper so they might do what I said above but I couldn’t find it</w:t>
      </w:r>
    </w:p>
  </w:comment>
  <w:comment w:id="81" w:author="Microsoft Office User" w:date="2021-04-28T10:22:00Z" w:initials="MOU">
    <w:p w14:paraId="73F1F5C0" w14:textId="77777777" w:rsidR="00090042" w:rsidRDefault="00090042" w:rsidP="00090042">
      <w:pPr>
        <w:pStyle w:val="CommentText"/>
      </w:pPr>
      <w:r>
        <w:rPr>
          <w:rStyle w:val="CommentReference"/>
        </w:rPr>
        <w:annotationRef/>
      </w:r>
      <w:r>
        <w:t xml:space="preserve">This needs more quantification! Maybe compute ROC plots for the neurons, get n for each session, compute statistics, etc. </w:t>
      </w:r>
      <w:proofErr w:type="gramStart"/>
      <w:r>
        <w:t>Also</w:t>
      </w:r>
      <w:proofErr w:type="gramEnd"/>
      <w:r>
        <w:t xml:space="preserve"> might be misleading to plot saline and muscimol on the same plot, as they are different neural populations…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706A72B" w15:done="0"/>
  <w15:commentEx w15:paraId="42E4F03A" w15:done="0"/>
  <w15:commentEx w15:paraId="787B98EE" w15:done="0"/>
  <w15:commentEx w15:paraId="0A782A7B" w15:done="0"/>
  <w15:commentEx w15:paraId="44A8990E" w15:done="0"/>
  <w15:commentEx w15:paraId="3BA0C56E" w15:done="0"/>
  <w15:commentEx w15:paraId="05DED4A6" w15:done="0"/>
  <w15:commentEx w15:paraId="071B100E" w15:done="0"/>
  <w15:commentEx w15:paraId="7088415C" w15:done="0"/>
  <w15:commentEx w15:paraId="191AFB05" w15:done="0"/>
  <w15:commentEx w15:paraId="2B179213" w15:done="0"/>
  <w15:commentEx w15:paraId="24E8CA70" w15:done="0"/>
  <w15:commentEx w15:paraId="58911D1D" w15:done="0"/>
  <w15:commentEx w15:paraId="5509FF69" w15:done="0"/>
  <w15:commentEx w15:paraId="5ED5B5B8" w15:done="0"/>
  <w15:commentEx w15:paraId="486E5520" w15:done="0"/>
  <w15:commentEx w15:paraId="4AF31C75" w15:done="0"/>
  <w15:commentEx w15:paraId="58249725" w15:done="0"/>
  <w15:commentEx w15:paraId="528ED11C" w15:done="0"/>
  <w15:commentEx w15:paraId="715BAACA" w15:done="0"/>
  <w15:commentEx w15:paraId="0C6F0997" w15:done="0"/>
  <w15:commentEx w15:paraId="5619CBFB" w15:done="0"/>
  <w15:commentEx w15:paraId="6353DA56" w15:done="0"/>
  <w15:commentEx w15:paraId="73F1F5C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69EE2" w16cex:dateUtc="2021-07-12T14:58:00Z"/>
  <w16cex:commentExtensible w16cex:durableId="24969FB2" w16cex:dateUtc="2021-07-12T15:02:00Z"/>
  <w16cex:commentExtensible w16cex:durableId="2496A06A" w16cex:dateUtc="2021-07-12T15:05:00Z"/>
  <w16cex:commentExtensible w16cex:durableId="2496A3C6" w16cex:dateUtc="2021-07-12T15:19:00Z"/>
  <w16cex:commentExtensible w16cex:durableId="2496AB71" w16cex:dateUtc="2021-07-12T15:52:00Z"/>
  <w16cex:commentExtensible w16cex:durableId="2496A766" w16cex:dateUtc="2021-07-12T15:35:00Z"/>
  <w16cex:commentExtensible w16cex:durableId="2496A894" w16cex:dateUtc="2021-07-12T15:40:00Z"/>
  <w16cex:commentExtensible w16cex:durableId="2496A649" w16cex:dateUtc="2021-07-12T15:30:00Z"/>
  <w16cex:commentExtensible w16cex:durableId="2496A939" w16cex:dateUtc="2021-07-12T15:42:00Z"/>
  <w16cex:commentExtensible w16cex:durableId="2496AF39" w16cex:dateUtc="2021-07-12T16:08:00Z"/>
  <w16cex:commentExtensible w16cex:durableId="2496AFC7" w16cex:dateUtc="2021-07-12T16:10:00Z"/>
  <w16cex:commentExtensible w16cex:durableId="2496B008" w16cex:dateUtc="2021-07-12T16:11:00Z"/>
  <w16cex:commentExtensible w16cex:durableId="2496B234" w16cex:dateUtc="2021-07-12T16:21:00Z"/>
  <w16cex:commentExtensible w16cex:durableId="2496C7FA" w16cex:dateUtc="2021-07-12T17:54:00Z"/>
  <w16cex:commentExtensible w16cex:durableId="2496AE69" w16cex:dateUtc="2021-07-12T16:04:00Z"/>
  <w16cex:commentExtensible w16cex:durableId="2496AD92" w16cex:dateUtc="2021-07-12T16:01:00Z"/>
  <w16cex:commentExtensible w16cex:durableId="2496ADF7" w16cex:dateUtc="2021-07-12T16:03:00Z"/>
  <w16cex:commentExtensible w16cex:durableId="2496D825" w16cex:dateUtc="2021-07-12T19:03:00Z"/>
  <w16cex:commentExtensible w16cex:durableId="2496DA38" w16cex:dateUtc="2021-07-12T19:11:00Z"/>
  <w16cex:commentExtensible w16cex:durableId="2496D8B2" w16cex:dateUtc="2021-07-12T19:05:00Z"/>
  <w16cex:commentExtensible w16cex:durableId="2496DBCF" w16cex:dateUtc="2021-07-12T19:18:00Z"/>
  <w16cex:commentExtensible w16cex:durableId="2496DC03" w16cex:dateUtc="2021-07-12T19:19:00Z"/>
  <w16cex:commentExtensible w16cex:durableId="2496DF1F" w16cex:dateUtc="2021-07-12T19:32:00Z"/>
  <w16cex:commentExtensible w16cex:durableId="2433B5D8" w16cex:dateUtc="2021-04-28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706A72B" w16cid:durableId="24969EE2"/>
  <w16cid:commentId w16cid:paraId="42E4F03A" w16cid:durableId="24969FB2"/>
  <w16cid:commentId w16cid:paraId="787B98EE" w16cid:durableId="2496A06A"/>
  <w16cid:commentId w16cid:paraId="0A782A7B" w16cid:durableId="2496A3C6"/>
  <w16cid:commentId w16cid:paraId="44A8990E" w16cid:durableId="2496AB71"/>
  <w16cid:commentId w16cid:paraId="3BA0C56E" w16cid:durableId="2496A766"/>
  <w16cid:commentId w16cid:paraId="05DED4A6" w16cid:durableId="2496A894"/>
  <w16cid:commentId w16cid:paraId="071B100E" w16cid:durableId="2496A649"/>
  <w16cid:commentId w16cid:paraId="7088415C" w16cid:durableId="2496A939"/>
  <w16cid:commentId w16cid:paraId="191AFB05" w16cid:durableId="2496AF39"/>
  <w16cid:commentId w16cid:paraId="2B179213" w16cid:durableId="2496AFC7"/>
  <w16cid:commentId w16cid:paraId="24E8CA70" w16cid:durableId="2496B008"/>
  <w16cid:commentId w16cid:paraId="58911D1D" w16cid:durableId="2496B234"/>
  <w16cid:commentId w16cid:paraId="5509FF69" w16cid:durableId="2496C7FA"/>
  <w16cid:commentId w16cid:paraId="5ED5B5B8" w16cid:durableId="2496AE69"/>
  <w16cid:commentId w16cid:paraId="486E5520" w16cid:durableId="2496AD92"/>
  <w16cid:commentId w16cid:paraId="4AF31C75" w16cid:durableId="2496ADF7"/>
  <w16cid:commentId w16cid:paraId="58249725" w16cid:durableId="2496D825"/>
  <w16cid:commentId w16cid:paraId="528ED11C" w16cid:durableId="2496DA38"/>
  <w16cid:commentId w16cid:paraId="715BAACA" w16cid:durableId="2496D8B2"/>
  <w16cid:commentId w16cid:paraId="0C6F0997" w16cid:durableId="2496DBCF"/>
  <w16cid:commentId w16cid:paraId="5619CBFB" w16cid:durableId="2496DC03"/>
  <w16cid:commentId w16cid:paraId="6353DA56" w16cid:durableId="2496DF1F"/>
  <w16cid:commentId w16cid:paraId="73F1F5C0" w16cid:durableId="2433B5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391B73" w14:textId="77777777" w:rsidR="00CB1AC1" w:rsidRDefault="00CB1AC1" w:rsidP="003A75F6">
      <w:r>
        <w:separator/>
      </w:r>
    </w:p>
  </w:endnote>
  <w:endnote w:type="continuationSeparator" w:id="0">
    <w:p w14:paraId="6D85E627" w14:textId="77777777" w:rsidR="00CB1AC1" w:rsidRDefault="00CB1AC1"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699473" w14:textId="77777777" w:rsidR="00CB1AC1" w:rsidRDefault="00CB1AC1" w:rsidP="003A75F6">
      <w:r>
        <w:separator/>
      </w:r>
    </w:p>
  </w:footnote>
  <w:footnote w:type="continuationSeparator" w:id="0">
    <w:p w14:paraId="3A9048A2" w14:textId="77777777" w:rsidR="00CB1AC1" w:rsidRDefault="00CB1AC1"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herine wood">
    <w15:presenceInfo w15:providerId="Windows Live" w15:userId="9166493564f88133"/>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F3A"/>
    <w:rsid w:val="00022FAE"/>
    <w:rsid w:val="0003086C"/>
    <w:rsid w:val="000338CA"/>
    <w:rsid w:val="00041A74"/>
    <w:rsid w:val="00043363"/>
    <w:rsid w:val="0004791C"/>
    <w:rsid w:val="00051047"/>
    <w:rsid w:val="00060506"/>
    <w:rsid w:val="00062EBD"/>
    <w:rsid w:val="0007020D"/>
    <w:rsid w:val="000742A1"/>
    <w:rsid w:val="000808D8"/>
    <w:rsid w:val="00081E33"/>
    <w:rsid w:val="0008595A"/>
    <w:rsid w:val="00090042"/>
    <w:rsid w:val="000915B5"/>
    <w:rsid w:val="000A7884"/>
    <w:rsid w:val="000A7927"/>
    <w:rsid w:val="000B343A"/>
    <w:rsid w:val="000B5FD6"/>
    <w:rsid w:val="000B79DE"/>
    <w:rsid w:val="000C79CA"/>
    <w:rsid w:val="000C7CE9"/>
    <w:rsid w:val="000D05A1"/>
    <w:rsid w:val="000D3D0B"/>
    <w:rsid w:val="000D45EC"/>
    <w:rsid w:val="000D5ED8"/>
    <w:rsid w:val="000F078A"/>
    <w:rsid w:val="000F1B3D"/>
    <w:rsid w:val="000F1C38"/>
    <w:rsid w:val="000F4D81"/>
    <w:rsid w:val="00111178"/>
    <w:rsid w:val="0012173D"/>
    <w:rsid w:val="00122F50"/>
    <w:rsid w:val="00124454"/>
    <w:rsid w:val="001247A5"/>
    <w:rsid w:val="00125C41"/>
    <w:rsid w:val="00134748"/>
    <w:rsid w:val="00136515"/>
    <w:rsid w:val="00137023"/>
    <w:rsid w:val="00142B3A"/>
    <w:rsid w:val="00143746"/>
    <w:rsid w:val="00146566"/>
    <w:rsid w:val="001503A3"/>
    <w:rsid w:val="00155027"/>
    <w:rsid w:val="00164487"/>
    <w:rsid w:val="00171B3E"/>
    <w:rsid w:val="00174F6B"/>
    <w:rsid w:val="001827BC"/>
    <w:rsid w:val="00183564"/>
    <w:rsid w:val="00185250"/>
    <w:rsid w:val="00185D2F"/>
    <w:rsid w:val="001862C3"/>
    <w:rsid w:val="00191F9B"/>
    <w:rsid w:val="00192FD8"/>
    <w:rsid w:val="001935CF"/>
    <w:rsid w:val="0019642E"/>
    <w:rsid w:val="001A28F8"/>
    <w:rsid w:val="001A3033"/>
    <w:rsid w:val="001A43D0"/>
    <w:rsid w:val="001A4920"/>
    <w:rsid w:val="001A7FBF"/>
    <w:rsid w:val="001B69AD"/>
    <w:rsid w:val="001B6AF6"/>
    <w:rsid w:val="001C0B3E"/>
    <w:rsid w:val="001C1334"/>
    <w:rsid w:val="001C18AA"/>
    <w:rsid w:val="001C1C44"/>
    <w:rsid w:val="001D1DC2"/>
    <w:rsid w:val="001D6D31"/>
    <w:rsid w:val="001D77B6"/>
    <w:rsid w:val="001D7A7B"/>
    <w:rsid w:val="001E1B38"/>
    <w:rsid w:val="001E22A2"/>
    <w:rsid w:val="001E2A0F"/>
    <w:rsid w:val="001E6978"/>
    <w:rsid w:val="001F3D2A"/>
    <w:rsid w:val="00203591"/>
    <w:rsid w:val="002120D3"/>
    <w:rsid w:val="00214F06"/>
    <w:rsid w:val="00220C38"/>
    <w:rsid w:val="002213FF"/>
    <w:rsid w:val="00224193"/>
    <w:rsid w:val="002243BE"/>
    <w:rsid w:val="00225349"/>
    <w:rsid w:val="00225FA3"/>
    <w:rsid w:val="002373E5"/>
    <w:rsid w:val="002420F7"/>
    <w:rsid w:val="0024252F"/>
    <w:rsid w:val="00243817"/>
    <w:rsid w:val="00247E70"/>
    <w:rsid w:val="0025656E"/>
    <w:rsid w:val="0027162D"/>
    <w:rsid w:val="00283ABC"/>
    <w:rsid w:val="00286498"/>
    <w:rsid w:val="00290F81"/>
    <w:rsid w:val="0029141E"/>
    <w:rsid w:val="00292D46"/>
    <w:rsid w:val="00293D15"/>
    <w:rsid w:val="002A6675"/>
    <w:rsid w:val="002B46BE"/>
    <w:rsid w:val="002C0B65"/>
    <w:rsid w:val="002C1323"/>
    <w:rsid w:val="002C1CCB"/>
    <w:rsid w:val="002C27AF"/>
    <w:rsid w:val="002D13A5"/>
    <w:rsid w:val="002D4145"/>
    <w:rsid w:val="002D5582"/>
    <w:rsid w:val="002D753A"/>
    <w:rsid w:val="002E626F"/>
    <w:rsid w:val="002F191E"/>
    <w:rsid w:val="002F5875"/>
    <w:rsid w:val="002F6F2E"/>
    <w:rsid w:val="003037C0"/>
    <w:rsid w:val="0031158D"/>
    <w:rsid w:val="00315215"/>
    <w:rsid w:val="003205F3"/>
    <w:rsid w:val="00322A79"/>
    <w:rsid w:val="00324B86"/>
    <w:rsid w:val="00332C1B"/>
    <w:rsid w:val="00335FFA"/>
    <w:rsid w:val="00350418"/>
    <w:rsid w:val="0035199D"/>
    <w:rsid w:val="00352A0E"/>
    <w:rsid w:val="00353080"/>
    <w:rsid w:val="0035601B"/>
    <w:rsid w:val="00356448"/>
    <w:rsid w:val="00362753"/>
    <w:rsid w:val="00362F61"/>
    <w:rsid w:val="00365AB3"/>
    <w:rsid w:val="00366B15"/>
    <w:rsid w:val="00372BFE"/>
    <w:rsid w:val="00373899"/>
    <w:rsid w:val="00383973"/>
    <w:rsid w:val="00384D55"/>
    <w:rsid w:val="00390749"/>
    <w:rsid w:val="0039091A"/>
    <w:rsid w:val="00390D19"/>
    <w:rsid w:val="00392CB5"/>
    <w:rsid w:val="00392DB6"/>
    <w:rsid w:val="003A0997"/>
    <w:rsid w:val="003A27B0"/>
    <w:rsid w:val="003A3139"/>
    <w:rsid w:val="003A407F"/>
    <w:rsid w:val="003A4453"/>
    <w:rsid w:val="003A5506"/>
    <w:rsid w:val="003A75F6"/>
    <w:rsid w:val="003B3F23"/>
    <w:rsid w:val="003B6A1A"/>
    <w:rsid w:val="003C6FE5"/>
    <w:rsid w:val="003C75FD"/>
    <w:rsid w:val="003D2E35"/>
    <w:rsid w:val="003D73CB"/>
    <w:rsid w:val="003E57B5"/>
    <w:rsid w:val="003F675E"/>
    <w:rsid w:val="0040034C"/>
    <w:rsid w:val="0040593F"/>
    <w:rsid w:val="00407710"/>
    <w:rsid w:val="0041369D"/>
    <w:rsid w:val="00413AAB"/>
    <w:rsid w:val="00415D84"/>
    <w:rsid w:val="00420686"/>
    <w:rsid w:val="00421973"/>
    <w:rsid w:val="00426E85"/>
    <w:rsid w:val="00435193"/>
    <w:rsid w:val="004371FD"/>
    <w:rsid w:val="0044258F"/>
    <w:rsid w:val="00442B9E"/>
    <w:rsid w:val="00445E9C"/>
    <w:rsid w:val="00445ED3"/>
    <w:rsid w:val="00446356"/>
    <w:rsid w:val="00453FED"/>
    <w:rsid w:val="004625CD"/>
    <w:rsid w:val="004632B7"/>
    <w:rsid w:val="004654A2"/>
    <w:rsid w:val="00481A68"/>
    <w:rsid w:val="00494657"/>
    <w:rsid w:val="004977A9"/>
    <w:rsid w:val="004A2238"/>
    <w:rsid w:val="004B1F71"/>
    <w:rsid w:val="004B5634"/>
    <w:rsid w:val="004B69E1"/>
    <w:rsid w:val="004B6FDF"/>
    <w:rsid w:val="004C6991"/>
    <w:rsid w:val="004D1752"/>
    <w:rsid w:val="004D1A71"/>
    <w:rsid w:val="004D232B"/>
    <w:rsid w:val="004D2BF6"/>
    <w:rsid w:val="004D33A3"/>
    <w:rsid w:val="004D5CBE"/>
    <w:rsid w:val="004E0582"/>
    <w:rsid w:val="004E2C05"/>
    <w:rsid w:val="004E45B6"/>
    <w:rsid w:val="004E7B8B"/>
    <w:rsid w:val="004F6616"/>
    <w:rsid w:val="0050029D"/>
    <w:rsid w:val="00501744"/>
    <w:rsid w:val="0050263E"/>
    <w:rsid w:val="00505B5E"/>
    <w:rsid w:val="005070EB"/>
    <w:rsid w:val="00507F15"/>
    <w:rsid w:val="005130BC"/>
    <w:rsid w:val="00516F83"/>
    <w:rsid w:val="00526203"/>
    <w:rsid w:val="00532CF4"/>
    <w:rsid w:val="00536A04"/>
    <w:rsid w:val="00540917"/>
    <w:rsid w:val="00544076"/>
    <w:rsid w:val="00547245"/>
    <w:rsid w:val="00553CFB"/>
    <w:rsid w:val="00556D0F"/>
    <w:rsid w:val="00561876"/>
    <w:rsid w:val="00561F3B"/>
    <w:rsid w:val="005804E2"/>
    <w:rsid w:val="0058327E"/>
    <w:rsid w:val="0059217F"/>
    <w:rsid w:val="00592E32"/>
    <w:rsid w:val="005A2B58"/>
    <w:rsid w:val="005A3A78"/>
    <w:rsid w:val="005A58EB"/>
    <w:rsid w:val="005B17FA"/>
    <w:rsid w:val="005B538C"/>
    <w:rsid w:val="005C0236"/>
    <w:rsid w:val="005C04F6"/>
    <w:rsid w:val="005C303E"/>
    <w:rsid w:val="005C526F"/>
    <w:rsid w:val="005D7786"/>
    <w:rsid w:val="005E4C1C"/>
    <w:rsid w:val="005E6A59"/>
    <w:rsid w:val="005E6B23"/>
    <w:rsid w:val="005E743F"/>
    <w:rsid w:val="005E7B59"/>
    <w:rsid w:val="005E7BBD"/>
    <w:rsid w:val="005F1DD3"/>
    <w:rsid w:val="005F2B2D"/>
    <w:rsid w:val="005F7DD4"/>
    <w:rsid w:val="006003E1"/>
    <w:rsid w:val="006016A3"/>
    <w:rsid w:val="006028C1"/>
    <w:rsid w:val="00605730"/>
    <w:rsid w:val="00611D11"/>
    <w:rsid w:val="00623D9D"/>
    <w:rsid w:val="0062734E"/>
    <w:rsid w:val="006344DD"/>
    <w:rsid w:val="0063616F"/>
    <w:rsid w:val="00637DB3"/>
    <w:rsid w:val="00642249"/>
    <w:rsid w:val="00644C44"/>
    <w:rsid w:val="0064651D"/>
    <w:rsid w:val="006512E7"/>
    <w:rsid w:val="00651894"/>
    <w:rsid w:val="00652F16"/>
    <w:rsid w:val="0065509F"/>
    <w:rsid w:val="006577C0"/>
    <w:rsid w:val="006626B3"/>
    <w:rsid w:val="00662FB9"/>
    <w:rsid w:val="00664D3B"/>
    <w:rsid w:val="006660AC"/>
    <w:rsid w:val="006670B4"/>
    <w:rsid w:val="0068329E"/>
    <w:rsid w:val="0069197E"/>
    <w:rsid w:val="006923AF"/>
    <w:rsid w:val="00694368"/>
    <w:rsid w:val="00696C0D"/>
    <w:rsid w:val="006A032A"/>
    <w:rsid w:val="006A087A"/>
    <w:rsid w:val="006A4A89"/>
    <w:rsid w:val="006A589A"/>
    <w:rsid w:val="006B34AD"/>
    <w:rsid w:val="006B42F8"/>
    <w:rsid w:val="006B5199"/>
    <w:rsid w:val="006B66F3"/>
    <w:rsid w:val="006B7F9A"/>
    <w:rsid w:val="006C06C5"/>
    <w:rsid w:val="006C3CF9"/>
    <w:rsid w:val="006D0B5D"/>
    <w:rsid w:val="006D2516"/>
    <w:rsid w:val="006D66F0"/>
    <w:rsid w:val="006D6A4E"/>
    <w:rsid w:val="006D783C"/>
    <w:rsid w:val="006E4884"/>
    <w:rsid w:val="006E63BE"/>
    <w:rsid w:val="006E67B1"/>
    <w:rsid w:val="006E79F5"/>
    <w:rsid w:val="007026AF"/>
    <w:rsid w:val="00713AC8"/>
    <w:rsid w:val="007221F0"/>
    <w:rsid w:val="00733444"/>
    <w:rsid w:val="00741167"/>
    <w:rsid w:val="00742EB2"/>
    <w:rsid w:val="0074379E"/>
    <w:rsid w:val="00746465"/>
    <w:rsid w:val="007464BD"/>
    <w:rsid w:val="00747CC2"/>
    <w:rsid w:val="00752512"/>
    <w:rsid w:val="00756393"/>
    <w:rsid w:val="00765E0F"/>
    <w:rsid w:val="00775C3D"/>
    <w:rsid w:val="00783F2B"/>
    <w:rsid w:val="007861D4"/>
    <w:rsid w:val="00790B0D"/>
    <w:rsid w:val="00793F01"/>
    <w:rsid w:val="007A6FAF"/>
    <w:rsid w:val="007A75B7"/>
    <w:rsid w:val="007B350C"/>
    <w:rsid w:val="007B44D9"/>
    <w:rsid w:val="007B566A"/>
    <w:rsid w:val="007B6FB1"/>
    <w:rsid w:val="007D08CD"/>
    <w:rsid w:val="007D3839"/>
    <w:rsid w:val="007D3D70"/>
    <w:rsid w:val="007D3E69"/>
    <w:rsid w:val="007D5E5E"/>
    <w:rsid w:val="007D691E"/>
    <w:rsid w:val="007F2519"/>
    <w:rsid w:val="007F3B5A"/>
    <w:rsid w:val="007F6CC3"/>
    <w:rsid w:val="007F729D"/>
    <w:rsid w:val="00801B7B"/>
    <w:rsid w:val="0080342C"/>
    <w:rsid w:val="008041CB"/>
    <w:rsid w:val="008062EA"/>
    <w:rsid w:val="0081089C"/>
    <w:rsid w:val="008133D7"/>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4050"/>
    <w:rsid w:val="008D68A8"/>
    <w:rsid w:val="008E2783"/>
    <w:rsid w:val="008E526F"/>
    <w:rsid w:val="008E5685"/>
    <w:rsid w:val="008E68D3"/>
    <w:rsid w:val="008F18A8"/>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30849"/>
    <w:rsid w:val="00932CDD"/>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8136B"/>
    <w:rsid w:val="00982EBF"/>
    <w:rsid w:val="00987B35"/>
    <w:rsid w:val="009957F5"/>
    <w:rsid w:val="00995BCB"/>
    <w:rsid w:val="00996654"/>
    <w:rsid w:val="00996C79"/>
    <w:rsid w:val="009A0397"/>
    <w:rsid w:val="009A04F5"/>
    <w:rsid w:val="009A12A7"/>
    <w:rsid w:val="009A5837"/>
    <w:rsid w:val="009A6393"/>
    <w:rsid w:val="009A6CA2"/>
    <w:rsid w:val="009C0162"/>
    <w:rsid w:val="009C2665"/>
    <w:rsid w:val="009D0ADB"/>
    <w:rsid w:val="009D1EC1"/>
    <w:rsid w:val="009D287F"/>
    <w:rsid w:val="009D3D01"/>
    <w:rsid w:val="009D3E37"/>
    <w:rsid w:val="009D6E22"/>
    <w:rsid w:val="009D7941"/>
    <w:rsid w:val="009E0C9F"/>
    <w:rsid w:val="009E1AAD"/>
    <w:rsid w:val="009E7878"/>
    <w:rsid w:val="009F2E3A"/>
    <w:rsid w:val="009F3CB8"/>
    <w:rsid w:val="009F479C"/>
    <w:rsid w:val="009F5392"/>
    <w:rsid w:val="00A00BBC"/>
    <w:rsid w:val="00A02314"/>
    <w:rsid w:val="00A02BD8"/>
    <w:rsid w:val="00A07D9A"/>
    <w:rsid w:val="00A16734"/>
    <w:rsid w:val="00A329A8"/>
    <w:rsid w:val="00A33DC0"/>
    <w:rsid w:val="00A35436"/>
    <w:rsid w:val="00A4192F"/>
    <w:rsid w:val="00A421CF"/>
    <w:rsid w:val="00A45603"/>
    <w:rsid w:val="00A64C41"/>
    <w:rsid w:val="00A65BC3"/>
    <w:rsid w:val="00A65C0C"/>
    <w:rsid w:val="00A675FC"/>
    <w:rsid w:val="00A73676"/>
    <w:rsid w:val="00A83C9D"/>
    <w:rsid w:val="00A853EC"/>
    <w:rsid w:val="00A87DBC"/>
    <w:rsid w:val="00A901FE"/>
    <w:rsid w:val="00A92435"/>
    <w:rsid w:val="00A929F8"/>
    <w:rsid w:val="00A932B9"/>
    <w:rsid w:val="00A9352F"/>
    <w:rsid w:val="00A95162"/>
    <w:rsid w:val="00A969DB"/>
    <w:rsid w:val="00AB3F90"/>
    <w:rsid w:val="00AB4ACC"/>
    <w:rsid w:val="00AC3BBA"/>
    <w:rsid w:val="00AC417F"/>
    <w:rsid w:val="00AC4BC4"/>
    <w:rsid w:val="00AE54D1"/>
    <w:rsid w:val="00AF393A"/>
    <w:rsid w:val="00AF3AF5"/>
    <w:rsid w:val="00AF7A20"/>
    <w:rsid w:val="00B02D47"/>
    <w:rsid w:val="00B12E24"/>
    <w:rsid w:val="00B24769"/>
    <w:rsid w:val="00B3641E"/>
    <w:rsid w:val="00B367C4"/>
    <w:rsid w:val="00B411AF"/>
    <w:rsid w:val="00B50EC7"/>
    <w:rsid w:val="00B55F3A"/>
    <w:rsid w:val="00B605B1"/>
    <w:rsid w:val="00B63C68"/>
    <w:rsid w:val="00B76096"/>
    <w:rsid w:val="00B81869"/>
    <w:rsid w:val="00B843A4"/>
    <w:rsid w:val="00B90F51"/>
    <w:rsid w:val="00B922C4"/>
    <w:rsid w:val="00BA3B7D"/>
    <w:rsid w:val="00BA4B54"/>
    <w:rsid w:val="00BB1DF4"/>
    <w:rsid w:val="00BB1E0F"/>
    <w:rsid w:val="00BB29F5"/>
    <w:rsid w:val="00BB31E6"/>
    <w:rsid w:val="00BB3B4B"/>
    <w:rsid w:val="00BB7446"/>
    <w:rsid w:val="00BC6C40"/>
    <w:rsid w:val="00BC78DD"/>
    <w:rsid w:val="00BD15E4"/>
    <w:rsid w:val="00BD2146"/>
    <w:rsid w:val="00BD526F"/>
    <w:rsid w:val="00BE2DDF"/>
    <w:rsid w:val="00BF52E7"/>
    <w:rsid w:val="00BF77FF"/>
    <w:rsid w:val="00C01E27"/>
    <w:rsid w:val="00C0363D"/>
    <w:rsid w:val="00C0632E"/>
    <w:rsid w:val="00C06354"/>
    <w:rsid w:val="00C11B89"/>
    <w:rsid w:val="00C13489"/>
    <w:rsid w:val="00C15345"/>
    <w:rsid w:val="00C153BA"/>
    <w:rsid w:val="00C16C6F"/>
    <w:rsid w:val="00C211CE"/>
    <w:rsid w:val="00C32530"/>
    <w:rsid w:val="00C33DA5"/>
    <w:rsid w:val="00C34127"/>
    <w:rsid w:val="00C41270"/>
    <w:rsid w:val="00C45943"/>
    <w:rsid w:val="00C570C3"/>
    <w:rsid w:val="00C60295"/>
    <w:rsid w:val="00C70DC0"/>
    <w:rsid w:val="00C7139A"/>
    <w:rsid w:val="00C72113"/>
    <w:rsid w:val="00C72815"/>
    <w:rsid w:val="00C805A8"/>
    <w:rsid w:val="00C82FEC"/>
    <w:rsid w:val="00C90A7A"/>
    <w:rsid w:val="00CA4356"/>
    <w:rsid w:val="00CB0EA1"/>
    <w:rsid w:val="00CB1AC1"/>
    <w:rsid w:val="00CB2BDA"/>
    <w:rsid w:val="00CB2C04"/>
    <w:rsid w:val="00CB66EC"/>
    <w:rsid w:val="00CB718B"/>
    <w:rsid w:val="00CC5BBB"/>
    <w:rsid w:val="00CC6FE0"/>
    <w:rsid w:val="00CC7F3C"/>
    <w:rsid w:val="00CD4F22"/>
    <w:rsid w:val="00CE025F"/>
    <w:rsid w:val="00CE0C45"/>
    <w:rsid w:val="00CE16CA"/>
    <w:rsid w:val="00CE3824"/>
    <w:rsid w:val="00CF4831"/>
    <w:rsid w:val="00CF51F0"/>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78B3"/>
    <w:rsid w:val="00D35C7E"/>
    <w:rsid w:val="00D376DB"/>
    <w:rsid w:val="00D377CE"/>
    <w:rsid w:val="00D52467"/>
    <w:rsid w:val="00D53DF7"/>
    <w:rsid w:val="00D55606"/>
    <w:rsid w:val="00D60E7B"/>
    <w:rsid w:val="00D63B13"/>
    <w:rsid w:val="00D72CA5"/>
    <w:rsid w:val="00D7779B"/>
    <w:rsid w:val="00D80F68"/>
    <w:rsid w:val="00D82165"/>
    <w:rsid w:val="00D86796"/>
    <w:rsid w:val="00D87A50"/>
    <w:rsid w:val="00DA586F"/>
    <w:rsid w:val="00DB2873"/>
    <w:rsid w:val="00DB7221"/>
    <w:rsid w:val="00DC2B15"/>
    <w:rsid w:val="00DD6D48"/>
    <w:rsid w:val="00DD7A01"/>
    <w:rsid w:val="00DE0D84"/>
    <w:rsid w:val="00DE1634"/>
    <w:rsid w:val="00DE4500"/>
    <w:rsid w:val="00E01E37"/>
    <w:rsid w:val="00E0521B"/>
    <w:rsid w:val="00E07A9C"/>
    <w:rsid w:val="00E07E43"/>
    <w:rsid w:val="00E10A1D"/>
    <w:rsid w:val="00E13397"/>
    <w:rsid w:val="00E30301"/>
    <w:rsid w:val="00E436EB"/>
    <w:rsid w:val="00E46AAE"/>
    <w:rsid w:val="00E4728D"/>
    <w:rsid w:val="00E47BA2"/>
    <w:rsid w:val="00E52637"/>
    <w:rsid w:val="00E53D12"/>
    <w:rsid w:val="00E5493B"/>
    <w:rsid w:val="00E56240"/>
    <w:rsid w:val="00E57303"/>
    <w:rsid w:val="00E63E32"/>
    <w:rsid w:val="00E650D8"/>
    <w:rsid w:val="00E7641F"/>
    <w:rsid w:val="00E77EFF"/>
    <w:rsid w:val="00E81FA3"/>
    <w:rsid w:val="00E9318F"/>
    <w:rsid w:val="00EA2653"/>
    <w:rsid w:val="00EA5463"/>
    <w:rsid w:val="00EA7240"/>
    <w:rsid w:val="00EB6352"/>
    <w:rsid w:val="00EC2DA6"/>
    <w:rsid w:val="00ED4F63"/>
    <w:rsid w:val="00ED5B37"/>
    <w:rsid w:val="00EF2304"/>
    <w:rsid w:val="00EF3B34"/>
    <w:rsid w:val="00EF50BC"/>
    <w:rsid w:val="00F0254F"/>
    <w:rsid w:val="00F23BFC"/>
    <w:rsid w:val="00F269BE"/>
    <w:rsid w:val="00F324DD"/>
    <w:rsid w:val="00F32A63"/>
    <w:rsid w:val="00F35296"/>
    <w:rsid w:val="00F35A83"/>
    <w:rsid w:val="00F400D4"/>
    <w:rsid w:val="00F45231"/>
    <w:rsid w:val="00F46940"/>
    <w:rsid w:val="00F6100F"/>
    <w:rsid w:val="00F70576"/>
    <w:rsid w:val="00F7138B"/>
    <w:rsid w:val="00F73309"/>
    <w:rsid w:val="00F75149"/>
    <w:rsid w:val="00F829C6"/>
    <w:rsid w:val="00F87B96"/>
    <w:rsid w:val="00F92155"/>
    <w:rsid w:val="00F92D7B"/>
    <w:rsid w:val="00F94590"/>
    <w:rsid w:val="00F9703F"/>
    <w:rsid w:val="00FA0A74"/>
    <w:rsid w:val="00FA271D"/>
    <w:rsid w:val="00FA3D69"/>
    <w:rsid w:val="00FB43E3"/>
    <w:rsid w:val="00FB7F9F"/>
    <w:rsid w:val="00FC2678"/>
    <w:rsid w:val="00FC64EB"/>
    <w:rsid w:val="00FD0863"/>
    <w:rsid w:val="00FD41E8"/>
    <w:rsid w:val="00FD7B8A"/>
    <w:rsid w:val="00FE084E"/>
    <w:rsid w:val="00FE0BDE"/>
    <w:rsid w:val="00FE3703"/>
    <w:rsid w:val="00FE734E"/>
    <w:rsid w:val="00FE767D"/>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D32F5"/>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paragraph" w:styleId="Heading1">
    <w:name w:val="heading 1"/>
    <w:basedOn w:val="Normal"/>
    <w:next w:val="Normal"/>
    <w:link w:val="Heading1Char"/>
    <w:uiPriority w:val="9"/>
    <w:qFormat/>
    <w:rsid w:val="009D0ADB"/>
    <w:pPr>
      <w:keepNext/>
      <w:keepLines/>
      <w:outlineLvl w:val="0"/>
      <w:pPrChange w:id="0" w:author="katherine wood" w:date="2021-07-12T11:49:00Z">
        <w:pPr>
          <w:keepNext/>
          <w:keepLines/>
          <w:spacing w:before="240"/>
          <w:outlineLvl w:val="0"/>
        </w:pPr>
      </w:pPrChange>
    </w:pPr>
    <w:rPr>
      <w:rFonts w:ascii="Arial" w:eastAsiaTheme="majorEastAsia" w:hAnsi="Arial" w:cstheme="majorBidi"/>
      <w:b/>
      <w:sz w:val="22"/>
      <w:szCs w:val="32"/>
      <w:rPrChange w:id="0" w:author="katherine wood" w:date="2021-07-12T11:49:00Z">
        <w:rPr>
          <w:rFonts w:ascii="Arial" w:eastAsiaTheme="majorEastAsia" w:hAnsi="Arial" w:cstheme="majorBidi"/>
          <w:color w:val="2F5496" w:themeColor="accent1" w:themeShade="BF"/>
          <w:sz w:val="22"/>
          <w:szCs w:val="32"/>
          <w:lang w:val="en-US" w:eastAsia="en-US" w:bidi="ar-SA"/>
        </w:rPr>
      </w:rPrChange>
    </w:rPr>
  </w:style>
  <w:style w:type="paragraph" w:styleId="Heading2">
    <w:name w:val="heading 2"/>
    <w:basedOn w:val="Normal"/>
    <w:next w:val="Normal"/>
    <w:link w:val="Heading2Char"/>
    <w:uiPriority w:val="9"/>
    <w:unhideWhenUsed/>
    <w:qFormat/>
    <w:rsid w:val="009D0ADB"/>
    <w:pPr>
      <w:keepNext/>
      <w:keepLines/>
      <w:outlineLvl w:val="1"/>
      <w:pPrChange w:id="1" w:author="katherine wood" w:date="2021-07-12T11:50:00Z">
        <w:pPr>
          <w:keepNext/>
          <w:keepLines/>
          <w:spacing w:before="40"/>
          <w:outlineLvl w:val="1"/>
        </w:pPr>
      </w:pPrChange>
    </w:pPr>
    <w:rPr>
      <w:rFonts w:ascii="Arial" w:eastAsiaTheme="majorEastAsia" w:hAnsi="Arial" w:cstheme="majorBidi"/>
      <w:b/>
      <w:sz w:val="20"/>
      <w:szCs w:val="26"/>
      <w:rPrChange w:id="1" w:author="katherine wood" w:date="2021-07-12T11:50:00Z">
        <w:rPr>
          <w:rFonts w:ascii="Arial" w:eastAsiaTheme="majorEastAsia" w:hAnsi="Arial" w:cstheme="majorBidi"/>
          <w:szCs w:val="26"/>
          <w:lang w:val="en-US" w:eastAsia="en-US" w:bidi="ar-SA"/>
        </w:rPr>
      </w:rPrChange>
    </w:rPr>
  </w:style>
  <w:style w:type="paragraph" w:styleId="Heading3">
    <w:name w:val="heading 3"/>
    <w:basedOn w:val="Normal"/>
    <w:next w:val="Normal"/>
    <w:link w:val="Heading3Char"/>
    <w:uiPriority w:val="9"/>
    <w:unhideWhenUsed/>
    <w:qFormat/>
    <w:rsid w:val="009D0ADB"/>
    <w:pPr>
      <w:keepNext/>
      <w:keepLines/>
      <w:outlineLvl w:val="2"/>
      <w:pPrChange w:id="2" w:author="katherine wood" w:date="2021-07-12T11:50:00Z">
        <w:pPr>
          <w:keepNext/>
          <w:keepLines/>
          <w:spacing w:before="40"/>
          <w:outlineLvl w:val="2"/>
        </w:pPr>
      </w:pPrChange>
    </w:pPr>
    <w:rPr>
      <w:rFonts w:ascii="Arial" w:eastAsiaTheme="majorEastAsia" w:hAnsi="Arial" w:cstheme="majorBidi"/>
      <w:i/>
      <w:sz w:val="22"/>
      <w:rPrChange w:id="2" w:author="katherine wood" w:date="2021-07-12T11:50:00Z">
        <w:rPr>
          <w:rFonts w:ascii="Arial" w:eastAsiaTheme="majorEastAsia" w:hAnsi="Arial" w:cstheme="majorBidi"/>
          <w:color w:val="1F3763" w:themeColor="accent1" w:themeShade="7F"/>
          <w:sz w:val="22"/>
          <w:szCs w:val="24"/>
          <w:lang w:val="en-US"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customStyle="1" w:styleId="Heading1Char">
    <w:name w:val="Heading 1 Char"/>
    <w:basedOn w:val="DefaultParagraphFont"/>
    <w:link w:val="Heading1"/>
    <w:uiPriority w:val="9"/>
    <w:rsid w:val="009D0ADB"/>
    <w:rPr>
      <w:rFonts w:ascii="Arial" w:eastAsiaTheme="majorEastAsia" w:hAnsi="Arial" w:cstheme="majorBidi"/>
      <w:b/>
      <w:sz w:val="22"/>
      <w:szCs w:val="32"/>
    </w:rPr>
  </w:style>
  <w:style w:type="character" w:customStyle="1" w:styleId="Heading2Char">
    <w:name w:val="Heading 2 Char"/>
    <w:basedOn w:val="DefaultParagraphFont"/>
    <w:link w:val="Heading2"/>
    <w:uiPriority w:val="9"/>
    <w:rsid w:val="009D0ADB"/>
    <w:rPr>
      <w:rFonts w:ascii="Arial" w:eastAsiaTheme="majorEastAsia" w:hAnsi="Arial" w:cstheme="majorBidi"/>
      <w:b/>
      <w:sz w:val="20"/>
      <w:szCs w:val="26"/>
    </w:rPr>
  </w:style>
  <w:style w:type="character" w:customStyle="1" w:styleId="Heading3Char">
    <w:name w:val="Heading 3 Char"/>
    <w:basedOn w:val="DefaultParagraphFont"/>
    <w:link w:val="Heading3"/>
    <w:uiPriority w:val="9"/>
    <w:rsid w:val="009D0ADB"/>
    <w:rPr>
      <w:rFonts w:ascii="Arial" w:eastAsiaTheme="majorEastAsia" w:hAnsi="Arial" w:cstheme="majorBidi"/>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50</Pages>
  <Words>77795</Words>
  <Characters>443433</Characters>
  <Application>Microsoft Office Word</Application>
  <DocSecurity>0</DocSecurity>
  <Lines>3695</Lines>
  <Paragraphs>1040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katherine wood</cp:lastModifiedBy>
  <cp:revision>10</cp:revision>
  <cp:lastPrinted>2021-05-10T20:00:00Z</cp:lastPrinted>
  <dcterms:created xsi:type="dcterms:W3CDTF">2021-07-09T17:48:00Z</dcterms:created>
  <dcterms:modified xsi:type="dcterms:W3CDTF">2021-07-12T19:52:00Z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http://www.zotero.org/styles/journal-of-neurophysiology</vt:lpwstr>
  </property>
  <property fmtid="{D5CDD505-2E9C-101B-9397-08002B2CF9AE}" pid="11" name="Mendeley Recent Style Name 4_1">
    <vt:lpwstr>Journal of Neurophysiology</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http://www.zotero.org/styles/nature-communications</vt:lpwstr>
  </property>
  <property fmtid="{D5CDD505-2E9C-101B-9397-08002B2CF9AE}" pid="15" name="Mendeley Recent Style Name 6_1">
    <vt:lpwstr>Nature Communications</vt:lpwstr>
  </property>
  <property fmtid="{D5CDD505-2E9C-101B-9397-08002B2CF9AE}" pid="16" name="Mendeley Recent Style Id 7_1">
    <vt:lpwstr>http://www.zotero.org/styles/nature-neuroscience</vt:lpwstr>
  </property>
  <property fmtid="{D5CDD505-2E9C-101B-9397-08002B2CF9AE}" pid="17" name="Mendeley Recent Style Name 7_1">
    <vt:lpwstr>Nature Neuroscience</vt:lpwstr>
  </property>
  <property fmtid="{D5CDD505-2E9C-101B-9397-08002B2CF9AE}" pid="18" name="Mendeley Recent Style Id 8_1">
    <vt:lpwstr>http://www.zotero.org/styles/neuron</vt:lpwstr>
  </property>
  <property fmtid="{D5CDD505-2E9C-101B-9397-08002B2CF9AE}" pid="19" name="Mendeley Recent Style Name 8_1">
    <vt:lpwstr>Neuron</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