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4B0CB393" w:rsidR="00247E70" w:rsidRPr="003A75F6" w:rsidRDefault="0035199D" w:rsidP="000A7884">
      <w:pPr>
        <w:jc w:val="both"/>
        <w:rPr>
          <w:rFonts w:ascii="Arial" w:eastAsia="Times New Roman" w:hAnsi="Arial" w:cs="Arial"/>
          <w:b/>
          <w:bCs/>
          <w:color w:val="000000"/>
          <w:sz w:val="28"/>
          <w:szCs w:val="28"/>
        </w:rPr>
      </w:pPr>
      <w:r>
        <w:rPr>
          <w:rFonts w:ascii="Arial" w:eastAsia="Times New Roman" w:hAnsi="Arial" w:cs="Arial"/>
          <w:b/>
          <w:bCs/>
          <w:color w:val="000000"/>
          <w:sz w:val="28"/>
          <w:szCs w:val="28"/>
        </w:rPr>
        <w:t>Cortical efficient coding shapes behavioral performance.</w:t>
      </w:r>
    </w:p>
    <w:p w14:paraId="7E01C59E" w14:textId="77777777" w:rsidR="00247E70" w:rsidRPr="003A75F6" w:rsidRDefault="00247E70" w:rsidP="000A7884">
      <w:pPr>
        <w:jc w:val="both"/>
        <w:rPr>
          <w:rFonts w:ascii="Arial" w:eastAsia="Times New Roman" w:hAnsi="Arial" w:cs="Arial"/>
          <w:color w:val="000000"/>
          <w:sz w:val="22"/>
          <w:szCs w:val="22"/>
        </w:rPr>
      </w:pPr>
    </w:p>
    <w:p w14:paraId="25072E0B" w14:textId="403564A3" w:rsidR="00247E70" w:rsidRPr="003A75F6" w:rsidRDefault="00247E70" w:rsidP="000A7884">
      <w:pPr>
        <w:jc w:val="both"/>
        <w:rPr>
          <w:rFonts w:ascii="Arial" w:eastAsia="Times New Roman" w:hAnsi="Arial" w:cs="Arial"/>
          <w:color w:val="000000"/>
          <w:sz w:val="22"/>
          <w:szCs w:val="22"/>
        </w:rPr>
      </w:pPr>
      <w:r w:rsidRPr="003A75F6">
        <w:rPr>
          <w:rFonts w:ascii="Arial" w:eastAsia="Times New Roman" w:hAnsi="Arial" w:cs="Arial"/>
          <w:color w:val="000000"/>
          <w:sz w:val="22"/>
          <w:szCs w:val="22"/>
        </w:rPr>
        <w:t>Chris Angeloni</w:t>
      </w:r>
      <w:r w:rsidRPr="003A75F6">
        <w:rPr>
          <w:rFonts w:ascii="Arial" w:eastAsia="Times New Roman" w:hAnsi="Arial" w:cs="Arial"/>
          <w:color w:val="000000"/>
          <w:sz w:val="22"/>
          <w:szCs w:val="22"/>
          <w:vertAlign w:val="superscript"/>
        </w:rPr>
        <w:t>1,2</w:t>
      </w:r>
      <w:r w:rsidRPr="003A75F6">
        <w:rPr>
          <w:rFonts w:ascii="Arial" w:eastAsia="Times New Roman" w:hAnsi="Arial" w:cs="Arial"/>
          <w:color w:val="000000"/>
          <w:sz w:val="22"/>
          <w:szCs w:val="22"/>
        </w:rPr>
        <w:t xml:space="preserve">, </w:t>
      </w:r>
      <w:proofErr w:type="spellStart"/>
      <w:r w:rsidRPr="003A75F6">
        <w:rPr>
          <w:rFonts w:ascii="Arial" w:eastAsia="Times New Roman" w:hAnsi="Arial" w:cs="Arial"/>
          <w:color w:val="000000"/>
          <w:sz w:val="22"/>
          <w:szCs w:val="22"/>
        </w:rPr>
        <w:t>Wiktor</w:t>
      </w:r>
      <w:proofErr w:type="spellEnd"/>
      <w:r w:rsidRPr="003A75F6">
        <w:rPr>
          <w:rFonts w:ascii="Arial" w:eastAsia="Times New Roman" w:hAnsi="Arial" w:cs="Arial"/>
          <w:color w:val="000000"/>
          <w:sz w:val="22"/>
          <w:szCs w:val="22"/>
        </w:rPr>
        <w:t xml:space="preserve"> Mlynarski</w:t>
      </w:r>
      <w:r w:rsidRPr="003A75F6">
        <w:rPr>
          <w:rFonts w:ascii="Arial" w:eastAsia="Times New Roman" w:hAnsi="Arial" w:cs="Arial"/>
          <w:color w:val="000000"/>
          <w:sz w:val="22"/>
          <w:szCs w:val="22"/>
          <w:vertAlign w:val="superscript"/>
        </w:rPr>
        <w:t>3</w:t>
      </w:r>
      <w:r w:rsidRPr="003A75F6">
        <w:rPr>
          <w:rFonts w:ascii="Arial" w:eastAsia="Times New Roman" w:hAnsi="Arial" w:cs="Arial"/>
          <w:color w:val="000000"/>
          <w:sz w:val="22"/>
          <w:szCs w:val="22"/>
        </w:rPr>
        <w:t xml:space="preserve">, </w:t>
      </w:r>
      <w:r w:rsidR="009A6393">
        <w:rPr>
          <w:rFonts w:ascii="Arial" w:eastAsia="Times New Roman" w:hAnsi="Arial" w:cs="Arial"/>
          <w:color w:val="000000"/>
          <w:sz w:val="22"/>
          <w:szCs w:val="22"/>
        </w:rPr>
        <w:t>Aaron M. Williams</w:t>
      </w:r>
      <w:r w:rsidR="003C75FD" w:rsidRPr="00C72113">
        <w:rPr>
          <w:rFonts w:ascii="Arial" w:eastAsia="Times New Roman" w:hAnsi="Arial" w:cs="Arial"/>
          <w:color w:val="000000"/>
          <w:sz w:val="22"/>
          <w:szCs w:val="22"/>
          <w:vertAlign w:val="superscript"/>
        </w:rPr>
        <w:t>2,5</w:t>
      </w:r>
      <w:r w:rsidR="009A6393">
        <w:rPr>
          <w:rFonts w:ascii="Arial" w:eastAsia="Times New Roman" w:hAnsi="Arial" w:cs="Arial"/>
          <w:color w:val="000000"/>
          <w:sz w:val="22"/>
          <w:szCs w:val="22"/>
        </w:rPr>
        <w:t xml:space="preserve">, </w:t>
      </w:r>
      <w:r w:rsidRPr="003A75F6">
        <w:rPr>
          <w:rFonts w:ascii="Arial" w:eastAsia="Times New Roman" w:hAnsi="Arial" w:cs="Arial"/>
          <w:color w:val="000000"/>
          <w:sz w:val="22"/>
          <w:szCs w:val="22"/>
        </w:rPr>
        <w:t>Katherine C. Wood</w:t>
      </w:r>
      <w:r w:rsidRPr="003A75F6">
        <w:rPr>
          <w:rFonts w:ascii="Arial" w:eastAsia="Times New Roman" w:hAnsi="Arial" w:cs="Arial"/>
          <w:color w:val="000000"/>
          <w:sz w:val="22"/>
          <w:szCs w:val="22"/>
          <w:vertAlign w:val="superscript"/>
        </w:rPr>
        <w:t>2</w:t>
      </w:r>
      <w:r w:rsidRPr="003A75F6">
        <w:rPr>
          <w:rFonts w:ascii="Arial" w:eastAsia="Times New Roman" w:hAnsi="Arial" w:cs="Arial"/>
          <w:color w:val="000000"/>
          <w:sz w:val="22"/>
          <w:szCs w:val="22"/>
        </w:rPr>
        <w:t>, Linda Garami</w:t>
      </w:r>
      <w:r w:rsidRPr="003A75F6">
        <w:rPr>
          <w:rFonts w:ascii="Arial" w:eastAsia="Times New Roman" w:hAnsi="Arial" w:cs="Arial"/>
          <w:color w:val="000000"/>
          <w:sz w:val="22"/>
          <w:szCs w:val="22"/>
          <w:vertAlign w:val="superscript"/>
        </w:rPr>
        <w:t>2</w:t>
      </w:r>
      <w:r w:rsidRPr="003A75F6">
        <w:rPr>
          <w:rFonts w:ascii="Arial" w:eastAsia="Times New Roman" w:hAnsi="Arial" w:cs="Arial"/>
          <w:color w:val="000000"/>
          <w:sz w:val="22"/>
          <w:szCs w:val="22"/>
        </w:rPr>
        <w:t xml:space="preserve">, </w:t>
      </w:r>
      <w:r w:rsidR="009A6393">
        <w:rPr>
          <w:rFonts w:ascii="Arial" w:eastAsia="Times New Roman" w:hAnsi="Arial" w:cs="Arial"/>
          <w:color w:val="000000"/>
          <w:sz w:val="22"/>
          <w:szCs w:val="22"/>
        </w:rPr>
        <w:t>Eugenio Piasini</w:t>
      </w:r>
      <w:r w:rsidR="003C75FD">
        <w:rPr>
          <w:rFonts w:ascii="Arial" w:eastAsia="Times New Roman" w:hAnsi="Arial" w:cs="Arial"/>
          <w:color w:val="000000"/>
          <w:sz w:val="22"/>
          <w:szCs w:val="22"/>
          <w:vertAlign w:val="superscript"/>
        </w:rPr>
        <w:t>5</w:t>
      </w:r>
      <w:r w:rsidR="009A6393">
        <w:rPr>
          <w:rFonts w:ascii="Arial" w:eastAsia="Times New Roman" w:hAnsi="Arial" w:cs="Arial"/>
          <w:color w:val="000000"/>
          <w:sz w:val="22"/>
          <w:szCs w:val="22"/>
        </w:rPr>
        <w:t xml:space="preserve">, </w:t>
      </w:r>
      <w:r w:rsidRPr="003A75F6">
        <w:rPr>
          <w:rFonts w:ascii="Arial" w:eastAsia="Times New Roman" w:hAnsi="Arial" w:cs="Arial"/>
          <w:color w:val="000000"/>
          <w:sz w:val="22"/>
          <w:szCs w:val="22"/>
        </w:rPr>
        <w:t>Ann Hermundstad</w:t>
      </w:r>
      <w:r w:rsidRPr="003A75F6">
        <w:rPr>
          <w:rFonts w:ascii="Arial" w:eastAsia="Times New Roman" w:hAnsi="Arial" w:cs="Arial"/>
          <w:color w:val="000000"/>
          <w:sz w:val="22"/>
          <w:szCs w:val="22"/>
          <w:vertAlign w:val="superscript"/>
        </w:rPr>
        <w:t>4</w:t>
      </w:r>
      <w:r w:rsidRPr="003A75F6">
        <w:rPr>
          <w:rFonts w:ascii="Arial" w:eastAsia="Times New Roman" w:hAnsi="Arial" w:cs="Arial"/>
          <w:color w:val="000000"/>
          <w:sz w:val="22"/>
          <w:szCs w:val="22"/>
        </w:rPr>
        <w:t>, Maria N. Geffen</w:t>
      </w:r>
      <w:r w:rsidRPr="003A75F6">
        <w:rPr>
          <w:rFonts w:ascii="Arial" w:eastAsia="Times New Roman" w:hAnsi="Arial" w:cs="Arial"/>
          <w:color w:val="000000"/>
          <w:sz w:val="22"/>
          <w:szCs w:val="22"/>
          <w:vertAlign w:val="superscript"/>
        </w:rPr>
        <w:t>2,5</w:t>
      </w:r>
    </w:p>
    <w:p w14:paraId="1F7E285A" w14:textId="77777777" w:rsidR="00247E70" w:rsidRPr="003A75F6" w:rsidRDefault="00247E70" w:rsidP="000A7884">
      <w:pPr>
        <w:jc w:val="both"/>
        <w:rPr>
          <w:rFonts w:ascii="Arial" w:eastAsia="Times New Roman" w:hAnsi="Arial" w:cs="Arial"/>
          <w:color w:val="000000"/>
          <w:sz w:val="22"/>
          <w:szCs w:val="22"/>
        </w:rPr>
      </w:pPr>
    </w:p>
    <w:p w14:paraId="45DEBBB1"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1</w:t>
      </w:r>
      <w:r w:rsidRPr="003A75F6">
        <w:rPr>
          <w:rFonts w:ascii="Arial" w:eastAsia="Times New Roman" w:hAnsi="Arial" w:cs="Arial"/>
          <w:color w:val="000000"/>
          <w:sz w:val="20"/>
          <w:szCs w:val="20"/>
        </w:rPr>
        <w:t>Department of Psychology, University of Pennsylvania, Philadelphia, PA, USA</w:t>
      </w:r>
    </w:p>
    <w:p w14:paraId="0CD35B95"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2</w:t>
      </w:r>
      <w:r w:rsidRPr="003A75F6">
        <w:rPr>
          <w:rFonts w:ascii="Arial" w:eastAsia="Times New Roman" w:hAnsi="Arial" w:cs="Arial"/>
          <w:color w:val="000000"/>
          <w:sz w:val="20"/>
          <w:szCs w:val="20"/>
        </w:rPr>
        <w:t>Department of Otorhinolaryngology, University of Pennsylvania, Philadelphia, PA, USA</w:t>
      </w:r>
    </w:p>
    <w:p w14:paraId="236D1449" w14:textId="4DDB8988"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3</w:t>
      </w:r>
      <w:r w:rsidRPr="003A75F6">
        <w:rPr>
          <w:rFonts w:ascii="Arial" w:eastAsia="Times New Roman" w:hAnsi="Arial" w:cs="Arial"/>
          <w:color w:val="000000"/>
          <w:sz w:val="20"/>
          <w:szCs w:val="20"/>
        </w:rPr>
        <w:t>Institute of Science and Tech</w:t>
      </w:r>
      <w:r w:rsidR="00C72815">
        <w:rPr>
          <w:rFonts w:ascii="Arial" w:eastAsia="Times New Roman" w:hAnsi="Arial" w:cs="Arial"/>
          <w:color w:val="000000"/>
          <w:sz w:val="20"/>
          <w:szCs w:val="20"/>
        </w:rPr>
        <w:t>n</w:t>
      </w:r>
      <w:r w:rsidRPr="003A75F6">
        <w:rPr>
          <w:rFonts w:ascii="Arial" w:eastAsia="Times New Roman" w:hAnsi="Arial" w:cs="Arial"/>
          <w:color w:val="000000"/>
          <w:sz w:val="20"/>
          <w:szCs w:val="20"/>
        </w:rPr>
        <w:t>ology Aust</w:t>
      </w:r>
      <w:r w:rsidR="00C72815">
        <w:rPr>
          <w:rFonts w:ascii="Arial" w:eastAsia="Times New Roman" w:hAnsi="Arial" w:cs="Arial"/>
          <w:color w:val="000000"/>
          <w:sz w:val="20"/>
          <w:szCs w:val="20"/>
        </w:rPr>
        <w:t>ri</w:t>
      </w:r>
      <w:r w:rsidRPr="003A75F6">
        <w:rPr>
          <w:rFonts w:ascii="Arial" w:eastAsia="Times New Roman" w:hAnsi="Arial" w:cs="Arial"/>
          <w:color w:val="000000"/>
          <w:sz w:val="20"/>
          <w:szCs w:val="20"/>
        </w:rPr>
        <w:t xml:space="preserve">a, </w:t>
      </w:r>
      <w:proofErr w:type="spellStart"/>
      <w:r w:rsidRPr="003A75F6">
        <w:rPr>
          <w:rFonts w:ascii="Arial" w:eastAsia="Times New Roman" w:hAnsi="Arial" w:cs="Arial"/>
          <w:color w:val="000000"/>
          <w:sz w:val="20"/>
          <w:szCs w:val="20"/>
        </w:rPr>
        <w:t>Klosterneuburg</w:t>
      </w:r>
      <w:proofErr w:type="spellEnd"/>
      <w:r w:rsidRPr="003A75F6">
        <w:rPr>
          <w:rFonts w:ascii="Arial" w:eastAsia="Times New Roman" w:hAnsi="Arial" w:cs="Arial"/>
          <w:color w:val="000000"/>
          <w:sz w:val="20"/>
          <w:szCs w:val="20"/>
        </w:rPr>
        <w:t>, Austria</w:t>
      </w:r>
    </w:p>
    <w:p w14:paraId="2AAFEDFE"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4</w:t>
      </w:r>
      <w:r w:rsidRPr="003A75F6">
        <w:rPr>
          <w:rFonts w:ascii="Arial" w:eastAsia="Times New Roman" w:hAnsi="Arial" w:cs="Arial"/>
          <w:color w:val="000000"/>
          <w:sz w:val="20"/>
          <w:szCs w:val="20"/>
        </w:rPr>
        <w:t>Janelia Research Campus, Howard Hughes Medical Institute, Ashburn, VA, USA</w:t>
      </w:r>
    </w:p>
    <w:p w14:paraId="3A49E8F7" w14:textId="77777777" w:rsidR="00247E70" w:rsidRPr="003A75F6" w:rsidRDefault="00247E70" w:rsidP="000A7884">
      <w:pPr>
        <w:jc w:val="both"/>
        <w:rPr>
          <w:rFonts w:ascii="Arial" w:eastAsia="Times New Roman" w:hAnsi="Arial" w:cs="Arial"/>
          <w:color w:val="000000"/>
          <w:sz w:val="20"/>
          <w:szCs w:val="20"/>
        </w:rPr>
      </w:pPr>
      <w:r w:rsidRPr="003A75F6">
        <w:rPr>
          <w:rFonts w:ascii="Arial" w:eastAsia="Times New Roman" w:hAnsi="Arial" w:cs="Arial"/>
          <w:color w:val="000000"/>
          <w:sz w:val="20"/>
          <w:szCs w:val="20"/>
          <w:vertAlign w:val="superscript"/>
        </w:rPr>
        <w:t>5</w:t>
      </w:r>
      <w:r w:rsidRPr="003A75F6">
        <w:rPr>
          <w:rFonts w:ascii="Arial" w:eastAsia="Times New Roman" w:hAnsi="Arial" w:cs="Arial"/>
          <w:color w:val="000000"/>
          <w:sz w:val="20"/>
          <w:szCs w:val="20"/>
        </w:rPr>
        <w:t>Department of Neuroscience, Department of Neurology, University of Pennsylvania, Philadelphia, PA, USA</w:t>
      </w:r>
    </w:p>
    <w:p w14:paraId="407B0E58" w14:textId="77777777" w:rsidR="00247E70" w:rsidRPr="003A75F6" w:rsidRDefault="00247E70" w:rsidP="000A7884">
      <w:pPr>
        <w:jc w:val="both"/>
        <w:rPr>
          <w:rFonts w:ascii="Arial" w:eastAsia="Times New Roman" w:hAnsi="Arial" w:cs="Arial"/>
          <w:color w:val="000000"/>
          <w:sz w:val="22"/>
          <w:szCs w:val="22"/>
        </w:rPr>
      </w:pPr>
      <w:r w:rsidRPr="003A75F6">
        <w:rPr>
          <w:rFonts w:ascii="Arial" w:eastAsia="Times New Roman" w:hAnsi="Arial" w:cs="Arial"/>
          <w:color w:val="000000"/>
          <w:sz w:val="22"/>
          <w:szCs w:val="22"/>
        </w:rPr>
        <w:br w:type="page"/>
      </w:r>
    </w:p>
    <w:p w14:paraId="4BE20BCD" w14:textId="77777777" w:rsidR="00247E70" w:rsidRPr="003A75F6" w:rsidRDefault="00247E70" w:rsidP="000A7884">
      <w:pPr>
        <w:jc w:val="both"/>
        <w:rPr>
          <w:rFonts w:ascii="Arial" w:eastAsia="Times New Roman" w:hAnsi="Arial" w:cs="Arial"/>
          <w:b/>
          <w:bCs/>
          <w:color w:val="000000"/>
          <w:sz w:val="22"/>
          <w:szCs w:val="22"/>
        </w:rPr>
      </w:pPr>
      <w:commentRangeStart w:id="0"/>
      <w:r w:rsidRPr="003A75F6">
        <w:rPr>
          <w:rFonts w:ascii="Arial" w:eastAsia="Times New Roman" w:hAnsi="Arial" w:cs="Arial"/>
          <w:b/>
          <w:bCs/>
          <w:color w:val="000000"/>
          <w:sz w:val="22"/>
          <w:szCs w:val="22"/>
        </w:rPr>
        <w:lastRenderedPageBreak/>
        <w:t>Abstract</w:t>
      </w:r>
      <w:commentRangeEnd w:id="0"/>
      <w:r w:rsidR="00137023">
        <w:rPr>
          <w:rStyle w:val="CommentReference"/>
        </w:rPr>
        <w:commentReference w:id="0"/>
      </w:r>
    </w:p>
    <w:p w14:paraId="39EB9C67" w14:textId="77777777" w:rsidR="00247E70" w:rsidRPr="003A75F6" w:rsidRDefault="00247E70" w:rsidP="000A7884">
      <w:pPr>
        <w:jc w:val="both"/>
        <w:rPr>
          <w:rFonts w:ascii="Arial" w:eastAsia="Times New Roman" w:hAnsi="Arial" w:cs="Arial"/>
          <w:sz w:val="22"/>
          <w:szCs w:val="22"/>
        </w:rPr>
      </w:pPr>
    </w:p>
    <w:p w14:paraId="1EDBE899" w14:textId="3579B68D" w:rsidR="00247E70" w:rsidRPr="003A75F6" w:rsidRDefault="0035199D"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 xml:space="preserve">The efficient coding hypothesis postulates that neurons shape their response properties to match their dynamic range to </w:t>
      </w:r>
      <w:r w:rsidR="009A6393">
        <w:rPr>
          <w:rFonts w:ascii="Arial" w:eastAsia="Times New Roman" w:hAnsi="Arial" w:cs="Arial"/>
          <w:color w:val="000000"/>
          <w:sz w:val="22"/>
          <w:szCs w:val="22"/>
        </w:rPr>
        <w:t>the statistics of incoming signals.</w:t>
      </w:r>
      <w:r>
        <w:rPr>
          <w:rFonts w:ascii="Arial" w:eastAsia="Times New Roman" w:hAnsi="Arial" w:cs="Arial"/>
          <w:color w:val="000000"/>
          <w:sz w:val="22"/>
          <w:szCs w:val="22"/>
        </w:rPr>
        <w:t xml:space="preserve"> </w:t>
      </w:r>
      <w:r w:rsidR="00ED5B37" w:rsidRPr="003A75F6">
        <w:rPr>
          <w:rFonts w:ascii="Arial" w:eastAsia="Times New Roman" w:hAnsi="Arial" w:cs="Arial"/>
          <w:color w:val="000000"/>
          <w:sz w:val="22"/>
          <w:szCs w:val="22"/>
        </w:rPr>
        <w:t xml:space="preserve">However, </w:t>
      </w:r>
      <w:r w:rsidR="00ED5B37">
        <w:rPr>
          <w:rFonts w:ascii="Arial" w:eastAsia="Times New Roman" w:hAnsi="Arial" w:cs="Arial"/>
          <w:color w:val="000000"/>
          <w:sz w:val="22"/>
          <w:szCs w:val="22"/>
        </w:rPr>
        <w:t>whether and how</w:t>
      </w:r>
      <w:r w:rsidR="008D2908">
        <w:rPr>
          <w:rFonts w:ascii="Arial" w:eastAsia="Times New Roman" w:hAnsi="Arial" w:cs="Arial"/>
          <w:color w:val="000000"/>
          <w:sz w:val="22"/>
          <w:szCs w:val="22"/>
        </w:rPr>
        <w:t xml:space="preserve"> such</w:t>
      </w:r>
      <w:r w:rsidR="00ED5B37">
        <w:rPr>
          <w:rFonts w:ascii="Arial" w:eastAsia="Times New Roman" w:hAnsi="Arial" w:cs="Arial"/>
          <w:color w:val="000000"/>
          <w:sz w:val="22"/>
          <w:szCs w:val="22"/>
        </w:rPr>
        <w:t xml:space="preserve"> efficient neuronal code</w:t>
      </w:r>
      <w:r w:rsidR="008D2908">
        <w:rPr>
          <w:rFonts w:ascii="Arial" w:eastAsia="Times New Roman" w:hAnsi="Arial" w:cs="Arial"/>
          <w:color w:val="000000"/>
          <w:sz w:val="22"/>
          <w:szCs w:val="22"/>
        </w:rPr>
        <w:t>s</w:t>
      </w:r>
      <w:r w:rsidR="00ED5B37">
        <w:rPr>
          <w:rFonts w:ascii="Arial" w:eastAsia="Times New Roman" w:hAnsi="Arial" w:cs="Arial"/>
          <w:color w:val="000000"/>
          <w:sz w:val="22"/>
          <w:szCs w:val="22"/>
        </w:rPr>
        <w:t xml:space="preserve"> inform behavior has not been previously shown directly.</w:t>
      </w:r>
      <w:r w:rsidR="00ED5B37" w:rsidRPr="003A75F6">
        <w:rPr>
          <w:rFonts w:ascii="Arial" w:eastAsia="Times New Roman" w:hAnsi="Arial" w:cs="Arial"/>
          <w:color w:val="000000"/>
          <w:sz w:val="22"/>
          <w:szCs w:val="22"/>
        </w:rPr>
        <w:t xml:space="preserve"> </w:t>
      </w:r>
      <w:r w:rsidR="00137023">
        <w:rPr>
          <w:rFonts w:ascii="Arial" w:eastAsia="Times New Roman" w:hAnsi="Arial" w:cs="Arial"/>
          <w:color w:val="000000"/>
          <w:sz w:val="22"/>
          <w:szCs w:val="22"/>
        </w:rPr>
        <w:t>Here, we trained mice to detect a target presented in noise shortly after a change in the noise contras</w:t>
      </w:r>
      <w:r w:rsidR="00ED5B37">
        <w:rPr>
          <w:rFonts w:ascii="Arial" w:eastAsia="Times New Roman" w:hAnsi="Arial" w:cs="Arial"/>
          <w:color w:val="000000"/>
          <w:sz w:val="22"/>
          <w:szCs w:val="22"/>
        </w:rPr>
        <w:t>t</w:t>
      </w:r>
      <w:r w:rsidR="00137023">
        <w:rPr>
          <w:rFonts w:ascii="Arial" w:eastAsia="Times New Roman" w:hAnsi="Arial" w:cs="Arial"/>
          <w:color w:val="000000"/>
          <w:sz w:val="22"/>
          <w:szCs w:val="22"/>
        </w:rPr>
        <w:t xml:space="preserve">. </w:t>
      </w:r>
      <w:r w:rsidR="008D2908">
        <w:rPr>
          <w:rFonts w:ascii="Arial" w:eastAsia="Times New Roman" w:hAnsi="Arial" w:cs="Arial"/>
          <w:color w:val="000000"/>
          <w:sz w:val="22"/>
          <w:szCs w:val="22"/>
        </w:rPr>
        <w:t>The observed</w:t>
      </w:r>
      <w:r w:rsidR="00BC78DD">
        <w:rPr>
          <w:rFonts w:ascii="Arial" w:eastAsia="Times New Roman" w:hAnsi="Arial" w:cs="Arial"/>
          <w:color w:val="000000"/>
          <w:sz w:val="22"/>
          <w:szCs w:val="22"/>
        </w:rPr>
        <w:t xml:space="preserve"> changes in</w:t>
      </w:r>
      <w:r w:rsidR="008D2908">
        <w:rPr>
          <w:rFonts w:ascii="Arial" w:eastAsia="Times New Roman" w:hAnsi="Arial" w:cs="Arial"/>
          <w:color w:val="000000"/>
          <w:sz w:val="22"/>
          <w:szCs w:val="22"/>
        </w:rPr>
        <w:t xml:space="preserve"> behavior</w:t>
      </w:r>
      <w:r w:rsidR="00137023">
        <w:rPr>
          <w:rFonts w:ascii="Arial" w:eastAsia="Times New Roman" w:hAnsi="Arial" w:cs="Arial"/>
          <w:color w:val="000000"/>
          <w:sz w:val="22"/>
          <w:szCs w:val="22"/>
        </w:rPr>
        <w:t xml:space="preserve"> followed the predictions of a</w:t>
      </w:r>
      <w:r>
        <w:rPr>
          <w:rFonts w:ascii="Arial" w:eastAsia="Times New Roman" w:hAnsi="Arial" w:cs="Arial"/>
          <w:color w:val="000000"/>
          <w:sz w:val="22"/>
          <w:szCs w:val="22"/>
        </w:rPr>
        <w:t xml:space="preserve"> normative model of </w:t>
      </w:r>
      <w:r w:rsidR="008D2908">
        <w:rPr>
          <w:rFonts w:ascii="Arial" w:eastAsia="Times New Roman" w:hAnsi="Arial" w:cs="Arial"/>
          <w:color w:val="000000"/>
          <w:sz w:val="22"/>
          <w:szCs w:val="22"/>
        </w:rPr>
        <w:t xml:space="preserve">efficient </w:t>
      </w:r>
      <w:r>
        <w:rPr>
          <w:rFonts w:ascii="Arial" w:eastAsia="Times New Roman" w:hAnsi="Arial" w:cs="Arial"/>
          <w:color w:val="000000"/>
          <w:sz w:val="22"/>
          <w:szCs w:val="22"/>
        </w:rPr>
        <w:t xml:space="preserve">cortical sound processing. </w:t>
      </w:r>
      <w:r w:rsidR="00BC78DD">
        <w:rPr>
          <w:rFonts w:ascii="Arial" w:eastAsia="Times New Roman" w:hAnsi="Arial" w:cs="Arial"/>
          <w:color w:val="000000"/>
          <w:sz w:val="22"/>
          <w:szCs w:val="22"/>
        </w:rPr>
        <w:t>T</w:t>
      </w:r>
      <w:r w:rsidR="00247E70" w:rsidRPr="003A75F6">
        <w:rPr>
          <w:rFonts w:ascii="Arial" w:eastAsia="Times New Roman" w:hAnsi="Arial" w:cs="Arial"/>
          <w:color w:val="000000"/>
          <w:sz w:val="22"/>
          <w:szCs w:val="22"/>
        </w:rPr>
        <w:t>arget detection and sensitivity</w:t>
      </w:r>
      <w:r w:rsidR="00BC78DD">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improved in low contrast </w:t>
      </w:r>
      <w:r w:rsidR="00902E1C">
        <w:rPr>
          <w:rFonts w:ascii="Arial" w:eastAsia="Times New Roman" w:hAnsi="Arial" w:cs="Arial"/>
          <w:color w:val="000000"/>
          <w:sz w:val="22"/>
          <w:szCs w:val="22"/>
        </w:rPr>
        <w:t>relative</w:t>
      </w:r>
      <w:r>
        <w:rPr>
          <w:rFonts w:ascii="Arial" w:eastAsia="Times New Roman" w:hAnsi="Arial" w:cs="Arial"/>
          <w:color w:val="000000"/>
          <w:sz w:val="22"/>
          <w:szCs w:val="22"/>
        </w:rPr>
        <w:t xml:space="preserve"> to high</w:t>
      </w:r>
      <w:r w:rsidR="00BC78DD">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contrast noise. </w:t>
      </w:r>
      <w:r w:rsidR="00BC78DD">
        <w:rPr>
          <w:rFonts w:ascii="Arial" w:eastAsia="Times New Roman" w:hAnsi="Arial" w:cs="Arial"/>
          <w:color w:val="000000"/>
          <w:sz w:val="22"/>
          <w:szCs w:val="22"/>
        </w:rPr>
        <w:t>Furthermore, t</w:t>
      </w:r>
      <w:r>
        <w:rPr>
          <w:rFonts w:ascii="Arial" w:eastAsia="Times New Roman" w:hAnsi="Arial" w:cs="Arial"/>
          <w:color w:val="000000"/>
          <w:sz w:val="22"/>
          <w:szCs w:val="22"/>
        </w:rPr>
        <w:t xml:space="preserve">he </w:t>
      </w:r>
      <w:r w:rsidR="00247E70" w:rsidRPr="003A75F6">
        <w:rPr>
          <w:rFonts w:ascii="Arial" w:eastAsia="Times New Roman" w:hAnsi="Arial" w:cs="Arial"/>
          <w:color w:val="000000"/>
          <w:sz w:val="22"/>
          <w:szCs w:val="22"/>
        </w:rPr>
        <w:t>time</w:t>
      </w:r>
      <w:r>
        <w:rPr>
          <w:rFonts w:ascii="Arial" w:eastAsia="Times New Roman" w:hAnsi="Arial" w:cs="Arial"/>
          <w:color w:val="000000"/>
          <w:sz w:val="22"/>
          <w:szCs w:val="22"/>
        </w:rPr>
        <w:t xml:space="preserve"> </w:t>
      </w:r>
      <w:r w:rsidR="00247E70" w:rsidRPr="003A75F6">
        <w:rPr>
          <w:rFonts w:ascii="Arial" w:eastAsia="Times New Roman" w:hAnsi="Arial" w:cs="Arial"/>
          <w:color w:val="000000"/>
          <w:sz w:val="22"/>
          <w:szCs w:val="22"/>
        </w:rPr>
        <w:t xml:space="preserve">course of target detectability varied depending on contrast, decreasing rapidly after a transition to high contrast, and increasing at a slower rate after a transition to low contrast. </w:t>
      </w:r>
      <w:r w:rsidR="00741167">
        <w:rPr>
          <w:rFonts w:ascii="Arial" w:eastAsia="Times New Roman" w:hAnsi="Arial" w:cs="Arial"/>
          <w:color w:val="000000"/>
          <w:sz w:val="22"/>
          <w:szCs w:val="22"/>
        </w:rPr>
        <w:t>The auditory cortex</w:t>
      </w:r>
      <w:r w:rsidR="00137023">
        <w:rPr>
          <w:rFonts w:ascii="Arial" w:eastAsia="Times New Roman" w:hAnsi="Arial" w:cs="Arial"/>
          <w:color w:val="000000"/>
          <w:sz w:val="22"/>
          <w:szCs w:val="22"/>
        </w:rPr>
        <w:t xml:space="preserve"> was </w:t>
      </w:r>
      <w:r w:rsidR="00741167">
        <w:rPr>
          <w:rFonts w:ascii="Arial" w:eastAsia="Times New Roman" w:hAnsi="Arial" w:cs="Arial"/>
          <w:color w:val="000000"/>
          <w:sz w:val="22"/>
          <w:szCs w:val="22"/>
        </w:rPr>
        <w:t xml:space="preserve">required </w:t>
      </w:r>
      <w:r w:rsidR="00137023">
        <w:rPr>
          <w:rFonts w:ascii="Arial" w:eastAsia="Times New Roman" w:hAnsi="Arial" w:cs="Arial"/>
          <w:color w:val="000000"/>
          <w:sz w:val="22"/>
          <w:szCs w:val="22"/>
        </w:rPr>
        <w:t xml:space="preserve">for detection of targets in noise and cortical neuronal responses exhibited </w:t>
      </w:r>
      <w:r w:rsidR="0081089C">
        <w:rPr>
          <w:rFonts w:ascii="Arial" w:eastAsia="Times New Roman" w:hAnsi="Arial" w:cs="Arial"/>
          <w:color w:val="000000"/>
          <w:sz w:val="22"/>
          <w:szCs w:val="22"/>
        </w:rPr>
        <w:t>the predicted</w:t>
      </w:r>
      <w:r w:rsidR="00247E70" w:rsidRPr="003A75F6">
        <w:rPr>
          <w:rFonts w:ascii="Arial" w:eastAsia="Times New Roman" w:hAnsi="Arial" w:cs="Arial"/>
          <w:color w:val="000000"/>
          <w:sz w:val="22"/>
          <w:szCs w:val="22"/>
        </w:rPr>
        <w:t xml:space="preserve"> patterns of target detectability</w:t>
      </w:r>
      <w:r w:rsidR="00137023">
        <w:rPr>
          <w:rFonts w:ascii="Arial" w:eastAsia="Times New Roman" w:hAnsi="Arial" w:cs="Arial"/>
          <w:color w:val="000000"/>
          <w:sz w:val="22"/>
          <w:szCs w:val="22"/>
        </w:rPr>
        <w:t>.</w:t>
      </w:r>
      <w:r w:rsidR="00247E70" w:rsidRPr="003A75F6">
        <w:rPr>
          <w:rFonts w:ascii="Arial" w:eastAsia="Times New Roman" w:hAnsi="Arial" w:cs="Arial"/>
          <w:color w:val="000000"/>
          <w:sz w:val="22"/>
          <w:szCs w:val="22"/>
        </w:rPr>
        <w:t xml:space="preserve"> </w:t>
      </w:r>
      <w:r w:rsidR="00C211CE">
        <w:rPr>
          <w:rFonts w:ascii="Arial" w:eastAsia="Times New Roman" w:hAnsi="Arial" w:cs="Arial"/>
          <w:color w:val="000000"/>
          <w:sz w:val="22"/>
          <w:szCs w:val="22"/>
        </w:rPr>
        <w:t>T</w:t>
      </w:r>
      <w:r w:rsidR="00247E70" w:rsidRPr="003A75F6">
        <w:rPr>
          <w:rFonts w:ascii="Arial" w:eastAsia="Times New Roman" w:hAnsi="Arial" w:cs="Arial"/>
          <w:color w:val="000000"/>
          <w:sz w:val="22"/>
          <w:szCs w:val="22"/>
        </w:rPr>
        <w:t xml:space="preserve">he magnitude of gain modulation in cortical neurons </w:t>
      </w:r>
      <w:r w:rsidR="008D68A8" w:rsidRPr="003A75F6">
        <w:rPr>
          <w:rFonts w:ascii="Arial" w:eastAsia="Times New Roman" w:hAnsi="Arial" w:cs="Arial"/>
          <w:color w:val="000000"/>
          <w:sz w:val="22"/>
          <w:szCs w:val="22"/>
        </w:rPr>
        <w:t>predict</w:t>
      </w:r>
      <w:r w:rsidR="008D68A8">
        <w:rPr>
          <w:rFonts w:ascii="Arial" w:eastAsia="Times New Roman" w:hAnsi="Arial" w:cs="Arial"/>
          <w:color w:val="000000"/>
          <w:sz w:val="22"/>
          <w:szCs w:val="22"/>
        </w:rPr>
        <w:t>ed</w:t>
      </w:r>
      <w:r w:rsidR="00BC78DD">
        <w:rPr>
          <w:rFonts w:ascii="Arial" w:eastAsia="Times New Roman" w:hAnsi="Arial" w:cs="Arial"/>
          <w:color w:val="000000"/>
          <w:sz w:val="22"/>
          <w:szCs w:val="22"/>
        </w:rPr>
        <w:t xml:space="preserve"> individual differences in</w:t>
      </w:r>
      <w:r w:rsidR="008D68A8" w:rsidRPr="003A75F6">
        <w:rPr>
          <w:rFonts w:ascii="Arial" w:eastAsia="Times New Roman" w:hAnsi="Arial" w:cs="Arial"/>
          <w:color w:val="000000"/>
          <w:sz w:val="22"/>
          <w:szCs w:val="22"/>
        </w:rPr>
        <w:t xml:space="preserve"> </w:t>
      </w:r>
      <w:r w:rsidR="00247E70" w:rsidRPr="003A75F6">
        <w:rPr>
          <w:rFonts w:ascii="Arial" w:eastAsia="Times New Roman" w:hAnsi="Arial" w:cs="Arial"/>
          <w:color w:val="000000"/>
          <w:sz w:val="22"/>
          <w:szCs w:val="22"/>
        </w:rPr>
        <w:t>behavioral performance</w:t>
      </w:r>
      <w:r>
        <w:rPr>
          <w:rFonts w:ascii="Arial" w:eastAsia="Times New Roman" w:hAnsi="Arial" w:cs="Arial"/>
          <w:color w:val="000000"/>
          <w:sz w:val="22"/>
          <w:szCs w:val="22"/>
        </w:rPr>
        <w:t>. Combined, our</w:t>
      </w:r>
      <w:r w:rsidR="00247E70" w:rsidRPr="003A75F6">
        <w:rPr>
          <w:rFonts w:ascii="Arial" w:eastAsia="Times New Roman" w:hAnsi="Arial" w:cs="Arial"/>
          <w:color w:val="000000"/>
          <w:sz w:val="22"/>
          <w:szCs w:val="22"/>
        </w:rPr>
        <w:t xml:space="preserve"> results demonstrate that efficient neural code</w:t>
      </w:r>
      <w:r w:rsidR="00BC78DD">
        <w:rPr>
          <w:rFonts w:ascii="Arial" w:eastAsia="Times New Roman" w:hAnsi="Arial" w:cs="Arial"/>
          <w:color w:val="000000"/>
          <w:sz w:val="22"/>
          <w:szCs w:val="22"/>
        </w:rPr>
        <w:t>s</w:t>
      </w:r>
      <w:r w:rsidR="00247E70" w:rsidRPr="003A75F6">
        <w:rPr>
          <w:rFonts w:ascii="Arial" w:eastAsia="Times New Roman" w:hAnsi="Arial" w:cs="Arial"/>
          <w:color w:val="000000"/>
          <w:sz w:val="22"/>
          <w:szCs w:val="22"/>
        </w:rPr>
        <w:t xml:space="preserve"> in auditory cortex directly </w:t>
      </w:r>
      <w:commentRangeStart w:id="1"/>
      <w:r w:rsidR="00247E70" w:rsidRPr="003A75F6">
        <w:rPr>
          <w:rFonts w:ascii="Arial" w:eastAsia="Times New Roman" w:hAnsi="Arial" w:cs="Arial"/>
          <w:color w:val="000000"/>
          <w:sz w:val="22"/>
          <w:szCs w:val="22"/>
        </w:rPr>
        <w:t>influence</w:t>
      </w:r>
      <w:commentRangeEnd w:id="1"/>
      <w:r w:rsidR="00C211CE">
        <w:rPr>
          <w:rStyle w:val="CommentReference"/>
        </w:rPr>
        <w:commentReference w:id="1"/>
      </w:r>
      <w:r w:rsidR="00BC78DD">
        <w:rPr>
          <w:rFonts w:ascii="Arial" w:eastAsia="Times New Roman" w:hAnsi="Arial" w:cs="Arial"/>
          <w:color w:val="000000"/>
          <w:sz w:val="22"/>
          <w:szCs w:val="22"/>
        </w:rPr>
        <w:t xml:space="preserve"> perceptual</w:t>
      </w:r>
      <w:r w:rsidR="00247E70" w:rsidRPr="003A75F6">
        <w:rPr>
          <w:rFonts w:ascii="Arial" w:eastAsia="Times New Roman" w:hAnsi="Arial" w:cs="Arial"/>
          <w:color w:val="000000"/>
          <w:sz w:val="22"/>
          <w:szCs w:val="22"/>
        </w:rPr>
        <w:t xml:space="preserve"> behavior.</w:t>
      </w:r>
    </w:p>
    <w:p w14:paraId="7576EC80" w14:textId="77777777" w:rsidR="00247E70" w:rsidRPr="003A75F6" w:rsidRDefault="00247E70" w:rsidP="000A7884">
      <w:pPr>
        <w:jc w:val="both"/>
        <w:rPr>
          <w:rFonts w:ascii="Arial" w:eastAsia="Times New Roman" w:hAnsi="Arial" w:cs="Arial"/>
          <w:color w:val="000000"/>
          <w:sz w:val="22"/>
          <w:szCs w:val="22"/>
        </w:rPr>
      </w:pPr>
      <w:r w:rsidRPr="003A75F6">
        <w:rPr>
          <w:rFonts w:ascii="Arial" w:eastAsia="Times New Roman" w:hAnsi="Arial" w:cs="Arial"/>
          <w:color w:val="000000"/>
          <w:sz w:val="22"/>
          <w:szCs w:val="22"/>
        </w:rPr>
        <w:br w:type="page"/>
      </w:r>
    </w:p>
    <w:p w14:paraId="6E5BF02B" w14:textId="77777777" w:rsidR="00247E70" w:rsidRPr="003A75F6" w:rsidRDefault="00247E70" w:rsidP="000A7884">
      <w:pPr>
        <w:jc w:val="both"/>
        <w:rPr>
          <w:rFonts w:ascii="Arial" w:eastAsia="Times New Roman" w:hAnsi="Arial" w:cs="Arial"/>
          <w:sz w:val="22"/>
          <w:szCs w:val="22"/>
        </w:rPr>
      </w:pPr>
    </w:p>
    <w:p w14:paraId="5819A39F" w14:textId="77777777" w:rsidR="00247E70" w:rsidRPr="003A75F6" w:rsidRDefault="00247E70" w:rsidP="000A7884">
      <w:pPr>
        <w:jc w:val="both"/>
        <w:rPr>
          <w:rFonts w:ascii="Arial" w:eastAsia="Times New Roman" w:hAnsi="Arial" w:cs="Arial"/>
          <w:b/>
          <w:bCs/>
          <w:color w:val="000000"/>
          <w:sz w:val="22"/>
          <w:szCs w:val="22"/>
        </w:rPr>
      </w:pPr>
      <w:commentRangeStart w:id="2"/>
      <w:r w:rsidRPr="003A75F6">
        <w:rPr>
          <w:rFonts w:ascii="Arial" w:eastAsia="Times New Roman" w:hAnsi="Arial" w:cs="Arial"/>
          <w:b/>
          <w:bCs/>
          <w:color w:val="000000"/>
          <w:sz w:val="22"/>
          <w:szCs w:val="22"/>
        </w:rPr>
        <w:t>Introduction</w:t>
      </w:r>
      <w:commentRangeEnd w:id="2"/>
      <w:r w:rsidR="00C16C6F">
        <w:rPr>
          <w:rStyle w:val="CommentReference"/>
        </w:rPr>
        <w:commentReference w:id="2"/>
      </w:r>
    </w:p>
    <w:p w14:paraId="6AA6EA4B" w14:textId="77777777" w:rsidR="00247E70" w:rsidRPr="003A75F6" w:rsidRDefault="00247E70" w:rsidP="000A7884">
      <w:pPr>
        <w:jc w:val="both"/>
        <w:rPr>
          <w:rFonts w:ascii="Arial" w:eastAsia="Times New Roman" w:hAnsi="Arial" w:cs="Arial"/>
          <w:sz w:val="22"/>
          <w:szCs w:val="22"/>
        </w:rPr>
      </w:pPr>
    </w:p>
    <w:p w14:paraId="6029C561" w14:textId="0D6AD013" w:rsidR="00747CC2" w:rsidRDefault="0031158D" w:rsidP="0040034C">
      <w:pPr>
        <w:ind w:firstLine="720"/>
        <w:jc w:val="both"/>
        <w:rPr>
          <w:rFonts w:ascii="Arial" w:eastAsia="Times New Roman" w:hAnsi="Arial" w:cs="Arial"/>
          <w:color w:val="000000"/>
          <w:sz w:val="22"/>
          <w:szCs w:val="22"/>
        </w:rPr>
      </w:pPr>
      <w:r>
        <w:rPr>
          <w:rFonts w:ascii="Arial" w:eastAsia="Times New Roman" w:hAnsi="Arial" w:cs="Arial"/>
          <w:color w:val="000000"/>
          <w:sz w:val="22"/>
          <w:szCs w:val="22"/>
        </w:rPr>
        <w:t xml:space="preserve">As we navigate the world around us, the statistics of the environment can </w:t>
      </w:r>
      <w:commentRangeStart w:id="3"/>
      <w:r>
        <w:rPr>
          <w:rFonts w:ascii="Arial" w:eastAsia="Times New Roman" w:hAnsi="Arial" w:cs="Arial"/>
          <w:color w:val="000000"/>
          <w:sz w:val="22"/>
          <w:szCs w:val="22"/>
        </w:rPr>
        <w:t>change dramatically</w:t>
      </w:r>
      <w:commentRangeEnd w:id="3"/>
      <w:r w:rsidR="00C211CE">
        <w:rPr>
          <w:rStyle w:val="CommentReference"/>
        </w:rPr>
        <w:commentReference w:id="3"/>
      </w:r>
      <w:r>
        <w:rPr>
          <w:rFonts w:ascii="Arial" w:eastAsia="Times New Roman" w:hAnsi="Arial" w:cs="Arial"/>
          <w:color w:val="000000"/>
          <w:sz w:val="22"/>
          <w:szCs w:val="22"/>
        </w:rPr>
        <w:t>.</w:t>
      </w:r>
      <w:ins w:id="4" w:author="Microsoft Office User" w:date="2021-05-05T16:06:00Z">
        <w:r w:rsidR="0040034C">
          <w:rPr>
            <w:rFonts w:ascii="Arial" w:eastAsia="Times New Roman" w:hAnsi="Arial" w:cs="Arial"/>
            <w:color w:val="000000"/>
            <w:sz w:val="22"/>
            <w:szCs w:val="22"/>
          </w:rPr>
          <w:t xml:space="preserve"> </w:t>
        </w:r>
      </w:ins>
      <w:r w:rsidR="008E526F">
        <w:rPr>
          <w:rFonts w:ascii="Arial" w:eastAsia="Times New Roman" w:hAnsi="Arial" w:cs="Arial"/>
          <w:color w:val="000000"/>
          <w:sz w:val="22"/>
          <w:szCs w:val="22"/>
        </w:rPr>
        <w:t xml:space="preserve"> The efficient coding hypothesis postulates that neurons</w:t>
      </w:r>
      <w:r w:rsidR="000B5FD6">
        <w:rPr>
          <w:rFonts w:ascii="Arial" w:eastAsia="Times New Roman" w:hAnsi="Arial" w:cs="Arial"/>
          <w:color w:val="000000"/>
          <w:sz w:val="22"/>
          <w:szCs w:val="22"/>
        </w:rPr>
        <w:t xml:space="preserve"> </w:t>
      </w:r>
      <w:r w:rsidR="008E526F">
        <w:rPr>
          <w:rFonts w:ascii="Arial" w:eastAsia="Times New Roman" w:hAnsi="Arial" w:cs="Arial"/>
          <w:color w:val="000000"/>
          <w:sz w:val="22"/>
          <w:szCs w:val="22"/>
        </w:rPr>
        <w:t>match the</w:t>
      </w:r>
      <w:r w:rsidR="000B5FD6">
        <w:rPr>
          <w:rFonts w:ascii="Arial" w:eastAsia="Times New Roman" w:hAnsi="Arial" w:cs="Arial"/>
          <w:color w:val="000000"/>
          <w:sz w:val="22"/>
          <w:szCs w:val="22"/>
        </w:rPr>
        <w:t>ir limited</w:t>
      </w:r>
      <w:r w:rsidR="008E526F">
        <w:rPr>
          <w:rFonts w:ascii="Arial" w:eastAsia="Times New Roman" w:hAnsi="Arial" w:cs="Arial"/>
          <w:color w:val="000000"/>
          <w:sz w:val="22"/>
          <w:szCs w:val="22"/>
        </w:rPr>
        <w:t xml:space="preserve"> dynamic range to the statistics of incoming sensory signals</w:t>
      </w:r>
      <w:r w:rsidR="00243817">
        <w:rPr>
          <w:rFonts w:ascii="Arial" w:eastAsia="Times New Roman" w:hAnsi="Arial" w:cs="Arial"/>
          <w:color w:val="000000"/>
          <w:sz w:val="22"/>
          <w:szCs w:val="22"/>
        </w:rPr>
        <w:fldChar w:fldCharType="begin" w:fldLock="1"/>
      </w:r>
      <w:r w:rsidR="00243817">
        <w:rPr>
          <w:rFonts w:ascii="Arial" w:eastAsia="Times New Roman"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1961.","author":[{"dropping-particle":"","family":"Barlow","given":"HB","non-dropping-particle":"","parse-names":false,"suffix":""}],"container-title":"Sensory communication","id":"ITEM-1","issue":"2","issued":{"date-parts":[["1961"]]},"page":"57-58","title":"Possible principles underlying the transformations of sensory messages","type":"article","volume":"6"},"uris":["http://www.mendeley.com/documents/?uuid=0070ef61-3d1b-3293-be69-4a1282b94644"]}],"mendeley":{"formattedCitation":"[1]","plainTextFormattedCitation":"[1]","previouslyFormattedCitation":"[1]"},"properties":{"noteIndex":0},"schema":"https://github.com/citation-style-language/schema/raw/master/csl-citation.json"}</w:instrText>
      </w:r>
      <w:r w:rsidR="00243817">
        <w:rPr>
          <w:rFonts w:ascii="Arial" w:eastAsia="Times New Roman" w:hAnsi="Arial" w:cs="Arial"/>
          <w:color w:val="000000"/>
          <w:sz w:val="22"/>
          <w:szCs w:val="22"/>
        </w:rPr>
        <w:fldChar w:fldCharType="separate"/>
      </w:r>
      <w:r w:rsidR="00243817" w:rsidRPr="00243817">
        <w:rPr>
          <w:rFonts w:ascii="Arial" w:eastAsia="Times New Roman" w:hAnsi="Arial" w:cs="Arial"/>
          <w:noProof/>
          <w:color w:val="000000"/>
          <w:sz w:val="22"/>
          <w:szCs w:val="22"/>
        </w:rPr>
        <w:t>[1]</w:t>
      </w:r>
      <w:r w:rsidR="00243817">
        <w:rPr>
          <w:rFonts w:ascii="Arial" w:eastAsia="Times New Roman" w:hAnsi="Arial" w:cs="Arial"/>
          <w:color w:val="000000"/>
          <w:sz w:val="22"/>
          <w:szCs w:val="22"/>
        </w:rPr>
        <w:fldChar w:fldCharType="end"/>
      </w:r>
      <w:r w:rsidR="00902E1C">
        <w:rPr>
          <w:rFonts w:ascii="Arial" w:eastAsia="Times New Roman" w:hAnsi="Arial" w:cs="Arial"/>
          <w:color w:val="000000"/>
          <w:sz w:val="22"/>
          <w:szCs w:val="22"/>
        </w:rPr>
        <w:t>. Thus,</w:t>
      </w:r>
      <w:r w:rsidR="008E526F">
        <w:rPr>
          <w:rFonts w:ascii="Arial" w:eastAsia="Times New Roman" w:hAnsi="Arial" w:cs="Arial"/>
          <w:color w:val="000000"/>
          <w:sz w:val="22"/>
          <w:szCs w:val="22"/>
        </w:rPr>
        <w:t xml:space="preserve"> </w:t>
      </w:r>
      <w:r w:rsidR="00902E1C">
        <w:rPr>
          <w:rFonts w:ascii="Arial" w:eastAsia="Times New Roman" w:hAnsi="Arial" w:cs="Arial"/>
          <w:color w:val="000000"/>
          <w:sz w:val="22"/>
          <w:szCs w:val="22"/>
        </w:rPr>
        <w:t>through adaptation of their response properties, neurons</w:t>
      </w:r>
      <w:r w:rsidR="00243817">
        <w:rPr>
          <w:rFonts w:ascii="Arial" w:eastAsia="Times New Roman" w:hAnsi="Arial" w:cs="Arial"/>
          <w:color w:val="000000"/>
          <w:sz w:val="22"/>
          <w:szCs w:val="22"/>
        </w:rPr>
        <w:t xml:space="preserve"> can</w:t>
      </w:r>
      <w:r w:rsidR="00E63E32">
        <w:rPr>
          <w:rFonts w:ascii="Arial" w:eastAsia="Times New Roman" w:hAnsi="Arial" w:cs="Arial"/>
          <w:color w:val="000000"/>
          <w:sz w:val="22"/>
          <w:szCs w:val="22"/>
        </w:rPr>
        <w:t xml:space="preserve"> preserve the</w:t>
      </w:r>
      <w:r w:rsidR="009C2665">
        <w:rPr>
          <w:rFonts w:ascii="Arial" w:eastAsia="Times New Roman" w:hAnsi="Arial" w:cs="Arial"/>
          <w:color w:val="000000"/>
          <w:sz w:val="22"/>
          <w:szCs w:val="22"/>
        </w:rPr>
        <w:t>ir</w:t>
      </w:r>
      <w:r w:rsidR="00E63E32">
        <w:rPr>
          <w:rFonts w:ascii="Arial" w:eastAsia="Times New Roman" w:hAnsi="Arial" w:cs="Arial"/>
          <w:color w:val="000000"/>
          <w:sz w:val="22"/>
          <w:szCs w:val="22"/>
        </w:rPr>
        <w:t xml:space="preserve"> ability to encode information </w:t>
      </w:r>
      <w:r w:rsidR="009C2665">
        <w:rPr>
          <w:rFonts w:ascii="Arial" w:eastAsia="Times New Roman" w:hAnsi="Arial" w:cs="Arial"/>
          <w:color w:val="000000"/>
          <w:sz w:val="22"/>
          <w:szCs w:val="22"/>
        </w:rPr>
        <w:t>within many types of environments</w:t>
      </w:r>
      <w:r w:rsidR="006B34AD">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[2–4]","plainTextFormattedCitation":"[2–4]","previouslyFormattedCitation":"[2–4]"},"properties":{"noteIndex":0},"schema":"https://github.com/citation-style-language/schema/raw/master/csl-citation.json"}</w:instrText>
      </w:r>
      <w:r w:rsidR="006B34AD">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[2–4]</w:t>
      </w:r>
      <w:r w:rsidR="006B34AD">
        <w:rPr>
          <w:rFonts w:ascii="Arial" w:eastAsia="Times New Roman" w:hAnsi="Arial" w:cs="Arial"/>
          <w:color w:val="000000"/>
          <w:sz w:val="22"/>
          <w:szCs w:val="22"/>
        </w:rPr>
        <w:fldChar w:fldCharType="end"/>
      </w:r>
      <w:r w:rsidR="008E526F">
        <w:rPr>
          <w:rFonts w:ascii="Arial" w:eastAsia="Times New Roman" w:hAnsi="Arial" w:cs="Arial"/>
          <w:color w:val="000000"/>
          <w:sz w:val="22"/>
          <w:szCs w:val="22"/>
        </w:rPr>
        <w:t xml:space="preserve">. </w:t>
      </w:r>
      <w:r w:rsidR="00941972">
        <w:rPr>
          <w:rFonts w:ascii="Arial" w:eastAsia="Times New Roman" w:hAnsi="Arial" w:cs="Arial"/>
          <w:color w:val="000000"/>
          <w:sz w:val="22"/>
          <w:szCs w:val="22"/>
        </w:rPr>
        <w:t>Such n</w:t>
      </w:r>
      <w:r w:rsidR="0024252F">
        <w:rPr>
          <w:rFonts w:ascii="Arial" w:eastAsia="Times New Roman" w:hAnsi="Arial" w:cs="Arial"/>
          <w:color w:val="000000"/>
          <w:sz w:val="22"/>
          <w:szCs w:val="22"/>
        </w:rPr>
        <w:t>euronal a</w:t>
      </w:r>
      <w:r w:rsidR="008E526F">
        <w:rPr>
          <w:rFonts w:ascii="Arial" w:eastAsia="Times New Roman" w:hAnsi="Arial" w:cs="Arial"/>
          <w:color w:val="000000"/>
          <w:sz w:val="22"/>
          <w:szCs w:val="22"/>
        </w:rPr>
        <w:t>daptation to the statistics of the environment has been found throughout different sensory modalities and brain regions</w:t>
      </w:r>
      <w:r w:rsidR="006B34AD">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7B350C">
        <w:rPr>
          <w:rFonts w:ascii="Cambria Math" w:eastAsia="Times New Roman" w:hAnsi="Cambria Math" w:cs="Cambria Math"/>
          <w:color w:val="000000"/>
          <w:sz w:val="22"/>
          <w:szCs w:val="22"/>
        </w:rPr>
        <w:instrText>∼</w:instrText>
      </w:r>
      <w:r w:rsidR="007B350C">
        <w:rPr>
          <w:rFonts w:ascii="Arial" w:eastAsia="Times New Roman"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circuitry","type":"article-journal","volume":"36"},"uris":["http://www.mendeley.com/documents/?uuid=88828733-d240-4b26-aeff-206511886102"]},{"id":"ITEM-3","itemData":{"DOI":"10.1038/nature06563","ISSN":"14764687","PMID":"18337822","abstract":"Our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nerve","type":"article-journal","volume":"108"},"uris":["http://www.mendeley.com/documents/?uuid=9153e2d1-e8c3-4a14-95c3-814cacf29108"]},{"id":"ITEM-8","itemData":{"DOI":"10.1038/nn1541","ISBN":"1097-6256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[5–13]","plainTextFormattedCitation":"[5–13]","previouslyFormattedCitation":"[5–13]"},"properties":{"noteIndex":0},"schema":"https://github.com/citation-style-language/schema/raw/master/csl-citation.json"}</w:instrText>
      </w:r>
      <w:r w:rsidR="006B34AD">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[5–13]</w:t>
      </w:r>
      <w:r w:rsidR="006B34AD">
        <w:rPr>
          <w:rFonts w:ascii="Arial" w:eastAsia="Times New Roman" w:hAnsi="Arial" w:cs="Arial"/>
          <w:color w:val="000000"/>
          <w:sz w:val="22"/>
          <w:szCs w:val="22"/>
        </w:rPr>
        <w:fldChar w:fldCharType="end"/>
      </w:r>
      <w:r w:rsidR="008E526F">
        <w:rPr>
          <w:rFonts w:ascii="Arial" w:eastAsia="Times New Roman" w:hAnsi="Arial" w:cs="Arial"/>
          <w:color w:val="000000"/>
          <w:sz w:val="22"/>
          <w:szCs w:val="22"/>
        </w:rPr>
        <w:t>. In the auditory system, neurons exhibit contrast gain control, adapting the gain of their response function to match the contrast (variance) of the in</w:t>
      </w:r>
      <w:r w:rsidR="00E77EFF">
        <w:rPr>
          <w:rFonts w:ascii="Arial" w:eastAsia="Times New Roman" w:hAnsi="Arial" w:cs="Arial"/>
          <w:color w:val="000000"/>
          <w:sz w:val="22"/>
          <w:szCs w:val="22"/>
        </w:rPr>
        <w:t>c</w:t>
      </w:r>
      <w:r w:rsidR="008E526F">
        <w:rPr>
          <w:rFonts w:ascii="Arial" w:eastAsia="Times New Roman" w:hAnsi="Arial" w:cs="Arial"/>
          <w:color w:val="000000"/>
          <w:sz w:val="22"/>
          <w:szCs w:val="22"/>
        </w:rPr>
        <w:t>oming sounds</w:t>
      </w:r>
      <w:r w:rsidR="006D783C">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Cortex","type":"article-journal","volume":"70"},"uris":["http://www.mendeley.com/documents/?uuid=2792adbc-140c-3b80-96fd-bc3423ca1f63"]},{"id":"ITEM-2","itemData":{"DOI":"10.1371/journal.pbio.1001710","ISSN":"15449173","PMID":"24265596","abstract":"Identifying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 © 2013 Rabinowitz et al.","author":[{"dropping-particle":"","family":"Rabinowitz","given":"Neil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Biology","id":"ITEM-2","issue":"11","issued":{"date-parts":[["2013","11"]]},"title":"Constructing Noise-Invariant Representations of Sound in the Auditory Pathway","type":"article-journal","volume":"11"},"uris":["http://www.mendeley.com/documents/?uuid=7ff699e5-7e58-3086-904c-860792d06e47"]},{"id":"ITEM-3","itemData":{"DOI":"10.1113/jphysiol.2014.274886","ISBN":"1469-7793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[14–18]","plainTextFormattedCitation":"[14–18]","previouslyFormattedCitation":"[14–18]"},"properties":{"noteIndex":0},"schema":"https://github.com/citation-style-language/schema/raw/master/csl-citation.json"}</w:instrText>
      </w:r>
      <w:r w:rsidR="006D783C">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[14–18]</w:t>
      </w:r>
      <w:r w:rsidR="006D783C">
        <w:rPr>
          <w:rFonts w:ascii="Arial" w:eastAsia="Times New Roman" w:hAnsi="Arial" w:cs="Arial"/>
          <w:color w:val="000000"/>
          <w:sz w:val="22"/>
          <w:szCs w:val="22"/>
        </w:rPr>
        <w:fldChar w:fldCharType="end"/>
      </w:r>
      <w:r w:rsidR="008E526F">
        <w:rPr>
          <w:rFonts w:ascii="Arial" w:eastAsia="Times New Roman" w:hAnsi="Arial" w:cs="Arial"/>
          <w:color w:val="000000"/>
          <w:sz w:val="22"/>
          <w:szCs w:val="22"/>
        </w:rPr>
        <w:t xml:space="preserve">. Yet it remains unknown whether and how contrast gain control in the auditory system informs behavior, as a direct </w:t>
      </w:r>
      <w:r w:rsidR="00373899">
        <w:rPr>
          <w:rFonts w:ascii="Arial" w:eastAsia="Times New Roman" w:hAnsi="Arial" w:cs="Arial"/>
          <w:color w:val="000000"/>
          <w:sz w:val="22"/>
          <w:szCs w:val="22"/>
        </w:rPr>
        <w:t xml:space="preserve">link between neuronal adaptation and behavior </w:t>
      </w:r>
      <w:r w:rsidR="005A2B58">
        <w:rPr>
          <w:rFonts w:ascii="Arial" w:eastAsia="Times New Roman" w:hAnsi="Arial" w:cs="Arial"/>
          <w:color w:val="000000"/>
          <w:sz w:val="22"/>
          <w:szCs w:val="22"/>
        </w:rPr>
        <w:t xml:space="preserve">has </w:t>
      </w:r>
      <w:r w:rsidR="00373899">
        <w:rPr>
          <w:rFonts w:ascii="Arial" w:eastAsia="Times New Roman" w:hAnsi="Arial" w:cs="Arial"/>
          <w:color w:val="000000"/>
          <w:sz w:val="22"/>
          <w:szCs w:val="22"/>
        </w:rPr>
        <w:t xml:space="preserve">not been previously established. </w:t>
      </w:r>
      <w:r w:rsidR="00747CC2">
        <w:rPr>
          <w:rFonts w:ascii="Arial" w:eastAsia="Times New Roman" w:hAnsi="Arial" w:cs="Arial"/>
          <w:color w:val="000000"/>
          <w:sz w:val="22"/>
          <w:szCs w:val="22"/>
        </w:rPr>
        <w:t>The goal of our study was to test the hypothesis that the efficient coding</w:t>
      </w:r>
      <w:r w:rsidR="009152CD">
        <w:rPr>
          <w:rFonts w:ascii="Arial" w:eastAsia="Times New Roman" w:hAnsi="Arial" w:cs="Arial"/>
          <w:color w:val="000000"/>
          <w:sz w:val="22"/>
          <w:szCs w:val="22"/>
        </w:rPr>
        <w:t xml:space="preserve"> in auditory cortex</w:t>
      </w:r>
      <w:r w:rsidR="00747CC2">
        <w:rPr>
          <w:rFonts w:ascii="Arial" w:eastAsia="Times New Roman" w:hAnsi="Arial" w:cs="Arial"/>
          <w:color w:val="000000"/>
          <w:sz w:val="22"/>
          <w:szCs w:val="22"/>
        </w:rPr>
        <w:t xml:space="preserve"> shapes behavioral performance</w:t>
      </w:r>
      <w:r w:rsidR="009152CD">
        <w:rPr>
          <w:rFonts w:ascii="Arial" w:eastAsia="Times New Roman" w:hAnsi="Arial" w:cs="Arial"/>
          <w:color w:val="000000"/>
          <w:sz w:val="22"/>
          <w:szCs w:val="22"/>
        </w:rPr>
        <w:t xml:space="preserve"> in an auditory task</w:t>
      </w:r>
      <w:ins w:id="5" w:author="Maria Neimark Geffen" w:date="2021-05-04T14:26:00Z">
        <w:r w:rsidR="00747CC2">
          <w:rPr>
            <w:rFonts w:ascii="Arial" w:eastAsia="Times New Roman" w:hAnsi="Arial" w:cs="Arial"/>
            <w:color w:val="000000"/>
            <w:sz w:val="22"/>
            <w:szCs w:val="22"/>
          </w:rPr>
          <w:t>.</w:t>
        </w:r>
      </w:ins>
    </w:p>
    <w:p w14:paraId="3A081AB5" w14:textId="1C8E3B8D" w:rsidR="006670B4" w:rsidRDefault="000B5FD6" w:rsidP="006670B4">
      <w:pPr>
        <w:ind w:firstLine="720"/>
        <w:jc w:val="both"/>
        <w:rPr>
          <w:rFonts w:ascii="Arial" w:eastAsia="Times New Roman" w:hAnsi="Arial" w:cs="Arial"/>
          <w:sz w:val="22"/>
          <w:szCs w:val="22"/>
        </w:rPr>
      </w:pPr>
      <w:r>
        <w:rPr>
          <w:rFonts w:ascii="Arial" w:eastAsia="Times New Roman" w:hAnsi="Arial" w:cs="Arial"/>
          <w:sz w:val="22"/>
          <w:szCs w:val="22"/>
        </w:rPr>
        <w:t>The efficient coding hypothesis has been formally implemented through normative models of brain function</w:t>
      </w:r>
      <w:r w:rsidR="006D783C">
        <w:rPr>
          <w:rFonts w:ascii="Arial" w:eastAsia="Times New Roman" w:hAnsi="Arial" w:cs="Arial"/>
          <w:sz w:val="22"/>
          <w:szCs w:val="22"/>
        </w:rPr>
        <w:fldChar w:fldCharType="begin" w:fldLock="1"/>
      </w:r>
      <w:r w:rsidR="007B350C">
        <w:rPr>
          <w:rFonts w:ascii="Arial" w:eastAsia="Times New Roman"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Adaptation","type":"article-journal","volume":"10"},"uris":["http://www.mendeley.com/documents/?uuid=c26b5733-63f5-442f-837b-ab1ab251a0ca"]},{"id":"ITEM-2","itemData":{"DOI":"10.1152/jn.00055.2012","abstract":"Wen B, Wang GI, Dean I, Delgutte B. Time course of dynamic range adaptation in the auditory nerve.Auditory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adaptation; stimulus statistics; dynamic range problem; anesthetized cat A NEARLY UBIQUITOUS MECHANISM across sensory systems for efficient stimulus coding in the face of fast changes in the environment is to dynamically adjust the coding strategy to changes in the stimuli. Sensory neurons adapt to changes in stimulus magnitude by varying their response properties on multiple time scales. For example, retinal ganglion cells adapt to changes in luminance over 100 ms to seconds and minutes (Yeh et al. 1996). In auditory nerve (AN) fibers, rapid, short-term, and long-term adaptation to a change in sound level occurs over a few milliseconds to seconds (Chimento and Schreiner 1991; Javel 1996; Kiang et al. 1965; Smith and Zwislocki 1975; Westerma…","author":[{"dropping-particle":"","family":"Wen","given":"Bo","non-dropping-particle":"","parse-names":false,"suffix":""},{"dropping-particle":"","family":"Wang","given":"Grace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 Neurophysiol","id":"ITEM-2","issued":{"date-parts":[["2012"]]},"page":"69-82","title":"Time course of dynamic range adaptation in the auditory nerve","type":"article-journal","volume":"108"},"uris":["http://www.mendeley.com/documents/?uuid=438fba30-5adb-4686-98a4-d17d6162bf8a"]},{"id":"ITEM-3","itemData":{"DOI":"10.1371/journal.pcbi.1004315","abstract":"Neurons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Circuit","type":"article-journal","volume":"11"},"uris":["http://www.mendeley.com/documents/?uuid=72a80867-0945-4e12-b316-177650d988fd"]},{"id":"ITEM-4","itemData":{"DOI":"10.1101/669200","abstract":"Animals exhibit remarkable behavioral flexibility, robustly performing demanding tasks —such as searching for food or avoiding predators— in a variety of different contextual and environmental conditions. However, the demands that detecting and adjusting to changes in the environment place on a sensory system often differ from the demands associated with performing a specific behavioral task, even when both objectives rely on the same sensory modality. This necessitates neural encoding strategies that can dynamically balance these conflicting needs. Here, we develop a theoretical framework that explains how this balance can be achieved, and we use this framework to study tradeoffs in speed, performance, and information transmission that arise as a consequence of efficient coding in dynamic environments. This work generalizes current theories of efficient neural coding to dynamic environments, and thereby provides a unifying perspective on adaptive neural dynamics across different sensory systems, environments, and tasks.","author":[{"dropping-particle":"","family":"Młynarski","given":"Wiktor","non-dropping-particle":"","parse-names":false,"suffix":""},{"dropping-particle":"","family":"Hermundstad","given":"Ann M.","non-dropping-particle":"","parse-names":false,"suffix":""}],"container-title":"bioRxiv","id":"ITEM-4","issued":{"date-parts":[["2019","6","13"]]},"page":"669200","publisher":"bioRxiv","title":"Adaptability and efficiency in neural coding","type":"article"},"uris":["http://www.mendeley.com/documents/?uuid=263494f0-f991-46b6-9c56-ee53b28cabd9"]},{"id":"ITEM-5","itemData":{"DOI":"10.7554/eLife.32055","ISSN":"2050084X","PMID":"29988020","abstract":"Behavior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M.","non-dropping-particle":"","parse-names":false,"suffix":""}],"container-title":"eLife","id":"ITEM-5","issued":{"date-parts":[["2018","7","10"]]},"publisher":"eLife Sciences Publications Ltd","title":"Adaptive coding for dynamic sensory inference","type":"article-journal","volume":"7"},"uris":["http://www.mendeley.com/documents/?uuid=e9db9787-ce47-49cb-a311-a46f80e7a09c"]}],"mendeley":{"formattedCitation":"[3,19–22]","plainTextFormattedCitation":"[3,19–22]","previouslyFormattedCitation":"[3,19–22]"},"properties":{"noteIndex":0},"schema":"https://github.com/citation-style-language/schema/raw/master/csl-citation.json"}</w:instrText>
      </w:r>
      <w:r w:rsidR="006D783C">
        <w:rPr>
          <w:rFonts w:ascii="Arial" w:eastAsia="Times New Roman" w:hAnsi="Arial" w:cs="Arial"/>
          <w:sz w:val="22"/>
          <w:szCs w:val="22"/>
        </w:rPr>
        <w:fldChar w:fldCharType="separate"/>
      </w:r>
      <w:r w:rsidR="007B350C" w:rsidRPr="007B350C">
        <w:rPr>
          <w:rFonts w:ascii="Arial" w:eastAsia="Times New Roman" w:hAnsi="Arial" w:cs="Arial"/>
          <w:noProof/>
          <w:sz w:val="22"/>
          <w:szCs w:val="22"/>
        </w:rPr>
        <w:t>[3,19–22]</w:t>
      </w:r>
      <w:r w:rsidR="006D783C">
        <w:rPr>
          <w:rFonts w:ascii="Arial" w:eastAsia="Times New Roman" w:hAnsi="Arial" w:cs="Arial"/>
          <w:sz w:val="22"/>
          <w:szCs w:val="22"/>
        </w:rPr>
        <w:fldChar w:fldCharType="end"/>
      </w:r>
      <w:r>
        <w:rPr>
          <w:rFonts w:ascii="Arial" w:eastAsia="Times New Roman" w:hAnsi="Arial" w:cs="Arial"/>
          <w:sz w:val="22"/>
          <w:szCs w:val="22"/>
        </w:rPr>
        <w:t xml:space="preserve">. These models allow </w:t>
      </w:r>
      <w:r w:rsidR="00902E1C">
        <w:rPr>
          <w:rFonts w:ascii="Arial" w:eastAsia="Times New Roman" w:hAnsi="Arial" w:cs="Arial"/>
          <w:sz w:val="22"/>
          <w:szCs w:val="22"/>
        </w:rPr>
        <w:t>us to simulate how neural function constrains behavior and to assess whether and how neuronal adaptation shapes sensory representations</w:t>
      </w:r>
      <w:r>
        <w:rPr>
          <w:rFonts w:ascii="Arial" w:eastAsia="Times New Roman" w:hAnsi="Arial" w:cs="Arial"/>
          <w:sz w:val="22"/>
          <w:szCs w:val="22"/>
        </w:rPr>
        <w:t>.</w:t>
      </w:r>
      <w:r w:rsidR="006670B4" w:rsidRPr="006670B4">
        <w:rPr>
          <w:rFonts w:ascii="Arial" w:eastAsia="Times New Roman" w:hAnsi="Arial" w:cs="Arial"/>
          <w:color w:val="000000"/>
          <w:sz w:val="22"/>
          <w:szCs w:val="22"/>
        </w:rPr>
        <w:t xml:space="preserve"> </w:t>
      </w:r>
      <w:r w:rsidR="002C27AF">
        <w:rPr>
          <w:rFonts w:ascii="Arial" w:eastAsia="Times New Roman" w:hAnsi="Arial" w:cs="Arial"/>
          <w:color w:val="000000"/>
          <w:sz w:val="22"/>
          <w:szCs w:val="22"/>
        </w:rPr>
        <w:t>T</w:t>
      </w:r>
      <w:r w:rsidR="00902E1C">
        <w:rPr>
          <w:rFonts w:ascii="Arial" w:eastAsia="Times New Roman" w:hAnsi="Arial" w:cs="Arial"/>
          <w:color w:val="000000"/>
          <w:sz w:val="22"/>
          <w:szCs w:val="22"/>
        </w:rPr>
        <w:t xml:space="preserve">here has been previous work </w:t>
      </w:r>
      <w:r w:rsidR="002C27AF">
        <w:rPr>
          <w:rFonts w:ascii="Arial" w:eastAsia="Times New Roman" w:hAnsi="Arial" w:cs="Arial"/>
          <w:color w:val="000000"/>
          <w:sz w:val="22"/>
          <w:szCs w:val="22"/>
        </w:rPr>
        <w:t>demonstrating that efficient codes</w:t>
      </w:r>
      <w:r w:rsidR="005A2B58">
        <w:rPr>
          <w:rFonts w:ascii="Arial" w:eastAsia="Times New Roman" w:hAnsi="Arial" w:cs="Arial"/>
          <w:color w:val="000000"/>
          <w:sz w:val="22"/>
          <w:szCs w:val="22"/>
        </w:rPr>
        <w:t xml:space="preserve"> can</w:t>
      </w:r>
      <w:r w:rsidR="002C27AF">
        <w:rPr>
          <w:rFonts w:ascii="Arial" w:eastAsia="Times New Roman" w:hAnsi="Arial" w:cs="Arial"/>
          <w:color w:val="000000"/>
          <w:sz w:val="22"/>
          <w:szCs w:val="22"/>
        </w:rPr>
        <w:t xml:space="preserve"> explain psychophysical biases</w:t>
      </w:r>
      <w:r w:rsidR="006D783C">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[23]","plainTextFormattedCitation":"[23]","previouslyFormattedCitation":"[23]"},"properties":{"noteIndex":0},"schema":"https://github.com/citation-style-language/schema/raw/master/csl-citation.json"}</w:instrText>
      </w:r>
      <w:r w:rsidR="006D783C">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[23]</w:t>
      </w:r>
      <w:r w:rsidR="006D783C">
        <w:rPr>
          <w:rFonts w:ascii="Arial" w:eastAsia="Times New Roman" w:hAnsi="Arial" w:cs="Arial"/>
          <w:color w:val="000000"/>
          <w:sz w:val="22"/>
          <w:szCs w:val="22"/>
        </w:rPr>
        <w:fldChar w:fldCharType="end"/>
      </w:r>
      <w:r w:rsidR="006670B4">
        <w:rPr>
          <w:rFonts w:ascii="Arial" w:eastAsia="Times New Roman" w:hAnsi="Arial" w:cs="Arial"/>
          <w:color w:val="000000"/>
          <w:sz w:val="22"/>
          <w:szCs w:val="22"/>
        </w:rPr>
        <w:t xml:space="preserve"> </w:t>
      </w:r>
      <w:r w:rsidR="002C27AF">
        <w:rPr>
          <w:rFonts w:ascii="Arial" w:eastAsia="Times New Roman" w:hAnsi="Arial" w:cs="Arial"/>
          <w:color w:val="000000"/>
          <w:sz w:val="22"/>
          <w:szCs w:val="22"/>
        </w:rPr>
        <w:t>and</w:t>
      </w:r>
      <w:r w:rsidR="005A2B58">
        <w:rPr>
          <w:rFonts w:ascii="Arial" w:eastAsia="Times New Roman" w:hAnsi="Arial" w:cs="Arial"/>
          <w:color w:val="000000"/>
          <w:sz w:val="22"/>
          <w:szCs w:val="22"/>
        </w:rPr>
        <w:t xml:space="preserve"> </w:t>
      </w:r>
      <w:r w:rsidR="002C27AF">
        <w:rPr>
          <w:rFonts w:ascii="Arial" w:eastAsia="Times New Roman" w:hAnsi="Arial" w:cs="Arial"/>
          <w:color w:val="000000"/>
          <w:sz w:val="22"/>
          <w:szCs w:val="22"/>
        </w:rPr>
        <w:t xml:space="preserve">shape </w:t>
      </w:r>
      <w:r w:rsidR="00B12E24">
        <w:rPr>
          <w:rFonts w:ascii="Arial" w:eastAsia="Times New Roman" w:hAnsi="Arial" w:cs="Arial"/>
          <w:color w:val="000000"/>
          <w:sz w:val="22"/>
          <w:szCs w:val="22"/>
        </w:rPr>
        <w:t xml:space="preserve">the </w:t>
      </w:r>
      <w:r w:rsidR="006D783C">
        <w:rPr>
          <w:rFonts w:ascii="Arial" w:eastAsia="Times New Roman" w:hAnsi="Arial" w:cs="Arial"/>
          <w:color w:val="000000"/>
          <w:sz w:val="22"/>
          <w:szCs w:val="22"/>
        </w:rPr>
        <w:t xml:space="preserve">rate </w:t>
      </w:r>
      <w:r w:rsidR="00B12E24">
        <w:rPr>
          <w:rFonts w:ascii="Arial" w:eastAsia="Times New Roman" w:hAnsi="Arial" w:cs="Arial"/>
          <w:color w:val="000000"/>
          <w:sz w:val="22"/>
          <w:szCs w:val="22"/>
        </w:rPr>
        <w:t>of information transmission when stimulus statistics change dynamically</w:t>
      </w:r>
      <w:r w:rsidR="006D783C">
        <w:rPr>
          <w:rFonts w:ascii="Arial" w:eastAsia="Times New Roman" w:hAnsi="Arial" w:cs="Arial"/>
          <w:color w:val="000000"/>
          <w:sz w:val="22"/>
          <w:szCs w:val="22"/>
        </w:rPr>
        <w:t xml:space="preserve"> </w:t>
      </w:r>
      <w:r w:rsidR="006D783C">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inference","type":"article-journal","volume":"7"},"uris":["http://www.mendeley.com/documents/?uuid=e9db9787-ce47-49cb-a311-a46f80e7a09c"]},{"id":"ITEM-3","itemData":{"DOI":"10.1101/669200","abstract":"Animals exhibit remarkable behavioral flexibility, robustly performing demanding tasks —such as searching for food or avoiding predators— in a variety of different contextual and environmental conditions. However, the demands that detecting and adjusting to changes in the environment place on a sensory system often differ from the demands associated with performing a specific behavioral task, even when both objectives rely on the same sensory modality. This necessitates neural encoding strategies that can dynamically balance these conflicting needs. Here, we develop a theoretical framework that explains how this balance can be achieved, and we use this framework to study tradeoffs in speed, performance, and information transmission that arise as a consequence of efficient coding in dynamic environments. This work generalizes current theories of efficient neural coding to dynamic environments, and thereby provides a unifying perspective on adaptive neural dynamics across different sensory systems, environments, and tasks.","author":[{"dropping-particle":"","family":"Młynarski","given":"Wiktor","non-dropping-particle":"","parse-names":false,"suffix":""},{"dropping-particle":"","family":"Hermundstad","given":"Ann M.","non-dropping-particle":"","parse-names":false,"suffix":""}],"container-title":"bioRxiv","id":"ITEM-3","issued":{"date-parts":[["2019","6","13"]]},"page":"669200","publisher":"bioRxiv","title":"Adaptability and efficiency in neural coding","type":"article"},"uris":["http://www.mendeley.com/documents/?uuid=263494f0-f991-46b6-9c56-ee53b28cabd9"]}],"mendeley":{"formattedCitation":"[19,21,22]","plainTextFormattedCitation":"[19,21,22]","previouslyFormattedCitation":"[19,21,22]"},"properties":{"noteIndex":0},"schema":"https://github.com/citation-style-language/schema/raw/master/csl-citation.json"}</w:instrText>
      </w:r>
      <w:r w:rsidR="006D783C">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[19,21,22]</w:t>
      </w:r>
      <w:r w:rsidR="006D783C">
        <w:rPr>
          <w:rFonts w:ascii="Arial" w:eastAsia="Times New Roman" w:hAnsi="Arial" w:cs="Arial"/>
          <w:color w:val="000000"/>
          <w:sz w:val="22"/>
          <w:szCs w:val="22"/>
        </w:rPr>
        <w:fldChar w:fldCharType="end"/>
      </w:r>
      <w:r w:rsidR="002C27AF">
        <w:rPr>
          <w:rFonts w:ascii="Arial" w:eastAsia="Times New Roman" w:hAnsi="Arial" w:cs="Arial"/>
          <w:color w:val="000000"/>
          <w:sz w:val="22"/>
          <w:szCs w:val="22"/>
        </w:rPr>
        <w:t xml:space="preserve">. These studies, which are either theoretical in nature or based in human psychophysics, rely on assumptions of neuronal mechanisms of efficient coding that were not </w:t>
      </w:r>
      <w:r w:rsidR="00B12E24">
        <w:rPr>
          <w:rFonts w:ascii="Arial" w:eastAsia="Times New Roman" w:hAnsi="Arial" w:cs="Arial"/>
          <w:color w:val="000000"/>
          <w:sz w:val="22"/>
          <w:szCs w:val="22"/>
        </w:rPr>
        <w:t>simultaneously</w:t>
      </w:r>
      <w:r w:rsidR="002C27AF">
        <w:rPr>
          <w:rFonts w:ascii="Arial" w:eastAsia="Times New Roman" w:hAnsi="Arial" w:cs="Arial"/>
          <w:color w:val="000000"/>
          <w:sz w:val="22"/>
          <w:szCs w:val="22"/>
        </w:rPr>
        <w:t xml:space="preserve"> measured. </w:t>
      </w:r>
      <w:r w:rsidR="00B12E24">
        <w:rPr>
          <w:rFonts w:ascii="Arial" w:eastAsia="Times New Roman" w:hAnsi="Arial" w:cs="Arial"/>
          <w:color w:val="000000"/>
          <w:sz w:val="22"/>
          <w:szCs w:val="22"/>
        </w:rPr>
        <w:t xml:space="preserve">As such, there are no studies combining behavioral psychophysics with recordings of brain activity to </w:t>
      </w:r>
      <w:r w:rsidR="006D783C">
        <w:rPr>
          <w:rFonts w:ascii="Arial" w:eastAsia="Times New Roman" w:hAnsi="Arial" w:cs="Arial"/>
          <w:color w:val="000000"/>
          <w:sz w:val="22"/>
          <w:szCs w:val="22"/>
        </w:rPr>
        <w:t xml:space="preserve">simultaneously </w:t>
      </w:r>
      <w:r w:rsidR="00B12E24">
        <w:rPr>
          <w:rFonts w:ascii="Arial" w:eastAsia="Times New Roman" w:hAnsi="Arial" w:cs="Arial"/>
          <w:color w:val="000000"/>
          <w:sz w:val="22"/>
          <w:szCs w:val="22"/>
        </w:rPr>
        <w:t>test the neural assumptions and behavioral predictions of these models.</w:t>
      </w:r>
    </w:p>
    <w:p w14:paraId="5ED7EB13" w14:textId="3FAF1541" w:rsidR="001935CF" w:rsidRPr="003A75F6" w:rsidRDefault="00B843A4" w:rsidP="001935CF">
      <w:pPr>
        <w:ind w:firstLine="720"/>
        <w:jc w:val="both"/>
        <w:rPr>
          <w:rFonts w:ascii="Arial" w:eastAsia="Times New Roman" w:hAnsi="Arial" w:cs="Arial"/>
          <w:sz w:val="22"/>
          <w:szCs w:val="22"/>
        </w:rPr>
      </w:pPr>
      <w:r>
        <w:rPr>
          <w:rFonts w:ascii="Arial" w:eastAsia="Times New Roman" w:hAnsi="Arial" w:cs="Arial"/>
          <w:sz w:val="22"/>
          <w:szCs w:val="22"/>
        </w:rPr>
        <w:t>Psychophysical studies</w:t>
      </w:r>
      <w:r w:rsidR="001935CF">
        <w:rPr>
          <w:rFonts w:ascii="Arial" w:eastAsia="Times New Roman" w:hAnsi="Arial" w:cs="Arial"/>
          <w:sz w:val="22"/>
          <w:szCs w:val="22"/>
        </w:rPr>
        <w:t xml:space="preserve"> </w:t>
      </w:r>
      <w:r>
        <w:rPr>
          <w:rFonts w:ascii="Arial" w:eastAsia="Times New Roman" w:hAnsi="Arial" w:cs="Arial"/>
          <w:sz w:val="22"/>
          <w:szCs w:val="22"/>
        </w:rPr>
        <w:t>suggest that</w:t>
      </w:r>
      <w:r w:rsidR="001935CF">
        <w:rPr>
          <w:rFonts w:ascii="Arial" w:eastAsia="Times New Roman" w:hAnsi="Arial" w:cs="Arial"/>
          <w:sz w:val="22"/>
          <w:szCs w:val="22"/>
        </w:rPr>
        <w:t xml:space="preserve"> the auditory system exhibits adaptation to </w:t>
      </w:r>
      <w:r w:rsidR="002C27AF">
        <w:rPr>
          <w:rFonts w:ascii="Arial" w:eastAsia="Times New Roman" w:hAnsi="Arial" w:cs="Arial"/>
          <w:sz w:val="22"/>
          <w:szCs w:val="22"/>
        </w:rPr>
        <w:t>acoustic</w:t>
      </w:r>
      <w:r w:rsidR="001935CF">
        <w:rPr>
          <w:rFonts w:ascii="Arial" w:eastAsia="Times New Roman" w:hAnsi="Arial" w:cs="Arial"/>
          <w:sz w:val="22"/>
          <w:szCs w:val="22"/>
        </w:rPr>
        <w:t xml:space="preserve"> contrast. In humans, </w:t>
      </w:r>
      <w:r w:rsidR="00956FC7">
        <w:rPr>
          <w:rFonts w:ascii="Arial" w:eastAsia="Times New Roman" w:hAnsi="Arial" w:cs="Arial"/>
          <w:sz w:val="22"/>
          <w:szCs w:val="22"/>
        </w:rPr>
        <w:t>target volume discriminability is greater in low contrast than in high</w:t>
      </w:r>
      <w:r w:rsidR="00956FC7">
        <w:rPr>
          <w:rFonts w:ascii="Arial" w:eastAsia="Times New Roman" w:hAnsi="Arial" w:cs="Arial"/>
          <w:color w:val="000000"/>
          <w:sz w:val="22"/>
          <w:szCs w:val="22"/>
        </w:rPr>
        <w:t>, an effect</w:t>
      </w:r>
      <w:r w:rsidR="001935CF" w:rsidRPr="003A75F6">
        <w:rPr>
          <w:rFonts w:ascii="Arial" w:eastAsia="Times New Roman" w:hAnsi="Arial" w:cs="Arial"/>
          <w:color w:val="000000"/>
          <w:sz w:val="22"/>
          <w:szCs w:val="22"/>
        </w:rPr>
        <w:t xml:space="preserve"> consistent with </w:t>
      </w:r>
      <w:r w:rsidR="00956FC7">
        <w:rPr>
          <w:rFonts w:ascii="Arial" w:eastAsia="Times New Roman" w:hAnsi="Arial" w:cs="Arial"/>
          <w:color w:val="000000"/>
          <w:sz w:val="22"/>
          <w:szCs w:val="22"/>
        </w:rPr>
        <w:t>gain control observed in</w:t>
      </w:r>
      <w:r w:rsidR="001935CF">
        <w:rPr>
          <w:rFonts w:ascii="Arial" w:eastAsia="Times New Roman" w:hAnsi="Arial" w:cs="Arial"/>
          <w:color w:val="000000"/>
          <w:sz w:val="22"/>
          <w:szCs w:val="22"/>
        </w:rPr>
        <w:t xml:space="preserve"> primary auditory cortex</w:t>
      </w:r>
      <w:r w:rsidR="00956FC7">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[24]</w:t>
      </w:r>
      <w:r w:rsidR="00956FC7">
        <w:rPr>
          <w:rFonts w:ascii="Arial" w:eastAsia="Times New Roman" w:hAnsi="Arial" w:cs="Arial"/>
          <w:color w:val="000000"/>
          <w:sz w:val="22"/>
          <w:szCs w:val="22"/>
        </w:rPr>
        <w:fldChar w:fldCharType="end"/>
      </w:r>
      <w:r w:rsidR="001935CF" w:rsidRPr="003A75F6">
        <w:rPr>
          <w:rFonts w:ascii="Arial" w:eastAsia="Times New Roman" w:hAnsi="Arial" w:cs="Arial"/>
          <w:color w:val="000000"/>
          <w:sz w:val="22"/>
          <w:szCs w:val="22"/>
        </w:rPr>
        <w:t>. Similar effects have also been shown in ferrets performing an acoustic localization task</w:t>
      </w:r>
      <w:r w:rsidR="001935CF">
        <w:rPr>
          <w:rFonts w:ascii="Arial" w:eastAsia="Times New Roman" w:hAnsi="Arial" w:cs="Arial"/>
          <w:color w:val="000000"/>
          <w:sz w:val="22"/>
          <w:szCs w:val="22"/>
        </w:rPr>
        <w:t>, where it was demonstrated that neural responses in the inferior colliculus of anesthetized ferrets changed in a manner consistent with observed perceptual shifts</w:t>
      </w:r>
      <w:r w:rsidR="00956FC7">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[10]","plainTextFormattedCitation":"[10]","previouslyFormattedCitation":"[10]"},"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[10]</w:t>
      </w:r>
      <w:r w:rsidR="00956FC7">
        <w:rPr>
          <w:rFonts w:ascii="Arial" w:eastAsia="Times New Roman" w:hAnsi="Arial" w:cs="Arial"/>
          <w:color w:val="000000"/>
          <w:sz w:val="22"/>
          <w:szCs w:val="22"/>
        </w:rPr>
        <w:fldChar w:fldCharType="end"/>
      </w:r>
      <w:r w:rsidR="00956FC7">
        <w:rPr>
          <w:rFonts w:ascii="Arial" w:eastAsia="Times New Roman" w:hAnsi="Arial" w:cs="Arial"/>
          <w:color w:val="000000"/>
          <w:sz w:val="22"/>
          <w:szCs w:val="22"/>
        </w:rPr>
        <w:t>.</w:t>
      </w:r>
      <w:r w:rsidR="001935CF">
        <w:rPr>
          <w:rFonts w:ascii="Arial" w:eastAsia="Times New Roman" w:hAnsi="Arial" w:cs="Arial"/>
          <w:color w:val="000000"/>
          <w:sz w:val="22"/>
          <w:szCs w:val="22"/>
        </w:rPr>
        <w:t xml:space="preserve"> </w:t>
      </w:r>
      <w:r w:rsidR="001935CF" w:rsidRPr="003A75F6">
        <w:rPr>
          <w:rFonts w:ascii="Arial" w:eastAsia="Times New Roman" w:hAnsi="Arial" w:cs="Arial"/>
          <w:color w:val="000000"/>
          <w:sz w:val="22"/>
          <w:szCs w:val="22"/>
        </w:rPr>
        <w:t xml:space="preserve">However, it </w:t>
      </w:r>
      <w:r w:rsidR="001935CF">
        <w:rPr>
          <w:rFonts w:ascii="Arial" w:eastAsia="Times New Roman" w:hAnsi="Arial" w:cs="Arial"/>
          <w:color w:val="000000"/>
          <w:sz w:val="22"/>
          <w:szCs w:val="22"/>
        </w:rPr>
        <w:t>remains</w:t>
      </w:r>
      <w:r w:rsidR="001935CF" w:rsidRPr="003A75F6">
        <w:rPr>
          <w:rFonts w:ascii="Arial" w:eastAsia="Times New Roman" w:hAnsi="Arial" w:cs="Arial"/>
          <w:color w:val="000000"/>
          <w:sz w:val="22"/>
          <w:szCs w:val="22"/>
        </w:rPr>
        <w:t xml:space="preserve"> unclear whether the observed behavioral effects are indeed due to changes in gain in auditory neurons, as previous</w:t>
      </w:r>
      <w:r w:rsidR="001935CF">
        <w:rPr>
          <w:rFonts w:ascii="Arial" w:eastAsia="Times New Roman" w:hAnsi="Arial" w:cs="Arial"/>
          <w:color w:val="000000"/>
          <w:sz w:val="22"/>
          <w:szCs w:val="22"/>
        </w:rPr>
        <w:t xml:space="preserve"> behavioral</w:t>
      </w:r>
      <w:r w:rsidR="001935CF" w:rsidRPr="003A75F6">
        <w:rPr>
          <w:rFonts w:ascii="Arial" w:eastAsia="Times New Roman" w:hAnsi="Arial" w:cs="Arial"/>
          <w:color w:val="000000"/>
          <w:sz w:val="22"/>
          <w:szCs w:val="22"/>
        </w:rPr>
        <w:t xml:space="preserve"> studies were not performed with simultaneous neural recordings</w:t>
      </w:r>
      <w:r w:rsidR="001935CF">
        <w:rPr>
          <w:rFonts w:ascii="Arial" w:eastAsia="Times New Roman" w:hAnsi="Arial" w:cs="Arial"/>
          <w:color w:val="000000"/>
          <w:sz w:val="22"/>
          <w:szCs w:val="22"/>
        </w:rPr>
        <w:t xml:space="preserve">, so a direct relationship between neural gain and perceptual performance has yet to be assessed. </w:t>
      </w:r>
    </w:p>
    <w:p w14:paraId="360A66E5" w14:textId="7E79E50D" w:rsidR="007F729D" w:rsidRDefault="00FC64EB" w:rsidP="000A7884">
      <w:pPr>
        <w:ind w:firstLine="720"/>
        <w:jc w:val="both"/>
        <w:rPr>
          <w:rFonts w:ascii="Arial" w:eastAsia="Times New Roman" w:hAnsi="Arial" w:cs="Arial"/>
          <w:color w:val="000000"/>
          <w:sz w:val="22"/>
          <w:szCs w:val="22"/>
        </w:rPr>
      </w:pPr>
      <w:r>
        <w:rPr>
          <w:rFonts w:ascii="Arial" w:eastAsia="Times New Roman" w:hAnsi="Arial" w:cs="Arial"/>
          <w:sz w:val="22"/>
          <w:szCs w:val="22"/>
        </w:rPr>
        <w:t xml:space="preserve">Our goal for the study was to first build a formal framework </w:t>
      </w:r>
      <w:r w:rsidR="000D45EC">
        <w:rPr>
          <w:rFonts w:ascii="Arial" w:eastAsia="Times New Roman" w:hAnsi="Arial" w:cs="Arial"/>
          <w:sz w:val="22"/>
          <w:szCs w:val="22"/>
        </w:rPr>
        <w:t>based on efficient coding to predict</w:t>
      </w:r>
      <w:r>
        <w:rPr>
          <w:rFonts w:ascii="Arial" w:eastAsia="Times New Roman" w:hAnsi="Arial" w:cs="Arial"/>
          <w:sz w:val="22"/>
          <w:szCs w:val="22"/>
        </w:rPr>
        <w:t xml:space="preserve"> behavioral detection of targets </w:t>
      </w:r>
      <w:r w:rsidR="000D45EC">
        <w:rPr>
          <w:rFonts w:ascii="Arial" w:eastAsia="Times New Roman" w:hAnsi="Arial" w:cs="Arial"/>
          <w:sz w:val="22"/>
          <w:szCs w:val="22"/>
        </w:rPr>
        <w:t>given changes in</w:t>
      </w:r>
      <w:r>
        <w:rPr>
          <w:rFonts w:ascii="Arial" w:eastAsia="Times New Roman" w:hAnsi="Arial" w:cs="Arial"/>
          <w:sz w:val="22"/>
          <w:szCs w:val="22"/>
        </w:rPr>
        <w:t xml:space="preserve"> background sound contrast.</w:t>
      </w:r>
      <w:r w:rsidR="00544076">
        <w:rPr>
          <w:rFonts w:ascii="Arial" w:eastAsia="Times New Roman" w:hAnsi="Arial" w:cs="Arial"/>
          <w:color w:val="000000"/>
          <w:sz w:val="22"/>
          <w:szCs w:val="22"/>
        </w:rPr>
        <w:t xml:space="preserve"> </w:t>
      </w:r>
      <w:r>
        <w:rPr>
          <w:rFonts w:ascii="Arial" w:eastAsia="Times New Roman" w:hAnsi="Arial" w:cs="Arial"/>
          <w:color w:val="000000"/>
          <w:sz w:val="22"/>
          <w:szCs w:val="22"/>
        </w:rPr>
        <w:t>Next, to</w:t>
      </w:r>
      <w:r w:rsidR="0031158D">
        <w:rPr>
          <w:rFonts w:ascii="Arial" w:eastAsia="Times New Roman" w:hAnsi="Arial" w:cs="Arial"/>
          <w:color w:val="000000"/>
          <w:sz w:val="22"/>
          <w:szCs w:val="22"/>
        </w:rPr>
        <w:t xml:space="preserve"> directly test the role of efficient coding in auditory behavior,</w:t>
      </w:r>
      <w:r>
        <w:rPr>
          <w:rFonts w:ascii="Arial" w:eastAsia="Times New Roman" w:hAnsi="Arial" w:cs="Arial"/>
          <w:color w:val="000000"/>
          <w:sz w:val="22"/>
          <w:szCs w:val="22"/>
        </w:rPr>
        <w:t xml:space="preserve"> </w:t>
      </w:r>
      <w:r w:rsidR="0031158D">
        <w:rPr>
          <w:rFonts w:ascii="Arial" w:eastAsia="Times New Roman" w:hAnsi="Arial" w:cs="Arial"/>
          <w:color w:val="000000"/>
          <w:sz w:val="22"/>
          <w:szCs w:val="22"/>
        </w:rPr>
        <w:t>we trained mice</w:t>
      </w:r>
      <w:r w:rsidR="0031158D" w:rsidRPr="003A75F6">
        <w:rPr>
          <w:rFonts w:ascii="Arial" w:eastAsia="Times New Roman" w:hAnsi="Arial" w:cs="Arial"/>
          <w:color w:val="000000"/>
          <w:sz w:val="22"/>
          <w:szCs w:val="22"/>
        </w:rPr>
        <w:t xml:space="preserve"> </w:t>
      </w:r>
      <w:r w:rsidR="003037C0" w:rsidRPr="003A75F6">
        <w:rPr>
          <w:rFonts w:ascii="Arial" w:eastAsia="Times New Roman" w:hAnsi="Arial" w:cs="Arial"/>
          <w:color w:val="000000"/>
          <w:sz w:val="22"/>
          <w:szCs w:val="22"/>
        </w:rPr>
        <w:t xml:space="preserve">to detect targets in variable contrast backgrounds. </w:t>
      </w:r>
      <w:r w:rsidR="00B50EC7">
        <w:rPr>
          <w:rFonts w:ascii="Arial" w:eastAsia="Times New Roman" w:hAnsi="Arial" w:cs="Arial"/>
          <w:color w:val="000000"/>
          <w:sz w:val="22"/>
          <w:szCs w:val="22"/>
        </w:rPr>
        <w:t>Mouse behavior followed the model predictions.</w:t>
      </w:r>
      <w:r w:rsidR="003037C0" w:rsidRPr="003A75F6">
        <w:rPr>
          <w:rFonts w:ascii="Arial" w:eastAsia="Times New Roman" w:hAnsi="Arial" w:cs="Arial"/>
          <w:color w:val="000000"/>
          <w:sz w:val="22"/>
          <w:szCs w:val="22"/>
        </w:rPr>
        <w:t xml:space="preserve"> </w:t>
      </w:r>
      <w:r w:rsidR="00AB4ACC">
        <w:rPr>
          <w:rFonts w:ascii="Arial" w:eastAsia="Times New Roman" w:hAnsi="Arial" w:cs="Arial"/>
          <w:color w:val="000000"/>
          <w:sz w:val="22"/>
          <w:szCs w:val="22"/>
        </w:rPr>
        <w:t>Simultaneous c</w:t>
      </w:r>
      <w:r w:rsidR="003037C0" w:rsidRPr="003A75F6">
        <w:rPr>
          <w:rFonts w:ascii="Arial" w:eastAsia="Times New Roman" w:hAnsi="Arial" w:cs="Arial"/>
          <w:color w:val="000000"/>
          <w:sz w:val="22"/>
          <w:szCs w:val="22"/>
        </w:rPr>
        <w:t xml:space="preserve">hronic neural </w:t>
      </w:r>
      <w:r w:rsidR="00B50EC7">
        <w:rPr>
          <w:rFonts w:ascii="Arial" w:eastAsia="Times New Roman" w:hAnsi="Arial" w:cs="Arial"/>
          <w:color w:val="000000"/>
          <w:sz w:val="22"/>
          <w:szCs w:val="22"/>
        </w:rPr>
        <w:t xml:space="preserve">recordings </w:t>
      </w:r>
      <w:r w:rsidR="000D45EC">
        <w:rPr>
          <w:rFonts w:ascii="Arial" w:eastAsia="Times New Roman" w:hAnsi="Arial" w:cs="Arial"/>
          <w:color w:val="000000"/>
          <w:sz w:val="22"/>
          <w:szCs w:val="22"/>
        </w:rPr>
        <w:t>show</w:t>
      </w:r>
      <w:r w:rsidR="00B50EC7">
        <w:rPr>
          <w:rFonts w:ascii="Arial" w:eastAsia="Times New Roman" w:hAnsi="Arial" w:cs="Arial"/>
          <w:color w:val="000000"/>
          <w:sz w:val="22"/>
          <w:szCs w:val="22"/>
        </w:rPr>
        <w:t xml:space="preserve"> that the </w:t>
      </w:r>
      <w:r w:rsidR="003037C0" w:rsidRPr="003A75F6">
        <w:rPr>
          <w:rFonts w:ascii="Arial" w:eastAsia="Times New Roman" w:hAnsi="Arial" w:cs="Arial"/>
          <w:color w:val="000000"/>
          <w:sz w:val="22"/>
          <w:szCs w:val="22"/>
        </w:rPr>
        <w:t xml:space="preserve">neural code in auditory cortex </w:t>
      </w:r>
      <w:r w:rsidR="00AB4ACC">
        <w:rPr>
          <w:rFonts w:ascii="Arial" w:eastAsia="Times New Roman" w:hAnsi="Arial" w:cs="Arial"/>
          <w:color w:val="000000"/>
          <w:sz w:val="22"/>
          <w:szCs w:val="22"/>
        </w:rPr>
        <w:t>is</w:t>
      </w:r>
      <w:r w:rsidR="00AB4ACC" w:rsidRPr="003A75F6">
        <w:rPr>
          <w:rFonts w:ascii="Arial" w:eastAsia="Times New Roman" w:hAnsi="Arial" w:cs="Arial"/>
          <w:color w:val="000000"/>
          <w:sz w:val="22"/>
          <w:szCs w:val="22"/>
        </w:rPr>
        <w:t xml:space="preserve"> </w:t>
      </w:r>
      <w:r w:rsidR="003037C0" w:rsidRPr="003A75F6">
        <w:rPr>
          <w:rFonts w:ascii="Arial" w:eastAsia="Times New Roman" w:hAnsi="Arial" w:cs="Arial"/>
          <w:color w:val="000000"/>
          <w:sz w:val="22"/>
          <w:szCs w:val="22"/>
        </w:rPr>
        <w:t xml:space="preserve">not only predictive of </w:t>
      </w:r>
      <w:r w:rsidR="008A0AA7">
        <w:rPr>
          <w:rFonts w:ascii="Arial" w:eastAsia="Times New Roman" w:hAnsi="Arial" w:cs="Arial"/>
          <w:color w:val="000000"/>
          <w:sz w:val="22"/>
          <w:szCs w:val="22"/>
        </w:rPr>
        <w:t>individual differences in behavior</w:t>
      </w:r>
      <w:r w:rsidR="003037C0" w:rsidRPr="003A75F6">
        <w:rPr>
          <w:rFonts w:ascii="Arial" w:eastAsia="Times New Roman" w:hAnsi="Arial" w:cs="Arial"/>
          <w:color w:val="000000"/>
          <w:sz w:val="22"/>
          <w:szCs w:val="22"/>
        </w:rPr>
        <w:t xml:space="preserve">, but also that variability in neural </w:t>
      </w:r>
      <w:r w:rsidR="00AB4ACC">
        <w:rPr>
          <w:rFonts w:ascii="Arial" w:eastAsia="Times New Roman" w:hAnsi="Arial" w:cs="Arial"/>
          <w:color w:val="000000"/>
          <w:sz w:val="22"/>
          <w:szCs w:val="22"/>
        </w:rPr>
        <w:t xml:space="preserve">contrast adaptation </w:t>
      </w:r>
      <w:r w:rsidR="003037C0" w:rsidRPr="003A75F6">
        <w:rPr>
          <w:rFonts w:ascii="Arial" w:eastAsia="Times New Roman" w:hAnsi="Arial" w:cs="Arial"/>
          <w:color w:val="000000"/>
          <w:sz w:val="22"/>
          <w:szCs w:val="22"/>
        </w:rPr>
        <w:t xml:space="preserve">is predictive of </w:t>
      </w:r>
      <w:ins w:id="6" w:author="Microsoft Office User" w:date="2021-05-05T16:09:00Z">
        <w:r w:rsidR="0040034C">
          <w:rPr>
            <w:rFonts w:ascii="Arial" w:eastAsia="Times New Roman" w:hAnsi="Arial" w:cs="Arial"/>
            <w:color w:val="000000"/>
            <w:sz w:val="22"/>
            <w:szCs w:val="22"/>
          </w:rPr>
          <w:t xml:space="preserve">individual variability in </w:t>
        </w:r>
      </w:ins>
      <w:r w:rsidR="003037C0" w:rsidRPr="003A75F6">
        <w:rPr>
          <w:rFonts w:ascii="Arial" w:eastAsia="Times New Roman" w:hAnsi="Arial" w:cs="Arial"/>
          <w:color w:val="000000"/>
          <w:sz w:val="22"/>
          <w:szCs w:val="22"/>
        </w:rPr>
        <w:t>task performance in a contrast-dependent manner</w:t>
      </w:r>
      <w:del w:id="7" w:author="Microsoft Office User" w:date="2021-05-05T16:08:00Z">
        <w:r w:rsidR="00AB4ACC" w:rsidDel="0040034C">
          <w:rPr>
            <w:rFonts w:ascii="Arial" w:eastAsia="Times New Roman" w:hAnsi="Arial" w:cs="Arial"/>
            <w:color w:val="000000"/>
            <w:sz w:val="22"/>
            <w:szCs w:val="22"/>
          </w:rPr>
          <w:delText xml:space="preserve"> and on a trial-by-trial basis</w:delText>
        </w:r>
      </w:del>
      <w:r w:rsidR="003037C0" w:rsidRPr="003A75F6">
        <w:rPr>
          <w:rFonts w:ascii="Arial" w:eastAsia="Times New Roman" w:hAnsi="Arial" w:cs="Arial"/>
          <w:color w:val="000000"/>
          <w:sz w:val="22"/>
          <w:szCs w:val="22"/>
        </w:rPr>
        <w:t xml:space="preserve">. </w:t>
      </w:r>
      <w:r w:rsidR="00AB4ACC">
        <w:rPr>
          <w:rFonts w:ascii="Arial" w:eastAsia="Times New Roman" w:hAnsi="Arial" w:cs="Arial"/>
          <w:color w:val="000000"/>
          <w:sz w:val="22"/>
          <w:szCs w:val="22"/>
        </w:rPr>
        <w:t>Combined</w:t>
      </w:r>
      <w:r w:rsidR="003037C0" w:rsidRPr="003A75F6">
        <w:rPr>
          <w:rFonts w:ascii="Arial" w:eastAsia="Times New Roman" w:hAnsi="Arial" w:cs="Arial"/>
          <w:color w:val="000000"/>
          <w:sz w:val="22"/>
          <w:szCs w:val="22"/>
        </w:rPr>
        <w:t xml:space="preserve">, </w:t>
      </w:r>
      <w:r w:rsidR="00AB4ACC">
        <w:rPr>
          <w:rFonts w:ascii="Arial" w:eastAsia="Times New Roman" w:hAnsi="Arial" w:cs="Arial"/>
          <w:color w:val="000000"/>
          <w:sz w:val="22"/>
          <w:szCs w:val="22"/>
        </w:rPr>
        <w:t>our</w:t>
      </w:r>
      <w:r w:rsidR="003037C0" w:rsidRPr="003A75F6">
        <w:rPr>
          <w:rFonts w:ascii="Arial" w:eastAsia="Times New Roman" w:hAnsi="Arial" w:cs="Arial"/>
          <w:color w:val="000000"/>
          <w:sz w:val="22"/>
          <w:szCs w:val="22"/>
        </w:rPr>
        <w:t xml:space="preserve"> results </w:t>
      </w:r>
      <w:r w:rsidR="00420686">
        <w:rPr>
          <w:rFonts w:ascii="Arial" w:eastAsia="Times New Roman" w:hAnsi="Arial" w:cs="Arial"/>
          <w:color w:val="000000"/>
          <w:sz w:val="22"/>
          <w:szCs w:val="22"/>
        </w:rPr>
        <w:t>identify</w:t>
      </w:r>
      <w:r w:rsidR="00420686" w:rsidRPr="003A75F6">
        <w:rPr>
          <w:rFonts w:ascii="Arial" w:eastAsia="Times New Roman" w:hAnsi="Arial" w:cs="Arial"/>
          <w:color w:val="000000"/>
          <w:sz w:val="22"/>
          <w:szCs w:val="22"/>
        </w:rPr>
        <w:t xml:space="preserve"> </w:t>
      </w:r>
      <w:r w:rsidR="003037C0" w:rsidRPr="003A75F6">
        <w:rPr>
          <w:rFonts w:ascii="Arial" w:eastAsia="Times New Roman" w:hAnsi="Arial" w:cs="Arial"/>
          <w:color w:val="000000"/>
          <w:sz w:val="22"/>
          <w:szCs w:val="22"/>
        </w:rPr>
        <w:t xml:space="preserve">a novel </w:t>
      </w:r>
      <w:r w:rsidR="00C70DC0" w:rsidRPr="003A75F6">
        <w:rPr>
          <w:rFonts w:ascii="Arial" w:eastAsia="Times New Roman" w:hAnsi="Arial" w:cs="Arial"/>
          <w:color w:val="000000"/>
          <w:sz w:val="22"/>
          <w:szCs w:val="22"/>
        </w:rPr>
        <w:t>relationship</w:t>
      </w:r>
      <w:r w:rsidR="003037C0" w:rsidRPr="003A75F6">
        <w:rPr>
          <w:rFonts w:ascii="Arial" w:eastAsia="Times New Roman" w:hAnsi="Arial" w:cs="Arial"/>
          <w:color w:val="000000"/>
          <w:sz w:val="22"/>
          <w:szCs w:val="22"/>
        </w:rPr>
        <w:t xml:space="preserve"> between </w:t>
      </w:r>
      <w:r w:rsidR="00954664">
        <w:rPr>
          <w:rFonts w:ascii="Arial" w:eastAsia="Times New Roman" w:hAnsi="Arial" w:cs="Arial"/>
          <w:color w:val="000000"/>
          <w:sz w:val="22"/>
          <w:szCs w:val="22"/>
        </w:rPr>
        <w:t>efficient neuronal coding</w:t>
      </w:r>
      <w:r w:rsidR="003037C0" w:rsidRPr="003A75F6">
        <w:rPr>
          <w:rFonts w:ascii="Arial" w:eastAsia="Times New Roman" w:hAnsi="Arial" w:cs="Arial"/>
          <w:color w:val="000000"/>
          <w:sz w:val="22"/>
          <w:szCs w:val="22"/>
        </w:rPr>
        <w:t xml:space="preserve"> and acoustic behavior, and provide a normative framework </w:t>
      </w:r>
      <w:r w:rsidR="00C70DC0" w:rsidRPr="003A75F6">
        <w:rPr>
          <w:rFonts w:ascii="Arial" w:eastAsia="Times New Roman" w:hAnsi="Arial" w:cs="Arial"/>
          <w:color w:val="000000"/>
          <w:sz w:val="22"/>
          <w:szCs w:val="22"/>
        </w:rPr>
        <w:t>that can be used to predict behavioral performance</w:t>
      </w:r>
      <w:r w:rsidR="00A02BD8">
        <w:rPr>
          <w:rFonts w:ascii="Arial" w:eastAsia="Times New Roman" w:hAnsi="Arial" w:cs="Arial"/>
          <w:color w:val="000000"/>
          <w:sz w:val="22"/>
          <w:szCs w:val="22"/>
        </w:rPr>
        <w:t xml:space="preserve"> across other behaviors and sensory modalities.</w:t>
      </w:r>
    </w:p>
    <w:p w14:paraId="481A3416" w14:textId="77777777" w:rsidR="008855F0" w:rsidRDefault="007F729D" w:rsidP="000A7884">
      <w:pPr>
        <w:jc w:val="both"/>
        <w:rPr>
          <w:rFonts w:ascii="Arial" w:eastAsia="Times New Roman" w:hAnsi="Arial" w:cs="Arial"/>
          <w:color w:val="000000"/>
          <w:sz w:val="22"/>
          <w:szCs w:val="22"/>
        </w:rPr>
      </w:pPr>
      <w:r>
        <w:rPr>
          <w:rFonts w:ascii="Arial" w:eastAsia="Times New Roman" w:hAnsi="Arial" w:cs="Arial"/>
          <w:color w:val="000000"/>
          <w:sz w:val="22"/>
          <w:szCs w:val="22"/>
        </w:rPr>
        <w:br w:type="page"/>
      </w:r>
    </w:p>
    <w:p w14:paraId="304D021D" w14:textId="520D92BA" w:rsidR="00D80F68" w:rsidRPr="00A9352F" w:rsidRDefault="00CB0EA1" w:rsidP="000A7884">
      <w:pPr>
        <w:spacing w:before="240"/>
        <w:contextualSpacing/>
        <w:jc w:val="both"/>
        <w:rPr>
          <w:rFonts w:ascii="Arial" w:eastAsia="Times New Roman" w:hAnsi="Arial" w:cs="Arial"/>
          <w:b/>
          <w:bCs/>
          <w:color w:val="000000"/>
          <w:sz w:val="20"/>
          <w:szCs w:val="20"/>
        </w:rPr>
      </w:pPr>
      <w:r>
        <w:rPr>
          <w:rFonts w:ascii="Arial" w:eastAsia="Times New Roman" w:hAnsi="Arial" w:cs="Arial"/>
          <w:b/>
          <w:bCs/>
          <w:noProof/>
          <w:color w:val="000000"/>
          <w:sz w:val="22"/>
          <w:szCs w:val="22"/>
        </w:rPr>
        <w:lastRenderedPageBreak/>
        <w:drawing>
          <wp:inline distT="0" distB="0" distL="0" distR="0" wp14:anchorId="44562DA0" wp14:editId="3CD180EC">
            <wp:extent cx="6858000" cy="30841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084195"/>
                    </a:xfrm>
                    <a:prstGeom prst="rect">
                      <a:avLst/>
                    </a:prstGeom>
                  </pic:spPr>
                </pic:pic>
              </a:graphicData>
            </a:graphic>
          </wp:inline>
        </w:drawing>
      </w:r>
      <w:r w:rsidR="008855F0" w:rsidRPr="00A9352F">
        <w:rPr>
          <w:rFonts w:ascii="Arial" w:eastAsia="Times New Roman" w:hAnsi="Arial" w:cs="Arial"/>
          <w:b/>
          <w:bCs/>
          <w:color w:val="000000"/>
          <w:sz w:val="20"/>
          <w:szCs w:val="20"/>
        </w:rPr>
        <w:t xml:space="preserve">Figure 1. </w:t>
      </w:r>
    </w:p>
    <w:p w14:paraId="1556EF60" w14:textId="0194D3B0" w:rsidR="00D80F68" w:rsidRPr="00A9352F" w:rsidRDefault="008855F0" w:rsidP="000A7884">
      <w:pPr>
        <w:pStyle w:val="ListParagraph"/>
        <w:numPr>
          <w:ilvl w:val="0"/>
          <w:numId w:val="4"/>
        </w:numPr>
        <w:spacing w:before="240"/>
        <w:ind w:left="270" w:hanging="270"/>
        <w:jc w:val="both"/>
        <w:rPr>
          <w:rFonts w:ascii="Arial" w:eastAsia="Times New Roman" w:hAnsi="Arial" w:cs="Arial"/>
          <w:color w:val="000000"/>
          <w:sz w:val="20"/>
          <w:szCs w:val="20"/>
        </w:rPr>
      </w:pPr>
      <w:r w:rsidRPr="00A9352F">
        <w:rPr>
          <w:rFonts w:ascii="Arial" w:eastAsia="Times New Roman" w:hAnsi="Arial" w:cs="Arial"/>
          <w:color w:val="000000"/>
          <w:sz w:val="20"/>
          <w:szCs w:val="20"/>
        </w:rPr>
        <w:t xml:space="preserve">Experimental setup. </w:t>
      </w:r>
      <w:r w:rsidR="000D45EC">
        <w:rPr>
          <w:rFonts w:ascii="Arial" w:eastAsia="Times New Roman" w:hAnsi="Arial" w:cs="Arial"/>
          <w:color w:val="000000"/>
          <w:sz w:val="20"/>
          <w:szCs w:val="20"/>
        </w:rPr>
        <w:t>Head</w:t>
      </w:r>
      <w:r w:rsidRPr="00A9352F">
        <w:rPr>
          <w:rFonts w:ascii="Arial" w:eastAsia="Times New Roman" w:hAnsi="Arial" w:cs="Arial"/>
          <w:color w:val="000000"/>
          <w:sz w:val="20"/>
          <w:szCs w:val="20"/>
        </w:rPr>
        <w:t>-fixed</w:t>
      </w:r>
      <w:r w:rsidR="000D45EC">
        <w:rPr>
          <w:rFonts w:ascii="Arial" w:eastAsia="Times New Roman" w:hAnsi="Arial" w:cs="Arial"/>
          <w:color w:val="000000"/>
          <w:sz w:val="20"/>
          <w:szCs w:val="20"/>
        </w:rPr>
        <w:t xml:space="preserve"> mice</w:t>
      </w:r>
      <w:r w:rsidRPr="00A9352F">
        <w:rPr>
          <w:rFonts w:ascii="Arial" w:eastAsia="Times New Roman" w:hAnsi="Arial" w:cs="Arial"/>
          <w:color w:val="000000"/>
          <w:sz w:val="20"/>
          <w:szCs w:val="20"/>
        </w:rPr>
        <w:t xml:space="preserve"> </w:t>
      </w:r>
      <w:r w:rsidR="009578AF">
        <w:rPr>
          <w:rFonts w:ascii="Arial" w:eastAsia="Times New Roman" w:hAnsi="Arial" w:cs="Arial"/>
          <w:color w:val="000000"/>
          <w:sz w:val="20"/>
          <w:szCs w:val="20"/>
        </w:rPr>
        <w:t>are</w:t>
      </w:r>
      <w:r w:rsidR="009578AF" w:rsidRPr="00A9352F">
        <w:rPr>
          <w:rFonts w:ascii="Arial" w:eastAsia="Times New Roman" w:hAnsi="Arial" w:cs="Arial"/>
          <w:color w:val="000000"/>
          <w:sz w:val="20"/>
          <w:szCs w:val="20"/>
        </w:rPr>
        <w:t xml:space="preserve"> </w:t>
      </w:r>
      <w:r w:rsidRPr="00A9352F">
        <w:rPr>
          <w:rFonts w:ascii="Arial" w:eastAsia="Times New Roman" w:hAnsi="Arial" w:cs="Arial"/>
          <w:color w:val="000000"/>
          <w:sz w:val="20"/>
          <w:szCs w:val="20"/>
        </w:rPr>
        <w:t xml:space="preserve">presented </w:t>
      </w:r>
      <w:r w:rsidR="009578AF">
        <w:rPr>
          <w:rFonts w:ascii="Arial" w:eastAsia="Times New Roman" w:hAnsi="Arial" w:cs="Arial"/>
          <w:color w:val="000000"/>
          <w:sz w:val="20"/>
          <w:szCs w:val="20"/>
        </w:rPr>
        <w:t xml:space="preserve">with </w:t>
      </w:r>
      <w:r w:rsidRPr="00A9352F">
        <w:rPr>
          <w:rFonts w:ascii="Arial" w:eastAsia="Times New Roman" w:hAnsi="Arial" w:cs="Arial"/>
          <w:color w:val="000000"/>
          <w:sz w:val="20"/>
          <w:szCs w:val="20"/>
        </w:rPr>
        <w:t xml:space="preserve">sounds from an ultrasonic speaker. During behavior, mice receive water rewards through a lick spout. In a subset of mice, tetrodes were implanted in </w:t>
      </w:r>
      <w:proofErr w:type="spellStart"/>
      <w:r w:rsidRPr="00A9352F">
        <w:rPr>
          <w:rFonts w:ascii="Arial" w:eastAsia="Times New Roman" w:hAnsi="Arial" w:cs="Arial"/>
          <w:color w:val="000000"/>
          <w:sz w:val="20"/>
          <w:szCs w:val="20"/>
        </w:rPr>
        <w:t>ACtx</w:t>
      </w:r>
      <w:proofErr w:type="spellEnd"/>
      <w:r w:rsidRPr="00A9352F">
        <w:rPr>
          <w:rFonts w:ascii="Arial" w:eastAsia="Times New Roman" w:hAnsi="Arial" w:cs="Arial"/>
          <w:color w:val="000000"/>
          <w:sz w:val="20"/>
          <w:szCs w:val="20"/>
        </w:rPr>
        <w:t xml:space="preserve"> to record spiking activity. </w:t>
      </w:r>
    </w:p>
    <w:p w14:paraId="4329EB60" w14:textId="4589C774" w:rsidR="00D80F68" w:rsidRPr="00A9352F" w:rsidRDefault="008855F0" w:rsidP="000A7884">
      <w:pPr>
        <w:pStyle w:val="ListParagraph"/>
        <w:numPr>
          <w:ilvl w:val="0"/>
          <w:numId w:val="4"/>
        </w:numPr>
        <w:spacing w:before="240"/>
        <w:ind w:left="270" w:hanging="270"/>
        <w:jc w:val="both"/>
        <w:rPr>
          <w:rFonts w:ascii="Arial" w:eastAsia="Times New Roman" w:hAnsi="Arial" w:cs="Arial"/>
          <w:color w:val="000000"/>
          <w:sz w:val="20"/>
          <w:szCs w:val="20"/>
        </w:rPr>
      </w:pPr>
      <w:r w:rsidRPr="00A9352F">
        <w:rPr>
          <w:rFonts w:ascii="Arial" w:eastAsia="Times New Roman" w:hAnsi="Arial" w:cs="Arial"/>
          <w:color w:val="000000"/>
          <w:sz w:val="20"/>
          <w:szCs w:val="20"/>
        </w:rPr>
        <w:t xml:space="preserve">GO/NO-GO task design. </w:t>
      </w:r>
      <w:r w:rsidRPr="00A9352F">
        <w:rPr>
          <w:rFonts w:ascii="Arial" w:eastAsia="Times New Roman" w:hAnsi="Arial" w:cs="Arial"/>
          <w:i/>
          <w:iCs/>
          <w:color w:val="000000"/>
          <w:sz w:val="20"/>
          <w:szCs w:val="20"/>
        </w:rPr>
        <w:t>Left:</w:t>
      </w:r>
      <w:r w:rsidRPr="00A9352F">
        <w:rPr>
          <w:rFonts w:ascii="Arial" w:eastAsia="Times New Roman" w:hAnsi="Arial" w:cs="Arial"/>
          <w:color w:val="000000"/>
          <w:sz w:val="20"/>
          <w:szCs w:val="20"/>
        </w:rPr>
        <w:t xml:space="preserve"> </w:t>
      </w:r>
      <w:r w:rsidR="00BB29F5" w:rsidRPr="00A9352F">
        <w:rPr>
          <w:rFonts w:ascii="Arial" w:eastAsia="Times New Roman" w:hAnsi="Arial" w:cs="Arial"/>
          <w:color w:val="000000"/>
          <w:sz w:val="20"/>
          <w:szCs w:val="20"/>
        </w:rPr>
        <w:t xml:space="preserve">example </w:t>
      </w:r>
      <w:r w:rsidRPr="00A9352F">
        <w:rPr>
          <w:rFonts w:ascii="Arial" w:eastAsia="Times New Roman" w:hAnsi="Arial" w:cs="Arial"/>
          <w:color w:val="000000"/>
          <w:sz w:val="20"/>
          <w:szCs w:val="20"/>
        </w:rPr>
        <w:t xml:space="preserve">NO-GO trials. From top to bottom: </w:t>
      </w:r>
      <w:r w:rsidR="00BB29F5" w:rsidRPr="00A9352F">
        <w:rPr>
          <w:rFonts w:ascii="Arial" w:eastAsia="Times New Roman" w:hAnsi="Arial" w:cs="Arial"/>
          <w:color w:val="000000"/>
          <w:sz w:val="20"/>
          <w:szCs w:val="20"/>
        </w:rPr>
        <w:t>spectrogram of an example low-to-high contrast trial (</w:t>
      </w:r>
      <w:proofErr w:type="spellStart"/>
      <w:r w:rsidR="00BB29F5" w:rsidRPr="00A9352F">
        <w:rPr>
          <w:rFonts w:ascii="Arial" w:eastAsia="Times New Roman" w:hAnsi="Arial" w:cs="Arial"/>
          <w:color w:val="000000"/>
          <w:sz w:val="20"/>
          <w:szCs w:val="20"/>
        </w:rPr>
        <w:t>colorbar</w:t>
      </w:r>
      <w:proofErr w:type="spellEnd"/>
      <w:r w:rsidR="00BB29F5" w:rsidRPr="00A9352F">
        <w:rPr>
          <w:rFonts w:ascii="Arial" w:eastAsia="Times New Roman" w:hAnsi="Arial" w:cs="Arial"/>
          <w:color w:val="000000"/>
          <w:sz w:val="20"/>
          <w:szCs w:val="20"/>
        </w:rPr>
        <w:t xml:space="preserve"> indicates volume in dB SPL); waveform for </w:t>
      </w:r>
      <w:r w:rsidR="00F324DD">
        <w:rPr>
          <w:rFonts w:ascii="Arial" w:eastAsia="Times New Roman" w:hAnsi="Arial" w:cs="Arial"/>
          <w:color w:val="000000"/>
          <w:sz w:val="20"/>
          <w:szCs w:val="20"/>
        </w:rPr>
        <w:t>sample</w:t>
      </w:r>
      <w:r w:rsidR="00F324DD" w:rsidRPr="00A9352F">
        <w:rPr>
          <w:rFonts w:ascii="Arial" w:eastAsia="Times New Roman" w:hAnsi="Arial" w:cs="Arial"/>
          <w:color w:val="000000"/>
          <w:sz w:val="20"/>
          <w:szCs w:val="20"/>
        </w:rPr>
        <w:t xml:space="preserve"> </w:t>
      </w:r>
      <w:r w:rsidR="00BB29F5" w:rsidRPr="00A9352F">
        <w:rPr>
          <w:rFonts w:ascii="Arial" w:eastAsia="Times New Roman" w:hAnsi="Arial" w:cs="Arial"/>
          <w:color w:val="000000"/>
          <w:sz w:val="20"/>
          <w:szCs w:val="20"/>
        </w:rPr>
        <w:t xml:space="preserve">spectrogram; example spectrogram for a high-to-low contrast trial; waveform for example spectrogram; temporally jittered response window to estimate false alarms over time; schematic lick responses during in the window; timeout delivered after the first lick for 7 seconds. Vertical red dashed line indicates the contrast switch after 3 seconds. Black horizontal scale bar indicates 1s. </w:t>
      </w:r>
      <w:r w:rsidR="00BB29F5" w:rsidRPr="00A9352F">
        <w:rPr>
          <w:rFonts w:ascii="Arial" w:eastAsia="Times New Roman" w:hAnsi="Arial" w:cs="Arial"/>
          <w:i/>
          <w:iCs/>
          <w:color w:val="000000"/>
          <w:sz w:val="20"/>
          <w:szCs w:val="20"/>
        </w:rPr>
        <w:t>Right:</w:t>
      </w:r>
      <w:r w:rsidR="00BB29F5" w:rsidRPr="00A9352F">
        <w:rPr>
          <w:rFonts w:ascii="Arial" w:eastAsia="Times New Roman" w:hAnsi="Arial" w:cs="Arial"/>
          <w:color w:val="000000"/>
          <w:sz w:val="20"/>
          <w:szCs w:val="20"/>
        </w:rPr>
        <w:t xml:space="preserve"> example GO trials. From top to bottom: same as in left panel, except the response window immediately follows target presentation and licks within the target window trigger a ~5uL water reward. </w:t>
      </w:r>
    </w:p>
    <w:p w14:paraId="3A378FE0" w14:textId="5910C21F" w:rsidR="00D80F68" w:rsidRDefault="00BB29F5" w:rsidP="000A7884">
      <w:pPr>
        <w:pStyle w:val="ListParagraph"/>
        <w:numPr>
          <w:ilvl w:val="0"/>
          <w:numId w:val="4"/>
        </w:numPr>
        <w:spacing w:before="240"/>
        <w:ind w:left="270" w:hanging="270"/>
        <w:jc w:val="both"/>
        <w:rPr>
          <w:rFonts w:ascii="Arial" w:eastAsia="Times New Roman" w:hAnsi="Arial" w:cs="Arial"/>
          <w:color w:val="000000"/>
          <w:sz w:val="20"/>
          <w:szCs w:val="20"/>
        </w:rPr>
      </w:pPr>
      <w:r w:rsidRPr="00A9352F">
        <w:rPr>
          <w:rFonts w:ascii="Arial" w:eastAsia="Times New Roman" w:hAnsi="Arial" w:cs="Arial"/>
          <w:color w:val="000000"/>
          <w:sz w:val="20"/>
          <w:szCs w:val="20"/>
        </w:rPr>
        <w:t xml:space="preserve">Target manipulation example waveforms. </w:t>
      </w:r>
      <w:r w:rsidRPr="00A9352F">
        <w:rPr>
          <w:rFonts w:ascii="Arial" w:eastAsia="Times New Roman" w:hAnsi="Arial" w:cs="Arial"/>
          <w:i/>
          <w:iCs/>
          <w:color w:val="000000"/>
          <w:sz w:val="20"/>
          <w:szCs w:val="20"/>
        </w:rPr>
        <w:t>Top:</w:t>
      </w:r>
      <w:r w:rsidRPr="00A9352F">
        <w:rPr>
          <w:rFonts w:ascii="Arial" w:eastAsia="Times New Roman" w:hAnsi="Arial" w:cs="Arial"/>
          <w:color w:val="000000"/>
          <w:sz w:val="20"/>
          <w:szCs w:val="20"/>
        </w:rPr>
        <w:t xml:space="preserve"> overlaid trials where target volume differed. Volume is indicated by the amplitude and </w:t>
      </w:r>
      <w:proofErr w:type="spellStart"/>
      <w:r w:rsidRPr="00A9352F">
        <w:rPr>
          <w:rFonts w:ascii="Arial" w:eastAsia="Times New Roman" w:hAnsi="Arial" w:cs="Arial"/>
          <w:color w:val="000000"/>
          <w:sz w:val="20"/>
          <w:szCs w:val="20"/>
        </w:rPr>
        <w:t>colorbar</w:t>
      </w:r>
      <w:proofErr w:type="spellEnd"/>
      <w:r w:rsidRPr="00A9352F">
        <w:rPr>
          <w:rFonts w:ascii="Arial" w:eastAsia="Times New Roman" w:hAnsi="Arial" w:cs="Arial"/>
          <w:color w:val="000000"/>
          <w:sz w:val="20"/>
          <w:szCs w:val="20"/>
        </w:rPr>
        <w:t xml:space="preserve">, </w:t>
      </w:r>
      <w:r w:rsidR="00EF50BC" w:rsidRPr="00A9352F">
        <w:rPr>
          <w:rFonts w:ascii="Arial" w:eastAsia="Times New Roman" w:hAnsi="Arial" w:cs="Arial"/>
          <w:color w:val="000000"/>
          <w:sz w:val="20"/>
          <w:szCs w:val="20"/>
        </w:rPr>
        <w:t xml:space="preserve">with low volume targets shaded in cyan, and high volume targets shaded in magenta. </w:t>
      </w:r>
      <w:r w:rsidR="00EF50BC" w:rsidRPr="00A9352F">
        <w:rPr>
          <w:rFonts w:ascii="Arial" w:eastAsia="Times New Roman" w:hAnsi="Arial" w:cs="Arial"/>
          <w:i/>
          <w:iCs/>
          <w:color w:val="000000"/>
          <w:sz w:val="20"/>
          <w:szCs w:val="20"/>
        </w:rPr>
        <w:t>Bottom:</w:t>
      </w:r>
      <w:r w:rsidR="00EF50BC" w:rsidRPr="00A9352F">
        <w:rPr>
          <w:rFonts w:ascii="Arial" w:eastAsia="Times New Roman" w:hAnsi="Arial" w:cs="Arial"/>
          <w:color w:val="000000"/>
          <w:sz w:val="20"/>
          <w:szCs w:val="20"/>
        </w:rPr>
        <w:t xml:space="preserve"> overlaid trials where target timing differed. Target timing is indicated in the </w:t>
      </w:r>
      <w:proofErr w:type="spellStart"/>
      <w:r w:rsidR="00EF50BC" w:rsidRPr="00A9352F">
        <w:rPr>
          <w:rFonts w:ascii="Arial" w:eastAsia="Times New Roman" w:hAnsi="Arial" w:cs="Arial"/>
          <w:color w:val="000000"/>
          <w:sz w:val="20"/>
          <w:szCs w:val="20"/>
        </w:rPr>
        <w:t>colorbar</w:t>
      </w:r>
      <w:proofErr w:type="spellEnd"/>
      <w:r w:rsidR="00EF50BC" w:rsidRPr="00A9352F">
        <w:rPr>
          <w:rFonts w:ascii="Arial" w:eastAsia="Times New Roman" w:hAnsi="Arial" w:cs="Arial"/>
          <w:color w:val="000000"/>
          <w:sz w:val="20"/>
          <w:szCs w:val="20"/>
        </w:rPr>
        <w:t xml:space="preserve">, with light magenta targets occurring shortly after the contrast switch, and darker targets occurring at increasing delays. The red vertical dashed line indicates the contrast switch. </w:t>
      </w:r>
    </w:p>
    <w:p w14:paraId="29C1BC0B" w14:textId="51B57B2D" w:rsidR="00060506" w:rsidRDefault="000D45EC" w:rsidP="00060506">
      <w:pPr>
        <w:pStyle w:val="ListParagraph"/>
        <w:numPr>
          <w:ilvl w:val="0"/>
          <w:numId w:val="4"/>
        </w:numPr>
        <w:spacing w:before="240"/>
        <w:ind w:left="270" w:hanging="270"/>
        <w:jc w:val="both"/>
        <w:rPr>
          <w:rFonts w:ascii="Arial" w:eastAsia="Times New Roman" w:hAnsi="Arial" w:cs="Arial"/>
          <w:color w:val="000000"/>
          <w:sz w:val="20"/>
          <w:szCs w:val="20"/>
        </w:rPr>
      </w:pPr>
      <w:r w:rsidRPr="00060506">
        <w:rPr>
          <w:rFonts w:ascii="Arial" w:eastAsia="Times New Roman" w:hAnsi="Arial" w:cs="Arial"/>
          <w:color w:val="000000"/>
          <w:sz w:val="20"/>
          <w:szCs w:val="20"/>
        </w:rPr>
        <w:t xml:space="preserve">Normative model of the task. </w:t>
      </w:r>
      <w:r w:rsidR="00060506" w:rsidRPr="00060506">
        <w:rPr>
          <w:rFonts w:ascii="Arial" w:eastAsia="Times New Roman" w:hAnsi="Arial" w:cs="Arial"/>
          <w:color w:val="000000"/>
          <w:sz w:val="20"/>
          <w:szCs w:val="20"/>
        </w:rPr>
        <w:t xml:space="preserve">Left inset shows volume distributions for backgrounds (light lines) and targets (dark lines) in low and high contrast. </w:t>
      </w:r>
      <w:r w:rsidR="00060506" w:rsidRPr="00A9352F">
        <w:rPr>
          <w:rFonts w:ascii="Arial" w:eastAsia="Times New Roman" w:hAnsi="Arial" w:cs="Arial"/>
          <w:color w:val="000000"/>
          <w:sz w:val="20"/>
          <w:szCs w:val="20"/>
        </w:rPr>
        <w:t>(1) Spike generation process: a 1-dimensional senso</w:t>
      </w:r>
      <w:r w:rsidR="00060506">
        <w:rPr>
          <w:rFonts w:ascii="Arial" w:eastAsia="Times New Roman" w:hAnsi="Arial" w:cs="Arial"/>
          <w:color w:val="000000"/>
          <w:sz w:val="20"/>
          <w:szCs w:val="20"/>
        </w:rPr>
        <w:t xml:space="preserve">ry </w:t>
      </w:r>
      <w:r w:rsidR="00060506" w:rsidRPr="00A9352F">
        <w:rPr>
          <w:rFonts w:ascii="Arial" w:eastAsia="Times New Roman" w:hAnsi="Arial" w:cs="Arial"/>
          <w:color w:val="000000"/>
          <w:sz w:val="20"/>
          <w:szCs w:val="20"/>
        </w:rPr>
        <w:t>stimulus</w:t>
      </w:r>
      <w:r w:rsidR="00060506">
        <w:rPr>
          <w:rFonts w:ascii="Arial" w:eastAsia="Times New Roman" w:hAnsi="Arial" w:cs="Arial"/>
          <w:color w:val="000000"/>
          <w:sz w:val="20"/>
          <w:szCs w:val="20"/>
        </w:rPr>
        <w:t xml:space="preserve"> consisting of a background</w:t>
      </w:r>
      <w:r w:rsidR="00060506" w:rsidRPr="00A9352F">
        <w:rPr>
          <w:rFonts w:ascii="Arial" w:eastAsia="Times New Roman" w:hAnsi="Arial" w:cs="Arial"/>
          <w:color w:val="000000"/>
          <w:sz w:val="20"/>
          <w:szCs w:val="20"/>
        </w:rPr>
        <w:t xml:space="preserve"> that transitions between low and high contrast</w:t>
      </w:r>
      <w:r w:rsidR="00060506">
        <w:rPr>
          <w:rFonts w:ascii="Arial" w:eastAsia="Times New Roman" w:hAnsi="Arial" w:cs="Arial"/>
          <w:color w:val="000000"/>
          <w:sz w:val="20"/>
          <w:szCs w:val="20"/>
        </w:rPr>
        <w:t xml:space="preserve"> (light lines) with superimposed targets (solid dots)</w:t>
      </w:r>
      <w:r w:rsidR="00060506" w:rsidRPr="00A9352F">
        <w:rPr>
          <w:rFonts w:ascii="Arial" w:eastAsia="Times New Roman" w:hAnsi="Arial" w:cs="Arial"/>
          <w:color w:val="000000"/>
          <w:sz w:val="20"/>
          <w:szCs w:val="20"/>
        </w:rPr>
        <w:t xml:space="preserve"> feeds into a model neuron. The response of the model neuron is governed by a sigmoidal function which then generates stochastic spikes through a Poisson process. (2) Based on the observed spiking, a variance estimator integrates spike counts to estimate the current variance of the stimulus. (3) This estimate is then used to adjust the gain of the model neuron to optimize the estimate of stimulus variance at each time step. (4) The average change in gain of the model after each contrast transition. Dashed lines and dots indicate the time taken to reach half of the range of gain values in each contrast.</w:t>
      </w:r>
    </w:p>
    <w:p w14:paraId="5D39AFF2" w14:textId="77777777" w:rsidR="00060506" w:rsidRDefault="00060506" w:rsidP="00060506">
      <w:pPr>
        <w:pStyle w:val="ListParagraph"/>
        <w:numPr>
          <w:ilvl w:val="0"/>
          <w:numId w:val="4"/>
        </w:numPr>
        <w:spacing w:before="240"/>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Model psychometric functions. Discriminability between model spike rates in response to the background and targets as a function of contrast and target volume. Arrow indicates target mean of 1.50 which is the volume used to assess time courses in c).</w:t>
      </w:r>
    </w:p>
    <w:p w14:paraId="2D6AB8E7" w14:textId="590810CF" w:rsidR="00060506" w:rsidRPr="00B90F51" w:rsidRDefault="00060506" w:rsidP="00B90F51">
      <w:pPr>
        <w:pStyle w:val="ListParagraph"/>
        <w:numPr>
          <w:ilvl w:val="0"/>
          <w:numId w:val="4"/>
        </w:numPr>
        <w:spacing w:before="240"/>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 xml:space="preserve">Model target discrimination as a function of time and contrast. Dashed vertical line indicates the time where the background contrast </w:t>
      </w:r>
      <w:r>
        <w:rPr>
          <w:rFonts w:ascii="Arial" w:eastAsia="Times New Roman" w:hAnsi="Arial" w:cs="Arial"/>
          <w:color w:val="000000"/>
          <w:sz w:val="20"/>
          <w:szCs w:val="20"/>
        </w:rPr>
        <w:t>changes</w:t>
      </w:r>
      <w:r w:rsidRPr="00B90F51">
        <w:rPr>
          <w:rFonts w:ascii="Arial" w:eastAsia="Times New Roman" w:hAnsi="Arial" w:cs="Arial"/>
          <w:color w:val="000000"/>
          <w:sz w:val="20"/>
          <w:szCs w:val="20"/>
        </w:rPr>
        <w:t>.</w:t>
      </w:r>
    </w:p>
    <w:p w14:paraId="6A7C2F43" w14:textId="3E0251D6" w:rsidR="00E53D12" w:rsidRPr="00A9352F" w:rsidRDefault="00E53D12" w:rsidP="00B90F51">
      <w:pPr>
        <w:rPr>
          <w:b/>
          <w:bCs/>
          <w:sz w:val="22"/>
          <w:szCs w:val="22"/>
        </w:rPr>
      </w:pPr>
      <w:r w:rsidRPr="00A9352F">
        <w:rPr>
          <w:sz w:val="22"/>
          <w:szCs w:val="22"/>
        </w:rPr>
        <w:br w:type="page"/>
      </w:r>
    </w:p>
    <w:p w14:paraId="392E026B" w14:textId="77777777" w:rsidR="00C70DC0" w:rsidRDefault="00E53D12" w:rsidP="000A7884">
      <w:pPr>
        <w:jc w:val="both"/>
        <w:rPr>
          <w:rFonts w:ascii="Arial" w:eastAsia="Times New Roman" w:hAnsi="Arial" w:cs="Arial"/>
          <w:b/>
          <w:bCs/>
          <w:color w:val="000000"/>
          <w:sz w:val="22"/>
          <w:szCs w:val="22"/>
        </w:rPr>
      </w:pPr>
      <w:r>
        <w:rPr>
          <w:rFonts w:ascii="Arial" w:eastAsia="Times New Roman" w:hAnsi="Arial" w:cs="Arial"/>
          <w:b/>
          <w:bCs/>
          <w:color w:val="000000"/>
          <w:sz w:val="22"/>
          <w:szCs w:val="22"/>
        </w:rPr>
        <w:lastRenderedPageBreak/>
        <w:t>Results</w:t>
      </w:r>
    </w:p>
    <w:p w14:paraId="351F9DFC" w14:textId="77777777" w:rsidR="00E53D12" w:rsidRDefault="00E53D12" w:rsidP="000A7884">
      <w:pPr>
        <w:jc w:val="both"/>
        <w:rPr>
          <w:rFonts w:ascii="Arial" w:eastAsia="Times New Roman" w:hAnsi="Arial" w:cs="Arial"/>
          <w:b/>
          <w:bCs/>
          <w:color w:val="000000"/>
          <w:sz w:val="22"/>
          <w:szCs w:val="22"/>
        </w:rPr>
      </w:pPr>
    </w:p>
    <w:p w14:paraId="20770D68" w14:textId="18201FA5" w:rsidR="00C41270" w:rsidRDefault="00C41270" w:rsidP="00C41270">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A novel target-in-noise detection task and normative model for task predictions.</w:t>
      </w:r>
    </w:p>
    <w:p w14:paraId="5627E4FC" w14:textId="4E838E1C" w:rsidR="00C41270" w:rsidRDefault="00C41270" w:rsidP="00C41270">
      <w:pPr>
        <w:ind w:firstLine="720"/>
        <w:jc w:val="both"/>
        <w:rPr>
          <w:rFonts w:ascii="Arial" w:eastAsia="Times New Roman" w:hAnsi="Arial" w:cs="Arial"/>
          <w:color w:val="000000"/>
          <w:sz w:val="22"/>
          <w:szCs w:val="22"/>
        </w:rPr>
      </w:pPr>
      <w:commentRangeStart w:id="8"/>
      <w:r>
        <w:rPr>
          <w:rFonts w:ascii="Arial" w:eastAsia="Times New Roman" w:hAnsi="Arial" w:cs="Arial"/>
          <w:color w:val="000000"/>
          <w:sz w:val="22"/>
          <w:szCs w:val="22"/>
        </w:rPr>
        <w:t xml:space="preserve">To assess how </w:t>
      </w:r>
      <w:commentRangeEnd w:id="8"/>
      <w:r w:rsidR="006512E7">
        <w:rPr>
          <w:rStyle w:val="CommentReference"/>
        </w:rPr>
        <w:commentReference w:id="8"/>
      </w:r>
      <w:r>
        <w:rPr>
          <w:rFonts w:ascii="Arial" w:eastAsia="Times New Roman" w:hAnsi="Arial" w:cs="Arial"/>
          <w:color w:val="000000"/>
          <w:sz w:val="22"/>
          <w:szCs w:val="22"/>
        </w:rPr>
        <w:t>perceptual performance is impacted by stimulus contrast, we devised a GO/NO-GO task in which head-fixed mice were trained to detect targets embedded in different contrast backgrounds. During each trial, the mouse was first presented with 3s of dynamic random chords (DRCs) of one contrast, after which a switch occurred, either to a higher or lower contrast background. At variable delays after the switch,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if licking after the contrast switch (Figure 1a,b). To assess behavioral sensitivity to targets, we parametrically varied target volume in each contrast (Figure 1c, top panel) and to assess behavioral adaptation, we parametrically varied target timing (Figure 1c, bottom panel).</w:t>
      </w:r>
      <w:r w:rsidR="00907CD0">
        <w:rPr>
          <w:rFonts w:ascii="Arial" w:eastAsia="Times New Roman" w:hAnsi="Arial" w:cs="Arial"/>
          <w:color w:val="000000"/>
          <w:sz w:val="22"/>
          <w:szCs w:val="22"/>
        </w:rPr>
        <w:t xml:space="preserve"> This stimulus design allowed us to quantitatively test whether and how adaptation to background contrast </w:t>
      </w:r>
      <w:del w:id="9" w:author="Microsoft Office User" w:date="2021-05-07T12:05:00Z">
        <w:r w:rsidR="00907CD0" w:rsidDel="004625CD">
          <w:rPr>
            <w:rFonts w:ascii="Arial" w:eastAsia="Times New Roman" w:hAnsi="Arial" w:cs="Arial"/>
            <w:color w:val="000000"/>
            <w:sz w:val="22"/>
            <w:szCs w:val="22"/>
          </w:rPr>
          <w:delText>manifested in behavior</w:delText>
        </w:r>
      </w:del>
      <w:ins w:id="10" w:author="Microsoft Office User" w:date="2021-05-07T12:05:00Z">
        <w:r w:rsidR="004625CD">
          <w:rPr>
            <w:rFonts w:ascii="Arial" w:eastAsia="Times New Roman" w:hAnsi="Arial" w:cs="Arial"/>
            <w:color w:val="000000"/>
            <w:sz w:val="22"/>
            <w:szCs w:val="22"/>
          </w:rPr>
          <w:t>affects behavioral performance</w:t>
        </w:r>
      </w:ins>
      <w:ins w:id="11" w:author="Maria Neimark Geffen" w:date="2021-05-03T11:15:00Z">
        <w:r w:rsidR="00907CD0">
          <w:rPr>
            <w:rFonts w:ascii="Arial" w:eastAsia="Times New Roman" w:hAnsi="Arial" w:cs="Arial"/>
            <w:color w:val="000000"/>
            <w:sz w:val="22"/>
            <w:szCs w:val="22"/>
          </w:rPr>
          <w:t>.</w:t>
        </w:r>
      </w:ins>
    </w:p>
    <w:p w14:paraId="124A04F5" w14:textId="06F85A32" w:rsidR="00C41270" w:rsidRDefault="00C41270" w:rsidP="00C41270">
      <w:pPr>
        <w:jc w:val="both"/>
        <w:rPr>
          <w:rFonts w:ascii="Arial" w:eastAsia="Times New Roman" w:hAnsi="Arial" w:cs="Arial"/>
          <w:color w:val="000000"/>
          <w:sz w:val="22"/>
          <w:szCs w:val="22"/>
        </w:rPr>
      </w:pPr>
      <w:r>
        <w:rPr>
          <w:rFonts w:ascii="Arial" w:eastAsia="Times New Roman" w:hAnsi="Arial" w:cs="Arial"/>
          <w:color w:val="000000"/>
          <w:sz w:val="22"/>
          <w:szCs w:val="22"/>
        </w:rPr>
        <w:tab/>
      </w:r>
      <w:commentRangeStart w:id="12"/>
      <w:r>
        <w:rPr>
          <w:rFonts w:ascii="Arial" w:eastAsia="Times New Roman" w:hAnsi="Arial" w:cs="Arial"/>
          <w:color w:val="000000"/>
          <w:sz w:val="22"/>
          <w:szCs w:val="22"/>
        </w:rPr>
        <w:t xml:space="preserve">To build an intuition </w:t>
      </w:r>
      <w:commentRangeEnd w:id="12"/>
      <w:r w:rsidR="00FE084E">
        <w:rPr>
          <w:rStyle w:val="CommentReference"/>
        </w:rPr>
        <w:commentReference w:id="12"/>
      </w:r>
      <w:r>
        <w:rPr>
          <w:rFonts w:ascii="Arial" w:eastAsia="Times New Roman" w:hAnsi="Arial" w:cs="Arial"/>
          <w:color w:val="000000"/>
          <w:sz w:val="22"/>
          <w:szCs w:val="22"/>
        </w:rPr>
        <w:t xml:space="preserve">for the effects of contrast gain control on target </w:t>
      </w:r>
      <w:del w:id="13" w:author="Microsoft Office User" w:date="2021-05-05T16:11:00Z">
        <w:r w:rsidDel="00C32530">
          <w:rPr>
            <w:rFonts w:ascii="Arial" w:eastAsia="Times New Roman" w:hAnsi="Arial" w:cs="Arial"/>
            <w:color w:val="000000"/>
            <w:sz w:val="22"/>
            <w:szCs w:val="22"/>
          </w:rPr>
          <w:delText>detectability</w:delText>
        </w:r>
      </w:del>
      <w:ins w:id="14" w:author="Microsoft Office User" w:date="2021-05-05T16:11:00Z">
        <w:r w:rsidR="00C32530">
          <w:rPr>
            <w:rFonts w:ascii="Arial" w:eastAsia="Times New Roman" w:hAnsi="Arial" w:cs="Arial"/>
            <w:color w:val="000000"/>
            <w:sz w:val="22"/>
            <w:szCs w:val="22"/>
          </w:rPr>
          <w:t>detection behavior</w:t>
        </w:r>
      </w:ins>
      <w:r>
        <w:rPr>
          <w:rFonts w:ascii="Arial" w:eastAsia="Times New Roman" w:hAnsi="Arial" w:cs="Arial"/>
          <w:color w:val="000000"/>
          <w:sz w:val="22"/>
          <w:szCs w:val="22"/>
        </w:rPr>
        <w:t>,</w:t>
      </w:r>
      <w:ins w:id="15" w:author="Microsoft Office User" w:date="2021-05-05T16:11:00Z">
        <w:r w:rsidR="00C32530">
          <w:rPr>
            <w:rFonts w:ascii="Arial" w:eastAsia="Times New Roman" w:hAnsi="Arial" w:cs="Arial"/>
            <w:color w:val="000000"/>
            <w:sz w:val="22"/>
            <w:szCs w:val="22"/>
          </w:rPr>
          <w:t xml:space="preserve"> we developed a </w:t>
        </w:r>
      </w:ins>
      <w:ins w:id="16" w:author="Microsoft Office User" w:date="2021-05-06T15:02:00Z">
        <w:r w:rsidR="000338CA">
          <w:rPr>
            <w:rFonts w:ascii="Arial" w:eastAsia="Times New Roman" w:hAnsi="Arial" w:cs="Arial"/>
            <w:color w:val="000000"/>
            <w:sz w:val="22"/>
            <w:szCs w:val="22"/>
          </w:rPr>
          <w:t xml:space="preserve">normative </w:t>
        </w:r>
      </w:ins>
      <w:ins w:id="17" w:author="Microsoft Office User" w:date="2021-05-05T16:11:00Z">
        <w:r w:rsidR="00C32530">
          <w:rPr>
            <w:rFonts w:ascii="Arial" w:eastAsia="Times New Roman" w:hAnsi="Arial" w:cs="Arial"/>
            <w:color w:val="000000"/>
            <w:sz w:val="22"/>
            <w:szCs w:val="22"/>
          </w:rPr>
          <w:t>model of task performance constrained by efficient neural coding. In th</w:t>
        </w:r>
      </w:ins>
      <w:ins w:id="18" w:author="Microsoft Office User" w:date="2021-05-05T16:12:00Z">
        <w:r w:rsidR="00C32530">
          <w:rPr>
            <w:rFonts w:ascii="Arial" w:eastAsia="Times New Roman" w:hAnsi="Arial" w:cs="Arial"/>
            <w:color w:val="000000"/>
            <w:sz w:val="22"/>
            <w:szCs w:val="22"/>
          </w:rPr>
          <w:t>is model,</w:t>
        </w:r>
      </w:ins>
      <w:r>
        <w:rPr>
          <w:rFonts w:ascii="Arial" w:eastAsia="Times New Roman" w:hAnsi="Arial" w:cs="Arial"/>
          <w:color w:val="000000"/>
          <w:sz w:val="22"/>
          <w:szCs w:val="22"/>
        </w:rPr>
        <w:t xml:space="preserve"> we simulated a neuron designed to estimate the contrast of the recent stimulus by adjusting the gain of its nonlinearity. A detailed description of the model is provided in the methods, but briefly: 1) at each timestep, a </w:t>
      </w:r>
      <w:ins w:id="19" w:author="Microsoft Office User" w:date="2021-05-05T16:19:00Z">
        <w:r w:rsidR="001E1B38">
          <w:rPr>
            <w:rFonts w:ascii="Arial" w:eastAsia="Times New Roman" w:hAnsi="Arial" w:cs="Arial"/>
            <w:color w:val="000000"/>
            <w:sz w:val="22"/>
            <w:szCs w:val="22"/>
          </w:rPr>
          <w:t xml:space="preserve">background </w:t>
        </w:r>
      </w:ins>
      <w:r>
        <w:rPr>
          <w:rFonts w:ascii="Arial" w:eastAsia="Times New Roman" w:hAnsi="Arial" w:cs="Arial"/>
          <w:color w:val="000000"/>
          <w:sz w:val="22"/>
          <w:szCs w:val="22"/>
        </w:rPr>
        <w:t xml:space="preserve">stimulus which varied in contrast </w:t>
      </w:r>
      <w:del w:id="20" w:author="Microsoft Office User" w:date="2021-05-05T16:19:00Z">
        <w:r w:rsidDel="001E1B38">
          <w:rPr>
            <w:rFonts w:ascii="Arial" w:eastAsia="Times New Roman" w:hAnsi="Arial" w:cs="Arial"/>
            <w:color w:val="000000"/>
            <w:sz w:val="22"/>
            <w:szCs w:val="22"/>
          </w:rPr>
          <w:delText xml:space="preserve">over time </w:delText>
        </w:r>
      </w:del>
      <w:r>
        <w:rPr>
          <w:rFonts w:ascii="Arial" w:eastAsia="Times New Roman" w:hAnsi="Arial" w:cs="Arial"/>
          <w:color w:val="000000"/>
          <w:sz w:val="22"/>
          <w:szCs w:val="22"/>
        </w:rPr>
        <w:t xml:space="preserve">generated stochastic spikes in the model neuron, 2) based on this spiking activity, the variance of the </w:t>
      </w:r>
      <w:del w:id="21" w:author="Microsoft Office User" w:date="2021-05-05T16:19:00Z">
        <w:r w:rsidDel="001E1B38">
          <w:rPr>
            <w:rFonts w:ascii="Arial" w:eastAsia="Times New Roman" w:hAnsi="Arial" w:cs="Arial"/>
            <w:color w:val="000000"/>
            <w:sz w:val="22"/>
            <w:szCs w:val="22"/>
          </w:rPr>
          <w:delText xml:space="preserve">stimulus </w:delText>
        </w:r>
      </w:del>
      <w:ins w:id="22" w:author="Microsoft Office User" w:date="2021-05-05T16:19:00Z">
        <w:r w:rsidR="001E1B38">
          <w:rPr>
            <w:rFonts w:ascii="Arial" w:eastAsia="Times New Roman" w:hAnsi="Arial" w:cs="Arial"/>
            <w:color w:val="000000"/>
            <w:sz w:val="22"/>
            <w:szCs w:val="22"/>
          </w:rPr>
          <w:t xml:space="preserve">background </w:t>
        </w:r>
      </w:ins>
      <w:r>
        <w:rPr>
          <w:rFonts w:ascii="Arial" w:eastAsia="Times New Roman" w:hAnsi="Arial" w:cs="Arial"/>
          <w:color w:val="000000"/>
          <w:sz w:val="22"/>
          <w:szCs w:val="22"/>
        </w:rPr>
        <w:t xml:space="preserve">in a brief window before the current timestep is estimated, 3) the variance estimate error is then fed back to the model neuron and the neuron </w:t>
      </w:r>
      <w:del w:id="23" w:author="Microsoft Office User" w:date="2021-05-05T16:19:00Z">
        <w:r w:rsidDel="001E1B38">
          <w:rPr>
            <w:rFonts w:ascii="Arial" w:eastAsia="Times New Roman" w:hAnsi="Arial" w:cs="Arial"/>
            <w:color w:val="000000"/>
            <w:sz w:val="22"/>
            <w:szCs w:val="22"/>
          </w:rPr>
          <w:delText>updates its gain</w:delText>
        </w:r>
      </w:del>
      <w:ins w:id="24" w:author="Microsoft Office User" w:date="2021-05-05T16:19:00Z">
        <w:r w:rsidR="001E1B38">
          <w:rPr>
            <w:rFonts w:ascii="Arial" w:eastAsia="Times New Roman" w:hAnsi="Arial" w:cs="Arial"/>
            <w:color w:val="000000"/>
            <w:sz w:val="22"/>
            <w:szCs w:val="22"/>
          </w:rPr>
          <w:t>adjusted the gain of its nonlinearity</w:t>
        </w:r>
      </w:ins>
      <w:r>
        <w:rPr>
          <w:rFonts w:ascii="Arial" w:eastAsia="Times New Roman" w:hAnsi="Arial" w:cs="Arial"/>
          <w:color w:val="000000"/>
          <w:sz w:val="22"/>
          <w:szCs w:val="22"/>
        </w:rPr>
        <w:t xml:space="preserve"> to improve the estimate (Figure 1d, panels 1-3).</w:t>
      </w:r>
      <w:ins w:id="25" w:author="Microsoft Office User" w:date="2021-05-05T16:17:00Z">
        <w:r w:rsidR="001E1B38">
          <w:rPr>
            <w:rFonts w:ascii="Arial" w:eastAsia="Times New Roman" w:hAnsi="Arial" w:cs="Arial"/>
            <w:color w:val="000000"/>
            <w:sz w:val="22"/>
            <w:szCs w:val="22"/>
          </w:rPr>
          <w:t xml:space="preserve"> </w:t>
        </w:r>
      </w:ins>
      <w:ins w:id="26" w:author="Microsoft Office User" w:date="2021-05-05T16:21:00Z">
        <w:r w:rsidR="001E1B38">
          <w:rPr>
            <w:rFonts w:ascii="Arial" w:eastAsia="Times New Roman" w:hAnsi="Arial" w:cs="Arial"/>
            <w:color w:val="000000"/>
            <w:sz w:val="22"/>
            <w:szCs w:val="22"/>
          </w:rPr>
          <w:t>Additionally</w:t>
        </w:r>
      </w:ins>
      <w:ins w:id="27" w:author="Microsoft Office User" w:date="2021-05-05T16:20:00Z">
        <w:r w:rsidR="001E1B38">
          <w:rPr>
            <w:rFonts w:ascii="Arial" w:eastAsia="Times New Roman" w:hAnsi="Arial" w:cs="Arial"/>
            <w:color w:val="000000"/>
            <w:sz w:val="22"/>
            <w:szCs w:val="22"/>
          </w:rPr>
          <w:t xml:space="preserve">, we simulated target responses by adding targets at different volumes </w:t>
        </w:r>
      </w:ins>
      <w:ins w:id="28" w:author="Microsoft Office User" w:date="2021-05-05T16:21:00Z">
        <w:r w:rsidR="001E1B38">
          <w:rPr>
            <w:rFonts w:ascii="Arial" w:eastAsia="Times New Roman" w:hAnsi="Arial" w:cs="Arial"/>
            <w:color w:val="000000"/>
            <w:sz w:val="22"/>
            <w:szCs w:val="22"/>
          </w:rPr>
          <w:t xml:space="preserve">at </w:t>
        </w:r>
      </w:ins>
      <w:ins w:id="29" w:author="Microsoft Office User" w:date="2021-05-05T16:22:00Z">
        <w:r w:rsidR="001E1B38">
          <w:rPr>
            <w:rFonts w:ascii="Arial" w:eastAsia="Times New Roman" w:hAnsi="Arial" w:cs="Arial"/>
            <w:color w:val="000000"/>
            <w:sz w:val="22"/>
            <w:szCs w:val="22"/>
          </w:rPr>
          <w:t>each timestep after a contrast transition. This</w:t>
        </w:r>
      </w:ins>
      <w:ins w:id="30" w:author="Microsoft Office User" w:date="2021-05-05T16:21:00Z">
        <w:r w:rsidR="001E1B38">
          <w:rPr>
            <w:rFonts w:ascii="Arial" w:eastAsia="Times New Roman" w:hAnsi="Arial" w:cs="Arial"/>
            <w:color w:val="000000"/>
            <w:sz w:val="22"/>
            <w:szCs w:val="22"/>
          </w:rPr>
          <w:t xml:space="preserve"> allow</w:t>
        </w:r>
      </w:ins>
      <w:ins w:id="31" w:author="Microsoft Office User" w:date="2021-05-05T16:22:00Z">
        <w:r w:rsidR="001E1B38">
          <w:rPr>
            <w:rFonts w:ascii="Arial" w:eastAsia="Times New Roman" w:hAnsi="Arial" w:cs="Arial"/>
            <w:color w:val="000000"/>
            <w:sz w:val="22"/>
            <w:szCs w:val="22"/>
          </w:rPr>
          <w:t>ed</w:t>
        </w:r>
      </w:ins>
      <w:ins w:id="32" w:author="Microsoft Office User" w:date="2021-05-05T16:21:00Z">
        <w:r w:rsidR="001E1B38">
          <w:rPr>
            <w:rFonts w:ascii="Arial" w:eastAsia="Times New Roman" w:hAnsi="Arial" w:cs="Arial"/>
            <w:color w:val="000000"/>
            <w:sz w:val="22"/>
            <w:szCs w:val="22"/>
          </w:rPr>
          <w:t xml:space="preserve"> us to </w:t>
        </w:r>
      </w:ins>
      <w:ins w:id="33" w:author="Microsoft Office User" w:date="2021-05-05T16:34:00Z">
        <w:r w:rsidR="00362753">
          <w:rPr>
            <w:rFonts w:ascii="Arial" w:eastAsia="Times New Roman" w:hAnsi="Arial" w:cs="Arial"/>
            <w:color w:val="000000"/>
            <w:sz w:val="22"/>
            <w:szCs w:val="22"/>
          </w:rPr>
          <w:t>probe</w:t>
        </w:r>
      </w:ins>
      <w:ins w:id="34" w:author="Microsoft Office User" w:date="2021-05-05T16:21:00Z">
        <w:r w:rsidR="001E1B38">
          <w:rPr>
            <w:rFonts w:ascii="Arial" w:eastAsia="Times New Roman" w:hAnsi="Arial" w:cs="Arial"/>
            <w:color w:val="000000"/>
            <w:sz w:val="22"/>
            <w:szCs w:val="22"/>
          </w:rPr>
          <w:t xml:space="preserve"> </w:t>
        </w:r>
      </w:ins>
      <w:ins w:id="35" w:author="Microsoft Office User" w:date="2021-05-05T16:34:00Z">
        <w:r w:rsidR="00362753">
          <w:rPr>
            <w:rFonts w:ascii="Arial" w:eastAsia="Times New Roman" w:hAnsi="Arial" w:cs="Arial"/>
            <w:color w:val="000000"/>
            <w:sz w:val="22"/>
            <w:szCs w:val="22"/>
          </w:rPr>
          <w:t>the mod</w:t>
        </w:r>
      </w:ins>
      <w:ins w:id="36" w:author="Microsoft Office User" w:date="2021-05-05T16:35:00Z">
        <w:r w:rsidR="00362753">
          <w:rPr>
            <w:rFonts w:ascii="Arial" w:eastAsia="Times New Roman" w:hAnsi="Arial" w:cs="Arial"/>
            <w:color w:val="000000"/>
            <w:sz w:val="22"/>
            <w:szCs w:val="22"/>
          </w:rPr>
          <w:t xml:space="preserve">el neurons sensitivity to targets </w:t>
        </w:r>
      </w:ins>
      <w:ins w:id="37" w:author="Microsoft Office User" w:date="2021-05-05T16:21:00Z">
        <w:r w:rsidR="001E1B38">
          <w:rPr>
            <w:rFonts w:ascii="Arial" w:eastAsia="Times New Roman" w:hAnsi="Arial" w:cs="Arial"/>
            <w:color w:val="000000"/>
            <w:sz w:val="22"/>
            <w:szCs w:val="22"/>
          </w:rPr>
          <w:t xml:space="preserve">as </w:t>
        </w:r>
      </w:ins>
      <w:ins w:id="38" w:author="Microsoft Office User" w:date="2021-05-05T16:35:00Z">
        <w:r w:rsidR="00362753">
          <w:rPr>
            <w:rFonts w:ascii="Arial" w:eastAsia="Times New Roman" w:hAnsi="Arial" w:cs="Arial"/>
            <w:color w:val="000000"/>
            <w:sz w:val="22"/>
            <w:szCs w:val="22"/>
          </w:rPr>
          <w:t>it</w:t>
        </w:r>
      </w:ins>
      <w:ins w:id="39" w:author="Microsoft Office User" w:date="2021-05-05T16:21:00Z">
        <w:r w:rsidR="001E1B38">
          <w:rPr>
            <w:rFonts w:ascii="Arial" w:eastAsia="Times New Roman" w:hAnsi="Arial" w:cs="Arial"/>
            <w:color w:val="000000"/>
            <w:sz w:val="22"/>
            <w:szCs w:val="22"/>
          </w:rPr>
          <w:t xml:space="preserve"> adapt</w:t>
        </w:r>
      </w:ins>
      <w:ins w:id="40" w:author="Microsoft Office User" w:date="2021-05-05T16:22:00Z">
        <w:r w:rsidR="001E1B38">
          <w:rPr>
            <w:rFonts w:ascii="Arial" w:eastAsia="Times New Roman" w:hAnsi="Arial" w:cs="Arial"/>
            <w:color w:val="000000"/>
            <w:sz w:val="22"/>
            <w:szCs w:val="22"/>
          </w:rPr>
          <w:t>ed t</w:t>
        </w:r>
      </w:ins>
      <w:ins w:id="41" w:author="Microsoft Office User" w:date="2021-05-05T16:21:00Z">
        <w:r w:rsidR="001E1B38">
          <w:rPr>
            <w:rFonts w:ascii="Arial" w:eastAsia="Times New Roman" w:hAnsi="Arial" w:cs="Arial"/>
            <w:color w:val="000000"/>
            <w:sz w:val="22"/>
            <w:szCs w:val="22"/>
          </w:rPr>
          <w:t>o the background</w:t>
        </w:r>
      </w:ins>
      <w:ins w:id="42" w:author="Microsoft Office User" w:date="2021-05-05T16:22:00Z">
        <w:r w:rsidR="001E1B38">
          <w:rPr>
            <w:rFonts w:ascii="Arial" w:eastAsia="Times New Roman" w:hAnsi="Arial" w:cs="Arial"/>
            <w:color w:val="000000"/>
            <w:sz w:val="22"/>
            <w:szCs w:val="22"/>
          </w:rPr>
          <w:t>.</w:t>
        </w:r>
      </w:ins>
      <w:del w:id="43" w:author="Microsoft Office User" w:date="2021-05-05T16:16:00Z">
        <w:r w:rsidDel="001E1B38">
          <w:rPr>
            <w:rFonts w:ascii="Arial" w:eastAsia="Times New Roman" w:hAnsi="Arial" w:cs="Arial"/>
            <w:color w:val="000000"/>
            <w:sz w:val="22"/>
            <w:szCs w:val="22"/>
          </w:rPr>
          <w:delText xml:space="preserve"> </w:delText>
        </w:r>
      </w:del>
      <w:del w:id="44" w:author="Microsoft Office User" w:date="2021-05-05T16:14:00Z">
        <w:r w:rsidDel="00C32530">
          <w:rPr>
            <w:rFonts w:ascii="Arial" w:eastAsia="Times New Roman" w:hAnsi="Arial" w:cs="Arial"/>
            <w:color w:val="000000"/>
            <w:sz w:val="22"/>
            <w:szCs w:val="22"/>
          </w:rPr>
          <w:delText>We find that the timescale of gain control in this model has a few key features</w:delText>
        </w:r>
      </w:del>
      <w:del w:id="45" w:author="Microsoft Office User" w:date="2021-05-05T16:16:00Z">
        <w:r w:rsidDel="001E1B38">
          <w:rPr>
            <w:rFonts w:ascii="Arial" w:eastAsia="Times New Roman" w:hAnsi="Arial" w:cs="Arial"/>
            <w:color w:val="000000"/>
            <w:sz w:val="22"/>
            <w:szCs w:val="22"/>
          </w:rPr>
          <w:delText>: 1) gain decreases after a switch from low-to-high contrast and vice-versa from high-to-low contrast, and, 2) gain adaptation times are asymmetric, adapting faster for high contrast than low contrast, as indicated by the time taken to reach half of the range of each curve (Figure 1d, panel 4).</w:delText>
        </w:r>
      </w:del>
    </w:p>
    <w:p w14:paraId="5546EE1B" w14:textId="38D01C49" w:rsidR="00C41270" w:rsidRDefault="00C41270" w:rsidP="000A7884">
      <w:pPr>
        <w:jc w:val="both"/>
        <w:rPr>
          <w:rFonts w:ascii="Arial" w:eastAsia="Times New Roman" w:hAnsi="Arial" w:cs="Arial"/>
          <w:i/>
          <w:iCs/>
          <w:color w:val="000000"/>
          <w:sz w:val="22"/>
          <w:szCs w:val="22"/>
        </w:rPr>
      </w:pPr>
      <w:r>
        <w:rPr>
          <w:rFonts w:ascii="Arial" w:eastAsia="Times New Roman" w:hAnsi="Arial" w:cs="Arial"/>
          <w:color w:val="000000"/>
          <w:sz w:val="22"/>
          <w:szCs w:val="22"/>
        </w:rPr>
        <w:tab/>
        <w:t xml:space="preserve">Using this framework for efficient coding of stimulus contrast, </w:t>
      </w:r>
      <w:del w:id="46" w:author="Microsoft Office User" w:date="2021-05-05T16:22:00Z">
        <w:r w:rsidDel="001E1B38">
          <w:rPr>
            <w:rFonts w:ascii="Arial" w:eastAsia="Times New Roman" w:hAnsi="Arial" w:cs="Arial"/>
            <w:color w:val="000000"/>
            <w:sz w:val="22"/>
            <w:szCs w:val="22"/>
          </w:rPr>
          <w:delText>we simulated how well the model can detect targets added to this fluctuating background</w:delText>
        </w:r>
      </w:del>
      <w:ins w:id="47" w:author="Microsoft Office User" w:date="2021-05-05T16:22:00Z">
        <w:r w:rsidR="001E1B38">
          <w:rPr>
            <w:rFonts w:ascii="Arial" w:eastAsia="Times New Roman" w:hAnsi="Arial" w:cs="Arial"/>
            <w:color w:val="000000"/>
            <w:sz w:val="22"/>
            <w:szCs w:val="22"/>
          </w:rPr>
          <w:t xml:space="preserve">we examined </w:t>
        </w:r>
      </w:ins>
      <w:ins w:id="48" w:author="Microsoft Office User" w:date="2021-05-05T16:23:00Z">
        <w:r w:rsidR="001E1B38">
          <w:rPr>
            <w:rFonts w:ascii="Arial" w:eastAsia="Times New Roman" w:hAnsi="Arial" w:cs="Arial"/>
            <w:color w:val="000000"/>
            <w:sz w:val="22"/>
            <w:szCs w:val="22"/>
          </w:rPr>
          <w:t xml:space="preserve">how discriminable target responses </w:t>
        </w:r>
      </w:ins>
      <w:ins w:id="49" w:author="Microsoft Office User" w:date="2021-05-05T16:24:00Z">
        <w:r w:rsidR="001E1B38">
          <w:rPr>
            <w:rFonts w:ascii="Arial" w:eastAsia="Times New Roman" w:hAnsi="Arial" w:cs="Arial"/>
            <w:color w:val="000000"/>
            <w:sz w:val="22"/>
            <w:szCs w:val="22"/>
          </w:rPr>
          <w:t xml:space="preserve">were from background responses as a function of target volume and timing. This model generated three primary hypotheses: 1) </w:t>
        </w:r>
      </w:ins>
      <w:del w:id="50" w:author="Microsoft Office User" w:date="2021-05-05T16:23:00Z">
        <w:r w:rsidDel="001E1B38">
          <w:rPr>
            <w:rFonts w:ascii="Arial" w:eastAsia="Times New Roman" w:hAnsi="Arial" w:cs="Arial"/>
            <w:color w:val="000000"/>
            <w:sz w:val="22"/>
            <w:szCs w:val="22"/>
          </w:rPr>
          <w:delText xml:space="preserve">. </w:delText>
        </w:r>
      </w:del>
      <w:del w:id="51" w:author="Microsoft Office User" w:date="2021-05-05T16:24:00Z">
        <w:r w:rsidDel="001E1B38">
          <w:rPr>
            <w:rFonts w:ascii="Arial" w:eastAsia="Times New Roman" w:hAnsi="Arial" w:cs="Arial"/>
            <w:color w:val="000000"/>
            <w:sz w:val="22"/>
            <w:szCs w:val="22"/>
          </w:rPr>
          <w:delText>By</w:delText>
        </w:r>
      </w:del>
      <w:ins w:id="52" w:author="Microsoft Office User" w:date="2021-05-05T16:24:00Z">
        <w:r w:rsidR="001E1B38">
          <w:rPr>
            <w:rFonts w:ascii="Arial" w:eastAsia="Times New Roman" w:hAnsi="Arial" w:cs="Arial"/>
            <w:color w:val="000000"/>
            <w:sz w:val="22"/>
            <w:szCs w:val="22"/>
          </w:rPr>
          <w:t>When</w:t>
        </w:r>
      </w:ins>
      <w:r>
        <w:rPr>
          <w:rFonts w:ascii="Arial" w:eastAsia="Times New Roman" w:hAnsi="Arial" w:cs="Arial"/>
          <w:color w:val="000000"/>
          <w:sz w:val="22"/>
          <w:szCs w:val="22"/>
        </w:rPr>
        <w:t xml:space="preserve"> varying the target mean in each contrast, we observed that in low contrast, the model is more sensitive to changes in volume, as indicated by the steeper slope, and has lower detection thresholds compared to high contrast (Figure 1e). </w:t>
      </w:r>
      <w:ins w:id="53" w:author="Microsoft Office User" w:date="2021-05-05T16:25:00Z">
        <w:r w:rsidR="001E1B38">
          <w:rPr>
            <w:rFonts w:ascii="Arial" w:eastAsia="Times New Roman" w:hAnsi="Arial" w:cs="Arial"/>
            <w:color w:val="000000"/>
            <w:sz w:val="22"/>
            <w:szCs w:val="22"/>
          </w:rPr>
          <w:t>2) W</w:t>
        </w:r>
      </w:ins>
      <w:del w:id="54" w:author="Microsoft Office User" w:date="2021-05-05T16:25:00Z">
        <w:r w:rsidDel="001E1B38">
          <w:rPr>
            <w:rFonts w:ascii="Arial" w:eastAsia="Times New Roman" w:hAnsi="Arial" w:cs="Arial"/>
            <w:color w:val="000000"/>
            <w:sz w:val="22"/>
            <w:szCs w:val="22"/>
          </w:rPr>
          <w:delText>Additionally, w</w:delText>
        </w:r>
      </w:del>
      <w:r>
        <w:rPr>
          <w:rFonts w:ascii="Arial" w:eastAsia="Times New Roman" w:hAnsi="Arial" w:cs="Arial"/>
          <w:color w:val="000000"/>
          <w:sz w:val="22"/>
          <w:szCs w:val="22"/>
        </w:rPr>
        <w:t xml:space="preserve">hen holding target volume fixed and varying target time relative to the </w:t>
      </w:r>
      <w:del w:id="55" w:author="Microsoft Office User" w:date="2021-05-05T16:35:00Z">
        <w:r w:rsidDel="00C153BA">
          <w:rPr>
            <w:rFonts w:ascii="Arial" w:eastAsia="Times New Roman" w:hAnsi="Arial" w:cs="Arial"/>
            <w:color w:val="000000"/>
            <w:sz w:val="22"/>
            <w:szCs w:val="22"/>
          </w:rPr>
          <w:delText>switch</w:delText>
        </w:r>
      </w:del>
      <w:ins w:id="56" w:author="Microsoft Office User" w:date="2021-05-05T16:35:00Z">
        <w:r w:rsidR="00C153BA">
          <w:rPr>
            <w:rFonts w:ascii="Arial" w:eastAsia="Times New Roman" w:hAnsi="Arial" w:cs="Arial"/>
            <w:color w:val="000000"/>
            <w:sz w:val="22"/>
            <w:szCs w:val="22"/>
          </w:rPr>
          <w:t>change in contrast</w:t>
        </w:r>
      </w:ins>
      <w:r>
        <w:rPr>
          <w:rFonts w:ascii="Arial" w:eastAsia="Times New Roman" w:hAnsi="Arial" w:cs="Arial"/>
          <w:color w:val="000000"/>
          <w:sz w:val="22"/>
          <w:szCs w:val="22"/>
        </w:rPr>
        <w:t xml:space="preserve">, </w:t>
      </w:r>
      <w:del w:id="57" w:author="Microsoft Office User" w:date="2021-05-05T16:25:00Z">
        <w:r w:rsidDel="00362753">
          <w:rPr>
            <w:rFonts w:ascii="Arial" w:eastAsia="Times New Roman" w:hAnsi="Arial" w:cs="Arial"/>
            <w:color w:val="000000"/>
            <w:sz w:val="22"/>
            <w:szCs w:val="22"/>
          </w:rPr>
          <w:delText>we see target detection adaptation in line with model gain adaptation</w:delText>
        </w:r>
      </w:del>
      <w:ins w:id="58" w:author="Microsoft Office User" w:date="2021-05-05T16:25:00Z">
        <w:r w:rsidR="00362753">
          <w:rPr>
            <w:rFonts w:ascii="Arial" w:eastAsia="Times New Roman" w:hAnsi="Arial" w:cs="Arial"/>
            <w:color w:val="000000"/>
            <w:sz w:val="22"/>
            <w:szCs w:val="22"/>
          </w:rPr>
          <w:t xml:space="preserve">target </w:t>
        </w:r>
      </w:ins>
      <w:ins w:id="59" w:author="Microsoft Office User" w:date="2021-05-05T16:26:00Z">
        <w:r w:rsidR="00362753">
          <w:rPr>
            <w:rFonts w:ascii="Arial" w:eastAsia="Times New Roman" w:hAnsi="Arial" w:cs="Arial"/>
            <w:color w:val="000000"/>
            <w:sz w:val="22"/>
            <w:szCs w:val="22"/>
          </w:rPr>
          <w:t>detectability increases after a switch from low to high contrast, but decreases after a switch from high to low contrast</w:t>
        </w:r>
      </w:ins>
      <w:r>
        <w:rPr>
          <w:rFonts w:ascii="Arial" w:eastAsia="Times New Roman" w:hAnsi="Arial" w:cs="Arial"/>
          <w:color w:val="000000"/>
          <w:sz w:val="22"/>
          <w:szCs w:val="22"/>
        </w:rPr>
        <w:t xml:space="preserve"> </w:t>
      </w:r>
      <w:ins w:id="60" w:author="Microsoft Office User" w:date="2021-05-05T16:26:00Z">
        <w:r w:rsidR="00362753">
          <w:rPr>
            <w:rFonts w:ascii="Arial" w:eastAsia="Times New Roman" w:hAnsi="Arial" w:cs="Arial"/>
            <w:color w:val="000000"/>
            <w:sz w:val="22"/>
            <w:szCs w:val="22"/>
          </w:rPr>
          <w:t xml:space="preserve">(Figure 1f). 3) </w:t>
        </w:r>
      </w:ins>
      <w:ins w:id="61" w:author="Microsoft Office User" w:date="2021-05-05T16:27:00Z">
        <w:r w:rsidR="00362753">
          <w:rPr>
            <w:rFonts w:ascii="Arial" w:eastAsia="Times New Roman" w:hAnsi="Arial" w:cs="Arial"/>
            <w:color w:val="000000"/>
            <w:sz w:val="22"/>
            <w:szCs w:val="22"/>
          </w:rPr>
          <w:t xml:space="preserve">The time course of gain adaptation in the model is asymmetric: gain </w:t>
        </w:r>
      </w:ins>
      <w:ins w:id="62" w:author="Microsoft Office User" w:date="2021-05-05T16:28:00Z">
        <w:r w:rsidR="00362753">
          <w:rPr>
            <w:rFonts w:ascii="Arial" w:eastAsia="Times New Roman" w:hAnsi="Arial" w:cs="Arial"/>
            <w:color w:val="000000"/>
            <w:sz w:val="22"/>
            <w:szCs w:val="22"/>
          </w:rPr>
          <w:t>changes</w:t>
        </w:r>
      </w:ins>
      <w:ins w:id="63" w:author="Microsoft Office User" w:date="2021-05-05T16:27:00Z">
        <w:r w:rsidR="00362753">
          <w:rPr>
            <w:rFonts w:ascii="Arial" w:eastAsia="Times New Roman" w:hAnsi="Arial" w:cs="Arial"/>
            <w:color w:val="000000"/>
            <w:sz w:val="22"/>
            <w:szCs w:val="22"/>
          </w:rPr>
          <w:t xml:space="preserve"> faster after a switch from</w:t>
        </w:r>
      </w:ins>
      <w:ins w:id="64" w:author="Microsoft Office User" w:date="2021-05-05T16:28:00Z">
        <w:r w:rsidR="00362753">
          <w:rPr>
            <w:rFonts w:ascii="Arial" w:eastAsia="Times New Roman" w:hAnsi="Arial" w:cs="Arial"/>
            <w:color w:val="000000"/>
            <w:sz w:val="22"/>
            <w:szCs w:val="22"/>
          </w:rPr>
          <w:t xml:space="preserve"> low</w:t>
        </w:r>
      </w:ins>
      <w:ins w:id="65" w:author="Microsoft Office User" w:date="2021-05-05T16:27:00Z">
        <w:r w:rsidR="00362753">
          <w:rPr>
            <w:rFonts w:ascii="Arial" w:eastAsia="Times New Roman" w:hAnsi="Arial" w:cs="Arial"/>
            <w:color w:val="000000"/>
            <w:sz w:val="22"/>
            <w:szCs w:val="22"/>
          </w:rPr>
          <w:t xml:space="preserve"> to high contrast </w:t>
        </w:r>
      </w:ins>
      <w:ins w:id="66" w:author="Microsoft Office User" w:date="2021-05-05T16:28:00Z">
        <w:r w:rsidR="00362753">
          <w:rPr>
            <w:rFonts w:ascii="Arial" w:eastAsia="Times New Roman" w:hAnsi="Arial" w:cs="Arial"/>
            <w:color w:val="000000"/>
            <w:sz w:val="22"/>
            <w:szCs w:val="22"/>
          </w:rPr>
          <w:t>than after a switch from high to low contrast</w:t>
        </w:r>
      </w:ins>
      <w:ins w:id="67" w:author="Microsoft Office User" w:date="2021-05-05T16:26:00Z">
        <w:r w:rsidR="00362753">
          <w:rPr>
            <w:rFonts w:ascii="Arial" w:eastAsia="Times New Roman" w:hAnsi="Arial" w:cs="Arial"/>
            <w:color w:val="000000"/>
            <w:sz w:val="22"/>
            <w:szCs w:val="22"/>
          </w:rPr>
          <w:t xml:space="preserve"> </w:t>
        </w:r>
      </w:ins>
      <w:r>
        <w:rPr>
          <w:rFonts w:ascii="Arial" w:eastAsia="Times New Roman" w:hAnsi="Arial" w:cs="Arial"/>
          <w:color w:val="000000"/>
          <w:sz w:val="22"/>
          <w:szCs w:val="22"/>
        </w:rPr>
        <w:t>(</w:t>
      </w:r>
      <w:del w:id="68" w:author="Microsoft Office User" w:date="2021-05-05T16:28:00Z">
        <w:r w:rsidDel="00362753">
          <w:rPr>
            <w:rFonts w:ascii="Arial" w:eastAsia="Times New Roman" w:hAnsi="Arial" w:cs="Arial"/>
            <w:color w:val="000000"/>
            <w:sz w:val="22"/>
            <w:szCs w:val="22"/>
          </w:rPr>
          <w:delText xml:space="preserve">as mentioned in </w:delText>
        </w:r>
      </w:del>
      <w:r>
        <w:rPr>
          <w:rFonts w:ascii="Arial" w:eastAsia="Times New Roman" w:hAnsi="Arial" w:cs="Arial"/>
          <w:color w:val="000000"/>
          <w:sz w:val="22"/>
          <w:szCs w:val="22"/>
        </w:rPr>
        <w:t xml:space="preserve">Figure 1d, panel 4). </w:t>
      </w:r>
      <w:del w:id="69" w:author="Microsoft Office User" w:date="2021-05-05T16:26:00Z">
        <w:r w:rsidDel="00362753">
          <w:rPr>
            <w:rFonts w:ascii="Arial" w:eastAsia="Times New Roman" w:hAnsi="Arial" w:cs="Arial"/>
            <w:color w:val="000000"/>
            <w:sz w:val="22"/>
            <w:szCs w:val="22"/>
          </w:rPr>
          <w:delText>Specifically, after a low-to-high contrast switch, targets are readily discriminable from noise, and this discriminability decreases as gain decreases, while after a high-to-low contrast switch, we see the opposite trend (Figure 1f)</w:delText>
        </w:r>
      </w:del>
      <w:del w:id="70" w:author="Microsoft Office User" w:date="2021-05-05T16:29:00Z">
        <w:r w:rsidDel="00362753">
          <w:rPr>
            <w:rFonts w:ascii="Arial" w:eastAsia="Times New Roman" w:hAnsi="Arial" w:cs="Arial"/>
            <w:color w:val="000000"/>
            <w:sz w:val="22"/>
            <w:szCs w:val="22"/>
          </w:rPr>
          <w:delText xml:space="preserve">. </w:delText>
        </w:r>
      </w:del>
      <w:r>
        <w:rPr>
          <w:rFonts w:ascii="Arial" w:eastAsia="Times New Roman" w:hAnsi="Arial" w:cs="Arial"/>
          <w:color w:val="000000"/>
          <w:sz w:val="22"/>
          <w:szCs w:val="22"/>
        </w:rPr>
        <w:t xml:space="preserve">Next, we tested these </w:t>
      </w:r>
      <w:r w:rsidR="00362753">
        <w:rPr>
          <w:rFonts w:ascii="Arial" w:eastAsia="Times New Roman" w:hAnsi="Arial" w:cs="Arial"/>
          <w:color w:val="000000"/>
          <w:sz w:val="22"/>
          <w:szCs w:val="22"/>
        </w:rPr>
        <w:t xml:space="preserve">hypotheses by </w:t>
      </w:r>
      <w:r w:rsidR="00C153BA">
        <w:rPr>
          <w:rFonts w:ascii="Arial" w:eastAsia="Times New Roman" w:hAnsi="Arial" w:cs="Arial"/>
          <w:color w:val="000000"/>
          <w:sz w:val="22"/>
          <w:szCs w:val="22"/>
        </w:rPr>
        <w:t>analyzing mouse performance</w:t>
      </w:r>
      <w:r w:rsidR="00362753">
        <w:rPr>
          <w:rFonts w:ascii="Arial" w:eastAsia="Times New Roman" w:hAnsi="Arial" w:cs="Arial"/>
          <w:color w:val="000000"/>
          <w:sz w:val="22"/>
          <w:szCs w:val="22"/>
        </w:rPr>
        <w:t xml:space="preserve"> in </w:t>
      </w:r>
      <w:r w:rsidR="00C153BA">
        <w:rPr>
          <w:rFonts w:ascii="Arial" w:eastAsia="Times New Roman" w:hAnsi="Arial" w:cs="Arial"/>
          <w:color w:val="000000"/>
          <w:sz w:val="22"/>
          <w:szCs w:val="22"/>
        </w:rPr>
        <w:t>an analogous</w:t>
      </w:r>
      <w:r w:rsidR="00362753">
        <w:rPr>
          <w:rFonts w:ascii="Arial" w:eastAsia="Times New Roman" w:hAnsi="Arial" w:cs="Arial"/>
          <w:color w:val="000000"/>
          <w:sz w:val="22"/>
          <w:szCs w:val="22"/>
        </w:rPr>
        <w:t xml:space="preserve"> GO/NO-GO task </w:t>
      </w:r>
      <w:r w:rsidR="00C153BA">
        <w:rPr>
          <w:rFonts w:ascii="Arial" w:eastAsia="Times New Roman" w:hAnsi="Arial" w:cs="Arial"/>
          <w:color w:val="000000"/>
          <w:sz w:val="22"/>
          <w:szCs w:val="22"/>
        </w:rPr>
        <w:t>(</w:t>
      </w:r>
      <w:r w:rsidR="00362753">
        <w:rPr>
          <w:rFonts w:ascii="Arial" w:eastAsia="Times New Roman" w:hAnsi="Arial" w:cs="Arial"/>
          <w:color w:val="000000"/>
          <w:sz w:val="22"/>
          <w:szCs w:val="22"/>
        </w:rPr>
        <w:t>Figure 1</w:t>
      </w:r>
      <w:r w:rsidR="00C153BA">
        <w:rPr>
          <w:rFonts w:ascii="Arial" w:eastAsia="Times New Roman" w:hAnsi="Arial" w:cs="Arial"/>
          <w:color w:val="000000"/>
          <w:sz w:val="22"/>
          <w:szCs w:val="22"/>
        </w:rPr>
        <w:t>)</w:t>
      </w:r>
      <w:r>
        <w:rPr>
          <w:rFonts w:ascii="Arial" w:eastAsia="Times New Roman" w:hAnsi="Arial" w:cs="Arial"/>
          <w:color w:val="000000"/>
          <w:sz w:val="22"/>
          <w:szCs w:val="22"/>
        </w:rPr>
        <w:t>.</w:t>
      </w:r>
    </w:p>
    <w:p w14:paraId="7FD6FA7C" w14:textId="77777777" w:rsidR="00C41270" w:rsidRDefault="00C41270" w:rsidP="000A7884">
      <w:pPr>
        <w:jc w:val="both"/>
        <w:rPr>
          <w:rFonts w:ascii="Arial" w:eastAsia="Times New Roman" w:hAnsi="Arial" w:cs="Arial"/>
          <w:i/>
          <w:iCs/>
          <w:color w:val="000000"/>
          <w:sz w:val="22"/>
          <w:szCs w:val="22"/>
        </w:rPr>
      </w:pPr>
    </w:p>
    <w:p w14:paraId="18FCA198" w14:textId="5DF0F43F" w:rsidR="008A0AA7" w:rsidRPr="002E626F" w:rsidRDefault="008A0AA7" w:rsidP="000A7884">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Mouse behavioral detection is modulated by background contrast.</w:t>
      </w:r>
    </w:p>
    <w:p w14:paraId="3BE8FEC7" w14:textId="51A0AAD2" w:rsidR="00C153BA" w:rsidRDefault="0068329E" w:rsidP="00C41270">
      <w:pPr>
        <w:ind w:firstLine="720"/>
        <w:jc w:val="both"/>
        <w:rPr>
          <w:ins w:id="71" w:author="Microsoft Office User" w:date="2021-05-05T16:39:00Z"/>
          <w:rFonts w:ascii="Arial" w:eastAsia="Times New Roman" w:hAnsi="Arial" w:cs="Arial"/>
          <w:color w:val="000000"/>
          <w:sz w:val="22"/>
          <w:szCs w:val="22"/>
        </w:rPr>
      </w:pPr>
      <w:r>
        <w:rPr>
          <w:rFonts w:ascii="Arial" w:eastAsia="Times New Roman" w:hAnsi="Arial" w:cs="Arial"/>
          <w:color w:val="000000"/>
          <w:sz w:val="22"/>
          <w:szCs w:val="22"/>
        </w:rPr>
        <w:t>Mice</w:t>
      </w:r>
      <w:ins w:id="72" w:author="Microsoft Office User" w:date="2021-05-05T16:37:00Z">
        <w:r w:rsidR="00C153BA">
          <w:rPr>
            <w:rFonts w:ascii="Arial" w:eastAsia="Times New Roman" w:hAnsi="Arial" w:cs="Arial"/>
            <w:color w:val="000000"/>
            <w:sz w:val="22"/>
            <w:szCs w:val="22"/>
          </w:rPr>
          <w:t xml:space="preserve"> were initially trained in a simple version of the GO</w:t>
        </w:r>
      </w:ins>
      <w:ins w:id="73" w:author="Microsoft Office User" w:date="2021-05-05T16:38:00Z">
        <w:r w:rsidR="00C153BA">
          <w:rPr>
            <w:rFonts w:ascii="Arial" w:eastAsia="Times New Roman" w:hAnsi="Arial" w:cs="Arial"/>
            <w:color w:val="000000"/>
            <w:sz w:val="22"/>
            <w:szCs w:val="22"/>
          </w:rPr>
          <w:t>/NO-GO task, where they were required to lick in response a high SNR target presented on go trials, and withhold licking on trials in which only background noise was presented.</w:t>
        </w:r>
      </w:ins>
      <w:ins w:id="74" w:author="Microsoft Office User" w:date="2021-05-05T16:39:00Z">
        <w:r w:rsidR="00C153BA">
          <w:rPr>
            <w:rFonts w:ascii="Arial" w:eastAsia="Times New Roman" w:hAnsi="Arial" w:cs="Arial"/>
            <w:color w:val="000000"/>
            <w:sz w:val="22"/>
            <w:szCs w:val="22"/>
          </w:rPr>
          <w:t xml:space="preserve"> Mice</w:t>
        </w:r>
      </w:ins>
      <w:r>
        <w:rPr>
          <w:rFonts w:ascii="Arial" w:eastAsia="Times New Roman" w:hAnsi="Arial" w:cs="Arial"/>
          <w:color w:val="000000"/>
          <w:sz w:val="22"/>
          <w:szCs w:val="22"/>
        </w:rPr>
        <w:t xml:space="preserve"> learned this task reliably, typically reaching criterion performance of 80% correct within 2-3 weeks in either contrast and performed this task for many weeks </w:t>
      </w:r>
      <w:commentRangeStart w:id="75"/>
      <w:r>
        <w:rPr>
          <w:rFonts w:ascii="Arial" w:eastAsia="Times New Roman" w:hAnsi="Arial" w:cs="Arial"/>
          <w:color w:val="000000"/>
          <w:sz w:val="22"/>
          <w:szCs w:val="22"/>
        </w:rPr>
        <w:t xml:space="preserve">(Figure </w:t>
      </w:r>
      <w:r w:rsidR="005A3A78">
        <w:rPr>
          <w:rFonts w:ascii="Arial" w:eastAsia="Times New Roman" w:hAnsi="Arial" w:cs="Arial"/>
          <w:color w:val="000000"/>
          <w:sz w:val="22"/>
          <w:szCs w:val="22"/>
        </w:rPr>
        <w:t>2a</w:t>
      </w:r>
      <w:r>
        <w:rPr>
          <w:rFonts w:ascii="Arial" w:eastAsia="Times New Roman" w:hAnsi="Arial" w:cs="Arial"/>
          <w:color w:val="000000"/>
          <w:sz w:val="22"/>
          <w:szCs w:val="22"/>
        </w:rPr>
        <w:t>).</w:t>
      </w:r>
      <w:ins w:id="76" w:author="Microsoft Office User" w:date="2021-05-05T16:45:00Z">
        <w:r w:rsidR="00C153BA">
          <w:rPr>
            <w:rFonts w:ascii="Arial" w:eastAsia="Times New Roman" w:hAnsi="Arial" w:cs="Arial"/>
            <w:color w:val="000000"/>
            <w:sz w:val="22"/>
            <w:szCs w:val="22"/>
          </w:rPr>
          <w:t xml:space="preserve"> After mice performe</w:t>
        </w:r>
      </w:ins>
      <w:ins w:id="77" w:author="Microsoft Office User" w:date="2021-05-05T16:46:00Z">
        <w:r w:rsidR="00C153BA">
          <w:rPr>
            <w:rFonts w:ascii="Arial" w:eastAsia="Times New Roman" w:hAnsi="Arial" w:cs="Arial"/>
            <w:color w:val="000000"/>
            <w:sz w:val="22"/>
            <w:szCs w:val="22"/>
          </w:rPr>
          <w:t xml:space="preserve">d above </w:t>
        </w:r>
        <w:r w:rsidR="007F6CC3">
          <w:rPr>
            <w:rFonts w:ascii="Arial" w:eastAsia="Times New Roman" w:hAnsi="Arial" w:cs="Arial"/>
            <w:color w:val="000000"/>
            <w:sz w:val="22"/>
            <w:szCs w:val="22"/>
          </w:rPr>
          <w:t>criterion</w:t>
        </w:r>
        <w:r w:rsidR="00C153BA">
          <w:rPr>
            <w:rFonts w:ascii="Arial" w:eastAsia="Times New Roman" w:hAnsi="Arial" w:cs="Arial"/>
            <w:color w:val="000000"/>
            <w:sz w:val="22"/>
            <w:szCs w:val="22"/>
          </w:rPr>
          <w:t xml:space="preserve"> for at least three sessions, </w:t>
        </w:r>
        <w:r w:rsidR="007F6CC3">
          <w:rPr>
            <w:rFonts w:ascii="Arial" w:eastAsia="Times New Roman" w:hAnsi="Arial" w:cs="Arial"/>
            <w:color w:val="000000"/>
            <w:sz w:val="22"/>
            <w:szCs w:val="22"/>
          </w:rPr>
          <w:t>they moved on to psychometric testing.</w:t>
        </w:r>
      </w:ins>
    </w:p>
    <w:p w14:paraId="49A4FCD2" w14:textId="7D27FA6B" w:rsidR="00C41270" w:rsidDel="00C153BA" w:rsidRDefault="00C153BA" w:rsidP="00C41270">
      <w:pPr>
        <w:ind w:firstLine="720"/>
        <w:jc w:val="both"/>
        <w:rPr>
          <w:del w:id="78" w:author="Microsoft Office User" w:date="2021-05-05T16:39:00Z"/>
          <w:rFonts w:ascii="Arial" w:eastAsia="Times New Roman" w:hAnsi="Arial" w:cs="Arial"/>
          <w:color w:val="000000"/>
          <w:sz w:val="22"/>
          <w:szCs w:val="22"/>
        </w:rPr>
      </w:pPr>
      <w:ins w:id="79" w:author="Microsoft Office User" w:date="2021-05-05T16:39:00Z">
        <w:r>
          <w:rPr>
            <w:rFonts w:ascii="Arial" w:eastAsia="Times New Roman" w:hAnsi="Arial" w:cs="Arial"/>
            <w:color w:val="000000"/>
            <w:sz w:val="22"/>
            <w:szCs w:val="22"/>
          </w:rPr>
          <w:t>By varying the volume of presented targets</w:t>
        </w:r>
      </w:ins>
      <w:del w:id="80" w:author="Microsoft Office User" w:date="2021-05-05T16:39:00Z">
        <w:r w:rsidR="0068329E" w:rsidDel="00C153BA">
          <w:rPr>
            <w:rFonts w:ascii="Arial" w:eastAsia="Times New Roman" w:hAnsi="Arial" w:cs="Arial"/>
            <w:color w:val="000000"/>
            <w:sz w:val="22"/>
            <w:szCs w:val="22"/>
          </w:rPr>
          <w:delText xml:space="preserve"> </w:delText>
        </w:r>
        <w:commentRangeEnd w:id="75"/>
        <w:r w:rsidR="00F324DD" w:rsidDel="00C153BA">
          <w:rPr>
            <w:rStyle w:val="CommentReference"/>
          </w:rPr>
          <w:commentReference w:id="75"/>
        </w:r>
        <w:commentRangeStart w:id="81"/>
        <w:r w:rsidR="0068329E" w:rsidDel="00C153BA">
          <w:rPr>
            <w:rFonts w:ascii="Arial" w:eastAsia="Times New Roman" w:hAnsi="Arial" w:cs="Arial"/>
            <w:color w:val="000000"/>
            <w:sz w:val="22"/>
            <w:szCs w:val="22"/>
          </w:rPr>
          <w:delText>In all of the mice we tested</w:delText>
        </w:r>
        <w:commentRangeEnd w:id="81"/>
        <w:r w:rsidR="00605730" w:rsidDel="00C153BA">
          <w:rPr>
            <w:rStyle w:val="CommentReference"/>
          </w:rPr>
          <w:commentReference w:id="81"/>
        </w:r>
      </w:del>
      <w:r w:rsidR="0068329E">
        <w:rPr>
          <w:rFonts w:ascii="Arial" w:eastAsia="Times New Roman" w:hAnsi="Arial" w:cs="Arial"/>
          <w:color w:val="000000"/>
          <w:sz w:val="22"/>
          <w:szCs w:val="22"/>
        </w:rPr>
        <w:t>, we</w:t>
      </w:r>
      <w:ins w:id="82" w:author="Microsoft Office User" w:date="2021-05-05T16:40:00Z">
        <w:r>
          <w:rPr>
            <w:rFonts w:ascii="Arial" w:eastAsia="Times New Roman" w:hAnsi="Arial" w:cs="Arial"/>
            <w:color w:val="000000"/>
            <w:sz w:val="22"/>
            <w:szCs w:val="22"/>
          </w:rPr>
          <w:t xml:space="preserve"> collected psychometric curves of 21 mice in low and high contrast (Figure 2b). </w:t>
        </w:r>
      </w:ins>
      <w:ins w:id="83" w:author="Microsoft Office User" w:date="2021-05-06T15:54:00Z">
        <w:r w:rsidR="009F2E3A">
          <w:rPr>
            <w:rFonts w:ascii="Arial" w:eastAsia="Times New Roman" w:hAnsi="Arial" w:cs="Arial"/>
            <w:color w:val="000000"/>
            <w:sz w:val="22"/>
            <w:szCs w:val="22"/>
          </w:rPr>
          <w:t>Across all mice (n = 21), we</w:t>
        </w:r>
      </w:ins>
      <w:r w:rsidR="0068329E">
        <w:rPr>
          <w:rFonts w:ascii="Arial" w:eastAsia="Times New Roman" w:hAnsi="Arial" w:cs="Arial"/>
          <w:color w:val="000000"/>
          <w:sz w:val="22"/>
          <w:szCs w:val="22"/>
        </w:rPr>
        <w:t xml:space="preserve"> found that targets were easier to detect in low contrast, observing significantly lower detection thresholds in low contrast</w:t>
      </w:r>
      <w:r w:rsidR="008A3F40">
        <w:rPr>
          <w:rFonts w:ascii="Arial" w:eastAsia="Times New Roman" w:hAnsi="Arial" w:cs="Arial"/>
          <w:color w:val="000000"/>
          <w:sz w:val="22"/>
          <w:szCs w:val="22"/>
        </w:rPr>
        <w:t xml:space="preserve"> (</w:t>
      </w:r>
      <w:r w:rsidR="008A3F40">
        <w:rPr>
          <w:rFonts w:ascii="Arial" w:eastAsia="Times New Roman" w:hAnsi="Arial" w:cs="Arial"/>
          <w:i/>
          <w:iCs/>
          <w:color w:val="000000"/>
          <w:sz w:val="22"/>
          <w:szCs w:val="22"/>
        </w:rPr>
        <w:t xml:space="preserve">M </w:t>
      </w:r>
      <w:r w:rsidR="008A3F40">
        <w:rPr>
          <w:rFonts w:ascii="Arial" w:eastAsia="Times New Roman" w:hAnsi="Arial" w:cs="Arial"/>
          <w:color w:val="000000"/>
          <w:sz w:val="22"/>
          <w:szCs w:val="22"/>
        </w:rPr>
        <w:t xml:space="preserve">= 7.29,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1.44) compared to high contrast</w:t>
      </w:r>
      <w:r w:rsidR="0068329E">
        <w:rPr>
          <w:rFonts w:ascii="Arial" w:eastAsia="Times New Roman" w:hAnsi="Arial" w:cs="Arial"/>
          <w:color w:val="000000"/>
          <w:sz w:val="22"/>
          <w:szCs w:val="22"/>
        </w:rPr>
        <w:t xml:space="preserve"> </w:t>
      </w:r>
      <w:r w:rsidR="008A3F40">
        <w:rPr>
          <w:rFonts w:ascii="Arial" w:eastAsia="Times New Roman" w:hAnsi="Arial" w:cs="Arial"/>
          <w:color w:val="000000"/>
          <w:sz w:val="22"/>
          <w:szCs w:val="22"/>
        </w:rPr>
        <w:t>(</w:t>
      </w:r>
      <w:r w:rsidR="008A3F40">
        <w:rPr>
          <w:rFonts w:ascii="Arial" w:eastAsia="Times New Roman" w:hAnsi="Arial" w:cs="Arial"/>
          <w:i/>
          <w:iCs/>
          <w:color w:val="000000"/>
          <w:sz w:val="22"/>
          <w:szCs w:val="22"/>
        </w:rPr>
        <w:t>M =</w:t>
      </w:r>
      <w:r w:rsidR="008A3F40">
        <w:rPr>
          <w:rFonts w:ascii="Arial" w:eastAsia="Times New Roman" w:hAnsi="Arial" w:cs="Arial"/>
          <w:color w:val="000000"/>
          <w:sz w:val="22"/>
          <w:szCs w:val="22"/>
        </w:rPr>
        <w:t xml:space="preserve"> 12.89,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 xml:space="preserve">1.80; paired t-test: </w:t>
      </w:r>
      <w:r w:rsidR="008A3F40" w:rsidRPr="00C72113">
        <w:rPr>
          <w:rFonts w:ascii="Arial" w:eastAsia="Times New Roman" w:hAnsi="Arial" w:cs="Arial"/>
          <w:i/>
          <w:iCs/>
          <w:color w:val="000000"/>
          <w:sz w:val="22"/>
          <w:szCs w:val="22"/>
        </w:rPr>
        <w:t>t(40)</w:t>
      </w:r>
      <w:r w:rsidR="008A3F40">
        <w:rPr>
          <w:rFonts w:ascii="Arial" w:eastAsia="Times New Roman" w:hAnsi="Arial" w:cs="Arial"/>
          <w:color w:val="000000"/>
          <w:sz w:val="22"/>
          <w:szCs w:val="22"/>
        </w:rPr>
        <w:t xml:space="preserve"> = -11.13, </w:t>
      </w:r>
      <w:r w:rsidR="0068329E" w:rsidRPr="00C72113">
        <w:rPr>
          <w:rFonts w:ascii="Arial" w:eastAsia="Times New Roman" w:hAnsi="Arial" w:cs="Arial"/>
          <w:i/>
          <w:iCs/>
          <w:color w:val="000000"/>
          <w:sz w:val="22"/>
          <w:szCs w:val="22"/>
        </w:rPr>
        <w:t>p</w:t>
      </w:r>
      <w:r w:rsidR="0068329E">
        <w:rPr>
          <w:rFonts w:ascii="Arial" w:eastAsia="Times New Roman" w:hAnsi="Arial" w:cs="Arial"/>
          <w:color w:val="000000"/>
          <w:sz w:val="22"/>
          <w:szCs w:val="22"/>
        </w:rPr>
        <w:t xml:space="preserve"> = 8.14e-14, Figure </w:t>
      </w:r>
      <w:r w:rsidR="005A3A78">
        <w:rPr>
          <w:rFonts w:ascii="Arial" w:eastAsia="Times New Roman" w:hAnsi="Arial" w:cs="Arial"/>
          <w:color w:val="000000"/>
          <w:sz w:val="22"/>
          <w:szCs w:val="22"/>
        </w:rPr>
        <w:t>2</w:t>
      </w:r>
      <w:del w:id="84" w:author="Microsoft Office User" w:date="2021-05-05T16:40:00Z">
        <w:r w:rsidR="005A3A78" w:rsidDel="00C153BA">
          <w:rPr>
            <w:rFonts w:ascii="Arial" w:eastAsia="Times New Roman" w:hAnsi="Arial" w:cs="Arial"/>
            <w:color w:val="000000"/>
            <w:sz w:val="22"/>
            <w:szCs w:val="22"/>
          </w:rPr>
          <w:delText>b</w:delText>
        </w:r>
        <w:r w:rsidR="0068329E" w:rsidDel="00C153BA">
          <w:rPr>
            <w:rFonts w:ascii="Arial" w:eastAsia="Times New Roman" w:hAnsi="Arial" w:cs="Arial"/>
            <w:color w:val="000000"/>
            <w:sz w:val="22"/>
            <w:szCs w:val="22"/>
          </w:rPr>
          <w:delText>,</w:delText>
        </w:r>
      </w:del>
      <w:r w:rsidR="005A3A78">
        <w:rPr>
          <w:rFonts w:ascii="Arial" w:eastAsia="Times New Roman" w:hAnsi="Arial" w:cs="Arial"/>
          <w:color w:val="000000"/>
          <w:sz w:val="22"/>
          <w:szCs w:val="22"/>
        </w:rPr>
        <w:t>c</w:t>
      </w:r>
      <w:r w:rsidR="0068329E">
        <w:rPr>
          <w:rFonts w:ascii="Arial" w:eastAsia="Times New Roman" w:hAnsi="Arial" w:cs="Arial"/>
          <w:color w:val="000000"/>
          <w:sz w:val="22"/>
          <w:szCs w:val="22"/>
        </w:rPr>
        <w:t>).</w:t>
      </w:r>
      <w:ins w:id="85" w:author="Microsoft Office User" w:date="2021-05-05T16:39:00Z">
        <w:r>
          <w:rPr>
            <w:rFonts w:ascii="Arial" w:eastAsia="Times New Roman" w:hAnsi="Arial" w:cs="Arial"/>
            <w:color w:val="000000"/>
            <w:sz w:val="22"/>
            <w:szCs w:val="22"/>
          </w:rPr>
          <w:t xml:space="preserve"> </w:t>
        </w:r>
      </w:ins>
    </w:p>
    <w:p w14:paraId="13DB9FDE" w14:textId="5B450198" w:rsidR="00286498" w:rsidRDefault="005A3A78" w:rsidP="00C153BA">
      <w:pPr>
        <w:ind w:firstLine="720"/>
        <w:jc w:val="both"/>
        <w:rPr>
          <w:ins w:id="86" w:author="Maria Neimark Geffen" w:date="2021-05-03T11:39:00Z"/>
          <w:rFonts w:ascii="Arial" w:eastAsia="Times New Roman" w:hAnsi="Arial" w:cs="Arial"/>
          <w:color w:val="000000"/>
          <w:sz w:val="22"/>
          <w:szCs w:val="22"/>
        </w:rPr>
      </w:pPr>
      <w:del w:id="87" w:author="Microsoft Office User" w:date="2021-05-05T16:40:00Z">
        <w:r w:rsidDel="00C153BA">
          <w:rPr>
            <w:rFonts w:ascii="Arial" w:eastAsia="Times New Roman" w:hAnsi="Arial" w:cs="Arial"/>
            <w:color w:val="000000"/>
            <w:sz w:val="22"/>
            <w:szCs w:val="22"/>
          </w:rPr>
          <w:delText>Using psychometric testing</w:delText>
        </w:r>
      </w:del>
      <w:ins w:id="88" w:author="Microsoft Office User" w:date="2021-05-05T16:40:00Z">
        <w:r w:rsidR="00C153BA">
          <w:rPr>
            <w:rFonts w:ascii="Arial" w:eastAsia="Times New Roman" w:hAnsi="Arial" w:cs="Arial"/>
            <w:color w:val="000000"/>
            <w:sz w:val="22"/>
            <w:szCs w:val="22"/>
          </w:rPr>
          <w:t xml:space="preserve">In a </w:t>
        </w:r>
      </w:ins>
      <w:ins w:id="89" w:author="Microsoft Office User" w:date="2021-05-05T16:41:00Z">
        <w:r w:rsidR="00C153BA">
          <w:rPr>
            <w:rFonts w:ascii="Arial" w:eastAsia="Times New Roman" w:hAnsi="Arial" w:cs="Arial"/>
            <w:color w:val="000000"/>
            <w:sz w:val="22"/>
            <w:szCs w:val="22"/>
          </w:rPr>
          <w:t>group</w:t>
        </w:r>
      </w:ins>
      <w:ins w:id="90" w:author="Microsoft Office User" w:date="2021-05-05T16:40:00Z">
        <w:r w:rsidR="00C153BA">
          <w:rPr>
            <w:rFonts w:ascii="Arial" w:eastAsia="Times New Roman" w:hAnsi="Arial" w:cs="Arial"/>
            <w:color w:val="000000"/>
            <w:sz w:val="22"/>
            <w:szCs w:val="22"/>
          </w:rPr>
          <w:t xml:space="preserve"> of mice</w:t>
        </w:r>
      </w:ins>
      <w:ins w:id="91" w:author="Microsoft Office User" w:date="2021-05-05T16:41:00Z">
        <w:r w:rsidR="00C153BA">
          <w:rPr>
            <w:rFonts w:ascii="Arial" w:eastAsia="Times New Roman" w:hAnsi="Arial" w:cs="Arial"/>
            <w:color w:val="000000"/>
            <w:sz w:val="22"/>
            <w:szCs w:val="22"/>
          </w:rPr>
          <w:t xml:space="preserve"> (n = 4)</w:t>
        </w:r>
      </w:ins>
      <w:ins w:id="92" w:author="Microsoft Office User" w:date="2021-05-05T16:40:00Z">
        <w:r w:rsidR="00C153BA">
          <w:rPr>
            <w:rFonts w:ascii="Arial" w:eastAsia="Times New Roman" w:hAnsi="Arial" w:cs="Arial"/>
            <w:color w:val="000000"/>
            <w:sz w:val="22"/>
            <w:szCs w:val="22"/>
          </w:rPr>
          <w:t xml:space="preserve">, we </w:t>
        </w:r>
      </w:ins>
      <w:ins w:id="93" w:author="Microsoft Office User" w:date="2021-05-05T16:41:00Z">
        <w:r w:rsidR="00C153BA">
          <w:rPr>
            <w:rFonts w:ascii="Arial" w:eastAsia="Times New Roman" w:hAnsi="Arial" w:cs="Arial"/>
            <w:color w:val="000000"/>
            <w:sz w:val="22"/>
            <w:szCs w:val="22"/>
          </w:rPr>
          <w:t xml:space="preserve">presented targets of the same volume in low and high contrast, to </w:t>
        </w:r>
      </w:ins>
      <w:ins w:id="94" w:author="Microsoft Office User" w:date="2021-05-05T16:42:00Z">
        <w:r w:rsidR="00C153BA">
          <w:rPr>
            <w:rFonts w:ascii="Arial" w:eastAsia="Times New Roman" w:hAnsi="Arial" w:cs="Arial"/>
            <w:color w:val="000000"/>
            <w:sz w:val="22"/>
            <w:szCs w:val="22"/>
          </w:rPr>
          <w:t>ensure that the dynamic range of target volumes was matched across cont</w:t>
        </w:r>
      </w:ins>
      <w:ins w:id="95" w:author="Microsoft Office User" w:date="2021-05-06T15:54:00Z">
        <w:r w:rsidR="009F2E3A">
          <w:rPr>
            <w:rFonts w:ascii="Arial" w:eastAsia="Times New Roman" w:hAnsi="Arial" w:cs="Arial"/>
            <w:color w:val="000000"/>
            <w:sz w:val="22"/>
            <w:szCs w:val="22"/>
          </w:rPr>
          <w:t>r</w:t>
        </w:r>
      </w:ins>
      <w:ins w:id="96" w:author="Microsoft Office User" w:date="2021-05-05T16:42:00Z">
        <w:r w:rsidR="00C153BA">
          <w:rPr>
            <w:rFonts w:ascii="Arial" w:eastAsia="Times New Roman" w:hAnsi="Arial" w:cs="Arial"/>
            <w:color w:val="000000"/>
            <w:sz w:val="22"/>
            <w:szCs w:val="22"/>
          </w:rPr>
          <w:t>asts</w:t>
        </w:r>
      </w:ins>
      <w:ins w:id="97" w:author="Microsoft Office User" w:date="2021-05-05T16:43:00Z">
        <w:r w:rsidR="00C153BA">
          <w:rPr>
            <w:rFonts w:ascii="Arial" w:eastAsia="Times New Roman" w:hAnsi="Arial" w:cs="Arial"/>
            <w:color w:val="000000"/>
            <w:sz w:val="22"/>
            <w:szCs w:val="22"/>
          </w:rPr>
          <w:t xml:space="preserve"> (Figure 2d)</w:t>
        </w:r>
      </w:ins>
      <w:ins w:id="98" w:author="Microsoft Office User" w:date="2021-05-05T16:41:00Z">
        <w:r w:rsidR="00C153BA">
          <w:rPr>
            <w:rFonts w:ascii="Arial" w:eastAsia="Times New Roman" w:hAnsi="Arial" w:cs="Arial"/>
            <w:color w:val="000000"/>
            <w:sz w:val="22"/>
            <w:szCs w:val="22"/>
          </w:rPr>
          <w:t>.</w:t>
        </w:r>
      </w:ins>
      <w:del w:id="99" w:author="Microsoft Office User" w:date="2021-05-05T16:41:00Z">
        <w:r w:rsidDel="00C153BA">
          <w:rPr>
            <w:rFonts w:ascii="Arial" w:eastAsia="Times New Roman" w:hAnsi="Arial" w:cs="Arial"/>
            <w:color w:val="000000"/>
            <w:sz w:val="22"/>
            <w:szCs w:val="22"/>
          </w:rPr>
          <w:delText>,</w:delText>
        </w:r>
      </w:del>
      <w:r>
        <w:rPr>
          <w:rFonts w:ascii="Arial" w:eastAsia="Times New Roman" w:hAnsi="Arial" w:cs="Arial"/>
          <w:color w:val="000000"/>
          <w:sz w:val="22"/>
          <w:szCs w:val="22"/>
        </w:rPr>
        <w:t xml:space="preserve"> </w:t>
      </w:r>
      <w:ins w:id="100" w:author="Microsoft Office User" w:date="2021-05-06T15:54:00Z">
        <w:r w:rsidR="009F2E3A">
          <w:rPr>
            <w:rFonts w:ascii="Arial" w:eastAsia="Times New Roman" w:hAnsi="Arial" w:cs="Arial"/>
            <w:color w:val="000000"/>
            <w:sz w:val="22"/>
            <w:szCs w:val="22"/>
          </w:rPr>
          <w:t>W</w:t>
        </w:r>
      </w:ins>
      <w:del w:id="101" w:author="Microsoft Office User" w:date="2021-05-05T16:42:00Z">
        <w:r w:rsidDel="00C153BA">
          <w:rPr>
            <w:rFonts w:ascii="Arial" w:eastAsia="Times New Roman" w:hAnsi="Arial" w:cs="Arial"/>
            <w:color w:val="000000"/>
            <w:sz w:val="22"/>
            <w:szCs w:val="22"/>
          </w:rPr>
          <w:delText>w</w:delText>
        </w:r>
      </w:del>
      <w:r>
        <w:rPr>
          <w:rFonts w:ascii="Arial" w:eastAsia="Times New Roman" w:hAnsi="Arial" w:cs="Arial"/>
          <w:color w:val="000000"/>
          <w:sz w:val="22"/>
          <w:szCs w:val="22"/>
        </w:rPr>
        <w:t xml:space="preserve">e found significantly lower target thresholds </w:t>
      </w:r>
      <w:r w:rsidR="008A3F40">
        <w:rPr>
          <w:rFonts w:ascii="Arial" w:eastAsia="Times New Roman" w:hAnsi="Arial" w:cs="Arial"/>
          <w:color w:val="000000"/>
          <w:sz w:val="22"/>
          <w:szCs w:val="22"/>
        </w:rPr>
        <w:t>in low contrast (</w:t>
      </w:r>
      <w:r w:rsidR="008A3F40">
        <w:rPr>
          <w:rFonts w:ascii="Arial" w:eastAsia="Times New Roman" w:hAnsi="Arial" w:cs="Arial"/>
          <w:i/>
          <w:iCs/>
          <w:color w:val="000000"/>
          <w:sz w:val="22"/>
          <w:szCs w:val="22"/>
        </w:rPr>
        <w:t xml:space="preserve">M </w:t>
      </w:r>
      <w:r w:rsidR="008A3F40">
        <w:rPr>
          <w:rFonts w:ascii="Arial" w:eastAsia="Times New Roman" w:hAnsi="Arial" w:cs="Arial"/>
          <w:color w:val="000000"/>
          <w:sz w:val="22"/>
          <w:szCs w:val="22"/>
        </w:rPr>
        <w:t xml:space="preserve">= 5.33,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2.46) compared to high contrast (</w:t>
      </w:r>
      <w:r w:rsidR="008A3F40">
        <w:rPr>
          <w:rFonts w:ascii="Arial" w:eastAsia="Times New Roman" w:hAnsi="Arial" w:cs="Arial"/>
          <w:i/>
          <w:iCs/>
          <w:color w:val="000000"/>
          <w:sz w:val="22"/>
          <w:szCs w:val="22"/>
        </w:rPr>
        <w:t>M =</w:t>
      </w:r>
      <w:r w:rsidR="008A3F40">
        <w:rPr>
          <w:rFonts w:ascii="Arial" w:eastAsia="Times New Roman" w:hAnsi="Arial" w:cs="Arial"/>
          <w:color w:val="000000"/>
          <w:sz w:val="22"/>
          <w:szCs w:val="22"/>
        </w:rPr>
        <w:t xml:space="preserve"> 12.28, </w:t>
      </w:r>
      <w:r w:rsidR="008A3F40">
        <w:rPr>
          <w:rFonts w:ascii="Arial" w:eastAsia="Times New Roman" w:hAnsi="Arial" w:cs="Arial"/>
          <w:i/>
          <w:iCs/>
          <w:color w:val="000000"/>
          <w:sz w:val="22"/>
          <w:szCs w:val="22"/>
        </w:rPr>
        <w:t xml:space="preserve">SD = </w:t>
      </w:r>
      <w:r w:rsidR="008A3F40">
        <w:rPr>
          <w:rFonts w:ascii="Arial" w:eastAsia="Times New Roman" w:hAnsi="Arial" w:cs="Arial"/>
          <w:color w:val="000000"/>
          <w:sz w:val="22"/>
          <w:szCs w:val="22"/>
        </w:rPr>
        <w:t xml:space="preserve">1.31; paired t-test: </w:t>
      </w:r>
      <w:r w:rsidR="008A3F40" w:rsidRPr="00C72113">
        <w:rPr>
          <w:rFonts w:ascii="Arial" w:eastAsia="Times New Roman" w:hAnsi="Arial" w:cs="Arial"/>
          <w:i/>
          <w:iCs/>
          <w:color w:val="000000"/>
          <w:sz w:val="22"/>
          <w:szCs w:val="22"/>
        </w:rPr>
        <w:t>t(5)</w:t>
      </w:r>
      <w:r w:rsidR="008A3F40">
        <w:rPr>
          <w:rFonts w:ascii="Arial" w:eastAsia="Times New Roman" w:hAnsi="Arial" w:cs="Arial"/>
          <w:color w:val="000000"/>
          <w:sz w:val="22"/>
          <w:szCs w:val="22"/>
        </w:rPr>
        <w:t xml:space="preserve"> = -4.38, </w:t>
      </w:r>
      <w:r w:rsidR="008A3F40" w:rsidRPr="00C72113">
        <w:rPr>
          <w:rFonts w:ascii="Arial" w:eastAsia="Times New Roman" w:hAnsi="Arial" w:cs="Arial"/>
          <w:i/>
          <w:iCs/>
          <w:color w:val="000000"/>
          <w:sz w:val="22"/>
          <w:szCs w:val="22"/>
        </w:rPr>
        <w:t>p</w:t>
      </w:r>
      <w:r w:rsidR="008A3F40">
        <w:rPr>
          <w:rFonts w:ascii="Arial" w:eastAsia="Times New Roman" w:hAnsi="Arial" w:cs="Arial"/>
          <w:color w:val="000000"/>
          <w:sz w:val="22"/>
          <w:szCs w:val="22"/>
        </w:rPr>
        <w:t xml:space="preserve"> = </w:t>
      </w:r>
      <w:r w:rsidR="002120D3">
        <w:rPr>
          <w:rFonts w:ascii="Arial" w:eastAsia="Times New Roman" w:hAnsi="Arial" w:cs="Arial"/>
          <w:color w:val="000000"/>
          <w:sz w:val="22"/>
          <w:szCs w:val="22"/>
        </w:rPr>
        <w:t>0</w:t>
      </w:r>
      <w:r w:rsidR="008A3F40">
        <w:rPr>
          <w:rFonts w:ascii="Arial" w:eastAsia="Times New Roman" w:hAnsi="Arial" w:cs="Arial"/>
          <w:color w:val="000000"/>
          <w:sz w:val="22"/>
          <w:szCs w:val="22"/>
        </w:rPr>
        <w:t>.007</w:t>
      </w:r>
      <w:r w:rsidR="00526203">
        <w:rPr>
          <w:rFonts w:ascii="Arial" w:eastAsia="Times New Roman" w:hAnsi="Arial" w:cs="Arial"/>
          <w:color w:val="000000"/>
          <w:sz w:val="22"/>
          <w:szCs w:val="22"/>
        </w:rPr>
        <w:t>;</w:t>
      </w:r>
      <w:r w:rsidR="008A3F40">
        <w:rPr>
          <w:rFonts w:ascii="Arial" w:eastAsia="Times New Roman" w:hAnsi="Arial" w:cs="Arial"/>
          <w:color w:val="000000"/>
          <w:sz w:val="22"/>
          <w:szCs w:val="22"/>
        </w:rPr>
        <w:t xml:space="preserve"> Figure 2e)</w:t>
      </w:r>
      <w:r w:rsidR="002120D3">
        <w:rPr>
          <w:rFonts w:ascii="Arial" w:eastAsia="Times New Roman" w:hAnsi="Arial" w:cs="Arial"/>
          <w:color w:val="000000"/>
          <w:sz w:val="22"/>
          <w:szCs w:val="22"/>
        </w:rPr>
        <w:t xml:space="preserve"> and significantly higher psychometric slopes in low contrast (</w:t>
      </w:r>
      <w:r w:rsidR="002120D3">
        <w:rPr>
          <w:rFonts w:ascii="Arial" w:eastAsia="Times New Roman" w:hAnsi="Arial" w:cs="Arial"/>
          <w:i/>
          <w:iCs/>
          <w:color w:val="000000"/>
          <w:sz w:val="22"/>
          <w:szCs w:val="22"/>
        </w:rPr>
        <w:t xml:space="preserve">M </w:t>
      </w:r>
      <w:r w:rsidR="002120D3">
        <w:rPr>
          <w:rFonts w:ascii="Arial" w:eastAsia="Times New Roman" w:hAnsi="Arial" w:cs="Arial"/>
          <w:color w:val="000000"/>
          <w:sz w:val="22"/>
          <w:szCs w:val="22"/>
        </w:rPr>
        <w:t>= 0.054</w:t>
      </w:r>
      <w:ins w:id="102" w:author="Microsoft Office User" w:date="2021-05-06T15:54:00Z">
        <w:r w:rsidR="009F2E3A">
          <w:rPr>
            <w:rFonts w:ascii="Arial" w:eastAsia="Times New Roman" w:hAnsi="Arial" w:cs="Arial"/>
            <w:color w:val="000000"/>
            <w:sz w:val="22"/>
            <w:szCs w:val="22"/>
          </w:rPr>
          <w:t>,</w:t>
        </w:r>
      </w:ins>
      <w:r w:rsidR="002120D3">
        <w:rPr>
          <w:rFonts w:ascii="Arial" w:eastAsia="Times New Roman" w:hAnsi="Arial" w:cs="Arial"/>
          <w:color w:val="000000"/>
          <w:sz w:val="22"/>
          <w:szCs w:val="22"/>
        </w:rPr>
        <w:t xml:space="preserve"> </w:t>
      </w:r>
      <w:r w:rsidR="002120D3">
        <w:rPr>
          <w:rFonts w:ascii="Arial" w:eastAsia="Times New Roman" w:hAnsi="Arial" w:cs="Arial"/>
          <w:i/>
          <w:iCs/>
          <w:color w:val="000000"/>
          <w:sz w:val="22"/>
          <w:szCs w:val="22"/>
        </w:rPr>
        <w:t xml:space="preserve">SD = </w:t>
      </w:r>
      <w:r w:rsidR="002120D3">
        <w:rPr>
          <w:rFonts w:ascii="Arial" w:eastAsia="Times New Roman" w:hAnsi="Arial" w:cs="Arial"/>
          <w:color w:val="000000"/>
          <w:sz w:val="22"/>
          <w:szCs w:val="22"/>
        </w:rPr>
        <w:t>0.007) compared to high contrast (</w:t>
      </w:r>
      <w:r w:rsidR="002120D3">
        <w:rPr>
          <w:rFonts w:ascii="Arial" w:eastAsia="Times New Roman" w:hAnsi="Arial" w:cs="Arial"/>
          <w:i/>
          <w:iCs/>
          <w:color w:val="000000"/>
          <w:sz w:val="22"/>
          <w:szCs w:val="22"/>
        </w:rPr>
        <w:t>M =</w:t>
      </w:r>
      <w:r w:rsidR="002120D3">
        <w:rPr>
          <w:rFonts w:ascii="Arial" w:eastAsia="Times New Roman" w:hAnsi="Arial" w:cs="Arial"/>
          <w:color w:val="000000"/>
          <w:sz w:val="22"/>
          <w:szCs w:val="22"/>
        </w:rPr>
        <w:t xml:space="preserve"> 0.038, </w:t>
      </w:r>
      <w:r w:rsidR="002120D3">
        <w:rPr>
          <w:rFonts w:ascii="Arial" w:eastAsia="Times New Roman" w:hAnsi="Arial" w:cs="Arial"/>
          <w:i/>
          <w:iCs/>
          <w:color w:val="000000"/>
          <w:sz w:val="22"/>
          <w:szCs w:val="22"/>
        </w:rPr>
        <w:t xml:space="preserve">SD = </w:t>
      </w:r>
      <w:r w:rsidR="002120D3">
        <w:rPr>
          <w:rFonts w:ascii="Arial" w:eastAsia="Times New Roman" w:hAnsi="Arial" w:cs="Arial"/>
          <w:color w:val="000000"/>
          <w:sz w:val="22"/>
          <w:szCs w:val="22"/>
        </w:rPr>
        <w:t xml:space="preserve">0.002; paired t-test: </w:t>
      </w:r>
      <w:r w:rsidR="002120D3" w:rsidRPr="00C72113">
        <w:rPr>
          <w:rFonts w:ascii="Arial" w:eastAsia="Times New Roman" w:hAnsi="Arial" w:cs="Arial"/>
          <w:i/>
          <w:iCs/>
          <w:color w:val="000000"/>
          <w:sz w:val="22"/>
          <w:szCs w:val="22"/>
        </w:rPr>
        <w:t>t(5)</w:t>
      </w:r>
      <w:r w:rsidR="002120D3">
        <w:rPr>
          <w:rFonts w:ascii="Arial" w:eastAsia="Times New Roman" w:hAnsi="Arial" w:cs="Arial"/>
          <w:color w:val="000000"/>
          <w:sz w:val="22"/>
          <w:szCs w:val="22"/>
        </w:rPr>
        <w:t xml:space="preserve"> = 3.86, </w:t>
      </w:r>
      <w:r w:rsidR="002120D3" w:rsidRPr="00C72113">
        <w:rPr>
          <w:rFonts w:ascii="Arial" w:eastAsia="Times New Roman" w:hAnsi="Arial" w:cs="Arial"/>
          <w:i/>
          <w:iCs/>
          <w:color w:val="000000"/>
          <w:sz w:val="22"/>
          <w:szCs w:val="22"/>
        </w:rPr>
        <w:t>p</w:t>
      </w:r>
      <w:r w:rsidR="002120D3">
        <w:rPr>
          <w:rFonts w:ascii="Arial" w:eastAsia="Times New Roman" w:hAnsi="Arial" w:cs="Arial"/>
          <w:color w:val="000000"/>
          <w:sz w:val="22"/>
          <w:szCs w:val="22"/>
        </w:rPr>
        <w:t xml:space="preserve"> = 0.012</w:t>
      </w:r>
      <w:r w:rsidR="00526203">
        <w:rPr>
          <w:rFonts w:ascii="Arial" w:eastAsia="Times New Roman" w:hAnsi="Arial" w:cs="Arial"/>
          <w:color w:val="000000"/>
          <w:sz w:val="22"/>
          <w:szCs w:val="22"/>
        </w:rPr>
        <w:t>;</w:t>
      </w:r>
      <w:r w:rsidR="002120D3">
        <w:rPr>
          <w:rFonts w:ascii="Arial" w:eastAsia="Times New Roman" w:hAnsi="Arial" w:cs="Arial"/>
          <w:color w:val="000000"/>
          <w:sz w:val="22"/>
          <w:szCs w:val="22"/>
        </w:rPr>
        <w:t xml:space="preserve"> Figure 2f).</w:t>
      </w:r>
      <w:ins w:id="103" w:author="Microsoft Office User" w:date="2021-05-05T16:43:00Z">
        <w:r w:rsidR="00C153BA">
          <w:rPr>
            <w:rFonts w:ascii="Arial" w:eastAsia="Times New Roman" w:hAnsi="Arial" w:cs="Arial"/>
            <w:color w:val="000000"/>
            <w:sz w:val="22"/>
            <w:szCs w:val="22"/>
          </w:rPr>
          <w:t xml:space="preserve"> These results demonstrate that </w:t>
        </w:r>
      </w:ins>
      <w:ins w:id="104" w:author="Microsoft Office User" w:date="2021-05-05T16:44:00Z">
        <w:r w:rsidR="00C153BA">
          <w:rPr>
            <w:rFonts w:ascii="Arial" w:eastAsia="Times New Roman" w:hAnsi="Arial" w:cs="Arial"/>
            <w:color w:val="000000"/>
            <w:sz w:val="22"/>
            <w:szCs w:val="22"/>
          </w:rPr>
          <w:t xml:space="preserve">background contrast </w:t>
        </w:r>
      </w:ins>
      <w:ins w:id="105" w:author="Microsoft Office User" w:date="2021-05-05T16:46:00Z">
        <w:r w:rsidR="007F6CC3">
          <w:rPr>
            <w:rFonts w:ascii="Arial" w:eastAsia="Times New Roman" w:hAnsi="Arial" w:cs="Arial"/>
            <w:color w:val="000000"/>
            <w:sz w:val="22"/>
            <w:szCs w:val="22"/>
          </w:rPr>
          <w:t>has a substantial impact on task performance, and that mice are mor</w:t>
        </w:r>
      </w:ins>
      <w:ins w:id="106" w:author="Microsoft Office User" w:date="2021-05-05T16:47:00Z">
        <w:r w:rsidR="007F6CC3">
          <w:rPr>
            <w:rFonts w:ascii="Arial" w:eastAsia="Times New Roman" w:hAnsi="Arial" w:cs="Arial"/>
            <w:color w:val="000000"/>
            <w:sz w:val="22"/>
            <w:szCs w:val="22"/>
          </w:rPr>
          <w:t>e sensitive to targets presented in low contrast.</w:t>
        </w:r>
      </w:ins>
      <w:del w:id="107" w:author="Microsoft Office User" w:date="2021-05-05T16:43:00Z">
        <w:r w:rsidR="002120D3" w:rsidDel="00C153BA">
          <w:rPr>
            <w:rFonts w:ascii="Arial" w:eastAsia="Times New Roman" w:hAnsi="Arial" w:cs="Arial"/>
            <w:color w:val="000000"/>
            <w:sz w:val="22"/>
            <w:szCs w:val="22"/>
          </w:rPr>
          <w:delText xml:space="preserve"> </w:delText>
        </w:r>
      </w:del>
    </w:p>
    <w:p w14:paraId="2531941B" w14:textId="6462416C" w:rsidR="00C72815" w:rsidRDefault="002120D3" w:rsidP="008A3F40">
      <w:pPr>
        <w:ind w:firstLine="720"/>
        <w:jc w:val="both"/>
        <w:rPr>
          <w:rFonts w:ascii="Arial" w:eastAsia="Times New Roman" w:hAnsi="Arial" w:cs="Arial"/>
          <w:color w:val="000000"/>
          <w:sz w:val="22"/>
          <w:szCs w:val="22"/>
        </w:rPr>
      </w:pPr>
      <w:r>
        <w:rPr>
          <w:rFonts w:ascii="Arial" w:eastAsia="Times New Roman" w:hAnsi="Arial" w:cs="Arial"/>
          <w:color w:val="000000"/>
          <w:sz w:val="22"/>
          <w:szCs w:val="22"/>
        </w:rPr>
        <w:t xml:space="preserve">To assess behavioral adaptation to the background contrast, we presented targets at threshold volume at variable delays following the contrast transition. </w:t>
      </w:r>
      <w:r w:rsidR="005A3A78">
        <w:rPr>
          <w:rFonts w:ascii="Arial" w:eastAsia="Times New Roman" w:hAnsi="Arial" w:cs="Arial"/>
          <w:color w:val="000000"/>
          <w:sz w:val="22"/>
          <w:szCs w:val="22"/>
        </w:rPr>
        <w:t xml:space="preserve">We observed behavioral time-courses consistent with our model: in high contrast, </w:t>
      </w:r>
      <w:commentRangeStart w:id="108"/>
      <w:commentRangeStart w:id="109"/>
      <w:r w:rsidR="005A3A78">
        <w:rPr>
          <w:rFonts w:ascii="Arial" w:eastAsia="Times New Roman" w:hAnsi="Arial" w:cs="Arial"/>
          <w:color w:val="000000"/>
          <w:sz w:val="22"/>
          <w:szCs w:val="22"/>
        </w:rPr>
        <w:t xml:space="preserve">mice initially were able to detect targets with high accuracy which fell off over time, while in low contrast we observed increasing detection rates over time </w:t>
      </w:r>
      <w:commentRangeEnd w:id="108"/>
      <w:r w:rsidR="005A3A78">
        <w:rPr>
          <w:rStyle w:val="CommentReference"/>
        </w:rPr>
        <w:commentReference w:id="108"/>
      </w:r>
      <w:commentRangeEnd w:id="109"/>
      <w:r w:rsidR="00286498">
        <w:rPr>
          <w:rStyle w:val="CommentReference"/>
        </w:rPr>
        <w:commentReference w:id="109"/>
      </w:r>
      <w:r w:rsidR="005A3A78">
        <w:rPr>
          <w:rFonts w:ascii="Arial" w:eastAsia="Times New Roman" w:hAnsi="Arial" w:cs="Arial"/>
          <w:color w:val="000000"/>
          <w:sz w:val="22"/>
          <w:szCs w:val="22"/>
        </w:rPr>
        <w:t>(Figure 2g).</w:t>
      </w:r>
      <w:ins w:id="110" w:author="Microsoft Office User" w:date="2021-05-06T15:55:00Z">
        <w:r w:rsidR="009F2E3A">
          <w:rPr>
            <w:rFonts w:ascii="Arial" w:eastAsia="Times New Roman" w:hAnsi="Arial" w:cs="Arial"/>
            <w:color w:val="000000"/>
            <w:sz w:val="22"/>
            <w:szCs w:val="22"/>
          </w:rPr>
          <w:t xml:space="preserve"> </w:t>
        </w:r>
      </w:ins>
      <w:ins w:id="111" w:author="Microsoft Office User" w:date="2021-05-06T15:57:00Z">
        <w:r w:rsidR="009F2E3A">
          <w:rPr>
            <w:rFonts w:ascii="Arial" w:eastAsia="Times New Roman" w:hAnsi="Arial" w:cs="Arial"/>
            <w:color w:val="000000"/>
            <w:sz w:val="22"/>
            <w:szCs w:val="22"/>
          </w:rPr>
          <w:t xml:space="preserve">We next quantified the speed of </w:t>
        </w:r>
        <w:r w:rsidR="009F2E3A">
          <w:rPr>
            <w:rFonts w:ascii="Arial" w:eastAsia="Times New Roman" w:hAnsi="Arial" w:cs="Arial"/>
            <w:color w:val="000000"/>
            <w:sz w:val="22"/>
            <w:szCs w:val="22"/>
          </w:rPr>
          <w:lastRenderedPageBreak/>
          <w:t xml:space="preserve">behavioral adaptation in each contrast. First, we found that in high contrast, the first significant </w:t>
        </w:r>
      </w:ins>
      <w:ins w:id="112" w:author="Microsoft Office User" w:date="2021-05-06T15:58:00Z">
        <w:r w:rsidR="009F2E3A">
          <w:rPr>
            <w:rFonts w:ascii="Arial" w:eastAsia="Times New Roman" w:hAnsi="Arial" w:cs="Arial"/>
            <w:color w:val="000000"/>
            <w:sz w:val="22"/>
            <w:szCs w:val="22"/>
          </w:rPr>
          <w:t>drop in performance occurred between the first two time points, while in low contrast the first significant increase in performance occurred between the first and third time points (</w:t>
        </w:r>
      </w:ins>
      <w:ins w:id="113" w:author="Microsoft Office User" w:date="2021-05-06T16:11:00Z">
        <w:r w:rsidR="00352A0E">
          <w:rPr>
            <w:rFonts w:ascii="Arial" w:eastAsia="Times New Roman" w:hAnsi="Arial" w:cs="Arial"/>
            <w:color w:val="000000"/>
            <w:sz w:val="22"/>
            <w:szCs w:val="22"/>
          </w:rPr>
          <w:t xml:space="preserve">Figure 2g, </w:t>
        </w:r>
      </w:ins>
      <w:ins w:id="114" w:author="Microsoft Office User" w:date="2021-05-06T15:58:00Z">
        <w:r w:rsidR="009F2E3A">
          <w:rPr>
            <w:rFonts w:ascii="Arial" w:eastAsia="Times New Roman" w:hAnsi="Arial" w:cs="Arial"/>
            <w:color w:val="000000"/>
            <w:sz w:val="22"/>
            <w:szCs w:val="22"/>
          </w:rPr>
          <w:t>Table 1).</w:t>
        </w:r>
      </w:ins>
      <w:r w:rsidR="005A3A78">
        <w:rPr>
          <w:rFonts w:ascii="Arial" w:eastAsia="Times New Roman" w:hAnsi="Arial" w:cs="Arial"/>
          <w:color w:val="000000"/>
          <w:sz w:val="22"/>
          <w:szCs w:val="22"/>
        </w:rPr>
        <w:t xml:space="preserve"> </w:t>
      </w:r>
      <w:ins w:id="115" w:author="Microsoft Office User" w:date="2021-05-06T16:12:00Z">
        <w:r w:rsidR="00352A0E">
          <w:rPr>
            <w:rFonts w:ascii="Arial" w:eastAsia="Times New Roman" w:hAnsi="Arial" w:cs="Arial"/>
            <w:color w:val="000000"/>
            <w:sz w:val="22"/>
            <w:szCs w:val="22"/>
          </w:rPr>
          <w:t>Then, b</w:t>
        </w:r>
      </w:ins>
      <w:del w:id="116" w:author="Microsoft Office User" w:date="2021-05-06T16:12:00Z">
        <w:r w:rsidR="005A3A78" w:rsidDel="00352A0E">
          <w:rPr>
            <w:rFonts w:ascii="Arial" w:eastAsia="Times New Roman" w:hAnsi="Arial" w:cs="Arial"/>
            <w:color w:val="000000"/>
            <w:sz w:val="22"/>
            <w:szCs w:val="22"/>
          </w:rPr>
          <w:delText>B</w:delText>
        </w:r>
      </w:del>
      <w:r w:rsidR="005A3A78">
        <w:rPr>
          <w:rFonts w:ascii="Arial" w:eastAsia="Times New Roman" w:hAnsi="Arial" w:cs="Arial"/>
          <w:color w:val="000000"/>
          <w:sz w:val="22"/>
          <w:szCs w:val="22"/>
        </w:rPr>
        <w:t>y fitting each mouse’s adaptation time-course with an exponential function and comparing time constants for each contrast, we also found that behavioral adaptation is significantly faster in high contrast</w:t>
      </w:r>
      <w:r>
        <w:rPr>
          <w:rFonts w:ascii="Arial" w:eastAsia="Times New Roman" w:hAnsi="Arial" w:cs="Arial"/>
          <w:color w:val="000000"/>
          <w:sz w:val="22"/>
          <w:szCs w:val="22"/>
        </w:rPr>
        <w:t xml:space="preserve"> (</w:t>
      </w:r>
      <w:proofErr w:type="spellStart"/>
      <w:r>
        <w:rPr>
          <w:rFonts w:ascii="Arial" w:eastAsia="Times New Roman" w:hAnsi="Arial" w:cs="Arial"/>
          <w:i/>
          <w:iCs/>
          <w:color w:val="000000"/>
          <w:sz w:val="22"/>
          <w:szCs w:val="22"/>
        </w:rPr>
        <w:t>Mdn</w:t>
      </w:r>
      <w:proofErr w:type="spellEnd"/>
      <w:r>
        <w:rPr>
          <w:rFonts w:ascii="Arial" w:eastAsia="Times New Roman" w:hAnsi="Arial" w:cs="Arial"/>
          <w:i/>
          <w:iCs/>
          <w:color w:val="000000"/>
          <w:sz w:val="22"/>
          <w:szCs w:val="22"/>
        </w:rPr>
        <w:t xml:space="preserve"> </w:t>
      </w:r>
      <w:r>
        <w:rPr>
          <w:rFonts w:ascii="Arial" w:eastAsia="Times New Roman" w:hAnsi="Arial" w:cs="Arial"/>
          <w:color w:val="000000"/>
          <w:sz w:val="22"/>
          <w:szCs w:val="22"/>
        </w:rPr>
        <w:t>= 0.</w:t>
      </w:r>
      <w:del w:id="117" w:author="Microsoft Office User" w:date="2021-05-06T16:10:00Z">
        <w:r w:rsidDel="00352A0E">
          <w:rPr>
            <w:rFonts w:ascii="Arial" w:eastAsia="Times New Roman" w:hAnsi="Arial" w:cs="Arial"/>
            <w:color w:val="000000"/>
            <w:sz w:val="22"/>
            <w:szCs w:val="22"/>
          </w:rPr>
          <w:delText>013</w:delText>
        </w:r>
      </w:del>
      <w:ins w:id="118" w:author="Microsoft Office User" w:date="2021-05-06T16:10:00Z">
        <w:r w:rsidR="00352A0E">
          <w:rPr>
            <w:rFonts w:ascii="Arial" w:eastAsia="Times New Roman" w:hAnsi="Arial" w:cs="Arial"/>
            <w:color w:val="000000"/>
            <w:sz w:val="22"/>
            <w:szCs w:val="22"/>
          </w:rPr>
          <w:t>023</w:t>
        </w:r>
      </w:ins>
      <w:r>
        <w:rPr>
          <w:rFonts w:ascii="Arial" w:eastAsia="Times New Roman" w:hAnsi="Arial" w:cs="Arial"/>
          <w:color w:val="000000"/>
          <w:sz w:val="22"/>
          <w:szCs w:val="22"/>
        </w:rPr>
        <w:t>)</w:t>
      </w:r>
      <w:r w:rsidR="005A3A78">
        <w:rPr>
          <w:rFonts w:ascii="Arial" w:eastAsia="Times New Roman" w:hAnsi="Arial" w:cs="Arial"/>
          <w:color w:val="000000"/>
          <w:sz w:val="22"/>
          <w:szCs w:val="22"/>
        </w:rPr>
        <w:t xml:space="preserve"> compared to low contrast</w:t>
      </w:r>
      <w:r>
        <w:rPr>
          <w:rFonts w:ascii="Arial" w:eastAsia="Times New Roman" w:hAnsi="Arial" w:cs="Arial"/>
          <w:color w:val="000000"/>
          <w:sz w:val="22"/>
          <w:szCs w:val="22"/>
        </w:rPr>
        <w:t xml:space="preserve"> (</w:t>
      </w:r>
      <w:proofErr w:type="spellStart"/>
      <w:r>
        <w:rPr>
          <w:rFonts w:ascii="Arial" w:eastAsia="Times New Roman" w:hAnsi="Arial" w:cs="Arial"/>
          <w:i/>
          <w:iCs/>
          <w:color w:val="000000"/>
          <w:sz w:val="22"/>
          <w:szCs w:val="22"/>
        </w:rPr>
        <w:t>Mdn</w:t>
      </w:r>
      <w:proofErr w:type="spellEnd"/>
      <w:r>
        <w:rPr>
          <w:rFonts w:ascii="Arial" w:eastAsia="Times New Roman" w:hAnsi="Arial" w:cs="Arial"/>
          <w:i/>
          <w:iCs/>
          <w:color w:val="000000"/>
          <w:sz w:val="22"/>
          <w:szCs w:val="22"/>
        </w:rPr>
        <w:t xml:space="preserve"> = </w:t>
      </w:r>
      <w:r>
        <w:rPr>
          <w:rFonts w:ascii="Arial" w:eastAsia="Times New Roman" w:hAnsi="Arial" w:cs="Arial"/>
          <w:color w:val="000000"/>
          <w:sz w:val="22"/>
          <w:szCs w:val="22"/>
        </w:rPr>
        <w:t>0.128;</w:t>
      </w:r>
      <w:r w:rsidR="005A3A78">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Wilcoxon rank-sum test: </w:t>
      </w:r>
      <w:del w:id="119" w:author="Microsoft Office User" w:date="2021-05-06T16:11:00Z">
        <w:r w:rsidDel="00352A0E">
          <w:rPr>
            <w:rFonts w:ascii="Arial" w:eastAsia="Times New Roman" w:hAnsi="Arial" w:cs="Arial"/>
            <w:i/>
            <w:iCs/>
            <w:color w:val="000000"/>
            <w:sz w:val="22"/>
            <w:szCs w:val="22"/>
          </w:rPr>
          <w:delText xml:space="preserve">T </w:delText>
        </w:r>
        <w:r w:rsidDel="00352A0E">
          <w:rPr>
            <w:rFonts w:ascii="Arial" w:eastAsia="Times New Roman" w:hAnsi="Arial" w:cs="Arial"/>
            <w:color w:val="000000"/>
            <w:sz w:val="22"/>
            <w:szCs w:val="22"/>
          </w:rPr>
          <w:delText xml:space="preserve"> </w:delText>
        </w:r>
      </w:del>
      <w:ins w:id="120" w:author="Microsoft Office User" w:date="2021-05-06T16:11:00Z">
        <w:r w:rsidR="00352A0E">
          <w:rPr>
            <w:rFonts w:ascii="Arial" w:eastAsia="Times New Roman" w:hAnsi="Arial" w:cs="Arial"/>
            <w:i/>
            <w:iCs/>
            <w:color w:val="000000"/>
            <w:sz w:val="22"/>
            <w:szCs w:val="22"/>
          </w:rPr>
          <w:t xml:space="preserve">rank </w:t>
        </w:r>
        <w:r w:rsidR="00352A0E">
          <w:rPr>
            <w:rFonts w:ascii="Arial" w:eastAsia="Times New Roman" w:hAnsi="Arial" w:cs="Arial"/>
            <w:color w:val="000000"/>
            <w:sz w:val="22"/>
            <w:szCs w:val="22"/>
          </w:rPr>
          <w:t xml:space="preserve"> </w:t>
        </w:r>
      </w:ins>
      <w:r>
        <w:rPr>
          <w:rFonts w:ascii="Arial" w:eastAsia="Times New Roman" w:hAnsi="Arial" w:cs="Arial"/>
          <w:color w:val="000000"/>
          <w:sz w:val="22"/>
          <w:szCs w:val="22"/>
        </w:rPr>
        <w:t xml:space="preserve">= </w:t>
      </w:r>
      <w:ins w:id="121" w:author="Microsoft Office User" w:date="2021-05-06T16:10:00Z">
        <w:r w:rsidR="00352A0E">
          <w:rPr>
            <w:rFonts w:ascii="Arial" w:eastAsia="Times New Roman" w:hAnsi="Arial" w:cs="Arial"/>
            <w:color w:val="000000"/>
            <w:sz w:val="22"/>
            <w:szCs w:val="22"/>
          </w:rPr>
          <w:t>547</w:t>
        </w:r>
      </w:ins>
      <w:del w:id="122" w:author="Microsoft Office User" w:date="2021-05-06T16:10:00Z">
        <w:r w:rsidDel="00352A0E">
          <w:rPr>
            <w:rFonts w:ascii="Arial" w:eastAsia="Times New Roman" w:hAnsi="Arial" w:cs="Arial"/>
            <w:color w:val="000000"/>
            <w:sz w:val="22"/>
            <w:szCs w:val="22"/>
          </w:rPr>
          <w:delText>475</w:delText>
        </w:r>
      </w:del>
      <w:r>
        <w:rPr>
          <w:rFonts w:ascii="Arial" w:eastAsia="Times New Roman" w:hAnsi="Arial" w:cs="Arial"/>
          <w:color w:val="000000"/>
          <w:sz w:val="22"/>
          <w:szCs w:val="22"/>
        </w:rPr>
        <w:t xml:space="preserve">, </w:t>
      </w:r>
      <w:del w:id="123" w:author="Microsoft Office User" w:date="2021-05-06T16:11:00Z">
        <w:r w:rsidRPr="00C72113" w:rsidDel="00352A0E">
          <w:rPr>
            <w:rFonts w:ascii="Arial" w:eastAsia="Times New Roman" w:hAnsi="Arial" w:cs="Arial"/>
            <w:i/>
            <w:iCs/>
            <w:color w:val="000000"/>
            <w:sz w:val="22"/>
            <w:szCs w:val="22"/>
          </w:rPr>
          <w:delText>z</w:delText>
        </w:r>
        <w:r w:rsidDel="00352A0E">
          <w:rPr>
            <w:rFonts w:ascii="Arial" w:eastAsia="Times New Roman" w:hAnsi="Arial" w:cs="Arial"/>
            <w:color w:val="000000"/>
            <w:sz w:val="22"/>
            <w:szCs w:val="22"/>
          </w:rPr>
          <w:delText xml:space="preserve"> </w:delText>
        </w:r>
      </w:del>
      <w:ins w:id="124" w:author="Microsoft Office User" w:date="2021-05-06T16:11:00Z">
        <w:r w:rsidR="00352A0E">
          <w:rPr>
            <w:rFonts w:ascii="Arial" w:eastAsia="Times New Roman" w:hAnsi="Arial" w:cs="Arial"/>
            <w:i/>
            <w:iCs/>
            <w:color w:val="000000"/>
            <w:sz w:val="22"/>
            <w:szCs w:val="22"/>
          </w:rPr>
          <w:t>Z</w:t>
        </w:r>
        <w:r w:rsidR="00352A0E">
          <w:rPr>
            <w:rFonts w:ascii="Arial" w:eastAsia="Times New Roman" w:hAnsi="Arial" w:cs="Arial"/>
            <w:color w:val="000000"/>
            <w:sz w:val="22"/>
            <w:szCs w:val="22"/>
          </w:rPr>
          <w:t xml:space="preserve"> </w:t>
        </w:r>
      </w:ins>
      <w:r>
        <w:rPr>
          <w:rFonts w:ascii="Arial" w:eastAsia="Times New Roman" w:hAnsi="Arial" w:cs="Arial"/>
          <w:color w:val="000000"/>
          <w:sz w:val="22"/>
          <w:szCs w:val="22"/>
        </w:rPr>
        <w:t>= 2.</w:t>
      </w:r>
      <w:del w:id="125" w:author="Microsoft Office User" w:date="2021-05-06T16:10:00Z">
        <w:r w:rsidDel="00352A0E">
          <w:rPr>
            <w:rFonts w:ascii="Arial" w:eastAsia="Times New Roman" w:hAnsi="Arial" w:cs="Arial"/>
            <w:color w:val="000000"/>
            <w:sz w:val="22"/>
            <w:szCs w:val="22"/>
          </w:rPr>
          <w:delText>76</w:delText>
        </w:r>
      </w:del>
      <w:ins w:id="126" w:author="Microsoft Office User" w:date="2021-05-06T16:10:00Z">
        <w:r w:rsidR="00352A0E">
          <w:rPr>
            <w:rFonts w:ascii="Arial" w:eastAsia="Times New Roman" w:hAnsi="Arial" w:cs="Arial"/>
            <w:color w:val="000000"/>
            <w:sz w:val="22"/>
            <w:szCs w:val="22"/>
          </w:rPr>
          <w:t>75</w:t>
        </w:r>
      </w:ins>
      <w:r>
        <w:rPr>
          <w:rFonts w:ascii="Arial" w:eastAsia="Times New Roman" w:hAnsi="Arial" w:cs="Arial"/>
          <w:color w:val="000000"/>
          <w:sz w:val="22"/>
          <w:szCs w:val="22"/>
        </w:rPr>
        <w:t xml:space="preserve">, </w:t>
      </w:r>
      <w:r w:rsidRPr="00C72113">
        <w:rPr>
          <w:rFonts w:ascii="Arial" w:eastAsia="Times New Roman" w:hAnsi="Arial" w:cs="Arial"/>
          <w:i/>
          <w:iCs/>
          <w:color w:val="000000"/>
          <w:sz w:val="22"/>
          <w:szCs w:val="22"/>
        </w:rPr>
        <w:t xml:space="preserve">p </w:t>
      </w:r>
      <w:r>
        <w:rPr>
          <w:rFonts w:ascii="Arial" w:eastAsia="Times New Roman" w:hAnsi="Arial" w:cs="Arial"/>
          <w:color w:val="000000"/>
          <w:sz w:val="22"/>
          <w:szCs w:val="22"/>
        </w:rPr>
        <w:t>= 0.006</w:t>
      </w:r>
      <w:r w:rsidR="00526203">
        <w:rPr>
          <w:rFonts w:ascii="Arial" w:eastAsia="Times New Roman" w:hAnsi="Arial" w:cs="Arial"/>
          <w:color w:val="000000"/>
          <w:sz w:val="22"/>
          <w:szCs w:val="22"/>
        </w:rPr>
        <w:t>; Figure 2h</w:t>
      </w:r>
      <w:r w:rsidR="005A3A78">
        <w:rPr>
          <w:rFonts w:ascii="Arial" w:eastAsia="Times New Roman" w:hAnsi="Arial" w:cs="Arial"/>
          <w:color w:val="000000"/>
          <w:sz w:val="22"/>
          <w:szCs w:val="22"/>
        </w:rPr>
        <w:t>).</w:t>
      </w:r>
    </w:p>
    <w:p w14:paraId="450F0E85" w14:textId="77777777" w:rsidR="00C72815" w:rsidRDefault="00C72815">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3C79D7FF" w14:textId="5338CA1C" w:rsidR="005A3A78" w:rsidRDefault="000338CA" w:rsidP="00C72113">
      <w:pPr>
        <w:jc w:val="both"/>
        <w:rPr>
          <w:rFonts w:ascii="Arial" w:eastAsia="Times New Roman" w:hAnsi="Arial" w:cs="Arial"/>
          <w:color w:val="000000"/>
          <w:sz w:val="22"/>
          <w:szCs w:val="22"/>
        </w:rPr>
      </w:pPr>
      <w:ins w:id="127" w:author="Microsoft Office User" w:date="2021-05-06T15:10:00Z">
        <w:r>
          <w:rPr>
            <w:rFonts w:ascii="Arial" w:eastAsia="Times New Roman" w:hAnsi="Arial" w:cs="Arial"/>
            <w:noProof/>
            <w:color w:val="000000"/>
            <w:sz w:val="22"/>
            <w:szCs w:val="22"/>
          </w:rPr>
          <w:lastRenderedPageBreak/>
          <w:drawing>
            <wp:inline distT="0" distB="0" distL="0" distR="0" wp14:anchorId="44AE773A" wp14:editId="59AB4299">
              <wp:extent cx="6858000" cy="273494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734945"/>
                      </a:xfrm>
                      <a:prstGeom prst="rect">
                        <a:avLst/>
                      </a:prstGeom>
                    </pic:spPr>
                  </pic:pic>
                </a:graphicData>
              </a:graphic>
            </wp:inline>
          </w:drawing>
        </w:r>
      </w:ins>
      <w:del w:id="128" w:author="Microsoft Office User" w:date="2021-05-06T15:10:00Z">
        <w:r w:rsidR="00C72815" w:rsidDel="000338CA">
          <w:rPr>
            <w:rFonts w:ascii="Arial" w:eastAsia="Times New Roman" w:hAnsi="Arial" w:cs="Arial"/>
            <w:noProof/>
            <w:color w:val="000000"/>
            <w:sz w:val="22"/>
            <w:szCs w:val="22"/>
          </w:rPr>
          <w:drawing>
            <wp:inline distT="0" distB="0" distL="0" distR="0" wp14:anchorId="620591B2" wp14:editId="6A8DD81C">
              <wp:extent cx="6858000" cy="2729230"/>
              <wp:effectExtent l="0" t="0" r="0" b="127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2729230"/>
                      </a:xfrm>
                      <a:prstGeom prst="rect">
                        <a:avLst/>
                      </a:prstGeom>
                    </pic:spPr>
                  </pic:pic>
                </a:graphicData>
              </a:graphic>
            </wp:inline>
          </w:drawing>
        </w:r>
      </w:del>
    </w:p>
    <w:p w14:paraId="485C7D55" w14:textId="0AE4D4FD" w:rsidR="00C41270" w:rsidRDefault="00C41270" w:rsidP="00C41270">
      <w:pPr>
        <w:jc w:val="both"/>
        <w:rPr>
          <w:rFonts w:ascii="Arial" w:eastAsia="Times New Roman" w:hAnsi="Arial" w:cs="Arial"/>
          <w:b/>
          <w:bCs/>
          <w:color w:val="000000"/>
          <w:sz w:val="20"/>
          <w:szCs w:val="20"/>
        </w:rPr>
      </w:pPr>
      <w:r w:rsidRPr="00A9352F">
        <w:rPr>
          <w:rFonts w:ascii="Arial" w:eastAsia="Times New Roman" w:hAnsi="Arial" w:cs="Arial"/>
          <w:b/>
          <w:bCs/>
          <w:color w:val="000000"/>
          <w:sz w:val="20"/>
          <w:szCs w:val="20"/>
        </w:rPr>
        <w:t>Figure 2.</w:t>
      </w:r>
    </w:p>
    <w:p w14:paraId="1F41033E" w14:textId="1E81490E" w:rsidR="00C41270" w:rsidRPr="00A9352F" w:rsidRDefault="00C41270" w:rsidP="00C41270">
      <w:pPr>
        <w:jc w:val="both"/>
        <w:rPr>
          <w:rFonts w:ascii="Arial" w:eastAsia="Times New Roman" w:hAnsi="Arial" w:cs="Arial"/>
          <w:b/>
          <w:bCs/>
          <w:color w:val="000000"/>
          <w:sz w:val="20"/>
          <w:szCs w:val="20"/>
        </w:rPr>
      </w:pPr>
    </w:p>
    <w:p w14:paraId="1C262171" w14:textId="38003C7C" w:rsidR="00C41270" w:rsidRPr="00A9352F" w:rsidRDefault="00C41270" w:rsidP="00C41270">
      <w:pPr>
        <w:pStyle w:val="ListParagraph"/>
        <w:numPr>
          <w:ilvl w:val="0"/>
          <w:numId w:val="1"/>
        </w:numPr>
        <w:jc w:val="both"/>
        <w:rPr>
          <w:rFonts w:ascii="Arial" w:eastAsia="Times New Roman" w:hAnsi="Arial" w:cs="Arial"/>
          <w:b/>
          <w:bCs/>
          <w:color w:val="000000"/>
          <w:sz w:val="20"/>
          <w:szCs w:val="20"/>
        </w:rPr>
      </w:pPr>
      <w:r>
        <w:rPr>
          <w:rFonts w:ascii="Arial" w:eastAsia="Times New Roman" w:hAnsi="Arial" w:cs="Arial"/>
          <w:color w:val="000000"/>
          <w:sz w:val="20"/>
          <w:szCs w:val="20"/>
        </w:rPr>
        <w:t>Behavioral performance</w:t>
      </w:r>
      <w:r w:rsidRPr="00A9352F">
        <w:rPr>
          <w:rFonts w:ascii="Arial" w:eastAsia="Times New Roman" w:hAnsi="Arial" w:cs="Arial"/>
          <w:color w:val="000000"/>
          <w:sz w:val="20"/>
          <w:szCs w:val="20"/>
        </w:rPr>
        <w:t xml:space="preserve">. </w:t>
      </w:r>
      <w:r w:rsidRPr="00060506">
        <w:rPr>
          <w:rFonts w:ascii="Arial" w:eastAsia="Times New Roman" w:hAnsi="Arial" w:cs="Arial"/>
          <w:color w:val="000000"/>
          <w:sz w:val="20"/>
          <w:szCs w:val="20"/>
        </w:rPr>
        <w:t>Percent correct performance relative to the first session of task exposure. Dots indicate a session, while the traces indicate a running average using a 7 day window. Blue dots and traces indicate sessions in which mice detected targets in low contrast (</w:t>
      </w:r>
      <w:proofErr w:type="spellStart"/>
      <w:r w:rsidRPr="00060506">
        <w:rPr>
          <w:rFonts w:ascii="Arial" w:eastAsia="Times New Roman" w:hAnsi="Arial" w:cs="Arial"/>
          <w:color w:val="000000"/>
          <w:sz w:val="20"/>
          <w:szCs w:val="20"/>
        </w:rPr>
        <w:t>ie</w:t>
      </w:r>
      <w:proofErr w:type="spellEnd"/>
      <w:r w:rsidRPr="00060506">
        <w:rPr>
          <w:rFonts w:ascii="Arial" w:eastAsia="Times New Roman" w:hAnsi="Arial" w:cs="Arial"/>
          <w:color w:val="000000"/>
          <w:sz w:val="20"/>
          <w:szCs w:val="20"/>
        </w:rPr>
        <w:t>. after high-to-low contrast transitions), while red dots and traces indicate sessions in which mice detected targets in high contrast (</w:t>
      </w:r>
      <w:proofErr w:type="spellStart"/>
      <w:r w:rsidRPr="00060506">
        <w:rPr>
          <w:rFonts w:ascii="Arial" w:eastAsia="Times New Roman" w:hAnsi="Arial" w:cs="Arial"/>
          <w:color w:val="000000"/>
          <w:sz w:val="20"/>
          <w:szCs w:val="20"/>
        </w:rPr>
        <w:t>ie</w:t>
      </w:r>
      <w:proofErr w:type="spellEnd"/>
      <w:r w:rsidRPr="00060506">
        <w:rPr>
          <w:rFonts w:ascii="Arial" w:eastAsia="Times New Roman" w:hAnsi="Arial" w:cs="Arial"/>
          <w:color w:val="000000"/>
          <w:sz w:val="20"/>
          <w:szCs w:val="20"/>
        </w:rPr>
        <w:t>. after low-to-high contrast transitions).</w:t>
      </w:r>
    </w:p>
    <w:p w14:paraId="7DDD9D33" w14:textId="69E1BBA7"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352F">
        <w:rPr>
          <w:rFonts w:ascii="Arial" w:eastAsia="Times New Roman" w:hAnsi="Arial" w:cs="Arial"/>
          <w:color w:val="000000"/>
          <w:sz w:val="20"/>
          <w:szCs w:val="20"/>
        </w:rPr>
        <w:t>Psychometric functions averaged for n=21 mice in low and high contrast. Error bars indicate SEM over mice at individual target SNRs, while the solid lines are logistic function fits to the average performance per contrast. Colors as in d).</w:t>
      </w:r>
    </w:p>
    <w:p w14:paraId="39E4B3BA" w14:textId="0158601B"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352F">
        <w:rPr>
          <w:rFonts w:ascii="Arial" w:eastAsia="Times New Roman" w:hAnsi="Arial" w:cs="Arial"/>
          <w:color w:val="000000"/>
          <w:sz w:val="20"/>
          <w:szCs w:val="20"/>
        </w:rPr>
        <w:t>Psychometric thresholds per contrast. Each dot represents a mouse, line</w:t>
      </w:r>
      <w:r>
        <w:rPr>
          <w:rFonts w:ascii="Arial" w:eastAsia="Times New Roman" w:hAnsi="Arial" w:cs="Arial"/>
          <w:color w:val="000000"/>
          <w:sz w:val="20"/>
          <w:szCs w:val="20"/>
        </w:rPr>
        <w:t>s connect individual mouse performance on</w:t>
      </w:r>
      <w:r w:rsidRPr="00A9352F">
        <w:rPr>
          <w:rFonts w:ascii="Arial" w:eastAsia="Times New Roman" w:hAnsi="Arial" w:cs="Arial"/>
          <w:color w:val="000000"/>
          <w:sz w:val="20"/>
          <w:szCs w:val="20"/>
        </w:rPr>
        <w:t xml:space="preserve"> low and high contrast sessions. Bars indicate the average threshold over mice, while error bars in black indicate threshold SEM over mice. Bar colors as in d).</w:t>
      </w:r>
    </w:p>
    <w:p w14:paraId="15CFA656" w14:textId="4BDBB6CB"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17F9">
        <w:rPr>
          <w:rFonts w:ascii="Arial" w:eastAsia="Times New Roman" w:hAnsi="Arial" w:cs="Arial"/>
          <w:color w:val="000000"/>
          <w:sz w:val="20"/>
          <w:szCs w:val="20"/>
        </w:rPr>
        <w:t xml:space="preserve">Behavioral psychometric functions. Dots with error bars indicate average performance +- SEM over mice as a function of contrast and target volume. Overlaid dark colored lines indicate psychometric fits to the averages, with the black dot indicating the average threshold. Light colored lines indicate the psychometric curves of individual mice. Black horizontal line indicates chance (0.5) performance. </w:t>
      </w:r>
    </w:p>
    <w:p w14:paraId="5A2CFAD2" w14:textId="7C20D196"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17F9">
        <w:rPr>
          <w:rFonts w:ascii="Arial" w:eastAsia="Times New Roman" w:hAnsi="Arial" w:cs="Arial"/>
          <w:color w:val="000000"/>
          <w:sz w:val="20"/>
          <w:szCs w:val="20"/>
        </w:rPr>
        <w:t xml:space="preserve">Psychometric thresholds per contrast. Each dot represents a mouse, lines indicate where a mice participated in both low and high contrast sessions. Bars indicate the average threshold over mice, while error bars in black indicate threshold SEM over mice. </w:t>
      </w:r>
    </w:p>
    <w:p w14:paraId="0A9F325E" w14:textId="313E6EA6"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17F9">
        <w:rPr>
          <w:rFonts w:ascii="Arial" w:eastAsia="Times New Roman" w:hAnsi="Arial" w:cs="Arial"/>
          <w:color w:val="000000"/>
          <w:sz w:val="20"/>
          <w:szCs w:val="20"/>
        </w:rPr>
        <w:t xml:space="preserve">Psychometric slopes per contrast. Presentation as in </w:t>
      </w:r>
      <w:r w:rsidRPr="00A917F9">
        <w:rPr>
          <w:rFonts w:ascii="Arial" w:eastAsia="Times New Roman" w:hAnsi="Arial" w:cs="Arial"/>
          <w:b/>
          <w:bCs/>
          <w:color w:val="000000"/>
          <w:sz w:val="20"/>
          <w:szCs w:val="20"/>
        </w:rPr>
        <w:t>e</w:t>
      </w:r>
      <w:r w:rsidRPr="00A917F9">
        <w:rPr>
          <w:rFonts w:ascii="Arial" w:eastAsia="Times New Roman" w:hAnsi="Arial" w:cs="Arial"/>
          <w:color w:val="000000"/>
          <w:sz w:val="20"/>
          <w:szCs w:val="20"/>
        </w:rPr>
        <w:t>.</w:t>
      </w:r>
    </w:p>
    <w:p w14:paraId="185BFF17" w14:textId="002B8A2C" w:rsidR="00C41270" w:rsidRPr="00A917F9" w:rsidRDefault="00C41270" w:rsidP="00C41270">
      <w:pPr>
        <w:pStyle w:val="ListParagraph"/>
        <w:numPr>
          <w:ilvl w:val="0"/>
          <w:numId w:val="1"/>
        </w:numPr>
        <w:jc w:val="both"/>
        <w:rPr>
          <w:rFonts w:ascii="Arial" w:eastAsia="Times New Roman" w:hAnsi="Arial" w:cs="Arial"/>
          <w:b/>
          <w:bCs/>
          <w:color w:val="000000"/>
          <w:sz w:val="20"/>
          <w:szCs w:val="20"/>
        </w:rPr>
      </w:pPr>
      <w:r w:rsidRPr="00A9352F">
        <w:rPr>
          <w:rFonts w:ascii="Arial" w:eastAsia="Times New Roman" w:hAnsi="Arial" w:cs="Arial"/>
          <w:color w:val="000000"/>
          <w:sz w:val="20"/>
          <w:szCs w:val="20"/>
        </w:rPr>
        <w:t xml:space="preserve">Behavioral performance as a function of contrast and target time relative to the switch in contrast. Dots with error bars indicate average performance +- SEM over mice. Solid </w:t>
      </w:r>
      <w:del w:id="129" w:author="Microsoft Office User" w:date="2021-05-06T15:11:00Z">
        <w:r w:rsidRPr="00A9352F" w:rsidDel="000338CA">
          <w:rPr>
            <w:rFonts w:ascii="Arial" w:eastAsia="Times New Roman" w:hAnsi="Arial" w:cs="Arial"/>
            <w:color w:val="000000"/>
            <w:sz w:val="20"/>
            <w:szCs w:val="20"/>
          </w:rPr>
          <w:delText>colored lines</w:delText>
        </w:r>
      </w:del>
      <w:ins w:id="130" w:author="Microsoft Office User" w:date="2021-05-06T15:11:00Z">
        <w:r w:rsidR="000338CA">
          <w:rPr>
            <w:rFonts w:ascii="Arial" w:eastAsia="Times New Roman" w:hAnsi="Arial" w:cs="Arial"/>
            <w:color w:val="000000"/>
            <w:sz w:val="20"/>
            <w:szCs w:val="20"/>
          </w:rPr>
          <w:t>curves</w:t>
        </w:r>
      </w:ins>
      <w:r w:rsidRPr="00A9352F">
        <w:rPr>
          <w:rFonts w:ascii="Arial" w:eastAsia="Times New Roman" w:hAnsi="Arial" w:cs="Arial"/>
          <w:color w:val="000000"/>
          <w:sz w:val="20"/>
          <w:szCs w:val="20"/>
        </w:rPr>
        <w:t xml:space="preserve"> indicate exponential function fits to the average over mice. Black, dashed vertical line indicates the contrast switch. </w:t>
      </w:r>
      <w:ins w:id="131" w:author="Microsoft Office User" w:date="2021-05-06T15:12:00Z">
        <w:r w:rsidR="00553CFB">
          <w:rPr>
            <w:rFonts w:ascii="Arial" w:eastAsia="Times New Roman" w:hAnsi="Arial" w:cs="Arial"/>
            <w:color w:val="000000"/>
            <w:sz w:val="20"/>
            <w:szCs w:val="20"/>
          </w:rPr>
          <w:t>Horizontal lines at the top of the plot indicate significant changes in performance between the first target presentation time and subsequent target presentation times, as assessed by Wilcoxon Sign-rank tests with false discovery rate correction for multiple comparisons.</w:t>
        </w:r>
      </w:ins>
    </w:p>
    <w:p w14:paraId="1C55DF03" w14:textId="70197F19" w:rsidR="00C41270" w:rsidRPr="00A9352F" w:rsidRDefault="00C41270" w:rsidP="00C41270">
      <w:pPr>
        <w:pStyle w:val="ListParagraph"/>
        <w:numPr>
          <w:ilvl w:val="0"/>
          <w:numId w:val="1"/>
        </w:numPr>
        <w:jc w:val="both"/>
        <w:rPr>
          <w:rFonts w:ascii="Arial" w:eastAsia="Times New Roman" w:hAnsi="Arial" w:cs="Arial"/>
          <w:b/>
          <w:bCs/>
          <w:color w:val="000000"/>
          <w:sz w:val="20"/>
          <w:szCs w:val="20"/>
        </w:rPr>
      </w:pPr>
      <w:r>
        <w:rPr>
          <w:rFonts w:ascii="Arial" w:eastAsia="Times New Roman" w:hAnsi="Arial" w:cs="Arial"/>
          <w:color w:val="000000"/>
          <w:sz w:val="20"/>
          <w:szCs w:val="20"/>
        </w:rPr>
        <w:t>A</w:t>
      </w:r>
      <w:r w:rsidRPr="00A9352F">
        <w:rPr>
          <w:rFonts w:ascii="Arial" w:eastAsia="Times New Roman" w:hAnsi="Arial" w:cs="Arial"/>
          <w:color w:val="000000"/>
          <w:sz w:val="20"/>
          <w:szCs w:val="20"/>
        </w:rPr>
        <w:t xml:space="preserve">verage time constant of exponential fits in low and high contrast. Presented as in </w:t>
      </w:r>
      <w:r w:rsidRPr="00A917F9">
        <w:rPr>
          <w:rFonts w:ascii="Arial" w:eastAsia="Times New Roman" w:hAnsi="Arial" w:cs="Arial"/>
          <w:b/>
          <w:bCs/>
          <w:color w:val="000000"/>
          <w:sz w:val="20"/>
          <w:szCs w:val="20"/>
        </w:rPr>
        <w:t>h</w:t>
      </w:r>
      <w:r w:rsidRPr="00A9352F">
        <w:rPr>
          <w:rFonts w:ascii="Arial" w:eastAsia="Times New Roman" w:hAnsi="Arial" w:cs="Arial"/>
          <w:color w:val="000000"/>
          <w:sz w:val="20"/>
          <w:szCs w:val="20"/>
        </w:rPr>
        <w:t>. In all plots, blue indicates when targets were presented in low contrast and red indicates high contrast.</w:t>
      </w:r>
    </w:p>
    <w:p w14:paraId="7F470653" w14:textId="284CA440" w:rsidR="00060506" w:rsidRDefault="00060506" w:rsidP="000A7884">
      <w:pPr>
        <w:jc w:val="both"/>
        <w:rPr>
          <w:rFonts w:ascii="Arial" w:eastAsia="Times New Roman" w:hAnsi="Arial" w:cs="Arial"/>
          <w:color w:val="000000"/>
          <w:sz w:val="22"/>
          <w:szCs w:val="22"/>
        </w:rPr>
      </w:pPr>
    </w:p>
    <w:p w14:paraId="7F594E73" w14:textId="77777777" w:rsidR="00C41270" w:rsidRDefault="00D80F68" w:rsidP="00C41270">
      <w:pPr>
        <w:jc w:val="both"/>
        <w:rPr>
          <w:rFonts w:ascii="Arial" w:eastAsia="Times New Roman" w:hAnsi="Arial" w:cs="Arial"/>
          <w:i/>
          <w:iCs/>
          <w:color w:val="000000"/>
          <w:sz w:val="22"/>
          <w:szCs w:val="22"/>
        </w:rPr>
      </w:pPr>
      <w:r>
        <w:rPr>
          <w:rFonts w:ascii="Arial" w:eastAsia="Times New Roman" w:hAnsi="Arial" w:cs="Arial"/>
          <w:color w:val="000000"/>
          <w:sz w:val="22"/>
          <w:szCs w:val="22"/>
        </w:rPr>
        <w:br w:type="page"/>
      </w:r>
      <w:r w:rsidR="00C41270">
        <w:rPr>
          <w:rFonts w:ascii="Arial" w:eastAsia="Times New Roman" w:hAnsi="Arial" w:cs="Arial"/>
          <w:i/>
          <w:iCs/>
          <w:color w:val="000000"/>
          <w:sz w:val="22"/>
          <w:szCs w:val="22"/>
        </w:rPr>
        <w:lastRenderedPageBreak/>
        <w:t>Auditory cortex is necessary for detection in noise.</w:t>
      </w:r>
    </w:p>
    <w:p w14:paraId="03398222" w14:textId="065C8E02" w:rsidR="0000545D" w:rsidRDefault="00C41270"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r>
      <w:ins w:id="132" w:author="Microsoft Office User" w:date="2021-05-03T12:17:00Z">
        <w:r w:rsidR="00752512" w:rsidRPr="003A27B0">
          <w:rPr>
            <w:rFonts w:ascii="Arial" w:eastAsia="Times New Roman" w:hAnsi="Arial" w:cs="Arial"/>
            <w:color w:val="000000"/>
            <w:sz w:val="22"/>
            <w:szCs w:val="22"/>
          </w:rPr>
          <w:t xml:space="preserve">Previous studies </w:t>
        </w:r>
      </w:ins>
      <w:ins w:id="133" w:author="Microsoft Office User" w:date="2021-05-10T17:03:00Z">
        <w:r w:rsidR="003D73CB">
          <w:rPr>
            <w:rFonts w:ascii="Arial" w:eastAsia="Times New Roman" w:hAnsi="Arial" w:cs="Arial"/>
            <w:color w:val="000000"/>
            <w:sz w:val="22"/>
            <w:szCs w:val="22"/>
          </w:rPr>
          <w:t xml:space="preserve">have shown that while gain control happens </w:t>
        </w:r>
      </w:ins>
      <w:ins w:id="134" w:author="Microsoft Office User" w:date="2021-05-10T17:07:00Z">
        <w:r w:rsidR="003D73CB">
          <w:rPr>
            <w:rFonts w:ascii="Arial" w:eastAsia="Times New Roman" w:hAnsi="Arial" w:cs="Arial"/>
            <w:color w:val="000000"/>
            <w:sz w:val="22"/>
            <w:szCs w:val="22"/>
          </w:rPr>
          <w:t>in many areas across</w:t>
        </w:r>
      </w:ins>
      <w:ins w:id="135" w:author="Microsoft Office User" w:date="2021-05-10T17:03:00Z">
        <w:r w:rsidR="003D73CB">
          <w:rPr>
            <w:rFonts w:ascii="Arial" w:eastAsia="Times New Roman" w:hAnsi="Arial" w:cs="Arial"/>
            <w:color w:val="000000"/>
            <w:sz w:val="22"/>
            <w:szCs w:val="22"/>
          </w:rPr>
          <w:t xml:space="preserve"> the auditory pathway, </w:t>
        </w:r>
      </w:ins>
      <w:ins w:id="136" w:author="Microsoft Office User" w:date="2021-05-10T17:07:00Z">
        <w:r w:rsidR="003D73CB">
          <w:rPr>
            <w:rFonts w:ascii="Arial" w:eastAsia="Times New Roman" w:hAnsi="Arial" w:cs="Arial"/>
            <w:color w:val="000000"/>
            <w:sz w:val="22"/>
            <w:szCs w:val="22"/>
          </w:rPr>
          <w:t xml:space="preserve">gain </w:t>
        </w:r>
      </w:ins>
      <w:ins w:id="137" w:author="Microsoft Office User" w:date="2021-05-10T17:03:00Z">
        <w:r w:rsidR="003D73CB">
          <w:rPr>
            <w:rFonts w:ascii="Arial" w:eastAsia="Times New Roman" w:hAnsi="Arial" w:cs="Arial"/>
            <w:color w:val="000000"/>
            <w:sz w:val="22"/>
            <w:szCs w:val="22"/>
          </w:rPr>
          <w:t xml:space="preserve">adaptation is strongest in auditory cortex </w:t>
        </w:r>
      </w:ins>
      <w:ins w:id="138" w:author="Microsoft Office User" w:date="2021-05-10T17:01:00Z">
        <w:r w:rsidR="003A27B0">
          <w:rPr>
            <w:rFonts w:ascii="Arial" w:eastAsia="Times New Roman" w:hAnsi="Arial" w:cs="Arial"/>
            <w:color w:val="000000"/>
            <w:sz w:val="22"/>
            <w:szCs w:val="22"/>
          </w:rPr>
          <w:fldChar w:fldCharType="begin" w:fldLock="1"/>
        </w:r>
      </w:ins>
      <w:r w:rsidR="00421973">
        <w:rPr>
          <w:rFonts w:ascii="Arial" w:eastAsia="Times New Roman"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Pathway","type":"article-journal","volume":"11"},"uris":["http://www.mendeley.com/documents/?uuid=2a7d688c-b8a1-486b-9a1b-910622addcb3"]},{"id":"ITEM-2","itemData":{"DOI":"10.1038/s41467-019-14163-5","ISSN":"20411723","PMID":"31949136","abstract":"Neural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[24,25]","plainTextFormattedCitation":"[24,25]","previouslyFormattedCitation":"[24,25]"},"properties":{"noteIndex":0},"schema":"https://github.com/citation-style-language/schema/raw/master/csl-citation.json"}</w:instrText>
      </w:r>
      <w:r w:rsidR="003A27B0">
        <w:rPr>
          <w:rFonts w:ascii="Arial" w:eastAsia="Times New Roman" w:hAnsi="Arial" w:cs="Arial"/>
          <w:color w:val="000000"/>
          <w:sz w:val="22"/>
          <w:szCs w:val="22"/>
        </w:rPr>
        <w:fldChar w:fldCharType="separate"/>
      </w:r>
      <w:r w:rsidR="003A27B0" w:rsidRPr="003A27B0">
        <w:rPr>
          <w:rFonts w:ascii="Arial" w:eastAsia="Times New Roman" w:hAnsi="Arial" w:cs="Arial"/>
          <w:noProof/>
          <w:color w:val="000000"/>
          <w:sz w:val="22"/>
          <w:szCs w:val="22"/>
        </w:rPr>
        <w:t>[24,25]</w:t>
      </w:r>
      <w:ins w:id="139" w:author="Microsoft Office User" w:date="2021-05-10T17:01:00Z">
        <w:r w:rsidR="003A27B0">
          <w:rPr>
            <w:rFonts w:ascii="Arial" w:eastAsia="Times New Roman" w:hAnsi="Arial" w:cs="Arial"/>
            <w:color w:val="000000"/>
            <w:sz w:val="22"/>
            <w:szCs w:val="22"/>
          </w:rPr>
          <w:fldChar w:fldCharType="end"/>
        </w:r>
      </w:ins>
      <w:ins w:id="140" w:author="Microsoft Office User" w:date="2021-05-10T17:02:00Z">
        <w:r w:rsidR="003D73CB">
          <w:rPr>
            <w:rFonts w:ascii="Arial" w:eastAsia="Times New Roman" w:hAnsi="Arial" w:cs="Arial"/>
            <w:color w:val="000000"/>
            <w:sz w:val="22"/>
            <w:szCs w:val="22"/>
          </w:rPr>
          <w:t xml:space="preserve">. </w:t>
        </w:r>
      </w:ins>
      <w:ins w:id="141" w:author="Microsoft Office User" w:date="2021-05-10T17:03:00Z">
        <w:r w:rsidR="003D73CB">
          <w:rPr>
            <w:rFonts w:ascii="Arial" w:eastAsia="Times New Roman" w:hAnsi="Arial" w:cs="Arial"/>
            <w:color w:val="000000"/>
            <w:sz w:val="22"/>
            <w:szCs w:val="22"/>
          </w:rPr>
          <w:t>As s</w:t>
        </w:r>
      </w:ins>
      <w:ins w:id="142" w:author="Microsoft Office User" w:date="2021-05-10T17:04:00Z">
        <w:r w:rsidR="003D73CB">
          <w:rPr>
            <w:rFonts w:ascii="Arial" w:eastAsia="Times New Roman" w:hAnsi="Arial" w:cs="Arial"/>
            <w:color w:val="000000"/>
            <w:sz w:val="22"/>
            <w:szCs w:val="22"/>
          </w:rPr>
          <w:t xml:space="preserve">uch, we hypothesized that auditory cortex was likely to be a key brain area supporting the detection of sounds </w:t>
        </w:r>
      </w:ins>
      <w:ins w:id="143" w:author="Microsoft Office User" w:date="2021-05-10T17:05:00Z">
        <w:r w:rsidR="003D73CB">
          <w:rPr>
            <w:rFonts w:ascii="Arial" w:eastAsia="Times New Roman" w:hAnsi="Arial" w:cs="Arial"/>
            <w:color w:val="000000"/>
            <w:sz w:val="22"/>
            <w:szCs w:val="22"/>
          </w:rPr>
          <w:t>in the presence of background</w:t>
        </w:r>
      </w:ins>
      <w:ins w:id="144" w:author="Microsoft Office User" w:date="2021-05-10T17:07:00Z">
        <w:r w:rsidR="003D73CB">
          <w:rPr>
            <w:rFonts w:ascii="Arial" w:eastAsia="Times New Roman" w:hAnsi="Arial" w:cs="Arial"/>
            <w:color w:val="000000"/>
            <w:sz w:val="22"/>
            <w:szCs w:val="22"/>
          </w:rPr>
          <w:t xml:space="preserve"> noise, particularly when using background sounds known to modulate neuronal gain</w:t>
        </w:r>
      </w:ins>
      <w:ins w:id="145" w:author="Microsoft Office User" w:date="2021-05-10T17:05:00Z">
        <w:r w:rsidR="003D73CB">
          <w:rPr>
            <w:rFonts w:ascii="Arial" w:eastAsia="Times New Roman" w:hAnsi="Arial" w:cs="Arial"/>
            <w:color w:val="000000"/>
            <w:sz w:val="22"/>
            <w:szCs w:val="22"/>
          </w:rPr>
          <w:t xml:space="preserve">. </w:t>
        </w:r>
      </w:ins>
      <w:del w:id="146" w:author="Microsoft Office User" w:date="2021-05-10T17:05:00Z">
        <w:r w:rsidDel="003D73CB">
          <w:rPr>
            <w:rFonts w:ascii="Arial" w:eastAsia="Times New Roman" w:hAnsi="Arial" w:cs="Arial"/>
            <w:color w:val="000000"/>
            <w:sz w:val="22"/>
            <w:szCs w:val="22"/>
          </w:rPr>
          <w:delText xml:space="preserve">We </w:delText>
        </w:r>
        <w:r w:rsidR="007D3E69" w:rsidDel="003D73CB">
          <w:rPr>
            <w:rFonts w:ascii="Arial" w:eastAsia="Times New Roman" w:hAnsi="Arial" w:cs="Arial"/>
            <w:color w:val="000000"/>
            <w:sz w:val="22"/>
            <w:szCs w:val="22"/>
          </w:rPr>
          <w:delText>next tested whether</w:delText>
        </w:r>
        <w:r w:rsidDel="003D73CB">
          <w:rPr>
            <w:rFonts w:ascii="Arial" w:eastAsia="Times New Roman" w:hAnsi="Arial" w:cs="Arial"/>
            <w:color w:val="000000"/>
            <w:sz w:val="22"/>
            <w:szCs w:val="22"/>
          </w:rPr>
          <w:delText xml:space="preserve"> </w:delText>
        </w:r>
      </w:del>
      <w:del w:id="147" w:author="Microsoft Office User" w:date="2021-05-07T12:07:00Z">
        <w:r w:rsidDel="004625CD">
          <w:rPr>
            <w:rFonts w:ascii="Arial" w:eastAsia="Times New Roman" w:hAnsi="Arial" w:cs="Arial"/>
            <w:color w:val="000000"/>
            <w:sz w:val="22"/>
            <w:szCs w:val="22"/>
          </w:rPr>
          <w:delText>adaptation in auditory cortex shapes performance</w:delText>
        </w:r>
      </w:del>
      <w:del w:id="148" w:author="Microsoft Office User" w:date="2021-05-10T17:05:00Z">
        <w:r w:rsidDel="003D73CB">
          <w:rPr>
            <w:rFonts w:ascii="Arial" w:eastAsia="Times New Roman" w:hAnsi="Arial" w:cs="Arial"/>
            <w:color w:val="000000"/>
            <w:sz w:val="22"/>
            <w:szCs w:val="22"/>
          </w:rPr>
          <w:delText xml:space="preserve"> </w:delText>
        </w:r>
      </w:del>
      <w:del w:id="149" w:author="Microsoft Office User" w:date="2021-05-07T12:07:00Z">
        <w:r w:rsidDel="004625CD">
          <w:rPr>
            <w:rFonts w:ascii="Arial" w:eastAsia="Times New Roman" w:hAnsi="Arial" w:cs="Arial"/>
            <w:color w:val="000000"/>
            <w:sz w:val="22"/>
            <w:szCs w:val="22"/>
          </w:rPr>
          <w:delText>in</w:delText>
        </w:r>
      </w:del>
      <w:del w:id="150" w:author="Microsoft Office User" w:date="2021-05-10T17:05:00Z">
        <w:r w:rsidDel="003D73CB">
          <w:rPr>
            <w:rFonts w:ascii="Arial" w:eastAsia="Times New Roman" w:hAnsi="Arial" w:cs="Arial"/>
            <w:color w:val="000000"/>
            <w:sz w:val="22"/>
            <w:szCs w:val="22"/>
          </w:rPr>
          <w:delText xml:space="preserve"> </w:delText>
        </w:r>
      </w:del>
      <w:del w:id="151" w:author="Microsoft Office User" w:date="2021-05-07T12:07:00Z">
        <w:r w:rsidDel="004625CD">
          <w:rPr>
            <w:rFonts w:ascii="Arial" w:eastAsia="Times New Roman" w:hAnsi="Arial" w:cs="Arial"/>
            <w:color w:val="000000"/>
            <w:sz w:val="22"/>
            <w:szCs w:val="22"/>
          </w:rPr>
          <w:delText>this behavioral task</w:delText>
        </w:r>
      </w:del>
      <w:del w:id="152" w:author="Microsoft Office User" w:date="2021-05-10T17:05:00Z">
        <w:r w:rsidDel="003D73CB">
          <w:rPr>
            <w:rFonts w:ascii="Arial" w:eastAsia="Times New Roman" w:hAnsi="Arial" w:cs="Arial"/>
            <w:color w:val="000000"/>
            <w:sz w:val="22"/>
            <w:szCs w:val="22"/>
          </w:rPr>
          <w:delText xml:space="preserve">. </w:delText>
        </w:r>
      </w:del>
      <w:r>
        <w:rPr>
          <w:rFonts w:ascii="Arial" w:eastAsia="Times New Roman" w:hAnsi="Arial" w:cs="Arial"/>
          <w:color w:val="000000"/>
          <w:sz w:val="22"/>
          <w:szCs w:val="22"/>
        </w:rPr>
        <w:t>To test this prediction, we inactivated auditory cortex using the GABA agonist muscimol to assess whether it is necessary for task performance. We first validated that muscimol disrupts cortical coding of target sounds by applying muscimol topically to the cortical surface of awake, untrained mice while recording neuronal responses during passive playback of the behavioral stimuli (</w:t>
      </w:r>
      <w:r w:rsidR="005A3A78">
        <w:rPr>
          <w:rFonts w:ascii="Arial" w:eastAsia="Times New Roman" w:hAnsi="Arial" w:cs="Arial"/>
          <w:color w:val="000000"/>
          <w:sz w:val="22"/>
          <w:szCs w:val="22"/>
        </w:rPr>
        <w:t xml:space="preserve">Supplementary </w:t>
      </w:r>
      <w:r>
        <w:rPr>
          <w:rFonts w:ascii="Arial" w:eastAsia="Times New Roman" w:hAnsi="Arial" w:cs="Arial"/>
          <w:color w:val="000000"/>
          <w:sz w:val="22"/>
          <w:szCs w:val="22"/>
        </w:rPr>
        <w:t xml:space="preserve">Figure </w:t>
      </w:r>
      <w:r w:rsidR="005A3A78">
        <w:rPr>
          <w:rFonts w:ascii="Arial" w:eastAsia="Times New Roman" w:hAnsi="Arial" w:cs="Arial"/>
          <w:color w:val="000000"/>
          <w:sz w:val="22"/>
          <w:szCs w:val="22"/>
        </w:rPr>
        <w:t>1</w:t>
      </w:r>
      <w:r>
        <w:rPr>
          <w:rFonts w:ascii="Arial" w:eastAsia="Times New Roman" w:hAnsi="Arial" w:cs="Arial"/>
          <w:color w:val="000000"/>
          <w:sz w:val="22"/>
          <w:szCs w:val="22"/>
        </w:rPr>
        <w:t xml:space="preserve">a). We first recorded baseline responses to all stimuli, </w:t>
      </w:r>
      <w:r w:rsidR="0008595A">
        <w:rPr>
          <w:rFonts w:ascii="Arial" w:eastAsia="Times New Roman" w:hAnsi="Arial" w:cs="Arial"/>
          <w:color w:val="000000"/>
          <w:sz w:val="22"/>
          <w:szCs w:val="22"/>
        </w:rPr>
        <w:t>then topically applied muscimol or saline, waited 30 minutes, and recorded stimulus responses again. After muscimol application, there was a marked decrease in neural responses to targets compared to the baseline recordings (</w:t>
      </w:r>
      <w:r w:rsidR="005A3A78">
        <w:rPr>
          <w:rFonts w:ascii="Arial" w:eastAsia="Times New Roman" w:hAnsi="Arial" w:cs="Arial"/>
          <w:color w:val="000000"/>
          <w:sz w:val="22"/>
          <w:szCs w:val="22"/>
        </w:rPr>
        <w:t>Supplementary Figure 1</w:t>
      </w:r>
      <w:r w:rsidR="0008595A">
        <w:rPr>
          <w:rFonts w:ascii="Arial" w:eastAsia="Times New Roman" w:hAnsi="Arial" w:cs="Arial"/>
          <w:color w:val="000000"/>
          <w:sz w:val="22"/>
          <w:szCs w:val="22"/>
        </w:rPr>
        <w:t>b</w:t>
      </w:r>
      <w:r w:rsidR="00D72CA5">
        <w:rPr>
          <w:rFonts w:ascii="Arial" w:eastAsia="Times New Roman" w:hAnsi="Arial" w:cs="Arial"/>
          <w:color w:val="000000"/>
          <w:sz w:val="22"/>
          <w:szCs w:val="22"/>
        </w:rPr>
        <w:t>, top</w:t>
      </w:r>
      <w:r w:rsidR="0008595A">
        <w:rPr>
          <w:rFonts w:ascii="Arial" w:eastAsia="Times New Roman" w:hAnsi="Arial" w:cs="Arial"/>
          <w:color w:val="000000"/>
          <w:sz w:val="22"/>
          <w:szCs w:val="22"/>
        </w:rPr>
        <w:t>). Notably, in our saline control, we observed little to no change in neural responses after saline application (</w:t>
      </w:r>
      <w:r w:rsidR="005A3A78">
        <w:rPr>
          <w:rFonts w:ascii="Arial" w:eastAsia="Times New Roman" w:hAnsi="Arial" w:cs="Arial"/>
          <w:color w:val="000000"/>
          <w:sz w:val="22"/>
          <w:szCs w:val="22"/>
        </w:rPr>
        <w:t>Supplementary Figure 1</w:t>
      </w:r>
      <w:r w:rsidR="00D72CA5">
        <w:rPr>
          <w:rFonts w:ascii="Arial" w:eastAsia="Times New Roman" w:hAnsi="Arial" w:cs="Arial"/>
          <w:color w:val="000000"/>
          <w:sz w:val="22"/>
          <w:szCs w:val="22"/>
        </w:rPr>
        <w:t>b, bottom</w:t>
      </w:r>
      <w:r w:rsidR="0008595A">
        <w:rPr>
          <w:rFonts w:ascii="Arial" w:eastAsia="Times New Roman" w:hAnsi="Arial" w:cs="Arial"/>
          <w:color w:val="000000"/>
          <w:sz w:val="22"/>
          <w:szCs w:val="22"/>
        </w:rPr>
        <w:t xml:space="preserve">). </w:t>
      </w:r>
      <w:r w:rsidR="00D72CA5">
        <w:rPr>
          <w:rFonts w:ascii="Arial" w:eastAsia="Times New Roman" w:hAnsi="Arial" w:cs="Arial"/>
          <w:color w:val="000000"/>
          <w:sz w:val="22"/>
          <w:szCs w:val="22"/>
        </w:rPr>
        <w:t>We used a 3-way ANOVA to compare the effects of muscimol, contrast, and target volume on</w:t>
      </w:r>
      <w:r w:rsidR="0008595A">
        <w:rPr>
          <w:rFonts w:ascii="Arial" w:eastAsia="Times New Roman" w:hAnsi="Arial" w:cs="Arial"/>
          <w:color w:val="000000"/>
          <w:sz w:val="22"/>
          <w:szCs w:val="22"/>
        </w:rPr>
        <w:t xml:space="preserve"> target responses</w:t>
      </w:r>
      <w:r w:rsidR="00D72CA5">
        <w:rPr>
          <w:rFonts w:ascii="Arial" w:eastAsia="Times New Roman" w:hAnsi="Arial" w:cs="Arial"/>
          <w:color w:val="000000"/>
          <w:sz w:val="22"/>
          <w:szCs w:val="22"/>
        </w:rPr>
        <w:t xml:space="preserve"> in the saline and muscimol recording sessions. We found a significant main </w:t>
      </w:r>
      <w:del w:id="153" w:author="Microsoft Office User" w:date="2021-05-03T12:18:00Z">
        <w:r w:rsidR="00D72CA5" w:rsidDel="00362F61">
          <w:rPr>
            <w:rFonts w:ascii="Arial" w:eastAsia="Times New Roman" w:hAnsi="Arial" w:cs="Arial"/>
            <w:color w:val="000000"/>
            <w:sz w:val="22"/>
            <w:szCs w:val="22"/>
          </w:rPr>
          <w:delText>affect</w:delText>
        </w:r>
        <w:r w:rsidR="0008595A" w:rsidDel="00362F61">
          <w:rPr>
            <w:rFonts w:ascii="Arial" w:eastAsia="Times New Roman" w:hAnsi="Arial" w:cs="Arial"/>
            <w:color w:val="000000"/>
            <w:sz w:val="22"/>
            <w:szCs w:val="22"/>
          </w:rPr>
          <w:delText xml:space="preserve"> </w:delText>
        </w:r>
      </w:del>
      <w:ins w:id="154" w:author="Microsoft Office User" w:date="2021-05-03T12:18:00Z">
        <w:r w:rsidR="00362F61">
          <w:rPr>
            <w:rFonts w:ascii="Arial" w:eastAsia="Times New Roman" w:hAnsi="Arial" w:cs="Arial"/>
            <w:color w:val="000000"/>
            <w:sz w:val="22"/>
            <w:szCs w:val="22"/>
          </w:rPr>
          <w:t xml:space="preserve">effect </w:t>
        </w:r>
      </w:ins>
      <w:r w:rsidR="00D72CA5">
        <w:rPr>
          <w:rFonts w:ascii="Arial" w:eastAsia="Times New Roman" w:hAnsi="Arial" w:cs="Arial"/>
          <w:color w:val="000000"/>
          <w:sz w:val="22"/>
          <w:szCs w:val="22"/>
        </w:rPr>
        <w:t>of muscimol (</w:t>
      </w:r>
      <w:r w:rsidR="00D72CA5" w:rsidRPr="00C72113">
        <w:rPr>
          <w:rFonts w:ascii="Arial" w:eastAsia="Times New Roman" w:hAnsi="Arial" w:cs="Arial"/>
          <w:i/>
          <w:iCs/>
          <w:color w:val="000000"/>
          <w:sz w:val="22"/>
          <w:szCs w:val="22"/>
        </w:rPr>
        <w:t>F</w:t>
      </w:r>
      <w:r w:rsidR="00D72CA5">
        <w:rPr>
          <w:rFonts w:ascii="Arial" w:eastAsia="Times New Roman" w:hAnsi="Arial" w:cs="Arial"/>
          <w:color w:val="000000"/>
          <w:sz w:val="22"/>
          <w:szCs w:val="22"/>
        </w:rPr>
        <w:t xml:space="preserve">(1) = 322.65, </w:t>
      </w:r>
      <w:r w:rsidR="00D72CA5" w:rsidRPr="00C72113">
        <w:rPr>
          <w:rFonts w:ascii="Arial" w:eastAsia="Times New Roman" w:hAnsi="Arial" w:cs="Arial"/>
          <w:i/>
          <w:iCs/>
          <w:color w:val="000000"/>
          <w:sz w:val="22"/>
          <w:szCs w:val="22"/>
        </w:rPr>
        <w:t>p</w:t>
      </w:r>
      <w:r w:rsidR="00D72CA5">
        <w:rPr>
          <w:rFonts w:ascii="Arial" w:eastAsia="Times New Roman" w:hAnsi="Arial" w:cs="Arial"/>
          <w:color w:val="000000"/>
          <w:sz w:val="22"/>
          <w:szCs w:val="22"/>
        </w:rPr>
        <w:t xml:space="preserve"> = 4.88e-67) and volume (</w:t>
      </w:r>
      <w:r w:rsidR="00D72CA5" w:rsidRPr="00C72113">
        <w:rPr>
          <w:rFonts w:ascii="Arial" w:eastAsia="Times New Roman" w:hAnsi="Arial" w:cs="Arial"/>
          <w:i/>
          <w:iCs/>
          <w:color w:val="000000"/>
          <w:sz w:val="22"/>
          <w:szCs w:val="22"/>
        </w:rPr>
        <w:t>F</w:t>
      </w:r>
      <w:r w:rsidR="00D72CA5">
        <w:rPr>
          <w:rFonts w:ascii="Arial" w:eastAsia="Times New Roman" w:hAnsi="Arial" w:cs="Arial"/>
          <w:color w:val="000000"/>
          <w:sz w:val="22"/>
          <w:szCs w:val="22"/>
        </w:rPr>
        <w:t xml:space="preserve">(6) = 15.48, </w:t>
      </w:r>
      <w:r w:rsidR="00D72CA5" w:rsidRPr="00C72113">
        <w:rPr>
          <w:rFonts w:ascii="Arial" w:eastAsia="Times New Roman" w:hAnsi="Arial" w:cs="Arial"/>
          <w:i/>
          <w:iCs/>
          <w:color w:val="000000"/>
          <w:sz w:val="22"/>
          <w:szCs w:val="22"/>
        </w:rPr>
        <w:t>p</w:t>
      </w:r>
      <w:r w:rsidR="00D72CA5">
        <w:rPr>
          <w:rFonts w:ascii="Arial" w:eastAsia="Times New Roman" w:hAnsi="Arial" w:cs="Arial"/>
          <w:color w:val="000000"/>
          <w:sz w:val="22"/>
          <w:szCs w:val="22"/>
        </w:rPr>
        <w:t xml:space="preserve"> = 1.98e-17), but no main effect of contrast (</w:t>
      </w:r>
      <w:r w:rsidR="00D72CA5" w:rsidRPr="00C72113">
        <w:rPr>
          <w:rFonts w:ascii="Arial" w:eastAsia="Times New Roman" w:hAnsi="Arial" w:cs="Arial"/>
          <w:i/>
          <w:iCs/>
          <w:color w:val="000000"/>
          <w:sz w:val="22"/>
          <w:szCs w:val="22"/>
        </w:rPr>
        <w:t>F</w:t>
      </w:r>
      <w:r w:rsidR="00D72CA5">
        <w:rPr>
          <w:rFonts w:ascii="Arial" w:eastAsia="Times New Roman" w:hAnsi="Arial" w:cs="Arial"/>
          <w:color w:val="000000"/>
          <w:sz w:val="22"/>
          <w:szCs w:val="22"/>
        </w:rPr>
        <w:t xml:space="preserve">(1) = 0.39, </w:t>
      </w:r>
      <w:r w:rsidR="00D72CA5" w:rsidRPr="00C72113">
        <w:rPr>
          <w:rFonts w:ascii="Arial" w:eastAsia="Times New Roman" w:hAnsi="Arial" w:cs="Arial"/>
          <w:i/>
          <w:iCs/>
          <w:color w:val="000000"/>
          <w:sz w:val="22"/>
          <w:szCs w:val="22"/>
        </w:rPr>
        <w:t>p</w:t>
      </w:r>
      <w:r w:rsidR="00D72CA5">
        <w:rPr>
          <w:rFonts w:ascii="Arial" w:eastAsia="Times New Roman" w:hAnsi="Arial" w:cs="Arial"/>
          <w:color w:val="000000"/>
          <w:sz w:val="22"/>
          <w:szCs w:val="22"/>
        </w:rPr>
        <w:t xml:space="preserve"> = 0.53)</w:t>
      </w:r>
      <w:r w:rsidR="000D3D0B">
        <w:rPr>
          <w:rFonts w:ascii="Arial" w:eastAsia="Times New Roman" w:hAnsi="Arial" w:cs="Arial"/>
          <w:color w:val="000000"/>
          <w:sz w:val="22"/>
          <w:szCs w:val="22"/>
        </w:rPr>
        <w:t>,</w:t>
      </w:r>
      <w:r w:rsidR="00D72CA5">
        <w:rPr>
          <w:rFonts w:ascii="Arial" w:eastAsia="Times New Roman" w:hAnsi="Arial" w:cs="Arial"/>
          <w:color w:val="000000"/>
          <w:sz w:val="22"/>
          <w:szCs w:val="22"/>
        </w:rPr>
        <w:t xml:space="preserve"> indicating </w:t>
      </w:r>
      <w:r w:rsidR="0008595A">
        <w:rPr>
          <w:rFonts w:ascii="Arial" w:eastAsia="Times New Roman" w:hAnsi="Arial" w:cs="Arial"/>
          <w:color w:val="000000"/>
          <w:sz w:val="22"/>
          <w:szCs w:val="22"/>
        </w:rPr>
        <w:t>nearly complete suppression of responses to both targets and noise in high and low contrast (</w:t>
      </w:r>
      <w:r w:rsidR="005A3A78">
        <w:rPr>
          <w:rFonts w:ascii="Arial" w:eastAsia="Times New Roman" w:hAnsi="Arial" w:cs="Arial"/>
          <w:color w:val="000000"/>
          <w:sz w:val="22"/>
          <w:szCs w:val="22"/>
        </w:rPr>
        <w:t xml:space="preserve">Supplementary Figure </w:t>
      </w:r>
      <w:r w:rsidR="00D72CA5">
        <w:rPr>
          <w:rFonts w:ascii="Arial" w:eastAsia="Times New Roman" w:hAnsi="Arial" w:cs="Arial"/>
          <w:color w:val="000000"/>
          <w:sz w:val="22"/>
          <w:szCs w:val="22"/>
        </w:rPr>
        <w:t>1c</w:t>
      </w:r>
      <w:r w:rsidR="0008595A">
        <w:rPr>
          <w:rFonts w:ascii="Arial" w:eastAsia="Times New Roman" w:hAnsi="Arial" w:cs="Arial"/>
          <w:color w:val="000000"/>
          <w:sz w:val="22"/>
          <w:szCs w:val="22"/>
        </w:rPr>
        <w:t>). These results confirmed that muscimol effectively disrupts the cortical coding of our behavioral stimuli.</w:t>
      </w:r>
    </w:p>
    <w:p w14:paraId="5E1BFD31" w14:textId="5B616939" w:rsidR="007D3D70" w:rsidRDefault="00F70576" w:rsidP="000A7884">
      <w:pPr>
        <w:jc w:val="both"/>
        <w:rPr>
          <w:ins w:id="155" w:author="Microsoft Office User" w:date="2021-05-10T15:59:00Z"/>
          <w:rFonts w:ascii="Arial" w:eastAsia="Times New Roman" w:hAnsi="Arial" w:cs="Arial"/>
          <w:color w:val="000000"/>
          <w:sz w:val="22"/>
          <w:szCs w:val="22"/>
        </w:rPr>
      </w:pPr>
      <w:r>
        <w:rPr>
          <w:rFonts w:ascii="Arial" w:eastAsia="Times New Roman" w:hAnsi="Arial" w:cs="Arial"/>
          <w:color w:val="000000"/>
          <w:sz w:val="22"/>
          <w:szCs w:val="22"/>
        </w:rPr>
        <w:tab/>
        <w:t xml:space="preserve">To test whether </w:t>
      </w:r>
      <w:del w:id="156" w:author="Microsoft Office User" w:date="2021-05-10T14:51:00Z">
        <w:r w:rsidDel="000B79DE">
          <w:rPr>
            <w:rFonts w:ascii="Arial" w:eastAsia="Times New Roman" w:hAnsi="Arial" w:cs="Arial"/>
            <w:color w:val="000000"/>
            <w:sz w:val="22"/>
            <w:szCs w:val="22"/>
          </w:rPr>
          <w:delText xml:space="preserve">this cortical </w:delText>
        </w:r>
      </w:del>
      <w:ins w:id="157" w:author="Maria Neimark Geffen" w:date="2021-05-03T11:41:00Z">
        <w:del w:id="158" w:author="Microsoft Office User" w:date="2021-05-10T14:51:00Z">
          <w:r w:rsidR="00D00C3A" w:rsidDel="000B79DE">
            <w:rPr>
              <w:rFonts w:ascii="Arial" w:eastAsia="Times New Roman" w:hAnsi="Arial" w:cs="Arial"/>
              <w:color w:val="000000"/>
              <w:sz w:val="22"/>
              <w:szCs w:val="22"/>
            </w:rPr>
            <w:delText xml:space="preserve">activity </w:delText>
          </w:r>
        </w:del>
      </w:ins>
      <w:del w:id="159" w:author="Microsoft Office User" w:date="2021-05-10T14:51:00Z">
        <w:r w:rsidDel="000B79DE">
          <w:rPr>
            <w:rFonts w:ascii="Arial" w:eastAsia="Times New Roman" w:hAnsi="Arial" w:cs="Arial"/>
            <w:color w:val="000000"/>
            <w:sz w:val="22"/>
            <w:szCs w:val="22"/>
          </w:rPr>
          <w:delText xml:space="preserve">disruption </w:delText>
        </w:r>
      </w:del>
      <w:ins w:id="160" w:author="Maria Neimark Geffen" w:date="2021-05-03T11:41:00Z">
        <w:del w:id="161" w:author="Microsoft Office User" w:date="2021-05-10T14:51:00Z">
          <w:r w:rsidR="00D00C3A" w:rsidDel="000B79DE">
            <w:rPr>
              <w:rFonts w:ascii="Arial" w:eastAsia="Times New Roman" w:hAnsi="Arial" w:cs="Arial"/>
              <w:color w:val="000000"/>
              <w:sz w:val="22"/>
              <w:szCs w:val="22"/>
            </w:rPr>
            <w:delText>by muscimol</w:delText>
          </w:r>
        </w:del>
      </w:ins>
      <w:ins w:id="162" w:author="Microsoft Office User" w:date="2021-05-10T14:51:00Z">
        <w:r w:rsidR="000B79DE">
          <w:rPr>
            <w:rFonts w:ascii="Arial" w:eastAsia="Times New Roman" w:hAnsi="Arial" w:cs="Arial"/>
            <w:color w:val="000000"/>
            <w:sz w:val="22"/>
            <w:szCs w:val="22"/>
          </w:rPr>
          <w:t>inactivation of auditory cortex</w:t>
        </w:r>
      </w:ins>
      <w:ins w:id="163" w:author="Maria Neimark Geffen" w:date="2021-05-03T11:41:00Z">
        <w:r w:rsidR="00D00C3A">
          <w:rPr>
            <w:rFonts w:ascii="Arial" w:eastAsia="Times New Roman" w:hAnsi="Arial" w:cs="Arial"/>
            <w:color w:val="000000"/>
            <w:sz w:val="22"/>
            <w:szCs w:val="22"/>
          </w:rPr>
          <w:t xml:space="preserve"> </w:t>
        </w:r>
      </w:ins>
      <w:del w:id="164" w:author="Microsoft Office User" w:date="2021-05-10T14:51:00Z">
        <w:r w:rsidDel="00290F81">
          <w:rPr>
            <w:rFonts w:ascii="Arial" w:eastAsia="Times New Roman" w:hAnsi="Arial" w:cs="Arial"/>
            <w:color w:val="000000"/>
            <w:sz w:val="22"/>
            <w:szCs w:val="22"/>
          </w:rPr>
          <w:delText xml:space="preserve">perturbs </w:delText>
        </w:r>
      </w:del>
      <w:ins w:id="165" w:author="Microsoft Office User" w:date="2021-05-10T14:51:00Z">
        <w:r w:rsidR="00290F81">
          <w:rPr>
            <w:rFonts w:ascii="Arial" w:eastAsia="Times New Roman" w:hAnsi="Arial" w:cs="Arial"/>
            <w:color w:val="000000"/>
            <w:sz w:val="22"/>
            <w:szCs w:val="22"/>
          </w:rPr>
          <w:t xml:space="preserve">affects </w:t>
        </w:r>
      </w:ins>
      <w:r>
        <w:rPr>
          <w:rFonts w:ascii="Arial" w:eastAsia="Times New Roman" w:hAnsi="Arial" w:cs="Arial"/>
          <w:color w:val="000000"/>
          <w:sz w:val="22"/>
          <w:szCs w:val="22"/>
        </w:rPr>
        <w:t>behavioral performance, we repeated the same experiments in behaving mice, administering muscimol or saline</w:t>
      </w:r>
      <w:r w:rsidR="0064651D">
        <w:rPr>
          <w:rFonts w:ascii="Arial" w:eastAsia="Times New Roman" w:hAnsi="Arial" w:cs="Arial"/>
          <w:color w:val="000000"/>
          <w:sz w:val="22"/>
          <w:szCs w:val="22"/>
        </w:rPr>
        <w:t xml:space="preserve"> bilaterally</w:t>
      </w:r>
      <w:r>
        <w:rPr>
          <w:rFonts w:ascii="Arial" w:eastAsia="Times New Roman" w:hAnsi="Arial" w:cs="Arial"/>
          <w:color w:val="000000"/>
          <w:sz w:val="22"/>
          <w:szCs w:val="22"/>
        </w:rPr>
        <w:t xml:space="preserve"> through chronically implanted </w:t>
      </w:r>
      <w:proofErr w:type="spellStart"/>
      <w:r>
        <w:rPr>
          <w:rFonts w:ascii="Arial" w:eastAsia="Times New Roman" w:hAnsi="Arial" w:cs="Arial"/>
          <w:color w:val="000000"/>
          <w:sz w:val="22"/>
          <w:szCs w:val="22"/>
        </w:rPr>
        <w:t>cannulae</w:t>
      </w:r>
      <w:proofErr w:type="spellEnd"/>
      <w:r>
        <w:rPr>
          <w:rFonts w:ascii="Arial" w:eastAsia="Times New Roman" w:hAnsi="Arial" w:cs="Arial"/>
          <w:color w:val="000000"/>
          <w:sz w:val="22"/>
          <w:szCs w:val="22"/>
        </w:rPr>
        <w:t xml:space="preserve"> (Figure 3</w:t>
      </w:r>
      <w:r w:rsidR="005A3A78">
        <w:rPr>
          <w:rFonts w:ascii="Arial" w:eastAsia="Times New Roman" w:hAnsi="Arial" w:cs="Arial"/>
          <w:color w:val="000000"/>
          <w:sz w:val="22"/>
          <w:szCs w:val="22"/>
        </w:rPr>
        <w:t>a</w:t>
      </w:r>
      <w:r>
        <w:rPr>
          <w:rFonts w:ascii="Arial" w:eastAsia="Times New Roman" w:hAnsi="Arial" w:cs="Arial"/>
          <w:color w:val="000000"/>
          <w:sz w:val="22"/>
          <w:szCs w:val="22"/>
        </w:rPr>
        <w:t xml:space="preserve">). As observed in cortical activity, there was a profound decrease in the rate of responding to both targets (hits) and noise (false alarms) in both contrasts (Figure </w:t>
      </w:r>
      <w:r w:rsidR="005A3A78">
        <w:rPr>
          <w:rFonts w:ascii="Arial" w:eastAsia="Times New Roman" w:hAnsi="Arial" w:cs="Arial"/>
          <w:color w:val="000000"/>
          <w:sz w:val="22"/>
          <w:szCs w:val="22"/>
        </w:rPr>
        <w:t>3b</w:t>
      </w:r>
      <w:r>
        <w:rPr>
          <w:rFonts w:ascii="Arial" w:eastAsia="Times New Roman" w:hAnsi="Arial" w:cs="Arial"/>
          <w:color w:val="000000"/>
          <w:sz w:val="22"/>
          <w:szCs w:val="22"/>
        </w:rPr>
        <w:t>). We quantified these effects on the psychometric curve</w:t>
      </w:r>
      <w:del w:id="166" w:author="Microsoft Office User" w:date="2021-05-10T14:38:00Z">
        <w:r w:rsidDel="000B79DE">
          <w:rPr>
            <w:rFonts w:ascii="Arial" w:eastAsia="Times New Roman" w:hAnsi="Arial" w:cs="Arial"/>
            <w:color w:val="000000"/>
            <w:sz w:val="22"/>
            <w:szCs w:val="22"/>
          </w:rPr>
          <w:delText>, and observed significant decrease</w:delText>
        </w:r>
        <w:r w:rsidR="0064651D" w:rsidDel="000B79DE">
          <w:rPr>
            <w:rFonts w:ascii="Arial" w:eastAsia="Times New Roman" w:hAnsi="Arial" w:cs="Arial"/>
            <w:color w:val="000000"/>
            <w:sz w:val="22"/>
            <w:szCs w:val="22"/>
          </w:rPr>
          <w:delText>s</w:delText>
        </w:r>
        <w:r w:rsidDel="000B79DE">
          <w:rPr>
            <w:rFonts w:ascii="Arial" w:eastAsia="Times New Roman" w:hAnsi="Arial" w:cs="Arial"/>
            <w:color w:val="000000"/>
            <w:sz w:val="22"/>
            <w:szCs w:val="22"/>
          </w:rPr>
          <w:delText xml:space="preserve"> in the response rate at the highest volume, false alarm rate, and slope of the psychometric functions</w:delText>
        </w:r>
      </w:del>
      <w:ins w:id="167" w:author="Microsoft Office User" w:date="2021-05-10T14:38:00Z">
        <w:r w:rsidR="000B79DE">
          <w:rPr>
            <w:rFonts w:ascii="Arial" w:eastAsia="Times New Roman" w:hAnsi="Arial" w:cs="Arial"/>
            <w:color w:val="000000"/>
            <w:sz w:val="22"/>
            <w:szCs w:val="22"/>
          </w:rPr>
          <w:t xml:space="preserve"> using a 3-way ANOVA </w:t>
        </w:r>
      </w:ins>
      <w:ins w:id="168" w:author="Microsoft Office User" w:date="2021-05-10T14:39:00Z">
        <w:r w:rsidR="000B79DE">
          <w:rPr>
            <w:rFonts w:ascii="Arial" w:eastAsia="Times New Roman" w:hAnsi="Arial" w:cs="Arial"/>
            <w:color w:val="000000"/>
            <w:sz w:val="22"/>
            <w:szCs w:val="22"/>
          </w:rPr>
          <w:t xml:space="preserve">with </w:t>
        </w:r>
      </w:ins>
      <w:ins w:id="169" w:author="Microsoft Office User" w:date="2021-05-10T15:30:00Z">
        <w:r w:rsidR="00F269BE">
          <w:rPr>
            <w:rFonts w:ascii="Arial" w:eastAsia="Times New Roman" w:hAnsi="Arial" w:cs="Arial"/>
            <w:color w:val="000000"/>
            <w:sz w:val="22"/>
            <w:szCs w:val="22"/>
          </w:rPr>
          <w:t xml:space="preserve">cortical </w:t>
        </w:r>
      </w:ins>
      <w:ins w:id="170" w:author="Microsoft Office User" w:date="2021-05-10T14:39:00Z">
        <w:r w:rsidR="000B79DE">
          <w:rPr>
            <w:rFonts w:ascii="Arial" w:eastAsia="Times New Roman" w:hAnsi="Arial" w:cs="Arial"/>
            <w:color w:val="000000"/>
            <w:sz w:val="22"/>
            <w:szCs w:val="22"/>
          </w:rPr>
          <w:t>intervention (muscimol or saline), contrast, and target volume as factors. We foun</w:t>
        </w:r>
      </w:ins>
      <w:ins w:id="171" w:author="Microsoft Office User" w:date="2021-05-10T14:42:00Z">
        <w:r w:rsidR="000B79DE">
          <w:rPr>
            <w:rFonts w:ascii="Arial" w:eastAsia="Times New Roman" w:hAnsi="Arial" w:cs="Arial"/>
            <w:color w:val="000000"/>
            <w:sz w:val="22"/>
            <w:szCs w:val="22"/>
          </w:rPr>
          <w:t>d</w:t>
        </w:r>
      </w:ins>
      <w:ins w:id="172" w:author="Microsoft Office User" w:date="2021-05-10T14:39:00Z">
        <w:r w:rsidR="000B79DE">
          <w:rPr>
            <w:rFonts w:ascii="Arial" w:eastAsia="Times New Roman" w:hAnsi="Arial" w:cs="Arial"/>
            <w:color w:val="000000"/>
            <w:sz w:val="22"/>
            <w:szCs w:val="22"/>
          </w:rPr>
          <w:t xml:space="preserve"> significant mai</w:t>
        </w:r>
      </w:ins>
      <w:ins w:id="173" w:author="Microsoft Office User" w:date="2021-05-10T14:40:00Z">
        <w:r w:rsidR="000B79DE">
          <w:rPr>
            <w:rFonts w:ascii="Arial" w:eastAsia="Times New Roman" w:hAnsi="Arial" w:cs="Arial"/>
            <w:color w:val="000000"/>
            <w:sz w:val="22"/>
            <w:szCs w:val="22"/>
          </w:rPr>
          <w:t>n effects of muscimol (</w:t>
        </w:r>
        <w:r w:rsidR="000B79DE">
          <w:rPr>
            <w:rFonts w:ascii="Arial" w:eastAsia="Times New Roman" w:hAnsi="Arial" w:cs="Arial"/>
            <w:i/>
            <w:iCs/>
            <w:color w:val="000000"/>
            <w:sz w:val="22"/>
            <w:szCs w:val="22"/>
          </w:rPr>
          <w:t>F</w:t>
        </w:r>
        <w:r w:rsidR="000B79DE">
          <w:rPr>
            <w:rFonts w:ascii="Arial" w:eastAsia="Times New Roman" w:hAnsi="Arial" w:cs="Arial"/>
            <w:color w:val="000000"/>
            <w:sz w:val="22"/>
            <w:szCs w:val="22"/>
          </w:rPr>
          <w:t>(1</w:t>
        </w:r>
      </w:ins>
      <w:ins w:id="174" w:author="Microsoft Office User" w:date="2021-05-10T15:57:00Z">
        <w:r w:rsidR="007D3D70">
          <w:rPr>
            <w:rFonts w:ascii="Arial" w:eastAsia="Times New Roman" w:hAnsi="Arial" w:cs="Arial"/>
            <w:color w:val="000000"/>
            <w:sz w:val="22"/>
            <w:szCs w:val="22"/>
          </w:rPr>
          <w:t>,307</w:t>
        </w:r>
      </w:ins>
      <w:ins w:id="175" w:author="Microsoft Office User" w:date="2021-05-10T14:40:00Z">
        <w:r w:rsidR="000B79DE">
          <w:rPr>
            <w:rFonts w:ascii="Arial" w:eastAsia="Times New Roman" w:hAnsi="Arial" w:cs="Arial"/>
            <w:color w:val="000000"/>
            <w:sz w:val="22"/>
            <w:szCs w:val="22"/>
          </w:rPr>
          <w:t xml:space="preserve">) = </w:t>
        </w:r>
      </w:ins>
      <w:r>
        <w:rPr>
          <w:rFonts w:ascii="Arial" w:eastAsia="Times New Roman" w:hAnsi="Arial" w:cs="Arial"/>
          <w:color w:val="000000"/>
          <w:sz w:val="22"/>
          <w:szCs w:val="22"/>
        </w:rPr>
        <w:t xml:space="preserve"> </w:t>
      </w:r>
      <w:ins w:id="176" w:author="Microsoft Office User" w:date="2021-05-10T14:42:00Z">
        <w:r w:rsidR="000B79DE">
          <w:rPr>
            <w:rFonts w:ascii="Arial" w:eastAsia="Times New Roman" w:hAnsi="Arial" w:cs="Arial"/>
            <w:color w:val="000000"/>
            <w:sz w:val="22"/>
            <w:szCs w:val="22"/>
          </w:rPr>
          <w:t xml:space="preserve">278.63, </w:t>
        </w:r>
        <w:r w:rsidR="000B79DE">
          <w:rPr>
            <w:rFonts w:ascii="Arial" w:eastAsia="Times New Roman" w:hAnsi="Arial" w:cs="Arial"/>
            <w:i/>
            <w:iCs/>
            <w:color w:val="000000"/>
            <w:sz w:val="22"/>
            <w:szCs w:val="22"/>
          </w:rPr>
          <w:t>p</w:t>
        </w:r>
        <w:r w:rsidR="000B79DE">
          <w:rPr>
            <w:rFonts w:ascii="Arial" w:eastAsia="Times New Roman" w:hAnsi="Arial" w:cs="Arial"/>
            <w:color w:val="000000"/>
            <w:sz w:val="22"/>
            <w:szCs w:val="22"/>
          </w:rPr>
          <w:t xml:space="preserve"> = 3.83e-44</w:t>
        </w:r>
      </w:ins>
      <w:ins w:id="177" w:author="Microsoft Office User" w:date="2021-05-10T14:43:00Z">
        <w:r w:rsidR="000B79DE">
          <w:rPr>
            <w:rFonts w:ascii="Arial" w:eastAsia="Times New Roman" w:hAnsi="Arial" w:cs="Arial"/>
            <w:color w:val="000000"/>
            <w:sz w:val="22"/>
            <w:szCs w:val="22"/>
          </w:rPr>
          <w:t>), contrast (</w:t>
        </w:r>
        <w:r w:rsidR="000B79DE">
          <w:rPr>
            <w:rFonts w:ascii="Arial" w:eastAsia="Times New Roman" w:hAnsi="Arial" w:cs="Arial"/>
            <w:i/>
            <w:iCs/>
            <w:color w:val="000000"/>
            <w:sz w:val="22"/>
            <w:szCs w:val="22"/>
          </w:rPr>
          <w:t>F</w:t>
        </w:r>
        <w:r w:rsidR="000B79DE">
          <w:rPr>
            <w:rFonts w:ascii="Arial" w:eastAsia="Times New Roman" w:hAnsi="Arial" w:cs="Arial"/>
            <w:color w:val="000000"/>
            <w:sz w:val="22"/>
            <w:szCs w:val="22"/>
          </w:rPr>
          <w:t>(1</w:t>
        </w:r>
      </w:ins>
      <w:ins w:id="178" w:author="Microsoft Office User" w:date="2021-05-10T15:57:00Z">
        <w:r w:rsidR="007D3D70">
          <w:rPr>
            <w:rFonts w:ascii="Arial" w:eastAsia="Times New Roman" w:hAnsi="Arial" w:cs="Arial"/>
            <w:color w:val="000000"/>
            <w:sz w:val="22"/>
            <w:szCs w:val="22"/>
          </w:rPr>
          <w:t>,307</w:t>
        </w:r>
      </w:ins>
      <w:ins w:id="179" w:author="Microsoft Office User" w:date="2021-05-10T14:43:00Z">
        <w:r w:rsidR="000B79DE">
          <w:rPr>
            <w:rFonts w:ascii="Arial" w:eastAsia="Times New Roman" w:hAnsi="Arial" w:cs="Arial"/>
            <w:color w:val="000000"/>
            <w:sz w:val="22"/>
            <w:szCs w:val="22"/>
          </w:rPr>
          <w:t xml:space="preserve">) = 4.39, </w:t>
        </w:r>
        <w:r w:rsidR="000B79DE">
          <w:rPr>
            <w:rFonts w:ascii="Arial" w:eastAsia="Times New Roman" w:hAnsi="Arial" w:cs="Arial"/>
            <w:i/>
            <w:iCs/>
            <w:color w:val="000000"/>
            <w:sz w:val="22"/>
            <w:szCs w:val="22"/>
          </w:rPr>
          <w:t>p</w:t>
        </w:r>
        <w:r w:rsidR="000B79DE">
          <w:rPr>
            <w:rFonts w:ascii="Arial" w:eastAsia="Times New Roman" w:hAnsi="Arial" w:cs="Arial"/>
            <w:color w:val="000000"/>
            <w:sz w:val="22"/>
            <w:szCs w:val="22"/>
          </w:rPr>
          <w:t xml:space="preserve"> = 0.037) and volume (</w:t>
        </w:r>
        <w:r w:rsidR="000B79DE">
          <w:rPr>
            <w:rFonts w:ascii="Arial" w:eastAsia="Times New Roman" w:hAnsi="Arial" w:cs="Arial"/>
            <w:i/>
            <w:iCs/>
            <w:color w:val="000000"/>
            <w:sz w:val="22"/>
            <w:szCs w:val="22"/>
          </w:rPr>
          <w:t>F</w:t>
        </w:r>
        <w:r w:rsidR="000B79DE">
          <w:rPr>
            <w:rFonts w:ascii="Arial" w:eastAsia="Times New Roman" w:hAnsi="Arial" w:cs="Arial"/>
            <w:color w:val="000000"/>
            <w:sz w:val="22"/>
            <w:szCs w:val="22"/>
          </w:rPr>
          <w:t>(6</w:t>
        </w:r>
      </w:ins>
      <w:ins w:id="180" w:author="Microsoft Office User" w:date="2021-05-10T15:57:00Z">
        <w:r w:rsidR="007D3D70">
          <w:rPr>
            <w:rFonts w:ascii="Arial" w:eastAsia="Times New Roman" w:hAnsi="Arial" w:cs="Arial"/>
            <w:color w:val="000000"/>
            <w:sz w:val="22"/>
            <w:szCs w:val="22"/>
          </w:rPr>
          <w:t>,307</w:t>
        </w:r>
      </w:ins>
      <w:ins w:id="181" w:author="Microsoft Office User" w:date="2021-05-10T14:43:00Z">
        <w:r w:rsidR="000B79DE">
          <w:rPr>
            <w:rFonts w:ascii="Arial" w:eastAsia="Times New Roman" w:hAnsi="Arial" w:cs="Arial"/>
            <w:color w:val="000000"/>
            <w:sz w:val="22"/>
            <w:szCs w:val="22"/>
          </w:rPr>
          <w:t xml:space="preserve">) = </w:t>
        </w:r>
      </w:ins>
      <w:ins w:id="182" w:author="Microsoft Office User" w:date="2021-05-10T14:44:00Z">
        <w:r w:rsidR="000B79DE">
          <w:rPr>
            <w:rFonts w:ascii="Arial" w:eastAsia="Times New Roman" w:hAnsi="Arial" w:cs="Arial"/>
            <w:color w:val="000000"/>
            <w:sz w:val="22"/>
            <w:szCs w:val="22"/>
          </w:rPr>
          <w:t xml:space="preserve">40.90, </w:t>
        </w:r>
        <w:r w:rsidR="000B79DE">
          <w:rPr>
            <w:rFonts w:ascii="Arial" w:eastAsia="Times New Roman" w:hAnsi="Arial" w:cs="Arial"/>
            <w:i/>
            <w:iCs/>
            <w:color w:val="000000"/>
            <w:sz w:val="22"/>
            <w:szCs w:val="22"/>
          </w:rPr>
          <w:t xml:space="preserve">p = </w:t>
        </w:r>
        <w:r w:rsidR="000B79DE">
          <w:rPr>
            <w:rFonts w:ascii="Arial" w:eastAsia="Times New Roman" w:hAnsi="Arial" w:cs="Arial"/>
            <w:color w:val="000000"/>
            <w:sz w:val="22"/>
            <w:szCs w:val="22"/>
          </w:rPr>
          <w:t>7.54e-36).</w:t>
        </w:r>
      </w:ins>
      <w:ins w:id="183" w:author="Microsoft Office User" w:date="2021-05-10T14:55:00Z">
        <w:r w:rsidR="00290F81">
          <w:rPr>
            <w:rFonts w:ascii="Arial" w:eastAsia="Times New Roman" w:hAnsi="Arial" w:cs="Arial"/>
            <w:color w:val="000000"/>
            <w:sz w:val="22"/>
            <w:szCs w:val="22"/>
          </w:rPr>
          <w:t xml:space="preserve"> Post-hoc tests showed that </w:t>
        </w:r>
      </w:ins>
      <w:ins w:id="184" w:author="Microsoft Office User" w:date="2021-05-10T15:18:00Z">
        <w:r w:rsidR="00111178">
          <w:rPr>
            <w:rFonts w:ascii="Arial" w:eastAsia="Times New Roman" w:hAnsi="Arial" w:cs="Arial"/>
            <w:color w:val="000000"/>
            <w:sz w:val="22"/>
            <w:szCs w:val="22"/>
          </w:rPr>
          <w:t>muscimol</w:t>
        </w:r>
      </w:ins>
      <w:ins w:id="185" w:author="Microsoft Office User" w:date="2021-05-10T15:28:00Z">
        <w:r w:rsidR="00111178">
          <w:rPr>
            <w:rFonts w:ascii="Arial" w:eastAsia="Times New Roman" w:hAnsi="Arial" w:cs="Arial"/>
            <w:color w:val="000000"/>
            <w:sz w:val="22"/>
            <w:szCs w:val="22"/>
          </w:rPr>
          <w:t xml:space="preserve"> application</w:t>
        </w:r>
      </w:ins>
      <w:ins w:id="186" w:author="Microsoft Office User" w:date="2021-05-10T15:22:00Z">
        <w:r w:rsidR="00111178">
          <w:rPr>
            <w:rFonts w:ascii="Arial" w:eastAsia="Times New Roman" w:hAnsi="Arial" w:cs="Arial"/>
            <w:color w:val="000000"/>
            <w:sz w:val="22"/>
            <w:szCs w:val="22"/>
          </w:rPr>
          <w:t xml:space="preserve"> significantly</w:t>
        </w:r>
      </w:ins>
      <w:ins w:id="187" w:author="Microsoft Office User" w:date="2021-05-10T15:18:00Z">
        <w:r w:rsidR="00111178">
          <w:rPr>
            <w:rFonts w:ascii="Arial" w:eastAsia="Times New Roman" w:hAnsi="Arial" w:cs="Arial"/>
            <w:color w:val="000000"/>
            <w:sz w:val="22"/>
            <w:szCs w:val="22"/>
          </w:rPr>
          <w:t xml:space="preserve"> decreased </w:t>
        </w:r>
      </w:ins>
      <w:ins w:id="188" w:author="Microsoft Office User" w:date="2021-05-10T15:21:00Z">
        <w:r w:rsidR="00111178">
          <w:rPr>
            <w:rFonts w:ascii="Arial" w:eastAsia="Times New Roman" w:hAnsi="Arial" w:cs="Arial"/>
            <w:color w:val="000000"/>
            <w:sz w:val="22"/>
            <w:szCs w:val="22"/>
          </w:rPr>
          <w:t>hit rates</w:t>
        </w:r>
      </w:ins>
      <w:ins w:id="189" w:author="Microsoft Office User" w:date="2021-05-10T15:23:00Z">
        <w:r w:rsidR="00111178">
          <w:rPr>
            <w:rFonts w:ascii="Arial" w:eastAsia="Times New Roman" w:hAnsi="Arial" w:cs="Arial"/>
            <w:color w:val="000000"/>
            <w:sz w:val="22"/>
            <w:szCs w:val="22"/>
          </w:rPr>
          <w:t xml:space="preserve"> by 31%</w:t>
        </w:r>
      </w:ins>
      <w:ins w:id="190" w:author="Microsoft Office User" w:date="2021-05-10T15:21:00Z">
        <w:r w:rsidR="00111178">
          <w:rPr>
            <w:rFonts w:ascii="Arial" w:eastAsia="Times New Roman" w:hAnsi="Arial" w:cs="Arial"/>
            <w:color w:val="000000"/>
            <w:sz w:val="22"/>
            <w:szCs w:val="22"/>
          </w:rPr>
          <w:t xml:space="preserve"> </w:t>
        </w:r>
      </w:ins>
      <w:ins w:id="191" w:author="Microsoft Office User" w:date="2021-05-10T15:22:00Z">
        <w:r w:rsidR="00111178">
          <w:rPr>
            <w:rFonts w:ascii="Arial" w:eastAsia="Times New Roman" w:hAnsi="Arial" w:cs="Arial"/>
            <w:color w:val="000000"/>
            <w:sz w:val="22"/>
            <w:szCs w:val="22"/>
          </w:rPr>
          <w:t>(95% CI [</w:t>
        </w:r>
      </w:ins>
      <w:ins w:id="192" w:author="Microsoft Office User" w:date="2021-05-10T15:23:00Z">
        <w:r w:rsidR="00111178">
          <w:rPr>
            <w:rFonts w:ascii="Arial" w:eastAsia="Times New Roman" w:hAnsi="Arial" w:cs="Arial"/>
            <w:color w:val="000000"/>
            <w:sz w:val="22"/>
            <w:szCs w:val="22"/>
          </w:rPr>
          <w:t xml:space="preserve">28,35]), </w:t>
        </w:r>
      </w:ins>
      <w:ins w:id="193" w:author="Microsoft Office User" w:date="2021-05-10T15:24:00Z">
        <w:r w:rsidR="00111178">
          <w:rPr>
            <w:rFonts w:ascii="Arial" w:eastAsia="Times New Roman" w:hAnsi="Arial" w:cs="Arial"/>
            <w:color w:val="000000"/>
            <w:sz w:val="22"/>
            <w:szCs w:val="22"/>
          </w:rPr>
          <w:t>wh</w:t>
        </w:r>
      </w:ins>
      <w:ins w:id="194" w:author="Microsoft Office User" w:date="2021-05-10T15:28:00Z">
        <w:r w:rsidR="00F269BE">
          <w:rPr>
            <w:rFonts w:ascii="Arial" w:eastAsia="Times New Roman" w:hAnsi="Arial" w:cs="Arial"/>
            <w:color w:val="000000"/>
            <w:sz w:val="22"/>
            <w:szCs w:val="22"/>
          </w:rPr>
          <w:t>er</w:t>
        </w:r>
      </w:ins>
      <w:ins w:id="195" w:author="Microsoft Office User" w:date="2021-05-10T15:39:00Z">
        <w:r w:rsidR="00F269BE">
          <w:rPr>
            <w:rFonts w:ascii="Arial" w:eastAsia="Times New Roman" w:hAnsi="Arial" w:cs="Arial"/>
            <w:color w:val="000000"/>
            <w:sz w:val="22"/>
            <w:szCs w:val="22"/>
          </w:rPr>
          <w:t>e</w:t>
        </w:r>
      </w:ins>
      <w:ins w:id="196" w:author="Microsoft Office User" w:date="2021-05-10T15:28:00Z">
        <w:r w:rsidR="00F269BE">
          <w:rPr>
            <w:rFonts w:ascii="Arial" w:eastAsia="Times New Roman" w:hAnsi="Arial" w:cs="Arial"/>
            <w:color w:val="000000"/>
            <w:sz w:val="22"/>
            <w:szCs w:val="22"/>
          </w:rPr>
          <w:t>as</w:t>
        </w:r>
      </w:ins>
      <w:ins w:id="197" w:author="Microsoft Office User" w:date="2021-05-10T15:24:00Z">
        <w:r w:rsidR="00111178">
          <w:rPr>
            <w:rFonts w:ascii="Arial" w:eastAsia="Times New Roman" w:hAnsi="Arial" w:cs="Arial"/>
            <w:color w:val="000000"/>
            <w:sz w:val="22"/>
            <w:szCs w:val="22"/>
          </w:rPr>
          <w:t xml:space="preserve"> hit rates were </w:t>
        </w:r>
      </w:ins>
      <w:ins w:id="198" w:author="Microsoft Office User" w:date="2021-05-10T15:28:00Z">
        <w:r w:rsidR="00F269BE">
          <w:rPr>
            <w:rFonts w:ascii="Arial" w:eastAsia="Times New Roman" w:hAnsi="Arial" w:cs="Arial"/>
            <w:color w:val="000000"/>
            <w:sz w:val="22"/>
            <w:szCs w:val="22"/>
          </w:rPr>
          <w:t>significantly</w:t>
        </w:r>
      </w:ins>
      <w:ins w:id="199" w:author="Microsoft Office User" w:date="2021-05-10T15:24:00Z">
        <w:r w:rsidR="00111178">
          <w:rPr>
            <w:rFonts w:ascii="Arial" w:eastAsia="Times New Roman" w:hAnsi="Arial" w:cs="Arial"/>
            <w:color w:val="000000"/>
            <w:sz w:val="22"/>
            <w:szCs w:val="22"/>
          </w:rPr>
          <w:t xml:space="preserve"> elevated in low contrast by </w:t>
        </w:r>
      </w:ins>
      <w:ins w:id="200" w:author="Microsoft Office User" w:date="2021-05-10T15:25:00Z">
        <w:r w:rsidR="00111178">
          <w:rPr>
            <w:rFonts w:ascii="Arial" w:eastAsia="Times New Roman" w:hAnsi="Arial" w:cs="Arial"/>
            <w:color w:val="000000"/>
            <w:sz w:val="22"/>
            <w:szCs w:val="22"/>
          </w:rPr>
          <w:t xml:space="preserve">4.9% (95% CI [2.6,7.6]). Furthermore, we observed </w:t>
        </w:r>
      </w:ins>
      <w:ins w:id="201" w:author="Microsoft Office User" w:date="2021-05-10T15:26:00Z">
        <w:r w:rsidR="00111178">
          <w:rPr>
            <w:rFonts w:ascii="Arial" w:eastAsia="Times New Roman" w:hAnsi="Arial" w:cs="Arial"/>
            <w:color w:val="000000"/>
            <w:sz w:val="22"/>
            <w:szCs w:val="22"/>
          </w:rPr>
          <w:t xml:space="preserve">significant interactions between </w:t>
        </w:r>
      </w:ins>
      <w:ins w:id="202" w:author="Microsoft Office User" w:date="2021-05-10T15:27:00Z">
        <w:r w:rsidR="00111178">
          <w:rPr>
            <w:rFonts w:ascii="Arial" w:eastAsia="Times New Roman" w:hAnsi="Arial" w:cs="Arial"/>
            <w:color w:val="000000"/>
            <w:sz w:val="22"/>
            <w:szCs w:val="22"/>
          </w:rPr>
          <w:t xml:space="preserve">target volume and </w:t>
        </w:r>
      </w:ins>
      <w:ins w:id="203" w:author="Microsoft Office User" w:date="2021-05-10T15:39:00Z">
        <w:r w:rsidR="007221F0">
          <w:rPr>
            <w:rFonts w:ascii="Arial" w:eastAsia="Times New Roman" w:hAnsi="Arial" w:cs="Arial"/>
            <w:color w:val="000000"/>
            <w:sz w:val="22"/>
            <w:szCs w:val="22"/>
          </w:rPr>
          <w:t xml:space="preserve">cortical </w:t>
        </w:r>
      </w:ins>
      <w:ins w:id="204" w:author="Microsoft Office User" w:date="2021-05-10T15:27:00Z">
        <w:r w:rsidR="00111178">
          <w:rPr>
            <w:rFonts w:ascii="Arial" w:eastAsia="Times New Roman" w:hAnsi="Arial" w:cs="Arial"/>
            <w:color w:val="000000"/>
            <w:sz w:val="22"/>
            <w:szCs w:val="22"/>
          </w:rPr>
          <w:t>intervention (</w:t>
        </w:r>
        <w:r w:rsidR="00111178">
          <w:rPr>
            <w:rFonts w:ascii="Arial" w:eastAsia="Times New Roman" w:hAnsi="Arial" w:cs="Arial"/>
            <w:i/>
            <w:iCs/>
            <w:color w:val="000000"/>
            <w:sz w:val="22"/>
            <w:szCs w:val="22"/>
          </w:rPr>
          <w:t>F</w:t>
        </w:r>
        <w:r w:rsidR="00111178">
          <w:rPr>
            <w:rFonts w:ascii="Arial" w:eastAsia="Times New Roman" w:hAnsi="Arial" w:cs="Arial"/>
            <w:color w:val="000000"/>
            <w:sz w:val="22"/>
            <w:szCs w:val="22"/>
          </w:rPr>
          <w:t>(6</w:t>
        </w:r>
      </w:ins>
      <w:ins w:id="205" w:author="Microsoft Office User" w:date="2021-05-10T15:57:00Z">
        <w:r w:rsidR="007D3D70">
          <w:rPr>
            <w:rFonts w:ascii="Arial" w:eastAsia="Times New Roman" w:hAnsi="Arial" w:cs="Arial"/>
            <w:color w:val="000000"/>
            <w:sz w:val="22"/>
            <w:szCs w:val="22"/>
          </w:rPr>
          <w:t>,307</w:t>
        </w:r>
      </w:ins>
      <w:ins w:id="206" w:author="Microsoft Office User" w:date="2021-05-10T15:27:00Z">
        <w:r w:rsidR="00111178">
          <w:rPr>
            <w:rFonts w:ascii="Arial" w:eastAsia="Times New Roman" w:hAnsi="Arial" w:cs="Arial"/>
            <w:color w:val="000000"/>
            <w:sz w:val="22"/>
            <w:szCs w:val="22"/>
          </w:rPr>
          <w:t xml:space="preserve">) = </w:t>
        </w:r>
      </w:ins>
      <w:ins w:id="207" w:author="Microsoft Office User" w:date="2021-05-10T15:28:00Z">
        <w:r w:rsidR="00F269BE">
          <w:rPr>
            <w:rFonts w:ascii="Arial" w:eastAsia="Times New Roman" w:hAnsi="Arial" w:cs="Arial"/>
            <w:color w:val="000000"/>
            <w:sz w:val="22"/>
            <w:szCs w:val="22"/>
          </w:rPr>
          <w:t xml:space="preserve">14.11, </w:t>
        </w:r>
        <w:r w:rsidR="00F269BE">
          <w:rPr>
            <w:rFonts w:ascii="Arial" w:eastAsia="Times New Roman" w:hAnsi="Arial" w:cs="Arial"/>
            <w:i/>
            <w:iCs/>
            <w:color w:val="000000"/>
            <w:sz w:val="22"/>
            <w:szCs w:val="22"/>
          </w:rPr>
          <w:t xml:space="preserve">p </w:t>
        </w:r>
        <w:r w:rsidR="00F269BE">
          <w:rPr>
            <w:rFonts w:ascii="Arial" w:eastAsia="Times New Roman" w:hAnsi="Arial" w:cs="Arial"/>
            <w:color w:val="000000"/>
            <w:sz w:val="22"/>
            <w:szCs w:val="22"/>
          </w:rPr>
          <w:t xml:space="preserve">= 4.47e-14), and </w:t>
        </w:r>
      </w:ins>
      <w:ins w:id="208" w:author="Microsoft Office User" w:date="2021-05-10T15:29:00Z">
        <w:r w:rsidR="00F269BE">
          <w:rPr>
            <w:rFonts w:ascii="Arial" w:eastAsia="Times New Roman" w:hAnsi="Arial" w:cs="Arial"/>
            <w:color w:val="000000"/>
            <w:sz w:val="22"/>
            <w:szCs w:val="22"/>
          </w:rPr>
          <w:t>between target volume and contrast (</w:t>
        </w:r>
        <w:r w:rsidR="00F269BE">
          <w:rPr>
            <w:rFonts w:ascii="Arial" w:eastAsia="Times New Roman" w:hAnsi="Arial" w:cs="Arial"/>
            <w:i/>
            <w:iCs/>
            <w:color w:val="000000"/>
            <w:sz w:val="22"/>
            <w:szCs w:val="22"/>
          </w:rPr>
          <w:t>F</w:t>
        </w:r>
        <w:r w:rsidR="00F269BE">
          <w:rPr>
            <w:rFonts w:ascii="Arial" w:eastAsia="Times New Roman" w:hAnsi="Arial" w:cs="Arial"/>
            <w:color w:val="000000"/>
            <w:sz w:val="22"/>
            <w:szCs w:val="22"/>
          </w:rPr>
          <w:t>(6</w:t>
        </w:r>
      </w:ins>
      <w:ins w:id="209" w:author="Microsoft Office User" w:date="2021-05-10T15:57:00Z">
        <w:r w:rsidR="007D3D70">
          <w:rPr>
            <w:rFonts w:ascii="Arial" w:eastAsia="Times New Roman" w:hAnsi="Arial" w:cs="Arial"/>
            <w:color w:val="000000"/>
            <w:sz w:val="22"/>
            <w:szCs w:val="22"/>
          </w:rPr>
          <w:t>,307</w:t>
        </w:r>
      </w:ins>
      <w:ins w:id="210" w:author="Microsoft Office User" w:date="2021-05-10T15:29:00Z">
        <w:r w:rsidR="00F269BE">
          <w:rPr>
            <w:rFonts w:ascii="Arial" w:eastAsia="Times New Roman" w:hAnsi="Arial" w:cs="Arial"/>
            <w:color w:val="000000"/>
            <w:sz w:val="22"/>
            <w:szCs w:val="22"/>
          </w:rPr>
          <w:t xml:space="preserve">) = 2.97, </w:t>
        </w:r>
        <w:r w:rsidR="00F269BE">
          <w:rPr>
            <w:rFonts w:ascii="Arial" w:eastAsia="Times New Roman" w:hAnsi="Arial" w:cs="Arial"/>
            <w:i/>
            <w:iCs/>
            <w:color w:val="000000"/>
            <w:sz w:val="22"/>
            <w:szCs w:val="22"/>
          </w:rPr>
          <w:t>p</w:t>
        </w:r>
        <w:r w:rsidR="00F269BE">
          <w:rPr>
            <w:rFonts w:ascii="Arial" w:eastAsia="Times New Roman" w:hAnsi="Arial" w:cs="Arial"/>
            <w:color w:val="000000"/>
            <w:sz w:val="22"/>
            <w:szCs w:val="22"/>
          </w:rPr>
          <w:t xml:space="preserve"> = 7.87e-3), </w:t>
        </w:r>
      </w:ins>
      <w:ins w:id="211" w:author="Microsoft Office User" w:date="2021-05-10T15:30:00Z">
        <w:r w:rsidR="00F269BE">
          <w:rPr>
            <w:rFonts w:ascii="Arial" w:eastAsia="Times New Roman" w:hAnsi="Arial" w:cs="Arial"/>
            <w:color w:val="000000"/>
            <w:sz w:val="22"/>
            <w:szCs w:val="22"/>
          </w:rPr>
          <w:t xml:space="preserve">but no significant interaction between contrast and cortical intervention. </w:t>
        </w:r>
      </w:ins>
      <w:ins w:id="212" w:author="Microsoft Office User" w:date="2021-05-10T15:31:00Z">
        <w:r w:rsidR="00F269BE">
          <w:rPr>
            <w:rFonts w:ascii="Arial" w:eastAsia="Times New Roman" w:hAnsi="Arial" w:cs="Arial"/>
            <w:color w:val="000000"/>
            <w:sz w:val="22"/>
            <w:szCs w:val="22"/>
          </w:rPr>
          <w:t xml:space="preserve">This pattern of results suggests that </w:t>
        </w:r>
      </w:ins>
      <w:ins w:id="213" w:author="Microsoft Office User" w:date="2021-05-10T15:40:00Z">
        <w:r w:rsidR="007221F0">
          <w:rPr>
            <w:rFonts w:ascii="Arial" w:eastAsia="Times New Roman" w:hAnsi="Arial" w:cs="Arial"/>
            <w:color w:val="000000"/>
            <w:sz w:val="22"/>
            <w:szCs w:val="22"/>
          </w:rPr>
          <w:t xml:space="preserve">muscimol and contrast </w:t>
        </w:r>
      </w:ins>
      <w:ins w:id="214" w:author="Microsoft Office User" w:date="2021-05-10T16:41:00Z">
        <w:r w:rsidR="00EF2304">
          <w:rPr>
            <w:rFonts w:ascii="Arial" w:eastAsia="Times New Roman" w:hAnsi="Arial" w:cs="Arial"/>
            <w:color w:val="000000"/>
            <w:sz w:val="22"/>
            <w:szCs w:val="22"/>
          </w:rPr>
          <w:t>re</w:t>
        </w:r>
      </w:ins>
      <w:ins w:id="215" w:author="Microsoft Office User" w:date="2021-05-10T15:40:00Z">
        <w:r w:rsidR="007221F0">
          <w:rPr>
            <w:rFonts w:ascii="Arial" w:eastAsia="Times New Roman" w:hAnsi="Arial" w:cs="Arial"/>
            <w:color w:val="000000"/>
            <w:sz w:val="22"/>
            <w:szCs w:val="22"/>
          </w:rPr>
          <w:t xml:space="preserve">shape psychometric </w:t>
        </w:r>
      </w:ins>
      <w:ins w:id="216" w:author="Microsoft Office User" w:date="2021-05-10T15:41:00Z">
        <w:r w:rsidR="007221F0">
          <w:rPr>
            <w:rFonts w:ascii="Arial" w:eastAsia="Times New Roman" w:hAnsi="Arial" w:cs="Arial"/>
            <w:color w:val="000000"/>
            <w:sz w:val="22"/>
            <w:szCs w:val="22"/>
          </w:rPr>
          <w:t>performance</w:t>
        </w:r>
      </w:ins>
      <w:ins w:id="217" w:author="Microsoft Office User" w:date="2021-05-10T15:40:00Z">
        <w:r w:rsidR="007221F0">
          <w:rPr>
            <w:rFonts w:ascii="Arial" w:eastAsia="Times New Roman" w:hAnsi="Arial" w:cs="Arial"/>
            <w:color w:val="000000"/>
            <w:sz w:val="22"/>
            <w:szCs w:val="22"/>
          </w:rPr>
          <w:t xml:space="preserve"> in a </w:t>
        </w:r>
      </w:ins>
      <w:ins w:id="218" w:author="Microsoft Office User" w:date="2021-05-10T15:41:00Z">
        <w:r w:rsidR="007221F0">
          <w:rPr>
            <w:rFonts w:ascii="Arial" w:eastAsia="Times New Roman" w:hAnsi="Arial" w:cs="Arial"/>
            <w:color w:val="000000"/>
            <w:sz w:val="22"/>
            <w:szCs w:val="22"/>
          </w:rPr>
          <w:t>similar manner.</w:t>
        </w:r>
      </w:ins>
      <w:ins w:id="219" w:author="Microsoft Office User" w:date="2021-05-10T15:45:00Z">
        <w:r w:rsidR="007221F0">
          <w:rPr>
            <w:rFonts w:ascii="Arial" w:eastAsia="Times New Roman" w:hAnsi="Arial" w:cs="Arial"/>
            <w:color w:val="000000"/>
            <w:sz w:val="22"/>
            <w:szCs w:val="22"/>
          </w:rPr>
          <w:t xml:space="preserve"> </w:t>
        </w:r>
      </w:ins>
    </w:p>
    <w:p w14:paraId="5041F857" w14:textId="50B41AEE" w:rsidR="0008595A" w:rsidRDefault="00F70576">
      <w:pPr>
        <w:ind w:firstLine="720"/>
        <w:jc w:val="both"/>
        <w:rPr>
          <w:rFonts w:ascii="Arial" w:eastAsia="Times New Roman" w:hAnsi="Arial" w:cs="Arial"/>
          <w:color w:val="000000"/>
          <w:sz w:val="22"/>
          <w:szCs w:val="22"/>
        </w:rPr>
        <w:pPrChange w:id="220" w:author="Microsoft Office User" w:date="2021-05-10T15:59:00Z">
          <w:pPr>
            <w:jc w:val="both"/>
          </w:pPr>
        </w:pPrChange>
      </w:pPr>
      <w:del w:id="221" w:author="Microsoft Office User" w:date="2021-05-10T15:41:00Z">
        <w:r w:rsidDel="007221F0">
          <w:rPr>
            <w:rFonts w:ascii="Arial" w:eastAsia="Times New Roman" w:hAnsi="Arial" w:cs="Arial"/>
            <w:color w:val="000000"/>
            <w:sz w:val="22"/>
            <w:szCs w:val="22"/>
          </w:rPr>
          <w:delText xml:space="preserve">(Figure </w:delText>
        </w:r>
        <w:r w:rsidR="005A3A78" w:rsidDel="007221F0">
          <w:rPr>
            <w:rFonts w:ascii="Arial" w:eastAsia="Times New Roman" w:hAnsi="Arial" w:cs="Arial"/>
            <w:color w:val="000000"/>
            <w:sz w:val="22"/>
            <w:szCs w:val="22"/>
          </w:rPr>
          <w:delText>3c</w:delText>
        </w:r>
        <w:r w:rsidR="003A3139" w:rsidDel="007221F0">
          <w:rPr>
            <w:rFonts w:ascii="Arial" w:eastAsia="Times New Roman" w:hAnsi="Arial" w:cs="Arial"/>
            <w:color w:val="000000"/>
            <w:sz w:val="22"/>
            <w:szCs w:val="22"/>
          </w:rPr>
          <w:delText xml:space="preserve">, </w:delText>
        </w:r>
        <w:r w:rsidR="003A3139" w:rsidRPr="00C72113" w:rsidDel="007221F0">
          <w:rPr>
            <w:rFonts w:ascii="Arial" w:eastAsia="Times New Roman" w:hAnsi="Arial" w:cs="Arial"/>
            <w:b/>
            <w:bCs/>
            <w:color w:val="000000"/>
            <w:sz w:val="22"/>
            <w:szCs w:val="22"/>
          </w:rPr>
          <w:delText>STATS T</w:delText>
        </w:r>
      </w:del>
      <w:ins w:id="222" w:author="Microsoft Office User" w:date="2021-05-10T15:41:00Z">
        <w:r w:rsidR="007221F0">
          <w:rPr>
            <w:rFonts w:ascii="Arial" w:eastAsia="Times New Roman" w:hAnsi="Arial" w:cs="Arial"/>
            <w:color w:val="000000"/>
            <w:sz w:val="22"/>
            <w:szCs w:val="22"/>
          </w:rPr>
          <w:t>To better quantify</w:t>
        </w:r>
      </w:ins>
      <w:ins w:id="223" w:author="Microsoft Office User" w:date="2021-05-10T15:47:00Z">
        <w:r w:rsidR="007221F0">
          <w:rPr>
            <w:rFonts w:ascii="Arial" w:eastAsia="Times New Roman" w:hAnsi="Arial" w:cs="Arial"/>
            <w:color w:val="000000"/>
            <w:sz w:val="22"/>
            <w:szCs w:val="22"/>
          </w:rPr>
          <w:t xml:space="preserve"> the</w:t>
        </w:r>
      </w:ins>
      <w:ins w:id="224" w:author="Microsoft Office User" w:date="2021-05-10T15:41:00Z">
        <w:r w:rsidR="007221F0">
          <w:rPr>
            <w:rFonts w:ascii="Arial" w:eastAsia="Times New Roman" w:hAnsi="Arial" w:cs="Arial"/>
            <w:color w:val="000000"/>
            <w:sz w:val="22"/>
            <w:szCs w:val="22"/>
          </w:rPr>
          <w:t xml:space="preserve"> </w:t>
        </w:r>
      </w:ins>
      <w:ins w:id="225" w:author="Microsoft Office User" w:date="2021-05-10T15:42:00Z">
        <w:r w:rsidR="007221F0">
          <w:rPr>
            <w:rFonts w:ascii="Arial" w:eastAsia="Times New Roman" w:hAnsi="Arial" w:cs="Arial"/>
            <w:color w:val="000000"/>
            <w:sz w:val="22"/>
            <w:szCs w:val="22"/>
          </w:rPr>
          <w:t>specific</w:t>
        </w:r>
      </w:ins>
      <w:ins w:id="226" w:author="Microsoft Office User" w:date="2021-05-10T15:41:00Z">
        <w:r w:rsidR="007221F0">
          <w:rPr>
            <w:rFonts w:ascii="Arial" w:eastAsia="Times New Roman" w:hAnsi="Arial" w:cs="Arial"/>
            <w:color w:val="000000"/>
            <w:sz w:val="22"/>
            <w:szCs w:val="22"/>
          </w:rPr>
          <w:t xml:space="preserve"> </w:t>
        </w:r>
      </w:ins>
      <w:ins w:id="227" w:author="Microsoft Office User" w:date="2021-05-10T15:59:00Z">
        <w:r w:rsidR="007D3D70">
          <w:rPr>
            <w:rFonts w:ascii="Arial" w:eastAsia="Times New Roman" w:hAnsi="Arial" w:cs="Arial"/>
            <w:color w:val="000000"/>
            <w:sz w:val="22"/>
            <w:szCs w:val="22"/>
          </w:rPr>
          <w:t>e</w:t>
        </w:r>
      </w:ins>
      <w:ins w:id="228" w:author="Microsoft Office User" w:date="2021-05-10T15:41:00Z">
        <w:r w:rsidR="007221F0">
          <w:rPr>
            <w:rFonts w:ascii="Arial" w:eastAsia="Times New Roman" w:hAnsi="Arial" w:cs="Arial"/>
            <w:color w:val="000000"/>
            <w:sz w:val="22"/>
            <w:szCs w:val="22"/>
          </w:rPr>
          <w:t>ffects of muscimol on psychometric performance</w:t>
        </w:r>
      </w:ins>
      <w:ins w:id="229" w:author="Microsoft Office User" w:date="2021-05-10T15:42:00Z">
        <w:r w:rsidR="007221F0">
          <w:rPr>
            <w:rFonts w:ascii="Arial" w:eastAsia="Times New Roman" w:hAnsi="Arial" w:cs="Arial"/>
            <w:color w:val="000000"/>
            <w:sz w:val="22"/>
            <w:szCs w:val="22"/>
          </w:rPr>
          <w:t xml:space="preserve">, we extracted the </w:t>
        </w:r>
      </w:ins>
      <w:ins w:id="230" w:author="Microsoft Office User" w:date="2021-05-10T16:53:00Z">
        <w:r w:rsidR="003A27B0">
          <w:rPr>
            <w:rFonts w:ascii="Arial" w:eastAsia="Times New Roman" w:hAnsi="Arial" w:cs="Arial"/>
            <w:color w:val="000000"/>
            <w:sz w:val="22"/>
            <w:szCs w:val="22"/>
          </w:rPr>
          <w:t>response rate at maximum volume</w:t>
        </w:r>
      </w:ins>
      <w:ins w:id="231" w:author="Microsoft Office User" w:date="2021-05-10T15:42:00Z">
        <w:r w:rsidR="007221F0">
          <w:rPr>
            <w:rFonts w:ascii="Arial" w:eastAsia="Times New Roman" w:hAnsi="Arial" w:cs="Arial"/>
            <w:color w:val="000000"/>
            <w:sz w:val="22"/>
            <w:szCs w:val="22"/>
          </w:rPr>
          <w:t xml:space="preserve">, false alarm rates, </w:t>
        </w:r>
      </w:ins>
      <w:ins w:id="232" w:author="Microsoft Office User" w:date="2021-05-10T15:43:00Z">
        <w:r w:rsidR="007221F0">
          <w:rPr>
            <w:rFonts w:ascii="Arial" w:eastAsia="Times New Roman" w:hAnsi="Arial" w:cs="Arial"/>
            <w:color w:val="000000"/>
            <w:sz w:val="22"/>
            <w:szCs w:val="22"/>
          </w:rPr>
          <w:t xml:space="preserve">thresholds, and slopes of psychometric functions fit to each session (see Methods). </w:t>
        </w:r>
      </w:ins>
      <w:ins w:id="233" w:author="Microsoft Office User" w:date="2021-05-10T15:42:00Z">
        <w:r w:rsidR="007221F0">
          <w:rPr>
            <w:rFonts w:ascii="Arial" w:eastAsia="Times New Roman" w:hAnsi="Arial" w:cs="Arial"/>
            <w:color w:val="000000"/>
            <w:sz w:val="22"/>
            <w:szCs w:val="22"/>
          </w:rPr>
          <w:t xml:space="preserve"> </w:t>
        </w:r>
      </w:ins>
      <w:ins w:id="234" w:author="Microsoft Office User" w:date="2021-05-10T15:45:00Z">
        <w:r w:rsidR="007221F0">
          <w:rPr>
            <w:rFonts w:ascii="Arial" w:eastAsia="Times New Roman" w:hAnsi="Arial" w:cs="Arial"/>
            <w:color w:val="000000"/>
            <w:sz w:val="22"/>
            <w:szCs w:val="22"/>
          </w:rPr>
          <w:t xml:space="preserve">Muscimol significantly reduced every measure of psychometric performance, with the </w:t>
        </w:r>
      </w:ins>
      <w:del w:id="235" w:author="Microsoft Office User" w:date="2021-05-10T15:41:00Z">
        <w:r w:rsidR="003A3139" w:rsidRPr="007221F0" w:rsidDel="007221F0">
          <w:rPr>
            <w:rFonts w:ascii="Arial" w:eastAsia="Times New Roman" w:hAnsi="Arial" w:cs="Arial"/>
            <w:color w:val="000000"/>
            <w:sz w:val="22"/>
            <w:szCs w:val="22"/>
            <w:rPrChange w:id="236" w:author="Microsoft Office User" w:date="2021-05-10T15:46:00Z">
              <w:rPr>
                <w:rFonts w:ascii="Arial" w:eastAsia="Times New Roman" w:hAnsi="Arial" w:cs="Arial"/>
                <w:b/>
                <w:bCs/>
                <w:color w:val="000000"/>
                <w:sz w:val="22"/>
                <w:szCs w:val="22"/>
              </w:rPr>
            </w:rPrChange>
          </w:rPr>
          <w:delText>ABLE</w:delText>
        </w:r>
        <w:r w:rsidRPr="007221F0" w:rsidDel="007221F0">
          <w:rPr>
            <w:rFonts w:ascii="Arial" w:eastAsia="Times New Roman" w:hAnsi="Arial" w:cs="Arial"/>
            <w:color w:val="000000"/>
            <w:sz w:val="22"/>
            <w:szCs w:val="22"/>
          </w:rPr>
          <w:delText xml:space="preserve">). </w:delText>
        </w:r>
      </w:del>
      <w:del w:id="237" w:author="Microsoft Office User" w:date="2021-05-10T15:45:00Z">
        <w:r w:rsidRPr="007221F0" w:rsidDel="007221F0">
          <w:rPr>
            <w:rFonts w:ascii="Arial" w:eastAsia="Times New Roman" w:hAnsi="Arial" w:cs="Arial"/>
            <w:color w:val="000000"/>
            <w:sz w:val="22"/>
            <w:szCs w:val="22"/>
          </w:rPr>
          <w:delText>The only parameter that was unaffected by muscimol was the</w:delText>
        </w:r>
      </w:del>
      <w:ins w:id="238" w:author="Microsoft Office User" w:date="2021-05-10T15:45:00Z">
        <w:r w:rsidR="007221F0" w:rsidRPr="007221F0">
          <w:rPr>
            <w:rFonts w:ascii="Arial" w:eastAsia="Times New Roman" w:hAnsi="Arial" w:cs="Arial"/>
            <w:color w:val="000000"/>
            <w:sz w:val="22"/>
            <w:szCs w:val="22"/>
            <w:rPrChange w:id="239" w:author="Microsoft Office User" w:date="2021-05-10T15:46:00Z">
              <w:rPr>
                <w:rFonts w:ascii="Arial" w:eastAsia="Times New Roman" w:hAnsi="Arial" w:cs="Arial"/>
                <w:b/>
                <w:bCs/>
                <w:color w:val="000000"/>
                <w:sz w:val="22"/>
                <w:szCs w:val="22"/>
              </w:rPr>
            </w:rPrChange>
          </w:rPr>
          <w:t>exception of</w:t>
        </w:r>
      </w:ins>
      <w:r>
        <w:rPr>
          <w:rFonts w:ascii="Arial" w:eastAsia="Times New Roman" w:hAnsi="Arial" w:cs="Arial"/>
          <w:color w:val="000000"/>
          <w:sz w:val="22"/>
          <w:szCs w:val="22"/>
        </w:rPr>
        <w:t xml:space="preserve"> behavioral threshold (Figure </w:t>
      </w:r>
      <w:r w:rsidR="005A3A78">
        <w:rPr>
          <w:rFonts w:ascii="Arial" w:eastAsia="Times New Roman" w:hAnsi="Arial" w:cs="Arial"/>
          <w:color w:val="000000"/>
          <w:sz w:val="22"/>
          <w:szCs w:val="22"/>
        </w:rPr>
        <w:t>3c</w:t>
      </w:r>
      <w:ins w:id="240" w:author="Microsoft Office User" w:date="2021-05-10T15:46:00Z">
        <w:r w:rsidR="007221F0">
          <w:rPr>
            <w:rFonts w:ascii="Arial" w:eastAsia="Times New Roman" w:hAnsi="Arial" w:cs="Arial"/>
            <w:color w:val="000000"/>
            <w:sz w:val="22"/>
            <w:szCs w:val="22"/>
          </w:rPr>
          <w:t>, Table 1</w:t>
        </w:r>
      </w:ins>
      <w:del w:id="241" w:author="Microsoft Office User" w:date="2021-05-10T15:46:00Z">
        <w:r w:rsidDel="007221F0">
          <w:rPr>
            <w:rFonts w:ascii="Arial" w:eastAsia="Times New Roman" w:hAnsi="Arial" w:cs="Arial"/>
            <w:color w:val="000000"/>
            <w:sz w:val="22"/>
            <w:szCs w:val="22"/>
          </w:rPr>
          <w:delText>, bottom left panel</w:delText>
        </w:r>
      </w:del>
      <w:r>
        <w:rPr>
          <w:rFonts w:ascii="Arial" w:eastAsia="Times New Roman" w:hAnsi="Arial" w:cs="Arial"/>
          <w:color w:val="000000"/>
          <w:sz w:val="22"/>
          <w:szCs w:val="22"/>
        </w:rPr>
        <w:t>).</w:t>
      </w:r>
      <w:ins w:id="242" w:author="Microsoft Office User" w:date="2021-05-10T15:46:00Z">
        <w:r w:rsidR="007221F0">
          <w:rPr>
            <w:rFonts w:ascii="Arial" w:eastAsia="Times New Roman" w:hAnsi="Arial" w:cs="Arial"/>
            <w:color w:val="000000"/>
            <w:sz w:val="22"/>
            <w:szCs w:val="22"/>
          </w:rPr>
          <w:t xml:space="preserve"> From these results, we can conclude that auditory cortex is necessary for performing target in noise detection, </w:t>
        </w:r>
      </w:ins>
      <w:ins w:id="243" w:author="Microsoft Office User" w:date="2021-05-10T15:47:00Z">
        <w:r w:rsidR="007221F0">
          <w:rPr>
            <w:rFonts w:ascii="Arial" w:eastAsia="Times New Roman" w:hAnsi="Arial" w:cs="Arial"/>
            <w:color w:val="000000"/>
            <w:sz w:val="22"/>
            <w:szCs w:val="22"/>
          </w:rPr>
          <w:t>regardless of the background contrast</w:t>
        </w:r>
      </w:ins>
      <w:ins w:id="244" w:author="Microsoft Office User" w:date="2021-05-10T15:46:00Z">
        <w:r w:rsidR="007221F0">
          <w:rPr>
            <w:rFonts w:ascii="Arial" w:eastAsia="Times New Roman" w:hAnsi="Arial" w:cs="Arial"/>
            <w:color w:val="000000"/>
            <w:sz w:val="22"/>
            <w:szCs w:val="22"/>
          </w:rPr>
          <w:t>.</w:t>
        </w:r>
      </w:ins>
    </w:p>
    <w:p w14:paraId="3279AC94" w14:textId="77777777" w:rsidR="00292D46" w:rsidRDefault="00F70576" w:rsidP="000A7884">
      <w:pPr>
        <w:jc w:val="both"/>
        <w:rPr>
          <w:ins w:id="245" w:author="Maria Neimark Geffen" w:date="2021-05-03T11:41:00Z"/>
          <w:rFonts w:ascii="Arial" w:eastAsia="Times New Roman" w:hAnsi="Arial" w:cs="Arial"/>
          <w:color w:val="000000"/>
          <w:sz w:val="22"/>
          <w:szCs w:val="22"/>
        </w:rPr>
      </w:pPr>
      <w:r>
        <w:rPr>
          <w:rFonts w:ascii="Arial" w:eastAsia="Times New Roman" w:hAnsi="Arial" w:cs="Arial"/>
          <w:color w:val="000000"/>
          <w:sz w:val="22"/>
          <w:szCs w:val="22"/>
        </w:rPr>
        <w:tab/>
      </w:r>
      <w:r w:rsidR="00BA3B7D">
        <w:rPr>
          <w:rFonts w:ascii="Arial" w:eastAsia="Times New Roman" w:hAnsi="Arial" w:cs="Arial"/>
          <w:color w:val="000000"/>
          <w:sz w:val="22"/>
          <w:szCs w:val="22"/>
        </w:rPr>
        <w:t xml:space="preserve">A </w:t>
      </w:r>
      <w:r>
        <w:rPr>
          <w:rFonts w:ascii="Arial" w:eastAsia="Times New Roman" w:hAnsi="Arial" w:cs="Arial"/>
          <w:color w:val="000000"/>
          <w:sz w:val="22"/>
          <w:szCs w:val="22"/>
        </w:rPr>
        <w:t xml:space="preserve">potential alternative effect of muscimol </w:t>
      </w:r>
      <w:r w:rsidR="00BA3B7D">
        <w:rPr>
          <w:rFonts w:ascii="Arial" w:eastAsia="Times New Roman" w:hAnsi="Arial" w:cs="Arial"/>
          <w:color w:val="000000"/>
          <w:sz w:val="22"/>
          <w:szCs w:val="22"/>
        </w:rPr>
        <w:t>is a general loss of function that is not specific to hearing target sounds</w:t>
      </w:r>
      <w:r w:rsidR="005A3A78">
        <w:rPr>
          <w:rFonts w:ascii="Arial" w:eastAsia="Times New Roman" w:hAnsi="Arial" w:cs="Arial"/>
          <w:color w:val="000000"/>
          <w:sz w:val="22"/>
          <w:szCs w:val="22"/>
        </w:rPr>
        <w:t xml:space="preserve">. To control for this, we devised another task where instead of detecting targets in noise (Figure 3d), mice </w:t>
      </w:r>
      <w:r w:rsidR="00A95162">
        <w:rPr>
          <w:rFonts w:ascii="Arial" w:eastAsia="Times New Roman" w:hAnsi="Arial" w:cs="Arial"/>
          <w:color w:val="000000"/>
          <w:sz w:val="22"/>
          <w:szCs w:val="22"/>
        </w:rPr>
        <w:t>detected</w:t>
      </w:r>
      <w:r w:rsidR="005A3A78">
        <w:rPr>
          <w:rFonts w:ascii="Arial" w:eastAsia="Times New Roman" w:hAnsi="Arial" w:cs="Arial"/>
          <w:color w:val="000000"/>
          <w:sz w:val="22"/>
          <w:szCs w:val="22"/>
        </w:rPr>
        <w:t xml:space="preserve"> targets in silence (Figure 3e). To ensure equivalency between the two tasks, we took the highest volume trial of the target in noise task (</w:t>
      </w:r>
      <w:r w:rsidR="00A95162">
        <w:rPr>
          <w:rFonts w:ascii="Arial" w:eastAsia="Times New Roman" w:hAnsi="Arial" w:cs="Arial"/>
          <w:color w:val="000000"/>
          <w:sz w:val="22"/>
          <w:szCs w:val="22"/>
        </w:rPr>
        <w:t xml:space="preserve">25dB SNR in high contrast; </w:t>
      </w:r>
      <w:r w:rsidR="005A3A78">
        <w:rPr>
          <w:rFonts w:ascii="Arial" w:eastAsia="Times New Roman" w:hAnsi="Arial" w:cs="Arial"/>
          <w:color w:val="000000"/>
          <w:sz w:val="22"/>
          <w:szCs w:val="22"/>
        </w:rPr>
        <w:t xml:space="preserve">Figure 3d, left panel), and </w:t>
      </w:r>
      <w:r w:rsidR="00A95162">
        <w:rPr>
          <w:rFonts w:ascii="Arial" w:eastAsia="Times New Roman" w:hAnsi="Arial" w:cs="Arial"/>
          <w:color w:val="000000"/>
          <w:sz w:val="22"/>
          <w:szCs w:val="22"/>
        </w:rPr>
        <w:t xml:space="preserve">removed the background noise during the target detection period (Figure 3e, left panel). As such, mice detected the exact same targets as in the previous task, but without the flanking noise, allowing us to test whether auditory cortex is specifically required for detection in the presence of noise. </w:t>
      </w:r>
    </w:p>
    <w:p w14:paraId="0BB58605" w14:textId="732B7B6D" w:rsidR="005A3A78" w:rsidDel="00292D46" w:rsidRDefault="00A95162">
      <w:pPr>
        <w:ind w:firstLine="720"/>
        <w:jc w:val="both"/>
        <w:rPr>
          <w:del w:id="246" w:author="Maria Neimark Geffen" w:date="2021-05-03T11:41:00Z"/>
          <w:rFonts w:ascii="Arial" w:eastAsia="Times New Roman" w:hAnsi="Arial" w:cs="Arial"/>
          <w:color w:val="000000"/>
          <w:sz w:val="22"/>
          <w:szCs w:val="22"/>
        </w:rPr>
        <w:pPrChange w:id="247" w:author="Maria Neimark Geffen" w:date="2021-05-03T11:41:00Z">
          <w:pPr>
            <w:jc w:val="both"/>
          </w:pPr>
        </w:pPrChange>
      </w:pPr>
      <w:r>
        <w:rPr>
          <w:rFonts w:ascii="Arial" w:eastAsia="Times New Roman" w:hAnsi="Arial" w:cs="Arial"/>
          <w:color w:val="000000"/>
          <w:sz w:val="22"/>
          <w:szCs w:val="22"/>
        </w:rPr>
        <w:t>To assess psychometric performance in this new task, we modulated detection difficulty by attenuating the volume of each target.</w:t>
      </w:r>
      <w:ins w:id="248" w:author="Maria Neimark Geffen" w:date="2021-05-03T11:41:00Z">
        <w:r w:rsidR="00292D46">
          <w:rPr>
            <w:rFonts w:ascii="Arial" w:eastAsia="Times New Roman" w:hAnsi="Arial" w:cs="Arial"/>
            <w:color w:val="000000"/>
            <w:sz w:val="22"/>
            <w:szCs w:val="22"/>
          </w:rPr>
          <w:t xml:space="preserve"> </w:t>
        </w:r>
      </w:ins>
    </w:p>
    <w:p w14:paraId="61616160" w14:textId="5EAFCA52" w:rsidR="007221F0" w:rsidRPr="00EF2304" w:rsidRDefault="00A95162">
      <w:pPr>
        <w:ind w:firstLine="720"/>
        <w:jc w:val="both"/>
        <w:rPr>
          <w:ins w:id="249" w:author="Microsoft Office User" w:date="2021-05-10T15:48:00Z"/>
          <w:rFonts w:ascii="Arial" w:eastAsia="Times New Roman" w:hAnsi="Arial" w:cs="Arial"/>
          <w:color w:val="000000"/>
          <w:sz w:val="22"/>
          <w:szCs w:val="22"/>
        </w:rPr>
      </w:pPr>
      <w:del w:id="250" w:author="Maria Neimark Geffen" w:date="2021-05-03T11:41:00Z">
        <w:r w:rsidDel="00292D46">
          <w:rPr>
            <w:rFonts w:ascii="Arial" w:eastAsia="Times New Roman" w:hAnsi="Arial" w:cs="Arial"/>
            <w:color w:val="000000"/>
            <w:sz w:val="22"/>
            <w:szCs w:val="22"/>
          </w:rPr>
          <w:tab/>
        </w:r>
      </w:del>
      <w:r>
        <w:rPr>
          <w:rFonts w:ascii="Arial" w:eastAsia="Times New Roman" w:hAnsi="Arial" w:cs="Arial"/>
          <w:color w:val="000000"/>
          <w:sz w:val="22"/>
          <w:szCs w:val="22"/>
        </w:rPr>
        <w:t>As observed previously, inactivation of auditory cortex hindered detection in high contrast noise (Figure 3d, right panel). However, cortical inactivation had little effect on psychometric performance in silence (Figure 3e, right panel).</w:t>
      </w:r>
      <w:ins w:id="251" w:author="Microsoft Office User" w:date="2021-05-10T15:48:00Z">
        <w:r w:rsidR="007221F0">
          <w:rPr>
            <w:rFonts w:ascii="Arial" w:eastAsia="Times New Roman" w:hAnsi="Arial" w:cs="Arial"/>
            <w:color w:val="000000"/>
            <w:sz w:val="22"/>
            <w:szCs w:val="22"/>
          </w:rPr>
          <w:t xml:space="preserve"> We quantified these effects on the psychometric curve using a 3-way ANOVA with cortical intervention (muscimol or saline), task (</w:t>
        </w:r>
      </w:ins>
      <w:ins w:id="252" w:author="Microsoft Office User" w:date="2021-05-10T15:49:00Z">
        <w:r w:rsidR="007221F0">
          <w:rPr>
            <w:rFonts w:ascii="Arial" w:eastAsia="Times New Roman" w:hAnsi="Arial" w:cs="Arial"/>
            <w:color w:val="000000"/>
            <w:sz w:val="22"/>
            <w:szCs w:val="22"/>
          </w:rPr>
          <w:t>detection in noise or silence)</w:t>
        </w:r>
      </w:ins>
      <w:ins w:id="253" w:author="Microsoft Office User" w:date="2021-05-10T15:48:00Z">
        <w:r w:rsidR="007221F0">
          <w:rPr>
            <w:rFonts w:ascii="Arial" w:eastAsia="Times New Roman" w:hAnsi="Arial" w:cs="Arial"/>
            <w:color w:val="000000"/>
            <w:sz w:val="22"/>
            <w:szCs w:val="22"/>
          </w:rPr>
          <w:t>, and target volume as factors.</w:t>
        </w:r>
      </w:ins>
      <w:ins w:id="254" w:author="Microsoft Office User" w:date="2021-05-10T15:50:00Z">
        <w:r w:rsidR="007D3D70">
          <w:rPr>
            <w:rFonts w:ascii="Arial" w:eastAsia="Times New Roman" w:hAnsi="Arial" w:cs="Arial"/>
            <w:color w:val="000000"/>
            <w:sz w:val="22"/>
            <w:szCs w:val="22"/>
          </w:rPr>
          <w:t xml:space="preserve"> We found significant main effects of </w:t>
        </w:r>
      </w:ins>
      <w:ins w:id="255" w:author="Microsoft Office User" w:date="2021-05-10T15:51:00Z">
        <w:r w:rsidR="007D3D70">
          <w:rPr>
            <w:rFonts w:ascii="Arial" w:eastAsia="Times New Roman" w:hAnsi="Arial" w:cs="Arial"/>
            <w:color w:val="000000"/>
            <w:sz w:val="22"/>
            <w:szCs w:val="22"/>
          </w:rPr>
          <w:t>intervention (</w:t>
        </w:r>
        <w:r w:rsidR="007D3D70">
          <w:rPr>
            <w:rFonts w:ascii="Arial" w:eastAsia="Times New Roman" w:hAnsi="Arial" w:cs="Arial"/>
            <w:i/>
            <w:iCs/>
            <w:color w:val="000000"/>
            <w:sz w:val="22"/>
            <w:szCs w:val="22"/>
          </w:rPr>
          <w:t>F</w:t>
        </w:r>
        <w:r w:rsidR="007D3D70">
          <w:rPr>
            <w:rFonts w:ascii="Arial" w:eastAsia="Times New Roman" w:hAnsi="Arial" w:cs="Arial"/>
            <w:color w:val="000000"/>
            <w:sz w:val="22"/>
            <w:szCs w:val="22"/>
          </w:rPr>
          <w:t>(1,</w:t>
        </w:r>
      </w:ins>
      <w:ins w:id="256" w:author="Microsoft Office User" w:date="2021-05-10T16:00:00Z">
        <w:r w:rsidR="007D3D70">
          <w:rPr>
            <w:rFonts w:ascii="Arial" w:eastAsia="Times New Roman" w:hAnsi="Arial" w:cs="Arial"/>
            <w:color w:val="000000"/>
            <w:sz w:val="22"/>
            <w:szCs w:val="22"/>
          </w:rPr>
          <w:t xml:space="preserve">181) = 62.83, </w:t>
        </w:r>
        <w:r w:rsidR="00A969DB">
          <w:rPr>
            <w:rFonts w:ascii="Arial" w:eastAsia="Times New Roman" w:hAnsi="Arial" w:cs="Arial"/>
            <w:i/>
            <w:iCs/>
            <w:color w:val="000000"/>
            <w:sz w:val="22"/>
            <w:szCs w:val="22"/>
          </w:rPr>
          <w:t>p</w:t>
        </w:r>
        <w:r w:rsidR="00A969DB">
          <w:rPr>
            <w:rFonts w:ascii="Arial" w:eastAsia="Times New Roman" w:hAnsi="Arial" w:cs="Arial"/>
            <w:color w:val="000000"/>
            <w:sz w:val="22"/>
            <w:szCs w:val="22"/>
          </w:rPr>
          <w:t xml:space="preserve"> = </w:t>
        </w:r>
      </w:ins>
      <w:ins w:id="257" w:author="Microsoft Office User" w:date="2021-05-10T16:21:00Z">
        <w:r w:rsidR="00A969DB">
          <w:rPr>
            <w:rFonts w:ascii="Arial" w:eastAsia="Times New Roman" w:hAnsi="Arial" w:cs="Arial"/>
            <w:color w:val="000000"/>
            <w:sz w:val="22"/>
            <w:szCs w:val="22"/>
          </w:rPr>
          <w:t>3.62e-13)</w:t>
        </w:r>
      </w:ins>
      <w:ins w:id="258" w:author="Microsoft Office User" w:date="2021-05-10T15:51:00Z">
        <w:r w:rsidR="007D3D70">
          <w:rPr>
            <w:rFonts w:ascii="Arial" w:eastAsia="Times New Roman" w:hAnsi="Arial" w:cs="Arial"/>
            <w:color w:val="000000"/>
            <w:sz w:val="22"/>
            <w:szCs w:val="22"/>
          </w:rPr>
          <w:t>, task</w:t>
        </w:r>
      </w:ins>
      <w:ins w:id="259" w:author="Microsoft Office User" w:date="2021-05-10T16:21:00Z">
        <w:r w:rsidR="00A969DB">
          <w:rPr>
            <w:rFonts w:ascii="Arial" w:eastAsia="Times New Roman" w:hAnsi="Arial" w:cs="Arial"/>
            <w:color w:val="000000"/>
            <w:sz w:val="22"/>
            <w:szCs w:val="22"/>
          </w:rPr>
          <w:t xml:space="preserve"> (</w:t>
        </w:r>
        <w:r w:rsidR="004E45B6">
          <w:rPr>
            <w:rFonts w:ascii="Arial" w:eastAsia="Times New Roman" w:hAnsi="Arial" w:cs="Arial"/>
            <w:i/>
            <w:iCs/>
            <w:color w:val="000000"/>
            <w:sz w:val="22"/>
            <w:szCs w:val="22"/>
          </w:rPr>
          <w:t>F</w:t>
        </w:r>
        <w:r w:rsidR="004E45B6">
          <w:rPr>
            <w:rFonts w:ascii="Arial" w:eastAsia="Times New Roman" w:hAnsi="Arial" w:cs="Arial"/>
            <w:color w:val="000000"/>
            <w:sz w:val="22"/>
            <w:szCs w:val="22"/>
          </w:rPr>
          <w:t xml:space="preserve">(1,181) = </w:t>
        </w:r>
      </w:ins>
      <w:ins w:id="260" w:author="Microsoft Office User" w:date="2021-05-10T16:22:00Z">
        <w:r w:rsidR="004E45B6">
          <w:rPr>
            <w:rFonts w:ascii="Arial" w:eastAsia="Times New Roman" w:hAnsi="Arial" w:cs="Arial"/>
            <w:color w:val="000000"/>
            <w:sz w:val="22"/>
            <w:szCs w:val="22"/>
          </w:rPr>
          <w:t xml:space="preserve">6.82, </w:t>
        </w:r>
        <w:r w:rsidR="004E45B6">
          <w:rPr>
            <w:rFonts w:ascii="Arial" w:eastAsia="Times New Roman" w:hAnsi="Arial" w:cs="Arial"/>
            <w:i/>
            <w:iCs/>
            <w:color w:val="000000"/>
            <w:sz w:val="22"/>
            <w:szCs w:val="22"/>
          </w:rPr>
          <w:t>p</w:t>
        </w:r>
        <w:r w:rsidR="004E45B6">
          <w:rPr>
            <w:rFonts w:ascii="Arial" w:eastAsia="Times New Roman" w:hAnsi="Arial" w:cs="Arial"/>
            <w:color w:val="000000"/>
            <w:sz w:val="22"/>
            <w:szCs w:val="22"/>
          </w:rPr>
          <w:t xml:space="preserve"> = 9.86e-3)</w:t>
        </w:r>
      </w:ins>
      <w:ins w:id="261" w:author="Microsoft Office User" w:date="2021-05-10T15:51:00Z">
        <w:r w:rsidR="007D3D70">
          <w:rPr>
            <w:rFonts w:ascii="Arial" w:eastAsia="Times New Roman" w:hAnsi="Arial" w:cs="Arial"/>
            <w:color w:val="000000"/>
            <w:sz w:val="22"/>
            <w:szCs w:val="22"/>
          </w:rPr>
          <w:t>, and volume</w:t>
        </w:r>
      </w:ins>
      <w:ins w:id="262" w:author="Microsoft Office User" w:date="2021-05-10T16:22:00Z">
        <w:r w:rsidR="004E45B6">
          <w:rPr>
            <w:rFonts w:ascii="Arial" w:eastAsia="Times New Roman" w:hAnsi="Arial" w:cs="Arial"/>
            <w:color w:val="000000"/>
            <w:sz w:val="22"/>
            <w:szCs w:val="22"/>
          </w:rPr>
          <w:t xml:space="preserve"> (</w:t>
        </w:r>
        <w:r w:rsidR="004E45B6">
          <w:rPr>
            <w:rFonts w:ascii="Arial" w:eastAsia="Times New Roman" w:hAnsi="Arial" w:cs="Arial"/>
            <w:i/>
            <w:iCs/>
            <w:color w:val="000000"/>
            <w:sz w:val="22"/>
            <w:szCs w:val="22"/>
          </w:rPr>
          <w:t>F</w:t>
        </w:r>
        <w:r w:rsidR="004E45B6">
          <w:rPr>
            <w:rFonts w:ascii="Arial" w:eastAsia="Times New Roman" w:hAnsi="Arial" w:cs="Arial"/>
            <w:color w:val="000000"/>
            <w:sz w:val="22"/>
            <w:szCs w:val="22"/>
          </w:rPr>
          <w:t xml:space="preserve">(6,181) = 46.16, </w:t>
        </w:r>
        <w:r w:rsidR="004E45B6">
          <w:rPr>
            <w:rFonts w:ascii="Arial" w:eastAsia="Times New Roman" w:hAnsi="Arial" w:cs="Arial"/>
            <w:i/>
            <w:iCs/>
            <w:color w:val="000000"/>
            <w:sz w:val="22"/>
            <w:szCs w:val="22"/>
          </w:rPr>
          <w:t>p</w:t>
        </w:r>
        <w:r w:rsidR="004E45B6">
          <w:rPr>
            <w:rFonts w:ascii="Arial" w:eastAsia="Times New Roman" w:hAnsi="Arial" w:cs="Arial"/>
            <w:color w:val="000000"/>
            <w:sz w:val="22"/>
            <w:szCs w:val="22"/>
          </w:rPr>
          <w:t xml:space="preserve"> = 1.69e-32)</w:t>
        </w:r>
      </w:ins>
      <w:ins w:id="263" w:author="Microsoft Office User" w:date="2021-05-10T16:23:00Z">
        <w:r w:rsidR="004E45B6">
          <w:rPr>
            <w:rFonts w:ascii="Arial" w:eastAsia="Times New Roman" w:hAnsi="Arial" w:cs="Arial"/>
            <w:color w:val="000000"/>
            <w:sz w:val="22"/>
            <w:szCs w:val="22"/>
          </w:rPr>
          <w:t xml:space="preserve">. Post-hoc tests showed that </w:t>
        </w:r>
      </w:ins>
      <w:ins w:id="264" w:author="Microsoft Office User" w:date="2021-05-10T16:24:00Z">
        <w:r w:rsidR="004E45B6">
          <w:rPr>
            <w:rFonts w:ascii="Arial" w:eastAsia="Times New Roman" w:hAnsi="Arial" w:cs="Arial"/>
            <w:color w:val="000000"/>
            <w:sz w:val="22"/>
            <w:szCs w:val="22"/>
          </w:rPr>
          <w:t>muscimol significantly reduced hit rates</w:t>
        </w:r>
      </w:ins>
      <w:ins w:id="265" w:author="Microsoft Office User" w:date="2021-05-10T16:25:00Z">
        <w:r w:rsidR="004E45B6">
          <w:rPr>
            <w:rFonts w:ascii="Arial" w:eastAsia="Times New Roman" w:hAnsi="Arial" w:cs="Arial"/>
            <w:color w:val="000000"/>
            <w:sz w:val="22"/>
            <w:szCs w:val="22"/>
          </w:rPr>
          <w:t xml:space="preserve"> by </w:t>
        </w:r>
      </w:ins>
      <w:ins w:id="266" w:author="Microsoft Office User" w:date="2021-05-10T16:34:00Z">
        <w:r w:rsidR="00592E32">
          <w:rPr>
            <w:rFonts w:ascii="Arial" w:eastAsia="Times New Roman" w:hAnsi="Arial" w:cs="Arial"/>
            <w:color w:val="000000"/>
            <w:sz w:val="22"/>
            <w:szCs w:val="22"/>
          </w:rPr>
          <w:t>2</w:t>
        </w:r>
      </w:ins>
      <w:ins w:id="267" w:author="Microsoft Office User" w:date="2021-05-10T16:36:00Z">
        <w:r w:rsidR="00592E32">
          <w:rPr>
            <w:rFonts w:ascii="Arial" w:eastAsia="Times New Roman" w:hAnsi="Arial" w:cs="Arial"/>
            <w:color w:val="000000"/>
            <w:sz w:val="22"/>
            <w:szCs w:val="22"/>
          </w:rPr>
          <w:t>1.8</w:t>
        </w:r>
      </w:ins>
      <w:ins w:id="268" w:author="Microsoft Office User" w:date="2021-05-10T16:25:00Z">
        <w:r w:rsidR="004E45B6">
          <w:rPr>
            <w:rFonts w:ascii="Arial" w:eastAsia="Times New Roman" w:hAnsi="Arial" w:cs="Arial"/>
            <w:color w:val="000000"/>
            <w:sz w:val="22"/>
            <w:szCs w:val="22"/>
          </w:rPr>
          <w:t>%</w:t>
        </w:r>
      </w:ins>
      <w:ins w:id="269" w:author="Microsoft Office User" w:date="2021-05-10T16:24:00Z">
        <w:r w:rsidR="004E45B6">
          <w:rPr>
            <w:rFonts w:ascii="Arial" w:eastAsia="Times New Roman" w:hAnsi="Arial" w:cs="Arial"/>
            <w:color w:val="000000"/>
            <w:sz w:val="22"/>
            <w:szCs w:val="22"/>
          </w:rPr>
          <w:t xml:space="preserve"> (</w:t>
        </w:r>
      </w:ins>
      <w:ins w:id="270" w:author="Microsoft Office User" w:date="2021-05-10T16:25:00Z">
        <w:r w:rsidR="004E45B6">
          <w:rPr>
            <w:rFonts w:ascii="Arial" w:eastAsia="Times New Roman" w:hAnsi="Arial" w:cs="Arial"/>
            <w:color w:val="000000"/>
            <w:sz w:val="22"/>
            <w:szCs w:val="22"/>
          </w:rPr>
          <w:t>95% CI [15</w:t>
        </w:r>
      </w:ins>
      <w:ins w:id="271" w:author="Microsoft Office User" w:date="2021-05-10T16:36:00Z">
        <w:r w:rsidR="00592E32">
          <w:rPr>
            <w:rFonts w:ascii="Arial" w:eastAsia="Times New Roman" w:hAnsi="Arial" w:cs="Arial"/>
            <w:color w:val="000000"/>
            <w:sz w:val="22"/>
            <w:szCs w:val="22"/>
          </w:rPr>
          <w:t>.2</w:t>
        </w:r>
      </w:ins>
      <w:ins w:id="272" w:author="Microsoft Office User" w:date="2021-05-10T16:25:00Z">
        <w:r w:rsidR="004E45B6">
          <w:rPr>
            <w:rFonts w:ascii="Arial" w:eastAsia="Times New Roman" w:hAnsi="Arial" w:cs="Arial"/>
            <w:color w:val="000000"/>
            <w:sz w:val="22"/>
            <w:szCs w:val="22"/>
          </w:rPr>
          <w:t>,25</w:t>
        </w:r>
      </w:ins>
      <w:ins w:id="273" w:author="Microsoft Office User" w:date="2021-05-10T16:36:00Z">
        <w:r w:rsidR="00592E32">
          <w:rPr>
            <w:rFonts w:ascii="Arial" w:eastAsia="Times New Roman" w:hAnsi="Arial" w:cs="Arial"/>
            <w:color w:val="000000"/>
            <w:sz w:val="22"/>
            <w:szCs w:val="22"/>
          </w:rPr>
          <w:t>.2</w:t>
        </w:r>
      </w:ins>
      <w:ins w:id="274" w:author="Microsoft Office User" w:date="2021-05-10T16:25:00Z">
        <w:r w:rsidR="004E45B6">
          <w:rPr>
            <w:rFonts w:ascii="Arial" w:eastAsia="Times New Roman" w:hAnsi="Arial" w:cs="Arial"/>
            <w:color w:val="000000"/>
            <w:sz w:val="22"/>
            <w:szCs w:val="22"/>
          </w:rPr>
          <w:t>]), wh</w:t>
        </w:r>
      </w:ins>
      <w:ins w:id="275" w:author="Microsoft Office User" w:date="2021-05-10T16:29:00Z">
        <w:r w:rsidR="004E45B6">
          <w:rPr>
            <w:rFonts w:ascii="Arial" w:eastAsia="Times New Roman" w:hAnsi="Arial" w:cs="Arial"/>
            <w:color w:val="000000"/>
            <w:sz w:val="22"/>
            <w:szCs w:val="22"/>
          </w:rPr>
          <w:t xml:space="preserve">ereas hit rates </w:t>
        </w:r>
      </w:ins>
      <w:ins w:id="276" w:author="Microsoft Office User" w:date="2021-05-10T16:32:00Z">
        <w:r w:rsidR="00592E32">
          <w:rPr>
            <w:rFonts w:ascii="Arial" w:eastAsia="Times New Roman" w:hAnsi="Arial" w:cs="Arial"/>
            <w:color w:val="000000"/>
            <w:sz w:val="22"/>
            <w:szCs w:val="22"/>
          </w:rPr>
          <w:t>to targets pr</w:t>
        </w:r>
      </w:ins>
      <w:ins w:id="277" w:author="Microsoft Office User" w:date="2021-05-10T16:33:00Z">
        <w:r w:rsidR="00592E32">
          <w:rPr>
            <w:rFonts w:ascii="Arial" w:eastAsia="Times New Roman" w:hAnsi="Arial" w:cs="Arial"/>
            <w:color w:val="000000"/>
            <w:sz w:val="22"/>
            <w:szCs w:val="22"/>
          </w:rPr>
          <w:t xml:space="preserve">esented in silence were significantly </w:t>
        </w:r>
      </w:ins>
      <w:ins w:id="278" w:author="Microsoft Office User" w:date="2021-05-10T16:35:00Z">
        <w:r w:rsidR="00592E32">
          <w:rPr>
            <w:rFonts w:ascii="Arial" w:eastAsia="Times New Roman" w:hAnsi="Arial" w:cs="Arial"/>
            <w:color w:val="000000"/>
            <w:sz w:val="22"/>
            <w:szCs w:val="22"/>
          </w:rPr>
          <w:t xml:space="preserve">elevated by </w:t>
        </w:r>
      </w:ins>
      <w:ins w:id="279" w:author="Microsoft Office User" w:date="2021-05-10T16:36:00Z">
        <w:r w:rsidR="00592E32">
          <w:rPr>
            <w:rFonts w:ascii="Arial" w:eastAsia="Times New Roman" w:hAnsi="Arial" w:cs="Arial"/>
            <w:color w:val="000000"/>
            <w:sz w:val="22"/>
            <w:szCs w:val="22"/>
          </w:rPr>
          <w:t>6.7%</w:t>
        </w:r>
      </w:ins>
      <w:ins w:id="280" w:author="Microsoft Office User" w:date="2021-05-10T16:37:00Z">
        <w:r w:rsidR="00592E32">
          <w:rPr>
            <w:rFonts w:ascii="Arial" w:eastAsia="Times New Roman" w:hAnsi="Arial" w:cs="Arial"/>
            <w:color w:val="000000"/>
            <w:sz w:val="22"/>
            <w:szCs w:val="22"/>
          </w:rPr>
          <w:t xml:space="preserve"> relative to the noise condition</w:t>
        </w:r>
      </w:ins>
      <w:ins w:id="281" w:author="Microsoft Office User" w:date="2021-05-10T16:33:00Z">
        <w:r w:rsidR="00592E32">
          <w:rPr>
            <w:rFonts w:ascii="Arial" w:eastAsia="Times New Roman" w:hAnsi="Arial" w:cs="Arial"/>
            <w:color w:val="000000"/>
            <w:sz w:val="22"/>
            <w:szCs w:val="22"/>
          </w:rPr>
          <w:t xml:space="preserve"> (</w:t>
        </w:r>
      </w:ins>
      <w:ins w:id="282" w:author="Microsoft Office User" w:date="2021-05-10T16:36:00Z">
        <w:r w:rsidR="00592E32">
          <w:rPr>
            <w:rFonts w:ascii="Arial" w:eastAsia="Times New Roman" w:hAnsi="Arial" w:cs="Arial"/>
            <w:color w:val="000000"/>
            <w:sz w:val="22"/>
            <w:szCs w:val="22"/>
          </w:rPr>
          <w:t>95% CI [</w:t>
        </w:r>
      </w:ins>
      <w:ins w:id="283" w:author="Microsoft Office User" w:date="2021-05-10T16:37:00Z">
        <w:r w:rsidR="00592E32">
          <w:rPr>
            <w:rFonts w:ascii="Arial" w:eastAsia="Times New Roman" w:hAnsi="Arial" w:cs="Arial"/>
            <w:color w:val="000000"/>
            <w:sz w:val="22"/>
            <w:szCs w:val="22"/>
          </w:rPr>
          <w:t xml:space="preserve">1.7,11.6]). </w:t>
        </w:r>
      </w:ins>
      <w:ins w:id="284" w:author="Microsoft Office User" w:date="2021-05-10T16:38:00Z">
        <w:r w:rsidR="00592E32">
          <w:rPr>
            <w:rFonts w:ascii="Arial" w:eastAsia="Times New Roman" w:hAnsi="Arial" w:cs="Arial"/>
            <w:color w:val="000000"/>
            <w:sz w:val="22"/>
            <w:szCs w:val="22"/>
          </w:rPr>
          <w:t>Furthermore, we found significant interactions between cortical intervention and task type (</w:t>
        </w:r>
      </w:ins>
      <w:ins w:id="285" w:author="Microsoft Office User" w:date="2021-05-10T16:39:00Z">
        <w:r w:rsidR="00592E32">
          <w:rPr>
            <w:rFonts w:ascii="Arial" w:eastAsia="Times New Roman" w:hAnsi="Arial" w:cs="Arial"/>
            <w:i/>
            <w:iCs/>
            <w:color w:val="000000"/>
            <w:sz w:val="22"/>
            <w:szCs w:val="22"/>
          </w:rPr>
          <w:t>F</w:t>
        </w:r>
      </w:ins>
      <w:ins w:id="286" w:author="Microsoft Office User" w:date="2021-05-10T16:40:00Z">
        <w:r w:rsidR="00592E32">
          <w:rPr>
            <w:rFonts w:ascii="Arial" w:eastAsia="Times New Roman" w:hAnsi="Arial" w:cs="Arial"/>
            <w:color w:val="000000"/>
            <w:sz w:val="22"/>
            <w:szCs w:val="22"/>
          </w:rPr>
          <w:t xml:space="preserve">(1,181) = 6.36, </w:t>
        </w:r>
        <w:r w:rsidR="00592E32">
          <w:rPr>
            <w:rFonts w:ascii="Arial" w:eastAsia="Times New Roman" w:hAnsi="Arial" w:cs="Arial"/>
            <w:i/>
            <w:iCs/>
            <w:color w:val="000000"/>
            <w:sz w:val="22"/>
            <w:szCs w:val="22"/>
          </w:rPr>
          <w:t xml:space="preserve">p </w:t>
        </w:r>
        <w:r w:rsidR="00592E32">
          <w:rPr>
            <w:rFonts w:ascii="Arial" w:eastAsia="Times New Roman" w:hAnsi="Arial" w:cs="Arial"/>
            <w:color w:val="000000"/>
            <w:sz w:val="22"/>
            <w:szCs w:val="22"/>
          </w:rPr>
          <w:t>= 0.013), intervention and volume (</w:t>
        </w:r>
        <w:r w:rsidR="00592E32">
          <w:rPr>
            <w:rFonts w:ascii="Arial" w:eastAsia="Times New Roman" w:hAnsi="Arial" w:cs="Arial"/>
            <w:i/>
            <w:iCs/>
            <w:color w:val="000000"/>
            <w:sz w:val="22"/>
            <w:szCs w:val="22"/>
          </w:rPr>
          <w:t>F</w:t>
        </w:r>
        <w:r w:rsidR="00592E32">
          <w:rPr>
            <w:rFonts w:ascii="Arial" w:eastAsia="Times New Roman" w:hAnsi="Arial" w:cs="Arial"/>
            <w:color w:val="000000"/>
            <w:sz w:val="22"/>
            <w:szCs w:val="22"/>
          </w:rPr>
          <w:t>(6,181) = 3.47</w:t>
        </w:r>
      </w:ins>
      <w:ins w:id="287" w:author="Microsoft Office User" w:date="2021-05-10T16:41:00Z">
        <w:r w:rsidR="00592E32">
          <w:rPr>
            <w:rFonts w:ascii="Arial" w:eastAsia="Times New Roman" w:hAnsi="Arial" w:cs="Arial"/>
            <w:color w:val="000000"/>
            <w:sz w:val="22"/>
            <w:szCs w:val="22"/>
          </w:rPr>
          <w:t xml:space="preserve">, </w:t>
        </w:r>
        <w:r w:rsidR="00592E32">
          <w:rPr>
            <w:rFonts w:ascii="Arial" w:eastAsia="Times New Roman" w:hAnsi="Arial" w:cs="Arial"/>
            <w:i/>
            <w:iCs/>
            <w:color w:val="000000"/>
            <w:sz w:val="22"/>
            <w:szCs w:val="22"/>
          </w:rPr>
          <w:t xml:space="preserve">p </w:t>
        </w:r>
        <w:r w:rsidR="00592E32">
          <w:rPr>
            <w:rFonts w:ascii="Arial" w:eastAsia="Times New Roman" w:hAnsi="Arial" w:cs="Arial"/>
            <w:color w:val="000000"/>
            <w:sz w:val="22"/>
            <w:szCs w:val="22"/>
          </w:rPr>
          <w:t xml:space="preserve">= 2.98e-3), and volume and </w:t>
        </w:r>
      </w:ins>
      <w:ins w:id="288" w:author="Microsoft Office User" w:date="2021-05-10T16:42:00Z">
        <w:r w:rsidR="00EF2304">
          <w:rPr>
            <w:rFonts w:ascii="Arial" w:eastAsia="Times New Roman" w:hAnsi="Arial" w:cs="Arial"/>
            <w:color w:val="000000"/>
            <w:sz w:val="22"/>
            <w:szCs w:val="22"/>
          </w:rPr>
          <w:t>task type (</w:t>
        </w:r>
        <w:r w:rsidR="00EF2304">
          <w:rPr>
            <w:rFonts w:ascii="Arial" w:eastAsia="Times New Roman" w:hAnsi="Arial" w:cs="Arial"/>
            <w:i/>
            <w:iCs/>
            <w:color w:val="000000"/>
            <w:sz w:val="22"/>
            <w:szCs w:val="22"/>
          </w:rPr>
          <w:t>F</w:t>
        </w:r>
        <w:r w:rsidR="00EF2304">
          <w:rPr>
            <w:rFonts w:ascii="Arial" w:eastAsia="Times New Roman" w:hAnsi="Arial" w:cs="Arial"/>
            <w:color w:val="000000"/>
            <w:sz w:val="22"/>
            <w:szCs w:val="22"/>
          </w:rPr>
          <w:t xml:space="preserve">(6,181) = 8.47, </w:t>
        </w:r>
        <w:r w:rsidR="00EF2304">
          <w:rPr>
            <w:rFonts w:ascii="Arial" w:eastAsia="Times New Roman" w:hAnsi="Arial" w:cs="Arial"/>
            <w:i/>
            <w:iCs/>
            <w:color w:val="000000"/>
            <w:sz w:val="22"/>
            <w:szCs w:val="22"/>
          </w:rPr>
          <w:t>p</w:t>
        </w:r>
        <w:r w:rsidR="00EF2304">
          <w:rPr>
            <w:rFonts w:ascii="Arial" w:eastAsia="Times New Roman" w:hAnsi="Arial" w:cs="Arial"/>
            <w:color w:val="000000"/>
            <w:sz w:val="22"/>
            <w:szCs w:val="22"/>
          </w:rPr>
          <w:t xml:space="preserve"> = 5.43e-8). Taken</w:t>
        </w:r>
      </w:ins>
      <w:ins w:id="289" w:author="Microsoft Office User" w:date="2021-05-10T16:43:00Z">
        <w:r w:rsidR="00EF2304">
          <w:rPr>
            <w:rFonts w:ascii="Arial" w:eastAsia="Times New Roman" w:hAnsi="Arial" w:cs="Arial"/>
            <w:color w:val="000000"/>
            <w:sz w:val="22"/>
            <w:szCs w:val="22"/>
          </w:rPr>
          <w:t xml:space="preserve"> together, these results show that while cortical </w:t>
        </w:r>
      </w:ins>
      <w:ins w:id="290" w:author="Microsoft Office User" w:date="2021-05-10T16:44:00Z">
        <w:r w:rsidR="00EF2304">
          <w:rPr>
            <w:rFonts w:ascii="Arial" w:eastAsia="Times New Roman" w:hAnsi="Arial" w:cs="Arial"/>
            <w:color w:val="000000"/>
            <w:sz w:val="22"/>
            <w:szCs w:val="22"/>
          </w:rPr>
          <w:t>inactivation and the presence or absen</w:t>
        </w:r>
      </w:ins>
      <w:ins w:id="291" w:author="Microsoft Office User" w:date="2021-05-10T16:51:00Z">
        <w:r w:rsidR="00EF2304">
          <w:rPr>
            <w:rFonts w:ascii="Arial" w:eastAsia="Times New Roman" w:hAnsi="Arial" w:cs="Arial"/>
            <w:color w:val="000000"/>
            <w:sz w:val="22"/>
            <w:szCs w:val="22"/>
          </w:rPr>
          <w:t>ce</w:t>
        </w:r>
      </w:ins>
      <w:ins w:id="292" w:author="Microsoft Office User" w:date="2021-05-10T16:44:00Z">
        <w:r w:rsidR="00EF2304">
          <w:rPr>
            <w:rFonts w:ascii="Arial" w:eastAsia="Times New Roman" w:hAnsi="Arial" w:cs="Arial"/>
            <w:color w:val="000000"/>
            <w:sz w:val="22"/>
            <w:szCs w:val="22"/>
          </w:rPr>
          <w:t xml:space="preserve"> of background noise both affect behavioral performance, </w:t>
        </w:r>
      </w:ins>
      <w:ins w:id="293" w:author="Microsoft Office User" w:date="2021-05-10T16:45:00Z">
        <w:r w:rsidR="00EF2304">
          <w:rPr>
            <w:rFonts w:ascii="Arial" w:eastAsia="Times New Roman" w:hAnsi="Arial" w:cs="Arial"/>
            <w:color w:val="000000"/>
            <w:sz w:val="22"/>
            <w:szCs w:val="22"/>
          </w:rPr>
          <w:t>the</w:t>
        </w:r>
      </w:ins>
      <w:ins w:id="294" w:author="Microsoft Office User" w:date="2021-05-10T16:46:00Z">
        <w:r w:rsidR="00EF2304">
          <w:rPr>
            <w:rFonts w:ascii="Arial" w:eastAsia="Times New Roman" w:hAnsi="Arial" w:cs="Arial"/>
            <w:color w:val="000000"/>
            <w:sz w:val="22"/>
            <w:szCs w:val="22"/>
          </w:rPr>
          <w:t xml:space="preserve">se effects interact: muscimol has a larger effect on performance </w:t>
        </w:r>
      </w:ins>
      <w:ins w:id="295" w:author="Microsoft Office User" w:date="2021-05-10T16:51:00Z">
        <w:r w:rsidR="00EF2304">
          <w:rPr>
            <w:rFonts w:ascii="Arial" w:eastAsia="Times New Roman" w:hAnsi="Arial" w:cs="Arial"/>
            <w:color w:val="000000"/>
            <w:sz w:val="22"/>
            <w:szCs w:val="22"/>
          </w:rPr>
          <w:t>when background noise is present</w:t>
        </w:r>
      </w:ins>
      <w:ins w:id="296" w:author="Microsoft Office User" w:date="2021-05-10T16:46:00Z">
        <w:r w:rsidR="00EF2304">
          <w:rPr>
            <w:rFonts w:ascii="Arial" w:eastAsia="Times New Roman" w:hAnsi="Arial" w:cs="Arial"/>
            <w:color w:val="000000"/>
            <w:sz w:val="22"/>
            <w:szCs w:val="22"/>
          </w:rPr>
          <w:t>.</w:t>
        </w:r>
      </w:ins>
    </w:p>
    <w:p w14:paraId="52925FEE" w14:textId="77777777" w:rsidR="007221F0" w:rsidRDefault="00A07D9A">
      <w:pPr>
        <w:jc w:val="both"/>
        <w:rPr>
          <w:ins w:id="297" w:author="Microsoft Office User" w:date="2021-05-10T15:48:00Z"/>
          <w:rFonts w:ascii="Arial" w:eastAsia="Times New Roman" w:hAnsi="Arial" w:cs="Arial"/>
          <w:color w:val="000000"/>
          <w:sz w:val="22"/>
          <w:szCs w:val="22"/>
        </w:rPr>
        <w:pPrChange w:id="298" w:author="Microsoft Office User" w:date="2021-05-11T14:50:00Z">
          <w:pPr>
            <w:ind w:firstLine="720"/>
            <w:jc w:val="both"/>
          </w:pPr>
        </w:pPrChange>
      </w:pPr>
      <w:ins w:id="299" w:author="Microsoft Office User" w:date="2021-05-11T14:50:00Z">
        <w:r>
          <w:rPr>
            <w:rFonts w:ascii="Arial" w:eastAsia="Times New Roman" w:hAnsi="Arial" w:cs="Arial"/>
            <w:noProof/>
            <w:color w:val="000000"/>
            <w:sz w:val="22"/>
            <w:szCs w:val="22"/>
          </w:rPr>
          <w:lastRenderedPageBreak/>
          <w:drawing>
            <wp:anchor distT="0" distB="0" distL="114300" distR="114300" simplePos="0" relativeHeight="251662336" behindDoc="0" locked="0" layoutInCell="1" allowOverlap="1" wp14:anchorId="47B841A6" wp14:editId="4914EB81">
              <wp:simplePos x="0" y="0"/>
              <wp:positionH relativeFrom="column">
                <wp:posOffset>502124</wp:posOffset>
              </wp:positionH>
              <wp:positionV relativeFrom="paragraph">
                <wp:posOffset>520</wp:posOffset>
              </wp:positionV>
              <wp:extent cx="5852160" cy="4700016"/>
              <wp:effectExtent l="0" t="0" r="254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2160" cy="4700016"/>
                      </a:xfrm>
                      <a:prstGeom prst="rect">
                        <a:avLst/>
                      </a:prstGeom>
                    </pic:spPr>
                  </pic:pic>
                </a:graphicData>
              </a:graphic>
              <wp14:sizeRelH relativeFrom="margin">
                <wp14:pctWidth>0</wp14:pctWidth>
              </wp14:sizeRelH>
              <wp14:sizeRelV relativeFrom="margin">
                <wp14:pctHeight>0</wp14:pctHeight>
              </wp14:sizeRelV>
            </wp:anchor>
          </w:drawing>
        </w:r>
      </w:ins>
    </w:p>
    <w:p w14:paraId="7A35CFC7" w14:textId="0DA89342" w:rsidR="00A07D9A" w:rsidRPr="00A9352F" w:rsidRDefault="00A07D9A" w:rsidP="00A07D9A">
      <w:pPr>
        <w:jc w:val="both"/>
        <w:rPr>
          <w:ins w:id="300" w:author="Microsoft Office User" w:date="2021-05-11T14:50:00Z"/>
          <w:rFonts w:ascii="Arial" w:eastAsia="Times New Roman" w:hAnsi="Arial" w:cs="Arial"/>
          <w:b/>
          <w:bCs/>
          <w:color w:val="000000"/>
          <w:sz w:val="20"/>
          <w:szCs w:val="20"/>
        </w:rPr>
      </w:pPr>
      <w:ins w:id="301" w:author="Microsoft Office User" w:date="2021-05-11T14:50:00Z">
        <w:r w:rsidRPr="00A9352F">
          <w:rPr>
            <w:rFonts w:ascii="Arial" w:eastAsia="Times New Roman" w:hAnsi="Arial" w:cs="Arial"/>
            <w:b/>
            <w:bCs/>
            <w:color w:val="000000"/>
            <w:sz w:val="20"/>
            <w:szCs w:val="20"/>
          </w:rPr>
          <w:t>Figure 3.</w:t>
        </w:r>
      </w:ins>
    </w:p>
    <w:p w14:paraId="7D70F29C" w14:textId="77777777" w:rsidR="00A07D9A" w:rsidRPr="00A9352F" w:rsidRDefault="00A07D9A" w:rsidP="00A07D9A">
      <w:pPr>
        <w:pStyle w:val="ListParagraph"/>
        <w:numPr>
          <w:ilvl w:val="0"/>
          <w:numId w:val="2"/>
        </w:numPr>
        <w:ind w:left="360"/>
        <w:jc w:val="both"/>
        <w:rPr>
          <w:ins w:id="302" w:author="Microsoft Office User" w:date="2021-05-11T14:50:00Z"/>
          <w:rFonts w:ascii="Arial" w:eastAsia="Times New Roman" w:hAnsi="Arial" w:cs="Arial"/>
          <w:color w:val="000000"/>
          <w:sz w:val="20"/>
          <w:szCs w:val="20"/>
        </w:rPr>
      </w:pPr>
      <w:ins w:id="303" w:author="Microsoft Office User" w:date="2021-05-11T14:50:00Z">
        <w:r w:rsidRPr="00A9352F">
          <w:rPr>
            <w:rFonts w:ascii="Arial" w:eastAsia="Times New Roman" w:hAnsi="Arial" w:cs="Arial"/>
            <w:color w:val="000000"/>
            <w:sz w:val="20"/>
            <w:szCs w:val="20"/>
          </w:rPr>
          <w:t>Setup schematic for chronic muscimol application in behaving mice.</w:t>
        </w:r>
      </w:ins>
    </w:p>
    <w:p w14:paraId="71184B79" w14:textId="77777777" w:rsidR="00A07D9A" w:rsidRPr="00A9352F" w:rsidRDefault="00A07D9A" w:rsidP="00A07D9A">
      <w:pPr>
        <w:pStyle w:val="ListParagraph"/>
        <w:numPr>
          <w:ilvl w:val="0"/>
          <w:numId w:val="2"/>
        </w:numPr>
        <w:ind w:left="360"/>
        <w:jc w:val="both"/>
        <w:rPr>
          <w:ins w:id="304" w:author="Microsoft Office User" w:date="2021-05-11T14:50:00Z"/>
          <w:rFonts w:ascii="Arial" w:eastAsia="Times New Roman" w:hAnsi="Arial" w:cs="Arial"/>
          <w:color w:val="000000"/>
          <w:sz w:val="20"/>
          <w:szCs w:val="20"/>
        </w:rPr>
      </w:pPr>
      <w:ins w:id="305" w:author="Microsoft Office User" w:date="2021-05-11T14:50:00Z">
        <w:r w:rsidRPr="00A9352F">
          <w:rPr>
            <w:rFonts w:ascii="Arial" w:eastAsia="Times New Roman" w:hAnsi="Arial" w:cs="Arial"/>
            <w:color w:val="000000"/>
            <w:sz w:val="20"/>
            <w:szCs w:val="20"/>
          </w:rPr>
          <w:t>Behavioral psychometric functions during muscimol or saline application</w:t>
        </w:r>
        <w:r>
          <w:rPr>
            <w:rFonts w:ascii="Arial" w:eastAsia="Times New Roman" w:hAnsi="Arial" w:cs="Arial"/>
            <w:color w:val="000000"/>
            <w:sz w:val="20"/>
            <w:szCs w:val="20"/>
          </w:rPr>
          <w:t xml:space="preserve"> for n=4 mice</w:t>
        </w:r>
        <w:r w:rsidRPr="00A9352F">
          <w:rPr>
            <w:rFonts w:ascii="Arial" w:eastAsia="Times New Roman" w:hAnsi="Arial" w:cs="Arial"/>
            <w:color w:val="000000"/>
            <w:sz w:val="20"/>
            <w:szCs w:val="20"/>
          </w:rPr>
          <w:t>.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ins>
    </w:p>
    <w:p w14:paraId="4C144416" w14:textId="77777777" w:rsidR="00A07D9A" w:rsidRDefault="00A07D9A" w:rsidP="00A07D9A">
      <w:pPr>
        <w:pStyle w:val="ListParagraph"/>
        <w:numPr>
          <w:ilvl w:val="0"/>
          <w:numId w:val="2"/>
        </w:numPr>
        <w:ind w:left="360"/>
        <w:jc w:val="both"/>
        <w:rPr>
          <w:ins w:id="306" w:author="Microsoft Office User" w:date="2021-05-11T14:50:00Z"/>
          <w:rFonts w:ascii="Arial" w:eastAsia="Times New Roman" w:hAnsi="Arial" w:cs="Arial"/>
          <w:color w:val="000000"/>
          <w:sz w:val="20"/>
          <w:szCs w:val="20"/>
        </w:rPr>
      </w:pPr>
      <w:ins w:id="307" w:author="Microsoft Office User" w:date="2021-05-11T14:50:00Z">
        <w:r w:rsidRPr="00A9352F">
          <w:rPr>
            <w:rFonts w:ascii="Arial" w:eastAsia="Times New Roman" w:hAnsi="Arial" w:cs="Arial"/>
            <w:color w:val="000000"/>
            <w:sz w:val="20"/>
            <w:szCs w:val="20"/>
          </w:rPr>
          <w:t>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w:t>
        </w:r>
        <w:r>
          <w:rPr>
            <w:rFonts w:ascii="Arial" w:eastAsia="Times New Roman" w:hAnsi="Arial" w:cs="Arial"/>
            <w:color w:val="000000"/>
            <w:sz w:val="20"/>
            <w:szCs w:val="20"/>
          </w:rPr>
          <w:t>e</w:t>
        </w:r>
        <w:r w:rsidRPr="00A9352F">
          <w:rPr>
            <w:rFonts w:ascii="Arial" w:eastAsia="Times New Roman" w:hAnsi="Arial" w:cs="Arial"/>
            <w:color w:val="000000"/>
            <w:sz w:val="20"/>
            <w:szCs w:val="20"/>
          </w:rPr>
          <w:t>, false alarm rate, psychometric threshold, and the maximum slope of the psychometric curve.</w:t>
        </w:r>
      </w:ins>
    </w:p>
    <w:p w14:paraId="4084E5D2" w14:textId="77777777" w:rsidR="00A07D9A" w:rsidRDefault="00A07D9A" w:rsidP="00A07D9A">
      <w:pPr>
        <w:pStyle w:val="ListParagraph"/>
        <w:numPr>
          <w:ilvl w:val="0"/>
          <w:numId w:val="2"/>
        </w:numPr>
        <w:ind w:left="360"/>
        <w:jc w:val="both"/>
        <w:rPr>
          <w:ins w:id="308" w:author="Microsoft Office User" w:date="2021-05-11T14:50:00Z"/>
          <w:rFonts w:ascii="Arial" w:eastAsia="Times New Roman" w:hAnsi="Arial" w:cs="Arial"/>
          <w:color w:val="000000"/>
          <w:sz w:val="20"/>
          <w:szCs w:val="20"/>
        </w:rPr>
      </w:pPr>
      <w:ins w:id="309" w:author="Microsoft Office User" w:date="2021-05-11T14:50:00Z">
        <w:r>
          <w:rPr>
            <w:rFonts w:ascii="Arial" w:eastAsia="Times New Roman" w:hAnsi="Arial" w:cs="Arial"/>
            <w:i/>
            <w:iCs/>
            <w:color w:val="000000"/>
            <w:sz w:val="20"/>
            <w:szCs w:val="20"/>
          </w:rPr>
          <w:t xml:space="preserve">Left: </w:t>
        </w:r>
        <w:r>
          <w:rPr>
            <w:rFonts w:ascii="Arial" w:eastAsia="Times New Roman" w:hAnsi="Arial" w:cs="Arial"/>
            <w:color w:val="000000"/>
            <w:sz w:val="20"/>
            <w:szCs w:val="20"/>
          </w:rPr>
          <w:t xml:space="preserve">Example stimulus spectrogram for the target-in-noise detection task with the corresponding waveform below. The scale line indicates 1 second, and the </w:t>
        </w:r>
        <w:proofErr w:type="spellStart"/>
        <w:r>
          <w:rPr>
            <w:rFonts w:ascii="Arial" w:eastAsia="Times New Roman" w:hAnsi="Arial" w:cs="Arial"/>
            <w:color w:val="000000"/>
            <w:sz w:val="20"/>
            <w:szCs w:val="20"/>
          </w:rPr>
          <w:t>colorbar</w:t>
        </w:r>
        <w:proofErr w:type="spellEnd"/>
        <w:r>
          <w:rPr>
            <w:rFonts w:ascii="Arial" w:eastAsia="Times New Roman" w:hAnsi="Arial" w:cs="Arial"/>
            <w:color w:val="000000"/>
            <w:sz w:val="20"/>
            <w:szCs w:val="20"/>
          </w:rPr>
          <w:t xml:space="preserve"> indicates the volume for each time-frequency bin. </w:t>
        </w:r>
        <w:r>
          <w:rPr>
            <w:rFonts w:ascii="Arial" w:eastAsia="Times New Roman" w:hAnsi="Arial" w:cs="Arial"/>
            <w:i/>
            <w:iCs/>
            <w:color w:val="000000"/>
            <w:sz w:val="20"/>
            <w:szCs w:val="20"/>
          </w:rPr>
          <w:t>Right:</w:t>
        </w:r>
        <w:r>
          <w:rPr>
            <w:rFonts w:ascii="Arial" w:eastAsia="Times New Roman" w:hAnsi="Arial" w:cs="Arial"/>
            <w:color w:val="000000"/>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w:t>
        </w:r>
        <w:proofErr w:type="spellStart"/>
        <w:r>
          <w:rPr>
            <w:rFonts w:ascii="Arial" w:eastAsia="Times New Roman" w:hAnsi="Arial" w:cs="Arial"/>
            <w:color w:val="000000"/>
            <w:sz w:val="20"/>
            <w:szCs w:val="20"/>
          </w:rPr>
          <w:t>Errorbars</w:t>
        </w:r>
        <w:proofErr w:type="spellEnd"/>
        <w:r>
          <w:rPr>
            <w:rFonts w:ascii="Arial" w:eastAsia="Times New Roman" w:hAnsi="Arial" w:cs="Arial"/>
            <w:color w:val="000000"/>
            <w:sz w:val="20"/>
            <w:szCs w:val="20"/>
          </w:rPr>
          <w:t xml:space="preserve"> indicate S.E.M. across sessions.</w:t>
        </w:r>
      </w:ins>
    </w:p>
    <w:p w14:paraId="4FAFFAE7" w14:textId="77777777" w:rsidR="00A07D9A" w:rsidRDefault="00A07D9A" w:rsidP="00A07D9A">
      <w:pPr>
        <w:pStyle w:val="ListParagraph"/>
        <w:numPr>
          <w:ilvl w:val="0"/>
          <w:numId w:val="2"/>
        </w:numPr>
        <w:ind w:left="360"/>
        <w:jc w:val="both"/>
        <w:rPr>
          <w:ins w:id="310" w:author="Microsoft Office User" w:date="2021-05-11T14:51:00Z"/>
          <w:rFonts w:ascii="Arial" w:eastAsia="Times New Roman" w:hAnsi="Arial" w:cs="Arial"/>
          <w:color w:val="000000"/>
          <w:sz w:val="20"/>
          <w:szCs w:val="20"/>
        </w:rPr>
      </w:pPr>
      <w:ins w:id="311" w:author="Microsoft Office User" w:date="2021-05-11T14:50:00Z">
        <w:r>
          <w:rPr>
            <w:rFonts w:ascii="Arial" w:eastAsia="Times New Roman" w:hAnsi="Arial" w:cs="Arial"/>
            <w:i/>
            <w:iCs/>
            <w:color w:val="000000"/>
            <w:sz w:val="20"/>
            <w:szCs w:val="20"/>
          </w:rPr>
          <w:t>Left:</w:t>
        </w:r>
        <w:r>
          <w:rPr>
            <w:rFonts w:ascii="Arial" w:eastAsia="Times New Roman" w:hAnsi="Arial" w:cs="Arial"/>
            <w:color w:val="000000"/>
            <w:sz w:val="20"/>
            <w:szCs w:val="20"/>
          </w:rPr>
          <w:t xml:space="preserve"> Example stimulus spectrogram for the target-in-silence detection task with the corresponding waveform below. Time scale and volume scale as in </w:t>
        </w:r>
        <w:r>
          <w:rPr>
            <w:rFonts w:ascii="Arial" w:eastAsia="Times New Roman" w:hAnsi="Arial" w:cs="Arial"/>
            <w:b/>
            <w:bCs/>
            <w:color w:val="000000"/>
            <w:sz w:val="20"/>
            <w:szCs w:val="20"/>
          </w:rPr>
          <w:t>d)</w:t>
        </w:r>
        <w:r>
          <w:rPr>
            <w:rFonts w:ascii="Arial" w:eastAsia="Times New Roman" w:hAnsi="Arial" w:cs="Arial"/>
            <w:color w:val="000000"/>
            <w:sz w:val="20"/>
            <w:szCs w:val="20"/>
          </w:rPr>
          <w:t xml:space="preserve">. </w:t>
        </w:r>
        <w:r>
          <w:rPr>
            <w:rFonts w:ascii="Arial" w:eastAsia="Times New Roman" w:hAnsi="Arial" w:cs="Arial"/>
            <w:i/>
            <w:iCs/>
            <w:color w:val="000000"/>
            <w:sz w:val="20"/>
            <w:szCs w:val="20"/>
          </w:rPr>
          <w:t>Right:</w:t>
        </w:r>
        <w:r>
          <w:rPr>
            <w:rFonts w:ascii="Arial" w:eastAsia="Times New Roman" w:hAnsi="Arial" w:cs="Arial"/>
            <w:color w:val="000000"/>
            <w:sz w:val="20"/>
            <w:szCs w:val="20"/>
          </w:rPr>
          <w:t xml:space="preserve"> psychometric performance for n=2 mice (same mice as in </w:t>
        </w:r>
        <w:r>
          <w:rPr>
            <w:rFonts w:ascii="Arial" w:eastAsia="Times New Roman" w:hAnsi="Arial" w:cs="Arial"/>
            <w:b/>
            <w:bCs/>
            <w:color w:val="000000"/>
            <w:sz w:val="20"/>
            <w:szCs w:val="20"/>
          </w:rPr>
          <w:t>d)</w:t>
        </w:r>
        <w:r>
          <w:rPr>
            <w:rFonts w:ascii="Arial" w:eastAsia="Times New Roman" w:hAnsi="Arial" w:cs="Arial"/>
            <w:color w:val="000000"/>
            <w:sz w:val="20"/>
            <w:szCs w:val="20"/>
          </w:rPr>
          <w:t xml:space="preserve">)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w:t>
        </w:r>
        <w:proofErr w:type="spellStart"/>
        <w:r>
          <w:rPr>
            <w:rFonts w:ascii="Arial" w:eastAsia="Times New Roman" w:hAnsi="Arial" w:cs="Arial"/>
            <w:color w:val="000000"/>
            <w:sz w:val="20"/>
            <w:szCs w:val="20"/>
          </w:rPr>
          <w:t>Errorbars</w:t>
        </w:r>
        <w:proofErr w:type="spellEnd"/>
        <w:r>
          <w:rPr>
            <w:rFonts w:ascii="Arial" w:eastAsia="Times New Roman" w:hAnsi="Arial" w:cs="Arial"/>
            <w:color w:val="000000"/>
            <w:sz w:val="20"/>
            <w:szCs w:val="20"/>
          </w:rPr>
          <w:t xml:space="preserve"> indicate S.E.M. across sessions.</w:t>
        </w:r>
      </w:ins>
    </w:p>
    <w:p w14:paraId="3EC37662" w14:textId="77777777" w:rsidR="00A07D9A" w:rsidRPr="00A07D9A" w:rsidRDefault="00A07D9A" w:rsidP="00A07D9A">
      <w:pPr>
        <w:pStyle w:val="ListParagraph"/>
        <w:numPr>
          <w:ilvl w:val="0"/>
          <w:numId w:val="2"/>
        </w:numPr>
        <w:ind w:left="360"/>
        <w:jc w:val="both"/>
        <w:rPr>
          <w:ins w:id="312" w:author="Microsoft Office User" w:date="2021-05-11T14:51:00Z"/>
          <w:rFonts w:ascii="Arial" w:eastAsia="Times New Roman" w:hAnsi="Arial" w:cs="Arial"/>
          <w:color w:val="000000"/>
          <w:sz w:val="20"/>
          <w:szCs w:val="20"/>
          <w:rPrChange w:id="313" w:author="Microsoft Office User" w:date="2021-05-11T14:51:00Z">
            <w:rPr>
              <w:ins w:id="314" w:author="Microsoft Office User" w:date="2021-05-11T14:51:00Z"/>
              <w:rFonts w:ascii="Arial" w:eastAsia="Times New Roman" w:hAnsi="Arial" w:cs="Arial"/>
              <w:color w:val="000000"/>
              <w:sz w:val="22"/>
              <w:szCs w:val="22"/>
            </w:rPr>
          </w:rPrChange>
        </w:rPr>
      </w:pPr>
      <w:ins w:id="315" w:author="Microsoft Office User" w:date="2021-05-11T14:50:00Z">
        <w:r w:rsidRPr="00A07D9A">
          <w:rPr>
            <w:rFonts w:ascii="Arial" w:eastAsia="Times New Roman" w:hAnsi="Arial" w:cs="Arial"/>
            <w:color w:val="000000"/>
            <w:sz w:val="20"/>
            <w:szCs w:val="20"/>
            <w:rPrChange w:id="316" w:author="Microsoft Office User" w:date="2021-05-11T14:51:00Z">
              <w:rPr/>
            </w:rPrChange>
          </w:rPr>
          <w:t xml:space="preserve">Behavioral performance metrics as a function of task type (detection in noise or detection in silence) and pharmacological intervention. Formatting and metrics as in </w:t>
        </w:r>
        <w:r w:rsidRPr="00A07D9A">
          <w:rPr>
            <w:rFonts w:ascii="Arial" w:eastAsia="Times New Roman" w:hAnsi="Arial" w:cs="Arial"/>
            <w:b/>
            <w:bCs/>
            <w:color w:val="000000"/>
            <w:sz w:val="20"/>
            <w:szCs w:val="20"/>
            <w:rPrChange w:id="317" w:author="Microsoft Office User" w:date="2021-05-11T14:51:00Z">
              <w:rPr>
                <w:b/>
                <w:bCs/>
              </w:rPr>
            </w:rPrChange>
          </w:rPr>
          <w:t>c)</w:t>
        </w:r>
        <w:r w:rsidRPr="00A07D9A">
          <w:rPr>
            <w:rFonts w:ascii="Arial" w:eastAsia="Times New Roman" w:hAnsi="Arial" w:cs="Arial"/>
            <w:color w:val="000000"/>
            <w:sz w:val="20"/>
            <w:szCs w:val="20"/>
            <w:rPrChange w:id="318" w:author="Microsoft Office User" w:date="2021-05-11T14:51:00Z">
              <w:rPr/>
            </w:rPrChange>
          </w:rPr>
          <w:t>. Dark and light red bars indicate performance in the detection-in-noise task, with application of saline or muscimol. Dark and light grey bars indicate performance in the detection-in-silence task, with application of saline or muscimol.</w:t>
        </w:r>
      </w:ins>
      <w:r w:rsidR="00A95162" w:rsidRPr="00A07D9A">
        <w:rPr>
          <w:rFonts w:ascii="Arial" w:eastAsia="Times New Roman" w:hAnsi="Arial" w:cs="Arial"/>
          <w:color w:val="000000"/>
          <w:sz w:val="22"/>
          <w:szCs w:val="22"/>
          <w:rPrChange w:id="319" w:author="Microsoft Office User" w:date="2021-05-11T14:51:00Z">
            <w:rPr>
              <w:sz w:val="22"/>
              <w:szCs w:val="22"/>
            </w:rPr>
          </w:rPrChange>
        </w:rPr>
        <w:t xml:space="preserve"> </w:t>
      </w:r>
    </w:p>
    <w:p w14:paraId="19CCBC41" w14:textId="17A14729" w:rsidR="00A95162" w:rsidRPr="00A07D9A" w:rsidRDefault="00A95162">
      <w:pPr>
        <w:ind w:firstLine="360"/>
        <w:jc w:val="both"/>
        <w:rPr>
          <w:rFonts w:ascii="Arial" w:eastAsia="Times New Roman" w:hAnsi="Arial" w:cs="Arial"/>
          <w:color w:val="000000"/>
          <w:sz w:val="20"/>
          <w:szCs w:val="20"/>
          <w:rPrChange w:id="320" w:author="Microsoft Office User" w:date="2021-05-11T14:51:00Z">
            <w:rPr>
              <w:sz w:val="22"/>
              <w:szCs w:val="22"/>
            </w:rPr>
          </w:rPrChange>
        </w:rPr>
        <w:pPrChange w:id="321" w:author="Microsoft Office User" w:date="2021-05-11T14:51:00Z">
          <w:pPr>
            <w:jc w:val="both"/>
          </w:pPr>
        </w:pPrChange>
      </w:pPr>
      <w:del w:id="322" w:author="Microsoft Office User" w:date="2021-05-10T16:47:00Z">
        <w:r w:rsidRPr="00A07D9A" w:rsidDel="00EF2304">
          <w:rPr>
            <w:rFonts w:ascii="Arial" w:eastAsia="Times New Roman" w:hAnsi="Arial" w:cs="Arial"/>
            <w:color w:val="000000"/>
            <w:sz w:val="22"/>
            <w:szCs w:val="22"/>
            <w:rPrChange w:id="323" w:author="Microsoft Office User" w:date="2021-05-11T14:51:00Z">
              <w:rPr>
                <w:sz w:val="22"/>
                <w:szCs w:val="22"/>
              </w:rPr>
            </w:rPrChange>
          </w:rPr>
          <w:lastRenderedPageBreak/>
          <w:delText>We quantified these effects in the two tasks as previously described</w:delText>
        </w:r>
      </w:del>
      <w:ins w:id="324" w:author="Microsoft Office User" w:date="2021-05-10T16:48:00Z">
        <w:r w:rsidR="00EF2304" w:rsidRPr="00A07D9A">
          <w:rPr>
            <w:rFonts w:ascii="Arial" w:eastAsia="Times New Roman" w:hAnsi="Arial" w:cs="Arial"/>
            <w:color w:val="000000"/>
            <w:sz w:val="22"/>
            <w:szCs w:val="22"/>
            <w:rPrChange w:id="325" w:author="Microsoft Office User" w:date="2021-05-11T14:51:00Z">
              <w:rPr>
                <w:sz w:val="22"/>
                <w:szCs w:val="22"/>
              </w:rPr>
            </w:rPrChange>
          </w:rPr>
          <w:t>Previously, we demonstrated interactions between cortical intervention, task and target volume, suggesting that these two manipu</w:t>
        </w:r>
      </w:ins>
      <w:ins w:id="326" w:author="Microsoft Office User" w:date="2021-05-10T16:49:00Z">
        <w:r w:rsidR="00EF2304" w:rsidRPr="00A07D9A">
          <w:rPr>
            <w:rFonts w:ascii="Arial" w:eastAsia="Times New Roman" w:hAnsi="Arial" w:cs="Arial"/>
            <w:color w:val="000000"/>
            <w:sz w:val="22"/>
            <w:szCs w:val="22"/>
            <w:rPrChange w:id="327" w:author="Microsoft Office User" w:date="2021-05-11T14:51:00Z">
              <w:rPr>
                <w:sz w:val="22"/>
                <w:szCs w:val="22"/>
              </w:rPr>
            </w:rPrChange>
          </w:rPr>
          <w:t xml:space="preserve">lations affect the shape of psychometric curves in different ways. As before, we parameterized psychometric performance </w:t>
        </w:r>
      </w:ins>
      <w:ins w:id="328" w:author="Microsoft Office User" w:date="2021-05-10T16:50:00Z">
        <w:r w:rsidR="00EF2304" w:rsidRPr="00A07D9A">
          <w:rPr>
            <w:rFonts w:ascii="Arial" w:eastAsia="Times New Roman" w:hAnsi="Arial" w:cs="Arial"/>
            <w:color w:val="000000"/>
            <w:sz w:val="22"/>
            <w:szCs w:val="22"/>
            <w:rPrChange w:id="329" w:author="Microsoft Office User" w:date="2021-05-11T14:51:00Z">
              <w:rPr>
                <w:sz w:val="22"/>
                <w:szCs w:val="22"/>
              </w:rPr>
            </w:rPrChange>
          </w:rPr>
          <w:t xml:space="preserve">by fitting each session with a psychometric curve, and extracting the </w:t>
        </w:r>
      </w:ins>
      <w:ins w:id="330" w:author="Microsoft Office User" w:date="2021-05-10T16:53:00Z">
        <w:r w:rsidR="003A27B0" w:rsidRPr="00A07D9A">
          <w:rPr>
            <w:rFonts w:ascii="Arial" w:eastAsia="Times New Roman" w:hAnsi="Arial" w:cs="Arial"/>
            <w:color w:val="000000"/>
            <w:sz w:val="22"/>
            <w:szCs w:val="22"/>
            <w:rPrChange w:id="331" w:author="Microsoft Office User" w:date="2021-05-11T14:51:00Z">
              <w:rPr>
                <w:sz w:val="22"/>
                <w:szCs w:val="22"/>
              </w:rPr>
            </w:rPrChange>
          </w:rPr>
          <w:t>response rate at maximum volume</w:t>
        </w:r>
      </w:ins>
      <w:ins w:id="332" w:author="Microsoft Office User" w:date="2021-05-10T16:50:00Z">
        <w:r w:rsidR="00EF2304" w:rsidRPr="00A07D9A">
          <w:rPr>
            <w:rFonts w:ascii="Arial" w:eastAsia="Times New Roman" w:hAnsi="Arial" w:cs="Arial"/>
            <w:color w:val="000000"/>
            <w:sz w:val="22"/>
            <w:szCs w:val="22"/>
            <w:rPrChange w:id="333" w:author="Microsoft Office User" w:date="2021-05-11T14:51:00Z">
              <w:rPr>
                <w:sz w:val="22"/>
                <w:szCs w:val="22"/>
              </w:rPr>
            </w:rPrChange>
          </w:rPr>
          <w:t>,</w:t>
        </w:r>
      </w:ins>
      <w:ins w:id="334" w:author="Microsoft Office User" w:date="2021-05-10T16:53:00Z">
        <w:r w:rsidR="003A27B0" w:rsidRPr="00A07D9A">
          <w:rPr>
            <w:rFonts w:ascii="Arial" w:eastAsia="Times New Roman" w:hAnsi="Arial" w:cs="Arial"/>
            <w:color w:val="000000"/>
            <w:sz w:val="22"/>
            <w:szCs w:val="22"/>
            <w:rPrChange w:id="335" w:author="Microsoft Office User" w:date="2021-05-11T14:51:00Z">
              <w:rPr>
                <w:sz w:val="22"/>
                <w:szCs w:val="22"/>
              </w:rPr>
            </w:rPrChange>
          </w:rPr>
          <w:t xml:space="preserve"> false alarm rate, response rate at threshold, and psychometric slope</w:t>
        </w:r>
      </w:ins>
      <w:ins w:id="336" w:author="Microsoft Office User" w:date="2021-05-10T16:55:00Z">
        <w:r w:rsidR="003A27B0" w:rsidRPr="00A07D9A">
          <w:rPr>
            <w:rFonts w:ascii="Arial" w:eastAsia="Times New Roman" w:hAnsi="Arial" w:cs="Arial"/>
            <w:color w:val="000000"/>
            <w:sz w:val="22"/>
            <w:szCs w:val="22"/>
            <w:rPrChange w:id="337" w:author="Microsoft Office User" w:date="2021-05-11T14:51:00Z">
              <w:rPr>
                <w:sz w:val="22"/>
                <w:szCs w:val="22"/>
              </w:rPr>
            </w:rPrChange>
          </w:rPr>
          <w:t>. During the target in noise task, we found significant effects of muscimol on the r</w:t>
        </w:r>
      </w:ins>
      <w:ins w:id="338" w:author="Microsoft Office User" w:date="2021-05-10T16:56:00Z">
        <w:r w:rsidR="003A27B0" w:rsidRPr="00A07D9A">
          <w:rPr>
            <w:rFonts w:ascii="Arial" w:eastAsia="Times New Roman" w:hAnsi="Arial" w:cs="Arial"/>
            <w:color w:val="000000"/>
            <w:sz w:val="22"/>
            <w:szCs w:val="22"/>
            <w:rPrChange w:id="339" w:author="Microsoft Office User" w:date="2021-05-11T14:51:00Z">
              <w:rPr>
                <w:sz w:val="22"/>
                <w:szCs w:val="22"/>
              </w:rPr>
            </w:rPrChange>
          </w:rPr>
          <w:t>esponse rates at maximum volume and threshold, a moderate effect on psychometric slope, and no effect on false alarm rate. However, muscimol application had no signific</w:t>
        </w:r>
      </w:ins>
      <w:ins w:id="340" w:author="Microsoft Office User" w:date="2021-05-10T16:57:00Z">
        <w:r w:rsidR="003A27B0" w:rsidRPr="00A07D9A">
          <w:rPr>
            <w:rFonts w:ascii="Arial" w:eastAsia="Times New Roman" w:hAnsi="Arial" w:cs="Arial"/>
            <w:color w:val="000000"/>
            <w:sz w:val="22"/>
            <w:szCs w:val="22"/>
            <w:rPrChange w:id="341" w:author="Microsoft Office User" w:date="2021-05-11T14:51:00Z">
              <w:rPr>
                <w:sz w:val="22"/>
                <w:szCs w:val="22"/>
              </w:rPr>
            </w:rPrChange>
          </w:rPr>
          <w:t>ant effect on any of these measures in the target in silence task (Figure 3f , Table 1</w:t>
        </w:r>
      </w:ins>
      <w:ins w:id="342" w:author="Microsoft Office User" w:date="2021-05-10T16:58:00Z">
        <w:r w:rsidR="003A27B0" w:rsidRPr="00A07D9A">
          <w:rPr>
            <w:rFonts w:ascii="Arial" w:eastAsia="Times New Roman" w:hAnsi="Arial" w:cs="Arial"/>
            <w:color w:val="000000"/>
            <w:sz w:val="22"/>
            <w:szCs w:val="22"/>
            <w:rPrChange w:id="343" w:author="Microsoft Office User" w:date="2021-05-11T14:51:00Z">
              <w:rPr>
                <w:sz w:val="22"/>
                <w:szCs w:val="22"/>
              </w:rPr>
            </w:rPrChange>
          </w:rPr>
          <w:t xml:space="preserve">). Taken together, </w:t>
        </w:r>
      </w:ins>
      <w:del w:id="344" w:author="Microsoft Office User" w:date="2021-05-10T16:49:00Z">
        <w:r w:rsidRPr="00A07D9A" w:rsidDel="00EF2304">
          <w:rPr>
            <w:rFonts w:ascii="Arial" w:eastAsia="Times New Roman" w:hAnsi="Arial" w:cs="Arial"/>
            <w:color w:val="000000"/>
            <w:sz w:val="22"/>
            <w:szCs w:val="22"/>
            <w:rPrChange w:id="345" w:author="Microsoft Office User" w:date="2021-05-11T14:51:00Z">
              <w:rPr>
                <w:sz w:val="22"/>
                <w:szCs w:val="22"/>
              </w:rPr>
            </w:rPrChange>
          </w:rPr>
          <w:delText>,</w:delText>
        </w:r>
      </w:del>
      <w:del w:id="346" w:author="Microsoft Office User" w:date="2021-05-10T16:57:00Z">
        <w:r w:rsidRPr="00A07D9A" w:rsidDel="003A27B0">
          <w:rPr>
            <w:rFonts w:ascii="Arial" w:eastAsia="Times New Roman" w:hAnsi="Arial" w:cs="Arial"/>
            <w:color w:val="000000"/>
            <w:sz w:val="22"/>
            <w:szCs w:val="22"/>
            <w:rPrChange w:id="347" w:author="Microsoft Office User" w:date="2021-05-11T14:51:00Z">
              <w:rPr>
                <w:sz w:val="22"/>
                <w:szCs w:val="22"/>
              </w:rPr>
            </w:rPrChange>
          </w:rPr>
          <w:delText xml:space="preserve"> and found that </w:delText>
        </w:r>
        <w:r w:rsidR="002A6675" w:rsidRPr="00A07D9A" w:rsidDel="003A27B0">
          <w:rPr>
            <w:rFonts w:ascii="Arial" w:eastAsia="Times New Roman" w:hAnsi="Arial" w:cs="Arial"/>
            <w:color w:val="000000"/>
            <w:sz w:val="22"/>
            <w:szCs w:val="22"/>
            <w:rPrChange w:id="348" w:author="Microsoft Office User" w:date="2021-05-11T14:51:00Z">
              <w:rPr>
                <w:sz w:val="22"/>
                <w:szCs w:val="22"/>
              </w:rPr>
            </w:rPrChange>
          </w:rPr>
          <w:delText>the effect of muscimol was greatest during the target in noise task, significantly affecting the max response rate (STATS), threshold and moderately affecting slope (</w:delText>
        </w:r>
        <w:r w:rsidR="002A6675" w:rsidRPr="00A07D9A" w:rsidDel="003A27B0">
          <w:rPr>
            <w:rFonts w:ascii="Arial" w:eastAsia="Times New Roman" w:hAnsi="Arial" w:cs="Arial"/>
            <w:b/>
            <w:bCs/>
            <w:color w:val="000000"/>
            <w:sz w:val="22"/>
            <w:szCs w:val="22"/>
            <w:rPrChange w:id="349" w:author="Microsoft Office User" w:date="2021-05-11T14:51:00Z">
              <w:rPr>
                <w:b/>
                <w:bCs/>
                <w:sz w:val="22"/>
                <w:szCs w:val="22"/>
              </w:rPr>
            </w:rPrChange>
          </w:rPr>
          <w:delText>STATS</w:delText>
        </w:r>
        <w:r w:rsidR="003A3139" w:rsidRPr="00A07D9A" w:rsidDel="003A27B0">
          <w:rPr>
            <w:rFonts w:ascii="Arial" w:eastAsia="Times New Roman" w:hAnsi="Arial" w:cs="Arial"/>
            <w:b/>
            <w:bCs/>
            <w:color w:val="000000"/>
            <w:sz w:val="22"/>
            <w:szCs w:val="22"/>
            <w:rPrChange w:id="350" w:author="Microsoft Office User" w:date="2021-05-11T14:51:00Z">
              <w:rPr>
                <w:b/>
                <w:bCs/>
                <w:sz w:val="22"/>
                <w:szCs w:val="22"/>
              </w:rPr>
            </w:rPrChange>
          </w:rPr>
          <w:delText xml:space="preserve"> TABLE</w:delText>
        </w:r>
        <w:r w:rsidR="002A6675" w:rsidRPr="00A07D9A" w:rsidDel="003A27B0">
          <w:rPr>
            <w:rFonts w:ascii="Arial" w:eastAsia="Times New Roman" w:hAnsi="Arial" w:cs="Arial"/>
            <w:color w:val="000000"/>
            <w:sz w:val="22"/>
            <w:szCs w:val="22"/>
            <w:rPrChange w:id="351" w:author="Microsoft Office User" w:date="2021-05-11T14:51:00Z">
              <w:rPr>
                <w:sz w:val="22"/>
                <w:szCs w:val="22"/>
              </w:rPr>
            </w:rPrChange>
          </w:rPr>
          <w:delText>). On the other hand, during the detection in silence task, muscimol only significantly increased detection thresholds (</w:delText>
        </w:r>
        <w:r w:rsidR="003A3139" w:rsidRPr="00A07D9A" w:rsidDel="003A27B0">
          <w:rPr>
            <w:rFonts w:ascii="Arial" w:eastAsia="Times New Roman" w:hAnsi="Arial" w:cs="Arial"/>
            <w:b/>
            <w:bCs/>
            <w:color w:val="000000"/>
            <w:sz w:val="22"/>
            <w:szCs w:val="22"/>
            <w:rPrChange w:id="352" w:author="Microsoft Office User" w:date="2021-05-11T14:51:00Z">
              <w:rPr>
                <w:b/>
                <w:bCs/>
                <w:sz w:val="22"/>
                <w:szCs w:val="22"/>
              </w:rPr>
            </w:rPrChange>
          </w:rPr>
          <w:delText>STATS TABLE</w:delText>
        </w:r>
        <w:r w:rsidR="002A6675" w:rsidRPr="00A07D9A" w:rsidDel="003A27B0">
          <w:rPr>
            <w:rFonts w:ascii="Arial" w:eastAsia="Times New Roman" w:hAnsi="Arial" w:cs="Arial"/>
            <w:color w:val="000000"/>
            <w:sz w:val="22"/>
            <w:szCs w:val="22"/>
            <w:rPrChange w:id="353" w:author="Microsoft Office User" w:date="2021-05-11T14:51:00Z">
              <w:rPr>
                <w:sz w:val="22"/>
                <w:szCs w:val="22"/>
              </w:rPr>
            </w:rPrChange>
          </w:rPr>
          <w:delText xml:space="preserve">), while all other metrics were unaffected. </w:delText>
        </w:r>
      </w:del>
      <w:ins w:id="354" w:author="Microsoft Office User" w:date="2021-05-10T16:58:00Z">
        <w:r w:rsidR="003A27B0" w:rsidRPr="00A07D9A">
          <w:rPr>
            <w:rFonts w:ascii="Arial" w:eastAsia="Times New Roman" w:hAnsi="Arial" w:cs="Arial"/>
            <w:color w:val="000000"/>
            <w:sz w:val="22"/>
            <w:szCs w:val="22"/>
            <w:rPrChange w:id="355" w:author="Microsoft Office User" w:date="2021-05-11T14:51:00Z">
              <w:rPr>
                <w:sz w:val="22"/>
                <w:szCs w:val="22"/>
              </w:rPr>
            </w:rPrChange>
          </w:rPr>
          <w:t>t</w:t>
        </w:r>
      </w:ins>
      <w:del w:id="356" w:author="Microsoft Office User" w:date="2021-05-10T16:58:00Z">
        <w:r w:rsidR="002A6675" w:rsidRPr="00A07D9A" w:rsidDel="003A27B0">
          <w:rPr>
            <w:rFonts w:ascii="Arial" w:eastAsia="Times New Roman" w:hAnsi="Arial" w:cs="Arial"/>
            <w:color w:val="000000"/>
            <w:sz w:val="22"/>
            <w:szCs w:val="22"/>
            <w:rPrChange w:id="357" w:author="Microsoft Office User" w:date="2021-05-11T14:51:00Z">
              <w:rPr>
                <w:sz w:val="22"/>
                <w:szCs w:val="22"/>
              </w:rPr>
            </w:rPrChange>
          </w:rPr>
          <w:delText>T</w:delText>
        </w:r>
      </w:del>
      <w:r w:rsidR="002A6675" w:rsidRPr="00A07D9A">
        <w:rPr>
          <w:rFonts w:ascii="Arial" w:eastAsia="Times New Roman" w:hAnsi="Arial" w:cs="Arial"/>
          <w:color w:val="000000"/>
          <w:sz w:val="22"/>
          <w:szCs w:val="22"/>
          <w:rPrChange w:id="358" w:author="Microsoft Office User" w:date="2021-05-11T14:51:00Z">
            <w:rPr>
              <w:sz w:val="22"/>
              <w:szCs w:val="22"/>
            </w:rPr>
          </w:rPrChange>
        </w:rPr>
        <w:t>hese results demonstrate that cortex is specifically necessary for detection in the presence of noise</w:t>
      </w:r>
      <w:ins w:id="359" w:author="Microsoft Office User" w:date="2021-05-10T16:58:00Z">
        <w:r w:rsidR="003A27B0" w:rsidRPr="00A07D9A">
          <w:rPr>
            <w:rFonts w:ascii="Arial" w:eastAsia="Times New Roman" w:hAnsi="Arial" w:cs="Arial"/>
            <w:color w:val="000000"/>
            <w:sz w:val="22"/>
            <w:szCs w:val="22"/>
            <w:rPrChange w:id="360" w:author="Microsoft Office User" w:date="2021-05-11T14:51:00Z">
              <w:rPr>
                <w:sz w:val="22"/>
                <w:szCs w:val="22"/>
              </w:rPr>
            </w:rPrChange>
          </w:rPr>
          <w:t xml:space="preserve">, and has a much smaller effect on performance during </w:t>
        </w:r>
      </w:ins>
      <w:ins w:id="361" w:author="Microsoft Office User" w:date="2021-05-17T07:37:00Z">
        <w:r w:rsidR="005C526F">
          <w:rPr>
            <w:rFonts w:ascii="Arial" w:eastAsia="Times New Roman" w:hAnsi="Arial" w:cs="Arial"/>
            <w:color w:val="000000"/>
            <w:sz w:val="22"/>
            <w:szCs w:val="22"/>
          </w:rPr>
          <w:t>detection in silence</w:t>
        </w:r>
      </w:ins>
      <w:r w:rsidR="002A6675" w:rsidRPr="00A07D9A">
        <w:rPr>
          <w:rFonts w:ascii="Arial" w:eastAsia="Times New Roman" w:hAnsi="Arial" w:cs="Arial"/>
          <w:color w:val="000000"/>
          <w:sz w:val="22"/>
          <w:szCs w:val="22"/>
          <w:rPrChange w:id="362" w:author="Microsoft Office User" w:date="2021-05-11T14:51:00Z">
            <w:rPr>
              <w:sz w:val="22"/>
              <w:szCs w:val="22"/>
            </w:rPr>
          </w:rPrChange>
        </w:rPr>
        <w:t>.</w:t>
      </w:r>
    </w:p>
    <w:p w14:paraId="0DE0FEF9" w14:textId="24C601D9" w:rsidR="00F70576" w:rsidRDefault="002A6675" w:rsidP="00B90F51">
      <w:pPr>
        <w:ind w:firstLine="720"/>
        <w:jc w:val="both"/>
        <w:rPr>
          <w:ins w:id="363" w:author="Maria Neimark Geffen" w:date="2021-05-03T11:42:00Z"/>
          <w:rFonts w:ascii="Arial" w:eastAsia="Times New Roman" w:hAnsi="Arial" w:cs="Arial"/>
          <w:color w:val="000000"/>
          <w:sz w:val="22"/>
          <w:szCs w:val="22"/>
        </w:rPr>
      </w:pPr>
      <w:r>
        <w:rPr>
          <w:rFonts w:ascii="Arial" w:eastAsia="Times New Roman" w:hAnsi="Arial" w:cs="Arial"/>
          <w:color w:val="000000"/>
          <w:sz w:val="22"/>
          <w:szCs w:val="22"/>
        </w:rPr>
        <w:t>An additional alternative effect of muscimol is a general loss of the ability to lick</w:t>
      </w:r>
      <w:r w:rsidR="00BA3B7D">
        <w:rPr>
          <w:rFonts w:ascii="Arial" w:eastAsia="Times New Roman" w:hAnsi="Arial" w:cs="Arial"/>
          <w:color w:val="000000"/>
          <w:sz w:val="22"/>
          <w:szCs w:val="22"/>
        </w:rPr>
        <w:t>.</w:t>
      </w:r>
      <w:r>
        <w:rPr>
          <w:rFonts w:ascii="Arial" w:eastAsia="Times New Roman" w:hAnsi="Arial" w:cs="Arial"/>
          <w:color w:val="000000"/>
          <w:sz w:val="22"/>
          <w:szCs w:val="22"/>
        </w:rPr>
        <w:t xml:space="preserve"> To assess this,</w:t>
      </w:r>
      <w:r w:rsidR="00BA3B7D">
        <w:rPr>
          <w:rFonts w:ascii="Arial" w:eastAsia="Times New Roman" w:hAnsi="Arial" w:cs="Arial"/>
          <w:color w:val="000000"/>
          <w:sz w:val="22"/>
          <w:szCs w:val="22"/>
        </w:rPr>
        <w:t xml:space="preserve"> </w:t>
      </w:r>
      <w:r>
        <w:rPr>
          <w:rFonts w:ascii="Arial" w:eastAsia="Times New Roman" w:hAnsi="Arial" w:cs="Arial"/>
          <w:color w:val="000000"/>
          <w:sz w:val="22"/>
          <w:szCs w:val="22"/>
        </w:rPr>
        <w:t>w</w:t>
      </w:r>
      <w:r w:rsidR="00BA3B7D">
        <w:rPr>
          <w:rFonts w:ascii="Arial" w:eastAsia="Times New Roman" w:hAnsi="Arial" w:cs="Arial"/>
          <w:color w:val="000000"/>
          <w:sz w:val="22"/>
          <w:szCs w:val="22"/>
        </w:rPr>
        <w:t>e monitored the lick probability of the mice throughout the trial duration, and found that muscimol specifically reduced licking responses during the period where targets were presented (</w:t>
      </w:r>
      <w:r w:rsidR="003A3139">
        <w:rPr>
          <w:rFonts w:ascii="Arial" w:eastAsia="Times New Roman" w:hAnsi="Arial" w:cs="Arial"/>
          <w:color w:val="000000"/>
          <w:sz w:val="22"/>
          <w:szCs w:val="22"/>
        </w:rPr>
        <w:t xml:space="preserve">Wilcoxon rank-sum test: </w:t>
      </w:r>
      <w:r w:rsidR="003A3139">
        <w:rPr>
          <w:rFonts w:ascii="Arial" w:eastAsia="Times New Roman" w:hAnsi="Arial" w:cs="Arial"/>
          <w:i/>
          <w:iCs/>
          <w:color w:val="000000"/>
          <w:sz w:val="22"/>
          <w:szCs w:val="22"/>
        </w:rPr>
        <w:t xml:space="preserve">T </w:t>
      </w:r>
      <w:r w:rsidR="003A3139">
        <w:rPr>
          <w:rFonts w:ascii="Arial" w:eastAsia="Times New Roman" w:hAnsi="Arial" w:cs="Arial"/>
          <w:color w:val="000000"/>
          <w:sz w:val="22"/>
          <w:szCs w:val="22"/>
        </w:rPr>
        <w:t xml:space="preserve">= 337, </w:t>
      </w:r>
      <w:r w:rsidR="003A3139">
        <w:rPr>
          <w:rFonts w:ascii="Arial" w:eastAsia="Times New Roman" w:hAnsi="Arial" w:cs="Arial"/>
          <w:i/>
          <w:iCs/>
          <w:color w:val="000000"/>
          <w:sz w:val="22"/>
          <w:szCs w:val="22"/>
        </w:rPr>
        <w:t xml:space="preserve">z </w:t>
      </w:r>
      <w:r w:rsidR="003A3139">
        <w:rPr>
          <w:rFonts w:ascii="Arial" w:eastAsia="Times New Roman" w:hAnsi="Arial" w:cs="Arial"/>
          <w:color w:val="000000"/>
          <w:sz w:val="22"/>
          <w:szCs w:val="22"/>
        </w:rPr>
        <w:t xml:space="preserve">= -4.23, </w:t>
      </w:r>
      <w:r w:rsidR="003A3139" w:rsidRPr="003A3139">
        <w:rPr>
          <w:rFonts w:ascii="Arial" w:eastAsia="Times New Roman" w:hAnsi="Arial" w:cs="Arial"/>
          <w:i/>
          <w:iCs/>
          <w:color w:val="000000"/>
          <w:sz w:val="22"/>
          <w:szCs w:val="22"/>
        </w:rPr>
        <w:t>p</w:t>
      </w:r>
      <w:r w:rsidR="003A3139">
        <w:rPr>
          <w:rFonts w:ascii="Arial" w:eastAsia="Times New Roman" w:hAnsi="Arial" w:cs="Arial"/>
          <w:color w:val="000000"/>
          <w:sz w:val="22"/>
          <w:szCs w:val="22"/>
        </w:rPr>
        <w:t xml:space="preserve"> = 2.34e-5; </w:t>
      </w:r>
      <w:r w:rsidRPr="003A3139">
        <w:rPr>
          <w:rFonts w:ascii="Arial" w:eastAsia="Times New Roman" w:hAnsi="Arial" w:cs="Arial"/>
          <w:color w:val="000000"/>
          <w:sz w:val="22"/>
          <w:szCs w:val="22"/>
        </w:rPr>
        <w:t>Supplemental</w:t>
      </w:r>
      <w:r>
        <w:rPr>
          <w:rFonts w:ascii="Arial" w:eastAsia="Times New Roman" w:hAnsi="Arial" w:cs="Arial"/>
          <w:color w:val="000000"/>
          <w:sz w:val="22"/>
          <w:szCs w:val="22"/>
        </w:rPr>
        <w:t xml:space="preserve"> </w:t>
      </w:r>
      <w:r w:rsidR="00BA3B7D">
        <w:rPr>
          <w:rFonts w:ascii="Arial" w:eastAsia="Times New Roman" w:hAnsi="Arial" w:cs="Arial"/>
          <w:color w:val="000000"/>
          <w:sz w:val="22"/>
          <w:szCs w:val="22"/>
        </w:rPr>
        <w:t xml:space="preserve">Figure </w:t>
      </w:r>
      <w:r>
        <w:rPr>
          <w:rFonts w:ascii="Arial" w:eastAsia="Times New Roman" w:hAnsi="Arial" w:cs="Arial"/>
          <w:color w:val="000000"/>
          <w:sz w:val="22"/>
          <w:szCs w:val="22"/>
        </w:rPr>
        <w:t>1d, right panel of Supplemental Figure 1e</w:t>
      </w:r>
      <w:r w:rsidR="00BA3B7D">
        <w:rPr>
          <w:rFonts w:ascii="Arial" w:eastAsia="Times New Roman" w:hAnsi="Arial" w:cs="Arial"/>
          <w:color w:val="000000"/>
          <w:sz w:val="22"/>
          <w:szCs w:val="22"/>
        </w:rPr>
        <w:t>). Mice also tended to lick immediately after the trial onset (</w:t>
      </w:r>
      <w:r>
        <w:rPr>
          <w:rFonts w:ascii="Arial" w:eastAsia="Times New Roman" w:hAnsi="Arial" w:cs="Arial"/>
          <w:color w:val="000000"/>
          <w:sz w:val="22"/>
          <w:szCs w:val="22"/>
        </w:rPr>
        <w:t>Supplemental Figure 1e</w:t>
      </w:r>
      <w:r w:rsidR="00BA3B7D">
        <w:rPr>
          <w:rFonts w:ascii="Arial" w:eastAsia="Times New Roman" w:hAnsi="Arial" w:cs="Arial"/>
          <w:color w:val="000000"/>
          <w:sz w:val="22"/>
          <w:szCs w:val="22"/>
        </w:rPr>
        <w:t>,</w:t>
      </w:r>
      <w:r>
        <w:rPr>
          <w:rFonts w:ascii="Arial" w:eastAsia="Times New Roman" w:hAnsi="Arial" w:cs="Arial"/>
          <w:color w:val="000000"/>
          <w:sz w:val="22"/>
          <w:szCs w:val="22"/>
        </w:rPr>
        <w:t xml:space="preserve"> left panel</w:t>
      </w:r>
      <w:r w:rsidR="00BA3B7D">
        <w:rPr>
          <w:rFonts w:ascii="Arial" w:eastAsia="Times New Roman" w:hAnsi="Arial" w:cs="Arial"/>
          <w:color w:val="000000"/>
          <w:sz w:val="22"/>
          <w:szCs w:val="22"/>
        </w:rPr>
        <w:t>), but we found that the lick rates under muscimol and saline conditions were identical during this period</w:t>
      </w:r>
      <w:r w:rsidR="00561876">
        <w:rPr>
          <w:rFonts w:ascii="Arial" w:eastAsia="Times New Roman" w:hAnsi="Arial" w:cs="Arial"/>
          <w:color w:val="000000"/>
          <w:sz w:val="22"/>
          <w:szCs w:val="22"/>
        </w:rPr>
        <w:t xml:space="preserve"> (Wilcoxon rank-sum test: </w:t>
      </w:r>
      <w:r w:rsidR="00561876">
        <w:rPr>
          <w:rFonts w:ascii="Arial" w:eastAsia="Times New Roman" w:hAnsi="Arial" w:cs="Arial"/>
          <w:i/>
          <w:iCs/>
          <w:color w:val="000000"/>
          <w:sz w:val="22"/>
          <w:szCs w:val="22"/>
        </w:rPr>
        <w:t xml:space="preserve">T </w:t>
      </w:r>
      <w:r w:rsidR="00561876">
        <w:rPr>
          <w:rFonts w:ascii="Arial" w:eastAsia="Times New Roman" w:hAnsi="Arial" w:cs="Arial"/>
          <w:color w:val="000000"/>
          <w:sz w:val="22"/>
          <w:szCs w:val="22"/>
        </w:rPr>
        <w:t xml:space="preserve">= 528, </w:t>
      </w:r>
      <w:r w:rsidR="00561876">
        <w:rPr>
          <w:rFonts w:ascii="Arial" w:eastAsia="Times New Roman" w:hAnsi="Arial" w:cs="Arial"/>
          <w:i/>
          <w:iCs/>
          <w:color w:val="000000"/>
          <w:sz w:val="22"/>
          <w:szCs w:val="22"/>
        </w:rPr>
        <w:t xml:space="preserve">z </w:t>
      </w:r>
      <w:r w:rsidR="00561876">
        <w:rPr>
          <w:rFonts w:ascii="Arial" w:eastAsia="Times New Roman" w:hAnsi="Arial" w:cs="Arial"/>
          <w:color w:val="000000"/>
          <w:sz w:val="22"/>
          <w:szCs w:val="22"/>
        </w:rPr>
        <w:t xml:space="preserve">= 0.23, </w:t>
      </w:r>
      <w:r w:rsidR="00561876" w:rsidRPr="003A3139">
        <w:rPr>
          <w:rFonts w:ascii="Arial" w:eastAsia="Times New Roman" w:hAnsi="Arial" w:cs="Arial"/>
          <w:i/>
          <w:iCs/>
          <w:color w:val="000000"/>
          <w:sz w:val="22"/>
          <w:szCs w:val="22"/>
        </w:rPr>
        <w:t>p</w:t>
      </w:r>
      <w:r w:rsidR="00561876">
        <w:rPr>
          <w:rFonts w:ascii="Arial" w:eastAsia="Times New Roman" w:hAnsi="Arial" w:cs="Arial"/>
          <w:color w:val="000000"/>
          <w:sz w:val="22"/>
          <w:szCs w:val="22"/>
        </w:rPr>
        <w:t xml:space="preserve"> = 0.81)</w:t>
      </w:r>
      <w:r w:rsidR="00BA3B7D">
        <w:rPr>
          <w:rFonts w:ascii="Arial" w:eastAsia="Times New Roman" w:hAnsi="Arial" w:cs="Arial"/>
          <w:color w:val="000000"/>
          <w:sz w:val="22"/>
          <w:szCs w:val="22"/>
        </w:rPr>
        <w:t xml:space="preserve">. These results suggest that muscimol </w:t>
      </w:r>
      <w:r w:rsidR="008F1DC2">
        <w:rPr>
          <w:rFonts w:ascii="Arial" w:eastAsia="Times New Roman" w:hAnsi="Arial" w:cs="Arial"/>
          <w:color w:val="000000"/>
          <w:sz w:val="22"/>
          <w:szCs w:val="22"/>
        </w:rPr>
        <w:t>does not impair the mouse</w:t>
      </w:r>
      <w:r w:rsidR="0087106C">
        <w:rPr>
          <w:rFonts w:ascii="Arial" w:eastAsia="Times New Roman" w:hAnsi="Arial" w:cs="Arial"/>
          <w:color w:val="000000"/>
          <w:sz w:val="22"/>
          <w:szCs w:val="22"/>
        </w:rPr>
        <w:t>’</w:t>
      </w:r>
      <w:r w:rsidR="008F1DC2">
        <w:rPr>
          <w:rFonts w:ascii="Arial" w:eastAsia="Times New Roman" w:hAnsi="Arial" w:cs="Arial"/>
          <w:color w:val="000000"/>
          <w:sz w:val="22"/>
          <w:szCs w:val="22"/>
        </w:rPr>
        <w:t>s ability to lick in general</w:t>
      </w:r>
      <w:r w:rsidR="00BA3B7D">
        <w:rPr>
          <w:rFonts w:ascii="Arial" w:eastAsia="Times New Roman" w:hAnsi="Arial" w:cs="Arial"/>
          <w:color w:val="000000"/>
          <w:sz w:val="22"/>
          <w:szCs w:val="22"/>
        </w:rPr>
        <w:t>,</w:t>
      </w:r>
      <w:r w:rsidR="008F1DC2">
        <w:rPr>
          <w:rFonts w:ascii="Arial" w:eastAsia="Times New Roman" w:hAnsi="Arial" w:cs="Arial"/>
          <w:color w:val="000000"/>
          <w:sz w:val="22"/>
          <w:szCs w:val="22"/>
        </w:rPr>
        <w:t xml:space="preserve"> but results in a specific deficit in licking in response to targets.</w:t>
      </w:r>
    </w:p>
    <w:p w14:paraId="133F4F7D" w14:textId="51BC92D0" w:rsidR="00637DB3" w:rsidRDefault="00637DB3" w:rsidP="00B90F51">
      <w:pPr>
        <w:ind w:firstLine="720"/>
        <w:jc w:val="both"/>
        <w:rPr>
          <w:rFonts w:ascii="Arial" w:eastAsia="Times New Roman" w:hAnsi="Arial" w:cs="Arial"/>
          <w:color w:val="000000"/>
          <w:sz w:val="22"/>
          <w:szCs w:val="22"/>
        </w:rPr>
      </w:pPr>
      <w:ins w:id="364" w:author="Maria Neimark Geffen" w:date="2021-05-03T11:42:00Z">
        <w:r>
          <w:rPr>
            <w:rFonts w:ascii="Arial" w:eastAsia="Times New Roman" w:hAnsi="Arial" w:cs="Arial"/>
            <w:color w:val="000000"/>
            <w:sz w:val="22"/>
            <w:szCs w:val="22"/>
          </w:rPr>
          <w:t xml:space="preserve">Combined, our results demonstrate that the auditory cortex is </w:t>
        </w:r>
        <w:del w:id="365" w:author="Microsoft Office User" w:date="2021-05-10T16:59:00Z">
          <w:r w:rsidDel="003A27B0">
            <w:rPr>
              <w:rFonts w:ascii="Arial" w:eastAsia="Times New Roman" w:hAnsi="Arial" w:cs="Arial"/>
              <w:color w:val="000000"/>
              <w:sz w:val="22"/>
              <w:szCs w:val="22"/>
            </w:rPr>
            <w:delText>required for detection of tones in noise after contrast transitions</w:delText>
          </w:r>
        </w:del>
      </w:ins>
      <w:ins w:id="366" w:author="Microsoft Office User" w:date="2021-05-10T16:59:00Z">
        <w:r w:rsidR="003A27B0">
          <w:rPr>
            <w:rFonts w:ascii="Arial" w:eastAsia="Times New Roman" w:hAnsi="Arial" w:cs="Arial"/>
            <w:color w:val="000000"/>
            <w:sz w:val="22"/>
            <w:szCs w:val="22"/>
          </w:rPr>
          <w:t>specifically required for detection in the presence of background noise</w:t>
        </w:r>
      </w:ins>
      <w:ins w:id="367" w:author="Maria Neimark Geffen" w:date="2021-05-03T11:42:00Z">
        <w:r>
          <w:rPr>
            <w:rFonts w:ascii="Arial" w:eastAsia="Times New Roman" w:hAnsi="Arial" w:cs="Arial"/>
            <w:color w:val="000000"/>
            <w:sz w:val="22"/>
            <w:szCs w:val="22"/>
          </w:rPr>
          <w:t>. Our next goal was to test the relationship betwe</w:t>
        </w:r>
      </w:ins>
      <w:ins w:id="368" w:author="Maria Neimark Geffen" w:date="2021-05-03T11:43:00Z">
        <w:r>
          <w:rPr>
            <w:rFonts w:ascii="Arial" w:eastAsia="Times New Roman" w:hAnsi="Arial" w:cs="Arial"/>
            <w:color w:val="000000"/>
            <w:sz w:val="22"/>
            <w:szCs w:val="22"/>
          </w:rPr>
          <w:t>en neuronal activity in AC and behavioral performance.</w:t>
        </w:r>
      </w:ins>
    </w:p>
    <w:p w14:paraId="0BA24704" w14:textId="77777777" w:rsidR="008F1DC2" w:rsidRDefault="008F1DC2" w:rsidP="000A7884">
      <w:pPr>
        <w:jc w:val="both"/>
        <w:rPr>
          <w:rFonts w:ascii="Arial" w:eastAsia="Times New Roman" w:hAnsi="Arial" w:cs="Arial"/>
          <w:color w:val="000000"/>
          <w:sz w:val="22"/>
          <w:szCs w:val="22"/>
        </w:rPr>
      </w:pPr>
    </w:p>
    <w:p w14:paraId="6B8B0C8A" w14:textId="77777777" w:rsidR="008F1DC2" w:rsidRDefault="0087106C" w:rsidP="000A7884">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Population responses</w:t>
      </w:r>
      <w:r w:rsidR="008F1DC2">
        <w:rPr>
          <w:rFonts w:ascii="Arial" w:eastAsia="Times New Roman" w:hAnsi="Arial" w:cs="Arial"/>
          <w:i/>
          <w:iCs/>
          <w:color w:val="000000"/>
          <w:sz w:val="22"/>
          <w:szCs w:val="22"/>
        </w:rPr>
        <w:t xml:space="preserve"> </w:t>
      </w:r>
      <w:r>
        <w:rPr>
          <w:rFonts w:ascii="Arial" w:eastAsia="Times New Roman" w:hAnsi="Arial" w:cs="Arial"/>
          <w:i/>
          <w:iCs/>
          <w:color w:val="000000"/>
          <w:sz w:val="22"/>
          <w:szCs w:val="22"/>
        </w:rPr>
        <w:t>to</w:t>
      </w:r>
      <w:r w:rsidR="008F1DC2">
        <w:rPr>
          <w:rFonts w:ascii="Arial" w:eastAsia="Times New Roman" w:hAnsi="Arial" w:cs="Arial"/>
          <w:i/>
          <w:iCs/>
          <w:color w:val="000000"/>
          <w:sz w:val="22"/>
          <w:szCs w:val="22"/>
        </w:rPr>
        <w:t xml:space="preserve"> targets track individual behavioral performance.</w:t>
      </w:r>
    </w:p>
    <w:p w14:paraId="506CEACA" w14:textId="77777777" w:rsidR="006923AF" w:rsidRDefault="008F1DC2"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r>
      <w:r w:rsidR="0087106C">
        <w:rPr>
          <w:rFonts w:ascii="Arial" w:eastAsia="Times New Roman" w:hAnsi="Arial" w:cs="Arial"/>
          <w:color w:val="000000"/>
          <w:sz w:val="22"/>
          <w:szCs w:val="22"/>
        </w:rPr>
        <w:t>To better understand how representations in auditory cortex could give rise to behavior, we chronically recorded from populations of neurons in auditory cortex while mice performed the behavioral task (Figure 4a). In the psychometric task where we varied target volume, many cortical neurons monotonically increased their firing rate with increased target volume (example neuron, Figure 4b; simultaneously recorded populations from two example sessions, Figure 4c).</w:t>
      </w:r>
    </w:p>
    <w:p w14:paraId="1DDC0FD3" w14:textId="43E25F40" w:rsidR="00C72815" w:rsidDel="00A07D9A" w:rsidRDefault="0087106C" w:rsidP="00C72113">
      <w:pPr>
        <w:ind w:firstLine="720"/>
        <w:jc w:val="both"/>
        <w:rPr>
          <w:del w:id="369" w:author="Microsoft Office User" w:date="2021-05-11T14:51:00Z"/>
          <w:rFonts w:ascii="Arial" w:eastAsia="Times New Roman" w:hAnsi="Arial" w:cs="Arial"/>
          <w:color w:val="000000"/>
          <w:sz w:val="22"/>
          <w:szCs w:val="22"/>
        </w:rPr>
      </w:pPr>
      <w:r>
        <w:rPr>
          <w:rFonts w:ascii="Arial" w:eastAsia="Times New Roman" w:hAnsi="Arial" w:cs="Arial"/>
          <w:color w:val="000000"/>
          <w:sz w:val="22"/>
          <w:szCs w:val="22"/>
        </w:rPr>
        <w:t>To leverage our ability to simultaneously record from multiple neurons, we adapted a population vector approach</w:t>
      </w:r>
      <w:r w:rsidR="00956FC7">
        <w:rPr>
          <w:rFonts w:ascii="Arial" w:eastAsia="Times New Roman" w:hAnsi="Arial" w:cs="Arial"/>
          <w:color w:val="000000"/>
          <w:sz w:val="22"/>
          <w:szCs w:val="22"/>
        </w:rPr>
        <w:fldChar w:fldCharType="begin" w:fldLock="1"/>
      </w:r>
      <w:r w:rsidR="00421973">
        <w:rPr>
          <w:rFonts w:ascii="Arial" w:eastAsia="Times New Roman"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[26]","plainTextFormattedCitation":"[26]","previouslyFormattedCitation":"[26]"},"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3A27B0" w:rsidRPr="003A27B0">
        <w:rPr>
          <w:rFonts w:ascii="Arial" w:eastAsia="Times New Roman" w:hAnsi="Arial" w:cs="Arial"/>
          <w:noProof/>
          <w:color w:val="000000"/>
          <w:sz w:val="22"/>
          <w:szCs w:val="22"/>
        </w:rPr>
        <w:t>[26]</w:t>
      </w:r>
      <w:r w:rsidR="00956FC7">
        <w:rPr>
          <w:rFonts w:ascii="Arial" w:eastAsia="Times New Roman" w:hAnsi="Arial" w:cs="Arial"/>
          <w:color w:val="000000"/>
          <w:sz w:val="22"/>
          <w:szCs w:val="22"/>
        </w:rPr>
        <w:fldChar w:fldCharType="end"/>
      </w:r>
      <w:r>
        <w:rPr>
          <w:rFonts w:ascii="Arial" w:eastAsia="Times New Roman" w:hAnsi="Arial" w:cs="Arial"/>
          <w:color w:val="000000"/>
          <w:sz w:val="22"/>
          <w:szCs w:val="22"/>
        </w:rPr>
        <w:t xml:space="preserve"> </w:t>
      </w:r>
      <w:r w:rsidR="006923AF">
        <w:rPr>
          <w:rFonts w:ascii="Arial" w:eastAsia="Times New Roman" w:hAnsi="Arial" w:cs="Arial"/>
          <w:color w:val="000000"/>
          <w:sz w:val="22"/>
          <w:szCs w:val="22"/>
        </w:rPr>
        <w:t>to generate metrics of target from noise discriminability from population activity. To do this, we estimated the coding direction in the high dimensional space of simultaneously recorded neurons by subtracting population vector responses to noise alone from population vector response</w:t>
      </w:r>
      <w:r w:rsidR="00C72815">
        <w:rPr>
          <w:rFonts w:ascii="Arial" w:eastAsia="Times New Roman" w:hAnsi="Arial" w:cs="Arial"/>
          <w:color w:val="000000"/>
          <w:sz w:val="22"/>
          <w:szCs w:val="22"/>
        </w:rPr>
        <w:t>s</w:t>
      </w:r>
      <w:del w:id="370" w:author="Microsoft Office User" w:date="2021-05-11T14:51:00Z">
        <w:r w:rsidR="00C72815" w:rsidDel="00A07D9A">
          <w:rPr>
            <w:rFonts w:ascii="Arial" w:eastAsia="Times New Roman" w:hAnsi="Arial" w:cs="Arial"/>
            <w:color w:val="000000"/>
            <w:sz w:val="22"/>
            <w:szCs w:val="22"/>
          </w:rPr>
          <w:br w:type="page"/>
        </w:r>
      </w:del>
    </w:p>
    <w:p w14:paraId="6CCC2487" w14:textId="116AA2C0" w:rsidR="00C72815" w:rsidDel="00A07D9A" w:rsidRDefault="00C72815">
      <w:pPr>
        <w:jc w:val="both"/>
        <w:rPr>
          <w:del w:id="371" w:author="Microsoft Office User" w:date="2021-05-11T14:51:00Z"/>
          <w:rFonts w:ascii="Arial" w:eastAsia="Times New Roman" w:hAnsi="Arial" w:cs="Arial"/>
          <w:color w:val="000000"/>
          <w:sz w:val="22"/>
          <w:szCs w:val="22"/>
        </w:rPr>
        <w:pPrChange w:id="372" w:author="Microsoft Office User" w:date="2021-05-11T14:51:00Z">
          <w:pPr>
            <w:ind w:firstLine="720"/>
            <w:jc w:val="both"/>
          </w:pPr>
        </w:pPrChange>
      </w:pPr>
      <w:del w:id="373" w:author="Microsoft Office User" w:date="2021-05-10T18:14:00Z">
        <w:r w:rsidDel="00A675FC">
          <w:rPr>
            <w:rFonts w:ascii="Arial" w:eastAsia="Times New Roman" w:hAnsi="Arial" w:cs="Arial"/>
            <w:noProof/>
            <w:color w:val="000000"/>
            <w:sz w:val="22"/>
            <w:szCs w:val="22"/>
          </w:rPr>
          <w:drawing>
            <wp:anchor distT="0" distB="0" distL="114300" distR="114300" simplePos="0" relativeHeight="251658240" behindDoc="0" locked="0" layoutInCell="1" allowOverlap="1" wp14:anchorId="441BE759" wp14:editId="2BEB5BEB">
              <wp:simplePos x="0" y="0"/>
              <wp:positionH relativeFrom="column">
                <wp:posOffset>738505</wp:posOffset>
              </wp:positionH>
              <wp:positionV relativeFrom="paragraph">
                <wp:posOffset>404</wp:posOffset>
              </wp:positionV>
              <wp:extent cx="5413248" cy="4416552"/>
              <wp:effectExtent l="0" t="0" r="0" b="3175"/>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248" cy="4416552"/>
                      </a:xfrm>
                      <a:prstGeom prst="rect">
                        <a:avLst/>
                      </a:prstGeom>
                    </pic:spPr>
                  </pic:pic>
                </a:graphicData>
              </a:graphic>
              <wp14:sizeRelH relativeFrom="margin">
                <wp14:pctWidth>0</wp14:pctWidth>
              </wp14:sizeRelH>
              <wp14:sizeRelV relativeFrom="margin">
                <wp14:pctHeight>0</wp14:pctHeight>
              </wp14:sizeRelV>
            </wp:anchor>
          </w:drawing>
        </w:r>
      </w:del>
      <w:del w:id="374" w:author="Microsoft Office User" w:date="2021-05-11T14:51:00Z">
        <w:r w:rsidDel="00A07D9A">
          <w:rPr>
            <w:rFonts w:ascii="Arial" w:eastAsia="Times New Roman" w:hAnsi="Arial" w:cs="Arial"/>
            <w:color w:val="000000"/>
            <w:sz w:val="22"/>
            <w:szCs w:val="22"/>
          </w:rPr>
          <w:delText xml:space="preserve"> </w:delText>
        </w:r>
        <w:r w:rsidR="006923AF" w:rsidDel="00A07D9A">
          <w:rPr>
            <w:rFonts w:ascii="Arial" w:eastAsia="Times New Roman" w:hAnsi="Arial" w:cs="Arial"/>
            <w:color w:val="000000"/>
            <w:sz w:val="22"/>
            <w:szCs w:val="22"/>
          </w:rPr>
          <w:delText xml:space="preserve"> </w:delText>
        </w:r>
      </w:del>
    </w:p>
    <w:p w14:paraId="40703AD1" w14:textId="4ED59235" w:rsidR="00C72815" w:rsidRPr="00A07D9A" w:rsidDel="00A07D9A" w:rsidRDefault="00C72815">
      <w:pPr>
        <w:rPr>
          <w:del w:id="375" w:author="Microsoft Office User" w:date="2021-05-11T14:48:00Z"/>
          <w:rFonts w:ascii="Arial" w:eastAsia="Times New Roman" w:hAnsi="Arial" w:cs="Arial"/>
          <w:b/>
          <w:bCs/>
          <w:color w:val="000000"/>
          <w:sz w:val="20"/>
          <w:szCs w:val="20"/>
          <w:rPrChange w:id="376" w:author="Microsoft Office User" w:date="2021-05-11T14:51:00Z">
            <w:rPr>
              <w:del w:id="377" w:author="Microsoft Office User" w:date="2021-05-11T14:48:00Z"/>
            </w:rPr>
          </w:rPrChange>
        </w:rPr>
        <w:pPrChange w:id="378" w:author="Microsoft Office User" w:date="2021-05-11T14:51:00Z">
          <w:pPr>
            <w:jc w:val="both"/>
          </w:pPr>
        </w:pPrChange>
      </w:pPr>
      <w:del w:id="379" w:author="Microsoft Office User" w:date="2021-05-11T14:48:00Z">
        <w:r w:rsidRPr="00A07D9A" w:rsidDel="00A07D9A">
          <w:rPr>
            <w:rFonts w:ascii="Arial" w:eastAsia="Times New Roman" w:hAnsi="Arial" w:cs="Arial"/>
            <w:b/>
            <w:bCs/>
            <w:color w:val="000000"/>
            <w:sz w:val="20"/>
            <w:szCs w:val="20"/>
            <w:rPrChange w:id="380" w:author="Microsoft Office User" w:date="2021-05-11T14:51:00Z">
              <w:rPr/>
            </w:rPrChange>
          </w:rPr>
          <w:delText>Figure 3.</w:delText>
        </w:r>
      </w:del>
    </w:p>
    <w:p w14:paraId="2C8D3D64" w14:textId="7256CFD8" w:rsidR="00C72815" w:rsidRPr="00A9352F" w:rsidDel="00A07D9A" w:rsidRDefault="00C72815">
      <w:pPr>
        <w:rPr>
          <w:del w:id="381" w:author="Microsoft Office User" w:date="2021-05-11T14:48:00Z"/>
        </w:rPr>
        <w:pPrChange w:id="382" w:author="Microsoft Office User" w:date="2021-05-11T14:51:00Z">
          <w:pPr>
            <w:jc w:val="both"/>
          </w:pPr>
        </w:pPrChange>
      </w:pPr>
    </w:p>
    <w:p w14:paraId="4178FA86" w14:textId="07FA0B77" w:rsidR="00C72815" w:rsidRPr="00A9352F" w:rsidDel="00A07D9A" w:rsidRDefault="00C72815">
      <w:pPr>
        <w:rPr>
          <w:del w:id="383" w:author="Microsoft Office User" w:date="2021-05-11T14:48:00Z"/>
        </w:rPr>
        <w:pPrChange w:id="384" w:author="Microsoft Office User" w:date="2021-05-11T14:51:00Z">
          <w:pPr>
            <w:pStyle w:val="ListParagraph"/>
            <w:numPr>
              <w:numId w:val="2"/>
            </w:numPr>
            <w:ind w:left="360" w:hanging="360"/>
            <w:jc w:val="both"/>
          </w:pPr>
        </w:pPrChange>
      </w:pPr>
      <w:del w:id="385" w:author="Microsoft Office User" w:date="2021-05-11T14:48:00Z">
        <w:r w:rsidRPr="00A9352F" w:rsidDel="00A07D9A">
          <w:delText>Setup schematic for chronic muscimol application in behaving mice.</w:delText>
        </w:r>
      </w:del>
    </w:p>
    <w:p w14:paraId="592FAE4F" w14:textId="5A9CB594" w:rsidR="00C72815" w:rsidRPr="00A9352F" w:rsidDel="00A07D9A" w:rsidRDefault="00C72815">
      <w:pPr>
        <w:rPr>
          <w:del w:id="386" w:author="Microsoft Office User" w:date="2021-05-11T14:48:00Z"/>
        </w:rPr>
        <w:pPrChange w:id="387" w:author="Microsoft Office User" w:date="2021-05-11T14:51:00Z">
          <w:pPr>
            <w:pStyle w:val="ListParagraph"/>
            <w:numPr>
              <w:numId w:val="2"/>
            </w:numPr>
            <w:ind w:left="360" w:hanging="360"/>
            <w:jc w:val="both"/>
          </w:pPr>
        </w:pPrChange>
      </w:pPr>
      <w:del w:id="388" w:author="Microsoft Office User" w:date="2021-05-11T14:48:00Z">
        <w:r w:rsidRPr="00A9352F" w:rsidDel="00A07D9A">
          <w:delText>Behavioral psychometric functions during muscimol or saline application</w:delText>
        </w:r>
        <w:r w:rsidDel="00A07D9A">
          <w:delText xml:space="preserve"> for n=4 mice</w:delText>
        </w:r>
        <w:r w:rsidRPr="00A9352F" w:rsidDel="00A07D9A">
          <w:delText>.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delText>
        </w:r>
      </w:del>
    </w:p>
    <w:p w14:paraId="153EFF6B" w14:textId="1055AB5A" w:rsidR="00C72815" w:rsidDel="00A07D9A" w:rsidRDefault="00C72815">
      <w:pPr>
        <w:rPr>
          <w:del w:id="389" w:author="Microsoft Office User" w:date="2021-05-11T14:48:00Z"/>
        </w:rPr>
        <w:pPrChange w:id="390" w:author="Microsoft Office User" w:date="2021-05-11T14:51:00Z">
          <w:pPr>
            <w:pStyle w:val="ListParagraph"/>
            <w:numPr>
              <w:numId w:val="2"/>
            </w:numPr>
            <w:ind w:left="360" w:hanging="360"/>
            <w:jc w:val="both"/>
          </w:pPr>
        </w:pPrChange>
      </w:pPr>
      <w:del w:id="391" w:author="Microsoft Office User" w:date="2021-05-11T14:48:00Z">
        <w:r w:rsidRPr="00A9352F" w:rsidDel="00A07D9A">
          <w:delText>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w:delText>
        </w:r>
        <w:r w:rsidDel="00A07D9A">
          <w:delText>e</w:delText>
        </w:r>
        <w:r w:rsidRPr="00A9352F" w:rsidDel="00A07D9A">
          <w:delText>, false alarm rate, psychometric threshold, and the maximum slope of the psychometric curve.</w:delText>
        </w:r>
      </w:del>
    </w:p>
    <w:p w14:paraId="2CD962DF" w14:textId="48F5C17F" w:rsidR="00C72815" w:rsidDel="00A07D9A" w:rsidRDefault="00C72815">
      <w:pPr>
        <w:rPr>
          <w:del w:id="392" w:author="Microsoft Office User" w:date="2021-05-11T14:48:00Z"/>
        </w:rPr>
        <w:pPrChange w:id="393" w:author="Microsoft Office User" w:date="2021-05-11T14:51:00Z">
          <w:pPr>
            <w:pStyle w:val="ListParagraph"/>
            <w:numPr>
              <w:numId w:val="2"/>
            </w:numPr>
            <w:ind w:left="360" w:hanging="360"/>
            <w:jc w:val="both"/>
          </w:pPr>
        </w:pPrChange>
      </w:pPr>
      <w:del w:id="394" w:author="Microsoft Office User" w:date="2021-05-11T14:48:00Z">
        <w:r w:rsidDel="00A07D9A">
          <w:rPr>
            <w:i/>
            <w:iCs/>
          </w:rPr>
          <w:delText xml:space="preserve">Left: </w:delText>
        </w:r>
        <w:r w:rsidDel="00A07D9A">
          <w:delText xml:space="preserve">Example stimulus spectrogram for the target-in-noise detection task with the corresponding waveform below. The scale line indicates 1 second, and the colorbar indicates the volume for each time-frequency bin. </w:delText>
        </w:r>
        <w:r w:rsidDel="00A07D9A">
          <w:rPr>
            <w:i/>
            <w:iCs/>
          </w:rPr>
          <w:delText>Right:</w:delText>
        </w:r>
        <w:r w:rsidDel="00A07D9A">
          <w:delTex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Errorbars indicate S.E.M. across sessions.</w:delText>
        </w:r>
      </w:del>
    </w:p>
    <w:p w14:paraId="2AB2C4ED" w14:textId="691253E4" w:rsidR="00C72815" w:rsidDel="00A07D9A" w:rsidRDefault="00C72815">
      <w:pPr>
        <w:rPr>
          <w:del w:id="395" w:author="Microsoft Office User" w:date="2021-05-11T14:48:00Z"/>
        </w:rPr>
        <w:pPrChange w:id="396" w:author="Microsoft Office User" w:date="2021-05-11T14:51:00Z">
          <w:pPr>
            <w:pStyle w:val="ListParagraph"/>
            <w:numPr>
              <w:numId w:val="2"/>
            </w:numPr>
            <w:ind w:left="360" w:hanging="360"/>
            <w:jc w:val="both"/>
          </w:pPr>
        </w:pPrChange>
      </w:pPr>
      <w:del w:id="397" w:author="Microsoft Office User" w:date="2021-05-11T14:48:00Z">
        <w:r w:rsidDel="00A07D9A">
          <w:rPr>
            <w:i/>
            <w:iCs/>
          </w:rPr>
          <w:delText>Left:</w:delText>
        </w:r>
        <w:r w:rsidDel="00A07D9A">
          <w:delText xml:space="preserve"> Example stimulus spectrogram for the target-in-silence detection task with the corresponding waveform below. Time scale and volume scale as in d). </w:delText>
        </w:r>
        <w:r w:rsidDel="00A07D9A">
          <w:rPr>
            <w:i/>
            <w:iCs/>
          </w:rPr>
          <w:delText>Right:</w:delText>
        </w:r>
        <w:r w:rsidDel="00A07D9A">
          <w:delText xml:space="preserve"> psychometric performance for n=2 mice (same mice as in d))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Errorbars indicate S.E.M. across sessions.</w:delText>
        </w:r>
      </w:del>
    </w:p>
    <w:p w14:paraId="27398F9E" w14:textId="7A1F5AEB" w:rsidR="00C72815" w:rsidRPr="00A9352F" w:rsidDel="005130BC" w:rsidRDefault="00C72815">
      <w:pPr>
        <w:rPr>
          <w:del w:id="398" w:author="Microsoft Office User" w:date="2021-05-11T10:17:00Z"/>
        </w:rPr>
        <w:pPrChange w:id="399" w:author="Microsoft Office User" w:date="2021-05-11T14:51:00Z">
          <w:pPr>
            <w:pStyle w:val="ListParagraph"/>
            <w:numPr>
              <w:numId w:val="2"/>
            </w:numPr>
            <w:ind w:left="360" w:hanging="360"/>
            <w:jc w:val="both"/>
          </w:pPr>
        </w:pPrChange>
      </w:pPr>
      <w:del w:id="400" w:author="Microsoft Office User" w:date="2021-05-11T14:48:00Z">
        <w:r w:rsidDel="00A07D9A">
          <w:delText>Behavioral performance metrics as a function of task type (detection in noise or detection in silence) and pharmacological intervention. Formatting and metrics as in c). Dark and light red bars indicate performance in the detection-in-noise task, with application of saline or muscimol. Dark and light grey bars indicate performance in the detection-in-silence task, with application of saline or muscimol.</w:delText>
        </w:r>
      </w:del>
    </w:p>
    <w:p w14:paraId="664759DE" w14:textId="150184AE" w:rsidR="00C72815" w:rsidRPr="005130BC" w:rsidDel="00821F36" w:rsidRDefault="00C72815">
      <w:pPr>
        <w:ind w:firstLine="720"/>
        <w:jc w:val="both"/>
        <w:rPr>
          <w:del w:id="401" w:author="Microsoft Office User" w:date="2021-05-17T14:42:00Z"/>
          <w:sz w:val="22"/>
          <w:szCs w:val="22"/>
          <w:rPrChange w:id="402" w:author="Microsoft Office User" w:date="2021-05-11T10:17:00Z">
            <w:rPr>
              <w:del w:id="403" w:author="Microsoft Office User" w:date="2021-05-17T14:42:00Z"/>
            </w:rPr>
          </w:rPrChange>
        </w:rPr>
        <w:pPrChange w:id="404" w:author="Microsoft Office User" w:date="2021-05-11T14:51:00Z">
          <w:pPr/>
        </w:pPrChange>
      </w:pPr>
      <w:del w:id="405" w:author="Microsoft Office User" w:date="2021-05-11T10:17:00Z">
        <w:r w:rsidRPr="005130BC" w:rsidDel="005130BC">
          <w:rPr>
            <w:sz w:val="22"/>
            <w:szCs w:val="22"/>
            <w:rPrChange w:id="406" w:author="Microsoft Office User" w:date="2021-05-11T10:17:00Z">
              <w:rPr/>
            </w:rPrChange>
          </w:rPr>
          <w:br w:type="page"/>
        </w:r>
      </w:del>
      <w:ins w:id="407" w:author="Microsoft Office User" w:date="2021-05-17T14:42:00Z">
        <w:r w:rsidR="00821F36">
          <w:rPr>
            <w:rFonts w:ascii="Arial" w:eastAsia="Times New Roman" w:hAnsi="Arial" w:cs="Arial"/>
            <w:color w:val="000000"/>
            <w:sz w:val="22"/>
            <w:szCs w:val="22"/>
          </w:rPr>
          <w:t xml:space="preserve"> </w:t>
        </w:r>
      </w:ins>
    </w:p>
    <w:p w14:paraId="7D782D82" w14:textId="6E8D365E" w:rsidR="00A4192F" w:rsidRDefault="006923AF" w:rsidP="00821F36">
      <w:pPr>
        <w:ind w:firstLine="720"/>
        <w:jc w:val="both"/>
        <w:rPr>
          <w:rFonts w:ascii="Arial" w:eastAsia="Times New Roman" w:hAnsi="Arial" w:cs="Arial"/>
          <w:color w:val="000000"/>
          <w:sz w:val="22"/>
          <w:szCs w:val="22"/>
        </w:rPr>
        <w:pPrChange w:id="408" w:author="Microsoft Office User" w:date="2021-05-17T14:42:00Z">
          <w:pPr/>
        </w:pPrChange>
      </w:pPr>
      <w:r>
        <w:rPr>
          <w:rFonts w:ascii="Arial" w:eastAsia="Times New Roman" w:hAnsi="Arial" w:cs="Arial"/>
          <w:color w:val="000000"/>
          <w:sz w:val="22"/>
          <w:szCs w:val="22"/>
        </w:rPr>
        <w:t>to targets. The resulting coding direction vector is the direction in high dimensional space between the average response to noise and targets (Figure 4d, left panel). This vector was trained on all but one trial, and the remaining trials</w:t>
      </w:r>
      <w:r w:rsidR="002A6675">
        <w:rPr>
          <w:rFonts w:ascii="Arial" w:eastAsia="Times New Roman" w:hAnsi="Arial" w:cs="Arial"/>
          <w:color w:val="000000"/>
          <w:sz w:val="22"/>
          <w:szCs w:val="22"/>
        </w:rPr>
        <w:t>’</w:t>
      </w:r>
      <w:r>
        <w:rPr>
          <w:rFonts w:ascii="Arial" w:eastAsia="Times New Roman" w:hAnsi="Arial" w:cs="Arial"/>
          <w:color w:val="000000"/>
          <w:sz w:val="22"/>
          <w:szCs w:val="22"/>
        </w:rPr>
        <w:t xml:space="preserve"> population response was projected along this coding direction to generate a single projection </w:t>
      </w:r>
      <w:r w:rsidR="00C72815">
        <w:rPr>
          <w:rFonts w:ascii="Arial" w:eastAsia="Times New Roman" w:hAnsi="Arial" w:cs="Arial"/>
          <w:b/>
          <w:bCs/>
          <w:color w:val="000000"/>
          <w:sz w:val="20"/>
          <w:szCs w:val="20"/>
        </w:rPr>
        <w:t xml:space="preserve"> </w:t>
      </w:r>
      <w:r>
        <w:rPr>
          <w:rFonts w:ascii="Arial" w:eastAsia="Times New Roman" w:hAnsi="Arial" w:cs="Arial"/>
          <w:color w:val="000000"/>
          <w:sz w:val="22"/>
          <w:szCs w:val="22"/>
        </w:rPr>
        <w:t>value along this coding direction. This was repeated for all trials,</w:t>
      </w:r>
      <w:r w:rsidR="00A4192F">
        <w:rPr>
          <w:rFonts w:ascii="Arial" w:eastAsia="Times New Roman" w:hAnsi="Arial" w:cs="Arial"/>
          <w:color w:val="000000"/>
          <w:sz w:val="22"/>
          <w:szCs w:val="22"/>
        </w:rPr>
        <w:t xml:space="preserve"> and the projection values were averaged for every trial within a </w:t>
      </w:r>
      <w:ins w:id="409" w:author="Microsoft Office User" w:date="2021-05-11T10:24:00Z">
        <w:r w:rsidR="005130BC">
          <w:rPr>
            <w:rFonts w:ascii="Arial" w:eastAsia="Times New Roman" w:hAnsi="Arial" w:cs="Arial"/>
            <w:color w:val="000000"/>
            <w:sz w:val="22"/>
            <w:szCs w:val="22"/>
          </w:rPr>
          <w:t>10</w:t>
        </w:r>
      </w:ins>
      <w:del w:id="410" w:author="Microsoft Office User" w:date="2021-05-11T10:24:00Z">
        <w:r w:rsidR="002A6675" w:rsidDel="005130BC">
          <w:rPr>
            <w:rFonts w:ascii="Arial" w:eastAsia="Times New Roman" w:hAnsi="Arial" w:cs="Arial"/>
            <w:color w:val="000000"/>
            <w:sz w:val="22"/>
            <w:szCs w:val="22"/>
          </w:rPr>
          <w:delText>4</w:delText>
        </w:r>
      </w:del>
      <w:r w:rsidR="002A6675">
        <w:rPr>
          <w:rFonts w:ascii="Arial" w:eastAsia="Times New Roman" w:hAnsi="Arial" w:cs="Arial"/>
          <w:color w:val="000000"/>
          <w:sz w:val="22"/>
          <w:szCs w:val="22"/>
        </w:rPr>
        <w:t xml:space="preserve">0ms </w:t>
      </w:r>
      <w:r w:rsidR="00A4192F">
        <w:rPr>
          <w:rFonts w:ascii="Arial" w:eastAsia="Times New Roman" w:hAnsi="Arial" w:cs="Arial"/>
          <w:color w:val="000000"/>
          <w:sz w:val="22"/>
          <w:szCs w:val="22"/>
        </w:rPr>
        <w:t>window after target onset. We then grouped these values into trial distributions for each target volume, and compared them to noise trial distributions by estimating a criterion projection value that best predicted whether each was a target or noise trial</w:t>
      </w:r>
      <w:r w:rsidR="00956FC7">
        <w:rPr>
          <w:rFonts w:ascii="Arial" w:eastAsia="Times New Roman" w:hAnsi="Arial" w:cs="Arial"/>
          <w:color w:val="000000"/>
          <w:sz w:val="22"/>
          <w:szCs w:val="22"/>
        </w:rPr>
        <w:fldChar w:fldCharType="begin" w:fldLock="1"/>
      </w:r>
      <w:r w:rsidR="00F9703F">
        <w:rPr>
          <w:rFonts w:ascii="Arial" w:eastAsia="Times New Roman"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5d8c8d85-a3c9-312d-9a34-63eb6a67ad54"]}],"mendeley":{"formattedCitation":"[27]","plainTextFormattedCitation":"[27]","previouslyFormattedCitation":"[27]"},"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3A27B0" w:rsidRPr="003A27B0">
        <w:rPr>
          <w:rFonts w:ascii="Arial" w:eastAsia="Times New Roman" w:hAnsi="Arial" w:cs="Arial"/>
          <w:noProof/>
          <w:color w:val="000000"/>
          <w:sz w:val="22"/>
          <w:szCs w:val="22"/>
        </w:rPr>
        <w:t>[27]</w:t>
      </w:r>
      <w:r w:rsidR="00956FC7">
        <w:rPr>
          <w:rFonts w:ascii="Arial" w:eastAsia="Times New Roman" w:hAnsi="Arial" w:cs="Arial"/>
          <w:color w:val="000000"/>
          <w:sz w:val="22"/>
          <w:szCs w:val="22"/>
        </w:rPr>
        <w:fldChar w:fldCharType="end"/>
      </w:r>
      <w:r w:rsidR="00A4192F">
        <w:rPr>
          <w:rFonts w:ascii="Arial" w:eastAsia="Times New Roman" w:hAnsi="Arial" w:cs="Arial"/>
          <w:color w:val="000000"/>
          <w:sz w:val="22"/>
          <w:szCs w:val="22"/>
        </w:rPr>
        <w:t xml:space="preserve"> (example projection value distributions from the recording</w:t>
      </w:r>
      <w:r w:rsidR="002A6675">
        <w:rPr>
          <w:rFonts w:ascii="Arial" w:eastAsia="Times New Roman" w:hAnsi="Arial" w:cs="Arial"/>
          <w:color w:val="000000"/>
          <w:sz w:val="22"/>
          <w:szCs w:val="22"/>
        </w:rPr>
        <w:t xml:space="preserve"> session</w:t>
      </w:r>
      <w:r w:rsidR="00A4192F">
        <w:rPr>
          <w:rFonts w:ascii="Arial" w:eastAsia="Times New Roman" w:hAnsi="Arial" w:cs="Arial"/>
          <w:color w:val="000000"/>
          <w:sz w:val="22"/>
          <w:szCs w:val="22"/>
        </w:rPr>
        <w:t xml:space="preserve"> in Figure 4C, left panel is shown in Figure 4d, right panel). </w:t>
      </w:r>
      <w:ins w:id="411" w:author="Microsoft Office User" w:date="2021-05-11T10:18:00Z">
        <w:r w:rsidR="005130BC">
          <w:rPr>
            <w:rFonts w:ascii="Arial" w:eastAsia="Times New Roman" w:hAnsi="Arial" w:cs="Arial"/>
            <w:color w:val="000000"/>
            <w:sz w:val="22"/>
            <w:szCs w:val="22"/>
          </w:rPr>
          <w:t xml:space="preserve">Using this population decoding method, we then </w:t>
        </w:r>
      </w:ins>
      <w:ins w:id="412" w:author="Microsoft Office User" w:date="2021-05-11T10:19:00Z">
        <w:r w:rsidR="005130BC">
          <w:rPr>
            <w:rFonts w:ascii="Arial" w:eastAsia="Times New Roman" w:hAnsi="Arial" w:cs="Arial"/>
            <w:color w:val="000000"/>
            <w:sz w:val="22"/>
            <w:szCs w:val="22"/>
          </w:rPr>
          <w:t xml:space="preserve">compared the </w:t>
        </w:r>
      </w:ins>
      <w:ins w:id="413" w:author="Microsoft Office User" w:date="2021-05-11T10:20:00Z">
        <w:r w:rsidR="005130BC">
          <w:rPr>
            <w:rFonts w:ascii="Arial" w:eastAsia="Times New Roman" w:hAnsi="Arial" w:cs="Arial"/>
            <w:color w:val="000000"/>
            <w:sz w:val="22"/>
            <w:szCs w:val="22"/>
          </w:rPr>
          <w:t>resulting neural performance in the task to behavioral performance.</w:t>
        </w:r>
      </w:ins>
    </w:p>
    <w:p w14:paraId="39E181AC" w14:textId="77777777" w:rsidR="00A07D9A" w:rsidRDefault="00A4192F" w:rsidP="00821F36">
      <w:pPr>
        <w:ind w:firstLine="720"/>
        <w:jc w:val="both"/>
        <w:rPr>
          <w:ins w:id="414" w:author="Microsoft Office User" w:date="2021-05-11T14:52:00Z"/>
          <w:rFonts w:ascii="Arial" w:eastAsia="Times New Roman" w:hAnsi="Arial" w:cs="Arial"/>
          <w:color w:val="000000"/>
          <w:sz w:val="22"/>
          <w:szCs w:val="22"/>
        </w:rPr>
        <w:pPrChange w:id="415" w:author="Microsoft Office User" w:date="2021-05-17T14:42:00Z">
          <w:pPr>
            <w:jc w:val="both"/>
          </w:pPr>
        </w:pPrChange>
      </w:pPr>
      <w:r>
        <w:rPr>
          <w:rFonts w:ascii="Arial" w:eastAsia="Times New Roman" w:hAnsi="Arial" w:cs="Arial"/>
          <w:color w:val="000000"/>
          <w:sz w:val="22"/>
          <w:szCs w:val="22"/>
        </w:rPr>
        <w:t>Using this criterion, we then computed the accuracy of the neural population in discriminating targets from noise at each volume and at each contrast</w:t>
      </w:r>
      <w:r w:rsidR="00384D55">
        <w:rPr>
          <w:rFonts w:ascii="Arial" w:eastAsia="Times New Roman" w:hAnsi="Arial" w:cs="Arial"/>
          <w:color w:val="000000"/>
          <w:sz w:val="22"/>
          <w:szCs w:val="22"/>
        </w:rPr>
        <w:t xml:space="preserve">. </w:t>
      </w:r>
      <w:r>
        <w:rPr>
          <w:rFonts w:ascii="Arial" w:eastAsia="Times New Roman" w:hAnsi="Arial" w:cs="Arial"/>
          <w:color w:val="000000"/>
          <w:sz w:val="22"/>
          <w:szCs w:val="22"/>
        </w:rPr>
        <w:t xml:space="preserve">This allowed us to estimate </w:t>
      </w:r>
      <w:proofErr w:type="spellStart"/>
      <w:r>
        <w:rPr>
          <w:rFonts w:ascii="Arial" w:eastAsia="Times New Roman" w:hAnsi="Arial" w:cs="Arial"/>
          <w:color w:val="000000"/>
          <w:sz w:val="22"/>
          <w:szCs w:val="22"/>
        </w:rPr>
        <w:t>neurometric</w:t>
      </w:r>
      <w:proofErr w:type="spellEnd"/>
      <w:r>
        <w:rPr>
          <w:rFonts w:ascii="Arial" w:eastAsia="Times New Roman" w:hAnsi="Arial" w:cs="Arial"/>
          <w:color w:val="000000"/>
          <w:sz w:val="22"/>
          <w:szCs w:val="22"/>
        </w:rPr>
        <w:t xml:space="preserve"> functions for direct comparison to the corresponding psychometric functions of each mouse</w:t>
      </w:r>
      <w:r w:rsidR="00384D55">
        <w:rPr>
          <w:rFonts w:ascii="Arial" w:eastAsia="Times New Roman" w:hAnsi="Arial" w:cs="Arial"/>
          <w:color w:val="000000"/>
          <w:sz w:val="22"/>
          <w:szCs w:val="22"/>
        </w:rPr>
        <w:t xml:space="preserve"> (Figure 4e)</w:t>
      </w:r>
      <w:r>
        <w:rPr>
          <w:rFonts w:ascii="Arial" w:eastAsia="Times New Roman" w:hAnsi="Arial" w:cs="Arial"/>
          <w:color w:val="000000"/>
          <w:sz w:val="22"/>
          <w:szCs w:val="22"/>
        </w:rPr>
        <w:t>.</w:t>
      </w:r>
      <w:r w:rsidR="00384D55">
        <w:rPr>
          <w:rFonts w:ascii="Arial" w:eastAsia="Times New Roman" w:hAnsi="Arial" w:cs="Arial"/>
          <w:color w:val="000000"/>
          <w:sz w:val="22"/>
          <w:szCs w:val="22"/>
        </w:rPr>
        <w:t xml:space="preserve"> On average, </w:t>
      </w:r>
      <w:proofErr w:type="spellStart"/>
      <w:r w:rsidR="00384D55">
        <w:rPr>
          <w:rFonts w:ascii="Arial" w:eastAsia="Times New Roman" w:hAnsi="Arial" w:cs="Arial"/>
          <w:color w:val="000000"/>
          <w:sz w:val="22"/>
          <w:szCs w:val="22"/>
        </w:rPr>
        <w:t>neurometric</w:t>
      </w:r>
      <w:proofErr w:type="spellEnd"/>
      <w:r w:rsidR="00384D55">
        <w:rPr>
          <w:rFonts w:ascii="Arial" w:eastAsia="Times New Roman" w:hAnsi="Arial" w:cs="Arial"/>
          <w:color w:val="000000"/>
          <w:sz w:val="22"/>
          <w:szCs w:val="22"/>
        </w:rPr>
        <w:t xml:space="preserve"> and psychometric functions were qualitatively similar, with </w:t>
      </w:r>
      <w:proofErr w:type="spellStart"/>
      <w:r w:rsidR="00384D55">
        <w:rPr>
          <w:rFonts w:ascii="Arial" w:eastAsia="Times New Roman" w:hAnsi="Arial" w:cs="Arial"/>
          <w:color w:val="000000"/>
          <w:sz w:val="22"/>
          <w:szCs w:val="22"/>
        </w:rPr>
        <w:t>neurometric</w:t>
      </w:r>
      <w:proofErr w:type="spellEnd"/>
      <w:r w:rsidR="00384D55">
        <w:rPr>
          <w:rFonts w:ascii="Arial" w:eastAsia="Times New Roman" w:hAnsi="Arial" w:cs="Arial"/>
          <w:color w:val="000000"/>
          <w:sz w:val="22"/>
          <w:szCs w:val="22"/>
        </w:rPr>
        <w:t xml:space="preserve"> functions exhibiting slightly lower thresholds, and shallower slopes (Figure 4f). We found that behavioral thresholds were highly predictive of the observed neural thresholds across both contrasts (</w:t>
      </w:r>
      <w:r w:rsidR="008F510E">
        <w:rPr>
          <w:rFonts w:ascii="Arial" w:eastAsia="Times New Roman" w:hAnsi="Arial" w:cs="Arial"/>
          <w:color w:val="000000"/>
          <w:sz w:val="22"/>
          <w:szCs w:val="22"/>
        </w:rPr>
        <w:t xml:space="preserve">single linear regression: </w:t>
      </w:r>
      <w:r w:rsidR="00954C1F" w:rsidRPr="00C72113">
        <w:rPr>
          <w:rFonts w:ascii="Arial" w:eastAsia="Times New Roman" w:hAnsi="Arial" w:cs="Arial"/>
          <w:i/>
          <w:iCs/>
          <w:color w:val="000000"/>
          <w:sz w:val="22"/>
          <w:szCs w:val="22"/>
        </w:rPr>
        <w:t>F</w:t>
      </w:r>
      <w:r w:rsidR="00954C1F">
        <w:rPr>
          <w:rFonts w:ascii="Arial" w:eastAsia="Times New Roman" w:hAnsi="Arial" w:cs="Arial"/>
          <w:color w:val="000000"/>
          <w:sz w:val="22"/>
          <w:szCs w:val="22"/>
        </w:rPr>
        <w:t>(1,17) = 2</w:t>
      </w:r>
      <w:r w:rsidR="00C0363D">
        <w:rPr>
          <w:rFonts w:ascii="Arial" w:eastAsia="Times New Roman" w:hAnsi="Arial" w:cs="Arial"/>
          <w:color w:val="000000"/>
          <w:sz w:val="22"/>
          <w:szCs w:val="22"/>
        </w:rPr>
        <w:t>3.7</w:t>
      </w:r>
      <w:r w:rsidR="00954C1F">
        <w:rPr>
          <w:rFonts w:ascii="Arial" w:eastAsia="Times New Roman" w:hAnsi="Arial" w:cs="Arial"/>
          <w:color w:val="000000"/>
          <w:sz w:val="22"/>
          <w:szCs w:val="22"/>
        </w:rPr>
        <w:t xml:space="preserve">, </w:t>
      </w:r>
      <w:r w:rsidR="00954C1F" w:rsidRPr="00C72113">
        <w:rPr>
          <w:rFonts w:ascii="Arial" w:eastAsia="Times New Roman" w:hAnsi="Arial" w:cs="Arial"/>
          <w:i/>
          <w:iCs/>
          <w:color w:val="000000"/>
          <w:sz w:val="22"/>
          <w:szCs w:val="22"/>
        </w:rPr>
        <w:t>p</w:t>
      </w:r>
      <w:r w:rsidR="00954C1F">
        <w:rPr>
          <w:rFonts w:ascii="Arial" w:eastAsia="Times New Roman" w:hAnsi="Arial" w:cs="Arial"/>
          <w:color w:val="000000"/>
          <w:sz w:val="22"/>
          <w:szCs w:val="22"/>
        </w:rPr>
        <w:t xml:space="preserve"> &lt; 0.001, </w:t>
      </w:r>
      <w:r w:rsidR="00954C1F" w:rsidRPr="00C72113">
        <w:rPr>
          <w:rFonts w:ascii="Arial" w:eastAsia="Times New Roman" w:hAnsi="Arial" w:cs="Arial"/>
          <w:i/>
          <w:iCs/>
          <w:color w:val="000000"/>
          <w:sz w:val="22"/>
          <w:szCs w:val="22"/>
        </w:rPr>
        <w:t>R</w:t>
      </w:r>
      <w:r w:rsidR="00954C1F" w:rsidRPr="00C72113">
        <w:rPr>
          <w:rFonts w:ascii="Arial" w:eastAsia="Times New Roman" w:hAnsi="Arial" w:cs="Arial"/>
          <w:i/>
          <w:iCs/>
          <w:color w:val="000000"/>
          <w:sz w:val="22"/>
          <w:szCs w:val="22"/>
          <w:vertAlign w:val="superscript"/>
        </w:rPr>
        <w:t>2</w:t>
      </w:r>
      <w:r w:rsidR="00954C1F">
        <w:rPr>
          <w:rFonts w:ascii="Arial" w:eastAsia="Times New Roman" w:hAnsi="Arial" w:cs="Arial"/>
          <w:color w:val="000000"/>
          <w:sz w:val="22"/>
          <w:szCs w:val="22"/>
        </w:rPr>
        <w:t xml:space="preserve"> = </w:t>
      </w:r>
      <w:r w:rsidR="00C0363D">
        <w:rPr>
          <w:rFonts w:ascii="Arial" w:eastAsia="Times New Roman" w:hAnsi="Arial" w:cs="Arial"/>
          <w:color w:val="000000"/>
          <w:sz w:val="22"/>
          <w:szCs w:val="22"/>
        </w:rPr>
        <w:t>0</w:t>
      </w:r>
      <w:r w:rsidR="00954C1F">
        <w:rPr>
          <w:rFonts w:ascii="Arial" w:eastAsia="Times New Roman" w:hAnsi="Arial" w:cs="Arial"/>
          <w:color w:val="000000"/>
          <w:sz w:val="22"/>
          <w:szCs w:val="22"/>
        </w:rPr>
        <w:t>.58;</w:t>
      </w:r>
      <w:r w:rsidR="00384D55">
        <w:rPr>
          <w:rFonts w:ascii="Arial" w:eastAsia="Times New Roman" w:hAnsi="Arial" w:cs="Arial"/>
          <w:color w:val="000000"/>
          <w:sz w:val="22"/>
          <w:szCs w:val="22"/>
        </w:rPr>
        <w:t xml:space="preserve"> Figure 4g). We also observed a significant relationship between behavioral and neural thresholds in low contrast alone</w:t>
      </w:r>
      <w:r w:rsidR="00C0363D">
        <w:rPr>
          <w:rFonts w:ascii="Arial" w:eastAsia="Times New Roman" w:hAnsi="Arial" w:cs="Arial"/>
          <w:color w:val="000000"/>
          <w:sz w:val="22"/>
          <w:szCs w:val="22"/>
        </w:rPr>
        <w:t xml:space="preserve"> (single linear regression: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(1,9) = 6.24,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0.034,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sidR="00C0363D">
        <w:rPr>
          <w:rFonts w:ascii="Arial" w:eastAsia="Times New Roman" w:hAnsi="Arial" w:cs="Arial"/>
          <w:color w:val="000000"/>
          <w:sz w:val="22"/>
          <w:szCs w:val="22"/>
        </w:rPr>
        <w:t>= 0.34)</w:t>
      </w:r>
      <w:r w:rsidR="00384D55">
        <w:rPr>
          <w:rFonts w:ascii="Arial" w:eastAsia="Times New Roman" w:hAnsi="Arial" w:cs="Arial"/>
          <w:color w:val="000000"/>
          <w:sz w:val="22"/>
          <w:szCs w:val="22"/>
        </w:rPr>
        <w:t xml:space="preserve">, suggesting that the observed correlation across contrasts is not just due to contrast, but that cortical neurons track behavioral thresholds independently of contrast (Figure 4g). </w:t>
      </w:r>
      <w:r w:rsidR="00C0363D">
        <w:rPr>
          <w:rFonts w:ascii="Arial" w:eastAsia="Times New Roman" w:hAnsi="Arial" w:cs="Arial"/>
          <w:color w:val="000000"/>
          <w:sz w:val="22"/>
          <w:szCs w:val="22"/>
        </w:rPr>
        <w:t xml:space="preserve">We tested whether </w:t>
      </w:r>
      <w:proofErr w:type="spellStart"/>
      <w:r w:rsidR="00C0363D">
        <w:rPr>
          <w:rFonts w:ascii="Arial" w:eastAsia="Times New Roman" w:hAnsi="Arial" w:cs="Arial"/>
          <w:color w:val="000000"/>
          <w:sz w:val="22"/>
          <w:szCs w:val="22"/>
        </w:rPr>
        <w:t>neurometric</w:t>
      </w:r>
      <w:proofErr w:type="spellEnd"/>
      <w:r w:rsidR="00C0363D">
        <w:rPr>
          <w:rFonts w:ascii="Arial" w:eastAsia="Times New Roman"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sidR="00C0363D">
        <w:rPr>
          <w:rFonts w:ascii="Arial" w:eastAsia="Times New Roman" w:hAnsi="Arial" w:cs="Arial"/>
          <w:color w:val="000000"/>
          <w:sz w:val="22"/>
          <w:szCs w:val="22"/>
        </w:rPr>
        <w:t>neurometric</w:t>
      </w:r>
      <w:proofErr w:type="spellEnd"/>
      <w:r w:rsidR="00C0363D">
        <w:rPr>
          <w:rFonts w:ascii="Arial" w:eastAsia="Times New Roman" w:hAnsi="Arial" w:cs="Arial"/>
          <w:color w:val="000000"/>
          <w:sz w:val="22"/>
          <w:szCs w:val="22"/>
        </w:rPr>
        <w:t>) and contrast as independent variables. We found a main effect of contrast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  = 29.30,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5.00e-6), but no main effect of threshold measure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 = 0.02,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0.89) or interaction between measure and contrast (</w:t>
      </w:r>
      <w:r w:rsidR="00C0363D" w:rsidRPr="00C72113">
        <w:rPr>
          <w:rFonts w:ascii="Arial" w:eastAsia="Times New Roman" w:hAnsi="Arial" w:cs="Arial"/>
          <w:i/>
          <w:iCs/>
          <w:color w:val="000000"/>
          <w:sz w:val="22"/>
          <w:szCs w:val="22"/>
        </w:rPr>
        <w:t>F</w:t>
      </w:r>
      <w:r w:rsidR="00C0363D">
        <w:rPr>
          <w:rFonts w:ascii="Arial" w:eastAsia="Times New Roman" w:hAnsi="Arial" w:cs="Arial"/>
          <w:color w:val="000000"/>
          <w:sz w:val="22"/>
          <w:szCs w:val="22"/>
        </w:rPr>
        <w:t xml:space="preserve">(1) = 0.04, </w:t>
      </w:r>
      <w:r w:rsidR="00C0363D" w:rsidRPr="00C72113">
        <w:rPr>
          <w:rFonts w:ascii="Arial" w:eastAsia="Times New Roman" w:hAnsi="Arial" w:cs="Arial"/>
          <w:i/>
          <w:iCs/>
          <w:color w:val="000000"/>
          <w:sz w:val="22"/>
          <w:szCs w:val="22"/>
        </w:rPr>
        <w:t>p</w:t>
      </w:r>
      <w:r w:rsidR="00C0363D">
        <w:rPr>
          <w:rFonts w:ascii="Arial" w:eastAsia="Times New Roman" w:hAnsi="Arial" w:cs="Arial"/>
          <w:color w:val="000000"/>
          <w:sz w:val="22"/>
          <w:szCs w:val="22"/>
        </w:rPr>
        <w:t xml:space="preserve"> = 0</w:t>
      </w:r>
      <w:ins w:id="416" w:author="Microsoft Office User" w:date="2021-05-11T10:22:00Z">
        <w:r w:rsidR="005130BC">
          <w:rPr>
            <w:rFonts w:ascii="Arial" w:eastAsia="Times New Roman" w:hAnsi="Arial" w:cs="Arial"/>
            <w:color w:val="000000"/>
            <w:sz w:val="22"/>
            <w:szCs w:val="22"/>
          </w:rPr>
          <w:t>.</w:t>
        </w:r>
      </w:ins>
      <w:del w:id="417" w:author="Microsoft Office User" w:date="2021-05-11T10:22:00Z">
        <w:r w:rsidR="00C0363D" w:rsidDel="005130BC">
          <w:rPr>
            <w:rFonts w:ascii="Arial" w:eastAsia="Times New Roman" w:hAnsi="Arial" w:cs="Arial"/>
            <w:color w:val="000000"/>
            <w:sz w:val="22"/>
            <w:szCs w:val="22"/>
          </w:rPr>
          <w:delText>,</w:delText>
        </w:r>
      </w:del>
      <w:r w:rsidR="00C0363D">
        <w:rPr>
          <w:rFonts w:ascii="Arial" w:eastAsia="Times New Roman" w:hAnsi="Arial" w:cs="Arial"/>
          <w:color w:val="000000"/>
          <w:sz w:val="22"/>
          <w:szCs w:val="22"/>
        </w:rPr>
        <w:t xml:space="preserve">85), which demonstrates that behavioral and neural thresholds were </w:t>
      </w:r>
    </w:p>
    <w:p w14:paraId="430987FD" w14:textId="77777777" w:rsidR="00A07D9A" w:rsidRDefault="00A07D9A">
      <w:pPr>
        <w:rPr>
          <w:ins w:id="418" w:author="Microsoft Office User" w:date="2021-05-11T14:52:00Z"/>
          <w:rFonts w:ascii="Arial" w:eastAsia="Times New Roman" w:hAnsi="Arial" w:cs="Arial"/>
          <w:color w:val="000000"/>
          <w:sz w:val="22"/>
          <w:szCs w:val="22"/>
        </w:rPr>
      </w:pPr>
      <w:ins w:id="419" w:author="Microsoft Office User" w:date="2021-05-11T14:52:00Z">
        <w:r>
          <w:rPr>
            <w:rFonts w:ascii="Arial" w:eastAsia="Times New Roman" w:hAnsi="Arial" w:cs="Arial"/>
            <w:color w:val="000000"/>
            <w:sz w:val="22"/>
            <w:szCs w:val="22"/>
          </w:rPr>
          <w:br w:type="page"/>
        </w:r>
      </w:ins>
    </w:p>
    <w:p w14:paraId="1C5E0354" w14:textId="3B77CE30" w:rsidR="00A07D9A" w:rsidRDefault="00A07D9A" w:rsidP="00A07D9A">
      <w:pPr>
        <w:jc w:val="both"/>
        <w:rPr>
          <w:ins w:id="420" w:author="Microsoft Office User" w:date="2021-05-11T14:53:00Z"/>
          <w:rFonts w:ascii="Arial" w:eastAsia="Times New Roman" w:hAnsi="Arial" w:cs="Arial"/>
          <w:b/>
          <w:bCs/>
          <w:color w:val="000000"/>
          <w:sz w:val="22"/>
          <w:szCs w:val="22"/>
        </w:rPr>
      </w:pPr>
      <w:ins w:id="421" w:author="Microsoft Office User" w:date="2021-05-11T14:52:00Z">
        <w:r>
          <w:rPr>
            <w:rFonts w:ascii="Arial" w:eastAsia="Times New Roman" w:hAnsi="Arial" w:cs="Arial"/>
            <w:noProof/>
            <w:color w:val="000000"/>
            <w:sz w:val="22"/>
            <w:szCs w:val="22"/>
          </w:rPr>
          <w:lastRenderedPageBreak/>
          <w:drawing>
            <wp:anchor distT="0" distB="0" distL="114300" distR="114300" simplePos="0" relativeHeight="251664384" behindDoc="0" locked="0" layoutInCell="1" allowOverlap="1" wp14:anchorId="5B9CDD54" wp14:editId="6DAB4C3D">
              <wp:simplePos x="0" y="0"/>
              <wp:positionH relativeFrom="column">
                <wp:posOffset>1104265</wp:posOffset>
              </wp:positionH>
              <wp:positionV relativeFrom="paragraph">
                <wp:posOffset>0</wp:posOffset>
              </wp:positionV>
              <wp:extent cx="4645152" cy="5541264"/>
              <wp:effectExtent l="0" t="0" r="3175"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5152" cy="5541264"/>
                      </a:xfrm>
                      <a:prstGeom prst="rect">
                        <a:avLst/>
                      </a:prstGeom>
                    </pic:spPr>
                  </pic:pic>
                </a:graphicData>
              </a:graphic>
              <wp14:sizeRelH relativeFrom="margin">
                <wp14:pctWidth>0</wp14:pctWidth>
              </wp14:sizeRelH>
              <wp14:sizeRelV relativeFrom="margin">
                <wp14:pctHeight>0</wp14:pctHeight>
              </wp14:sizeRelV>
            </wp:anchor>
          </w:drawing>
        </w:r>
      </w:ins>
      <w:ins w:id="422" w:author="Microsoft Office User" w:date="2021-05-11T14:53:00Z">
        <w:r>
          <w:rPr>
            <w:rFonts w:ascii="Arial" w:eastAsia="Times New Roman" w:hAnsi="Arial" w:cs="Arial"/>
            <w:b/>
            <w:bCs/>
            <w:color w:val="000000"/>
            <w:sz w:val="22"/>
            <w:szCs w:val="22"/>
          </w:rPr>
          <w:t>Figure 4.</w:t>
        </w:r>
      </w:ins>
    </w:p>
    <w:p w14:paraId="5DB2748C" w14:textId="33C2EC7E" w:rsidR="00A07D9A" w:rsidRDefault="00A07D9A" w:rsidP="00A07D9A">
      <w:pPr>
        <w:jc w:val="both"/>
        <w:rPr>
          <w:ins w:id="423" w:author="Microsoft Office User" w:date="2021-05-11T14:53:00Z"/>
          <w:rFonts w:ascii="Arial" w:eastAsia="Times New Roman" w:hAnsi="Arial" w:cs="Arial"/>
          <w:b/>
          <w:bCs/>
          <w:color w:val="000000"/>
          <w:sz w:val="22"/>
          <w:szCs w:val="22"/>
        </w:rPr>
      </w:pPr>
    </w:p>
    <w:p w14:paraId="222E0032" w14:textId="706B7978" w:rsidR="00A07D9A" w:rsidRPr="00E56240" w:rsidRDefault="00A07D9A" w:rsidP="00A07D9A">
      <w:pPr>
        <w:pStyle w:val="ListParagraph"/>
        <w:numPr>
          <w:ilvl w:val="0"/>
          <w:numId w:val="7"/>
        </w:numPr>
        <w:ind w:left="360"/>
        <w:jc w:val="both"/>
        <w:rPr>
          <w:ins w:id="424" w:author="Microsoft Office User" w:date="2021-05-11T14:53:00Z"/>
          <w:rFonts w:ascii="Arial" w:eastAsia="Times New Roman" w:hAnsi="Arial" w:cs="Arial"/>
          <w:b/>
          <w:bCs/>
          <w:color w:val="000000"/>
          <w:sz w:val="20"/>
          <w:szCs w:val="20"/>
        </w:rPr>
      </w:pPr>
      <w:ins w:id="425" w:author="Microsoft Office User" w:date="2021-05-11T14:53:00Z">
        <w:r w:rsidRPr="00E56240">
          <w:rPr>
            <w:rFonts w:ascii="Arial" w:eastAsia="Times New Roman" w:hAnsi="Arial" w:cs="Arial"/>
            <w:color w:val="000000"/>
            <w:sz w:val="20"/>
            <w:szCs w:val="20"/>
          </w:rPr>
          <w:t xml:space="preserve">Experimental setup for chronic </w:t>
        </w:r>
        <w:proofErr w:type="spellStart"/>
        <w:r w:rsidRPr="00E56240">
          <w:rPr>
            <w:rFonts w:ascii="Arial" w:eastAsia="Times New Roman" w:hAnsi="Arial" w:cs="Arial"/>
            <w:color w:val="000000"/>
            <w:sz w:val="20"/>
            <w:szCs w:val="20"/>
          </w:rPr>
          <w:t>ACtx</w:t>
        </w:r>
        <w:proofErr w:type="spellEnd"/>
        <w:r w:rsidRPr="00E56240">
          <w:rPr>
            <w:rFonts w:ascii="Arial" w:eastAsia="Times New Roman" w:hAnsi="Arial" w:cs="Arial"/>
            <w:color w:val="000000"/>
            <w:sz w:val="20"/>
            <w:szCs w:val="20"/>
          </w:rPr>
          <w:t xml:space="preserve"> recordings from behaving mice.</w:t>
        </w:r>
      </w:ins>
    </w:p>
    <w:p w14:paraId="59CA2FC4" w14:textId="0B63D66B" w:rsidR="00A07D9A" w:rsidRPr="00E56240" w:rsidRDefault="00A07D9A" w:rsidP="00A07D9A">
      <w:pPr>
        <w:pStyle w:val="ListParagraph"/>
        <w:numPr>
          <w:ilvl w:val="0"/>
          <w:numId w:val="7"/>
        </w:numPr>
        <w:ind w:left="360"/>
        <w:jc w:val="both"/>
        <w:rPr>
          <w:ins w:id="426" w:author="Microsoft Office User" w:date="2021-05-11T14:53:00Z"/>
          <w:rFonts w:ascii="Arial" w:eastAsia="Times New Roman" w:hAnsi="Arial" w:cs="Arial"/>
          <w:b/>
          <w:bCs/>
          <w:color w:val="000000"/>
          <w:sz w:val="20"/>
          <w:szCs w:val="20"/>
        </w:rPr>
      </w:pPr>
      <w:ins w:id="427" w:author="Microsoft Office User" w:date="2021-05-11T14:53:00Z">
        <w:r w:rsidRPr="00E56240">
          <w:rPr>
            <w:rFonts w:ascii="Arial" w:eastAsia="Times New Roman" w:hAnsi="Arial" w:cs="Arial"/>
            <w:color w:val="000000"/>
            <w:sz w:val="20"/>
            <w:szCs w:val="20"/>
          </w:rPr>
          <w:t xml:space="preserve">Example spiking responses to targets and noise in low contrast during behavior. The top portion of the plot is a spike raster ordered by target identity. Colored bars indicate the target volume, grey bars indicate noise only trials. The bottom portion of the plot contains spike rates for each target condition, averaged over trials and smoothed with a </w:t>
        </w:r>
        <w:r>
          <w:rPr>
            <w:rFonts w:ascii="Arial" w:eastAsia="Times New Roman" w:hAnsi="Arial" w:cs="Arial"/>
            <w:color w:val="000000"/>
            <w:sz w:val="20"/>
            <w:szCs w:val="20"/>
          </w:rPr>
          <w:t>2</w:t>
        </w:r>
        <w:r w:rsidRPr="00E56240">
          <w:rPr>
            <w:rFonts w:ascii="Arial" w:eastAsia="Times New Roman" w:hAnsi="Arial" w:cs="Arial"/>
            <w:color w:val="000000"/>
            <w:sz w:val="20"/>
            <w:szCs w:val="20"/>
          </w:rPr>
          <w:t xml:space="preserve">ms standard deviation Gaussian kernel. </w:t>
        </w:r>
        <w:r w:rsidRPr="00E56240">
          <w:rPr>
            <w:rFonts w:ascii="Arial" w:eastAsia="Times New Roman" w:hAnsi="Arial" w:cs="Arial"/>
            <w:i/>
            <w:iCs/>
            <w:color w:val="000000"/>
            <w:sz w:val="20"/>
            <w:szCs w:val="20"/>
          </w:rPr>
          <w:t>Inset:</w:t>
        </w:r>
        <w:r w:rsidRPr="00E56240">
          <w:rPr>
            <w:rFonts w:ascii="Arial" w:eastAsia="Times New Roman" w:hAnsi="Arial" w:cs="Arial"/>
            <w:color w:val="000000"/>
            <w:sz w:val="20"/>
            <w:szCs w:val="20"/>
          </w:rPr>
          <w:t xml:space="preserve"> Grey solid line indicates the behavioral percent correct for this session. Closed circles and the solid blue line indicate the performance of an ideal observer in discriminating between noise responses and target responses at each volume. Circle colors indicate the presented volume. The dashed horizontal line indicates chan</w:t>
        </w:r>
        <w:r>
          <w:rPr>
            <w:rFonts w:ascii="Arial" w:eastAsia="Times New Roman" w:hAnsi="Arial" w:cs="Arial"/>
            <w:color w:val="000000"/>
            <w:sz w:val="20"/>
            <w:szCs w:val="20"/>
          </w:rPr>
          <w:t>c</w:t>
        </w:r>
        <w:r w:rsidRPr="00E56240">
          <w:rPr>
            <w:rFonts w:ascii="Arial" w:eastAsia="Times New Roman" w:hAnsi="Arial" w:cs="Arial"/>
            <w:color w:val="000000"/>
            <w:sz w:val="20"/>
            <w:szCs w:val="20"/>
          </w:rPr>
          <w:t>e performance (0.5). Error bars are the 95% confidence interval of ideal observer performance as assessed through a bootstrap procedure.</w:t>
        </w:r>
      </w:ins>
    </w:p>
    <w:p w14:paraId="3C97557C" w14:textId="31CB7315" w:rsidR="00A07D9A" w:rsidRPr="00E56240" w:rsidRDefault="00A07D9A" w:rsidP="00A07D9A">
      <w:pPr>
        <w:pStyle w:val="ListParagraph"/>
        <w:numPr>
          <w:ilvl w:val="0"/>
          <w:numId w:val="7"/>
        </w:numPr>
        <w:ind w:left="360"/>
        <w:jc w:val="both"/>
        <w:rPr>
          <w:ins w:id="428" w:author="Microsoft Office User" w:date="2021-05-11T14:53:00Z"/>
          <w:rFonts w:ascii="Arial" w:eastAsia="Times New Roman" w:hAnsi="Arial" w:cs="Arial"/>
          <w:b/>
          <w:bCs/>
          <w:color w:val="000000"/>
          <w:sz w:val="20"/>
          <w:szCs w:val="20"/>
        </w:rPr>
      </w:pPr>
      <w:ins w:id="429" w:author="Microsoft Office User" w:date="2021-05-11T14:53:00Z">
        <w:r w:rsidRPr="00E56240">
          <w:rPr>
            <w:rFonts w:ascii="Arial" w:eastAsia="Times New Roman"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shade indicates the neural response to each target, with the average response to noise alone subtracted. White indicates no change in firing rate, blue/red indicate increases in firing rate relative to the noise response, and cyan indicates suppression below the noise response. Asterix indicates the responses of the neuron in panel b).</w:t>
        </w:r>
      </w:ins>
    </w:p>
    <w:p w14:paraId="14B74360" w14:textId="472A43CC" w:rsidR="00A07D9A" w:rsidRPr="00E56240" w:rsidRDefault="00A07D9A" w:rsidP="00A07D9A">
      <w:pPr>
        <w:pStyle w:val="ListParagraph"/>
        <w:numPr>
          <w:ilvl w:val="0"/>
          <w:numId w:val="7"/>
        </w:numPr>
        <w:ind w:left="360"/>
        <w:jc w:val="both"/>
        <w:rPr>
          <w:ins w:id="430" w:author="Microsoft Office User" w:date="2021-05-11T14:53:00Z"/>
          <w:rFonts w:ascii="Arial" w:eastAsia="Times New Roman" w:hAnsi="Arial" w:cs="Arial"/>
          <w:b/>
          <w:bCs/>
          <w:color w:val="000000"/>
          <w:sz w:val="20"/>
          <w:szCs w:val="20"/>
        </w:rPr>
      </w:pPr>
      <w:ins w:id="431" w:author="Microsoft Office User" w:date="2021-05-11T14:53:00Z">
        <w:r w:rsidRPr="00E56240">
          <w:rPr>
            <w:rFonts w:ascii="Arial" w:eastAsia="Times New Roman" w:hAnsi="Arial" w:cs="Arial"/>
            <w:color w:val="000000"/>
            <w:sz w:val="20"/>
            <w:szCs w:val="20"/>
          </w:rPr>
          <w:t xml:space="preserve">Discriminating targets from noise using population responses. </w:t>
        </w:r>
        <w:r w:rsidRPr="00E56240">
          <w:rPr>
            <w:rFonts w:ascii="Arial" w:eastAsia="Times New Roman" w:hAnsi="Arial" w:cs="Arial"/>
            <w:i/>
            <w:iCs/>
            <w:color w:val="000000"/>
            <w:sz w:val="20"/>
            <w:szCs w:val="20"/>
          </w:rPr>
          <w:t xml:space="preserve">Left: </w:t>
        </w:r>
        <w:r w:rsidRPr="00E56240">
          <w:rPr>
            <w:rFonts w:ascii="Arial" w:eastAsia="Times New Roman" w:hAnsi="Arial" w:cs="Arial"/>
            <w:color w:val="000000"/>
            <w:sz w:val="20"/>
            <w:szCs w:val="20"/>
          </w:rPr>
          <w:t xml:space="preserve">schematic of coding direction analysis. In high dimensional neural space, noise trials are represented as a gray point cloud, while target responses are represented </w:t>
        </w:r>
        <w:r>
          <w:rPr>
            <w:rFonts w:ascii="Arial" w:eastAsia="Times New Roman" w:hAnsi="Arial" w:cs="Arial"/>
            <w:color w:val="000000"/>
            <w:sz w:val="20"/>
            <w:szCs w:val="20"/>
          </w:rPr>
          <w:t>as</w:t>
        </w:r>
        <w:r w:rsidRPr="00E56240">
          <w:rPr>
            <w:rFonts w:ascii="Arial" w:eastAsia="Times New Roman" w:hAnsi="Arial" w:cs="Arial"/>
            <w:color w:val="000000"/>
            <w:sz w:val="20"/>
            <w:szCs w:val="20"/>
          </w:rPr>
          <w:t xml:space="preserve"> a blue point cloud. The coding direction (CD) is the</w:t>
        </w:r>
        <w:r>
          <w:rPr>
            <w:rFonts w:ascii="Arial" w:eastAsia="Times New Roman" w:hAnsi="Arial" w:cs="Arial"/>
            <w:color w:val="000000"/>
            <w:sz w:val="20"/>
            <w:szCs w:val="20"/>
          </w:rPr>
          <w:t xml:space="preserve"> vector defining</w:t>
        </w:r>
        <w:r w:rsidRPr="00E56240">
          <w:rPr>
            <w:rFonts w:ascii="Arial" w:eastAsia="Times New Roman" w:hAnsi="Arial" w:cs="Arial"/>
            <w:color w:val="000000"/>
            <w:sz w:val="20"/>
            <w:szCs w:val="20"/>
          </w:rPr>
          <w:t xml:space="preserve"> </w:t>
        </w:r>
        <w:r>
          <w:rPr>
            <w:rFonts w:ascii="Arial" w:eastAsia="Times New Roman" w:hAnsi="Arial" w:cs="Arial"/>
            <w:color w:val="000000"/>
            <w:sz w:val="20"/>
            <w:szCs w:val="20"/>
          </w:rPr>
          <w:t>the average difference between</w:t>
        </w:r>
        <w:r w:rsidRPr="00E56240">
          <w:rPr>
            <w:rFonts w:ascii="Arial" w:eastAsia="Times New Roman" w:hAnsi="Arial" w:cs="Arial"/>
            <w:color w:val="000000"/>
            <w:sz w:val="20"/>
            <w:szCs w:val="20"/>
          </w:rPr>
          <w:t xml:space="preserve"> these two point clouds </w:t>
        </w:r>
        <w:r>
          <w:rPr>
            <w:rFonts w:ascii="Arial" w:eastAsia="Times New Roman" w:hAnsi="Arial" w:cs="Arial"/>
            <w:color w:val="000000"/>
            <w:sz w:val="20"/>
            <w:szCs w:val="20"/>
          </w:rPr>
          <w:t>as</w:t>
        </w:r>
        <w:r w:rsidRPr="00E56240">
          <w:rPr>
            <w:rFonts w:ascii="Arial" w:eastAsia="Times New Roman" w:hAnsi="Arial" w:cs="Arial"/>
            <w:color w:val="000000"/>
            <w:sz w:val="20"/>
            <w:szCs w:val="20"/>
          </w:rPr>
          <w:t xml:space="preserve"> indicated by the arrow. </w:t>
        </w:r>
        <w:r w:rsidRPr="00E56240">
          <w:rPr>
            <w:rFonts w:ascii="Arial" w:eastAsia="Times New Roman" w:hAnsi="Arial" w:cs="Arial"/>
            <w:i/>
            <w:iCs/>
            <w:color w:val="000000"/>
            <w:sz w:val="20"/>
            <w:szCs w:val="20"/>
          </w:rPr>
          <w:t>Right:</w:t>
        </w:r>
        <w:r w:rsidRPr="00E56240">
          <w:rPr>
            <w:rFonts w:ascii="Arial" w:eastAsia="Times New Roman" w:hAnsi="Arial" w:cs="Arial"/>
            <w:color w:val="000000"/>
            <w:sz w:val="20"/>
            <w:szCs w:val="20"/>
          </w:rPr>
          <w:t xml:space="preserve"> trial distributions of projections along the coding direction for one session (session CA118-200</w:t>
        </w:r>
        <w:r>
          <w:rPr>
            <w:rFonts w:ascii="Arial" w:eastAsia="Times New Roman" w:hAnsi="Arial" w:cs="Arial"/>
            <w:color w:val="000000"/>
            <w:sz w:val="20"/>
            <w:szCs w:val="20"/>
          </w:rPr>
          <w:t>707</w:t>
        </w:r>
        <w:r w:rsidRPr="00E56240">
          <w:rPr>
            <w:rFonts w:ascii="Arial" w:eastAsia="Times New Roman" w:hAnsi="Arial" w:cs="Arial"/>
            <w:color w:val="000000"/>
            <w:sz w:val="20"/>
            <w:szCs w:val="20"/>
          </w:rPr>
          <w:t xml:space="preserve">, as plotted in </w:t>
        </w:r>
        <w:r w:rsidRPr="00076498">
          <w:rPr>
            <w:rFonts w:ascii="Arial" w:eastAsia="Times New Roman" w:hAnsi="Arial" w:cs="Arial"/>
            <w:b/>
            <w:bCs/>
            <w:color w:val="000000"/>
            <w:sz w:val="20"/>
            <w:szCs w:val="20"/>
          </w:rPr>
          <w:t>c</w:t>
        </w:r>
        <w:r w:rsidRPr="00E56240">
          <w:rPr>
            <w:rFonts w:ascii="Arial" w:eastAsia="Times New Roman" w:hAnsi="Arial" w:cs="Arial"/>
            <w:color w:val="000000"/>
            <w:sz w:val="20"/>
            <w:szCs w:val="20"/>
          </w:rPr>
          <w:t xml:space="preserve">). The blue distribution is the average projection value in a 40ms window after presentation of 20 dB </w:t>
        </w:r>
        <w:r>
          <w:rPr>
            <w:rFonts w:ascii="Arial" w:eastAsia="Times New Roman" w:hAnsi="Arial" w:cs="Arial"/>
            <w:color w:val="000000"/>
            <w:sz w:val="20"/>
            <w:szCs w:val="20"/>
          </w:rPr>
          <w:t>SNR</w:t>
        </w:r>
        <w:r w:rsidRPr="00E56240">
          <w:rPr>
            <w:rFonts w:ascii="Arial" w:eastAsia="Times New Roman" w:hAnsi="Arial" w:cs="Arial"/>
            <w:color w:val="000000"/>
            <w:sz w:val="20"/>
            <w:szCs w:val="20"/>
          </w:rPr>
          <w:t xml:space="preserve"> targets</w:t>
        </w:r>
        <w:r>
          <w:rPr>
            <w:rFonts w:ascii="Arial" w:eastAsia="Times New Roman" w:hAnsi="Arial" w:cs="Arial"/>
            <w:color w:val="000000"/>
            <w:sz w:val="20"/>
            <w:szCs w:val="20"/>
          </w:rPr>
          <w:t xml:space="preserve"> (indicated by arrow in panel </w:t>
        </w:r>
        <w:r w:rsidRPr="00076498">
          <w:rPr>
            <w:rFonts w:ascii="Arial" w:eastAsia="Times New Roman" w:hAnsi="Arial" w:cs="Arial"/>
            <w:b/>
            <w:bCs/>
            <w:color w:val="000000"/>
            <w:sz w:val="20"/>
            <w:szCs w:val="20"/>
          </w:rPr>
          <w:t>e</w:t>
        </w:r>
        <w:r>
          <w:rPr>
            <w:rFonts w:ascii="Arial" w:eastAsia="Times New Roman" w:hAnsi="Arial" w:cs="Arial"/>
            <w:color w:val="000000"/>
            <w:sz w:val="20"/>
            <w:szCs w:val="20"/>
          </w:rPr>
          <w:t>)</w:t>
        </w:r>
        <w:r w:rsidRPr="00E56240">
          <w:rPr>
            <w:rFonts w:ascii="Arial" w:eastAsia="Times New Roman" w:hAnsi="Arial" w:cs="Arial"/>
            <w:color w:val="000000"/>
            <w:sz w:val="20"/>
            <w:szCs w:val="20"/>
          </w:rPr>
          <w:t xml:space="preserve">. The gray distribution is the average projection value in the same window during noise only trials. The vertical </w:t>
        </w:r>
        <w:r>
          <w:rPr>
            <w:rFonts w:ascii="Arial" w:eastAsia="Times New Roman" w:hAnsi="Arial" w:cs="Arial"/>
            <w:color w:val="000000"/>
            <w:sz w:val="20"/>
            <w:szCs w:val="20"/>
          </w:rPr>
          <w:t>red</w:t>
        </w:r>
        <w:r w:rsidRPr="00E56240">
          <w:rPr>
            <w:rFonts w:ascii="Arial" w:eastAsia="Times New Roman" w:hAnsi="Arial" w:cs="Arial"/>
            <w:color w:val="000000"/>
            <w:sz w:val="20"/>
            <w:szCs w:val="20"/>
          </w:rPr>
          <w:t xml:space="preserve"> line is the criterion which yielded the highest performance in predicting target presence across all trials.</w:t>
        </w:r>
      </w:ins>
    </w:p>
    <w:p w14:paraId="55A07EBC" w14:textId="6DBCB2B2" w:rsidR="00A07D9A" w:rsidRPr="00E56240" w:rsidRDefault="00A07D9A" w:rsidP="00A07D9A">
      <w:pPr>
        <w:pStyle w:val="ListParagraph"/>
        <w:numPr>
          <w:ilvl w:val="0"/>
          <w:numId w:val="7"/>
        </w:numPr>
        <w:ind w:left="360"/>
        <w:jc w:val="both"/>
        <w:rPr>
          <w:ins w:id="432" w:author="Microsoft Office User" w:date="2021-05-11T14:53:00Z"/>
          <w:rFonts w:ascii="Arial" w:eastAsia="Times New Roman" w:hAnsi="Arial" w:cs="Arial"/>
          <w:b/>
          <w:bCs/>
          <w:color w:val="000000"/>
          <w:sz w:val="20"/>
          <w:szCs w:val="20"/>
        </w:rPr>
      </w:pPr>
      <w:ins w:id="433" w:author="Microsoft Office User" w:date="2021-05-11T14:53:00Z">
        <w:r w:rsidRPr="00E56240">
          <w:rPr>
            <w:rFonts w:ascii="Arial" w:eastAsia="Times New Roman" w:hAnsi="Arial" w:cs="Arial"/>
            <w:color w:val="000000"/>
            <w:sz w:val="20"/>
            <w:szCs w:val="20"/>
          </w:rPr>
          <w:lastRenderedPageBreak/>
          <w:t xml:space="preserve">Example </w:t>
        </w:r>
        <w:proofErr w:type="spellStart"/>
        <w:r w:rsidRPr="00E56240">
          <w:rPr>
            <w:rFonts w:ascii="Arial" w:eastAsia="Times New Roman" w:hAnsi="Arial" w:cs="Arial"/>
            <w:color w:val="000000"/>
            <w:sz w:val="20"/>
            <w:szCs w:val="20"/>
          </w:rPr>
          <w:t>neurometric</w:t>
        </w:r>
        <w:proofErr w:type="spellEnd"/>
        <w:r w:rsidRPr="00E56240">
          <w:rPr>
            <w:rFonts w:ascii="Arial" w:eastAsia="Times New Roman" w:hAnsi="Arial" w:cs="Arial"/>
            <w:color w:val="000000"/>
            <w:sz w:val="20"/>
            <w:szCs w:val="20"/>
          </w:rPr>
          <w:t xml:space="preserve"> and psychometric curves. </w:t>
        </w:r>
        <w:r w:rsidRPr="00E56240">
          <w:rPr>
            <w:rFonts w:ascii="Arial" w:eastAsia="Times New Roman" w:hAnsi="Arial" w:cs="Arial"/>
            <w:i/>
            <w:iCs/>
            <w:color w:val="000000"/>
            <w:sz w:val="20"/>
            <w:szCs w:val="20"/>
          </w:rPr>
          <w:t xml:space="preserve">Left: </w:t>
        </w:r>
        <w:r w:rsidRPr="00E56240">
          <w:rPr>
            <w:rFonts w:ascii="Arial" w:eastAsia="Times New Roman" w:hAnsi="Arial" w:cs="Arial"/>
            <w:color w:val="000000"/>
            <w:sz w:val="20"/>
            <w:szCs w:val="20"/>
          </w:rPr>
          <w:t xml:space="preserve">Low contrast curves. </w:t>
        </w:r>
        <w:r>
          <w:rPr>
            <w:rFonts w:ascii="Arial" w:eastAsia="Times New Roman" w:hAnsi="Arial" w:cs="Arial"/>
            <w:color w:val="000000"/>
            <w:sz w:val="20"/>
            <w:szCs w:val="20"/>
          </w:rPr>
          <w:t>Light blue</w:t>
        </w:r>
        <w:r w:rsidRPr="00E56240">
          <w:rPr>
            <w:rFonts w:ascii="Arial" w:eastAsia="Times New Roman" w:hAnsi="Arial" w:cs="Arial"/>
            <w:color w:val="000000"/>
            <w:sz w:val="20"/>
            <w:szCs w:val="20"/>
          </w:rPr>
          <w:t xml:space="preserve"> circles and solid lines indicate psychometric performance and a logistic fit, respectively. </w:t>
        </w:r>
        <w:r>
          <w:rPr>
            <w:rFonts w:ascii="Arial" w:eastAsia="Times New Roman" w:hAnsi="Arial" w:cs="Arial"/>
            <w:color w:val="000000"/>
            <w:sz w:val="20"/>
            <w:szCs w:val="20"/>
          </w:rPr>
          <w:t>Dark blue</w:t>
        </w:r>
        <w:r w:rsidRPr="00E56240">
          <w:rPr>
            <w:rFonts w:ascii="Arial" w:eastAsia="Times New Roman" w:hAnsi="Arial" w:cs="Arial"/>
            <w:color w:val="000000"/>
            <w:sz w:val="20"/>
            <w:szCs w:val="20"/>
          </w:rPr>
          <w:t xml:space="preserve"> </w:t>
        </w:r>
        <w:r>
          <w:rPr>
            <w:rFonts w:ascii="Arial" w:eastAsia="Times New Roman" w:hAnsi="Arial" w:cs="Arial"/>
            <w:color w:val="000000"/>
            <w:sz w:val="20"/>
            <w:szCs w:val="20"/>
          </w:rPr>
          <w:t>circles</w:t>
        </w:r>
        <w:r w:rsidRPr="00E56240">
          <w:rPr>
            <w:rFonts w:ascii="Arial" w:eastAsia="Times New Roman" w:hAnsi="Arial" w:cs="Arial"/>
            <w:color w:val="000000"/>
            <w:sz w:val="20"/>
            <w:szCs w:val="20"/>
          </w:rPr>
          <w:t xml:space="preserve"> and </w:t>
        </w:r>
        <w:r>
          <w:rPr>
            <w:rFonts w:ascii="Arial" w:eastAsia="Times New Roman" w:hAnsi="Arial" w:cs="Arial"/>
            <w:color w:val="000000"/>
            <w:sz w:val="20"/>
            <w:szCs w:val="20"/>
          </w:rPr>
          <w:t>solid</w:t>
        </w:r>
        <w:r w:rsidRPr="00E56240">
          <w:rPr>
            <w:rFonts w:ascii="Arial" w:eastAsia="Times New Roman" w:hAnsi="Arial" w:cs="Arial"/>
            <w:color w:val="000000"/>
            <w:sz w:val="20"/>
            <w:szCs w:val="20"/>
          </w:rPr>
          <w:t xml:space="preserve"> lines indicate </w:t>
        </w:r>
        <w:proofErr w:type="spellStart"/>
        <w:r w:rsidRPr="00E56240">
          <w:rPr>
            <w:rFonts w:ascii="Arial" w:eastAsia="Times New Roman" w:hAnsi="Arial" w:cs="Arial"/>
            <w:color w:val="000000"/>
            <w:sz w:val="20"/>
            <w:szCs w:val="20"/>
          </w:rPr>
          <w:t>neurometric</w:t>
        </w:r>
        <w:proofErr w:type="spellEnd"/>
        <w:r w:rsidRPr="00E56240">
          <w:rPr>
            <w:rFonts w:ascii="Arial" w:eastAsia="Times New Roman" w:hAnsi="Arial" w:cs="Arial"/>
            <w:color w:val="000000"/>
            <w:sz w:val="20"/>
            <w:szCs w:val="20"/>
          </w:rPr>
          <w:t xml:space="preserve"> performance from the session plotted in</w:t>
        </w:r>
        <w:r>
          <w:rPr>
            <w:rFonts w:ascii="Arial" w:eastAsia="Times New Roman" w:hAnsi="Arial" w:cs="Arial"/>
            <w:color w:val="000000"/>
            <w:sz w:val="20"/>
            <w:szCs w:val="20"/>
          </w:rPr>
          <w:t xml:space="preserve"> the left panel of</w:t>
        </w:r>
        <w:r w:rsidRPr="00E56240">
          <w:rPr>
            <w:rFonts w:ascii="Arial" w:eastAsia="Times New Roman" w:hAnsi="Arial" w:cs="Arial"/>
            <w:color w:val="000000"/>
            <w:sz w:val="20"/>
            <w:szCs w:val="20"/>
          </w:rPr>
          <w:t xml:space="preserve"> </w:t>
        </w:r>
        <w:r w:rsidRPr="00A917F9">
          <w:rPr>
            <w:rFonts w:ascii="Arial" w:eastAsia="Times New Roman" w:hAnsi="Arial" w:cs="Arial"/>
            <w:b/>
            <w:bCs/>
            <w:color w:val="000000"/>
            <w:sz w:val="20"/>
            <w:szCs w:val="20"/>
          </w:rPr>
          <w:t>c</w:t>
        </w:r>
        <w:r w:rsidRPr="00E56240">
          <w:rPr>
            <w:rFonts w:ascii="Arial" w:eastAsia="Times New Roman" w:hAnsi="Arial" w:cs="Arial"/>
            <w:color w:val="000000"/>
            <w:sz w:val="20"/>
            <w:szCs w:val="20"/>
          </w:rPr>
          <w:t xml:space="preserve">. The horizontal dashed line indicates chance performance (0.5). The arrow indicates the neural performance computed from the distributions and criterion plotted in </w:t>
        </w:r>
        <w:r w:rsidRPr="00A917F9">
          <w:rPr>
            <w:rFonts w:ascii="Arial" w:eastAsia="Times New Roman" w:hAnsi="Arial" w:cs="Arial"/>
            <w:b/>
            <w:bCs/>
            <w:color w:val="000000"/>
            <w:sz w:val="20"/>
            <w:szCs w:val="20"/>
          </w:rPr>
          <w:t>d</w:t>
        </w:r>
        <w:r w:rsidRPr="00E56240">
          <w:rPr>
            <w:rFonts w:ascii="Arial" w:eastAsia="Times New Roman" w:hAnsi="Arial" w:cs="Arial"/>
            <w:color w:val="000000"/>
            <w:sz w:val="20"/>
            <w:szCs w:val="20"/>
          </w:rPr>
          <w:t xml:space="preserve">. </w:t>
        </w:r>
        <w:r w:rsidRPr="00E56240">
          <w:rPr>
            <w:rFonts w:ascii="Arial" w:eastAsia="Times New Roman" w:hAnsi="Arial" w:cs="Arial"/>
            <w:i/>
            <w:iCs/>
            <w:color w:val="000000"/>
            <w:sz w:val="20"/>
            <w:szCs w:val="20"/>
          </w:rPr>
          <w:t>Right:</w:t>
        </w:r>
        <w:r w:rsidRPr="00E56240">
          <w:rPr>
            <w:rFonts w:ascii="Arial" w:eastAsia="Times New Roman" w:hAnsi="Arial" w:cs="Arial"/>
            <w:color w:val="000000"/>
            <w:sz w:val="20"/>
            <w:szCs w:val="20"/>
          </w:rPr>
          <w:t xml:space="preserve"> High contrast curves </w:t>
        </w:r>
        <w:r>
          <w:rPr>
            <w:rFonts w:ascii="Arial" w:eastAsia="Times New Roman" w:hAnsi="Arial" w:cs="Arial"/>
            <w:color w:val="000000"/>
            <w:sz w:val="20"/>
            <w:szCs w:val="20"/>
          </w:rPr>
          <w:t xml:space="preserve">from the same mouse </w:t>
        </w:r>
        <w:r w:rsidRPr="00E56240">
          <w:rPr>
            <w:rFonts w:ascii="Arial" w:eastAsia="Times New Roman" w:hAnsi="Arial" w:cs="Arial"/>
            <w:color w:val="000000"/>
            <w:sz w:val="20"/>
            <w:szCs w:val="20"/>
          </w:rPr>
          <w:t xml:space="preserve">for the session plotted in </w:t>
        </w:r>
        <w:r>
          <w:rPr>
            <w:rFonts w:ascii="Arial" w:eastAsia="Times New Roman" w:hAnsi="Arial" w:cs="Arial"/>
            <w:color w:val="000000"/>
            <w:sz w:val="20"/>
            <w:szCs w:val="20"/>
          </w:rPr>
          <w:t xml:space="preserve">the right panel of </w:t>
        </w:r>
        <w:r w:rsidRPr="00A917F9">
          <w:rPr>
            <w:rFonts w:ascii="Arial" w:eastAsia="Times New Roman" w:hAnsi="Arial" w:cs="Arial"/>
            <w:b/>
            <w:bCs/>
            <w:color w:val="000000"/>
            <w:sz w:val="20"/>
            <w:szCs w:val="20"/>
          </w:rPr>
          <w:t>c</w:t>
        </w:r>
        <w:r>
          <w:rPr>
            <w:rFonts w:ascii="Arial" w:eastAsia="Times New Roman" w:hAnsi="Arial" w:cs="Arial"/>
            <w:color w:val="000000"/>
            <w:sz w:val="20"/>
            <w:szCs w:val="20"/>
          </w:rPr>
          <w:t>.</w:t>
        </w:r>
      </w:ins>
    </w:p>
    <w:p w14:paraId="092AC95E" w14:textId="4254290C" w:rsidR="00A07D9A" w:rsidRPr="00E56240" w:rsidRDefault="00A07D9A" w:rsidP="00A07D9A">
      <w:pPr>
        <w:pStyle w:val="ListParagraph"/>
        <w:numPr>
          <w:ilvl w:val="0"/>
          <w:numId w:val="7"/>
        </w:numPr>
        <w:ind w:left="360"/>
        <w:jc w:val="both"/>
        <w:rPr>
          <w:ins w:id="434" w:author="Microsoft Office User" w:date="2021-05-11T14:53:00Z"/>
          <w:rFonts w:ascii="Arial" w:eastAsia="Times New Roman" w:hAnsi="Arial" w:cs="Arial"/>
          <w:b/>
          <w:bCs/>
          <w:color w:val="000000"/>
          <w:sz w:val="20"/>
          <w:szCs w:val="20"/>
        </w:rPr>
      </w:pPr>
      <w:ins w:id="435" w:author="Microsoft Office User" w:date="2021-05-11T14:53:00Z">
        <w:r w:rsidRPr="00E56240">
          <w:rPr>
            <w:rFonts w:ascii="Arial" w:eastAsia="Times New Roman" w:hAnsi="Arial" w:cs="Arial"/>
            <w:color w:val="000000"/>
            <w:sz w:val="20"/>
            <w:szCs w:val="20"/>
          </w:rPr>
          <w:t xml:space="preserve">Average psychometric and </w:t>
        </w:r>
        <w:proofErr w:type="spellStart"/>
        <w:r w:rsidRPr="00E56240">
          <w:rPr>
            <w:rFonts w:ascii="Arial" w:eastAsia="Times New Roman" w:hAnsi="Arial" w:cs="Arial"/>
            <w:color w:val="000000"/>
            <w:sz w:val="20"/>
            <w:szCs w:val="20"/>
          </w:rPr>
          <w:t>neurometric</w:t>
        </w:r>
        <w:proofErr w:type="spellEnd"/>
        <w:r w:rsidRPr="00E56240">
          <w:rPr>
            <w:rFonts w:ascii="Arial" w:eastAsia="Times New Roman" w:hAnsi="Arial" w:cs="Arial"/>
            <w:color w:val="000000"/>
            <w:sz w:val="20"/>
            <w:szCs w:val="20"/>
          </w:rPr>
          <w:t xml:space="preserve"> functions across mice. </w:t>
        </w:r>
        <w:r>
          <w:rPr>
            <w:rFonts w:ascii="Arial" w:eastAsia="Times New Roman" w:hAnsi="Arial" w:cs="Arial"/>
            <w:color w:val="000000"/>
            <w:sz w:val="20"/>
            <w:szCs w:val="20"/>
          </w:rPr>
          <w:t xml:space="preserve">Light </w:t>
        </w:r>
        <w:r w:rsidRPr="00E56240">
          <w:rPr>
            <w:rFonts w:ascii="Arial" w:eastAsia="Times New Roman" w:hAnsi="Arial" w:cs="Arial"/>
            <w:color w:val="000000"/>
            <w:sz w:val="20"/>
            <w:szCs w:val="20"/>
          </w:rPr>
          <w:t xml:space="preserve">circles indicate average behavioral performance, </w:t>
        </w:r>
        <w:r>
          <w:rPr>
            <w:rFonts w:ascii="Arial" w:eastAsia="Times New Roman" w:hAnsi="Arial" w:cs="Arial"/>
            <w:color w:val="000000"/>
            <w:sz w:val="20"/>
            <w:szCs w:val="20"/>
          </w:rPr>
          <w:t>dark red and blue</w:t>
        </w:r>
        <w:r w:rsidRPr="00E56240">
          <w:rPr>
            <w:rFonts w:ascii="Arial" w:eastAsia="Times New Roman" w:hAnsi="Arial" w:cs="Arial"/>
            <w:color w:val="000000"/>
            <w:sz w:val="20"/>
            <w:szCs w:val="20"/>
          </w:rPr>
          <w:t xml:space="preserve"> </w:t>
        </w:r>
        <w:r>
          <w:rPr>
            <w:rFonts w:ascii="Arial" w:eastAsia="Times New Roman" w:hAnsi="Arial" w:cs="Arial"/>
            <w:color w:val="000000"/>
            <w:sz w:val="20"/>
            <w:szCs w:val="20"/>
          </w:rPr>
          <w:t>circles</w:t>
        </w:r>
        <w:r w:rsidRPr="00E56240">
          <w:rPr>
            <w:rFonts w:ascii="Arial" w:eastAsia="Times New Roman" w:hAnsi="Arial" w:cs="Arial"/>
            <w:color w:val="000000"/>
            <w:sz w:val="20"/>
            <w:szCs w:val="20"/>
          </w:rPr>
          <w:t xml:space="preserve"> indicate average neural performance. </w:t>
        </w:r>
        <w:r>
          <w:rPr>
            <w:rFonts w:ascii="Arial" w:eastAsia="Times New Roman" w:hAnsi="Arial" w:cs="Arial"/>
            <w:color w:val="000000"/>
            <w:sz w:val="20"/>
            <w:szCs w:val="20"/>
          </w:rPr>
          <w:t>Light solid</w:t>
        </w:r>
        <w:r w:rsidRPr="00E56240">
          <w:rPr>
            <w:rFonts w:ascii="Arial" w:eastAsia="Times New Roman" w:hAnsi="Arial" w:cs="Arial"/>
            <w:color w:val="000000"/>
            <w:sz w:val="20"/>
            <w:szCs w:val="20"/>
          </w:rPr>
          <w:t xml:space="preserve"> curves indicate logistic fits to average behavioral performance, while vertical lines indicate the fit thresholds. </w:t>
        </w:r>
        <w:r>
          <w:rPr>
            <w:rFonts w:ascii="Arial" w:eastAsia="Times New Roman" w:hAnsi="Arial" w:cs="Arial"/>
            <w:color w:val="000000"/>
            <w:sz w:val="20"/>
            <w:szCs w:val="20"/>
          </w:rPr>
          <w:t>Dark solid</w:t>
        </w:r>
        <w:r w:rsidRPr="00E56240">
          <w:rPr>
            <w:rFonts w:ascii="Arial" w:eastAsia="Times New Roman" w:hAnsi="Arial" w:cs="Arial"/>
            <w:color w:val="000000"/>
            <w:sz w:val="20"/>
            <w:szCs w:val="20"/>
          </w:rPr>
          <w:t xml:space="preserve"> lines indicate fits and thresholds for the neural data. The dashed vertical line indicates chance performance.</w:t>
        </w:r>
        <w:r>
          <w:rPr>
            <w:rFonts w:ascii="Arial" w:eastAsia="Times New Roman" w:hAnsi="Arial" w:cs="Arial"/>
            <w:color w:val="000000"/>
            <w:sz w:val="20"/>
            <w:szCs w:val="20"/>
          </w:rPr>
          <w:t xml:space="preserve"> Shades of blue and red indicate averages over low and high contrast respectively.</w:t>
        </w:r>
      </w:ins>
    </w:p>
    <w:p w14:paraId="497BD12C" w14:textId="7117028D" w:rsidR="00A07D9A" w:rsidRPr="00E56240" w:rsidRDefault="00A07D9A" w:rsidP="00A07D9A">
      <w:pPr>
        <w:pStyle w:val="ListParagraph"/>
        <w:numPr>
          <w:ilvl w:val="0"/>
          <w:numId w:val="7"/>
        </w:numPr>
        <w:ind w:left="360"/>
        <w:jc w:val="both"/>
        <w:rPr>
          <w:ins w:id="436" w:author="Microsoft Office User" w:date="2021-05-11T14:53:00Z"/>
          <w:rFonts w:ascii="Arial" w:eastAsia="Times New Roman" w:hAnsi="Arial" w:cs="Arial"/>
          <w:b/>
          <w:bCs/>
          <w:color w:val="000000"/>
          <w:sz w:val="20"/>
          <w:szCs w:val="20"/>
        </w:rPr>
      </w:pPr>
      <w:ins w:id="437" w:author="Microsoft Office User" w:date="2021-05-11T14:53:00Z">
        <w:r w:rsidRPr="00E56240">
          <w:rPr>
            <w:rFonts w:ascii="Arial" w:eastAsia="Times New Roman" w:hAnsi="Arial" w:cs="Arial"/>
            <w:color w:val="000000"/>
            <w:sz w:val="20"/>
            <w:szCs w:val="20"/>
          </w:rPr>
          <w:t>Relationship between behavioral and neural thresholds. Each circle represents the average behavioral and neural threshold for each mouse for each contrast (as indicated by the circle fill color). Grey lines and shaded areas indicate the linear regression fit across contrasts, +- the 95% confidence interval. The solid black line indicates unity.</w:t>
        </w:r>
        <w:r>
          <w:rPr>
            <w:rFonts w:ascii="Arial" w:eastAsia="Times New Roman" w:hAnsi="Arial" w:cs="Arial"/>
            <w:color w:val="000000"/>
            <w:sz w:val="20"/>
            <w:szCs w:val="20"/>
          </w:rPr>
          <w:t xml:space="preserve"> Inset text indicates the significance of linear fits between all data points (black), low contrast data points only (blue), or high contrast data points only (red).</w:t>
        </w:r>
      </w:ins>
    </w:p>
    <w:p w14:paraId="2E145D67" w14:textId="16F4B6B8" w:rsidR="00A07D9A" w:rsidRPr="00A917F9" w:rsidRDefault="00A07D9A" w:rsidP="00A07D9A">
      <w:pPr>
        <w:pStyle w:val="ListParagraph"/>
        <w:numPr>
          <w:ilvl w:val="0"/>
          <w:numId w:val="7"/>
        </w:numPr>
        <w:ind w:left="360"/>
        <w:jc w:val="both"/>
        <w:rPr>
          <w:ins w:id="438" w:author="Microsoft Office User" w:date="2021-05-11T14:53:00Z"/>
          <w:rFonts w:ascii="Arial" w:eastAsia="Times New Roman" w:hAnsi="Arial" w:cs="Arial"/>
          <w:b/>
          <w:bCs/>
          <w:color w:val="000000"/>
          <w:sz w:val="20"/>
          <w:szCs w:val="20"/>
        </w:rPr>
      </w:pPr>
      <w:ins w:id="439" w:author="Microsoft Office User" w:date="2021-05-11T14:53:00Z">
        <w:r w:rsidRPr="00E56240">
          <w:rPr>
            <w:rFonts w:ascii="Arial" w:eastAsia="Times New Roman" w:hAnsi="Arial" w:cs="Arial"/>
            <w:color w:val="000000"/>
            <w:sz w:val="20"/>
            <w:szCs w:val="20"/>
          </w:rPr>
          <w:t xml:space="preserve">Relationship between behavioral and neural slopes. Appearance as in </w:t>
        </w:r>
        <w:r w:rsidRPr="00076498">
          <w:rPr>
            <w:rFonts w:ascii="Arial" w:eastAsia="Times New Roman" w:hAnsi="Arial" w:cs="Arial"/>
            <w:b/>
            <w:bCs/>
            <w:color w:val="000000"/>
            <w:sz w:val="20"/>
            <w:szCs w:val="20"/>
          </w:rPr>
          <w:t>g</w:t>
        </w:r>
        <w:r w:rsidRPr="00E56240">
          <w:rPr>
            <w:rFonts w:ascii="Arial" w:eastAsia="Times New Roman" w:hAnsi="Arial" w:cs="Arial"/>
            <w:color w:val="000000"/>
            <w:sz w:val="20"/>
            <w:szCs w:val="20"/>
          </w:rPr>
          <w:t>).</w:t>
        </w:r>
      </w:ins>
    </w:p>
    <w:p w14:paraId="5E4FF8C8" w14:textId="0446852A" w:rsidR="00A07D9A" w:rsidRPr="00A917F9" w:rsidRDefault="00A07D9A" w:rsidP="00A07D9A">
      <w:pPr>
        <w:pStyle w:val="ListParagraph"/>
        <w:numPr>
          <w:ilvl w:val="0"/>
          <w:numId w:val="7"/>
        </w:numPr>
        <w:ind w:left="360"/>
        <w:jc w:val="both"/>
        <w:rPr>
          <w:ins w:id="440" w:author="Microsoft Office User" w:date="2021-05-11T14:53:00Z"/>
          <w:rFonts w:ascii="Arial" w:eastAsia="Times New Roman" w:hAnsi="Arial" w:cs="Arial"/>
          <w:b/>
          <w:bCs/>
          <w:color w:val="000000"/>
          <w:sz w:val="20"/>
          <w:szCs w:val="20"/>
        </w:rPr>
      </w:pPr>
      <w:ins w:id="441" w:author="Microsoft Office User" w:date="2021-05-11T14:53:00Z">
        <w:r>
          <w:rPr>
            <w:rFonts w:ascii="Arial" w:eastAsia="Times New Roman" w:hAnsi="Arial" w:cs="Arial"/>
            <w:color w:val="000000"/>
            <w:sz w:val="20"/>
            <w:szCs w:val="20"/>
          </w:rPr>
          <w:t xml:space="preserve">Population decoder performance while varying contrast transition, and target timing relative to the transition (indicated by the dashed vertical black line at 0s). Ticks on the abscissa indicate average target time from the transition in milliseconds. Solid lines and circles indicate the percent correct performance of a target decoder after a switch low contrast (blue) or high contrast (red). </w:t>
        </w:r>
        <w:proofErr w:type="spellStart"/>
        <w:r>
          <w:rPr>
            <w:rFonts w:ascii="Arial" w:eastAsia="Times New Roman" w:hAnsi="Arial" w:cs="Arial"/>
            <w:color w:val="000000"/>
            <w:sz w:val="20"/>
            <w:szCs w:val="20"/>
          </w:rPr>
          <w:t>Errorbars</w:t>
        </w:r>
        <w:proofErr w:type="spellEnd"/>
        <w:r>
          <w:rPr>
            <w:rFonts w:ascii="Arial" w:eastAsia="Times New Roman" w:hAnsi="Arial" w:cs="Arial"/>
            <w:color w:val="000000"/>
            <w:sz w:val="20"/>
            <w:szCs w:val="20"/>
          </w:rPr>
          <w:t xml:space="preserve"> indicate S.E.M. 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ins>
    </w:p>
    <w:p w14:paraId="3D07EB9F" w14:textId="0BFFCE51" w:rsidR="00A07D9A" w:rsidRPr="00E56240" w:rsidRDefault="00A07D9A" w:rsidP="00A07D9A">
      <w:pPr>
        <w:pStyle w:val="ListParagraph"/>
        <w:numPr>
          <w:ilvl w:val="0"/>
          <w:numId w:val="7"/>
        </w:numPr>
        <w:ind w:left="360"/>
        <w:jc w:val="both"/>
        <w:rPr>
          <w:ins w:id="442" w:author="Microsoft Office User" w:date="2021-05-11T14:53:00Z"/>
          <w:rFonts w:ascii="Arial" w:eastAsia="Times New Roman" w:hAnsi="Arial" w:cs="Arial"/>
          <w:b/>
          <w:bCs/>
          <w:color w:val="000000"/>
          <w:sz w:val="20"/>
          <w:szCs w:val="20"/>
        </w:rPr>
      </w:pPr>
      <w:ins w:id="443" w:author="Microsoft Office User" w:date="2021-05-11T14:53:00Z">
        <w:r>
          <w:rPr>
            <w:rFonts w:ascii="Arial" w:eastAsia="Times New Roman"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ins>
    </w:p>
    <w:p w14:paraId="7FD20985" w14:textId="608A3606" w:rsidR="00A07D9A" w:rsidRDefault="00A07D9A">
      <w:pPr>
        <w:rPr>
          <w:ins w:id="444" w:author="Microsoft Office User" w:date="2021-05-11T14:52:00Z"/>
          <w:rFonts w:ascii="Arial" w:eastAsia="Times New Roman" w:hAnsi="Arial" w:cs="Arial"/>
          <w:color w:val="000000"/>
          <w:sz w:val="22"/>
          <w:szCs w:val="22"/>
        </w:rPr>
      </w:pPr>
      <w:ins w:id="445" w:author="Microsoft Office User" w:date="2021-05-11T14:52:00Z">
        <w:r>
          <w:rPr>
            <w:rFonts w:ascii="Arial" w:eastAsia="Times New Roman" w:hAnsi="Arial" w:cs="Arial"/>
            <w:color w:val="000000"/>
            <w:sz w:val="22"/>
            <w:szCs w:val="22"/>
          </w:rPr>
          <w:br w:type="page"/>
        </w:r>
      </w:ins>
    </w:p>
    <w:p w14:paraId="0676C42C" w14:textId="545F4B6D" w:rsidR="008F1DC2" w:rsidRPr="00821F36" w:rsidRDefault="00C0363D" w:rsidP="00821F36">
      <w:pPr>
        <w:jc w:val="both"/>
        <w:rPr>
          <w:rFonts w:ascii="Arial" w:eastAsia="Times New Roman" w:hAnsi="Arial" w:cs="Arial"/>
          <w:b/>
          <w:bCs/>
          <w:color w:val="000000"/>
          <w:sz w:val="20"/>
          <w:szCs w:val="20"/>
          <w:rPrChange w:id="446" w:author="Microsoft Office User" w:date="2021-05-17T14:43:00Z">
            <w:rPr>
              <w:rFonts w:ascii="Arial" w:eastAsia="Times New Roman" w:hAnsi="Arial" w:cs="Arial"/>
              <w:color w:val="000000"/>
              <w:sz w:val="22"/>
              <w:szCs w:val="22"/>
            </w:rPr>
          </w:rPrChange>
        </w:rPr>
        <w:pPrChange w:id="447" w:author="Microsoft Office User" w:date="2021-05-17T14:43:00Z">
          <w:pPr>
            <w:ind w:firstLine="720"/>
            <w:jc w:val="both"/>
          </w:pPr>
        </w:pPrChange>
      </w:pPr>
      <w:r>
        <w:rPr>
          <w:rFonts w:ascii="Arial" w:eastAsia="Times New Roman" w:hAnsi="Arial" w:cs="Arial"/>
          <w:color w:val="000000"/>
          <w:sz w:val="22"/>
          <w:szCs w:val="22"/>
        </w:rPr>
        <w:lastRenderedPageBreak/>
        <w:t xml:space="preserve">similarly affected by background contrast. </w:t>
      </w:r>
      <w:r w:rsidR="00384D55">
        <w:rPr>
          <w:rFonts w:ascii="Arial" w:eastAsia="Times New Roman" w:hAnsi="Arial" w:cs="Arial"/>
          <w:color w:val="000000"/>
          <w:sz w:val="22"/>
          <w:szCs w:val="22"/>
        </w:rPr>
        <w:t>Additionally, we find that across both contrasts there is a significant</w:t>
      </w:r>
      <w:ins w:id="448" w:author="Microsoft Office User" w:date="2021-05-11T10:23:00Z">
        <w:r w:rsidR="005130BC">
          <w:rPr>
            <w:rFonts w:ascii="Arial" w:eastAsia="Times New Roman" w:hAnsi="Arial" w:cs="Arial"/>
            <w:color w:val="000000"/>
            <w:sz w:val="22"/>
            <w:szCs w:val="22"/>
          </w:rPr>
          <w:t xml:space="preserve"> positive</w:t>
        </w:r>
      </w:ins>
      <w:r w:rsidR="00384D55">
        <w:rPr>
          <w:rFonts w:ascii="Arial" w:eastAsia="Times New Roman" w:hAnsi="Arial" w:cs="Arial"/>
          <w:color w:val="000000"/>
          <w:sz w:val="22"/>
          <w:szCs w:val="22"/>
        </w:rPr>
        <w:t xml:space="preserve"> relationship between </w:t>
      </w:r>
      <w:proofErr w:type="spellStart"/>
      <w:r w:rsidR="00384D55">
        <w:rPr>
          <w:rFonts w:ascii="Arial" w:eastAsia="Times New Roman" w:hAnsi="Arial" w:cs="Arial"/>
          <w:color w:val="000000"/>
          <w:sz w:val="22"/>
          <w:szCs w:val="22"/>
        </w:rPr>
        <w:t>neurometric</w:t>
      </w:r>
      <w:proofErr w:type="spellEnd"/>
      <w:r w:rsidR="00384D55">
        <w:rPr>
          <w:rFonts w:ascii="Arial" w:eastAsia="Times New Roman" w:hAnsi="Arial" w:cs="Arial"/>
          <w:color w:val="000000"/>
          <w:sz w:val="22"/>
          <w:szCs w:val="22"/>
        </w:rPr>
        <w:t xml:space="preserve"> and psychometric slopes (</w:t>
      </w:r>
      <w:r>
        <w:rPr>
          <w:rFonts w:ascii="Arial" w:eastAsia="Times New Roman" w:hAnsi="Arial" w:cs="Arial"/>
          <w:color w:val="000000"/>
          <w:sz w:val="22"/>
          <w:szCs w:val="22"/>
        </w:rPr>
        <w:t xml:space="preserve">single linear regression: </w:t>
      </w:r>
      <w:r w:rsidRPr="00C72113">
        <w:rPr>
          <w:rFonts w:ascii="Arial" w:eastAsia="Times New Roman" w:hAnsi="Arial" w:cs="Arial"/>
          <w:i/>
          <w:iCs/>
          <w:color w:val="000000"/>
          <w:sz w:val="22"/>
          <w:szCs w:val="22"/>
        </w:rPr>
        <w:t>F</w:t>
      </w:r>
      <w:r>
        <w:rPr>
          <w:rFonts w:ascii="Arial" w:eastAsia="Times New Roman" w:hAnsi="Arial" w:cs="Arial"/>
          <w:color w:val="000000"/>
          <w:sz w:val="22"/>
          <w:szCs w:val="22"/>
        </w:rPr>
        <w:t xml:space="preserve">(1,17) = 20.4, </w:t>
      </w:r>
      <w:r w:rsidRPr="00C72113">
        <w:rPr>
          <w:rFonts w:ascii="Arial" w:eastAsia="Times New Roman" w:hAnsi="Arial" w:cs="Arial"/>
          <w:i/>
          <w:iCs/>
          <w:color w:val="000000"/>
          <w:sz w:val="22"/>
          <w:szCs w:val="22"/>
        </w:rPr>
        <w:t>p</w:t>
      </w:r>
      <w:ins w:id="449" w:author="Microsoft Office User" w:date="2021-05-17T14:43:00Z">
        <w:r w:rsidR="00821F36">
          <w:rPr>
            <w:rFonts w:ascii="Arial" w:eastAsia="Times New Roman" w:hAnsi="Arial" w:cs="Arial"/>
            <w:b/>
            <w:bCs/>
            <w:color w:val="000000"/>
            <w:sz w:val="20"/>
            <w:szCs w:val="20"/>
          </w:rPr>
          <w:t xml:space="preserve"> </w:t>
        </w:r>
      </w:ins>
      <w:del w:id="450" w:author="Microsoft Office User" w:date="2021-05-17T14:43:00Z">
        <w:r w:rsidDel="00821F36">
          <w:rPr>
            <w:rFonts w:ascii="Arial" w:eastAsia="Times New Roman" w:hAnsi="Arial" w:cs="Arial"/>
            <w:color w:val="000000"/>
            <w:sz w:val="22"/>
            <w:szCs w:val="22"/>
          </w:rPr>
          <w:delText xml:space="preserve"> </w:delText>
        </w:r>
      </w:del>
      <w:r>
        <w:rPr>
          <w:rFonts w:ascii="Arial" w:eastAsia="Times New Roman" w:hAnsi="Arial" w:cs="Arial"/>
          <w:color w:val="000000"/>
          <w:sz w:val="22"/>
          <w:szCs w:val="22"/>
        </w:rPr>
        <w:t xml:space="preserve">&lt; 0.001,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Pr>
          <w:rFonts w:ascii="Arial" w:eastAsia="Times New Roman" w:hAnsi="Arial" w:cs="Arial"/>
          <w:color w:val="000000"/>
          <w:sz w:val="22"/>
          <w:szCs w:val="22"/>
        </w:rPr>
        <w:t>= 0.52</w:t>
      </w:r>
      <w:r w:rsidR="005D7786">
        <w:rPr>
          <w:rFonts w:ascii="Arial" w:eastAsia="Times New Roman" w:hAnsi="Arial" w:cs="Arial"/>
          <w:color w:val="000000"/>
          <w:sz w:val="22"/>
          <w:szCs w:val="22"/>
        </w:rPr>
        <w:t>, Figure 4h</w:t>
      </w:r>
      <w:r w:rsidR="00384D55">
        <w:rPr>
          <w:rFonts w:ascii="Arial" w:eastAsia="Times New Roman" w:hAnsi="Arial" w:cs="Arial"/>
          <w:color w:val="000000"/>
          <w:sz w:val="22"/>
          <w:szCs w:val="22"/>
        </w:rPr>
        <w:t>)</w:t>
      </w:r>
      <w:ins w:id="451" w:author="Microsoft Office User" w:date="2021-05-11T10:23:00Z">
        <w:r w:rsidR="005130BC">
          <w:rPr>
            <w:rFonts w:ascii="Arial" w:eastAsia="Times New Roman" w:hAnsi="Arial" w:cs="Arial"/>
            <w:color w:val="000000"/>
            <w:sz w:val="22"/>
            <w:szCs w:val="22"/>
          </w:rPr>
          <w:t>,</w:t>
        </w:r>
      </w:ins>
      <w:del w:id="452" w:author="Microsoft Office User" w:date="2021-05-11T10:23:00Z">
        <w:r w:rsidR="00384D55" w:rsidDel="005130BC">
          <w:rPr>
            <w:rFonts w:ascii="Arial" w:eastAsia="Times New Roman" w:hAnsi="Arial" w:cs="Arial"/>
            <w:color w:val="000000"/>
            <w:sz w:val="22"/>
            <w:szCs w:val="22"/>
          </w:rPr>
          <w:delText>,</w:delText>
        </w:r>
      </w:del>
      <w:r w:rsidR="00384D55">
        <w:rPr>
          <w:rFonts w:ascii="Arial" w:eastAsia="Times New Roman" w:hAnsi="Arial" w:cs="Arial"/>
          <w:color w:val="000000"/>
          <w:sz w:val="22"/>
          <w:szCs w:val="22"/>
        </w:rPr>
        <w:t xml:space="preserve"> </w:t>
      </w:r>
      <w:r w:rsidR="005D7786">
        <w:rPr>
          <w:rFonts w:ascii="Arial" w:eastAsia="Times New Roman" w:hAnsi="Arial" w:cs="Arial"/>
          <w:color w:val="000000"/>
          <w:sz w:val="22"/>
          <w:szCs w:val="22"/>
        </w:rPr>
        <w:t>with a significant relationship within high contrast</w:t>
      </w:r>
      <w:r w:rsidR="00384D55">
        <w:rPr>
          <w:rFonts w:ascii="Arial" w:eastAsia="Times New Roman" w:hAnsi="Arial" w:cs="Arial"/>
          <w:color w:val="000000"/>
          <w:sz w:val="22"/>
          <w:szCs w:val="22"/>
        </w:rPr>
        <w:t xml:space="preserve"> (</w:t>
      </w:r>
      <w:r w:rsidR="009E0C9F" w:rsidRPr="00C72113">
        <w:rPr>
          <w:rFonts w:ascii="Arial" w:eastAsia="Times New Roman" w:hAnsi="Arial" w:cs="Arial"/>
          <w:i/>
          <w:iCs/>
          <w:color w:val="000000"/>
          <w:sz w:val="22"/>
          <w:szCs w:val="22"/>
        </w:rPr>
        <w:t>F</w:t>
      </w:r>
      <w:r w:rsidR="009E0C9F">
        <w:rPr>
          <w:rFonts w:ascii="Arial" w:eastAsia="Times New Roman" w:hAnsi="Arial" w:cs="Arial"/>
          <w:color w:val="000000"/>
          <w:sz w:val="22"/>
          <w:szCs w:val="22"/>
        </w:rPr>
        <w:t xml:space="preserve">(1,9) = 7.07, </w:t>
      </w:r>
      <w:r w:rsidR="009E0C9F" w:rsidRPr="00C72113">
        <w:rPr>
          <w:rFonts w:ascii="Arial" w:eastAsia="Times New Roman" w:hAnsi="Arial" w:cs="Arial"/>
          <w:i/>
          <w:iCs/>
          <w:color w:val="000000"/>
          <w:sz w:val="22"/>
          <w:szCs w:val="22"/>
        </w:rPr>
        <w:t>p</w:t>
      </w:r>
      <w:r w:rsidR="009E0C9F">
        <w:rPr>
          <w:rFonts w:ascii="Arial" w:eastAsia="Times New Roman" w:hAnsi="Arial" w:cs="Arial"/>
          <w:color w:val="000000"/>
          <w:sz w:val="22"/>
          <w:szCs w:val="22"/>
        </w:rPr>
        <w:t xml:space="preserve"> = 0.038,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sidR="009E0C9F">
        <w:rPr>
          <w:rFonts w:ascii="Arial" w:eastAsia="Times New Roman" w:hAnsi="Arial" w:cs="Arial"/>
          <w:color w:val="000000"/>
          <w:sz w:val="22"/>
          <w:szCs w:val="22"/>
        </w:rPr>
        <w:t>= 0.46</w:t>
      </w:r>
      <w:r w:rsidR="00384D55">
        <w:rPr>
          <w:rFonts w:ascii="Arial" w:eastAsia="Times New Roman" w:hAnsi="Arial" w:cs="Arial"/>
          <w:color w:val="000000"/>
          <w:sz w:val="22"/>
          <w:szCs w:val="22"/>
        </w:rPr>
        <w:t>)</w:t>
      </w:r>
      <w:r w:rsidR="005D7786">
        <w:rPr>
          <w:rFonts w:ascii="Arial" w:eastAsia="Times New Roman" w:hAnsi="Arial" w:cs="Arial"/>
          <w:color w:val="000000"/>
          <w:sz w:val="22"/>
          <w:szCs w:val="22"/>
        </w:rPr>
        <w:t>, and a marginally significant relationship in low contrast (</w:t>
      </w:r>
      <w:r>
        <w:rPr>
          <w:rFonts w:ascii="Arial" w:eastAsia="Times New Roman" w:hAnsi="Arial" w:cs="Arial"/>
          <w:color w:val="000000"/>
          <w:sz w:val="22"/>
          <w:szCs w:val="22"/>
        </w:rPr>
        <w:t xml:space="preserve">single linear regression: </w:t>
      </w:r>
      <w:r w:rsidRPr="00C72113">
        <w:rPr>
          <w:rFonts w:ascii="Arial" w:eastAsia="Times New Roman" w:hAnsi="Arial" w:cs="Arial"/>
          <w:i/>
          <w:iCs/>
          <w:color w:val="000000"/>
          <w:sz w:val="22"/>
          <w:szCs w:val="22"/>
        </w:rPr>
        <w:t>F</w:t>
      </w:r>
      <w:r>
        <w:rPr>
          <w:rFonts w:ascii="Arial" w:eastAsia="Times New Roman" w:hAnsi="Arial" w:cs="Arial"/>
          <w:color w:val="000000"/>
          <w:sz w:val="22"/>
          <w:szCs w:val="22"/>
        </w:rPr>
        <w:t>(1,</w:t>
      </w:r>
      <w:r w:rsidR="009E0C9F">
        <w:rPr>
          <w:rFonts w:ascii="Arial" w:eastAsia="Times New Roman" w:hAnsi="Arial" w:cs="Arial"/>
          <w:color w:val="000000"/>
          <w:sz w:val="22"/>
          <w:szCs w:val="22"/>
        </w:rPr>
        <w:t>9</w:t>
      </w:r>
      <w:r>
        <w:rPr>
          <w:rFonts w:ascii="Arial" w:eastAsia="Times New Roman" w:hAnsi="Arial" w:cs="Arial"/>
          <w:color w:val="000000"/>
          <w:sz w:val="22"/>
          <w:szCs w:val="22"/>
        </w:rPr>
        <w:t xml:space="preserve">) = 3.93, </w:t>
      </w:r>
      <w:r w:rsidRPr="00C72113">
        <w:rPr>
          <w:rFonts w:ascii="Arial" w:eastAsia="Times New Roman" w:hAnsi="Arial" w:cs="Arial"/>
          <w:i/>
          <w:iCs/>
          <w:color w:val="000000"/>
          <w:sz w:val="22"/>
          <w:szCs w:val="22"/>
        </w:rPr>
        <w:t>p</w:t>
      </w:r>
      <w:r>
        <w:rPr>
          <w:rFonts w:ascii="Arial" w:eastAsia="Times New Roman" w:hAnsi="Arial" w:cs="Arial"/>
          <w:color w:val="000000"/>
          <w:sz w:val="22"/>
          <w:szCs w:val="22"/>
        </w:rPr>
        <w:t xml:space="preserve"> = 0.0</w:t>
      </w:r>
      <w:r w:rsidR="009E0C9F">
        <w:rPr>
          <w:rFonts w:ascii="Arial" w:eastAsia="Times New Roman" w:hAnsi="Arial" w:cs="Arial"/>
          <w:color w:val="000000"/>
          <w:sz w:val="22"/>
          <w:szCs w:val="22"/>
        </w:rPr>
        <w:t>79</w:t>
      </w:r>
      <w:r>
        <w:rPr>
          <w:rFonts w:ascii="Arial" w:eastAsia="Times New Roman" w:hAnsi="Arial" w:cs="Arial"/>
          <w:color w:val="000000"/>
          <w:sz w:val="22"/>
          <w:szCs w:val="22"/>
        </w:rPr>
        <w:t xml:space="preserve">, </w:t>
      </w:r>
      <w:r w:rsidR="002D4145" w:rsidRPr="004E703E">
        <w:rPr>
          <w:rFonts w:ascii="Arial" w:eastAsia="Times New Roman" w:hAnsi="Arial" w:cs="Arial"/>
          <w:i/>
          <w:iCs/>
          <w:color w:val="000000"/>
          <w:sz w:val="22"/>
          <w:szCs w:val="22"/>
        </w:rPr>
        <w:t>R</w:t>
      </w:r>
      <w:r w:rsidR="002D4145" w:rsidRPr="004E703E">
        <w:rPr>
          <w:rFonts w:ascii="Arial" w:eastAsia="Times New Roman" w:hAnsi="Arial" w:cs="Arial"/>
          <w:i/>
          <w:iCs/>
          <w:color w:val="000000"/>
          <w:sz w:val="22"/>
          <w:szCs w:val="22"/>
          <w:vertAlign w:val="superscript"/>
        </w:rPr>
        <w:t>2</w:t>
      </w:r>
      <w:r w:rsidR="002D4145">
        <w:rPr>
          <w:rFonts w:ascii="Arial" w:eastAsia="Times New Roman" w:hAnsi="Arial" w:cs="Arial"/>
          <w:color w:val="000000"/>
          <w:sz w:val="22"/>
          <w:szCs w:val="22"/>
        </w:rPr>
        <w:t xml:space="preserve"> </w:t>
      </w:r>
      <w:r>
        <w:rPr>
          <w:rFonts w:ascii="Arial" w:eastAsia="Times New Roman" w:hAnsi="Arial" w:cs="Arial"/>
          <w:color w:val="000000"/>
          <w:sz w:val="22"/>
          <w:szCs w:val="22"/>
        </w:rPr>
        <w:t>= 0.23</w:t>
      </w:r>
      <w:r w:rsidR="005D7786">
        <w:rPr>
          <w:rFonts w:ascii="Arial" w:eastAsia="Times New Roman" w:hAnsi="Arial" w:cs="Arial"/>
          <w:color w:val="000000"/>
          <w:sz w:val="22"/>
          <w:szCs w:val="22"/>
        </w:rPr>
        <w:t>)</w:t>
      </w:r>
      <w:r w:rsidR="00384D55">
        <w:rPr>
          <w:rFonts w:ascii="Arial" w:eastAsia="Times New Roman" w:hAnsi="Arial" w:cs="Arial"/>
          <w:color w:val="000000"/>
          <w:sz w:val="22"/>
          <w:szCs w:val="22"/>
        </w:rPr>
        <w:t>.</w:t>
      </w:r>
      <w:r w:rsidR="009E0C9F">
        <w:rPr>
          <w:rFonts w:ascii="Arial" w:eastAsia="Times New Roman" w:hAnsi="Arial" w:cs="Arial"/>
          <w:color w:val="000000"/>
          <w:sz w:val="22"/>
          <w:szCs w:val="22"/>
        </w:rPr>
        <w:t xml:space="preserve"> We examined whether </w:t>
      </w:r>
      <w:proofErr w:type="spellStart"/>
      <w:r w:rsidR="009E0C9F">
        <w:rPr>
          <w:rFonts w:ascii="Arial" w:eastAsia="Times New Roman" w:hAnsi="Arial" w:cs="Arial"/>
          <w:color w:val="000000"/>
          <w:sz w:val="22"/>
          <w:szCs w:val="22"/>
        </w:rPr>
        <w:t>neurometric</w:t>
      </w:r>
      <w:proofErr w:type="spellEnd"/>
      <w:r w:rsidR="009E0C9F">
        <w:rPr>
          <w:rFonts w:ascii="Arial" w:eastAsia="Times New Roman" w:hAnsi="Arial" w:cs="Arial"/>
          <w:color w:val="000000"/>
          <w:sz w:val="22"/>
          <w:szCs w:val="22"/>
        </w:rPr>
        <w:t xml:space="preserve"> and psychometric slopes using a two-way ANOVA, as described above, and found a significant main effect of slope measure (</w:t>
      </w:r>
      <w:r w:rsidR="009E0C9F" w:rsidRPr="00C72113">
        <w:rPr>
          <w:rFonts w:ascii="Arial" w:eastAsia="Times New Roman" w:hAnsi="Arial" w:cs="Arial"/>
          <w:i/>
          <w:iCs/>
          <w:color w:val="000000"/>
          <w:sz w:val="22"/>
          <w:szCs w:val="22"/>
        </w:rPr>
        <w:t>F</w:t>
      </w:r>
      <w:r w:rsidR="009E0C9F">
        <w:rPr>
          <w:rFonts w:ascii="Arial" w:eastAsia="Times New Roman" w:hAnsi="Arial" w:cs="Arial"/>
          <w:color w:val="000000"/>
          <w:sz w:val="22"/>
          <w:szCs w:val="22"/>
        </w:rPr>
        <w:t xml:space="preserve">(1) = 5.88, </w:t>
      </w:r>
      <w:r w:rsidR="009E0C9F" w:rsidRPr="00C72113">
        <w:rPr>
          <w:rFonts w:ascii="Arial" w:eastAsia="Times New Roman" w:hAnsi="Arial" w:cs="Arial"/>
          <w:i/>
          <w:iCs/>
          <w:color w:val="000000"/>
          <w:sz w:val="22"/>
          <w:szCs w:val="22"/>
        </w:rPr>
        <w:t>p</w:t>
      </w:r>
      <w:r w:rsidR="009E0C9F">
        <w:rPr>
          <w:rFonts w:ascii="Arial" w:eastAsia="Times New Roman" w:hAnsi="Arial" w:cs="Arial"/>
          <w:color w:val="000000"/>
          <w:sz w:val="22"/>
          <w:szCs w:val="22"/>
        </w:rPr>
        <w:t xml:space="preserve"> = 0.021) and contrast (</w:t>
      </w:r>
      <w:r w:rsidR="009E0C9F" w:rsidRPr="00C72113">
        <w:rPr>
          <w:rFonts w:ascii="Arial" w:eastAsia="Times New Roman" w:hAnsi="Arial" w:cs="Arial"/>
          <w:i/>
          <w:iCs/>
          <w:color w:val="000000"/>
          <w:sz w:val="22"/>
          <w:szCs w:val="22"/>
        </w:rPr>
        <w:t>F</w:t>
      </w:r>
      <w:r w:rsidR="009E0C9F">
        <w:rPr>
          <w:rFonts w:ascii="Arial" w:eastAsia="Times New Roman" w:hAnsi="Arial" w:cs="Arial"/>
          <w:color w:val="000000"/>
          <w:sz w:val="22"/>
          <w:szCs w:val="22"/>
        </w:rPr>
        <w:t xml:space="preserve">(1) = 8.31, </w:t>
      </w:r>
      <w:r w:rsidR="009E0C9F" w:rsidRPr="00C72113">
        <w:rPr>
          <w:rFonts w:ascii="Arial" w:eastAsia="Times New Roman" w:hAnsi="Arial" w:cs="Arial"/>
          <w:i/>
          <w:iCs/>
          <w:color w:val="000000"/>
          <w:sz w:val="22"/>
          <w:szCs w:val="22"/>
        </w:rPr>
        <w:t>p</w:t>
      </w:r>
      <w:r w:rsidR="009E0C9F">
        <w:rPr>
          <w:rFonts w:ascii="Arial" w:eastAsia="Times New Roman" w:hAnsi="Arial" w:cs="Arial"/>
          <w:color w:val="000000"/>
          <w:sz w:val="22"/>
          <w:szCs w:val="22"/>
        </w:rPr>
        <w:t xml:space="preserve"> = 0.007). Post-hoc testing revealed that psychometric slopes were significantly steeper than </w:t>
      </w:r>
      <w:proofErr w:type="spellStart"/>
      <w:r w:rsidR="009E0C9F">
        <w:rPr>
          <w:rFonts w:ascii="Arial" w:eastAsia="Times New Roman" w:hAnsi="Arial" w:cs="Arial"/>
          <w:color w:val="000000"/>
          <w:sz w:val="22"/>
          <w:szCs w:val="22"/>
        </w:rPr>
        <w:t>neurometric</w:t>
      </w:r>
      <w:proofErr w:type="spellEnd"/>
      <w:r w:rsidR="009E0C9F">
        <w:rPr>
          <w:rFonts w:ascii="Arial" w:eastAsia="Times New Roman" w:hAnsi="Arial" w:cs="Arial"/>
          <w:color w:val="000000"/>
          <w:sz w:val="22"/>
          <w:szCs w:val="22"/>
        </w:rPr>
        <w:t xml:space="preserve"> slopes (</w:t>
      </w:r>
      <w:r w:rsidR="009E0C9F">
        <w:rPr>
          <w:rFonts w:ascii="Arial" w:eastAsia="Times New Roman" w:hAnsi="Arial" w:cs="Arial"/>
          <w:b/>
          <w:bCs/>
          <w:color w:val="000000"/>
          <w:sz w:val="22"/>
          <w:szCs w:val="22"/>
        </w:rPr>
        <w:t>DO POST HOC TESTING</w:t>
      </w:r>
      <w:r w:rsidR="009E0C9F">
        <w:rPr>
          <w:rFonts w:ascii="Arial" w:eastAsia="Times New Roman" w:hAnsi="Arial" w:cs="Arial"/>
          <w:color w:val="000000"/>
          <w:sz w:val="22"/>
          <w:szCs w:val="22"/>
        </w:rPr>
        <w:t>).</w:t>
      </w:r>
      <w:ins w:id="453" w:author="Microsoft Office User" w:date="2021-05-11T10:23:00Z">
        <w:r w:rsidR="005130BC">
          <w:rPr>
            <w:rFonts w:ascii="Arial" w:eastAsia="Times New Roman" w:hAnsi="Arial" w:cs="Arial"/>
            <w:color w:val="000000"/>
            <w:sz w:val="22"/>
            <w:szCs w:val="22"/>
          </w:rPr>
          <w:t xml:space="preserve"> </w:t>
        </w:r>
      </w:ins>
      <w:ins w:id="454" w:author="Microsoft Office User" w:date="2021-05-11T10:24:00Z">
        <w:r w:rsidR="005130BC">
          <w:rPr>
            <w:rFonts w:ascii="Arial" w:eastAsia="Times New Roman" w:hAnsi="Arial" w:cs="Arial"/>
            <w:color w:val="000000"/>
            <w:sz w:val="22"/>
            <w:szCs w:val="22"/>
          </w:rPr>
          <w:t xml:space="preserve">Taken together, these results demonstrate that </w:t>
        </w:r>
        <w:proofErr w:type="spellStart"/>
        <w:r w:rsidR="005130BC">
          <w:rPr>
            <w:rFonts w:ascii="Arial" w:eastAsia="Times New Roman" w:hAnsi="Arial" w:cs="Arial"/>
            <w:color w:val="000000"/>
            <w:sz w:val="22"/>
            <w:szCs w:val="22"/>
          </w:rPr>
          <w:t>neurometric</w:t>
        </w:r>
        <w:proofErr w:type="spellEnd"/>
        <w:r w:rsidR="005130BC">
          <w:rPr>
            <w:rFonts w:ascii="Arial" w:eastAsia="Times New Roman" w:hAnsi="Arial" w:cs="Arial"/>
            <w:color w:val="000000"/>
            <w:sz w:val="22"/>
            <w:szCs w:val="22"/>
          </w:rPr>
          <w:t xml:space="preserve"> and psychometric functions are both affected by contrast in similar ways, and that individual variation in</w:t>
        </w:r>
      </w:ins>
      <w:ins w:id="455" w:author="Microsoft Office User" w:date="2021-05-11T10:25:00Z">
        <w:r w:rsidR="005130BC">
          <w:rPr>
            <w:rFonts w:ascii="Arial" w:eastAsia="Times New Roman" w:hAnsi="Arial" w:cs="Arial"/>
            <w:color w:val="000000"/>
            <w:sz w:val="22"/>
            <w:szCs w:val="22"/>
          </w:rPr>
          <w:t xml:space="preserve"> psychometric performance is predicted by population activity in auditory, independently of the effect of contrast.</w:t>
        </w:r>
      </w:ins>
    </w:p>
    <w:p w14:paraId="15508DD9" w14:textId="5C074588" w:rsidR="00384D55" w:rsidRPr="008F1DC2" w:rsidRDefault="00384D55" w:rsidP="000A7884">
      <w:pPr>
        <w:ind w:firstLine="720"/>
        <w:jc w:val="both"/>
        <w:rPr>
          <w:rFonts w:ascii="Arial" w:eastAsia="Times New Roman" w:hAnsi="Arial" w:cs="Arial"/>
          <w:color w:val="000000"/>
          <w:sz w:val="22"/>
          <w:szCs w:val="22"/>
        </w:rPr>
      </w:pPr>
    </w:p>
    <w:p w14:paraId="4E5E8AB5" w14:textId="121C39FD" w:rsidR="008F1DC2" w:rsidRDefault="00384D55" w:rsidP="000A7884">
      <w:pPr>
        <w:jc w:val="both"/>
        <w:rPr>
          <w:rFonts w:ascii="Arial" w:eastAsia="Times New Roman" w:hAnsi="Arial" w:cs="Arial"/>
          <w:i/>
          <w:iCs/>
          <w:color w:val="000000"/>
          <w:sz w:val="22"/>
          <w:szCs w:val="22"/>
        </w:rPr>
      </w:pPr>
      <w:r>
        <w:rPr>
          <w:rFonts w:ascii="Arial" w:eastAsia="Times New Roman" w:hAnsi="Arial" w:cs="Arial"/>
          <w:i/>
          <w:iCs/>
          <w:color w:val="000000"/>
          <w:sz w:val="22"/>
          <w:szCs w:val="22"/>
        </w:rPr>
        <w:t>Cortical gain tracks individual behavioral performance.</w:t>
      </w:r>
    </w:p>
    <w:p w14:paraId="403B54B5" w14:textId="1C91808C" w:rsidR="00435193" w:rsidRPr="00E56240" w:rsidRDefault="00384D55" w:rsidP="005D7786">
      <w:pPr>
        <w:jc w:val="both"/>
        <w:rPr>
          <w:rFonts w:ascii="Arial" w:eastAsia="Times New Roman" w:hAnsi="Arial" w:cs="Arial"/>
          <w:color w:val="000000"/>
          <w:sz w:val="20"/>
          <w:szCs w:val="20"/>
        </w:rPr>
      </w:pPr>
      <w:r>
        <w:rPr>
          <w:rFonts w:ascii="Arial" w:eastAsia="Times New Roman" w:hAnsi="Arial" w:cs="Arial"/>
          <w:color w:val="000000"/>
          <w:sz w:val="22"/>
          <w:szCs w:val="22"/>
        </w:rPr>
        <w:tab/>
        <w:t xml:space="preserve">Our behavioral results and model provide strong evidence that gain control in the auditory system shapes patterns of behavioral performance. </w:t>
      </w:r>
      <w:r w:rsidR="00D60E7B">
        <w:rPr>
          <w:rFonts w:ascii="Arial" w:eastAsia="Times New Roman" w:hAnsi="Arial" w:cs="Arial"/>
          <w:color w:val="000000"/>
          <w:sz w:val="22"/>
          <w:szCs w:val="22"/>
        </w:rPr>
        <w:t>To more directly assess the role of gain control in auditory cortex in shapin</w:t>
      </w:r>
      <w:r w:rsidR="005D7786">
        <w:rPr>
          <w:rFonts w:ascii="Arial" w:eastAsia="Times New Roman" w:hAnsi="Arial" w:cs="Arial"/>
          <w:color w:val="000000"/>
          <w:sz w:val="22"/>
          <w:szCs w:val="22"/>
        </w:rPr>
        <w:t xml:space="preserve">g </w:t>
      </w:r>
    </w:p>
    <w:p w14:paraId="37636193" w14:textId="06C99EBF" w:rsidR="00D60E7B" w:rsidRDefault="00D60E7B"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behavior, we leveraged the design of our background sounds to estimate the gain of cortical neurons using a generalized-linear-nonlinear model (</w:t>
      </w:r>
      <w:proofErr w:type="spellStart"/>
      <w:r>
        <w:rPr>
          <w:rFonts w:ascii="Arial" w:eastAsia="Times New Roman" w:hAnsi="Arial" w:cs="Arial"/>
          <w:color w:val="000000"/>
          <w:sz w:val="22"/>
          <w:szCs w:val="22"/>
        </w:rPr>
        <w:t>gLN</w:t>
      </w:r>
      <w:proofErr w:type="spellEnd"/>
      <w:r>
        <w:rPr>
          <w:rFonts w:ascii="Arial" w:eastAsia="Times New Roman" w:hAnsi="Arial" w:cs="Arial"/>
          <w:color w:val="000000"/>
          <w:sz w:val="22"/>
          <w:szCs w:val="22"/>
        </w:rPr>
        <w:t xml:space="preserve">). Briefly, we estimated the spectrotemporal receptive fields (STRFs) of individual cortical neurons using generalized linear regression and convolved them with the stimulus spectrogram to generate linear predictions of cortical activity (Figure 5a, panels 1-3). We could then compare the linear prediction to the observed firing rate elicited by the background to </w:t>
      </w:r>
      <w:ins w:id="456" w:author="Microsoft Office User" w:date="2021-05-17T12:59:00Z">
        <w:r w:rsidR="00043363">
          <w:rPr>
            <w:rFonts w:ascii="Arial" w:eastAsia="Times New Roman" w:hAnsi="Arial" w:cs="Arial"/>
            <w:color w:val="000000"/>
            <w:sz w:val="22"/>
            <w:szCs w:val="22"/>
          </w:rPr>
          <w:t xml:space="preserve">estimate neural gain control by </w:t>
        </w:r>
      </w:ins>
      <w:del w:id="457" w:author="Microsoft Office User" w:date="2021-05-17T12:59:00Z">
        <w:r w:rsidDel="00043363">
          <w:rPr>
            <w:rFonts w:ascii="Arial" w:eastAsia="Times New Roman" w:hAnsi="Arial" w:cs="Arial"/>
            <w:color w:val="000000"/>
            <w:sz w:val="22"/>
            <w:szCs w:val="22"/>
          </w:rPr>
          <w:delText xml:space="preserve">estimate </w:delText>
        </w:r>
      </w:del>
      <w:ins w:id="458" w:author="Microsoft Office User" w:date="2021-05-17T12:59:00Z">
        <w:r w:rsidR="00043363">
          <w:rPr>
            <w:rFonts w:ascii="Arial" w:eastAsia="Times New Roman" w:hAnsi="Arial" w:cs="Arial"/>
            <w:color w:val="000000"/>
            <w:sz w:val="22"/>
            <w:szCs w:val="22"/>
          </w:rPr>
          <w:t>fitting</w:t>
        </w:r>
        <w:r w:rsidR="00043363">
          <w:rPr>
            <w:rFonts w:ascii="Arial" w:eastAsia="Times New Roman" w:hAnsi="Arial" w:cs="Arial"/>
            <w:color w:val="000000"/>
            <w:sz w:val="22"/>
            <w:szCs w:val="22"/>
          </w:rPr>
          <w:t xml:space="preserve"> </w:t>
        </w:r>
      </w:ins>
      <w:r>
        <w:rPr>
          <w:rFonts w:ascii="Arial" w:eastAsia="Times New Roman" w:hAnsi="Arial" w:cs="Arial"/>
          <w:color w:val="000000"/>
          <w:sz w:val="22"/>
          <w:szCs w:val="22"/>
        </w:rPr>
        <w:t>the nonlinearity of each neuron in high and low contrast (</w:t>
      </w:r>
      <w:ins w:id="459" w:author="Microsoft Office User" w:date="2021-05-17T12:59:00Z">
        <w:r w:rsidR="00043363">
          <w:rPr>
            <w:rFonts w:ascii="Arial" w:eastAsia="Times New Roman" w:hAnsi="Arial" w:cs="Arial"/>
            <w:color w:val="000000"/>
            <w:sz w:val="22"/>
            <w:szCs w:val="22"/>
          </w:rPr>
          <w:t xml:space="preserve">GC model, </w:t>
        </w:r>
      </w:ins>
      <w:r>
        <w:rPr>
          <w:rFonts w:ascii="Arial" w:eastAsia="Times New Roman" w:hAnsi="Arial" w:cs="Arial"/>
          <w:color w:val="000000"/>
          <w:sz w:val="22"/>
          <w:szCs w:val="22"/>
        </w:rPr>
        <w:t>Figure 5a, panel 4).</w:t>
      </w:r>
      <w:ins w:id="460" w:author="Microsoft Office User" w:date="2021-05-17T12:59:00Z">
        <w:r w:rsidR="00043363">
          <w:rPr>
            <w:rFonts w:ascii="Arial" w:eastAsia="Times New Roman" w:hAnsi="Arial" w:cs="Arial"/>
            <w:color w:val="000000"/>
            <w:sz w:val="22"/>
            <w:szCs w:val="22"/>
          </w:rPr>
          <w:t xml:space="preserve"> For comparison, each neuron was fit in a similar fashion using </w:t>
        </w:r>
      </w:ins>
      <w:ins w:id="461" w:author="Microsoft Office User" w:date="2021-05-17T14:44:00Z">
        <w:r w:rsidR="00821F36">
          <w:rPr>
            <w:rFonts w:ascii="Arial" w:eastAsia="Times New Roman" w:hAnsi="Arial" w:cs="Arial"/>
            <w:color w:val="000000"/>
            <w:sz w:val="22"/>
            <w:szCs w:val="22"/>
          </w:rPr>
          <w:t>a single,</w:t>
        </w:r>
      </w:ins>
      <w:ins w:id="462" w:author="Microsoft Office User" w:date="2021-05-17T12:59:00Z">
        <w:r w:rsidR="00043363">
          <w:rPr>
            <w:rFonts w:ascii="Arial" w:eastAsia="Times New Roman" w:hAnsi="Arial" w:cs="Arial"/>
            <w:color w:val="000000"/>
            <w:sz w:val="22"/>
            <w:szCs w:val="22"/>
          </w:rPr>
          <w:t xml:space="preserve"> static nonlinearity (static model, Figure 5</w:t>
        </w:r>
      </w:ins>
      <w:ins w:id="463" w:author="Microsoft Office User" w:date="2021-05-17T13:00:00Z">
        <w:r w:rsidR="00043363">
          <w:rPr>
            <w:rFonts w:ascii="Arial" w:eastAsia="Times New Roman" w:hAnsi="Arial" w:cs="Arial"/>
            <w:color w:val="000000"/>
            <w:sz w:val="22"/>
            <w:szCs w:val="22"/>
          </w:rPr>
          <w:t>a, panel 4).</w:t>
        </w:r>
      </w:ins>
      <w:r>
        <w:rPr>
          <w:rFonts w:ascii="Arial" w:eastAsia="Times New Roman" w:hAnsi="Arial" w:cs="Arial"/>
          <w:color w:val="000000"/>
          <w:sz w:val="22"/>
          <w:szCs w:val="22"/>
        </w:rPr>
        <w:t xml:space="preserve"> This modeling strategy allowed us to estimate cortical gain during different periods in the task, and assess how gain is related to behavioral performance.</w:t>
      </w:r>
    </w:p>
    <w:p w14:paraId="7AA310EB" w14:textId="13AD73A1" w:rsidR="002F191E" w:rsidRDefault="00D60E7B"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r>
      <w:ins w:id="464" w:author="Microsoft Office User" w:date="2021-05-17T13:01:00Z">
        <w:r w:rsidR="00324B86">
          <w:rPr>
            <w:rFonts w:ascii="Arial" w:eastAsia="Times New Roman" w:hAnsi="Arial" w:cs="Arial"/>
            <w:color w:val="000000"/>
            <w:sz w:val="22"/>
            <w:szCs w:val="22"/>
          </w:rPr>
          <w:t xml:space="preserve">Figure 5b-d demonstrates a representative neuron recorded during </w:t>
        </w:r>
        <w:proofErr w:type="spellStart"/>
        <w:r w:rsidR="00324B86">
          <w:rPr>
            <w:rFonts w:ascii="Arial" w:eastAsia="Times New Roman" w:hAnsi="Arial" w:cs="Arial"/>
            <w:color w:val="000000"/>
            <w:sz w:val="22"/>
            <w:szCs w:val="22"/>
          </w:rPr>
          <w:t xml:space="preserve">behavior. </w:t>
        </w:r>
      </w:ins>
      <w:proofErr w:type="spellEnd"/>
      <w:ins w:id="465" w:author="Microsoft Office User" w:date="2021-05-17T13:02:00Z">
        <w:r w:rsidR="00324B86">
          <w:rPr>
            <w:rFonts w:ascii="Arial" w:eastAsia="Times New Roman" w:hAnsi="Arial" w:cs="Arial"/>
            <w:color w:val="000000"/>
            <w:sz w:val="22"/>
            <w:szCs w:val="22"/>
          </w:rPr>
          <w:t xml:space="preserve">Within each session, the background noise was randomly drawn from one of five frozen noise scenes, which allowed us to observe </w:t>
        </w:r>
      </w:ins>
      <w:ins w:id="466" w:author="Microsoft Office User" w:date="2021-05-17T13:03:00Z">
        <w:r w:rsidR="00324B86">
          <w:rPr>
            <w:rFonts w:ascii="Arial" w:eastAsia="Times New Roman" w:hAnsi="Arial" w:cs="Arial"/>
            <w:color w:val="000000"/>
            <w:sz w:val="22"/>
            <w:szCs w:val="22"/>
          </w:rPr>
          <w:t>stimulus aligned spike patterns across repeats of each scene (Figure 5b, spike raster)</w:t>
        </w:r>
      </w:ins>
      <w:ins w:id="467" w:author="Microsoft Office User" w:date="2021-05-17T13:02:00Z">
        <w:r w:rsidR="00324B86">
          <w:rPr>
            <w:rFonts w:ascii="Arial" w:eastAsia="Times New Roman" w:hAnsi="Arial" w:cs="Arial"/>
            <w:color w:val="000000"/>
            <w:sz w:val="22"/>
            <w:szCs w:val="22"/>
          </w:rPr>
          <w:t xml:space="preserve">. </w:t>
        </w:r>
      </w:ins>
      <w:del w:id="468" w:author="Microsoft Office User" w:date="2021-05-17T13:01:00Z">
        <w:r w:rsidR="00E10A1D" w:rsidDel="00324B86">
          <w:rPr>
            <w:rFonts w:ascii="Arial" w:eastAsia="Times New Roman" w:hAnsi="Arial" w:cs="Arial"/>
            <w:color w:val="000000"/>
            <w:sz w:val="22"/>
            <w:szCs w:val="22"/>
          </w:rPr>
          <w:delText xml:space="preserve">During the task, we </w:delText>
        </w:r>
        <w:r w:rsidR="00821F06" w:rsidDel="00324B86">
          <w:rPr>
            <w:rFonts w:ascii="Arial" w:eastAsia="Times New Roman" w:hAnsi="Arial" w:cs="Arial"/>
            <w:color w:val="000000"/>
            <w:sz w:val="22"/>
            <w:szCs w:val="22"/>
          </w:rPr>
          <w:delText xml:space="preserve">used </w:delText>
        </w:r>
        <w:r w:rsidR="00E10A1D" w:rsidDel="00324B86">
          <w:rPr>
            <w:rFonts w:ascii="Arial" w:eastAsia="Times New Roman" w:hAnsi="Arial" w:cs="Arial"/>
            <w:color w:val="000000"/>
            <w:sz w:val="22"/>
            <w:szCs w:val="22"/>
          </w:rPr>
          <w:delText>DRC</w:delText>
        </w:r>
        <w:r w:rsidDel="00324B86">
          <w:rPr>
            <w:rFonts w:ascii="Arial" w:eastAsia="Times New Roman" w:hAnsi="Arial" w:cs="Arial"/>
            <w:color w:val="000000"/>
            <w:sz w:val="22"/>
            <w:szCs w:val="22"/>
          </w:rPr>
          <w:delText xml:space="preserve"> </w:delText>
        </w:r>
        <w:r w:rsidR="00E10A1D" w:rsidDel="00324B86">
          <w:rPr>
            <w:rFonts w:ascii="Arial" w:eastAsia="Times New Roman" w:hAnsi="Arial" w:cs="Arial"/>
            <w:color w:val="000000"/>
            <w:sz w:val="22"/>
            <w:szCs w:val="22"/>
          </w:rPr>
          <w:delText xml:space="preserve">backgrounds with fixed patterns, allowing us to quantify </w:delText>
        </w:r>
        <w:r w:rsidR="002F191E" w:rsidDel="00324B86">
          <w:rPr>
            <w:rFonts w:ascii="Arial" w:eastAsia="Times New Roman" w:hAnsi="Arial" w:cs="Arial"/>
            <w:color w:val="000000"/>
            <w:sz w:val="22"/>
            <w:szCs w:val="22"/>
          </w:rPr>
          <w:delText>reliability of the responses to the background by taking the ratio of noise power of the responses to the signal powe</w:delText>
        </w:r>
        <w:r w:rsidR="005A2B58" w:rsidDel="00324B86">
          <w:rPr>
            <w:rFonts w:ascii="Arial" w:eastAsia="Times New Roman" w:hAnsi="Arial" w:cs="Arial"/>
            <w:color w:val="000000"/>
            <w:sz w:val="22"/>
            <w:szCs w:val="22"/>
          </w:rPr>
          <w:delText>r, a value known as the noise ratio</w:delText>
        </w:r>
        <w:r w:rsidR="005A2B58" w:rsidDel="00324B86">
          <w:rPr>
            <w:rFonts w:ascii="Arial" w:eastAsia="Times New Roman" w:hAnsi="Arial" w:cs="Arial"/>
            <w:color w:val="000000"/>
            <w:sz w:val="22"/>
            <w:szCs w:val="22"/>
          </w:rPr>
          <w:fldChar w:fldCharType="begin" w:fldLock="1"/>
        </w:r>
        <w:r w:rsidR="000915B5" w:rsidRPr="00324B86" w:rsidDel="00324B86">
          <w:rPr>
            <w:rFonts w:ascii="Arial" w:eastAsia="Times New Roman" w:hAnsi="Arial" w:cs="Arial"/>
            <w:color w:val="000000"/>
            <w:sz w:val="22"/>
            <w:szCs w:val="22"/>
            <w:rPrChange w:id="469" w:author="Microsoft Office User" w:date="2021-05-17T13:01:00Z">
              <w:rPr>
                <w:rFonts w:ascii="Arial" w:eastAsia="Times New Roman" w:hAnsi="Arial" w:cs="Arial"/>
                <w:color w:val="000000"/>
                <w:sz w:val="22"/>
                <w:szCs w:val="22"/>
              </w:rPr>
            </w:rPrChange>
          </w:rPr>
          <w:del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F.","non-dropping-particle":"","parse-names":false,"suffix":""}],"container-title":"Advances in neural information processing systems","id":"ITEM-1","issued":{"date-parts":[["2003"]]},"page":"109-116","title":"How Linear are Auditory Cortical Responses?","type":"article-journal"},"uris":["http://www.mendeley.com/documents/?uuid=2dbb9915-e042-43f3-af3f-c2f1e96e1239"]}],"mendeley":{"formattedCitation":"[28]","plainTextFormattedCitation":"[28]","previouslyFormattedCitation":"[28]"},"properties":{"noteIndex":0},"schema":"https://github.com/citation-style-language/schema/raw/master/csl-citation.json"}</w:delInstrText>
        </w:r>
        <w:r w:rsidR="005A2B58" w:rsidDel="00324B86">
          <w:rPr>
            <w:rFonts w:ascii="Arial" w:eastAsia="Times New Roman" w:hAnsi="Arial" w:cs="Arial"/>
            <w:color w:val="000000"/>
            <w:sz w:val="22"/>
            <w:szCs w:val="22"/>
          </w:rPr>
          <w:fldChar w:fldCharType="separate"/>
        </w:r>
        <w:r w:rsidR="003A27B0" w:rsidRPr="00324B86" w:rsidDel="00324B86">
          <w:rPr>
            <w:rFonts w:ascii="Arial" w:eastAsia="Times New Roman" w:hAnsi="Arial" w:cs="Arial"/>
            <w:noProof/>
            <w:color w:val="000000"/>
            <w:sz w:val="22"/>
            <w:szCs w:val="22"/>
            <w:rPrChange w:id="470" w:author="Microsoft Office User" w:date="2021-05-17T13:01:00Z">
              <w:rPr>
                <w:rFonts w:ascii="Arial" w:eastAsia="Times New Roman" w:hAnsi="Arial" w:cs="Arial"/>
                <w:noProof/>
                <w:color w:val="000000"/>
                <w:sz w:val="22"/>
                <w:szCs w:val="22"/>
              </w:rPr>
            </w:rPrChange>
          </w:rPr>
          <w:delText>[28]</w:delText>
        </w:r>
        <w:r w:rsidR="005A2B58" w:rsidDel="00324B86">
          <w:rPr>
            <w:rFonts w:ascii="Arial" w:eastAsia="Times New Roman" w:hAnsi="Arial" w:cs="Arial"/>
            <w:color w:val="000000"/>
            <w:sz w:val="22"/>
            <w:szCs w:val="22"/>
          </w:rPr>
          <w:fldChar w:fldCharType="end"/>
        </w:r>
        <w:r w:rsidR="002F191E" w:rsidDel="00324B86">
          <w:rPr>
            <w:rFonts w:ascii="Arial" w:eastAsia="Times New Roman" w:hAnsi="Arial" w:cs="Arial"/>
            <w:color w:val="000000"/>
            <w:sz w:val="22"/>
            <w:szCs w:val="22"/>
          </w:rPr>
          <w:delText xml:space="preserve"> (see Methods)</w:delText>
        </w:r>
        <w:r w:rsidR="00E10A1D" w:rsidDel="00324B86">
          <w:rPr>
            <w:rFonts w:ascii="Arial" w:eastAsia="Times New Roman" w:hAnsi="Arial" w:cs="Arial"/>
            <w:color w:val="000000"/>
            <w:sz w:val="22"/>
            <w:szCs w:val="22"/>
          </w:rPr>
          <w:delText xml:space="preserve">  (Figure 5b, spike raster). </w:delText>
        </w:r>
      </w:del>
      <w:proofErr w:type="spellStart"/>
      <w:r w:rsidR="00E10A1D">
        <w:rPr>
          <w:rFonts w:ascii="Arial" w:eastAsia="Times New Roman" w:hAnsi="Arial" w:cs="Arial"/>
          <w:color w:val="000000"/>
          <w:sz w:val="22"/>
          <w:szCs w:val="22"/>
        </w:rPr>
        <w:t>The</w:t>
      </w:r>
      <w:proofErr w:type="spellEnd"/>
      <w:r w:rsidR="00E10A1D">
        <w:rPr>
          <w:rFonts w:ascii="Arial" w:eastAsia="Times New Roman" w:hAnsi="Arial" w:cs="Arial"/>
          <w:color w:val="000000"/>
          <w:sz w:val="22"/>
          <w:szCs w:val="22"/>
        </w:rPr>
        <w:t xml:space="preserve"> estimated STRF for this example unit is shown in Figure 5c, along with the nonlinearities estimated for low and high contrast in Figure 5d</w:t>
      </w:r>
      <w:ins w:id="471" w:author="Microsoft Office User" w:date="2021-05-17T13:04:00Z">
        <w:r w:rsidR="00324B86">
          <w:rPr>
            <w:rFonts w:ascii="Arial" w:eastAsia="Times New Roman" w:hAnsi="Arial" w:cs="Arial"/>
            <w:color w:val="000000"/>
            <w:sz w:val="22"/>
            <w:szCs w:val="22"/>
          </w:rPr>
          <w:t>, and the GC model fit to the data i</w:t>
        </w:r>
      </w:ins>
      <w:ins w:id="472" w:author="Microsoft Office User" w:date="2021-05-17T13:05:00Z">
        <w:r w:rsidR="00324B86">
          <w:rPr>
            <w:rFonts w:ascii="Arial" w:eastAsia="Times New Roman" w:hAnsi="Arial" w:cs="Arial"/>
            <w:color w:val="000000"/>
            <w:sz w:val="22"/>
            <w:szCs w:val="22"/>
          </w:rPr>
          <w:t>n the bottom of Figure 5b</w:t>
        </w:r>
      </w:ins>
      <w:r w:rsidR="00E10A1D">
        <w:rPr>
          <w:rFonts w:ascii="Arial" w:eastAsia="Times New Roman" w:hAnsi="Arial" w:cs="Arial"/>
          <w:color w:val="000000"/>
          <w:sz w:val="22"/>
          <w:szCs w:val="22"/>
        </w:rPr>
        <w:t xml:space="preserve">. </w:t>
      </w:r>
      <w:ins w:id="473" w:author="Microsoft Office User" w:date="2021-05-17T13:05:00Z">
        <w:r w:rsidR="00324B86">
          <w:rPr>
            <w:rFonts w:ascii="Arial" w:eastAsia="Times New Roman" w:hAnsi="Arial" w:cs="Arial"/>
            <w:color w:val="000000"/>
            <w:sz w:val="22"/>
            <w:szCs w:val="22"/>
          </w:rPr>
          <w:t>We first compared the</w:t>
        </w:r>
      </w:ins>
      <w:ins w:id="474" w:author="Microsoft Office User" w:date="2021-05-17T13:22:00Z">
        <w:r w:rsidR="008903FF">
          <w:rPr>
            <w:rFonts w:ascii="Arial" w:eastAsia="Times New Roman" w:hAnsi="Arial" w:cs="Arial"/>
            <w:color w:val="000000"/>
            <w:sz w:val="22"/>
            <w:szCs w:val="22"/>
          </w:rPr>
          <w:t xml:space="preserve"> cross-validated</w:t>
        </w:r>
      </w:ins>
      <w:ins w:id="475" w:author="Microsoft Office User" w:date="2021-05-17T13:05:00Z">
        <w:r w:rsidR="00324B86">
          <w:rPr>
            <w:rFonts w:ascii="Arial" w:eastAsia="Times New Roman" w:hAnsi="Arial" w:cs="Arial"/>
            <w:color w:val="000000"/>
            <w:sz w:val="22"/>
            <w:szCs w:val="22"/>
          </w:rPr>
          <w:t xml:space="preserve"> performance of a </w:t>
        </w:r>
      </w:ins>
      <w:ins w:id="476" w:author="Microsoft Office User" w:date="2021-05-17T13:11:00Z">
        <w:r w:rsidR="00D82165">
          <w:rPr>
            <w:rFonts w:ascii="Arial" w:eastAsia="Times New Roman" w:hAnsi="Arial" w:cs="Arial"/>
            <w:color w:val="000000"/>
            <w:sz w:val="22"/>
            <w:szCs w:val="22"/>
          </w:rPr>
          <w:t>model with a static nonlinearity versus a gain control model</w:t>
        </w:r>
      </w:ins>
      <w:ins w:id="477" w:author="Microsoft Office User" w:date="2021-05-17T13:05:00Z">
        <w:r w:rsidR="00324B86">
          <w:rPr>
            <w:rFonts w:ascii="Arial" w:eastAsia="Times New Roman" w:hAnsi="Arial" w:cs="Arial"/>
            <w:color w:val="000000"/>
            <w:sz w:val="22"/>
            <w:szCs w:val="22"/>
          </w:rPr>
          <w:t xml:space="preserve">, and observed a </w:t>
        </w:r>
      </w:ins>
      <w:ins w:id="478" w:author="Microsoft Office User" w:date="2021-05-17T13:12:00Z">
        <w:r w:rsidR="00D82165">
          <w:rPr>
            <w:rFonts w:ascii="Arial" w:eastAsia="Times New Roman" w:hAnsi="Arial" w:cs="Arial"/>
            <w:color w:val="000000"/>
            <w:sz w:val="22"/>
            <w:szCs w:val="22"/>
          </w:rPr>
          <w:t>significant</w:t>
        </w:r>
      </w:ins>
      <w:ins w:id="479" w:author="Microsoft Office User" w:date="2021-05-17T13:05:00Z">
        <w:r w:rsidR="00324B86">
          <w:rPr>
            <w:rFonts w:ascii="Arial" w:eastAsia="Times New Roman" w:hAnsi="Arial" w:cs="Arial"/>
            <w:color w:val="000000"/>
            <w:sz w:val="22"/>
            <w:szCs w:val="22"/>
          </w:rPr>
          <w:t xml:space="preserve"> enhancement</w:t>
        </w:r>
      </w:ins>
      <w:ins w:id="480" w:author="Microsoft Office User" w:date="2021-05-17T13:12:00Z">
        <w:r w:rsidR="00D82165">
          <w:rPr>
            <w:rFonts w:ascii="Arial" w:eastAsia="Times New Roman" w:hAnsi="Arial" w:cs="Arial"/>
            <w:color w:val="000000"/>
            <w:sz w:val="22"/>
            <w:szCs w:val="22"/>
          </w:rPr>
          <w:t xml:space="preserve"> in the model’s correlation to the obser</w:t>
        </w:r>
      </w:ins>
      <w:ins w:id="481" w:author="Microsoft Office User" w:date="2021-05-17T13:13:00Z">
        <w:r w:rsidR="00D82165">
          <w:rPr>
            <w:rFonts w:ascii="Arial" w:eastAsia="Times New Roman" w:hAnsi="Arial" w:cs="Arial"/>
            <w:color w:val="000000"/>
            <w:sz w:val="22"/>
            <w:szCs w:val="22"/>
          </w:rPr>
          <w:t>ved spikes</w:t>
        </w:r>
      </w:ins>
      <w:ins w:id="482" w:author="Microsoft Office User" w:date="2021-05-17T13:05:00Z">
        <w:r w:rsidR="00324B86">
          <w:rPr>
            <w:rFonts w:ascii="Arial" w:eastAsia="Times New Roman" w:hAnsi="Arial" w:cs="Arial"/>
            <w:color w:val="000000"/>
            <w:sz w:val="22"/>
            <w:szCs w:val="22"/>
          </w:rPr>
          <w:t xml:space="preserve"> when </w:t>
        </w:r>
      </w:ins>
      <w:ins w:id="483" w:author="Microsoft Office User" w:date="2021-05-17T13:10:00Z">
        <w:r w:rsidR="00324B86">
          <w:rPr>
            <w:rFonts w:ascii="Arial" w:eastAsia="Times New Roman" w:hAnsi="Arial" w:cs="Arial"/>
            <w:color w:val="000000"/>
            <w:sz w:val="22"/>
            <w:szCs w:val="22"/>
          </w:rPr>
          <w:t>modelling gain control</w:t>
        </w:r>
        <w:r w:rsidR="00D82165">
          <w:rPr>
            <w:rFonts w:ascii="Arial" w:eastAsia="Times New Roman" w:hAnsi="Arial" w:cs="Arial"/>
            <w:color w:val="000000"/>
            <w:sz w:val="22"/>
            <w:szCs w:val="22"/>
          </w:rPr>
          <w:t xml:space="preserve"> (</w:t>
        </w:r>
      </w:ins>
      <w:proofErr w:type="spellStart"/>
      <w:ins w:id="484" w:author="Microsoft Office User" w:date="2021-05-17T13:11:00Z">
        <w:r w:rsidR="00D82165">
          <w:rPr>
            <w:rFonts w:ascii="Arial" w:eastAsia="Times New Roman" w:hAnsi="Arial" w:cs="Arial"/>
            <w:i/>
            <w:iCs/>
            <w:color w:val="000000"/>
            <w:sz w:val="22"/>
            <w:szCs w:val="22"/>
          </w:rPr>
          <w:t>Mdn</w:t>
        </w:r>
        <w:proofErr w:type="spellEnd"/>
        <w:r w:rsidR="00D82165">
          <w:rPr>
            <w:rFonts w:ascii="Arial" w:eastAsia="Times New Roman" w:hAnsi="Arial" w:cs="Arial"/>
            <w:i/>
            <w:iCs/>
            <w:color w:val="000000"/>
            <w:sz w:val="22"/>
            <w:szCs w:val="22"/>
          </w:rPr>
          <w:t>:</w:t>
        </w:r>
        <w:r w:rsidR="00D82165">
          <w:rPr>
            <w:rFonts w:ascii="Arial" w:eastAsia="Times New Roman" w:hAnsi="Arial" w:cs="Arial"/>
            <w:color w:val="000000"/>
            <w:sz w:val="22"/>
            <w:szCs w:val="22"/>
          </w:rPr>
          <w:t xml:space="preserve"> 0.815), rela</w:t>
        </w:r>
      </w:ins>
      <w:ins w:id="485" w:author="Microsoft Office User" w:date="2021-05-17T13:12:00Z">
        <w:r w:rsidR="00D82165">
          <w:rPr>
            <w:rFonts w:ascii="Arial" w:eastAsia="Times New Roman" w:hAnsi="Arial" w:cs="Arial"/>
            <w:color w:val="000000"/>
            <w:sz w:val="22"/>
            <w:szCs w:val="22"/>
          </w:rPr>
          <w:t>tive to the static model (</w:t>
        </w:r>
        <w:proofErr w:type="spellStart"/>
        <w:r w:rsidR="00D82165">
          <w:rPr>
            <w:rFonts w:ascii="Arial" w:eastAsia="Times New Roman" w:hAnsi="Arial" w:cs="Arial"/>
            <w:i/>
            <w:iCs/>
            <w:color w:val="000000"/>
            <w:sz w:val="22"/>
            <w:szCs w:val="22"/>
          </w:rPr>
          <w:t>Mdn</w:t>
        </w:r>
        <w:proofErr w:type="spellEnd"/>
        <w:r w:rsidR="00D82165">
          <w:rPr>
            <w:rFonts w:ascii="Arial" w:eastAsia="Times New Roman" w:hAnsi="Arial" w:cs="Arial"/>
            <w:color w:val="000000"/>
            <w:sz w:val="22"/>
            <w:szCs w:val="22"/>
          </w:rPr>
          <w:t>: 0.645</w:t>
        </w:r>
      </w:ins>
      <w:ins w:id="486" w:author="Microsoft Office User" w:date="2021-05-17T13:13:00Z">
        <w:r w:rsidR="00D82165">
          <w:rPr>
            <w:rFonts w:ascii="Arial" w:eastAsia="Times New Roman" w:hAnsi="Arial" w:cs="Arial"/>
            <w:color w:val="000000"/>
            <w:sz w:val="22"/>
            <w:szCs w:val="22"/>
          </w:rPr>
          <w:t>; Wilcoxon sign-rank test</w:t>
        </w:r>
      </w:ins>
      <w:ins w:id="487" w:author="Microsoft Office User" w:date="2021-05-17T13:15:00Z">
        <w:r w:rsidR="00D82165">
          <w:rPr>
            <w:rFonts w:ascii="Arial" w:eastAsia="Times New Roman" w:hAnsi="Arial" w:cs="Arial"/>
            <w:color w:val="000000"/>
            <w:sz w:val="22"/>
            <w:szCs w:val="22"/>
          </w:rPr>
          <w:t xml:space="preserve"> (n = 1,535 neurons)</w:t>
        </w:r>
      </w:ins>
      <w:ins w:id="488" w:author="Microsoft Office User" w:date="2021-05-17T13:13:00Z">
        <w:r w:rsidR="00D82165">
          <w:rPr>
            <w:rFonts w:ascii="Arial" w:eastAsia="Times New Roman" w:hAnsi="Arial" w:cs="Arial"/>
            <w:color w:val="000000"/>
            <w:sz w:val="22"/>
            <w:szCs w:val="22"/>
          </w:rPr>
          <w:t xml:space="preserve">: </w:t>
        </w:r>
      </w:ins>
      <w:ins w:id="489" w:author="Microsoft Office User" w:date="2021-05-17T13:14:00Z">
        <w:r w:rsidR="00D82165" w:rsidRPr="00D82165">
          <w:rPr>
            <w:rFonts w:ascii="Arial" w:eastAsia="Times New Roman" w:hAnsi="Arial" w:cs="Arial"/>
            <w:i/>
            <w:iCs/>
            <w:color w:val="000000"/>
            <w:sz w:val="22"/>
            <w:szCs w:val="22"/>
            <w:rPrChange w:id="490" w:author="Microsoft Office User" w:date="2021-05-17T13:16:00Z">
              <w:rPr>
                <w:rFonts w:ascii="Arial" w:eastAsia="Times New Roman" w:hAnsi="Arial" w:cs="Arial"/>
                <w:color w:val="000000"/>
                <w:sz w:val="22"/>
                <w:szCs w:val="22"/>
              </w:rPr>
            </w:rPrChange>
          </w:rPr>
          <w:t>rank</w:t>
        </w:r>
        <w:r w:rsidR="00D82165">
          <w:rPr>
            <w:rFonts w:ascii="Arial" w:eastAsia="Times New Roman" w:hAnsi="Arial" w:cs="Arial"/>
            <w:color w:val="000000"/>
            <w:sz w:val="22"/>
            <w:szCs w:val="22"/>
          </w:rPr>
          <w:t xml:space="preserve"> = 64,346,</w:t>
        </w:r>
      </w:ins>
      <w:ins w:id="491" w:author="Microsoft Office User" w:date="2021-05-17T13:13:00Z">
        <w:r w:rsidR="00D82165">
          <w:rPr>
            <w:rFonts w:ascii="Arial" w:eastAsia="Times New Roman" w:hAnsi="Arial" w:cs="Arial"/>
            <w:color w:val="000000"/>
            <w:sz w:val="22"/>
            <w:szCs w:val="22"/>
          </w:rPr>
          <w:t xml:space="preserve"> </w:t>
        </w:r>
      </w:ins>
      <w:ins w:id="492" w:author="Microsoft Office User" w:date="2021-05-17T13:14:00Z">
        <w:r w:rsidR="00D82165" w:rsidRPr="00D82165">
          <w:rPr>
            <w:rFonts w:ascii="Arial" w:eastAsia="Times New Roman" w:hAnsi="Arial" w:cs="Arial"/>
            <w:i/>
            <w:iCs/>
            <w:color w:val="000000"/>
            <w:sz w:val="22"/>
            <w:szCs w:val="22"/>
            <w:rPrChange w:id="493" w:author="Microsoft Office User" w:date="2021-05-17T13:16:00Z">
              <w:rPr>
                <w:rFonts w:ascii="Arial" w:eastAsia="Times New Roman" w:hAnsi="Arial" w:cs="Arial"/>
                <w:color w:val="000000"/>
                <w:sz w:val="22"/>
                <w:szCs w:val="22"/>
              </w:rPr>
            </w:rPrChange>
          </w:rPr>
          <w:t>Z</w:t>
        </w:r>
        <w:r w:rsidR="00D82165">
          <w:rPr>
            <w:rFonts w:ascii="Arial" w:eastAsia="Times New Roman" w:hAnsi="Arial" w:cs="Arial"/>
            <w:color w:val="000000"/>
            <w:sz w:val="22"/>
            <w:szCs w:val="22"/>
          </w:rPr>
          <w:t xml:space="preserve"> = -30.23, </w:t>
        </w:r>
        <w:r w:rsidR="00D82165" w:rsidRPr="00D82165">
          <w:rPr>
            <w:rFonts w:ascii="Arial" w:eastAsia="Times New Roman" w:hAnsi="Arial" w:cs="Arial"/>
            <w:i/>
            <w:iCs/>
            <w:color w:val="000000"/>
            <w:sz w:val="22"/>
            <w:szCs w:val="22"/>
            <w:rPrChange w:id="494" w:author="Microsoft Office User" w:date="2021-05-17T13:16:00Z">
              <w:rPr>
                <w:rFonts w:ascii="Arial" w:eastAsia="Times New Roman" w:hAnsi="Arial" w:cs="Arial"/>
                <w:color w:val="000000"/>
                <w:sz w:val="22"/>
                <w:szCs w:val="22"/>
              </w:rPr>
            </w:rPrChange>
          </w:rPr>
          <w:t>p</w:t>
        </w:r>
        <w:r w:rsidR="00D82165">
          <w:rPr>
            <w:rFonts w:ascii="Arial" w:eastAsia="Times New Roman" w:hAnsi="Arial" w:cs="Arial"/>
            <w:color w:val="000000"/>
            <w:sz w:val="22"/>
            <w:szCs w:val="22"/>
          </w:rPr>
          <w:t xml:space="preserve"> = </w:t>
        </w:r>
      </w:ins>
      <w:ins w:id="495" w:author="Microsoft Office User" w:date="2021-05-17T13:20:00Z">
        <w:r w:rsidR="008903FF">
          <w:rPr>
            <w:rFonts w:ascii="Arial" w:eastAsia="Times New Roman" w:hAnsi="Arial" w:cs="Arial"/>
            <w:color w:val="000000"/>
            <w:sz w:val="22"/>
            <w:szCs w:val="22"/>
          </w:rPr>
          <w:t>9</w:t>
        </w:r>
      </w:ins>
      <w:ins w:id="496" w:author="Microsoft Office User" w:date="2021-05-17T13:14:00Z">
        <w:r w:rsidR="00D82165">
          <w:rPr>
            <w:rFonts w:ascii="Arial" w:eastAsia="Times New Roman" w:hAnsi="Arial" w:cs="Arial"/>
            <w:color w:val="000000"/>
            <w:sz w:val="22"/>
            <w:szCs w:val="22"/>
          </w:rPr>
          <w:t>.</w:t>
        </w:r>
      </w:ins>
      <w:ins w:id="497" w:author="Microsoft Office User" w:date="2021-05-17T13:15:00Z">
        <w:r w:rsidR="00D82165">
          <w:rPr>
            <w:rFonts w:ascii="Arial" w:eastAsia="Times New Roman" w:hAnsi="Arial" w:cs="Arial"/>
            <w:color w:val="000000"/>
            <w:sz w:val="22"/>
            <w:szCs w:val="22"/>
          </w:rPr>
          <w:t>26</w:t>
        </w:r>
      </w:ins>
      <w:ins w:id="498" w:author="Microsoft Office User" w:date="2021-05-17T13:14:00Z">
        <w:r w:rsidR="00D82165">
          <w:rPr>
            <w:rFonts w:ascii="Arial" w:eastAsia="Times New Roman" w:hAnsi="Arial" w:cs="Arial"/>
            <w:color w:val="000000"/>
            <w:sz w:val="22"/>
            <w:szCs w:val="22"/>
          </w:rPr>
          <w:t>e-</w:t>
        </w:r>
      </w:ins>
      <w:ins w:id="499" w:author="Microsoft Office User" w:date="2021-05-17T13:15:00Z">
        <w:r w:rsidR="00D82165">
          <w:rPr>
            <w:rFonts w:ascii="Arial" w:eastAsia="Times New Roman" w:hAnsi="Arial" w:cs="Arial"/>
            <w:color w:val="000000"/>
            <w:sz w:val="22"/>
            <w:szCs w:val="22"/>
          </w:rPr>
          <w:t>201</w:t>
        </w:r>
      </w:ins>
      <w:ins w:id="500" w:author="Microsoft Office User" w:date="2021-05-17T13:17:00Z">
        <w:r w:rsidR="00D82165">
          <w:rPr>
            <w:rFonts w:ascii="Arial" w:eastAsia="Times New Roman" w:hAnsi="Arial" w:cs="Arial"/>
            <w:color w:val="000000"/>
            <w:sz w:val="22"/>
            <w:szCs w:val="22"/>
          </w:rPr>
          <w:t>;</w:t>
        </w:r>
      </w:ins>
      <w:ins w:id="501" w:author="Microsoft Office User" w:date="2021-05-17T13:18:00Z">
        <w:r w:rsidR="00D82165">
          <w:rPr>
            <w:rFonts w:ascii="Arial" w:eastAsia="Times New Roman" w:hAnsi="Arial" w:cs="Arial"/>
            <w:color w:val="000000"/>
            <w:sz w:val="22"/>
            <w:szCs w:val="22"/>
          </w:rPr>
          <w:t xml:space="preserve"> Figure 5e</w:t>
        </w:r>
      </w:ins>
      <w:ins w:id="502" w:author="Microsoft Office User" w:date="2021-05-17T13:12:00Z">
        <w:r w:rsidR="00D82165">
          <w:rPr>
            <w:rFonts w:ascii="Arial" w:eastAsia="Times New Roman" w:hAnsi="Arial" w:cs="Arial"/>
            <w:color w:val="000000"/>
            <w:sz w:val="22"/>
            <w:szCs w:val="22"/>
          </w:rPr>
          <w:t>)</w:t>
        </w:r>
      </w:ins>
      <w:ins w:id="503" w:author="Microsoft Office User" w:date="2021-05-17T13:06:00Z">
        <w:r w:rsidR="00324B86">
          <w:rPr>
            <w:rFonts w:ascii="Arial" w:eastAsia="Times New Roman" w:hAnsi="Arial" w:cs="Arial"/>
            <w:color w:val="000000"/>
            <w:sz w:val="22"/>
            <w:szCs w:val="22"/>
          </w:rPr>
          <w:t xml:space="preserve">. </w:t>
        </w:r>
      </w:ins>
      <w:del w:id="504" w:author="Microsoft Office User" w:date="2021-05-17T13:06:00Z">
        <w:r w:rsidR="00E10A1D" w:rsidDel="00324B86">
          <w:rPr>
            <w:rFonts w:ascii="Arial" w:eastAsia="Times New Roman" w:hAnsi="Arial" w:cs="Arial"/>
            <w:color w:val="000000"/>
            <w:sz w:val="22"/>
            <w:szCs w:val="22"/>
          </w:rPr>
          <w:delText xml:space="preserve">By fitting nonlinearities separately to high and low contrast portions of each trial, we were able to estimate neural gain for all of the recorded units during the task. </w:delText>
        </w:r>
      </w:del>
      <w:r w:rsidR="002F191E">
        <w:rPr>
          <w:rFonts w:ascii="Arial" w:eastAsia="Times New Roman" w:hAnsi="Arial" w:cs="Arial"/>
          <w:color w:val="000000"/>
          <w:sz w:val="22"/>
          <w:szCs w:val="22"/>
        </w:rPr>
        <w:t>After pooling all of the neurons recorded across all mice and sessions, and including only neurons with high reliability in both contrasts (</w:t>
      </w:r>
      <w:ins w:id="505" w:author="Microsoft Office User" w:date="2021-05-17T13:04:00Z">
        <w:r w:rsidR="00324B86">
          <w:rPr>
            <w:rFonts w:ascii="Arial" w:eastAsia="Times New Roman" w:hAnsi="Arial" w:cs="Arial"/>
            <w:color w:val="000000"/>
            <w:sz w:val="22"/>
            <w:szCs w:val="22"/>
          </w:rPr>
          <w:t xml:space="preserve">defined as units with </w:t>
        </w:r>
      </w:ins>
      <w:r w:rsidR="002F191E">
        <w:rPr>
          <w:rFonts w:ascii="Arial" w:eastAsia="Times New Roman" w:hAnsi="Arial" w:cs="Arial"/>
          <w:color w:val="000000"/>
          <w:sz w:val="22"/>
          <w:szCs w:val="22"/>
        </w:rPr>
        <w:t>noise</w:t>
      </w:r>
      <w:ins w:id="506" w:author="Microsoft Office User" w:date="2021-05-17T13:03:00Z">
        <w:r w:rsidR="00324B86">
          <w:rPr>
            <w:rFonts w:ascii="Arial" w:eastAsia="Times New Roman" w:hAnsi="Arial" w:cs="Arial"/>
            <w:color w:val="000000"/>
            <w:sz w:val="22"/>
            <w:szCs w:val="22"/>
          </w:rPr>
          <w:t>-to-signal</w:t>
        </w:r>
      </w:ins>
      <w:r w:rsidR="002F191E">
        <w:rPr>
          <w:rFonts w:ascii="Arial" w:eastAsia="Times New Roman" w:hAnsi="Arial" w:cs="Arial"/>
          <w:color w:val="000000"/>
          <w:sz w:val="22"/>
          <w:szCs w:val="22"/>
        </w:rPr>
        <w:t xml:space="preserve"> ratio &lt; 100 in low and high contrast</w:t>
      </w:r>
      <w:ins w:id="507" w:author="Microsoft Office User" w:date="2021-05-17T13:16:00Z">
        <w:r w:rsidR="00D82165">
          <w:rPr>
            <w:rFonts w:ascii="Arial" w:eastAsia="Times New Roman" w:hAnsi="Arial" w:cs="Arial"/>
            <w:color w:val="000000"/>
            <w:sz w:val="22"/>
            <w:szCs w:val="22"/>
          </w:rPr>
          <w:t xml:space="preserve">, see </w:t>
        </w:r>
        <w:r w:rsidR="00D82165" w:rsidRPr="00D82165">
          <w:rPr>
            <w:rFonts w:ascii="Arial" w:eastAsia="Times New Roman" w:hAnsi="Arial" w:cs="Arial"/>
            <w:i/>
            <w:iCs/>
            <w:color w:val="000000"/>
            <w:sz w:val="22"/>
            <w:szCs w:val="22"/>
            <w:rPrChange w:id="508" w:author="Microsoft Office User" w:date="2021-05-17T13:16:00Z">
              <w:rPr>
                <w:rFonts w:ascii="Arial" w:eastAsia="Times New Roman" w:hAnsi="Arial" w:cs="Arial"/>
                <w:color w:val="000000"/>
                <w:sz w:val="22"/>
                <w:szCs w:val="22"/>
              </w:rPr>
            </w:rPrChange>
          </w:rPr>
          <w:t>Methods</w:t>
        </w:r>
      </w:ins>
      <w:r w:rsidR="002F191E">
        <w:rPr>
          <w:rFonts w:ascii="Arial" w:eastAsia="Times New Roman" w:hAnsi="Arial" w:cs="Arial"/>
          <w:color w:val="000000"/>
          <w:sz w:val="22"/>
          <w:szCs w:val="22"/>
        </w:rPr>
        <w:t xml:space="preserve">), we observed </w:t>
      </w:r>
      <w:del w:id="509" w:author="Microsoft Office User" w:date="2021-05-17T13:16:00Z">
        <w:r w:rsidR="002F191E" w:rsidDel="00D82165">
          <w:rPr>
            <w:rFonts w:ascii="Arial" w:eastAsia="Times New Roman" w:hAnsi="Arial" w:cs="Arial"/>
            <w:color w:val="000000"/>
            <w:sz w:val="22"/>
            <w:szCs w:val="22"/>
          </w:rPr>
          <w:delText>substantial gain control</w:delText>
        </w:r>
      </w:del>
      <w:ins w:id="510" w:author="Microsoft Office User" w:date="2021-05-17T13:16:00Z">
        <w:r w:rsidR="00D82165">
          <w:rPr>
            <w:rFonts w:ascii="Arial" w:eastAsia="Times New Roman" w:hAnsi="Arial" w:cs="Arial"/>
            <w:color w:val="000000"/>
            <w:sz w:val="22"/>
            <w:szCs w:val="22"/>
          </w:rPr>
          <w:t xml:space="preserve">significantly </w:t>
        </w:r>
      </w:ins>
      <w:ins w:id="511" w:author="Microsoft Office User" w:date="2021-05-17T13:17:00Z">
        <w:r w:rsidR="00D82165">
          <w:rPr>
            <w:rFonts w:ascii="Arial" w:eastAsia="Times New Roman" w:hAnsi="Arial" w:cs="Arial"/>
            <w:color w:val="000000"/>
            <w:sz w:val="22"/>
            <w:szCs w:val="22"/>
          </w:rPr>
          <w:t>higher gain in low contrast (</w:t>
        </w:r>
        <w:proofErr w:type="spellStart"/>
        <w:r w:rsidR="00D82165">
          <w:rPr>
            <w:rFonts w:ascii="Arial" w:eastAsia="Times New Roman" w:hAnsi="Arial" w:cs="Arial"/>
            <w:i/>
            <w:iCs/>
            <w:color w:val="000000"/>
            <w:sz w:val="22"/>
            <w:szCs w:val="22"/>
          </w:rPr>
          <w:t>Mdn</w:t>
        </w:r>
        <w:proofErr w:type="spellEnd"/>
        <w:r w:rsidR="00D82165">
          <w:rPr>
            <w:rFonts w:ascii="Arial" w:eastAsia="Times New Roman" w:hAnsi="Arial" w:cs="Arial"/>
            <w:color w:val="000000"/>
            <w:sz w:val="22"/>
            <w:szCs w:val="22"/>
          </w:rPr>
          <w:t>: 0.093) than in high contrast (</w:t>
        </w:r>
        <w:r w:rsidR="00D82165">
          <w:rPr>
            <w:rFonts w:ascii="Arial" w:eastAsia="Times New Roman" w:hAnsi="Arial" w:cs="Arial"/>
            <w:i/>
            <w:iCs/>
            <w:color w:val="000000"/>
            <w:sz w:val="22"/>
            <w:szCs w:val="22"/>
          </w:rPr>
          <w:t>Mdn</w:t>
        </w:r>
        <w:r w:rsidR="00D82165">
          <w:rPr>
            <w:rFonts w:ascii="Arial" w:eastAsia="Times New Roman" w:hAnsi="Arial" w:cs="Arial"/>
            <w:color w:val="000000"/>
            <w:sz w:val="22"/>
            <w:szCs w:val="22"/>
          </w:rPr>
          <w:t xml:space="preserve">: 0.050; </w:t>
        </w:r>
      </w:ins>
      <w:ins w:id="512" w:author="Microsoft Office User" w:date="2021-05-17T13:18:00Z">
        <w:r w:rsidR="00D82165">
          <w:rPr>
            <w:rFonts w:ascii="Arial" w:eastAsia="Times New Roman" w:hAnsi="Arial" w:cs="Arial"/>
            <w:color w:val="000000"/>
            <w:sz w:val="22"/>
            <w:szCs w:val="22"/>
          </w:rPr>
          <w:t>Wilcoxon sign-rank test</w:t>
        </w:r>
      </w:ins>
      <w:ins w:id="513" w:author="Microsoft Office User" w:date="2021-05-17T13:19:00Z">
        <w:r w:rsidR="00D82165">
          <w:rPr>
            <w:rFonts w:ascii="Arial" w:eastAsia="Times New Roman" w:hAnsi="Arial" w:cs="Arial"/>
            <w:color w:val="000000"/>
            <w:sz w:val="22"/>
            <w:szCs w:val="22"/>
          </w:rPr>
          <w:t xml:space="preserve"> </w:t>
        </w:r>
        <w:r w:rsidR="00D82165">
          <w:rPr>
            <w:rFonts w:ascii="Arial" w:eastAsia="Times New Roman" w:hAnsi="Arial" w:cs="Arial"/>
            <w:color w:val="000000"/>
            <w:sz w:val="22"/>
            <w:szCs w:val="22"/>
          </w:rPr>
          <w:t>(n = 1,535 neurons)</w:t>
        </w:r>
        <w:r w:rsidR="00D82165">
          <w:rPr>
            <w:rFonts w:ascii="Arial" w:eastAsia="Times New Roman" w:hAnsi="Arial" w:cs="Arial"/>
            <w:color w:val="000000"/>
            <w:sz w:val="22"/>
            <w:szCs w:val="22"/>
          </w:rPr>
          <w:t xml:space="preserve">: </w:t>
        </w:r>
        <w:r w:rsidR="00D82165" w:rsidRPr="00076498">
          <w:rPr>
            <w:rFonts w:ascii="Arial" w:eastAsia="Times New Roman" w:hAnsi="Arial" w:cs="Arial"/>
            <w:i/>
            <w:iCs/>
            <w:color w:val="000000"/>
            <w:sz w:val="22"/>
            <w:szCs w:val="22"/>
          </w:rPr>
          <w:t>rank</w:t>
        </w:r>
        <w:r w:rsidR="00D82165">
          <w:rPr>
            <w:rFonts w:ascii="Arial" w:eastAsia="Times New Roman" w:hAnsi="Arial" w:cs="Arial"/>
            <w:color w:val="000000"/>
            <w:sz w:val="22"/>
            <w:szCs w:val="22"/>
          </w:rPr>
          <w:t xml:space="preserve"> = </w:t>
        </w:r>
        <w:r w:rsidR="00D82165">
          <w:rPr>
            <w:rFonts w:ascii="Arial" w:eastAsia="Times New Roman" w:hAnsi="Arial" w:cs="Arial"/>
            <w:color w:val="000000"/>
            <w:sz w:val="22"/>
            <w:szCs w:val="22"/>
          </w:rPr>
          <w:t>972,742</w:t>
        </w:r>
        <w:r w:rsidR="00D82165">
          <w:rPr>
            <w:rFonts w:ascii="Arial" w:eastAsia="Times New Roman" w:hAnsi="Arial" w:cs="Arial"/>
            <w:color w:val="000000"/>
            <w:sz w:val="22"/>
            <w:szCs w:val="22"/>
          </w:rPr>
          <w:t xml:space="preserve">, </w:t>
        </w:r>
        <w:r w:rsidR="00D82165" w:rsidRPr="00076498">
          <w:rPr>
            <w:rFonts w:ascii="Arial" w:eastAsia="Times New Roman" w:hAnsi="Arial" w:cs="Arial"/>
            <w:i/>
            <w:iCs/>
            <w:color w:val="000000"/>
            <w:sz w:val="22"/>
            <w:szCs w:val="22"/>
          </w:rPr>
          <w:t>Z</w:t>
        </w:r>
        <w:r w:rsidR="00D82165">
          <w:rPr>
            <w:rFonts w:ascii="Arial" w:eastAsia="Times New Roman" w:hAnsi="Arial" w:cs="Arial"/>
            <w:color w:val="000000"/>
            <w:sz w:val="22"/>
            <w:szCs w:val="22"/>
          </w:rPr>
          <w:t xml:space="preserve"> = </w:t>
        </w:r>
      </w:ins>
      <w:ins w:id="514" w:author="Microsoft Office User" w:date="2021-05-17T13:20:00Z">
        <w:r w:rsidR="00D82165">
          <w:rPr>
            <w:rFonts w:ascii="Arial" w:eastAsia="Times New Roman" w:hAnsi="Arial" w:cs="Arial"/>
            <w:color w:val="000000"/>
            <w:sz w:val="22"/>
            <w:szCs w:val="22"/>
          </w:rPr>
          <w:t>22.07</w:t>
        </w:r>
      </w:ins>
      <w:ins w:id="515" w:author="Microsoft Office User" w:date="2021-05-17T13:19:00Z">
        <w:r w:rsidR="00D82165">
          <w:rPr>
            <w:rFonts w:ascii="Arial" w:eastAsia="Times New Roman" w:hAnsi="Arial" w:cs="Arial"/>
            <w:color w:val="000000"/>
            <w:sz w:val="22"/>
            <w:szCs w:val="22"/>
          </w:rPr>
          <w:t xml:space="preserve">, </w:t>
        </w:r>
        <w:r w:rsidR="00D82165" w:rsidRPr="00076498">
          <w:rPr>
            <w:rFonts w:ascii="Arial" w:eastAsia="Times New Roman" w:hAnsi="Arial" w:cs="Arial"/>
            <w:i/>
            <w:iCs/>
            <w:color w:val="000000"/>
            <w:sz w:val="22"/>
            <w:szCs w:val="22"/>
          </w:rPr>
          <w:t>p</w:t>
        </w:r>
        <w:r w:rsidR="00D82165">
          <w:rPr>
            <w:rFonts w:ascii="Arial" w:eastAsia="Times New Roman" w:hAnsi="Arial" w:cs="Arial"/>
            <w:color w:val="000000"/>
            <w:sz w:val="22"/>
            <w:szCs w:val="22"/>
          </w:rPr>
          <w:t xml:space="preserve"> = 6.</w:t>
        </w:r>
      </w:ins>
      <w:ins w:id="516" w:author="Microsoft Office User" w:date="2021-05-17T13:20:00Z">
        <w:r w:rsidR="008903FF">
          <w:rPr>
            <w:rFonts w:ascii="Arial" w:eastAsia="Times New Roman" w:hAnsi="Arial" w:cs="Arial"/>
            <w:color w:val="000000"/>
            <w:sz w:val="22"/>
            <w:szCs w:val="22"/>
          </w:rPr>
          <w:t>4</w:t>
        </w:r>
      </w:ins>
      <w:ins w:id="517" w:author="Microsoft Office User" w:date="2021-05-17T13:19:00Z">
        <w:r w:rsidR="00D82165">
          <w:rPr>
            <w:rFonts w:ascii="Arial" w:eastAsia="Times New Roman" w:hAnsi="Arial" w:cs="Arial"/>
            <w:color w:val="000000"/>
            <w:sz w:val="22"/>
            <w:szCs w:val="22"/>
          </w:rPr>
          <w:t>6e-</w:t>
        </w:r>
      </w:ins>
      <w:ins w:id="518" w:author="Microsoft Office User" w:date="2021-05-17T13:20:00Z">
        <w:r w:rsidR="008903FF">
          <w:rPr>
            <w:rFonts w:ascii="Arial" w:eastAsia="Times New Roman" w:hAnsi="Arial" w:cs="Arial"/>
            <w:color w:val="000000"/>
            <w:sz w:val="22"/>
            <w:szCs w:val="22"/>
          </w:rPr>
          <w:t>108</w:t>
        </w:r>
      </w:ins>
      <w:ins w:id="519" w:author="Microsoft Office User" w:date="2021-05-17T13:19:00Z">
        <w:r w:rsidR="00D82165">
          <w:rPr>
            <w:rFonts w:ascii="Arial" w:eastAsia="Times New Roman" w:hAnsi="Arial" w:cs="Arial"/>
            <w:color w:val="000000"/>
            <w:sz w:val="22"/>
            <w:szCs w:val="22"/>
          </w:rPr>
          <w:t>; Figure 5</w:t>
        </w:r>
      </w:ins>
      <w:ins w:id="520" w:author="Microsoft Office User" w:date="2021-05-17T13:20:00Z">
        <w:r w:rsidR="008903FF">
          <w:rPr>
            <w:rFonts w:ascii="Arial" w:eastAsia="Times New Roman" w:hAnsi="Arial" w:cs="Arial"/>
            <w:color w:val="000000"/>
            <w:sz w:val="22"/>
            <w:szCs w:val="22"/>
          </w:rPr>
          <w:t>f</w:t>
        </w:r>
      </w:ins>
      <w:ins w:id="521" w:author="Microsoft Office User" w:date="2021-05-17T13:19:00Z">
        <w:r w:rsidR="00D82165">
          <w:rPr>
            <w:rFonts w:ascii="Arial" w:eastAsia="Times New Roman" w:hAnsi="Arial" w:cs="Arial"/>
            <w:color w:val="000000"/>
            <w:sz w:val="22"/>
            <w:szCs w:val="22"/>
          </w:rPr>
          <w:t xml:space="preserve">). </w:t>
        </w:r>
      </w:ins>
      <w:ins w:id="522" w:author="Microsoft Office User" w:date="2021-05-17T13:21:00Z">
        <w:r w:rsidR="008903FF">
          <w:rPr>
            <w:rFonts w:ascii="Arial" w:eastAsia="Times New Roman" w:hAnsi="Arial" w:cs="Arial"/>
            <w:color w:val="000000"/>
            <w:sz w:val="22"/>
            <w:szCs w:val="22"/>
          </w:rPr>
          <w:t xml:space="preserve">These results </w:t>
        </w:r>
      </w:ins>
      <w:ins w:id="523" w:author="Microsoft Office User" w:date="2021-05-17T13:23:00Z">
        <w:r w:rsidR="008903FF">
          <w:rPr>
            <w:rFonts w:ascii="Arial" w:eastAsia="Times New Roman" w:hAnsi="Arial" w:cs="Arial"/>
            <w:color w:val="000000"/>
            <w:sz w:val="22"/>
            <w:szCs w:val="22"/>
          </w:rPr>
          <w:t>demonstrate</w:t>
        </w:r>
      </w:ins>
      <w:ins w:id="524" w:author="Microsoft Office User" w:date="2021-05-17T13:21:00Z">
        <w:r w:rsidR="008903FF">
          <w:rPr>
            <w:rFonts w:ascii="Arial" w:eastAsia="Times New Roman" w:hAnsi="Arial" w:cs="Arial"/>
            <w:color w:val="000000"/>
            <w:sz w:val="22"/>
            <w:szCs w:val="22"/>
          </w:rPr>
          <w:t xml:space="preserve"> that models incorporating gain control </w:t>
        </w:r>
      </w:ins>
      <w:ins w:id="525" w:author="Microsoft Office User" w:date="2021-05-17T13:23:00Z">
        <w:r w:rsidR="008903FF">
          <w:rPr>
            <w:rFonts w:ascii="Arial" w:eastAsia="Times New Roman" w:hAnsi="Arial" w:cs="Arial"/>
            <w:color w:val="000000"/>
            <w:sz w:val="22"/>
            <w:szCs w:val="22"/>
          </w:rPr>
          <w:t xml:space="preserve">are better predictors of cortical activity, and </w:t>
        </w:r>
      </w:ins>
      <w:del w:id="526" w:author="Microsoft Office User" w:date="2021-05-17T13:19:00Z">
        <w:r w:rsidR="002F191E" w:rsidDel="00D82165">
          <w:rPr>
            <w:rFonts w:ascii="Arial" w:eastAsia="Times New Roman" w:hAnsi="Arial" w:cs="Arial"/>
            <w:color w:val="000000"/>
            <w:sz w:val="22"/>
            <w:szCs w:val="22"/>
          </w:rPr>
          <w:delText xml:space="preserve"> during the task (</w:delText>
        </w:r>
        <w:r w:rsidR="00956FC7" w:rsidDel="00D82165">
          <w:rPr>
            <w:rFonts w:ascii="Arial" w:eastAsia="Times New Roman" w:hAnsi="Arial" w:cs="Arial"/>
            <w:b/>
            <w:bCs/>
            <w:color w:val="000000"/>
            <w:sz w:val="22"/>
            <w:szCs w:val="22"/>
          </w:rPr>
          <w:delText>STATS</w:delText>
        </w:r>
        <w:r w:rsidR="002F191E" w:rsidDel="00D82165">
          <w:rPr>
            <w:rFonts w:ascii="Arial" w:eastAsia="Times New Roman" w:hAnsi="Arial" w:cs="Arial"/>
            <w:color w:val="000000"/>
            <w:sz w:val="22"/>
            <w:szCs w:val="22"/>
          </w:rPr>
          <w:delText>)</w:delText>
        </w:r>
        <w:r w:rsidR="00F94590" w:rsidDel="00D82165">
          <w:rPr>
            <w:rFonts w:ascii="Arial" w:eastAsia="Times New Roman" w:hAnsi="Arial" w:cs="Arial"/>
            <w:color w:val="000000"/>
            <w:sz w:val="22"/>
            <w:szCs w:val="22"/>
          </w:rPr>
          <w:delText xml:space="preserve"> </w:delText>
        </w:r>
      </w:del>
      <w:r w:rsidR="00F94590">
        <w:rPr>
          <w:rFonts w:ascii="Arial" w:eastAsia="Times New Roman" w:hAnsi="Arial" w:cs="Arial"/>
          <w:color w:val="000000"/>
          <w:sz w:val="22"/>
          <w:szCs w:val="22"/>
        </w:rPr>
        <w:t>confirm</w:t>
      </w:r>
      <w:del w:id="527" w:author="Microsoft Office User" w:date="2021-05-17T13:23:00Z">
        <w:r w:rsidR="00F94590" w:rsidDel="008903FF">
          <w:rPr>
            <w:rFonts w:ascii="Arial" w:eastAsia="Times New Roman" w:hAnsi="Arial" w:cs="Arial"/>
            <w:color w:val="000000"/>
            <w:sz w:val="22"/>
            <w:szCs w:val="22"/>
          </w:rPr>
          <w:delText>ing</w:delText>
        </w:r>
      </w:del>
      <w:r w:rsidR="00F94590">
        <w:rPr>
          <w:rFonts w:ascii="Arial" w:eastAsia="Times New Roman" w:hAnsi="Arial" w:cs="Arial"/>
          <w:color w:val="000000"/>
          <w:sz w:val="22"/>
          <w:szCs w:val="22"/>
        </w:rPr>
        <w:t xml:space="preserve"> previous </w:t>
      </w:r>
      <w:del w:id="528" w:author="Microsoft Office User" w:date="2021-05-17T13:23:00Z">
        <w:r w:rsidR="00F94590" w:rsidDel="008903FF">
          <w:rPr>
            <w:rFonts w:ascii="Arial" w:eastAsia="Times New Roman" w:hAnsi="Arial" w:cs="Arial"/>
            <w:color w:val="000000"/>
            <w:sz w:val="22"/>
            <w:szCs w:val="22"/>
          </w:rPr>
          <w:delText xml:space="preserve">findings </w:delText>
        </w:r>
      </w:del>
      <w:ins w:id="529" w:author="Microsoft Office User" w:date="2021-05-17T13:23:00Z">
        <w:r w:rsidR="008903FF">
          <w:rPr>
            <w:rFonts w:ascii="Arial" w:eastAsia="Times New Roman" w:hAnsi="Arial" w:cs="Arial"/>
            <w:color w:val="000000"/>
            <w:sz w:val="22"/>
            <w:szCs w:val="22"/>
          </w:rPr>
          <w:t>reports of robust gain control</w:t>
        </w:r>
        <w:r w:rsidR="008903FF">
          <w:rPr>
            <w:rFonts w:ascii="Arial" w:eastAsia="Times New Roman" w:hAnsi="Arial" w:cs="Arial"/>
            <w:color w:val="000000"/>
            <w:sz w:val="22"/>
            <w:szCs w:val="22"/>
          </w:rPr>
          <w:t xml:space="preserve"> </w:t>
        </w:r>
      </w:ins>
      <w:r w:rsidR="00F94590">
        <w:rPr>
          <w:rFonts w:ascii="Arial" w:eastAsia="Times New Roman" w:hAnsi="Arial" w:cs="Arial"/>
          <w:color w:val="000000"/>
          <w:sz w:val="22"/>
          <w:szCs w:val="22"/>
        </w:rPr>
        <w:t>in</w:t>
      </w:r>
      <w:r w:rsidR="00956FC7">
        <w:rPr>
          <w:rFonts w:ascii="Arial" w:eastAsia="Times New Roman" w:hAnsi="Arial" w:cs="Arial"/>
          <w:color w:val="000000"/>
          <w:sz w:val="22"/>
          <w:szCs w:val="22"/>
        </w:rPr>
        <w:t xml:space="preserve"> ferret and mouse</w:t>
      </w:r>
      <w:r w:rsidR="00F94590">
        <w:rPr>
          <w:rFonts w:ascii="Arial" w:eastAsia="Times New Roman" w:hAnsi="Arial" w:cs="Arial"/>
          <w:color w:val="000000"/>
          <w:sz w:val="22"/>
          <w:szCs w:val="22"/>
        </w:rPr>
        <w:t xml:space="preserve"> auditory cortex</w:t>
      </w:r>
      <w:r w:rsidR="00956FC7">
        <w:rPr>
          <w:rFonts w:ascii="Arial" w:eastAsia="Times New Roman" w:hAnsi="Arial" w:cs="Arial"/>
          <w:color w:val="000000"/>
          <w:sz w:val="22"/>
          <w:szCs w:val="22"/>
        </w:rPr>
        <w:fldChar w:fldCharType="begin" w:fldLock="1"/>
      </w:r>
      <w:r w:rsidR="007B350C">
        <w:rPr>
          <w:rFonts w:ascii="Arial" w:eastAsia="Times New Roman" w:hAnsi="Arial" w:cs="Arial"/>
          <w:color w:val="000000"/>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[14,17]","plainTextFormattedCitation":"[14,17]","previouslyFormattedCitation":"[14,17]"},"properties":{"noteIndex":0},"schema":"https://github.com/citation-style-language/schema/raw/master/csl-citation.json"}</w:instrText>
      </w:r>
      <w:r w:rsidR="00956FC7">
        <w:rPr>
          <w:rFonts w:ascii="Arial" w:eastAsia="Times New Roman" w:hAnsi="Arial" w:cs="Arial"/>
          <w:color w:val="000000"/>
          <w:sz w:val="22"/>
          <w:szCs w:val="22"/>
        </w:rPr>
        <w:fldChar w:fldCharType="separate"/>
      </w:r>
      <w:r w:rsidR="007B350C" w:rsidRPr="007B350C">
        <w:rPr>
          <w:rFonts w:ascii="Arial" w:eastAsia="Times New Roman" w:hAnsi="Arial" w:cs="Arial"/>
          <w:noProof/>
          <w:color w:val="000000"/>
          <w:sz w:val="22"/>
          <w:szCs w:val="22"/>
        </w:rPr>
        <w:t>[14,17]</w:t>
      </w:r>
      <w:r w:rsidR="00956FC7">
        <w:rPr>
          <w:rFonts w:ascii="Arial" w:eastAsia="Times New Roman" w:hAnsi="Arial" w:cs="Arial"/>
          <w:color w:val="000000"/>
          <w:sz w:val="22"/>
          <w:szCs w:val="22"/>
        </w:rPr>
        <w:fldChar w:fldCharType="end"/>
      </w:r>
      <w:r w:rsidR="00956FC7">
        <w:rPr>
          <w:rFonts w:ascii="Arial" w:eastAsia="Times New Roman" w:hAnsi="Arial" w:cs="Arial"/>
          <w:color w:val="000000"/>
          <w:sz w:val="22"/>
          <w:szCs w:val="22"/>
        </w:rPr>
        <w:t>.</w:t>
      </w:r>
    </w:p>
    <w:p w14:paraId="032DE5F3" w14:textId="3DE189BB" w:rsidR="005D7786" w:rsidRDefault="00F94590" w:rsidP="000A7884">
      <w:pPr>
        <w:jc w:val="both"/>
        <w:rPr>
          <w:rFonts w:ascii="Arial" w:eastAsia="Times New Roman" w:hAnsi="Arial" w:cs="Arial"/>
          <w:color w:val="000000"/>
          <w:sz w:val="22"/>
          <w:szCs w:val="22"/>
        </w:rPr>
      </w:pPr>
      <w:r>
        <w:rPr>
          <w:rFonts w:ascii="Arial" w:eastAsia="Times New Roman" w:hAnsi="Arial" w:cs="Arial"/>
          <w:color w:val="000000"/>
          <w:sz w:val="22"/>
          <w:szCs w:val="22"/>
        </w:rPr>
        <w:tab/>
        <w:t xml:space="preserve">We </w:t>
      </w:r>
      <w:del w:id="530" w:author="Microsoft Office User" w:date="2021-05-17T13:23:00Z">
        <w:r w:rsidDel="008903FF">
          <w:rPr>
            <w:rFonts w:ascii="Arial" w:eastAsia="Times New Roman" w:hAnsi="Arial" w:cs="Arial"/>
            <w:color w:val="000000"/>
            <w:sz w:val="22"/>
            <w:szCs w:val="22"/>
          </w:rPr>
          <w:delText xml:space="preserve">then </w:delText>
        </w:r>
      </w:del>
      <w:ins w:id="531" w:author="Microsoft Office User" w:date="2021-05-17T13:23:00Z">
        <w:r w:rsidR="008903FF">
          <w:rPr>
            <w:rFonts w:ascii="Arial" w:eastAsia="Times New Roman" w:hAnsi="Arial" w:cs="Arial"/>
            <w:color w:val="000000"/>
            <w:sz w:val="22"/>
            <w:szCs w:val="22"/>
          </w:rPr>
          <w:t>next</w:t>
        </w:r>
        <w:r w:rsidR="008903FF">
          <w:rPr>
            <w:rFonts w:ascii="Arial" w:eastAsia="Times New Roman" w:hAnsi="Arial" w:cs="Arial"/>
            <w:color w:val="000000"/>
            <w:sz w:val="22"/>
            <w:szCs w:val="22"/>
          </w:rPr>
          <w:t xml:space="preserve"> </w:t>
        </w:r>
      </w:ins>
      <w:r>
        <w:rPr>
          <w:rFonts w:ascii="Arial" w:eastAsia="Times New Roman" w:hAnsi="Arial" w:cs="Arial"/>
          <w:color w:val="000000"/>
          <w:sz w:val="22"/>
          <w:szCs w:val="22"/>
        </w:rPr>
        <w:t xml:space="preserve">assessed whether gain in auditory cortex reliably predicts how well a mouse is able to hear targets in </w:t>
      </w:r>
      <w:del w:id="532" w:author="Microsoft Office User" w:date="2021-05-17T13:24:00Z">
        <w:r w:rsidDel="008903FF">
          <w:rPr>
            <w:rFonts w:ascii="Arial" w:eastAsia="Times New Roman" w:hAnsi="Arial" w:cs="Arial"/>
            <w:color w:val="000000"/>
            <w:sz w:val="22"/>
            <w:szCs w:val="22"/>
          </w:rPr>
          <w:delText>these different backgrounds</w:delText>
        </w:r>
      </w:del>
      <w:ins w:id="533" w:author="Microsoft Office User" w:date="2021-05-17T13:24:00Z">
        <w:r w:rsidR="008903FF">
          <w:rPr>
            <w:rFonts w:ascii="Arial" w:eastAsia="Times New Roman" w:hAnsi="Arial" w:cs="Arial"/>
            <w:color w:val="000000"/>
            <w:sz w:val="22"/>
            <w:szCs w:val="22"/>
          </w:rPr>
          <w:t>each contrast</w:t>
        </w:r>
      </w:ins>
      <w:r>
        <w:rPr>
          <w:rFonts w:ascii="Arial" w:eastAsia="Times New Roman" w:hAnsi="Arial" w:cs="Arial"/>
          <w:color w:val="000000"/>
          <w:sz w:val="22"/>
          <w:szCs w:val="22"/>
        </w:rPr>
        <w:t>. To do so, we averaged the gain of target-selective neurons during the target period of the task for each mouse and then compared the target period gain for each mouse to the behavioral thresholds and slopes collected in the psychometric task. We found a significant negative relationship between cortical gain and behavioral threshold across contrasts (</w:t>
      </w:r>
      <w:r w:rsidR="00335FFA">
        <w:rPr>
          <w:rFonts w:ascii="Arial" w:eastAsia="Times New Roman" w:hAnsi="Arial" w:cs="Arial"/>
          <w:color w:val="000000"/>
          <w:sz w:val="22"/>
          <w:szCs w:val="22"/>
        </w:rPr>
        <w:t xml:space="preserve">single linear regression: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(1,12) = </w:t>
      </w:r>
      <w:r w:rsidR="00C72815">
        <w:rPr>
          <w:rFonts w:ascii="Arial" w:eastAsia="Times New Roman" w:hAnsi="Arial" w:cs="Arial"/>
          <w:color w:val="000000"/>
          <w:sz w:val="22"/>
          <w:szCs w:val="22"/>
        </w:rPr>
        <w:t>24.2,</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w:t>
      </w:r>
      <w:r w:rsidR="00C72815">
        <w:rPr>
          <w:rFonts w:ascii="Arial" w:eastAsia="Times New Roman" w:hAnsi="Arial" w:cs="Arial"/>
          <w:color w:val="000000"/>
          <w:sz w:val="22"/>
          <w:szCs w:val="22"/>
        </w:rPr>
        <w:t>&lt; 0.001</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R</w:t>
      </w:r>
      <w:r w:rsidR="00335FFA" w:rsidRPr="00C72113">
        <w:rPr>
          <w:rFonts w:ascii="Arial" w:eastAsia="Times New Roman" w:hAnsi="Arial" w:cs="Arial"/>
          <w:i/>
          <w:iCs/>
          <w:color w:val="000000"/>
          <w:sz w:val="22"/>
          <w:szCs w:val="22"/>
          <w:vertAlign w:val="superscript"/>
        </w:rPr>
        <w:t>2</w:t>
      </w:r>
      <w:r w:rsidR="00335FFA">
        <w:rPr>
          <w:rFonts w:ascii="Arial" w:eastAsia="Times New Roman" w:hAnsi="Arial" w:cs="Arial"/>
          <w:color w:val="000000"/>
          <w:sz w:val="22"/>
          <w:szCs w:val="22"/>
        </w:rPr>
        <w:t xml:space="preserve"> = 0.</w:t>
      </w:r>
      <w:r w:rsidR="00C72815">
        <w:rPr>
          <w:rFonts w:ascii="Arial" w:eastAsia="Times New Roman" w:hAnsi="Arial" w:cs="Arial"/>
          <w:color w:val="000000"/>
          <w:sz w:val="22"/>
          <w:szCs w:val="22"/>
        </w:rPr>
        <w:t>67</w:t>
      </w:r>
      <w:r>
        <w:rPr>
          <w:rFonts w:ascii="Arial" w:eastAsia="Times New Roman" w:hAnsi="Arial" w:cs="Arial"/>
          <w:color w:val="000000"/>
          <w:sz w:val="22"/>
          <w:szCs w:val="22"/>
        </w:rPr>
        <w:t xml:space="preserve">), suggesting that increased gain yielded greater sensitivity to lower target volumes. However, we didn’t observe this relationship when only </w:t>
      </w:r>
      <w:r w:rsidR="00C72815">
        <w:rPr>
          <w:rFonts w:ascii="Arial" w:eastAsia="Times New Roman" w:hAnsi="Arial" w:cs="Arial"/>
          <w:color w:val="000000"/>
          <w:sz w:val="22"/>
          <w:szCs w:val="22"/>
        </w:rPr>
        <w:t>including</w:t>
      </w:r>
      <w:r>
        <w:rPr>
          <w:rFonts w:ascii="Arial" w:eastAsia="Times New Roman" w:hAnsi="Arial" w:cs="Arial"/>
          <w:color w:val="000000"/>
          <w:sz w:val="22"/>
          <w:szCs w:val="22"/>
        </w:rPr>
        <w:t xml:space="preserve"> low contrast</w:t>
      </w:r>
      <w:r w:rsidR="00C72815">
        <w:rPr>
          <w:rFonts w:ascii="Arial" w:eastAsia="Times New Roman" w:hAnsi="Arial" w:cs="Arial"/>
          <w:color w:val="000000"/>
          <w:sz w:val="22"/>
          <w:szCs w:val="22"/>
        </w:rPr>
        <w:t xml:space="preserve"> sessions</w:t>
      </w:r>
      <w:r>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(1,7) = </w:t>
      </w:r>
      <w:r w:rsidR="00C72815">
        <w:rPr>
          <w:rFonts w:ascii="Arial" w:eastAsia="Times New Roman" w:hAnsi="Arial" w:cs="Arial"/>
          <w:color w:val="000000"/>
          <w:sz w:val="22"/>
          <w:szCs w:val="22"/>
        </w:rPr>
        <w:t>1.42</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 0.</w:t>
      </w:r>
      <w:r w:rsidR="00C72815">
        <w:rPr>
          <w:rFonts w:ascii="Arial" w:eastAsia="Times New Roman" w:hAnsi="Arial" w:cs="Arial"/>
          <w:color w:val="000000"/>
          <w:sz w:val="22"/>
          <w:szCs w:val="22"/>
        </w:rPr>
        <w:t>27</w:t>
      </w:r>
      <w:r w:rsidR="00335FFA">
        <w:rPr>
          <w:rFonts w:ascii="Arial" w:eastAsia="Times New Roman" w:hAnsi="Arial" w:cs="Arial"/>
          <w:color w:val="000000"/>
          <w:sz w:val="22"/>
          <w:szCs w:val="22"/>
        </w:rPr>
        <w:t xml:space="preserve">,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i/>
          <w:iCs/>
          <w:color w:val="000000"/>
          <w:sz w:val="22"/>
          <w:szCs w:val="22"/>
          <w:vertAlign w:val="superscript"/>
        </w:rPr>
        <w:t xml:space="preserve"> </w:t>
      </w:r>
      <w:r w:rsidR="00335FFA">
        <w:rPr>
          <w:rFonts w:ascii="Arial" w:eastAsia="Times New Roman" w:hAnsi="Arial" w:cs="Arial"/>
          <w:color w:val="000000"/>
          <w:sz w:val="22"/>
          <w:szCs w:val="22"/>
        </w:rPr>
        <w:t>= 0.</w:t>
      </w:r>
      <w:r w:rsidR="00C72815">
        <w:rPr>
          <w:rFonts w:ascii="Arial" w:eastAsia="Times New Roman" w:hAnsi="Arial" w:cs="Arial"/>
          <w:color w:val="000000"/>
          <w:sz w:val="22"/>
          <w:szCs w:val="22"/>
        </w:rPr>
        <w:t>17</w:t>
      </w:r>
      <w:r>
        <w:rPr>
          <w:rFonts w:ascii="Arial" w:eastAsia="Times New Roman" w:hAnsi="Arial" w:cs="Arial"/>
          <w:color w:val="000000"/>
          <w:sz w:val="22"/>
          <w:szCs w:val="22"/>
        </w:rPr>
        <w:t>)</w:t>
      </w:r>
      <w:r w:rsidR="00335FFA">
        <w:rPr>
          <w:rFonts w:ascii="Arial" w:eastAsia="Times New Roman" w:hAnsi="Arial" w:cs="Arial"/>
          <w:color w:val="000000"/>
          <w:sz w:val="22"/>
          <w:szCs w:val="22"/>
        </w:rPr>
        <w:t xml:space="preserve"> or high contrast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(1,3) = </w:t>
      </w:r>
      <w:r w:rsidR="00C72815">
        <w:rPr>
          <w:rFonts w:ascii="Arial" w:eastAsia="Times New Roman" w:hAnsi="Arial" w:cs="Arial"/>
          <w:color w:val="000000"/>
          <w:sz w:val="22"/>
          <w:szCs w:val="22"/>
        </w:rPr>
        <w:t>2.02</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 0.</w:t>
      </w:r>
      <w:r w:rsidR="00C72815">
        <w:rPr>
          <w:rFonts w:ascii="Arial" w:eastAsia="Times New Roman" w:hAnsi="Arial" w:cs="Arial"/>
          <w:color w:val="000000"/>
          <w:sz w:val="22"/>
          <w:szCs w:val="22"/>
        </w:rPr>
        <w:t>25</w:t>
      </w:r>
      <w:r w:rsidR="00335FFA">
        <w:rPr>
          <w:rFonts w:ascii="Arial" w:eastAsia="Times New Roman" w:hAnsi="Arial" w:cs="Arial"/>
          <w:color w:val="000000"/>
          <w:sz w:val="22"/>
          <w:szCs w:val="22"/>
        </w:rPr>
        <w:t xml:space="preserve">,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color w:val="000000"/>
          <w:sz w:val="22"/>
          <w:szCs w:val="22"/>
        </w:rPr>
        <w:t xml:space="preserve"> </w:t>
      </w:r>
      <w:r w:rsidR="00335FFA">
        <w:rPr>
          <w:rFonts w:ascii="Arial" w:eastAsia="Times New Roman" w:hAnsi="Arial" w:cs="Arial"/>
          <w:color w:val="000000"/>
          <w:sz w:val="22"/>
          <w:szCs w:val="22"/>
        </w:rPr>
        <w:t>= 0.</w:t>
      </w:r>
      <w:r w:rsidR="00C72815">
        <w:rPr>
          <w:rFonts w:ascii="Arial" w:eastAsia="Times New Roman" w:hAnsi="Arial" w:cs="Arial"/>
          <w:color w:val="000000"/>
          <w:sz w:val="22"/>
          <w:szCs w:val="22"/>
        </w:rPr>
        <w:t>40</w:t>
      </w:r>
      <w:r w:rsidR="00335FFA">
        <w:rPr>
          <w:rFonts w:ascii="Arial" w:eastAsia="Times New Roman" w:hAnsi="Arial" w:cs="Arial"/>
          <w:color w:val="000000"/>
          <w:sz w:val="22"/>
          <w:szCs w:val="22"/>
        </w:rPr>
        <w:t>)</w:t>
      </w:r>
      <w:r>
        <w:rPr>
          <w:rFonts w:ascii="Arial" w:eastAsia="Times New Roman" w:hAnsi="Arial" w:cs="Arial"/>
          <w:color w:val="000000"/>
          <w:sz w:val="22"/>
          <w:szCs w:val="22"/>
        </w:rPr>
        <w:t>, so we cannot definitely conclude that contrast-independent fluctuations in gain predict behavioral thresholds (Figure 5f). We conducted the same analysis between gain and psychometric slopes, and found significant positive relationships across contrasts (</w:t>
      </w:r>
      <w:r w:rsidR="00335FFA">
        <w:rPr>
          <w:rFonts w:ascii="Arial" w:eastAsia="Times New Roman" w:hAnsi="Arial" w:cs="Arial"/>
          <w:color w:val="000000"/>
          <w:sz w:val="22"/>
          <w:szCs w:val="22"/>
        </w:rPr>
        <w:t xml:space="preserve">single </w:t>
      </w:r>
      <w:r w:rsidR="002C1323">
        <w:rPr>
          <w:rFonts w:ascii="Arial" w:eastAsia="Times New Roman" w:hAnsi="Arial" w:cs="Arial"/>
          <w:color w:val="000000"/>
          <w:sz w:val="22"/>
          <w:szCs w:val="22"/>
        </w:rPr>
        <w:t>linear regression</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F</w:t>
      </w:r>
      <w:r w:rsidR="00335FFA">
        <w:rPr>
          <w:rFonts w:ascii="Arial" w:eastAsia="Times New Roman" w:hAnsi="Arial" w:cs="Arial"/>
          <w:color w:val="000000"/>
          <w:sz w:val="22"/>
          <w:szCs w:val="22"/>
        </w:rPr>
        <w:t xml:space="preserve">(1,12) = </w:t>
      </w:r>
      <w:r w:rsidR="00C72815">
        <w:rPr>
          <w:rFonts w:ascii="Arial" w:eastAsia="Times New Roman" w:hAnsi="Arial" w:cs="Arial"/>
          <w:color w:val="000000"/>
          <w:sz w:val="22"/>
          <w:szCs w:val="22"/>
        </w:rPr>
        <w:t>12.0</w:t>
      </w:r>
      <w:r w:rsidR="00335FFA">
        <w:rPr>
          <w:rFonts w:ascii="Arial" w:eastAsia="Times New Roman" w:hAnsi="Arial" w:cs="Arial"/>
          <w:color w:val="000000"/>
          <w:sz w:val="22"/>
          <w:szCs w:val="22"/>
        </w:rPr>
        <w:t xml:space="preserve">, </w:t>
      </w:r>
      <w:r w:rsidR="00335FFA" w:rsidRPr="00C72113">
        <w:rPr>
          <w:rFonts w:ascii="Arial" w:eastAsia="Times New Roman" w:hAnsi="Arial" w:cs="Arial"/>
          <w:i/>
          <w:iCs/>
          <w:color w:val="000000"/>
          <w:sz w:val="22"/>
          <w:szCs w:val="22"/>
        </w:rPr>
        <w:t>p</w:t>
      </w:r>
      <w:r w:rsidR="00335FFA">
        <w:rPr>
          <w:rFonts w:ascii="Arial" w:eastAsia="Times New Roman" w:hAnsi="Arial" w:cs="Arial"/>
          <w:color w:val="000000"/>
          <w:sz w:val="22"/>
          <w:szCs w:val="22"/>
        </w:rPr>
        <w:t xml:space="preserve"> = 0.0</w:t>
      </w:r>
      <w:r w:rsidR="00C72815">
        <w:rPr>
          <w:rFonts w:ascii="Arial" w:eastAsia="Times New Roman" w:hAnsi="Arial" w:cs="Arial"/>
          <w:color w:val="000000"/>
          <w:sz w:val="22"/>
          <w:szCs w:val="22"/>
        </w:rPr>
        <w:t>05</w:t>
      </w:r>
      <w:r w:rsidR="00335FFA">
        <w:rPr>
          <w:rFonts w:ascii="Arial" w:eastAsia="Times New Roman" w:hAnsi="Arial" w:cs="Arial"/>
          <w:color w:val="000000"/>
          <w:sz w:val="22"/>
          <w:szCs w:val="22"/>
        </w:rPr>
        <w:t xml:space="preserve">,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color w:val="000000"/>
          <w:sz w:val="22"/>
          <w:szCs w:val="22"/>
        </w:rPr>
        <w:t xml:space="preserve"> </w:t>
      </w:r>
      <w:r w:rsidR="00335FFA">
        <w:rPr>
          <w:rFonts w:ascii="Arial" w:eastAsia="Times New Roman" w:hAnsi="Arial" w:cs="Arial"/>
          <w:color w:val="000000"/>
          <w:sz w:val="22"/>
          <w:szCs w:val="22"/>
        </w:rPr>
        <w:t>= 0.</w:t>
      </w:r>
      <w:r w:rsidR="00C72815">
        <w:rPr>
          <w:rFonts w:ascii="Arial" w:eastAsia="Times New Roman" w:hAnsi="Arial" w:cs="Arial"/>
          <w:color w:val="000000"/>
          <w:sz w:val="22"/>
          <w:szCs w:val="22"/>
        </w:rPr>
        <w:t>50</w:t>
      </w:r>
      <w:r w:rsidR="002C1323">
        <w:rPr>
          <w:rFonts w:ascii="Arial" w:eastAsia="Times New Roman" w:hAnsi="Arial" w:cs="Arial"/>
          <w:color w:val="000000"/>
          <w:sz w:val="22"/>
          <w:szCs w:val="22"/>
        </w:rPr>
        <w:t>) and within low contrast (</w:t>
      </w:r>
      <w:r w:rsidR="00C72815" w:rsidRPr="00C72113">
        <w:rPr>
          <w:rFonts w:ascii="Arial" w:eastAsia="Times New Roman" w:hAnsi="Arial" w:cs="Arial"/>
          <w:i/>
          <w:iCs/>
          <w:color w:val="000000"/>
          <w:sz w:val="22"/>
          <w:szCs w:val="22"/>
        </w:rPr>
        <w:t>F</w:t>
      </w:r>
      <w:r w:rsidR="00C72815">
        <w:rPr>
          <w:rFonts w:ascii="Arial" w:eastAsia="Times New Roman" w:hAnsi="Arial" w:cs="Arial"/>
          <w:color w:val="000000"/>
          <w:sz w:val="22"/>
          <w:szCs w:val="22"/>
        </w:rPr>
        <w:t xml:space="preserve">(1,7) = 6.96, </w:t>
      </w:r>
      <w:r w:rsidR="00C72815" w:rsidRPr="00C72113">
        <w:rPr>
          <w:rFonts w:ascii="Arial" w:eastAsia="Times New Roman" w:hAnsi="Arial" w:cs="Arial"/>
          <w:i/>
          <w:iCs/>
          <w:color w:val="000000"/>
          <w:sz w:val="22"/>
          <w:szCs w:val="22"/>
        </w:rPr>
        <w:t>p</w:t>
      </w:r>
      <w:r w:rsidR="00C72815">
        <w:rPr>
          <w:rFonts w:ascii="Arial" w:eastAsia="Times New Roman" w:hAnsi="Arial" w:cs="Arial"/>
          <w:color w:val="000000"/>
          <w:sz w:val="22"/>
          <w:szCs w:val="22"/>
        </w:rPr>
        <w:t xml:space="preserve"> = 0.034, </w:t>
      </w:r>
      <w:r w:rsidR="00956FC7" w:rsidRPr="004E703E">
        <w:rPr>
          <w:rFonts w:ascii="Arial" w:eastAsia="Times New Roman" w:hAnsi="Arial" w:cs="Arial"/>
          <w:i/>
          <w:iCs/>
          <w:color w:val="000000"/>
          <w:sz w:val="22"/>
          <w:szCs w:val="22"/>
        </w:rPr>
        <w:t>R</w:t>
      </w:r>
      <w:r w:rsidR="00956FC7" w:rsidRPr="004E703E">
        <w:rPr>
          <w:rFonts w:ascii="Arial" w:eastAsia="Times New Roman" w:hAnsi="Arial" w:cs="Arial"/>
          <w:i/>
          <w:iCs/>
          <w:color w:val="000000"/>
          <w:sz w:val="22"/>
          <w:szCs w:val="22"/>
          <w:vertAlign w:val="superscript"/>
        </w:rPr>
        <w:t>2</w:t>
      </w:r>
      <w:r w:rsidR="00956FC7">
        <w:rPr>
          <w:rFonts w:ascii="Arial" w:eastAsia="Times New Roman" w:hAnsi="Arial" w:cs="Arial"/>
          <w:color w:val="000000"/>
          <w:sz w:val="22"/>
          <w:szCs w:val="22"/>
        </w:rPr>
        <w:t xml:space="preserve"> </w:t>
      </w:r>
      <w:r w:rsidR="00C72815">
        <w:rPr>
          <w:rFonts w:ascii="Arial" w:eastAsia="Times New Roman" w:hAnsi="Arial" w:cs="Arial"/>
          <w:color w:val="000000"/>
          <w:sz w:val="22"/>
          <w:szCs w:val="22"/>
        </w:rPr>
        <w:t>= 0.50</w:t>
      </w:r>
      <w:r w:rsidR="002C1323">
        <w:rPr>
          <w:rFonts w:ascii="Arial" w:eastAsia="Times New Roman" w:hAnsi="Arial" w:cs="Arial"/>
          <w:color w:val="000000"/>
          <w:sz w:val="22"/>
          <w:szCs w:val="22"/>
        </w:rPr>
        <w:t>), suggesting that individual differences in cortical gain influence behavioral sensitivity to changes in volume, independently of contrast gain control.</w:t>
      </w:r>
    </w:p>
    <w:p w14:paraId="01F618F7" w14:textId="77777777" w:rsidR="005D7786" w:rsidRDefault="005D7786">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06C2A094" w14:textId="1F3C3807" w:rsidR="00A07D9A" w:rsidRPr="000A7884" w:rsidRDefault="00453FED" w:rsidP="00A07D9A">
      <w:pPr>
        <w:jc w:val="both"/>
        <w:rPr>
          <w:ins w:id="534" w:author="Microsoft Office User" w:date="2021-05-11T14:54:00Z"/>
          <w:rFonts w:ascii="Arial" w:eastAsia="Times New Roman" w:hAnsi="Arial" w:cs="Arial"/>
          <w:b/>
          <w:bCs/>
          <w:color w:val="000000"/>
          <w:sz w:val="20"/>
          <w:szCs w:val="20"/>
        </w:rPr>
      </w:pPr>
      <w:ins w:id="535" w:author="Microsoft Office User" w:date="2021-05-17T12:40:00Z">
        <w:r>
          <w:rPr>
            <w:rFonts w:ascii="Arial" w:eastAsia="Times New Roman" w:hAnsi="Arial" w:cs="Arial"/>
            <w:b/>
            <w:bCs/>
            <w:noProof/>
            <w:color w:val="000000"/>
            <w:sz w:val="20"/>
            <w:szCs w:val="20"/>
          </w:rPr>
          <w:lastRenderedPageBreak/>
          <w:drawing>
            <wp:inline distT="0" distB="0" distL="0" distR="0" wp14:anchorId="643E3491" wp14:editId="3ED9F8F4">
              <wp:extent cx="6858000" cy="26549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654935"/>
                      </a:xfrm>
                      <a:prstGeom prst="rect">
                        <a:avLst/>
                      </a:prstGeom>
                    </pic:spPr>
                  </pic:pic>
                </a:graphicData>
              </a:graphic>
            </wp:inline>
          </w:drawing>
        </w:r>
      </w:ins>
      <w:ins w:id="536" w:author="Microsoft Office User" w:date="2021-05-11T14:54:00Z">
        <w:r w:rsidR="00A07D9A" w:rsidRPr="000A7884">
          <w:rPr>
            <w:rFonts w:ascii="Arial" w:eastAsia="Times New Roman" w:hAnsi="Arial" w:cs="Arial"/>
            <w:b/>
            <w:bCs/>
            <w:color w:val="000000"/>
            <w:sz w:val="20"/>
            <w:szCs w:val="20"/>
          </w:rPr>
          <w:t>Figure 5.</w:t>
        </w:r>
      </w:ins>
    </w:p>
    <w:p w14:paraId="7396F89F" w14:textId="1FB8FCA3" w:rsidR="00A07D9A" w:rsidRPr="000A7884" w:rsidRDefault="00A07D9A" w:rsidP="00A07D9A">
      <w:pPr>
        <w:jc w:val="both"/>
        <w:rPr>
          <w:ins w:id="537" w:author="Microsoft Office User" w:date="2021-05-11T14:54:00Z"/>
          <w:rFonts w:ascii="Arial" w:eastAsia="Times New Roman" w:hAnsi="Arial" w:cs="Arial"/>
          <w:color w:val="000000"/>
          <w:sz w:val="20"/>
          <w:szCs w:val="20"/>
        </w:rPr>
      </w:pPr>
    </w:p>
    <w:p w14:paraId="01CCE812" w14:textId="3CDBB522" w:rsidR="00A07D9A" w:rsidRPr="000A7884" w:rsidRDefault="00A07D9A" w:rsidP="00A07D9A">
      <w:pPr>
        <w:pStyle w:val="ListParagraph"/>
        <w:numPr>
          <w:ilvl w:val="0"/>
          <w:numId w:val="8"/>
        </w:numPr>
        <w:ind w:left="360"/>
        <w:jc w:val="both"/>
        <w:rPr>
          <w:ins w:id="538" w:author="Microsoft Office User" w:date="2021-05-11T14:54:00Z"/>
          <w:rFonts w:ascii="Arial" w:eastAsia="Times New Roman" w:hAnsi="Arial" w:cs="Arial"/>
          <w:b/>
          <w:bCs/>
          <w:color w:val="000000"/>
          <w:sz w:val="20"/>
          <w:szCs w:val="20"/>
        </w:rPr>
      </w:pPr>
      <w:ins w:id="539" w:author="Microsoft Office User" w:date="2021-05-11T14:54:00Z">
        <w:r w:rsidRPr="000A7884">
          <w:rPr>
            <w:rFonts w:ascii="Arial" w:eastAsia="Times New Roman" w:hAnsi="Arial" w:cs="Arial"/>
            <w:color w:val="000000"/>
            <w:sz w:val="20"/>
            <w:szCs w:val="20"/>
          </w:rPr>
          <w:t>Schematic of the generalized-linear-nonlinear model. 1) Schematic</w:t>
        </w:r>
        <w:r>
          <w:rPr>
            <w:rFonts w:ascii="Arial" w:eastAsia="Times New Roman" w:hAnsi="Arial" w:cs="Arial"/>
            <w:color w:val="000000"/>
            <w:sz w:val="20"/>
            <w:szCs w:val="20"/>
          </w:rPr>
          <w:t xml:space="preserve"> of a </w:t>
        </w:r>
        <w:r w:rsidRPr="000A7884">
          <w:rPr>
            <w:rFonts w:ascii="Arial" w:eastAsia="Times New Roman" w:hAnsi="Arial" w:cs="Arial"/>
            <w:color w:val="000000"/>
            <w:sz w:val="20"/>
            <w:szCs w:val="20"/>
          </w:rPr>
          <w:t>spectrotemporal response function</w:t>
        </w:r>
      </w:ins>
      <w:ins w:id="540" w:author="Microsoft Office User" w:date="2021-05-17T12:49:00Z">
        <w:r w:rsidR="00453FED">
          <w:rPr>
            <w:rFonts w:ascii="Arial" w:eastAsia="Times New Roman" w:hAnsi="Arial" w:cs="Arial"/>
            <w:color w:val="000000"/>
            <w:sz w:val="20"/>
            <w:szCs w:val="20"/>
          </w:rPr>
          <w:t xml:space="preserve"> (STRF)</w:t>
        </w:r>
      </w:ins>
      <w:ins w:id="541" w:author="Microsoft Office User" w:date="2021-05-11T14:54:00Z">
        <w:r w:rsidRPr="000A7884">
          <w:rPr>
            <w:rFonts w:ascii="Arial" w:eastAsia="Times New Roman" w:hAnsi="Arial" w:cs="Arial"/>
            <w:color w:val="000000"/>
            <w:sz w:val="20"/>
            <w:szCs w:val="20"/>
          </w:rPr>
          <w:t>. 2) Example stimulus spectrogram of low and high contrast. 3) The gray trace is the filter response when convolving the STRF with the spectrogram. The black trace is the observed spike rate during the same stimulus period. 4) Schematized nonlinearities fit separately to low and high contrast periods</w:t>
        </w:r>
      </w:ins>
      <w:ins w:id="542" w:author="Microsoft Office User" w:date="2021-05-17T12:41:00Z">
        <w:r w:rsidR="00453FED">
          <w:rPr>
            <w:rFonts w:ascii="Arial" w:eastAsia="Times New Roman" w:hAnsi="Arial" w:cs="Arial"/>
            <w:color w:val="000000"/>
            <w:sz w:val="20"/>
            <w:szCs w:val="20"/>
          </w:rPr>
          <w:t xml:space="preserve"> in a gain control (GC) model, or fit to all data in a static model</w:t>
        </w:r>
      </w:ins>
      <w:ins w:id="543" w:author="Microsoft Office User" w:date="2021-05-11T14:54:00Z">
        <w:r w:rsidRPr="000A7884">
          <w:rPr>
            <w:rFonts w:ascii="Arial" w:eastAsia="Times New Roman" w:hAnsi="Arial" w:cs="Arial"/>
            <w:color w:val="000000"/>
            <w:sz w:val="20"/>
            <w:szCs w:val="20"/>
          </w:rPr>
          <w:t>.</w:t>
        </w:r>
      </w:ins>
    </w:p>
    <w:p w14:paraId="2CEFBB34" w14:textId="01908D55" w:rsidR="00A07D9A" w:rsidRPr="000A7884" w:rsidRDefault="00A07D9A" w:rsidP="00A07D9A">
      <w:pPr>
        <w:pStyle w:val="ListParagraph"/>
        <w:numPr>
          <w:ilvl w:val="0"/>
          <w:numId w:val="8"/>
        </w:numPr>
        <w:ind w:left="360"/>
        <w:jc w:val="both"/>
        <w:rPr>
          <w:ins w:id="544" w:author="Microsoft Office User" w:date="2021-05-11T14:54:00Z"/>
          <w:rFonts w:ascii="Arial" w:eastAsia="Times New Roman" w:hAnsi="Arial" w:cs="Arial"/>
          <w:b/>
          <w:bCs/>
          <w:color w:val="000000"/>
          <w:sz w:val="20"/>
          <w:szCs w:val="20"/>
        </w:rPr>
      </w:pPr>
      <w:ins w:id="545" w:author="Microsoft Office User" w:date="2021-05-11T14:54:00Z">
        <w:r w:rsidRPr="000A7884">
          <w:rPr>
            <w:rFonts w:ascii="Arial" w:eastAsia="Times New Roman" w:hAnsi="Arial" w:cs="Arial"/>
            <w:color w:val="000000"/>
            <w:sz w:val="20"/>
            <w:szCs w:val="20"/>
          </w:rPr>
          <w:t xml:space="preserve">Example background-locked responses from a well-tuned cortical unit across the trial duration. The top portion of the plot is a spike raster sorted by the frozen noise pattern (FN1-5) of the background. The bottom portion of the plot is a PSTH of the observed spiking, binned every 25ms (black trace). The colored traces are the </w:t>
        </w:r>
      </w:ins>
      <w:ins w:id="546" w:author="Microsoft Office User" w:date="2021-05-17T12:48:00Z">
        <w:r w:rsidR="00453FED">
          <w:rPr>
            <w:rFonts w:ascii="Arial" w:eastAsia="Times New Roman" w:hAnsi="Arial" w:cs="Arial"/>
            <w:color w:val="000000"/>
            <w:sz w:val="20"/>
            <w:szCs w:val="20"/>
          </w:rPr>
          <w:t xml:space="preserve">GC </w:t>
        </w:r>
      </w:ins>
      <w:ins w:id="547" w:author="Microsoft Office User" w:date="2021-05-11T14:54:00Z">
        <w:r w:rsidRPr="000A7884">
          <w:rPr>
            <w:rFonts w:ascii="Arial" w:eastAsia="Times New Roman" w:hAnsi="Arial" w:cs="Arial"/>
            <w:color w:val="000000"/>
            <w:sz w:val="20"/>
            <w:szCs w:val="20"/>
          </w:rPr>
          <w:t xml:space="preserve">model predictions in each contrast (red trace uses the red nonlinearity in </w:t>
        </w:r>
        <w:r w:rsidRPr="00453FED">
          <w:rPr>
            <w:rFonts w:ascii="Arial" w:eastAsia="Times New Roman" w:hAnsi="Arial" w:cs="Arial"/>
            <w:b/>
            <w:bCs/>
            <w:color w:val="000000"/>
            <w:sz w:val="20"/>
            <w:szCs w:val="20"/>
            <w:rPrChange w:id="548" w:author="Microsoft Office User" w:date="2021-05-17T12:48:00Z">
              <w:rPr>
                <w:rFonts w:ascii="Arial" w:eastAsia="Times New Roman" w:hAnsi="Arial" w:cs="Arial"/>
                <w:color w:val="000000"/>
                <w:sz w:val="20"/>
                <w:szCs w:val="20"/>
              </w:rPr>
            </w:rPrChange>
          </w:rPr>
          <w:t>d</w:t>
        </w:r>
        <w:r w:rsidRPr="000A7884">
          <w:rPr>
            <w:rFonts w:ascii="Arial" w:eastAsia="Times New Roman" w:hAnsi="Arial" w:cs="Arial"/>
            <w:color w:val="000000"/>
            <w:sz w:val="20"/>
            <w:szCs w:val="20"/>
          </w:rPr>
          <w:t xml:space="preserve">, blue trace uses the blue nonlinearity in </w:t>
        </w:r>
        <w:r w:rsidRPr="00453FED">
          <w:rPr>
            <w:rFonts w:ascii="Arial" w:eastAsia="Times New Roman" w:hAnsi="Arial" w:cs="Arial"/>
            <w:b/>
            <w:bCs/>
            <w:color w:val="000000"/>
            <w:sz w:val="20"/>
            <w:szCs w:val="20"/>
            <w:rPrChange w:id="549" w:author="Microsoft Office User" w:date="2021-05-17T12:48:00Z">
              <w:rPr>
                <w:rFonts w:ascii="Arial" w:eastAsia="Times New Roman" w:hAnsi="Arial" w:cs="Arial"/>
                <w:color w:val="000000"/>
                <w:sz w:val="20"/>
                <w:szCs w:val="20"/>
              </w:rPr>
            </w:rPrChange>
          </w:rPr>
          <w:t>d</w:t>
        </w:r>
        <w:r w:rsidRPr="000A7884">
          <w:rPr>
            <w:rFonts w:ascii="Arial" w:eastAsia="Times New Roman" w:hAnsi="Arial" w:cs="Arial"/>
            <w:color w:val="000000"/>
            <w:sz w:val="20"/>
            <w:szCs w:val="20"/>
          </w:rPr>
          <w:t>).</w:t>
        </w:r>
      </w:ins>
    </w:p>
    <w:p w14:paraId="03ED8A5F" w14:textId="69EBF119" w:rsidR="00A07D9A" w:rsidRPr="000A7884" w:rsidRDefault="00A07D9A" w:rsidP="00A07D9A">
      <w:pPr>
        <w:pStyle w:val="ListParagraph"/>
        <w:numPr>
          <w:ilvl w:val="0"/>
          <w:numId w:val="8"/>
        </w:numPr>
        <w:ind w:left="360"/>
        <w:jc w:val="both"/>
        <w:rPr>
          <w:ins w:id="550" w:author="Microsoft Office User" w:date="2021-05-11T14:54:00Z"/>
          <w:rFonts w:ascii="Arial" w:eastAsia="Times New Roman" w:hAnsi="Arial" w:cs="Arial"/>
          <w:b/>
          <w:bCs/>
          <w:color w:val="000000"/>
          <w:sz w:val="20"/>
          <w:szCs w:val="20"/>
        </w:rPr>
      </w:pPr>
      <w:proofErr w:type="spellStart"/>
      <w:ins w:id="551" w:author="Microsoft Office User" w:date="2021-05-11T14:54:00Z">
        <w:r w:rsidRPr="000A7884">
          <w:rPr>
            <w:rFonts w:ascii="Arial" w:eastAsia="Times New Roman" w:hAnsi="Arial" w:cs="Arial"/>
            <w:color w:val="000000"/>
            <w:sz w:val="20"/>
            <w:szCs w:val="20"/>
          </w:rPr>
          <w:t xml:space="preserve">STRF for this </w:t>
        </w:r>
        <w:proofErr w:type="spellEnd"/>
        <w:r w:rsidRPr="000A7884">
          <w:rPr>
            <w:rFonts w:ascii="Arial" w:eastAsia="Times New Roman" w:hAnsi="Arial" w:cs="Arial"/>
            <w:color w:val="000000"/>
            <w:sz w:val="20"/>
            <w:szCs w:val="20"/>
          </w:rPr>
          <w:t xml:space="preserve">example neuron. STRF values are indicated by the </w:t>
        </w:r>
        <w:proofErr w:type="spellStart"/>
        <w:r w:rsidRPr="000A7884">
          <w:rPr>
            <w:rFonts w:ascii="Arial" w:eastAsia="Times New Roman" w:hAnsi="Arial" w:cs="Arial"/>
            <w:color w:val="000000"/>
            <w:sz w:val="20"/>
            <w:szCs w:val="20"/>
          </w:rPr>
          <w:t>colorbar</w:t>
        </w:r>
        <w:proofErr w:type="spellEnd"/>
        <w:r w:rsidRPr="000A7884">
          <w:rPr>
            <w:rFonts w:ascii="Arial" w:eastAsia="Times New Roman" w:hAnsi="Arial" w:cs="Arial"/>
            <w:color w:val="000000"/>
            <w:sz w:val="20"/>
            <w:szCs w:val="20"/>
          </w:rPr>
          <w:t>.</w:t>
        </w:r>
      </w:ins>
    </w:p>
    <w:p w14:paraId="4AE205C6" w14:textId="26BB26E1" w:rsidR="00A07D9A" w:rsidRPr="000A7884" w:rsidRDefault="00A07D9A" w:rsidP="00A07D9A">
      <w:pPr>
        <w:pStyle w:val="ListParagraph"/>
        <w:numPr>
          <w:ilvl w:val="0"/>
          <w:numId w:val="8"/>
        </w:numPr>
        <w:ind w:left="360"/>
        <w:jc w:val="both"/>
        <w:rPr>
          <w:ins w:id="552" w:author="Microsoft Office User" w:date="2021-05-11T14:54:00Z"/>
          <w:rFonts w:ascii="Arial" w:eastAsia="Times New Roman" w:hAnsi="Arial" w:cs="Arial"/>
          <w:b/>
          <w:bCs/>
          <w:color w:val="000000"/>
          <w:sz w:val="20"/>
          <w:szCs w:val="20"/>
        </w:rPr>
      </w:pPr>
      <w:ins w:id="553" w:author="Microsoft Office User" w:date="2021-05-11T14:54:00Z">
        <w:r w:rsidRPr="000A7884">
          <w:rPr>
            <w:rFonts w:ascii="Arial" w:eastAsia="Times New Roman"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a cross-validation run (see Methods).</w:t>
        </w:r>
      </w:ins>
    </w:p>
    <w:p w14:paraId="56B740B2" w14:textId="640E490D" w:rsidR="00453FED" w:rsidRPr="00453FED" w:rsidRDefault="00453FED" w:rsidP="00A07D9A">
      <w:pPr>
        <w:pStyle w:val="ListParagraph"/>
        <w:numPr>
          <w:ilvl w:val="0"/>
          <w:numId w:val="8"/>
        </w:numPr>
        <w:ind w:left="360"/>
        <w:jc w:val="both"/>
        <w:rPr>
          <w:ins w:id="554" w:author="Microsoft Office User" w:date="2021-05-17T12:42:00Z"/>
          <w:rFonts w:ascii="Arial" w:eastAsia="Times New Roman" w:hAnsi="Arial" w:cs="Arial"/>
          <w:b/>
          <w:bCs/>
          <w:color w:val="000000"/>
          <w:sz w:val="20"/>
          <w:szCs w:val="20"/>
          <w:rPrChange w:id="555" w:author="Microsoft Office User" w:date="2021-05-17T12:42:00Z">
            <w:rPr>
              <w:ins w:id="556" w:author="Microsoft Office User" w:date="2021-05-17T12:42:00Z"/>
              <w:rFonts w:ascii="Arial" w:eastAsia="Times New Roman" w:hAnsi="Arial" w:cs="Arial"/>
              <w:color w:val="000000"/>
              <w:sz w:val="20"/>
              <w:szCs w:val="20"/>
            </w:rPr>
          </w:rPrChange>
        </w:rPr>
      </w:pPr>
      <w:ins w:id="557" w:author="Microsoft Office User" w:date="2021-05-17T12:42:00Z">
        <w:r>
          <w:rPr>
            <w:rFonts w:ascii="Arial" w:eastAsia="Times New Roman" w:hAnsi="Arial" w:cs="Arial"/>
            <w:color w:val="000000"/>
            <w:sz w:val="20"/>
            <w:szCs w:val="20"/>
          </w:rPr>
          <w:t xml:space="preserve">Correlation coefficients between the observed trial-averaged spike rate and the model prediction for the static model and the </w:t>
        </w:r>
      </w:ins>
      <w:ins w:id="558" w:author="Microsoft Office User" w:date="2021-05-17T12:43:00Z">
        <w:r>
          <w:rPr>
            <w:rFonts w:ascii="Arial" w:eastAsia="Times New Roman" w:hAnsi="Arial" w:cs="Arial"/>
            <w:color w:val="000000"/>
            <w:sz w:val="20"/>
            <w:szCs w:val="20"/>
          </w:rPr>
          <w:t xml:space="preserve">gain control model. Each dot is </w:t>
        </w:r>
      </w:ins>
      <w:ins w:id="559" w:author="Microsoft Office User" w:date="2021-05-17T13:22:00Z">
        <w:r w:rsidR="008903FF">
          <w:rPr>
            <w:rFonts w:ascii="Arial" w:eastAsia="Times New Roman" w:hAnsi="Arial" w:cs="Arial"/>
            <w:color w:val="000000"/>
            <w:sz w:val="20"/>
            <w:szCs w:val="20"/>
          </w:rPr>
          <w:t>the average correlation across 10 cross-validation folds for each</w:t>
        </w:r>
      </w:ins>
      <w:ins w:id="560" w:author="Microsoft Office User" w:date="2021-05-17T12:43:00Z">
        <w:r>
          <w:rPr>
            <w:rFonts w:ascii="Arial" w:eastAsia="Times New Roman" w:hAnsi="Arial" w:cs="Arial"/>
            <w:color w:val="000000"/>
            <w:sz w:val="20"/>
            <w:szCs w:val="20"/>
          </w:rPr>
          <w:t xml:space="preserve"> neuron, where black dots are high stimulus locking neurons with low noise ratios (NR &lt; 100) and grey dots are neurons w</w:t>
        </w:r>
      </w:ins>
      <w:ins w:id="561" w:author="Microsoft Office User" w:date="2021-05-17T12:44:00Z">
        <w:r>
          <w:rPr>
            <w:rFonts w:ascii="Arial" w:eastAsia="Times New Roman" w:hAnsi="Arial" w:cs="Arial"/>
            <w:color w:val="000000"/>
            <w:sz w:val="20"/>
            <w:szCs w:val="20"/>
          </w:rPr>
          <w:t xml:space="preserve">ith low stimulus locking (NR &gt; 100). For the remaining figures, only neurons with NR &lt; 100 are included. </w:t>
        </w:r>
      </w:ins>
      <w:ins w:id="562" w:author="Microsoft Office User" w:date="2021-05-17T12:45:00Z">
        <w:r>
          <w:rPr>
            <w:rFonts w:ascii="Arial" w:eastAsia="Times New Roman" w:hAnsi="Arial" w:cs="Arial"/>
            <w:color w:val="000000"/>
            <w:sz w:val="20"/>
            <w:szCs w:val="20"/>
          </w:rPr>
          <w:t>The solid red line ind</w:t>
        </w:r>
      </w:ins>
      <w:ins w:id="563" w:author="Microsoft Office User" w:date="2021-05-17T12:46:00Z">
        <w:r>
          <w:rPr>
            <w:rFonts w:ascii="Arial" w:eastAsia="Times New Roman" w:hAnsi="Arial" w:cs="Arial"/>
            <w:color w:val="000000"/>
            <w:sz w:val="20"/>
            <w:szCs w:val="20"/>
          </w:rPr>
          <w:t>icates unity. The red “x” indicates the median correlation for each model.</w:t>
        </w:r>
      </w:ins>
    </w:p>
    <w:p w14:paraId="1F2F71B1" w14:textId="77777777" w:rsidR="00453FED" w:rsidRPr="00453FED" w:rsidRDefault="00A07D9A" w:rsidP="00453FED">
      <w:pPr>
        <w:pStyle w:val="ListParagraph"/>
        <w:numPr>
          <w:ilvl w:val="0"/>
          <w:numId w:val="8"/>
        </w:numPr>
        <w:ind w:left="360"/>
        <w:jc w:val="both"/>
        <w:rPr>
          <w:ins w:id="564" w:author="Microsoft Office User" w:date="2021-05-17T12:47:00Z"/>
          <w:rFonts w:ascii="Arial" w:eastAsia="Times New Roman" w:hAnsi="Arial" w:cs="Arial"/>
          <w:b/>
          <w:bCs/>
          <w:color w:val="000000"/>
          <w:sz w:val="20"/>
          <w:szCs w:val="20"/>
          <w:rPrChange w:id="565" w:author="Microsoft Office User" w:date="2021-05-17T12:47:00Z">
            <w:rPr>
              <w:ins w:id="566" w:author="Microsoft Office User" w:date="2021-05-17T12:47:00Z"/>
              <w:rFonts w:ascii="Arial" w:eastAsia="Times New Roman" w:hAnsi="Arial" w:cs="Arial"/>
              <w:color w:val="000000"/>
              <w:sz w:val="20"/>
              <w:szCs w:val="20"/>
            </w:rPr>
          </w:rPrChange>
        </w:rPr>
      </w:pPr>
      <w:ins w:id="567" w:author="Microsoft Office User" w:date="2021-05-11T14:54:00Z">
        <w:r w:rsidRPr="000A7884">
          <w:rPr>
            <w:rFonts w:ascii="Arial" w:eastAsia="Times New Roman" w:hAnsi="Arial" w:cs="Arial"/>
            <w:color w:val="000000"/>
            <w:sz w:val="20"/>
            <w:szCs w:val="20"/>
          </w:rPr>
          <w:t xml:space="preserve">Gain control in auditory cortex during the task. Each histogram is the distribution of gain values in high and low contrast across </w:t>
        </w:r>
      </w:ins>
      <w:ins w:id="568" w:author="Microsoft Office User" w:date="2021-05-17T12:46:00Z">
        <w:r w:rsidR="00453FED">
          <w:rPr>
            <w:rFonts w:ascii="Arial" w:eastAsia="Times New Roman" w:hAnsi="Arial" w:cs="Arial"/>
            <w:color w:val="000000"/>
            <w:sz w:val="20"/>
            <w:szCs w:val="20"/>
          </w:rPr>
          <w:t>neurons with noise ratios below 100,</w:t>
        </w:r>
      </w:ins>
      <w:ins w:id="569" w:author="Microsoft Office User" w:date="2021-05-11T14:54:00Z">
        <w:r w:rsidRPr="000A7884">
          <w:rPr>
            <w:rFonts w:ascii="Arial" w:eastAsia="Times New Roman" w:hAnsi="Arial" w:cs="Arial"/>
            <w:color w:val="000000"/>
            <w:sz w:val="20"/>
            <w:szCs w:val="20"/>
          </w:rPr>
          <w:t xml:space="preserve"> recorded during behavior. Dashed vertical lines indicate the median of each distributions.</w:t>
        </w:r>
      </w:ins>
    </w:p>
    <w:p w14:paraId="2F8593EC" w14:textId="77777777" w:rsidR="00453FED" w:rsidRPr="00453FED" w:rsidRDefault="00A07D9A" w:rsidP="00453FED">
      <w:pPr>
        <w:pStyle w:val="ListParagraph"/>
        <w:numPr>
          <w:ilvl w:val="0"/>
          <w:numId w:val="8"/>
        </w:numPr>
        <w:ind w:left="360"/>
        <w:jc w:val="both"/>
        <w:rPr>
          <w:ins w:id="570" w:author="Microsoft Office User" w:date="2021-05-17T12:48:00Z"/>
          <w:rFonts w:ascii="Arial" w:eastAsia="Times New Roman" w:hAnsi="Arial" w:cs="Arial"/>
          <w:b/>
          <w:bCs/>
          <w:color w:val="000000"/>
          <w:sz w:val="20"/>
          <w:szCs w:val="20"/>
          <w:rPrChange w:id="571" w:author="Microsoft Office User" w:date="2021-05-17T12:48:00Z">
            <w:rPr>
              <w:ins w:id="572" w:author="Microsoft Office User" w:date="2021-05-17T12:48:00Z"/>
              <w:rFonts w:ascii="Arial" w:eastAsia="Times New Roman" w:hAnsi="Arial" w:cs="Arial"/>
              <w:color w:val="000000"/>
              <w:sz w:val="20"/>
              <w:szCs w:val="20"/>
            </w:rPr>
          </w:rPrChange>
        </w:rPr>
      </w:pPr>
      <w:ins w:id="573" w:author="Microsoft Office User" w:date="2021-05-11T14:54:00Z">
        <w:r w:rsidRPr="00453FED">
          <w:rPr>
            <w:rFonts w:ascii="Arial" w:eastAsia="Times New Roman" w:hAnsi="Arial" w:cs="Arial"/>
            <w:color w:val="000000"/>
            <w:sz w:val="20"/>
            <w:szCs w:val="20"/>
            <w:rPrChange w:id="574" w:author="Microsoft Office User" w:date="2021-05-17T12:47:00Z">
              <w:rPr/>
            </w:rPrChange>
          </w:rPr>
          <w:t>Relationship between gain and behavioral threshold. Each circle represents the</w:t>
        </w:r>
      </w:ins>
      <w:ins w:id="575" w:author="Microsoft Office User" w:date="2021-05-17T12:46:00Z">
        <w:r w:rsidR="00453FED" w:rsidRPr="00453FED">
          <w:rPr>
            <w:rFonts w:ascii="Arial" w:eastAsia="Times New Roman" w:hAnsi="Arial" w:cs="Arial"/>
            <w:color w:val="000000"/>
            <w:sz w:val="20"/>
            <w:szCs w:val="20"/>
            <w:rPrChange w:id="576" w:author="Microsoft Office User" w:date="2021-05-17T12:47:00Z">
              <w:rPr/>
            </w:rPrChange>
          </w:rPr>
          <w:t xml:space="preserve"> average</w:t>
        </w:r>
      </w:ins>
      <w:ins w:id="577" w:author="Microsoft Office User" w:date="2021-05-11T14:54:00Z">
        <w:r w:rsidRPr="00453FED">
          <w:rPr>
            <w:rFonts w:ascii="Arial" w:eastAsia="Times New Roman" w:hAnsi="Arial" w:cs="Arial"/>
            <w:color w:val="000000"/>
            <w:sz w:val="20"/>
            <w:szCs w:val="20"/>
            <w:rPrChange w:id="578" w:author="Microsoft Office User" w:date="2021-05-17T12:47:00Z">
              <w:rPr/>
            </w:rPrChange>
          </w:rPr>
          <w:t xml:space="preserve"> gain and behavioral threshold for each mouse for each contrast (as indicated by the circle fill color). </w:t>
        </w:r>
      </w:ins>
      <w:ins w:id="579" w:author="Microsoft Office User" w:date="2021-05-17T12:47:00Z">
        <w:r w:rsidR="00453FED" w:rsidRPr="00453FED">
          <w:rPr>
            <w:rFonts w:ascii="Arial" w:eastAsia="Times New Roman" w:hAnsi="Arial" w:cs="Arial"/>
            <w:color w:val="000000"/>
            <w:sz w:val="20"/>
            <w:szCs w:val="20"/>
            <w:rPrChange w:id="580" w:author="Microsoft Office User" w:date="2021-05-17T12:47:00Z">
              <w:rPr/>
            </w:rPrChange>
          </w:rPr>
          <w:t xml:space="preserve">Gain values were averaged over target selective neurons. </w:t>
        </w:r>
      </w:ins>
      <w:ins w:id="581" w:author="Microsoft Office User" w:date="2021-05-11T14:54:00Z">
        <w:r w:rsidRPr="00453FED">
          <w:rPr>
            <w:rFonts w:ascii="Arial" w:eastAsia="Times New Roman" w:hAnsi="Arial" w:cs="Arial"/>
            <w:color w:val="000000"/>
            <w:sz w:val="20"/>
            <w:szCs w:val="20"/>
            <w:rPrChange w:id="582" w:author="Microsoft Office User" w:date="2021-05-17T12:47:00Z">
              <w:rPr/>
            </w:rPrChange>
          </w:rPr>
          <w:t>Grey lines and shaded areas indicate the linear regression fit across contrasts, +- the 95% confidence interval.</w:t>
        </w:r>
      </w:ins>
    </w:p>
    <w:p w14:paraId="098E3490" w14:textId="36EC9643" w:rsidR="00453FED" w:rsidRPr="00453FED" w:rsidRDefault="00453FED" w:rsidP="00453FED">
      <w:pPr>
        <w:pStyle w:val="ListParagraph"/>
        <w:numPr>
          <w:ilvl w:val="0"/>
          <w:numId w:val="8"/>
        </w:numPr>
        <w:ind w:left="360"/>
        <w:jc w:val="both"/>
        <w:rPr>
          <w:ins w:id="583" w:author="Microsoft Office User" w:date="2021-05-17T12:47:00Z"/>
          <w:rFonts w:ascii="Arial" w:eastAsia="Times New Roman" w:hAnsi="Arial" w:cs="Arial"/>
          <w:b/>
          <w:bCs/>
          <w:color w:val="000000"/>
          <w:sz w:val="20"/>
          <w:szCs w:val="20"/>
          <w:rPrChange w:id="584" w:author="Microsoft Office User" w:date="2021-05-17T12:47:00Z">
            <w:rPr>
              <w:ins w:id="585" w:author="Microsoft Office User" w:date="2021-05-17T12:47:00Z"/>
            </w:rPr>
          </w:rPrChange>
        </w:rPr>
        <w:pPrChange w:id="586" w:author="Microsoft Office User" w:date="2021-05-17T12:47:00Z">
          <w:pPr>
            <w:pStyle w:val="ListParagraph"/>
          </w:pPr>
        </w:pPrChange>
      </w:pPr>
      <w:ins w:id="587" w:author="Microsoft Office User" w:date="2021-05-17T12:48:00Z">
        <w:r>
          <w:rPr>
            <w:rFonts w:ascii="Arial" w:eastAsia="Times New Roman" w:hAnsi="Arial" w:cs="Arial"/>
            <w:color w:val="000000"/>
            <w:sz w:val="20"/>
            <w:szCs w:val="20"/>
          </w:rPr>
          <w:t xml:space="preserve">Relationship between gain and behavioral slope. Appearance as in </w:t>
        </w:r>
        <w:r>
          <w:rPr>
            <w:rFonts w:ascii="Arial" w:eastAsia="Times New Roman" w:hAnsi="Arial" w:cs="Arial"/>
            <w:b/>
            <w:bCs/>
            <w:color w:val="000000"/>
            <w:sz w:val="20"/>
            <w:szCs w:val="20"/>
          </w:rPr>
          <w:t>g</w:t>
        </w:r>
        <w:r>
          <w:rPr>
            <w:rFonts w:ascii="Arial" w:eastAsia="Times New Roman" w:hAnsi="Arial" w:cs="Arial"/>
            <w:color w:val="000000"/>
            <w:sz w:val="20"/>
            <w:szCs w:val="20"/>
          </w:rPr>
          <w:t>.</w:t>
        </w:r>
      </w:ins>
      <w:ins w:id="588" w:author="Microsoft Office User" w:date="2021-05-11T14:54:00Z">
        <w:r w:rsidR="00A07D9A" w:rsidRPr="00453FED">
          <w:rPr>
            <w:rFonts w:ascii="Arial" w:eastAsia="Times New Roman" w:hAnsi="Arial" w:cs="Arial"/>
            <w:color w:val="000000"/>
            <w:sz w:val="20"/>
            <w:szCs w:val="20"/>
            <w:rPrChange w:id="589" w:author="Microsoft Office User" w:date="2021-05-17T12:47:00Z">
              <w:rPr/>
            </w:rPrChange>
          </w:rPr>
          <w:t xml:space="preserve"> </w:t>
        </w:r>
      </w:ins>
      <w:ins w:id="590" w:author="Microsoft Office User" w:date="2021-05-17T12:47:00Z">
        <w:r w:rsidRPr="00453FED">
          <w:rPr>
            <w:rFonts w:ascii="Arial" w:eastAsia="Times New Roman" w:hAnsi="Arial" w:cs="Arial"/>
            <w:color w:val="000000"/>
            <w:sz w:val="20"/>
            <w:szCs w:val="20"/>
            <w:rPrChange w:id="591" w:author="Microsoft Office User" w:date="2021-05-17T12:47:00Z">
              <w:rPr/>
            </w:rPrChange>
          </w:rPr>
          <w:t xml:space="preserve"> </w:t>
        </w:r>
      </w:ins>
    </w:p>
    <w:p w14:paraId="5CCD112A" w14:textId="43A14A51" w:rsidR="00435193" w:rsidRPr="00453FED" w:rsidDel="00A07D9A" w:rsidRDefault="005D7786" w:rsidP="00453FED">
      <w:pPr>
        <w:rPr>
          <w:del w:id="592" w:author="Microsoft Office User" w:date="2021-05-11T14:52:00Z"/>
          <w:rFonts w:ascii="Arial" w:eastAsia="Times New Roman" w:hAnsi="Arial" w:cs="Arial"/>
          <w:b/>
          <w:bCs/>
          <w:color w:val="000000"/>
          <w:sz w:val="20"/>
          <w:szCs w:val="20"/>
          <w:rPrChange w:id="593" w:author="Microsoft Office User" w:date="2021-05-17T12:47:00Z">
            <w:rPr>
              <w:del w:id="594" w:author="Microsoft Office User" w:date="2021-05-11T14:52:00Z"/>
              <w:b/>
              <w:bCs/>
              <w:sz w:val="22"/>
              <w:szCs w:val="22"/>
            </w:rPr>
          </w:rPrChange>
        </w:rPr>
        <w:pPrChange w:id="595" w:author="Microsoft Office User" w:date="2021-05-17T12:47:00Z">
          <w:pPr>
            <w:jc w:val="both"/>
          </w:pPr>
        </w:pPrChange>
      </w:pPr>
      <w:del w:id="596" w:author="Microsoft Office User" w:date="2021-05-11T14:52:00Z">
        <w:r w:rsidDel="00A07D9A">
          <w:rPr>
            <w:noProof/>
            <w:sz w:val="22"/>
            <w:szCs w:val="22"/>
          </w:rPr>
          <w:drawing>
            <wp:anchor distT="0" distB="0" distL="114300" distR="114300" simplePos="0" relativeHeight="251661312" behindDoc="0" locked="0" layoutInCell="1" allowOverlap="1" wp14:anchorId="62C7EAFB" wp14:editId="0B73D85F">
              <wp:simplePos x="0" y="0"/>
              <wp:positionH relativeFrom="column">
                <wp:align>center</wp:align>
              </wp:positionH>
              <wp:positionV relativeFrom="paragraph">
                <wp:posOffset>0</wp:posOffset>
              </wp:positionV>
              <wp:extent cx="4645152" cy="5541264"/>
              <wp:effectExtent l="0" t="0" r="3175"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5152" cy="5541264"/>
                      </a:xfrm>
                      <a:prstGeom prst="rect">
                        <a:avLst/>
                      </a:prstGeom>
                    </pic:spPr>
                  </pic:pic>
                </a:graphicData>
              </a:graphic>
              <wp14:sizeRelH relativeFrom="margin">
                <wp14:pctWidth>0</wp14:pctWidth>
              </wp14:sizeRelH>
              <wp14:sizeRelV relativeFrom="margin">
                <wp14:pctHeight>0</wp14:pctHeight>
              </wp14:sizeRelV>
            </wp:anchor>
          </w:drawing>
        </w:r>
        <w:r w:rsidRPr="00453FED" w:rsidDel="00A07D9A">
          <w:rPr>
            <w:rFonts w:ascii="Arial" w:eastAsia="Times New Roman" w:hAnsi="Arial" w:cs="Arial"/>
            <w:b/>
            <w:bCs/>
            <w:color w:val="000000"/>
            <w:sz w:val="22"/>
            <w:szCs w:val="22"/>
            <w:rPrChange w:id="597" w:author="Microsoft Office User" w:date="2021-05-17T12:47:00Z">
              <w:rPr>
                <w:b/>
                <w:bCs/>
                <w:sz w:val="22"/>
                <w:szCs w:val="22"/>
              </w:rPr>
            </w:rPrChange>
          </w:rPr>
          <w:delText>Figure 4.</w:delText>
        </w:r>
      </w:del>
    </w:p>
    <w:p w14:paraId="7B1405B5" w14:textId="5EF581E5" w:rsidR="005D7786" w:rsidDel="00A07D9A" w:rsidRDefault="005D7786" w:rsidP="00453FED">
      <w:pPr>
        <w:rPr>
          <w:del w:id="598" w:author="Microsoft Office User" w:date="2021-05-11T14:52:00Z"/>
          <w:b/>
          <w:bCs/>
          <w:sz w:val="22"/>
          <w:szCs w:val="22"/>
        </w:rPr>
        <w:pPrChange w:id="599" w:author="Microsoft Office User" w:date="2021-05-17T12:47:00Z">
          <w:pPr>
            <w:jc w:val="both"/>
          </w:pPr>
        </w:pPrChange>
      </w:pPr>
    </w:p>
    <w:p w14:paraId="62C15B6B" w14:textId="0C498D49" w:rsidR="005D7786" w:rsidRPr="00E56240" w:rsidDel="00A07D9A" w:rsidRDefault="005D7786" w:rsidP="00453FED">
      <w:pPr>
        <w:rPr>
          <w:del w:id="600" w:author="Microsoft Office User" w:date="2021-05-11T14:52:00Z"/>
          <w:b/>
          <w:bCs/>
        </w:rPr>
        <w:pPrChange w:id="601" w:author="Microsoft Office User" w:date="2021-05-17T12:47:00Z">
          <w:pPr>
            <w:pStyle w:val="ListParagraph"/>
            <w:numPr>
              <w:numId w:val="7"/>
            </w:numPr>
            <w:ind w:left="360" w:hanging="360"/>
            <w:jc w:val="both"/>
          </w:pPr>
        </w:pPrChange>
      </w:pPr>
      <w:del w:id="602" w:author="Microsoft Office User" w:date="2021-05-11T14:52:00Z">
        <w:r w:rsidRPr="00E56240" w:rsidDel="00A07D9A">
          <w:delText>Experimental setup for chronic ACtx recordings from behaving mice.</w:delText>
        </w:r>
      </w:del>
    </w:p>
    <w:p w14:paraId="2EDD074A" w14:textId="1A383EF3" w:rsidR="005D7786" w:rsidRPr="00E56240" w:rsidDel="00A07D9A" w:rsidRDefault="005D7786" w:rsidP="00453FED">
      <w:pPr>
        <w:rPr>
          <w:del w:id="603" w:author="Microsoft Office User" w:date="2021-05-11T14:52:00Z"/>
          <w:b/>
          <w:bCs/>
        </w:rPr>
        <w:pPrChange w:id="604" w:author="Microsoft Office User" w:date="2021-05-17T12:47:00Z">
          <w:pPr>
            <w:pStyle w:val="ListParagraph"/>
            <w:numPr>
              <w:numId w:val="7"/>
            </w:numPr>
            <w:ind w:left="360" w:hanging="360"/>
            <w:jc w:val="both"/>
          </w:pPr>
        </w:pPrChange>
      </w:pPr>
      <w:del w:id="605" w:author="Microsoft Office User" w:date="2021-05-11T14:52:00Z">
        <w:r w:rsidRPr="00E56240" w:rsidDel="00A07D9A">
          <w:delText xml:space="preserve">Example spiking responses to targets and noise in low contrast during behavior. The top portion of the plot is a spike raster ordered by target identity. Colored bars indicate the target volume, grey bars indicate noise only trials. The bottom portion of the plot contains spike rates for each target condition, averaged over trials and smoothed with a </w:delText>
        </w:r>
        <w:r w:rsidDel="00A07D9A">
          <w:delText>2</w:delText>
        </w:r>
        <w:r w:rsidRPr="00E56240" w:rsidDel="00A07D9A">
          <w:delText xml:space="preserve">ms standard deviation Gaussian kernel. </w:delText>
        </w:r>
        <w:r w:rsidRPr="00E56240" w:rsidDel="00A07D9A">
          <w:rPr>
            <w:i/>
            <w:iCs/>
          </w:rPr>
          <w:delText>Inset:</w:delText>
        </w:r>
        <w:r w:rsidRPr="00E56240" w:rsidDel="00A07D9A">
          <w:delText xml:space="preserve"> Grey solid line indicates the behavioral percent correct for this session. Closed circles and the solid blue line indicate the performance of an ideal observer in discriminating between noise responses and target responses at each volume. Circle colors indicate the presented volume. The dashed horizontal line indicates chan</w:delText>
        </w:r>
        <w:r w:rsidDel="00A07D9A">
          <w:delText>c</w:delText>
        </w:r>
        <w:r w:rsidRPr="00E56240" w:rsidDel="00A07D9A">
          <w:delText>e performance (0.5). Error bars are the 95% confidence interval of ideal observer performance as assessed through a bootstrap procedure.</w:delText>
        </w:r>
      </w:del>
    </w:p>
    <w:p w14:paraId="706D7F8A" w14:textId="47B41DD7" w:rsidR="005D7786" w:rsidRPr="00E56240" w:rsidDel="00A07D9A" w:rsidRDefault="005D7786" w:rsidP="00453FED">
      <w:pPr>
        <w:rPr>
          <w:del w:id="606" w:author="Microsoft Office User" w:date="2021-05-11T14:52:00Z"/>
          <w:b/>
          <w:bCs/>
        </w:rPr>
        <w:pPrChange w:id="607" w:author="Microsoft Office User" w:date="2021-05-17T12:47:00Z">
          <w:pPr>
            <w:pStyle w:val="ListParagraph"/>
            <w:numPr>
              <w:numId w:val="7"/>
            </w:numPr>
            <w:ind w:left="360" w:hanging="360"/>
            <w:jc w:val="both"/>
          </w:pPr>
        </w:pPrChange>
      </w:pPr>
      <w:del w:id="608" w:author="Microsoft Office User" w:date="2021-05-11T14:52:00Z">
        <w:r w:rsidRPr="00E56240" w:rsidDel="00A07D9A">
          <w:delText>Neurograms of populations of simultaneously recorded neurons during a low contrast and high contrast session from the same mouse. Neurons are plotted along the ordinate, while target volume is plotted along the abscissa. Within each plot, shade indicates the neural response to each target, with the average response to noise alone subtracted. White indicates no change in firing rate, blue/red indicate increases in firing rate relative to the noise response, and cyan indicates suppression below the noise response. Asterix indicates the responses of the neuron in panel b).</w:delText>
        </w:r>
      </w:del>
    </w:p>
    <w:p w14:paraId="33C2D349" w14:textId="45D45948" w:rsidR="005D7786" w:rsidRPr="00E56240" w:rsidDel="00A07D9A" w:rsidRDefault="005D7786" w:rsidP="00453FED">
      <w:pPr>
        <w:rPr>
          <w:del w:id="609" w:author="Microsoft Office User" w:date="2021-05-11T14:52:00Z"/>
          <w:b/>
          <w:bCs/>
        </w:rPr>
        <w:pPrChange w:id="610" w:author="Microsoft Office User" w:date="2021-05-17T12:47:00Z">
          <w:pPr>
            <w:pStyle w:val="ListParagraph"/>
            <w:numPr>
              <w:numId w:val="7"/>
            </w:numPr>
            <w:ind w:left="360" w:hanging="360"/>
            <w:jc w:val="both"/>
          </w:pPr>
        </w:pPrChange>
      </w:pPr>
      <w:del w:id="611" w:author="Microsoft Office User" w:date="2021-05-11T14:52:00Z">
        <w:r w:rsidRPr="00E56240" w:rsidDel="00A07D9A">
          <w:delText xml:space="preserve">Discriminating targets from noise using population responses. </w:delText>
        </w:r>
        <w:r w:rsidRPr="00E56240" w:rsidDel="00A07D9A">
          <w:rPr>
            <w:i/>
            <w:iCs/>
          </w:rPr>
          <w:delText xml:space="preserve">Left: </w:delText>
        </w:r>
        <w:r w:rsidRPr="00E56240" w:rsidDel="00A07D9A">
          <w:delText xml:space="preserve">schematic of coding direction analysis. In high dimensional neural space, noise trials are represented as a gray point cloud, while target responses are represented </w:delText>
        </w:r>
      </w:del>
      <w:del w:id="612" w:author="Microsoft Office User" w:date="2021-05-07T11:59:00Z">
        <w:r w:rsidRPr="00E56240" w:rsidDel="00F87B96">
          <w:delText xml:space="preserve">by </w:delText>
        </w:r>
      </w:del>
      <w:del w:id="613" w:author="Microsoft Office User" w:date="2021-05-11T14:52:00Z">
        <w:r w:rsidRPr="00E56240" w:rsidDel="00A07D9A">
          <w:delText>a blue point cloud. The coding direction (CD) is the</w:delText>
        </w:r>
        <w:r w:rsidDel="00A07D9A">
          <w:delText xml:space="preserve"> vector defining</w:delText>
        </w:r>
        <w:r w:rsidRPr="00E56240" w:rsidDel="00A07D9A">
          <w:delText xml:space="preserve"> </w:delText>
        </w:r>
        <w:r w:rsidDel="00A07D9A">
          <w:delText>the average difference between</w:delText>
        </w:r>
        <w:r w:rsidRPr="00E56240" w:rsidDel="00A07D9A">
          <w:delText xml:space="preserve"> these two point clouds </w:delText>
        </w:r>
        <w:r w:rsidDel="00A07D9A">
          <w:delText>as</w:delText>
        </w:r>
        <w:r w:rsidRPr="00E56240" w:rsidDel="00A07D9A">
          <w:delText xml:space="preserve"> indicated by the arrow. </w:delText>
        </w:r>
        <w:r w:rsidRPr="00E56240" w:rsidDel="00A07D9A">
          <w:rPr>
            <w:i/>
            <w:iCs/>
          </w:rPr>
          <w:delText>Right:</w:delText>
        </w:r>
        <w:r w:rsidRPr="00E56240" w:rsidDel="00A07D9A">
          <w:delText xml:space="preserve"> trial distributions of projections along the coding direction for one session (session CA118-200</w:delText>
        </w:r>
        <w:r w:rsidDel="00A07D9A">
          <w:delText>707</w:delText>
        </w:r>
        <w:r w:rsidRPr="00E56240" w:rsidDel="00A07D9A">
          <w:delText xml:space="preserve">, as plotted in </w:delText>
        </w:r>
        <w:r w:rsidRPr="00F87B96" w:rsidDel="00A07D9A">
          <w:rPr>
            <w:b/>
            <w:bCs/>
            <w:rPrChange w:id="614" w:author="Microsoft Office User" w:date="2021-05-07T12:00:00Z">
              <w:rPr>
                <w:rFonts w:ascii="Arial" w:eastAsia="Times New Roman" w:hAnsi="Arial" w:cs="Arial"/>
                <w:color w:val="000000"/>
                <w:sz w:val="20"/>
                <w:szCs w:val="20"/>
              </w:rPr>
            </w:rPrChange>
          </w:rPr>
          <w:delText>c</w:delText>
        </w:r>
        <w:r w:rsidRPr="00E56240" w:rsidDel="00A07D9A">
          <w:delText xml:space="preserve">). The blue distribution is the average projection value in a 40ms window after presentation of 20 dB </w:delText>
        </w:r>
        <w:r w:rsidDel="00A07D9A">
          <w:delText>SNR</w:delText>
        </w:r>
        <w:r w:rsidRPr="00E56240" w:rsidDel="00A07D9A">
          <w:delText xml:space="preserve"> targets. The gray distribution is the average projection value in the same window during noise only trials. The vertical </w:delText>
        </w:r>
        <w:r w:rsidDel="00A07D9A">
          <w:delText>red</w:delText>
        </w:r>
        <w:r w:rsidRPr="00E56240" w:rsidDel="00A07D9A">
          <w:delText xml:space="preserve"> line is the criterion which yielded the highest performance in predicting target presence across all trials.</w:delText>
        </w:r>
      </w:del>
    </w:p>
    <w:p w14:paraId="54305EA0" w14:textId="2A44661C" w:rsidR="005D7786" w:rsidRPr="00E56240" w:rsidDel="00A07D9A" w:rsidRDefault="005D7786" w:rsidP="00453FED">
      <w:pPr>
        <w:rPr>
          <w:del w:id="615" w:author="Microsoft Office User" w:date="2021-05-11T14:52:00Z"/>
          <w:b/>
          <w:bCs/>
        </w:rPr>
        <w:pPrChange w:id="616" w:author="Microsoft Office User" w:date="2021-05-17T12:47:00Z">
          <w:pPr>
            <w:pStyle w:val="ListParagraph"/>
            <w:numPr>
              <w:numId w:val="7"/>
            </w:numPr>
            <w:ind w:left="360" w:hanging="360"/>
            <w:jc w:val="both"/>
          </w:pPr>
        </w:pPrChange>
      </w:pPr>
      <w:del w:id="617" w:author="Microsoft Office User" w:date="2021-05-11T14:52:00Z">
        <w:r w:rsidRPr="00E56240" w:rsidDel="00A07D9A">
          <w:delText xml:space="preserve">Example neurometric and psychometric curves. </w:delText>
        </w:r>
        <w:r w:rsidRPr="00E56240" w:rsidDel="00A07D9A">
          <w:rPr>
            <w:i/>
            <w:iCs/>
          </w:rPr>
          <w:delText xml:space="preserve">Left: </w:delText>
        </w:r>
        <w:r w:rsidRPr="00E56240" w:rsidDel="00A07D9A">
          <w:delText xml:space="preserve">Low contrast curves. </w:delText>
        </w:r>
        <w:r w:rsidDel="00A07D9A">
          <w:delText>Light blue</w:delText>
        </w:r>
        <w:r w:rsidRPr="00E56240" w:rsidDel="00A07D9A">
          <w:delText xml:space="preserve"> circles and solid lines indicate psychometric performance and a logistic fit, respectively. </w:delText>
        </w:r>
        <w:r w:rsidDel="00A07D9A">
          <w:delText>Dark blue</w:delText>
        </w:r>
        <w:r w:rsidRPr="00E56240" w:rsidDel="00A07D9A">
          <w:delText xml:space="preserve"> </w:delText>
        </w:r>
        <w:r w:rsidDel="00A07D9A">
          <w:delText>circles</w:delText>
        </w:r>
        <w:r w:rsidRPr="00E56240" w:rsidDel="00A07D9A">
          <w:delText xml:space="preserve"> and </w:delText>
        </w:r>
        <w:r w:rsidDel="00A07D9A">
          <w:delText>solid</w:delText>
        </w:r>
        <w:r w:rsidRPr="00E56240" w:rsidDel="00A07D9A">
          <w:delText xml:space="preserve"> lines indicate neurometric performance from the session plotted in </w:delText>
        </w:r>
        <w:r w:rsidRPr="00A917F9" w:rsidDel="00A07D9A">
          <w:rPr>
            <w:b/>
            <w:bCs/>
          </w:rPr>
          <w:delText>c</w:delText>
        </w:r>
      </w:del>
      <w:del w:id="618" w:author="Microsoft Office User" w:date="2021-05-07T12:00:00Z">
        <w:r w:rsidRPr="00A917F9" w:rsidDel="00F87B96">
          <w:rPr>
            <w:b/>
            <w:bCs/>
          </w:rPr>
          <w:delText>)</w:delText>
        </w:r>
      </w:del>
      <w:del w:id="619" w:author="Microsoft Office User" w:date="2021-05-11T14:52:00Z">
        <w:r w:rsidRPr="00E56240" w:rsidDel="00A07D9A">
          <w:delText xml:space="preserve">. The horizontal dashed line indicates chance performance (0.5). The arrow indicates the neural performance computed from the distributions and criterion plotted in </w:delText>
        </w:r>
        <w:r w:rsidRPr="00A917F9" w:rsidDel="00A07D9A">
          <w:rPr>
            <w:b/>
            <w:bCs/>
          </w:rPr>
          <w:delText>d</w:delText>
        </w:r>
      </w:del>
      <w:del w:id="620" w:author="Microsoft Office User" w:date="2021-05-07T12:00:00Z">
        <w:r w:rsidRPr="00A917F9" w:rsidDel="00F87B96">
          <w:rPr>
            <w:b/>
            <w:bCs/>
          </w:rPr>
          <w:delText>)</w:delText>
        </w:r>
      </w:del>
      <w:del w:id="621" w:author="Microsoft Office User" w:date="2021-05-11T14:52:00Z">
        <w:r w:rsidRPr="00E56240" w:rsidDel="00A07D9A">
          <w:delText xml:space="preserve">. </w:delText>
        </w:r>
        <w:r w:rsidRPr="00E56240" w:rsidDel="00A07D9A">
          <w:rPr>
            <w:i/>
            <w:iCs/>
          </w:rPr>
          <w:delText>Right:</w:delText>
        </w:r>
        <w:r w:rsidRPr="00E56240" w:rsidDel="00A07D9A">
          <w:delText xml:space="preserve"> High contrast curves </w:delText>
        </w:r>
        <w:r w:rsidDel="00A07D9A">
          <w:delText xml:space="preserve">from the same mouse </w:delText>
        </w:r>
        <w:r w:rsidRPr="00E56240" w:rsidDel="00A07D9A">
          <w:delText xml:space="preserve">for the session plotted in </w:delText>
        </w:r>
        <w:r w:rsidRPr="00A917F9" w:rsidDel="00A07D9A">
          <w:rPr>
            <w:b/>
            <w:bCs/>
          </w:rPr>
          <w:delText>c</w:delText>
        </w:r>
      </w:del>
      <w:del w:id="622" w:author="Microsoft Office User" w:date="2021-05-07T12:00:00Z">
        <w:r w:rsidRPr="00A917F9" w:rsidDel="00F87B96">
          <w:rPr>
            <w:b/>
            <w:bCs/>
          </w:rPr>
          <w:delText>)</w:delText>
        </w:r>
      </w:del>
      <w:del w:id="623" w:author="Microsoft Office User" w:date="2021-05-07T12:01:00Z">
        <w:r w:rsidRPr="00E56240" w:rsidDel="00F87B96">
          <w:delText xml:space="preserve"> (plot appearance as in left).</w:delText>
        </w:r>
      </w:del>
    </w:p>
    <w:p w14:paraId="5EAB086C" w14:textId="0FAA5E2A" w:rsidR="005D7786" w:rsidRPr="00E56240" w:rsidDel="00A07D9A" w:rsidRDefault="005D7786" w:rsidP="00453FED">
      <w:pPr>
        <w:rPr>
          <w:del w:id="624" w:author="Microsoft Office User" w:date="2021-05-11T14:52:00Z"/>
          <w:b/>
          <w:bCs/>
        </w:rPr>
        <w:pPrChange w:id="625" w:author="Microsoft Office User" w:date="2021-05-17T12:47:00Z">
          <w:pPr>
            <w:pStyle w:val="ListParagraph"/>
            <w:numPr>
              <w:numId w:val="7"/>
            </w:numPr>
            <w:ind w:left="360" w:hanging="360"/>
            <w:jc w:val="both"/>
          </w:pPr>
        </w:pPrChange>
      </w:pPr>
      <w:del w:id="626" w:author="Microsoft Office User" w:date="2021-05-11T14:52:00Z">
        <w:r w:rsidRPr="00E56240" w:rsidDel="00A07D9A">
          <w:delText xml:space="preserve">Average psychometric and neurometric functions across mice. </w:delText>
        </w:r>
        <w:r w:rsidDel="00A07D9A">
          <w:delText xml:space="preserve">Light </w:delText>
        </w:r>
        <w:r w:rsidRPr="00E56240" w:rsidDel="00A07D9A">
          <w:delText xml:space="preserve">circles indicate average behavioral performance, </w:delText>
        </w:r>
        <w:r w:rsidDel="00A07D9A">
          <w:delText>dark red and blue</w:delText>
        </w:r>
        <w:r w:rsidRPr="00E56240" w:rsidDel="00A07D9A">
          <w:delText xml:space="preserve"> </w:delText>
        </w:r>
        <w:r w:rsidDel="00A07D9A">
          <w:delText>circles</w:delText>
        </w:r>
        <w:r w:rsidRPr="00E56240" w:rsidDel="00A07D9A">
          <w:delText xml:space="preserve"> indicate average neural performance. </w:delText>
        </w:r>
        <w:r w:rsidDel="00A07D9A">
          <w:delText>Light solid</w:delText>
        </w:r>
        <w:r w:rsidRPr="00E56240" w:rsidDel="00A07D9A">
          <w:delText xml:space="preserve"> curves indicate logistic fits to average behavioral performance, while vertical lines indicate the fit thresholds. </w:delText>
        </w:r>
        <w:r w:rsidDel="00A07D9A">
          <w:delText>Dark solid</w:delText>
        </w:r>
        <w:r w:rsidRPr="00E56240" w:rsidDel="00A07D9A">
          <w:delText xml:space="preserve"> lines indicate fits and thresholds for the neural data. The dashed vertical line indicates chance performance.</w:delText>
        </w:r>
        <w:r w:rsidDel="00A07D9A">
          <w:delText xml:space="preserve"> Shades of blue and red indicate averages over low and high contrast respectively.</w:delText>
        </w:r>
      </w:del>
    </w:p>
    <w:p w14:paraId="626F1171" w14:textId="51B4A728" w:rsidR="005D7786" w:rsidRPr="00E56240" w:rsidDel="00A07D9A" w:rsidRDefault="005D7786" w:rsidP="00453FED">
      <w:pPr>
        <w:rPr>
          <w:del w:id="627" w:author="Microsoft Office User" w:date="2021-05-11T14:52:00Z"/>
          <w:b/>
          <w:bCs/>
        </w:rPr>
        <w:pPrChange w:id="628" w:author="Microsoft Office User" w:date="2021-05-17T12:47:00Z">
          <w:pPr>
            <w:pStyle w:val="ListParagraph"/>
            <w:numPr>
              <w:numId w:val="7"/>
            </w:numPr>
            <w:ind w:left="360" w:hanging="360"/>
            <w:jc w:val="both"/>
          </w:pPr>
        </w:pPrChange>
      </w:pPr>
      <w:del w:id="629" w:author="Microsoft Office User" w:date="2021-05-11T14:52:00Z">
        <w:r w:rsidRPr="00E56240" w:rsidDel="00A07D9A">
          <w:delText>Relationship between behavioral and neural thresholds. Each circle represents the average behavioral and neural threshold for each mouse for each contrast (as indicated by the circle fill color). Grey lines and shaded areas indicate the linear regression fit across contrasts, +- the 95% confidence interval. The solid black line indicates unity.</w:delText>
        </w:r>
        <w:r w:rsidDel="00A07D9A">
          <w:delText xml:space="preserve"> Inset text indicates the significance of linear fits between all data points (black), low contrast data points only (blue), or high contrast data points only (red).</w:delText>
        </w:r>
      </w:del>
    </w:p>
    <w:p w14:paraId="59FCFFB4" w14:textId="7CE29E2C" w:rsidR="005D7786" w:rsidRPr="00A917F9" w:rsidDel="00A07D9A" w:rsidRDefault="005D7786" w:rsidP="00453FED">
      <w:pPr>
        <w:rPr>
          <w:del w:id="630" w:author="Microsoft Office User" w:date="2021-05-11T14:52:00Z"/>
          <w:b/>
          <w:bCs/>
        </w:rPr>
        <w:pPrChange w:id="631" w:author="Microsoft Office User" w:date="2021-05-17T12:47:00Z">
          <w:pPr>
            <w:pStyle w:val="ListParagraph"/>
            <w:numPr>
              <w:numId w:val="7"/>
            </w:numPr>
            <w:ind w:left="360" w:hanging="360"/>
            <w:jc w:val="both"/>
          </w:pPr>
        </w:pPrChange>
      </w:pPr>
      <w:del w:id="632" w:author="Microsoft Office User" w:date="2021-05-11T14:52:00Z">
        <w:r w:rsidRPr="00E56240" w:rsidDel="00A07D9A">
          <w:delText xml:space="preserve">Relationship between behavioral and neural slopes. Appearance as in </w:delText>
        </w:r>
        <w:r w:rsidRPr="00F87B96" w:rsidDel="00A07D9A">
          <w:rPr>
            <w:b/>
            <w:bCs/>
            <w:rPrChange w:id="633" w:author="Microsoft Office User" w:date="2021-05-07T12:00:00Z">
              <w:rPr>
                <w:rFonts w:ascii="Arial" w:eastAsia="Times New Roman" w:hAnsi="Arial" w:cs="Arial"/>
                <w:color w:val="000000"/>
                <w:sz w:val="20"/>
                <w:szCs w:val="20"/>
              </w:rPr>
            </w:rPrChange>
          </w:rPr>
          <w:delText>g</w:delText>
        </w:r>
        <w:r w:rsidRPr="00E56240" w:rsidDel="00A07D9A">
          <w:delText>).</w:delText>
        </w:r>
      </w:del>
    </w:p>
    <w:p w14:paraId="59EA8C8F" w14:textId="4B5924C9" w:rsidR="005D7786" w:rsidRPr="00A917F9" w:rsidDel="00A07D9A" w:rsidRDefault="005D7786" w:rsidP="00453FED">
      <w:pPr>
        <w:rPr>
          <w:del w:id="634" w:author="Microsoft Office User" w:date="2021-05-11T14:52:00Z"/>
          <w:b/>
          <w:bCs/>
        </w:rPr>
        <w:pPrChange w:id="635" w:author="Microsoft Office User" w:date="2021-05-17T12:47:00Z">
          <w:pPr>
            <w:pStyle w:val="ListParagraph"/>
            <w:numPr>
              <w:numId w:val="7"/>
            </w:numPr>
            <w:ind w:left="360" w:hanging="360"/>
            <w:jc w:val="both"/>
          </w:pPr>
        </w:pPrChange>
      </w:pPr>
      <w:del w:id="636" w:author="Microsoft Office User" w:date="2021-05-11T14:52:00Z">
        <w:r w:rsidDel="00A07D9A">
          <w:delText xml:space="preserve">Population decoder performance while varying contrast transition, and target timing relative to the transition (indicated by the dashed vertical black line at 0s). Ticks on the abscissa indicate average target time from the transition in milliseconds. Solid lines and circles indicate the percent correct performance of a target decoder after a switch low contrast (blue) or high contrast (red). Errorbars indicate S.E.M. over sessions. Horizontal lines significant changes in performance between the first target presentation time and subsequent target presentation times, as assessed by </w:delText>
        </w:r>
        <w:r w:rsidR="003C75FD" w:rsidDel="00A07D9A">
          <w:delText>Wilcoxon S</w:delText>
        </w:r>
        <w:r w:rsidDel="00A07D9A">
          <w:delText>ig</w:delText>
        </w:r>
        <w:r w:rsidR="003C75FD" w:rsidDel="00A07D9A">
          <w:delText>n-</w:delText>
        </w:r>
        <w:r w:rsidDel="00A07D9A">
          <w:delText>rank tests with false discovery rate correction for multiple comparisons. The span of the lines indicates the target times being compared, while the color of the lines indicates whether the test was performed within high contrast (red) or low contrast (blue).</w:delText>
        </w:r>
      </w:del>
    </w:p>
    <w:p w14:paraId="161F2092" w14:textId="47A40F89" w:rsidR="005D7786" w:rsidRPr="00E56240" w:rsidDel="00A07D9A" w:rsidRDefault="005D7786" w:rsidP="00453FED">
      <w:pPr>
        <w:rPr>
          <w:del w:id="637" w:author="Microsoft Office User" w:date="2021-05-11T14:52:00Z"/>
          <w:b/>
          <w:bCs/>
        </w:rPr>
        <w:pPrChange w:id="638" w:author="Microsoft Office User" w:date="2021-05-17T12:47:00Z">
          <w:pPr>
            <w:pStyle w:val="ListParagraph"/>
            <w:numPr>
              <w:numId w:val="7"/>
            </w:numPr>
            <w:ind w:left="360" w:hanging="360"/>
            <w:jc w:val="both"/>
          </w:pPr>
        </w:pPrChange>
      </w:pPr>
      <w:del w:id="639" w:author="Microsoft Office User" w:date="2021-05-11T14:52:00Z">
        <w:r w:rsidDel="00A07D9A">
          <w:delTex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delText>
        </w:r>
      </w:del>
    </w:p>
    <w:p w14:paraId="5B3A2302" w14:textId="77777777" w:rsidR="00A07D9A" w:rsidRDefault="00A07D9A" w:rsidP="00453FED">
      <w:pPr>
        <w:rPr>
          <w:ins w:id="640" w:author="Microsoft Office User" w:date="2021-05-11T14:54:00Z"/>
          <w:b/>
          <w:bCs/>
          <w:sz w:val="22"/>
          <w:szCs w:val="22"/>
        </w:rPr>
        <w:pPrChange w:id="641" w:author="Microsoft Office User" w:date="2021-05-17T12:47:00Z">
          <w:pPr>
            <w:jc w:val="both"/>
          </w:pPr>
        </w:pPrChange>
      </w:pPr>
    </w:p>
    <w:p w14:paraId="117FEF27" w14:textId="77777777" w:rsidR="00A07D9A" w:rsidRDefault="00A07D9A" w:rsidP="00747CC2">
      <w:pPr>
        <w:jc w:val="both"/>
        <w:rPr>
          <w:ins w:id="642" w:author="Microsoft Office User" w:date="2021-05-11T14:54:00Z"/>
          <w:rFonts w:ascii="Arial" w:eastAsia="Times New Roman" w:hAnsi="Arial" w:cs="Arial"/>
          <w:b/>
          <w:bCs/>
          <w:color w:val="000000"/>
          <w:sz w:val="22"/>
          <w:szCs w:val="22"/>
        </w:rPr>
      </w:pPr>
    </w:p>
    <w:p w14:paraId="38DE997F" w14:textId="2A581DE7" w:rsidR="00747CC2" w:rsidRDefault="005D7786" w:rsidP="00747CC2">
      <w:pPr>
        <w:jc w:val="both"/>
        <w:rPr>
          <w:rFonts w:ascii="Arial" w:eastAsia="Times New Roman" w:hAnsi="Arial" w:cs="Arial"/>
          <w:b/>
          <w:bCs/>
          <w:color w:val="000000"/>
          <w:sz w:val="22"/>
          <w:szCs w:val="22"/>
        </w:rPr>
      </w:pPr>
      <w:r w:rsidRPr="00A07D9A">
        <w:rPr>
          <w:rFonts w:ascii="Arial" w:eastAsia="Times New Roman" w:hAnsi="Arial" w:cs="Arial"/>
          <w:sz w:val="22"/>
          <w:szCs w:val="22"/>
          <w:rPrChange w:id="643" w:author="Microsoft Office User" w:date="2021-05-11T14:54:00Z">
            <w:rPr>
              <w:rFonts w:ascii="Arial" w:eastAsia="Times New Roman" w:hAnsi="Arial" w:cs="Arial"/>
              <w:b/>
              <w:bCs/>
              <w:color w:val="000000"/>
              <w:sz w:val="22"/>
              <w:szCs w:val="22"/>
            </w:rPr>
          </w:rPrChange>
        </w:rPr>
        <w:br w:type="page"/>
      </w:r>
      <w:r w:rsidR="000A7884">
        <w:rPr>
          <w:rFonts w:ascii="Arial" w:eastAsia="Times New Roman" w:hAnsi="Arial" w:cs="Arial"/>
          <w:b/>
          <w:bCs/>
          <w:color w:val="000000"/>
          <w:sz w:val="22"/>
          <w:szCs w:val="22"/>
        </w:rPr>
        <w:lastRenderedPageBreak/>
        <w:t>Discussion</w:t>
      </w:r>
    </w:p>
    <w:p w14:paraId="4EB37EC5" w14:textId="1E6A205F" w:rsidR="00747CC2" w:rsidRDefault="00747CC2" w:rsidP="00747CC2">
      <w:pPr>
        <w:jc w:val="both"/>
        <w:rPr>
          <w:rFonts w:ascii="Arial" w:eastAsia="Times New Roman" w:hAnsi="Arial" w:cs="Arial"/>
          <w:sz w:val="22"/>
          <w:szCs w:val="22"/>
        </w:rPr>
      </w:pPr>
      <w:r>
        <w:rPr>
          <w:rFonts w:ascii="Arial" w:eastAsia="Times New Roman" w:hAnsi="Arial" w:cs="Arial"/>
          <w:sz w:val="22"/>
          <w:szCs w:val="22"/>
        </w:rPr>
        <w:tab/>
      </w:r>
      <w:r w:rsidRPr="005B538C">
        <w:rPr>
          <w:rFonts w:ascii="Arial" w:eastAsia="Times New Roman" w:hAnsi="Arial" w:cs="Arial"/>
          <w:sz w:val="22"/>
          <w:szCs w:val="22"/>
        </w:rPr>
        <w:t xml:space="preserve">On daily basis, we navigate through </w:t>
      </w:r>
      <w:r>
        <w:rPr>
          <w:rFonts w:ascii="Arial" w:eastAsia="Times New Roman" w:hAnsi="Arial" w:cs="Arial"/>
          <w:sz w:val="22"/>
          <w:szCs w:val="22"/>
        </w:rPr>
        <w:t>many auditory</w:t>
      </w:r>
      <w:r w:rsidRPr="005B538C">
        <w:rPr>
          <w:rFonts w:ascii="Arial" w:eastAsia="Times New Roman" w:hAnsi="Arial" w:cs="Arial"/>
          <w:sz w:val="22"/>
          <w:szCs w:val="22"/>
        </w:rPr>
        <w:t xml:space="preserve"> environments</w:t>
      </w:r>
      <w:r>
        <w:rPr>
          <w:rFonts w:ascii="Arial" w:eastAsia="Times New Roman" w:hAnsi="Arial" w:cs="Arial"/>
          <w:sz w:val="22"/>
          <w:szCs w:val="22"/>
        </w:rPr>
        <w:t>, each defined by different statistical properties</w:t>
      </w:r>
      <w:r w:rsidRPr="005B538C">
        <w:rPr>
          <w:rFonts w:ascii="Arial" w:eastAsia="Times New Roman" w:hAnsi="Arial" w:cs="Arial"/>
          <w:sz w:val="22"/>
          <w:szCs w:val="22"/>
        </w:rPr>
        <w:t>.</w:t>
      </w:r>
      <w:r>
        <w:rPr>
          <w:rFonts w:ascii="Arial" w:eastAsia="Times New Roman"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eastAsia="Times New Roman" w:hAnsi="Arial" w:cs="Arial"/>
          <w:sz w:val="22"/>
          <w:szCs w:val="22"/>
        </w:rPr>
        <w:t xml:space="preserve"> The efficient coding hypothesis predicts that as acoustic contrast shifts, neurons throughout the auditory pathway adjust their sensitivity, so as to match the dynamic range of their response to that of the stimulus distribution</w:t>
      </w:r>
      <w:ins w:id="644" w:author="Microsoft Office User" w:date="2021-05-06T17:41:00Z">
        <w:r w:rsidR="009152CD">
          <w:rPr>
            <w:rFonts w:ascii="Arial" w:eastAsia="Times New Roman" w:hAnsi="Arial" w:cs="Arial"/>
            <w:sz w:val="22"/>
            <w:szCs w:val="22"/>
          </w:rPr>
          <w:fldChar w:fldCharType="begin" w:fldLock="1"/>
        </w:r>
      </w:ins>
      <w:r w:rsidR="00421973">
        <w:rPr>
          <w:rFonts w:ascii="Arial" w:eastAsia="Times New Roman" w:hAnsi="Arial" w:cs="Arial"/>
          <w:sz w:val="22"/>
          <w:szCs w:val="22"/>
        </w:rPr>
        <w:instrText>ADDIN CSL_CITATION {"citationItems":[{"id":"ITEM-1","itemData":{"DOI":"10.7551/mitpress/9780262518420.003.0013","abstract":"In W.A. Rosenblith, editor, Sensory Communication, pages 217–234. MIT Press, Cambridge, MA, 1961.","author":[{"dropping-particle":"","family":"Barlow","given":"H B","non-dropping-particle":"","parse-names":false,"suffix":""}],"container-title":"Sensory Communication","id":"ITEM-1","issued":{"date-parts":[["1961"]]},"page":"216-234","title":"Possible Principles Underlying the Transformations of Sensory Messages","type":"chapter"},"uris":["http://www.mendeley.com/documents/?uuid=747522f7-665f-37d1-b0db-6651453e0fe7"]}],"mendeley":{"formattedCitation":"[29]","plainTextFormattedCitation":"[29]","previouslyFormattedCitation":"[29]"},"properties":{"noteIndex":0},"schema":"https://github.com/citation-style-language/schema/raw/master/csl-citation.json"}</w:instrText>
      </w:r>
      <w:r w:rsidR="009152CD">
        <w:rPr>
          <w:rFonts w:ascii="Arial" w:eastAsia="Times New Roman" w:hAnsi="Arial" w:cs="Arial"/>
          <w:sz w:val="22"/>
          <w:szCs w:val="22"/>
        </w:rPr>
        <w:fldChar w:fldCharType="separate"/>
      </w:r>
      <w:r w:rsidR="003A27B0" w:rsidRPr="003A27B0">
        <w:rPr>
          <w:rFonts w:ascii="Arial" w:eastAsia="Times New Roman" w:hAnsi="Arial" w:cs="Arial"/>
          <w:noProof/>
          <w:sz w:val="22"/>
          <w:szCs w:val="22"/>
        </w:rPr>
        <w:t>[29]</w:t>
      </w:r>
      <w:ins w:id="645" w:author="Microsoft Office User" w:date="2021-05-06T17:41:00Z">
        <w:r w:rsidR="009152CD">
          <w:rPr>
            <w:rFonts w:ascii="Arial" w:eastAsia="Times New Roman" w:hAnsi="Arial" w:cs="Arial"/>
            <w:sz w:val="22"/>
            <w:szCs w:val="22"/>
          </w:rPr>
          <w:fldChar w:fldCharType="end"/>
        </w:r>
      </w:ins>
      <w:r w:rsidRPr="005B538C">
        <w:rPr>
          <w:rFonts w:ascii="Arial" w:eastAsia="Times New Roman" w:hAnsi="Arial" w:cs="Arial"/>
          <w:sz w:val="22"/>
          <w:szCs w:val="22"/>
        </w:rPr>
        <w:t xml:space="preserve">. This process </w:t>
      </w:r>
      <w:r>
        <w:rPr>
          <w:rFonts w:ascii="Arial" w:eastAsia="Times New Roman" w:hAnsi="Arial" w:cs="Arial"/>
          <w:sz w:val="22"/>
          <w:szCs w:val="22"/>
        </w:rPr>
        <w:t>allows auditory neurons to encode volume information within each contrast, despite changes in the dynamic range</w:t>
      </w:r>
      <w:r w:rsidRPr="005B538C">
        <w:rPr>
          <w:rFonts w:ascii="Arial" w:eastAsia="Times New Roman" w:hAnsi="Arial" w:cs="Arial"/>
          <w:sz w:val="22"/>
          <w:szCs w:val="22"/>
        </w:rPr>
        <w:t>. Multiple studies have demonstrated that indeed, neurons throughout the auditory pathway exhibit contrast adaptation</w:t>
      </w:r>
      <w:r>
        <w:rPr>
          <w:rFonts w:ascii="Arial" w:eastAsia="Times New Roman" w:hAnsi="Arial" w:cs="Arial"/>
          <w:sz w:val="22"/>
          <w:szCs w:val="22"/>
        </w:rPr>
        <w:fldChar w:fldCharType="begin" w:fldLock="1"/>
      </w:r>
      <w:r w:rsidR="00421973">
        <w:rPr>
          <w:rFonts w:ascii="Arial" w:eastAsia="Times New Roman"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J.","non-dropping-particle":"","parse-names":false,"suffix":""}],"container-title":"Neuron","id":"ITEM-3","issue":"6","issued":{"date-parts":[["2011","6","23"]]},"page":"1178-1191","title":"Contrast Gain Control in Auditory Cortex","type":"article-journal","volume":"70"},"uris":["http://www.mendeley.com/documents/?uuid=2792adbc-140c-3b80-96fd-bc3423ca1f63"]},{"id":"ITEM-4","itemData":{"DOI":"10.1371/journal.pbio.1001710","ISBN":"1545-7885","ISSN":"15449173","PMID":"24265596","abstract":"Identifying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2a7d688c-b8a1-486b-9a1b-910622addcb3"]}],"mendeley":{"formattedCitation":"[14,16,17,25]","plainTextFormattedCitation":"[14,16,17,25]","previouslyFormattedCitation":"[14,16,17,25]"},"properties":{"noteIndex":0},"schema":"https://github.com/citation-style-language/schema/raw/master/csl-citation.json"}</w:instrText>
      </w:r>
      <w:r>
        <w:rPr>
          <w:rFonts w:ascii="Arial" w:eastAsia="Times New Roman" w:hAnsi="Arial" w:cs="Arial"/>
          <w:sz w:val="22"/>
          <w:szCs w:val="22"/>
        </w:rPr>
        <w:fldChar w:fldCharType="separate"/>
      </w:r>
      <w:r w:rsidR="003A27B0" w:rsidRPr="003A27B0">
        <w:rPr>
          <w:rFonts w:ascii="Arial" w:eastAsia="Times New Roman" w:hAnsi="Arial" w:cs="Arial"/>
          <w:noProof/>
          <w:sz w:val="22"/>
          <w:szCs w:val="22"/>
        </w:rPr>
        <w:t>[14,16,17,25]</w:t>
      </w:r>
      <w:r>
        <w:rPr>
          <w:rFonts w:ascii="Arial" w:eastAsia="Times New Roman" w:hAnsi="Arial" w:cs="Arial"/>
          <w:sz w:val="22"/>
          <w:szCs w:val="22"/>
        </w:rPr>
        <w:fldChar w:fldCharType="end"/>
      </w:r>
      <w:r w:rsidRPr="005B538C">
        <w:rPr>
          <w:rFonts w:ascii="Arial" w:eastAsia="Times New Roman" w:hAnsi="Arial" w:cs="Arial"/>
          <w:sz w:val="22"/>
          <w:szCs w:val="22"/>
        </w:rPr>
        <w:t xml:space="preserve">. </w:t>
      </w:r>
      <w:del w:id="646" w:author="Microsoft Office User" w:date="2021-05-06T17:43:00Z">
        <w:r w:rsidRPr="005B538C" w:rsidDel="009152CD">
          <w:rPr>
            <w:rFonts w:ascii="Arial" w:eastAsia="Times New Roman" w:hAnsi="Arial" w:cs="Arial"/>
            <w:sz w:val="22"/>
            <w:szCs w:val="22"/>
          </w:rPr>
          <w:delText>However, whether contrast adaptation plays a role in auditory behavior has not been previously examined directly</w:delText>
        </w:r>
        <w:r w:rsidDel="009152CD">
          <w:rPr>
            <w:rFonts w:ascii="Arial" w:eastAsia="Times New Roman" w:hAnsi="Arial" w:cs="Arial"/>
            <w:sz w:val="22"/>
            <w:szCs w:val="22"/>
          </w:rPr>
          <w:delText xml:space="preserve">, </w:delText>
        </w:r>
      </w:del>
      <w:del w:id="647" w:author="Microsoft Office User" w:date="2021-05-06T17:42:00Z">
        <w:r w:rsidDel="009152CD">
          <w:rPr>
            <w:rFonts w:ascii="Arial" w:eastAsia="Times New Roman" w:hAnsi="Arial" w:cs="Arial"/>
            <w:sz w:val="22"/>
            <w:szCs w:val="22"/>
          </w:rPr>
          <w:delText>wh</w:delText>
        </w:r>
      </w:del>
      <w:ins w:id="648" w:author="Microsoft Office User" w:date="2021-05-06T17:42:00Z">
        <w:r w:rsidR="009152CD">
          <w:rPr>
            <w:rFonts w:ascii="Arial" w:eastAsia="Times New Roman" w:hAnsi="Arial" w:cs="Arial"/>
            <w:sz w:val="22"/>
            <w:szCs w:val="22"/>
          </w:rPr>
          <w:t>Wh</w:t>
        </w:r>
      </w:ins>
      <w:del w:id="649" w:author="Microsoft Office User" w:date="2021-05-06T17:42:00Z">
        <w:r w:rsidDel="009152CD">
          <w:rPr>
            <w:rFonts w:ascii="Arial" w:eastAsia="Times New Roman" w:hAnsi="Arial" w:cs="Arial"/>
            <w:sz w:val="22"/>
            <w:szCs w:val="22"/>
          </w:rPr>
          <w:delText>ile</w:delText>
        </w:r>
      </w:del>
      <w:ins w:id="650" w:author="Microsoft Office User" w:date="2021-05-06T17:42:00Z">
        <w:r w:rsidR="009152CD">
          <w:rPr>
            <w:rFonts w:ascii="Arial" w:eastAsia="Times New Roman" w:hAnsi="Arial" w:cs="Arial"/>
            <w:sz w:val="22"/>
            <w:szCs w:val="22"/>
          </w:rPr>
          <w:t>ereas</w:t>
        </w:r>
      </w:ins>
      <w:r>
        <w:rPr>
          <w:rFonts w:ascii="Arial" w:eastAsia="Times New Roman" w:hAnsi="Arial" w:cs="Arial"/>
          <w:sz w:val="22"/>
          <w:szCs w:val="22"/>
        </w:rPr>
        <w:t xml:space="preserve"> recent work has demonstrated a link between </w:t>
      </w:r>
      <w:ins w:id="651" w:author="Microsoft Office User" w:date="2021-05-06T17:42:00Z">
        <w:r w:rsidR="009152CD">
          <w:rPr>
            <w:rFonts w:ascii="Arial" w:eastAsia="Times New Roman" w:hAnsi="Arial" w:cs="Arial"/>
            <w:sz w:val="22"/>
            <w:szCs w:val="22"/>
          </w:rPr>
          <w:t xml:space="preserve">efficient </w:t>
        </w:r>
      </w:ins>
      <w:r>
        <w:rPr>
          <w:rFonts w:ascii="Arial" w:eastAsia="Times New Roman" w:hAnsi="Arial" w:cs="Arial"/>
          <w:sz w:val="22"/>
          <w:szCs w:val="22"/>
        </w:rPr>
        <w:t xml:space="preserve">cortical codes and human psychophysical performance </w:t>
      </w:r>
      <w:r>
        <w:rPr>
          <w:rFonts w:ascii="Arial" w:eastAsia="Times New Roman" w:hAnsi="Arial" w:cs="Arial"/>
          <w:sz w:val="22"/>
          <w:szCs w:val="22"/>
        </w:rPr>
        <w:fldChar w:fldCharType="begin" w:fldLock="1"/>
      </w:r>
      <w:r>
        <w:rPr>
          <w:rFonts w:ascii="Arial" w:eastAsia="Times New Roman"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instrText>
      </w:r>
      <w:r>
        <w:rPr>
          <w:rFonts w:ascii="Arial" w:eastAsia="Times New Roman" w:hAnsi="Arial" w:cs="Arial"/>
          <w:sz w:val="22"/>
          <w:szCs w:val="22"/>
        </w:rPr>
        <w:fldChar w:fldCharType="separate"/>
      </w:r>
      <w:r w:rsidRPr="007B350C">
        <w:rPr>
          <w:rFonts w:ascii="Arial" w:eastAsia="Times New Roman" w:hAnsi="Arial" w:cs="Arial"/>
          <w:noProof/>
          <w:sz w:val="22"/>
          <w:szCs w:val="22"/>
        </w:rPr>
        <w:t>[24]</w:t>
      </w:r>
      <w:r>
        <w:rPr>
          <w:rFonts w:ascii="Arial" w:eastAsia="Times New Roman" w:hAnsi="Arial" w:cs="Arial"/>
          <w:sz w:val="22"/>
          <w:szCs w:val="22"/>
        </w:rPr>
        <w:fldChar w:fldCharType="end"/>
      </w:r>
      <w:ins w:id="652" w:author="Microsoft Office User" w:date="2021-05-06T17:43:00Z">
        <w:r w:rsidR="009152CD">
          <w:rPr>
            <w:rFonts w:ascii="Arial" w:eastAsia="Times New Roman" w:hAnsi="Arial" w:cs="Arial"/>
            <w:sz w:val="22"/>
            <w:szCs w:val="22"/>
          </w:rPr>
          <w:t xml:space="preserve">, </w:t>
        </w:r>
        <w:r w:rsidR="009152CD" w:rsidRPr="005B538C">
          <w:rPr>
            <w:rFonts w:ascii="Arial" w:eastAsia="Times New Roman" w:hAnsi="Arial" w:cs="Arial"/>
            <w:sz w:val="22"/>
            <w:szCs w:val="22"/>
          </w:rPr>
          <w:t xml:space="preserve">whether </w:t>
        </w:r>
        <w:r w:rsidR="009152CD">
          <w:rPr>
            <w:rFonts w:ascii="Arial" w:eastAsia="Times New Roman" w:hAnsi="Arial" w:cs="Arial"/>
            <w:sz w:val="22"/>
            <w:szCs w:val="22"/>
          </w:rPr>
          <w:t xml:space="preserve">neuronal </w:t>
        </w:r>
        <w:r w:rsidR="009152CD" w:rsidRPr="005B538C">
          <w:rPr>
            <w:rFonts w:ascii="Arial" w:eastAsia="Times New Roman" w:hAnsi="Arial" w:cs="Arial"/>
            <w:sz w:val="22"/>
            <w:szCs w:val="22"/>
          </w:rPr>
          <w:t xml:space="preserve">contrast adaptation plays a role in auditory </w:t>
        </w:r>
      </w:ins>
      <w:ins w:id="653" w:author="Microsoft Office User" w:date="2021-05-06T17:44:00Z">
        <w:r w:rsidR="009152CD">
          <w:rPr>
            <w:rFonts w:ascii="Arial" w:eastAsia="Times New Roman" w:hAnsi="Arial" w:cs="Arial"/>
            <w:sz w:val="22"/>
            <w:szCs w:val="22"/>
          </w:rPr>
          <w:t>perception</w:t>
        </w:r>
      </w:ins>
      <w:ins w:id="654" w:author="Microsoft Office User" w:date="2021-05-06T17:43:00Z">
        <w:r w:rsidR="009152CD" w:rsidRPr="005B538C">
          <w:rPr>
            <w:rFonts w:ascii="Arial" w:eastAsia="Times New Roman" w:hAnsi="Arial" w:cs="Arial"/>
            <w:sz w:val="22"/>
            <w:szCs w:val="22"/>
          </w:rPr>
          <w:t xml:space="preserve"> has not been previously examined </w:t>
        </w:r>
        <w:r w:rsidR="009152CD">
          <w:rPr>
            <w:rFonts w:ascii="Arial" w:eastAsia="Times New Roman" w:hAnsi="Arial" w:cs="Arial"/>
            <w:sz w:val="22"/>
            <w:szCs w:val="22"/>
          </w:rPr>
          <w:t>simultaneously with behavior</w:t>
        </w:r>
      </w:ins>
      <w:r w:rsidRPr="005B538C">
        <w:rPr>
          <w:rFonts w:ascii="Arial" w:eastAsia="Times New Roman" w:hAnsi="Arial" w:cs="Arial"/>
          <w:sz w:val="22"/>
          <w:szCs w:val="22"/>
        </w:rPr>
        <w:t>. In this study, we directly linked neuronal contrast gain control to auditory behavior</w:t>
      </w:r>
      <w:r>
        <w:rPr>
          <w:rFonts w:ascii="Arial" w:eastAsia="Times New Roman" w:hAnsi="Arial" w:cs="Arial"/>
          <w:sz w:val="22"/>
          <w:szCs w:val="22"/>
        </w:rPr>
        <w:t xml:space="preserve"> through the use of a theoretical model of efficient coding, behavioral psychophysics, and simultaneous manipulation and recordings of cortical activity</w:t>
      </w:r>
      <w:r w:rsidRPr="005B538C">
        <w:rPr>
          <w:rFonts w:ascii="Arial" w:eastAsia="Times New Roman" w:hAnsi="Arial" w:cs="Arial"/>
          <w:sz w:val="22"/>
          <w:szCs w:val="22"/>
        </w:rPr>
        <w:t>.</w:t>
      </w:r>
    </w:p>
    <w:p w14:paraId="5713190B" w14:textId="77777777" w:rsidR="00747CC2" w:rsidRDefault="00747CC2" w:rsidP="00747CC2">
      <w:pPr>
        <w:jc w:val="both"/>
        <w:rPr>
          <w:rFonts w:ascii="Arial" w:eastAsia="Times New Roman" w:hAnsi="Arial" w:cs="Arial"/>
          <w:sz w:val="22"/>
          <w:szCs w:val="22"/>
        </w:rPr>
      </w:pPr>
    </w:p>
    <w:p w14:paraId="5926E718" w14:textId="6BC249B6" w:rsidR="005A58EB" w:rsidRPr="005A58EB" w:rsidRDefault="005A58EB" w:rsidP="005B538C">
      <w:pPr>
        <w:jc w:val="both"/>
        <w:rPr>
          <w:rFonts w:ascii="Arial" w:eastAsia="Times New Roman" w:hAnsi="Arial" w:cs="Arial"/>
          <w:i/>
          <w:iCs/>
          <w:sz w:val="22"/>
          <w:szCs w:val="22"/>
          <w:rPrChange w:id="655" w:author="Maria Neimark Geffen" w:date="2021-05-04T10:40:00Z">
            <w:rPr>
              <w:rFonts w:ascii="Arial" w:eastAsia="Times New Roman" w:hAnsi="Arial" w:cs="Arial"/>
              <w:sz w:val="22"/>
              <w:szCs w:val="22"/>
            </w:rPr>
          </w:rPrChange>
        </w:rPr>
      </w:pPr>
      <w:r>
        <w:rPr>
          <w:rFonts w:ascii="Arial" w:eastAsia="Times New Roman" w:hAnsi="Arial" w:cs="Arial"/>
          <w:i/>
          <w:iCs/>
          <w:sz w:val="22"/>
          <w:szCs w:val="22"/>
        </w:rPr>
        <w:t>Summary of results</w:t>
      </w:r>
    </w:p>
    <w:p w14:paraId="47C26B96" w14:textId="30F04B38" w:rsidR="00356448" w:rsidRDefault="00CC6FE0" w:rsidP="0091773A">
      <w:pPr>
        <w:ind w:firstLine="720"/>
        <w:jc w:val="both"/>
        <w:rPr>
          <w:ins w:id="656" w:author="Maria Neimark Geffen" w:date="2021-05-04T10:39:00Z"/>
          <w:rFonts w:ascii="Arial" w:eastAsia="Times New Roman" w:hAnsi="Arial" w:cs="Arial"/>
          <w:sz w:val="22"/>
          <w:szCs w:val="22"/>
        </w:rPr>
      </w:pPr>
      <w:r>
        <w:rPr>
          <w:rFonts w:ascii="Arial" w:eastAsia="Times New Roman" w:hAnsi="Arial" w:cs="Arial"/>
          <w:sz w:val="22"/>
          <w:szCs w:val="22"/>
        </w:rPr>
        <w:t xml:space="preserve">The goal of this study was to test the hypothesis that efficient coding at the neuronal level in the auditory cortex </w:t>
      </w:r>
      <w:del w:id="657" w:author="Microsoft Office User" w:date="2021-05-11T10:27:00Z">
        <w:r w:rsidDel="00421973">
          <w:rPr>
            <w:rFonts w:ascii="Arial" w:eastAsia="Times New Roman" w:hAnsi="Arial" w:cs="Arial"/>
            <w:sz w:val="22"/>
            <w:szCs w:val="22"/>
          </w:rPr>
          <w:delText>supports</w:delText>
        </w:r>
      </w:del>
      <w:ins w:id="658" w:author="Microsoft Office User" w:date="2021-05-11T10:27:00Z">
        <w:r w:rsidR="00421973">
          <w:rPr>
            <w:rFonts w:ascii="Arial" w:eastAsia="Times New Roman" w:hAnsi="Arial" w:cs="Arial"/>
            <w:sz w:val="22"/>
            <w:szCs w:val="22"/>
          </w:rPr>
          <w:t>shapes</w:t>
        </w:r>
      </w:ins>
      <w:r>
        <w:rPr>
          <w:rFonts w:ascii="Arial" w:eastAsia="Times New Roman" w:hAnsi="Arial" w:cs="Arial"/>
          <w:sz w:val="22"/>
          <w:szCs w:val="22"/>
        </w:rPr>
        <w:t xml:space="preserve"> auditory behavior. To tackle this complex question</w:t>
      </w:r>
      <w:r w:rsidR="005B538C" w:rsidRPr="005B538C">
        <w:rPr>
          <w:rFonts w:ascii="Arial" w:eastAsia="Times New Roman" w:hAnsi="Arial" w:cs="Arial"/>
          <w:sz w:val="22"/>
          <w:szCs w:val="22"/>
        </w:rPr>
        <w:t>, we first developed a normative framework</w:t>
      </w:r>
      <w:r w:rsidR="00A35436">
        <w:rPr>
          <w:rFonts w:ascii="Arial" w:eastAsia="Times New Roman" w:hAnsi="Arial" w:cs="Arial"/>
          <w:sz w:val="22"/>
          <w:szCs w:val="22"/>
        </w:rPr>
        <w:fldChar w:fldCharType="begin" w:fldLock="1"/>
      </w:r>
      <w:r w:rsidR="007B350C">
        <w:rPr>
          <w:rFonts w:ascii="Arial" w:eastAsia="Times New Roman"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e9db9787-ce47-49cb-a311-a46f80e7a09c"]}],"mendeley":{"formattedCitation":"[22]","plainTextFormattedCitation":"[22]","previouslyFormattedCitation":"[22]"},"properties":{"noteIndex":0},"schema":"https://github.com/citation-style-language/schema/raw/master/csl-citation.json"}</w:instrText>
      </w:r>
      <w:r w:rsidR="00A35436">
        <w:rPr>
          <w:rFonts w:ascii="Arial" w:eastAsia="Times New Roman" w:hAnsi="Arial" w:cs="Arial"/>
          <w:sz w:val="22"/>
          <w:szCs w:val="22"/>
        </w:rPr>
        <w:fldChar w:fldCharType="separate"/>
      </w:r>
      <w:r w:rsidR="007B350C" w:rsidRPr="007B350C">
        <w:rPr>
          <w:rFonts w:ascii="Arial" w:eastAsia="Times New Roman" w:hAnsi="Arial" w:cs="Arial"/>
          <w:noProof/>
          <w:sz w:val="22"/>
          <w:szCs w:val="22"/>
        </w:rPr>
        <w:t>[22]</w:t>
      </w:r>
      <w:r w:rsidR="00A35436">
        <w:rPr>
          <w:rFonts w:ascii="Arial" w:eastAsia="Times New Roman" w:hAnsi="Arial" w:cs="Arial"/>
          <w:sz w:val="22"/>
          <w:szCs w:val="22"/>
        </w:rPr>
        <w:fldChar w:fldCharType="end"/>
      </w:r>
      <w:r w:rsidR="005B538C" w:rsidRPr="005B538C">
        <w:rPr>
          <w:rFonts w:ascii="Arial" w:eastAsia="Times New Roman" w:hAnsi="Arial" w:cs="Arial"/>
          <w:sz w:val="22"/>
          <w:szCs w:val="22"/>
        </w:rPr>
        <w:t xml:space="preserve"> that allowed us to make specific predictions for behavioral performance as expected by contrast gain control. The model predicted that (1) The detection threshold of a target in noise under low contrast should be lower than under high contrast;</w:t>
      </w:r>
      <w:r w:rsidR="000B343A">
        <w:rPr>
          <w:rFonts w:ascii="Arial" w:eastAsia="Times New Roman" w:hAnsi="Arial" w:cs="Arial"/>
          <w:sz w:val="22"/>
          <w:szCs w:val="22"/>
        </w:rPr>
        <w:t xml:space="preserve"> </w:t>
      </w:r>
      <w:r w:rsidR="005B538C" w:rsidRPr="005B538C">
        <w:rPr>
          <w:rFonts w:ascii="Arial" w:eastAsia="Times New Roman" w:hAnsi="Arial" w:cs="Arial"/>
          <w:sz w:val="22"/>
          <w:szCs w:val="22"/>
        </w:rPr>
        <w:t xml:space="preserve">(2) Upon </w:t>
      </w:r>
      <w:r w:rsidR="000B343A">
        <w:rPr>
          <w:rFonts w:ascii="Arial" w:eastAsia="Times New Roman" w:hAnsi="Arial" w:cs="Arial"/>
          <w:sz w:val="22"/>
          <w:szCs w:val="22"/>
        </w:rPr>
        <w:t xml:space="preserve">a </w:t>
      </w:r>
      <w:r w:rsidR="005B538C" w:rsidRPr="005B538C">
        <w:rPr>
          <w:rFonts w:ascii="Arial" w:eastAsia="Times New Roman" w:hAnsi="Arial" w:cs="Arial"/>
          <w:sz w:val="22"/>
          <w:szCs w:val="22"/>
        </w:rPr>
        <w:t xml:space="preserve">shift </w:t>
      </w:r>
      <w:r w:rsidR="000B343A">
        <w:rPr>
          <w:rFonts w:ascii="Arial" w:eastAsia="Times New Roman" w:hAnsi="Arial" w:cs="Arial"/>
          <w:sz w:val="22"/>
          <w:szCs w:val="22"/>
        </w:rPr>
        <w:t>in the</w:t>
      </w:r>
      <w:r w:rsidR="005B538C" w:rsidRPr="005B538C">
        <w:rPr>
          <w:rFonts w:ascii="Arial" w:eastAsia="Times New Roman" w:hAnsi="Arial" w:cs="Arial"/>
          <w:sz w:val="22"/>
          <w:szCs w:val="22"/>
        </w:rPr>
        <w:t xml:space="preserve"> background noise contrast, detection improves upon transition from high to low contrast, but is impaired upon transition from low to high contrast; and (3) The time </w:t>
      </w:r>
      <w:r w:rsidR="000B343A">
        <w:rPr>
          <w:rFonts w:ascii="Arial" w:eastAsia="Times New Roman" w:hAnsi="Arial" w:cs="Arial"/>
          <w:sz w:val="22"/>
          <w:szCs w:val="22"/>
        </w:rPr>
        <w:t>constant</w:t>
      </w:r>
      <w:r w:rsidR="005B538C" w:rsidRPr="005B538C">
        <w:rPr>
          <w:rFonts w:ascii="Arial" w:eastAsia="Times New Roman" w:hAnsi="Arial" w:cs="Arial"/>
          <w:sz w:val="22"/>
          <w:szCs w:val="22"/>
        </w:rPr>
        <w:t xml:space="preserve"> for this change in detection performance is slower for transition</w:t>
      </w:r>
      <w:r w:rsidR="000B343A">
        <w:rPr>
          <w:rFonts w:ascii="Arial" w:eastAsia="Times New Roman" w:hAnsi="Arial" w:cs="Arial"/>
          <w:sz w:val="22"/>
          <w:szCs w:val="22"/>
        </w:rPr>
        <w:t>s</w:t>
      </w:r>
      <w:r w:rsidR="005B538C" w:rsidRPr="005B538C">
        <w:rPr>
          <w:rFonts w:ascii="Arial" w:eastAsia="Times New Roman" w:hAnsi="Arial" w:cs="Arial"/>
          <w:sz w:val="22"/>
          <w:szCs w:val="22"/>
        </w:rPr>
        <w:t xml:space="preserve"> from high to low contrast than from low to high contrast</w:t>
      </w:r>
      <w:r w:rsidR="007B350C">
        <w:rPr>
          <w:rFonts w:ascii="Arial" w:eastAsia="Times New Roman" w:hAnsi="Arial" w:cs="Arial"/>
          <w:sz w:val="22"/>
          <w:szCs w:val="22"/>
        </w:rPr>
        <w:t xml:space="preserve"> (Figure 1)</w:t>
      </w:r>
      <w:r w:rsidR="005B538C" w:rsidRPr="005B538C">
        <w:rPr>
          <w:rFonts w:ascii="Arial" w:eastAsia="Times New Roman" w:hAnsi="Arial" w:cs="Arial"/>
          <w:sz w:val="22"/>
          <w:szCs w:val="22"/>
        </w:rPr>
        <w:t>. To test these predictions, we trained mice to detect a target in</w:t>
      </w:r>
      <w:ins w:id="659" w:author="Microsoft Office User" w:date="2021-05-11T10:28:00Z">
        <w:r w:rsidR="00421973">
          <w:rPr>
            <w:rFonts w:ascii="Arial" w:eastAsia="Times New Roman" w:hAnsi="Arial" w:cs="Arial"/>
            <w:sz w:val="22"/>
            <w:szCs w:val="22"/>
          </w:rPr>
          <w:t xml:space="preserve"> </w:t>
        </w:r>
      </w:ins>
      <w:ins w:id="660" w:author="Microsoft Office User" w:date="2021-05-11T10:29:00Z">
        <w:r w:rsidR="00421973">
          <w:rPr>
            <w:rFonts w:ascii="Arial" w:eastAsia="Times New Roman" w:hAnsi="Arial" w:cs="Arial"/>
            <w:sz w:val="22"/>
            <w:szCs w:val="22"/>
          </w:rPr>
          <w:t>background noise</w:t>
        </w:r>
      </w:ins>
      <w:del w:id="661" w:author="Microsoft Office User" w:date="2021-05-11T10:29:00Z">
        <w:r w:rsidR="005B538C" w:rsidRPr="005B538C" w:rsidDel="00421973">
          <w:rPr>
            <w:rFonts w:ascii="Arial" w:eastAsia="Times New Roman" w:hAnsi="Arial" w:cs="Arial"/>
            <w:sz w:val="22"/>
            <w:szCs w:val="22"/>
          </w:rPr>
          <w:delText xml:space="preserve"> </w:delText>
        </w:r>
      </w:del>
      <w:del w:id="662" w:author="Microsoft Office User" w:date="2021-05-11T10:28:00Z">
        <w:r w:rsidR="005B538C" w:rsidRPr="005B538C" w:rsidDel="00421973">
          <w:rPr>
            <w:rFonts w:ascii="Arial" w:eastAsia="Times New Roman" w:hAnsi="Arial" w:cs="Arial"/>
            <w:sz w:val="22"/>
            <w:szCs w:val="22"/>
          </w:rPr>
          <w:delText>noise</w:delText>
        </w:r>
      </w:del>
      <w:del w:id="663" w:author="Microsoft Office User" w:date="2021-05-11T10:29:00Z">
        <w:r w:rsidR="005B538C" w:rsidRPr="005B538C" w:rsidDel="00421973">
          <w:rPr>
            <w:rFonts w:ascii="Arial" w:eastAsia="Times New Roman" w:hAnsi="Arial" w:cs="Arial"/>
            <w:sz w:val="22"/>
            <w:szCs w:val="22"/>
          </w:rPr>
          <w:delText xml:space="preserve"> background</w:delText>
        </w:r>
      </w:del>
      <w:r w:rsidR="005B538C" w:rsidRPr="005B538C">
        <w:rPr>
          <w:rFonts w:ascii="Arial" w:eastAsia="Times New Roman" w:hAnsi="Arial" w:cs="Arial"/>
          <w:sz w:val="22"/>
          <w:szCs w:val="22"/>
        </w:rPr>
        <w:t xml:space="preserve">, as noise contrast shifted from low to high or from high to low. As predicted by the normative model, mice exhibited a lower threshold for detecting targets in low as compared to high background. </w:t>
      </w:r>
      <w:r w:rsidR="00D060D9">
        <w:rPr>
          <w:rFonts w:ascii="Arial" w:eastAsia="Times New Roman" w:hAnsi="Arial" w:cs="Arial"/>
          <w:sz w:val="22"/>
          <w:szCs w:val="22"/>
        </w:rPr>
        <w:t>Over time, we observed a</w:t>
      </w:r>
      <w:r w:rsidR="005B538C" w:rsidRPr="005B538C">
        <w:rPr>
          <w:rFonts w:ascii="Arial" w:eastAsia="Times New Roman" w:hAnsi="Arial" w:cs="Arial"/>
          <w:sz w:val="22"/>
          <w:szCs w:val="22"/>
        </w:rPr>
        <w:t xml:space="preserve"> decrease in </w:t>
      </w:r>
      <w:r w:rsidR="00D060D9">
        <w:rPr>
          <w:rFonts w:ascii="Arial" w:eastAsia="Times New Roman" w:hAnsi="Arial" w:cs="Arial"/>
          <w:sz w:val="22"/>
          <w:szCs w:val="22"/>
        </w:rPr>
        <w:t>tone detection after a switch to</w:t>
      </w:r>
      <w:r w:rsidR="005B538C" w:rsidRPr="005B538C">
        <w:rPr>
          <w:rFonts w:ascii="Arial" w:eastAsia="Times New Roman" w:hAnsi="Arial" w:cs="Arial"/>
          <w:sz w:val="22"/>
          <w:szCs w:val="22"/>
        </w:rPr>
        <w:t xml:space="preserve"> </w:t>
      </w:r>
      <w:r w:rsidR="00D060D9">
        <w:rPr>
          <w:rFonts w:ascii="Arial" w:eastAsia="Times New Roman" w:hAnsi="Arial" w:cs="Arial"/>
          <w:sz w:val="22"/>
          <w:szCs w:val="22"/>
        </w:rPr>
        <w:t>high contrast</w:t>
      </w:r>
      <w:r w:rsidR="005B538C" w:rsidRPr="005B538C">
        <w:rPr>
          <w:rFonts w:ascii="Arial" w:eastAsia="Times New Roman" w:hAnsi="Arial" w:cs="Arial"/>
          <w:sz w:val="22"/>
          <w:szCs w:val="22"/>
        </w:rPr>
        <w:t xml:space="preserve">, and in increase in </w:t>
      </w:r>
      <w:r w:rsidR="00D060D9">
        <w:rPr>
          <w:rFonts w:ascii="Arial" w:eastAsia="Times New Roman" w:hAnsi="Arial" w:cs="Arial"/>
          <w:sz w:val="22"/>
          <w:szCs w:val="22"/>
        </w:rPr>
        <w:t>tone detection after a switch to low contrast</w:t>
      </w:r>
      <w:r w:rsidR="005B538C" w:rsidRPr="005B538C">
        <w:rPr>
          <w:rFonts w:ascii="Arial" w:eastAsia="Times New Roman" w:hAnsi="Arial" w:cs="Arial"/>
          <w:sz w:val="22"/>
          <w:szCs w:val="22"/>
        </w:rPr>
        <w:t xml:space="preserve">. </w:t>
      </w:r>
      <w:r w:rsidR="00D060D9">
        <w:rPr>
          <w:rFonts w:ascii="Arial" w:eastAsia="Times New Roman" w:hAnsi="Arial" w:cs="Arial"/>
          <w:sz w:val="22"/>
          <w:szCs w:val="22"/>
        </w:rPr>
        <w:t>Behavioral adaptation was</w:t>
      </w:r>
      <w:r w:rsidR="005B538C" w:rsidRPr="005B538C">
        <w:rPr>
          <w:rFonts w:ascii="Arial" w:eastAsia="Times New Roman" w:hAnsi="Arial" w:cs="Arial"/>
          <w:sz w:val="22"/>
          <w:szCs w:val="22"/>
        </w:rPr>
        <w:t xml:space="preserve"> faster in high contrast, as compared to low contrast backgrounds</w:t>
      </w:r>
      <w:r w:rsidR="00D060D9">
        <w:rPr>
          <w:rFonts w:ascii="Arial" w:eastAsia="Times New Roman" w:hAnsi="Arial" w:cs="Arial"/>
          <w:sz w:val="22"/>
          <w:szCs w:val="22"/>
        </w:rPr>
        <w:t>, in agreement with our model and previous theoretical models</w:t>
      </w:r>
      <w:r w:rsidR="00D060D9">
        <w:rPr>
          <w:rFonts w:ascii="Arial" w:eastAsia="Times New Roman" w:hAnsi="Arial" w:cs="Arial"/>
          <w:sz w:val="22"/>
          <w:szCs w:val="22"/>
        </w:rPr>
        <w:fldChar w:fldCharType="begin" w:fldLock="1"/>
      </w:r>
      <w:r w:rsidR="007B350C">
        <w:rPr>
          <w:rFonts w:ascii="Arial" w:eastAsia="Times New Roman"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[19]","plainTextFormattedCitation":"[19]","previouslyFormattedCitation":"[19]"},"properties":{"noteIndex":0},"schema":"https://github.com/citation-style-language/schema/raw/master/csl-citation.json"}</w:instrText>
      </w:r>
      <w:r w:rsidR="00D060D9">
        <w:rPr>
          <w:rFonts w:ascii="Arial" w:eastAsia="Times New Roman" w:hAnsi="Arial" w:cs="Arial"/>
          <w:sz w:val="22"/>
          <w:szCs w:val="22"/>
        </w:rPr>
        <w:fldChar w:fldCharType="separate"/>
      </w:r>
      <w:r w:rsidR="007B350C" w:rsidRPr="007B350C">
        <w:rPr>
          <w:rFonts w:ascii="Arial" w:eastAsia="Times New Roman" w:hAnsi="Arial" w:cs="Arial"/>
          <w:noProof/>
          <w:sz w:val="22"/>
          <w:szCs w:val="22"/>
        </w:rPr>
        <w:t>[19]</w:t>
      </w:r>
      <w:r w:rsidR="00D060D9">
        <w:rPr>
          <w:rFonts w:ascii="Arial" w:eastAsia="Times New Roman" w:hAnsi="Arial" w:cs="Arial"/>
          <w:sz w:val="22"/>
          <w:szCs w:val="22"/>
        </w:rPr>
        <w:fldChar w:fldCharType="end"/>
      </w:r>
      <w:r w:rsidR="007B350C">
        <w:rPr>
          <w:rFonts w:ascii="Arial" w:eastAsia="Times New Roman" w:hAnsi="Arial" w:cs="Arial"/>
          <w:sz w:val="22"/>
          <w:szCs w:val="22"/>
        </w:rPr>
        <w:t xml:space="preserve"> (Figure 2)</w:t>
      </w:r>
      <w:r w:rsidR="005B538C" w:rsidRPr="005B538C">
        <w:rPr>
          <w:rFonts w:ascii="Arial" w:eastAsia="Times New Roman" w:hAnsi="Arial" w:cs="Arial"/>
          <w:sz w:val="22"/>
          <w:szCs w:val="22"/>
        </w:rPr>
        <w:t>. We furthermore found that AC is necessary</w:t>
      </w:r>
      <w:r w:rsidR="000B343A">
        <w:rPr>
          <w:rFonts w:ascii="Arial" w:eastAsia="Times New Roman" w:hAnsi="Arial" w:cs="Arial"/>
          <w:sz w:val="22"/>
          <w:szCs w:val="22"/>
        </w:rPr>
        <w:t xml:space="preserve"> specifically</w:t>
      </w:r>
      <w:r w:rsidR="005B538C" w:rsidRPr="005B538C">
        <w:rPr>
          <w:rFonts w:ascii="Arial" w:eastAsia="Times New Roman" w:hAnsi="Arial" w:cs="Arial"/>
          <w:sz w:val="22"/>
          <w:szCs w:val="22"/>
        </w:rPr>
        <w:t xml:space="preserve"> for th</w:t>
      </w:r>
      <w:r w:rsidR="000B343A">
        <w:rPr>
          <w:rFonts w:ascii="Arial" w:eastAsia="Times New Roman" w:hAnsi="Arial" w:cs="Arial"/>
          <w:sz w:val="22"/>
          <w:szCs w:val="22"/>
        </w:rPr>
        <w:t>is</w:t>
      </w:r>
      <w:r w:rsidR="005B538C" w:rsidRPr="005B538C">
        <w:rPr>
          <w:rFonts w:ascii="Arial" w:eastAsia="Times New Roman" w:hAnsi="Arial" w:cs="Arial"/>
          <w:sz w:val="22"/>
          <w:szCs w:val="22"/>
        </w:rPr>
        <w:t xml:space="preserve"> detection</w:t>
      </w:r>
      <w:r w:rsidR="000B343A">
        <w:rPr>
          <w:rFonts w:ascii="Arial" w:eastAsia="Times New Roman" w:hAnsi="Arial" w:cs="Arial"/>
          <w:sz w:val="22"/>
          <w:szCs w:val="22"/>
        </w:rPr>
        <w:t>-in-noise</w:t>
      </w:r>
      <w:r w:rsidR="005B538C" w:rsidRPr="005B538C">
        <w:rPr>
          <w:rFonts w:ascii="Arial" w:eastAsia="Times New Roman" w:hAnsi="Arial" w:cs="Arial"/>
          <w:sz w:val="22"/>
          <w:szCs w:val="22"/>
        </w:rPr>
        <w:t xml:space="preserve"> task</w:t>
      </w:r>
      <w:ins w:id="664" w:author="Microsoft Office User" w:date="2021-05-06T17:44:00Z">
        <w:r w:rsidR="009152CD">
          <w:rPr>
            <w:rFonts w:ascii="Arial" w:eastAsia="Times New Roman" w:hAnsi="Arial" w:cs="Arial"/>
            <w:sz w:val="22"/>
            <w:szCs w:val="22"/>
          </w:rPr>
          <w:t xml:space="preserve"> (Figure 3)</w:t>
        </w:r>
      </w:ins>
      <w:r w:rsidR="00322A79">
        <w:rPr>
          <w:rFonts w:ascii="Arial" w:eastAsia="Times New Roman" w:hAnsi="Arial" w:cs="Arial"/>
          <w:sz w:val="22"/>
          <w:szCs w:val="22"/>
        </w:rPr>
        <w:t xml:space="preserve">. </w:t>
      </w:r>
      <w:r w:rsidR="00041A74">
        <w:rPr>
          <w:rFonts w:ascii="Arial" w:eastAsia="Times New Roman" w:hAnsi="Arial" w:cs="Arial"/>
          <w:sz w:val="22"/>
          <w:szCs w:val="22"/>
        </w:rPr>
        <w:t>As predicted by the model, the</w:t>
      </w:r>
      <w:r w:rsidR="00E650D8">
        <w:rPr>
          <w:rFonts w:ascii="Arial" w:eastAsia="Times New Roman" w:hAnsi="Arial" w:cs="Arial"/>
          <w:sz w:val="22"/>
          <w:szCs w:val="22"/>
        </w:rPr>
        <w:t xml:space="preserve"> </w:t>
      </w:r>
      <w:proofErr w:type="spellStart"/>
      <w:r w:rsidR="00E650D8">
        <w:rPr>
          <w:rFonts w:ascii="Arial" w:eastAsia="Times New Roman" w:hAnsi="Arial" w:cs="Arial"/>
          <w:sz w:val="22"/>
          <w:szCs w:val="22"/>
        </w:rPr>
        <w:t>neurometric</w:t>
      </w:r>
      <w:proofErr w:type="spellEnd"/>
      <w:r w:rsidR="00041A74">
        <w:rPr>
          <w:rFonts w:ascii="Arial" w:eastAsia="Times New Roman" w:hAnsi="Arial" w:cs="Arial"/>
          <w:sz w:val="22"/>
          <w:szCs w:val="22"/>
        </w:rPr>
        <w:t xml:space="preserve"> threshold for sound detection was </w:t>
      </w:r>
      <w:del w:id="665" w:author="Microsoft Office User" w:date="2021-05-11T10:30:00Z">
        <w:r w:rsidR="00041A74" w:rsidDel="00421973">
          <w:rPr>
            <w:rFonts w:ascii="Arial" w:eastAsia="Times New Roman" w:hAnsi="Arial" w:cs="Arial"/>
            <w:sz w:val="22"/>
            <w:szCs w:val="22"/>
          </w:rPr>
          <w:delText xml:space="preserve">higher </w:delText>
        </w:r>
      </w:del>
      <w:ins w:id="666" w:author="Microsoft Office User" w:date="2021-05-11T10:30:00Z">
        <w:r w:rsidR="00421973">
          <w:rPr>
            <w:rFonts w:ascii="Arial" w:eastAsia="Times New Roman" w:hAnsi="Arial" w:cs="Arial"/>
            <w:sz w:val="22"/>
            <w:szCs w:val="22"/>
          </w:rPr>
          <w:t xml:space="preserve">greater </w:t>
        </w:r>
      </w:ins>
      <w:del w:id="667" w:author="Microsoft Office User" w:date="2021-05-11T10:30:00Z">
        <w:r w:rsidR="00041A74" w:rsidDel="00421973">
          <w:rPr>
            <w:rFonts w:ascii="Arial" w:eastAsia="Times New Roman" w:hAnsi="Arial" w:cs="Arial"/>
            <w:sz w:val="22"/>
            <w:szCs w:val="22"/>
          </w:rPr>
          <w:delText xml:space="preserve">under </w:delText>
        </w:r>
      </w:del>
      <w:ins w:id="668" w:author="Microsoft Office User" w:date="2021-05-11T10:30:00Z">
        <w:r w:rsidR="00421973">
          <w:rPr>
            <w:rFonts w:ascii="Arial" w:eastAsia="Times New Roman" w:hAnsi="Arial" w:cs="Arial"/>
            <w:sz w:val="22"/>
            <w:szCs w:val="22"/>
          </w:rPr>
          <w:t xml:space="preserve">in </w:t>
        </w:r>
      </w:ins>
      <w:r w:rsidR="00041A74">
        <w:rPr>
          <w:rFonts w:ascii="Arial" w:eastAsia="Times New Roman" w:hAnsi="Arial" w:cs="Arial"/>
          <w:sz w:val="22"/>
          <w:szCs w:val="22"/>
        </w:rPr>
        <w:t xml:space="preserve">high </w:t>
      </w:r>
      <w:del w:id="669" w:author="Microsoft Office User" w:date="2021-05-11T10:30:00Z">
        <w:r w:rsidR="00041A74" w:rsidDel="00421973">
          <w:rPr>
            <w:rFonts w:ascii="Arial" w:eastAsia="Times New Roman" w:hAnsi="Arial" w:cs="Arial"/>
            <w:sz w:val="22"/>
            <w:szCs w:val="22"/>
          </w:rPr>
          <w:delText>as compared to</w:delText>
        </w:r>
      </w:del>
      <w:ins w:id="670" w:author="Microsoft Office User" w:date="2021-05-11T10:30:00Z">
        <w:r w:rsidR="00421973">
          <w:rPr>
            <w:rFonts w:ascii="Arial" w:eastAsia="Times New Roman" w:hAnsi="Arial" w:cs="Arial"/>
            <w:sz w:val="22"/>
            <w:szCs w:val="22"/>
          </w:rPr>
          <w:t>than in</w:t>
        </w:r>
      </w:ins>
      <w:r w:rsidR="00041A74">
        <w:rPr>
          <w:rFonts w:ascii="Arial" w:eastAsia="Times New Roman" w:hAnsi="Arial" w:cs="Arial"/>
          <w:sz w:val="22"/>
          <w:szCs w:val="22"/>
        </w:rPr>
        <w:t xml:space="preserve"> low contrast</w:t>
      </w:r>
      <w:del w:id="671" w:author="Microsoft Office User" w:date="2021-05-06T17:48:00Z">
        <w:r w:rsidR="00041A74" w:rsidDel="006D0B5D">
          <w:rPr>
            <w:rFonts w:ascii="Arial" w:eastAsia="Times New Roman" w:hAnsi="Arial" w:cs="Arial"/>
            <w:sz w:val="22"/>
            <w:szCs w:val="22"/>
          </w:rPr>
          <w:delText>. As</w:delText>
        </w:r>
      </w:del>
      <w:ins w:id="672" w:author="Microsoft Office User" w:date="2021-05-06T17:48:00Z">
        <w:r w:rsidR="006D0B5D">
          <w:rPr>
            <w:rFonts w:ascii="Arial" w:eastAsia="Times New Roman" w:hAnsi="Arial" w:cs="Arial"/>
            <w:sz w:val="22"/>
            <w:szCs w:val="22"/>
          </w:rPr>
          <w:t>, and we observed</w:t>
        </w:r>
      </w:ins>
      <w:ins w:id="673" w:author="Maria Neimark Geffen" w:date="2021-05-04T14:27:00Z">
        <w:r w:rsidR="00041A74">
          <w:rPr>
            <w:rFonts w:ascii="Arial" w:eastAsia="Times New Roman" w:hAnsi="Arial" w:cs="Arial"/>
            <w:sz w:val="22"/>
            <w:szCs w:val="22"/>
          </w:rPr>
          <w:t xml:space="preserve"> </w:t>
        </w:r>
        <w:del w:id="674" w:author="Microsoft Office User" w:date="2021-05-06T17:48:00Z">
          <w:r w:rsidR="00041A74" w:rsidDel="006D0B5D">
            <w:rPr>
              <w:rFonts w:ascii="Arial" w:eastAsia="Times New Roman" w:hAnsi="Arial" w:cs="Arial"/>
              <w:sz w:val="22"/>
              <w:szCs w:val="22"/>
            </w:rPr>
            <w:delText xml:space="preserve">the background contrast changed, the neuronal thresholds for the </w:delText>
          </w:r>
        </w:del>
      </w:ins>
      <w:ins w:id="675" w:author="Maria Neimark Geffen" w:date="2021-05-04T14:28:00Z">
        <w:del w:id="676" w:author="Microsoft Office User" w:date="2021-05-06T17:48:00Z">
          <w:r w:rsidR="00E650D8" w:rsidDel="006D0B5D">
            <w:rPr>
              <w:rFonts w:ascii="Arial" w:eastAsia="Times New Roman" w:hAnsi="Arial" w:cs="Arial"/>
              <w:sz w:val="22"/>
              <w:szCs w:val="22"/>
            </w:rPr>
            <w:delText>adjusted in the opposite directions, as predicte</w:delText>
          </w:r>
        </w:del>
      </w:ins>
      <w:ins w:id="677" w:author="Microsoft Office User" w:date="2021-05-06T17:49:00Z">
        <w:r w:rsidR="006D0B5D">
          <w:rPr>
            <w:rFonts w:ascii="Arial" w:eastAsia="Times New Roman" w:hAnsi="Arial" w:cs="Arial"/>
            <w:sz w:val="22"/>
            <w:szCs w:val="22"/>
          </w:rPr>
          <w:t>that as neurons adapted to transition</w:t>
        </w:r>
      </w:ins>
      <w:ins w:id="678" w:author="Microsoft Office User" w:date="2021-05-06T17:50:00Z">
        <w:r w:rsidR="006D0B5D">
          <w:rPr>
            <w:rFonts w:ascii="Arial" w:eastAsia="Times New Roman" w:hAnsi="Arial" w:cs="Arial"/>
            <w:sz w:val="22"/>
            <w:szCs w:val="22"/>
          </w:rPr>
          <w:t>s</w:t>
        </w:r>
      </w:ins>
      <w:ins w:id="679" w:author="Microsoft Office User" w:date="2021-05-06T17:49:00Z">
        <w:r w:rsidR="006D0B5D">
          <w:rPr>
            <w:rFonts w:ascii="Arial" w:eastAsia="Times New Roman" w:hAnsi="Arial" w:cs="Arial"/>
            <w:sz w:val="22"/>
            <w:szCs w:val="22"/>
          </w:rPr>
          <w:t xml:space="preserve"> in background contrast, the time course of target discriminability adapted similarly to the behavior and model predictions</w:t>
        </w:r>
      </w:ins>
      <w:ins w:id="680" w:author="Maria Neimark Geffen" w:date="2021-05-04T14:28:00Z">
        <w:del w:id="681" w:author="Microsoft Office User" w:date="2021-05-06T17:48:00Z">
          <w:r w:rsidR="00E650D8" w:rsidDel="006D0B5D">
            <w:rPr>
              <w:rFonts w:ascii="Arial" w:eastAsia="Times New Roman" w:hAnsi="Arial" w:cs="Arial"/>
              <w:sz w:val="22"/>
              <w:szCs w:val="22"/>
            </w:rPr>
            <w:delText>d</w:delText>
          </w:r>
        </w:del>
      </w:ins>
      <w:ins w:id="682" w:author="Microsoft Office User" w:date="2021-05-06T17:45:00Z">
        <w:r w:rsidR="009152CD">
          <w:rPr>
            <w:rFonts w:ascii="Arial" w:eastAsia="Times New Roman" w:hAnsi="Arial" w:cs="Arial"/>
            <w:sz w:val="22"/>
            <w:szCs w:val="22"/>
          </w:rPr>
          <w:t xml:space="preserve"> (Figure 4)</w:t>
        </w:r>
      </w:ins>
      <w:ins w:id="683" w:author="Maria Neimark Geffen" w:date="2021-05-04T14:28:00Z">
        <w:r w:rsidR="00E650D8">
          <w:rPr>
            <w:rFonts w:ascii="Arial" w:eastAsia="Times New Roman" w:hAnsi="Arial" w:cs="Arial"/>
            <w:sz w:val="22"/>
            <w:szCs w:val="22"/>
          </w:rPr>
          <w:t>.</w:t>
        </w:r>
      </w:ins>
      <w:ins w:id="684" w:author="Maria Neimark Geffen" w:date="2021-05-04T14:40:00Z">
        <w:r w:rsidR="00E650D8">
          <w:rPr>
            <w:rFonts w:ascii="Arial" w:eastAsia="Times New Roman" w:hAnsi="Arial" w:cs="Arial"/>
            <w:sz w:val="22"/>
            <w:szCs w:val="22"/>
          </w:rPr>
          <w:t xml:space="preserve"> </w:t>
        </w:r>
        <w:del w:id="685" w:author="Microsoft Office User" w:date="2021-05-06T17:45:00Z">
          <w:r w:rsidR="00E650D8" w:rsidDel="009152CD">
            <w:rPr>
              <w:rFonts w:ascii="Arial" w:eastAsia="Times New Roman" w:hAnsi="Arial" w:cs="Arial"/>
              <w:sz w:val="22"/>
              <w:szCs w:val="22"/>
            </w:rPr>
            <w:delText>Finally</w:delText>
          </w:r>
        </w:del>
      </w:ins>
      <w:ins w:id="686" w:author="Microsoft Office User" w:date="2021-05-06T17:45:00Z">
        <w:r w:rsidR="009152CD">
          <w:rPr>
            <w:rFonts w:ascii="Arial" w:eastAsia="Times New Roman" w:hAnsi="Arial" w:cs="Arial"/>
            <w:sz w:val="22"/>
            <w:szCs w:val="22"/>
          </w:rPr>
          <w:t>Additionally</w:t>
        </w:r>
      </w:ins>
      <w:r w:rsidR="00E650D8">
        <w:rPr>
          <w:rFonts w:ascii="Arial" w:eastAsia="Times New Roman" w:hAnsi="Arial" w:cs="Arial"/>
          <w:sz w:val="22"/>
          <w:szCs w:val="22"/>
        </w:rPr>
        <w:t xml:space="preserve">, a direct comparison of </w:t>
      </w:r>
      <w:proofErr w:type="spellStart"/>
      <w:r w:rsidR="00E650D8">
        <w:rPr>
          <w:rFonts w:ascii="Arial" w:eastAsia="Times New Roman" w:hAnsi="Arial" w:cs="Arial"/>
          <w:sz w:val="22"/>
          <w:szCs w:val="22"/>
        </w:rPr>
        <w:t>neurometric</w:t>
      </w:r>
      <w:proofErr w:type="spellEnd"/>
      <w:r w:rsidR="00E650D8">
        <w:rPr>
          <w:rFonts w:ascii="Arial" w:eastAsia="Times New Roman" w:hAnsi="Arial" w:cs="Arial"/>
          <w:sz w:val="22"/>
          <w:szCs w:val="22"/>
        </w:rPr>
        <w:t xml:space="preserve"> and behavioral performance revealed a significant correlation</w:t>
      </w:r>
      <w:r w:rsidR="0091773A">
        <w:rPr>
          <w:rFonts w:ascii="Arial" w:eastAsia="Times New Roman" w:hAnsi="Arial" w:cs="Arial"/>
          <w:sz w:val="22"/>
          <w:szCs w:val="22"/>
        </w:rPr>
        <w:t xml:space="preserve"> for the thresholds and slopes of the psychometric curves</w:t>
      </w:r>
      <w:ins w:id="687" w:author="Microsoft Office User" w:date="2021-05-06T17:46:00Z">
        <w:r w:rsidR="009152CD">
          <w:rPr>
            <w:rFonts w:ascii="Arial" w:eastAsia="Times New Roman" w:hAnsi="Arial" w:cs="Arial"/>
            <w:sz w:val="22"/>
            <w:szCs w:val="22"/>
          </w:rPr>
          <w:t xml:space="preserve"> (Figure 4). Finally, we found correlations between cortical gain and behavioral thresholds and slopes (Figure 5)</w:t>
        </w:r>
      </w:ins>
      <w:r w:rsidR="0091773A">
        <w:rPr>
          <w:rFonts w:ascii="Arial" w:eastAsia="Times New Roman" w:hAnsi="Arial" w:cs="Arial"/>
          <w:sz w:val="22"/>
          <w:szCs w:val="22"/>
        </w:rPr>
        <w:t>, supporting our hypothesis that efficient coding at the neuronal level predicts auditory behavior.</w:t>
      </w:r>
    </w:p>
    <w:p w14:paraId="043CBDDA" w14:textId="351CA9BC" w:rsidR="0091773A" w:rsidRDefault="0091773A" w:rsidP="00747CC2">
      <w:pPr>
        <w:jc w:val="both"/>
        <w:rPr>
          <w:ins w:id="688" w:author="Maria Neimark Geffen" w:date="2021-05-04T14:42:00Z"/>
          <w:rFonts w:ascii="Arial" w:eastAsia="Times New Roman" w:hAnsi="Arial" w:cs="Arial"/>
          <w:i/>
          <w:iCs/>
          <w:sz w:val="22"/>
          <w:szCs w:val="22"/>
        </w:rPr>
      </w:pPr>
    </w:p>
    <w:p w14:paraId="7D794EA1" w14:textId="7D34A92C" w:rsidR="009152CD" w:rsidRPr="00076498" w:rsidRDefault="009152CD" w:rsidP="009152CD">
      <w:pPr>
        <w:jc w:val="both"/>
        <w:rPr>
          <w:rFonts w:ascii="Arial" w:eastAsia="Times New Roman" w:hAnsi="Arial" w:cs="Arial"/>
          <w:i/>
          <w:iCs/>
          <w:sz w:val="22"/>
          <w:szCs w:val="22"/>
        </w:rPr>
      </w:pPr>
      <w:r w:rsidRPr="00076498">
        <w:rPr>
          <w:rFonts w:ascii="Arial" w:eastAsia="Times New Roman" w:hAnsi="Arial" w:cs="Arial"/>
          <w:i/>
          <w:iCs/>
          <w:sz w:val="22"/>
          <w:szCs w:val="22"/>
        </w:rPr>
        <w:t xml:space="preserve">The role of </w:t>
      </w:r>
      <w:del w:id="689" w:author="Microsoft Office User" w:date="2021-05-11T14:24:00Z">
        <w:r w:rsidRPr="00076498" w:rsidDel="008F3209">
          <w:rPr>
            <w:rFonts w:ascii="Arial" w:eastAsia="Times New Roman" w:hAnsi="Arial" w:cs="Arial"/>
            <w:i/>
            <w:iCs/>
            <w:sz w:val="22"/>
            <w:szCs w:val="22"/>
          </w:rPr>
          <w:delText xml:space="preserve">auditory </w:delText>
        </w:r>
      </w:del>
      <w:r w:rsidRPr="00076498">
        <w:rPr>
          <w:rFonts w:ascii="Arial" w:eastAsia="Times New Roman" w:hAnsi="Arial" w:cs="Arial"/>
          <w:i/>
          <w:iCs/>
          <w:sz w:val="22"/>
          <w:szCs w:val="22"/>
        </w:rPr>
        <w:t>cortex</w:t>
      </w:r>
      <w:ins w:id="690" w:author="Microsoft Office User" w:date="2021-05-11T14:24:00Z">
        <w:r w:rsidR="008F3209">
          <w:rPr>
            <w:rFonts w:ascii="Arial" w:eastAsia="Times New Roman" w:hAnsi="Arial" w:cs="Arial"/>
            <w:i/>
            <w:iCs/>
            <w:sz w:val="22"/>
            <w:szCs w:val="22"/>
          </w:rPr>
          <w:t xml:space="preserve"> in behavior</w:t>
        </w:r>
      </w:ins>
      <w:r w:rsidRPr="00076498">
        <w:rPr>
          <w:rFonts w:ascii="Arial" w:eastAsia="Times New Roman" w:hAnsi="Arial" w:cs="Arial"/>
          <w:i/>
          <w:iCs/>
          <w:sz w:val="22"/>
          <w:szCs w:val="22"/>
        </w:rPr>
        <w:t>.</w:t>
      </w:r>
    </w:p>
    <w:p w14:paraId="31CA7D49" w14:textId="5A1525FE" w:rsidR="009152CD" w:rsidRDefault="009152CD" w:rsidP="009152CD">
      <w:pPr>
        <w:ind w:firstLine="720"/>
        <w:jc w:val="both"/>
        <w:rPr>
          <w:rFonts w:ascii="Arial" w:eastAsia="Times New Roman" w:hAnsi="Arial" w:cs="Arial"/>
          <w:sz w:val="22"/>
          <w:szCs w:val="22"/>
        </w:rPr>
      </w:pPr>
      <w:r>
        <w:rPr>
          <w:rFonts w:ascii="Arial" w:eastAsia="Times New Roman"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sidR="007464BD">
        <w:rPr>
          <w:rFonts w:ascii="Arial" w:eastAsia="Times New Roman" w:hAnsi="Arial" w:cs="Arial"/>
          <w:sz w:val="22"/>
          <w:szCs w:val="22"/>
        </w:rPr>
        <w:fldChar w:fldCharType="begin" w:fldLock="1"/>
      </w:r>
      <w:r w:rsidR="000915B5">
        <w:rPr>
          <w:rFonts w:ascii="Arial" w:eastAsia="Times New Roman"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[30,31]","plainTextFormattedCitation":"[30,31]","previouslyFormattedCitation":"[30,31]"},"properties":{"noteIndex":0},"schema":"https://github.com/citation-style-language/schema/raw/master/csl-citation.json"}</w:instrText>
      </w:r>
      <w:r w:rsidR="007464BD">
        <w:rPr>
          <w:rFonts w:ascii="Arial" w:eastAsia="Times New Roman" w:hAnsi="Arial" w:cs="Arial"/>
          <w:sz w:val="22"/>
          <w:szCs w:val="22"/>
        </w:rPr>
        <w:fldChar w:fldCharType="separate"/>
      </w:r>
      <w:r w:rsidR="007464BD" w:rsidRPr="007464BD">
        <w:rPr>
          <w:rFonts w:ascii="Arial" w:eastAsia="Times New Roman" w:hAnsi="Arial" w:cs="Arial"/>
          <w:noProof/>
          <w:sz w:val="22"/>
          <w:szCs w:val="22"/>
        </w:rPr>
        <w:t>[30,31]</w:t>
      </w:r>
      <w:r w:rsidR="007464BD">
        <w:rPr>
          <w:rFonts w:ascii="Arial" w:eastAsia="Times New Roman" w:hAnsi="Arial" w:cs="Arial"/>
          <w:sz w:val="22"/>
          <w:szCs w:val="22"/>
        </w:rPr>
        <w:fldChar w:fldCharType="end"/>
      </w:r>
      <w:r>
        <w:rPr>
          <w:rFonts w:ascii="Arial" w:eastAsia="Times New Roman" w:hAnsi="Arial" w:cs="Arial"/>
          <w:sz w:val="22"/>
          <w:szCs w:val="22"/>
        </w:rPr>
        <w:t xml:space="preserve">. </w:t>
      </w:r>
      <w:r w:rsidR="007464BD">
        <w:rPr>
          <w:rFonts w:ascii="Arial" w:eastAsia="Times New Roman" w:hAnsi="Arial" w:cs="Arial"/>
          <w:sz w:val="22"/>
          <w:szCs w:val="22"/>
        </w:rPr>
        <w:t>Rather, many studies</w:t>
      </w:r>
      <w:r>
        <w:rPr>
          <w:rFonts w:ascii="Arial" w:eastAsia="Times New Roman" w:hAnsi="Arial" w:cs="Arial"/>
          <w:sz w:val="22"/>
          <w:szCs w:val="22"/>
        </w:rPr>
        <w:t xml:space="preserve"> </w:t>
      </w:r>
      <w:r w:rsidR="007464BD">
        <w:rPr>
          <w:rFonts w:ascii="Arial" w:eastAsia="Times New Roman" w:hAnsi="Arial" w:cs="Arial"/>
          <w:sz w:val="22"/>
          <w:szCs w:val="22"/>
        </w:rPr>
        <w:t>found that</w:t>
      </w:r>
      <w:r>
        <w:rPr>
          <w:rFonts w:ascii="Arial" w:eastAsia="Times New Roman" w:hAnsi="Arial" w:cs="Arial"/>
          <w:sz w:val="22"/>
          <w:szCs w:val="22"/>
        </w:rPr>
        <w:t xml:space="preserve"> auditory cortex</w:t>
      </w:r>
      <w:r w:rsidR="007464BD">
        <w:rPr>
          <w:rFonts w:ascii="Arial" w:eastAsia="Times New Roman" w:hAnsi="Arial" w:cs="Arial"/>
          <w:sz w:val="22"/>
          <w:szCs w:val="22"/>
        </w:rPr>
        <w:t xml:space="preserve"> is primarily</w:t>
      </w:r>
      <w:r>
        <w:rPr>
          <w:rFonts w:ascii="Arial" w:eastAsia="Times New Roman" w:hAnsi="Arial" w:cs="Arial"/>
          <w:sz w:val="22"/>
          <w:szCs w:val="22"/>
        </w:rPr>
        <w:t xml:space="preserve"> in</w:t>
      </w:r>
      <w:r w:rsidR="007464BD">
        <w:rPr>
          <w:rFonts w:ascii="Arial" w:eastAsia="Times New Roman" w:hAnsi="Arial" w:cs="Arial"/>
          <w:sz w:val="22"/>
          <w:szCs w:val="22"/>
        </w:rPr>
        <w:t>volved in more complex</w:t>
      </w:r>
      <w:r>
        <w:rPr>
          <w:rFonts w:ascii="Arial" w:eastAsia="Times New Roman" w:hAnsi="Arial" w:cs="Arial"/>
          <w:sz w:val="22"/>
          <w:szCs w:val="22"/>
        </w:rPr>
        <w:t xml:space="preserve"> behavior</w:t>
      </w:r>
      <w:r w:rsidR="007464BD">
        <w:rPr>
          <w:rFonts w:ascii="Arial" w:eastAsia="Times New Roman" w:hAnsi="Arial" w:cs="Arial"/>
          <w:sz w:val="22"/>
          <w:szCs w:val="22"/>
        </w:rPr>
        <w:t>s</w:t>
      </w:r>
      <w:r>
        <w:rPr>
          <w:rFonts w:ascii="Arial" w:eastAsia="Times New Roman" w:hAnsi="Arial" w:cs="Arial"/>
          <w:sz w:val="22"/>
          <w:szCs w:val="22"/>
        </w:rPr>
        <w:t>,</w:t>
      </w:r>
      <w:r w:rsidR="007464BD">
        <w:rPr>
          <w:rFonts w:ascii="Arial" w:eastAsia="Times New Roman" w:hAnsi="Arial" w:cs="Arial"/>
          <w:sz w:val="22"/>
          <w:szCs w:val="22"/>
        </w:rPr>
        <w:t xml:space="preserve"> such those requiring temporal expectation</w:t>
      </w:r>
      <w:r w:rsidR="00E46AAE">
        <w:rPr>
          <w:rFonts w:ascii="Arial" w:eastAsia="Times New Roman" w:hAnsi="Arial" w:cs="Arial"/>
          <w:sz w:val="22"/>
          <w:szCs w:val="22"/>
        </w:rPr>
        <w:fldChar w:fldCharType="begin" w:fldLock="1"/>
      </w:r>
      <w:r w:rsidR="00E46AAE">
        <w:rPr>
          <w:rFonts w:ascii="Arial" w:eastAsia="Times New Roman"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[32]","plainTextFormattedCitation":"[32]","previouslyFormattedCitation":"[32]"},"properties":{"noteIndex":0},"schema":"https://github.com/citation-style-language/schema/raw/master/csl-citation.json"}</w:instrText>
      </w:r>
      <w:r w:rsidR="00E46AAE">
        <w:rPr>
          <w:rFonts w:ascii="Arial" w:eastAsia="Times New Roman" w:hAnsi="Arial" w:cs="Arial"/>
          <w:sz w:val="22"/>
          <w:szCs w:val="22"/>
        </w:rPr>
        <w:fldChar w:fldCharType="separate"/>
      </w:r>
      <w:r w:rsidR="00E46AAE" w:rsidRPr="00E46AAE">
        <w:rPr>
          <w:rFonts w:ascii="Arial" w:eastAsia="Times New Roman" w:hAnsi="Arial" w:cs="Arial"/>
          <w:noProof/>
          <w:sz w:val="22"/>
          <w:szCs w:val="22"/>
        </w:rPr>
        <w:t>[32]</w:t>
      </w:r>
      <w:r w:rsidR="00E46AAE">
        <w:rPr>
          <w:rFonts w:ascii="Arial" w:eastAsia="Times New Roman" w:hAnsi="Arial" w:cs="Arial"/>
          <w:sz w:val="22"/>
          <w:szCs w:val="22"/>
        </w:rPr>
        <w:fldChar w:fldCharType="end"/>
      </w:r>
      <w:r w:rsidR="007464BD">
        <w:rPr>
          <w:rFonts w:ascii="Arial" w:eastAsia="Times New Roman" w:hAnsi="Arial" w:cs="Arial"/>
          <w:sz w:val="22"/>
          <w:szCs w:val="22"/>
        </w:rPr>
        <w:t>, localization</w:t>
      </w:r>
      <w:r w:rsidR="00E46AAE">
        <w:rPr>
          <w:rFonts w:ascii="Arial" w:eastAsia="Times New Roman" w:hAnsi="Arial" w:cs="Arial"/>
          <w:sz w:val="22"/>
          <w:szCs w:val="22"/>
        </w:rPr>
        <w:fldChar w:fldCharType="begin" w:fldLock="1"/>
      </w:r>
      <w:r w:rsidR="00E46AAE">
        <w:rPr>
          <w:rFonts w:ascii="Arial" w:eastAsia="Times New Roman"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[33]","plainTextFormattedCitation":"[33]","previouslyFormattedCitation":"[33]"},"properties":{"noteIndex":0},"schema":"https://github.com/citation-style-language/schema/raw/master/csl-citation.json"}</w:instrText>
      </w:r>
      <w:r w:rsidR="00E46AAE">
        <w:rPr>
          <w:rFonts w:ascii="Arial" w:eastAsia="Times New Roman" w:hAnsi="Arial" w:cs="Arial"/>
          <w:sz w:val="22"/>
          <w:szCs w:val="22"/>
        </w:rPr>
        <w:fldChar w:fldCharType="separate"/>
      </w:r>
      <w:r w:rsidR="00E46AAE" w:rsidRPr="00E46AAE">
        <w:rPr>
          <w:rFonts w:ascii="Arial" w:eastAsia="Times New Roman" w:hAnsi="Arial" w:cs="Arial"/>
          <w:noProof/>
          <w:sz w:val="22"/>
          <w:szCs w:val="22"/>
        </w:rPr>
        <w:t>[33]</w:t>
      </w:r>
      <w:r w:rsidR="00E46AAE">
        <w:rPr>
          <w:rFonts w:ascii="Arial" w:eastAsia="Times New Roman" w:hAnsi="Arial" w:cs="Arial"/>
          <w:sz w:val="22"/>
          <w:szCs w:val="22"/>
        </w:rPr>
        <w:fldChar w:fldCharType="end"/>
      </w:r>
      <w:r w:rsidR="007464BD">
        <w:rPr>
          <w:rFonts w:ascii="Arial" w:eastAsia="Times New Roman" w:hAnsi="Arial" w:cs="Arial"/>
          <w:sz w:val="22"/>
          <w:szCs w:val="22"/>
        </w:rPr>
        <w:t xml:space="preserve">, </w:t>
      </w:r>
      <w:r w:rsidR="00E46AAE">
        <w:rPr>
          <w:rFonts w:ascii="Arial" w:eastAsia="Times New Roman" w:hAnsi="Arial" w:cs="Arial"/>
          <w:sz w:val="22"/>
          <w:szCs w:val="22"/>
        </w:rPr>
        <w:t>or discrimination of more complex sounds</w:t>
      </w:r>
      <w:r w:rsidR="00E46AAE">
        <w:rPr>
          <w:rFonts w:ascii="Arial" w:eastAsia="Times New Roman" w:hAnsi="Arial" w:cs="Arial"/>
          <w:sz w:val="22"/>
          <w:szCs w:val="22"/>
        </w:rPr>
        <w:fldChar w:fldCharType="begin" w:fldLock="1"/>
      </w:r>
      <w:r w:rsidR="001C1334">
        <w:rPr>
          <w:rFonts w:ascii="Arial" w:eastAsia="Times New Roman"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[34–36]","plainTextFormattedCitation":"[34–36]","previouslyFormattedCitation":"[34–36]"},"properties":{"noteIndex":0},"schema":"https://github.com/citation-style-language/schema/raw/master/csl-citation.json"}</w:instrText>
      </w:r>
      <w:r w:rsidR="00E46AAE">
        <w:rPr>
          <w:rFonts w:ascii="Arial" w:eastAsia="Times New Roman" w:hAnsi="Arial" w:cs="Arial"/>
          <w:sz w:val="22"/>
          <w:szCs w:val="22"/>
        </w:rPr>
        <w:fldChar w:fldCharType="separate"/>
      </w:r>
      <w:r w:rsidR="00E46AAE" w:rsidRPr="00E46AAE">
        <w:rPr>
          <w:rFonts w:ascii="Arial" w:eastAsia="Times New Roman" w:hAnsi="Arial" w:cs="Arial"/>
          <w:noProof/>
          <w:sz w:val="22"/>
          <w:szCs w:val="22"/>
        </w:rPr>
        <w:t>[34–36]</w:t>
      </w:r>
      <w:r w:rsidR="00E46AAE">
        <w:rPr>
          <w:rFonts w:ascii="Arial" w:eastAsia="Times New Roman" w:hAnsi="Arial" w:cs="Arial"/>
          <w:sz w:val="22"/>
          <w:szCs w:val="22"/>
        </w:rPr>
        <w:fldChar w:fldCharType="end"/>
      </w:r>
      <w:r w:rsidR="00E46AAE">
        <w:rPr>
          <w:rFonts w:ascii="Arial" w:eastAsia="Times New Roman" w:hAnsi="Arial" w:cs="Arial"/>
          <w:sz w:val="22"/>
          <w:szCs w:val="22"/>
        </w:rPr>
        <w:t>.</w:t>
      </w:r>
      <w:r w:rsidR="009A0397">
        <w:rPr>
          <w:rFonts w:ascii="Arial" w:eastAsia="Times New Roman" w:hAnsi="Arial" w:cs="Arial"/>
          <w:sz w:val="22"/>
          <w:szCs w:val="22"/>
        </w:rPr>
        <w:t xml:space="preserve"> </w:t>
      </w:r>
      <w:r>
        <w:rPr>
          <w:rFonts w:ascii="Arial" w:eastAsia="Times New Roman" w:hAnsi="Arial" w:cs="Arial"/>
          <w:sz w:val="22"/>
          <w:szCs w:val="22"/>
        </w:rPr>
        <w:t>Consistent</w:t>
      </w:r>
      <w:r w:rsidR="007464BD">
        <w:rPr>
          <w:rFonts w:ascii="Arial" w:eastAsia="Times New Roman" w:hAnsi="Arial" w:cs="Arial"/>
          <w:sz w:val="22"/>
          <w:szCs w:val="22"/>
        </w:rPr>
        <w:t xml:space="preserve"> with previous findings</w:t>
      </w:r>
      <w:r>
        <w:rPr>
          <w:rFonts w:ascii="Arial" w:eastAsia="Times New Roman" w:hAnsi="Arial" w:cs="Arial"/>
          <w:sz w:val="22"/>
          <w:szCs w:val="22"/>
        </w:rPr>
        <w:t>, w</w:t>
      </w:r>
      <w:r w:rsidRPr="005B538C">
        <w:rPr>
          <w:rFonts w:ascii="Arial" w:eastAsia="Times New Roman" w:hAnsi="Arial" w:cs="Arial"/>
          <w:sz w:val="22"/>
          <w:szCs w:val="22"/>
        </w:rPr>
        <w:t xml:space="preserve">e found that </w:t>
      </w:r>
      <w:r>
        <w:rPr>
          <w:rFonts w:ascii="Arial" w:eastAsia="Times New Roman" w:hAnsi="Arial" w:cs="Arial"/>
          <w:sz w:val="22"/>
          <w:szCs w:val="22"/>
        </w:rPr>
        <w:t>AC</w:t>
      </w:r>
      <w:r w:rsidRPr="005B538C">
        <w:rPr>
          <w:rFonts w:ascii="Arial" w:eastAsia="Times New Roman" w:hAnsi="Arial" w:cs="Arial"/>
          <w:sz w:val="22"/>
          <w:szCs w:val="22"/>
        </w:rPr>
        <w:t xml:space="preserve"> inactivation selectively impaired the detection of target in noise background</w:t>
      </w:r>
      <w:r>
        <w:rPr>
          <w:rFonts w:ascii="Arial" w:eastAsia="Times New Roman" w:hAnsi="Arial" w:cs="Arial"/>
          <w:sz w:val="22"/>
          <w:szCs w:val="22"/>
        </w:rPr>
        <w:t>, but did not impair detection of targets in the absence of background noise (Figure 3). Furthermore, on subject-by-subject basis, neuronal activity</w:t>
      </w:r>
      <w:r w:rsidR="00421973">
        <w:rPr>
          <w:rFonts w:ascii="Arial" w:eastAsia="Times New Roman" w:hAnsi="Arial" w:cs="Arial"/>
          <w:sz w:val="22"/>
          <w:szCs w:val="22"/>
        </w:rPr>
        <w:t xml:space="preserve"> in AC</w:t>
      </w:r>
      <w:r>
        <w:rPr>
          <w:rFonts w:ascii="Arial" w:eastAsia="Times New Roman" w:hAnsi="Arial" w:cs="Arial"/>
          <w:sz w:val="22"/>
          <w:szCs w:val="22"/>
        </w:rPr>
        <w:t xml:space="preserve"> was correlated with behavioral performance of the subject (Figures 4, 5). Th</w:t>
      </w:r>
      <w:r w:rsidR="00421973">
        <w:rPr>
          <w:rFonts w:ascii="Arial" w:eastAsia="Times New Roman" w:hAnsi="Arial" w:cs="Arial"/>
          <w:sz w:val="22"/>
          <w:szCs w:val="22"/>
        </w:rPr>
        <w:t>is</w:t>
      </w:r>
      <w:r>
        <w:rPr>
          <w:rFonts w:ascii="Arial" w:eastAsia="Times New Roman" w:hAnsi="Arial" w:cs="Arial"/>
          <w:sz w:val="22"/>
          <w:szCs w:val="22"/>
        </w:rPr>
        <w:t xml:space="preserve"> set of result establish</w:t>
      </w:r>
      <w:r w:rsidR="00421973">
        <w:rPr>
          <w:rFonts w:ascii="Arial" w:eastAsia="Times New Roman" w:hAnsi="Arial" w:cs="Arial"/>
          <w:sz w:val="22"/>
          <w:szCs w:val="22"/>
        </w:rPr>
        <w:t>es</w:t>
      </w:r>
      <w:r>
        <w:rPr>
          <w:rFonts w:ascii="Arial" w:eastAsia="Times New Roman" w:hAnsi="Arial" w:cs="Arial"/>
          <w:sz w:val="22"/>
          <w:szCs w:val="22"/>
        </w:rPr>
        <w:t xml:space="preserve"> </w:t>
      </w:r>
      <w:r w:rsidR="00421973">
        <w:rPr>
          <w:rFonts w:ascii="Arial" w:eastAsia="Times New Roman" w:hAnsi="Arial" w:cs="Arial"/>
          <w:sz w:val="22"/>
          <w:szCs w:val="22"/>
        </w:rPr>
        <w:t>that AC is necessary for the</w:t>
      </w:r>
      <w:r>
        <w:rPr>
          <w:rFonts w:ascii="Arial" w:eastAsia="Times New Roman" w:hAnsi="Arial" w:cs="Arial"/>
          <w:sz w:val="22"/>
          <w:szCs w:val="22"/>
        </w:rPr>
        <w:t xml:space="preserve"> detection of targets in complex backgrounds and support</w:t>
      </w:r>
      <w:r w:rsidR="00421973">
        <w:rPr>
          <w:rFonts w:ascii="Arial" w:eastAsia="Times New Roman" w:hAnsi="Arial" w:cs="Arial"/>
          <w:sz w:val="22"/>
          <w:szCs w:val="22"/>
        </w:rPr>
        <w:t>s</w:t>
      </w:r>
      <w:r>
        <w:rPr>
          <w:rFonts w:ascii="Arial" w:eastAsia="Times New Roman" w:hAnsi="Arial" w:cs="Arial"/>
          <w:sz w:val="22"/>
          <w:szCs w:val="22"/>
        </w:rPr>
        <w:t xml:space="preserve"> the more general notion that AC is required for more complex auditory tasks, but is not required for simpler tasks.</w:t>
      </w:r>
    </w:p>
    <w:p w14:paraId="01924536" w14:textId="49B5128B" w:rsidR="007464BD" w:rsidRPr="00DE0D84" w:rsidRDefault="007464BD">
      <w:pPr>
        <w:jc w:val="both"/>
        <w:rPr>
          <w:rFonts w:ascii="Arial" w:eastAsia="Times New Roman" w:hAnsi="Arial" w:cs="Arial"/>
          <w:i/>
          <w:iCs/>
          <w:sz w:val="22"/>
          <w:szCs w:val="22"/>
        </w:rPr>
        <w:pPrChange w:id="691" w:author="Microsoft Office User" w:date="2021-05-11T11:34:00Z">
          <w:pPr>
            <w:ind w:firstLine="720"/>
            <w:jc w:val="both"/>
          </w:pPr>
        </w:pPrChange>
      </w:pPr>
      <w:r>
        <w:rPr>
          <w:rFonts w:ascii="Arial" w:eastAsia="Times New Roman" w:hAnsi="Arial" w:cs="Arial"/>
          <w:sz w:val="22"/>
          <w:szCs w:val="22"/>
        </w:rPr>
        <w:tab/>
      </w:r>
      <w:r w:rsidR="00E46AAE">
        <w:rPr>
          <w:rFonts w:ascii="Arial" w:eastAsia="Times New Roman" w:hAnsi="Arial" w:cs="Arial"/>
          <w:sz w:val="22"/>
          <w:szCs w:val="22"/>
        </w:rPr>
        <w:t xml:space="preserve">While the work previously mentioned demonstrates the necessity of auditory cortex in performance of behavior, the brain areas and mechanisms supporting the </w:t>
      </w:r>
      <w:r w:rsidR="001C1334">
        <w:rPr>
          <w:rFonts w:ascii="Arial" w:eastAsia="Times New Roman" w:hAnsi="Arial" w:cs="Arial"/>
          <w:sz w:val="22"/>
          <w:szCs w:val="22"/>
        </w:rPr>
        <w:t xml:space="preserve">transformation from stimulus to decision </w:t>
      </w:r>
      <w:r w:rsidR="00E46AAE">
        <w:rPr>
          <w:rFonts w:ascii="Arial" w:eastAsia="Times New Roman" w:hAnsi="Arial" w:cs="Arial"/>
          <w:sz w:val="22"/>
          <w:szCs w:val="22"/>
        </w:rPr>
        <w:t>are an active field of study</w:t>
      </w:r>
      <w:r w:rsidR="001C1334">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[37,38]","plainTextFormattedCitation":"[37,38]","previouslyFormattedCitation":"[37,38]"},"properties":{"noteIndex":0},"schema":"https://github.com/citation-style-language/schema/raw/master/csl-citation.json"}</w:instrText>
      </w:r>
      <w:r w:rsidR="001C1334">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[37,38]</w:t>
      </w:r>
      <w:r w:rsidR="001C1334">
        <w:rPr>
          <w:rFonts w:ascii="Arial" w:eastAsia="Times New Roman" w:hAnsi="Arial" w:cs="Arial"/>
          <w:sz w:val="22"/>
          <w:szCs w:val="22"/>
        </w:rPr>
        <w:fldChar w:fldCharType="end"/>
      </w:r>
      <w:r w:rsidR="00E46AAE">
        <w:rPr>
          <w:rFonts w:ascii="Arial" w:eastAsia="Times New Roman" w:hAnsi="Arial" w:cs="Arial"/>
          <w:sz w:val="22"/>
          <w:szCs w:val="22"/>
        </w:rPr>
        <w:t xml:space="preserve">. By recording during </w:t>
      </w:r>
      <w:r w:rsidR="001C1334">
        <w:rPr>
          <w:rFonts w:ascii="Arial" w:eastAsia="Times New Roman" w:hAnsi="Arial" w:cs="Arial"/>
          <w:sz w:val="22"/>
          <w:szCs w:val="22"/>
        </w:rPr>
        <w:t>task performance</w:t>
      </w:r>
      <w:r w:rsidR="00E46AAE">
        <w:rPr>
          <w:rFonts w:ascii="Arial" w:eastAsia="Times New Roman" w:hAnsi="Arial" w:cs="Arial"/>
          <w:sz w:val="22"/>
          <w:szCs w:val="22"/>
        </w:rPr>
        <w:t xml:space="preserve">, we were able to leverage behavioral variability to </w:t>
      </w:r>
      <w:r w:rsidR="001C1334">
        <w:rPr>
          <w:rFonts w:ascii="Arial" w:eastAsia="Times New Roman" w:hAnsi="Arial" w:cs="Arial"/>
          <w:sz w:val="22"/>
          <w:szCs w:val="22"/>
        </w:rPr>
        <w:t>show that</w:t>
      </w:r>
      <w:r w:rsidR="00E46AAE">
        <w:rPr>
          <w:rFonts w:ascii="Arial" w:eastAsia="Times New Roman" w:hAnsi="Arial" w:cs="Arial"/>
          <w:sz w:val="22"/>
          <w:szCs w:val="22"/>
        </w:rPr>
        <w:t xml:space="preserve"> </w:t>
      </w:r>
      <w:r w:rsidR="001C1334">
        <w:rPr>
          <w:rFonts w:ascii="Arial" w:eastAsia="Times New Roman" w:hAnsi="Arial" w:cs="Arial"/>
          <w:sz w:val="22"/>
          <w:szCs w:val="22"/>
        </w:rPr>
        <w:t>behavioral performance covaried with representations of targets</w:t>
      </w:r>
      <w:r w:rsidR="00F9703F">
        <w:rPr>
          <w:rFonts w:ascii="Arial" w:eastAsia="Times New Roman" w:hAnsi="Arial" w:cs="Arial"/>
          <w:sz w:val="22"/>
          <w:szCs w:val="22"/>
        </w:rPr>
        <w:t xml:space="preserve"> within small neural populations</w:t>
      </w:r>
      <w:r w:rsidR="001C1334">
        <w:rPr>
          <w:rFonts w:ascii="Arial" w:eastAsia="Times New Roman" w:hAnsi="Arial" w:cs="Arial"/>
          <w:sz w:val="22"/>
          <w:szCs w:val="22"/>
        </w:rPr>
        <w:t xml:space="preserve"> </w:t>
      </w:r>
      <w:r w:rsidR="00E46AAE">
        <w:rPr>
          <w:rFonts w:ascii="Arial" w:eastAsia="Times New Roman" w:hAnsi="Arial" w:cs="Arial"/>
          <w:sz w:val="22"/>
          <w:szCs w:val="22"/>
        </w:rPr>
        <w:t>(Figure 4)</w:t>
      </w:r>
      <w:r w:rsidR="001C1334">
        <w:rPr>
          <w:rFonts w:ascii="Arial" w:eastAsia="Times New Roman" w:hAnsi="Arial" w:cs="Arial"/>
          <w:sz w:val="22"/>
          <w:szCs w:val="22"/>
        </w:rPr>
        <w:t xml:space="preserve"> and cortical gain (Figure 5)</w:t>
      </w:r>
      <w:r w:rsidR="00E46AAE">
        <w:rPr>
          <w:rFonts w:ascii="Arial" w:eastAsia="Times New Roman" w:hAnsi="Arial" w:cs="Arial"/>
          <w:sz w:val="22"/>
          <w:szCs w:val="22"/>
        </w:rPr>
        <w:t>.</w:t>
      </w:r>
      <w:r w:rsidR="001C1334">
        <w:rPr>
          <w:rFonts w:ascii="Arial" w:eastAsia="Times New Roman" w:hAnsi="Arial" w:cs="Arial"/>
          <w:sz w:val="22"/>
          <w:szCs w:val="22"/>
        </w:rPr>
        <w:t xml:space="preserve"> There is a large body of literature relating cortical codes to behavioral variability: early studies in the visual system suggested that relatively small numbers of neurons may match or outperform animal behavior in psychophysical tasks</w:t>
      </w:r>
      <w:r w:rsidR="001C1334">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decision","type":"article-journal","volume":"341"},"uris":["http://www.mendeley.com/documents/?uuid=d55a5ef9-a32f-433b-ab2a-6dd8afa737f2"]},{"id":"ITEM-2","itemData":{"DOI":"10.1523/jneurosci.12-12-04745.1992","ISSN":"02706474","PMID":"1464765","abstract":"We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 H.","non-dropping-particle":"","parse-names":false,"suffix":""},{"dropping-particle":"","family":"Shadlen","given":"M. N.","non-dropping-particle":"","parse-names":false,"suffix":""},{"dropping-particle":"","family":"Newsome","given":"W. T.","non-dropping-particle":"","parse-names":false,"suffix":""},{"dropping-particle":"","family":"Movshon","given":"J. A.","non-dropping-particle":"","parse-names":false,"suffix":""}],"container-title":"Journal of Neuroscience","id":"ITEM-2","issue":"12","issued":{"date-parts":[["1992"]]},"page":"4745-4765","publisher":"J Neurosci","title":"The analysis of visual motion: A comparison of neuronal and psychophysical performance","type":"article-journal","volume":"12"},"uris":["http://www.mendeley.com/documents/?uuid=a89dd2c3-90e2-3c40-9f40-2c604385c3ca"]},{"id":"ITEM-3","itemData":{"DOI":"10.1523/jneurosci.16-04-01486.1996","ISSN":"02706474","PMID":"8778300","abstract":"We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[39–41]","plainTextFormattedCitation":"[39–41]","previouslyFormattedCitation":"[39–41]"},"properties":{"noteIndex":0},"schema":"https://github.com/citation-style-language/schema/raw/master/csl-citation.json"}</w:instrText>
      </w:r>
      <w:r w:rsidR="001C1334">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[39–41]</w:t>
      </w:r>
      <w:r w:rsidR="001C1334">
        <w:rPr>
          <w:rFonts w:ascii="Arial" w:eastAsia="Times New Roman" w:hAnsi="Arial" w:cs="Arial"/>
          <w:sz w:val="22"/>
          <w:szCs w:val="22"/>
        </w:rPr>
        <w:fldChar w:fldCharType="end"/>
      </w:r>
      <w:r w:rsidR="00F9703F">
        <w:rPr>
          <w:rFonts w:ascii="Arial" w:eastAsia="Times New Roman" w:hAnsi="Arial" w:cs="Arial"/>
          <w:sz w:val="22"/>
          <w:szCs w:val="22"/>
        </w:rPr>
        <w:t xml:space="preserve"> and that behavioral choice can be predicted from activity in sensory areas</w:t>
      </w:r>
      <w:r w:rsidR="00F9703F">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[27,41]","plainTextFormattedCitation":"[27,41]","previouslyFormattedCitation":"[27,41]"},"properties":{"noteIndex":0},"schema":"https://github.com/citation-style-language/schema/raw/master/csl-citation.json"}</w:instrText>
      </w:r>
      <w:r w:rsidR="00F9703F">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[27,41]</w:t>
      </w:r>
      <w:r w:rsidR="00F9703F">
        <w:rPr>
          <w:rFonts w:ascii="Arial" w:eastAsia="Times New Roman" w:hAnsi="Arial" w:cs="Arial"/>
          <w:sz w:val="22"/>
          <w:szCs w:val="22"/>
        </w:rPr>
        <w:fldChar w:fldCharType="end"/>
      </w:r>
      <w:r w:rsidR="001C1334">
        <w:rPr>
          <w:rFonts w:ascii="Arial" w:eastAsia="Times New Roman" w:hAnsi="Arial" w:cs="Arial"/>
          <w:sz w:val="22"/>
          <w:szCs w:val="22"/>
        </w:rPr>
        <w:t>.</w:t>
      </w:r>
      <w:r w:rsidR="00C34127">
        <w:rPr>
          <w:rFonts w:ascii="Arial" w:eastAsia="Times New Roman" w:hAnsi="Arial" w:cs="Arial"/>
          <w:sz w:val="22"/>
          <w:szCs w:val="22"/>
        </w:rPr>
        <w:t xml:space="preserve"> </w:t>
      </w:r>
      <w:r w:rsidR="00F9703F">
        <w:rPr>
          <w:rFonts w:ascii="Arial" w:eastAsia="Times New Roman" w:hAnsi="Arial" w:cs="Arial"/>
          <w:sz w:val="22"/>
          <w:szCs w:val="22"/>
        </w:rPr>
        <w:t>These accounts suggest that variability in</w:t>
      </w:r>
      <w:r w:rsidR="009635BC">
        <w:rPr>
          <w:rFonts w:ascii="Arial" w:eastAsia="Times New Roman" w:hAnsi="Arial" w:cs="Arial"/>
          <w:sz w:val="22"/>
          <w:szCs w:val="22"/>
        </w:rPr>
        <w:t xml:space="preserve"> bottom-up</w:t>
      </w:r>
      <w:r w:rsidR="00F9703F">
        <w:rPr>
          <w:rFonts w:ascii="Arial" w:eastAsia="Times New Roman" w:hAnsi="Arial" w:cs="Arial"/>
          <w:sz w:val="22"/>
          <w:szCs w:val="22"/>
        </w:rPr>
        <w:t xml:space="preserve"> sensory encoding </w:t>
      </w:r>
      <w:r w:rsidR="009635BC">
        <w:rPr>
          <w:rFonts w:ascii="Arial" w:eastAsia="Times New Roman" w:hAnsi="Arial" w:cs="Arial"/>
          <w:sz w:val="22"/>
          <w:szCs w:val="22"/>
        </w:rPr>
        <w:t>drives the</w:t>
      </w:r>
      <w:r w:rsidR="00F9703F">
        <w:rPr>
          <w:rFonts w:ascii="Arial" w:eastAsia="Times New Roman" w:hAnsi="Arial" w:cs="Arial"/>
          <w:sz w:val="22"/>
          <w:szCs w:val="22"/>
        </w:rPr>
        <w:t xml:space="preserve"> variability in behavioral output, but more recent work </w:t>
      </w:r>
      <w:r w:rsidR="009635BC">
        <w:rPr>
          <w:rFonts w:ascii="Arial" w:eastAsia="Times New Roman" w:hAnsi="Arial" w:cs="Arial"/>
          <w:sz w:val="22"/>
          <w:szCs w:val="22"/>
        </w:rPr>
        <w:t xml:space="preserve">suggests that variability in sensory areas is driven by </w:t>
      </w:r>
      <w:r w:rsidR="009635BC">
        <w:rPr>
          <w:rFonts w:ascii="Arial" w:eastAsia="Times New Roman" w:hAnsi="Arial" w:cs="Arial"/>
          <w:sz w:val="22"/>
          <w:szCs w:val="22"/>
        </w:rPr>
        <w:lastRenderedPageBreak/>
        <w:t>top-down influences</w:t>
      </w:r>
      <w:r w:rsidR="009635BC">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responses","type":"article","volume":"37"},"uris":["http://www.mendeley.com/documents/?uuid=ec3d4112-21db-3ae9-9e74-06b90e4d8e56"]},{"id":"ITEM-3","itemData":{"DOI":"10.1038/nn.4195","ISSN":"15461726","PMID":"26656644","abstract":"Auditory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[42–45]","plainTextFormattedCitation":"[42–45]","previouslyFormattedCitation":"[42–45]"},"properties":{"noteIndex":0},"schema":"https://github.com/citation-style-language/schema/raw/master/csl-citation.json"}</w:instrText>
      </w:r>
      <w:r w:rsidR="009635BC">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[42–45]</w:t>
      </w:r>
      <w:r w:rsidR="009635BC">
        <w:rPr>
          <w:rFonts w:ascii="Arial" w:eastAsia="Times New Roman" w:hAnsi="Arial" w:cs="Arial"/>
          <w:sz w:val="22"/>
          <w:szCs w:val="22"/>
        </w:rPr>
        <w:fldChar w:fldCharType="end"/>
      </w:r>
      <w:r w:rsidR="009635BC">
        <w:rPr>
          <w:rFonts w:ascii="Arial" w:eastAsia="Times New Roman" w:hAnsi="Arial" w:cs="Arial"/>
          <w:sz w:val="22"/>
          <w:szCs w:val="22"/>
        </w:rPr>
        <w:t>, which are modulated by attention and learning</w:t>
      </w:r>
      <w:r w:rsidR="009635BC">
        <w:rPr>
          <w:rFonts w:ascii="Arial" w:eastAsia="Times New Roman" w:hAnsi="Arial" w:cs="Arial"/>
          <w:sz w:val="22"/>
          <w:szCs w:val="22"/>
        </w:rPr>
        <w:fldChar w:fldCharType="begin" w:fldLock="1"/>
      </w:r>
      <w:r w:rsidR="00DE0D84">
        <w:rPr>
          <w:rFonts w:ascii="Arial" w:eastAsia="Times New Roman"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[46–49]","plainTextFormattedCitation":"[46–49]","previouslyFormattedCitation":"[46–49]"},"properties":{"noteIndex":0},"schema":"https://github.com/citation-style-language/schema/raw/master/csl-citation.json"}</w:instrText>
      </w:r>
      <w:r w:rsidR="009635BC">
        <w:rPr>
          <w:rFonts w:ascii="Arial" w:eastAsia="Times New Roman" w:hAnsi="Arial" w:cs="Arial"/>
          <w:sz w:val="22"/>
          <w:szCs w:val="22"/>
        </w:rPr>
        <w:fldChar w:fldCharType="separate"/>
      </w:r>
      <w:r w:rsidR="009A0397" w:rsidRPr="009A0397">
        <w:rPr>
          <w:rFonts w:ascii="Arial" w:eastAsia="Times New Roman" w:hAnsi="Arial" w:cs="Arial"/>
          <w:noProof/>
          <w:sz w:val="22"/>
          <w:szCs w:val="22"/>
        </w:rPr>
        <w:t>[46–49]</w:t>
      </w:r>
      <w:r w:rsidR="009635BC">
        <w:rPr>
          <w:rFonts w:ascii="Arial" w:eastAsia="Times New Roman" w:hAnsi="Arial" w:cs="Arial"/>
          <w:sz w:val="22"/>
          <w:szCs w:val="22"/>
        </w:rPr>
        <w:fldChar w:fldCharType="end"/>
      </w:r>
      <w:r w:rsidR="009635BC">
        <w:rPr>
          <w:rFonts w:ascii="Arial" w:eastAsia="Times New Roman" w:hAnsi="Arial" w:cs="Arial"/>
          <w:sz w:val="22"/>
          <w:szCs w:val="22"/>
        </w:rPr>
        <w:t>.</w:t>
      </w:r>
      <w:r w:rsidR="00DE0D84">
        <w:rPr>
          <w:rFonts w:ascii="Arial" w:eastAsia="Times New Roman" w:hAnsi="Arial" w:cs="Arial"/>
          <w:sz w:val="22"/>
          <w:szCs w:val="22"/>
        </w:rPr>
        <w:t xml:space="preserve"> Interestingly, a recent study imaging tens of thousands of neurons in the visual cortex demonstrated that </w:t>
      </w:r>
      <w:del w:id="692" w:author="Microsoft Office User" w:date="2021-05-17T12:51:00Z">
        <w:r w:rsidR="00DE0D84" w:rsidDel="00BC6C40">
          <w:rPr>
            <w:rFonts w:ascii="Arial" w:eastAsia="Times New Roman" w:hAnsi="Arial" w:cs="Arial"/>
            <w:sz w:val="22"/>
            <w:szCs w:val="22"/>
          </w:rPr>
          <w:delText xml:space="preserve">while </w:delText>
        </w:r>
      </w:del>
      <w:r w:rsidR="00DE0D84">
        <w:rPr>
          <w:rFonts w:ascii="Arial" w:eastAsia="Times New Roman" w:hAnsi="Arial" w:cs="Arial"/>
          <w:sz w:val="22"/>
          <w:szCs w:val="22"/>
        </w:rPr>
        <w:t>cortical representations have higher acuity than mouse behavioral output, yet did not correlate with behavioral performance, suggesting that perceptual discrimination depends on post-sensory brain regions</w:t>
      </w:r>
      <w:r w:rsidR="00DE0D84">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b632221b-2c6d-43b6-b049-7da73e384cb4"]}],"mendeley":{"formattedCitation":"[50]","plainTextFormattedCitation":"[50]","previouslyFormattedCitation":"[50]"},"properties":{"noteIndex":0},"schema":"https://github.com/citation-style-language/schema/raw/master/csl-citation.json"}</w:instrText>
      </w:r>
      <w:r w:rsidR="00DE0D84">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[50]</w:t>
      </w:r>
      <w:r w:rsidR="00DE0D84">
        <w:rPr>
          <w:rFonts w:ascii="Arial" w:eastAsia="Times New Roman" w:hAnsi="Arial" w:cs="Arial"/>
          <w:sz w:val="22"/>
          <w:szCs w:val="22"/>
        </w:rPr>
        <w:fldChar w:fldCharType="end"/>
      </w:r>
      <w:r w:rsidR="00DE0D84">
        <w:rPr>
          <w:rFonts w:ascii="Arial" w:eastAsia="Times New Roman" w:hAnsi="Arial" w:cs="Arial"/>
          <w:sz w:val="22"/>
          <w:szCs w:val="22"/>
        </w:rPr>
        <w:t xml:space="preserve">. </w:t>
      </w:r>
      <w:r w:rsidR="009635BC">
        <w:rPr>
          <w:rFonts w:ascii="Arial" w:eastAsia="Times New Roman" w:hAnsi="Arial" w:cs="Arial"/>
          <w:sz w:val="22"/>
          <w:szCs w:val="22"/>
        </w:rPr>
        <w:t xml:space="preserve">Our results suggest that bottom-up adaptation to stimulus statistics shapes behavioral output, as we observed very stereotyped patterns of behavioral adaptation (Figure 2) </w:t>
      </w:r>
      <w:r w:rsidR="00C34127">
        <w:rPr>
          <w:rFonts w:ascii="Arial" w:eastAsia="Times New Roman" w:hAnsi="Arial" w:cs="Arial"/>
          <w:sz w:val="22"/>
          <w:szCs w:val="22"/>
        </w:rPr>
        <w:t xml:space="preserve">qualitatively </w:t>
      </w:r>
      <w:r w:rsidR="009635BC">
        <w:rPr>
          <w:rFonts w:ascii="Arial" w:eastAsia="Times New Roman" w:hAnsi="Arial" w:cs="Arial"/>
          <w:sz w:val="22"/>
          <w:szCs w:val="22"/>
        </w:rPr>
        <w:t>consistent with an efficient encoding model (Figure 1)</w:t>
      </w:r>
      <w:r w:rsidR="00C34127">
        <w:rPr>
          <w:rFonts w:ascii="Arial" w:eastAsia="Times New Roman" w:hAnsi="Arial" w:cs="Arial"/>
          <w:sz w:val="22"/>
          <w:szCs w:val="22"/>
        </w:rPr>
        <w:t xml:space="preserve"> and patterns of stimulus driven activity in auditory cortex (Figure 4)</w:t>
      </w:r>
      <w:r w:rsidR="009635BC">
        <w:rPr>
          <w:rFonts w:ascii="Arial" w:eastAsia="Times New Roman" w:hAnsi="Arial" w:cs="Arial"/>
          <w:sz w:val="22"/>
          <w:szCs w:val="22"/>
        </w:rPr>
        <w:t>.</w:t>
      </w:r>
      <w:r w:rsidR="00C7139A">
        <w:rPr>
          <w:rFonts w:ascii="Arial" w:eastAsia="Times New Roman" w:hAnsi="Arial" w:cs="Arial"/>
          <w:sz w:val="22"/>
          <w:szCs w:val="22"/>
        </w:rPr>
        <w:t xml:space="preserve"> Indeed, there have been other studies demonstrating that individual differences in sensory-guided behaviors are reflected in cortical activity</w:t>
      </w:r>
      <w:r w:rsidR="00C7139A">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[51,52]","plainTextFormattedCitation":"[51,52]","previouslyFormattedCitation":"[51,52]"},"properties":{"noteIndex":0},"schema":"https://github.com/citation-style-language/schema/raw/master/csl-citation.json"}</w:instrText>
      </w:r>
      <w:r w:rsidR="00C7139A">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[51,52]</w:t>
      </w:r>
      <w:r w:rsidR="00C7139A">
        <w:rPr>
          <w:rFonts w:ascii="Arial" w:eastAsia="Times New Roman" w:hAnsi="Arial" w:cs="Arial"/>
          <w:sz w:val="22"/>
          <w:szCs w:val="22"/>
        </w:rPr>
        <w:fldChar w:fldCharType="end"/>
      </w:r>
      <w:r w:rsidR="00C7139A">
        <w:rPr>
          <w:rFonts w:ascii="Arial" w:eastAsia="Times New Roman" w:hAnsi="Arial" w:cs="Arial"/>
          <w:sz w:val="22"/>
          <w:szCs w:val="22"/>
        </w:rPr>
        <w:t>, are bidirectionally modulated by cortical manipulation</w:t>
      </w:r>
      <w:r w:rsidR="00C7139A">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[53,54]","plainTextFormattedCitation":"[53,54]","previouslyFormattedCitation":"[53,54]"},"properties":{"noteIndex":0},"schema":"https://github.com/citation-style-language/schema/raw/master/csl-citation.json"}</w:instrText>
      </w:r>
      <w:r w:rsidR="00C7139A">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[53,54]</w:t>
      </w:r>
      <w:r w:rsidR="00C7139A">
        <w:rPr>
          <w:rFonts w:ascii="Arial" w:eastAsia="Times New Roman" w:hAnsi="Arial" w:cs="Arial"/>
          <w:sz w:val="22"/>
          <w:szCs w:val="22"/>
        </w:rPr>
        <w:fldChar w:fldCharType="end"/>
      </w:r>
      <w:r w:rsidR="00C7139A">
        <w:rPr>
          <w:rFonts w:ascii="Arial" w:eastAsia="Times New Roman" w:hAnsi="Arial" w:cs="Arial"/>
          <w:sz w:val="22"/>
          <w:szCs w:val="22"/>
        </w:rPr>
        <w:t>, and can be predicted from tuning properties in auditory cortex</w:t>
      </w:r>
      <w:r w:rsidR="009A0397">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[55,56]","plainTextFormattedCitation":"[55,56]","previouslyFormattedCitation":"[55,56]"},"properties":{"noteIndex":0},"schema":"https://github.com/citation-style-language/schema/raw/master/csl-citation.json"}</w:instrText>
      </w:r>
      <w:r w:rsidR="009A0397">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[55,56]</w:t>
      </w:r>
      <w:r w:rsidR="009A0397">
        <w:rPr>
          <w:rFonts w:ascii="Arial" w:eastAsia="Times New Roman" w:hAnsi="Arial" w:cs="Arial"/>
          <w:sz w:val="22"/>
          <w:szCs w:val="22"/>
        </w:rPr>
        <w:fldChar w:fldCharType="end"/>
      </w:r>
      <w:r w:rsidR="009A0397">
        <w:rPr>
          <w:rFonts w:ascii="Arial" w:eastAsia="Times New Roman" w:hAnsi="Arial" w:cs="Arial"/>
          <w:sz w:val="22"/>
          <w:szCs w:val="22"/>
        </w:rPr>
        <w:t>.</w:t>
      </w:r>
      <w:r w:rsidR="00C7139A">
        <w:rPr>
          <w:rFonts w:ascii="Arial" w:eastAsia="Times New Roman" w:hAnsi="Arial" w:cs="Arial"/>
          <w:sz w:val="22"/>
          <w:szCs w:val="22"/>
        </w:rPr>
        <w:t xml:space="preserve"> </w:t>
      </w:r>
      <w:r w:rsidR="009635BC">
        <w:rPr>
          <w:rFonts w:ascii="Arial" w:eastAsia="Times New Roman" w:hAnsi="Arial" w:cs="Arial"/>
          <w:sz w:val="22"/>
          <w:szCs w:val="22"/>
        </w:rPr>
        <w:t>While our results cannot rule out that top-down input is the causal driver of sensory decisions, they do support the notion that the</w:t>
      </w:r>
      <w:ins w:id="693" w:author="Microsoft Office User" w:date="2021-05-17T12:52:00Z">
        <w:r w:rsidR="00BC6C40">
          <w:rPr>
            <w:rFonts w:ascii="Arial" w:eastAsia="Times New Roman" w:hAnsi="Arial" w:cs="Arial"/>
            <w:sz w:val="22"/>
            <w:szCs w:val="22"/>
          </w:rPr>
          <w:t xml:space="preserve"> sensory</w:t>
        </w:r>
      </w:ins>
      <w:r w:rsidR="009635BC">
        <w:rPr>
          <w:rFonts w:ascii="Arial" w:eastAsia="Times New Roman" w:hAnsi="Arial" w:cs="Arial"/>
          <w:sz w:val="22"/>
          <w:szCs w:val="22"/>
        </w:rPr>
        <w:t xml:space="preserve"> information </w:t>
      </w:r>
      <w:r w:rsidR="00C34127">
        <w:rPr>
          <w:rFonts w:ascii="Arial" w:eastAsia="Times New Roman" w:hAnsi="Arial" w:cs="Arial"/>
          <w:sz w:val="22"/>
          <w:szCs w:val="22"/>
        </w:rPr>
        <w:t>upon</w:t>
      </w:r>
      <w:r w:rsidR="009635BC">
        <w:rPr>
          <w:rFonts w:ascii="Arial" w:eastAsia="Times New Roman" w:hAnsi="Arial" w:cs="Arial"/>
          <w:sz w:val="22"/>
          <w:szCs w:val="22"/>
        </w:rPr>
        <w:t xml:space="preserve"> which decisions</w:t>
      </w:r>
      <w:r w:rsidR="00C34127">
        <w:rPr>
          <w:rFonts w:ascii="Arial" w:eastAsia="Times New Roman" w:hAnsi="Arial" w:cs="Arial"/>
          <w:sz w:val="22"/>
          <w:szCs w:val="22"/>
        </w:rPr>
        <w:t xml:space="preserve"> are made</w:t>
      </w:r>
      <w:r w:rsidR="009635BC">
        <w:rPr>
          <w:rFonts w:ascii="Arial" w:eastAsia="Times New Roman" w:hAnsi="Arial" w:cs="Arial"/>
          <w:sz w:val="22"/>
          <w:szCs w:val="22"/>
        </w:rPr>
        <w:t xml:space="preserve"> </w:t>
      </w:r>
      <w:r w:rsidR="00C34127">
        <w:rPr>
          <w:rFonts w:ascii="Arial" w:eastAsia="Times New Roman" w:hAnsi="Arial" w:cs="Arial"/>
          <w:sz w:val="22"/>
          <w:szCs w:val="22"/>
        </w:rPr>
        <w:t>is shaped by neuronal adaptation, which thus affects behavioral outcomes.</w:t>
      </w:r>
    </w:p>
    <w:p w14:paraId="40352AAB" w14:textId="77777777" w:rsidR="009152CD" w:rsidRDefault="009152CD" w:rsidP="009152CD">
      <w:pPr>
        <w:ind w:firstLine="720"/>
        <w:jc w:val="both"/>
        <w:rPr>
          <w:rFonts w:ascii="Arial" w:eastAsia="Times New Roman" w:hAnsi="Arial" w:cs="Arial"/>
          <w:sz w:val="22"/>
          <w:szCs w:val="22"/>
        </w:rPr>
      </w:pPr>
    </w:p>
    <w:p w14:paraId="52B2B118" w14:textId="77777777" w:rsidR="009152CD" w:rsidRPr="00DF725F" w:rsidRDefault="009152CD" w:rsidP="009152CD">
      <w:pPr>
        <w:jc w:val="both"/>
        <w:rPr>
          <w:rFonts w:ascii="Arial" w:eastAsia="Times New Roman" w:hAnsi="Arial" w:cs="Arial"/>
          <w:i/>
          <w:iCs/>
          <w:sz w:val="22"/>
          <w:szCs w:val="22"/>
        </w:rPr>
      </w:pPr>
      <w:r>
        <w:rPr>
          <w:rFonts w:ascii="Arial" w:eastAsia="Times New Roman" w:hAnsi="Arial" w:cs="Arial"/>
          <w:i/>
          <w:iCs/>
          <w:sz w:val="22"/>
          <w:szCs w:val="22"/>
        </w:rPr>
        <w:t>Adaptation in the auditory system.</w:t>
      </w:r>
    </w:p>
    <w:p w14:paraId="4E4A5F84" w14:textId="79DE389D" w:rsidR="006E67B1" w:rsidRDefault="009152CD" w:rsidP="006E67B1">
      <w:pPr>
        <w:ind w:firstLine="720"/>
        <w:jc w:val="both"/>
        <w:rPr>
          <w:ins w:id="694" w:author="Microsoft Office User" w:date="2021-05-11T13:58:00Z"/>
          <w:rFonts w:ascii="Arial" w:eastAsia="Times New Roman" w:hAnsi="Arial" w:cs="Arial"/>
          <w:sz w:val="22"/>
          <w:szCs w:val="22"/>
        </w:rPr>
      </w:pPr>
      <w:r w:rsidRPr="005B538C">
        <w:rPr>
          <w:rFonts w:ascii="Arial" w:eastAsia="Times New Roman" w:hAnsi="Arial" w:cs="Arial"/>
          <w:sz w:val="22"/>
          <w:szCs w:val="22"/>
        </w:rPr>
        <w:t>Neurons throughout the auditory system adapt to the statistics of the acoustic environment, including</w:t>
      </w:r>
      <w:r w:rsidR="00421973">
        <w:rPr>
          <w:rFonts w:ascii="Arial" w:eastAsia="Times New Roman" w:hAnsi="Arial" w:cs="Arial"/>
          <w:sz w:val="22"/>
          <w:szCs w:val="22"/>
        </w:rPr>
        <w:t xml:space="preserve"> the</w:t>
      </w:r>
      <w:r w:rsidRPr="005B538C">
        <w:rPr>
          <w:rFonts w:ascii="Arial" w:eastAsia="Times New Roman" w:hAnsi="Arial" w:cs="Arial"/>
          <w:sz w:val="22"/>
          <w:szCs w:val="22"/>
        </w:rPr>
        <w:t xml:space="preserve"> distribution of stimuli over time</w:t>
      </w:r>
      <w:r>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[57,58]","plainTextFormattedCitation":"[57,58]","previouslyFormattedCitation":"[57,58]"},"properties":{"noteIndex":0},"schema":"https://github.com/citation-style-language/schema/raw/master/csl-citation.json"}</w:instrText>
      </w:r>
      <w:r>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[57,58]</w:t>
      </w:r>
      <w:r>
        <w:rPr>
          <w:rFonts w:ascii="Arial" w:eastAsia="Times New Roman" w:hAnsi="Arial" w:cs="Arial"/>
          <w:sz w:val="22"/>
          <w:szCs w:val="22"/>
        </w:rPr>
        <w:fldChar w:fldCharType="end"/>
      </w:r>
      <w:r w:rsidRPr="005B538C">
        <w:rPr>
          <w:rFonts w:ascii="Arial" w:eastAsia="Times New Roman" w:hAnsi="Arial" w:cs="Arial"/>
          <w:sz w:val="22"/>
          <w:szCs w:val="22"/>
        </w:rPr>
        <w:t xml:space="preserve"> more complex sound patterns</w:t>
      </w:r>
      <w:r>
        <w:rPr>
          <w:rFonts w:ascii="Arial" w:eastAsia="Times New Roman" w:hAnsi="Arial" w:cs="Arial"/>
          <w:sz w:val="22"/>
          <w:szCs w:val="22"/>
        </w:rPr>
        <w:fldChar w:fldCharType="begin" w:fldLock="1"/>
      </w:r>
      <w:r w:rsidR="006E67B1">
        <w:rPr>
          <w:rFonts w:ascii="Arial" w:eastAsia="Times New Roman"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[59,60]","plainTextFormattedCitation":"[59,60]","previouslyFormattedCitation":"[59,60]"},"properties":{"noteIndex":0},"schema":"https://github.com/citation-style-language/schema/raw/master/csl-citation.json"}</w:instrText>
      </w:r>
      <w:r>
        <w:rPr>
          <w:rFonts w:ascii="Arial" w:eastAsia="Times New Roman" w:hAnsi="Arial" w:cs="Arial"/>
          <w:sz w:val="22"/>
          <w:szCs w:val="22"/>
        </w:rPr>
        <w:fldChar w:fldCharType="separate"/>
      </w:r>
      <w:r w:rsidR="00DE0D84" w:rsidRPr="00DE0D84">
        <w:rPr>
          <w:rFonts w:ascii="Arial" w:eastAsia="Times New Roman" w:hAnsi="Arial" w:cs="Arial"/>
          <w:noProof/>
          <w:sz w:val="22"/>
          <w:szCs w:val="22"/>
        </w:rPr>
        <w:t>[59,60]</w:t>
      </w:r>
      <w:r>
        <w:rPr>
          <w:rFonts w:ascii="Arial" w:eastAsia="Times New Roman" w:hAnsi="Arial" w:cs="Arial"/>
          <w:sz w:val="22"/>
          <w:szCs w:val="22"/>
        </w:rPr>
        <w:fldChar w:fldCharType="end"/>
      </w:r>
      <w:r w:rsidR="00FE3703">
        <w:rPr>
          <w:rFonts w:ascii="Arial" w:eastAsia="Times New Roman" w:hAnsi="Arial" w:cs="Arial"/>
          <w:sz w:val="22"/>
          <w:szCs w:val="22"/>
        </w:rPr>
        <w:t>, and even ongoing behavioral and attentional demands</w:t>
      </w:r>
      <w:r w:rsidR="00FE3703">
        <w:rPr>
          <w:rFonts w:ascii="Arial" w:eastAsia="Times New Roman" w:hAnsi="Arial" w:cs="Arial"/>
          <w:sz w:val="22"/>
          <w:szCs w:val="22"/>
        </w:rPr>
        <w:fldChar w:fldCharType="begin" w:fldLock="1"/>
      </w:r>
      <w:r w:rsidR="00E52637">
        <w:rPr>
          <w:rFonts w:ascii="Arial" w:eastAsia="Times New Roman"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cortex.","type":"article-journal","volume":"6"},"uris":["http://www.mendeley.com/documents/?uuid=57f43cf0-f93d-49dd-a30a-5929bf3c33f9"]},{"id":"ITEM-2","itemData":{"DOI":"10.1007/s10827-009-0181-3","ISSN":"09295313","PMID":"19711179","abstract":"Receptive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[61–66]","plainTextFormattedCitation":"[61–66]","previouslyFormattedCitation":"[61–66]"},"properties":{"noteIndex":0},"schema":"https://github.com/citation-style-language/schema/raw/master/csl-citation.json"}</w:instrText>
      </w:r>
      <w:r w:rsidR="00FE3703">
        <w:rPr>
          <w:rFonts w:ascii="Arial" w:eastAsia="Times New Roman" w:hAnsi="Arial" w:cs="Arial"/>
          <w:sz w:val="22"/>
          <w:szCs w:val="22"/>
        </w:rPr>
        <w:fldChar w:fldCharType="separate"/>
      </w:r>
      <w:r w:rsidR="006E67B1" w:rsidRPr="006E67B1">
        <w:rPr>
          <w:rFonts w:ascii="Arial" w:eastAsia="Times New Roman" w:hAnsi="Arial" w:cs="Arial"/>
          <w:noProof/>
          <w:sz w:val="22"/>
          <w:szCs w:val="22"/>
        </w:rPr>
        <w:t>[61–66]</w:t>
      </w:r>
      <w:r w:rsidR="00FE3703">
        <w:rPr>
          <w:rFonts w:ascii="Arial" w:eastAsia="Times New Roman" w:hAnsi="Arial" w:cs="Arial"/>
          <w:sz w:val="22"/>
          <w:szCs w:val="22"/>
        </w:rPr>
        <w:fldChar w:fldCharType="end"/>
      </w:r>
      <w:r w:rsidRPr="005B538C">
        <w:rPr>
          <w:rFonts w:ascii="Arial" w:eastAsia="Times New Roman" w:hAnsi="Arial" w:cs="Arial"/>
          <w:sz w:val="22"/>
          <w:szCs w:val="22"/>
        </w:rPr>
        <w:t xml:space="preserve">. </w:t>
      </w:r>
      <w:ins w:id="695" w:author="Microsoft Office User" w:date="2021-05-11T13:58:00Z">
        <w:r w:rsidR="006E67B1">
          <w:rPr>
            <w:rFonts w:ascii="Arial" w:eastAsia="Times New Roman" w:hAnsi="Arial" w:cs="Arial"/>
            <w:sz w:val="22"/>
            <w:szCs w:val="22"/>
          </w:rPr>
          <w:t xml:space="preserve">Inspired </w:t>
        </w:r>
      </w:ins>
      <w:ins w:id="696" w:author="Microsoft Office User" w:date="2021-05-11T13:59:00Z">
        <w:r w:rsidR="006E67B1">
          <w:rPr>
            <w:rFonts w:ascii="Arial" w:eastAsia="Times New Roman" w:hAnsi="Arial" w:cs="Arial"/>
            <w:sz w:val="22"/>
            <w:szCs w:val="22"/>
          </w:rPr>
          <w:t xml:space="preserve">by the latter studies, </w:t>
        </w:r>
      </w:ins>
      <w:moveToRangeStart w:id="697" w:author="Microsoft Office User" w:date="2021-05-11T14:00:00Z" w:name="move71634040"/>
      <w:moveTo w:id="698" w:author="Microsoft Office User" w:date="2021-05-11T14:00:00Z">
        <w:r w:rsidR="006E67B1">
          <w:rPr>
            <w:rFonts w:ascii="Arial" w:eastAsia="Times New Roman" w:hAnsi="Arial" w:cs="Arial"/>
            <w:sz w:val="22"/>
            <w:szCs w:val="22"/>
          </w:rPr>
          <w:t xml:space="preserve">we intentionally designed our task stimuli using unbiased white-noise backgrounds, which allowed us to leverage our </w:t>
        </w:r>
        <w:del w:id="699" w:author="Microsoft Office User" w:date="2021-05-17T12:53:00Z">
          <w:r w:rsidR="006E67B1" w:rsidDel="00BC6C40">
            <w:rPr>
              <w:rFonts w:ascii="Arial" w:eastAsia="Times New Roman" w:hAnsi="Arial" w:cs="Arial"/>
              <w:sz w:val="22"/>
              <w:szCs w:val="22"/>
            </w:rPr>
            <w:delText>behavioral stimuli</w:delText>
          </w:r>
        </w:del>
      </w:moveTo>
      <w:ins w:id="700" w:author="Microsoft Office User" w:date="2021-05-17T12:53:00Z">
        <w:r w:rsidR="00BC6C40">
          <w:rPr>
            <w:rFonts w:ascii="Arial" w:eastAsia="Times New Roman" w:hAnsi="Arial" w:cs="Arial"/>
            <w:sz w:val="22"/>
            <w:szCs w:val="22"/>
          </w:rPr>
          <w:t>stimulus</w:t>
        </w:r>
      </w:ins>
      <w:moveTo w:id="701" w:author="Microsoft Office User" w:date="2021-05-11T14:00:00Z">
        <w:r w:rsidR="006E67B1">
          <w:rPr>
            <w:rFonts w:ascii="Arial" w:eastAsia="Times New Roman" w:hAnsi="Arial" w:cs="Arial"/>
            <w:sz w:val="22"/>
            <w:szCs w:val="22"/>
          </w:rPr>
          <w:t xml:space="preserve"> to map </w:t>
        </w:r>
        <w:proofErr w:type="spellStart"/>
        <w:r w:rsidR="006E67B1">
          <w:rPr>
            <w:rFonts w:ascii="Arial" w:eastAsia="Times New Roman" w:hAnsi="Arial" w:cs="Arial"/>
            <w:sz w:val="22"/>
            <w:szCs w:val="22"/>
          </w:rPr>
          <w:t>spectro</w:t>
        </w:r>
        <w:proofErr w:type="spellEnd"/>
        <w:r w:rsidR="006E67B1">
          <w:rPr>
            <w:rFonts w:ascii="Arial" w:eastAsia="Times New Roman" w:hAnsi="Arial" w:cs="Arial"/>
            <w:sz w:val="22"/>
            <w:szCs w:val="22"/>
          </w:rPr>
          <w:t>-temporal receptive fields and estimate neuronal gain using linear-nonlinear modelling tools. This approach allowed us to assay the relationship between cortical gain and behavioral performance (Figure 5), and carefully separate out the effect of contrast gain adaptation from other response parameters.</w:t>
        </w:r>
      </w:moveTo>
      <w:moveToRangeEnd w:id="697"/>
    </w:p>
    <w:p w14:paraId="2C40D0CB" w14:textId="61EC1FD4" w:rsidR="009152CD" w:rsidDel="006E67B1" w:rsidRDefault="009152CD" w:rsidP="00E52637">
      <w:pPr>
        <w:ind w:firstLine="720"/>
        <w:jc w:val="both"/>
        <w:rPr>
          <w:del w:id="702" w:author="Microsoft Office User" w:date="2021-05-11T14:04:00Z"/>
          <w:rFonts w:ascii="Arial" w:eastAsia="Times New Roman" w:hAnsi="Arial" w:cs="Arial"/>
          <w:sz w:val="22"/>
          <w:szCs w:val="22"/>
        </w:rPr>
      </w:pPr>
      <w:del w:id="703" w:author="Microsoft Office User" w:date="2021-05-11T14:01:00Z">
        <w:r w:rsidRPr="005B538C" w:rsidDel="006E67B1">
          <w:rPr>
            <w:rFonts w:ascii="Arial" w:eastAsia="Times New Roman" w:hAnsi="Arial" w:cs="Arial"/>
            <w:sz w:val="22"/>
            <w:szCs w:val="22"/>
          </w:rPr>
          <w:delText>In this study</w:delText>
        </w:r>
      </w:del>
      <w:ins w:id="704" w:author="Microsoft Office User" w:date="2021-05-11T14:01:00Z">
        <w:r w:rsidR="006E67B1">
          <w:rPr>
            <w:rFonts w:ascii="Arial" w:eastAsia="Times New Roman" w:hAnsi="Arial" w:cs="Arial"/>
            <w:sz w:val="22"/>
            <w:szCs w:val="22"/>
          </w:rPr>
          <w:t>Using these methods</w:t>
        </w:r>
      </w:ins>
      <w:r w:rsidRPr="005B538C">
        <w:rPr>
          <w:rFonts w:ascii="Arial" w:eastAsia="Times New Roman" w:hAnsi="Arial" w:cs="Arial"/>
          <w:sz w:val="22"/>
          <w:szCs w:val="22"/>
        </w:rPr>
        <w:t>, we focused on contrast gain control as a fundamental statistical adaptation that relates to efficient coding</w:t>
      </w:r>
      <w:r w:rsidR="00421973">
        <w:rPr>
          <w:rFonts w:ascii="Arial" w:eastAsia="Times New Roman" w:hAnsi="Arial" w:cs="Arial"/>
          <w:sz w:val="22"/>
          <w:szCs w:val="22"/>
        </w:rPr>
        <w:fldChar w:fldCharType="begin" w:fldLock="1"/>
      </w:r>
      <w:r w:rsidR="00FE3703">
        <w:rPr>
          <w:rFonts w:ascii="Arial" w:eastAsia="Times New Roman" w:hAnsi="Arial" w:cs="Arial"/>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[14,17,18,24]","plainTextFormattedCitation":"[14,17,18,24]","previouslyFormattedCitation":"[14,17,18,24]"},"properties":{"noteIndex":0},"schema":"https://github.com/citation-style-language/schema/raw/master/csl-citation.json"}</w:instrText>
      </w:r>
      <w:r w:rsidR="00421973">
        <w:rPr>
          <w:rFonts w:ascii="Arial" w:eastAsia="Times New Roman" w:hAnsi="Arial" w:cs="Arial"/>
          <w:sz w:val="22"/>
          <w:szCs w:val="22"/>
        </w:rPr>
        <w:fldChar w:fldCharType="separate"/>
      </w:r>
      <w:r w:rsidR="00421973" w:rsidRPr="00421973">
        <w:rPr>
          <w:rFonts w:ascii="Arial" w:eastAsia="Times New Roman" w:hAnsi="Arial" w:cs="Arial"/>
          <w:noProof/>
          <w:sz w:val="22"/>
          <w:szCs w:val="22"/>
        </w:rPr>
        <w:t>[14,17,18,24]</w:t>
      </w:r>
      <w:r w:rsidR="00421973">
        <w:rPr>
          <w:rFonts w:ascii="Arial" w:eastAsia="Times New Roman" w:hAnsi="Arial" w:cs="Arial"/>
          <w:sz w:val="22"/>
          <w:szCs w:val="22"/>
        </w:rPr>
        <w:fldChar w:fldCharType="end"/>
      </w:r>
      <w:r>
        <w:rPr>
          <w:rFonts w:ascii="Arial" w:eastAsia="Times New Roman" w:hAnsi="Arial" w:cs="Arial"/>
          <w:sz w:val="22"/>
          <w:szCs w:val="22"/>
        </w:rPr>
        <w:t>.</w:t>
      </w:r>
      <w:r w:rsidRPr="005B538C">
        <w:rPr>
          <w:rFonts w:ascii="Arial" w:eastAsia="Times New Roman" w:hAnsi="Arial" w:cs="Arial"/>
          <w:sz w:val="22"/>
          <w:szCs w:val="22"/>
        </w:rPr>
        <w:t xml:space="preserve"> Contrast </w:t>
      </w:r>
      <w:r>
        <w:rPr>
          <w:rFonts w:ascii="Arial" w:eastAsia="Times New Roman" w:hAnsi="Arial" w:cs="Arial"/>
          <w:sz w:val="22"/>
          <w:szCs w:val="22"/>
        </w:rPr>
        <w:t>gain control</w:t>
      </w:r>
      <w:r w:rsidRPr="005B538C">
        <w:rPr>
          <w:rFonts w:ascii="Arial" w:eastAsia="Times New Roman" w:hAnsi="Arial" w:cs="Arial"/>
          <w:sz w:val="22"/>
          <w:szCs w:val="22"/>
        </w:rPr>
        <w:t xml:space="preserve"> </w:t>
      </w:r>
      <w:r>
        <w:rPr>
          <w:rFonts w:ascii="Arial" w:eastAsia="Times New Roman" w:hAnsi="Arial" w:cs="Arial"/>
          <w:sz w:val="22"/>
          <w:szCs w:val="22"/>
        </w:rPr>
        <w:t>is present at</w:t>
      </w:r>
      <w:r w:rsidRPr="005B538C">
        <w:rPr>
          <w:rFonts w:ascii="Arial" w:eastAsia="Times New Roman" w:hAnsi="Arial" w:cs="Arial"/>
          <w:sz w:val="22"/>
          <w:szCs w:val="22"/>
        </w:rPr>
        <w:t xml:space="preserve"> multiple stages in the auditory system, </w:t>
      </w:r>
      <w:r>
        <w:rPr>
          <w:rFonts w:ascii="Arial" w:eastAsia="Times New Roman" w:hAnsi="Arial" w:cs="Arial"/>
          <w:sz w:val="22"/>
          <w:szCs w:val="22"/>
        </w:rPr>
        <w:t>increasing in magnitude from the inferior colliculus to the auditory thalamus and auditory cortex</w:t>
      </w:r>
      <w:r>
        <w:rPr>
          <w:rFonts w:ascii="Arial" w:eastAsia="Times New Roman" w:hAnsi="Arial" w:cs="Arial"/>
          <w:sz w:val="22"/>
          <w:szCs w:val="22"/>
        </w:rPr>
        <w:fldChar w:fldCharType="begin" w:fldLock="1"/>
      </w:r>
      <w:r w:rsidR="00421973">
        <w:rPr>
          <w:rFonts w:ascii="Arial" w:eastAsia="Times New Roman"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Pathway","type":"article-journal","volume":"11"},"uris":["http://www.mendeley.com/documents/?uuid=2a7d688c-b8a1-486b-9a1b-910622addcb3"]},{"id":"ITEM-2","itemData":{"DOI":"10.1038/s41467-019-14163-5","ISSN":"20411723","PMID":"31949136","abstract":"Neural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[24,25]","plainTextFormattedCitation":"[24,25]","previouslyFormattedCitation":"[24,25]"},"properties":{"noteIndex":0},"schema":"https://github.com/citation-style-language/schema/raw/master/csl-citation.json"}</w:instrText>
      </w:r>
      <w:r>
        <w:rPr>
          <w:rFonts w:ascii="Arial" w:eastAsia="Times New Roman" w:hAnsi="Arial" w:cs="Arial"/>
          <w:sz w:val="22"/>
          <w:szCs w:val="22"/>
        </w:rPr>
        <w:fldChar w:fldCharType="separate"/>
      </w:r>
      <w:r w:rsidR="003A27B0" w:rsidRPr="003A27B0">
        <w:rPr>
          <w:rFonts w:ascii="Arial" w:eastAsia="Times New Roman" w:hAnsi="Arial" w:cs="Arial"/>
          <w:noProof/>
          <w:sz w:val="22"/>
          <w:szCs w:val="22"/>
        </w:rPr>
        <w:t>[24,25]</w:t>
      </w:r>
      <w:r>
        <w:rPr>
          <w:rFonts w:ascii="Arial" w:eastAsia="Times New Roman" w:hAnsi="Arial" w:cs="Arial"/>
          <w:sz w:val="22"/>
          <w:szCs w:val="22"/>
        </w:rPr>
        <w:fldChar w:fldCharType="end"/>
      </w:r>
      <w:r>
        <w:rPr>
          <w:rFonts w:ascii="Arial" w:eastAsia="Times New Roman" w:hAnsi="Arial" w:cs="Arial"/>
          <w:sz w:val="22"/>
          <w:szCs w:val="22"/>
        </w:rPr>
        <w:t xml:space="preserve"> with slower adaptation speeds in auditory cortex than subcortical areas</w:t>
      </w:r>
      <w:r>
        <w:rPr>
          <w:rFonts w:ascii="Arial" w:eastAsia="Times New Roman" w:hAnsi="Arial" w:cs="Arial"/>
          <w:sz w:val="22"/>
          <w:szCs w:val="22"/>
        </w:rPr>
        <w:fldChar w:fldCharType="begin" w:fldLock="1"/>
      </w:r>
      <w:r>
        <w:rPr>
          <w:rFonts w:ascii="Arial" w:eastAsia="Times New Roman"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instrText>
      </w:r>
      <w:r>
        <w:rPr>
          <w:rFonts w:ascii="Arial" w:eastAsia="Times New Roman" w:hAnsi="Arial" w:cs="Arial"/>
          <w:sz w:val="22"/>
          <w:szCs w:val="22"/>
        </w:rPr>
        <w:fldChar w:fldCharType="separate"/>
      </w:r>
      <w:r w:rsidRPr="007B350C">
        <w:rPr>
          <w:rFonts w:ascii="Arial" w:eastAsia="Times New Roman" w:hAnsi="Arial" w:cs="Arial"/>
          <w:noProof/>
          <w:sz w:val="22"/>
          <w:szCs w:val="22"/>
        </w:rPr>
        <w:t>[24]</w:t>
      </w:r>
      <w:r>
        <w:rPr>
          <w:rFonts w:ascii="Arial" w:eastAsia="Times New Roman" w:hAnsi="Arial" w:cs="Arial"/>
          <w:sz w:val="22"/>
          <w:szCs w:val="22"/>
        </w:rPr>
        <w:fldChar w:fldCharType="end"/>
      </w:r>
      <w:r w:rsidRPr="005B538C">
        <w:rPr>
          <w:rFonts w:ascii="Arial" w:eastAsia="Times New Roman" w:hAnsi="Arial" w:cs="Arial"/>
          <w:sz w:val="22"/>
          <w:szCs w:val="22"/>
        </w:rPr>
        <w:t xml:space="preserve">. </w:t>
      </w:r>
      <w:r>
        <w:rPr>
          <w:rFonts w:ascii="Arial" w:eastAsia="Times New Roman" w:hAnsi="Arial" w:cs="Arial"/>
          <w:sz w:val="22"/>
          <w:szCs w:val="22"/>
        </w:rPr>
        <w:t>We found that behavioral detection of target</w:t>
      </w:r>
      <w:r w:rsidR="00FE3703">
        <w:rPr>
          <w:rFonts w:ascii="Arial" w:eastAsia="Times New Roman" w:hAnsi="Arial" w:cs="Arial"/>
          <w:sz w:val="22"/>
          <w:szCs w:val="22"/>
        </w:rPr>
        <w:t>s</w:t>
      </w:r>
      <w:r>
        <w:rPr>
          <w:rFonts w:ascii="Arial" w:eastAsia="Times New Roman" w:hAnsi="Arial" w:cs="Arial"/>
          <w:sz w:val="22"/>
          <w:szCs w:val="22"/>
        </w:rPr>
        <w:t xml:space="preserve"> in </w:t>
      </w:r>
      <w:r w:rsidR="00FE3703">
        <w:rPr>
          <w:rFonts w:ascii="Arial" w:eastAsia="Times New Roman" w:hAnsi="Arial" w:cs="Arial"/>
          <w:sz w:val="22"/>
          <w:szCs w:val="22"/>
        </w:rPr>
        <w:t>backgrounds with</w:t>
      </w:r>
      <w:r>
        <w:rPr>
          <w:rFonts w:ascii="Arial" w:eastAsia="Times New Roman" w:hAnsi="Arial" w:cs="Arial"/>
          <w:sz w:val="22"/>
          <w:szCs w:val="22"/>
        </w:rPr>
        <w:t xml:space="preserve"> changing contrast required the auditory cortex (Figure 3), </w:t>
      </w:r>
      <w:del w:id="705" w:author="Microsoft Office User" w:date="2021-05-11T14:01:00Z">
        <w:r w:rsidDel="006E67B1">
          <w:rPr>
            <w:rFonts w:ascii="Arial" w:eastAsia="Times New Roman" w:hAnsi="Arial" w:cs="Arial"/>
            <w:sz w:val="22"/>
            <w:szCs w:val="22"/>
          </w:rPr>
          <w:delText>and the resulting psychometric measurements were consistent with neuronal responses in the cortex (Figure 4, 5)</w:delText>
        </w:r>
      </w:del>
      <w:ins w:id="706" w:author="Microsoft Office User" w:date="2021-05-11T14:01:00Z">
        <w:r w:rsidR="006E67B1">
          <w:rPr>
            <w:rFonts w:ascii="Arial" w:eastAsia="Times New Roman" w:hAnsi="Arial" w:cs="Arial"/>
            <w:sz w:val="22"/>
            <w:szCs w:val="22"/>
          </w:rPr>
          <w:t>and leveraged ou</w:t>
        </w:r>
      </w:ins>
      <w:ins w:id="707" w:author="Microsoft Office User" w:date="2021-05-11T14:02:00Z">
        <w:r w:rsidR="006E67B1">
          <w:rPr>
            <w:rFonts w:ascii="Arial" w:eastAsia="Times New Roman" w:hAnsi="Arial" w:cs="Arial"/>
            <w:sz w:val="22"/>
            <w:szCs w:val="22"/>
          </w:rPr>
          <w:t>r</w:t>
        </w:r>
      </w:ins>
      <w:ins w:id="708" w:author="Microsoft Office User" w:date="2021-05-11T14:01:00Z">
        <w:r w:rsidR="006E67B1">
          <w:rPr>
            <w:rFonts w:ascii="Arial" w:eastAsia="Times New Roman" w:hAnsi="Arial" w:cs="Arial"/>
            <w:sz w:val="22"/>
            <w:szCs w:val="22"/>
          </w:rPr>
          <w:t xml:space="preserve"> stimulus to </w:t>
        </w:r>
      </w:ins>
      <w:ins w:id="709" w:author="Microsoft Office User" w:date="2021-05-11T14:02:00Z">
        <w:r w:rsidR="006E67B1">
          <w:rPr>
            <w:rFonts w:ascii="Arial" w:eastAsia="Times New Roman" w:hAnsi="Arial" w:cs="Arial"/>
            <w:sz w:val="22"/>
            <w:szCs w:val="22"/>
          </w:rPr>
          <w:t>use encoding models to estimate cortical gain during the task, finding that cortical gain was predictive of behavioral performance (Figure 5)</w:t>
        </w:r>
      </w:ins>
      <w:r>
        <w:rPr>
          <w:rFonts w:ascii="Arial" w:eastAsia="Times New Roman" w:hAnsi="Arial" w:cs="Arial"/>
          <w:sz w:val="22"/>
          <w:szCs w:val="22"/>
        </w:rPr>
        <w:t xml:space="preserve">. </w:t>
      </w:r>
      <w:r w:rsidR="00FE3703">
        <w:rPr>
          <w:rFonts w:ascii="Arial" w:eastAsia="Times New Roman" w:hAnsi="Arial" w:cs="Arial"/>
          <w:sz w:val="22"/>
          <w:szCs w:val="22"/>
        </w:rPr>
        <w:t>Although</w:t>
      </w:r>
      <w:r>
        <w:rPr>
          <w:rFonts w:ascii="Arial" w:eastAsia="Times New Roman" w:hAnsi="Arial" w:cs="Arial"/>
          <w:sz w:val="22"/>
          <w:szCs w:val="22"/>
        </w:rPr>
        <w:t xml:space="preserve"> our study focused on the role of contrast gain control in detection in noise, it is plausible that performance in tasks that rely on simpler statistics</w:t>
      </w:r>
      <w:ins w:id="710" w:author="Microsoft Office User" w:date="2021-05-11T14:04:00Z">
        <w:r w:rsidR="006E67B1">
          <w:rPr>
            <w:rFonts w:ascii="Arial" w:eastAsia="Times New Roman" w:hAnsi="Arial" w:cs="Arial"/>
            <w:sz w:val="22"/>
            <w:szCs w:val="22"/>
          </w:rPr>
          <w:t xml:space="preserve"> </w:t>
        </w:r>
      </w:ins>
      <w:del w:id="711" w:author="Microsoft Office User" w:date="2021-05-11T14:04:00Z">
        <w:r w:rsidDel="006E67B1">
          <w:rPr>
            <w:rFonts w:ascii="Arial" w:eastAsia="Times New Roman" w:hAnsi="Arial" w:cs="Arial"/>
            <w:sz w:val="22"/>
            <w:szCs w:val="22"/>
          </w:rPr>
          <w:delText xml:space="preserve"> would </w:delText>
        </w:r>
      </w:del>
      <w:ins w:id="712" w:author="Microsoft Office User" w:date="2021-05-11T14:04:00Z">
        <w:r w:rsidR="006E67B1">
          <w:rPr>
            <w:rFonts w:ascii="Arial" w:eastAsia="Times New Roman" w:hAnsi="Arial" w:cs="Arial"/>
            <w:sz w:val="22"/>
            <w:szCs w:val="22"/>
          </w:rPr>
          <w:t xml:space="preserve">might </w:t>
        </w:r>
      </w:ins>
      <w:r>
        <w:rPr>
          <w:rFonts w:ascii="Arial" w:eastAsia="Times New Roman" w:hAnsi="Arial" w:cs="Arial"/>
          <w:sz w:val="22"/>
          <w:szCs w:val="22"/>
        </w:rPr>
        <w:t>rely on adaptation in sub-cortical areas</w:t>
      </w:r>
      <w:r w:rsidR="00FE3703">
        <w:rPr>
          <w:rFonts w:ascii="Arial" w:eastAsia="Times New Roman" w:hAnsi="Arial" w:cs="Arial"/>
          <w:sz w:val="22"/>
          <w:szCs w:val="22"/>
        </w:rPr>
        <w:fldChar w:fldCharType="begin" w:fldLock="1"/>
      </w:r>
      <w:r w:rsidR="007464BD">
        <w:rPr>
          <w:rFonts w:ascii="Arial" w:eastAsia="Times New Roman" w:hAnsi="Arial" w:cs="Arial"/>
          <w:sz w:val="22"/>
          <w:szCs w:val="22"/>
        </w:rPr>
        <w:instrText>ADDIN CSL_CITATION {"citationItems":[{"id":"ITEM-1","itemData":{"DOI":"10.1038/nn1541","ISBN":"1097-6256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neuroscience","id":"ITEM-1","issue":"12","issued":{"date-parts":[["2005"]]},"page":"1684-1689","title":"Neural population coding of sound level adapts to stimulus statistics.","type":"article-journal","volume":"8"},"uris":["http://www.mendeley.com/documents/?uuid=07d73f6e-7dd8-4fe5-8ce7-ec05f149b763"]},{"id":"ITEM-2","itemData":{"DOI":"10.1523/JNEUROSCI.5610-08.2009","ISSN":"02706474","PMID":"19889991","abstract":"The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Neuroscience","id":"ITEM-2","issue":"44","issued":{"date-parts":[["2009","11","4"]]},"page":"13797-13808","publisher":"J Neurosci","title":"Dynamic range adaptation to sound level statistics in the auditory nerve","type":"article-journal","volume":"29"},"uris":["http://www.mendeley.com/documents/?uuid=f152a5b4-3f57-4050-8bd8-1e31f45b02c0"]},{"id":"ITEM-3","itemData":{"DOI":"10.1152/jn.00055.2012","ISSN":"00223077","PMID":"22457465","abstract":"Auditory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Neurophysiology","id":"ITEM-3","issue":"1","issued":{"date-parts":[["2012","7","1"]]},"page":"69-82","title":"Time course of dynamic range adaptation in the auditory nerve","type":"article-journal","volume":"108"},"uris":["http://www.mendeley.com/documents/?uuid=9153e2d1-e8c3-4a14-95c3-814cacf29108"]}],"mendeley":{"formattedCitation":"[11–13]","plainTextFormattedCitation":"[11–13]","previouslyFormattedCitation":"[11–13]"},"properties":{"noteIndex":0},"schema":"https://github.com/citation-style-language/schema/raw/master/csl-citation.json"}</w:instrText>
      </w:r>
      <w:r w:rsidR="00FE3703">
        <w:rPr>
          <w:rFonts w:ascii="Arial" w:eastAsia="Times New Roman" w:hAnsi="Arial" w:cs="Arial"/>
          <w:sz w:val="22"/>
          <w:szCs w:val="22"/>
        </w:rPr>
        <w:fldChar w:fldCharType="separate"/>
      </w:r>
      <w:r w:rsidR="00FE3703" w:rsidRPr="00FE3703">
        <w:rPr>
          <w:rFonts w:ascii="Arial" w:eastAsia="Times New Roman" w:hAnsi="Arial" w:cs="Arial"/>
          <w:noProof/>
          <w:sz w:val="22"/>
          <w:szCs w:val="22"/>
        </w:rPr>
        <w:t>[11–13]</w:t>
      </w:r>
      <w:r w:rsidR="00FE3703">
        <w:rPr>
          <w:rFonts w:ascii="Arial" w:eastAsia="Times New Roman" w:hAnsi="Arial" w:cs="Arial"/>
          <w:sz w:val="22"/>
          <w:szCs w:val="22"/>
        </w:rPr>
        <w:fldChar w:fldCharType="end"/>
      </w:r>
      <w:r>
        <w:rPr>
          <w:rFonts w:ascii="Arial" w:eastAsia="Times New Roman" w:hAnsi="Arial" w:cs="Arial"/>
          <w:sz w:val="22"/>
          <w:szCs w:val="22"/>
        </w:rPr>
        <w:t>.</w:t>
      </w:r>
      <w:ins w:id="713" w:author="Microsoft Office User" w:date="2021-05-11T14:04:00Z">
        <w:r w:rsidR="006E67B1">
          <w:rPr>
            <w:rFonts w:ascii="Arial" w:eastAsia="Times New Roman" w:hAnsi="Arial" w:cs="Arial"/>
            <w:sz w:val="22"/>
            <w:szCs w:val="22"/>
          </w:rPr>
          <w:t xml:space="preserve"> </w:t>
        </w:r>
      </w:ins>
      <w:ins w:id="714" w:author="Microsoft Office User" w:date="2021-05-11T14:05:00Z">
        <w:r w:rsidR="006E67B1">
          <w:rPr>
            <w:rFonts w:ascii="Arial" w:eastAsia="Times New Roman" w:hAnsi="Arial" w:cs="Arial"/>
            <w:sz w:val="22"/>
            <w:szCs w:val="22"/>
          </w:rPr>
          <w:t>In general, the combination of carefully design</w:t>
        </w:r>
      </w:ins>
      <w:ins w:id="715" w:author="Microsoft Office User" w:date="2021-05-11T14:06:00Z">
        <w:r w:rsidR="006E67B1">
          <w:rPr>
            <w:rFonts w:ascii="Arial" w:eastAsia="Times New Roman" w:hAnsi="Arial" w:cs="Arial"/>
            <w:sz w:val="22"/>
            <w:szCs w:val="22"/>
          </w:rPr>
          <w:t>ed</w:t>
        </w:r>
        <w:r w:rsidR="00E52637">
          <w:rPr>
            <w:rFonts w:ascii="Arial" w:eastAsia="Times New Roman" w:hAnsi="Arial" w:cs="Arial"/>
            <w:sz w:val="22"/>
            <w:szCs w:val="22"/>
          </w:rPr>
          <w:t xml:space="preserve"> task</w:t>
        </w:r>
      </w:ins>
      <w:ins w:id="716" w:author="Microsoft Office User" w:date="2021-05-11T14:05:00Z">
        <w:r w:rsidR="006E67B1">
          <w:rPr>
            <w:rFonts w:ascii="Arial" w:eastAsia="Times New Roman" w:hAnsi="Arial" w:cs="Arial"/>
            <w:sz w:val="22"/>
            <w:szCs w:val="22"/>
          </w:rPr>
          <w:t xml:space="preserve"> stimuli</w:t>
        </w:r>
      </w:ins>
      <w:ins w:id="717" w:author="Microsoft Office User" w:date="2021-05-11T14:06:00Z">
        <w:r w:rsidR="006E67B1">
          <w:rPr>
            <w:rFonts w:ascii="Arial" w:eastAsia="Times New Roman" w:hAnsi="Arial" w:cs="Arial"/>
            <w:sz w:val="22"/>
            <w:szCs w:val="22"/>
          </w:rPr>
          <w:t xml:space="preserve"> and </w:t>
        </w:r>
        <w:r w:rsidR="00E52637">
          <w:rPr>
            <w:rFonts w:ascii="Arial" w:eastAsia="Times New Roman" w:hAnsi="Arial" w:cs="Arial"/>
            <w:sz w:val="22"/>
            <w:szCs w:val="22"/>
          </w:rPr>
          <w:t xml:space="preserve">simultaneously recorded neural activity allowed us to probe gain as a </w:t>
        </w:r>
      </w:ins>
      <w:ins w:id="718" w:author="Microsoft Office User" w:date="2021-05-11T14:07:00Z">
        <w:r w:rsidR="00E52637">
          <w:rPr>
            <w:rFonts w:ascii="Arial" w:eastAsia="Times New Roman" w:hAnsi="Arial" w:cs="Arial"/>
            <w:sz w:val="22"/>
            <w:szCs w:val="22"/>
          </w:rPr>
          <w:t xml:space="preserve">neuronal mechanism underlying behavior, </w:t>
        </w:r>
      </w:ins>
      <w:del w:id="719" w:author="Microsoft Office User" w:date="2021-05-11T14:04:00Z">
        <w:r w:rsidRPr="00065761" w:rsidDel="006E67B1">
          <w:rPr>
            <w:rFonts w:ascii="Arial" w:eastAsia="Times New Roman" w:hAnsi="Arial" w:cs="Arial"/>
            <w:sz w:val="22"/>
            <w:szCs w:val="22"/>
          </w:rPr>
          <w:delText xml:space="preserve"> </w:delText>
        </w:r>
        <w:r w:rsidDel="006E67B1">
          <w:rPr>
            <w:rFonts w:ascii="Arial" w:eastAsia="Times New Roman" w:hAnsi="Arial" w:cs="Arial"/>
            <w:sz w:val="22"/>
            <w:szCs w:val="22"/>
          </w:rPr>
          <w:delText>Our work provides for a blueprint for future studies testing the role of specific forms of adaptation to stimulus statistics in perception.</w:delText>
        </w:r>
      </w:del>
    </w:p>
    <w:p w14:paraId="14F26187" w14:textId="151A74A2" w:rsidR="009152CD" w:rsidDel="006E67B1" w:rsidRDefault="009152CD">
      <w:pPr>
        <w:ind w:firstLine="720"/>
        <w:jc w:val="both"/>
        <w:rPr>
          <w:del w:id="720" w:author="Microsoft Office User" w:date="2021-05-11T14:04:00Z"/>
          <w:rFonts w:ascii="Arial" w:eastAsia="Times New Roman" w:hAnsi="Arial" w:cs="Arial"/>
          <w:sz w:val="22"/>
          <w:szCs w:val="22"/>
        </w:rPr>
        <w:pPrChange w:id="721" w:author="Microsoft Office User" w:date="2021-05-11T14:07:00Z">
          <w:pPr>
            <w:jc w:val="both"/>
          </w:pPr>
        </w:pPrChange>
      </w:pPr>
    </w:p>
    <w:p w14:paraId="31943ABB" w14:textId="6D3D2BF0" w:rsidR="009152CD" w:rsidRPr="00076498" w:rsidDel="006E67B1" w:rsidRDefault="009152CD">
      <w:pPr>
        <w:ind w:firstLine="720"/>
        <w:jc w:val="both"/>
        <w:rPr>
          <w:del w:id="722" w:author="Microsoft Office User" w:date="2021-05-11T14:04:00Z"/>
          <w:rFonts w:ascii="Arial" w:eastAsia="Times New Roman" w:hAnsi="Arial" w:cs="Arial"/>
          <w:i/>
          <w:iCs/>
          <w:sz w:val="22"/>
          <w:szCs w:val="22"/>
        </w:rPr>
        <w:pPrChange w:id="723" w:author="Microsoft Office User" w:date="2021-05-11T14:07:00Z">
          <w:pPr>
            <w:jc w:val="both"/>
          </w:pPr>
        </w:pPrChange>
      </w:pPr>
      <w:del w:id="724" w:author="Microsoft Office User" w:date="2021-05-11T14:04:00Z">
        <w:r w:rsidDel="006E67B1">
          <w:rPr>
            <w:rFonts w:ascii="Arial" w:eastAsia="Times New Roman" w:hAnsi="Arial" w:cs="Arial"/>
            <w:i/>
            <w:iCs/>
            <w:sz w:val="22"/>
            <w:szCs w:val="22"/>
          </w:rPr>
          <w:delText>Choice of background stimuli</w:delText>
        </w:r>
      </w:del>
    </w:p>
    <w:p w14:paraId="1E9DE4BD" w14:textId="20696FC6" w:rsidR="009152CD" w:rsidRDefault="009152CD" w:rsidP="00E52637">
      <w:pPr>
        <w:ind w:firstLine="720"/>
        <w:jc w:val="both"/>
        <w:rPr>
          <w:rFonts w:ascii="Arial" w:eastAsia="Times New Roman" w:hAnsi="Arial" w:cs="Arial"/>
          <w:sz w:val="22"/>
          <w:szCs w:val="22"/>
        </w:rPr>
      </w:pPr>
      <w:del w:id="725" w:author="Microsoft Office User" w:date="2021-05-11T14:04:00Z">
        <w:r w:rsidDel="006E67B1">
          <w:rPr>
            <w:rFonts w:ascii="Arial" w:eastAsia="Times New Roman" w:hAnsi="Arial" w:cs="Arial"/>
            <w:sz w:val="22"/>
            <w:szCs w:val="22"/>
          </w:rPr>
          <w:delText>Inspired by previous studies</w:delText>
        </w:r>
        <w:r w:rsidDel="006E67B1">
          <w:rPr>
            <w:rFonts w:ascii="Arial" w:eastAsia="Times New Roman" w:hAnsi="Arial" w:cs="Arial"/>
            <w:sz w:val="22"/>
            <w:szCs w:val="22"/>
          </w:rPr>
          <w:fldChar w:fldCharType="begin" w:fldLock="1"/>
        </w:r>
        <w:r w:rsidR="006E67B1" w:rsidRPr="00E52637" w:rsidDel="006E67B1">
          <w:rPr>
            <w:rFonts w:ascii="Arial" w:eastAsia="Times New Roman" w:hAnsi="Arial" w:cs="Arial"/>
            <w:sz w:val="22"/>
            <w:szCs w:val="22"/>
          </w:rPr>
          <w:delInstrText>ADDIN CSL_CITATION {"citationItems":[{"id":"ITEM-1","itemData":{"DOI":"10.1073/pnas.1117717109","ISSN":"00278424","PMID":"22308415","abstract":"As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America","id":"ITEM-1","issue":"6","issued":{"date-parts":[["2012","2","7"]]},"page":"2144-2149","publisher":"PNAS","title":"Task reward structure shapes rapid receptive field plasticity in auditory cortex","type":"article-journal","volume":"109"},"uris":["http://www.mendeley.com/documents/?uuid=47e8f65b-ad86-4592-8560-9ea544503dfe"]},{"id":"ITEM-2","itemData":{"DOI":"10.1038/nn1141","ISBN":"1097-6256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neuroscience","id":"ITEM-2","issue":"11","issued":{"date-parts":[["2003","11","28"]]},"page":"1216-1223","publisher":"Nature Publishing Group","title":"Rapid task-related plasticity of spectrotemporal receptive fields in primary auditory cortex.","type":"article-journal","volume":"6"},"uris":["http://www.mendeley.com/documents/?uuid=57f43cf0-f93d-49dd-a30a-5929bf3c33f9"]},{"id":"ITEM-3","itemData":{"DOI":"10.1152/jn.00552.2007","ISBN":"0022-3077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neurophysiology","id":"ITEM-3","issue":"4","issued":{"date-parts":[["2007"]]},"page":"2337-46","title":"Adaptive changes in cortical receptive fields induced by attention to complex sounds.","type":"article-journal","volume":"98"},"uris":["http://www.mendeley.com/documents/?uuid=38a2d903-f595-4a33-8fc7-ca8107825992"]},{"id":"ITEM-4","itemData":{"DOI":"10.1523/JNEUROSCI.2799-13.2014","ISBN":"1529-2401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behavior.","type":"article-journal","volume":"34"},"uris":["http://www.mendeley.com/documents/?uuid=5b7e3ef4-a100-455b-840b-26e0d867f429"]},{"id":"ITEM-5","itemData":{"DOI":"10.1523/JNEUROSCI.5179-08.2009","ISSN":"02706474","abstract":"The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Neuroscience","id":"ITEM-5","issue":"20","issued":{"date-parts":[["2009","5","20"]]},"page":"6635-6648","publisher":"Society for Neuroscience","title":"Estimates of the contribution of single neurons to perception depend on timescale and noise correlation","type":"article-journal","volume":"29"},"uris":["http://www.mendeley.com/documents/?uuid=dd383dcf-e550-33f3-82b3-cfdc555ba5bd"]}],"mendeley":{"formattedCitation":"[61,63,64,66,67]","plainTextFormattedCitation":"[61,63,64,66,67]","previouslyFormattedCitation":"[61,63,64,66,67]"},"properties":{"noteIndex":0},"schema":"https://github.com/citation-style-language/schema/raw/master/csl-citation.json"}</w:delInstrText>
        </w:r>
        <w:r w:rsidDel="006E67B1">
          <w:rPr>
            <w:rFonts w:ascii="Arial" w:eastAsia="Times New Roman" w:hAnsi="Arial" w:cs="Arial"/>
            <w:sz w:val="22"/>
            <w:szCs w:val="22"/>
          </w:rPr>
          <w:fldChar w:fldCharType="separate"/>
        </w:r>
        <w:r w:rsidR="00DE0D84" w:rsidRPr="006E67B1" w:rsidDel="006E67B1">
          <w:rPr>
            <w:rFonts w:ascii="Arial" w:eastAsia="Times New Roman" w:hAnsi="Arial" w:cs="Arial"/>
            <w:noProof/>
            <w:sz w:val="22"/>
            <w:szCs w:val="22"/>
          </w:rPr>
          <w:delText>[61,63,64,66,67]</w:delText>
        </w:r>
        <w:r w:rsidDel="006E67B1">
          <w:rPr>
            <w:rFonts w:ascii="Arial" w:eastAsia="Times New Roman" w:hAnsi="Arial" w:cs="Arial"/>
            <w:sz w:val="22"/>
            <w:szCs w:val="22"/>
          </w:rPr>
          <w:fldChar w:fldCharType="end"/>
        </w:r>
        <w:r w:rsidDel="006E67B1">
          <w:rPr>
            <w:rFonts w:ascii="Arial" w:eastAsia="Times New Roman" w:hAnsi="Arial" w:cs="Arial"/>
            <w:sz w:val="22"/>
            <w:szCs w:val="22"/>
          </w:rPr>
          <w:delText xml:space="preserve">, </w:delText>
        </w:r>
      </w:del>
      <w:moveFromRangeStart w:id="726" w:author="Microsoft Office User" w:date="2021-05-11T14:00:00Z" w:name="move71634040"/>
      <w:moveFrom w:id="727" w:author="Microsoft Office User" w:date="2021-05-11T14:00:00Z">
        <w:del w:id="728" w:author="Microsoft Office User" w:date="2021-05-11T14:05:00Z">
          <w:r w:rsidDel="006E67B1">
            <w:rPr>
              <w:rFonts w:ascii="Arial" w:eastAsia="Times New Roman" w:hAnsi="Arial" w:cs="Arial"/>
              <w:sz w:val="22"/>
              <w:szCs w:val="22"/>
            </w:rPr>
            <w:delText xml:space="preserve">we intentionally designed our task stimuli using unbiased white-noise backgrounds, which allowed us to leverage our behavioral stimuli to map spectro-temporal receptive fields and estimate neuronal gain using linear-nonlinear modelling tools. This approach allowed us to assay the relationship between cortical gain and behavioral performance (Figure 5), and carefully separate out the effect of contrast gain adaptation from other response parameters. </w:delText>
          </w:r>
        </w:del>
      </w:moveFrom>
      <w:moveFromRangeEnd w:id="726"/>
      <w:del w:id="729" w:author="Microsoft Office User" w:date="2021-05-11T14:05:00Z">
        <w:r w:rsidRPr="005B538C" w:rsidDel="006E67B1">
          <w:rPr>
            <w:rFonts w:ascii="Arial" w:eastAsia="Times New Roman" w:hAnsi="Arial" w:cs="Arial"/>
            <w:sz w:val="22"/>
            <w:szCs w:val="22"/>
          </w:rPr>
          <w:delText>The selection of background sound</w:delText>
        </w:r>
      </w:del>
      <w:del w:id="730" w:author="Microsoft Office User" w:date="2021-05-11T14:07:00Z">
        <w:r w:rsidRPr="005B538C" w:rsidDel="00E52637">
          <w:rPr>
            <w:rFonts w:ascii="Arial" w:eastAsia="Times New Roman" w:hAnsi="Arial" w:cs="Arial"/>
            <w:sz w:val="22"/>
            <w:szCs w:val="22"/>
          </w:rPr>
          <w:delText xml:space="preserve"> should therefore be carefully considered in experimental design</w:delText>
        </w:r>
        <w:r w:rsidDel="00E52637">
          <w:rPr>
            <w:rFonts w:ascii="Arial" w:eastAsia="Times New Roman" w:hAnsi="Arial" w:cs="Arial"/>
            <w:sz w:val="22"/>
            <w:szCs w:val="22"/>
          </w:rPr>
          <w:delText>s</w:delText>
        </w:r>
        <w:r w:rsidRPr="005B538C" w:rsidDel="00E52637">
          <w:rPr>
            <w:rFonts w:ascii="Arial" w:eastAsia="Times New Roman" w:hAnsi="Arial" w:cs="Arial"/>
            <w:sz w:val="22"/>
            <w:szCs w:val="22"/>
          </w:rPr>
          <w:delText xml:space="preserve"> in order to </w:delText>
        </w:r>
        <w:r w:rsidDel="00E52637">
          <w:rPr>
            <w:rFonts w:ascii="Arial" w:eastAsia="Times New Roman" w:hAnsi="Arial" w:cs="Arial"/>
            <w:sz w:val="22"/>
            <w:szCs w:val="22"/>
          </w:rPr>
          <w:delText xml:space="preserve">leverage the power of encoding models fit to </w:delText>
        </w:r>
        <w:r w:rsidRPr="005B538C" w:rsidDel="00E52637">
          <w:rPr>
            <w:rFonts w:ascii="Arial" w:eastAsia="Times New Roman" w:hAnsi="Arial" w:cs="Arial"/>
            <w:sz w:val="22"/>
            <w:szCs w:val="22"/>
          </w:rPr>
          <w:delText>neuronal responses</w:delText>
        </w:r>
      </w:del>
      <w:ins w:id="731" w:author="Microsoft Office User" w:date="2021-05-11T14:07:00Z">
        <w:r w:rsidR="00E52637">
          <w:rPr>
            <w:rFonts w:ascii="Arial" w:eastAsia="Times New Roman" w:hAnsi="Arial" w:cs="Arial"/>
            <w:sz w:val="22"/>
            <w:szCs w:val="22"/>
          </w:rPr>
          <w:t xml:space="preserve">and highlights the utility of encoding models for </w:t>
        </w:r>
      </w:ins>
      <w:ins w:id="732" w:author="Microsoft Office User" w:date="2021-05-11T14:08:00Z">
        <w:r w:rsidR="00E52637">
          <w:rPr>
            <w:rFonts w:ascii="Arial" w:eastAsia="Times New Roman" w:hAnsi="Arial" w:cs="Arial"/>
            <w:sz w:val="22"/>
            <w:szCs w:val="22"/>
          </w:rPr>
          <w:t>linking neural codes to behavi</w:t>
        </w:r>
      </w:ins>
      <w:moveToRangeStart w:id="733" w:author="Microsoft Office User" w:date="2021-05-11T14:53:00Z" w:name="move71637242"/>
      <w:moveTo w:id="734" w:author="Microsoft Office User" w:date="2021-05-11T14:53:00Z">
        <w:del w:id="735" w:author="Microsoft Office User" w:date="2021-05-11T14:53:00Z">
          <w:r w:rsidR="00A07D9A" w:rsidDel="00A07D9A">
            <w:rPr>
              <w:rFonts w:ascii="Arial" w:eastAsia="Times New Roman" w:hAnsi="Arial" w:cs="Arial"/>
              <w:noProof/>
              <w:color w:val="000000"/>
              <w:sz w:val="22"/>
              <w:szCs w:val="22"/>
            </w:rPr>
            <w:drawing>
              <wp:inline distT="0" distB="0" distL="0" distR="0" wp14:anchorId="3231DE21" wp14:editId="3E236B3C">
                <wp:extent cx="4821124" cy="4599709"/>
                <wp:effectExtent l="0" t="0" r="508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2741" cy="4620333"/>
                        </a:xfrm>
                        <a:prstGeom prst="rect">
                          <a:avLst/>
                        </a:prstGeom>
                      </pic:spPr>
                    </pic:pic>
                  </a:graphicData>
                </a:graphic>
              </wp:inline>
            </w:drawing>
          </w:r>
        </w:del>
      </w:moveTo>
      <w:moveToRangeEnd w:id="733"/>
      <w:ins w:id="736" w:author="Microsoft Office User" w:date="2021-05-11T14:08:00Z">
        <w:r w:rsidR="00E52637">
          <w:rPr>
            <w:rFonts w:ascii="Arial" w:eastAsia="Times New Roman" w:hAnsi="Arial" w:cs="Arial"/>
            <w:sz w:val="22"/>
            <w:szCs w:val="22"/>
          </w:rPr>
          <w:t>oral performance</w:t>
        </w:r>
      </w:ins>
      <w:r>
        <w:rPr>
          <w:rFonts w:ascii="Arial" w:eastAsia="Times New Roman" w:hAnsi="Arial" w:cs="Arial"/>
          <w:sz w:val="22"/>
          <w:szCs w:val="22"/>
        </w:rPr>
        <w:fldChar w:fldCharType="begin" w:fldLock="1"/>
      </w:r>
      <w:r w:rsidR="00E52637">
        <w:rPr>
          <w:rFonts w:ascii="Arial" w:eastAsia="Times New Roman" w:hAnsi="Arial" w:cs="Arial"/>
          <w:sz w:val="22"/>
          <w:szCs w:val="22"/>
        </w:rPr>
        <w:instrText>ADDIN CSL_CITATION {"citationItems":[{"id":"ITEM-1","itemData":{"abstract":"A fundamental goal of sensory systems neuroscience is the characterization of the functional relationship between environmental stimuli and neural response. The purpose of such a characterization is to elucidate the computation being performed by the system. Qualitatively, this notion is exemplified by the concept of the \"receptive field\", a quasi-linear description of a neuron's response properties that has dominated sensory neuroscience for the past 50 years. Receptive field properties are typically determined by measuring responses to a highly restricted set of stimuli, parameterized by one or a few parameters. These stimuli are typically chosen both because they are known to produce strong responses, and because they are easy to generate using available technology. While such experiments are responsible for much of what we know about the tuning properties of sensory neurons, they typically do not provide a complete characterization of neural response. In particular, the fact that a cell is tuned for a particular parameter, or selective for a particular input feature, does not necessarily tell us how it will respond to an arbitrary stimulus. Furthermore, we have no systematic method of knowing which particular stimulus parameters are likely to govern the response of a given cell, and thus it is difficult to design an experiment to probe neurons whose response properties are not at least partially known in advance. This chapter provides an overview of some recently developed characterization methods. In general, the ingredients of the problem are: (a) the selection of a set of experimental stimuli; (b) selection of a model of response; (c) a procedure for fitting (estimation) of the model. We discuss solutions of this problem that combine stochastic stimuli with models based on an initial linear filtering stage that serves to reduce the dimensionality of the stimulus space. We begin by describing classical reverse correlation in this context, and then discuss several recent generalizations that increase the power and flexibility of this basic method.","author":[{"dropping-particle":"","family":"Simoncelli","given":"Eero P","non-dropping-particle":"","parse-names":false,"suffix":""},{"dropping-particle":"","family":"Paninski","given":"Liam","non-dropping-particle":"","parse-names":false,"suffix":""},{"dropping-particle":"","family":"Pillow","given":"Jonathan","non-dropping-particle":"","parse-names":false,"suffix":""},{"dropping-particle":"","family":"Schwartz","given":"Odelia","non-dropping-particle":"","parse-names":false,"suffix":""}],"id":"ITEM-1","issued":{"date-parts":[["2004"]]},"publisher":"MIT Press","title":"Characterization of Neural Responses with Stochastic Stimuli","type":"report"},"uris":["http://www.mendeley.com/documents/?uuid=0f497d2e-7e6e-4c93-9c39-a33151db1610"]},{"id":"ITEM-2","itemData":{"DOI":"10.1016/S0079-6123(06)65031-0","ISBN":"0444528237","ISSN":"00796123","PMID":"17925266","abstract":"There are two basic problems in the statistical analysis of neural data. The \"encoding\" problem concerns how information is encoded in neural spike trains: can we predict the spike trains of a neuron (or population of neurons), given an arbitrary stimulus or observed motor response? Conversely, the \"decoding\" problem concerns how much information is in a spike train, in particular, how well can we estimate the stimulus that gave rise to the spike train? This chapter describes statistical model-based techniques that in some cases provide a unified solution to these two coding problems. These models can capture stimulus dependencies as well as spike history and interneuronal interaction effects in population spike trains, and are intimately related to biophysically based models of integrate-and-fire type. We describe flexible, powerful likelihood-based methods for fitting these encoding models and then for using the models to perform optimal decoding. Each of these (apparently quite difficult) tasks turn out to be highly computationally tractable, due to a key concavity property of the model likelihood. Finally, we return to the encoding problem to describe how to use these models to adaptively optimize the stimuli presented to the cell on a trial-by-trial basis, in order that we may infer the optimal model parameters as efficiently as possible. © 2007 Elsevier B.V. All rights reserved.","author":[{"dropping-particle":"","family":"Paninski","given":"Liam","non-dropping-particle":"","parse-names":false,"suffix":""},{"dropping-particle":"","family":"Pillow","given":"Jonathan","non-dropping-particle":"","parse-names":false,"suffix":""},{"dropping-particle":"","family":"Lewi","given":"Jeremy","non-dropping-particle":"","parse-names":false,"suffix":""}],"container-title":"Progress in Brain Research","id":"ITEM-2","issued":{"date-parts":[["2007","1","1"]]},"page":"493-507","publisher":"Elsevier","title":"Statistical models for neural encoding, decoding, and optimal stimulus design","type":"article","volume":"165"},"uris":["http://www.mendeley.com/documents/?uuid=1d9160ef-34e2-446a-a15f-4cda4fe23fea"]},{"id":"ITEM-3","itemData":{"DOI":"10.1038/nn.3800","ISSN":"15461726","PMID":"25174005","abstract":"It has been suggested that the lateral intraparietal area (LIP) of macaques plays a fundamental role in sensorimotor decision-making. We examined the neural code in LIP at the level of individual spike trains using a statistical approach based on generalized linear models. We found that LIP responses reflected a combination of temporally overlapping task- and decision-related signals. Our model accounts for the detailed statistics of LIP spike trains and accurately predicts spike trains from task events on single trials. Moreover, we derived an optimal decoder for heterogeneous, multiplexed LIP responses that could be implemented in biologically plausible circuits. In contrast with interpretations of LIP as providing an instantaneous code for decision variables, we found that optimal decoding requires integrating LIP spikes over two distinct timescales. These analyses provide a detailed understanding of neural representations in LIP and a framework for studying the coding of multiplexed signals in higher brain areas.","author":[{"dropping-particle":"","family":"Park","given":"Il Memming","non-dropping-particle":"","parse-names":false,"suffix":""},{"dropping-particle":"","family":"Meister","given":"Miriam L.R.","non-dropping-particle":"","parse-names":false,"suffix":""},{"dropping-particle":"","family":"Huk","given":"Alexander C.","non-dropping-particle":"","parse-names":false,"suffix":""},{"dropping-particle":"","family":"Pillow","given":"Jonathan W.","non-dropping-particle":"","parse-names":false,"suffix":""}],"container-title":"Nature Neuroscience","id":"ITEM-3","issue":"10","issued":{"date-parts":[["2014","10","1"]]},"page":"1395-1403","publisher":"Nature Publishing Group","title":"Encoding and decoding in parietal cortex during sensorimotor decision-making","type":"article-journal","volume":"17"},"uris":["http://www.mendeley.com/documents/?uuid=8f6c2de5-0a3e-40cf-9591-9e2d3ac0efec"]},{"id":"ITEM-4","itemData":{"DOI":"10.1017/S0033583500005126","ISSN":"14698994","PMID":"6366861","author":[{"dropping-particle":"","family":"Eggermont","given":"J. J.","non-dropping-particle":"","parse-names":false,"suffix":""},{"dropping-particle":"","family":"Johannesma","given":"P. I.M.","non-dropping-particle":"","parse-names":false,"suffix":""},{"dropping-particle":"","family":"Aertsen","given":"A. M.H.J.","non-dropping-particle":"","parse-names":false,"suffix":""}],"container-title":"Quarterly Reviews of Biophysics","id":"ITEM-4","issue":"3","issued":{"date-parts":[["1983","8","1"]]},"page":"341-414","publisher":"Q Rev Biophys","title":"Reverse-correlation methods in auditory research","type":"article-journal","volume":"16"},"uris":["http://www.mendeley.com/documents/?uuid=650eacdb-f4a7-46bd-bdd4-ad6f77c3dad0"]}],"mendeley":{"formattedCitation":"[67–70]","plainTextFormattedCitation":"[67–70]","previouslyFormattedCitation":"[67–70]"},"properties":{"noteIndex":0},"schema":"https://github.com/citation-style-language/schema/raw/master/csl-citation.json"}</w:instrText>
      </w:r>
      <w:r>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[67–70]</w:t>
      </w:r>
      <w:r>
        <w:rPr>
          <w:rFonts w:ascii="Arial" w:eastAsia="Times New Roman" w:hAnsi="Arial" w:cs="Arial"/>
          <w:sz w:val="22"/>
          <w:szCs w:val="22"/>
        </w:rPr>
        <w:fldChar w:fldCharType="end"/>
      </w:r>
      <w:r w:rsidRPr="005B538C">
        <w:rPr>
          <w:rFonts w:ascii="Arial" w:eastAsia="Times New Roman" w:hAnsi="Arial" w:cs="Arial"/>
          <w:sz w:val="22"/>
          <w:szCs w:val="22"/>
        </w:rPr>
        <w:t>.</w:t>
      </w:r>
    </w:p>
    <w:p w14:paraId="2A5CE11B" w14:textId="77777777" w:rsidR="009152CD" w:rsidRDefault="009152CD" w:rsidP="009152CD">
      <w:pPr>
        <w:ind w:firstLine="720"/>
        <w:jc w:val="both"/>
        <w:rPr>
          <w:rFonts w:ascii="Arial" w:eastAsia="Times New Roman" w:hAnsi="Arial" w:cs="Arial"/>
          <w:sz w:val="22"/>
          <w:szCs w:val="22"/>
        </w:rPr>
      </w:pPr>
    </w:p>
    <w:p w14:paraId="4834965C" w14:textId="2833DC38" w:rsidR="009152CD" w:rsidRPr="00076498" w:rsidRDefault="009152CD" w:rsidP="009152CD">
      <w:pPr>
        <w:jc w:val="both"/>
        <w:rPr>
          <w:rFonts w:ascii="Arial" w:eastAsia="Times New Roman" w:hAnsi="Arial" w:cs="Arial"/>
          <w:i/>
          <w:iCs/>
          <w:sz w:val="22"/>
          <w:szCs w:val="22"/>
        </w:rPr>
      </w:pPr>
      <w:r>
        <w:rPr>
          <w:rFonts w:ascii="Arial" w:eastAsia="Times New Roman" w:hAnsi="Arial" w:cs="Arial"/>
          <w:i/>
          <w:iCs/>
          <w:sz w:val="22"/>
          <w:szCs w:val="22"/>
        </w:rPr>
        <w:t xml:space="preserve">Cellular </w:t>
      </w:r>
      <w:del w:id="737" w:author="Microsoft Office User" w:date="2021-05-11T14:17:00Z">
        <w:r w:rsidDel="00865FD6">
          <w:rPr>
            <w:rFonts w:ascii="Arial" w:eastAsia="Times New Roman" w:hAnsi="Arial" w:cs="Arial"/>
            <w:i/>
            <w:iCs/>
            <w:sz w:val="22"/>
            <w:szCs w:val="22"/>
          </w:rPr>
          <w:delText>specificity</w:delText>
        </w:r>
      </w:del>
      <w:ins w:id="738" w:author="Microsoft Office User" w:date="2021-05-11T14:17:00Z">
        <w:r w:rsidR="00865FD6">
          <w:rPr>
            <w:rFonts w:ascii="Arial" w:eastAsia="Times New Roman" w:hAnsi="Arial" w:cs="Arial"/>
            <w:i/>
            <w:iCs/>
            <w:sz w:val="22"/>
            <w:szCs w:val="22"/>
          </w:rPr>
          <w:t>mechanisms of gain control.</w:t>
        </w:r>
      </w:ins>
    </w:p>
    <w:p w14:paraId="24792130" w14:textId="1DFD43A4" w:rsidR="009152CD" w:rsidRDefault="009152CD" w:rsidP="009152CD">
      <w:pPr>
        <w:ind w:firstLine="720"/>
        <w:jc w:val="both"/>
        <w:rPr>
          <w:rFonts w:ascii="Arial" w:eastAsia="Times New Roman" w:hAnsi="Arial" w:cs="Arial"/>
          <w:sz w:val="22"/>
          <w:szCs w:val="22"/>
        </w:rPr>
      </w:pPr>
      <w:r>
        <w:rPr>
          <w:rFonts w:ascii="Arial" w:eastAsia="Times New Roman" w:hAnsi="Arial" w:cs="Arial"/>
          <w:sz w:val="22"/>
          <w:szCs w:val="22"/>
        </w:rPr>
        <w:t>Whereas this study demonstrates the necessity of auditory cortex for detection in varying-contrast noise, the neuronal mechanisms driving contrast gain adaptation at</w:t>
      </w:r>
      <w:ins w:id="739" w:author="Microsoft Office User" w:date="2021-05-11T14:09:00Z">
        <w:r w:rsidR="00E52637">
          <w:rPr>
            <w:rFonts w:ascii="Arial" w:eastAsia="Times New Roman" w:hAnsi="Arial" w:cs="Arial"/>
            <w:sz w:val="22"/>
            <w:szCs w:val="22"/>
          </w:rPr>
          <w:t xml:space="preserve"> a</w:t>
        </w:r>
      </w:ins>
      <w:r>
        <w:rPr>
          <w:rFonts w:ascii="Arial" w:eastAsia="Times New Roman" w:hAnsi="Arial" w:cs="Arial"/>
          <w:sz w:val="22"/>
          <w:szCs w:val="22"/>
        </w:rPr>
        <w:t xml:space="preserve"> cellular level</w:t>
      </w:r>
      <w:ins w:id="740" w:author="Microsoft Office User" w:date="2021-05-11T14:09:00Z">
        <w:r w:rsidR="00E52637">
          <w:rPr>
            <w:rFonts w:ascii="Arial" w:eastAsia="Times New Roman" w:hAnsi="Arial" w:cs="Arial"/>
            <w:sz w:val="22"/>
            <w:szCs w:val="22"/>
          </w:rPr>
          <w:t xml:space="preserve"> remain unclear</w:t>
        </w:r>
      </w:ins>
      <w:commentRangeStart w:id="741"/>
      <w:r w:rsidRPr="005B538C">
        <w:rPr>
          <w:rFonts w:ascii="Arial" w:eastAsia="Times New Roman" w:hAnsi="Arial" w:cs="Arial"/>
          <w:sz w:val="22"/>
          <w:szCs w:val="22"/>
        </w:rPr>
        <w:t xml:space="preserve">. </w:t>
      </w:r>
      <w:commentRangeEnd w:id="741"/>
      <w:r>
        <w:rPr>
          <w:rStyle w:val="CommentReference"/>
        </w:rPr>
        <w:commentReference w:id="741"/>
      </w:r>
      <w:r>
        <w:rPr>
          <w:rFonts w:ascii="Arial" w:eastAsia="Times New Roman" w:hAnsi="Arial" w:cs="Arial"/>
          <w:sz w:val="22"/>
          <w:szCs w:val="22"/>
        </w:rPr>
        <w:t>Additionally, while we observed theoretically optimal asymmetric adaptation to changes in contrast, the neural circuits driving these temporal asymmetries are unknown. In the current study, w</w:t>
      </w:r>
      <w:r w:rsidRPr="005B538C">
        <w:rPr>
          <w:rFonts w:ascii="Arial" w:eastAsia="Times New Roman" w:hAnsi="Arial" w:cs="Arial"/>
          <w:sz w:val="22"/>
          <w:szCs w:val="22"/>
        </w:rPr>
        <w:t>e have likely recorded from a</w:t>
      </w:r>
      <w:r>
        <w:rPr>
          <w:rFonts w:ascii="Arial" w:eastAsia="Times New Roman" w:hAnsi="Arial" w:cs="Arial"/>
          <w:sz w:val="22"/>
          <w:szCs w:val="22"/>
        </w:rPr>
        <w:t xml:space="preserve"> mixed</w:t>
      </w:r>
      <w:r w:rsidRPr="005B538C">
        <w:rPr>
          <w:rFonts w:ascii="Arial" w:eastAsia="Times New Roman" w:hAnsi="Arial" w:cs="Arial"/>
          <w:sz w:val="22"/>
          <w:szCs w:val="22"/>
        </w:rPr>
        <w:t xml:space="preserve"> population of excitatory and inhibitory neurons. Different inhibitory neuronal subtypes exhibit specific roles in adaptation</w:t>
      </w:r>
      <w:ins w:id="742" w:author="Microsoft Office User" w:date="2021-05-11T14:11:00Z">
        <w:r w:rsidR="00E52637">
          <w:rPr>
            <w:rFonts w:ascii="Arial" w:eastAsia="Times New Roman" w:hAnsi="Arial" w:cs="Arial"/>
            <w:sz w:val="22"/>
            <w:szCs w:val="22"/>
          </w:rPr>
          <w:fldChar w:fldCharType="begin" w:fldLock="1"/>
        </w:r>
      </w:ins>
      <w:r w:rsidR="00E52637">
        <w:rPr>
          <w:rFonts w:ascii="Arial" w:eastAsia="Times New Roman"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[71,72]","plainTextFormattedCitation":"[71,72]","previouslyFormattedCitation":"[71,72]"},"properties":{"noteIndex":0},"schema":"https://github.com/citation-style-language/schema/raw/master/csl-citation.json"}</w:instrText>
      </w:r>
      <w:r w:rsidR="00E52637">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[71,72]</w:t>
      </w:r>
      <w:ins w:id="743" w:author="Microsoft Office User" w:date="2021-05-11T14:11:00Z">
        <w:r w:rsidR="00E52637">
          <w:rPr>
            <w:rFonts w:ascii="Arial" w:eastAsia="Times New Roman" w:hAnsi="Arial" w:cs="Arial"/>
            <w:sz w:val="22"/>
            <w:szCs w:val="22"/>
          </w:rPr>
          <w:fldChar w:fldCharType="end"/>
        </w:r>
      </w:ins>
      <w:r>
        <w:rPr>
          <w:rFonts w:ascii="Arial" w:eastAsia="Times New Roman" w:hAnsi="Arial" w:cs="Arial"/>
          <w:sz w:val="22"/>
          <w:szCs w:val="22"/>
        </w:rPr>
        <w:t xml:space="preserve">. </w:t>
      </w:r>
      <w:ins w:id="744" w:author="Microsoft Office User" w:date="2021-05-11T14:14:00Z">
        <w:r w:rsidR="00E52637">
          <w:rPr>
            <w:rFonts w:ascii="Arial" w:eastAsia="Times New Roman" w:hAnsi="Arial" w:cs="Arial"/>
            <w:sz w:val="22"/>
            <w:szCs w:val="22"/>
          </w:rPr>
          <w:t>Although s</w:t>
        </w:r>
      </w:ins>
      <w:del w:id="745" w:author="Microsoft Office User" w:date="2021-05-11T14:14:00Z">
        <w:r w:rsidDel="00E52637">
          <w:rPr>
            <w:rFonts w:ascii="Arial" w:eastAsia="Times New Roman" w:hAnsi="Arial" w:cs="Arial"/>
            <w:sz w:val="22"/>
            <w:szCs w:val="22"/>
          </w:rPr>
          <w:delText>S</w:delText>
        </w:r>
      </w:del>
      <w:r w:rsidRPr="005B538C">
        <w:rPr>
          <w:rFonts w:ascii="Arial" w:eastAsia="Times New Roman" w:hAnsi="Arial" w:cs="Arial"/>
          <w:sz w:val="22"/>
          <w:szCs w:val="22"/>
        </w:rPr>
        <w:t xml:space="preserve">pecific inhibitory neuronal subtypes facilitate </w:t>
      </w:r>
      <w:r>
        <w:rPr>
          <w:rFonts w:ascii="Arial" w:eastAsia="Times New Roman" w:hAnsi="Arial" w:cs="Arial"/>
          <w:sz w:val="22"/>
          <w:szCs w:val="22"/>
        </w:rPr>
        <w:t>divisive</w:t>
      </w:r>
      <w:del w:id="746" w:author="Microsoft Office User" w:date="2021-05-11T14:14:00Z">
        <w:r w:rsidDel="00E52637">
          <w:rPr>
            <w:rFonts w:ascii="Arial" w:eastAsia="Times New Roman" w:hAnsi="Arial" w:cs="Arial"/>
            <w:sz w:val="22"/>
            <w:szCs w:val="22"/>
          </w:rPr>
          <w:delText xml:space="preserve"> (gain)</w:delText>
        </w:r>
      </w:del>
      <w:r>
        <w:rPr>
          <w:rFonts w:ascii="Arial" w:eastAsia="Times New Roman" w:hAnsi="Arial" w:cs="Arial"/>
          <w:sz w:val="22"/>
          <w:szCs w:val="22"/>
        </w:rPr>
        <w:t xml:space="preserve"> or subtractive control of excitatory responses</w:t>
      </w:r>
      <w:r w:rsidRPr="005B538C">
        <w:rPr>
          <w:rFonts w:ascii="Arial" w:eastAsia="Times New Roman" w:hAnsi="Arial" w:cs="Arial"/>
          <w:sz w:val="22"/>
          <w:szCs w:val="22"/>
        </w:rPr>
        <w:t xml:space="preserve"> in</w:t>
      </w:r>
      <w:r>
        <w:rPr>
          <w:rFonts w:ascii="Arial" w:eastAsia="Times New Roman" w:hAnsi="Arial" w:cs="Arial"/>
          <w:sz w:val="22"/>
          <w:szCs w:val="22"/>
        </w:rPr>
        <w:t xml:space="preserve"> visual</w:t>
      </w:r>
      <w:r>
        <w:rPr>
          <w:rFonts w:ascii="Arial" w:eastAsia="Times New Roman" w:hAnsi="Arial" w:cs="Arial"/>
          <w:sz w:val="22"/>
          <w:szCs w:val="22"/>
        </w:rPr>
        <w:fldChar w:fldCharType="begin" w:fldLock="1"/>
      </w:r>
      <w:r w:rsidR="00E52637">
        <w:rPr>
          <w:rFonts w:ascii="Arial" w:eastAsia="Times New Roman"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title":"Parvalbumin-Expressing Interneurons Linearly Transform Cortical Responses to Visual Stimuli","type":"article-journal","volume":"73"},"uris":["http://www.mendeley.com/documents/?uuid=433dec6e-0bee-3e84-a5b6-f06b0ae4a4f9"]},{"id":"ITEM-2","itemData":{"DOI":"10.1038/nature11347","ISSN":"00280836","PMID":"22878717","abstract":"Brain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[73,74]","plainTextFormattedCitation":"[73,74]","previouslyFormattedCitation":"[73,74]"},"properties":{"noteIndex":0},"schema":"https://github.com/citation-style-language/schema/raw/master/csl-citation.json"}</w:instrText>
      </w:r>
      <w:r>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[73,74]</w:t>
      </w:r>
      <w:r>
        <w:rPr>
          <w:rFonts w:ascii="Arial" w:eastAsia="Times New Roman" w:hAnsi="Arial" w:cs="Arial"/>
          <w:sz w:val="22"/>
          <w:szCs w:val="22"/>
        </w:rPr>
        <w:fldChar w:fldCharType="end"/>
      </w:r>
      <w:r>
        <w:rPr>
          <w:rFonts w:ascii="Arial" w:eastAsia="Times New Roman" w:hAnsi="Arial" w:cs="Arial"/>
          <w:sz w:val="22"/>
          <w:szCs w:val="22"/>
        </w:rPr>
        <w:t xml:space="preserve"> and</w:t>
      </w:r>
      <w:r w:rsidRPr="005B538C">
        <w:rPr>
          <w:rFonts w:ascii="Arial" w:eastAsia="Times New Roman" w:hAnsi="Arial" w:cs="Arial"/>
          <w:sz w:val="22"/>
          <w:szCs w:val="22"/>
        </w:rPr>
        <w:t xml:space="preserve"> auditory cortex</w:t>
      </w:r>
      <w:r>
        <w:rPr>
          <w:rFonts w:ascii="Arial" w:eastAsia="Times New Roman" w:hAnsi="Arial" w:cs="Arial"/>
          <w:sz w:val="22"/>
          <w:szCs w:val="22"/>
        </w:rPr>
        <w:fldChar w:fldCharType="begin" w:fldLock="1"/>
      </w:r>
      <w:r w:rsidR="00865FD6">
        <w:rPr>
          <w:rFonts w:ascii="Arial" w:eastAsia="Times New Roman"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[75,76]","plainTextFormattedCitation":"[75,76]","previouslyFormattedCitation":"[75,76]"},"properties":{"noteIndex":0},"schema":"https://github.com/citation-style-language/schema/raw/master/csl-citation.json"}</w:instrText>
      </w:r>
      <w:r>
        <w:rPr>
          <w:rFonts w:ascii="Arial" w:eastAsia="Times New Roman" w:hAnsi="Arial" w:cs="Arial"/>
          <w:sz w:val="22"/>
          <w:szCs w:val="22"/>
        </w:rPr>
        <w:fldChar w:fldCharType="separate"/>
      </w:r>
      <w:r w:rsidR="00E52637" w:rsidRPr="00E52637">
        <w:rPr>
          <w:rFonts w:ascii="Arial" w:eastAsia="Times New Roman" w:hAnsi="Arial" w:cs="Arial"/>
          <w:noProof/>
          <w:sz w:val="22"/>
          <w:szCs w:val="22"/>
        </w:rPr>
        <w:t>[75,76]</w:t>
      </w:r>
      <w:r>
        <w:rPr>
          <w:rFonts w:ascii="Arial" w:eastAsia="Times New Roman" w:hAnsi="Arial" w:cs="Arial"/>
          <w:sz w:val="22"/>
          <w:szCs w:val="22"/>
        </w:rPr>
        <w:fldChar w:fldCharType="end"/>
      </w:r>
      <w:ins w:id="747" w:author="Microsoft Office User" w:date="2021-05-11T14:16:00Z">
        <w:r w:rsidR="00865FD6">
          <w:rPr>
            <w:rFonts w:ascii="Arial" w:eastAsia="Times New Roman" w:hAnsi="Arial" w:cs="Arial"/>
            <w:sz w:val="22"/>
            <w:szCs w:val="22"/>
          </w:rPr>
          <w:t>, the role of these interneurons in contrast gain control has been inconclusive</w:t>
        </w:r>
        <w:r w:rsidR="00865FD6">
          <w:rPr>
            <w:rFonts w:ascii="Arial" w:eastAsia="Times New Roman" w:hAnsi="Arial" w:cs="Arial"/>
            <w:sz w:val="22"/>
            <w:szCs w:val="22"/>
          </w:rPr>
          <w:fldChar w:fldCharType="begin" w:fldLock="1"/>
        </w:r>
      </w:ins>
      <w:r w:rsidR="00D01A57">
        <w:rPr>
          <w:rFonts w:ascii="Arial" w:eastAsia="Times New Roman"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[18]","plainTextFormattedCitation":"[18]","previouslyFormattedCitation":"[18]"},"properties":{"noteIndex":0},"schema":"https://github.com/citation-style-language/schema/raw/master/csl-citation.json"}</w:instrText>
      </w:r>
      <w:r w:rsidR="00865FD6">
        <w:rPr>
          <w:rFonts w:ascii="Arial" w:eastAsia="Times New Roman" w:hAnsi="Arial" w:cs="Arial"/>
          <w:sz w:val="22"/>
          <w:szCs w:val="22"/>
        </w:rPr>
        <w:fldChar w:fldCharType="separate"/>
      </w:r>
      <w:r w:rsidR="00865FD6" w:rsidRPr="00865FD6">
        <w:rPr>
          <w:rFonts w:ascii="Arial" w:eastAsia="Times New Roman" w:hAnsi="Arial" w:cs="Arial"/>
          <w:noProof/>
          <w:sz w:val="22"/>
          <w:szCs w:val="22"/>
        </w:rPr>
        <w:t>[18]</w:t>
      </w:r>
      <w:ins w:id="748" w:author="Microsoft Office User" w:date="2021-05-11T14:16:00Z">
        <w:r w:rsidR="00865FD6">
          <w:rPr>
            <w:rFonts w:ascii="Arial" w:eastAsia="Times New Roman" w:hAnsi="Arial" w:cs="Arial"/>
            <w:sz w:val="22"/>
            <w:szCs w:val="22"/>
          </w:rPr>
          <w:fldChar w:fldCharType="end"/>
        </w:r>
        <w:r w:rsidR="00865FD6">
          <w:rPr>
            <w:rFonts w:ascii="Arial" w:eastAsia="Times New Roman" w:hAnsi="Arial" w:cs="Arial"/>
            <w:sz w:val="22"/>
            <w:szCs w:val="22"/>
          </w:rPr>
          <w:t>.</w:t>
        </w:r>
      </w:ins>
      <w:ins w:id="749" w:author="Microsoft Office User" w:date="2021-05-11T14:12:00Z">
        <w:r w:rsidR="00E52637">
          <w:rPr>
            <w:rFonts w:ascii="Arial" w:eastAsia="Times New Roman" w:hAnsi="Arial" w:cs="Arial"/>
            <w:sz w:val="22"/>
            <w:szCs w:val="22"/>
          </w:rPr>
          <w:t xml:space="preserve"> </w:t>
        </w:r>
      </w:ins>
      <w:ins w:id="750" w:author="Microsoft Office User" w:date="2021-05-11T14:18:00Z">
        <w:r w:rsidR="00865FD6">
          <w:rPr>
            <w:rFonts w:ascii="Arial" w:eastAsia="Times New Roman" w:hAnsi="Arial" w:cs="Arial"/>
            <w:sz w:val="22"/>
            <w:szCs w:val="22"/>
          </w:rPr>
          <w:t>By combining previously mentioned optogenetic methods with behavioral</w:t>
        </w:r>
      </w:ins>
      <w:ins w:id="751" w:author="Microsoft Office User" w:date="2021-05-11T14:19:00Z">
        <w:r w:rsidR="00865FD6">
          <w:rPr>
            <w:rFonts w:ascii="Arial" w:eastAsia="Times New Roman" w:hAnsi="Arial" w:cs="Arial"/>
            <w:sz w:val="22"/>
            <w:szCs w:val="22"/>
          </w:rPr>
          <w:t xml:space="preserve"> tasks, future studies may</w:t>
        </w:r>
      </w:ins>
      <w:del w:id="752" w:author="Microsoft Office User" w:date="2021-05-11T14:12:00Z">
        <w:r w:rsidDel="00E52637">
          <w:rPr>
            <w:rFonts w:ascii="Arial" w:eastAsia="Times New Roman" w:hAnsi="Arial" w:cs="Arial"/>
            <w:sz w:val="22"/>
            <w:szCs w:val="22"/>
          </w:rPr>
          <w:delText xml:space="preserve">, </w:delText>
        </w:r>
        <w:r w:rsidRPr="005B538C" w:rsidDel="00E52637">
          <w:rPr>
            <w:rFonts w:ascii="Arial" w:eastAsia="Times New Roman" w:hAnsi="Arial" w:cs="Arial"/>
            <w:sz w:val="22"/>
            <w:szCs w:val="22"/>
          </w:rPr>
          <w:delText>whereas other</w:delText>
        </w:r>
        <w:r w:rsidDel="00E52637">
          <w:rPr>
            <w:rFonts w:ascii="Arial" w:eastAsia="Times New Roman" w:hAnsi="Arial" w:cs="Arial"/>
            <w:sz w:val="22"/>
            <w:szCs w:val="22"/>
          </w:rPr>
          <w:delText>s</w:delText>
        </w:r>
        <w:r w:rsidRPr="005B538C" w:rsidDel="00E52637">
          <w:rPr>
            <w:rFonts w:ascii="Arial" w:eastAsia="Times New Roman" w:hAnsi="Arial" w:cs="Arial"/>
            <w:sz w:val="22"/>
            <w:szCs w:val="22"/>
          </w:rPr>
          <w:delText xml:space="preserve"> contribute to target detection and behavioral choice</w:delText>
        </w:r>
        <w:r w:rsidDel="00E52637">
          <w:rPr>
            <w:rFonts w:ascii="Arial" w:eastAsia="Times New Roman" w:hAnsi="Arial" w:cs="Arial"/>
            <w:sz w:val="22"/>
            <w:szCs w:val="22"/>
          </w:rPr>
          <w:delText>(</w:delText>
        </w:r>
        <w:r w:rsidRPr="00C72113" w:rsidDel="00E52637">
          <w:rPr>
            <w:rFonts w:ascii="Arial" w:eastAsia="Times New Roman" w:hAnsi="Arial" w:cs="Arial"/>
            <w:b/>
            <w:bCs/>
            <w:sz w:val="22"/>
            <w:szCs w:val="22"/>
          </w:rPr>
          <w:delText>CITE</w:delText>
        </w:r>
        <w:r w:rsidDel="00E52637">
          <w:rPr>
            <w:rFonts w:ascii="Arial" w:eastAsia="Times New Roman" w:hAnsi="Arial" w:cs="Arial"/>
            <w:sz w:val="22"/>
            <w:szCs w:val="22"/>
          </w:rPr>
          <w:delText>)</w:delText>
        </w:r>
        <w:r w:rsidRPr="005B538C" w:rsidDel="00E52637">
          <w:rPr>
            <w:rFonts w:ascii="Arial" w:eastAsia="Times New Roman" w:hAnsi="Arial" w:cs="Arial"/>
            <w:sz w:val="22"/>
            <w:szCs w:val="22"/>
          </w:rPr>
          <w:delText>.</w:delText>
        </w:r>
      </w:del>
      <w:del w:id="753" w:author="Microsoft Office User" w:date="2021-05-11T14:17:00Z">
        <w:r w:rsidRPr="005B538C" w:rsidDel="00865FD6">
          <w:rPr>
            <w:rFonts w:ascii="Arial" w:eastAsia="Times New Roman" w:hAnsi="Arial" w:cs="Arial"/>
            <w:sz w:val="22"/>
            <w:szCs w:val="22"/>
          </w:rPr>
          <w:delText xml:space="preserve"> </w:delText>
        </w:r>
      </w:del>
      <w:del w:id="754" w:author="Microsoft Office User" w:date="2021-05-11T14:19:00Z">
        <w:r w:rsidDel="00865FD6">
          <w:rPr>
            <w:rFonts w:ascii="Arial" w:eastAsia="Times New Roman" w:hAnsi="Arial" w:cs="Arial"/>
            <w:sz w:val="22"/>
            <w:szCs w:val="22"/>
          </w:rPr>
          <w:delText>Future studies, using optogenetic and behavioral approaches should</w:delText>
        </w:r>
      </w:del>
      <w:r>
        <w:rPr>
          <w:rFonts w:ascii="Arial" w:eastAsia="Times New Roman" w:hAnsi="Arial" w:cs="Arial"/>
          <w:sz w:val="22"/>
          <w:szCs w:val="22"/>
        </w:rPr>
        <w:t xml:space="preserve"> explore and test the specific role of inhibitory neurons in</w:t>
      </w:r>
      <w:del w:id="755" w:author="Microsoft Office User" w:date="2021-05-11T14:19:00Z">
        <w:r w:rsidDel="00865FD6">
          <w:rPr>
            <w:rFonts w:ascii="Arial" w:eastAsia="Times New Roman" w:hAnsi="Arial" w:cs="Arial"/>
            <w:sz w:val="22"/>
            <w:szCs w:val="22"/>
          </w:rPr>
          <w:delText xml:space="preserve"> </w:delText>
        </w:r>
      </w:del>
      <w:ins w:id="756" w:author="Microsoft Office User" w:date="2021-05-11T14:19:00Z">
        <w:r w:rsidR="00865FD6">
          <w:rPr>
            <w:rFonts w:ascii="Arial" w:eastAsia="Times New Roman" w:hAnsi="Arial" w:cs="Arial"/>
            <w:sz w:val="22"/>
            <w:szCs w:val="22"/>
          </w:rPr>
          <w:t xml:space="preserve"> driving changes in neuronal gain during behavior</w:t>
        </w:r>
      </w:ins>
      <w:del w:id="757" w:author="Microsoft Office User" w:date="2021-05-11T14:19:00Z">
        <w:r w:rsidDel="00865FD6">
          <w:rPr>
            <w:rFonts w:ascii="Arial" w:eastAsia="Times New Roman" w:hAnsi="Arial" w:cs="Arial"/>
            <w:sz w:val="22"/>
            <w:szCs w:val="22"/>
          </w:rPr>
          <w:delText>the driving behavior based on contrast gain control</w:delText>
        </w:r>
      </w:del>
      <w:r>
        <w:rPr>
          <w:rFonts w:ascii="Arial" w:eastAsia="Times New Roman" w:hAnsi="Arial" w:cs="Arial"/>
          <w:sz w:val="22"/>
          <w:szCs w:val="22"/>
        </w:rPr>
        <w:t>.</w:t>
      </w:r>
    </w:p>
    <w:p w14:paraId="55FAF924" w14:textId="77777777" w:rsidR="009152CD" w:rsidRDefault="009152CD" w:rsidP="009152CD">
      <w:pPr>
        <w:ind w:firstLine="720"/>
        <w:jc w:val="both"/>
        <w:rPr>
          <w:rFonts w:ascii="Arial" w:eastAsia="Times New Roman" w:hAnsi="Arial" w:cs="Arial"/>
          <w:sz w:val="22"/>
          <w:szCs w:val="22"/>
        </w:rPr>
      </w:pPr>
    </w:p>
    <w:p w14:paraId="1834B797" w14:textId="33F47A5C" w:rsidR="009152CD" w:rsidRPr="00DF725F" w:rsidRDefault="009152CD" w:rsidP="009152CD">
      <w:pPr>
        <w:jc w:val="both"/>
        <w:rPr>
          <w:rFonts w:ascii="Arial" w:eastAsia="Times New Roman" w:hAnsi="Arial" w:cs="Arial"/>
          <w:i/>
          <w:iCs/>
          <w:sz w:val="22"/>
          <w:szCs w:val="22"/>
        </w:rPr>
      </w:pPr>
      <w:r>
        <w:rPr>
          <w:rFonts w:ascii="Arial" w:eastAsia="Times New Roman" w:hAnsi="Arial" w:cs="Arial"/>
          <w:i/>
          <w:iCs/>
          <w:sz w:val="22"/>
          <w:szCs w:val="22"/>
        </w:rPr>
        <w:t xml:space="preserve">The missing link between </w:t>
      </w:r>
      <w:del w:id="758" w:author="Microsoft Office User" w:date="2021-05-11T14:24:00Z">
        <w:r w:rsidDel="008F3209">
          <w:rPr>
            <w:rFonts w:ascii="Arial" w:eastAsia="Times New Roman" w:hAnsi="Arial" w:cs="Arial"/>
            <w:i/>
            <w:iCs/>
            <w:sz w:val="22"/>
            <w:szCs w:val="22"/>
          </w:rPr>
          <w:delText xml:space="preserve">neuronal </w:delText>
        </w:r>
      </w:del>
      <w:r>
        <w:rPr>
          <w:rFonts w:ascii="Arial" w:eastAsia="Times New Roman" w:hAnsi="Arial" w:cs="Arial"/>
          <w:i/>
          <w:iCs/>
          <w:sz w:val="22"/>
          <w:szCs w:val="22"/>
        </w:rPr>
        <w:t>efficient coding and behavior.</w:t>
      </w:r>
    </w:p>
    <w:p w14:paraId="3973E9B5" w14:textId="55EDB8F4" w:rsidR="009152CD" w:rsidRDefault="009152CD" w:rsidP="009152CD">
      <w:pPr>
        <w:jc w:val="both"/>
        <w:rPr>
          <w:rFonts w:ascii="Arial" w:eastAsia="Times New Roman" w:hAnsi="Arial" w:cs="Arial"/>
          <w:sz w:val="22"/>
          <w:szCs w:val="22"/>
        </w:rPr>
      </w:pPr>
      <w:r>
        <w:rPr>
          <w:rFonts w:ascii="Arial" w:eastAsia="Times New Roman" w:hAnsi="Arial" w:cs="Arial"/>
          <w:sz w:val="22"/>
          <w:szCs w:val="22"/>
        </w:rPr>
        <w:tab/>
        <w:t xml:space="preserve">Combined, our results develop a framework and provide support for the role of efficient neuronal coding in behavior. The efficient coding hypothesis has emerged as one of the leading principles in computational neuroscience that has </w:t>
      </w:r>
      <w:del w:id="759" w:author="Microsoft Office User" w:date="2021-05-11T14:28:00Z">
        <w:r w:rsidDel="008F3209">
          <w:rPr>
            <w:rFonts w:ascii="Arial" w:eastAsia="Times New Roman" w:hAnsi="Arial" w:cs="Arial"/>
            <w:sz w:val="22"/>
            <w:szCs w:val="22"/>
          </w:rPr>
          <w:delText xml:space="preserve">allowed </w:delText>
        </w:r>
      </w:del>
      <w:ins w:id="760" w:author="Microsoft Office User" w:date="2021-05-11T14:28:00Z">
        <w:r w:rsidR="008F3209">
          <w:rPr>
            <w:rFonts w:ascii="Arial" w:eastAsia="Times New Roman" w:hAnsi="Arial" w:cs="Arial"/>
            <w:sz w:val="22"/>
            <w:szCs w:val="22"/>
          </w:rPr>
          <w:t xml:space="preserve">shaped our </w:t>
        </w:r>
      </w:ins>
      <w:r>
        <w:rPr>
          <w:rFonts w:ascii="Arial" w:eastAsia="Times New Roman" w:hAnsi="Arial" w:cs="Arial"/>
          <w:sz w:val="22"/>
          <w:szCs w:val="22"/>
        </w:rPr>
        <w:t>understanding</w:t>
      </w:r>
      <w:ins w:id="761" w:author="Microsoft Office User" w:date="2021-05-11T14:28:00Z">
        <w:r w:rsidR="008F3209">
          <w:rPr>
            <w:rFonts w:ascii="Arial" w:eastAsia="Times New Roman" w:hAnsi="Arial" w:cs="Arial"/>
            <w:sz w:val="22"/>
            <w:szCs w:val="22"/>
          </w:rPr>
          <w:t xml:space="preserve"> of</w:t>
        </w:r>
      </w:ins>
      <w:r>
        <w:rPr>
          <w:rFonts w:ascii="Arial" w:eastAsia="Times New Roman" w:hAnsi="Arial" w:cs="Arial"/>
          <w:sz w:val="22"/>
          <w:szCs w:val="22"/>
        </w:rPr>
        <w:t xml:space="preserve"> neuronal coding, architecture and </w:t>
      </w:r>
      <w:commentRangeStart w:id="762"/>
      <w:r>
        <w:rPr>
          <w:rFonts w:ascii="Arial" w:eastAsia="Times New Roman" w:hAnsi="Arial" w:cs="Arial"/>
          <w:sz w:val="22"/>
          <w:szCs w:val="22"/>
        </w:rPr>
        <w:t>evolution</w:t>
      </w:r>
      <w:ins w:id="763" w:author="Microsoft Office User" w:date="2021-05-11T14:40:00Z">
        <w:r w:rsidR="00D01A57">
          <w:rPr>
            <w:rFonts w:ascii="Arial" w:eastAsia="Times New Roman" w:hAnsi="Arial" w:cs="Arial"/>
            <w:sz w:val="22"/>
            <w:szCs w:val="22"/>
          </w:rPr>
          <w:fldChar w:fldCharType="begin" w:fldLock="1"/>
        </w:r>
      </w:ins>
      <w:r w:rsidR="000915B5">
        <w:rPr>
          <w:rFonts w:ascii="Arial" w:eastAsia="Times New Roman"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perception","type":"article-journal","volume":"61"},"uris":["http://www.mendeley.com/documents/?uuid=9f62267a-b885-3c30-80a5-f8d51544d517"]},{"id":"ITEM-2","itemData":{"DOI":"10.7551/mitpress/9780262518420.003.0013","abstract":"In W.A. Rosenblith, editor, Sensory Communication, pages 217–234. MIT Press, Cambridge, MA, 1961.","author":[{"dropping-particle":"","family":"Barlow","given":"H B","non-dropping-particle":"","parse-names":false,"suffix":""}],"container-title":"Sensory Communication","id":"ITEM-2","issued":{"date-parts":[["1961"]]},"page":"216-234","title":"Possible Principles Underlying the Transformations of Sensory Messages","type":"chapter"},"uris":["http://www.mendeley.com/documents/?uuid=747522f7-665f-37d1-b0db-6651453e0fe7"]},{"id":"ITEM-3","itemData":{"DOI":"10.1146/annurev.neuro.24.1.1193","ISSN":"0147006X","PMID":"11520932","abstract":"It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[29,77–80]","plainTextFormattedCitation":"[29,77–80]","previouslyFormattedCitation":"[29,77–80]"},"properties":{"noteIndex":0},"schema":"https://github.com/citation-style-language/schema/raw/master/csl-citation.json"}</w:instrText>
      </w:r>
      <w:r w:rsidR="00D01A57">
        <w:rPr>
          <w:rFonts w:ascii="Arial" w:eastAsia="Times New Roman" w:hAnsi="Arial" w:cs="Arial"/>
          <w:sz w:val="22"/>
          <w:szCs w:val="22"/>
        </w:rPr>
        <w:fldChar w:fldCharType="separate"/>
      </w:r>
      <w:r w:rsidR="000915B5" w:rsidRPr="000915B5">
        <w:rPr>
          <w:rFonts w:ascii="Arial" w:eastAsia="Times New Roman" w:hAnsi="Arial" w:cs="Arial"/>
          <w:noProof/>
          <w:sz w:val="22"/>
          <w:szCs w:val="22"/>
        </w:rPr>
        <w:t>[29,77–80]</w:t>
      </w:r>
      <w:ins w:id="764" w:author="Microsoft Office User" w:date="2021-05-11T14:40:00Z">
        <w:r w:rsidR="00D01A57">
          <w:rPr>
            <w:rFonts w:ascii="Arial" w:eastAsia="Times New Roman" w:hAnsi="Arial" w:cs="Arial"/>
            <w:sz w:val="22"/>
            <w:szCs w:val="22"/>
          </w:rPr>
          <w:fldChar w:fldCharType="end"/>
        </w:r>
      </w:ins>
      <w:r>
        <w:rPr>
          <w:rFonts w:ascii="Arial" w:eastAsia="Times New Roman" w:hAnsi="Arial" w:cs="Arial"/>
          <w:sz w:val="22"/>
          <w:szCs w:val="22"/>
        </w:rPr>
        <w:t xml:space="preserve">. </w:t>
      </w:r>
      <w:commentRangeEnd w:id="762"/>
      <w:r>
        <w:rPr>
          <w:rStyle w:val="CommentReference"/>
        </w:rPr>
        <w:commentReference w:id="762"/>
      </w:r>
      <w:r>
        <w:rPr>
          <w:rFonts w:ascii="Arial" w:eastAsia="Times New Roman" w:hAnsi="Arial" w:cs="Arial"/>
          <w:sz w:val="22"/>
          <w:szCs w:val="22"/>
        </w:rPr>
        <w:t xml:space="preserve">Extensive prior research found that human behavior follows principles of </w:t>
      </w:r>
      <w:commentRangeStart w:id="765"/>
      <w:r>
        <w:rPr>
          <w:rFonts w:ascii="Arial" w:eastAsia="Times New Roman" w:hAnsi="Arial" w:cs="Arial"/>
          <w:sz w:val="22"/>
          <w:szCs w:val="22"/>
        </w:rPr>
        <w:t>efficiency</w:t>
      </w:r>
      <w:commentRangeEnd w:id="765"/>
      <w:r>
        <w:rPr>
          <w:rStyle w:val="CommentReference"/>
        </w:rPr>
        <w:commentReference w:id="765"/>
      </w:r>
      <w:ins w:id="766" w:author="Microsoft Office User" w:date="2021-05-11T14:46:00Z">
        <w:r w:rsidR="000915B5">
          <w:rPr>
            <w:rFonts w:ascii="Arial" w:eastAsia="Times New Roman" w:hAnsi="Arial" w:cs="Arial"/>
            <w:sz w:val="22"/>
            <w:szCs w:val="22"/>
          </w:rPr>
          <w:fldChar w:fldCharType="begin" w:fldLock="1"/>
        </w:r>
      </w:ins>
      <w:r w:rsidR="000915B5">
        <w:rPr>
          <w:rFonts w:ascii="Arial" w:eastAsia="Times New Roman"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[23,24]","plainTextFormattedCitation":"[23,24]"},"properties":{"noteIndex":0},"schema":"https://github.com/citation-style-language/schema/raw/master/csl-citation.json"}</w:instrText>
      </w:r>
      <w:r w:rsidR="000915B5">
        <w:rPr>
          <w:rFonts w:ascii="Arial" w:eastAsia="Times New Roman" w:hAnsi="Arial" w:cs="Arial"/>
          <w:sz w:val="22"/>
          <w:szCs w:val="22"/>
        </w:rPr>
        <w:fldChar w:fldCharType="separate"/>
      </w:r>
      <w:r w:rsidR="000915B5" w:rsidRPr="000915B5">
        <w:rPr>
          <w:rFonts w:ascii="Arial" w:eastAsia="Times New Roman" w:hAnsi="Arial" w:cs="Arial"/>
          <w:noProof/>
          <w:sz w:val="22"/>
          <w:szCs w:val="22"/>
        </w:rPr>
        <w:t>[23,24]</w:t>
      </w:r>
      <w:ins w:id="767" w:author="Microsoft Office User" w:date="2021-05-11T14:46:00Z">
        <w:r w:rsidR="000915B5">
          <w:rPr>
            <w:rFonts w:ascii="Arial" w:eastAsia="Times New Roman" w:hAnsi="Arial" w:cs="Arial"/>
            <w:sz w:val="22"/>
            <w:szCs w:val="22"/>
          </w:rPr>
          <w:fldChar w:fldCharType="end"/>
        </w:r>
      </w:ins>
      <w:r>
        <w:rPr>
          <w:rFonts w:ascii="Arial" w:eastAsia="Times New Roman" w:hAnsi="Arial" w:cs="Arial"/>
          <w:sz w:val="22"/>
          <w:szCs w:val="22"/>
        </w:rPr>
        <w:t>. Our work now provides a framework for linking the principles of neuronal coding with behavioral performance. Because of the minimal number of assumptions of the normative model, that operates generally based on the statistics of the inputs and expected statistics of the</w:t>
      </w:r>
      <w:commentRangeStart w:id="768"/>
      <w:r>
        <w:rPr>
          <w:rFonts w:ascii="Arial" w:eastAsia="Times New Roman" w:hAnsi="Arial" w:cs="Arial"/>
          <w:sz w:val="22"/>
          <w:szCs w:val="22"/>
        </w:rPr>
        <w:t xml:space="preserve"> outputs</w:t>
      </w:r>
      <w:commentRangeEnd w:id="768"/>
      <w:r>
        <w:rPr>
          <w:rStyle w:val="CommentReference"/>
        </w:rPr>
        <w:commentReference w:id="768"/>
      </w:r>
      <w:r>
        <w:rPr>
          <w:rFonts w:ascii="Arial" w:eastAsia="Times New Roman" w:hAnsi="Arial" w:cs="Arial"/>
          <w:sz w:val="22"/>
          <w:szCs w:val="22"/>
        </w:rPr>
        <w:t>, we expect that the framework proposed here will be generalized across different sensory modalities and forms of neuronal computation and behavior in future studies of behavior in animal and human models.</w:t>
      </w:r>
    </w:p>
    <w:p w14:paraId="6CAFC2AB" w14:textId="43485A29" w:rsidR="00356448" w:rsidRPr="00356448" w:rsidDel="009152CD" w:rsidRDefault="00356448">
      <w:pPr>
        <w:jc w:val="both"/>
        <w:rPr>
          <w:ins w:id="769" w:author="Maria Neimark Geffen" w:date="2021-05-04T10:37:00Z"/>
          <w:del w:id="770" w:author="Microsoft Office User" w:date="2021-05-06T17:47:00Z"/>
          <w:rFonts w:ascii="Arial" w:eastAsia="Times New Roman" w:hAnsi="Arial" w:cs="Arial"/>
          <w:i/>
          <w:iCs/>
          <w:sz w:val="22"/>
          <w:szCs w:val="22"/>
          <w:rPrChange w:id="771" w:author="Maria Neimark Geffen" w:date="2021-05-04T10:39:00Z">
            <w:rPr>
              <w:ins w:id="772" w:author="Maria Neimark Geffen" w:date="2021-05-04T10:37:00Z"/>
              <w:del w:id="773" w:author="Microsoft Office User" w:date="2021-05-06T17:47:00Z"/>
              <w:rFonts w:ascii="Arial" w:eastAsia="Times New Roman" w:hAnsi="Arial" w:cs="Arial"/>
              <w:sz w:val="22"/>
              <w:szCs w:val="22"/>
            </w:rPr>
          </w:rPrChange>
        </w:rPr>
        <w:pPrChange w:id="774" w:author="Maria Neimark Geffen" w:date="2021-05-04T14:12:00Z">
          <w:pPr>
            <w:ind w:firstLine="720"/>
            <w:jc w:val="both"/>
          </w:pPr>
        </w:pPrChange>
      </w:pPr>
      <w:ins w:id="775" w:author="Maria Neimark Geffen" w:date="2021-05-04T10:39:00Z">
        <w:del w:id="776" w:author="Microsoft Office User" w:date="2021-05-06T17:47:00Z">
          <w:r w:rsidDel="009152CD">
            <w:rPr>
              <w:rFonts w:ascii="Arial" w:eastAsia="Times New Roman" w:hAnsi="Arial" w:cs="Arial"/>
              <w:i/>
              <w:iCs/>
              <w:sz w:val="22"/>
              <w:szCs w:val="22"/>
            </w:rPr>
            <w:delText xml:space="preserve">The missing link between </w:delText>
          </w:r>
        </w:del>
      </w:ins>
      <w:ins w:id="777" w:author="Maria Neimark Geffen" w:date="2021-05-04T10:40:00Z">
        <w:del w:id="778" w:author="Microsoft Office User" w:date="2021-05-06T17:47:00Z">
          <w:r w:rsidDel="009152CD">
            <w:rPr>
              <w:rFonts w:ascii="Arial" w:eastAsia="Times New Roman" w:hAnsi="Arial" w:cs="Arial"/>
              <w:i/>
              <w:iCs/>
              <w:sz w:val="22"/>
              <w:szCs w:val="22"/>
            </w:rPr>
            <w:delText xml:space="preserve">neuronal </w:delText>
          </w:r>
        </w:del>
      </w:ins>
      <w:ins w:id="779" w:author="Maria Neimark Geffen" w:date="2021-05-04T10:39:00Z">
        <w:del w:id="780" w:author="Microsoft Office User" w:date="2021-05-06T17:47:00Z">
          <w:r w:rsidDel="009152CD">
            <w:rPr>
              <w:rFonts w:ascii="Arial" w:eastAsia="Times New Roman" w:hAnsi="Arial" w:cs="Arial"/>
              <w:i/>
              <w:iCs/>
              <w:sz w:val="22"/>
              <w:szCs w:val="22"/>
            </w:rPr>
            <w:delText>efficient coding and behavior.</w:delText>
          </w:r>
        </w:del>
      </w:ins>
    </w:p>
    <w:p w14:paraId="7F8BF67B" w14:textId="088AFCC5" w:rsidR="009537D6" w:rsidDel="009152CD" w:rsidRDefault="0091773A" w:rsidP="009537D6">
      <w:pPr>
        <w:jc w:val="both"/>
        <w:rPr>
          <w:ins w:id="781" w:author="Maria Neimark Geffen" w:date="2021-05-04T14:42:00Z"/>
          <w:del w:id="782" w:author="Microsoft Office User" w:date="2021-05-06T17:47:00Z"/>
          <w:rFonts w:ascii="Arial" w:eastAsia="Times New Roman" w:hAnsi="Arial" w:cs="Arial"/>
          <w:sz w:val="22"/>
          <w:szCs w:val="22"/>
        </w:rPr>
      </w:pPr>
      <w:ins w:id="783" w:author="Maria Neimark Geffen" w:date="2021-05-04T14:42:00Z">
        <w:del w:id="784" w:author="Microsoft Office User" w:date="2021-05-06T17:47:00Z">
          <w:r w:rsidDel="009152CD">
            <w:rPr>
              <w:rFonts w:ascii="Arial" w:eastAsia="Times New Roman" w:hAnsi="Arial" w:cs="Arial"/>
              <w:sz w:val="22"/>
              <w:szCs w:val="22"/>
            </w:rPr>
            <w:tab/>
            <w:delText>Combined, our results develop a framework and provide support for the role of efficient neuronal codi</w:delText>
          </w:r>
        </w:del>
      </w:ins>
      <w:ins w:id="785" w:author="Maria Neimark Geffen" w:date="2021-05-04T14:43:00Z">
        <w:del w:id="786" w:author="Microsoft Office User" w:date="2021-05-06T17:47:00Z">
          <w:r w:rsidDel="009152CD">
            <w:rPr>
              <w:rFonts w:ascii="Arial" w:eastAsia="Times New Roman" w:hAnsi="Arial" w:cs="Arial"/>
              <w:sz w:val="22"/>
              <w:szCs w:val="22"/>
            </w:rPr>
            <w:delText xml:space="preserve">ng in behavior. The efficient coding hypothesis has emerged as one of the leading principles </w:delText>
          </w:r>
        </w:del>
      </w:ins>
      <w:ins w:id="787" w:author="Maria Neimark Geffen" w:date="2021-05-04T14:57:00Z">
        <w:del w:id="788" w:author="Microsoft Office User" w:date="2021-05-06T17:47:00Z">
          <w:r w:rsidR="00185250" w:rsidDel="009152CD">
            <w:rPr>
              <w:rFonts w:ascii="Arial" w:eastAsia="Times New Roman" w:hAnsi="Arial" w:cs="Arial"/>
              <w:sz w:val="22"/>
              <w:szCs w:val="22"/>
            </w:rPr>
            <w:delText>in</w:delText>
          </w:r>
        </w:del>
      </w:ins>
      <w:ins w:id="789" w:author="Maria Neimark Geffen" w:date="2021-05-04T14:43:00Z">
        <w:del w:id="790" w:author="Microsoft Office User" w:date="2021-05-06T17:47:00Z">
          <w:r w:rsidDel="009152CD">
            <w:rPr>
              <w:rFonts w:ascii="Arial" w:eastAsia="Times New Roman" w:hAnsi="Arial" w:cs="Arial"/>
              <w:sz w:val="22"/>
              <w:szCs w:val="22"/>
            </w:rPr>
            <w:delText xml:space="preserve"> computational neuroscience</w:delText>
          </w:r>
        </w:del>
      </w:ins>
      <w:ins w:id="791" w:author="Maria Neimark Geffen" w:date="2021-05-04T14:57:00Z">
        <w:del w:id="792" w:author="Microsoft Office User" w:date="2021-05-06T17:47:00Z">
          <w:r w:rsidR="00185250" w:rsidDel="009152CD">
            <w:rPr>
              <w:rFonts w:ascii="Arial" w:eastAsia="Times New Roman" w:hAnsi="Arial" w:cs="Arial"/>
              <w:sz w:val="22"/>
              <w:szCs w:val="22"/>
            </w:rPr>
            <w:delText xml:space="preserve"> that has allowed understanding neuronal </w:delText>
          </w:r>
        </w:del>
      </w:ins>
      <w:ins w:id="793" w:author="Maria Neimark Geffen" w:date="2021-05-04T14:58:00Z">
        <w:del w:id="794" w:author="Microsoft Office User" w:date="2021-05-06T17:47:00Z">
          <w:r w:rsidR="00185250" w:rsidDel="009152CD">
            <w:rPr>
              <w:rFonts w:ascii="Arial" w:eastAsia="Times New Roman" w:hAnsi="Arial" w:cs="Arial"/>
              <w:sz w:val="22"/>
              <w:szCs w:val="22"/>
            </w:rPr>
            <w:delText xml:space="preserve">coding, architecture and evolution. Extensive prior research found that human behavior follows principles of efficiency. </w:delText>
          </w:r>
        </w:del>
      </w:ins>
      <w:ins w:id="795" w:author="Maria Neimark Geffen" w:date="2021-05-04T15:00:00Z">
        <w:del w:id="796" w:author="Microsoft Office User" w:date="2021-05-06T17:47:00Z">
          <w:r w:rsidR="00D17F55" w:rsidDel="009152CD">
            <w:rPr>
              <w:rFonts w:ascii="Arial" w:eastAsia="Times New Roman" w:hAnsi="Arial" w:cs="Arial"/>
              <w:sz w:val="22"/>
              <w:szCs w:val="22"/>
            </w:rPr>
            <w:delText xml:space="preserve">Our work now provides a framework for linking the principles of neuronal coding with behavioral performance. </w:delText>
          </w:r>
        </w:del>
      </w:ins>
      <w:ins w:id="797" w:author="Maria Neimark Geffen" w:date="2021-05-04T14:59:00Z">
        <w:del w:id="798" w:author="Microsoft Office User" w:date="2021-05-06T17:47:00Z">
          <w:r w:rsidR="00185250" w:rsidDel="009152CD">
            <w:rPr>
              <w:rFonts w:ascii="Arial" w:eastAsia="Times New Roman" w:hAnsi="Arial" w:cs="Arial"/>
              <w:sz w:val="22"/>
              <w:szCs w:val="22"/>
            </w:rPr>
            <w:delText>Because of the minimal number of assumptions of the normative model, that operates generally based on the statistics of the inputs and expected statistics of the outputs, the framework proposed here can be generalized across different sensory modalities</w:delText>
          </w:r>
        </w:del>
      </w:ins>
      <w:ins w:id="799" w:author="Maria Neimark Geffen" w:date="2021-05-04T15:00:00Z">
        <w:del w:id="800" w:author="Microsoft Office User" w:date="2021-05-06T17:47:00Z">
          <w:r w:rsidR="00185250" w:rsidDel="009152CD">
            <w:rPr>
              <w:rFonts w:ascii="Arial" w:eastAsia="Times New Roman" w:hAnsi="Arial" w:cs="Arial"/>
              <w:sz w:val="22"/>
              <w:szCs w:val="22"/>
            </w:rPr>
            <w:delText xml:space="preserve"> and forms of neuronal computation and behavior.</w:delText>
          </w:r>
        </w:del>
      </w:ins>
    </w:p>
    <w:p w14:paraId="269D3966" w14:textId="570FC1BF" w:rsidR="0091773A" w:rsidDel="009152CD" w:rsidRDefault="0091773A" w:rsidP="009537D6">
      <w:pPr>
        <w:jc w:val="both"/>
        <w:rPr>
          <w:ins w:id="801" w:author="Maria Neimark Geffen" w:date="2021-05-04T10:37:00Z"/>
          <w:del w:id="802" w:author="Microsoft Office User" w:date="2021-05-06T17:47:00Z"/>
          <w:rFonts w:ascii="Arial" w:eastAsia="Times New Roman" w:hAnsi="Arial" w:cs="Arial"/>
          <w:sz w:val="22"/>
          <w:szCs w:val="22"/>
        </w:rPr>
      </w:pPr>
    </w:p>
    <w:p w14:paraId="22BDBA3B" w14:textId="365FE3E5" w:rsidR="009537D6" w:rsidRPr="009537D6" w:rsidDel="009152CD" w:rsidRDefault="009D3E37">
      <w:pPr>
        <w:jc w:val="both"/>
        <w:rPr>
          <w:del w:id="803" w:author="Microsoft Office User" w:date="2021-05-06T17:47:00Z"/>
          <w:rFonts w:ascii="Arial" w:eastAsia="Times New Roman" w:hAnsi="Arial" w:cs="Arial"/>
          <w:i/>
          <w:iCs/>
          <w:sz w:val="22"/>
          <w:szCs w:val="22"/>
          <w:rPrChange w:id="804" w:author="Maria Neimark Geffen" w:date="2021-05-04T10:37:00Z">
            <w:rPr>
              <w:del w:id="805" w:author="Microsoft Office User" w:date="2021-05-06T17:47:00Z"/>
              <w:rFonts w:ascii="Arial" w:eastAsia="Times New Roman" w:hAnsi="Arial" w:cs="Arial"/>
              <w:sz w:val="22"/>
              <w:szCs w:val="22"/>
            </w:rPr>
          </w:rPrChange>
        </w:rPr>
        <w:pPrChange w:id="806" w:author="Maria Neimark Geffen" w:date="2021-05-04T10:37:00Z">
          <w:pPr>
            <w:ind w:firstLine="720"/>
            <w:jc w:val="both"/>
          </w:pPr>
        </w:pPrChange>
      </w:pPr>
      <w:ins w:id="807" w:author="Maria Neimark Geffen" w:date="2021-05-04T15:33:00Z">
        <w:del w:id="808" w:author="Microsoft Office User" w:date="2021-05-06T17:47:00Z">
          <w:r w:rsidDel="009152CD">
            <w:rPr>
              <w:rFonts w:ascii="Arial" w:eastAsia="Times New Roman" w:hAnsi="Arial" w:cs="Arial"/>
              <w:i/>
              <w:iCs/>
              <w:sz w:val="22"/>
              <w:szCs w:val="22"/>
            </w:rPr>
            <w:delText>Adaptation in the auditory system</w:delText>
          </w:r>
          <w:r w:rsidR="00142B3A" w:rsidDel="009152CD">
            <w:rPr>
              <w:rFonts w:ascii="Arial" w:eastAsia="Times New Roman" w:hAnsi="Arial" w:cs="Arial"/>
              <w:i/>
              <w:iCs/>
              <w:sz w:val="22"/>
              <w:szCs w:val="22"/>
            </w:rPr>
            <w:delText>.</w:delText>
          </w:r>
        </w:del>
      </w:ins>
    </w:p>
    <w:p w14:paraId="725DCDAA" w14:textId="116B645F" w:rsidR="00E07A9C" w:rsidDel="009152CD" w:rsidRDefault="005B538C" w:rsidP="00FA3D69">
      <w:pPr>
        <w:ind w:firstLine="720"/>
        <w:jc w:val="both"/>
        <w:rPr>
          <w:ins w:id="809" w:author="Maria Neimark Geffen" w:date="2021-05-04T15:35:00Z"/>
          <w:del w:id="810" w:author="Microsoft Office User" w:date="2021-05-06T17:47:00Z"/>
          <w:rFonts w:ascii="Arial" w:eastAsia="Times New Roman" w:hAnsi="Arial" w:cs="Arial"/>
          <w:sz w:val="22"/>
          <w:szCs w:val="22"/>
        </w:rPr>
      </w:pPr>
      <w:commentRangeStart w:id="811"/>
      <w:del w:id="812" w:author="Microsoft Office User" w:date="2021-05-06T17:47:00Z">
        <w:r w:rsidRPr="005B538C" w:rsidDel="009152CD">
          <w:rPr>
            <w:rFonts w:ascii="Arial" w:eastAsia="Times New Roman" w:hAnsi="Arial" w:cs="Arial"/>
            <w:sz w:val="22"/>
            <w:szCs w:val="22"/>
          </w:rPr>
          <w:delText xml:space="preserve">Neurons throughout the auditory </w:delText>
        </w:r>
        <w:commentRangeEnd w:id="811"/>
        <w:r w:rsidRPr="005B538C" w:rsidDel="009152CD">
          <w:rPr>
            <w:rFonts w:ascii="Arial" w:eastAsia="Times New Roman" w:hAnsi="Arial" w:cs="Arial"/>
            <w:sz w:val="22"/>
            <w:szCs w:val="22"/>
          </w:rPr>
          <w:commentReference w:id="811"/>
        </w:r>
        <w:r w:rsidRPr="005B538C" w:rsidDel="009152CD">
          <w:rPr>
            <w:rFonts w:ascii="Arial" w:eastAsia="Times New Roman" w:hAnsi="Arial" w:cs="Arial"/>
            <w:sz w:val="22"/>
            <w:szCs w:val="22"/>
          </w:rPr>
          <w:delText>system adapt to the statistics of the acoustic environment, including distribution of stimuli over time</w:delText>
        </w:r>
        <w:r w:rsidR="00D060D9" w:rsidDel="009152CD">
          <w:rPr>
            <w:rFonts w:ascii="Arial" w:eastAsia="Times New Roman" w:hAnsi="Arial" w:cs="Arial"/>
            <w:sz w:val="22"/>
            <w:szCs w:val="22"/>
          </w:rPr>
          <w:fldChar w:fldCharType="begin" w:fldLock="1"/>
        </w:r>
        <w:r w:rsidR="009152CD" w:rsidRPr="002C0B65" w:rsidDel="009152CD">
          <w:rPr>
            <w:rFonts w:ascii="Arial" w:eastAsia="Times New Roman" w:hAnsi="Arial" w:cs="Arial"/>
            <w:sz w:val="22"/>
            <w:szCs w:val="22"/>
          </w:rPr>
          <w:del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[30,31]","plainTextFormattedCitation":"[30,31]","previouslyFormattedCitation":"[29,30]"},"properties":{"noteIndex":0},"schema":"https://github.com/citation-style-language/schema/raw/master/csl-citation.json"}</w:delInstrText>
        </w:r>
        <w:r w:rsidR="00D060D9" w:rsidDel="009152CD">
          <w:rPr>
            <w:rFonts w:ascii="Arial" w:eastAsia="Times New Roman" w:hAnsi="Arial" w:cs="Arial"/>
            <w:sz w:val="22"/>
            <w:szCs w:val="22"/>
          </w:rPr>
          <w:fldChar w:fldCharType="separate"/>
        </w:r>
        <w:r w:rsidR="009152CD" w:rsidRPr="002C0B65" w:rsidDel="009152CD">
          <w:rPr>
            <w:rFonts w:ascii="Arial" w:eastAsia="Times New Roman" w:hAnsi="Arial" w:cs="Arial"/>
            <w:noProof/>
            <w:sz w:val="22"/>
            <w:szCs w:val="22"/>
          </w:rPr>
          <w:delText>[30,31]</w:delText>
        </w:r>
        <w:r w:rsidR="00D060D9" w:rsidDel="009152CD">
          <w:rPr>
            <w:rFonts w:ascii="Arial" w:eastAsia="Times New Roman" w:hAnsi="Arial" w:cs="Arial"/>
            <w:sz w:val="22"/>
            <w:szCs w:val="22"/>
          </w:rPr>
          <w:fldChar w:fldCharType="end"/>
        </w:r>
        <w:r w:rsidRPr="005B538C" w:rsidDel="009152CD">
          <w:rPr>
            <w:rFonts w:ascii="Arial" w:eastAsia="Times New Roman" w:hAnsi="Arial" w:cs="Arial"/>
            <w:sz w:val="22"/>
            <w:szCs w:val="22"/>
          </w:rPr>
          <w:delText xml:space="preserve"> and more complex sound patterns</w:delText>
        </w:r>
        <w:r w:rsidR="00D060D9"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[32]","plainTextFormattedCitation":"[32]","previouslyFormattedCitation":"[31]"},"properties":{"noteIndex":0},"schema":"https://github.com/citation-style-language/schema/raw/master/csl-citation.json"}</w:delInstrText>
        </w:r>
        <w:r w:rsidR="00D060D9"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[32]</w:delText>
        </w:r>
        <w:r w:rsidR="00D060D9" w:rsidDel="009152CD">
          <w:rPr>
            <w:rFonts w:ascii="Arial" w:eastAsia="Times New Roman" w:hAnsi="Arial" w:cs="Arial"/>
            <w:sz w:val="22"/>
            <w:szCs w:val="22"/>
          </w:rPr>
          <w:fldChar w:fldCharType="end"/>
        </w:r>
        <w:r w:rsidRPr="005B538C" w:rsidDel="009152CD">
          <w:rPr>
            <w:rFonts w:ascii="Arial" w:eastAsia="Times New Roman" w:hAnsi="Arial" w:cs="Arial"/>
            <w:sz w:val="22"/>
            <w:szCs w:val="22"/>
          </w:rPr>
          <w:delText>. In this study, we focused on contrast gain control as a fundamental statistical adaptation that relates to efficient coding</w:delText>
        </w:r>
        <w:r w:rsidR="00225349" w:rsidDel="009152CD">
          <w:rPr>
            <w:rFonts w:ascii="Arial" w:eastAsia="Times New Roman" w:hAnsi="Arial" w:cs="Arial"/>
            <w:sz w:val="22"/>
            <w:szCs w:val="22"/>
          </w:rPr>
          <w:delText>.</w:delText>
        </w:r>
        <w:r w:rsidRPr="005B538C" w:rsidDel="009152CD">
          <w:rPr>
            <w:rFonts w:ascii="Arial" w:eastAsia="Times New Roman" w:hAnsi="Arial" w:cs="Arial"/>
            <w:sz w:val="22"/>
            <w:szCs w:val="22"/>
          </w:rPr>
          <w:delText xml:space="preserve"> </w:delText>
        </w:r>
        <w:commentRangeStart w:id="813"/>
        <w:r w:rsidR="006626B3" w:rsidRPr="005B538C" w:rsidDel="009152CD">
          <w:rPr>
            <w:rFonts w:ascii="Arial" w:eastAsia="Times New Roman" w:hAnsi="Arial" w:cs="Arial"/>
            <w:sz w:val="22"/>
            <w:szCs w:val="22"/>
          </w:rPr>
          <w:delText xml:space="preserve">Contrast </w:delText>
        </w:r>
        <w:r w:rsidR="006626B3" w:rsidDel="009152CD">
          <w:rPr>
            <w:rFonts w:ascii="Arial" w:eastAsia="Times New Roman" w:hAnsi="Arial" w:cs="Arial"/>
            <w:sz w:val="22"/>
            <w:szCs w:val="22"/>
          </w:rPr>
          <w:delText>gain control</w:delText>
        </w:r>
        <w:r w:rsidR="006626B3" w:rsidRPr="005B538C" w:rsidDel="009152CD">
          <w:rPr>
            <w:rFonts w:ascii="Arial" w:eastAsia="Times New Roman" w:hAnsi="Arial" w:cs="Arial"/>
            <w:sz w:val="22"/>
            <w:szCs w:val="22"/>
          </w:rPr>
          <w:delText xml:space="preserve"> </w:delText>
        </w:r>
        <w:commentRangeEnd w:id="813"/>
        <w:r w:rsidR="006626B3" w:rsidRPr="005B538C" w:rsidDel="009152CD">
          <w:rPr>
            <w:rFonts w:ascii="Arial" w:eastAsia="Times New Roman" w:hAnsi="Arial" w:cs="Arial"/>
            <w:sz w:val="22"/>
            <w:szCs w:val="22"/>
          </w:rPr>
          <w:commentReference w:id="813"/>
        </w:r>
        <w:r w:rsidR="006626B3" w:rsidDel="009152CD">
          <w:rPr>
            <w:rFonts w:ascii="Arial" w:eastAsia="Times New Roman" w:hAnsi="Arial" w:cs="Arial"/>
            <w:sz w:val="22"/>
            <w:szCs w:val="22"/>
          </w:rPr>
          <w:delText>is present at</w:delText>
        </w:r>
        <w:r w:rsidR="006626B3" w:rsidRPr="005B538C" w:rsidDel="009152CD">
          <w:rPr>
            <w:rFonts w:ascii="Arial" w:eastAsia="Times New Roman" w:hAnsi="Arial" w:cs="Arial"/>
            <w:sz w:val="22"/>
            <w:szCs w:val="22"/>
          </w:rPr>
          <w:delText xml:space="preserve"> multiple stages in the auditory system, </w:delText>
        </w:r>
        <w:r w:rsidR="006626B3" w:rsidDel="009152CD">
          <w:rPr>
            <w:rFonts w:ascii="Arial" w:eastAsia="Times New Roman" w:hAnsi="Arial" w:cs="Arial"/>
            <w:sz w:val="22"/>
            <w:szCs w:val="22"/>
          </w:rPr>
          <w:delText>increasing in magnitude from the auditory nerve</w:delText>
        </w:r>
        <w:r w:rsidR="00225349" w:rsidDel="009152CD">
          <w:rPr>
            <w:rFonts w:ascii="Arial" w:eastAsia="Times New Roman" w:hAnsi="Arial" w:cs="Arial"/>
            <w:sz w:val="22"/>
            <w:szCs w:val="22"/>
          </w:rPr>
          <w:delText xml:space="preserve"> to</w:delText>
        </w:r>
        <w:r w:rsidR="006626B3" w:rsidDel="009152CD">
          <w:rPr>
            <w:rFonts w:ascii="Arial" w:eastAsia="Times New Roman" w:hAnsi="Arial" w:cs="Arial"/>
            <w:sz w:val="22"/>
            <w:szCs w:val="22"/>
          </w:rPr>
          <w:delText xml:space="preserve"> inferior colliculus, auditory thalamus and auditory cortex</w:delText>
        </w:r>
        <w:r w:rsidR="006626B3"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Pathway","type":"article-journal","volume":"11"},"uris":["http://www.mendeley.com/documents/?uuid=2a7d688c-b8a1-486b-9a1b-910622addcb3"]},{"id":"ITEM-2","itemData":{"DOI":"10.1038/s41467-019-14163-5","ISSN":"20411723","PMID":"31949136","abstract":"Neural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[24,29]","plainTextFormattedCitation":"[24,29]","previouslyFormattedCitation":"[24,28]"},"properties":{"noteIndex":0},"schema":"https://github.com/citation-style-language/schema/raw/master/csl-citation.json"}</w:delInstrText>
        </w:r>
        <w:r w:rsidR="006626B3"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[24,29]</w:delText>
        </w:r>
        <w:r w:rsidR="006626B3" w:rsidDel="009152CD">
          <w:rPr>
            <w:rFonts w:ascii="Arial" w:eastAsia="Times New Roman" w:hAnsi="Arial" w:cs="Arial"/>
            <w:sz w:val="22"/>
            <w:szCs w:val="22"/>
          </w:rPr>
          <w:fldChar w:fldCharType="end"/>
        </w:r>
        <w:r w:rsidR="006626B3" w:rsidDel="009152CD">
          <w:rPr>
            <w:rFonts w:ascii="Arial" w:eastAsia="Times New Roman" w:hAnsi="Arial" w:cs="Arial"/>
            <w:sz w:val="22"/>
            <w:szCs w:val="22"/>
          </w:rPr>
          <w:delText xml:space="preserve"> with slower adaptation speeds in auditory cortex</w:delText>
        </w:r>
        <w:r w:rsidR="006626B3" w:rsidDel="009152CD">
          <w:rPr>
            <w:rFonts w:ascii="Arial" w:eastAsia="Times New Roman" w:hAnsi="Arial" w:cs="Arial"/>
            <w:sz w:val="22"/>
            <w:szCs w:val="22"/>
          </w:rPr>
          <w:fldChar w:fldCharType="begin" w:fldLock="1"/>
        </w:r>
        <w:r w:rsidR="007B350C" w:rsidDel="009152CD">
          <w:rPr>
            <w:rFonts w:ascii="Arial" w:eastAsia="Times New Roman" w:hAnsi="Arial" w:cs="Arial"/>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[24]","plainTextFormattedCitation":"[24]","previouslyFormattedCitation":"[24]"},"properties":{"noteIndex":0},"schema":"https://github.com/citation-style-language/schema/raw/master/csl-citation.json"}</w:delInstrText>
        </w:r>
        <w:r w:rsidR="006626B3" w:rsidDel="009152CD">
          <w:rPr>
            <w:rFonts w:ascii="Arial" w:eastAsia="Times New Roman" w:hAnsi="Arial" w:cs="Arial"/>
            <w:sz w:val="22"/>
            <w:szCs w:val="22"/>
          </w:rPr>
          <w:fldChar w:fldCharType="separate"/>
        </w:r>
        <w:r w:rsidR="007B350C" w:rsidRPr="007B350C" w:rsidDel="009152CD">
          <w:rPr>
            <w:rFonts w:ascii="Arial" w:eastAsia="Times New Roman" w:hAnsi="Arial" w:cs="Arial"/>
            <w:noProof/>
            <w:sz w:val="22"/>
            <w:szCs w:val="22"/>
          </w:rPr>
          <w:delText>[24]</w:delText>
        </w:r>
        <w:r w:rsidR="006626B3" w:rsidDel="009152CD">
          <w:rPr>
            <w:rFonts w:ascii="Arial" w:eastAsia="Times New Roman" w:hAnsi="Arial" w:cs="Arial"/>
            <w:sz w:val="22"/>
            <w:szCs w:val="22"/>
          </w:rPr>
          <w:fldChar w:fldCharType="end"/>
        </w:r>
        <w:r w:rsidR="006626B3" w:rsidRPr="005B538C" w:rsidDel="009152CD">
          <w:rPr>
            <w:rFonts w:ascii="Arial" w:eastAsia="Times New Roman" w:hAnsi="Arial" w:cs="Arial"/>
            <w:sz w:val="22"/>
            <w:szCs w:val="22"/>
          </w:rPr>
          <w:delText xml:space="preserve">. </w:delText>
        </w:r>
      </w:del>
      <w:ins w:id="814" w:author="Maria Neimark Geffen" w:date="2021-05-04T15:02:00Z">
        <w:del w:id="815" w:author="Microsoft Office User" w:date="2021-05-06T17:47:00Z">
          <w:r w:rsidR="00E07A9C" w:rsidDel="009152CD">
            <w:rPr>
              <w:rFonts w:ascii="Arial" w:eastAsia="Times New Roman" w:hAnsi="Arial" w:cs="Arial"/>
              <w:sz w:val="22"/>
              <w:szCs w:val="22"/>
            </w:rPr>
            <w:delText>Here, w</w:delText>
          </w:r>
        </w:del>
      </w:ins>
      <w:ins w:id="816" w:author="Maria Neimark Geffen" w:date="2021-05-04T15:01:00Z">
        <w:del w:id="817" w:author="Microsoft Office User" w:date="2021-05-06T17:47:00Z">
          <w:r w:rsidR="00E07A9C" w:rsidDel="009152CD">
            <w:rPr>
              <w:rFonts w:ascii="Arial" w:eastAsia="Times New Roman" w:hAnsi="Arial" w:cs="Arial"/>
              <w:sz w:val="22"/>
              <w:szCs w:val="22"/>
            </w:rPr>
            <w:delText xml:space="preserve">e selected a task that required the auditory cortex (Figure X), and the resulting psychometric measurements were consistent with neuronal responses in the cortex. </w:delText>
          </w:r>
        </w:del>
      </w:ins>
      <w:ins w:id="818" w:author="Maria Neimark Geffen" w:date="2021-05-04T15:35:00Z">
        <w:del w:id="819" w:author="Microsoft Office User" w:date="2021-05-06T17:47:00Z">
          <w:r w:rsidR="00FA3D69" w:rsidDel="009152CD">
            <w:rPr>
              <w:rFonts w:ascii="Arial" w:eastAsia="Times New Roman" w:hAnsi="Arial" w:cs="Arial"/>
              <w:sz w:val="22"/>
              <w:szCs w:val="22"/>
            </w:rPr>
            <w:delText>Our work provides for a blueprint for future studies testing the role of specific forms of adaptation to stimulus statistics in perception. It</w:delText>
          </w:r>
        </w:del>
      </w:ins>
      <w:ins w:id="820" w:author="Maria Neimark Geffen" w:date="2021-05-04T15:01:00Z">
        <w:del w:id="821" w:author="Microsoft Office User" w:date="2021-05-06T17:47:00Z">
          <w:r w:rsidR="00E07A9C" w:rsidDel="009152CD">
            <w:rPr>
              <w:rFonts w:ascii="Arial" w:eastAsia="Times New Roman" w:hAnsi="Arial" w:cs="Arial"/>
              <w:sz w:val="22"/>
              <w:szCs w:val="22"/>
            </w:rPr>
            <w:delText xml:space="preserve"> is plausible that </w:delText>
          </w:r>
        </w:del>
      </w:ins>
      <w:ins w:id="822" w:author="Maria Neimark Geffen" w:date="2021-05-04T15:02:00Z">
        <w:del w:id="823" w:author="Microsoft Office User" w:date="2021-05-06T17:47:00Z">
          <w:r w:rsidR="00E07A9C" w:rsidDel="009152CD">
            <w:rPr>
              <w:rFonts w:ascii="Arial" w:eastAsia="Times New Roman" w:hAnsi="Arial" w:cs="Arial"/>
              <w:sz w:val="22"/>
              <w:szCs w:val="22"/>
            </w:rPr>
            <w:delText xml:space="preserve">performance in </w:delText>
          </w:r>
        </w:del>
      </w:ins>
      <w:ins w:id="824" w:author="Maria Neimark Geffen" w:date="2021-05-04T15:35:00Z">
        <w:del w:id="825" w:author="Microsoft Office User" w:date="2021-05-06T17:47:00Z">
          <w:r w:rsidR="00FB7F9F" w:rsidDel="009152CD">
            <w:rPr>
              <w:rFonts w:ascii="Arial" w:eastAsia="Times New Roman" w:hAnsi="Arial" w:cs="Arial"/>
              <w:sz w:val="22"/>
              <w:szCs w:val="22"/>
            </w:rPr>
            <w:delText>tasks that rely on simpler statistics</w:delText>
          </w:r>
        </w:del>
      </w:ins>
      <w:ins w:id="826" w:author="Maria Neimark Geffen" w:date="2021-05-04T15:02:00Z">
        <w:del w:id="827" w:author="Microsoft Office User" w:date="2021-05-06T17:47:00Z">
          <w:r w:rsidR="00E07A9C" w:rsidDel="009152CD">
            <w:rPr>
              <w:rFonts w:ascii="Arial" w:eastAsia="Times New Roman" w:hAnsi="Arial" w:cs="Arial"/>
              <w:sz w:val="22"/>
              <w:szCs w:val="22"/>
            </w:rPr>
            <w:delText xml:space="preserve"> would rely on </w:delText>
          </w:r>
          <w:r w:rsidR="00A901FE" w:rsidDel="009152CD">
            <w:rPr>
              <w:rFonts w:ascii="Arial" w:eastAsia="Times New Roman" w:hAnsi="Arial" w:cs="Arial"/>
              <w:sz w:val="22"/>
              <w:szCs w:val="22"/>
            </w:rPr>
            <w:delText xml:space="preserve">adaptation in </w:delText>
          </w:r>
          <w:r w:rsidR="00E07A9C" w:rsidDel="009152CD">
            <w:rPr>
              <w:rFonts w:ascii="Arial" w:eastAsia="Times New Roman" w:hAnsi="Arial" w:cs="Arial"/>
              <w:sz w:val="22"/>
              <w:szCs w:val="22"/>
            </w:rPr>
            <w:delText>sub-cortical areas</w:delText>
          </w:r>
        </w:del>
      </w:ins>
      <w:ins w:id="828" w:author="Maria Neimark Geffen" w:date="2021-05-04T15:03:00Z">
        <w:del w:id="829" w:author="Microsoft Office User" w:date="2021-05-06T17:47:00Z">
          <w:r w:rsidR="00A901FE" w:rsidDel="009152CD">
            <w:rPr>
              <w:rFonts w:ascii="Arial" w:eastAsia="Times New Roman" w:hAnsi="Arial" w:cs="Arial"/>
              <w:sz w:val="22"/>
              <w:szCs w:val="22"/>
            </w:rPr>
            <w:delText>.</w:delText>
          </w:r>
        </w:del>
      </w:ins>
      <w:ins w:id="830" w:author="Maria Neimark Geffen" w:date="2021-05-04T15:02:00Z">
        <w:del w:id="831" w:author="Microsoft Office User" w:date="2021-05-06T17:47:00Z">
          <w:r w:rsidR="00E07A9C" w:rsidDel="009152CD">
            <w:rPr>
              <w:rFonts w:ascii="Arial" w:eastAsia="Times New Roman" w:hAnsi="Arial" w:cs="Arial"/>
              <w:sz w:val="22"/>
              <w:szCs w:val="22"/>
            </w:rPr>
            <w:delText xml:space="preserve"> </w:delText>
          </w:r>
        </w:del>
      </w:ins>
    </w:p>
    <w:p w14:paraId="0443FCE4" w14:textId="5FF65DC3" w:rsidR="00FB7F9F" w:rsidDel="009152CD" w:rsidRDefault="00FB7F9F">
      <w:pPr>
        <w:ind w:firstLine="720"/>
        <w:jc w:val="both"/>
        <w:rPr>
          <w:ins w:id="832" w:author="Maria Neimark Geffen" w:date="2021-05-04T15:33:00Z"/>
          <w:del w:id="833" w:author="Microsoft Office User" w:date="2021-05-06T17:47:00Z"/>
          <w:rFonts w:ascii="Arial" w:eastAsia="Times New Roman" w:hAnsi="Arial" w:cs="Arial"/>
          <w:sz w:val="22"/>
          <w:szCs w:val="22"/>
        </w:rPr>
        <w:pPrChange w:id="834" w:author="Maria Neimark Geffen" w:date="2021-05-04T15:35:00Z">
          <w:pPr>
            <w:jc w:val="both"/>
          </w:pPr>
        </w:pPrChange>
      </w:pPr>
    </w:p>
    <w:p w14:paraId="6091457D" w14:textId="6F2CFD4A" w:rsidR="009D3E37" w:rsidRPr="009D3E37" w:rsidDel="009152CD" w:rsidRDefault="009D3E37">
      <w:pPr>
        <w:jc w:val="both"/>
        <w:rPr>
          <w:ins w:id="835" w:author="Maria Neimark Geffen" w:date="2021-05-04T15:00:00Z"/>
          <w:del w:id="836" w:author="Microsoft Office User" w:date="2021-05-06T17:47:00Z"/>
          <w:rFonts w:ascii="Arial" w:eastAsia="Times New Roman" w:hAnsi="Arial" w:cs="Arial"/>
          <w:i/>
          <w:iCs/>
          <w:sz w:val="22"/>
          <w:szCs w:val="22"/>
          <w:rPrChange w:id="837" w:author="Maria Neimark Geffen" w:date="2021-05-04T15:33:00Z">
            <w:rPr>
              <w:ins w:id="838" w:author="Maria Neimark Geffen" w:date="2021-05-04T15:00:00Z"/>
              <w:del w:id="839" w:author="Microsoft Office User" w:date="2021-05-06T17:47:00Z"/>
              <w:rFonts w:ascii="Arial" w:eastAsia="Times New Roman" w:hAnsi="Arial" w:cs="Arial"/>
              <w:sz w:val="22"/>
              <w:szCs w:val="22"/>
            </w:rPr>
          </w:rPrChange>
        </w:rPr>
        <w:pPrChange w:id="840" w:author="Maria Neimark Geffen" w:date="2021-05-04T15:33:00Z">
          <w:pPr>
            <w:ind w:firstLine="720"/>
            <w:jc w:val="both"/>
          </w:pPr>
        </w:pPrChange>
      </w:pPr>
      <w:ins w:id="841" w:author="Maria Neimark Geffen" w:date="2021-05-04T15:33:00Z">
        <w:del w:id="842" w:author="Microsoft Office User" w:date="2021-05-06T17:47:00Z">
          <w:r w:rsidRPr="009D3E37" w:rsidDel="009152CD">
            <w:rPr>
              <w:rFonts w:ascii="Arial" w:eastAsia="Times New Roman" w:hAnsi="Arial" w:cs="Arial"/>
              <w:i/>
              <w:iCs/>
              <w:sz w:val="22"/>
              <w:szCs w:val="22"/>
              <w:rPrChange w:id="843" w:author="Maria Neimark Geffen" w:date="2021-05-04T15:33:00Z">
                <w:rPr>
                  <w:rFonts w:ascii="Arial" w:eastAsia="Times New Roman" w:hAnsi="Arial" w:cs="Arial"/>
                  <w:sz w:val="22"/>
                  <w:szCs w:val="22"/>
                </w:rPr>
              </w:rPrChange>
            </w:rPr>
            <w:delText>The role of auditory cortex.</w:delText>
          </w:r>
        </w:del>
      </w:ins>
    </w:p>
    <w:p w14:paraId="43974C48" w14:textId="05A03231" w:rsidR="008133D7" w:rsidDel="009152CD" w:rsidRDefault="00C13489" w:rsidP="008133D7">
      <w:pPr>
        <w:ind w:firstLine="720"/>
        <w:jc w:val="both"/>
        <w:rPr>
          <w:del w:id="844" w:author="Microsoft Office User" w:date="2021-05-06T17:47:00Z"/>
          <w:moveTo w:id="845" w:author="Maria Neimark Geffen" w:date="2021-05-04T15:05:00Z"/>
          <w:rFonts w:ascii="Arial" w:eastAsia="Times New Roman" w:hAnsi="Arial" w:cs="Arial"/>
          <w:sz w:val="22"/>
          <w:szCs w:val="22"/>
        </w:rPr>
      </w:pPr>
      <w:ins w:id="846" w:author="Maria Neimark Geffen" w:date="2021-05-04T15:03:00Z">
        <w:del w:id="847" w:author="Microsoft Office User" w:date="2021-05-06T17:47:00Z">
          <w:r w:rsidDel="009152CD">
            <w:rPr>
              <w:rFonts w:ascii="Arial" w:eastAsia="Times New Roman" w:hAnsi="Arial" w:cs="Arial"/>
              <w:sz w:val="22"/>
              <w:szCs w:val="22"/>
            </w:rPr>
            <w:delText>The role of auditory cortex in auditory behavior has been subject of debate. A number of prior studies found that auditory cortex was not required for relatively simple behavioral tasks su</w:delText>
          </w:r>
        </w:del>
      </w:ins>
      <w:ins w:id="848" w:author="Maria Neimark Geffen" w:date="2021-05-04T15:04:00Z">
        <w:del w:id="849" w:author="Microsoft Office User" w:date="2021-05-06T17:47:00Z">
          <w:r w:rsidDel="009152CD">
            <w:rPr>
              <w:rFonts w:ascii="Arial" w:eastAsia="Times New Roman" w:hAnsi="Arial" w:cs="Arial"/>
              <w:sz w:val="22"/>
              <w:szCs w:val="22"/>
            </w:rPr>
            <w:delText>ch as frequency discrimination or detection (REF). Other studies were able to identify a more specific function for the auditory cortex in behavior</w:delText>
          </w:r>
        </w:del>
      </w:ins>
      <w:ins w:id="850" w:author="Maria Neimark Geffen" w:date="2021-05-04T15:05:00Z">
        <w:del w:id="851" w:author="Microsoft Office User" w:date="2021-05-06T17:47:00Z">
          <w:r w:rsidR="008133D7" w:rsidDel="009152CD">
            <w:rPr>
              <w:rFonts w:ascii="Arial" w:eastAsia="Times New Roman" w:hAnsi="Arial" w:cs="Arial"/>
              <w:sz w:val="22"/>
              <w:szCs w:val="22"/>
            </w:rPr>
            <w:delText xml:space="preserve">, </w:delText>
          </w:r>
        </w:del>
      </w:ins>
      <w:moveToRangeStart w:id="852" w:author="Maria Neimark Geffen" w:date="2021-05-04T15:05:00Z" w:name="move71033138"/>
      <w:moveTo w:id="853" w:author="Maria Neimark Geffen" w:date="2021-05-04T15:05:00Z">
        <w:del w:id="854" w:author="Microsoft Office User" w:date="2021-05-06T17:47:00Z">
          <w:r w:rsidR="008133D7" w:rsidDel="009152CD">
            <w:rPr>
              <w:rFonts w:ascii="Arial" w:eastAsia="Times New Roman" w:hAnsi="Arial" w:cs="Arial"/>
              <w:sz w:val="22"/>
              <w:szCs w:val="22"/>
            </w:rPr>
            <w:fldChar w:fldCharType="begin" w:fldLock="1"/>
          </w:r>
        </w:del>
      </w:moveTo>
      <w:del w:id="855" w:author="Microsoft Office User" w:date="2021-05-06T17:47:00Z">
        <w:r w:rsidR="009152CD" w:rsidDel="009152CD">
          <w:rPr>
            <w:rFonts w:ascii="Arial" w:eastAsia="Times New Roman" w:hAnsi="Arial" w:cs="Arial"/>
            <w:sz w:val="22"/>
            <w:szCs w:val="22"/>
          </w:rPr>
          <w:delInstrText>ADDIN CSL_CITATION {"citationItems":[{"id":"ITEM-1","itemData":{"abstract":"Talwar, Sanjiv K., Pawel G. Musial, and George L. Gerstein. Role of mammalian auditory cortex in the perception of elementary sound properties. J Neurophysiol 85: 2350-2358, 2001. Studies in several mammalian species have demonstrated that bilateral ablations of the auditory cortex have little effect on simple sound intensity and frequency 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…","author":[{"dropping-particle":"","family":"Talwar","given":"Sanjiv K","non-dropping-particle":"","parse-names":false,"suffix":""},{"dropping-particle":"","family":"Musial","given":"Pawel G","non-dropping-particle":"","parse-names":false,"suffix":""},{"dropping-particle":"","family":"Gerstein","given":"George L","non-dropping-particle":"","parse-names":false,"suffix":""}],"id":"ITEM-1","issued":{"date-parts":[["2001"]]},"title":"Role of Mammalian Auditory Cortex in the Perception of Elementary Sound Properties","type":"report"},"uris":["http://www.mendeley.com/documents/?uuid=7d32587d-cbd5-3373-b87c-0a71a7524af3"]},{"id":"ITEM-2","itemData":{"abstract":"When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Neuroscience","id":"ITEM-2","issued":{"date-parts":[["2010"]]},"title":"Auditory cortex mediates the perceptual effects of acoustic temporal expectation","type":"report"},"uris":["http://www.mendeley.com/documents/?uuid=5e9b0a51-6eb0-3355-85f7-b803a6e10143"]},{"id":"ITEM-3","itemData":{"DOI":"10.1016/j.neuron.2015.10.024","ISSN":"10974199","PMID":"26586181","abstract":"Animals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S.","non-dropping-particle":"","parse-names":false,"suffix":""}],"container-title":"Neuron","id":"ITEM-3","issue":"5","issued":{"date-parts":[["2015","12","2"]]},"page":"1027-1039","publisher":"Cell Press","title":"Flexible Sensory Representations in Auditory Cortex Driven by Behavioral Relevance","type":"article-journal","volume":"88"},"uris":["http://www.mendeley.com/documents/?uuid=c0270de2-321e-3791-a807-a4ea2ac9cbe6"]},{"id":"ITEM-4","itemData":{"DOI":"10.1371/journal.pone.0170264","ISSN":"19326203","PMID":"28099489","abstract":"The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ONE","id":"ITEM-4","issue":"1","issued":{"date-parts":[["2017","1","1"]]},"publisher":"Public Library of Science","title":"Acute inactivation of primary auditory cortex causes a sound localisation deficit in ferrets","type":"article-journal","volume":"12"},"uris":["http://www.mendeley.com/documents/?uuid=2ee1626a-f86e-371d-a6e9-437efb58f95e"]},{"id":"ITEM-5","itemData":{"DOI":"10.1016/j.neuron.2019.09.043","abstract":"Highlights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-5","issued":{"date-parts":[["2019"]]},"page":"1168-1179.e5","title":"Targeted Cortical Manipulation of Auditory Perception In Brief","type":"article-journal","volume":"104"},"uris":["http://www.mendeley.com/documents/?uuid=fca449b5-a5f5-34e8-8f38-28f633cb151b"]},{"id":"ITEM-6","itemData":{"DOI":"10.1038/s41467-021-21248-7","ISSN":"20411723","PMID":"33589613","abstract":"Animals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Communications","id":"ITEM-6","issue":"1","issued":{"date-parts":[["2021","12","1"]]},"page":"1-13","publisher":"Nature Research","title":"Corticostriatal control of defense behavior in mice induced by auditory looming cues","type":"article-journal","volume":"12"},"uris":["http://www.mendeley.com/documents/?uuid=0e3d21c8-e52e-3ffb-aa49-2973433b4a23"]}],"mendeley":{"formattedCitation":"[33–38]","plainTextFormattedCitation":"[33–38]","previouslyFormattedCitation":"[32–37]"},"properties":{"noteIndex":0},"schema":"https://github.com/citation-style-language/schema/raw/master/csl-citation.json"}</w:delInstrText>
        </w:r>
      </w:del>
      <w:moveTo w:id="856" w:author="Maria Neimark Geffen" w:date="2021-05-04T15:05:00Z">
        <w:del w:id="857" w:author="Microsoft Office User" w:date="2021-05-06T17:47:00Z">
          <w:r w:rsidR="008133D7" w:rsidDel="009152CD">
            <w:rPr>
              <w:rFonts w:ascii="Arial" w:eastAsia="Times New Roman" w:hAnsi="Arial" w:cs="Arial"/>
              <w:sz w:val="22"/>
              <w:szCs w:val="22"/>
            </w:rPr>
            <w:fldChar w:fldCharType="separate"/>
          </w:r>
        </w:del>
      </w:moveTo>
      <w:del w:id="858" w:author="Microsoft Office User" w:date="2021-05-06T17:47:00Z">
        <w:r w:rsidR="009152CD" w:rsidRPr="009152CD" w:rsidDel="009152CD">
          <w:rPr>
            <w:rFonts w:ascii="Arial" w:eastAsia="Times New Roman" w:hAnsi="Arial" w:cs="Arial"/>
            <w:noProof/>
            <w:sz w:val="22"/>
            <w:szCs w:val="22"/>
          </w:rPr>
          <w:delText>[33–38]</w:delText>
        </w:r>
      </w:del>
      <w:moveTo w:id="859" w:author="Maria Neimark Geffen" w:date="2021-05-04T15:05:00Z">
        <w:del w:id="860" w:author="Microsoft Office User" w:date="2021-05-06T17:47:00Z">
          <w:r w:rsidR="008133D7" w:rsidDel="009152CD">
            <w:rPr>
              <w:rFonts w:ascii="Arial" w:eastAsia="Times New Roman" w:hAnsi="Arial" w:cs="Arial"/>
              <w:sz w:val="22"/>
              <w:szCs w:val="22"/>
            </w:rPr>
            <w:fldChar w:fldCharType="end"/>
          </w:r>
        </w:del>
      </w:moveTo>
      <w:ins w:id="861" w:author="Maria Neimark Geffen" w:date="2021-05-04T15:05:00Z">
        <w:del w:id="862" w:author="Microsoft Office User" w:date="2021-05-06T17:47:00Z">
          <w:r w:rsidR="008133D7" w:rsidDel="009152CD">
            <w:rPr>
              <w:rFonts w:ascii="Arial" w:eastAsia="Times New Roman" w:hAnsi="Arial" w:cs="Arial"/>
              <w:sz w:val="22"/>
              <w:szCs w:val="22"/>
            </w:rPr>
            <w:delText xml:space="preserve">, finding that </w:delText>
          </w:r>
        </w:del>
      </w:ins>
      <w:moveTo w:id="863" w:author="Maria Neimark Geffen" w:date="2021-05-04T15:05:00Z">
        <w:del w:id="864" w:author="Microsoft Office User" w:date="2021-05-06T17:47:00Z">
          <w:r w:rsidR="008133D7" w:rsidRPr="005B538C" w:rsidDel="009152CD">
            <w:rPr>
              <w:rFonts w:ascii="Arial" w:eastAsia="Times New Roman" w:hAnsi="Arial" w:cs="Arial"/>
              <w:sz w:val="22"/>
              <w:szCs w:val="22"/>
            </w:rPr>
            <w:delText xml:space="preserve">. </w:delText>
          </w:r>
          <w:commentRangeStart w:id="865"/>
          <w:r w:rsidR="008133D7" w:rsidRPr="005B538C" w:rsidDel="009152CD">
            <w:rPr>
              <w:rFonts w:ascii="Arial" w:eastAsia="Times New Roman" w:hAnsi="Arial" w:cs="Arial"/>
              <w:sz w:val="22"/>
              <w:szCs w:val="22"/>
            </w:rPr>
            <w:delText>In fact, whether AC is required for a specific auditory behavior depends not simply on the stimulus selection, but how differentiable stimuli are from each other at the level of population cortical activity</w:delText>
          </w:r>
          <w:r w:rsidR="008133D7" w:rsidDel="009152CD">
            <w:rPr>
              <w:rFonts w:ascii="Arial" w:eastAsia="Times New Roman" w:hAnsi="Arial" w:cs="Arial"/>
              <w:sz w:val="22"/>
              <w:szCs w:val="22"/>
            </w:rPr>
            <w:fldChar w:fldCharType="begin" w:fldLock="1"/>
          </w:r>
        </w:del>
      </w:moveTo>
      <w:del w:id="866" w:author="Microsoft Office User" w:date="2021-05-06T17:47:00Z">
        <w:r w:rsidR="009152CD" w:rsidDel="009152CD">
          <w:rPr>
            <w:rFonts w:ascii="Arial" w:eastAsia="Times New Roman" w:hAnsi="Arial" w:cs="Arial"/>
            <w:sz w:val="22"/>
            <w:szCs w:val="22"/>
          </w:rPr>
          <w:del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Neurons","type":"article-journal","volume":"13"},"uris":["http://www.mendeley.com/documents/?uuid=559b1489-63ad-3716-ba70-ab97514b3980"]},{"id":"ITEM-3","itemData":{"DOI":"10.1101/2020.06.02.128702","ISSN":"26928205","abstract":"Learning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N.","non-dropping-particle":"","parse-names":false,"suffix":""}],"container-title":"bioRxiv","id":"ITEM-3","issued":{"date-parts":[["2020","6","3"]]},"page":"2020.06.02.128702","publisher":"bioRxiv","title":"Neuronal activity in sensory cortex predicts the specificity of learning","type":"article"},"uris":["http://www.mendeley.com/documents/?uuid=c40e7ec7-73f3-364d-a8f6-8aa73abb4e21"]}],"mendeley":{"formattedCitation":"[39–41]","plainTextFormattedCitation":"[39–41]","previouslyFormattedCitation":"[38–40]"},"properties":{"noteIndex":0},"schema":"https://github.com/citation-style-language/schema/raw/master/csl-citation.json"}</w:delInstrText>
        </w:r>
      </w:del>
      <w:moveTo w:id="867" w:author="Maria Neimark Geffen" w:date="2021-05-04T15:05:00Z">
        <w:del w:id="868" w:author="Microsoft Office User" w:date="2021-05-06T17:47:00Z">
          <w:r w:rsidR="008133D7" w:rsidDel="009152CD">
            <w:rPr>
              <w:rFonts w:ascii="Arial" w:eastAsia="Times New Roman" w:hAnsi="Arial" w:cs="Arial"/>
              <w:sz w:val="22"/>
              <w:szCs w:val="22"/>
            </w:rPr>
            <w:fldChar w:fldCharType="separate"/>
          </w:r>
        </w:del>
      </w:moveTo>
      <w:del w:id="869" w:author="Microsoft Office User" w:date="2021-05-06T17:47:00Z">
        <w:r w:rsidR="009152CD" w:rsidRPr="009152CD" w:rsidDel="009152CD">
          <w:rPr>
            <w:rFonts w:ascii="Arial" w:eastAsia="Times New Roman" w:hAnsi="Arial" w:cs="Arial"/>
            <w:noProof/>
            <w:sz w:val="22"/>
            <w:szCs w:val="22"/>
          </w:rPr>
          <w:delText>[39–41]</w:delText>
        </w:r>
      </w:del>
      <w:moveTo w:id="870" w:author="Maria Neimark Geffen" w:date="2021-05-04T15:05:00Z">
        <w:del w:id="871" w:author="Microsoft Office User" w:date="2021-05-06T17:47:00Z">
          <w:r w:rsidR="008133D7" w:rsidDel="009152CD">
            <w:rPr>
              <w:rFonts w:ascii="Arial" w:eastAsia="Times New Roman" w:hAnsi="Arial" w:cs="Arial"/>
              <w:sz w:val="22"/>
              <w:szCs w:val="22"/>
            </w:rPr>
            <w:fldChar w:fldCharType="end"/>
          </w:r>
          <w:r w:rsidR="008133D7" w:rsidDel="009152CD">
            <w:rPr>
              <w:rFonts w:ascii="Arial" w:eastAsia="Times New Roman" w:hAnsi="Arial" w:cs="Arial"/>
              <w:sz w:val="22"/>
              <w:szCs w:val="22"/>
            </w:rPr>
            <w:delText>.</w:delText>
          </w:r>
          <w:commentRangeEnd w:id="865"/>
          <w:r w:rsidR="008133D7" w:rsidDel="009152CD">
            <w:rPr>
              <w:rStyle w:val="CommentReference"/>
            </w:rPr>
            <w:commentReference w:id="865"/>
          </w:r>
        </w:del>
      </w:moveTo>
      <w:ins w:id="872" w:author="Maria Neimark Geffen" w:date="2021-05-04T15:05:00Z">
        <w:del w:id="873" w:author="Microsoft Office User" w:date="2021-05-06T17:47:00Z">
          <w:r w:rsidR="00214F06" w:rsidDel="009152CD">
            <w:rPr>
              <w:rFonts w:ascii="Arial" w:eastAsia="Times New Roman" w:hAnsi="Arial" w:cs="Arial"/>
              <w:sz w:val="22"/>
              <w:szCs w:val="22"/>
            </w:rPr>
            <w:delText xml:space="preserve"> </w:delText>
          </w:r>
        </w:del>
      </w:ins>
    </w:p>
    <w:moveToRangeEnd w:id="852"/>
    <w:p w14:paraId="13BC691B" w14:textId="1C6FF024" w:rsidR="005B538C" w:rsidDel="009152CD" w:rsidRDefault="00225349" w:rsidP="009D3E37">
      <w:pPr>
        <w:ind w:firstLine="720"/>
        <w:jc w:val="both"/>
        <w:rPr>
          <w:ins w:id="874" w:author="Maria Neimark Geffen" w:date="2021-05-04T10:37:00Z"/>
          <w:del w:id="875" w:author="Microsoft Office User" w:date="2021-05-06T17:47:00Z"/>
          <w:rFonts w:ascii="Arial" w:eastAsia="Times New Roman" w:hAnsi="Arial" w:cs="Arial"/>
          <w:sz w:val="22"/>
          <w:szCs w:val="22"/>
        </w:rPr>
      </w:pPr>
      <w:del w:id="876" w:author="Microsoft Office User" w:date="2021-05-06T17:47:00Z">
        <w:r w:rsidDel="009152CD">
          <w:rPr>
            <w:rFonts w:ascii="Arial" w:eastAsia="Times New Roman" w:hAnsi="Arial" w:cs="Arial"/>
            <w:sz w:val="22"/>
            <w:szCs w:val="22"/>
          </w:rPr>
          <w:delText>As such</w:delText>
        </w:r>
      </w:del>
      <w:ins w:id="877" w:author="Maria Neimark Geffen" w:date="2021-05-04T15:04:00Z">
        <w:del w:id="878" w:author="Microsoft Office User" w:date="2021-05-06T17:47:00Z">
          <w:r w:rsidR="00C13489" w:rsidDel="009152CD">
            <w:rPr>
              <w:rFonts w:ascii="Arial" w:eastAsia="Times New Roman" w:hAnsi="Arial" w:cs="Arial"/>
              <w:sz w:val="22"/>
              <w:szCs w:val="22"/>
            </w:rPr>
            <w:delText>Co</w:delText>
          </w:r>
        </w:del>
      </w:ins>
      <w:ins w:id="879" w:author="Maria Neimark Geffen" w:date="2021-05-04T15:05:00Z">
        <w:del w:id="880" w:author="Microsoft Office User" w:date="2021-05-06T17:47:00Z">
          <w:r w:rsidR="00C13489" w:rsidDel="009152CD">
            <w:rPr>
              <w:rFonts w:ascii="Arial" w:eastAsia="Times New Roman" w:hAnsi="Arial" w:cs="Arial"/>
              <w:sz w:val="22"/>
              <w:szCs w:val="22"/>
            </w:rPr>
            <w:delText>nsistently</w:delText>
          </w:r>
        </w:del>
      </w:ins>
      <w:del w:id="881" w:author="Microsoft Office User" w:date="2021-05-06T17:47:00Z">
        <w:r w:rsidDel="009152CD">
          <w:rPr>
            <w:rFonts w:ascii="Arial" w:eastAsia="Times New Roman" w:hAnsi="Arial" w:cs="Arial"/>
            <w:sz w:val="22"/>
            <w:szCs w:val="22"/>
          </w:rPr>
          <w:delText>, w</w:delText>
        </w:r>
        <w:r w:rsidR="006626B3" w:rsidRPr="005B538C" w:rsidDel="009152CD">
          <w:rPr>
            <w:rFonts w:ascii="Arial" w:eastAsia="Times New Roman" w:hAnsi="Arial" w:cs="Arial"/>
            <w:sz w:val="22"/>
            <w:szCs w:val="22"/>
          </w:rPr>
          <w:delText xml:space="preserve">e focused on the auditory cortex, </w:delText>
        </w:r>
        <w:r w:rsidDel="009152CD">
          <w:rPr>
            <w:rFonts w:ascii="Arial" w:eastAsia="Times New Roman" w:hAnsi="Arial" w:cs="Arial"/>
            <w:sz w:val="22"/>
            <w:szCs w:val="22"/>
          </w:rPr>
          <w:delText>and</w:delText>
        </w:r>
        <w:r w:rsidR="006626B3" w:rsidRPr="005B538C" w:rsidDel="009152CD">
          <w:rPr>
            <w:rFonts w:ascii="Arial" w:eastAsia="Times New Roman" w:hAnsi="Arial" w:cs="Arial"/>
            <w:sz w:val="22"/>
            <w:szCs w:val="22"/>
          </w:rPr>
          <w:delText xml:space="preserve"> found that its </w:delText>
        </w:r>
      </w:del>
      <w:ins w:id="882" w:author="Maria Neimark Geffen" w:date="2021-05-04T15:05:00Z">
        <w:del w:id="883" w:author="Microsoft Office User" w:date="2021-05-06T17:47:00Z">
          <w:r w:rsidR="00214F06" w:rsidDel="009152CD">
            <w:rPr>
              <w:rFonts w:ascii="Arial" w:eastAsia="Times New Roman" w:hAnsi="Arial" w:cs="Arial"/>
              <w:sz w:val="22"/>
              <w:szCs w:val="22"/>
            </w:rPr>
            <w:delText>AC</w:delText>
          </w:r>
          <w:r w:rsidR="00214F06" w:rsidRPr="005B538C" w:rsidDel="009152CD">
            <w:rPr>
              <w:rFonts w:ascii="Arial" w:eastAsia="Times New Roman" w:hAnsi="Arial" w:cs="Arial"/>
              <w:sz w:val="22"/>
              <w:szCs w:val="22"/>
            </w:rPr>
            <w:delText xml:space="preserve"> </w:delText>
          </w:r>
        </w:del>
      </w:ins>
      <w:del w:id="884" w:author="Microsoft Office User" w:date="2021-05-06T17:47:00Z">
        <w:r w:rsidR="006626B3" w:rsidRPr="005B538C" w:rsidDel="009152CD">
          <w:rPr>
            <w:rFonts w:ascii="Arial" w:eastAsia="Times New Roman" w:hAnsi="Arial" w:cs="Arial"/>
            <w:sz w:val="22"/>
            <w:szCs w:val="22"/>
          </w:rPr>
          <w:delText>inactivation selectively impaired the detection of target in noise background. Importantly, cortical inactivation did not impair detection of target</w:delText>
        </w:r>
        <w:r w:rsidR="005A2B58" w:rsidDel="009152CD">
          <w:rPr>
            <w:rFonts w:ascii="Arial" w:eastAsia="Times New Roman" w:hAnsi="Arial" w:cs="Arial"/>
            <w:sz w:val="22"/>
            <w:szCs w:val="22"/>
          </w:rPr>
          <w:delText>s</w:delText>
        </w:r>
        <w:r w:rsidR="006626B3" w:rsidRPr="005B538C" w:rsidDel="009152CD">
          <w:rPr>
            <w:rFonts w:ascii="Arial" w:eastAsia="Times New Roman" w:hAnsi="Arial" w:cs="Arial"/>
            <w:sz w:val="22"/>
            <w:szCs w:val="22"/>
          </w:rPr>
          <w:delText xml:space="preserve"> without background (Figure </w:delText>
        </w:r>
        <w:r w:rsidR="006626B3" w:rsidDel="009152CD">
          <w:rPr>
            <w:rFonts w:ascii="Arial" w:eastAsia="Times New Roman" w:hAnsi="Arial" w:cs="Arial"/>
            <w:sz w:val="22"/>
            <w:szCs w:val="22"/>
          </w:rPr>
          <w:delText>3</w:delText>
        </w:r>
        <w:r w:rsidR="006626B3" w:rsidRPr="005B538C" w:rsidDel="009152CD">
          <w:rPr>
            <w:rFonts w:ascii="Arial" w:eastAsia="Times New Roman" w:hAnsi="Arial" w:cs="Arial"/>
            <w:sz w:val="22"/>
            <w:szCs w:val="22"/>
          </w:rPr>
          <w:delText>)</w:delText>
        </w:r>
      </w:del>
      <w:ins w:id="885" w:author="Maria Neimark Geffen" w:date="2021-05-04T15:06:00Z">
        <w:del w:id="886" w:author="Microsoft Office User" w:date="2021-05-06T17:47:00Z">
          <w:r w:rsidR="006A087A" w:rsidDel="009152CD">
            <w:rPr>
              <w:rFonts w:ascii="Arial" w:eastAsia="Times New Roman" w:hAnsi="Arial" w:cs="Arial"/>
              <w:sz w:val="22"/>
              <w:szCs w:val="22"/>
            </w:rPr>
            <w:delText xml:space="preserve">. </w:delText>
          </w:r>
        </w:del>
      </w:ins>
      <w:del w:id="887" w:author="Microsoft Office User" w:date="2021-05-06T17:47:00Z">
        <w:r w:rsidR="006626B3" w:rsidRPr="005B538C" w:rsidDel="009152CD">
          <w:rPr>
            <w:rFonts w:ascii="Arial" w:eastAsia="Times New Roman" w:hAnsi="Arial" w:cs="Arial"/>
            <w:sz w:val="22"/>
            <w:szCs w:val="22"/>
          </w:rPr>
          <w:delText xml:space="preserve">, therefore confirming that </w:delText>
        </w:r>
        <w:r w:rsidR="006626B3" w:rsidDel="009152CD">
          <w:rPr>
            <w:rFonts w:ascii="Arial" w:eastAsia="Times New Roman" w:hAnsi="Arial" w:cs="Arial"/>
            <w:sz w:val="22"/>
            <w:szCs w:val="22"/>
          </w:rPr>
          <w:delText>cortex plays a specific role in extracting targets from noise</w:delText>
        </w:r>
        <w:r w:rsidR="006626B3" w:rsidRPr="005B538C" w:rsidDel="009152CD">
          <w:rPr>
            <w:rFonts w:ascii="Arial" w:eastAsia="Times New Roman" w:hAnsi="Arial" w:cs="Arial"/>
            <w:sz w:val="22"/>
            <w:szCs w:val="22"/>
          </w:rPr>
          <w:delText>.</w:delText>
        </w:r>
        <w:r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Our findings are consistent with multiple previous studies, which found that the auditory cortex is not require</w:delText>
        </w:r>
        <w:r w:rsidR="000B343A" w:rsidDel="009152CD">
          <w:rPr>
            <w:rFonts w:ascii="Arial" w:eastAsia="Times New Roman" w:hAnsi="Arial" w:cs="Arial"/>
            <w:sz w:val="22"/>
            <w:szCs w:val="22"/>
          </w:rPr>
          <w:delText>d</w:delText>
        </w:r>
        <w:r w:rsidR="005B538C" w:rsidRPr="005B538C" w:rsidDel="009152CD">
          <w:rPr>
            <w:rFonts w:ascii="Arial" w:eastAsia="Times New Roman" w:hAnsi="Arial" w:cs="Arial"/>
            <w:sz w:val="22"/>
            <w:szCs w:val="22"/>
          </w:rPr>
          <w:delText xml:space="preserve"> for performance in simple tasks but is required for more complex behavioral tasks</w:delText>
        </w:r>
      </w:del>
      <w:ins w:id="888" w:author="Maria Neimark Geffen" w:date="2021-05-04T15:06:00Z">
        <w:del w:id="889" w:author="Microsoft Office User" w:date="2021-05-06T17:47:00Z">
          <w:r w:rsidR="009561FC" w:rsidDel="009152CD">
            <w:rPr>
              <w:rFonts w:ascii="Arial" w:eastAsia="Times New Roman" w:hAnsi="Arial" w:cs="Arial"/>
              <w:sz w:val="22"/>
              <w:szCs w:val="22"/>
            </w:rPr>
            <w:delText xml:space="preserve">Furthermore, on subject-by-subject basis, the neuronal activity </w:delText>
          </w:r>
        </w:del>
      </w:ins>
      <w:ins w:id="890" w:author="Maria Neimark Geffen" w:date="2021-05-04T15:28:00Z">
        <w:del w:id="891" w:author="Microsoft Office User" w:date="2021-05-06T17:47:00Z">
          <w:r w:rsidR="00B81869" w:rsidDel="009152CD">
            <w:rPr>
              <w:rFonts w:ascii="Arial" w:eastAsia="Times New Roman" w:hAnsi="Arial" w:cs="Arial"/>
              <w:sz w:val="22"/>
              <w:szCs w:val="22"/>
            </w:rPr>
            <w:delText xml:space="preserve">was </w:delText>
          </w:r>
        </w:del>
      </w:ins>
      <w:ins w:id="892" w:author="Maria Neimark Geffen" w:date="2021-05-04T15:06:00Z">
        <w:del w:id="893" w:author="Microsoft Office User" w:date="2021-05-06T17:47:00Z">
          <w:r w:rsidR="009561FC" w:rsidDel="009152CD">
            <w:rPr>
              <w:rFonts w:ascii="Arial" w:eastAsia="Times New Roman" w:hAnsi="Arial" w:cs="Arial"/>
              <w:sz w:val="22"/>
              <w:szCs w:val="22"/>
            </w:rPr>
            <w:delText xml:space="preserve">correlated with behavioral performance of the subject. </w:delText>
          </w:r>
        </w:del>
      </w:ins>
      <w:ins w:id="894" w:author="Maria Neimark Geffen" w:date="2021-05-04T15:07:00Z">
        <w:del w:id="895" w:author="Microsoft Office User" w:date="2021-05-06T17:47:00Z">
          <w:r w:rsidR="009561FC" w:rsidDel="009152CD">
            <w:rPr>
              <w:rFonts w:ascii="Arial" w:eastAsia="Times New Roman" w:hAnsi="Arial" w:cs="Arial"/>
              <w:sz w:val="22"/>
              <w:szCs w:val="22"/>
            </w:rPr>
            <w:delText>These sets of results establish the AC as the key played in detection of targets in complex backgrounds.</w:delText>
          </w:r>
        </w:del>
      </w:ins>
      <w:moveFromRangeStart w:id="896" w:author="Maria Neimark Geffen" w:date="2021-05-04T15:05:00Z" w:name="move71033138"/>
      <w:moveFrom w:id="897" w:author="Maria Neimark Geffen" w:date="2021-05-04T15:05:00Z">
        <w:del w:id="898" w:author="Microsoft Office User" w:date="2021-05-06T17:47:00Z">
          <w:r w:rsidR="00996654" w:rsidDel="009152CD">
            <w:rPr>
              <w:rFonts w:ascii="Arial" w:eastAsia="Times New Roman" w:hAnsi="Arial" w:cs="Arial"/>
              <w:sz w:val="22"/>
              <w:szCs w:val="22"/>
            </w:rPr>
            <w:fldChar w:fldCharType="begin" w:fldLock="1"/>
          </w:r>
          <w:r w:rsidR="00996654" w:rsidDel="009152CD">
            <w:rPr>
              <w:rFonts w:ascii="Arial" w:eastAsia="Times New Roman" w:hAnsi="Arial" w:cs="Arial"/>
              <w:sz w:val="22"/>
              <w:szCs w:val="22"/>
            </w:rPr>
            <w:delInstrText>ADDIN CSL_CITATION {"citationItems":[{"id":"ITEM-1","itemData":{"abstract":"Talwar, Sanjiv K., Pawel G. Musial, and George L. Gerstein. Role of mammalian auditory cortex in the perception of elementary sound properties. J Neurophysiol 85: 2350-2358, 2001. Studies in several mammalian species have demonstrated that bilateral ablations of the auditory cortex have little effect on simple sound intensity and frequency 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…","author":[{"dropping-particle":"","family":"Talwar","given":"Sanjiv K","non-dropping-particle":"","parse-names":false,"suffix":""},{"dropping-particle":"","family":"Musial","given":"Pawel G","non-dropping-particle":"","parse-names":false,"suffix":""},{"dropping-particle":"","family":"Gerstein","given":"George L","non-dropping-particle":"","parse-names":false,"suffix":""}],"id":"ITEM-1","issued":{"date-parts":[["2001"]]},"title":"Role of Mammalian Auditory Cortex in the Perception of Elementary Sound Properties","type":"report"},"uris":["http://www.mendeley.com/documents/?uuid=7d32587d-cbd5-3373-b87c-0a71a7524af3"]},{"id":"ITEM-2","itemData":{"abstract":"When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Neuroscience","id":"ITEM-2","issued":{"date-parts":[["2010"]]},"title":"Auditory cortex mediates the perceptual effects of acoustic temporal expectation","type":"report"},"uris":["http://www.mendeley.com/documents/?uuid=5e9b0a51-6eb0-3355-85f7-b803a6e10143"]},{"id":"ITEM-3","itemData":{"DOI":"10.1016/j.neuron.2015.10.024","ISSN":"10974199","PMID":"26586181","abstract":"Animals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S.","non-dropping-particle":"","parse-names":false,"suffix":""}],"container-title":"Neuron","id":"ITEM-3","issue":"5","issued":{"date-parts":[["2015","12","2"]]},"page":"1027-1039","publisher":"Cell Press","title":"Flexible Sensory Representations in Auditory Cortex Driven by Behavioral Relevance","type":"article-journal","volume":"88"},"uris":["http://www.mendeley.com/documents/?uuid=c0270de2-321e-3791-a807-a4ea2ac9cbe6"]},{"id":"ITEM-4","itemData":{"DOI":"10.1371/journal.pone.0170264","ISSN":"19326203","PMID":"28099489","abstract":"The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ONE","id":"ITEM-4","issue":"1","issued":{"date-parts":[["2017","1","1"]]},"publisher":"Public Library of Science","title":"Acute inactivation of primary auditory cortex causes a sound localisation deficit in ferrets","type":"article-journal","volume":"12"},"uris":["http://www.mendeley.com/documents/?uuid=2ee1626a-f86e-371d-a6e9-437efb58f95e"]},{"id":"ITEM-5","itemData":{"DOI":"10.1016/j.neuron.2019.09.043","abstract":"Highlights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-5","issued":{"date-parts":[["2019"]]},"page":"1168-1179.e5","title":"Targeted Cortical Manipulation of Auditory Perception In Brief","type":"article-journal","volume":"104"},"uris":["http://www.mendeley.com/documents/?uuid=fca449b5-a5f5-34e8-8f38-28f633cb151b"]},{"id":"ITEM-6","itemData":{"DOI":"10.1038/s41467-021-21248-7","ISSN":"20411723","PMID":"33589613","abstract":"Animals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Communications","id":"ITEM-6","issue":"1","issued":{"date-parts":[["2021","12","1"]]},"page":"1-13","publisher":"Nature Research","title":"Corticostriatal control of defense behavior in mice induced by auditory looming cues","type":"article-journal","volume":"12"},"uris":["http://www.mendeley.com/documents/?uuid=0e3d21c8-e52e-3ffb-aa49-2973433b4a23"]}],"mendeley":{"formattedCitation":"[32–37]","plainTextFormattedCitation":"[32–37]","previouslyFormattedCitation":"[32–37]"},"properties":{"noteIndex":0},"schema":"https://github.com/citation-style-language/schema/raw/master/csl-citation.json"}</w:delInstrText>
          </w:r>
          <w:r w:rsidR="00996654" w:rsidDel="009152CD">
            <w:rPr>
              <w:rFonts w:ascii="Arial" w:eastAsia="Times New Roman" w:hAnsi="Arial" w:cs="Arial"/>
              <w:sz w:val="22"/>
              <w:szCs w:val="22"/>
            </w:rPr>
            <w:fldChar w:fldCharType="separate"/>
          </w:r>
          <w:r w:rsidR="00996654" w:rsidRPr="00996654" w:rsidDel="009152CD">
            <w:rPr>
              <w:rFonts w:ascii="Arial" w:eastAsia="Times New Roman" w:hAnsi="Arial" w:cs="Arial"/>
              <w:noProof/>
              <w:sz w:val="22"/>
              <w:szCs w:val="22"/>
            </w:rPr>
            <w:delText>[32–37]</w:delText>
          </w:r>
          <w:r w:rsidR="00996654" w:rsidDel="009152CD">
            <w:rPr>
              <w:rFonts w:ascii="Arial" w:eastAsia="Times New Roman" w:hAnsi="Arial" w:cs="Arial"/>
              <w:sz w:val="22"/>
              <w:szCs w:val="22"/>
            </w:rPr>
            <w:fldChar w:fldCharType="end"/>
          </w:r>
          <w:r w:rsidR="005B538C" w:rsidRPr="005B538C" w:rsidDel="009152CD">
            <w:rPr>
              <w:rFonts w:ascii="Arial" w:eastAsia="Times New Roman" w:hAnsi="Arial" w:cs="Arial"/>
              <w:sz w:val="22"/>
              <w:szCs w:val="22"/>
            </w:rPr>
            <w:delText xml:space="preserve">. </w:delText>
          </w:r>
          <w:commentRangeStart w:id="899"/>
          <w:r w:rsidR="005B538C" w:rsidRPr="005B538C" w:rsidDel="009152CD">
            <w:rPr>
              <w:rFonts w:ascii="Arial" w:eastAsia="Times New Roman" w:hAnsi="Arial" w:cs="Arial"/>
              <w:sz w:val="22"/>
              <w:szCs w:val="22"/>
            </w:rPr>
            <w:delText>In fact, whether AC is required for a specific auditory behavior depends not simply on the stimulus selection, but how differentiable stimuli are from each other at the level of population cortical activity</w:delText>
          </w:r>
          <w:r w:rsidR="00996654" w:rsidDel="009152CD">
            <w:rPr>
              <w:rFonts w:ascii="Arial" w:eastAsia="Times New Roman" w:hAnsi="Arial" w:cs="Arial"/>
              <w:sz w:val="22"/>
              <w:szCs w:val="22"/>
            </w:rPr>
            <w:fldChar w:fldCharType="begin" w:fldLock="1"/>
          </w:r>
          <w:r w:rsidR="002420F7" w:rsidDel="009152CD">
            <w:rPr>
              <w:rFonts w:ascii="Arial" w:eastAsia="Times New Roman" w:hAnsi="Arial" w:cs="Arial"/>
              <w:sz w:val="22"/>
              <w:szCs w:val="22"/>
            </w:rPr>
            <w:del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Neurons","type":"article-journal","volume":"13"},"uris":["http://www.mendeley.com/documents/?uuid=559b1489-63ad-3716-ba70-ab97514b3980"]},{"id":"ITEM-3","itemData":{"DOI":"10.1101/2020.06.02.128702","ISSN":"26928205","abstract":"Learning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N.","non-dropping-particle":"","parse-names":false,"suffix":""}],"container-title":"bioRxiv","id":"ITEM-3","issued":{"date-parts":[["2020","6","3"]]},"page":"2020.06.02.128702","publisher":"bioRxiv","title":"Neuronal activity in sensory cortex predicts the specificity of learning","type":"article"},"uris":["http://www.mendeley.com/documents/?uuid=c40e7ec7-73f3-364d-a8f6-8aa73abb4e21"]}],"mendeley":{"formattedCitation":"[38–40]","plainTextFormattedCitation":"[38–40]","previouslyFormattedCitation":"[38–40]"},"properties":{"noteIndex":0},"schema":"https://github.com/citation-style-language/schema/raw/master/csl-citation.json"}</w:delInstrText>
          </w:r>
          <w:r w:rsidR="00996654" w:rsidDel="009152CD">
            <w:rPr>
              <w:rFonts w:ascii="Arial" w:eastAsia="Times New Roman" w:hAnsi="Arial" w:cs="Arial"/>
              <w:sz w:val="22"/>
              <w:szCs w:val="22"/>
            </w:rPr>
            <w:fldChar w:fldCharType="separate"/>
          </w:r>
          <w:r w:rsidR="00996654" w:rsidRPr="00996654" w:rsidDel="009152CD">
            <w:rPr>
              <w:rFonts w:ascii="Arial" w:eastAsia="Times New Roman" w:hAnsi="Arial" w:cs="Arial"/>
              <w:noProof/>
              <w:sz w:val="22"/>
              <w:szCs w:val="22"/>
            </w:rPr>
            <w:delText>[38–40]</w:delText>
          </w:r>
          <w:r w:rsidR="00996654" w:rsidDel="009152CD">
            <w:rPr>
              <w:rFonts w:ascii="Arial" w:eastAsia="Times New Roman" w:hAnsi="Arial" w:cs="Arial"/>
              <w:sz w:val="22"/>
              <w:szCs w:val="22"/>
            </w:rPr>
            <w:fldChar w:fldCharType="end"/>
          </w:r>
          <w:r w:rsidR="00996654" w:rsidDel="009152CD">
            <w:rPr>
              <w:rFonts w:ascii="Arial" w:eastAsia="Times New Roman" w:hAnsi="Arial" w:cs="Arial"/>
              <w:sz w:val="22"/>
              <w:szCs w:val="22"/>
            </w:rPr>
            <w:delText>.</w:delText>
          </w:r>
          <w:commentRangeEnd w:id="899"/>
          <w:r w:rsidR="00F35A83" w:rsidDel="009152CD">
            <w:rPr>
              <w:rStyle w:val="CommentReference"/>
            </w:rPr>
            <w:commentReference w:id="899"/>
          </w:r>
        </w:del>
      </w:moveFrom>
      <w:moveFromRangeEnd w:id="896"/>
    </w:p>
    <w:p w14:paraId="7CB133D1" w14:textId="0D5C5944" w:rsidR="009537D6" w:rsidDel="009152CD" w:rsidRDefault="009537D6" w:rsidP="009537D6">
      <w:pPr>
        <w:jc w:val="both"/>
        <w:rPr>
          <w:ins w:id="900" w:author="Maria Neimark Geffen" w:date="2021-05-04T10:38:00Z"/>
          <w:del w:id="901" w:author="Microsoft Office User" w:date="2021-05-06T17:47:00Z"/>
          <w:rFonts w:ascii="Arial" w:eastAsia="Times New Roman" w:hAnsi="Arial" w:cs="Arial"/>
          <w:sz w:val="22"/>
          <w:szCs w:val="22"/>
        </w:rPr>
      </w:pPr>
    </w:p>
    <w:p w14:paraId="79AE056B" w14:textId="062D7398" w:rsidR="0065509F" w:rsidRPr="0065509F" w:rsidDel="009152CD" w:rsidRDefault="00494657" w:rsidP="009537D6">
      <w:pPr>
        <w:jc w:val="both"/>
        <w:rPr>
          <w:ins w:id="902" w:author="Maria Neimark Geffen" w:date="2021-05-04T10:37:00Z"/>
          <w:del w:id="903" w:author="Microsoft Office User" w:date="2021-05-06T17:47:00Z"/>
          <w:rFonts w:ascii="Arial" w:eastAsia="Times New Roman" w:hAnsi="Arial" w:cs="Arial"/>
          <w:i/>
          <w:iCs/>
          <w:sz w:val="22"/>
          <w:szCs w:val="22"/>
          <w:rPrChange w:id="904" w:author="Maria Neimark Geffen" w:date="2021-05-04T10:38:00Z">
            <w:rPr>
              <w:ins w:id="905" w:author="Maria Neimark Geffen" w:date="2021-05-04T10:37:00Z"/>
              <w:del w:id="906" w:author="Microsoft Office User" w:date="2021-05-06T17:47:00Z"/>
              <w:rFonts w:ascii="Arial" w:eastAsia="Times New Roman" w:hAnsi="Arial" w:cs="Arial"/>
              <w:sz w:val="22"/>
              <w:szCs w:val="22"/>
            </w:rPr>
          </w:rPrChange>
        </w:rPr>
      </w:pPr>
      <w:ins w:id="907" w:author="Maria Neimark Geffen" w:date="2021-05-04T15:30:00Z">
        <w:del w:id="908" w:author="Microsoft Office User" w:date="2021-05-06T17:47:00Z">
          <w:r w:rsidDel="009152CD">
            <w:rPr>
              <w:rFonts w:ascii="Arial" w:eastAsia="Times New Roman" w:hAnsi="Arial" w:cs="Arial"/>
              <w:i/>
              <w:iCs/>
              <w:sz w:val="22"/>
              <w:szCs w:val="22"/>
            </w:rPr>
            <w:delText xml:space="preserve">Exploiting </w:delText>
          </w:r>
        </w:del>
      </w:ins>
      <w:ins w:id="909" w:author="Maria Neimark Geffen" w:date="2021-05-04T15:31:00Z">
        <w:del w:id="910" w:author="Microsoft Office User" w:date="2021-05-06T17:47:00Z">
          <w:r w:rsidDel="009152CD">
            <w:rPr>
              <w:rFonts w:ascii="Arial" w:eastAsia="Times New Roman" w:hAnsi="Arial" w:cs="Arial"/>
              <w:i/>
              <w:iCs/>
              <w:sz w:val="22"/>
              <w:szCs w:val="22"/>
            </w:rPr>
            <w:delText>cross-subject variability</w:delText>
          </w:r>
        </w:del>
      </w:ins>
    </w:p>
    <w:p w14:paraId="52879689" w14:textId="18B847FE" w:rsidR="009537D6" w:rsidRPr="009537D6" w:rsidDel="009152CD" w:rsidRDefault="009537D6">
      <w:pPr>
        <w:jc w:val="both"/>
        <w:rPr>
          <w:del w:id="911" w:author="Microsoft Office User" w:date="2021-05-06T17:47:00Z"/>
          <w:rFonts w:ascii="Arial" w:eastAsia="Times New Roman" w:hAnsi="Arial" w:cs="Arial"/>
          <w:i/>
          <w:iCs/>
          <w:sz w:val="22"/>
          <w:szCs w:val="22"/>
          <w:rPrChange w:id="912" w:author="Maria Neimark Geffen" w:date="2021-05-04T10:37:00Z">
            <w:rPr>
              <w:del w:id="913" w:author="Microsoft Office User" w:date="2021-05-06T17:47:00Z"/>
              <w:rFonts w:ascii="Arial" w:eastAsia="Times New Roman" w:hAnsi="Arial" w:cs="Arial"/>
              <w:sz w:val="22"/>
              <w:szCs w:val="22"/>
            </w:rPr>
          </w:rPrChange>
        </w:rPr>
        <w:pPrChange w:id="914" w:author="Maria Neimark Geffen" w:date="2021-05-04T10:37:00Z">
          <w:pPr>
            <w:ind w:firstLine="720"/>
            <w:jc w:val="both"/>
          </w:pPr>
        </w:pPrChange>
      </w:pPr>
    </w:p>
    <w:p w14:paraId="7665C426" w14:textId="6EB75430" w:rsidR="00494657" w:rsidDel="009152CD" w:rsidRDefault="00F35A83" w:rsidP="00494657">
      <w:pPr>
        <w:jc w:val="both"/>
        <w:rPr>
          <w:ins w:id="915" w:author="Maria Neimark Geffen" w:date="2021-05-04T15:28:00Z"/>
          <w:del w:id="916" w:author="Microsoft Office User" w:date="2021-05-06T17:47:00Z"/>
          <w:rFonts w:ascii="Arial" w:eastAsia="Times New Roman" w:hAnsi="Arial" w:cs="Arial"/>
          <w:sz w:val="22"/>
          <w:szCs w:val="22"/>
        </w:rPr>
      </w:pPr>
      <w:del w:id="917" w:author="Microsoft Office User" w:date="2021-05-06T17:47:00Z">
        <w:r w:rsidDel="009152CD">
          <w:rPr>
            <w:rFonts w:ascii="Arial" w:eastAsia="Times New Roman" w:hAnsi="Arial" w:cs="Arial"/>
            <w:sz w:val="22"/>
            <w:szCs w:val="22"/>
          </w:rPr>
          <w:tab/>
        </w:r>
        <w:r w:rsidR="005B538C" w:rsidRPr="005B538C" w:rsidDel="009152CD">
          <w:rPr>
            <w:rFonts w:ascii="Arial" w:eastAsia="Times New Roman" w:hAnsi="Arial" w:cs="Arial"/>
            <w:sz w:val="22"/>
            <w:szCs w:val="22"/>
          </w:rPr>
          <w:delText xml:space="preserve">Whereas previous </w:delText>
        </w:r>
        <w:r w:rsidR="00746465" w:rsidDel="009152CD">
          <w:rPr>
            <w:rFonts w:ascii="Arial" w:eastAsia="Times New Roman" w:hAnsi="Arial" w:cs="Arial"/>
            <w:sz w:val="22"/>
            <w:szCs w:val="22"/>
          </w:rPr>
          <w:delText>work</w:delText>
        </w:r>
        <w:r w:rsidR="005B538C" w:rsidRPr="005B538C" w:rsidDel="009152CD">
          <w:rPr>
            <w:rFonts w:ascii="Arial" w:eastAsia="Times New Roman" w:hAnsi="Arial" w:cs="Arial"/>
            <w:sz w:val="22"/>
            <w:szCs w:val="22"/>
          </w:rPr>
          <w:delText xml:space="preserve"> largely studied the behavioral or psychophysical performance separately from the neuronal activity, which was recorded in anesthetized or passive subjects, we were able to record neuronal responses </w:delText>
        </w:r>
        <w:r w:rsidDel="009152CD">
          <w:rPr>
            <w:rFonts w:ascii="Arial" w:eastAsia="Times New Roman" w:hAnsi="Arial" w:cs="Arial"/>
            <w:sz w:val="22"/>
            <w:szCs w:val="22"/>
          </w:rPr>
          <w:delText>from behaving mice</w:delText>
        </w:r>
        <w:r w:rsidR="005B538C" w:rsidRPr="005B538C" w:rsidDel="009152CD">
          <w:rPr>
            <w:rFonts w:ascii="Arial" w:eastAsia="Times New Roman" w:hAnsi="Arial" w:cs="Arial"/>
            <w:sz w:val="22"/>
            <w:szCs w:val="22"/>
          </w:rPr>
          <w:delText xml:space="preserve">. Not only is this important to control for the level of arousal and attention, </w:delText>
        </w:r>
        <w:r w:rsidR="00E13397" w:rsidDel="009152CD">
          <w:rPr>
            <w:rFonts w:ascii="Arial" w:eastAsia="Times New Roman" w:hAnsi="Arial" w:cs="Arial"/>
            <w:sz w:val="22"/>
            <w:szCs w:val="22"/>
          </w:rPr>
          <w:delText>which</w:delText>
        </w:r>
        <w:r w:rsidR="00E13397" w:rsidRPr="005B538C"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can dramatically alter responses in AC</w:delText>
        </w:r>
        <w:r w:rsidR="00790B0D"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{"citationItems":[{"id":"ITEM-1","itemData":{"DOI":"10.1016/j.neuron.2015.09.012","ISSN":"10974199","PMID":"26402600","abstract":"The state of the brain and body constantly varies on rapid and slow timescales. These variations contribute to the apparent noisiness of sensory responses at both the neural and the behavioral level. Recent investigations of rapid state changes in awake, behaving animals have provided insight into the mechanisms by which optimal sensory encoding and behavioral performance are achieved. Fluctuations in state, as indexed by pupillometry, impact both the \"signal\" (sensory evoked response) and the \"noise\" (spontaneous activity) of cortical responses. By taking these fluctuations into account, neural response (co)variability is significantly reduced, revealing the brain to be more reliable and predictable than previously thought. The waking brain appears to be noisy, giving rise to variable responses. McGinley et al. review literature that reveals the careful monitoring of waking can control for these variations and reveal a brain that is both reliable and predictable.","author":[{"dropping-particle":"","family":"McGinley","given":"Matthew J.","non-dropping-particle":"","parse-names":false,"suffix":""},{"dropping-particle":"","family":"Vinck","given":"Martin","non-dropping-particle":"","parse-names":false,"suffix":""},{"dropping-particle":"","family":"Reimer","given":"Jacob","non-dropping-particle":"","parse-names":false,"suffix":""},{"dropping-particle":"","family":"Batista-Brito","given":"Renata","non-dropping-particle":"","parse-names":false,"suffix":""},{"dropping-particle":"","family":"Zagha","given":"Edward","non-dropping-particle":"","parse-names":false,"suffix":""},{"dropping-particle":"","family":"Cadwell","given":"Cathryn R.","non-dropping-particle":"","parse-names":false,"suffix":""},{"dropping-particle":"","family":"Tolias","given":"Andreas S.","non-dropping-particle":"","parse-names":false,"suffix":""},{"dropping-particle":"","family":"Cardin","given":"Jessica A.","non-dropping-particle":"","parse-names":false,"suffix":""},{"dropping-particle":"","family":"McCormick","given":"David A.","non-dropping-particle":"","parse-names":false,"suffix":""}],"container-title":"Neuron","id":"ITEM-1","issue":"6","issued":{"date-parts":[["2015","9","23"]]},"page":"1143-1161","publisher":"Cell Press","title":"Waking State: Rapid Variations Modulate Neural and Behavioral Responses","type":"article","volume":"87"},"uris":["http://www.mendeley.com/documents/?uuid=f868f29f-a0a6-4fdb-8300-0c2e5b9650d5"]},{"id":"ITEM-2","itemData":{"DOI":"10.1016/j.neuron.2015.05.038","ISSN":"10974199","PMID":"26074005","abstract":"The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A.","non-dropping-particle":"","parse-names":false,"suffix":""}],"container-title":"Neuron","id":"ITEM-2","issue":"1","issued":{"date-parts":[["2015","7","1"]]},"page":"179-192","publisher":"Cell Press","title":"Cortical Membrane Potential Signature of Optimal States for Sensory Signal Detection","type":"article-journal","volume":"87"},"uris":["http://www.mendeley.com/documents/?uuid=816f8f50-1543-4d6a-b6fd-2d2c896de80a"]},{"id":"ITEM-3","itemData":{"DOI":"10.1073/pnas.1117717109","ISSN":"00278424","PMID":"22308415","abstract":"As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cortex","type":"article-journal","volume":"109"},"uris":["http://www.mendeley.com/documents/?uuid=47e8f65b-ad86-4592-8560-9ea544503dfe"]},{"id":"ITEM-4","itemData":{"DOI":"10.1073/pnas.1016134108","ISSN":"00278424","PMID":"21368107","abstract":"How can we concentrate on relevant sounds in noisy environments? A \"gain model\" suggests that auditory attention simply amplifies relevant and suppresses irrelevant afferent inputs. However, it is unclear whether this suffices when attended and ignored features overlap to stimulate the same neuronal receptive fields. A \"tuning model\" suggests that, in addition to gain, attention modulates feature selectivity of auditory neurons. We recorded magnetoencephalography, EEG, and functional MRI (fMRI) while subjects attended to tones delivered to one ear and ignored opposite-ear inputs. The attended ear was switched every 30 s to quantify how quickly the effects evolve. To produce overlapping inputs, the tones were presented alone vs. during white-noise masking notch-filtered ±1/6 octaves around the tone center frequencies. Amplitude modulation (39 vs. 41 Hz in opposite ears) was applied for \"frequency tagging\" of attention effects on maskers. Noise masking reduced early (50-150 ms; N1) auditory responses to unattended tones. In support of the tuning model, selective attention canceled out this attenuating effect but did not modulate the gain of 50-150 ms activity to nonmasked tones or steady-state responses to the maskers themselves. These tuning effects originated at nonprimary auditory cortices, purportedly occupied by neurons that, without attention, have wider frequency tuning than ±1/6 octaves. The attentional tuning evolved rapidly, during the first few seconds after attention switching, and correlated with behavioral discrimination performance. In conclusion, a simple gainmodel alone cannot explain auditory selective attention. In nonprimary auditory cortices, attention-driven short-term plasticity retunes neurons to segregate relevant sounds from noise.","author":[{"dropping-particle":"","family":"Ahveninen","given":"Jyrki","non-dropping-particle":"","parse-names":false,"suffix":""},{"dropping-particle":"","family":"Hämäläinen","given":"Matti","non-dropping-particle":"","parse-names":false,"suffix":""},{"dropping-particle":"","family":"Jääskeläinen","given":"Iiro P.","non-dropping-particle":"","parse-names":false,"suffix":""},{"dropping-particle":"","family":"Ahlfors","given":"Seppo P.","non-dropping-particle":"","parse-names":false,"suffix":""},{"dropping-particle":"","family":"Huang","given":"Samantha","non-dropping-particle":"","parse-names":false,"suffix":""},{"dropping-particle":"","family":"Lina","given":"Fa Hsuan","non-dropping-particle":"","parse-names":false,"suffix":""},{"dropping-particle":"","family":"Raij","given":"Tommi","non-dropping-particle":"","parse-names":false,"suffix":""},{"dropping-particle":"","family":"Sams","given":"Mikko","non-dropping-particle":"","parse-names":false,"suffix":""},{"dropping-particle":"","family":"Vasios","given":"Christos E.","non-dropping-particle":"","parse-names":false,"suffix":""},{"dropping-particle":"","family":"Belliveau","given":"John W.","non-dropping-particle":"","parse-names":false,"suffix":""}],"container-title":"Proceedings of the National Academy of Sciences of the United States of America","id":"ITEM-4","issue":"10","issued":{"date-parts":[["2011","3","8"]]},"page":"4182-4187","publisher":"National Academy of Sciences","title":"Attention-driven auditory cortex short-term plasticity helps segregate relevant sounds from noise","type":"article-journal","volume":"108"},"uris":["http://www.mendeley.com/documents/?uuid=9b3b2847-5d31-411d-81fa-f10e1138be25"]},{"id":"ITEM-5","itemData":{"DOI":"10.1523/JNEUROSCI.5832-11.2012","ISBN":"1529-2401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Neuroscience","id":"ITEM-6","issue":"19","issued":{"date-parts":[["2015"]]},"page":"7565-7574","title":"Task Engagement Selectively Modulates Neural Correlations in Primary Auditory Cortex","type":"article-journal","volume":"35"},"uris":["http://www.mendeley.com/documents/?uuid=2e29b735-c102-46b2-9832-5dd2480f4166"]}],"mendeley":{"formattedCitation":"[42–47]","plainTextFormattedCitation":"[42–47]","previouslyFormattedCitation":"[41–46]"},"properties":{"noteIndex":0},"schema":"https://github.com/citation-style-language/schema/raw/master/csl-citation.json"}</w:delInstrText>
        </w:r>
        <w:r w:rsidR="00790B0D"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[42–47]</w:delText>
        </w:r>
        <w:r w:rsidR="00790B0D" w:rsidDel="009152CD">
          <w:rPr>
            <w:rFonts w:ascii="Arial" w:eastAsia="Times New Roman" w:hAnsi="Arial" w:cs="Arial"/>
            <w:sz w:val="22"/>
            <w:szCs w:val="22"/>
          </w:rPr>
          <w:fldChar w:fldCharType="end"/>
        </w:r>
        <w:r w:rsidR="00790B0D"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 xml:space="preserve">but also </w:delText>
        </w:r>
        <w:r w:rsidR="003C75FD" w:rsidDel="009152CD">
          <w:rPr>
            <w:rFonts w:ascii="Arial" w:eastAsia="Times New Roman" w:hAnsi="Arial" w:cs="Arial"/>
            <w:sz w:val="22"/>
            <w:szCs w:val="22"/>
          </w:rPr>
          <w:delText>allowed us</w:delText>
        </w:r>
        <w:r w:rsidR="005B538C" w:rsidRPr="005B538C" w:rsidDel="009152CD">
          <w:rPr>
            <w:rFonts w:ascii="Arial" w:eastAsia="Times New Roman" w:hAnsi="Arial" w:cs="Arial"/>
            <w:sz w:val="22"/>
            <w:szCs w:val="22"/>
          </w:rPr>
          <w:delText xml:space="preserve"> to test for a statistical relationship between the effects of contrast on neuronal encoding and behavioral performance </w:delText>
        </w:r>
        <w:r w:rsidDel="009152CD">
          <w:rPr>
            <w:rFonts w:ascii="Arial" w:eastAsia="Times New Roman" w:hAnsi="Arial" w:cs="Arial"/>
            <w:sz w:val="22"/>
            <w:szCs w:val="22"/>
          </w:rPr>
          <w:delText>across subjects</w:delText>
        </w:r>
        <w:r w:rsidR="005B538C" w:rsidRPr="005B538C" w:rsidDel="009152CD">
          <w:rPr>
            <w:rFonts w:ascii="Arial" w:eastAsia="Times New Roman" w:hAnsi="Arial" w:cs="Arial"/>
            <w:sz w:val="22"/>
            <w:szCs w:val="22"/>
          </w:rPr>
          <w:delText xml:space="preserve">. </w:delText>
        </w:r>
        <w:r w:rsidDel="009152CD">
          <w:rPr>
            <w:rFonts w:ascii="Arial" w:eastAsia="Times New Roman" w:hAnsi="Arial" w:cs="Arial"/>
            <w:sz w:val="22"/>
            <w:szCs w:val="22"/>
          </w:rPr>
          <w:delText xml:space="preserve">Leveraging individual differences in behavioral performance, we showed </w:delText>
        </w:r>
      </w:del>
      <w:ins w:id="918" w:author="Maria Neimark Geffen" w:date="2021-05-04T15:07:00Z">
        <w:del w:id="919" w:author="Microsoft Office User" w:date="2021-05-06T17:47:00Z">
          <w:r w:rsidR="00F6100F" w:rsidDel="009152CD">
            <w:rPr>
              <w:rFonts w:ascii="Arial" w:eastAsia="Times New Roman" w:hAnsi="Arial" w:cs="Arial"/>
              <w:sz w:val="22"/>
              <w:szCs w:val="22"/>
            </w:rPr>
            <w:delText xml:space="preserve">found </w:delText>
          </w:r>
        </w:del>
      </w:ins>
      <w:del w:id="920" w:author="Microsoft Office User" w:date="2021-05-06T17:47:00Z">
        <w:r w:rsidDel="009152CD">
          <w:rPr>
            <w:rFonts w:ascii="Arial" w:eastAsia="Times New Roman" w:hAnsi="Arial" w:cs="Arial"/>
            <w:sz w:val="22"/>
            <w:szCs w:val="22"/>
          </w:rPr>
          <w:delText>that population representations in cortex were highly predictive of behavioral performance metrics</w:delText>
        </w:r>
        <w:r w:rsidR="005B538C" w:rsidRPr="005B538C" w:rsidDel="009152CD">
          <w:rPr>
            <w:rFonts w:ascii="Arial" w:eastAsia="Times New Roman" w:hAnsi="Arial" w:cs="Arial"/>
            <w:sz w:val="22"/>
            <w:szCs w:val="22"/>
          </w:rPr>
          <w:delText xml:space="preserve"> (Figure </w:delText>
        </w:r>
        <w:r w:rsidDel="009152CD">
          <w:rPr>
            <w:rFonts w:ascii="Arial" w:eastAsia="Times New Roman" w:hAnsi="Arial" w:cs="Arial"/>
            <w:sz w:val="22"/>
            <w:szCs w:val="22"/>
          </w:rPr>
          <w:delText>4</w:delText>
        </w:r>
        <w:r w:rsidR="005B538C" w:rsidRPr="005B538C" w:rsidDel="009152CD">
          <w:rPr>
            <w:rFonts w:ascii="Arial" w:eastAsia="Times New Roman" w:hAnsi="Arial" w:cs="Arial"/>
            <w:sz w:val="22"/>
            <w:szCs w:val="22"/>
          </w:rPr>
          <w:delText>)</w:delText>
        </w:r>
      </w:del>
      <w:ins w:id="921" w:author="Maria Neimark Geffen" w:date="2021-05-04T15:08:00Z">
        <w:del w:id="922" w:author="Microsoft Office User" w:date="2021-05-06T17:47:00Z">
          <w:r w:rsidR="006577C0" w:rsidDel="009152CD">
            <w:rPr>
              <w:rFonts w:ascii="Arial" w:eastAsia="Times New Roman" w:hAnsi="Arial" w:cs="Arial"/>
              <w:sz w:val="22"/>
              <w:szCs w:val="22"/>
            </w:rPr>
            <w:delText xml:space="preserve"> across subjects. Given the large variability in behavioral performance in mice, it is useful to </w:delText>
          </w:r>
        </w:del>
      </w:ins>
      <w:ins w:id="923" w:author="Maria Neimark Geffen" w:date="2021-05-04T15:28:00Z">
        <w:del w:id="924" w:author="Microsoft Office User" w:date="2021-05-06T17:47:00Z">
          <w:r w:rsidR="00494657" w:rsidDel="009152CD">
            <w:rPr>
              <w:rFonts w:ascii="Arial" w:eastAsia="Times New Roman" w:hAnsi="Arial" w:cs="Arial"/>
              <w:sz w:val="22"/>
              <w:szCs w:val="22"/>
            </w:rPr>
            <w:delText xml:space="preserve">exploit the changes in behavior across subjects. Similar approaches have been </w:delText>
          </w:r>
        </w:del>
      </w:ins>
      <w:ins w:id="925" w:author="Maria Neimark Geffen" w:date="2021-05-04T15:36:00Z">
        <w:del w:id="926" w:author="Microsoft Office User" w:date="2021-05-06T17:47:00Z">
          <w:r w:rsidR="00155027" w:rsidDel="009152CD">
            <w:rPr>
              <w:rFonts w:ascii="Arial" w:eastAsia="Times New Roman" w:hAnsi="Arial" w:cs="Arial"/>
              <w:sz w:val="22"/>
              <w:szCs w:val="22"/>
            </w:rPr>
            <w:delText>a powerful tool in disentangling the circuits for auditory fear learning (REF), XX and XX.</w:delText>
          </w:r>
        </w:del>
      </w:ins>
    </w:p>
    <w:p w14:paraId="07DC4F23" w14:textId="0A25B5DE" w:rsidR="00494657" w:rsidDel="009152CD" w:rsidRDefault="00494657" w:rsidP="00494657">
      <w:pPr>
        <w:jc w:val="both"/>
        <w:rPr>
          <w:ins w:id="927" w:author="Maria Neimark Geffen" w:date="2021-05-04T15:28:00Z"/>
          <w:del w:id="928" w:author="Microsoft Office User" w:date="2021-05-06T17:47:00Z"/>
          <w:rFonts w:ascii="Arial" w:eastAsia="Times New Roman" w:hAnsi="Arial" w:cs="Arial"/>
          <w:sz w:val="22"/>
          <w:szCs w:val="22"/>
        </w:rPr>
      </w:pPr>
    </w:p>
    <w:p w14:paraId="3690D24D" w14:textId="28BF3C0E" w:rsidR="00A65BC3" w:rsidRPr="00E16648" w:rsidDel="009152CD" w:rsidRDefault="00A65BC3" w:rsidP="00A65BC3">
      <w:pPr>
        <w:jc w:val="both"/>
        <w:rPr>
          <w:ins w:id="929" w:author="Maria Neimark Geffen" w:date="2021-05-04T15:31:00Z"/>
          <w:del w:id="930" w:author="Microsoft Office User" w:date="2021-05-06T17:47:00Z"/>
          <w:rFonts w:ascii="Arial" w:eastAsia="Times New Roman" w:hAnsi="Arial" w:cs="Arial"/>
          <w:i/>
          <w:iCs/>
          <w:sz w:val="22"/>
          <w:szCs w:val="22"/>
        </w:rPr>
      </w:pPr>
      <w:ins w:id="931" w:author="Maria Neimark Geffen" w:date="2021-05-04T15:31:00Z">
        <w:del w:id="932" w:author="Microsoft Office User" w:date="2021-05-06T17:47:00Z">
          <w:r w:rsidDel="009152CD">
            <w:rPr>
              <w:rFonts w:ascii="Arial" w:eastAsia="Times New Roman" w:hAnsi="Arial" w:cs="Arial"/>
              <w:i/>
              <w:iCs/>
              <w:sz w:val="22"/>
              <w:szCs w:val="22"/>
            </w:rPr>
            <w:delText>Limited number of neurons</w:delText>
          </w:r>
        </w:del>
      </w:ins>
    </w:p>
    <w:p w14:paraId="274ADC7C" w14:textId="583D9470" w:rsidR="00A65BC3" w:rsidDel="009152CD" w:rsidRDefault="00A65BC3" w:rsidP="00A65BC3">
      <w:pPr>
        <w:jc w:val="both"/>
        <w:rPr>
          <w:del w:id="933" w:author="Microsoft Office User" w:date="2021-05-06T17:47:00Z"/>
          <w:moveTo w:id="934" w:author="Maria Neimark Geffen" w:date="2021-05-04T15:31:00Z"/>
          <w:rFonts w:ascii="Arial" w:eastAsia="Times New Roman" w:hAnsi="Arial" w:cs="Arial"/>
          <w:sz w:val="22"/>
          <w:szCs w:val="22"/>
        </w:rPr>
      </w:pPr>
      <w:moveToRangeStart w:id="935" w:author="Maria Neimark Geffen" w:date="2021-05-04T15:31:00Z" w:name="move70937521"/>
      <w:moveTo w:id="936" w:author="Maria Neimark Geffen" w:date="2021-05-04T15:31:00Z">
        <w:del w:id="937" w:author="Microsoft Office User" w:date="2021-05-06T17:47:00Z">
          <w:r w:rsidDel="009152CD">
            <w:rPr>
              <w:rFonts w:ascii="Arial" w:eastAsia="Times New Roman" w:hAnsi="Arial" w:cs="Arial"/>
              <w:sz w:val="22"/>
              <w:szCs w:val="22"/>
            </w:rPr>
            <w:delText>One potential limitation of our results were the limited numbers of neurons recorded from in this study. There is a rich literature in the visual field suggesting that relatively small numbers of neurons may outperform animal behavior in psychophysical tasks</w:delText>
          </w:r>
          <w:r w:rsidDel="009152CD">
            <w:rPr>
              <w:rFonts w:ascii="Arial" w:eastAsia="Times New Roman" w:hAnsi="Arial" w:cs="Arial"/>
              <w:sz w:val="22"/>
              <w:szCs w:val="22"/>
            </w:rPr>
            <w:fldChar w:fldCharType="begin" w:fldLock="1"/>
          </w:r>
        </w:del>
      </w:moveTo>
      <w:del w:id="938" w:author="Microsoft Office User" w:date="2021-05-06T17:47:00Z">
        <w:r w:rsidR="009152CD" w:rsidDel="009152CD">
          <w:rPr>
            <w:rFonts w:ascii="Arial" w:eastAsia="Times New Roman" w:hAnsi="Arial" w:cs="Arial"/>
            <w:sz w:val="22"/>
            <w:szCs w:val="22"/>
          </w:rPr>
          <w:delInstrText>ADDIN CSL_CITATION {"citationItems":[{"id":"ITEM-1","itemData":{"DOI":"10.1017/S095252380000715X","ISBN":"0952-5238 (Print)\\n0952-5238 (Linking)","ISSN":"0952-5238","PMID":"8730992","abstract":"We have previously documented the exquisite motion sensitivity of neurons in extrastriate area MT by studying the relationship between their responses and the direction and strength of visual motion signals delivered to their receptive fields. These results suggested that MT neurons might provide the signals supporting behavioral choice in visual discrimination tasks. To approach this question from another direction, we have now studied the relationship between the discharge of MT neurons and behavioral choice, independently of the effects of visual stimulation. We found that trial-to-trial variability in neuronal signals was correlated with the choices the monkey made. Therefore, when a directionally selective neuron in area MT fires more vigorously, the monkey is more likely to make a decision in favor of the preferred direction of the cell. The magnitude of the relationship was modest, on average, but was highly significant across a sample of 299 cells from four monkeys. The relationship was present for all stimuli (including those without a net motion signal), and for all but the weakest responses. The relationship was reduced or eliminated when the demands of the task were changed so that the directional signal carried by the cell was less informative. The relationship was evident within 50 ms of response onset, and persisted throughout the stimulus presentation. On average, neurons that were more sensitive to weak motion signals had a stronger relationship to behavior than those that were less sensitive. These observations are consistent with the idea that neuronal signals in MT are used by the monkey to determine the direction of stimulus motion. The modest relationship between behavioral choice and the discharge of any one neuron, and the prevalence of the relationship across the population, make it likely that signals from many neurons are pooled to form the data on which behavioral choices are based.","author":[{"dropping-particle":"","family":"Britten","given":"K H","non-dropping-particle":"","parse-names":false,"suffix":""},{"dropping-particle":"","family":"Newsome","given":"W T","non-dropping-particle":"","parse-names":false,"suffix":""},{"dropping-particle":"","family":"Shadlen","given":"M N","non-dropping-particle":"","parse-names":false,"suffix":""},{"dropping-particle":"","family":"Celebrini","given":"S","non-dropping-particle":"","parse-names":false,"suffix":""},{"dropping-particle":"","family":"Movshon","given":"J A","non-dropping-particle":"","parse-names":false,"suffix":""}],"container-title":"Visual neuroscience","id":"ITEM-1","issue":"1","issued":{"date-parts":[["1996"]]},"page":"87-100","title":"A relationship between behavioral choice and the visual responses of neurons in macaque MT.","type":"article-journal","volume":"13"},"uris":["http://www.mendeley.com/documents/?uuid=5eab7447-fb4b-4f3b-bfbc-ae1ab41f560c"]},{"id":"ITEM-2","itemData":{"DOI":"10.1.1.123.9899","ISBN":"0270-6474","ISSN":"0270-6474","PMID":"1464765","abstract":"We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Neuroscience","id":"ITEM-2","issue":"12","issued":{"date-parts":[["1992"]]},"page":"4745-4765","title":"The analysis of visual motion: a comparison of neuronal and psychophysical performance.","type":"article-journal","volume":"12"},"uris":["http://www.mendeley.com/documents/?uuid=1e222e99-e4fd-494b-8ff9-4f02aa7ca807"]},{"id":"ITEM-3","itemData":{"DOI":"10.1523/jneurosci.16-04-01486.1996","ISSN":"02706474","PMID":"8778300","abstract":"We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motion","type":"article-journal","volume":"16"},"uris":["http://www.mendeley.com/documents/?uuid=8b0c400a-bc5a-4a16-a2dd-33a3b9a1081e"]},{"id":"ITEM-4","itemData":{"DOI":"10.1038/341052a0","ISSN":"00280836","PMID":"2770878","abstract":"THE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Anthony","non-dropping-particle":"","parse-names":false,"suffix":""}],"container-title":"Nature","id":"ITEM-4","issue":"6237","issued":{"date-parts":[["1989"]]},"page":"52-54","publisher":"Nature Publishing Group","title":"Neuronal correlates of a perceptual decision","type":"article-journal","volume":"341"},"uris":["http://www.mendeley.com/documents/?uuid=d55a5ef9-a32f-433b-ab2a-6dd8afa737f2"]}],"mendeley":{"formattedCitation":"[48–51]","plainTextFormattedCitation":"[48–51]","previouslyFormattedCitation":"[47–50]"},"properties":{"noteIndex":0},"schema":"https://github.com/citation-style-language/schema/raw/master/csl-citation.json"}</w:delInstrText>
        </w:r>
      </w:del>
      <w:moveTo w:id="939" w:author="Maria Neimark Geffen" w:date="2021-05-04T15:31:00Z">
        <w:del w:id="940" w:author="Microsoft Office User" w:date="2021-05-06T17:47:00Z">
          <w:r w:rsidDel="009152CD">
            <w:rPr>
              <w:rFonts w:ascii="Arial" w:eastAsia="Times New Roman" w:hAnsi="Arial" w:cs="Arial"/>
              <w:sz w:val="22"/>
              <w:szCs w:val="22"/>
            </w:rPr>
            <w:fldChar w:fldCharType="separate"/>
          </w:r>
        </w:del>
      </w:moveTo>
      <w:del w:id="941" w:author="Microsoft Office User" w:date="2021-05-06T17:47:00Z">
        <w:r w:rsidR="009152CD" w:rsidRPr="009152CD" w:rsidDel="009152CD">
          <w:rPr>
            <w:rFonts w:ascii="Arial" w:eastAsia="Times New Roman" w:hAnsi="Arial" w:cs="Arial"/>
            <w:noProof/>
            <w:sz w:val="22"/>
            <w:szCs w:val="22"/>
          </w:rPr>
          <w:delText>[48–51]</w:delText>
        </w:r>
      </w:del>
      <w:moveTo w:id="942" w:author="Maria Neimark Geffen" w:date="2021-05-04T15:31:00Z">
        <w:del w:id="943" w:author="Microsoft Office User" w:date="2021-05-06T17:47:00Z">
          <w:r w:rsidDel="009152CD">
            <w:rPr>
              <w:rFonts w:ascii="Arial" w:eastAsia="Times New Roman" w:hAnsi="Arial" w:cs="Arial"/>
              <w:sz w:val="22"/>
              <w:szCs w:val="22"/>
            </w:rPr>
            <w:fldChar w:fldCharType="end"/>
          </w:r>
          <w:r w:rsidDel="009152CD">
            <w:rPr>
              <w:rFonts w:ascii="Arial" w:eastAsia="Times New Roman" w:hAnsi="Arial" w:cs="Arial"/>
              <w:sz w:val="22"/>
              <w:szCs w:val="22"/>
            </w:rPr>
            <w:delText>, but more recent work highlights that such measures of neural performance are highly influenced by noise correlations</w:delText>
          </w:r>
          <w:r w:rsidDel="009152CD">
            <w:rPr>
              <w:rFonts w:ascii="Arial" w:eastAsia="Times New Roman" w:hAnsi="Arial" w:cs="Arial"/>
              <w:sz w:val="22"/>
              <w:szCs w:val="22"/>
            </w:rPr>
            <w:fldChar w:fldCharType="begin" w:fldLock="1"/>
          </w:r>
        </w:del>
      </w:moveTo>
      <w:del w:id="944" w:author="Microsoft Office User" w:date="2021-05-06T17:47:00Z">
        <w:r w:rsidR="009152CD" w:rsidDel="009152CD">
          <w:rPr>
            <w:rFonts w:ascii="Arial" w:eastAsia="Times New Roman" w:hAnsi="Arial" w:cs="Arial"/>
            <w:sz w:val="22"/>
            <w:szCs w:val="22"/>
          </w:rPr>
          <w:delInstrText>ADDIN CSL_CITATION {"citationItems":[{"id":"ITEM-1","itemData":{"DOI":"10.1523/JNEUROSCI.5179-08.2009","ISSN":"1529-2401","PMID":"19458234","abstract":"The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task.","author":[{"dropping-particle":"","family":"Cohen","given":"Marlene R","non-dropping-particle":"","parse-names":false,"suffix":""},{"dropping-particle":"","family":"Newsome","given":"William T","non-dropping-particle":"","parse-names":false,"suffix":""}],"container-title":"The Journal of neuroscience : the official journal of the Society for Neuroscience","id":"ITEM-1","issue":"20","issued":{"date-parts":[["2009","5","20"]]},"page":"6635-48","publisher":"NIH Public Access","title":"Estimates of the contribution of single neurons to perception depend on timescale and noise correlation.","type":"article-journal","volume":"29"},"uris":["http://www.mendeley.com/documents/?uuid=cde7715e-2bb5-41fc-a275-1db72bc97d05"]},{"id":"ITEM-2","itemData":{"DOI":"10.1126/science.aao0284","abstract":"Prior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R","non-dropping-particle":"","parse-names":false,"suffix":""}],"container-title":"Science","id":"ITEM-2","issued":{"date-parts":[["2018"]]},"page":"463-465","title":"Learning and attention reveal a general relationship between population activity and behavior","type":"article-journal","volume":"359"},"uris":["http://www.mendeley.com/documents/?uuid=c7093bea-7b16-4d40-88e8-8aeb3c30445e"]}],"mendeley":{"formattedCitation":"[52,53]","plainTextFormattedCitation":"[52,53]","previouslyFormattedCitation":"[51,52]"},"properties":{"noteIndex":0},"schema":"https://github.com/citation-style-language/schema/raw/master/csl-citation.json"}</w:delInstrText>
        </w:r>
      </w:del>
      <w:moveTo w:id="945" w:author="Maria Neimark Geffen" w:date="2021-05-04T15:31:00Z">
        <w:del w:id="946" w:author="Microsoft Office User" w:date="2021-05-06T17:47:00Z">
          <w:r w:rsidDel="009152CD">
            <w:rPr>
              <w:rFonts w:ascii="Arial" w:eastAsia="Times New Roman" w:hAnsi="Arial" w:cs="Arial"/>
              <w:sz w:val="22"/>
              <w:szCs w:val="22"/>
            </w:rPr>
            <w:fldChar w:fldCharType="separate"/>
          </w:r>
        </w:del>
      </w:moveTo>
      <w:del w:id="947" w:author="Microsoft Office User" w:date="2021-05-06T17:47:00Z">
        <w:r w:rsidR="009152CD" w:rsidRPr="009152CD" w:rsidDel="009152CD">
          <w:rPr>
            <w:rFonts w:ascii="Arial" w:eastAsia="Times New Roman" w:hAnsi="Arial" w:cs="Arial"/>
            <w:noProof/>
            <w:sz w:val="22"/>
            <w:szCs w:val="22"/>
          </w:rPr>
          <w:delText>[52,53]</w:delText>
        </w:r>
      </w:del>
      <w:moveTo w:id="948" w:author="Maria Neimark Geffen" w:date="2021-05-04T15:31:00Z">
        <w:del w:id="949" w:author="Microsoft Office User" w:date="2021-05-06T17:47:00Z">
          <w:r w:rsidDel="009152CD">
            <w:rPr>
              <w:rFonts w:ascii="Arial" w:eastAsia="Times New Roman" w:hAnsi="Arial" w:cs="Arial"/>
              <w:sz w:val="22"/>
              <w:szCs w:val="22"/>
            </w:rPr>
            <w:fldChar w:fldCharType="end"/>
          </w:r>
          <w:r w:rsidDel="009152CD">
            <w:rPr>
              <w:rFonts w:ascii="Arial" w:eastAsia="Times New Roman" w:hAnsi="Arial" w:cs="Arial"/>
              <w:sz w:val="22"/>
              <w:szCs w:val="22"/>
            </w:rPr>
            <w:delText>.</w:delText>
          </w:r>
        </w:del>
      </w:moveTo>
      <w:ins w:id="950" w:author="Maria Neimark Geffen" w:date="2021-05-04T15:31:00Z">
        <w:del w:id="951" w:author="Microsoft Office User" w:date="2021-05-06T17:47:00Z">
          <w:r w:rsidDel="009152CD">
            <w:rPr>
              <w:rFonts w:ascii="Arial" w:eastAsia="Times New Roman" w:hAnsi="Arial" w:cs="Arial"/>
              <w:sz w:val="22"/>
              <w:szCs w:val="22"/>
            </w:rPr>
            <w:delText xml:space="preserve"> Interestingly,</w:delText>
          </w:r>
        </w:del>
      </w:ins>
    </w:p>
    <w:moveToRangeEnd w:id="935"/>
    <w:p w14:paraId="1647A5A0" w14:textId="0AFE4FEF" w:rsidR="009537D6" w:rsidDel="009152CD" w:rsidRDefault="005B538C" w:rsidP="00F35A83">
      <w:pPr>
        <w:jc w:val="both"/>
        <w:rPr>
          <w:ins w:id="952" w:author="Maria Neimark Geffen" w:date="2021-05-04T10:38:00Z"/>
          <w:del w:id="953" w:author="Microsoft Office User" w:date="2021-05-06T17:47:00Z"/>
          <w:rFonts w:ascii="Arial" w:eastAsia="Times New Roman" w:hAnsi="Arial" w:cs="Arial"/>
          <w:sz w:val="22"/>
          <w:szCs w:val="22"/>
        </w:rPr>
      </w:pPr>
      <w:del w:id="954" w:author="Microsoft Office User" w:date="2021-05-06T17:47:00Z">
        <w:r w:rsidRPr="005B538C" w:rsidDel="009152CD">
          <w:rPr>
            <w:rFonts w:ascii="Arial" w:eastAsia="Times New Roman" w:hAnsi="Arial" w:cs="Arial"/>
            <w:sz w:val="22"/>
            <w:szCs w:val="22"/>
          </w:rPr>
          <w:delText>.</w:delText>
        </w:r>
        <w:r w:rsidR="00790B0D" w:rsidDel="009152CD">
          <w:rPr>
            <w:rFonts w:ascii="Arial" w:eastAsia="Times New Roman" w:hAnsi="Arial" w:cs="Arial"/>
            <w:sz w:val="22"/>
            <w:szCs w:val="22"/>
          </w:rPr>
          <w:delText xml:space="preserve"> </w:delText>
        </w:r>
      </w:del>
      <w:moveFromRangeStart w:id="955" w:author="Maria Neimark Geffen" w:date="2021-05-04T15:31:00Z" w:name="move70937521"/>
      <w:moveFrom w:id="956" w:author="Maria Neimark Geffen" w:date="2021-05-04T15:31:00Z">
        <w:del w:id="957" w:author="Microsoft Office User" w:date="2021-05-06T17:47:00Z">
          <w:r w:rsidR="00ED4F63" w:rsidDel="009152CD">
            <w:rPr>
              <w:rFonts w:ascii="Arial" w:eastAsia="Times New Roman" w:hAnsi="Arial" w:cs="Arial"/>
              <w:sz w:val="22"/>
              <w:szCs w:val="22"/>
            </w:rPr>
            <w:delText>One potential limitation of our results were the limited numbers of neurons recorded from in this study. There is a rich literature in the visual field suggesting that relatively small numbers of neurons may outperform animal behavior in psychophysical tasks</w:delText>
          </w:r>
          <w:r w:rsidR="00ED4F63" w:rsidDel="009152CD">
            <w:rPr>
              <w:rFonts w:ascii="Arial" w:eastAsia="Times New Roman" w:hAnsi="Arial" w:cs="Arial"/>
              <w:sz w:val="22"/>
              <w:szCs w:val="22"/>
            </w:rPr>
            <w:fldChar w:fldCharType="begin" w:fldLock="1"/>
          </w:r>
          <w:r w:rsidR="002420F7" w:rsidRPr="00EA2653" w:rsidDel="009152CD">
            <w:rPr>
              <w:rFonts w:ascii="Arial" w:eastAsia="Times New Roman" w:hAnsi="Arial" w:cs="Arial"/>
              <w:sz w:val="22"/>
              <w:szCs w:val="22"/>
            </w:rPr>
            <w:delInstrText>ADDIN CSL_CITATION {"citationItems":[{"id":"ITEM-1","itemData":{"DOI":"10.1017/S095252380000715X","ISBN":"0952-5238 (Print)\\n0952-5238 (Linking)","ISSN":"0952-5238","PMID":"8730992","abstract":"We have previously documented the exquisite motion sensitivity of neurons in extrastriate area MT by studying the relationship between their responses and the direction and strength of visual motion signals delivered to their receptive fields. These results suggested that MT neurons might provide the signals supporting behavioral choice in visual discrimination tasks. To approach this question from another direction, we have now studied the relationship between the discharge of MT neurons and behavioral choice, independently of the effects of visual stimulation. We found that trial-to-trial variability in neuronal signals was correlated with the choices the monkey made. Therefore, when a directionally selective neuron in area MT fires more vigorously, the monkey is more likely to make a decision in favor of the preferred direction of the cell. The magnitude of the relationship was modest, on average, but was highly significant across a sample of 299 cells from four monkeys. The relationship was present for all stimuli (including those without a net motion signal), and for all but the weakest responses. The relationship was reduced or eliminated when the demands of the task were changed so that the directional signal carried by the cell was less i</w:delInstrText>
          </w:r>
          <w:r w:rsidR="002420F7" w:rsidRPr="00611D11" w:rsidDel="009152CD">
            <w:rPr>
              <w:rFonts w:ascii="Arial" w:eastAsia="Times New Roman" w:hAnsi="Arial" w:cs="Arial"/>
              <w:sz w:val="22"/>
              <w:szCs w:val="22"/>
            </w:rPr>
            <w:delInstrText>nformative. The relationship was evident within 50 ms of response onset, and persisted throughout the stimulu</w:delInstrText>
          </w:r>
          <w:r w:rsidR="002420F7" w:rsidRPr="00EA2653" w:rsidDel="009152CD">
            <w:rPr>
              <w:rFonts w:ascii="Arial" w:eastAsia="Times New Roman" w:hAnsi="Arial" w:cs="Arial"/>
              <w:sz w:val="22"/>
              <w:szCs w:val="22"/>
            </w:rPr>
            <w:delInstrText>s presentation. On average, neurons that were more sensitive to weak motion signals had a stronger relationship to behavior than those that were less sensitive. These observations are consistent with the idea that neuronal signals in MT are used by the monkey to determine the direction of stimulus motion. The modest relationship between behavioral choice and the discharge of any one neuron, and the prevalence of the relationship across the population, make it likely that signals from many neurons are pooled to form the data on which behavioral choices are based.","author":[{"dropping-particle":"","family":"Britten","given":"K H","non-dropping-particle":"","parse-names":false,"suffix":""},{"dropping-particle":"","family":"Newsome","given":"W T","non-dropping-particle":"","parse-names":false,"suffix":""},{"dropping-particle":"","family":"Shadlen","given":"M N","non-dropping-particle":"","parse-names":false,"suffix":""},{"dropping-particle":"","family":"Celebrini","given":"S","non-dropping-particle":"","parse-names":false,"suffix":""},{"dropping-particle":"","family":"Movshon","given":"J A","non-dropping-particle":"","parse-names":false,"suffix":""}],"container-title":"Visual neuroscience","id":"ITEM-1","issue":"1","issued":{"date-parts":[["1996"]]},"page":"87-100","title":"A relationship between behavioral choice and the visual responses of neurons in macaque MT.","type":"article-journal","volume":"13"},"uris":["http://www.mendeley.com/documents/?uuid=5eab7447-fb4b-4f3b-bfbc-ae1ab41f560c"]},{"id":"ITEM-2","itemData":{"DOI":"10.1.1.123.9899","ISBN":"0270-6474","ISSN":"0270-6474","PMID":"1464765","abstract":"We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Neuroscience","id":"ITEM-2","issue":"12","issued":{"date-parts":[["1992"]]},"page":"4745-4765","title":"The analysis of visual motion: a comparison of neuronal and psychophysical performance.","type":"article-journal","volume":"12"},"uris":["http://www.mendeley.com/documents/?uuid=1e222e99-e4fd-494b-8ff9-4f02aa7ca807"]},{"id":"ITEM-3","itemData":{"DOI":"10.1523/jneurosci.16-04-01486.1996","ISSN":"02706474","PMID":"8778300","abstract":"We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motion","type":"article-journal","volume":"16"},"uris":["http://www.mendeley.com/documents/?uuid=8b0c400a-bc5a-4a16-a2dd-33a3b9a1081e"]},{"id":"ITEM-4","itemData":{"DOI":"10.1038/341052a0","ISSN":"00280836","PMID":"2770878","abstract":"THE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Anthony","non-dropping-particle":"","parse-names":false,"suffix":""}],"container-title":"Nature","id":"ITEM-4","issue":"6237","issued":{"date-parts":[["1989"]]},"page":"52-54","publisher":"Nature Publishing Group","title":"Neuronal correlates of a perceptual decision","type":"article-journal","volume":"341"},"uris":["http://www.mendeley.com/documents/?uuid=d55a5ef9-a32f-433b-ab2a-6dd8afa737f2"]}],"mendeley":{"formattedCitation":"[47–50]","plainTextFormattedCitation":"[47–50]","previouslyFormattedCitation":"[47–50]"},"properties":{"noteIndex":0},"schema":"https://github.com/citation-style-language/schema/raw/master/csl-citation.json"}</w:delInstrText>
          </w:r>
          <w:r w:rsidR="00ED4F63" w:rsidDel="009152CD">
            <w:rPr>
              <w:rFonts w:ascii="Arial" w:eastAsia="Times New Roman" w:hAnsi="Arial" w:cs="Arial"/>
              <w:sz w:val="22"/>
              <w:szCs w:val="22"/>
            </w:rPr>
            <w:fldChar w:fldCharType="separate"/>
          </w:r>
          <w:r w:rsidR="00996654" w:rsidRPr="00EA2653" w:rsidDel="009152CD">
            <w:rPr>
              <w:rFonts w:ascii="Arial" w:eastAsia="Times New Roman" w:hAnsi="Arial" w:cs="Arial"/>
              <w:noProof/>
              <w:sz w:val="22"/>
              <w:szCs w:val="22"/>
            </w:rPr>
            <w:delText>[47–50]</w:delText>
          </w:r>
          <w:r w:rsidR="00ED4F63" w:rsidDel="009152CD">
            <w:rPr>
              <w:rFonts w:ascii="Arial" w:eastAsia="Times New Roman" w:hAnsi="Arial" w:cs="Arial"/>
              <w:sz w:val="22"/>
              <w:szCs w:val="22"/>
            </w:rPr>
            <w:fldChar w:fldCharType="end"/>
          </w:r>
          <w:r w:rsidR="00ED4F63" w:rsidDel="009152CD">
            <w:rPr>
              <w:rFonts w:ascii="Arial" w:eastAsia="Times New Roman" w:hAnsi="Arial" w:cs="Arial"/>
              <w:sz w:val="22"/>
              <w:szCs w:val="22"/>
            </w:rPr>
            <w:delText>, but more recent work highlights that such measures of neural performance are highly influenced by noise correlations</w:delText>
          </w:r>
          <w:r w:rsidR="00ED4F63" w:rsidDel="009152CD">
            <w:rPr>
              <w:rFonts w:ascii="Arial" w:eastAsia="Times New Roman" w:hAnsi="Arial" w:cs="Arial"/>
              <w:sz w:val="22"/>
              <w:szCs w:val="22"/>
            </w:rPr>
            <w:fldChar w:fldCharType="begin" w:fldLock="1"/>
          </w:r>
          <w:r w:rsidR="002420F7" w:rsidDel="009152CD">
            <w:rPr>
              <w:rFonts w:ascii="Arial" w:eastAsia="Times New Roman" w:hAnsi="Arial" w:cs="Arial"/>
              <w:sz w:val="22"/>
              <w:szCs w:val="22"/>
            </w:rPr>
            <w:delInstrText>ADDIN CSL_CITATION {"citationItems":[{"id":"ITEM-1","itemData":{"DOI":"10.1523/JNEUROSCI.5179-08.2009","ISSN":"1529-2401","PMID":"19458234","abstract":"The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task.","author":[{"dropping-particle":"","family":"Cohen","given":"Marlene R","non-dropping-particle":"","parse-names":false,"suffix":""},{"dropping-particle":"","family":"Newsome","given":"William T","non-dropping-particle":"","parse-names":false,"suffix":""}],"container-title":"The Journal of neuroscience : the official journal of the Society for Neuroscience","id":"ITEM-1","issue":"20","issued":{"date-parts":[["2009","5","20"]]},"page":"6635-48","publisher":"NIH Public Access","title":"Estimates of the contribution of single neurons to perception depend on timescale and noise correlation.","type":"article-journal","volume":"29"},"uris":["http://www.mendeley.com/documents/?uuid=cde7715e-2bb5-41fc-a275-1db72bc97d05"]},{"id":"ITEM-2","itemData":{"DOI":"10.1126/science.aao0284","abstract":"Prior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R","non-dropping-particle":"","parse-names":false,"suffix":""}],"container-title":"Science","id":"ITEM-2","issued":{"date-parts":[["2018"]]},"page":"463-465","title":"Learning and attention reveal a general relationship between population activity and behavior","type":"article-journal","volume":"359"},"uris":["http://www.mendeley.com/documents/?uuid=c7093bea-7b16-4d40-88e8-8aeb3c30445e"]}],"mendeley":{"formattedCitation":"[51,52]","plainTextFormattedCitation":"[51,52]","previouslyFormattedCitation":"[51,52]"},"properties":{"noteIndex":0},"schema":"https://github.com/citation-style-language/schema/raw/master/csl-citation.json"}</w:delInstrText>
          </w:r>
          <w:r w:rsidR="00ED4F63" w:rsidDel="009152CD">
            <w:rPr>
              <w:rFonts w:ascii="Arial" w:eastAsia="Times New Roman" w:hAnsi="Arial" w:cs="Arial"/>
              <w:sz w:val="22"/>
              <w:szCs w:val="22"/>
            </w:rPr>
            <w:fldChar w:fldCharType="separate"/>
          </w:r>
          <w:r w:rsidR="00996654" w:rsidRPr="00996654" w:rsidDel="009152CD">
            <w:rPr>
              <w:rFonts w:ascii="Arial" w:eastAsia="Times New Roman" w:hAnsi="Arial" w:cs="Arial"/>
              <w:noProof/>
              <w:sz w:val="22"/>
              <w:szCs w:val="22"/>
            </w:rPr>
            <w:delText>[51,52]</w:delText>
          </w:r>
          <w:r w:rsidR="00ED4F63" w:rsidDel="009152CD">
            <w:rPr>
              <w:rFonts w:ascii="Arial" w:eastAsia="Times New Roman" w:hAnsi="Arial" w:cs="Arial"/>
              <w:sz w:val="22"/>
              <w:szCs w:val="22"/>
            </w:rPr>
            <w:fldChar w:fldCharType="end"/>
          </w:r>
          <w:r w:rsidR="00ED4F63" w:rsidDel="009152CD">
            <w:rPr>
              <w:rFonts w:ascii="Arial" w:eastAsia="Times New Roman" w:hAnsi="Arial" w:cs="Arial"/>
              <w:sz w:val="22"/>
              <w:szCs w:val="22"/>
            </w:rPr>
            <w:delText xml:space="preserve">. </w:delText>
          </w:r>
        </w:del>
      </w:moveFrom>
      <w:moveFromRangeEnd w:id="955"/>
      <w:del w:id="958" w:author="Microsoft Office User" w:date="2021-05-06T17:47:00Z">
        <w:r w:rsidR="00ED4F63" w:rsidDel="009152CD">
          <w:rPr>
            <w:rFonts w:ascii="Arial" w:eastAsia="Times New Roman" w:hAnsi="Arial" w:cs="Arial"/>
            <w:sz w:val="22"/>
            <w:szCs w:val="22"/>
          </w:rPr>
          <w:delText xml:space="preserve">Additionally, a recent study examining thousands of simultaneously recorded neurons in </w:delText>
        </w:r>
        <w:r w:rsidR="003205F3" w:rsidDel="009152CD">
          <w:rPr>
            <w:rFonts w:ascii="Arial" w:eastAsia="Times New Roman" w:hAnsi="Arial" w:cs="Arial"/>
            <w:sz w:val="22"/>
            <w:szCs w:val="22"/>
          </w:rPr>
          <w:delText>V1</w:delText>
        </w:r>
        <w:r w:rsidR="00ED4F63" w:rsidDel="009152CD">
          <w:rPr>
            <w:rFonts w:ascii="Arial" w:eastAsia="Times New Roman" w:hAnsi="Arial" w:cs="Arial"/>
            <w:sz w:val="22"/>
            <w:szCs w:val="22"/>
          </w:rPr>
          <w:delText xml:space="preserve"> showed that neural </w:delText>
        </w:r>
        <w:r w:rsidR="003205F3" w:rsidDel="009152CD">
          <w:rPr>
            <w:rFonts w:ascii="Arial" w:eastAsia="Times New Roman" w:hAnsi="Arial" w:cs="Arial"/>
            <w:sz w:val="22"/>
            <w:szCs w:val="22"/>
          </w:rPr>
          <w:delText xml:space="preserve">acuity far outperformed mouse visual acuity, and </w:delText>
        </w:r>
      </w:del>
      <w:ins w:id="959" w:author="Maria Neimark Geffen" w:date="2021-05-04T15:31:00Z">
        <w:del w:id="960" w:author="Microsoft Office User" w:date="2021-05-06T17:47:00Z">
          <w:r w:rsidR="00A65BC3" w:rsidDel="009152CD">
            <w:rPr>
              <w:rFonts w:ascii="Arial" w:eastAsia="Times New Roman" w:hAnsi="Arial" w:cs="Arial"/>
              <w:sz w:val="22"/>
              <w:szCs w:val="22"/>
            </w:rPr>
            <w:delText xml:space="preserve">but </w:delText>
          </w:r>
        </w:del>
      </w:ins>
      <w:del w:id="961" w:author="Microsoft Office User" w:date="2021-05-06T17:47:00Z">
        <w:r w:rsidR="003205F3" w:rsidDel="009152CD">
          <w:rPr>
            <w:rFonts w:ascii="Arial" w:eastAsia="Times New Roman" w:hAnsi="Arial" w:cs="Arial"/>
            <w:sz w:val="22"/>
            <w:szCs w:val="22"/>
          </w:rPr>
          <w:delText>was not correlated with task performance</w:delText>
        </w:r>
        <w:r w:rsidR="003205F3"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b632221b-2c6d-43b6-b049-7da73e384cb4"]}],"mendeley":{"formattedCitation":"[54]","plainTextFormattedCitation":"[54]","previouslyFormattedCitation":"[53]"},"properties":{"noteIndex":0},"schema":"https://github.com/citation-style-language/schema/raw/master/csl-citation.json"}</w:delInstrText>
        </w:r>
        <w:r w:rsidR="003205F3"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[54]</w:delText>
        </w:r>
        <w:r w:rsidR="003205F3" w:rsidDel="009152CD">
          <w:rPr>
            <w:rFonts w:ascii="Arial" w:eastAsia="Times New Roman" w:hAnsi="Arial" w:cs="Arial"/>
            <w:sz w:val="22"/>
            <w:szCs w:val="22"/>
          </w:rPr>
          <w:fldChar w:fldCharType="end"/>
        </w:r>
        <w:r w:rsidR="00ED4F63" w:rsidDel="009152CD">
          <w:rPr>
            <w:rFonts w:ascii="Arial" w:eastAsia="Times New Roman" w:hAnsi="Arial" w:cs="Arial"/>
            <w:sz w:val="22"/>
            <w:szCs w:val="22"/>
          </w:rPr>
          <w:delText>.</w:delText>
        </w:r>
        <w:r w:rsidR="003205F3" w:rsidDel="009152CD">
          <w:rPr>
            <w:rFonts w:ascii="Arial" w:eastAsia="Times New Roman" w:hAnsi="Arial" w:cs="Arial"/>
            <w:sz w:val="22"/>
            <w:szCs w:val="22"/>
          </w:rPr>
          <w:delText xml:space="preserve"> In the current study</w:delText>
        </w:r>
      </w:del>
      <w:ins w:id="962" w:author="Maria Neimark Geffen" w:date="2021-05-04T15:32:00Z">
        <w:del w:id="963" w:author="Microsoft Office User" w:date="2021-05-06T17:47:00Z">
          <w:r w:rsidR="00A65BC3" w:rsidDel="009152CD">
            <w:rPr>
              <w:rFonts w:ascii="Arial" w:eastAsia="Times New Roman" w:hAnsi="Arial" w:cs="Arial"/>
              <w:sz w:val="22"/>
              <w:szCs w:val="22"/>
            </w:rPr>
            <w:delText>Our finding that a relatively small sample of neurons</w:delText>
          </w:r>
        </w:del>
      </w:ins>
      <w:del w:id="964" w:author="Microsoft Office User" w:date="2021-05-06T17:47:00Z">
        <w:r w:rsidR="003205F3" w:rsidDel="009152CD">
          <w:rPr>
            <w:rFonts w:ascii="Arial" w:eastAsia="Times New Roman" w:hAnsi="Arial" w:cs="Arial"/>
            <w:sz w:val="22"/>
            <w:szCs w:val="22"/>
          </w:rPr>
          <w:delText xml:space="preserve">, we found that </w:delText>
        </w:r>
      </w:del>
      <w:del w:id="965" w:author="Microsoft Office User" w:date="2021-05-03T12:30:00Z">
        <w:r w:rsidR="003205F3" w:rsidDel="00EA2653">
          <w:rPr>
            <w:rFonts w:ascii="Arial" w:eastAsia="Times New Roman" w:hAnsi="Arial" w:cs="Arial"/>
            <w:sz w:val="22"/>
            <w:szCs w:val="22"/>
          </w:rPr>
          <w:delText>neuronal variability was correlated with many aspects of task performance</w:delText>
        </w:r>
      </w:del>
      <w:ins w:id="966" w:author="Maria Neimark Geffen" w:date="2021-05-04T15:32:00Z">
        <w:del w:id="967" w:author="Microsoft Office User" w:date="2021-05-06T17:47:00Z">
          <w:r w:rsidR="00A65BC3" w:rsidDel="009152CD">
            <w:rPr>
              <w:rFonts w:ascii="Arial" w:eastAsia="Times New Roman" w:hAnsi="Arial" w:cs="Arial"/>
              <w:sz w:val="22"/>
              <w:szCs w:val="22"/>
            </w:rPr>
            <w:delText>, supports a number of codes that the brain may implement to create perceptual decisions</w:delText>
          </w:r>
        </w:del>
      </w:ins>
      <w:del w:id="968" w:author="Microsoft Office User" w:date="2021-05-03T12:32:00Z">
        <w:r w:rsidR="003205F3" w:rsidDel="00EA2653">
          <w:rPr>
            <w:rFonts w:ascii="Arial" w:eastAsia="Times New Roman" w:hAnsi="Arial" w:cs="Arial"/>
            <w:sz w:val="22"/>
            <w:szCs w:val="22"/>
          </w:rPr>
          <w:delText xml:space="preserve">, suggesting that primary auditory cortex is more involved in behavior than primary visual areas.  </w:delText>
        </w:r>
      </w:del>
    </w:p>
    <w:p w14:paraId="28B6D5CF" w14:textId="594D3055" w:rsidR="009537D6" w:rsidDel="009152CD" w:rsidRDefault="009537D6" w:rsidP="00F35A83">
      <w:pPr>
        <w:jc w:val="both"/>
        <w:rPr>
          <w:ins w:id="969" w:author="Maria Neimark Geffen" w:date="2021-05-04T10:38:00Z"/>
          <w:del w:id="970" w:author="Microsoft Office User" w:date="2021-05-06T17:47:00Z"/>
          <w:rFonts w:ascii="Arial" w:eastAsia="Times New Roman" w:hAnsi="Arial" w:cs="Arial"/>
          <w:sz w:val="22"/>
          <w:szCs w:val="22"/>
        </w:rPr>
      </w:pPr>
    </w:p>
    <w:p w14:paraId="587F6CFB" w14:textId="29275980" w:rsidR="009537D6" w:rsidRPr="009537D6" w:rsidDel="009152CD" w:rsidRDefault="0065509F" w:rsidP="00F35A83">
      <w:pPr>
        <w:jc w:val="both"/>
        <w:rPr>
          <w:del w:id="971" w:author="Microsoft Office User" w:date="2021-05-06T17:47:00Z"/>
          <w:rFonts w:ascii="Arial" w:eastAsia="Times New Roman" w:hAnsi="Arial" w:cs="Arial"/>
          <w:i/>
          <w:iCs/>
          <w:sz w:val="22"/>
          <w:szCs w:val="22"/>
          <w:rPrChange w:id="972" w:author="Maria Neimark Geffen" w:date="2021-05-04T10:38:00Z">
            <w:rPr>
              <w:del w:id="973" w:author="Microsoft Office User" w:date="2021-05-06T17:47:00Z"/>
              <w:rFonts w:ascii="Arial" w:eastAsia="Times New Roman" w:hAnsi="Arial" w:cs="Arial"/>
              <w:sz w:val="22"/>
              <w:szCs w:val="22"/>
            </w:rPr>
          </w:rPrChange>
        </w:rPr>
      </w:pPr>
      <w:ins w:id="974" w:author="Maria Neimark Geffen" w:date="2021-05-04T10:39:00Z">
        <w:del w:id="975" w:author="Microsoft Office User" w:date="2021-05-06T17:47:00Z">
          <w:r w:rsidDel="009152CD">
            <w:rPr>
              <w:rFonts w:ascii="Arial" w:eastAsia="Times New Roman" w:hAnsi="Arial" w:cs="Arial"/>
              <w:i/>
              <w:iCs/>
              <w:sz w:val="22"/>
              <w:szCs w:val="22"/>
            </w:rPr>
            <w:delText>Choice of background stimuli</w:delText>
          </w:r>
        </w:del>
      </w:ins>
    </w:p>
    <w:p w14:paraId="14F4BCB5" w14:textId="76DED8FA" w:rsidR="005B538C" w:rsidDel="009152CD" w:rsidRDefault="00F35A83" w:rsidP="00C72113">
      <w:pPr>
        <w:ind w:firstLine="720"/>
        <w:jc w:val="both"/>
        <w:rPr>
          <w:ins w:id="976" w:author="Maria Neimark Geffen" w:date="2021-05-04T10:38:00Z"/>
          <w:del w:id="977" w:author="Microsoft Office User" w:date="2021-05-06T17:47:00Z"/>
          <w:rFonts w:ascii="Arial" w:eastAsia="Times New Roman" w:hAnsi="Arial" w:cs="Arial"/>
          <w:sz w:val="22"/>
          <w:szCs w:val="22"/>
        </w:rPr>
      </w:pPr>
      <w:del w:id="978" w:author="Microsoft Office User" w:date="2021-05-06T17:47:00Z">
        <w:r w:rsidDel="009152CD">
          <w:rPr>
            <w:rFonts w:ascii="Arial" w:eastAsia="Times New Roman" w:hAnsi="Arial" w:cs="Arial"/>
            <w:sz w:val="22"/>
            <w:szCs w:val="22"/>
          </w:rPr>
          <w:delText>Inspired by previous studies</w:delText>
        </w:r>
        <w:r w:rsidR="00790B0D"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America","id":"ITEM-1","issue":"6","issued":{"date-parts":[["2012","2","7"]]},"page":"2144-2149","publisher":"PNAS","title":"Task reward structure shapes rapid receptive field plasticity in auditory cortex","type":"article-journal","volume":"109"},"uris":["http://www.mendeley.com/documents/?uuid=47e8f65b-ad86-4592-8560-9ea544503dfe"]},{"id":"ITEM-2","itemData":{"DOI":"10.1038/nn1141","ISBN":"1097-6256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neuroscience","id":"ITEM-2","issue":"11","issued":{"date-parts":[["2003","11","28"]]},"page":"1216-1223","publisher":"Nature Publishing Group","title":"Rapid task-related plasticity of spectrotemporal receptive fields in primary auditory cortex.","type":"article-journal","volume":"6"},"uris":["http://www.mendeley.com/documents/?uuid=57f43cf0-f93d-49dd-a30a-5929bf3c33f9"]},{"id":"ITEM-3","itemData":{"DOI":"10.1152/jn.00552.2007","ISBN":"0022-3077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neurophysiology","id":"ITEM-3","issue":"4","issued":{"date-parts":[["2007"]]},"page":"2337-46","title":"Adaptive changes in cortical receptive fields induced by attention to complex sounds.","type":"article-journal","volume":"98"},"uris":["http://www.mendeley.com/documents/?uuid=38a2d903-f595-4a33-8fc7-ca8107825992"]},{"id":"ITEM-4","itemData":{"DOI":"10.1523/JNEUROSCI.2799-13.2014","ISBN":"1529-2401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behavior.","type":"article-journal","volume":"34"},"uris":["http://www.mendeley.com/documents/?uuid=5b7e3ef4-a100-455b-840b-26e0d867f429"]},{"id":"ITEM-5","itemData":{"DOI":"10.1523/JNEUROSCI.1318-05.2005","ISBN":"1529-2401 (Electronic)\\r0270-6474 (Linking)","ISSN":"1529-2401","PMID":"16107649","abstract":"Auditory experience leads to myriad changes in processing in the central auditory system. We recently described task-related plasticity characterized by rapid modulation of spectro-temporal receptive fields (STRFs) in ferret primary auditory cortex (A1) during tone detection. We conjectured that each acoustic task may have its own \"signature\" STRF changes, dependent on the salient cues that the animal must attend to perform the task. To discover whether other acoustic tasks could elicit changes in STRF shape, we recorded from A1 in ferrets also trained on a frequency discrimination task. Overall, we found a distinct pattern of STRF change, characterized by an expected selective enhancement at target tone frequency but also by an equally selective depression at reference tone frequency. When single-tone detection and frequency discrimination tasks were performed sequentially, neurons responded differentially to identical tones, reflecting distinct predictive values of stimuli in the two behavioral contexts. All results were observed in multiunit as well as single-unit recordings. Our findings provide additional evidence for the presence of adaptive neuronal responses in A1 that can swiftly change to reflect both sensory content and the changing behavioral meaning of incoming acoustic stimuli.","author":[{"dropping-particle":"","family":"Fritz","given":"Jonathan B","non-dropping-particle":"","parse-names":false,"suffix":""},{"dropping-particle":"","family":"Elhilali","given":"Mounya","non-dropping-particle":"","parse-names":false,"suffix":""},{"dropping-particle":"","family":"Shamma","given":"Shihab A","non-dropping-particle":"","parse-names":false,"suffix":""}],"container-title":"The Journal of neuroscience : the official journal of the Society for Neuroscience","id":"ITEM-5","issue":"33","issued":{"date-parts":[["2005"]]},"page":"7623-35","title":"Differential dynamic plasticity of A1 receptive fields during multiple spectral tasks.","type":"article-journal","volume":"25"},"uris":["http://www.mendeley.com/documents/?uuid=266d66f1-cd7f-4198-a55a-771518802b03"]}],"mendeley":{"formattedCitation":"[44,55–58]","plainTextFormattedCitation":"[44,55–58]","previouslyFormattedCitation":"[43,54–57]"},"properties":{"noteIndex":0},"schema":"https://github.com/citation-style-language/schema/raw/master/csl-citation.json"}</w:delInstrText>
        </w:r>
        <w:r w:rsidR="00790B0D"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[44,55–58]</w:delText>
        </w:r>
        <w:r w:rsidR="00790B0D" w:rsidDel="009152CD">
          <w:rPr>
            <w:rFonts w:ascii="Arial" w:eastAsia="Times New Roman" w:hAnsi="Arial" w:cs="Arial"/>
            <w:sz w:val="22"/>
            <w:szCs w:val="22"/>
          </w:rPr>
          <w:fldChar w:fldCharType="end"/>
        </w:r>
        <w:r w:rsidR="00790B0D" w:rsidDel="009152CD">
          <w:rPr>
            <w:rFonts w:ascii="Arial" w:eastAsia="Times New Roman" w:hAnsi="Arial" w:cs="Arial"/>
            <w:sz w:val="22"/>
            <w:szCs w:val="22"/>
          </w:rPr>
          <w:delText xml:space="preserve">, </w:delText>
        </w:r>
        <w:r w:rsidDel="009152CD">
          <w:rPr>
            <w:rFonts w:ascii="Arial" w:eastAsia="Times New Roman" w:hAnsi="Arial" w:cs="Arial"/>
            <w:sz w:val="22"/>
            <w:szCs w:val="22"/>
          </w:rPr>
          <w:delText>we intentionally designed our task stimuli using unbiased white-noise backgrounds, which allowed us to leverage our behavioral stimuli to map spectro-temporal receptive fields and estimate neuronal gain using linear-nonlinear modelling tools. This approach allowed us to assay the relationship between cortical gain and behavioral performance (Figure 5), but also permits exploration of other behavioral outcomes, such as choice, and whether they impact receptive fields or cortical gain on a trial-</w:delText>
        </w:r>
        <w:r w:rsidR="00350418" w:rsidDel="009152CD">
          <w:rPr>
            <w:rFonts w:ascii="Arial" w:eastAsia="Times New Roman" w:hAnsi="Arial" w:cs="Arial"/>
            <w:sz w:val="22"/>
            <w:szCs w:val="22"/>
          </w:rPr>
          <w:delText>by-</w:delText>
        </w:r>
        <w:r w:rsidDel="009152CD">
          <w:rPr>
            <w:rFonts w:ascii="Arial" w:eastAsia="Times New Roman" w:hAnsi="Arial" w:cs="Arial"/>
            <w:sz w:val="22"/>
            <w:szCs w:val="22"/>
          </w:rPr>
          <w:delText xml:space="preserve">trial basis. </w:delText>
        </w:r>
        <w:r w:rsidR="005B538C" w:rsidRPr="005B538C" w:rsidDel="009152CD">
          <w:rPr>
            <w:rFonts w:ascii="Arial" w:eastAsia="Times New Roman" w:hAnsi="Arial" w:cs="Arial"/>
            <w:sz w:val="22"/>
            <w:szCs w:val="22"/>
          </w:rPr>
          <w:delText>The selection of background sound should therefore be carefully considered in experimental design</w:delText>
        </w:r>
        <w:r w:rsidR="00746465" w:rsidDel="009152CD">
          <w:rPr>
            <w:rFonts w:ascii="Arial" w:eastAsia="Times New Roman" w:hAnsi="Arial" w:cs="Arial"/>
            <w:sz w:val="22"/>
            <w:szCs w:val="22"/>
          </w:rPr>
          <w:delText>s</w:delText>
        </w:r>
        <w:r w:rsidR="005B538C" w:rsidRPr="005B538C" w:rsidDel="009152CD">
          <w:rPr>
            <w:rFonts w:ascii="Arial" w:eastAsia="Times New Roman" w:hAnsi="Arial" w:cs="Arial"/>
            <w:sz w:val="22"/>
            <w:szCs w:val="22"/>
          </w:rPr>
          <w:delText xml:space="preserve"> in order to </w:delText>
        </w:r>
        <w:r w:rsidR="00350418" w:rsidDel="009152CD">
          <w:rPr>
            <w:rFonts w:ascii="Arial" w:eastAsia="Times New Roman" w:hAnsi="Arial" w:cs="Arial"/>
            <w:sz w:val="22"/>
            <w:szCs w:val="22"/>
          </w:rPr>
          <w:delText>leverage</w:delText>
        </w:r>
        <w:r w:rsidR="006344DD" w:rsidDel="009152CD">
          <w:rPr>
            <w:rFonts w:ascii="Arial" w:eastAsia="Times New Roman" w:hAnsi="Arial" w:cs="Arial"/>
            <w:sz w:val="22"/>
            <w:szCs w:val="22"/>
          </w:rPr>
          <w:delText xml:space="preserve"> </w:delText>
        </w:r>
        <w:r w:rsidR="00350418" w:rsidDel="009152CD">
          <w:rPr>
            <w:rFonts w:ascii="Arial" w:eastAsia="Times New Roman" w:hAnsi="Arial" w:cs="Arial"/>
            <w:sz w:val="22"/>
            <w:szCs w:val="22"/>
          </w:rPr>
          <w:delText xml:space="preserve">the power of encoding </w:delText>
        </w:r>
        <w:r w:rsidR="006344DD" w:rsidDel="009152CD">
          <w:rPr>
            <w:rFonts w:ascii="Arial" w:eastAsia="Times New Roman" w:hAnsi="Arial" w:cs="Arial"/>
            <w:sz w:val="22"/>
            <w:szCs w:val="22"/>
          </w:rPr>
          <w:delText xml:space="preserve">models </w:delText>
        </w:r>
        <w:r w:rsidR="00350418" w:rsidDel="009152CD">
          <w:rPr>
            <w:rFonts w:ascii="Arial" w:eastAsia="Times New Roman" w:hAnsi="Arial" w:cs="Arial"/>
            <w:sz w:val="22"/>
            <w:szCs w:val="22"/>
          </w:rPr>
          <w:delText>fit to</w:delText>
        </w:r>
        <w:r w:rsidR="006344DD"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neuronal responses</w:delText>
        </w:r>
        <w:r w:rsidR="003205F3"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{"citationItems":[{"id":"ITEM-1","itemData":{"abstract":"A fundamental goal of sensory systems neuroscience is the characterization of the functional relationship between environmental stimuli and neural response. The purpose of such a characterization is to elucidate the computation being performed by the system. Qualitatively, this notion is exemplified by the concept of the \"receptive field\", a quasi-linear description of a neuron's response properties that has dominated sensory neuroscience for the past 50 years. Receptive field properties are typically determined by measuring responses to a highly restricted set of stimuli, parameterized by one or a few parameters. These stimuli are typically chosen both because they are known to produce strong responses, and because they are easy to generate using available technology. While such experiments are responsible for much of what we know about the tuning properties of sensory neurons, they typically do not provide a complete characterization of neural response. In particular, the fact that a cell is tuned for a particular parameter, or selective for a particular input feature, does not necessarily tell us how it will respond to an arbitrary stimulus. Furthermore, we have no systematic method of knowing which particular stimulus parameters are likely to govern the response of a given cell, and thus it is difficult to design an experiment to probe neurons whose response properties are not at least partially known in advance. This chapter provides an overview of some recently developed characterization methods. In general, the ingredients of the problem are: (a) the selection of a set of experimental stimuli; (b) selection of a model of response; (c) a procedure for fitting (estimation) of the model. We discuss solutions of this problem that combine stochastic stimuli with models based on an initial linear filtering stage that serves to reduce the dimensionality of the stimulus space. We begin by describing classical reverse correlation in this context, and then discuss several recent generalizations that increase the power and flexibility of this basic method.","author":[{"dropping-particle":"","family":"Simoncelli","given":"Eero P","non-dropping-particle":"","parse-names":false,"suffix":""},{"dropping-particle":"","family":"Paninski","given":"Liam","non-dropping-particle":"","parse-names":false,"suffix":""},{"dropping-particle":"","family":"Pillow","given":"Jonathan","non-dropping-particle":"","parse-names":false,"suffix":""},{"dropping-particle":"","family":"Schwartz","given":"Odelia","non-dropping-particle":"","parse-names":false,"suffix":""}],"id":"ITEM-1","issued":{"date-parts":[["2004"]]},"publisher":"MIT Press","title":"Characterization of Neural Responses with Stochastic Stimuli","type":"report"},"uris":["http://www.mendeley.com/documents/?uuid=0f497d2e-7e6e-4c93-9c39-a33151db1610"]},{"id":"ITEM-2","itemData":{"DOI":"10.1016/S0079-6123(06)65031-0","ISBN":"0444528237","ISSN":"00796123","PMID":"17925266","abstract":"There are two basic problems in the statistical analysis of neural data. The \"encoding\" problem concerns how information is encoded in neural spike trains: can we predict the spike trains of a neuron (or population of neurons), given an arbitrary stimulus or observed motor response? Conversely, the \"decoding\" problem concerns how much information is in a spike train, in particular, how well can we estimate the stimulus that gave rise to the spike train? This chapter describes statistical model-based techniques that in some cases provide a unified solution to these two coding problems. These models can capture stimulus dependencies as well as spike history and interneuronal interaction effects in population spike trains, and are intimately related to biophysically based models of integrate-and-fire type. We describe flexible, powerful likelihood-based methods for fitting these encoding models and then for using the models to perform optimal decoding. Each of these (apparently quite difficult) tasks turn out to be highly computationally tractable, due to a key concavity property of the model likelihood. Finally, we return to the encoding problem to describe how to use these models to adaptively optimize the stimuli presented to the cell on a trial-by-trial basis, in order that we may infer the optimal model parameters as efficiently as possible. © 2007 Elsevier B.V. All rights reserved.","author":[{"dropping-particle":"","family":"Paninski","given":"Liam","non-dropping-particle":"","parse-names":false,"suffix":""},{"dropping-particle":"","family":"Pillow","given":"Jonathan","non-dropping-particle":"","parse-names":false,"suffix":""},{"dropping-particle":"","family":"Lewi","given":"Jeremy","non-dropping-particle":"","parse-names":false,"suffix":""}],"container-title":"Progress in Brain Research","id":"ITEM-2","issued":{"date-parts":[["2007","1","1"]]},"page":"493-507","publisher":"Elsevier","title":"Statistical models for neural encoding, decoding, and optimal stimulus design","type":"article","volume":"165"},"uris":["http://www.mendeley.com/documents/?uuid=1d9160ef-34e2-446a-a15f-4cda4fe23fea"]},{"id":"ITEM-3","itemData":{"DOI":"10.1038/nn.3800","ISSN":"15461726","PMID":"25174005","abstract":"It has been suggested that the lateral intraparietal area (LIP) of macaques plays a fundamental role in sensorimotor decision-making. We examined the neural code in LIP at the level of individual spike trains using a statistical approach based on generalized linear models. We found that LIP responses reflected a combination of temporally overlapping task- and decision-related signals. Our model accounts for the detailed statistics of LIP spike trains and accurately predicts spike trains from task events on single trials. Moreover, we derived an optimal decoder for heterogeneous, multiplexed LIP responses that could be implemented in biologically plausible circuits. In contrast with interpretations of LIP as providing an instantaneous code for decision variables, we found that optimal decoding requires integrating LIP spikes over two distinct timescales. These analyses provide a detailed understanding of neural representations in LIP and a framework for studying the coding of multiplexed signals in higher brain areas.","author":[{"dropping-particle":"","family":"Park","given":"Il Memming","non-dropping-particle":"","parse-names":false,"suffix":""},{"dropping-particle":"","family":"Meister","given":"Miriam L.R.","non-dropping-particle":"","parse-names":false,"suffix":""},{"dropping-particle":"","family":"Huk","given":"Alexander C.","non-dropping-particle":"","parse-names":false,"suffix":""},{"dropping-particle":"","family":"Pillow","given":"Jonathan W.","non-dropping-particle":"","parse-names":false,"suffix":""}],"container-title":"Nature Neuroscience","id":"ITEM-3","issue":"10","issued":{"date-parts":[["2014","10","1"]]},"page":"1395-1403","publisher":"Nature Publishing Group","title":"Encoding and decoding in parietal cortex during sensorimotor decision-making","type":"article-journal","volume":"17"},"uris":["http://www.mendeley.com/documents/?uuid=8f6c2de5-0a3e-40cf-9591-9e2d3ac0efec"]},{"id":"ITEM-4","itemData":{"DOI":"10.1017/S0033583500005126","ISSN":"14698994","PMID":"6366861","author":[{"dropping-particle":"","family":"Eggermont","given":"J. J.","non-dropping-particle":"","parse-names":false,"suffix":""},{"dropping-particle":"","family":"Johannesma","given":"P. I.M.","non-dropping-particle":"","parse-names":false,"suffix":""},{"dropping-particle":"","family":"Aertsen","given":"A. M.H.J.","non-dropping-particle":"","parse-names":false,"suffix":""}],"container-title":"Quarterly Reviews of Biophysics","id":"ITEM-4","issue":"3","issued":{"date-parts":[["1983","8","1"]]},"page":"341-414","publisher":"Q Rev Biophys","title":"Reverse-correlation methods in auditory research","type":"article-journal","volume":"16"},"uris":["http://www.mendeley.com/documents/?uuid=650eacdb-f4a7-46bd-bdd4-ad6f77c3dad0"]}],"mendeley":{"formattedCitation":"[59–62]","plainTextFormattedCitation":"[59–62]","previouslyFormattedCitation":"[58–61]"},"properties":{"noteIndex":0},"schema":"https://github.com/citation-style-language/schema/raw/master/csl-citation.json"}</w:delInstrText>
        </w:r>
        <w:r w:rsidR="003205F3"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[59–62]</w:delText>
        </w:r>
        <w:r w:rsidR="003205F3" w:rsidDel="009152CD">
          <w:rPr>
            <w:rFonts w:ascii="Arial" w:eastAsia="Times New Roman" w:hAnsi="Arial" w:cs="Arial"/>
            <w:sz w:val="22"/>
            <w:szCs w:val="22"/>
          </w:rPr>
          <w:fldChar w:fldCharType="end"/>
        </w:r>
        <w:r w:rsidR="005B538C" w:rsidRPr="005B538C" w:rsidDel="009152CD">
          <w:rPr>
            <w:rFonts w:ascii="Arial" w:eastAsia="Times New Roman" w:hAnsi="Arial" w:cs="Arial"/>
            <w:sz w:val="22"/>
            <w:szCs w:val="22"/>
          </w:rPr>
          <w:delText>.</w:delText>
        </w:r>
      </w:del>
    </w:p>
    <w:p w14:paraId="428C15AC" w14:textId="5E36DAF1" w:rsidR="009537D6" w:rsidDel="009152CD" w:rsidRDefault="009537D6" w:rsidP="00C72113">
      <w:pPr>
        <w:ind w:firstLine="720"/>
        <w:jc w:val="both"/>
        <w:rPr>
          <w:ins w:id="979" w:author="Maria Neimark Geffen" w:date="2021-05-04T10:38:00Z"/>
          <w:del w:id="980" w:author="Microsoft Office User" w:date="2021-05-06T17:47:00Z"/>
          <w:rFonts w:ascii="Arial" w:eastAsia="Times New Roman" w:hAnsi="Arial" w:cs="Arial"/>
          <w:sz w:val="22"/>
          <w:szCs w:val="22"/>
        </w:rPr>
      </w:pPr>
    </w:p>
    <w:p w14:paraId="087BF48E" w14:textId="5F33ABC2" w:rsidR="009537D6" w:rsidRPr="009537D6" w:rsidDel="009152CD" w:rsidRDefault="004A2238">
      <w:pPr>
        <w:jc w:val="both"/>
        <w:rPr>
          <w:del w:id="981" w:author="Microsoft Office User" w:date="2021-05-06T17:47:00Z"/>
          <w:rFonts w:ascii="Arial" w:eastAsia="Times New Roman" w:hAnsi="Arial" w:cs="Arial"/>
          <w:i/>
          <w:iCs/>
          <w:sz w:val="22"/>
          <w:szCs w:val="22"/>
          <w:rPrChange w:id="982" w:author="Maria Neimark Geffen" w:date="2021-05-04T10:38:00Z">
            <w:rPr>
              <w:del w:id="983" w:author="Microsoft Office User" w:date="2021-05-06T17:47:00Z"/>
              <w:rFonts w:ascii="Arial" w:eastAsia="Times New Roman" w:hAnsi="Arial" w:cs="Arial"/>
              <w:sz w:val="22"/>
              <w:szCs w:val="22"/>
            </w:rPr>
          </w:rPrChange>
        </w:rPr>
        <w:pPrChange w:id="984" w:author="Maria Neimark Geffen" w:date="2021-05-04T14:13:00Z">
          <w:pPr>
            <w:ind w:firstLine="720"/>
            <w:jc w:val="both"/>
          </w:pPr>
        </w:pPrChange>
      </w:pPr>
      <w:ins w:id="985" w:author="Maria Neimark Geffen" w:date="2021-05-04T10:54:00Z">
        <w:del w:id="986" w:author="Microsoft Office User" w:date="2021-05-06T17:47:00Z">
          <w:r w:rsidDel="009152CD">
            <w:rPr>
              <w:rFonts w:ascii="Arial" w:eastAsia="Times New Roman" w:hAnsi="Arial" w:cs="Arial"/>
              <w:i/>
              <w:iCs/>
              <w:sz w:val="22"/>
              <w:szCs w:val="22"/>
            </w:rPr>
            <w:delText>Cellular specificity</w:delText>
          </w:r>
        </w:del>
      </w:ins>
    </w:p>
    <w:p w14:paraId="0BF835C9" w14:textId="7D366AE2" w:rsidR="005B538C" w:rsidDel="009152CD" w:rsidRDefault="003C75FD" w:rsidP="00B90F51">
      <w:pPr>
        <w:ind w:firstLine="720"/>
        <w:jc w:val="both"/>
        <w:rPr>
          <w:ins w:id="987" w:author="Maria Neimark Geffen" w:date="2021-05-04T10:54:00Z"/>
          <w:del w:id="988" w:author="Microsoft Office User" w:date="2021-05-06T17:47:00Z"/>
          <w:rFonts w:ascii="Arial" w:eastAsia="Times New Roman" w:hAnsi="Arial" w:cs="Arial"/>
          <w:sz w:val="22"/>
          <w:szCs w:val="22"/>
        </w:rPr>
      </w:pPr>
      <w:del w:id="989" w:author="Microsoft Office User" w:date="2021-05-06T17:47:00Z">
        <w:r w:rsidDel="009152CD">
          <w:rPr>
            <w:rFonts w:ascii="Arial" w:eastAsia="Times New Roman" w:hAnsi="Arial" w:cs="Arial"/>
            <w:sz w:val="22"/>
            <w:szCs w:val="22"/>
          </w:rPr>
          <w:delText>While</w:delText>
        </w:r>
        <w:r w:rsidR="006344DD" w:rsidDel="009152CD">
          <w:rPr>
            <w:rFonts w:ascii="Arial" w:eastAsia="Times New Roman" w:hAnsi="Arial" w:cs="Arial"/>
            <w:sz w:val="22"/>
            <w:szCs w:val="22"/>
          </w:rPr>
          <w:delText xml:space="preserve"> this study demonstrates the necessity of auditory cortex for detection in varying-contrast noise, the neuronal mechanisms driving adaptation to contrast remain sparsely explored</w:delText>
        </w:r>
        <w:commentRangeStart w:id="990"/>
        <w:r w:rsidR="005B538C" w:rsidRPr="005B538C" w:rsidDel="009152CD">
          <w:rPr>
            <w:rFonts w:ascii="Arial" w:eastAsia="Times New Roman" w:hAnsi="Arial" w:cs="Arial"/>
            <w:sz w:val="22"/>
            <w:szCs w:val="22"/>
          </w:rPr>
          <w:delText xml:space="preserve">. </w:delText>
        </w:r>
        <w:commentRangeEnd w:id="990"/>
        <w:r w:rsidR="00746465" w:rsidDel="009152CD">
          <w:rPr>
            <w:rStyle w:val="CommentReference"/>
          </w:rPr>
          <w:commentReference w:id="990"/>
        </w:r>
        <w:r w:rsidR="006344DD" w:rsidDel="009152CD">
          <w:rPr>
            <w:rFonts w:ascii="Arial" w:eastAsia="Times New Roman" w:hAnsi="Arial" w:cs="Arial"/>
            <w:sz w:val="22"/>
            <w:szCs w:val="22"/>
          </w:rPr>
          <w:delText xml:space="preserve">Additionally, while we observed </w:delText>
        </w:r>
        <w:r w:rsidDel="009152CD">
          <w:rPr>
            <w:rFonts w:ascii="Arial" w:eastAsia="Times New Roman" w:hAnsi="Arial" w:cs="Arial"/>
            <w:sz w:val="22"/>
            <w:szCs w:val="22"/>
          </w:rPr>
          <w:delText xml:space="preserve">theoretically optimal </w:delText>
        </w:r>
        <w:r w:rsidR="006344DD" w:rsidDel="009152CD">
          <w:rPr>
            <w:rFonts w:ascii="Arial" w:eastAsia="Times New Roman" w:hAnsi="Arial" w:cs="Arial"/>
            <w:sz w:val="22"/>
            <w:szCs w:val="22"/>
          </w:rPr>
          <w:delText>asymmetric adaptation to changes in contrast, the neural circuits driving these temporal asymmetries are unknown. In the current study, w</w:delText>
        </w:r>
        <w:r w:rsidR="005B538C" w:rsidRPr="005B538C" w:rsidDel="009152CD">
          <w:rPr>
            <w:rFonts w:ascii="Arial" w:eastAsia="Times New Roman" w:hAnsi="Arial" w:cs="Arial"/>
            <w:sz w:val="22"/>
            <w:szCs w:val="22"/>
          </w:rPr>
          <w:delText>e have likely recorded from a</w:delText>
        </w:r>
        <w:r w:rsidR="006344DD" w:rsidDel="009152CD">
          <w:rPr>
            <w:rFonts w:ascii="Arial" w:eastAsia="Times New Roman" w:hAnsi="Arial" w:cs="Arial"/>
            <w:sz w:val="22"/>
            <w:szCs w:val="22"/>
          </w:rPr>
          <w:delText xml:space="preserve"> mixed</w:delText>
        </w:r>
        <w:r w:rsidR="005B538C" w:rsidRPr="005B538C" w:rsidDel="009152CD">
          <w:rPr>
            <w:rFonts w:ascii="Arial" w:eastAsia="Times New Roman" w:hAnsi="Arial" w:cs="Arial"/>
            <w:sz w:val="22"/>
            <w:szCs w:val="22"/>
          </w:rPr>
          <w:delText xml:space="preserve"> population of excitatory and inhibitory neurons. Different inhibitory neuronal subtypes exhibit specific roles in adaptation</w:delText>
        </w:r>
        <w:r w:rsidR="007B350C"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Adaptation","type":"article-journal","volume":"21"},"uris":["http://www.mendeley.com/documents/?uuid=0b2875f4-0d42-3f67-91f6-c0c91148bfc5"]},{"id":"ITEM-3","itemData":{"DOI":"10.1523/JNEUROSCI.0686-20.2020","ISSN":"15292401","PMID":"33097639","abstract":"Cortical responses to sensory stimuli are strongly modulated by temporal context. One of the best studied examples of such modulation is sensory adaptation. We first show that in response to repeated tones pyramidal (Pyr) neurons in male mouse auditory cortex (A1) exhibit facilitating and stable responses, in addition to adapting responses. To examine the potential mechanisms underlying these distinct temporal profiles, we developed a reduced spiking model of sensory cortical circuits that incorporated the signature short-term synaptic plasticity (STP) profiles of the inhibitory parvalbumin (PV) and somatostatin (SST) interneurons. The model accounted for all three temporal response profiles as the result of dynamic changes in excitatory/inhibitory balance produced by STP, primarily through shifts in the relative latency of Pyr and inhibitory neurons. Transition between the three response profiles was possible by changing the strength of the inhibitory PVfiPyr and SSTfiPyr synapses. The model predicted that a unit’s latency would be related to its temporal profile. Consistent with this prediction, the latency of stable units was significantly shorter than that of adapting and facilitating units. Furthermore, because of the history-dependence of STP the model generated a paradoxical prediction: that inactivation of inhibitory neurons during one tone would decrease the response of A1 neurons to a subsequent tone. Indeed, we observed that optogenetic inactivation of PV neurons during one tone counterintuitively decreased the spiking of Pyr neurons to a subsequent tone 400 ms later. These results provide evidence that STP is critical to temporal context-dependent responses in the sensory cortex.","author":[{"dropping-particle":"","family":"Seay","given":"Michael J.","non-dropping-particle":"","parse-names":false,"suffix":""},{"dropping-particle":"","family":"Natan","given":"Ryan G.","non-dropping-particle":"","parse-names":false,"suffix":""},{"dropping-particle":"","family":"Geffen","given":"Maria N.","non-dropping-particle":"","parse-names":false,"suffix":""},{"dropping-particle":"V.","family":"Buonomano","given":"Dean","non-dropping-particle":"","parse-names":false,"suffix":""}],"container-title":"Journal of Neuroscience","id":"ITEM-3","issue":"48","issued":{"date-parts":[["2020","11","25"]]},"page":"9224-9235","publisher":"Society for Neuroscience","title":"Differential short-term plasticity of PV and SST neurons accounts for adaptation and facilitation of cortical neurons to auditory tones","type":"article-journal","volume":"40"},"uris":["http://www.mendeley.com/documents/?uuid=359666f1-d522-3639-a0cf-8d7888438e7a"]},{"id":"ITEM-4","itemData":{"DOI":"10.1038/s41583-019-0253-y","ISSN":"14710048","PMID":"31911627","abstract":"Cortical gain regulation allows neurons to respond adaptively to changing inputs. Neural gain is modulated by internal and external influences, including attentional and arousal states, motor activity and neuromodulatory input. These influences converge to a common set of mechanisms for gain modulation, including GABAergic inhibition, synaptically driven fluctuations in membrane potential, changes in cellular conductance and changes in other biophysical neural properties. Recent work has identified GABAergic interneurons as targets of neuromodulatory input and mediators of state-dependent gain modulation. Here, we review the engagement and effects of gain modulation in the cortex. We highlight key recent findings that link phenomenological observations of gain modulation to underlying cellular and circuit-level mechanisms. Finally, we place these cellular and circuit interactions in the larger context of their impact on perception and cognition.","author":[{"dropping-particle":"","family":"Ferguson","given":"Katie A.","non-dropping-particle":"","parse-names":false,"suffix":""},{"dropping-particle":"","family":"Cardin","given":"Jessica A.","non-dropping-particle":"","parse-names":false,"suffix":""}],"container-title":"Nature Reviews Neuroscience","id":"ITEM-4","issue":"2","issued":{"date-parts":[["2020","2","1"]]},"page":"80-92","publisher":"Nature Research","title":"Mechanisms underlying gain modulation in the cortex","type":"article","volume":"21"},"uris":["http://www.mendeley.com/documents/?uuid=d393d302-3e30-4821-81a6-f07b4072aba6"]}],"mendeley":{"formattedCitation":"[63–66]","plainTextFormattedCitation":"[63–66]","previouslyFormattedCitation":"[62–65]"},"properties":{"noteIndex":0},"schema":"https://github.com/citation-style-language/schema/raw/master/csl-citation.json"}</w:delInstrText>
        </w:r>
        <w:r w:rsidR="007B350C"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[63–66]</w:delText>
        </w:r>
        <w:r w:rsidR="007B350C" w:rsidDel="009152CD">
          <w:rPr>
            <w:rFonts w:ascii="Arial" w:eastAsia="Times New Roman" w:hAnsi="Arial" w:cs="Arial"/>
            <w:sz w:val="22"/>
            <w:szCs w:val="22"/>
          </w:rPr>
          <w:fldChar w:fldCharType="end"/>
        </w:r>
        <w:r w:rsidR="005B538C" w:rsidRPr="005B538C" w:rsidDel="009152CD">
          <w:rPr>
            <w:rFonts w:ascii="Arial" w:eastAsia="Times New Roman" w:hAnsi="Arial" w:cs="Arial"/>
            <w:sz w:val="22"/>
            <w:szCs w:val="22"/>
          </w:rPr>
          <w:delText>.</w:delText>
        </w:r>
        <w:r w:rsidR="006344DD" w:rsidDel="009152CD">
          <w:rPr>
            <w:rFonts w:ascii="Arial" w:eastAsia="Times New Roman" w:hAnsi="Arial" w:cs="Arial"/>
            <w:sz w:val="22"/>
            <w:szCs w:val="22"/>
          </w:rPr>
          <w:delText xml:space="preserve"> It is also thought</w:delText>
        </w:r>
        <w:r w:rsidR="005B538C" w:rsidRPr="005B538C" w:rsidDel="009152CD">
          <w:rPr>
            <w:rFonts w:ascii="Arial" w:eastAsia="Times New Roman" w:hAnsi="Arial" w:cs="Arial"/>
            <w:sz w:val="22"/>
            <w:szCs w:val="22"/>
          </w:rPr>
          <w:delText xml:space="preserve"> </w:delText>
        </w:r>
        <w:r w:rsidR="006344DD" w:rsidDel="009152CD">
          <w:rPr>
            <w:rFonts w:ascii="Arial" w:eastAsia="Times New Roman" w:hAnsi="Arial" w:cs="Arial"/>
            <w:sz w:val="22"/>
            <w:szCs w:val="22"/>
          </w:rPr>
          <w:delText>that</w:delText>
        </w:r>
        <w:r w:rsidR="005B538C" w:rsidRPr="005B538C" w:rsidDel="009152CD">
          <w:rPr>
            <w:rFonts w:ascii="Arial" w:eastAsia="Times New Roman" w:hAnsi="Arial" w:cs="Arial"/>
            <w:sz w:val="22"/>
            <w:szCs w:val="22"/>
          </w:rPr>
          <w:delText xml:space="preserve"> specific inhibitory neuronal subtypes facilitate </w:delText>
        </w:r>
        <w:r w:rsidR="007B350C" w:rsidDel="009152CD">
          <w:rPr>
            <w:rFonts w:ascii="Arial" w:eastAsia="Times New Roman" w:hAnsi="Arial" w:cs="Arial"/>
            <w:sz w:val="22"/>
            <w:szCs w:val="22"/>
          </w:rPr>
          <w:delText>divisive (</w:delText>
        </w:r>
        <w:r w:rsidR="00E13397" w:rsidDel="009152CD">
          <w:rPr>
            <w:rFonts w:ascii="Arial" w:eastAsia="Times New Roman" w:hAnsi="Arial" w:cs="Arial"/>
            <w:sz w:val="22"/>
            <w:szCs w:val="22"/>
          </w:rPr>
          <w:delText>gain</w:delText>
        </w:r>
        <w:r w:rsidR="007B350C" w:rsidDel="009152CD">
          <w:rPr>
            <w:rFonts w:ascii="Arial" w:eastAsia="Times New Roman" w:hAnsi="Arial" w:cs="Arial"/>
            <w:sz w:val="22"/>
            <w:szCs w:val="22"/>
          </w:rPr>
          <w:delText>) or subtractive</w:delText>
        </w:r>
        <w:r w:rsidR="00E13397" w:rsidDel="009152CD">
          <w:rPr>
            <w:rFonts w:ascii="Arial" w:eastAsia="Times New Roman" w:hAnsi="Arial" w:cs="Arial"/>
            <w:sz w:val="22"/>
            <w:szCs w:val="22"/>
          </w:rPr>
          <w:delText xml:space="preserve"> control</w:delText>
        </w:r>
        <w:r w:rsidR="007B350C" w:rsidDel="009152CD">
          <w:rPr>
            <w:rFonts w:ascii="Arial" w:eastAsia="Times New Roman" w:hAnsi="Arial" w:cs="Arial"/>
            <w:sz w:val="22"/>
            <w:szCs w:val="22"/>
          </w:rPr>
          <w:delText xml:space="preserve"> of excitatory responses</w:delText>
        </w:r>
        <w:r w:rsidR="005B538C" w:rsidRPr="005B538C" w:rsidDel="009152CD">
          <w:rPr>
            <w:rFonts w:ascii="Arial" w:eastAsia="Times New Roman" w:hAnsi="Arial" w:cs="Arial"/>
            <w:sz w:val="22"/>
            <w:szCs w:val="22"/>
          </w:rPr>
          <w:delText xml:space="preserve"> in</w:delText>
        </w:r>
        <w:r w:rsidR="006344DD" w:rsidDel="009152CD">
          <w:rPr>
            <w:rFonts w:ascii="Arial" w:eastAsia="Times New Roman" w:hAnsi="Arial" w:cs="Arial"/>
            <w:sz w:val="22"/>
            <w:szCs w:val="22"/>
          </w:rPr>
          <w:delText xml:space="preserve"> visual</w:delText>
        </w:r>
        <w:r w:rsidR="00390749"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title":"Parvalbumin-Expressing Interneurons Linearly Transform Cortical Responses to Visual Stimuli","type":"article-journal","volume":"73"},"uris":["http://www.mendeley.com/documents/?uuid=433dec6e-0bee-3e84-a5b6-f06b0ae4a4f9"]},{"id":"ITEM-2","itemData":{"DOI":"10.1038/nature11347","ISSN":"00280836","PMID":"22878717","abstract":"Brain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[67,68]","plainTextFormattedCitation":"[67,68]","previouslyFormattedCitation":"[66,67]"},"properties":{"noteIndex":0},"schema":"https://github.com/citation-style-language/schema/raw/master/csl-citation.json"}</w:delInstrText>
        </w:r>
        <w:r w:rsidR="00390749"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[67,68]</w:delText>
        </w:r>
        <w:r w:rsidR="00390749" w:rsidDel="009152CD">
          <w:rPr>
            <w:rFonts w:ascii="Arial" w:eastAsia="Times New Roman" w:hAnsi="Arial" w:cs="Arial"/>
            <w:sz w:val="22"/>
            <w:szCs w:val="22"/>
          </w:rPr>
          <w:fldChar w:fldCharType="end"/>
        </w:r>
        <w:r w:rsidR="006344DD" w:rsidDel="009152CD">
          <w:rPr>
            <w:rFonts w:ascii="Arial" w:eastAsia="Times New Roman" w:hAnsi="Arial" w:cs="Arial"/>
            <w:sz w:val="22"/>
            <w:szCs w:val="22"/>
          </w:rPr>
          <w:delText xml:space="preserve"> and</w:delText>
        </w:r>
        <w:r w:rsidR="005B538C" w:rsidRPr="005B538C" w:rsidDel="009152CD">
          <w:rPr>
            <w:rFonts w:ascii="Arial" w:eastAsia="Times New Roman" w:hAnsi="Arial" w:cs="Arial"/>
            <w:sz w:val="22"/>
            <w:szCs w:val="22"/>
          </w:rPr>
          <w:delText xml:space="preserve"> auditory cortex</w:delText>
        </w:r>
        <w:r w:rsidR="00353080" w:rsidDel="009152CD">
          <w:rPr>
            <w:rFonts w:ascii="Arial" w:eastAsia="Times New Roman" w:hAnsi="Arial" w:cs="Arial"/>
            <w:sz w:val="22"/>
            <w:szCs w:val="22"/>
          </w:rPr>
          <w:fldChar w:fldCharType="begin" w:fldLock="1"/>
        </w:r>
        <w:r w:rsidR="009152CD" w:rsidDel="009152CD">
          <w:rPr>
            <w:rFonts w:ascii="Arial" w:eastAsia="Times New Roman" w:hAnsi="Arial" w:cs="Arial"/>
            <w:sz w:val="22"/>
            <w:szCs w:val="22"/>
          </w:rPr>
          <w:del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-2","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R","non-dropping-particle":"","parse-names":false,"suffix":""}],"container-title":"Neuron","id":"ITEM-2","issue":"6","issued":{"date-parts":[["2015"]]},"page":"1181-1192","publisher":"Elsevier Inc.","title":"Inhibitory Actions Unified by Network Integration","type":"article-journal","volume":"87"},"uris":["http://www.mendeley.com/documents/?uuid=2ce950b2-1e22-4545-ada4-29d1dbfda653"]},{"id":"ITEM-3","itemData":{"DOI":"10.7554/eLife.18383","ISSN":"2050-084X","PMID":"27719761","abstract":"Bidirectional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R","non-dropping-particle":"","parse-names":false,"suffix":""}],"container-title":"eLife","id":"ITEM-3","issued":{"date-parts":[["2016","10","10"]]},"page":"e18383","publisher":"eLife Sciences Publications Limited","title":"Asymmetric effects of activating and inactivating cortical interneurons","type":"article-journal","volume":"5"},"uris":["http://www.mendeley.com/documents/?uuid=11fc6b94-7e60-4bdd-aa87-92afc30a7bb2"]}],"mendeley":{"formattedCitation":"[18,69,70]","plainTextFormattedCitation":"[18,69,70]","previouslyFormattedCitation":"[18,68,69]"},"properties":{"noteIndex":0},"schema":"https://github.com/citation-style-language/schema/raw/master/csl-citation.json"}</w:delInstrText>
        </w:r>
        <w:r w:rsidR="00353080" w:rsidDel="009152CD">
          <w:rPr>
            <w:rFonts w:ascii="Arial" w:eastAsia="Times New Roman" w:hAnsi="Arial" w:cs="Arial"/>
            <w:sz w:val="22"/>
            <w:szCs w:val="22"/>
          </w:rPr>
          <w:fldChar w:fldCharType="separate"/>
        </w:r>
        <w:r w:rsidR="009152CD" w:rsidRPr="009152CD" w:rsidDel="009152CD">
          <w:rPr>
            <w:rFonts w:ascii="Arial" w:eastAsia="Times New Roman" w:hAnsi="Arial" w:cs="Arial"/>
            <w:noProof/>
            <w:sz w:val="22"/>
            <w:szCs w:val="22"/>
          </w:rPr>
          <w:delText>[18,69,70]</w:delText>
        </w:r>
        <w:r w:rsidR="00353080" w:rsidDel="009152CD">
          <w:rPr>
            <w:rFonts w:ascii="Arial" w:eastAsia="Times New Roman" w:hAnsi="Arial" w:cs="Arial"/>
            <w:sz w:val="22"/>
            <w:szCs w:val="22"/>
          </w:rPr>
          <w:fldChar w:fldCharType="end"/>
        </w:r>
        <w:r w:rsidR="00390749" w:rsidDel="009152CD">
          <w:rPr>
            <w:rFonts w:ascii="Arial" w:eastAsia="Times New Roman" w:hAnsi="Arial" w:cs="Arial"/>
            <w:sz w:val="22"/>
            <w:szCs w:val="22"/>
          </w:rPr>
          <w:delText xml:space="preserve">, </w:delText>
        </w:r>
        <w:r w:rsidR="005B538C" w:rsidRPr="005B538C" w:rsidDel="009152CD">
          <w:rPr>
            <w:rFonts w:ascii="Arial" w:eastAsia="Times New Roman" w:hAnsi="Arial" w:cs="Arial"/>
            <w:sz w:val="22"/>
            <w:szCs w:val="22"/>
          </w:rPr>
          <w:delText>whereas other</w:delText>
        </w:r>
        <w:r w:rsidR="00746465" w:rsidDel="009152CD">
          <w:rPr>
            <w:rFonts w:ascii="Arial" w:eastAsia="Times New Roman" w:hAnsi="Arial" w:cs="Arial"/>
            <w:sz w:val="22"/>
            <w:szCs w:val="22"/>
          </w:rPr>
          <w:delText>s</w:delText>
        </w:r>
        <w:r w:rsidR="005B538C" w:rsidRPr="005B538C" w:rsidDel="009152CD">
          <w:rPr>
            <w:rFonts w:ascii="Arial" w:eastAsia="Times New Roman" w:hAnsi="Arial" w:cs="Arial"/>
            <w:sz w:val="22"/>
            <w:szCs w:val="22"/>
          </w:rPr>
          <w:delText xml:space="preserve"> contribute to target detection and behavioral choice</w:delText>
        </w:r>
        <w:r w:rsidR="006344DD" w:rsidDel="009152CD">
          <w:rPr>
            <w:rFonts w:ascii="Arial" w:eastAsia="Times New Roman" w:hAnsi="Arial" w:cs="Arial"/>
            <w:sz w:val="22"/>
            <w:szCs w:val="22"/>
          </w:rPr>
          <w:delText>(</w:delText>
        </w:r>
        <w:r w:rsidR="006344DD" w:rsidRPr="00C72113" w:rsidDel="009152CD">
          <w:rPr>
            <w:rFonts w:ascii="Arial" w:eastAsia="Times New Roman" w:hAnsi="Arial" w:cs="Arial"/>
            <w:b/>
            <w:bCs/>
            <w:sz w:val="22"/>
            <w:szCs w:val="22"/>
          </w:rPr>
          <w:delText>CITE</w:delText>
        </w:r>
        <w:r w:rsidR="006344DD" w:rsidDel="009152CD">
          <w:rPr>
            <w:rFonts w:ascii="Arial" w:eastAsia="Times New Roman" w:hAnsi="Arial" w:cs="Arial"/>
            <w:sz w:val="22"/>
            <w:szCs w:val="22"/>
          </w:rPr>
          <w:delText>)</w:delText>
        </w:r>
        <w:r w:rsidR="005B538C" w:rsidRPr="005B538C" w:rsidDel="009152CD">
          <w:rPr>
            <w:rFonts w:ascii="Arial" w:eastAsia="Times New Roman" w:hAnsi="Arial" w:cs="Arial"/>
            <w:sz w:val="22"/>
            <w:szCs w:val="22"/>
          </w:rPr>
          <w:delText xml:space="preserve">. </w:delText>
        </w:r>
        <w:r w:rsidR="006344DD" w:rsidDel="009152CD">
          <w:rPr>
            <w:rFonts w:ascii="Arial" w:eastAsia="Times New Roman" w:hAnsi="Arial" w:cs="Arial"/>
            <w:sz w:val="22"/>
            <w:szCs w:val="22"/>
          </w:rPr>
          <w:delText>Through the use of modelling techniques, behavior, and cell-specific neuronal manipulation and recording methods, t</w:delText>
        </w:r>
        <w:r w:rsidR="006344DD" w:rsidRPr="005B538C" w:rsidDel="009152CD">
          <w:rPr>
            <w:rFonts w:ascii="Arial" w:eastAsia="Times New Roman" w:hAnsi="Arial" w:cs="Arial"/>
            <w:sz w:val="22"/>
            <w:szCs w:val="22"/>
          </w:rPr>
          <w:delText xml:space="preserve">hese </w:delText>
        </w:r>
        <w:r w:rsidDel="009152CD">
          <w:rPr>
            <w:rFonts w:ascii="Arial" w:eastAsia="Times New Roman" w:hAnsi="Arial" w:cs="Arial"/>
            <w:sz w:val="22"/>
            <w:szCs w:val="22"/>
          </w:rPr>
          <w:delText>unresolved questions</w:delText>
        </w:r>
        <w:r w:rsidR="005B538C" w:rsidRPr="005B538C" w:rsidDel="009152CD">
          <w:rPr>
            <w:rFonts w:ascii="Arial" w:eastAsia="Times New Roman" w:hAnsi="Arial" w:cs="Arial"/>
            <w:sz w:val="22"/>
            <w:szCs w:val="22"/>
          </w:rPr>
          <w:delText xml:space="preserve"> </w:delText>
        </w:r>
        <w:r w:rsidR="00350418" w:rsidDel="009152CD">
          <w:rPr>
            <w:rFonts w:ascii="Arial" w:eastAsia="Times New Roman" w:hAnsi="Arial" w:cs="Arial"/>
            <w:sz w:val="22"/>
            <w:szCs w:val="22"/>
          </w:rPr>
          <w:delText>provide many future avenues to study the relationship between neural circuits and behavior</w:delText>
        </w:r>
        <w:r w:rsidR="005B538C" w:rsidRPr="005B538C" w:rsidDel="009152CD">
          <w:rPr>
            <w:rFonts w:ascii="Arial" w:eastAsia="Times New Roman" w:hAnsi="Arial" w:cs="Arial"/>
            <w:sz w:val="22"/>
            <w:szCs w:val="22"/>
          </w:rPr>
          <w:delText>.</w:delText>
        </w:r>
      </w:del>
    </w:p>
    <w:p w14:paraId="131BDA1D" w14:textId="2BAF61FE" w:rsidR="004A2238" w:rsidDel="009152CD" w:rsidRDefault="004A2238" w:rsidP="00B90F51">
      <w:pPr>
        <w:ind w:firstLine="720"/>
        <w:jc w:val="both"/>
        <w:rPr>
          <w:ins w:id="991" w:author="Maria Neimark Geffen" w:date="2021-05-04T10:54:00Z"/>
          <w:del w:id="992" w:author="Microsoft Office User" w:date="2021-05-06T17:47:00Z"/>
          <w:rFonts w:ascii="Arial" w:eastAsia="Times New Roman" w:hAnsi="Arial" w:cs="Arial"/>
          <w:sz w:val="22"/>
          <w:szCs w:val="22"/>
        </w:rPr>
      </w:pPr>
    </w:p>
    <w:p w14:paraId="2E1BFEAC" w14:textId="2E047E98" w:rsidR="004A2238" w:rsidDel="009152CD" w:rsidRDefault="004A2238" w:rsidP="004A2238">
      <w:pPr>
        <w:jc w:val="both"/>
        <w:rPr>
          <w:ins w:id="993" w:author="Maria Neimark Geffen" w:date="2021-05-04T10:54:00Z"/>
          <w:del w:id="994" w:author="Microsoft Office User" w:date="2021-05-06T17:47:00Z"/>
          <w:rFonts w:ascii="Arial" w:eastAsia="Times New Roman" w:hAnsi="Arial" w:cs="Arial"/>
          <w:i/>
          <w:iCs/>
          <w:sz w:val="22"/>
          <w:szCs w:val="22"/>
        </w:rPr>
      </w:pPr>
      <w:ins w:id="995" w:author="Maria Neimark Geffen" w:date="2021-05-04T10:54:00Z">
        <w:del w:id="996" w:author="Microsoft Office User" w:date="2021-05-06T17:47:00Z">
          <w:r w:rsidDel="009152CD">
            <w:rPr>
              <w:rFonts w:ascii="Arial" w:eastAsia="Times New Roman" w:hAnsi="Arial" w:cs="Arial"/>
              <w:i/>
              <w:iCs/>
              <w:sz w:val="22"/>
              <w:szCs w:val="22"/>
            </w:rPr>
            <w:delText>Conclusions</w:delText>
          </w:r>
        </w:del>
      </w:ins>
    </w:p>
    <w:p w14:paraId="01BBC74A" w14:textId="77777777" w:rsidR="004A2238" w:rsidRPr="004A2238" w:rsidRDefault="004A2238">
      <w:pPr>
        <w:jc w:val="both"/>
        <w:rPr>
          <w:rFonts w:ascii="Arial" w:eastAsia="Times New Roman" w:hAnsi="Arial" w:cs="Arial"/>
          <w:sz w:val="22"/>
          <w:szCs w:val="22"/>
        </w:rPr>
        <w:pPrChange w:id="997" w:author="Maria Neimark Geffen" w:date="2021-05-04T10:54:00Z">
          <w:pPr>
            <w:ind w:firstLine="720"/>
            <w:jc w:val="both"/>
          </w:pPr>
        </w:pPrChange>
      </w:pPr>
    </w:p>
    <w:p w14:paraId="3B058AAF" w14:textId="77777777" w:rsidR="00224193" w:rsidRDefault="00224193">
      <w:pPr>
        <w:rPr>
          <w:ins w:id="998" w:author="Microsoft Office User" w:date="2021-05-11T14:55:00Z"/>
          <w:rFonts w:ascii="Arial" w:eastAsia="Times New Roman" w:hAnsi="Arial" w:cs="Arial"/>
          <w:b/>
          <w:bCs/>
          <w:color w:val="000000"/>
          <w:sz w:val="22"/>
          <w:szCs w:val="22"/>
        </w:rPr>
      </w:pPr>
      <w:ins w:id="999" w:author="Microsoft Office User" w:date="2021-05-11T14:55:00Z">
        <w:r>
          <w:rPr>
            <w:rFonts w:ascii="Arial" w:eastAsia="Times New Roman" w:hAnsi="Arial" w:cs="Arial"/>
            <w:b/>
            <w:bCs/>
            <w:color w:val="000000"/>
            <w:sz w:val="22"/>
            <w:szCs w:val="22"/>
          </w:rPr>
          <w:lastRenderedPageBreak/>
          <w:br w:type="page"/>
        </w:r>
      </w:ins>
    </w:p>
    <w:p w14:paraId="0B68377E" w14:textId="14091208" w:rsidR="00435193" w:rsidDel="00A07D9A" w:rsidRDefault="00A07D9A">
      <w:pPr>
        <w:rPr>
          <w:del w:id="1000" w:author="Microsoft Office User" w:date="2021-05-11T14:55:00Z"/>
          <w:rFonts w:ascii="Arial" w:eastAsia="Times New Roman" w:hAnsi="Arial" w:cs="Arial"/>
          <w:color w:val="000000"/>
          <w:sz w:val="22"/>
          <w:szCs w:val="22"/>
        </w:rPr>
        <w:pPrChange w:id="1001" w:author="Microsoft Office User" w:date="2021-05-11T14:55:00Z">
          <w:pPr>
            <w:jc w:val="both"/>
          </w:pPr>
        </w:pPrChange>
      </w:pPr>
      <w:ins w:id="1002" w:author="Microsoft Office User" w:date="2021-05-11T14:55:00Z">
        <w:r>
          <w:rPr>
            <w:rFonts w:ascii="Arial" w:eastAsia="Times New Roman" w:hAnsi="Arial" w:cs="Arial"/>
            <w:b/>
            <w:bCs/>
            <w:color w:val="000000"/>
            <w:sz w:val="22"/>
            <w:szCs w:val="22"/>
          </w:rPr>
          <w:lastRenderedPageBreak/>
          <w:t>M</w:t>
        </w:r>
      </w:ins>
      <w:del w:id="1003" w:author="Microsoft Office User" w:date="2021-05-11T14:21:00Z">
        <w:r w:rsidR="00435193" w:rsidDel="00865FD6">
          <w:rPr>
            <w:rFonts w:ascii="Arial" w:eastAsia="Times New Roman" w:hAnsi="Arial" w:cs="Arial"/>
            <w:color w:val="000000"/>
            <w:sz w:val="22"/>
            <w:szCs w:val="22"/>
          </w:rPr>
          <w:br w:type="page"/>
        </w:r>
      </w:del>
    </w:p>
    <w:p w14:paraId="38258C47" w14:textId="0B641767" w:rsidR="00A9352F" w:rsidDel="00A07D9A" w:rsidRDefault="00143746">
      <w:pPr>
        <w:rPr>
          <w:del w:id="1004" w:author="Microsoft Office User" w:date="2021-05-11T14:55:00Z"/>
          <w:rFonts w:ascii="Arial" w:eastAsia="Times New Roman" w:hAnsi="Arial" w:cs="Arial"/>
          <w:color w:val="000000"/>
          <w:sz w:val="22"/>
          <w:szCs w:val="22"/>
        </w:rPr>
        <w:pPrChange w:id="1005" w:author="Microsoft Office User" w:date="2021-05-11T14:55:00Z">
          <w:pPr>
            <w:jc w:val="center"/>
          </w:pPr>
        </w:pPrChange>
      </w:pPr>
      <w:moveFromRangeStart w:id="1006" w:author="Microsoft Office User" w:date="2021-05-11T14:53:00Z" w:name="move71637242"/>
      <w:moveFrom w:id="1007" w:author="Microsoft Office User" w:date="2021-05-11T14:53:00Z">
        <w:del w:id="1008" w:author="Microsoft Office User" w:date="2021-05-11T14:55:00Z">
          <w:r w:rsidDel="00A07D9A">
            <w:rPr>
              <w:rFonts w:ascii="Arial" w:eastAsia="Times New Roman" w:hAnsi="Arial" w:cs="Arial"/>
              <w:noProof/>
              <w:color w:val="000000"/>
              <w:sz w:val="22"/>
              <w:szCs w:val="22"/>
            </w:rPr>
            <w:drawing>
              <wp:inline distT="0" distB="0" distL="0" distR="0" wp14:anchorId="79945CD2" wp14:editId="4BB9EA8F">
                <wp:extent cx="4821124" cy="4599709"/>
                <wp:effectExtent l="0" t="0" r="508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2741" cy="4620333"/>
                        </a:xfrm>
                        <a:prstGeom prst="rect">
                          <a:avLst/>
                        </a:prstGeom>
                      </pic:spPr>
                    </pic:pic>
                  </a:graphicData>
                </a:graphic>
              </wp:inline>
            </w:drawing>
          </w:r>
        </w:del>
      </w:moveFrom>
      <w:moveFromRangeEnd w:id="1006"/>
    </w:p>
    <w:p w14:paraId="13835FC7" w14:textId="54DCE4BF" w:rsidR="00435193" w:rsidRPr="000A7884" w:rsidDel="00A07D9A" w:rsidRDefault="00435193">
      <w:pPr>
        <w:rPr>
          <w:del w:id="1009" w:author="Microsoft Office User" w:date="2021-05-11T14:53:00Z"/>
          <w:rFonts w:ascii="Arial" w:eastAsia="Times New Roman" w:hAnsi="Arial" w:cs="Arial"/>
          <w:b/>
          <w:bCs/>
          <w:color w:val="000000"/>
          <w:sz w:val="20"/>
          <w:szCs w:val="20"/>
        </w:rPr>
        <w:pPrChange w:id="1010" w:author="Microsoft Office User" w:date="2021-05-11T14:55:00Z">
          <w:pPr>
            <w:jc w:val="both"/>
          </w:pPr>
        </w:pPrChange>
      </w:pPr>
      <w:del w:id="1011" w:author="Microsoft Office User" w:date="2021-05-11T14:53:00Z">
        <w:r w:rsidRPr="000A7884" w:rsidDel="00A07D9A">
          <w:rPr>
            <w:rFonts w:ascii="Arial" w:eastAsia="Times New Roman" w:hAnsi="Arial" w:cs="Arial"/>
            <w:b/>
            <w:bCs/>
            <w:color w:val="000000"/>
            <w:sz w:val="20"/>
            <w:szCs w:val="20"/>
          </w:rPr>
          <w:delText>Figure 5.</w:delText>
        </w:r>
      </w:del>
    </w:p>
    <w:p w14:paraId="31FE22EB" w14:textId="3940607C" w:rsidR="000A7884" w:rsidRPr="000A7884" w:rsidDel="00A07D9A" w:rsidRDefault="000A7884">
      <w:pPr>
        <w:rPr>
          <w:del w:id="1012" w:author="Microsoft Office User" w:date="2021-05-11T14:53:00Z"/>
          <w:rFonts w:ascii="Arial" w:eastAsia="Times New Roman" w:hAnsi="Arial" w:cs="Arial"/>
          <w:color w:val="000000"/>
          <w:sz w:val="20"/>
          <w:szCs w:val="20"/>
        </w:rPr>
        <w:pPrChange w:id="1013" w:author="Microsoft Office User" w:date="2021-05-11T14:55:00Z">
          <w:pPr>
            <w:jc w:val="both"/>
          </w:pPr>
        </w:pPrChange>
      </w:pPr>
    </w:p>
    <w:p w14:paraId="7D8E721A" w14:textId="10B323F2" w:rsidR="00435193" w:rsidRPr="000A7884" w:rsidDel="00A07D9A" w:rsidRDefault="00435193">
      <w:pPr>
        <w:pStyle w:val="ListParagraph"/>
        <w:numPr>
          <w:ilvl w:val="0"/>
          <w:numId w:val="8"/>
        </w:numPr>
        <w:ind w:left="360"/>
        <w:rPr>
          <w:del w:id="1014" w:author="Microsoft Office User" w:date="2021-05-11T14:53:00Z"/>
          <w:rFonts w:ascii="Arial" w:eastAsia="Times New Roman" w:hAnsi="Arial" w:cs="Arial"/>
          <w:b/>
          <w:bCs/>
          <w:color w:val="000000"/>
          <w:sz w:val="20"/>
          <w:szCs w:val="20"/>
        </w:rPr>
        <w:pPrChange w:id="1015" w:author="Microsoft Office User" w:date="2021-05-11T14:55:00Z">
          <w:pPr>
            <w:pStyle w:val="ListParagraph"/>
            <w:numPr>
              <w:numId w:val="8"/>
            </w:numPr>
            <w:ind w:left="360" w:hanging="360"/>
            <w:jc w:val="both"/>
          </w:pPr>
        </w:pPrChange>
      </w:pPr>
      <w:del w:id="1016" w:author="Microsoft Office User" w:date="2021-05-11T14:53:00Z">
        <w:r w:rsidRPr="000A7884" w:rsidDel="00A07D9A">
          <w:rPr>
            <w:rFonts w:ascii="Arial" w:eastAsia="Times New Roman" w:hAnsi="Arial" w:cs="Arial"/>
            <w:color w:val="000000"/>
            <w:sz w:val="20"/>
            <w:szCs w:val="20"/>
          </w:rPr>
          <w:delText>Schematic of the generalized-linear-nonlinear model. 1) Schematic</w:delText>
        </w:r>
        <w:r w:rsidR="00AB3F90" w:rsidDel="00A07D9A">
          <w:rPr>
            <w:rFonts w:ascii="Arial" w:eastAsia="Times New Roman" w:hAnsi="Arial" w:cs="Arial"/>
            <w:color w:val="000000"/>
            <w:sz w:val="20"/>
            <w:szCs w:val="20"/>
          </w:rPr>
          <w:delText xml:space="preserve"> of a </w:delText>
        </w:r>
        <w:r w:rsidRPr="000A7884" w:rsidDel="00A07D9A">
          <w:rPr>
            <w:rFonts w:ascii="Arial" w:eastAsia="Times New Roman" w:hAnsi="Arial" w:cs="Arial"/>
            <w:color w:val="000000"/>
            <w:sz w:val="20"/>
            <w:szCs w:val="20"/>
          </w:rPr>
          <w:delText>spectrotemporal response function. 2) Example stimulus spectrogram of low and high contrast. 3) The gray trace is the filter response when convolving the STRF with the spectrogram. The black trace is the observed spike rate during the same stimulus period. 4) Schematized nonlinearities fit separately to low and high contrast periods.</w:delText>
        </w:r>
      </w:del>
    </w:p>
    <w:p w14:paraId="5CBC3C64" w14:textId="4B5E24D9" w:rsidR="00143746" w:rsidRPr="000A7884" w:rsidDel="00A07D9A" w:rsidRDefault="00435193">
      <w:pPr>
        <w:pStyle w:val="ListParagraph"/>
        <w:numPr>
          <w:ilvl w:val="0"/>
          <w:numId w:val="8"/>
        </w:numPr>
        <w:ind w:left="360"/>
        <w:rPr>
          <w:del w:id="1017" w:author="Microsoft Office User" w:date="2021-05-11T14:53:00Z"/>
          <w:rFonts w:ascii="Arial" w:eastAsia="Times New Roman" w:hAnsi="Arial" w:cs="Arial"/>
          <w:b/>
          <w:bCs/>
          <w:color w:val="000000"/>
          <w:sz w:val="20"/>
          <w:szCs w:val="20"/>
        </w:rPr>
        <w:pPrChange w:id="1018" w:author="Microsoft Office User" w:date="2021-05-11T14:55:00Z">
          <w:pPr>
            <w:pStyle w:val="ListParagraph"/>
            <w:numPr>
              <w:numId w:val="8"/>
            </w:numPr>
            <w:ind w:left="360" w:hanging="360"/>
            <w:jc w:val="both"/>
          </w:pPr>
        </w:pPrChange>
      </w:pPr>
      <w:del w:id="1019" w:author="Microsoft Office User" w:date="2021-05-11T14:53:00Z">
        <w:r w:rsidRPr="000A7884" w:rsidDel="00A07D9A">
          <w:rPr>
            <w:rFonts w:ascii="Arial" w:eastAsia="Times New Roman" w:hAnsi="Arial" w:cs="Arial"/>
            <w:color w:val="000000"/>
            <w:sz w:val="20"/>
            <w:szCs w:val="20"/>
          </w:rPr>
          <w:delText xml:space="preserve">Example background-locked responses from a well-tuned cortical unit across the trial duration. The top portion of the plot is a spike raster sorted by the frozen noise pattern (FN1-5) of the background. The bottom portion of the plot </w:delText>
        </w:r>
        <w:r w:rsidR="00143746" w:rsidRPr="000A7884" w:rsidDel="00A07D9A">
          <w:rPr>
            <w:rFonts w:ascii="Arial" w:eastAsia="Times New Roman" w:hAnsi="Arial" w:cs="Arial"/>
            <w:color w:val="000000"/>
            <w:sz w:val="20"/>
            <w:szCs w:val="20"/>
          </w:rPr>
          <w:delText>is a PSTH of the observed spiking, binned every 25ms (black trace). The colored traces are the model predictions in each contrast (red trace uses the red nonlinearity in d), blue trace uses the blue nonlinearity in d)).</w:delText>
        </w:r>
      </w:del>
    </w:p>
    <w:p w14:paraId="3C65A65D" w14:textId="40B7DAC9" w:rsidR="00143746" w:rsidRPr="000A7884" w:rsidDel="00A07D9A" w:rsidRDefault="00143746">
      <w:pPr>
        <w:pStyle w:val="ListParagraph"/>
        <w:numPr>
          <w:ilvl w:val="0"/>
          <w:numId w:val="8"/>
        </w:numPr>
        <w:ind w:left="360"/>
        <w:rPr>
          <w:del w:id="1020" w:author="Microsoft Office User" w:date="2021-05-11T14:53:00Z"/>
          <w:rFonts w:ascii="Arial" w:eastAsia="Times New Roman" w:hAnsi="Arial" w:cs="Arial"/>
          <w:b/>
          <w:bCs/>
          <w:color w:val="000000"/>
          <w:sz w:val="20"/>
          <w:szCs w:val="20"/>
        </w:rPr>
        <w:pPrChange w:id="1021" w:author="Microsoft Office User" w:date="2021-05-11T14:55:00Z">
          <w:pPr>
            <w:pStyle w:val="ListParagraph"/>
            <w:numPr>
              <w:numId w:val="8"/>
            </w:numPr>
            <w:ind w:left="360" w:hanging="360"/>
            <w:jc w:val="both"/>
          </w:pPr>
        </w:pPrChange>
      </w:pPr>
      <w:del w:id="1022" w:author="Microsoft Office User" w:date="2021-05-11T14:53:00Z">
        <w:r w:rsidRPr="000A7884" w:rsidDel="00A07D9A">
          <w:rPr>
            <w:rFonts w:ascii="Arial" w:eastAsia="Times New Roman" w:hAnsi="Arial" w:cs="Arial"/>
            <w:color w:val="000000"/>
            <w:sz w:val="20"/>
            <w:szCs w:val="20"/>
          </w:rPr>
          <w:delText>STRF for this example neuron. STRF values are indicated by the colorbar.</w:delText>
        </w:r>
      </w:del>
    </w:p>
    <w:p w14:paraId="22AC160E" w14:textId="170F4E89" w:rsidR="00143746" w:rsidRPr="000A7884" w:rsidDel="00A07D9A" w:rsidRDefault="00143746">
      <w:pPr>
        <w:pStyle w:val="ListParagraph"/>
        <w:numPr>
          <w:ilvl w:val="0"/>
          <w:numId w:val="8"/>
        </w:numPr>
        <w:ind w:left="360"/>
        <w:rPr>
          <w:del w:id="1023" w:author="Microsoft Office User" w:date="2021-05-11T14:53:00Z"/>
          <w:rFonts w:ascii="Arial" w:eastAsia="Times New Roman" w:hAnsi="Arial" w:cs="Arial"/>
          <w:b/>
          <w:bCs/>
          <w:color w:val="000000"/>
          <w:sz w:val="20"/>
          <w:szCs w:val="20"/>
        </w:rPr>
        <w:pPrChange w:id="1024" w:author="Microsoft Office User" w:date="2021-05-11T14:55:00Z">
          <w:pPr>
            <w:pStyle w:val="ListParagraph"/>
            <w:numPr>
              <w:numId w:val="8"/>
            </w:numPr>
            <w:ind w:left="360" w:hanging="360"/>
            <w:jc w:val="both"/>
          </w:pPr>
        </w:pPrChange>
      </w:pPr>
      <w:del w:id="1025" w:author="Microsoft Office User" w:date="2021-05-11T14:53:00Z">
        <w:r w:rsidRPr="000A7884" w:rsidDel="00A07D9A">
          <w:rPr>
            <w:rFonts w:ascii="Arial" w:eastAsia="Times New Roman" w:hAnsi="Arial" w:cs="Arial"/>
            <w:color w:val="000000"/>
            <w:sz w:val="20"/>
            <w:szCs w:val="20"/>
          </w:rPr>
          <w:delText>Estimated nonlinearities for this example neuron. Points indicate the mean observed firing rate (ordinate), binned according to observed filter prediction values (abscissa). Solid lines indicate exponential function fits to the underlying points. Each line is a fit to the test set in a cross-validation run (see Methods).</w:delText>
        </w:r>
      </w:del>
    </w:p>
    <w:p w14:paraId="3ED6C983" w14:textId="571E84D3" w:rsidR="000A7884" w:rsidRPr="000A7884" w:rsidDel="00A07D9A" w:rsidRDefault="00143746">
      <w:pPr>
        <w:pStyle w:val="ListParagraph"/>
        <w:numPr>
          <w:ilvl w:val="0"/>
          <w:numId w:val="8"/>
        </w:numPr>
        <w:ind w:left="360"/>
        <w:rPr>
          <w:del w:id="1026" w:author="Microsoft Office User" w:date="2021-05-11T14:53:00Z"/>
          <w:rFonts w:ascii="Arial" w:eastAsia="Times New Roman" w:hAnsi="Arial" w:cs="Arial"/>
          <w:b/>
          <w:bCs/>
          <w:color w:val="000000"/>
          <w:sz w:val="20"/>
          <w:szCs w:val="20"/>
        </w:rPr>
        <w:pPrChange w:id="1027" w:author="Microsoft Office User" w:date="2021-05-11T14:55:00Z">
          <w:pPr>
            <w:pStyle w:val="ListParagraph"/>
            <w:numPr>
              <w:numId w:val="8"/>
            </w:numPr>
            <w:ind w:left="360" w:hanging="360"/>
            <w:jc w:val="both"/>
          </w:pPr>
        </w:pPrChange>
      </w:pPr>
      <w:del w:id="1028" w:author="Microsoft Office User" w:date="2021-05-11T14:53:00Z">
        <w:r w:rsidRPr="000A7884" w:rsidDel="00A07D9A">
          <w:rPr>
            <w:rFonts w:ascii="Arial" w:eastAsia="Times New Roman" w:hAnsi="Arial" w:cs="Arial"/>
            <w:color w:val="000000"/>
            <w:sz w:val="20"/>
            <w:szCs w:val="20"/>
          </w:rPr>
          <w:delText>Gain control in auditory cortex during the task. Each histogram is the distribution of gain values in high and low contrast across all cells recorded during behavior</w:delText>
        </w:r>
        <w:r w:rsidR="000A7884" w:rsidRPr="000A7884" w:rsidDel="00A07D9A">
          <w:rPr>
            <w:rFonts w:ascii="Arial" w:eastAsia="Times New Roman" w:hAnsi="Arial" w:cs="Arial"/>
            <w:color w:val="000000"/>
            <w:sz w:val="20"/>
            <w:szCs w:val="20"/>
          </w:rPr>
          <w:delText>. Dashed vertical lines indicate the median of each distributions.</w:delText>
        </w:r>
      </w:del>
    </w:p>
    <w:p w14:paraId="50FD89CB" w14:textId="186B45D7" w:rsidR="000A7884" w:rsidRPr="000A7884" w:rsidDel="00A07D9A" w:rsidRDefault="000A7884">
      <w:pPr>
        <w:pStyle w:val="ListParagraph"/>
        <w:numPr>
          <w:ilvl w:val="0"/>
          <w:numId w:val="8"/>
        </w:numPr>
        <w:ind w:left="360"/>
        <w:rPr>
          <w:del w:id="1029" w:author="Microsoft Office User" w:date="2021-05-11T14:53:00Z"/>
          <w:rFonts w:ascii="Arial" w:eastAsia="Times New Roman" w:hAnsi="Arial" w:cs="Arial"/>
          <w:b/>
          <w:bCs/>
          <w:color w:val="000000"/>
          <w:sz w:val="20"/>
          <w:szCs w:val="20"/>
        </w:rPr>
        <w:pPrChange w:id="1030" w:author="Microsoft Office User" w:date="2021-05-11T14:55:00Z">
          <w:pPr>
            <w:pStyle w:val="ListParagraph"/>
            <w:numPr>
              <w:numId w:val="8"/>
            </w:numPr>
            <w:ind w:left="360" w:hanging="360"/>
            <w:jc w:val="both"/>
          </w:pPr>
        </w:pPrChange>
      </w:pPr>
      <w:del w:id="1031" w:author="Microsoft Office User" w:date="2021-05-11T14:53:00Z">
        <w:r w:rsidRPr="000A7884" w:rsidDel="00A07D9A">
          <w:rPr>
            <w:rFonts w:ascii="Arial" w:eastAsia="Times New Roman" w:hAnsi="Arial" w:cs="Arial"/>
            <w:color w:val="000000"/>
            <w:sz w:val="20"/>
            <w:szCs w:val="20"/>
          </w:rPr>
          <w:delText xml:space="preserve">Relationship between gain and behavioral threshold. Each circle represents the gain and behavioral threshold for each mouse for each contrast (as indicated by the circle fill color). Grey lines and shaded areas indicate the linear regression fit across contrasts, +- the 95% confidence interval. </w:delText>
        </w:r>
      </w:del>
    </w:p>
    <w:p w14:paraId="299C1D78" w14:textId="5369FA24" w:rsidR="00435193" w:rsidRPr="00435193" w:rsidDel="00A07D9A" w:rsidRDefault="000A7884">
      <w:pPr>
        <w:pStyle w:val="ListParagraph"/>
        <w:numPr>
          <w:ilvl w:val="0"/>
          <w:numId w:val="8"/>
        </w:numPr>
        <w:ind w:left="360"/>
        <w:rPr>
          <w:del w:id="1032" w:author="Microsoft Office User" w:date="2021-05-11T14:53:00Z"/>
          <w:rFonts w:ascii="Arial" w:eastAsia="Times New Roman" w:hAnsi="Arial" w:cs="Arial"/>
          <w:b/>
          <w:bCs/>
          <w:color w:val="000000"/>
          <w:sz w:val="22"/>
          <w:szCs w:val="22"/>
        </w:rPr>
        <w:pPrChange w:id="1033" w:author="Microsoft Office User" w:date="2021-05-11T14:55:00Z">
          <w:pPr>
            <w:pStyle w:val="ListParagraph"/>
            <w:numPr>
              <w:numId w:val="8"/>
            </w:numPr>
            <w:ind w:left="360" w:hanging="360"/>
            <w:jc w:val="both"/>
          </w:pPr>
        </w:pPrChange>
      </w:pPr>
      <w:del w:id="1034" w:author="Microsoft Office User" w:date="2021-05-11T14:53:00Z">
        <w:r w:rsidRPr="000A7884" w:rsidDel="00A07D9A">
          <w:rPr>
            <w:rFonts w:ascii="Arial" w:eastAsia="Times New Roman" w:hAnsi="Arial" w:cs="Arial"/>
            <w:color w:val="000000"/>
            <w:sz w:val="20"/>
            <w:szCs w:val="20"/>
          </w:rPr>
          <w:delText>Relationship between gain and behavioral slope. Appearance as in f).</w:delText>
        </w:r>
        <w:r w:rsidR="00435193" w:rsidRPr="00435193" w:rsidDel="00A07D9A">
          <w:rPr>
            <w:rFonts w:ascii="Arial" w:eastAsia="Times New Roman" w:hAnsi="Arial" w:cs="Arial"/>
            <w:b/>
            <w:bCs/>
            <w:color w:val="000000"/>
            <w:sz w:val="22"/>
            <w:szCs w:val="22"/>
          </w:rPr>
          <w:br w:type="page"/>
        </w:r>
      </w:del>
    </w:p>
    <w:p w14:paraId="65234D92" w14:textId="0E548F39" w:rsidR="00C70DC0" w:rsidRPr="003A75F6" w:rsidRDefault="00C70DC0">
      <w:pPr>
        <w:rPr>
          <w:rFonts w:ascii="Arial" w:eastAsia="Times New Roman" w:hAnsi="Arial" w:cs="Arial"/>
          <w:b/>
          <w:bCs/>
          <w:color w:val="000000"/>
          <w:sz w:val="22"/>
          <w:szCs w:val="22"/>
        </w:rPr>
        <w:pPrChange w:id="1035" w:author="Microsoft Office User" w:date="2021-05-11T14:55:00Z">
          <w:pPr>
            <w:jc w:val="both"/>
          </w:pPr>
        </w:pPrChange>
      </w:pPr>
      <w:del w:id="1036" w:author="Microsoft Office User" w:date="2021-05-11T14:55:00Z">
        <w:r w:rsidRPr="003A75F6" w:rsidDel="00A07D9A">
          <w:rPr>
            <w:rFonts w:ascii="Arial" w:eastAsia="Times New Roman" w:hAnsi="Arial" w:cs="Arial"/>
            <w:b/>
            <w:bCs/>
            <w:color w:val="000000"/>
            <w:sz w:val="22"/>
            <w:szCs w:val="22"/>
          </w:rPr>
          <w:delText>M</w:delText>
        </w:r>
      </w:del>
      <w:r w:rsidRPr="003A75F6">
        <w:rPr>
          <w:rFonts w:ascii="Arial" w:eastAsia="Times New Roman" w:hAnsi="Arial" w:cs="Arial"/>
          <w:b/>
          <w:bCs/>
          <w:color w:val="000000"/>
          <w:sz w:val="22"/>
          <w:szCs w:val="22"/>
        </w:rPr>
        <w:t>ethods</w:t>
      </w:r>
    </w:p>
    <w:p w14:paraId="1663D719" w14:textId="77777777" w:rsidR="00C70DC0" w:rsidRPr="003A75F6" w:rsidRDefault="00C70DC0" w:rsidP="000A7884">
      <w:pPr>
        <w:ind w:firstLine="720"/>
        <w:jc w:val="both"/>
        <w:rPr>
          <w:rFonts w:ascii="Arial" w:eastAsia="Times New Roman" w:hAnsi="Arial" w:cs="Arial"/>
          <w:color w:val="000000"/>
          <w:sz w:val="22"/>
          <w:szCs w:val="22"/>
        </w:rPr>
      </w:pPr>
    </w:p>
    <w:p w14:paraId="0F3F93A1" w14:textId="77777777" w:rsidR="008949ED" w:rsidRPr="003A75F6" w:rsidRDefault="008949ED" w:rsidP="000A7884">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All experiments were performed in adult male (n = </w:t>
      </w:r>
      <w:r w:rsidRPr="00C72113">
        <w:rPr>
          <w:rFonts w:ascii="Arial" w:hAnsi="Arial" w:cs="Arial"/>
          <w:b/>
          <w:bCs/>
          <w:sz w:val="22"/>
          <w:szCs w:val="22"/>
        </w:rPr>
        <w:t>xxx</w:t>
      </w:r>
      <w:r w:rsidRPr="003A75F6">
        <w:rPr>
          <w:rFonts w:ascii="Arial" w:hAnsi="Arial" w:cs="Arial"/>
          <w:sz w:val="22"/>
          <w:szCs w:val="22"/>
        </w:rPr>
        <w:t xml:space="preserve">) and female (n = </w:t>
      </w:r>
      <w:r w:rsidRPr="00C72113">
        <w:rPr>
          <w:rFonts w:ascii="Arial" w:hAnsi="Arial" w:cs="Arial"/>
          <w:b/>
          <w:bCs/>
          <w:sz w:val="22"/>
          <w:szCs w:val="22"/>
        </w:rPr>
        <w:t>xxx</w:t>
      </w:r>
      <w:r w:rsidRPr="003A75F6">
        <w:rPr>
          <w:rFonts w:ascii="Arial" w:hAnsi="Arial" w:cs="Arial"/>
          <w:sz w:val="22"/>
          <w:szCs w:val="22"/>
        </w:rPr>
        <w:t xml:space="preserve">) mice (The Jackson Laboratory; age 12-15 weeks; weight 20-30g; STRAINS, etc.),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Water Restriction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0A7884">
      <w:pPr>
        <w:ind w:firstLine="360"/>
        <w:jc w:val="both"/>
        <w:rPr>
          <w:rFonts w:ascii="Arial" w:hAnsi="Arial" w:cs="Arial"/>
          <w:sz w:val="22"/>
          <w:szCs w:val="22"/>
        </w:rPr>
      </w:pPr>
    </w:p>
    <w:p w14:paraId="0735C64C" w14:textId="77777777" w:rsidR="008949ED" w:rsidRPr="003A75F6" w:rsidRDefault="008949ED" w:rsidP="000A7884">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Mice were anesthetized under isoflurane (1-3%, vol/vol).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3A75F6">
        <w:rPr>
          <w:rFonts w:ascii="Arial" w:hAnsi="Arial" w:cs="Arial"/>
          <w:sz w:val="22"/>
          <w:szCs w:val="22"/>
        </w:rPr>
        <w:t xml:space="preserve">, </w:t>
      </w:r>
      <w:r w:rsidRPr="00C72113">
        <w:rPr>
          <w:rFonts w:ascii="Arial" w:hAnsi="Arial" w:cs="Arial"/>
          <w:b/>
          <w:bCs/>
          <w:sz w:val="22"/>
          <w:szCs w:val="22"/>
        </w:rPr>
        <w:t>DOSE</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(DOSE)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3A75F6" w:rsidRPr="00C72113">
        <w:rPr>
          <w:rFonts w:ascii="Arial" w:hAnsi="Arial" w:cs="Arial"/>
          <w:b/>
          <w:bCs/>
          <w:sz w:val="22"/>
          <w:szCs w:val="22"/>
        </w:rPr>
        <w:t>DOSE</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base of the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Pr="00C72113">
        <w:rPr>
          <w:rFonts w:ascii="Arial" w:hAnsi="Arial" w:cs="Arial"/>
          <w:b/>
          <w:bCs/>
          <w:sz w:val="22"/>
          <w:szCs w:val="22"/>
        </w:rPr>
        <w:t>CITE</w:t>
      </w:r>
      <w:r w:rsidRPr="003A75F6">
        <w:rPr>
          <w:rFonts w:ascii="Arial" w:hAnsi="Arial" w:cs="Arial"/>
          <w:sz w:val="22"/>
          <w:szCs w:val="22"/>
        </w:rPr>
        <w:t xml:space="preserve">) </w:t>
      </w:r>
      <w:r w:rsidR="003A75F6">
        <w:rPr>
          <w:rFonts w:ascii="Arial" w:hAnsi="Arial" w:cs="Arial"/>
          <w:sz w:val="22"/>
          <w:szCs w:val="22"/>
        </w:rPr>
        <w:t>or sterile silicone lubricant (</w:t>
      </w:r>
      <w:r w:rsidR="003A75F6" w:rsidRPr="00C72113">
        <w:rPr>
          <w:rFonts w:ascii="Arial" w:hAnsi="Arial" w:cs="Arial"/>
          <w:b/>
          <w:bCs/>
          <w:sz w:val="22"/>
          <w:szCs w:val="22"/>
        </w:rPr>
        <w:t>CITE</w:t>
      </w:r>
      <w:r w:rsidR="003A75F6">
        <w:rPr>
          <w:rFonts w:ascii="Arial" w:hAnsi="Arial" w:cs="Arial"/>
          <w:sz w:val="22"/>
          <w:szCs w:val="22"/>
        </w:rPr>
        <w:t xml:space="preserve">) </w:t>
      </w:r>
      <w:r w:rsidRPr="003A75F6">
        <w:rPr>
          <w:rFonts w:ascii="Arial" w:hAnsi="Arial" w:cs="Arial"/>
          <w:sz w:val="22"/>
          <w:szCs w:val="22"/>
        </w:rPr>
        <w:t xml:space="preserve">and </w:t>
      </w:r>
      <w:r w:rsidR="003A75F6">
        <w:rPr>
          <w:rFonts w:ascii="Arial" w:hAnsi="Arial" w:cs="Arial"/>
          <w:sz w:val="22"/>
          <w:szCs w:val="22"/>
        </w:rPr>
        <w:t xml:space="preserve">sealed with </w:t>
      </w:r>
      <w:proofErr w:type="spellStart"/>
      <w:r w:rsidRPr="003A75F6">
        <w:rPr>
          <w:rFonts w:ascii="Arial" w:hAnsi="Arial" w:cs="Arial"/>
          <w:sz w:val="22"/>
          <w:szCs w:val="22"/>
        </w:rPr>
        <w:t>QuikCast</w:t>
      </w:r>
      <w:proofErr w:type="spellEnd"/>
      <w:r w:rsidRPr="003A75F6">
        <w:rPr>
          <w:rFonts w:ascii="Arial" w:hAnsi="Arial" w:cs="Arial"/>
          <w:sz w:val="22"/>
          <w:szCs w:val="22"/>
        </w:rPr>
        <w:t xml:space="preserve"> (</w:t>
      </w:r>
      <w:r w:rsidRPr="00C72113">
        <w:rPr>
          <w:rFonts w:ascii="Arial" w:hAnsi="Arial" w:cs="Arial"/>
          <w:b/>
          <w:bCs/>
          <w:sz w:val="22"/>
          <w:szCs w:val="22"/>
        </w:rPr>
        <w:t>CITE</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titanium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custom titanium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Pr="00C72113">
        <w:rPr>
          <w:rFonts w:ascii="Arial" w:hAnsi="Arial" w:cs="Arial"/>
          <w:b/>
          <w:bCs/>
          <w:sz w:val="22"/>
          <w:szCs w:val="22"/>
        </w:rPr>
        <w:t>DOSE</w:t>
      </w:r>
      <w:r w:rsidRPr="003A75F6">
        <w:rPr>
          <w:rFonts w:ascii="Arial" w:hAnsi="Arial" w:cs="Arial"/>
          <w:sz w:val="22"/>
          <w:szCs w:val="22"/>
        </w:rPr>
        <w:t xml:space="preserve">) and analgesic (Meloxicam, </w:t>
      </w:r>
      <w:r w:rsidRPr="00C72113">
        <w:rPr>
          <w:rFonts w:ascii="Arial" w:hAnsi="Arial" w:cs="Arial"/>
          <w:b/>
          <w:bCs/>
          <w:sz w:val="22"/>
          <w:szCs w:val="22"/>
        </w:rPr>
        <w:t>DOSE</w:t>
      </w:r>
      <w:r w:rsidRPr="003A75F6">
        <w:rPr>
          <w:rFonts w:ascii="Arial" w:hAnsi="Arial" w:cs="Arial"/>
          <w:sz w:val="22"/>
          <w:szCs w:val="22"/>
        </w:rPr>
        <w:t>) were administered daily (for 3 days) during recovery.</w:t>
      </w:r>
    </w:p>
    <w:p w14:paraId="350517D1" w14:textId="77777777" w:rsidR="008949ED" w:rsidRPr="003A75F6" w:rsidRDefault="008949ED" w:rsidP="000A7884">
      <w:pPr>
        <w:ind w:firstLine="360"/>
        <w:jc w:val="both"/>
        <w:rPr>
          <w:rFonts w:ascii="Arial" w:hAnsi="Arial" w:cs="Arial"/>
          <w:sz w:val="22"/>
          <w:szCs w:val="22"/>
        </w:rPr>
      </w:pPr>
    </w:p>
    <w:p w14:paraId="1F6F8E56" w14:textId="5282B59D" w:rsidR="008949ED" w:rsidRPr="003A75F6" w:rsidRDefault="008949ED" w:rsidP="000A7884">
      <w:pPr>
        <w:jc w:val="both"/>
        <w:rPr>
          <w:rFonts w:ascii="Arial" w:eastAsia="Times New Roman" w:hAnsi="Arial" w:cs="Arial"/>
          <w:sz w:val="22"/>
          <w:szCs w:val="22"/>
        </w:rPr>
      </w:pPr>
      <w:r w:rsidRPr="003A75F6">
        <w:rPr>
          <w:rFonts w:ascii="Arial" w:hAnsi="Arial" w:cs="Arial"/>
          <w:i/>
          <w:iCs/>
          <w:sz w:val="22"/>
          <w:szCs w:val="22"/>
        </w:rPr>
        <w:t>Water Restriction</w:t>
      </w:r>
      <w:r w:rsidRPr="003A75F6">
        <w:rPr>
          <w:rFonts w:ascii="Arial" w:hAnsi="Arial" w:cs="Arial"/>
          <w:sz w:val="22"/>
          <w:szCs w:val="22"/>
        </w:rPr>
        <w:t>. Following surgical recovery (3 d postop), each mouse’s weight was monitored for three days to establish a baseline weight. Over the next seven days, mice were water deprived, beginning with a daily ration of 120uL/g and gradually decreasing their ration to 40-50</w:t>
      </w:r>
      <w:r w:rsidRPr="003A75F6">
        <w:rPr>
          <w:rFonts w:ascii="Arial" w:eastAsia="Times New Roman"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0915B5">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[81]","plainTextFormattedCitation":"[81]","previouslyFormattedCitation":"[81]"},"properties":{"noteIndex":0},"schema":"https://github.com/citation-style-language/schema/raw/master/csl-citation.json"}</w:instrText>
      </w:r>
      <w:r w:rsidR="002420F7">
        <w:rPr>
          <w:rFonts w:ascii="Arial" w:hAnsi="Arial" w:cs="Arial"/>
          <w:sz w:val="22"/>
          <w:szCs w:val="22"/>
        </w:rPr>
        <w:fldChar w:fldCharType="separate"/>
      </w:r>
      <w:r w:rsidR="000915B5" w:rsidRPr="000915B5">
        <w:rPr>
          <w:rFonts w:ascii="Arial" w:hAnsi="Arial" w:cs="Arial"/>
          <w:noProof/>
          <w:sz w:val="22"/>
          <w:szCs w:val="22"/>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0A7884">
      <w:pPr>
        <w:ind w:firstLine="360"/>
        <w:jc w:val="both"/>
        <w:rPr>
          <w:rFonts w:ascii="Arial" w:hAnsi="Arial" w:cs="Arial"/>
          <w:sz w:val="22"/>
          <w:szCs w:val="22"/>
        </w:rPr>
      </w:pPr>
    </w:p>
    <w:p w14:paraId="3CE7D7B9" w14:textId="443E2E95" w:rsidR="008949ED" w:rsidRPr="003A75F6" w:rsidRDefault="008949ED" w:rsidP="000A7884">
      <w:pPr>
        <w:jc w:val="both"/>
        <w:rPr>
          <w:rFonts w:ascii="Arial" w:hAnsi="Arial" w:cs="Arial"/>
          <w:sz w:val="22"/>
          <w:szCs w:val="22"/>
        </w:rPr>
      </w:pPr>
      <w:r w:rsidRPr="003A75F6">
        <w:rPr>
          <w:rFonts w:ascii="Arial" w:hAnsi="Arial" w:cs="Arial"/>
          <w:i/>
          <w:iCs/>
          <w:sz w:val="22"/>
          <w:szCs w:val="22"/>
        </w:rPr>
        <w:t>Behavioral Apparatus</w:t>
      </w:r>
      <w:r w:rsidRPr="003A75F6">
        <w:rPr>
          <w:rFonts w:ascii="Arial" w:hAnsi="Arial" w:cs="Arial"/>
          <w:sz w:val="22"/>
          <w:szCs w:val="22"/>
        </w:rPr>
        <w:t>. During the Go/</w:t>
      </w:r>
      <w:proofErr w:type="spellStart"/>
      <w:r w:rsidRPr="003A75F6">
        <w:rPr>
          <w:rFonts w:ascii="Arial" w:hAnsi="Arial" w:cs="Arial"/>
          <w:sz w:val="22"/>
          <w:szCs w:val="22"/>
        </w:rPr>
        <w:t>NoGo</w:t>
      </w:r>
      <w:proofErr w:type="spellEnd"/>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0915B5">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0915B5">
        <w:rPr>
          <w:rFonts w:ascii="Cambria Math" w:hAnsi="Cambria Math" w:cs="Cambria Math"/>
          <w:sz w:val="22"/>
          <w:szCs w:val="22"/>
        </w:rPr>
        <w:instrText>∼</w:instrText>
      </w:r>
      <w:r w:rsidR="000915B5">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[82]","plainTextFormattedCitation":"[82]","previouslyFormattedCitation":"[82]"},"properties":{"noteIndex":0},"schema":"https://github.com/citation-style-language/schema/raw/master/csl-citation.json"}</w:instrText>
      </w:r>
      <w:r w:rsidR="00950B58">
        <w:rPr>
          <w:rFonts w:ascii="Arial" w:hAnsi="Arial" w:cs="Arial"/>
          <w:sz w:val="22"/>
          <w:szCs w:val="22"/>
        </w:rPr>
        <w:fldChar w:fldCharType="separate"/>
      </w:r>
      <w:r w:rsidR="000915B5" w:rsidRPr="000915B5">
        <w:rPr>
          <w:rFonts w:ascii="Arial" w:hAnsi="Arial" w:cs="Arial"/>
          <w:noProof/>
          <w:sz w:val="22"/>
          <w:szCs w:val="22"/>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 level task logic, such as lick detection, reward and timeout delivery, and task timing intervals, was directly controlled by an Arduino Uno microprocessor running custom, low-latency software routines. High 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eastAsia="Times New Roman" w:hAnsi="Arial" w:cs="Arial"/>
          <w:sz w:val="22"/>
          <w:szCs w:val="22"/>
        </w:rPr>
        <w:t>Brüel</w:t>
      </w:r>
      <w:proofErr w:type="spellEnd"/>
      <w:r w:rsidRPr="003A75F6">
        <w:rPr>
          <w:rFonts w:ascii="Arial" w:eastAsia="Times New Roman" w:hAnsi="Arial" w:cs="Arial"/>
          <w:sz w:val="22"/>
          <w:szCs w:val="22"/>
        </w:rPr>
        <w:t xml:space="preserve"> &amp; </w:t>
      </w:r>
      <w:proofErr w:type="spellStart"/>
      <w:r w:rsidRPr="003A75F6">
        <w:rPr>
          <w:rFonts w:ascii="Arial" w:eastAsia="Times New Roman"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0915B5">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[83,84]","plainTextFormattedCitation":"[83,84]","previouslyFormattedCitation":"[83,84]"},"properties":{"noteIndex":0},"schema":"https://github.com/citation-style-language/schema/raw/master/csl-citation.json"}</w:instrText>
      </w:r>
      <w:r w:rsidR="002420F7">
        <w:rPr>
          <w:rFonts w:ascii="Arial" w:hAnsi="Arial" w:cs="Arial"/>
          <w:b/>
          <w:bCs/>
          <w:sz w:val="22"/>
          <w:szCs w:val="22"/>
        </w:rPr>
        <w:fldChar w:fldCharType="separate"/>
      </w:r>
      <w:r w:rsidR="000915B5" w:rsidRPr="000915B5">
        <w:rPr>
          <w:rFonts w:ascii="Arial" w:hAnsi="Arial" w:cs="Arial"/>
          <w:bCs/>
          <w:noProof/>
          <w:sz w:val="22"/>
          <w:szCs w:val="22"/>
        </w:rPr>
        <w:t>[83,84]</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0A7884">
      <w:pPr>
        <w:ind w:firstLine="360"/>
        <w:jc w:val="both"/>
        <w:rPr>
          <w:rFonts w:ascii="Arial" w:hAnsi="Arial" w:cs="Arial"/>
          <w:sz w:val="22"/>
          <w:szCs w:val="22"/>
        </w:rPr>
      </w:pPr>
    </w:p>
    <w:p w14:paraId="618F28FB" w14:textId="77777777" w:rsidR="008949ED" w:rsidRPr="003A75F6" w:rsidRDefault="008949ED" w:rsidP="000A7884">
      <w:pPr>
        <w:jc w:val="both"/>
        <w:rPr>
          <w:rFonts w:ascii="Arial" w:hAnsi="Arial" w:cs="Arial"/>
          <w:sz w:val="22"/>
          <w:szCs w:val="22"/>
        </w:rPr>
      </w:pPr>
      <w:r w:rsidRPr="003A75F6">
        <w:rPr>
          <w:rFonts w:ascii="Arial" w:hAnsi="Arial" w:cs="Arial"/>
          <w:i/>
          <w:iCs/>
          <w:sz w:val="22"/>
          <w:szCs w:val="22"/>
        </w:rPr>
        <w:t>Behavioral Timeline</w:t>
      </w:r>
      <w:r w:rsidRPr="003A75F6">
        <w:rPr>
          <w:rFonts w:ascii="Arial" w:hAnsi="Arial" w:cs="Arial"/>
          <w:sz w:val="22"/>
          <w:szCs w:val="22"/>
        </w:rPr>
        <w:t xml:space="preserve">. 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simultaneously habituated to head-fixation in the behavioral chambers and receiving water through the lick 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w:t>
      </w:r>
      <w:r w:rsidRPr="003A75F6">
        <w:rPr>
          <w:rFonts w:ascii="Arial" w:hAnsi="Arial" w:cs="Arial"/>
          <w:sz w:val="22"/>
          <w:szCs w:val="22"/>
        </w:rPr>
        <w:lastRenderedPageBreak/>
        <w:t xml:space="preserve">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0A7884">
      <w:pPr>
        <w:ind w:firstLine="360"/>
        <w:jc w:val="both"/>
        <w:rPr>
          <w:rFonts w:ascii="Arial" w:hAnsi="Arial" w:cs="Arial"/>
          <w:sz w:val="22"/>
          <w:szCs w:val="22"/>
        </w:rPr>
      </w:pPr>
    </w:p>
    <w:p w14:paraId="1E3A40FD" w14:textId="2F17AB9A" w:rsidR="008949ED" w:rsidRPr="003A75F6" w:rsidRDefault="008949ED" w:rsidP="000A7884">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950B58">
        <w:rPr>
          <w:rFonts w:ascii="Arial" w:hAnsi="Arial" w:cs="Arial"/>
          <w:b/>
          <w:bCs/>
          <w:sz w:val="22"/>
          <w:szCs w:val="22"/>
        </w:rPr>
        <w:instrText>ADDIN CSL_CITATION {"citationItems":[{"id":"ITEM-1","itemData":{"DOI":"10.1016/j.neuron.2011.04.030","ISSN":"08966273","PMID":"21689603","abstract":"The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J.","non-dropping-particle":"","parse-names":false,"suffix":""}],"container-title":"Neuron","id":"ITEM-1","issue":"6","issued":{"date-parts":[["2011","6","23"]]},"page":"1178-1191","title":"Contrast Gain Control in Auditory Cortex","type":"article-journal","volume":"70"},"uris":["http://www.mendeley.com/documents/?uuid=2792adbc-140c-3b80-96fd-bc3423ca1f63"]},{"id":"ITEM-2","itemData":{"DOI":"10.1152/jn.00847.2017","ISSN":"15221598","PMID":"30044164","abstract":"The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[14,17,24]","plainTextFormattedCitation":"[14,17,24]","previouslyFormattedCitation":"[14,17,24]"},"properties":{"noteIndex":0},"schema":"https://github.com/citation-style-language/schema/raw/master/csl-citation.json"}</w:instrText>
      </w:r>
      <w:r w:rsidR="002420F7">
        <w:rPr>
          <w:rFonts w:ascii="Arial" w:hAnsi="Arial" w:cs="Arial"/>
          <w:b/>
          <w:bCs/>
          <w:sz w:val="22"/>
          <w:szCs w:val="22"/>
        </w:rPr>
        <w:fldChar w:fldCharType="separate"/>
      </w:r>
      <w:r w:rsidR="002420F7" w:rsidRPr="002420F7">
        <w:rPr>
          <w:rFonts w:ascii="Arial" w:hAnsi="Arial" w:cs="Arial"/>
          <w:bCs/>
          <w:noProof/>
          <w:sz w:val="22"/>
          <w:szCs w:val="22"/>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p>
    <w:p w14:paraId="3BDBF0B8" w14:textId="77777777" w:rsidR="008949ED" w:rsidRPr="003A75F6" w:rsidRDefault="008949ED" w:rsidP="000A7884">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noise would have an SNR of 0 dB). We note that because the targets only contained power in half of the frequency bands used to construct the noise background, target SNRs were typically above 0 </w:t>
      </w:r>
      <w:proofErr w:type="spellStart"/>
      <w:r w:rsidRPr="003A75F6">
        <w:rPr>
          <w:rFonts w:ascii="Arial" w:hAnsi="Arial" w:cs="Arial"/>
          <w:sz w:val="22"/>
          <w:szCs w:val="22"/>
        </w:rPr>
        <w:t>dB.</w:t>
      </w:r>
      <w:proofErr w:type="spellEnd"/>
      <w:r w:rsidRPr="003A75F6">
        <w:rPr>
          <w:rFonts w:ascii="Arial" w:hAnsi="Arial" w:cs="Arial"/>
          <w:sz w:val="22"/>
          <w:szCs w:val="22"/>
        </w:rPr>
        <w:t xml:space="preserve"> </w:t>
      </w:r>
      <w:r w:rsidR="002373E5" w:rsidRPr="00E53D12">
        <w:rPr>
          <w:rFonts w:ascii="Arial" w:hAnsi="Arial" w:cs="Arial"/>
          <w:sz w:val="22"/>
          <w:szCs w:val="22"/>
          <w:highlight w:val="yellow"/>
        </w:rPr>
        <w:t>**** INSERT TABLE DESCRIBING ALL DIFFERENT EXPERIMENTAL CONDITIONS ****</w:t>
      </w:r>
      <w:r w:rsidRPr="003A75F6">
        <w:rPr>
          <w:rFonts w:ascii="Arial" w:hAnsi="Arial" w:cs="Arial"/>
          <w:sz w:val="22"/>
          <w:szCs w:val="22"/>
        </w:rPr>
        <w:t xml:space="preserve"> In all trials, targets were embedded after a change in the background contrast, with a delay and volume dependent on the current training or testing stage (see Behavioral Task).</w:t>
      </w:r>
    </w:p>
    <w:p w14:paraId="7FAE8F44" w14:textId="77777777" w:rsidR="008949ED" w:rsidRPr="003A75F6" w:rsidRDefault="008949ED" w:rsidP="000A7884">
      <w:pPr>
        <w:ind w:firstLine="360"/>
        <w:jc w:val="both"/>
        <w:rPr>
          <w:rFonts w:ascii="Arial" w:hAnsi="Arial" w:cs="Arial"/>
          <w:sz w:val="22"/>
          <w:szCs w:val="22"/>
        </w:rPr>
      </w:pPr>
    </w:p>
    <w:p w14:paraId="66BB2E65" w14:textId="77777777" w:rsidR="008949ED" w:rsidRPr="003A75F6" w:rsidRDefault="008949ED" w:rsidP="000A7884">
      <w:pPr>
        <w:jc w:val="both"/>
        <w:rPr>
          <w:rFonts w:ascii="Arial" w:hAnsi="Arial" w:cs="Arial"/>
          <w:sz w:val="22"/>
          <w:szCs w:val="22"/>
        </w:rPr>
      </w:pPr>
      <w:r w:rsidRPr="002373E5">
        <w:rPr>
          <w:rFonts w:ascii="Arial" w:hAnsi="Arial" w:cs="Arial"/>
          <w:i/>
          <w:iCs/>
          <w:sz w:val="22"/>
          <w:szCs w:val="22"/>
        </w:rPr>
        <w:t>Behavioral Task</w:t>
      </w:r>
      <w:r w:rsidRPr="003A75F6">
        <w:rPr>
          <w:rFonts w:ascii="Arial" w:hAnsi="Arial" w:cs="Arial"/>
          <w:sz w:val="22"/>
          <w:szCs w:val="22"/>
        </w:rPr>
        <w:t>. We employed a Go/</w:t>
      </w:r>
      <w:proofErr w:type="spellStart"/>
      <w:r w:rsidRPr="003A75F6">
        <w:rPr>
          <w:rFonts w:ascii="Arial" w:hAnsi="Arial" w:cs="Arial"/>
          <w:sz w:val="22"/>
          <w:szCs w:val="22"/>
        </w:rPr>
        <w:t>NoGo</w:t>
      </w:r>
      <w:proofErr w:type="spellEnd"/>
      <w:r w:rsidRPr="003A75F6">
        <w:rPr>
          <w:rFonts w:ascii="Arial" w:hAnsi="Arial" w:cs="Arial"/>
          <w:sz w:val="22"/>
          <w:szCs w:val="22"/>
        </w:rPr>
        <w:t xml:space="preserve"> task to measure </w:t>
      </w:r>
      <w:proofErr w:type="spellStart"/>
      <w:r w:rsidRPr="003A75F6">
        <w:rPr>
          <w:rFonts w:ascii="Arial" w:hAnsi="Arial" w:cs="Arial"/>
          <w:sz w:val="22"/>
          <w:szCs w:val="22"/>
        </w:rPr>
        <w:t>mouses’</w:t>
      </w:r>
      <w:proofErr w:type="spellEnd"/>
      <w:r w:rsidRPr="003A75F6">
        <w:rPr>
          <w:rFonts w:ascii="Arial" w:hAnsi="Arial" w:cs="Arial"/>
          <w:sz w:val="22"/>
          <w:szCs w:val="22"/>
        </w:rPr>
        <w:t xml:space="preserve"> perceptual ability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4-5uL water reward when the mouse performed a hit, and by initiating a 7</w:t>
      </w:r>
      <w:r w:rsidR="002373E5">
        <w:rPr>
          <w:rFonts w:ascii="Arial" w:hAnsi="Arial" w:cs="Arial"/>
          <w:sz w:val="22"/>
          <w:szCs w:val="22"/>
        </w:rPr>
        <w:t>-10</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ed the ITI timer would be reset.</w:t>
      </w:r>
      <w:r w:rsidR="002373E5">
        <w:rPr>
          <w:rFonts w:ascii="Arial" w:hAnsi="Arial" w:cs="Arial"/>
          <w:sz w:val="22"/>
          <w:szCs w:val="22"/>
        </w:rPr>
        <w:t xml:space="preserve"> </w:t>
      </w:r>
    </w:p>
    <w:p w14:paraId="35EFBAEC" w14:textId="77777777" w:rsidR="008949ED" w:rsidRPr="003A75F6" w:rsidRDefault="008949ED" w:rsidP="000A7884">
      <w:pPr>
        <w:ind w:firstLine="360"/>
        <w:jc w:val="both"/>
        <w:rPr>
          <w:rFonts w:ascii="Arial" w:hAnsi="Arial" w:cs="Arial"/>
          <w:sz w:val="22"/>
          <w:szCs w:val="22"/>
        </w:rPr>
      </w:pPr>
      <w:r w:rsidRPr="003A75F6">
        <w:rPr>
          <w:rFonts w:ascii="Arial" w:hAnsi="Arial" w:cs="Arial"/>
          <w:sz w:val="22"/>
          <w:szCs w:val="22"/>
        </w:rPr>
        <w:t>Several of our behavioral tasks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Pr="003A75F6">
        <w:rPr>
          <w:rFonts w:ascii="Arial" w:hAnsi="Arial" w:cs="Arial"/>
          <w:sz w:val="22"/>
          <w:szCs w:val="22"/>
        </w:rPr>
        <w:t>eg.</w:t>
      </w:r>
      <w:proofErr w:type="spellEnd"/>
      <w:r w:rsidRPr="003A75F6">
        <w:rPr>
          <w:rFonts w:ascii="Arial" w:hAnsi="Arial" w:cs="Arial"/>
          <w:sz w:val="22"/>
          <w:szCs w:val="22"/>
        </w:rPr>
        <w:t xml:space="preserve"> if a target was presented 500 </w:t>
      </w:r>
      <w:proofErr w:type="spellStart"/>
      <w:r w:rsidRPr="003A75F6">
        <w:rPr>
          <w:rFonts w:ascii="Arial" w:hAnsi="Arial" w:cs="Arial"/>
          <w:sz w:val="22"/>
          <w:szCs w:val="22"/>
        </w:rPr>
        <w:t>ms</w:t>
      </w:r>
      <w:proofErr w:type="spellEnd"/>
      <w:r w:rsidRPr="003A75F6">
        <w:rPr>
          <w:rFonts w:ascii="Arial" w:hAnsi="Arial" w:cs="Arial"/>
          <w:sz w:val="22"/>
          <w:szCs w:val="22"/>
        </w:rPr>
        <w:t xml:space="preserve"> post-contrast-switch, the response window persisted from 500 to 1500 </w:t>
      </w:r>
      <w:proofErr w:type="spellStart"/>
      <w:r w:rsidRPr="003A75F6">
        <w:rPr>
          <w:rFonts w:ascii="Arial" w:hAnsi="Arial" w:cs="Arial"/>
          <w:sz w:val="22"/>
          <w:szCs w:val="22"/>
        </w:rPr>
        <w:t>ms</w:t>
      </w:r>
      <w:proofErr w:type="spellEnd"/>
      <w:r w:rsidRPr="003A75F6">
        <w:rPr>
          <w:rFonts w:ascii="Arial" w:hAnsi="Arial" w:cs="Arial"/>
          <w:sz w:val="22"/>
          <w:szCs w:val="22"/>
        </w:rPr>
        <w:t xml:space="preserve"> post-contrast-switch). To apply this method to noise-only trials, in which no targets were presented, we considered noise trials as target trials </w:t>
      </w:r>
      <w:r w:rsidRPr="003A75F6">
        <w:rPr>
          <w:rFonts w:ascii="Arial" w:hAnsi="Arial" w:cs="Arial"/>
          <w:sz w:val="22"/>
          <w:szCs w:val="22"/>
        </w:rPr>
        <w:lastRenderedPageBreak/>
        <w:t xml:space="preserve">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42F9F4ED" w:rsidR="00350418" w:rsidRDefault="008949ED" w:rsidP="00350418">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1000ms after the contrast change in each trial. During the psychometric testing task, there 7 trial types consisting of noise trials and target trials spanning six different SNRs </w:t>
      </w:r>
      <w:r w:rsidR="00E53D12">
        <w:rPr>
          <w:rFonts w:ascii="Arial" w:hAnsi="Arial" w:cs="Arial"/>
          <w:sz w:val="22"/>
          <w:szCs w:val="22"/>
        </w:rPr>
        <w:t xml:space="preserve">(*** </w:t>
      </w:r>
      <w:r w:rsidR="00E53D12" w:rsidRPr="00E53D12">
        <w:rPr>
          <w:rFonts w:ascii="Arial" w:hAnsi="Arial" w:cs="Arial"/>
          <w:sz w:val="22"/>
          <w:szCs w:val="22"/>
          <w:highlight w:val="yellow"/>
        </w:rPr>
        <w:t>TABLE</w:t>
      </w:r>
      <w:r w:rsidR="00E53D12">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lowest target SNRs was 0.05 each, and the probability of the two highest target SNRs was 0.2 each. As in training, target timing was varied randomly between 250, 500, 750 and 1000ms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estimating target detection thresholds in each contrast condition during psychometric testing sessions, and varied between ~2-12 in low contrast and ~8-16 dB SNR in high contrast.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0C2D5F85" w14:textId="798212FB" w:rsidR="008062EA" w:rsidRDefault="008062EA" w:rsidP="00350418">
      <w:pPr>
        <w:ind w:firstLine="360"/>
        <w:jc w:val="both"/>
        <w:rPr>
          <w:rFonts w:ascii="Arial" w:hAnsi="Arial" w:cs="Arial"/>
          <w:sz w:val="22"/>
          <w:szCs w:val="22"/>
        </w:rPr>
      </w:pPr>
    </w:p>
    <w:p w14:paraId="56CB5092" w14:textId="77777777" w:rsidR="008062EA" w:rsidRPr="004E703E" w:rsidRDefault="008062EA" w:rsidP="008062EA">
      <w:pPr>
        <w:jc w:val="both"/>
        <w:rPr>
          <w:rFonts w:ascii="Arial" w:hAnsi="Arial" w:cs="Arial"/>
          <w:b/>
          <w:bCs/>
          <w:i/>
          <w:iCs/>
          <w:sz w:val="22"/>
          <w:szCs w:val="22"/>
        </w:rPr>
      </w:pPr>
      <w:r w:rsidRPr="004E703E">
        <w:rPr>
          <w:rFonts w:ascii="Arial" w:hAnsi="Arial" w:cs="Arial"/>
          <w:b/>
          <w:bCs/>
          <w:i/>
          <w:iCs/>
          <w:sz w:val="22"/>
          <w:szCs w:val="22"/>
        </w:rPr>
        <w:t>Normative Model</w:t>
      </w:r>
    </w:p>
    <w:p w14:paraId="0E1F103D" w14:textId="77777777" w:rsidR="008062EA" w:rsidRPr="00350418" w:rsidRDefault="008062EA" w:rsidP="00350418">
      <w:pPr>
        <w:ind w:firstLine="360"/>
        <w:jc w:val="both"/>
        <w:rPr>
          <w:rFonts w:ascii="Arial" w:hAnsi="Arial" w:cs="Arial"/>
          <w:sz w:val="22"/>
          <w:szCs w:val="22"/>
        </w:rPr>
      </w:pPr>
    </w:p>
    <w:p w14:paraId="401C7569" w14:textId="77777777" w:rsidR="008949ED" w:rsidRPr="003A75F6" w:rsidRDefault="008949ED" w:rsidP="000A7884">
      <w:pPr>
        <w:ind w:firstLine="360"/>
        <w:jc w:val="both"/>
        <w:rPr>
          <w:rFonts w:ascii="Arial" w:hAnsi="Arial" w:cs="Arial"/>
          <w:sz w:val="22"/>
          <w:szCs w:val="22"/>
        </w:rPr>
      </w:pPr>
    </w:p>
    <w:p w14:paraId="1129EB1C" w14:textId="298B6AA0" w:rsidR="008062EA" w:rsidRDefault="008949ED" w:rsidP="000A7884">
      <w:pPr>
        <w:jc w:val="both"/>
        <w:rPr>
          <w:rFonts w:ascii="Arial" w:hAnsi="Arial" w:cs="Arial"/>
          <w:sz w:val="22"/>
          <w:szCs w:val="22"/>
        </w:rPr>
      </w:pPr>
      <w:r w:rsidRPr="00E53D12">
        <w:rPr>
          <w:rFonts w:ascii="Arial" w:hAnsi="Arial" w:cs="Arial"/>
          <w:i/>
          <w:iCs/>
          <w:sz w:val="22"/>
          <w:szCs w:val="22"/>
        </w:rPr>
        <w:t>Electrophysiological Recordings</w:t>
      </w:r>
      <w:r w:rsidRPr="003A75F6">
        <w:rPr>
          <w:rFonts w:ascii="Arial" w:hAnsi="Arial" w:cs="Arial"/>
          <w:sz w:val="22"/>
          <w:szCs w:val="22"/>
        </w:rPr>
        <w:t>. Neural signals were acquired from awake, behaving mice as they performed the psychometric and offset testing tasks described previously. Chronically implanted, 16</w:t>
      </w:r>
      <w:r w:rsidR="00E53D12">
        <w:rPr>
          <w:rFonts w:ascii="Arial" w:hAnsi="Arial" w:cs="Arial"/>
          <w:sz w:val="22"/>
          <w:szCs w:val="22"/>
        </w:rPr>
        <w:t>-, 32-, or 64-</w:t>
      </w:r>
      <w:r w:rsidRPr="003A75F6">
        <w:rPr>
          <w:rFonts w:ascii="Arial" w:hAnsi="Arial" w:cs="Arial"/>
          <w:sz w:val="22"/>
          <w:szCs w:val="22"/>
        </w:rPr>
        <w:t xml:space="preserve">channel </w:t>
      </w:r>
      <w:proofErr w:type="spellStart"/>
      <w:r w:rsidRPr="003A75F6">
        <w:rPr>
          <w:rFonts w:ascii="Arial" w:hAnsi="Arial" w:cs="Arial"/>
          <w:sz w:val="22"/>
          <w:szCs w:val="22"/>
        </w:rPr>
        <w:t>microdrives</w:t>
      </w:r>
      <w:proofErr w:type="spellEnd"/>
      <w:r w:rsidR="00950B58">
        <w:rPr>
          <w:rFonts w:ascii="Arial" w:hAnsi="Arial" w:cs="Arial"/>
          <w:sz w:val="22"/>
          <w:szCs w:val="22"/>
        </w:rPr>
        <w:fldChar w:fldCharType="begin" w:fldLock="1"/>
      </w:r>
      <w:r w:rsidR="000915B5">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0915B5">
        <w:rPr>
          <w:rFonts w:ascii="Cambria Math" w:hAnsi="Cambria Math" w:cs="Cambria Math"/>
          <w:sz w:val="22"/>
          <w:szCs w:val="22"/>
        </w:rPr>
        <w:instrText>∼</w:instrText>
      </w:r>
      <w:r w:rsidR="000915B5">
        <w:rPr>
          <w:rFonts w:ascii="Arial" w:hAnsi="Arial" w:cs="Arial"/>
          <w:sz w:val="22"/>
          <w:szCs w:val="22"/>
        </w:rPr>
        <w:instrText xml:space="preserve">2 g for mice, bats, tree shrews and similar animals, and a 64 tetrode implant weighing </w:instrText>
      </w:r>
      <w:r w:rsidR="000915B5">
        <w:rPr>
          <w:rFonts w:ascii="Cambria Math" w:hAnsi="Cambria Math" w:cs="Cambria Math"/>
          <w:sz w:val="22"/>
          <w:szCs w:val="22"/>
        </w:rPr>
        <w:instrText>∼</w:instrText>
      </w:r>
      <w:r w:rsidR="000915B5">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675d090a-2ced-376a-87d2-87301656b1b1"]}],"mendeley":{"formattedCitation":"[85,86]","plainTextFormattedCitation":"[85,86]","previouslyFormattedCitation":"[85,86]"},"properties":{"noteIndex":0},"schema":"https://github.com/citation-style-language/schema/raw/master/csl-citation.json"}</w:instrText>
      </w:r>
      <w:r w:rsidR="00950B58">
        <w:rPr>
          <w:rFonts w:ascii="Arial" w:hAnsi="Arial" w:cs="Arial"/>
          <w:sz w:val="22"/>
          <w:szCs w:val="22"/>
        </w:rPr>
        <w:fldChar w:fldCharType="separate"/>
      </w:r>
      <w:r w:rsidR="000915B5" w:rsidRPr="000915B5">
        <w:rPr>
          <w:rFonts w:ascii="Arial" w:hAnsi="Arial" w:cs="Arial"/>
          <w:noProof/>
          <w:sz w:val="22"/>
          <w:szCs w:val="22"/>
        </w:rPr>
        <w:t>[85,86]</w:t>
      </w:r>
      <w:r w:rsidR="00950B58">
        <w:rPr>
          <w:rFonts w:ascii="Arial" w:hAnsi="Arial" w:cs="Arial"/>
          <w:sz w:val="22"/>
          <w:szCs w:val="22"/>
        </w:rPr>
        <w:fldChar w:fldCharType="end"/>
      </w:r>
      <w:r w:rsidRPr="003A75F6">
        <w:rPr>
          <w:rFonts w:ascii="Arial" w:hAnsi="Arial" w:cs="Arial"/>
          <w:sz w:val="22"/>
          <w:szCs w:val="22"/>
        </w:rPr>
        <w:t xml:space="preserve"> were connected to </w:t>
      </w:r>
      <w:r w:rsidR="00E53D12">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sidR="00E53D12">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 Prior to spike analysis, broadband signals were filtered between </w:t>
      </w:r>
      <w:r w:rsidR="00950B58">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w:t>
      </w:r>
      <w:proofErr w:type="spellStart"/>
      <w:r w:rsidRPr="003A75F6">
        <w:rPr>
          <w:rFonts w:ascii="Arial" w:hAnsi="Arial" w:cs="Arial"/>
          <w:sz w:val="22"/>
          <w:szCs w:val="22"/>
        </w:rPr>
        <w:t>KiloSort</w:t>
      </w:r>
      <w:proofErr w:type="spellEnd"/>
      <w:r w:rsidR="00950B58">
        <w:rPr>
          <w:rFonts w:ascii="Arial" w:hAnsi="Arial" w:cs="Arial"/>
          <w:sz w:val="22"/>
          <w:szCs w:val="22"/>
        </w:rPr>
        <w:fldChar w:fldCharType="begin" w:fldLock="1"/>
      </w:r>
      <w:r w:rsidR="000915B5">
        <w:rPr>
          <w:rFonts w:ascii="Arial" w:hAnsi="Arial" w:cs="Arial"/>
          <w:sz w:val="22"/>
          <w:szCs w:val="22"/>
        </w:rPr>
        <w:instrText>ADDIN CSL_CITATION {"citationItems":[{"id":"ITEM-1","itemData":{"abstract":"New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id":"ITEM-1","issued":{"date-parts":[["0"]]},"title":"Fast and accurate spike sorting of high-channel count probes with KiloSort","type":"report"},"uris":["http://www.mendeley.com/documents/?uuid=fd3ba9f0-63ce-3969-911b-15418e50d395"]}],"mendeley":{"formattedCitation":"[87]","plainTextFormattedCitation":"[87]","previouslyFormattedCitation":"[87]"},"properties":{"noteIndex":0},"schema":"https://github.com/citation-style-language/schema/raw/master/csl-citation.json"}</w:instrText>
      </w:r>
      <w:r w:rsidR="00950B58">
        <w:rPr>
          <w:rFonts w:ascii="Arial" w:hAnsi="Arial" w:cs="Arial"/>
          <w:sz w:val="22"/>
          <w:szCs w:val="22"/>
        </w:rPr>
        <w:fldChar w:fldCharType="separate"/>
      </w:r>
      <w:r w:rsidR="000915B5" w:rsidRPr="000915B5">
        <w:rPr>
          <w:rFonts w:ascii="Arial" w:hAnsi="Arial" w:cs="Arial"/>
          <w:noProof/>
          <w:sz w:val="22"/>
          <w:szCs w:val="22"/>
        </w:rPr>
        <w:t>[87]</w:t>
      </w:r>
      <w:r w:rsidR="00950B58">
        <w:rPr>
          <w:rFonts w:ascii="Arial" w:hAnsi="Arial" w:cs="Arial"/>
          <w:sz w:val="22"/>
          <w:szCs w:val="22"/>
        </w:rPr>
        <w:fldChar w:fldCharType="end"/>
      </w:r>
      <w:r w:rsidR="002420F7">
        <w:rPr>
          <w:rFonts w:ascii="Arial" w:hAnsi="Arial" w:cs="Arial"/>
          <w:sz w:val="22"/>
          <w:szCs w:val="22"/>
        </w:rPr>
        <w:t xml:space="preserve"> </w:t>
      </w:r>
      <w:r w:rsidR="00E53D12">
        <w:rPr>
          <w:rFonts w:ascii="Arial" w:hAnsi="Arial" w:cs="Arial"/>
          <w:sz w:val="22"/>
          <w:szCs w:val="22"/>
        </w:rPr>
        <w:t>or KiloSort2</w:t>
      </w:r>
      <w:r w:rsidRPr="003A75F6">
        <w:rPr>
          <w:rFonts w:ascii="Arial" w:hAnsi="Arial" w:cs="Arial"/>
          <w:sz w:val="22"/>
          <w:szCs w:val="22"/>
        </w:rPr>
        <w:t xml:space="preserve"> and the resulting clustering was manually corrected in phy</w:t>
      </w:r>
      <w:r w:rsidR="002420F7">
        <w:rPr>
          <w:rFonts w:ascii="Arial" w:hAnsi="Arial" w:cs="Arial"/>
          <w:sz w:val="22"/>
          <w:szCs w:val="22"/>
        </w:rPr>
        <w:t>2</w:t>
      </w:r>
      <w:r w:rsidRPr="003A75F6">
        <w:rPr>
          <w:rFonts w:ascii="Arial" w:hAnsi="Arial" w:cs="Arial"/>
          <w:sz w:val="22"/>
          <w:szCs w:val="22"/>
        </w:rPr>
        <w:t xml:space="preserve"> </w:t>
      </w:r>
      <w:r w:rsidR="00E53D12">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sidR="00350418">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6AE8DBB4" w14:textId="0155E2C3" w:rsidR="00350418" w:rsidRDefault="00350418" w:rsidP="000A7884">
      <w:pPr>
        <w:jc w:val="both"/>
        <w:rPr>
          <w:rFonts w:ascii="Arial" w:hAnsi="Arial" w:cs="Arial"/>
          <w:sz w:val="22"/>
          <w:szCs w:val="22"/>
        </w:rPr>
      </w:pPr>
    </w:p>
    <w:p w14:paraId="4F08B87B" w14:textId="46C08C57" w:rsidR="00350418" w:rsidRDefault="00350418" w:rsidP="00350418">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 target-in-noise detection task we adopted commonly used signal detection theory methods</w:t>
      </w:r>
      <w:r w:rsidR="00D24F86">
        <w:rPr>
          <w:rFonts w:ascii="Arial" w:hAnsi="Arial" w:cs="Arial"/>
          <w:sz w:val="22"/>
          <w:szCs w:val="22"/>
        </w:rPr>
        <w:fldChar w:fldCharType="begin" w:fldLock="1"/>
      </w:r>
      <w:r w:rsidR="000915B5">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[39,88]","plainTextFormattedCitation":"[39,88]","previouslyFormattedCitation":"[39,88]"},"properties":{"noteIndex":0},"schema":"https://github.com/citation-style-language/schema/raw/master/csl-citation.json"}</w:instrText>
      </w:r>
      <w:r w:rsidR="00D24F86">
        <w:rPr>
          <w:rFonts w:ascii="Arial" w:hAnsi="Arial" w:cs="Arial"/>
          <w:sz w:val="22"/>
          <w:szCs w:val="22"/>
        </w:rPr>
        <w:fldChar w:fldCharType="separate"/>
      </w:r>
      <w:r w:rsidR="000915B5" w:rsidRPr="000915B5">
        <w:rPr>
          <w:rFonts w:ascii="Arial" w:hAnsi="Arial" w:cs="Arial"/>
          <w:noProof/>
          <w:sz w:val="22"/>
          <w:szCs w:val="22"/>
        </w:rPr>
        <w:t>[39,88]</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0915B5">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[89]","plainTextFormattedCitation":"[89]","previouslyFormattedCitation":"[89]"},"properties":{"noteIndex":0},"schema":"https://github.com/citation-style-language/schema/raw/master/csl-citation.json"}</w:instrText>
      </w:r>
      <w:r w:rsidR="00DA586F">
        <w:rPr>
          <w:rFonts w:ascii="Arial" w:hAnsi="Arial" w:cs="Arial"/>
          <w:sz w:val="22"/>
          <w:szCs w:val="22"/>
        </w:rPr>
        <w:fldChar w:fldCharType="separate"/>
      </w:r>
      <w:r w:rsidR="000915B5" w:rsidRPr="000915B5">
        <w:rPr>
          <w:rFonts w:ascii="Arial" w:hAnsi="Arial" w:cs="Arial"/>
          <w:noProof/>
          <w:sz w:val="22"/>
          <w:szCs w:val="22"/>
        </w:rPr>
        <w:t>[89]</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255DCC31" w14:textId="7EBC9CC2" w:rsidR="00D24F86" w:rsidRPr="00DA586F" w:rsidRDefault="00DA586F" w:rsidP="00350418">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r>
            <w:rPr>
              <w:rFonts w:ascii="Cambria Math" w:hAnsi="Cambria Math" w:cs="Arial"/>
              <w:sz w:val="22"/>
              <w:szCs w:val="22"/>
            </w:rPr>
            <m:t>,</m:t>
          </m:r>
        </m:oMath>
      </m:oMathPara>
    </w:p>
    <w:p w14:paraId="4CBC31E7" w14:textId="6797B037" w:rsidR="00DA586F" w:rsidRDefault="00DA586F" w:rsidP="00350418">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the inverse z-transform of a standard normal distribution (normcdf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(norminv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0915B5">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[90]","plainTextFormattedCitation":"[90]","previouslyFormattedCitation":"[90]"},"properties":{"noteIndex":0},"schema":"https://github.com/citation-style-language/schema/raw/master/csl-citation.json"}</w:instrText>
      </w:r>
      <w:r w:rsidR="00995BCB">
        <w:rPr>
          <w:rFonts w:ascii="Arial" w:eastAsiaTheme="minorEastAsia" w:hAnsi="Arial" w:cs="Arial"/>
          <w:sz w:val="22"/>
          <w:szCs w:val="22"/>
        </w:rPr>
        <w:fldChar w:fldCharType="separate"/>
      </w:r>
      <w:r w:rsidR="000915B5" w:rsidRPr="000915B5">
        <w:rPr>
          <w:rFonts w:ascii="Arial" w:eastAsiaTheme="minorEastAsia" w:hAnsi="Arial" w:cs="Arial"/>
          <w:noProof/>
          <w:sz w:val="22"/>
          <w:szCs w:val="22"/>
        </w:rPr>
        <w:t>[90]</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995BC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w:t>
      </w:r>
      <w:r w:rsidR="00995BCB">
        <w:rPr>
          <w:rFonts w:ascii="Arial" w:eastAsiaTheme="minorEastAsia" w:hAnsi="Arial" w:cs="Arial"/>
          <w:sz w:val="22"/>
          <w:szCs w:val="22"/>
        </w:rPr>
        <w:lastRenderedPageBreak/>
        <w:t xml:space="preserve">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42C364BD" w:rsidR="00696C0D" w:rsidRDefault="00696C0D" w:rsidP="00696C0D">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5CFC8C30" w14:textId="1E4A4305" w:rsidR="00696C0D" w:rsidRPr="00696C0D" w:rsidRDefault="00696C0D" w:rsidP="00696C0D">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r>
                <w:rPr>
                  <w:rFonts w:ascii="Cambria Math" w:eastAsiaTheme="minorEastAsia" w:hAnsi="Cambria Math" w:cs="Arial"/>
                  <w:sz w:val="22"/>
                  <w:szCs w:val="22"/>
                </w:rPr>
                <m:t>,</m:t>
              </m:r>
            </m:den>
          </m:f>
        </m:oMath>
      </m:oMathPara>
    </w:p>
    <w:p w14:paraId="21F9E39F" w14:textId="7C5CFCDD" w:rsidR="00696C0D" w:rsidRDefault="00696C0D" w:rsidP="00696C0D">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performance</w:t>
      </w:r>
      <w:r>
        <w:rPr>
          <w:rFonts w:ascii="Arial" w:eastAsiaTheme="minorEastAsia" w:hAnsi="Arial" w:cs="Arial"/>
          <w:sz w:val="22"/>
          <w:szCs w:val="22"/>
        </w:rPr>
        <w:t xml:space="preserve">. </w:t>
      </w:r>
      <m:oMath>
        <m:f>
          <m:fPr>
            <m:ctrlPr>
              <w:rPr>
                <w:rFonts w:ascii="Cambria Math" w:eastAsiaTheme="minorEastAsia" w:hAnsi="Cambria Math" w:cs="Arial"/>
                <w:i/>
                <w:sz w:val="22"/>
                <w:szCs w:val="22"/>
              </w:rPr>
            </m:ctrlPr>
          </m:fPr>
          <m:num>
            <m:r>
              <w:rPr>
                <w:rFonts w:ascii="Cambria Math" w:eastAsiaTheme="minorEastAsia" w:hAnsi="Cambria Math" w:cs="Arial"/>
                <w:sz w:val="22"/>
                <w:szCs w:val="22"/>
              </w:rPr>
              <m:t>α</m:t>
            </m:r>
          </m:num>
          <m:den>
            <m:r>
              <w:rPr>
                <w:rFonts w:ascii="Cambria Math" w:eastAsiaTheme="minorEastAsia" w:hAnsi="Cambria Math" w:cs="Arial"/>
                <w:sz w:val="22"/>
                <w:szCs w:val="22"/>
              </w:rPr>
              <m:t>β</m:t>
            </m:r>
          </m:den>
        </m:f>
      </m:oMath>
      <w:r>
        <w:rPr>
          <w:rFonts w:ascii="Arial" w:eastAsiaTheme="minorEastAsia" w:hAnsi="Arial" w:cs="Arial"/>
          <w:sz w:val="22"/>
          <w:szCs w:val="22"/>
        </w:rPr>
        <w:t xml:space="preserve"> determined the threshold of this function, defined </w:t>
      </w:r>
      <w:r w:rsidR="009A04F5">
        <w:rPr>
          <w:rFonts w:ascii="Arial" w:eastAsiaTheme="minorEastAsia" w:hAnsi="Arial" w:cs="Arial"/>
          <w:sz w:val="22"/>
          <w:szCs w:val="22"/>
        </w:rPr>
        <w:t xml:space="preserve">as the </w:t>
      </w:r>
      <w:r>
        <w:rPr>
          <w:rFonts w:ascii="Arial" w:eastAsiaTheme="minorEastAsia" w:hAnsi="Arial" w:cs="Arial"/>
          <w:sz w:val="22"/>
          <w:szCs w:val="22"/>
        </w:rPr>
        <w:t xml:space="preserve">x-value corresponding to the steepest part of the curve. </w:t>
      </w:r>
      <w:r w:rsidR="009A04F5">
        <w:rPr>
          <w:rFonts w:ascii="Arial" w:eastAsiaTheme="minorEastAsia" w:hAnsi="Arial" w:cs="Arial"/>
          <w:sz w:val="22"/>
          <w:szCs w:val="22"/>
        </w:rPr>
        <w:t>This function was fit to behavioral or neural performance using constrained gradient descent (</w:t>
      </w:r>
      <w:proofErr w:type="spellStart"/>
      <w:r w:rsidR="009A04F5">
        <w:rPr>
          <w:rFonts w:ascii="Arial" w:eastAsiaTheme="minorEastAsia" w:hAnsi="Arial" w:cs="Arial"/>
          <w:sz w:val="22"/>
          <w:szCs w:val="22"/>
        </w:rPr>
        <w:t>fmincon</w:t>
      </w:r>
      <w:proofErr w:type="spellEnd"/>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4EC31CC2" w:rsidR="009A04F5" w:rsidRDefault="009A04F5" w:rsidP="00696C0D">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p w14:paraId="1814FEFE" w14:textId="42B82BD4" w:rsidR="009A04F5" w:rsidRPr="009A04F5" w:rsidRDefault="009A04F5" w:rsidP="00696C0D">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x</m:t>
                  </m:r>
                </m:num>
                <m:den>
                  <m:r>
                    <w:rPr>
                      <w:rFonts w:ascii="Cambria Math" w:hAnsi="Cambria Math" w:cs="Arial"/>
                      <w:sz w:val="22"/>
                      <w:szCs w:val="22"/>
                    </w:rPr>
                    <m:t>τ</m:t>
                  </m:r>
                </m:den>
              </m:f>
            </m:sup>
          </m:sSup>
          <m:r>
            <w:rPr>
              <w:rFonts w:ascii="Cambria Math" w:eastAsiaTheme="minorEastAsia" w:hAnsi="Cambria Math" w:cs="Arial"/>
              <w:sz w:val="22"/>
              <w:szCs w:val="22"/>
            </w:rPr>
            <m:t>,</m:t>
          </m:r>
        </m:oMath>
      </m:oMathPara>
    </w:p>
    <w:p w14:paraId="24DE4093" w14:textId="46396766" w:rsidR="009A04F5" w:rsidRDefault="009A04F5" w:rsidP="00C72113">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 </w:t>
      </w:r>
      <m:oMath>
        <m:r>
          <w:rPr>
            <w:rFonts w:ascii="Cambria Math" w:eastAsiaTheme="minorEastAsia" w:hAnsi="Cambria Math" w:cs="Arial"/>
            <w:sz w:val="22"/>
            <w:szCs w:val="22"/>
          </w:rPr>
          <m:t>x</m:t>
        </m:r>
      </m:oMath>
      <w:r>
        <w:rPr>
          <w:rFonts w:ascii="Arial" w:eastAsiaTheme="minorEastAsia" w:hAnsi="Arial" w:cs="Arial"/>
          <w:sz w:val="22"/>
          <w:szCs w:val="22"/>
        </w:rPr>
        <w:t>. This function was fit to behavioral or neural responses using constrained gradient descent, initialized with a 10x10x10 grid search across all three parameters.</w:t>
      </w:r>
    </w:p>
    <w:p w14:paraId="0AF43E6B" w14:textId="7FF8F555" w:rsidR="008062EA" w:rsidRDefault="008062EA" w:rsidP="00995BCB">
      <w:pPr>
        <w:ind w:firstLine="720"/>
        <w:jc w:val="both"/>
        <w:rPr>
          <w:rFonts w:ascii="Arial" w:eastAsiaTheme="minorEastAsia" w:hAnsi="Arial" w:cs="Arial"/>
          <w:sz w:val="22"/>
          <w:szCs w:val="22"/>
        </w:rPr>
      </w:pPr>
    </w:p>
    <w:p w14:paraId="20B18605" w14:textId="1B04382C" w:rsidR="008062EA" w:rsidRDefault="008062EA" w:rsidP="008062EA">
      <w:pPr>
        <w:jc w:val="both"/>
        <w:rPr>
          <w:rFonts w:ascii="Arial" w:eastAsiaTheme="minorEastAsia" w:hAnsi="Arial" w:cs="Arial"/>
          <w:sz w:val="22"/>
          <w:szCs w:val="22"/>
        </w:rPr>
      </w:pPr>
      <w:r>
        <w:rPr>
          <w:rFonts w:ascii="Arial" w:hAnsi="Arial" w:cs="Arial"/>
          <w:i/>
          <w:iCs/>
          <w:sz w:val="22"/>
          <w:szCs w:val="22"/>
        </w:rPr>
        <w:t>Population Response Metrics.</w:t>
      </w:r>
      <w:r>
        <w:rPr>
          <w:rFonts w:ascii="Arial" w:hAnsi="Arial" w:cs="Arial"/>
          <w:sz w:val="22"/>
          <w:szCs w:val="22"/>
        </w:rPr>
        <w:t xml:space="preserve"> On sessions where three or more neurons were simultaneously recorded, we used a coding direction technique</w:t>
      </w:r>
      <w:r>
        <w:rPr>
          <w:rFonts w:ascii="Arial" w:hAnsi="Arial" w:cs="Arial"/>
          <w:sz w:val="22"/>
          <w:szCs w:val="22"/>
        </w:rPr>
        <w:fldChar w:fldCharType="begin" w:fldLock="1"/>
      </w:r>
      <w:r w:rsidR="00421973">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[26]","plainTextFormattedCitation":"[26]","previouslyFormattedCitation":"[26]"},"properties":{"noteIndex":0},"schema":"https://github.com/citation-style-language/schema/raw/master/csl-citation.json"}</w:instrText>
      </w:r>
      <w:r>
        <w:rPr>
          <w:rFonts w:ascii="Arial" w:hAnsi="Arial" w:cs="Arial"/>
          <w:sz w:val="22"/>
          <w:szCs w:val="22"/>
        </w:rPr>
        <w:fldChar w:fldCharType="separate"/>
      </w:r>
      <w:r w:rsidR="003A27B0" w:rsidRPr="003A27B0">
        <w:rPr>
          <w:rFonts w:ascii="Arial" w:hAnsi="Arial" w:cs="Arial"/>
          <w:noProof/>
          <w:sz w:val="22"/>
          <w:szCs w:val="22"/>
        </w:rPr>
        <w:t>[26]</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8062EA">
      <w:pPr>
        <w:jc w:val="both"/>
        <w:rPr>
          <w:rFonts w:ascii="Arial" w:eastAsiaTheme="minorEastAsia" w:hAnsi="Arial" w:cs="Arial"/>
          <w:sz w:val="22"/>
          <w:szCs w:val="22"/>
        </w:rPr>
      </w:pPr>
    </w:p>
    <w:p w14:paraId="23F3284B" w14:textId="23E8A98A" w:rsidR="00AF3AF5" w:rsidRDefault="00AF3AF5" w:rsidP="008062EA">
      <w:pPr>
        <w:jc w:val="both"/>
        <w:rPr>
          <w:rFonts w:ascii="Arial" w:eastAsiaTheme="minorEastAsia" w:hAnsi="Arial" w:cs="Arial"/>
          <w:sz w:val="22"/>
          <w:szCs w:val="22"/>
        </w:rPr>
      </w:pPr>
      <w:r>
        <w:rPr>
          <w:rFonts w:ascii="Arial" w:eastAsiaTheme="minorEastAsia" w:hAnsi="Arial" w:cs="Arial"/>
          <w:i/>
          <w:iCs/>
          <w:sz w:val="22"/>
          <w:szCs w:val="22"/>
        </w:rPr>
        <w:t>Criterion Classifier</w:t>
      </w:r>
      <w:r>
        <w:rPr>
          <w:rFonts w:ascii="Arial" w:eastAsiaTheme="minorEastAsia" w:hAnsi="Arial" w:cs="Arial"/>
          <w:sz w:val="22"/>
          <w:szCs w:val="22"/>
        </w:rPr>
        <w:t>. Based on previously described methods</w:t>
      </w:r>
      <w:r>
        <w:rPr>
          <w:rFonts w:ascii="Arial" w:eastAsiaTheme="minorEastAsia" w:hAnsi="Arial" w:cs="Arial"/>
          <w:sz w:val="22"/>
          <w:szCs w:val="22"/>
        </w:rPr>
        <w:fldChar w:fldCharType="begin" w:fldLock="1"/>
      </w:r>
      <w:r w:rsidR="00F9703F">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5d8c8d85-a3c9-312d-9a34-63eb6a67ad54"]}],"mendeley":{"formattedCitation":"[27]","plainTextFormattedCitation":"[27]","previouslyFormattedCitation":"[27]"},"properties":{"noteIndex":0},"schema":"https://github.com/citation-style-language/schema/raw/master/csl-citation.json"}</w:instrText>
      </w:r>
      <w:r>
        <w:rPr>
          <w:rFonts w:ascii="Arial" w:eastAsiaTheme="minorEastAsia" w:hAnsi="Arial" w:cs="Arial"/>
          <w:sz w:val="22"/>
          <w:szCs w:val="22"/>
        </w:rPr>
        <w:fldChar w:fldCharType="separate"/>
      </w:r>
      <w:r w:rsidR="003A27B0" w:rsidRPr="003A27B0">
        <w:rPr>
          <w:rFonts w:ascii="Arial" w:eastAsiaTheme="minorEastAsia" w:hAnsi="Arial" w:cs="Arial"/>
          <w:noProof/>
          <w:sz w:val="22"/>
          <w:szCs w:val="22"/>
        </w:rPr>
        <w:t>[27]</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 down-stream neuron may read out neural activity during the task.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 These hit rates and false alarm rates were then transformed to percent correct according the formula above, to ensure equivalency with the behavioral metrics.</w:t>
      </w:r>
    </w:p>
    <w:p w14:paraId="4DD320A3" w14:textId="1F75225F" w:rsidR="009A04F5" w:rsidRDefault="009A04F5" w:rsidP="008062EA">
      <w:pPr>
        <w:jc w:val="both"/>
        <w:rPr>
          <w:rFonts w:ascii="Arial" w:eastAsiaTheme="minorEastAsia" w:hAnsi="Arial" w:cs="Arial"/>
          <w:sz w:val="22"/>
          <w:szCs w:val="22"/>
        </w:rPr>
      </w:pPr>
    </w:p>
    <w:p w14:paraId="3E72032E" w14:textId="35FE3E78" w:rsidR="00E47BA2" w:rsidRDefault="009A04F5" w:rsidP="000A7884">
      <w:pPr>
        <w:jc w:val="both"/>
        <w:rPr>
          <w:rFonts w:ascii="Arial" w:eastAsiaTheme="minorEastAsia" w:hAnsi="Arial" w:cs="Arial"/>
          <w:sz w:val="22"/>
          <w:szCs w:val="22"/>
        </w:rPr>
      </w:pPr>
      <w:r>
        <w:rPr>
          <w:rFonts w:ascii="Arial" w:eastAsiaTheme="minorEastAsia" w:hAnsi="Arial" w:cs="Arial"/>
          <w:i/>
          <w:iCs/>
          <w:sz w:val="22"/>
          <w:szCs w:val="22"/>
        </w:rPr>
        <w:t>Linear-nonlinear Model</w:t>
      </w:r>
      <w:r>
        <w:rPr>
          <w:rFonts w:ascii="Arial" w:eastAsiaTheme="minorEastAsia" w:hAnsi="Arial" w:cs="Arial"/>
          <w:sz w:val="22"/>
          <w:szCs w:val="22"/>
        </w:rPr>
        <w:t xml:space="preserve">. </w:t>
      </w:r>
      <w:r w:rsidR="00E47BA2">
        <w:rPr>
          <w:rFonts w:ascii="Arial" w:eastAsiaTheme="minorEastAsia" w:hAnsi="Arial" w:cs="Arial"/>
          <w:sz w:val="22"/>
          <w:szCs w:val="22"/>
        </w:rPr>
        <w:t xml:space="preserve">First, we selected only neurons in the dataset which had reliable stimulus responses (noise ratio &lt; 100). </w:t>
      </w: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 was fit using </w:t>
      </w:r>
      <w:r w:rsidR="00CE025F">
        <w:rPr>
          <w:rFonts w:ascii="Arial" w:eastAsiaTheme="minorEastAsia" w:hAnsi="Arial" w:cs="Arial"/>
          <w:sz w:val="22"/>
          <w:szCs w:val="22"/>
        </w:rPr>
        <w:t xml:space="preserve">gaussian </w:t>
      </w:r>
      <w:r>
        <w:rPr>
          <w:rFonts w:ascii="Arial" w:eastAsiaTheme="minorEastAsia" w:hAnsi="Arial" w:cs="Arial"/>
          <w:sz w:val="22"/>
          <w:szCs w:val="22"/>
        </w:rPr>
        <w:t>generalized linear regression (</w:t>
      </w:r>
      <w:proofErr w:type="spellStart"/>
      <w:r>
        <w:rPr>
          <w:rFonts w:ascii="Arial" w:eastAsiaTheme="minorEastAsia" w:hAnsi="Arial" w:cs="Arial"/>
          <w:sz w:val="22"/>
          <w:szCs w:val="22"/>
        </w:rPr>
        <w:t>glmnet</w:t>
      </w:r>
      <w:proofErr w:type="spellEnd"/>
      <w:r>
        <w:rPr>
          <w:rFonts w:ascii="Arial" w:eastAsiaTheme="minorEastAsia" w:hAnsi="Arial" w:cs="Arial"/>
          <w:sz w:val="22"/>
          <w:szCs w:val="22"/>
        </w:rPr>
        <w:t xml:space="preserve"> package in MATLAB)</w:t>
      </w:r>
      <w:r w:rsidR="00CE025F">
        <w:rPr>
          <w:rFonts w:ascii="Arial" w:eastAsiaTheme="minorEastAsia" w:hAnsi="Arial" w:cs="Arial"/>
          <w:sz w:val="22"/>
          <w:szCs w:val="22"/>
        </w:rPr>
        <w:t xml:space="preserve">, with a history window of 300ms (13 stimulus bins) and frequency bins 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Before fitting the full model, we cross-validated </w:t>
      </w:r>
      <w:proofErr w:type="spellStart"/>
      <w:r w:rsidR="00CE025F">
        <w:rPr>
          <w:rFonts w:ascii="Arial" w:eastAsiaTheme="minorEastAsia" w:hAnsi="Arial" w:cs="Arial"/>
          <w:sz w:val="22"/>
          <w:szCs w:val="22"/>
        </w:rPr>
        <w:t>glmnet’s</w:t>
      </w:r>
      <w:proofErr w:type="spellEnd"/>
      <w:r w:rsidR="00CE025F">
        <w:rPr>
          <w:rFonts w:ascii="Arial" w:eastAsiaTheme="minorEastAsia" w:hAnsi="Arial" w:cs="Arial"/>
          <w:sz w:val="22"/>
          <w:szCs w:val="22"/>
        </w:rPr>
        <w:t xml:space="preserve"> elastic net mixing parameter </w:t>
      </w:r>
      <m:oMath>
        <m:r>
          <w:rPr>
            <w:rFonts w:ascii="Cambria Math" w:eastAsiaTheme="minorEastAsia" w:hAnsi="Cambria Math" w:cs="Arial"/>
            <w:sz w:val="22"/>
            <w:szCs w:val="22"/>
          </w:rPr>
          <m:t>λ</m:t>
        </m:r>
      </m:oMath>
      <w:r w:rsidR="00CE025F">
        <w:rPr>
          <w:rFonts w:ascii="Arial" w:eastAsiaTheme="minorEastAsia" w:hAnsi="Arial" w:cs="Arial"/>
          <w:sz w:val="22"/>
          <w:szCs w:val="22"/>
        </w:rPr>
        <w:t xml:space="preserve"> (cvglmnet in MATLAB) using matched time windows of low and high contrast responses from every trial. Then, using that parameter, we fit the full model using 10-fold cross-validation in the following manner. </w:t>
      </w:r>
    </w:p>
    <w:p w14:paraId="385796BB" w14:textId="7513CB4A" w:rsidR="005E7BBD" w:rsidRDefault="00CE025F" w:rsidP="00C72113">
      <w:pPr>
        <w:ind w:firstLine="720"/>
        <w:jc w:val="both"/>
        <w:rPr>
          <w:rFonts w:ascii="Arial" w:eastAsiaTheme="minorEastAsia" w:hAnsi="Arial" w:cs="Arial"/>
          <w:sz w:val="22"/>
          <w:szCs w:val="22"/>
        </w:rPr>
      </w:pPr>
      <w:r>
        <w:rPr>
          <w:rFonts w:ascii="Arial" w:eastAsiaTheme="minorEastAsia" w:hAnsi="Arial" w:cs="Arial"/>
          <w:sz w:val="22"/>
          <w:szCs w:val="22"/>
        </w:rPr>
        <w:lastRenderedPageBreak/>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avoid overfitting to one condition. Then, a stimulus design matrix was made using these stimulus periods, and the STRF was fit to the neuronal data using lasso-regularized generalized linear regression (</w:t>
      </w:r>
      <w:proofErr w:type="spellStart"/>
      <w:r w:rsidR="00E47BA2">
        <w:rPr>
          <w:rFonts w:ascii="Arial" w:eastAsiaTheme="minorEastAsia" w:hAnsi="Arial" w:cs="Arial"/>
          <w:sz w:val="22"/>
          <w:szCs w:val="22"/>
        </w:rPr>
        <w:t>glmnet</w:t>
      </w:r>
      <w:proofErr w:type="spellEnd"/>
      <w:r w:rsidR="00E47BA2">
        <w:rPr>
          <w:rFonts w:ascii="Arial" w:eastAsiaTheme="minorEastAsia" w:hAnsi="Arial" w:cs="Arial"/>
          <w:sz w:val="22"/>
          <w:szCs w:val="22"/>
        </w:rPr>
        <w:t xml:space="preserve"> in MATLAB). Based on prior pilot analyses, we found that in reliably responsive neurons, STRFs estimated separately in high and low contrast were nearly identical, so for this analysis we estimated STRFs using both high and low contrast periods (</w:t>
      </w:r>
      <w:r w:rsidR="00E47BA2">
        <w:rPr>
          <w:rFonts w:ascii="Arial" w:eastAsiaTheme="minorEastAsia" w:hAnsi="Arial" w:cs="Arial"/>
          <w:b/>
          <w:bCs/>
          <w:sz w:val="22"/>
          <w:szCs w:val="22"/>
        </w:rPr>
        <w:t>SUPPLEMENT?</w:t>
      </w:r>
      <w:r w:rsidR="00E47BA2">
        <w:rPr>
          <w:rFonts w:ascii="Arial" w:eastAsiaTheme="minorEastAsia" w:hAnsi="Arial" w:cs="Arial"/>
          <w:sz w:val="22"/>
          <w:szCs w:val="22"/>
        </w:rPr>
        <w:t xml:space="preserve">). Using the STRF fit to the training data, we generated a linear prediction of the stimulus by convolving the STRF with the spectrogram of the training stimulus.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5d, </w:t>
      </w:r>
      <w:r w:rsidR="005E7BBD">
        <w:rPr>
          <w:rFonts w:ascii="Arial" w:eastAsiaTheme="minorEastAsia" w:hAnsi="Arial" w:cs="Arial"/>
          <w:sz w:val="22"/>
          <w:szCs w:val="22"/>
        </w:rPr>
        <w:t>scatter points)</w:t>
      </w:r>
      <w:r w:rsidR="00E47BA2">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p w14:paraId="7FFBF143" w14:textId="1AE060F1" w:rsidR="005E7BBD" w:rsidRPr="005E7BBD" w:rsidRDefault="005E7BBD" w:rsidP="005E7BBD">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r>
            <w:rPr>
              <w:rFonts w:ascii="Cambria Math" w:eastAsiaTheme="minorEastAsia" w:hAnsi="Cambria Math" w:cs="Arial"/>
              <w:sz w:val="22"/>
              <w:szCs w:val="22"/>
            </w:rPr>
            <m:t>,</m:t>
          </m:r>
        </m:oMath>
      </m:oMathPara>
    </w:p>
    <w:p w14:paraId="1BD13969" w14:textId="136AD1D1" w:rsidR="005E7BBD" w:rsidRDefault="005E7BBD" w:rsidP="005E7BBD">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w:t>
      </w:r>
      <w:del w:id="1037" w:author="Microsoft Office User" w:date="2021-05-14T16:23:00Z">
        <w:r w:rsidDel="00C805A8">
          <w:rPr>
            <w:rFonts w:ascii="Arial" w:eastAsiaTheme="minorEastAsia" w:hAnsi="Arial" w:cs="Arial"/>
            <w:sz w:val="22"/>
            <w:szCs w:val="22"/>
          </w:rPr>
          <w:delText>t</w:delText>
        </w:r>
      </w:del>
      <w:r>
        <w:rPr>
          <w:rFonts w:ascii="Arial" w:eastAsiaTheme="minorEastAsia" w:hAnsi="Arial" w:cs="Arial"/>
          <w:sz w:val="22"/>
          <w:szCs w:val="22"/>
        </w:rPr>
        <w:t xml:space="preserve">strained gradient descent,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6B7C06C6" w14:textId="18BA1510" w:rsidR="005E7BBD" w:rsidDel="009F2E3A" w:rsidRDefault="005E7BBD" w:rsidP="00125C41">
      <w:pPr>
        <w:jc w:val="both"/>
        <w:rPr>
          <w:del w:id="1038" w:author="Microsoft Office User" w:date="2021-05-06T15:49:00Z"/>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35C6C5D4" w14:textId="25A026A4" w:rsidR="009F2E3A" w:rsidRDefault="009F2E3A" w:rsidP="005E7BBD">
      <w:pPr>
        <w:jc w:val="both"/>
        <w:rPr>
          <w:ins w:id="1039" w:author="Microsoft Office User" w:date="2021-05-06T16:03:00Z"/>
          <w:rFonts w:ascii="Arial" w:eastAsiaTheme="minorEastAsia" w:hAnsi="Arial" w:cs="Arial"/>
          <w:sz w:val="22"/>
          <w:szCs w:val="22"/>
        </w:rPr>
      </w:pPr>
    </w:p>
    <w:p w14:paraId="0BF72624" w14:textId="237EEE46" w:rsidR="009F2E3A" w:rsidRDefault="009F2E3A" w:rsidP="005E7BBD">
      <w:pPr>
        <w:jc w:val="both"/>
        <w:rPr>
          <w:ins w:id="1040" w:author="Microsoft Office User" w:date="2021-05-06T16:03:00Z"/>
          <w:rFonts w:ascii="Arial" w:eastAsiaTheme="minorEastAsia" w:hAnsi="Arial" w:cs="Arial"/>
          <w:sz w:val="22"/>
          <w:szCs w:val="22"/>
        </w:rPr>
      </w:pPr>
    </w:p>
    <w:p w14:paraId="5787B9F0" w14:textId="0CF5031C" w:rsidR="009F2E3A" w:rsidRDefault="009F2E3A" w:rsidP="005E7BBD">
      <w:pPr>
        <w:jc w:val="both"/>
        <w:rPr>
          <w:ins w:id="1041" w:author="Microsoft Office User" w:date="2021-05-06T16:03:00Z"/>
          <w:rFonts w:ascii="Arial" w:eastAsiaTheme="minorEastAsia" w:hAnsi="Arial" w:cs="Arial"/>
          <w:sz w:val="22"/>
          <w:szCs w:val="22"/>
        </w:rPr>
      </w:pPr>
    </w:p>
    <w:p w14:paraId="2E84F143" w14:textId="3D2851A2" w:rsidR="009F2E3A" w:rsidRDefault="009F2E3A" w:rsidP="005E7BBD">
      <w:pPr>
        <w:jc w:val="both"/>
        <w:rPr>
          <w:ins w:id="1042" w:author="Microsoft Office User" w:date="2021-05-06T16:03:00Z"/>
          <w:rFonts w:ascii="Arial" w:eastAsiaTheme="minorEastAsia" w:hAnsi="Arial" w:cs="Arial"/>
          <w:sz w:val="22"/>
          <w:szCs w:val="22"/>
        </w:rPr>
      </w:pPr>
    </w:p>
    <w:p w14:paraId="4ED099D4" w14:textId="33AA3C06" w:rsidR="009F2E3A" w:rsidRDefault="009F2E3A" w:rsidP="005E7BBD">
      <w:pPr>
        <w:jc w:val="both"/>
        <w:rPr>
          <w:ins w:id="1043" w:author="Microsoft Office User" w:date="2021-05-06T16:03:00Z"/>
          <w:rFonts w:ascii="Arial" w:eastAsiaTheme="minorEastAsia" w:hAnsi="Arial" w:cs="Arial"/>
          <w:sz w:val="22"/>
          <w:szCs w:val="22"/>
        </w:rPr>
      </w:pPr>
    </w:p>
    <w:p w14:paraId="24CD7C23" w14:textId="7A2008E7" w:rsidR="009F2E3A" w:rsidRDefault="009F2E3A" w:rsidP="005E7BBD">
      <w:pPr>
        <w:jc w:val="both"/>
        <w:rPr>
          <w:ins w:id="1044" w:author="Microsoft Office User" w:date="2021-05-06T16:03:00Z"/>
          <w:rFonts w:ascii="Arial" w:eastAsiaTheme="minorEastAsia" w:hAnsi="Arial" w:cs="Arial"/>
          <w:sz w:val="22"/>
          <w:szCs w:val="22"/>
        </w:rPr>
      </w:pPr>
    </w:p>
    <w:p w14:paraId="3A027CFB" w14:textId="0C8174CA" w:rsidR="009F2E3A" w:rsidRDefault="009F2E3A" w:rsidP="005E7BBD">
      <w:pPr>
        <w:jc w:val="both"/>
        <w:rPr>
          <w:ins w:id="1045" w:author="Microsoft Office User" w:date="2021-05-06T16:03:00Z"/>
          <w:rFonts w:ascii="Arial" w:eastAsiaTheme="minorEastAsia" w:hAnsi="Arial" w:cs="Arial"/>
          <w:sz w:val="22"/>
          <w:szCs w:val="22"/>
        </w:rPr>
      </w:pPr>
    </w:p>
    <w:p w14:paraId="5D6A276C" w14:textId="4C77435C" w:rsidR="009F2E3A" w:rsidRDefault="009F2E3A" w:rsidP="005E7BBD">
      <w:pPr>
        <w:jc w:val="both"/>
        <w:rPr>
          <w:ins w:id="1046" w:author="Microsoft Office User" w:date="2021-05-06T16:03:00Z"/>
          <w:rFonts w:ascii="Arial" w:eastAsiaTheme="minorEastAsia" w:hAnsi="Arial" w:cs="Arial"/>
          <w:sz w:val="22"/>
          <w:szCs w:val="22"/>
        </w:rPr>
      </w:pPr>
    </w:p>
    <w:p w14:paraId="165FF432" w14:textId="7A27D87C" w:rsidR="009F2E3A" w:rsidRDefault="009F2E3A" w:rsidP="005E7BBD">
      <w:pPr>
        <w:jc w:val="both"/>
        <w:rPr>
          <w:ins w:id="1047" w:author="Microsoft Office User" w:date="2021-05-06T16:03:00Z"/>
          <w:rFonts w:ascii="Arial" w:eastAsiaTheme="minorEastAsia" w:hAnsi="Arial" w:cs="Arial"/>
          <w:sz w:val="22"/>
          <w:szCs w:val="22"/>
        </w:rPr>
      </w:pPr>
    </w:p>
    <w:p w14:paraId="65A90155" w14:textId="1FA5167D" w:rsidR="009F2E3A" w:rsidRDefault="009F2E3A" w:rsidP="005E7BBD">
      <w:pPr>
        <w:jc w:val="both"/>
        <w:rPr>
          <w:ins w:id="1048" w:author="Microsoft Office User" w:date="2021-05-06T16:03:00Z"/>
          <w:rFonts w:ascii="Arial" w:eastAsiaTheme="minorEastAsia" w:hAnsi="Arial" w:cs="Arial"/>
          <w:sz w:val="22"/>
          <w:szCs w:val="22"/>
        </w:rPr>
      </w:pPr>
    </w:p>
    <w:p w14:paraId="1B5C6F83" w14:textId="442EAD9C" w:rsidR="009F2E3A" w:rsidRDefault="009F2E3A" w:rsidP="005E7BBD">
      <w:pPr>
        <w:jc w:val="both"/>
        <w:rPr>
          <w:ins w:id="1049" w:author="Microsoft Office User" w:date="2021-05-06T16:03:00Z"/>
          <w:rFonts w:ascii="Arial" w:eastAsiaTheme="minorEastAsia" w:hAnsi="Arial" w:cs="Arial"/>
          <w:sz w:val="22"/>
          <w:szCs w:val="22"/>
        </w:rPr>
      </w:pPr>
    </w:p>
    <w:p w14:paraId="4DC71C47" w14:textId="6A94AB21" w:rsidR="009F2E3A" w:rsidRDefault="009F2E3A" w:rsidP="005E7BBD">
      <w:pPr>
        <w:jc w:val="both"/>
        <w:rPr>
          <w:ins w:id="1050" w:author="Microsoft Office User" w:date="2021-05-06T16:03:00Z"/>
          <w:rFonts w:ascii="Arial" w:eastAsiaTheme="minorEastAsia" w:hAnsi="Arial" w:cs="Arial"/>
          <w:sz w:val="22"/>
          <w:szCs w:val="22"/>
        </w:rPr>
      </w:pPr>
    </w:p>
    <w:p w14:paraId="6475FAEF" w14:textId="1D289CE3" w:rsidR="009F2E3A" w:rsidRDefault="009F2E3A" w:rsidP="005E7BBD">
      <w:pPr>
        <w:jc w:val="both"/>
        <w:rPr>
          <w:ins w:id="1051" w:author="Microsoft Office User" w:date="2021-05-06T16:03:00Z"/>
          <w:rFonts w:ascii="Arial" w:eastAsiaTheme="minorEastAsia" w:hAnsi="Arial" w:cs="Arial"/>
          <w:sz w:val="22"/>
          <w:szCs w:val="22"/>
        </w:rPr>
      </w:pPr>
    </w:p>
    <w:p w14:paraId="3A175FD2" w14:textId="2DC3CD56" w:rsidR="009F2E3A" w:rsidRDefault="009F2E3A" w:rsidP="005E7BBD">
      <w:pPr>
        <w:jc w:val="both"/>
        <w:rPr>
          <w:ins w:id="1052" w:author="Microsoft Office User" w:date="2021-05-06T16:03:00Z"/>
          <w:rFonts w:ascii="Arial" w:eastAsiaTheme="minorEastAsia" w:hAnsi="Arial" w:cs="Arial"/>
          <w:sz w:val="22"/>
          <w:szCs w:val="22"/>
        </w:rPr>
      </w:pPr>
    </w:p>
    <w:p w14:paraId="4BA9321C" w14:textId="34F43C28" w:rsidR="009F2E3A" w:rsidRDefault="009F2E3A" w:rsidP="005E7BBD">
      <w:pPr>
        <w:jc w:val="both"/>
        <w:rPr>
          <w:ins w:id="1053" w:author="Microsoft Office User" w:date="2021-05-06T16:03:00Z"/>
          <w:rFonts w:ascii="Arial" w:eastAsiaTheme="minorEastAsia" w:hAnsi="Arial" w:cs="Arial"/>
          <w:sz w:val="22"/>
          <w:szCs w:val="22"/>
        </w:rPr>
      </w:pPr>
    </w:p>
    <w:p w14:paraId="18B49829" w14:textId="633E1743" w:rsidR="009F2E3A" w:rsidRDefault="009F2E3A" w:rsidP="005E7BBD">
      <w:pPr>
        <w:jc w:val="both"/>
        <w:rPr>
          <w:ins w:id="1054" w:author="Microsoft Office User" w:date="2021-05-06T16:03:00Z"/>
          <w:rFonts w:ascii="Arial" w:eastAsiaTheme="minorEastAsia" w:hAnsi="Arial" w:cs="Arial"/>
          <w:sz w:val="22"/>
          <w:szCs w:val="22"/>
        </w:rPr>
      </w:pPr>
    </w:p>
    <w:p w14:paraId="600F5249" w14:textId="46D49868" w:rsidR="009F2E3A" w:rsidRDefault="009F2E3A" w:rsidP="005E7BBD">
      <w:pPr>
        <w:jc w:val="both"/>
        <w:rPr>
          <w:ins w:id="1055" w:author="Microsoft Office User" w:date="2021-05-06T16:03:00Z"/>
          <w:rFonts w:ascii="Arial" w:eastAsiaTheme="minorEastAsia" w:hAnsi="Arial" w:cs="Arial"/>
          <w:sz w:val="22"/>
          <w:szCs w:val="22"/>
        </w:rPr>
      </w:pPr>
    </w:p>
    <w:p w14:paraId="64E7981C" w14:textId="23C34B35" w:rsidR="009F2E3A" w:rsidRDefault="009F2E3A" w:rsidP="005E7BBD">
      <w:pPr>
        <w:jc w:val="both"/>
        <w:rPr>
          <w:ins w:id="1056" w:author="Microsoft Office User" w:date="2021-05-06T16:03:00Z"/>
          <w:rFonts w:ascii="Arial" w:eastAsiaTheme="minorEastAsia" w:hAnsi="Arial" w:cs="Arial"/>
          <w:sz w:val="22"/>
          <w:szCs w:val="22"/>
        </w:rPr>
      </w:pPr>
    </w:p>
    <w:p w14:paraId="1628EC59" w14:textId="3AFFDFBC" w:rsidR="009F2E3A" w:rsidRDefault="009F2E3A" w:rsidP="005E7BBD">
      <w:pPr>
        <w:jc w:val="both"/>
        <w:rPr>
          <w:ins w:id="1057" w:author="Microsoft Office User" w:date="2021-05-06T16:03:00Z"/>
          <w:rFonts w:ascii="Arial" w:eastAsiaTheme="minorEastAsia" w:hAnsi="Arial" w:cs="Arial"/>
          <w:sz w:val="22"/>
          <w:szCs w:val="22"/>
        </w:rPr>
      </w:pPr>
    </w:p>
    <w:p w14:paraId="0536FB21" w14:textId="294CCD93" w:rsidR="009F2E3A" w:rsidRDefault="009F2E3A" w:rsidP="005E7BBD">
      <w:pPr>
        <w:jc w:val="both"/>
        <w:rPr>
          <w:ins w:id="1058" w:author="Microsoft Office User" w:date="2021-05-06T16:03:00Z"/>
          <w:rFonts w:ascii="Arial" w:eastAsiaTheme="minorEastAsia" w:hAnsi="Arial" w:cs="Arial"/>
          <w:sz w:val="22"/>
          <w:szCs w:val="22"/>
        </w:rPr>
      </w:pPr>
    </w:p>
    <w:p w14:paraId="027736CE" w14:textId="327E2B5E" w:rsidR="009F2E3A" w:rsidRDefault="009F2E3A" w:rsidP="005E7BBD">
      <w:pPr>
        <w:jc w:val="both"/>
        <w:rPr>
          <w:ins w:id="1059" w:author="Microsoft Office User" w:date="2021-05-06T16:03:00Z"/>
          <w:rFonts w:ascii="Arial" w:eastAsiaTheme="minorEastAsia" w:hAnsi="Arial" w:cs="Arial"/>
          <w:sz w:val="22"/>
          <w:szCs w:val="22"/>
        </w:rPr>
      </w:pPr>
    </w:p>
    <w:p w14:paraId="2D528746" w14:textId="521C55E8" w:rsidR="009F2E3A" w:rsidRDefault="009F2E3A" w:rsidP="005E7BBD">
      <w:pPr>
        <w:jc w:val="both"/>
        <w:rPr>
          <w:ins w:id="1060" w:author="Microsoft Office User" w:date="2021-05-06T16:03:00Z"/>
          <w:rFonts w:ascii="Arial" w:eastAsiaTheme="minorEastAsia" w:hAnsi="Arial" w:cs="Arial"/>
          <w:sz w:val="22"/>
          <w:szCs w:val="22"/>
        </w:rPr>
      </w:pPr>
    </w:p>
    <w:p w14:paraId="24187814" w14:textId="59C36617" w:rsidR="009F2E3A" w:rsidRDefault="009F2E3A" w:rsidP="005E7BBD">
      <w:pPr>
        <w:jc w:val="both"/>
        <w:rPr>
          <w:ins w:id="1061" w:author="Microsoft Office User" w:date="2021-05-06T16:03:00Z"/>
          <w:rFonts w:ascii="Arial" w:eastAsiaTheme="minorEastAsia" w:hAnsi="Arial" w:cs="Arial"/>
          <w:sz w:val="22"/>
          <w:szCs w:val="22"/>
        </w:rPr>
      </w:pPr>
    </w:p>
    <w:p w14:paraId="38305D7E" w14:textId="327F7C26" w:rsidR="009F2E3A" w:rsidRDefault="009F2E3A" w:rsidP="005E7BBD">
      <w:pPr>
        <w:jc w:val="both"/>
        <w:rPr>
          <w:ins w:id="1062" w:author="Microsoft Office User" w:date="2021-05-06T16:03:00Z"/>
          <w:rFonts w:ascii="Arial" w:eastAsiaTheme="minorEastAsia" w:hAnsi="Arial" w:cs="Arial"/>
          <w:sz w:val="22"/>
          <w:szCs w:val="22"/>
        </w:rPr>
      </w:pPr>
    </w:p>
    <w:p w14:paraId="5FCA7B52" w14:textId="75E9D77F" w:rsidR="009F2E3A" w:rsidRDefault="009F2E3A" w:rsidP="005E7BBD">
      <w:pPr>
        <w:jc w:val="both"/>
        <w:rPr>
          <w:ins w:id="1063" w:author="Microsoft Office User" w:date="2021-05-06T16:03:00Z"/>
          <w:rFonts w:ascii="Arial" w:eastAsiaTheme="minorEastAsia" w:hAnsi="Arial" w:cs="Arial"/>
          <w:sz w:val="22"/>
          <w:szCs w:val="22"/>
        </w:rPr>
      </w:pPr>
    </w:p>
    <w:p w14:paraId="26FD13C1" w14:textId="55EBAD40" w:rsidR="009F2E3A" w:rsidRDefault="009F2E3A" w:rsidP="005E7BBD">
      <w:pPr>
        <w:jc w:val="both"/>
        <w:rPr>
          <w:ins w:id="1064" w:author="Microsoft Office User" w:date="2021-05-06T16:03:00Z"/>
          <w:rFonts w:ascii="Arial" w:eastAsiaTheme="minorEastAsia" w:hAnsi="Arial" w:cs="Arial"/>
          <w:sz w:val="22"/>
          <w:szCs w:val="22"/>
        </w:rPr>
      </w:pPr>
    </w:p>
    <w:p w14:paraId="2D337D2E" w14:textId="2B560B61" w:rsidR="009F2E3A" w:rsidRDefault="009F2E3A" w:rsidP="005E7BBD">
      <w:pPr>
        <w:jc w:val="both"/>
        <w:rPr>
          <w:ins w:id="1065" w:author="Microsoft Office User" w:date="2021-05-06T16:03:00Z"/>
          <w:rFonts w:ascii="Arial" w:eastAsiaTheme="minorEastAsia" w:hAnsi="Arial" w:cs="Arial"/>
          <w:sz w:val="22"/>
          <w:szCs w:val="22"/>
        </w:rPr>
      </w:pPr>
    </w:p>
    <w:p w14:paraId="1EFF4E86" w14:textId="3A3559BC" w:rsidR="009F2E3A" w:rsidRPr="002C0B65" w:rsidRDefault="009F2E3A" w:rsidP="005E7BBD">
      <w:pPr>
        <w:jc w:val="both"/>
        <w:rPr>
          <w:ins w:id="1066" w:author="Microsoft Office User" w:date="2021-05-06T16:03:00Z"/>
          <w:rFonts w:ascii="Arial" w:eastAsiaTheme="minorEastAsia" w:hAnsi="Arial" w:cs="Arial"/>
          <w:sz w:val="22"/>
          <w:szCs w:val="22"/>
        </w:rPr>
      </w:pPr>
      <w:ins w:id="1067" w:author="Microsoft Office User" w:date="2021-05-06T16:03:00Z">
        <w:r>
          <w:rPr>
            <w:rFonts w:ascii="Arial" w:eastAsiaTheme="minorEastAsia" w:hAnsi="Arial" w:cs="Arial"/>
            <w:b/>
            <w:bCs/>
            <w:sz w:val="22"/>
            <w:szCs w:val="22"/>
          </w:rPr>
          <w:lastRenderedPageBreak/>
          <w:t>T</w:t>
        </w:r>
      </w:ins>
      <w:ins w:id="1068" w:author="Microsoft Office User" w:date="2021-05-06T16:04:00Z">
        <w:r>
          <w:rPr>
            <w:rFonts w:ascii="Arial" w:eastAsiaTheme="minorEastAsia" w:hAnsi="Arial" w:cs="Arial"/>
            <w:b/>
            <w:bCs/>
            <w:sz w:val="22"/>
            <w:szCs w:val="22"/>
          </w:rPr>
          <w:t xml:space="preserve">able 1: </w:t>
        </w:r>
        <w:r>
          <w:rPr>
            <w:rFonts w:ascii="Arial" w:eastAsiaTheme="minorEastAsia" w:hAnsi="Arial" w:cs="Arial"/>
            <w:sz w:val="22"/>
            <w:szCs w:val="22"/>
          </w:rPr>
          <w:t>Statistical Comparisons</w:t>
        </w:r>
        <w:r w:rsidR="00352A0E">
          <w:rPr>
            <w:rFonts w:ascii="Arial" w:eastAsiaTheme="minorEastAsia" w:hAnsi="Arial" w:cs="Arial"/>
            <w:sz w:val="22"/>
            <w:szCs w:val="22"/>
          </w:rPr>
          <w:t>.</w:t>
        </w:r>
      </w:ins>
    </w:p>
    <w:p w14:paraId="6CBB3F10" w14:textId="77777777" w:rsidR="00D0254B" w:rsidRDefault="007F3B5A">
      <w:pPr>
        <w:jc w:val="both"/>
        <w:rPr>
          <w:ins w:id="1069" w:author="Microsoft Office User" w:date="2021-05-06T15:27:00Z"/>
          <w:rFonts w:ascii="Arial" w:eastAsia="Times New Roman" w:hAnsi="Arial" w:cs="Arial"/>
          <w:sz w:val="22"/>
          <w:szCs w:val="22"/>
        </w:rPr>
        <w:pPrChange w:id="1070" w:author="Microsoft Office User" w:date="2021-05-06T15:49:00Z">
          <w:pPr/>
        </w:pPrChange>
      </w:pPr>
      <w:del w:id="1071" w:author="Microsoft Office User" w:date="2021-05-06T15:49:00Z">
        <w:r w:rsidDel="00125C41">
          <w:rPr>
            <w:rFonts w:ascii="Arial" w:eastAsia="Times New Roman" w:hAnsi="Arial" w:cs="Arial"/>
            <w:sz w:val="22"/>
            <w:szCs w:val="22"/>
          </w:rPr>
          <w:br w:type="page"/>
        </w:r>
      </w:del>
    </w:p>
    <w:tbl>
      <w:tblPr>
        <w:tblStyle w:val="TableGrid"/>
        <w:tblpPr w:leftFromText="180" w:rightFromText="180" w:vertAnchor="text" w:tblpY="1"/>
        <w:tblOverlap w:val="never"/>
        <w:tblW w:w="10945" w:type="dxa"/>
        <w:tblLayout w:type="fixed"/>
        <w:tblLook w:val="04A0" w:firstRow="1" w:lastRow="0" w:firstColumn="1" w:lastColumn="0" w:noHBand="0" w:noVBand="1"/>
        <w:tblPrChange w:id="1072" w:author="Microsoft Office User" w:date="2021-05-07T10:52:00Z">
          <w:tblPr>
            <w:tblStyle w:val="TableGrid"/>
            <w:tblpPr w:leftFromText="180" w:rightFromText="180" w:vertAnchor="text" w:tblpY="1"/>
            <w:tblOverlap w:val="never"/>
            <w:tblW w:w="10945" w:type="dxa"/>
            <w:tblLook w:val="04A0" w:firstRow="1" w:lastRow="0" w:firstColumn="1" w:lastColumn="0" w:noHBand="0" w:noVBand="1"/>
          </w:tblPr>
        </w:tblPrChange>
      </w:tblPr>
      <w:tblGrid>
        <w:gridCol w:w="3014"/>
        <w:gridCol w:w="851"/>
        <w:gridCol w:w="1350"/>
        <w:gridCol w:w="990"/>
        <w:gridCol w:w="1080"/>
        <w:gridCol w:w="1595"/>
        <w:gridCol w:w="1085"/>
        <w:gridCol w:w="980"/>
        <w:tblGridChange w:id="1073">
          <w:tblGrid>
            <w:gridCol w:w="3014"/>
            <w:gridCol w:w="851"/>
            <w:gridCol w:w="62"/>
            <w:gridCol w:w="150"/>
            <w:gridCol w:w="837"/>
            <w:gridCol w:w="150"/>
            <w:gridCol w:w="151"/>
            <w:gridCol w:w="596"/>
            <w:gridCol w:w="150"/>
            <w:gridCol w:w="244"/>
            <w:gridCol w:w="322"/>
            <w:gridCol w:w="150"/>
            <w:gridCol w:w="608"/>
            <w:gridCol w:w="1445"/>
            <w:gridCol w:w="150"/>
            <w:gridCol w:w="935"/>
            <w:gridCol w:w="150"/>
            <w:gridCol w:w="830"/>
            <w:gridCol w:w="150"/>
          </w:tblGrid>
        </w:tblGridChange>
      </w:tblGrid>
      <w:tr w:rsidR="00352A0E" w14:paraId="6AE9C9D0" w14:textId="77777777" w:rsidTr="000915B5">
        <w:trPr>
          <w:trHeight w:val="262"/>
          <w:ins w:id="1074" w:author="Microsoft Office User" w:date="2021-05-06T15:27:00Z"/>
          <w:trPrChange w:id="1075" w:author="Microsoft Office User" w:date="2021-05-07T10:52:00Z">
            <w:trPr>
              <w:trHeight w:val="262"/>
            </w:trPr>
          </w:trPrChange>
        </w:trPr>
        <w:tc>
          <w:tcPr>
            <w:tcW w:w="3014" w:type="dxa"/>
            <w:tcPrChange w:id="1076" w:author="Microsoft Office User" w:date="2021-05-07T10:52:00Z">
              <w:tcPr>
                <w:tcW w:w="3014" w:type="dxa"/>
              </w:tcPr>
            </w:tcPrChange>
          </w:tcPr>
          <w:p w14:paraId="21237E35" w14:textId="6527C602" w:rsidR="00D0254B" w:rsidRPr="00D0254B" w:rsidRDefault="00D0254B">
            <w:pPr>
              <w:jc w:val="center"/>
              <w:rPr>
                <w:ins w:id="1077" w:author="Microsoft Office User" w:date="2021-05-06T15:27:00Z"/>
                <w:rFonts w:ascii="Arial" w:eastAsia="Times New Roman" w:hAnsi="Arial" w:cs="Arial"/>
                <w:b/>
                <w:bCs/>
                <w:sz w:val="18"/>
                <w:szCs w:val="18"/>
                <w:rPrChange w:id="1078" w:author="Microsoft Office User" w:date="2021-05-06T15:32:00Z">
                  <w:rPr>
                    <w:ins w:id="1079" w:author="Microsoft Office User" w:date="2021-05-06T15:27:00Z"/>
                    <w:rFonts w:ascii="Arial" w:eastAsia="Times New Roman" w:hAnsi="Arial" w:cs="Arial"/>
                    <w:sz w:val="22"/>
                    <w:szCs w:val="22"/>
                  </w:rPr>
                </w:rPrChange>
              </w:rPr>
              <w:pPrChange w:id="1080" w:author="Microsoft Office User" w:date="2021-05-06T15:33:00Z">
                <w:pPr/>
              </w:pPrChange>
            </w:pPr>
            <w:ins w:id="1081" w:author="Microsoft Office User" w:date="2021-05-06T15:27:00Z">
              <w:r w:rsidRPr="00D0254B">
                <w:rPr>
                  <w:rFonts w:ascii="Arial" w:eastAsia="Times New Roman" w:hAnsi="Arial" w:cs="Arial"/>
                  <w:b/>
                  <w:bCs/>
                  <w:sz w:val="18"/>
                  <w:szCs w:val="18"/>
                  <w:rPrChange w:id="1082" w:author="Microsoft Office User" w:date="2021-05-06T15:32:00Z">
                    <w:rPr>
                      <w:rFonts w:ascii="Arial" w:eastAsia="Times New Roman" w:hAnsi="Arial" w:cs="Arial"/>
                      <w:b/>
                      <w:bCs/>
                      <w:sz w:val="22"/>
                      <w:szCs w:val="22"/>
                    </w:rPr>
                  </w:rPrChange>
                </w:rPr>
                <w:t>Comparison</w:t>
              </w:r>
            </w:ins>
          </w:p>
        </w:tc>
        <w:tc>
          <w:tcPr>
            <w:tcW w:w="851" w:type="dxa"/>
            <w:tcPrChange w:id="1083" w:author="Microsoft Office User" w:date="2021-05-07T10:52:00Z">
              <w:tcPr>
                <w:tcW w:w="1063" w:type="dxa"/>
                <w:gridSpan w:val="3"/>
              </w:tcPr>
            </w:tcPrChange>
          </w:tcPr>
          <w:p w14:paraId="69AD8A0C" w14:textId="37791DE1" w:rsidR="00D0254B" w:rsidRPr="00D0254B" w:rsidRDefault="00D0254B">
            <w:pPr>
              <w:jc w:val="center"/>
              <w:rPr>
                <w:ins w:id="1084" w:author="Microsoft Office User" w:date="2021-05-06T15:27:00Z"/>
                <w:rFonts w:ascii="Arial" w:eastAsia="Times New Roman" w:hAnsi="Arial" w:cs="Arial"/>
                <w:b/>
                <w:bCs/>
                <w:sz w:val="18"/>
                <w:szCs w:val="18"/>
                <w:rPrChange w:id="1085" w:author="Microsoft Office User" w:date="2021-05-06T15:32:00Z">
                  <w:rPr>
                    <w:ins w:id="1086" w:author="Microsoft Office User" w:date="2021-05-06T15:27:00Z"/>
                    <w:rFonts w:ascii="Arial" w:eastAsia="Times New Roman" w:hAnsi="Arial" w:cs="Arial"/>
                    <w:sz w:val="22"/>
                    <w:szCs w:val="22"/>
                  </w:rPr>
                </w:rPrChange>
              </w:rPr>
              <w:pPrChange w:id="1087" w:author="Microsoft Office User" w:date="2021-05-06T15:33:00Z">
                <w:pPr/>
              </w:pPrChange>
            </w:pPr>
            <w:ins w:id="1088" w:author="Microsoft Office User" w:date="2021-05-06T15:28:00Z">
              <w:r w:rsidRPr="00D0254B">
                <w:rPr>
                  <w:rFonts w:ascii="Arial" w:eastAsia="Times New Roman" w:hAnsi="Arial" w:cs="Arial"/>
                  <w:b/>
                  <w:bCs/>
                  <w:sz w:val="18"/>
                  <w:szCs w:val="18"/>
                  <w:rPrChange w:id="1089" w:author="Microsoft Office User" w:date="2021-05-06T15:32:00Z">
                    <w:rPr>
                      <w:rFonts w:ascii="Arial" w:eastAsia="Times New Roman" w:hAnsi="Arial" w:cs="Arial"/>
                      <w:sz w:val="22"/>
                      <w:szCs w:val="22"/>
                    </w:rPr>
                  </w:rPrChange>
                </w:rPr>
                <w:t>Figure</w:t>
              </w:r>
            </w:ins>
          </w:p>
        </w:tc>
        <w:tc>
          <w:tcPr>
            <w:tcW w:w="1350" w:type="dxa"/>
            <w:tcPrChange w:id="1090" w:author="Microsoft Office User" w:date="2021-05-07T10:52:00Z">
              <w:tcPr>
                <w:tcW w:w="987" w:type="dxa"/>
                <w:gridSpan w:val="2"/>
              </w:tcPr>
            </w:tcPrChange>
          </w:tcPr>
          <w:p w14:paraId="4195E38C" w14:textId="687B95F5" w:rsidR="00D0254B" w:rsidRPr="00D0254B" w:rsidRDefault="00D0254B">
            <w:pPr>
              <w:jc w:val="center"/>
              <w:rPr>
                <w:ins w:id="1091" w:author="Microsoft Office User" w:date="2021-05-06T15:27:00Z"/>
                <w:rFonts w:ascii="Arial" w:eastAsia="Times New Roman" w:hAnsi="Arial" w:cs="Arial"/>
                <w:b/>
                <w:bCs/>
                <w:sz w:val="18"/>
                <w:szCs w:val="18"/>
                <w:rPrChange w:id="1092" w:author="Microsoft Office User" w:date="2021-05-06T15:32:00Z">
                  <w:rPr>
                    <w:ins w:id="1093" w:author="Microsoft Office User" w:date="2021-05-06T15:27:00Z"/>
                    <w:rFonts w:ascii="Arial" w:eastAsia="Times New Roman" w:hAnsi="Arial" w:cs="Arial"/>
                    <w:sz w:val="22"/>
                    <w:szCs w:val="22"/>
                  </w:rPr>
                </w:rPrChange>
              </w:rPr>
              <w:pPrChange w:id="1094" w:author="Microsoft Office User" w:date="2021-05-06T15:33:00Z">
                <w:pPr/>
              </w:pPrChange>
            </w:pPr>
            <w:ins w:id="1095" w:author="Microsoft Office User" w:date="2021-05-06T15:28:00Z">
              <w:r w:rsidRPr="00D0254B">
                <w:rPr>
                  <w:rFonts w:ascii="Arial" w:eastAsia="Times New Roman" w:hAnsi="Arial" w:cs="Arial"/>
                  <w:b/>
                  <w:bCs/>
                  <w:sz w:val="18"/>
                  <w:szCs w:val="18"/>
                  <w:rPrChange w:id="1096" w:author="Microsoft Office User" w:date="2021-05-06T15:32:00Z">
                    <w:rPr>
                      <w:rFonts w:ascii="Arial" w:eastAsia="Times New Roman" w:hAnsi="Arial" w:cs="Arial"/>
                      <w:sz w:val="22"/>
                      <w:szCs w:val="22"/>
                    </w:rPr>
                  </w:rPrChange>
                </w:rPr>
                <w:t>Center</w:t>
              </w:r>
            </w:ins>
          </w:p>
        </w:tc>
        <w:tc>
          <w:tcPr>
            <w:tcW w:w="990" w:type="dxa"/>
            <w:tcPrChange w:id="1097" w:author="Microsoft Office User" w:date="2021-05-07T10:52:00Z">
              <w:tcPr>
                <w:tcW w:w="897" w:type="dxa"/>
                <w:gridSpan w:val="3"/>
              </w:tcPr>
            </w:tcPrChange>
          </w:tcPr>
          <w:p w14:paraId="2E474EFF" w14:textId="0582F3A1" w:rsidR="00D0254B" w:rsidRPr="00D0254B" w:rsidRDefault="00D0254B">
            <w:pPr>
              <w:jc w:val="center"/>
              <w:rPr>
                <w:ins w:id="1098" w:author="Microsoft Office User" w:date="2021-05-06T15:27:00Z"/>
                <w:rFonts w:ascii="Arial" w:eastAsia="Times New Roman" w:hAnsi="Arial" w:cs="Arial"/>
                <w:b/>
                <w:bCs/>
                <w:sz w:val="18"/>
                <w:szCs w:val="18"/>
                <w:rPrChange w:id="1099" w:author="Microsoft Office User" w:date="2021-05-06T15:32:00Z">
                  <w:rPr>
                    <w:ins w:id="1100" w:author="Microsoft Office User" w:date="2021-05-06T15:27:00Z"/>
                    <w:rFonts w:ascii="Arial" w:eastAsia="Times New Roman" w:hAnsi="Arial" w:cs="Arial"/>
                    <w:sz w:val="22"/>
                    <w:szCs w:val="22"/>
                  </w:rPr>
                </w:rPrChange>
              </w:rPr>
              <w:pPrChange w:id="1101" w:author="Microsoft Office User" w:date="2021-05-06T15:33:00Z">
                <w:pPr/>
              </w:pPrChange>
            </w:pPr>
            <w:ins w:id="1102" w:author="Microsoft Office User" w:date="2021-05-06T15:28:00Z">
              <w:r w:rsidRPr="00D0254B">
                <w:rPr>
                  <w:rFonts w:ascii="Arial" w:eastAsia="Times New Roman" w:hAnsi="Arial" w:cs="Arial"/>
                  <w:b/>
                  <w:bCs/>
                  <w:sz w:val="18"/>
                  <w:szCs w:val="18"/>
                  <w:rPrChange w:id="1103" w:author="Microsoft Office User" w:date="2021-05-06T15:32:00Z">
                    <w:rPr>
                      <w:rFonts w:ascii="Arial" w:eastAsia="Times New Roman" w:hAnsi="Arial" w:cs="Arial"/>
                      <w:sz w:val="22"/>
                      <w:szCs w:val="22"/>
                    </w:rPr>
                  </w:rPrChange>
                </w:rPr>
                <w:t>Spread</w:t>
              </w:r>
            </w:ins>
          </w:p>
        </w:tc>
        <w:tc>
          <w:tcPr>
            <w:tcW w:w="1080" w:type="dxa"/>
            <w:tcPrChange w:id="1104" w:author="Microsoft Office User" w:date="2021-05-07T10:52:00Z">
              <w:tcPr>
                <w:tcW w:w="716" w:type="dxa"/>
                <w:gridSpan w:val="3"/>
              </w:tcPr>
            </w:tcPrChange>
          </w:tcPr>
          <w:p w14:paraId="00AE5E03" w14:textId="0BC92E13" w:rsidR="00D0254B" w:rsidRPr="00D0254B" w:rsidRDefault="00D0254B">
            <w:pPr>
              <w:jc w:val="center"/>
              <w:rPr>
                <w:ins w:id="1105" w:author="Microsoft Office User" w:date="2021-05-06T15:27:00Z"/>
                <w:rFonts w:ascii="Arial" w:eastAsia="Times New Roman" w:hAnsi="Arial" w:cs="Arial"/>
                <w:b/>
                <w:bCs/>
                <w:sz w:val="18"/>
                <w:szCs w:val="18"/>
                <w:rPrChange w:id="1106" w:author="Microsoft Office User" w:date="2021-05-06T15:32:00Z">
                  <w:rPr>
                    <w:ins w:id="1107" w:author="Microsoft Office User" w:date="2021-05-06T15:27:00Z"/>
                    <w:rFonts w:ascii="Arial" w:eastAsia="Times New Roman" w:hAnsi="Arial" w:cs="Arial"/>
                    <w:sz w:val="22"/>
                    <w:szCs w:val="22"/>
                  </w:rPr>
                </w:rPrChange>
              </w:rPr>
              <w:pPrChange w:id="1108" w:author="Microsoft Office User" w:date="2021-05-06T15:33:00Z">
                <w:pPr/>
              </w:pPrChange>
            </w:pPr>
            <w:ins w:id="1109" w:author="Microsoft Office User" w:date="2021-05-06T15:28:00Z">
              <w:r w:rsidRPr="00D0254B">
                <w:rPr>
                  <w:rFonts w:ascii="Arial" w:eastAsia="Times New Roman" w:hAnsi="Arial" w:cs="Arial"/>
                  <w:b/>
                  <w:bCs/>
                  <w:sz w:val="18"/>
                  <w:szCs w:val="18"/>
                  <w:rPrChange w:id="1110" w:author="Microsoft Office User" w:date="2021-05-06T15:32:00Z">
                    <w:rPr>
                      <w:rFonts w:ascii="Arial" w:eastAsia="Times New Roman" w:hAnsi="Arial" w:cs="Arial"/>
                      <w:sz w:val="22"/>
                      <w:szCs w:val="22"/>
                    </w:rPr>
                  </w:rPrChange>
                </w:rPr>
                <w:t>N</w:t>
              </w:r>
            </w:ins>
          </w:p>
        </w:tc>
        <w:tc>
          <w:tcPr>
            <w:tcW w:w="1595" w:type="dxa"/>
            <w:tcPrChange w:id="1111" w:author="Microsoft Office User" w:date="2021-05-07T10:52:00Z">
              <w:tcPr>
                <w:tcW w:w="2203" w:type="dxa"/>
                <w:gridSpan w:val="3"/>
              </w:tcPr>
            </w:tcPrChange>
          </w:tcPr>
          <w:p w14:paraId="3C59569B" w14:textId="45F33A72" w:rsidR="00D0254B" w:rsidRPr="00D0254B" w:rsidRDefault="00D0254B">
            <w:pPr>
              <w:jc w:val="center"/>
              <w:rPr>
                <w:ins w:id="1112" w:author="Microsoft Office User" w:date="2021-05-06T15:27:00Z"/>
                <w:rFonts w:ascii="Arial" w:eastAsia="Times New Roman" w:hAnsi="Arial" w:cs="Arial"/>
                <w:b/>
                <w:bCs/>
                <w:sz w:val="18"/>
                <w:szCs w:val="18"/>
                <w:rPrChange w:id="1113" w:author="Microsoft Office User" w:date="2021-05-06T15:32:00Z">
                  <w:rPr>
                    <w:ins w:id="1114" w:author="Microsoft Office User" w:date="2021-05-06T15:27:00Z"/>
                    <w:rFonts w:ascii="Arial" w:eastAsia="Times New Roman" w:hAnsi="Arial" w:cs="Arial"/>
                    <w:sz w:val="22"/>
                    <w:szCs w:val="22"/>
                  </w:rPr>
                </w:rPrChange>
              </w:rPr>
              <w:pPrChange w:id="1115" w:author="Microsoft Office User" w:date="2021-05-06T15:33:00Z">
                <w:pPr/>
              </w:pPrChange>
            </w:pPr>
            <w:ins w:id="1116" w:author="Microsoft Office User" w:date="2021-05-06T15:28:00Z">
              <w:r w:rsidRPr="00D0254B">
                <w:rPr>
                  <w:rFonts w:ascii="Arial" w:eastAsia="Times New Roman" w:hAnsi="Arial" w:cs="Arial"/>
                  <w:b/>
                  <w:bCs/>
                  <w:sz w:val="18"/>
                  <w:szCs w:val="18"/>
                  <w:rPrChange w:id="1117" w:author="Microsoft Office User" w:date="2021-05-06T15:32:00Z">
                    <w:rPr>
                      <w:rFonts w:ascii="Arial" w:eastAsia="Times New Roman" w:hAnsi="Arial" w:cs="Arial"/>
                      <w:sz w:val="22"/>
                      <w:szCs w:val="22"/>
                    </w:rPr>
                  </w:rPrChange>
                </w:rPr>
                <w:t>Test</w:t>
              </w:r>
            </w:ins>
          </w:p>
        </w:tc>
        <w:tc>
          <w:tcPr>
            <w:tcW w:w="1085" w:type="dxa"/>
            <w:tcPrChange w:id="1118" w:author="Microsoft Office User" w:date="2021-05-07T10:52:00Z">
              <w:tcPr>
                <w:tcW w:w="1085" w:type="dxa"/>
                <w:gridSpan w:val="2"/>
              </w:tcPr>
            </w:tcPrChange>
          </w:tcPr>
          <w:p w14:paraId="4A5C5705" w14:textId="0E4C63DE" w:rsidR="00D0254B" w:rsidRPr="00D0254B" w:rsidRDefault="00D0254B">
            <w:pPr>
              <w:jc w:val="center"/>
              <w:rPr>
                <w:ins w:id="1119" w:author="Microsoft Office User" w:date="2021-05-06T15:27:00Z"/>
                <w:rFonts w:ascii="Arial" w:eastAsia="Times New Roman" w:hAnsi="Arial" w:cs="Arial"/>
                <w:b/>
                <w:bCs/>
                <w:sz w:val="18"/>
                <w:szCs w:val="18"/>
                <w:rPrChange w:id="1120" w:author="Microsoft Office User" w:date="2021-05-06T15:32:00Z">
                  <w:rPr>
                    <w:ins w:id="1121" w:author="Microsoft Office User" w:date="2021-05-06T15:27:00Z"/>
                    <w:rFonts w:ascii="Arial" w:eastAsia="Times New Roman" w:hAnsi="Arial" w:cs="Arial"/>
                    <w:sz w:val="22"/>
                    <w:szCs w:val="22"/>
                  </w:rPr>
                </w:rPrChange>
              </w:rPr>
              <w:pPrChange w:id="1122" w:author="Microsoft Office User" w:date="2021-05-06T15:33:00Z">
                <w:pPr/>
              </w:pPrChange>
            </w:pPr>
            <w:ins w:id="1123" w:author="Microsoft Office User" w:date="2021-05-06T15:28:00Z">
              <w:r w:rsidRPr="00D0254B">
                <w:rPr>
                  <w:rFonts w:ascii="Arial" w:eastAsia="Times New Roman" w:hAnsi="Arial" w:cs="Arial"/>
                  <w:b/>
                  <w:bCs/>
                  <w:sz w:val="18"/>
                  <w:szCs w:val="18"/>
                  <w:rPrChange w:id="1124" w:author="Microsoft Office User" w:date="2021-05-06T15:32:00Z">
                    <w:rPr>
                      <w:rFonts w:ascii="Arial" w:eastAsia="Times New Roman" w:hAnsi="Arial" w:cs="Arial"/>
                      <w:sz w:val="22"/>
                      <w:szCs w:val="22"/>
                    </w:rPr>
                  </w:rPrChange>
                </w:rPr>
                <w:t>Statistic</w:t>
              </w:r>
            </w:ins>
          </w:p>
        </w:tc>
        <w:tc>
          <w:tcPr>
            <w:tcW w:w="980" w:type="dxa"/>
            <w:tcPrChange w:id="1125" w:author="Microsoft Office User" w:date="2021-05-07T10:52:00Z">
              <w:tcPr>
                <w:tcW w:w="980" w:type="dxa"/>
                <w:gridSpan w:val="2"/>
              </w:tcPr>
            </w:tcPrChange>
          </w:tcPr>
          <w:p w14:paraId="53833089" w14:textId="11D78C88" w:rsidR="00D0254B" w:rsidRPr="00D0254B" w:rsidRDefault="00D0254B">
            <w:pPr>
              <w:jc w:val="center"/>
              <w:rPr>
                <w:ins w:id="1126" w:author="Microsoft Office User" w:date="2021-05-06T15:27:00Z"/>
                <w:rFonts w:ascii="Arial" w:eastAsia="Times New Roman" w:hAnsi="Arial" w:cs="Arial"/>
                <w:b/>
                <w:bCs/>
                <w:sz w:val="18"/>
                <w:szCs w:val="18"/>
                <w:rPrChange w:id="1127" w:author="Microsoft Office User" w:date="2021-05-06T15:32:00Z">
                  <w:rPr>
                    <w:ins w:id="1128" w:author="Microsoft Office User" w:date="2021-05-06T15:27:00Z"/>
                    <w:rFonts w:ascii="Arial" w:eastAsia="Times New Roman" w:hAnsi="Arial" w:cs="Arial"/>
                    <w:sz w:val="22"/>
                    <w:szCs w:val="22"/>
                  </w:rPr>
                </w:rPrChange>
              </w:rPr>
              <w:pPrChange w:id="1129" w:author="Microsoft Office User" w:date="2021-05-06T15:33:00Z">
                <w:pPr/>
              </w:pPrChange>
            </w:pPr>
            <w:ins w:id="1130" w:author="Microsoft Office User" w:date="2021-05-06T15:28:00Z">
              <w:r w:rsidRPr="00D0254B">
                <w:rPr>
                  <w:rFonts w:ascii="Arial" w:eastAsia="Times New Roman" w:hAnsi="Arial" w:cs="Arial"/>
                  <w:b/>
                  <w:bCs/>
                  <w:sz w:val="18"/>
                  <w:szCs w:val="18"/>
                  <w:rPrChange w:id="1131" w:author="Microsoft Office User" w:date="2021-05-06T15:32:00Z">
                    <w:rPr>
                      <w:rFonts w:ascii="Arial" w:eastAsia="Times New Roman" w:hAnsi="Arial" w:cs="Arial"/>
                      <w:sz w:val="22"/>
                      <w:szCs w:val="22"/>
                    </w:rPr>
                  </w:rPrChange>
                </w:rPr>
                <w:t>p-value</w:t>
              </w:r>
            </w:ins>
          </w:p>
        </w:tc>
      </w:tr>
      <w:tr w:rsidR="00352A0E" w14:paraId="2E469641" w14:textId="77777777" w:rsidTr="000915B5">
        <w:tblPrEx>
          <w:tblPrExChange w:id="1132" w:author="Microsoft Office User" w:date="2021-05-07T10:52:00Z">
            <w:tblPrEx>
              <w:tblW w:w="10795" w:type="dxa"/>
            </w:tblPrEx>
          </w:tblPrExChange>
        </w:tblPrEx>
        <w:trPr>
          <w:trHeight w:val="454"/>
          <w:ins w:id="1133" w:author="Microsoft Office User" w:date="2021-05-06T15:27:00Z"/>
          <w:trPrChange w:id="1134" w:author="Microsoft Office User" w:date="2021-05-07T10:52:00Z">
            <w:trPr>
              <w:gridAfter w:val="0"/>
              <w:trHeight w:val="454"/>
            </w:trPr>
          </w:trPrChange>
        </w:trPr>
        <w:tc>
          <w:tcPr>
            <w:tcW w:w="3014" w:type="dxa"/>
            <w:tcPrChange w:id="1135" w:author="Microsoft Office User" w:date="2021-05-07T10:52:00Z">
              <w:tcPr>
                <w:tcW w:w="3014" w:type="dxa"/>
              </w:tcPr>
            </w:tcPrChange>
          </w:tcPr>
          <w:p w14:paraId="25F02CCC" w14:textId="304A4761" w:rsidR="00352A0E" w:rsidRPr="00445ED3" w:rsidRDefault="00352A0E" w:rsidP="000915B5">
            <w:pPr>
              <w:rPr>
                <w:ins w:id="1136" w:author="Microsoft Office User" w:date="2021-05-06T15:27:00Z"/>
                <w:rFonts w:ascii="Arial" w:eastAsia="Times New Roman" w:hAnsi="Arial" w:cs="Arial"/>
                <w:sz w:val="16"/>
                <w:szCs w:val="16"/>
                <w:rPrChange w:id="1137" w:author="Microsoft Office User" w:date="2021-05-07T11:11:00Z">
                  <w:rPr>
                    <w:ins w:id="1138" w:author="Microsoft Office User" w:date="2021-05-06T15:27:00Z"/>
                    <w:rFonts w:ascii="Arial" w:eastAsia="Times New Roman" w:hAnsi="Arial" w:cs="Arial"/>
                    <w:sz w:val="22"/>
                    <w:szCs w:val="22"/>
                  </w:rPr>
                </w:rPrChange>
              </w:rPr>
            </w:pPr>
            <w:ins w:id="1139" w:author="Microsoft Office User" w:date="2021-05-06T15:52:00Z">
              <w:r w:rsidRPr="00445ED3">
                <w:rPr>
                  <w:rFonts w:ascii="Arial" w:eastAsia="Times New Roman" w:hAnsi="Arial" w:cs="Arial"/>
                  <w:sz w:val="16"/>
                  <w:szCs w:val="16"/>
                  <w:rPrChange w:id="1140" w:author="Microsoft Office User" w:date="2021-05-07T11:11:00Z">
                    <w:rPr>
                      <w:rFonts w:ascii="Arial" w:eastAsia="Times New Roman" w:hAnsi="Arial" w:cs="Arial"/>
                      <w:sz w:val="18"/>
                      <w:szCs w:val="18"/>
                    </w:rPr>
                  </w:rPrChange>
                </w:rPr>
                <w:t>Behavior p</w:t>
              </w:r>
            </w:ins>
            <w:ins w:id="1141" w:author="Microsoft Office User" w:date="2021-05-06T15:29:00Z">
              <w:r w:rsidRPr="00445ED3">
                <w:rPr>
                  <w:rFonts w:ascii="Arial" w:eastAsia="Times New Roman" w:hAnsi="Arial" w:cs="Arial"/>
                  <w:sz w:val="16"/>
                  <w:szCs w:val="16"/>
                  <w:rPrChange w:id="1142" w:author="Microsoft Office User" w:date="2021-05-07T11:11:00Z">
                    <w:rPr>
                      <w:rFonts w:ascii="Arial" w:eastAsia="Times New Roman" w:hAnsi="Arial" w:cs="Arial"/>
                      <w:sz w:val="22"/>
                      <w:szCs w:val="22"/>
                    </w:rPr>
                  </w:rPrChange>
                </w:rPr>
                <w:t xml:space="preserve">ercent correct, </w:t>
              </w:r>
            </w:ins>
            <w:ins w:id="1143" w:author="Microsoft Office User" w:date="2021-05-06T15:30:00Z">
              <w:r w:rsidRPr="00445ED3">
                <w:rPr>
                  <w:rFonts w:ascii="Arial" w:eastAsia="Times New Roman" w:hAnsi="Arial" w:cs="Arial"/>
                  <w:sz w:val="16"/>
                  <w:szCs w:val="16"/>
                  <w:rPrChange w:id="1144" w:author="Microsoft Office User" w:date="2021-05-07T11:11:00Z">
                    <w:rPr>
                      <w:rFonts w:ascii="Arial" w:eastAsia="Times New Roman" w:hAnsi="Arial" w:cs="Arial"/>
                      <w:sz w:val="22"/>
                      <w:szCs w:val="22"/>
                    </w:rPr>
                  </w:rPrChange>
                </w:rPr>
                <w:t>low contrast</w:t>
              </w:r>
            </w:ins>
            <w:ins w:id="1145" w:author="Microsoft Office User" w:date="2021-05-06T15:52:00Z">
              <w:r w:rsidRPr="00445ED3">
                <w:rPr>
                  <w:rFonts w:ascii="Arial" w:eastAsia="Times New Roman" w:hAnsi="Arial" w:cs="Arial"/>
                  <w:sz w:val="16"/>
                  <w:szCs w:val="16"/>
                  <w:rPrChange w:id="1146" w:author="Microsoft Office User" w:date="2021-05-07T11:11:00Z">
                    <w:rPr>
                      <w:rFonts w:ascii="Arial" w:eastAsia="Times New Roman" w:hAnsi="Arial" w:cs="Arial"/>
                      <w:sz w:val="18"/>
                      <w:szCs w:val="18"/>
                    </w:rPr>
                  </w:rPrChange>
                </w:rPr>
                <w:t>:</w:t>
              </w:r>
            </w:ins>
            <w:ins w:id="1147" w:author="Microsoft Office User" w:date="2021-05-06T15:30:00Z">
              <w:r w:rsidRPr="00445ED3">
                <w:rPr>
                  <w:rFonts w:ascii="Arial" w:eastAsia="Times New Roman" w:hAnsi="Arial" w:cs="Arial"/>
                  <w:sz w:val="16"/>
                  <w:szCs w:val="16"/>
                  <w:rPrChange w:id="1148" w:author="Microsoft Office User" w:date="2021-05-07T11:11:00Z">
                    <w:rPr>
                      <w:rFonts w:ascii="Arial" w:eastAsia="Times New Roman" w:hAnsi="Arial" w:cs="Arial"/>
                      <w:sz w:val="22"/>
                      <w:szCs w:val="22"/>
                    </w:rPr>
                  </w:rPrChange>
                </w:rPr>
                <w:t xml:space="preserve"> time 1 vs</w:t>
              </w:r>
            </w:ins>
            <w:ins w:id="1149" w:author="Microsoft Office User" w:date="2021-05-07T10:37:00Z">
              <w:r w:rsidR="0044258F" w:rsidRPr="00445ED3">
                <w:rPr>
                  <w:rFonts w:ascii="Arial" w:eastAsia="Times New Roman" w:hAnsi="Arial" w:cs="Arial"/>
                  <w:sz w:val="16"/>
                  <w:szCs w:val="16"/>
                  <w:rPrChange w:id="1150" w:author="Microsoft Office User" w:date="2021-05-07T11:11:00Z">
                    <w:rPr>
                      <w:rFonts w:ascii="Arial" w:eastAsia="Times New Roman" w:hAnsi="Arial" w:cs="Arial"/>
                      <w:sz w:val="18"/>
                      <w:szCs w:val="18"/>
                    </w:rPr>
                  </w:rPrChange>
                </w:rPr>
                <w:t>.</w:t>
              </w:r>
            </w:ins>
            <w:ins w:id="1151" w:author="Microsoft Office User" w:date="2021-05-06T15:30:00Z">
              <w:r w:rsidRPr="00445ED3">
                <w:rPr>
                  <w:rFonts w:ascii="Arial" w:eastAsia="Times New Roman" w:hAnsi="Arial" w:cs="Arial"/>
                  <w:sz w:val="16"/>
                  <w:szCs w:val="16"/>
                  <w:rPrChange w:id="1152" w:author="Microsoft Office User" w:date="2021-05-07T11:11:00Z">
                    <w:rPr>
                      <w:rFonts w:ascii="Arial" w:eastAsia="Times New Roman" w:hAnsi="Arial" w:cs="Arial"/>
                      <w:sz w:val="22"/>
                      <w:szCs w:val="22"/>
                    </w:rPr>
                  </w:rPrChange>
                </w:rPr>
                <w:t xml:space="preserve"> time 2</w:t>
              </w:r>
            </w:ins>
            <w:ins w:id="1153" w:author="Microsoft Office User" w:date="2021-05-06T15:29:00Z">
              <w:r w:rsidRPr="00445ED3">
                <w:rPr>
                  <w:rFonts w:ascii="Arial" w:eastAsia="Times New Roman" w:hAnsi="Arial" w:cs="Arial"/>
                  <w:sz w:val="16"/>
                  <w:szCs w:val="16"/>
                  <w:rPrChange w:id="1154" w:author="Microsoft Office User" w:date="2021-05-07T11:11:00Z">
                    <w:rPr>
                      <w:rFonts w:ascii="Arial" w:eastAsia="Times New Roman" w:hAnsi="Arial" w:cs="Arial"/>
                      <w:sz w:val="22"/>
                      <w:szCs w:val="22"/>
                    </w:rPr>
                  </w:rPrChange>
                </w:rPr>
                <w:t xml:space="preserve"> </w:t>
              </w:r>
            </w:ins>
          </w:p>
        </w:tc>
        <w:tc>
          <w:tcPr>
            <w:tcW w:w="851" w:type="dxa"/>
            <w:vMerge w:val="restart"/>
            <w:tcPrChange w:id="1155" w:author="Microsoft Office User" w:date="2021-05-07T10:52:00Z">
              <w:tcPr>
                <w:tcW w:w="913" w:type="dxa"/>
                <w:gridSpan w:val="2"/>
                <w:vMerge w:val="restart"/>
              </w:tcPr>
            </w:tcPrChange>
          </w:tcPr>
          <w:p w14:paraId="09F347E2" w14:textId="237B7471" w:rsidR="00352A0E" w:rsidRPr="00445ED3" w:rsidRDefault="00352A0E">
            <w:pPr>
              <w:jc w:val="center"/>
              <w:rPr>
                <w:ins w:id="1156" w:author="Microsoft Office User" w:date="2021-05-06T15:27:00Z"/>
                <w:rFonts w:ascii="Arial" w:eastAsia="Times New Roman" w:hAnsi="Arial" w:cs="Arial"/>
                <w:sz w:val="16"/>
                <w:szCs w:val="16"/>
                <w:rPrChange w:id="1157" w:author="Microsoft Office User" w:date="2021-05-07T11:11:00Z">
                  <w:rPr>
                    <w:ins w:id="1158" w:author="Microsoft Office User" w:date="2021-05-06T15:27:00Z"/>
                    <w:rFonts w:ascii="Arial" w:eastAsia="Times New Roman" w:hAnsi="Arial" w:cs="Arial"/>
                    <w:sz w:val="22"/>
                    <w:szCs w:val="22"/>
                  </w:rPr>
                </w:rPrChange>
              </w:rPr>
              <w:pPrChange w:id="1159" w:author="Microsoft Office User" w:date="2021-05-06T16:08:00Z">
                <w:pPr>
                  <w:framePr w:hSpace="180" w:wrap="around" w:vAnchor="text" w:hAnchor="text" w:y="1"/>
                  <w:suppressOverlap/>
                </w:pPr>
              </w:pPrChange>
            </w:pPr>
            <w:ins w:id="1160" w:author="Microsoft Office User" w:date="2021-05-06T15:30:00Z">
              <w:r w:rsidRPr="00445ED3">
                <w:rPr>
                  <w:rFonts w:ascii="Arial" w:eastAsia="Times New Roman" w:hAnsi="Arial" w:cs="Arial"/>
                  <w:sz w:val="16"/>
                  <w:szCs w:val="16"/>
                  <w:rPrChange w:id="1161" w:author="Microsoft Office User" w:date="2021-05-07T11:11:00Z">
                    <w:rPr>
                      <w:rFonts w:ascii="Arial" w:eastAsia="Times New Roman" w:hAnsi="Arial" w:cs="Arial"/>
                      <w:sz w:val="22"/>
                      <w:szCs w:val="22"/>
                    </w:rPr>
                  </w:rPrChange>
                </w:rPr>
                <w:t>2g</w:t>
              </w:r>
            </w:ins>
          </w:p>
        </w:tc>
        <w:tc>
          <w:tcPr>
            <w:tcW w:w="1350" w:type="dxa"/>
            <w:tcPrChange w:id="1162" w:author="Microsoft Office User" w:date="2021-05-07T10:52:00Z">
              <w:tcPr>
                <w:tcW w:w="987" w:type="dxa"/>
                <w:gridSpan w:val="2"/>
              </w:tcPr>
            </w:tcPrChange>
          </w:tcPr>
          <w:p w14:paraId="080C4C94" w14:textId="38E12A5C" w:rsidR="00352A0E" w:rsidRPr="00445ED3" w:rsidRDefault="00352A0E" w:rsidP="000915B5">
            <w:pPr>
              <w:rPr>
                <w:ins w:id="1163" w:author="Microsoft Office User" w:date="2021-05-06T15:38:00Z"/>
                <w:rFonts w:ascii="Arial" w:eastAsia="Times New Roman" w:hAnsi="Arial" w:cs="Arial"/>
                <w:sz w:val="16"/>
                <w:szCs w:val="16"/>
                <w:rPrChange w:id="1164" w:author="Microsoft Office User" w:date="2021-05-07T11:11:00Z">
                  <w:rPr>
                    <w:ins w:id="1165" w:author="Microsoft Office User" w:date="2021-05-06T15:38:00Z"/>
                    <w:rFonts w:ascii="Arial" w:eastAsia="Times New Roman" w:hAnsi="Arial" w:cs="Arial"/>
                    <w:sz w:val="18"/>
                    <w:szCs w:val="18"/>
                  </w:rPr>
                </w:rPrChange>
              </w:rPr>
            </w:pPr>
            <w:ins w:id="1166" w:author="Microsoft Office User" w:date="2021-05-06T15:38:00Z">
              <w:r w:rsidRPr="00445ED3">
                <w:rPr>
                  <w:rFonts w:ascii="Arial" w:eastAsia="Times New Roman" w:hAnsi="Arial" w:cs="Arial"/>
                  <w:sz w:val="16"/>
                  <w:szCs w:val="16"/>
                  <w:rPrChange w:id="1167" w:author="Microsoft Office User" w:date="2021-05-07T11:11:00Z">
                    <w:rPr>
                      <w:rFonts w:ascii="Arial" w:eastAsia="Times New Roman" w:hAnsi="Arial" w:cs="Arial"/>
                      <w:sz w:val="18"/>
                      <w:szCs w:val="18"/>
                    </w:rPr>
                  </w:rPrChange>
                </w:rPr>
                <w:t xml:space="preserve">T1: </w:t>
              </w:r>
            </w:ins>
            <w:ins w:id="1168" w:author="Microsoft Office User" w:date="2021-05-06T15:51:00Z">
              <w:r w:rsidRPr="00445ED3">
                <w:rPr>
                  <w:rFonts w:ascii="Arial" w:eastAsia="Times New Roman" w:hAnsi="Arial" w:cs="Arial"/>
                  <w:sz w:val="16"/>
                  <w:szCs w:val="16"/>
                  <w:rPrChange w:id="1169" w:author="Microsoft Office User" w:date="2021-05-07T11:11:00Z">
                    <w:rPr>
                      <w:rFonts w:ascii="Arial" w:eastAsia="Times New Roman" w:hAnsi="Arial" w:cs="Arial"/>
                      <w:sz w:val="18"/>
                      <w:szCs w:val="18"/>
                    </w:rPr>
                  </w:rPrChange>
                </w:rPr>
                <w:t>0</w:t>
              </w:r>
            </w:ins>
            <w:ins w:id="1170" w:author="Microsoft Office User" w:date="2021-05-06T15:38:00Z">
              <w:r w:rsidRPr="00445ED3">
                <w:rPr>
                  <w:rFonts w:ascii="Arial" w:eastAsia="Times New Roman" w:hAnsi="Arial" w:cs="Arial"/>
                  <w:sz w:val="16"/>
                  <w:szCs w:val="16"/>
                  <w:rPrChange w:id="1171" w:author="Microsoft Office User" w:date="2021-05-07T11:11:00Z">
                    <w:rPr>
                      <w:rFonts w:ascii="Arial" w:eastAsia="Times New Roman" w:hAnsi="Arial" w:cs="Arial"/>
                      <w:sz w:val="18"/>
                      <w:szCs w:val="18"/>
                    </w:rPr>
                  </w:rPrChange>
                </w:rPr>
                <w:t>.68</w:t>
              </w:r>
            </w:ins>
          </w:p>
          <w:p w14:paraId="09949CAE" w14:textId="3122E8C9" w:rsidR="00352A0E" w:rsidRPr="00445ED3" w:rsidRDefault="00352A0E" w:rsidP="000915B5">
            <w:pPr>
              <w:rPr>
                <w:ins w:id="1172" w:author="Microsoft Office User" w:date="2021-05-06T15:38:00Z"/>
                <w:rFonts w:ascii="Arial" w:eastAsia="Times New Roman" w:hAnsi="Arial" w:cs="Arial"/>
                <w:sz w:val="16"/>
                <w:szCs w:val="16"/>
                <w:rPrChange w:id="1173" w:author="Microsoft Office User" w:date="2021-05-07T11:11:00Z">
                  <w:rPr>
                    <w:ins w:id="1174" w:author="Microsoft Office User" w:date="2021-05-06T15:38:00Z"/>
                    <w:rFonts w:ascii="Arial" w:eastAsia="Times New Roman" w:hAnsi="Arial" w:cs="Arial"/>
                    <w:sz w:val="18"/>
                    <w:szCs w:val="18"/>
                  </w:rPr>
                </w:rPrChange>
              </w:rPr>
            </w:pPr>
            <w:ins w:id="1175" w:author="Microsoft Office User" w:date="2021-05-06T15:38:00Z">
              <w:r w:rsidRPr="00445ED3">
                <w:rPr>
                  <w:rFonts w:ascii="Arial" w:eastAsia="Times New Roman" w:hAnsi="Arial" w:cs="Arial"/>
                  <w:sz w:val="16"/>
                  <w:szCs w:val="16"/>
                  <w:rPrChange w:id="1176" w:author="Microsoft Office User" w:date="2021-05-07T11:11:00Z">
                    <w:rPr>
                      <w:rFonts w:ascii="Arial" w:eastAsia="Times New Roman" w:hAnsi="Arial" w:cs="Arial"/>
                      <w:sz w:val="18"/>
                      <w:szCs w:val="18"/>
                    </w:rPr>
                  </w:rPrChange>
                </w:rPr>
                <w:t xml:space="preserve">T2: </w:t>
              </w:r>
            </w:ins>
            <w:ins w:id="1177" w:author="Microsoft Office User" w:date="2021-05-06T15:51:00Z">
              <w:r w:rsidRPr="00445ED3">
                <w:rPr>
                  <w:rFonts w:ascii="Arial" w:eastAsia="Times New Roman" w:hAnsi="Arial" w:cs="Arial"/>
                  <w:sz w:val="16"/>
                  <w:szCs w:val="16"/>
                  <w:rPrChange w:id="1178" w:author="Microsoft Office User" w:date="2021-05-07T11:11:00Z">
                    <w:rPr>
                      <w:rFonts w:ascii="Arial" w:eastAsia="Times New Roman" w:hAnsi="Arial" w:cs="Arial"/>
                      <w:sz w:val="18"/>
                      <w:szCs w:val="18"/>
                    </w:rPr>
                  </w:rPrChange>
                </w:rPr>
                <w:t>0</w:t>
              </w:r>
            </w:ins>
            <w:ins w:id="1179" w:author="Microsoft Office User" w:date="2021-05-06T15:38:00Z">
              <w:r w:rsidRPr="00445ED3">
                <w:rPr>
                  <w:rFonts w:ascii="Arial" w:eastAsia="Times New Roman" w:hAnsi="Arial" w:cs="Arial"/>
                  <w:sz w:val="16"/>
                  <w:szCs w:val="16"/>
                  <w:rPrChange w:id="1180" w:author="Microsoft Office User" w:date="2021-05-07T11:11:00Z">
                    <w:rPr>
                      <w:rFonts w:ascii="Arial" w:eastAsia="Times New Roman" w:hAnsi="Arial" w:cs="Arial"/>
                      <w:sz w:val="18"/>
                      <w:szCs w:val="18"/>
                    </w:rPr>
                  </w:rPrChange>
                </w:rPr>
                <w:t>.70</w:t>
              </w:r>
            </w:ins>
          </w:p>
          <w:p w14:paraId="55195E4D" w14:textId="6280198A" w:rsidR="00352A0E" w:rsidRPr="00445ED3" w:rsidRDefault="00352A0E" w:rsidP="000915B5">
            <w:pPr>
              <w:rPr>
                <w:ins w:id="1181" w:author="Microsoft Office User" w:date="2021-05-06T15:27:00Z"/>
                <w:rFonts w:ascii="Arial" w:eastAsia="Times New Roman" w:hAnsi="Arial" w:cs="Arial"/>
                <w:sz w:val="16"/>
                <w:szCs w:val="16"/>
                <w:rPrChange w:id="1182" w:author="Microsoft Office User" w:date="2021-05-07T11:11:00Z">
                  <w:rPr>
                    <w:ins w:id="1183" w:author="Microsoft Office User" w:date="2021-05-06T15:27:00Z"/>
                    <w:rFonts w:ascii="Arial" w:eastAsia="Times New Roman" w:hAnsi="Arial" w:cs="Arial"/>
                    <w:sz w:val="22"/>
                    <w:szCs w:val="22"/>
                  </w:rPr>
                </w:rPrChange>
              </w:rPr>
            </w:pPr>
            <w:ins w:id="1184" w:author="Microsoft Office User" w:date="2021-05-06T15:38:00Z">
              <w:r w:rsidRPr="00445ED3">
                <w:rPr>
                  <w:rFonts w:ascii="Arial" w:eastAsia="Times New Roman" w:hAnsi="Arial" w:cs="Arial"/>
                  <w:sz w:val="16"/>
                  <w:szCs w:val="16"/>
                  <w:rPrChange w:id="1185" w:author="Microsoft Office User" w:date="2021-05-07T11:11:00Z">
                    <w:rPr>
                      <w:rFonts w:ascii="Arial" w:eastAsia="Times New Roman" w:hAnsi="Arial" w:cs="Arial"/>
                      <w:sz w:val="18"/>
                      <w:szCs w:val="18"/>
                    </w:rPr>
                  </w:rPrChange>
                </w:rPr>
                <w:t>(median)</w:t>
              </w:r>
            </w:ins>
          </w:p>
        </w:tc>
        <w:tc>
          <w:tcPr>
            <w:tcW w:w="990" w:type="dxa"/>
            <w:tcPrChange w:id="1186" w:author="Microsoft Office User" w:date="2021-05-07T10:52:00Z">
              <w:tcPr>
                <w:tcW w:w="897" w:type="dxa"/>
                <w:gridSpan w:val="3"/>
              </w:tcPr>
            </w:tcPrChange>
          </w:tcPr>
          <w:p w14:paraId="49438876" w14:textId="764197A2" w:rsidR="00352A0E" w:rsidRPr="00445ED3" w:rsidRDefault="00352A0E" w:rsidP="000915B5">
            <w:pPr>
              <w:rPr>
                <w:ins w:id="1187" w:author="Microsoft Office User" w:date="2021-05-06T15:27:00Z"/>
                <w:rFonts w:ascii="Arial" w:eastAsia="Times New Roman" w:hAnsi="Arial" w:cs="Arial"/>
                <w:sz w:val="16"/>
                <w:szCs w:val="16"/>
                <w:rPrChange w:id="1188" w:author="Microsoft Office User" w:date="2021-05-07T11:11:00Z">
                  <w:rPr>
                    <w:ins w:id="1189" w:author="Microsoft Office User" w:date="2021-05-06T15:27:00Z"/>
                    <w:rFonts w:ascii="Arial" w:eastAsia="Times New Roman" w:hAnsi="Arial" w:cs="Arial"/>
                    <w:sz w:val="22"/>
                    <w:szCs w:val="22"/>
                  </w:rPr>
                </w:rPrChange>
              </w:rPr>
            </w:pPr>
            <w:ins w:id="1190" w:author="Microsoft Office User" w:date="2021-05-06T15:40:00Z">
              <w:r w:rsidRPr="00445ED3">
                <w:rPr>
                  <w:rFonts w:ascii="Arial" w:eastAsia="Times New Roman" w:hAnsi="Arial" w:cs="Arial"/>
                  <w:sz w:val="16"/>
                  <w:szCs w:val="16"/>
                  <w:rPrChange w:id="1191" w:author="Microsoft Office User" w:date="2021-05-07T11:11:00Z">
                    <w:rPr>
                      <w:rFonts w:ascii="Arial" w:eastAsia="Times New Roman" w:hAnsi="Arial" w:cs="Arial"/>
                      <w:sz w:val="18"/>
                      <w:szCs w:val="18"/>
                    </w:rPr>
                  </w:rPrChange>
                </w:rPr>
                <w:t>n/a</w:t>
              </w:r>
            </w:ins>
          </w:p>
        </w:tc>
        <w:tc>
          <w:tcPr>
            <w:tcW w:w="1080" w:type="dxa"/>
            <w:vMerge w:val="restart"/>
            <w:tcPrChange w:id="1192" w:author="Microsoft Office User" w:date="2021-05-07T10:52:00Z">
              <w:tcPr>
                <w:tcW w:w="716" w:type="dxa"/>
                <w:gridSpan w:val="3"/>
                <w:vMerge w:val="restart"/>
              </w:tcPr>
            </w:tcPrChange>
          </w:tcPr>
          <w:p w14:paraId="3ED70490" w14:textId="510704EC" w:rsidR="00352A0E" w:rsidRPr="00445ED3" w:rsidRDefault="00352A0E">
            <w:pPr>
              <w:jc w:val="center"/>
              <w:rPr>
                <w:ins w:id="1193" w:author="Microsoft Office User" w:date="2021-05-06T15:27:00Z"/>
                <w:rFonts w:ascii="Arial" w:eastAsia="Times New Roman" w:hAnsi="Arial" w:cs="Arial"/>
                <w:sz w:val="16"/>
                <w:szCs w:val="16"/>
                <w:rPrChange w:id="1194" w:author="Microsoft Office User" w:date="2021-05-07T11:11:00Z">
                  <w:rPr>
                    <w:ins w:id="1195" w:author="Microsoft Office User" w:date="2021-05-06T15:27:00Z"/>
                    <w:rFonts w:ascii="Arial" w:eastAsia="Times New Roman" w:hAnsi="Arial" w:cs="Arial"/>
                    <w:sz w:val="22"/>
                    <w:szCs w:val="22"/>
                  </w:rPr>
                </w:rPrChange>
              </w:rPr>
              <w:pPrChange w:id="1196" w:author="Microsoft Office User" w:date="2021-05-06T16:07:00Z">
                <w:pPr>
                  <w:framePr w:hSpace="180" w:wrap="around" w:vAnchor="text" w:hAnchor="text" w:y="1"/>
                  <w:suppressOverlap/>
                </w:pPr>
              </w:pPrChange>
            </w:pPr>
            <w:ins w:id="1197" w:author="Microsoft Office User" w:date="2021-05-06T15:41:00Z">
              <w:r w:rsidRPr="00445ED3">
                <w:rPr>
                  <w:rFonts w:ascii="Arial" w:eastAsia="Times New Roman" w:hAnsi="Arial" w:cs="Arial"/>
                  <w:sz w:val="16"/>
                  <w:szCs w:val="16"/>
                  <w:rPrChange w:id="1198" w:author="Microsoft Office User" w:date="2021-05-07T11:11:00Z">
                    <w:rPr>
                      <w:rFonts w:ascii="Arial" w:eastAsia="Times New Roman" w:hAnsi="Arial" w:cs="Arial"/>
                      <w:sz w:val="18"/>
                      <w:szCs w:val="18"/>
                    </w:rPr>
                  </w:rPrChange>
                </w:rPr>
                <w:t>21</w:t>
              </w:r>
            </w:ins>
            <w:ins w:id="1199" w:author="Microsoft Office User" w:date="2021-05-06T15:45:00Z">
              <w:r w:rsidRPr="00445ED3">
                <w:rPr>
                  <w:rFonts w:ascii="Arial" w:eastAsia="Times New Roman" w:hAnsi="Arial" w:cs="Arial"/>
                  <w:sz w:val="16"/>
                  <w:szCs w:val="16"/>
                  <w:rPrChange w:id="1200" w:author="Microsoft Office User" w:date="2021-05-07T11:11:00Z">
                    <w:rPr>
                      <w:rFonts w:ascii="Arial" w:eastAsia="Times New Roman" w:hAnsi="Arial" w:cs="Arial"/>
                      <w:sz w:val="18"/>
                      <w:szCs w:val="18"/>
                    </w:rPr>
                  </w:rPrChange>
                </w:rPr>
                <w:t xml:space="preserve"> (mice)</w:t>
              </w:r>
            </w:ins>
          </w:p>
        </w:tc>
        <w:tc>
          <w:tcPr>
            <w:tcW w:w="1595" w:type="dxa"/>
            <w:vMerge w:val="restart"/>
            <w:tcPrChange w:id="1201" w:author="Microsoft Office User" w:date="2021-05-07T10:52:00Z">
              <w:tcPr>
                <w:tcW w:w="2203" w:type="dxa"/>
                <w:gridSpan w:val="3"/>
                <w:vMerge w:val="restart"/>
              </w:tcPr>
            </w:tcPrChange>
          </w:tcPr>
          <w:p w14:paraId="59D6DF27" w14:textId="0C144C97" w:rsidR="00352A0E" w:rsidRPr="00445ED3" w:rsidRDefault="00352A0E" w:rsidP="000915B5">
            <w:pPr>
              <w:rPr>
                <w:ins w:id="1202" w:author="Microsoft Office User" w:date="2021-05-06T15:27:00Z"/>
                <w:rFonts w:ascii="Arial" w:eastAsia="Times New Roman" w:hAnsi="Arial" w:cs="Arial"/>
                <w:sz w:val="16"/>
                <w:szCs w:val="16"/>
                <w:rPrChange w:id="1203" w:author="Microsoft Office User" w:date="2021-05-07T11:11:00Z">
                  <w:rPr>
                    <w:ins w:id="1204" w:author="Microsoft Office User" w:date="2021-05-06T15:27:00Z"/>
                    <w:rFonts w:ascii="Arial" w:eastAsia="Times New Roman" w:hAnsi="Arial" w:cs="Arial"/>
                    <w:sz w:val="22"/>
                    <w:szCs w:val="22"/>
                  </w:rPr>
                </w:rPrChange>
              </w:rPr>
            </w:pPr>
            <w:ins w:id="1205" w:author="Microsoft Office User" w:date="2021-05-06T16:12:00Z">
              <w:r w:rsidRPr="00445ED3">
                <w:rPr>
                  <w:rFonts w:ascii="Arial" w:eastAsia="Times New Roman" w:hAnsi="Arial" w:cs="Arial"/>
                  <w:sz w:val="16"/>
                  <w:szCs w:val="16"/>
                  <w:rPrChange w:id="1206" w:author="Microsoft Office User" w:date="2021-05-07T11:11:00Z">
                    <w:rPr>
                      <w:rFonts w:ascii="Arial" w:eastAsia="Times New Roman" w:hAnsi="Arial" w:cs="Arial"/>
                      <w:sz w:val="18"/>
                      <w:szCs w:val="18"/>
                    </w:rPr>
                  </w:rPrChange>
                </w:rPr>
                <w:t xml:space="preserve">Two-tailed </w:t>
              </w:r>
            </w:ins>
            <w:ins w:id="1207" w:author="Microsoft Office User" w:date="2021-05-06T15:41:00Z">
              <w:r w:rsidRPr="00445ED3">
                <w:rPr>
                  <w:rFonts w:ascii="Arial" w:eastAsia="Times New Roman" w:hAnsi="Arial" w:cs="Arial"/>
                  <w:sz w:val="16"/>
                  <w:szCs w:val="16"/>
                  <w:rPrChange w:id="1208" w:author="Microsoft Office User" w:date="2021-05-07T11:11:00Z">
                    <w:rPr>
                      <w:rFonts w:ascii="Arial" w:eastAsia="Times New Roman" w:hAnsi="Arial" w:cs="Arial"/>
                      <w:sz w:val="18"/>
                      <w:szCs w:val="18"/>
                    </w:rPr>
                  </w:rPrChange>
                </w:rPr>
                <w:t>Wilcoxon sign-rank</w:t>
              </w:r>
            </w:ins>
            <w:ins w:id="1209" w:author="Microsoft Office User" w:date="2021-05-06T15:59:00Z">
              <w:r w:rsidRPr="00445ED3">
                <w:rPr>
                  <w:rFonts w:ascii="Arial" w:eastAsia="Times New Roman" w:hAnsi="Arial" w:cs="Arial"/>
                  <w:sz w:val="16"/>
                  <w:szCs w:val="16"/>
                  <w:rPrChange w:id="1210" w:author="Microsoft Office User" w:date="2021-05-07T11:11:00Z">
                    <w:rPr>
                      <w:rFonts w:ascii="Arial" w:eastAsia="Times New Roman" w:hAnsi="Arial" w:cs="Arial"/>
                      <w:sz w:val="18"/>
                      <w:szCs w:val="18"/>
                    </w:rPr>
                  </w:rPrChange>
                </w:rPr>
                <w:t xml:space="preserve"> </w:t>
              </w:r>
            </w:ins>
            <w:ins w:id="1211" w:author="Microsoft Office User" w:date="2021-05-06T16:13:00Z">
              <w:r w:rsidRPr="00445ED3">
                <w:rPr>
                  <w:rFonts w:ascii="Arial" w:eastAsia="Times New Roman" w:hAnsi="Arial" w:cs="Arial"/>
                  <w:sz w:val="16"/>
                  <w:szCs w:val="16"/>
                  <w:rPrChange w:id="1212" w:author="Microsoft Office User" w:date="2021-05-07T11:11:00Z">
                    <w:rPr>
                      <w:rFonts w:ascii="Arial" w:eastAsia="Times New Roman" w:hAnsi="Arial" w:cs="Arial"/>
                      <w:sz w:val="18"/>
                      <w:szCs w:val="18"/>
                    </w:rPr>
                  </w:rPrChange>
                </w:rPr>
                <w:t xml:space="preserve">test </w:t>
              </w:r>
            </w:ins>
            <w:ins w:id="1213" w:author="Microsoft Office User" w:date="2021-05-06T15:59:00Z">
              <w:r w:rsidRPr="00445ED3">
                <w:rPr>
                  <w:rFonts w:ascii="Arial" w:eastAsia="Times New Roman" w:hAnsi="Arial" w:cs="Arial"/>
                  <w:sz w:val="16"/>
                  <w:szCs w:val="16"/>
                  <w:rPrChange w:id="1214" w:author="Microsoft Office User" w:date="2021-05-07T11:11:00Z">
                    <w:rPr>
                      <w:rFonts w:ascii="Arial" w:eastAsia="Times New Roman" w:hAnsi="Arial" w:cs="Arial"/>
                      <w:sz w:val="18"/>
                      <w:szCs w:val="18"/>
                    </w:rPr>
                  </w:rPrChange>
                </w:rPr>
                <w:t>(</w:t>
              </w:r>
            </w:ins>
            <w:ins w:id="1215" w:author="Microsoft Office User" w:date="2021-05-06T16:00:00Z">
              <w:r w:rsidRPr="00445ED3">
                <w:rPr>
                  <w:rFonts w:ascii="Arial" w:eastAsia="Times New Roman" w:hAnsi="Arial" w:cs="Arial"/>
                  <w:sz w:val="16"/>
                  <w:szCs w:val="16"/>
                  <w:rPrChange w:id="1216" w:author="Microsoft Office User" w:date="2021-05-07T11:11:00Z">
                    <w:rPr>
                      <w:rFonts w:ascii="Arial" w:eastAsia="Times New Roman" w:hAnsi="Arial" w:cs="Arial"/>
                      <w:sz w:val="18"/>
                      <w:szCs w:val="18"/>
                    </w:rPr>
                  </w:rPrChange>
                </w:rPr>
                <w:t>FDR corrected</w:t>
              </w:r>
            </w:ins>
            <w:ins w:id="1217" w:author="Microsoft Office User" w:date="2021-05-06T16:03:00Z">
              <w:r w:rsidRPr="00445ED3">
                <w:rPr>
                  <w:rFonts w:ascii="Arial" w:eastAsia="Times New Roman" w:hAnsi="Arial" w:cs="Arial"/>
                  <w:sz w:val="16"/>
                  <w:szCs w:val="16"/>
                  <w:rPrChange w:id="1218" w:author="Microsoft Office User" w:date="2021-05-07T11:11:00Z">
                    <w:rPr>
                      <w:rFonts w:ascii="Arial" w:eastAsia="Times New Roman" w:hAnsi="Arial" w:cs="Arial"/>
                      <w:sz w:val="18"/>
                      <w:szCs w:val="18"/>
                    </w:rPr>
                  </w:rPrChange>
                </w:rPr>
                <w:fldChar w:fldCharType="begin" w:fldLock="1"/>
              </w:r>
            </w:ins>
            <w:r w:rsidR="000915B5">
              <w:rPr>
                <w:rFonts w:ascii="Arial" w:eastAsia="Times New Roman" w:hAnsi="Arial" w:cs="Arial"/>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[91]","plainTextFormattedCitation":"[91]","previouslyFormattedCitation":"[91]"},"properties":{"noteIndex":0},"schema":"https://github.com/citation-style-language/schema/raw/master/csl-citation.json"}</w:instrText>
            </w:r>
            <w:r w:rsidRPr="00445ED3">
              <w:rPr>
                <w:rFonts w:ascii="Arial" w:eastAsia="Times New Roman" w:hAnsi="Arial" w:cs="Arial"/>
                <w:sz w:val="16"/>
                <w:szCs w:val="16"/>
                <w:rPrChange w:id="1219" w:author="Microsoft Office User" w:date="2021-05-07T11:11:00Z">
                  <w:rPr>
                    <w:rFonts w:ascii="Arial" w:eastAsia="Times New Roman" w:hAnsi="Arial" w:cs="Arial"/>
                    <w:sz w:val="18"/>
                    <w:szCs w:val="18"/>
                  </w:rPr>
                </w:rPrChange>
              </w:rPr>
              <w:fldChar w:fldCharType="separate"/>
            </w:r>
            <w:r w:rsidR="000915B5" w:rsidRPr="000915B5">
              <w:rPr>
                <w:rFonts w:ascii="Arial" w:eastAsia="Times New Roman" w:hAnsi="Arial" w:cs="Arial"/>
                <w:noProof/>
                <w:sz w:val="16"/>
                <w:szCs w:val="16"/>
              </w:rPr>
              <w:t>[91]</w:t>
            </w:r>
            <w:ins w:id="1220" w:author="Microsoft Office User" w:date="2021-05-06T16:03:00Z">
              <w:r w:rsidRPr="00445ED3">
                <w:rPr>
                  <w:rFonts w:ascii="Arial" w:eastAsia="Times New Roman" w:hAnsi="Arial" w:cs="Arial"/>
                  <w:sz w:val="16"/>
                  <w:szCs w:val="16"/>
                  <w:rPrChange w:id="1221" w:author="Microsoft Office User" w:date="2021-05-07T11:11:00Z">
                    <w:rPr>
                      <w:rFonts w:ascii="Arial" w:eastAsia="Times New Roman" w:hAnsi="Arial" w:cs="Arial"/>
                      <w:sz w:val="18"/>
                      <w:szCs w:val="18"/>
                    </w:rPr>
                  </w:rPrChange>
                </w:rPr>
                <w:fldChar w:fldCharType="end"/>
              </w:r>
            </w:ins>
            <w:ins w:id="1222" w:author="Microsoft Office User" w:date="2021-05-06T16:06:00Z">
              <w:r w:rsidRPr="00445ED3">
                <w:rPr>
                  <w:rFonts w:ascii="Arial" w:eastAsia="Times New Roman" w:hAnsi="Arial" w:cs="Arial"/>
                  <w:sz w:val="16"/>
                  <w:szCs w:val="16"/>
                  <w:rPrChange w:id="1223" w:author="Microsoft Office User" w:date="2021-05-07T11:11:00Z">
                    <w:rPr>
                      <w:rFonts w:ascii="Arial" w:eastAsia="Times New Roman" w:hAnsi="Arial" w:cs="Arial"/>
                      <w:sz w:val="18"/>
                      <w:szCs w:val="18"/>
                    </w:rPr>
                  </w:rPrChange>
                </w:rPr>
                <w:t xml:space="preserve"> for multiple comparisons</w:t>
              </w:r>
            </w:ins>
            <w:ins w:id="1224" w:author="Microsoft Office User" w:date="2021-05-06T16:04:00Z">
              <w:r w:rsidRPr="00445ED3">
                <w:rPr>
                  <w:rFonts w:ascii="Arial" w:eastAsia="Times New Roman" w:hAnsi="Arial" w:cs="Arial"/>
                  <w:sz w:val="16"/>
                  <w:szCs w:val="16"/>
                  <w:rPrChange w:id="1225" w:author="Microsoft Office User" w:date="2021-05-07T11:11:00Z">
                    <w:rPr>
                      <w:rFonts w:ascii="Arial" w:eastAsia="Times New Roman" w:hAnsi="Arial" w:cs="Arial"/>
                      <w:sz w:val="18"/>
                      <w:szCs w:val="18"/>
                    </w:rPr>
                  </w:rPrChange>
                </w:rPr>
                <w:t>)</w:t>
              </w:r>
            </w:ins>
          </w:p>
        </w:tc>
        <w:tc>
          <w:tcPr>
            <w:tcW w:w="1085" w:type="dxa"/>
            <w:tcPrChange w:id="1226" w:author="Microsoft Office User" w:date="2021-05-07T10:52:00Z">
              <w:tcPr>
                <w:tcW w:w="1085" w:type="dxa"/>
                <w:gridSpan w:val="2"/>
              </w:tcPr>
            </w:tcPrChange>
          </w:tcPr>
          <w:p w14:paraId="4DCA9EEA" w14:textId="77777777" w:rsidR="00352A0E" w:rsidRPr="00445ED3" w:rsidRDefault="00352A0E" w:rsidP="000915B5">
            <w:pPr>
              <w:rPr>
                <w:ins w:id="1227" w:author="Microsoft Office User" w:date="2021-05-06T15:42:00Z"/>
                <w:rFonts w:ascii="Arial" w:eastAsia="Times New Roman" w:hAnsi="Arial" w:cs="Arial"/>
                <w:sz w:val="16"/>
                <w:szCs w:val="16"/>
                <w:rPrChange w:id="1228" w:author="Microsoft Office User" w:date="2021-05-07T11:11:00Z">
                  <w:rPr>
                    <w:ins w:id="1229" w:author="Microsoft Office User" w:date="2021-05-06T15:42:00Z"/>
                    <w:rFonts w:ascii="Arial" w:eastAsia="Times New Roman" w:hAnsi="Arial" w:cs="Arial"/>
                    <w:sz w:val="18"/>
                    <w:szCs w:val="18"/>
                  </w:rPr>
                </w:rPrChange>
              </w:rPr>
            </w:pPr>
            <w:ins w:id="1230" w:author="Microsoft Office User" w:date="2021-05-06T15:42:00Z">
              <w:r w:rsidRPr="00445ED3">
                <w:rPr>
                  <w:rFonts w:ascii="Arial" w:eastAsia="Times New Roman" w:hAnsi="Arial" w:cs="Arial"/>
                  <w:sz w:val="16"/>
                  <w:szCs w:val="16"/>
                  <w:rPrChange w:id="1231" w:author="Microsoft Office User" w:date="2021-05-07T11:11:00Z">
                    <w:rPr>
                      <w:rFonts w:ascii="Arial" w:eastAsia="Times New Roman" w:hAnsi="Arial" w:cs="Arial"/>
                      <w:sz w:val="18"/>
                      <w:szCs w:val="18"/>
                    </w:rPr>
                  </w:rPrChange>
                </w:rPr>
                <w:t>Z = -1.93</w:t>
              </w:r>
            </w:ins>
          </w:p>
          <w:p w14:paraId="233BC904" w14:textId="72ADCEE2" w:rsidR="00352A0E" w:rsidRPr="00445ED3" w:rsidRDefault="00352A0E" w:rsidP="000915B5">
            <w:pPr>
              <w:rPr>
                <w:ins w:id="1232" w:author="Microsoft Office User" w:date="2021-05-06T15:27:00Z"/>
                <w:rFonts w:ascii="Arial" w:eastAsia="Times New Roman" w:hAnsi="Arial" w:cs="Arial"/>
                <w:sz w:val="16"/>
                <w:szCs w:val="16"/>
                <w:rPrChange w:id="1233" w:author="Microsoft Office User" w:date="2021-05-07T11:11:00Z">
                  <w:rPr>
                    <w:ins w:id="1234" w:author="Microsoft Office User" w:date="2021-05-06T15:27:00Z"/>
                    <w:rFonts w:ascii="Arial" w:eastAsia="Times New Roman" w:hAnsi="Arial" w:cs="Arial"/>
                    <w:sz w:val="22"/>
                    <w:szCs w:val="22"/>
                  </w:rPr>
                </w:rPrChange>
              </w:rPr>
            </w:pPr>
            <w:ins w:id="1235" w:author="Microsoft Office User" w:date="2021-05-06T15:42:00Z">
              <w:r w:rsidRPr="00445ED3">
                <w:rPr>
                  <w:rFonts w:ascii="Arial" w:eastAsia="Times New Roman" w:hAnsi="Arial" w:cs="Arial"/>
                  <w:sz w:val="16"/>
                  <w:szCs w:val="16"/>
                  <w:rPrChange w:id="1236" w:author="Microsoft Office User" w:date="2021-05-07T11:11:00Z">
                    <w:rPr>
                      <w:rFonts w:ascii="Arial" w:eastAsia="Times New Roman" w:hAnsi="Arial" w:cs="Arial"/>
                      <w:sz w:val="18"/>
                      <w:szCs w:val="18"/>
                    </w:rPr>
                  </w:rPrChange>
                </w:rPr>
                <w:t>Rank: 60</w:t>
              </w:r>
            </w:ins>
          </w:p>
        </w:tc>
        <w:tc>
          <w:tcPr>
            <w:tcW w:w="980" w:type="dxa"/>
            <w:tcPrChange w:id="1237" w:author="Microsoft Office User" w:date="2021-05-07T10:52:00Z">
              <w:tcPr>
                <w:tcW w:w="980" w:type="dxa"/>
                <w:gridSpan w:val="2"/>
              </w:tcPr>
            </w:tcPrChange>
          </w:tcPr>
          <w:p w14:paraId="479B5CDE" w14:textId="071449F1" w:rsidR="00352A0E" w:rsidRPr="00445ED3" w:rsidRDefault="00352A0E" w:rsidP="000915B5">
            <w:pPr>
              <w:rPr>
                <w:ins w:id="1238" w:author="Microsoft Office User" w:date="2021-05-06T15:27:00Z"/>
                <w:rFonts w:ascii="Arial" w:eastAsia="Times New Roman" w:hAnsi="Arial" w:cs="Arial"/>
                <w:sz w:val="16"/>
                <w:szCs w:val="16"/>
                <w:rPrChange w:id="1239" w:author="Microsoft Office User" w:date="2021-05-07T11:11:00Z">
                  <w:rPr>
                    <w:ins w:id="1240" w:author="Microsoft Office User" w:date="2021-05-06T15:27:00Z"/>
                    <w:rFonts w:ascii="Arial" w:eastAsia="Times New Roman" w:hAnsi="Arial" w:cs="Arial"/>
                    <w:sz w:val="22"/>
                    <w:szCs w:val="22"/>
                  </w:rPr>
                </w:rPrChange>
              </w:rPr>
            </w:pPr>
            <w:ins w:id="1241" w:author="Microsoft Office User" w:date="2021-05-06T15:45:00Z">
              <w:r w:rsidRPr="00445ED3">
                <w:rPr>
                  <w:rFonts w:ascii="Arial" w:eastAsia="Times New Roman" w:hAnsi="Arial" w:cs="Arial"/>
                  <w:sz w:val="16"/>
                  <w:szCs w:val="16"/>
                  <w:rPrChange w:id="1242" w:author="Microsoft Office User" w:date="2021-05-07T11:11:00Z">
                    <w:rPr>
                      <w:rFonts w:ascii="Arial" w:eastAsia="Times New Roman" w:hAnsi="Arial" w:cs="Arial"/>
                      <w:sz w:val="18"/>
                      <w:szCs w:val="18"/>
                    </w:rPr>
                  </w:rPrChange>
                </w:rPr>
                <w:t>0.054</w:t>
              </w:r>
            </w:ins>
          </w:p>
        </w:tc>
      </w:tr>
      <w:tr w:rsidR="00352A0E" w14:paraId="4CB5925A" w14:textId="77777777" w:rsidTr="000915B5">
        <w:tblPrEx>
          <w:tblPrExChange w:id="1243" w:author="Microsoft Office User" w:date="2021-05-07T10:52:00Z">
            <w:tblPrEx>
              <w:tblW w:w="10795" w:type="dxa"/>
            </w:tblPrEx>
          </w:tblPrExChange>
        </w:tblPrEx>
        <w:trPr>
          <w:trHeight w:val="454"/>
          <w:ins w:id="1244" w:author="Microsoft Office User" w:date="2021-05-06T15:27:00Z"/>
          <w:trPrChange w:id="1245" w:author="Microsoft Office User" w:date="2021-05-07T10:52:00Z">
            <w:trPr>
              <w:gridAfter w:val="0"/>
              <w:trHeight w:val="454"/>
            </w:trPr>
          </w:trPrChange>
        </w:trPr>
        <w:tc>
          <w:tcPr>
            <w:tcW w:w="3014" w:type="dxa"/>
            <w:tcPrChange w:id="1246" w:author="Microsoft Office User" w:date="2021-05-07T10:52:00Z">
              <w:tcPr>
                <w:tcW w:w="3014" w:type="dxa"/>
              </w:tcPr>
            </w:tcPrChange>
          </w:tcPr>
          <w:p w14:paraId="64FEFAC7" w14:textId="4F028F8F" w:rsidR="00352A0E" w:rsidRPr="00445ED3" w:rsidRDefault="00352A0E" w:rsidP="000915B5">
            <w:pPr>
              <w:rPr>
                <w:ins w:id="1247" w:author="Microsoft Office User" w:date="2021-05-06T15:27:00Z"/>
                <w:rFonts w:ascii="Arial" w:eastAsia="Times New Roman" w:hAnsi="Arial" w:cs="Arial"/>
                <w:sz w:val="16"/>
                <w:szCs w:val="16"/>
                <w:rPrChange w:id="1248" w:author="Microsoft Office User" w:date="2021-05-07T11:11:00Z">
                  <w:rPr>
                    <w:ins w:id="1249" w:author="Microsoft Office User" w:date="2021-05-06T15:27:00Z"/>
                    <w:rFonts w:ascii="Arial" w:eastAsia="Times New Roman" w:hAnsi="Arial" w:cs="Arial"/>
                    <w:sz w:val="22"/>
                    <w:szCs w:val="22"/>
                  </w:rPr>
                </w:rPrChange>
              </w:rPr>
            </w:pPr>
            <w:ins w:id="1250" w:author="Microsoft Office User" w:date="2021-05-06T15:52:00Z">
              <w:r w:rsidRPr="00445ED3">
                <w:rPr>
                  <w:rFonts w:ascii="Arial" w:eastAsia="Times New Roman" w:hAnsi="Arial" w:cs="Arial"/>
                  <w:sz w:val="16"/>
                  <w:szCs w:val="16"/>
                  <w:rPrChange w:id="1251" w:author="Microsoft Office User" w:date="2021-05-07T11:11:00Z">
                    <w:rPr>
                      <w:rFonts w:ascii="Arial" w:eastAsia="Times New Roman" w:hAnsi="Arial" w:cs="Arial"/>
                      <w:sz w:val="18"/>
                      <w:szCs w:val="18"/>
                    </w:rPr>
                  </w:rPrChange>
                </w:rPr>
                <w:t xml:space="preserve">Behavior percent </w:t>
              </w:r>
            </w:ins>
            <w:ins w:id="1252" w:author="Microsoft Office User" w:date="2021-05-06T15:31:00Z">
              <w:r w:rsidRPr="00445ED3">
                <w:rPr>
                  <w:rFonts w:ascii="Arial" w:eastAsia="Times New Roman" w:hAnsi="Arial" w:cs="Arial"/>
                  <w:sz w:val="16"/>
                  <w:szCs w:val="16"/>
                  <w:rPrChange w:id="1253" w:author="Microsoft Office User" w:date="2021-05-07T11:11:00Z">
                    <w:rPr>
                      <w:rFonts w:ascii="Arial" w:eastAsia="Times New Roman" w:hAnsi="Arial" w:cs="Arial"/>
                      <w:sz w:val="22"/>
                      <w:szCs w:val="22"/>
                    </w:rPr>
                  </w:rPrChange>
                </w:rPr>
                <w:t>correct, low contrast</w:t>
              </w:r>
            </w:ins>
            <w:ins w:id="1254" w:author="Microsoft Office User" w:date="2021-05-06T15:52:00Z">
              <w:r w:rsidRPr="00445ED3">
                <w:rPr>
                  <w:rFonts w:ascii="Arial" w:eastAsia="Times New Roman" w:hAnsi="Arial" w:cs="Arial"/>
                  <w:sz w:val="16"/>
                  <w:szCs w:val="16"/>
                  <w:rPrChange w:id="1255" w:author="Microsoft Office User" w:date="2021-05-07T11:11:00Z">
                    <w:rPr>
                      <w:rFonts w:ascii="Arial" w:eastAsia="Times New Roman" w:hAnsi="Arial" w:cs="Arial"/>
                      <w:sz w:val="18"/>
                      <w:szCs w:val="18"/>
                    </w:rPr>
                  </w:rPrChange>
                </w:rPr>
                <w:t>:</w:t>
              </w:r>
            </w:ins>
            <w:ins w:id="1256" w:author="Microsoft Office User" w:date="2021-05-06T15:31:00Z">
              <w:r w:rsidRPr="00445ED3">
                <w:rPr>
                  <w:rFonts w:ascii="Arial" w:eastAsia="Times New Roman" w:hAnsi="Arial" w:cs="Arial"/>
                  <w:sz w:val="16"/>
                  <w:szCs w:val="16"/>
                  <w:rPrChange w:id="1257" w:author="Microsoft Office User" w:date="2021-05-07T11:11:00Z">
                    <w:rPr>
                      <w:rFonts w:ascii="Arial" w:eastAsia="Times New Roman" w:hAnsi="Arial" w:cs="Arial"/>
                      <w:sz w:val="22"/>
                      <w:szCs w:val="22"/>
                    </w:rPr>
                  </w:rPrChange>
                </w:rPr>
                <w:t xml:space="preserve"> time 1 vs</w:t>
              </w:r>
            </w:ins>
            <w:ins w:id="1258" w:author="Microsoft Office User" w:date="2021-05-07T10:37:00Z">
              <w:r w:rsidR="0044258F" w:rsidRPr="00445ED3">
                <w:rPr>
                  <w:rFonts w:ascii="Arial" w:eastAsia="Times New Roman" w:hAnsi="Arial" w:cs="Arial"/>
                  <w:sz w:val="16"/>
                  <w:szCs w:val="16"/>
                  <w:rPrChange w:id="1259" w:author="Microsoft Office User" w:date="2021-05-07T11:11:00Z">
                    <w:rPr>
                      <w:rFonts w:ascii="Arial" w:eastAsia="Times New Roman" w:hAnsi="Arial" w:cs="Arial"/>
                      <w:sz w:val="18"/>
                      <w:szCs w:val="18"/>
                    </w:rPr>
                  </w:rPrChange>
                </w:rPr>
                <w:t>.</w:t>
              </w:r>
            </w:ins>
            <w:ins w:id="1260" w:author="Microsoft Office User" w:date="2021-05-06T15:31:00Z">
              <w:r w:rsidRPr="00445ED3">
                <w:rPr>
                  <w:rFonts w:ascii="Arial" w:eastAsia="Times New Roman" w:hAnsi="Arial" w:cs="Arial"/>
                  <w:sz w:val="16"/>
                  <w:szCs w:val="16"/>
                  <w:rPrChange w:id="1261" w:author="Microsoft Office User" w:date="2021-05-07T11:11:00Z">
                    <w:rPr>
                      <w:rFonts w:ascii="Arial" w:eastAsia="Times New Roman" w:hAnsi="Arial" w:cs="Arial"/>
                      <w:sz w:val="22"/>
                      <w:szCs w:val="22"/>
                    </w:rPr>
                  </w:rPrChange>
                </w:rPr>
                <w:t xml:space="preserve"> time </w:t>
              </w:r>
            </w:ins>
            <w:ins w:id="1262" w:author="Microsoft Office User" w:date="2021-05-06T15:33:00Z">
              <w:r w:rsidRPr="00445ED3">
                <w:rPr>
                  <w:rFonts w:ascii="Arial" w:eastAsia="Times New Roman" w:hAnsi="Arial" w:cs="Arial"/>
                  <w:sz w:val="16"/>
                  <w:szCs w:val="16"/>
                  <w:rPrChange w:id="1263" w:author="Microsoft Office User" w:date="2021-05-07T11:11:00Z">
                    <w:rPr>
                      <w:rFonts w:ascii="Arial" w:eastAsia="Times New Roman" w:hAnsi="Arial" w:cs="Arial"/>
                      <w:sz w:val="18"/>
                      <w:szCs w:val="18"/>
                    </w:rPr>
                  </w:rPrChange>
                </w:rPr>
                <w:t>3</w:t>
              </w:r>
            </w:ins>
          </w:p>
        </w:tc>
        <w:tc>
          <w:tcPr>
            <w:tcW w:w="851" w:type="dxa"/>
            <w:vMerge/>
            <w:tcPrChange w:id="1264" w:author="Microsoft Office User" w:date="2021-05-07T10:52:00Z">
              <w:tcPr>
                <w:tcW w:w="913" w:type="dxa"/>
                <w:gridSpan w:val="2"/>
                <w:vMerge/>
              </w:tcPr>
            </w:tcPrChange>
          </w:tcPr>
          <w:p w14:paraId="24E782DB" w14:textId="0A7B1E34" w:rsidR="00352A0E" w:rsidRPr="00445ED3" w:rsidRDefault="00352A0E" w:rsidP="000915B5">
            <w:pPr>
              <w:rPr>
                <w:ins w:id="1265" w:author="Microsoft Office User" w:date="2021-05-06T15:27:00Z"/>
                <w:rFonts w:ascii="Arial" w:eastAsia="Times New Roman" w:hAnsi="Arial" w:cs="Arial"/>
                <w:sz w:val="16"/>
                <w:szCs w:val="16"/>
                <w:rPrChange w:id="1266" w:author="Microsoft Office User" w:date="2021-05-07T11:11:00Z">
                  <w:rPr>
                    <w:ins w:id="1267" w:author="Microsoft Office User" w:date="2021-05-06T15:27:00Z"/>
                    <w:rFonts w:ascii="Arial" w:eastAsia="Times New Roman" w:hAnsi="Arial" w:cs="Arial"/>
                    <w:sz w:val="22"/>
                    <w:szCs w:val="22"/>
                  </w:rPr>
                </w:rPrChange>
              </w:rPr>
            </w:pPr>
          </w:p>
        </w:tc>
        <w:tc>
          <w:tcPr>
            <w:tcW w:w="1350" w:type="dxa"/>
            <w:tcPrChange w:id="1268" w:author="Microsoft Office User" w:date="2021-05-07T10:52:00Z">
              <w:tcPr>
                <w:tcW w:w="987" w:type="dxa"/>
                <w:gridSpan w:val="2"/>
              </w:tcPr>
            </w:tcPrChange>
          </w:tcPr>
          <w:p w14:paraId="482ED86D" w14:textId="234926EF" w:rsidR="00352A0E" w:rsidRPr="00445ED3" w:rsidRDefault="00352A0E" w:rsidP="000915B5">
            <w:pPr>
              <w:rPr>
                <w:ins w:id="1269" w:author="Microsoft Office User" w:date="2021-05-06T15:38:00Z"/>
                <w:rFonts w:ascii="Arial" w:eastAsia="Times New Roman" w:hAnsi="Arial" w:cs="Arial"/>
                <w:sz w:val="16"/>
                <w:szCs w:val="16"/>
                <w:rPrChange w:id="1270" w:author="Microsoft Office User" w:date="2021-05-07T11:11:00Z">
                  <w:rPr>
                    <w:ins w:id="1271" w:author="Microsoft Office User" w:date="2021-05-06T15:38:00Z"/>
                    <w:rFonts w:ascii="Arial" w:eastAsia="Times New Roman" w:hAnsi="Arial" w:cs="Arial"/>
                    <w:sz w:val="18"/>
                    <w:szCs w:val="18"/>
                  </w:rPr>
                </w:rPrChange>
              </w:rPr>
            </w:pPr>
            <w:ins w:id="1272" w:author="Microsoft Office User" w:date="2021-05-06T15:38:00Z">
              <w:r w:rsidRPr="00445ED3">
                <w:rPr>
                  <w:rFonts w:ascii="Arial" w:eastAsia="Times New Roman" w:hAnsi="Arial" w:cs="Arial"/>
                  <w:sz w:val="16"/>
                  <w:szCs w:val="16"/>
                  <w:rPrChange w:id="1273" w:author="Microsoft Office User" w:date="2021-05-07T11:11:00Z">
                    <w:rPr>
                      <w:rFonts w:ascii="Arial" w:eastAsia="Times New Roman" w:hAnsi="Arial" w:cs="Arial"/>
                      <w:sz w:val="18"/>
                      <w:szCs w:val="18"/>
                    </w:rPr>
                  </w:rPrChange>
                </w:rPr>
                <w:t xml:space="preserve">T1: </w:t>
              </w:r>
            </w:ins>
            <w:ins w:id="1274" w:author="Microsoft Office User" w:date="2021-05-06T15:51:00Z">
              <w:r w:rsidRPr="00445ED3">
                <w:rPr>
                  <w:rFonts w:ascii="Arial" w:eastAsia="Times New Roman" w:hAnsi="Arial" w:cs="Arial"/>
                  <w:sz w:val="16"/>
                  <w:szCs w:val="16"/>
                  <w:rPrChange w:id="1275" w:author="Microsoft Office User" w:date="2021-05-07T11:11:00Z">
                    <w:rPr>
                      <w:rFonts w:ascii="Arial" w:eastAsia="Times New Roman" w:hAnsi="Arial" w:cs="Arial"/>
                      <w:sz w:val="18"/>
                      <w:szCs w:val="18"/>
                    </w:rPr>
                  </w:rPrChange>
                </w:rPr>
                <w:t>0</w:t>
              </w:r>
            </w:ins>
            <w:ins w:id="1276" w:author="Microsoft Office User" w:date="2021-05-06T15:38:00Z">
              <w:r w:rsidRPr="00445ED3">
                <w:rPr>
                  <w:rFonts w:ascii="Arial" w:eastAsia="Times New Roman" w:hAnsi="Arial" w:cs="Arial"/>
                  <w:sz w:val="16"/>
                  <w:szCs w:val="16"/>
                  <w:rPrChange w:id="1277" w:author="Microsoft Office User" w:date="2021-05-07T11:11:00Z">
                    <w:rPr>
                      <w:rFonts w:ascii="Arial" w:eastAsia="Times New Roman" w:hAnsi="Arial" w:cs="Arial"/>
                      <w:sz w:val="18"/>
                      <w:szCs w:val="18"/>
                    </w:rPr>
                  </w:rPrChange>
                </w:rPr>
                <w:t>.68</w:t>
              </w:r>
            </w:ins>
          </w:p>
          <w:p w14:paraId="4831BAFE" w14:textId="48677657" w:rsidR="00352A0E" w:rsidRPr="00445ED3" w:rsidRDefault="00352A0E" w:rsidP="000915B5">
            <w:pPr>
              <w:rPr>
                <w:ins w:id="1278" w:author="Microsoft Office User" w:date="2021-05-06T15:38:00Z"/>
                <w:rFonts w:ascii="Arial" w:eastAsia="Times New Roman" w:hAnsi="Arial" w:cs="Arial"/>
                <w:sz w:val="16"/>
                <w:szCs w:val="16"/>
                <w:rPrChange w:id="1279" w:author="Microsoft Office User" w:date="2021-05-07T11:11:00Z">
                  <w:rPr>
                    <w:ins w:id="1280" w:author="Microsoft Office User" w:date="2021-05-06T15:38:00Z"/>
                    <w:rFonts w:ascii="Arial" w:eastAsia="Times New Roman" w:hAnsi="Arial" w:cs="Arial"/>
                    <w:sz w:val="18"/>
                    <w:szCs w:val="18"/>
                  </w:rPr>
                </w:rPrChange>
              </w:rPr>
            </w:pPr>
            <w:ins w:id="1281" w:author="Microsoft Office User" w:date="2021-05-06T15:38:00Z">
              <w:r w:rsidRPr="00445ED3">
                <w:rPr>
                  <w:rFonts w:ascii="Arial" w:eastAsia="Times New Roman" w:hAnsi="Arial" w:cs="Arial"/>
                  <w:sz w:val="16"/>
                  <w:szCs w:val="16"/>
                  <w:rPrChange w:id="1282" w:author="Microsoft Office User" w:date="2021-05-07T11:11:00Z">
                    <w:rPr>
                      <w:rFonts w:ascii="Arial" w:eastAsia="Times New Roman" w:hAnsi="Arial" w:cs="Arial"/>
                      <w:sz w:val="18"/>
                      <w:szCs w:val="18"/>
                    </w:rPr>
                  </w:rPrChange>
                </w:rPr>
                <w:t xml:space="preserve">T2: </w:t>
              </w:r>
            </w:ins>
            <w:ins w:id="1283" w:author="Microsoft Office User" w:date="2021-05-06T15:51:00Z">
              <w:r w:rsidRPr="00445ED3">
                <w:rPr>
                  <w:rFonts w:ascii="Arial" w:eastAsia="Times New Roman" w:hAnsi="Arial" w:cs="Arial"/>
                  <w:sz w:val="16"/>
                  <w:szCs w:val="16"/>
                  <w:rPrChange w:id="1284" w:author="Microsoft Office User" w:date="2021-05-07T11:11:00Z">
                    <w:rPr>
                      <w:rFonts w:ascii="Arial" w:eastAsia="Times New Roman" w:hAnsi="Arial" w:cs="Arial"/>
                      <w:sz w:val="18"/>
                      <w:szCs w:val="18"/>
                    </w:rPr>
                  </w:rPrChange>
                </w:rPr>
                <w:t>0</w:t>
              </w:r>
            </w:ins>
            <w:ins w:id="1285" w:author="Microsoft Office User" w:date="2021-05-06T15:38:00Z">
              <w:r w:rsidRPr="00445ED3">
                <w:rPr>
                  <w:rFonts w:ascii="Arial" w:eastAsia="Times New Roman" w:hAnsi="Arial" w:cs="Arial"/>
                  <w:sz w:val="16"/>
                  <w:szCs w:val="16"/>
                  <w:rPrChange w:id="1286" w:author="Microsoft Office User" w:date="2021-05-07T11:11:00Z">
                    <w:rPr>
                      <w:rFonts w:ascii="Arial" w:eastAsia="Times New Roman" w:hAnsi="Arial" w:cs="Arial"/>
                      <w:sz w:val="18"/>
                      <w:szCs w:val="18"/>
                    </w:rPr>
                  </w:rPrChange>
                </w:rPr>
                <w:t>.</w:t>
              </w:r>
            </w:ins>
            <w:ins w:id="1287" w:author="Microsoft Office User" w:date="2021-05-06T15:39:00Z">
              <w:r w:rsidRPr="00445ED3">
                <w:rPr>
                  <w:rFonts w:ascii="Arial" w:eastAsia="Times New Roman" w:hAnsi="Arial" w:cs="Arial"/>
                  <w:sz w:val="16"/>
                  <w:szCs w:val="16"/>
                  <w:rPrChange w:id="1288" w:author="Microsoft Office User" w:date="2021-05-07T11:11:00Z">
                    <w:rPr>
                      <w:rFonts w:ascii="Arial" w:eastAsia="Times New Roman" w:hAnsi="Arial" w:cs="Arial"/>
                      <w:sz w:val="18"/>
                      <w:szCs w:val="18"/>
                    </w:rPr>
                  </w:rPrChange>
                </w:rPr>
                <w:t>82</w:t>
              </w:r>
            </w:ins>
          </w:p>
          <w:p w14:paraId="6093C7E0" w14:textId="36DF839B" w:rsidR="00352A0E" w:rsidRPr="00445ED3" w:rsidRDefault="00352A0E" w:rsidP="000915B5">
            <w:pPr>
              <w:rPr>
                <w:ins w:id="1289" w:author="Microsoft Office User" w:date="2021-05-06T15:27:00Z"/>
                <w:rFonts w:ascii="Arial" w:eastAsia="Times New Roman" w:hAnsi="Arial" w:cs="Arial"/>
                <w:sz w:val="16"/>
                <w:szCs w:val="16"/>
                <w:rPrChange w:id="1290" w:author="Microsoft Office User" w:date="2021-05-07T11:11:00Z">
                  <w:rPr>
                    <w:ins w:id="1291" w:author="Microsoft Office User" w:date="2021-05-06T15:27:00Z"/>
                    <w:rFonts w:ascii="Arial" w:eastAsia="Times New Roman" w:hAnsi="Arial" w:cs="Arial"/>
                    <w:sz w:val="22"/>
                    <w:szCs w:val="22"/>
                  </w:rPr>
                </w:rPrChange>
              </w:rPr>
            </w:pPr>
            <w:ins w:id="1292" w:author="Microsoft Office User" w:date="2021-05-06T15:38:00Z">
              <w:r w:rsidRPr="00445ED3">
                <w:rPr>
                  <w:rFonts w:ascii="Arial" w:eastAsia="Times New Roman" w:hAnsi="Arial" w:cs="Arial"/>
                  <w:sz w:val="16"/>
                  <w:szCs w:val="16"/>
                  <w:rPrChange w:id="1293" w:author="Microsoft Office User" w:date="2021-05-07T11:11:00Z">
                    <w:rPr>
                      <w:rFonts w:ascii="Arial" w:eastAsia="Times New Roman" w:hAnsi="Arial" w:cs="Arial"/>
                      <w:sz w:val="18"/>
                      <w:szCs w:val="18"/>
                    </w:rPr>
                  </w:rPrChange>
                </w:rPr>
                <w:t>(median)</w:t>
              </w:r>
            </w:ins>
          </w:p>
        </w:tc>
        <w:tc>
          <w:tcPr>
            <w:tcW w:w="990" w:type="dxa"/>
            <w:tcPrChange w:id="1294" w:author="Microsoft Office User" w:date="2021-05-07T10:52:00Z">
              <w:tcPr>
                <w:tcW w:w="897" w:type="dxa"/>
                <w:gridSpan w:val="3"/>
              </w:tcPr>
            </w:tcPrChange>
          </w:tcPr>
          <w:p w14:paraId="2067BEAF" w14:textId="4641DCDB" w:rsidR="00352A0E" w:rsidRPr="00445ED3" w:rsidRDefault="00352A0E" w:rsidP="000915B5">
            <w:pPr>
              <w:rPr>
                <w:ins w:id="1295" w:author="Microsoft Office User" w:date="2021-05-06T15:27:00Z"/>
                <w:rFonts w:ascii="Arial" w:eastAsia="Times New Roman" w:hAnsi="Arial" w:cs="Arial"/>
                <w:sz w:val="16"/>
                <w:szCs w:val="16"/>
                <w:rPrChange w:id="1296" w:author="Microsoft Office User" w:date="2021-05-07T11:11:00Z">
                  <w:rPr>
                    <w:ins w:id="1297" w:author="Microsoft Office User" w:date="2021-05-06T15:27:00Z"/>
                    <w:rFonts w:ascii="Arial" w:eastAsia="Times New Roman" w:hAnsi="Arial" w:cs="Arial"/>
                    <w:sz w:val="22"/>
                    <w:szCs w:val="22"/>
                  </w:rPr>
                </w:rPrChange>
              </w:rPr>
            </w:pPr>
            <w:ins w:id="1298" w:author="Microsoft Office User" w:date="2021-05-06T15:41:00Z">
              <w:r w:rsidRPr="00445ED3">
                <w:rPr>
                  <w:rFonts w:ascii="Arial" w:eastAsia="Times New Roman" w:hAnsi="Arial" w:cs="Arial"/>
                  <w:sz w:val="16"/>
                  <w:szCs w:val="16"/>
                  <w:rPrChange w:id="1299" w:author="Microsoft Office User" w:date="2021-05-07T11:11:00Z">
                    <w:rPr>
                      <w:rFonts w:ascii="Arial" w:eastAsia="Times New Roman" w:hAnsi="Arial" w:cs="Arial"/>
                      <w:sz w:val="18"/>
                      <w:szCs w:val="18"/>
                    </w:rPr>
                  </w:rPrChange>
                </w:rPr>
                <w:t>n/a</w:t>
              </w:r>
            </w:ins>
          </w:p>
        </w:tc>
        <w:tc>
          <w:tcPr>
            <w:tcW w:w="1080" w:type="dxa"/>
            <w:vMerge/>
            <w:tcPrChange w:id="1300" w:author="Microsoft Office User" w:date="2021-05-07T10:52:00Z">
              <w:tcPr>
                <w:tcW w:w="716" w:type="dxa"/>
                <w:gridSpan w:val="3"/>
                <w:vMerge/>
              </w:tcPr>
            </w:tcPrChange>
          </w:tcPr>
          <w:p w14:paraId="470AFF0A" w14:textId="051E9AF7" w:rsidR="00352A0E" w:rsidRPr="00445ED3" w:rsidRDefault="00352A0E" w:rsidP="000915B5">
            <w:pPr>
              <w:rPr>
                <w:ins w:id="1301" w:author="Microsoft Office User" w:date="2021-05-06T15:27:00Z"/>
                <w:rFonts w:ascii="Arial" w:eastAsia="Times New Roman" w:hAnsi="Arial" w:cs="Arial"/>
                <w:sz w:val="16"/>
                <w:szCs w:val="16"/>
                <w:rPrChange w:id="1302" w:author="Microsoft Office User" w:date="2021-05-07T11:11:00Z">
                  <w:rPr>
                    <w:ins w:id="1303" w:author="Microsoft Office User" w:date="2021-05-06T15:27:00Z"/>
                    <w:rFonts w:ascii="Arial" w:eastAsia="Times New Roman" w:hAnsi="Arial" w:cs="Arial"/>
                    <w:sz w:val="22"/>
                    <w:szCs w:val="22"/>
                  </w:rPr>
                </w:rPrChange>
              </w:rPr>
            </w:pPr>
          </w:p>
        </w:tc>
        <w:tc>
          <w:tcPr>
            <w:tcW w:w="1595" w:type="dxa"/>
            <w:vMerge/>
            <w:tcPrChange w:id="1304" w:author="Microsoft Office User" w:date="2021-05-07T10:52:00Z">
              <w:tcPr>
                <w:tcW w:w="2203" w:type="dxa"/>
                <w:gridSpan w:val="3"/>
                <w:vMerge/>
              </w:tcPr>
            </w:tcPrChange>
          </w:tcPr>
          <w:p w14:paraId="0BE6F6B5" w14:textId="71E3FDF6" w:rsidR="00352A0E" w:rsidRPr="00445ED3" w:rsidRDefault="00352A0E" w:rsidP="000915B5">
            <w:pPr>
              <w:rPr>
                <w:ins w:id="1305" w:author="Microsoft Office User" w:date="2021-05-06T15:27:00Z"/>
                <w:rFonts w:ascii="Arial" w:eastAsia="Times New Roman" w:hAnsi="Arial" w:cs="Arial"/>
                <w:sz w:val="16"/>
                <w:szCs w:val="16"/>
                <w:rPrChange w:id="1306" w:author="Microsoft Office User" w:date="2021-05-07T11:11:00Z">
                  <w:rPr>
                    <w:ins w:id="1307" w:author="Microsoft Office User" w:date="2021-05-06T15:27:00Z"/>
                    <w:rFonts w:ascii="Arial" w:eastAsia="Times New Roman" w:hAnsi="Arial" w:cs="Arial"/>
                    <w:sz w:val="22"/>
                    <w:szCs w:val="22"/>
                  </w:rPr>
                </w:rPrChange>
              </w:rPr>
            </w:pPr>
          </w:p>
        </w:tc>
        <w:tc>
          <w:tcPr>
            <w:tcW w:w="1085" w:type="dxa"/>
            <w:tcPrChange w:id="1308" w:author="Microsoft Office User" w:date="2021-05-07T10:52:00Z">
              <w:tcPr>
                <w:tcW w:w="1085" w:type="dxa"/>
                <w:gridSpan w:val="2"/>
              </w:tcPr>
            </w:tcPrChange>
          </w:tcPr>
          <w:p w14:paraId="76BD54D9" w14:textId="77777777" w:rsidR="00352A0E" w:rsidRPr="00445ED3" w:rsidRDefault="00352A0E" w:rsidP="000915B5">
            <w:pPr>
              <w:rPr>
                <w:ins w:id="1309" w:author="Microsoft Office User" w:date="2021-05-06T15:43:00Z"/>
                <w:rFonts w:ascii="Arial" w:eastAsia="Times New Roman" w:hAnsi="Arial" w:cs="Arial"/>
                <w:sz w:val="16"/>
                <w:szCs w:val="16"/>
                <w:rPrChange w:id="1310" w:author="Microsoft Office User" w:date="2021-05-07T11:11:00Z">
                  <w:rPr>
                    <w:ins w:id="1311" w:author="Microsoft Office User" w:date="2021-05-06T15:43:00Z"/>
                    <w:rFonts w:ascii="Arial" w:eastAsia="Times New Roman" w:hAnsi="Arial" w:cs="Arial"/>
                    <w:sz w:val="18"/>
                    <w:szCs w:val="18"/>
                  </w:rPr>
                </w:rPrChange>
              </w:rPr>
            </w:pPr>
            <w:ins w:id="1312" w:author="Microsoft Office User" w:date="2021-05-06T15:43:00Z">
              <w:r w:rsidRPr="00445ED3">
                <w:rPr>
                  <w:rFonts w:ascii="Arial" w:eastAsia="Times New Roman" w:hAnsi="Arial" w:cs="Arial"/>
                  <w:sz w:val="16"/>
                  <w:szCs w:val="16"/>
                  <w:rPrChange w:id="1313" w:author="Microsoft Office User" w:date="2021-05-07T11:11:00Z">
                    <w:rPr>
                      <w:rFonts w:ascii="Arial" w:eastAsia="Times New Roman" w:hAnsi="Arial" w:cs="Arial"/>
                      <w:sz w:val="18"/>
                      <w:szCs w:val="18"/>
                    </w:rPr>
                  </w:rPrChange>
                </w:rPr>
                <w:t>Z = -4.01</w:t>
              </w:r>
            </w:ins>
          </w:p>
          <w:p w14:paraId="36932996" w14:textId="4A2A2B04" w:rsidR="00352A0E" w:rsidRPr="00445ED3" w:rsidRDefault="00352A0E" w:rsidP="000915B5">
            <w:pPr>
              <w:rPr>
                <w:ins w:id="1314" w:author="Microsoft Office User" w:date="2021-05-06T15:27:00Z"/>
                <w:rFonts w:ascii="Arial" w:eastAsia="Times New Roman" w:hAnsi="Arial" w:cs="Arial"/>
                <w:sz w:val="16"/>
                <w:szCs w:val="16"/>
                <w:rPrChange w:id="1315" w:author="Microsoft Office User" w:date="2021-05-07T11:11:00Z">
                  <w:rPr>
                    <w:ins w:id="1316" w:author="Microsoft Office User" w:date="2021-05-06T15:27:00Z"/>
                    <w:rFonts w:ascii="Arial" w:eastAsia="Times New Roman" w:hAnsi="Arial" w:cs="Arial"/>
                    <w:sz w:val="22"/>
                    <w:szCs w:val="22"/>
                  </w:rPr>
                </w:rPrChange>
              </w:rPr>
            </w:pPr>
            <w:ins w:id="1317" w:author="Microsoft Office User" w:date="2021-05-06T15:43:00Z">
              <w:r w:rsidRPr="00445ED3">
                <w:rPr>
                  <w:rFonts w:ascii="Arial" w:eastAsia="Times New Roman" w:hAnsi="Arial" w:cs="Arial"/>
                  <w:sz w:val="16"/>
                  <w:szCs w:val="16"/>
                  <w:rPrChange w:id="1318" w:author="Microsoft Office User" w:date="2021-05-07T11:11:00Z">
                    <w:rPr>
                      <w:rFonts w:ascii="Arial" w:eastAsia="Times New Roman" w:hAnsi="Arial" w:cs="Arial"/>
                      <w:sz w:val="18"/>
                      <w:szCs w:val="18"/>
                    </w:rPr>
                  </w:rPrChange>
                </w:rPr>
                <w:t>Rank: 0</w:t>
              </w:r>
            </w:ins>
          </w:p>
        </w:tc>
        <w:tc>
          <w:tcPr>
            <w:tcW w:w="980" w:type="dxa"/>
            <w:tcPrChange w:id="1319" w:author="Microsoft Office User" w:date="2021-05-07T10:52:00Z">
              <w:tcPr>
                <w:tcW w:w="980" w:type="dxa"/>
                <w:gridSpan w:val="2"/>
              </w:tcPr>
            </w:tcPrChange>
          </w:tcPr>
          <w:p w14:paraId="46AF434C" w14:textId="6B3015A6" w:rsidR="00352A0E" w:rsidRPr="00445ED3" w:rsidRDefault="00352A0E" w:rsidP="000915B5">
            <w:pPr>
              <w:rPr>
                <w:ins w:id="1320" w:author="Microsoft Office User" w:date="2021-05-06T15:27:00Z"/>
                <w:rFonts w:ascii="Arial" w:eastAsia="Times New Roman" w:hAnsi="Arial" w:cs="Arial"/>
                <w:sz w:val="16"/>
                <w:szCs w:val="16"/>
                <w:rPrChange w:id="1321" w:author="Microsoft Office User" w:date="2021-05-07T11:11:00Z">
                  <w:rPr>
                    <w:ins w:id="1322" w:author="Microsoft Office User" w:date="2021-05-06T15:27:00Z"/>
                    <w:rFonts w:ascii="Arial" w:eastAsia="Times New Roman" w:hAnsi="Arial" w:cs="Arial"/>
                    <w:sz w:val="22"/>
                    <w:szCs w:val="22"/>
                  </w:rPr>
                </w:rPrChange>
              </w:rPr>
            </w:pPr>
            <w:ins w:id="1323" w:author="Microsoft Office User" w:date="2021-05-06T15:45:00Z">
              <w:r w:rsidRPr="00445ED3">
                <w:rPr>
                  <w:rFonts w:ascii="Arial" w:eastAsia="Times New Roman" w:hAnsi="Arial" w:cs="Arial"/>
                  <w:sz w:val="16"/>
                  <w:szCs w:val="16"/>
                  <w:rPrChange w:id="1324" w:author="Microsoft Office User" w:date="2021-05-07T11:11:00Z">
                    <w:rPr>
                      <w:rFonts w:ascii="Arial" w:eastAsia="Times New Roman" w:hAnsi="Arial" w:cs="Arial"/>
                      <w:sz w:val="18"/>
                      <w:szCs w:val="18"/>
                    </w:rPr>
                  </w:rPrChange>
                </w:rPr>
                <w:t>5.96e-5</w:t>
              </w:r>
            </w:ins>
          </w:p>
        </w:tc>
      </w:tr>
      <w:tr w:rsidR="00352A0E" w14:paraId="542792AC" w14:textId="77777777" w:rsidTr="000915B5">
        <w:tblPrEx>
          <w:tblPrExChange w:id="1325" w:author="Microsoft Office User" w:date="2021-05-07T10:52:00Z">
            <w:tblPrEx>
              <w:tblW w:w="10795" w:type="dxa"/>
            </w:tblPrEx>
          </w:tblPrExChange>
        </w:tblPrEx>
        <w:trPr>
          <w:trHeight w:val="454"/>
          <w:ins w:id="1326" w:author="Microsoft Office User" w:date="2021-05-06T15:27:00Z"/>
          <w:trPrChange w:id="1327" w:author="Microsoft Office User" w:date="2021-05-07T10:52:00Z">
            <w:trPr>
              <w:gridAfter w:val="0"/>
              <w:trHeight w:val="454"/>
            </w:trPr>
          </w:trPrChange>
        </w:trPr>
        <w:tc>
          <w:tcPr>
            <w:tcW w:w="3014" w:type="dxa"/>
            <w:tcPrChange w:id="1328" w:author="Microsoft Office User" w:date="2021-05-07T10:52:00Z">
              <w:tcPr>
                <w:tcW w:w="3014" w:type="dxa"/>
              </w:tcPr>
            </w:tcPrChange>
          </w:tcPr>
          <w:p w14:paraId="6CBC5511" w14:textId="432073AD" w:rsidR="00352A0E" w:rsidRPr="00445ED3" w:rsidRDefault="00352A0E" w:rsidP="000915B5">
            <w:pPr>
              <w:rPr>
                <w:ins w:id="1329" w:author="Microsoft Office User" w:date="2021-05-06T15:27:00Z"/>
                <w:rFonts w:ascii="Arial" w:eastAsia="Times New Roman" w:hAnsi="Arial" w:cs="Arial"/>
                <w:sz w:val="16"/>
                <w:szCs w:val="16"/>
                <w:rPrChange w:id="1330" w:author="Microsoft Office User" w:date="2021-05-07T11:11:00Z">
                  <w:rPr>
                    <w:ins w:id="1331" w:author="Microsoft Office User" w:date="2021-05-06T15:27:00Z"/>
                    <w:rFonts w:ascii="Arial" w:eastAsia="Times New Roman" w:hAnsi="Arial" w:cs="Arial"/>
                    <w:sz w:val="22"/>
                    <w:szCs w:val="22"/>
                  </w:rPr>
                </w:rPrChange>
              </w:rPr>
            </w:pPr>
            <w:ins w:id="1332" w:author="Microsoft Office User" w:date="2021-05-06T15:52:00Z">
              <w:r w:rsidRPr="00445ED3">
                <w:rPr>
                  <w:rFonts w:ascii="Arial" w:eastAsia="Times New Roman" w:hAnsi="Arial" w:cs="Arial"/>
                  <w:sz w:val="16"/>
                  <w:szCs w:val="16"/>
                  <w:rPrChange w:id="1333" w:author="Microsoft Office User" w:date="2021-05-07T11:11:00Z">
                    <w:rPr>
                      <w:rFonts w:ascii="Arial" w:eastAsia="Times New Roman" w:hAnsi="Arial" w:cs="Arial"/>
                      <w:sz w:val="18"/>
                      <w:szCs w:val="18"/>
                    </w:rPr>
                  </w:rPrChange>
                </w:rPr>
                <w:t xml:space="preserve">Behavior percent </w:t>
              </w:r>
            </w:ins>
            <w:ins w:id="1334" w:author="Microsoft Office User" w:date="2021-05-06T15:32:00Z">
              <w:r w:rsidRPr="00445ED3">
                <w:rPr>
                  <w:rFonts w:ascii="Arial" w:eastAsia="Times New Roman" w:hAnsi="Arial" w:cs="Arial"/>
                  <w:sz w:val="16"/>
                  <w:szCs w:val="16"/>
                  <w:rPrChange w:id="1335" w:author="Microsoft Office User" w:date="2021-05-07T11:11:00Z">
                    <w:rPr>
                      <w:rFonts w:ascii="Arial" w:eastAsia="Times New Roman" w:hAnsi="Arial" w:cs="Arial"/>
                      <w:sz w:val="18"/>
                      <w:szCs w:val="18"/>
                    </w:rPr>
                  </w:rPrChange>
                </w:rPr>
                <w:t>correct, low contrast</w:t>
              </w:r>
            </w:ins>
            <w:ins w:id="1336" w:author="Microsoft Office User" w:date="2021-05-06T15:52:00Z">
              <w:r w:rsidRPr="00445ED3">
                <w:rPr>
                  <w:rFonts w:ascii="Arial" w:eastAsia="Times New Roman" w:hAnsi="Arial" w:cs="Arial"/>
                  <w:sz w:val="16"/>
                  <w:szCs w:val="16"/>
                  <w:rPrChange w:id="1337" w:author="Microsoft Office User" w:date="2021-05-07T11:11:00Z">
                    <w:rPr>
                      <w:rFonts w:ascii="Arial" w:eastAsia="Times New Roman" w:hAnsi="Arial" w:cs="Arial"/>
                      <w:sz w:val="18"/>
                      <w:szCs w:val="18"/>
                    </w:rPr>
                  </w:rPrChange>
                </w:rPr>
                <w:t>:</w:t>
              </w:r>
            </w:ins>
            <w:ins w:id="1338" w:author="Microsoft Office User" w:date="2021-05-06T15:32:00Z">
              <w:r w:rsidRPr="00445ED3">
                <w:rPr>
                  <w:rFonts w:ascii="Arial" w:eastAsia="Times New Roman" w:hAnsi="Arial" w:cs="Arial"/>
                  <w:sz w:val="16"/>
                  <w:szCs w:val="16"/>
                  <w:rPrChange w:id="1339" w:author="Microsoft Office User" w:date="2021-05-07T11:11:00Z">
                    <w:rPr>
                      <w:rFonts w:ascii="Arial" w:eastAsia="Times New Roman" w:hAnsi="Arial" w:cs="Arial"/>
                      <w:sz w:val="18"/>
                      <w:szCs w:val="18"/>
                    </w:rPr>
                  </w:rPrChange>
                </w:rPr>
                <w:t xml:space="preserve"> time 1 vs</w:t>
              </w:r>
            </w:ins>
            <w:ins w:id="1340" w:author="Microsoft Office User" w:date="2021-05-07T10:37:00Z">
              <w:r w:rsidR="0044258F" w:rsidRPr="00445ED3">
                <w:rPr>
                  <w:rFonts w:ascii="Arial" w:eastAsia="Times New Roman" w:hAnsi="Arial" w:cs="Arial"/>
                  <w:sz w:val="16"/>
                  <w:szCs w:val="16"/>
                  <w:rPrChange w:id="1341" w:author="Microsoft Office User" w:date="2021-05-07T11:11:00Z">
                    <w:rPr>
                      <w:rFonts w:ascii="Arial" w:eastAsia="Times New Roman" w:hAnsi="Arial" w:cs="Arial"/>
                      <w:sz w:val="18"/>
                      <w:szCs w:val="18"/>
                    </w:rPr>
                  </w:rPrChange>
                </w:rPr>
                <w:t>.</w:t>
              </w:r>
            </w:ins>
            <w:ins w:id="1342" w:author="Microsoft Office User" w:date="2021-05-06T15:32:00Z">
              <w:r w:rsidRPr="00445ED3">
                <w:rPr>
                  <w:rFonts w:ascii="Arial" w:eastAsia="Times New Roman" w:hAnsi="Arial" w:cs="Arial"/>
                  <w:sz w:val="16"/>
                  <w:szCs w:val="16"/>
                  <w:rPrChange w:id="1343" w:author="Microsoft Office User" w:date="2021-05-07T11:11:00Z">
                    <w:rPr>
                      <w:rFonts w:ascii="Arial" w:eastAsia="Times New Roman" w:hAnsi="Arial" w:cs="Arial"/>
                      <w:sz w:val="18"/>
                      <w:szCs w:val="18"/>
                    </w:rPr>
                  </w:rPrChange>
                </w:rPr>
                <w:t xml:space="preserve"> time </w:t>
              </w:r>
            </w:ins>
            <w:ins w:id="1344" w:author="Microsoft Office User" w:date="2021-05-06T15:33:00Z">
              <w:r w:rsidRPr="00445ED3">
                <w:rPr>
                  <w:rFonts w:ascii="Arial" w:eastAsia="Times New Roman" w:hAnsi="Arial" w:cs="Arial"/>
                  <w:sz w:val="16"/>
                  <w:szCs w:val="16"/>
                  <w:rPrChange w:id="1345" w:author="Microsoft Office User" w:date="2021-05-07T11:11:00Z">
                    <w:rPr>
                      <w:rFonts w:ascii="Arial" w:eastAsia="Times New Roman" w:hAnsi="Arial" w:cs="Arial"/>
                      <w:sz w:val="18"/>
                      <w:szCs w:val="18"/>
                    </w:rPr>
                  </w:rPrChange>
                </w:rPr>
                <w:t>4</w:t>
              </w:r>
            </w:ins>
          </w:p>
        </w:tc>
        <w:tc>
          <w:tcPr>
            <w:tcW w:w="851" w:type="dxa"/>
            <w:vMerge/>
            <w:tcPrChange w:id="1346" w:author="Microsoft Office User" w:date="2021-05-07T10:52:00Z">
              <w:tcPr>
                <w:tcW w:w="913" w:type="dxa"/>
                <w:gridSpan w:val="2"/>
                <w:vMerge/>
              </w:tcPr>
            </w:tcPrChange>
          </w:tcPr>
          <w:p w14:paraId="10186D3B" w14:textId="75F3CC4A" w:rsidR="00352A0E" w:rsidRPr="00445ED3" w:rsidRDefault="00352A0E" w:rsidP="000915B5">
            <w:pPr>
              <w:rPr>
                <w:ins w:id="1347" w:author="Microsoft Office User" w:date="2021-05-06T15:27:00Z"/>
                <w:rFonts w:ascii="Arial" w:eastAsia="Times New Roman" w:hAnsi="Arial" w:cs="Arial"/>
                <w:sz w:val="16"/>
                <w:szCs w:val="16"/>
                <w:rPrChange w:id="1348" w:author="Microsoft Office User" w:date="2021-05-07T11:11:00Z">
                  <w:rPr>
                    <w:ins w:id="1349" w:author="Microsoft Office User" w:date="2021-05-06T15:27:00Z"/>
                    <w:rFonts w:ascii="Arial" w:eastAsia="Times New Roman" w:hAnsi="Arial" w:cs="Arial"/>
                    <w:sz w:val="22"/>
                    <w:szCs w:val="22"/>
                  </w:rPr>
                </w:rPrChange>
              </w:rPr>
            </w:pPr>
          </w:p>
        </w:tc>
        <w:tc>
          <w:tcPr>
            <w:tcW w:w="1350" w:type="dxa"/>
            <w:tcPrChange w:id="1350" w:author="Microsoft Office User" w:date="2021-05-07T10:52:00Z">
              <w:tcPr>
                <w:tcW w:w="987" w:type="dxa"/>
                <w:gridSpan w:val="2"/>
              </w:tcPr>
            </w:tcPrChange>
          </w:tcPr>
          <w:p w14:paraId="38AC6E46" w14:textId="4433C770" w:rsidR="00352A0E" w:rsidRPr="00445ED3" w:rsidRDefault="00352A0E" w:rsidP="000915B5">
            <w:pPr>
              <w:rPr>
                <w:ins w:id="1351" w:author="Microsoft Office User" w:date="2021-05-06T15:38:00Z"/>
                <w:rFonts w:ascii="Arial" w:eastAsia="Times New Roman" w:hAnsi="Arial" w:cs="Arial"/>
                <w:sz w:val="16"/>
                <w:szCs w:val="16"/>
                <w:rPrChange w:id="1352" w:author="Microsoft Office User" w:date="2021-05-07T11:11:00Z">
                  <w:rPr>
                    <w:ins w:id="1353" w:author="Microsoft Office User" w:date="2021-05-06T15:38:00Z"/>
                    <w:rFonts w:ascii="Arial" w:eastAsia="Times New Roman" w:hAnsi="Arial" w:cs="Arial"/>
                    <w:sz w:val="18"/>
                    <w:szCs w:val="18"/>
                  </w:rPr>
                </w:rPrChange>
              </w:rPr>
            </w:pPr>
            <w:ins w:id="1354" w:author="Microsoft Office User" w:date="2021-05-06T15:38:00Z">
              <w:r w:rsidRPr="00445ED3">
                <w:rPr>
                  <w:rFonts w:ascii="Arial" w:eastAsia="Times New Roman" w:hAnsi="Arial" w:cs="Arial"/>
                  <w:sz w:val="16"/>
                  <w:szCs w:val="16"/>
                  <w:rPrChange w:id="1355" w:author="Microsoft Office User" w:date="2021-05-07T11:11:00Z">
                    <w:rPr>
                      <w:rFonts w:ascii="Arial" w:eastAsia="Times New Roman" w:hAnsi="Arial" w:cs="Arial"/>
                      <w:sz w:val="18"/>
                      <w:szCs w:val="18"/>
                    </w:rPr>
                  </w:rPrChange>
                </w:rPr>
                <w:t xml:space="preserve">T1: </w:t>
              </w:r>
            </w:ins>
            <w:ins w:id="1356" w:author="Microsoft Office User" w:date="2021-05-06T15:51:00Z">
              <w:r w:rsidRPr="00445ED3">
                <w:rPr>
                  <w:rFonts w:ascii="Arial" w:eastAsia="Times New Roman" w:hAnsi="Arial" w:cs="Arial"/>
                  <w:sz w:val="16"/>
                  <w:szCs w:val="16"/>
                  <w:rPrChange w:id="1357" w:author="Microsoft Office User" w:date="2021-05-07T11:11:00Z">
                    <w:rPr>
                      <w:rFonts w:ascii="Arial" w:eastAsia="Times New Roman" w:hAnsi="Arial" w:cs="Arial"/>
                      <w:sz w:val="18"/>
                      <w:szCs w:val="18"/>
                    </w:rPr>
                  </w:rPrChange>
                </w:rPr>
                <w:t>0</w:t>
              </w:r>
            </w:ins>
            <w:ins w:id="1358" w:author="Microsoft Office User" w:date="2021-05-06T15:38:00Z">
              <w:r w:rsidRPr="00445ED3">
                <w:rPr>
                  <w:rFonts w:ascii="Arial" w:eastAsia="Times New Roman" w:hAnsi="Arial" w:cs="Arial"/>
                  <w:sz w:val="16"/>
                  <w:szCs w:val="16"/>
                  <w:rPrChange w:id="1359" w:author="Microsoft Office User" w:date="2021-05-07T11:11:00Z">
                    <w:rPr>
                      <w:rFonts w:ascii="Arial" w:eastAsia="Times New Roman" w:hAnsi="Arial" w:cs="Arial"/>
                      <w:sz w:val="18"/>
                      <w:szCs w:val="18"/>
                    </w:rPr>
                  </w:rPrChange>
                </w:rPr>
                <w:t>.68</w:t>
              </w:r>
            </w:ins>
          </w:p>
          <w:p w14:paraId="4A0F4A92" w14:textId="1176F9BE" w:rsidR="00352A0E" w:rsidRPr="00445ED3" w:rsidRDefault="00352A0E" w:rsidP="000915B5">
            <w:pPr>
              <w:rPr>
                <w:ins w:id="1360" w:author="Microsoft Office User" w:date="2021-05-06T15:38:00Z"/>
                <w:rFonts w:ascii="Arial" w:eastAsia="Times New Roman" w:hAnsi="Arial" w:cs="Arial"/>
                <w:sz w:val="16"/>
                <w:szCs w:val="16"/>
                <w:rPrChange w:id="1361" w:author="Microsoft Office User" w:date="2021-05-07T11:11:00Z">
                  <w:rPr>
                    <w:ins w:id="1362" w:author="Microsoft Office User" w:date="2021-05-06T15:38:00Z"/>
                    <w:rFonts w:ascii="Arial" w:eastAsia="Times New Roman" w:hAnsi="Arial" w:cs="Arial"/>
                    <w:sz w:val="18"/>
                    <w:szCs w:val="18"/>
                  </w:rPr>
                </w:rPrChange>
              </w:rPr>
            </w:pPr>
            <w:ins w:id="1363" w:author="Microsoft Office User" w:date="2021-05-06T15:38:00Z">
              <w:r w:rsidRPr="00445ED3">
                <w:rPr>
                  <w:rFonts w:ascii="Arial" w:eastAsia="Times New Roman" w:hAnsi="Arial" w:cs="Arial"/>
                  <w:sz w:val="16"/>
                  <w:szCs w:val="16"/>
                  <w:rPrChange w:id="1364" w:author="Microsoft Office User" w:date="2021-05-07T11:11:00Z">
                    <w:rPr>
                      <w:rFonts w:ascii="Arial" w:eastAsia="Times New Roman" w:hAnsi="Arial" w:cs="Arial"/>
                      <w:sz w:val="18"/>
                      <w:szCs w:val="18"/>
                    </w:rPr>
                  </w:rPrChange>
                </w:rPr>
                <w:t xml:space="preserve">T2: </w:t>
              </w:r>
            </w:ins>
            <w:ins w:id="1365" w:author="Microsoft Office User" w:date="2021-05-06T15:51:00Z">
              <w:r w:rsidRPr="00445ED3">
                <w:rPr>
                  <w:rFonts w:ascii="Arial" w:eastAsia="Times New Roman" w:hAnsi="Arial" w:cs="Arial"/>
                  <w:sz w:val="16"/>
                  <w:szCs w:val="16"/>
                  <w:rPrChange w:id="1366" w:author="Microsoft Office User" w:date="2021-05-07T11:11:00Z">
                    <w:rPr>
                      <w:rFonts w:ascii="Arial" w:eastAsia="Times New Roman" w:hAnsi="Arial" w:cs="Arial"/>
                      <w:sz w:val="18"/>
                      <w:szCs w:val="18"/>
                    </w:rPr>
                  </w:rPrChange>
                </w:rPr>
                <w:t>0</w:t>
              </w:r>
            </w:ins>
            <w:ins w:id="1367" w:author="Microsoft Office User" w:date="2021-05-06T15:38:00Z">
              <w:r w:rsidRPr="00445ED3">
                <w:rPr>
                  <w:rFonts w:ascii="Arial" w:eastAsia="Times New Roman" w:hAnsi="Arial" w:cs="Arial"/>
                  <w:sz w:val="16"/>
                  <w:szCs w:val="16"/>
                  <w:rPrChange w:id="1368" w:author="Microsoft Office User" w:date="2021-05-07T11:11:00Z">
                    <w:rPr>
                      <w:rFonts w:ascii="Arial" w:eastAsia="Times New Roman" w:hAnsi="Arial" w:cs="Arial"/>
                      <w:sz w:val="18"/>
                      <w:szCs w:val="18"/>
                    </w:rPr>
                  </w:rPrChange>
                </w:rPr>
                <w:t>.</w:t>
              </w:r>
            </w:ins>
            <w:ins w:id="1369" w:author="Microsoft Office User" w:date="2021-05-06T15:39:00Z">
              <w:r w:rsidRPr="00445ED3">
                <w:rPr>
                  <w:rFonts w:ascii="Arial" w:eastAsia="Times New Roman" w:hAnsi="Arial" w:cs="Arial"/>
                  <w:sz w:val="16"/>
                  <w:szCs w:val="16"/>
                  <w:rPrChange w:id="1370" w:author="Microsoft Office User" w:date="2021-05-07T11:11:00Z">
                    <w:rPr>
                      <w:rFonts w:ascii="Arial" w:eastAsia="Times New Roman" w:hAnsi="Arial" w:cs="Arial"/>
                      <w:sz w:val="18"/>
                      <w:szCs w:val="18"/>
                    </w:rPr>
                  </w:rPrChange>
                </w:rPr>
                <w:t>87</w:t>
              </w:r>
            </w:ins>
          </w:p>
          <w:p w14:paraId="1423343F" w14:textId="47ACA665" w:rsidR="00352A0E" w:rsidRPr="00445ED3" w:rsidRDefault="00352A0E" w:rsidP="000915B5">
            <w:pPr>
              <w:rPr>
                <w:ins w:id="1371" w:author="Microsoft Office User" w:date="2021-05-06T15:27:00Z"/>
                <w:rFonts w:ascii="Arial" w:eastAsia="Times New Roman" w:hAnsi="Arial" w:cs="Arial"/>
                <w:sz w:val="16"/>
                <w:szCs w:val="16"/>
                <w:rPrChange w:id="1372" w:author="Microsoft Office User" w:date="2021-05-07T11:11:00Z">
                  <w:rPr>
                    <w:ins w:id="1373" w:author="Microsoft Office User" w:date="2021-05-06T15:27:00Z"/>
                    <w:rFonts w:ascii="Arial" w:eastAsia="Times New Roman" w:hAnsi="Arial" w:cs="Arial"/>
                    <w:sz w:val="22"/>
                    <w:szCs w:val="22"/>
                  </w:rPr>
                </w:rPrChange>
              </w:rPr>
            </w:pPr>
            <w:ins w:id="1374" w:author="Microsoft Office User" w:date="2021-05-06T15:38:00Z">
              <w:r w:rsidRPr="00445ED3">
                <w:rPr>
                  <w:rFonts w:ascii="Arial" w:eastAsia="Times New Roman" w:hAnsi="Arial" w:cs="Arial"/>
                  <w:sz w:val="16"/>
                  <w:szCs w:val="16"/>
                  <w:rPrChange w:id="1375" w:author="Microsoft Office User" w:date="2021-05-07T11:11:00Z">
                    <w:rPr>
                      <w:rFonts w:ascii="Arial" w:eastAsia="Times New Roman" w:hAnsi="Arial" w:cs="Arial"/>
                      <w:sz w:val="18"/>
                      <w:szCs w:val="18"/>
                    </w:rPr>
                  </w:rPrChange>
                </w:rPr>
                <w:t>(median)</w:t>
              </w:r>
            </w:ins>
          </w:p>
        </w:tc>
        <w:tc>
          <w:tcPr>
            <w:tcW w:w="990" w:type="dxa"/>
            <w:tcPrChange w:id="1376" w:author="Microsoft Office User" w:date="2021-05-07T10:52:00Z">
              <w:tcPr>
                <w:tcW w:w="897" w:type="dxa"/>
                <w:gridSpan w:val="3"/>
              </w:tcPr>
            </w:tcPrChange>
          </w:tcPr>
          <w:p w14:paraId="25981720" w14:textId="67C2A794" w:rsidR="00352A0E" w:rsidRPr="00445ED3" w:rsidRDefault="00352A0E" w:rsidP="000915B5">
            <w:pPr>
              <w:rPr>
                <w:ins w:id="1377" w:author="Microsoft Office User" w:date="2021-05-06T15:27:00Z"/>
                <w:rFonts w:ascii="Arial" w:eastAsia="Times New Roman" w:hAnsi="Arial" w:cs="Arial"/>
                <w:sz w:val="16"/>
                <w:szCs w:val="16"/>
                <w:rPrChange w:id="1378" w:author="Microsoft Office User" w:date="2021-05-07T11:11:00Z">
                  <w:rPr>
                    <w:ins w:id="1379" w:author="Microsoft Office User" w:date="2021-05-06T15:27:00Z"/>
                    <w:rFonts w:ascii="Arial" w:eastAsia="Times New Roman" w:hAnsi="Arial" w:cs="Arial"/>
                    <w:sz w:val="22"/>
                    <w:szCs w:val="22"/>
                  </w:rPr>
                </w:rPrChange>
              </w:rPr>
            </w:pPr>
            <w:ins w:id="1380" w:author="Microsoft Office User" w:date="2021-05-06T15:41:00Z">
              <w:r w:rsidRPr="00445ED3">
                <w:rPr>
                  <w:rFonts w:ascii="Arial" w:eastAsia="Times New Roman" w:hAnsi="Arial" w:cs="Arial"/>
                  <w:sz w:val="16"/>
                  <w:szCs w:val="16"/>
                  <w:rPrChange w:id="1381" w:author="Microsoft Office User" w:date="2021-05-07T11:11:00Z">
                    <w:rPr>
                      <w:rFonts w:ascii="Arial" w:eastAsia="Times New Roman" w:hAnsi="Arial" w:cs="Arial"/>
                      <w:sz w:val="18"/>
                      <w:szCs w:val="18"/>
                    </w:rPr>
                  </w:rPrChange>
                </w:rPr>
                <w:t>n/a</w:t>
              </w:r>
            </w:ins>
          </w:p>
        </w:tc>
        <w:tc>
          <w:tcPr>
            <w:tcW w:w="1080" w:type="dxa"/>
            <w:vMerge/>
            <w:tcPrChange w:id="1382" w:author="Microsoft Office User" w:date="2021-05-07T10:52:00Z">
              <w:tcPr>
                <w:tcW w:w="716" w:type="dxa"/>
                <w:gridSpan w:val="3"/>
                <w:vMerge/>
              </w:tcPr>
            </w:tcPrChange>
          </w:tcPr>
          <w:p w14:paraId="56BBEFFB" w14:textId="3D7D4501" w:rsidR="00352A0E" w:rsidRPr="00445ED3" w:rsidRDefault="00352A0E" w:rsidP="000915B5">
            <w:pPr>
              <w:rPr>
                <w:ins w:id="1383" w:author="Microsoft Office User" w:date="2021-05-06T15:27:00Z"/>
                <w:rFonts w:ascii="Arial" w:eastAsia="Times New Roman" w:hAnsi="Arial" w:cs="Arial"/>
                <w:sz w:val="16"/>
                <w:szCs w:val="16"/>
                <w:rPrChange w:id="1384" w:author="Microsoft Office User" w:date="2021-05-07T11:11:00Z">
                  <w:rPr>
                    <w:ins w:id="1385" w:author="Microsoft Office User" w:date="2021-05-06T15:27:00Z"/>
                    <w:rFonts w:ascii="Arial" w:eastAsia="Times New Roman" w:hAnsi="Arial" w:cs="Arial"/>
                    <w:sz w:val="22"/>
                    <w:szCs w:val="22"/>
                  </w:rPr>
                </w:rPrChange>
              </w:rPr>
            </w:pPr>
          </w:p>
        </w:tc>
        <w:tc>
          <w:tcPr>
            <w:tcW w:w="1595" w:type="dxa"/>
            <w:vMerge/>
            <w:tcPrChange w:id="1386" w:author="Microsoft Office User" w:date="2021-05-07T10:52:00Z">
              <w:tcPr>
                <w:tcW w:w="2203" w:type="dxa"/>
                <w:gridSpan w:val="3"/>
                <w:vMerge/>
              </w:tcPr>
            </w:tcPrChange>
          </w:tcPr>
          <w:p w14:paraId="02F2435C" w14:textId="5052C673" w:rsidR="00352A0E" w:rsidRPr="00445ED3" w:rsidRDefault="00352A0E" w:rsidP="000915B5">
            <w:pPr>
              <w:rPr>
                <w:ins w:id="1387" w:author="Microsoft Office User" w:date="2021-05-06T15:27:00Z"/>
                <w:rFonts w:ascii="Arial" w:eastAsia="Times New Roman" w:hAnsi="Arial" w:cs="Arial"/>
                <w:sz w:val="16"/>
                <w:szCs w:val="16"/>
                <w:rPrChange w:id="1388" w:author="Microsoft Office User" w:date="2021-05-07T11:11:00Z">
                  <w:rPr>
                    <w:ins w:id="1389" w:author="Microsoft Office User" w:date="2021-05-06T15:27:00Z"/>
                    <w:rFonts w:ascii="Arial" w:eastAsia="Times New Roman" w:hAnsi="Arial" w:cs="Arial"/>
                    <w:sz w:val="22"/>
                    <w:szCs w:val="22"/>
                  </w:rPr>
                </w:rPrChange>
              </w:rPr>
            </w:pPr>
          </w:p>
        </w:tc>
        <w:tc>
          <w:tcPr>
            <w:tcW w:w="1085" w:type="dxa"/>
            <w:tcPrChange w:id="1390" w:author="Microsoft Office User" w:date="2021-05-07T10:52:00Z">
              <w:tcPr>
                <w:tcW w:w="1085" w:type="dxa"/>
                <w:gridSpan w:val="2"/>
              </w:tcPr>
            </w:tcPrChange>
          </w:tcPr>
          <w:p w14:paraId="351755EC" w14:textId="77777777" w:rsidR="00352A0E" w:rsidRPr="00445ED3" w:rsidRDefault="00352A0E" w:rsidP="000915B5">
            <w:pPr>
              <w:rPr>
                <w:ins w:id="1391" w:author="Microsoft Office User" w:date="2021-05-06T15:43:00Z"/>
                <w:rFonts w:ascii="Arial" w:eastAsia="Times New Roman" w:hAnsi="Arial" w:cs="Arial"/>
                <w:sz w:val="16"/>
                <w:szCs w:val="16"/>
                <w:rPrChange w:id="1392" w:author="Microsoft Office User" w:date="2021-05-07T11:11:00Z">
                  <w:rPr>
                    <w:ins w:id="1393" w:author="Microsoft Office User" w:date="2021-05-06T15:43:00Z"/>
                    <w:rFonts w:ascii="Arial" w:eastAsia="Times New Roman" w:hAnsi="Arial" w:cs="Arial"/>
                    <w:sz w:val="18"/>
                    <w:szCs w:val="18"/>
                  </w:rPr>
                </w:rPrChange>
              </w:rPr>
            </w:pPr>
            <w:ins w:id="1394" w:author="Microsoft Office User" w:date="2021-05-06T15:43:00Z">
              <w:r w:rsidRPr="00445ED3">
                <w:rPr>
                  <w:rFonts w:ascii="Arial" w:eastAsia="Times New Roman" w:hAnsi="Arial" w:cs="Arial"/>
                  <w:sz w:val="16"/>
                  <w:szCs w:val="16"/>
                  <w:rPrChange w:id="1395" w:author="Microsoft Office User" w:date="2021-05-07T11:11:00Z">
                    <w:rPr>
                      <w:rFonts w:ascii="Arial" w:eastAsia="Times New Roman" w:hAnsi="Arial" w:cs="Arial"/>
                      <w:sz w:val="18"/>
                      <w:szCs w:val="18"/>
                    </w:rPr>
                  </w:rPrChange>
                </w:rPr>
                <w:t>Z = -4.01</w:t>
              </w:r>
            </w:ins>
          </w:p>
          <w:p w14:paraId="230EC55D" w14:textId="5B48192C" w:rsidR="00352A0E" w:rsidRPr="00445ED3" w:rsidRDefault="00352A0E" w:rsidP="000915B5">
            <w:pPr>
              <w:rPr>
                <w:ins w:id="1396" w:author="Microsoft Office User" w:date="2021-05-06T15:27:00Z"/>
                <w:rFonts w:ascii="Arial" w:eastAsia="Times New Roman" w:hAnsi="Arial" w:cs="Arial"/>
                <w:sz w:val="16"/>
                <w:szCs w:val="16"/>
                <w:rPrChange w:id="1397" w:author="Microsoft Office User" w:date="2021-05-07T11:11:00Z">
                  <w:rPr>
                    <w:ins w:id="1398" w:author="Microsoft Office User" w:date="2021-05-06T15:27:00Z"/>
                    <w:rFonts w:ascii="Arial" w:eastAsia="Times New Roman" w:hAnsi="Arial" w:cs="Arial"/>
                    <w:sz w:val="22"/>
                    <w:szCs w:val="22"/>
                  </w:rPr>
                </w:rPrChange>
              </w:rPr>
            </w:pPr>
            <w:ins w:id="1399" w:author="Microsoft Office User" w:date="2021-05-06T15:43:00Z">
              <w:r w:rsidRPr="00445ED3">
                <w:rPr>
                  <w:rFonts w:ascii="Arial" w:eastAsia="Times New Roman" w:hAnsi="Arial" w:cs="Arial"/>
                  <w:sz w:val="16"/>
                  <w:szCs w:val="16"/>
                  <w:rPrChange w:id="1400" w:author="Microsoft Office User" w:date="2021-05-07T11:11:00Z">
                    <w:rPr>
                      <w:rFonts w:ascii="Arial" w:eastAsia="Times New Roman" w:hAnsi="Arial" w:cs="Arial"/>
                      <w:sz w:val="18"/>
                      <w:szCs w:val="18"/>
                    </w:rPr>
                  </w:rPrChange>
                </w:rPr>
                <w:t>Rank: 0</w:t>
              </w:r>
            </w:ins>
          </w:p>
        </w:tc>
        <w:tc>
          <w:tcPr>
            <w:tcW w:w="980" w:type="dxa"/>
            <w:tcPrChange w:id="1401" w:author="Microsoft Office User" w:date="2021-05-07T10:52:00Z">
              <w:tcPr>
                <w:tcW w:w="980" w:type="dxa"/>
                <w:gridSpan w:val="2"/>
              </w:tcPr>
            </w:tcPrChange>
          </w:tcPr>
          <w:p w14:paraId="08B64952" w14:textId="5F12B17E" w:rsidR="00352A0E" w:rsidRPr="00445ED3" w:rsidRDefault="00352A0E" w:rsidP="000915B5">
            <w:pPr>
              <w:rPr>
                <w:ins w:id="1402" w:author="Microsoft Office User" w:date="2021-05-06T15:27:00Z"/>
                <w:rFonts w:ascii="Arial" w:eastAsia="Times New Roman" w:hAnsi="Arial" w:cs="Arial"/>
                <w:sz w:val="16"/>
                <w:szCs w:val="16"/>
                <w:rPrChange w:id="1403" w:author="Microsoft Office User" w:date="2021-05-07T11:11:00Z">
                  <w:rPr>
                    <w:ins w:id="1404" w:author="Microsoft Office User" w:date="2021-05-06T15:27:00Z"/>
                    <w:rFonts w:ascii="Arial" w:eastAsia="Times New Roman" w:hAnsi="Arial" w:cs="Arial"/>
                    <w:sz w:val="22"/>
                    <w:szCs w:val="22"/>
                  </w:rPr>
                </w:rPrChange>
              </w:rPr>
            </w:pPr>
            <w:ins w:id="1405" w:author="Microsoft Office User" w:date="2021-05-06T15:45:00Z">
              <w:r w:rsidRPr="00445ED3">
                <w:rPr>
                  <w:rFonts w:ascii="Arial" w:eastAsia="Times New Roman" w:hAnsi="Arial" w:cs="Arial"/>
                  <w:sz w:val="16"/>
                  <w:szCs w:val="16"/>
                  <w:rPrChange w:id="1406" w:author="Microsoft Office User" w:date="2021-05-07T11:11:00Z">
                    <w:rPr>
                      <w:rFonts w:ascii="Arial" w:eastAsia="Times New Roman" w:hAnsi="Arial" w:cs="Arial"/>
                      <w:sz w:val="18"/>
                      <w:szCs w:val="18"/>
                    </w:rPr>
                  </w:rPrChange>
                </w:rPr>
                <w:t>5.96e-5</w:t>
              </w:r>
            </w:ins>
          </w:p>
        </w:tc>
      </w:tr>
      <w:tr w:rsidR="00352A0E" w14:paraId="201B7EE7" w14:textId="77777777" w:rsidTr="000915B5">
        <w:tblPrEx>
          <w:tblPrExChange w:id="1407" w:author="Microsoft Office User" w:date="2021-05-07T10:52:00Z">
            <w:tblPrEx>
              <w:tblW w:w="10795" w:type="dxa"/>
            </w:tblPrEx>
          </w:tblPrExChange>
        </w:tblPrEx>
        <w:trPr>
          <w:trHeight w:val="454"/>
          <w:ins w:id="1408" w:author="Microsoft Office User" w:date="2021-05-06T15:27:00Z"/>
          <w:trPrChange w:id="1409" w:author="Microsoft Office User" w:date="2021-05-07T10:52:00Z">
            <w:trPr>
              <w:gridAfter w:val="0"/>
              <w:trHeight w:val="454"/>
            </w:trPr>
          </w:trPrChange>
        </w:trPr>
        <w:tc>
          <w:tcPr>
            <w:tcW w:w="3014" w:type="dxa"/>
            <w:tcPrChange w:id="1410" w:author="Microsoft Office User" w:date="2021-05-07T10:52:00Z">
              <w:tcPr>
                <w:tcW w:w="3014" w:type="dxa"/>
              </w:tcPr>
            </w:tcPrChange>
          </w:tcPr>
          <w:p w14:paraId="0D32C00E" w14:textId="459A14E5" w:rsidR="00352A0E" w:rsidRPr="00445ED3" w:rsidRDefault="00352A0E" w:rsidP="000915B5">
            <w:pPr>
              <w:rPr>
                <w:ins w:id="1411" w:author="Microsoft Office User" w:date="2021-05-06T15:27:00Z"/>
                <w:rFonts w:ascii="Arial" w:eastAsia="Times New Roman" w:hAnsi="Arial" w:cs="Arial"/>
                <w:sz w:val="16"/>
                <w:szCs w:val="16"/>
                <w:rPrChange w:id="1412" w:author="Microsoft Office User" w:date="2021-05-07T11:11:00Z">
                  <w:rPr>
                    <w:ins w:id="1413" w:author="Microsoft Office User" w:date="2021-05-06T15:27:00Z"/>
                    <w:rFonts w:ascii="Arial" w:eastAsia="Times New Roman" w:hAnsi="Arial" w:cs="Arial"/>
                    <w:sz w:val="22"/>
                    <w:szCs w:val="22"/>
                  </w:rPr>
                </w:rPrChange>
              </w:rPr>
            </w:pPr>
            <w:ins w:id="1414" w:author="Microsoft Office User" w:date="2021-05-06T15:52:00Z">
              <w:r w:rsidRPr="00445ED3">
                <w:rPr>
                  <w:rFonts w:ascii="Arial" w:eastAsia="Times New Roman" w:hAnsi="Arial" w:cs="Arial"/>
                  <w:sz w:val="16"/>
                  <w:szCs w:val="16"/>
                  <w:rPrChange w:id="1415" w:author="Microsoft Office User" w:date="2021-05-07T11:11:00Z">
                    <w:rPr>
                      <w:rFonts w:ascii="Arial" w:eastAsia="Times New Roman" w:hAnsi="Arial" w:cs="Arial"/>
                      <w:sz w:val="18"/>
                      <w:szCs w:val="18"/>
                    </w:rPr>
                  </w:rPrChange>
                </w:rPr>
                <w:t xml:space="preserve">Behavior percent </w:t>
              </w:r>
            </w:ins>
            <w:ins w:id="1416" w:author="Microsoft Office User" w:date="2021-05-06T15:32:00Z">
              <w:r w:rsidRPr="00445ED3">
                <w:rPr>
                  <w:rFonts w:ascii="Arial" w:eastAsia="Times New Roman" w:hAnsi="Arial" w:cs="Arial"/>
                  <w:sz w:val="16"/>
                  <w:szCs w:val="16"/>
                  <w:rPrChange w:id="1417" w:author="Microsoft Office User" w:date="2021-05-07T11:11:00Z">
                    <w:rPr>
                      <w:rFonts w:ascii="Arial" w:eastAsia="Times New Roman" w:hAnsi="Arial" w:cs="Arial"/>
                      <w:sz w:val="18"/>
                      <w:szCs w:val="18"/>
                    </w:rPr>
                  </w:rPrChange>
                </w:rPr>
                <w:t>correct, low contrast</w:t>
              </w:r>
            </w:ins>
            <w:ins w:id="1418" w:author="Microsoft Office User" w:date="2021-05-06T15:52:00Z">
              <w:r w:rsidRPr="00445ED3">
                <w:rPr>
                  <w:rFonts w:ascii="Arial" w:eastAsia="Times New Roman" w:hAnsi="Arial" w:cs="Arial"/>
                  <w:sz w:val="16"/>
                  <w:szCs w:val="16"/>
                  <w:rPrChange w:id="1419" w:author="Microsoft Office User" w:date="2021-05-07T11:11:00Z">
                    <w:rPr>
                      <w:rFonts w:ascii="Arial" w:eastAsia="Times New Roman" w:hAnsi="Arial" w:cs="Arial"/>
                      <w:sz w:val="18"/>
                      <w:szCs w:val="18"/>
                    </w:rPr>
                  </w:rPrChange>
                </w:rPr>
                <w:t>:</w:t>
              </w:r>
            </w:ins>
            <w:ins w:id="1420" w:author="Microsoft Office User" w:date="2021-05-06T15:32:00Z">
              <w:r w:rsidRPr="00445ED3">
                <w:rPr>
                  <w:rFonts w:ascii="Arial" w:eastAsia="Times New Roman" w:hAnsi="Arial" w:cs="Arial"/>
                  <w:sz w:val="16"/>
                  <w:szCs w:val="16"/>
                  <w:rPrChange w:id="1421" w:author="Microsoft Office User" w:date="2021-05-07T11:11:00Z">
                    <w:rPr>
                      <w:rFonts w:ascii="Arial" w:eastAsia="Times New Roman" w:hAnsi="Arial" w:cs="Arial"/>
                      <w:sz w:val="18"/>
                      <w:szCs w:val="18"/>
                    </w:rPr>
                  </w:rPrChange>
                </w:rPr>
                <w:t xml:space="preserve"> time 1 vs</w:t>
              </w:r>
            </w:ins>
            <w:ins w:id="1422" w:author="Microsoft Office User" w:date="2021-05-07T10:37:00Z">
              <w:r w:rsidR="0044258F" w:rsidRPr="00445ED3">
                <w:rPr>
                  <w:rFonts w:ascii="Arial" w:eastAsia="Times New Roman" w:hAnsi="Arial" w:cs="Arial"/>
                  <w:sz w:val="16"/>
                  <w:szCs w:val="16"/>
                  <w:rPrChange w:id="1423" w:author="Microsoft Office User" w:date="2021-05-07T11:11:00Z">
                    <w:rPr>
                      <w:rFonts w:ascii="Arial" w:eastAsia="Times New Roman" w:hAnsi="Arial" w:cs="Arial"/>
                      <w:sz w:val="18"/>
                      <w:szCs w:val="18"/>
                    </w:rPr>
                  </w:rPrChange>
                </w:rPr>
                <w:t>.</w:t>
              </w:r>
            </w:ins>
            <w:ins w:id="1424" w:author="Microsoft Office User" w:date="2021-05-06T15:32:00Z">
              <w:r w:rsidRPr="00445ED3">
                <w:rPr>
                  <w:rFonts w:ascii="Arial" w:eastAsia="Times New Roman" w:hAnsi="Arial" w:cs="Arial"/>
                  <w:sz w:val="16"/>
                  <w:szCs w:val="16"/>
                  <w:rPrChange w:id="1425" w:author="Microsoft Office User" w:date="2021-05-07T11:11:00Z">
                    <w:rPr>
                      <w:rFonts w:ascii="Arial" w:eastAsia="Times New Roman" w:hAnsi="Arial" w:cs="Arial"/>
                      <w:sz w:val="18"/>
                      <w:szCs w:val="18"/>
                    </w:rPr>
                  </w:rPrChange>
                </w:rPr>
                <w:t xml:space="preserve"> time </w:t>
              </w:r>
            </w:ins>
            <w:ins w:id="1426" w:author="Microsoft Office User" w:date="2021-05-06T15:33:00Z">
              <w:r w:rsidRPr="00445ED3">
                <w:rPr>
                  <w:rFonts w:ascii="Arial" w:eastAsia="Times New Roman" w:hAnsi="Arial" w:cs="Arial"/>
                  <w:sz w:val="16"/>
                  <w:szCs w:val="16"/>
                  <w:rPrChange w:id="1427" w:author="Microsoft Office User" w:date="2021-05-07T11:11:00Z">
                    <w:rPr>
                      <w:rFonts w:ascii="Arial" w:eastAsia="Times New Roman" w:hAnsi="Arial" w:cs="Arial"/>
                      <w:sz w:val="18"/>
                      <w:szCs w:val="18"/>
                    </w:rPr>
                  </w:rPrChange>
                </w:rPr>
                <w:t>5</w:t>
              </w:r>
            </w:ins>
          </w:p>
        </w:tc>
        <w:tc>
          <w:tcPr>
            <w:tcW w:w="851" w:type="dxa"/>
            <w:vMerge/>
            <w:tcPrChange w:id="1428" w:author="Microsoft Office User" w:date="2021-05-07T10:52:00Z">
              <w:tcPr>
                <w:tcW w:w="913" w:type="dxa"/>
                <w:gridSpan w:val="2"/>
                <w:vMerge/>
              </w:tcPr>
            </w:tcPrChange>
          </w:tcPr>
          <w:p w14:paraId="6EFE9E51" w14:textId="34649CD2" w:rsidR="00352A0E" w:rsidRPr="00445ED3" w:rsidRDefault="00352A0E" w:rsidP="000915B5">
            <w:pPr>
              <w:rPr>
                <w:ins w:id="1429" w:author="Microsoft Office User" w:date="2021-05-06T15:27:00Z"/>
                <w:rFonts w:ascii="Arial" w:eastAsia="Times New Roman" w:hAnsi="Arial" w:cs="Arial"/>
                <w:sz w:val="16"/>
                <w:szCs w:val="16"/>
                <w:rPrChange w:id="1430" w:author="Microsoft Office User" w:date="2021-05-07T11:11:00Z">
                  <w:rPr>
                    <w:ins w:id="1431" w:author="Microsoft Office User" w:date="2021-05-06T15:27:00Z"/>
                    <w:rFonts w:ascii="Arial" w:eastAsia="Times New Roman" w:hAnsi="Arial" w:cs="Arial"/>
                    <w:sz w:val="22"/>
                    <w:szCs w:val="22"/>
                  </w:rPr>
                </w:rPrChange>
              </w:rPr>
            </w:pPr>
          </w:p>
        </w:tc>
        <w:tc>
          <w:tcPr>
            <w:tcW w:w="1350" w:type="dxa"/>
            <w:tcPrChange w:id="1432" w:author="Microsoft Office User" w:date="2021-05-07T10:52:00Z">
              <w:tcPr>
                <w:tcW w:w="987" w:type="dxa"/>
                <w:gridSpan w:val="2"/>
              </w:tcPr>
            </w:tcPrChange>
          </w:tcPr>
          <w:p w14:paraId="457844FC" w14:textId="1C57B0A3" w:rsidR="00352A0E" w:rsidRPr="00445ED3" w:rsidRDefault="00352A0E" w:rsidP="000915B5">
            <w:pPr>
              <w:rPr>
                <w:ins w:id="1433" w:author="Microsoft Office User" w:date="2021-05-06T15:38:00Z"/>
                <w:rFonts w:ascii="Arial" w:eastAsia="Times New Roman" w:hAnsi="Arial" w:cs="Arial"/>
                <w:sz w:val="16"/>
                <w:szCs w:val="16"/>
                <w:rPrChange w:id="1434" w:author="Microsoft Office User" w:date="2021-05-07T11:11:00Z">
                  <w:rPr>
                    <w:ins w:id="1435" w:author="Microsoft Office User" w:date="2021-05-06T15:38:00Z"/>
                    <w:rFonts w:ascii="Arial" w:eastAsia="Times New Roman" w:hAnsi="Arial" w:cs="Arial"/>
                    <w:sz w:val="18"/>
                    <w:szCs w:val="18"/>
                  </w:rPr>
                </w:rPrChange>
              </w:rPr>
            </w:pPr>
            <w:ins w:id="1436" w:author="Microsoft Office User" w:date="2021-05-06T15:38:00Z">
              <w:r w:rsidRPr="00445ED3">
                <w:rPr>
                  <w:rFonts w:ascii="Arial" w:eastAsia="Times New Roman" w:hAnsi="Arial" w:cs="Arial"/>
                  <w:sz w:val="16"/>
                  <w:szCs w:val="16"/>
                  <w:rPrChange w:id="1437" w:author="Microsoft Office User" w:date="2021-05-07T11:11:00Z">
                    <w:rPr>
                      <w:rFonts w:ascii="Arial" w:eastAsia="Times New Roman" w:hAnsi="Arial" w:cs="Arial"/>
                      <w:sz w:val="18"/>
                      <w:szCs w:val="18"/>
                    </w:rPr>
                  </w:rPrChange>
                </w:rPr>
                <w:t xml:space="preserve">T1: </w:t>
              </w:r>
            </w:ins>
            <w:ins w:id="1438" w:author="Microsoft Office User" w:date="2021-05-06T15:51:00Z">
              <w:r w:rsidRPr="00445ED3">
                <w:rPr>
                  <w:rFonts w:ascii="Arial" w:eastAsia="Times New Roman" w:hAnsi="Arial" w:cs="Arial"/>
                  <w:sz w:val="16"/>
                  <w:szCs w:val="16"/>
                  <w:rPrChange w:id="1439" w:author="Microsoft Office User" w:date="2021-05-07T11:11:00Z">
                    <w:rPr>
                      <w:rFonts w:ascii="Arial" w:eastAsia="Times New Roman" w:hAnsi="Arial" w:cs="Arial"/>
                      <w:sz w:val="18"/>
                      <w:szCs w:val="18"/>
                    </w:rPr>
                  </w:rPrChange>
                </w:rPr>
                <w:t>0</w:t>
              </w:r>
            </w:ins>
            <w:ins w:id="1440" w:author="Microsoft Office User" w:date="2021-05-06T15:38:00Z">
              <w:r w:rsidRPr="00445ED3">
                <w:rPr>
                  <w:rFonts w:ascii="Arial" w:eastAsia="Times New Roman" w:hAnsi="Arial" w:cs="Arial"/>
                  <w:sz w:val="16"/>
                  <w:szCs w:val="16"/>
                  <w:rPrChange w:id="1441" w:author="Microsoft Office User" w:date="2021-05-07T11:11:00Z">
                    <w:rPr>
                      <w:rFonts w:ascii="Arial" w:eastAsia="Times New Roman" w:hAnsi="Arial" w:cs="Arial"/>
                      <w:sz w:val="18"/>
                      <w:szCs w:val="18"/>
                    </w:rPr>
                  </w:rPrChange>
                </w:rPr>
                <w:t>.68</w:t>
              </w:r>
            </w:ins>
          </w:p>
          <w:p w14:paraId="31FB5EA6" w14:textId="6B20230C" w:rsidR="00352A0E" w:rsidRPr="00445ED3" w:rsidRDefault="00352A0E" w:rsidP="000915B5">
            <w:pPr>
              <w:rPr>
                <w:ins w:id="1442" w:author="Microsoft Office User" w:date="2021-05-06T15:38:00Z"/>
                <w:rFonts w:ascii="Arial" w:eastAsia="Times New Roman" w:hAnsi="Arial" w:cs="Arial"/>
                <w:sz w:val="16"/>
                <w:szCs w:val="16"/>
                <w:rPrChange w:id="1443" w:author="Microsoft Office User" w:date="2021-05-07T11:11:00Z">
                  <w:rPr>
                    <w:ins w:id="1444" w:author="Microsoft Office User" w:date="2021-05-06T15:38:00Z"/>
                    <w:rFonts w:ascii="Arial" w:eastAsia="Times New Roman" w:hAnsi="Arial" w:cs="Arial"/>
                    <w:sz w:val="18"/>
                    <w:szCs w:val="18"/>
                  </w:rPr>
                </w:rPrChange>
              </w:rPr>
            </w:pPr>
            <w:ins w:id="1445" w:author="Microsoft Office User" w:date="2021-05-06T15:38:00Z">
              <w:r w:rsidRPr="00445ED3">
                <w:rPr>
                  <w:rFonts w:ascii="Arial" w:eastAsia="Times New Roman" w:hAnsi="Arial" w:cs="Arial"/>
                  <w:sz w:val="16"/>
                  <w:szCs w:val="16"/>
                  <w:rPrChange w:id="1446" w:author="Microsoft Office User" w:date="2021-05-07T11:11:00Z">
                    <w:rPr>
                      <w:rFonts w:ascii="Arial" w:eastAsia="Times New Roman" w:hAnsi="Arial" w:cs="Arial"/>
                      <w:sz w:val="18"/>
                      <w:szCs w:val="18"/>
                    </w:rPr>
                  </w:rPrChange>
                </w:rPr>
                <w:t xml:space="preserve">T2: </w:t>
              </w:r>
            </w:ins>
            <w:ins w:id="1447" w:author="Microsoft Office User" w:date="2021-05-06T15:51:00Z">
              <w:r w:rsidRPr="00445ED3">
                <w:rPr>
                  <w:rFonts w:ascii="Arial" w:eastAsia="Times New Roman" w:hAnsi="Arial" w:cs="Arial"/>
                  <w:sz w:val="16"/>
                  <w:szCs w:val="16"/>
                  <w:rPrChange w:id="1448" w:author="Microsoft Office User" w:date="2021-05-07T11:11:00Z">
                    <w:rPr>
                      <w:rFonts w:ascii="Arial" w:eastAsia="Times New Roman" w:hAnsi="Arial" w:cs="Arial"/>
                      <w:sz w:val="18"/>
                      <w:szCs w:val="18"/>
                    </w:rPr>
                  </w:rPrChange>
                </w:rPr>
                <w:t>0</w:t>
              </w:r>
            </w:ins>
            <w:ins w:id="1449" w:author="Microsoft Office User" w:date="2021-05-06T15:38:00Z">
              <w:r w:rsidRPr="00445ED3">
                <w:rPr>
                  <w:rFonts w:ascii="Arial" w:eastAsia="Times New Roman" w:hAnsi="Arial" w:cs="Arial"/>
                  <w:sz w:val="16"/>
                  <w:szCs w:val="16"/>
                  <w:rPrChange w:id="1450" w:author="Microsoft Office User" w:date="2021-05-07T11:11:00Z">
                    <w:rPr>
                      <w:rFonts w:ascii="Arial" w:eastAsia="Times New Roman" w:hAnsi="Arial" w:cs="Arial"/>
                      <w:sz w:val="18"/>
                      <w:szCs w:val="18"/>
                    </w:rPr>
                  </w:rPrChange>
                </w:rPr>
                <w:t>.</w:t>
              </w:r>
            </w:ins>
            <w:ins w:id="1451" w:author="Microsoft Office User" w:date="2021-05-06T15:39:00Z">
              <w:r w:rsidRPr="00445ED3">
                <w:rPr>
                  <w:rFonts w:ascii="Arial" w:eastAsia="Times New Roman" w:hAnsi="Arial" w:cs="Arial"/>
                  <w:sz w:val="16"/>
                  <w:szCs w:val="16"/>
                  <w:rPrChange w:id="1452" w:author="Microsoft Office User" w:date="2021-05-07T11:11:00Z">
                    <w:rPr>
                      <w:rFonts w:ascii="Arial" w:eastAsia="Times New Roman" w:hAnsi="Arial" w:cs="Arial"/>
                      <w:sz w:val="18"/>
                      <w:szCs w:val="18"/>
                    </w:rPr>
                  </w:rPrChange>
                </w:rPr>
                <w:t>91</w:t>
              </w:r>
            </w:ins>
          </w:p>
          <w:p w14:paraId="390C8356" w14:textId="136ADDC0" w:rsidR="00352A0E" w:rsidRPr="00445ED3" w:rsidRDefault="00352A0E" w:rsidP="000915B5">
            <w:pPr>
              <w:rPr>
                <w:ins w:id="1453" w:author="Microsoft Office User" w:date="2021-05-06T15:27:00Z"/>
                <w:rFonts w:ascii="Arial" w:eastAsia="Times New Roman" w:hAnsi="Arial" w:cs="Arial"/>
                <w:sz w:val="16"/>
                <w:szCs w:val="16"/>
                <w:rPrChange w:id="1454" w:author="Microsoft Office User" w:date="2021-05-07T11:11:00Z">
                  <w:rPr>
                    <w:ins w:id="1455" w:author="Microsoft Office User" w:date="2021-05-06T15:27:00Z"/>
                    <w:rFonts w:ascii="Arial" w:eastAsia="Times New Roman" w:hAnsi="Arial" w:cs="Arial"/>
                    <w:sz w:val="22"/>
                    <w:szCs w:val="22"/>
                  </w:rPr>
                </w:rPrChange>
              </w:rPr>
            </w:pPr>
            <w:ins w:id="1456" w:author="Microsoft Office User" w:date="2021-05-06T15:38:00Z">
              <w:r w:rsidRPr="00445ED3">
                <w:rPr>
                  <w:rFonts w:ascii="Arial" w:eastAsia="Times New Roman" w:hAnsi="Arial" w:cs="Arial"/>
                  <w:sz w:val="16"/>
                  <w:szCs w:val="16"/>
                  <w:rPrChange w:id="1457" w:author="Microsoft Office User" w:date="2021-05-07T11:11:00Z">
                    <w:rPr>
                      <w:rFonts w:ascii="Arial" w:eastAsia="Times New Roman" w:hAnsi="Arial" w:cs="Arial"/>
                      <w:sz w:val="18"/>
                      <w:szCs w:val="18"/>
                    </w:rPr>
                  </w:rPrChange>
                </w:rPr>
                <w:t>(median)</w:t>
              </w:r>
            </w:ins>
          </w:p>
        </w:tc>
        <w:tc>
          <w:tcPr>
            <w:tcW w:w="990" w:type="dxa"/>
            <w:tcPrChange w:id="1458" w:author="Microsoft Office User" w:date="2021-05-07T10:52:00Z">
              <w:tcPr>
                <w:tcW w:w="897" w:type="dxa"/>
                <w:gridSpan w:val="3"/>
              </w:tcPr>
            </w:tcPrChange>
          </w:tcPr>
          <w:p w14:paraId="3017421A" w14:textId="31A3D9CB" w:rsidR="00352A0E" w:rsidRPr="00445ED3" w:rsidRDefault="00352A0E" w:rsidP="000915B5">
            <w:pPr>
              <w:rPr>
                <w:ins w:id="1459" w:author="Microsoft Office User" w:date="2021-05-06T15:27:00Z"/>
                <w:rFonts w:ascii="Arial" w:eastAsia="Times New Roman" w:hAnsi="Arial" w:cs="Arial"/>
                <w:sz w:val="16"/>
                <w:szCs w:val="16"/>
                <w:rPrChange w:id="1460" w:author="Microsoft Office User" w:date="2021-05-07T11:11:00Z">
                  <w:rPr>
                    <w:ins w:id="1461" w:author="Microsoft Office User" w:date="2021-05-06T15:27:00Z"/>
                    <w:rFonts w:ascii="Arial" w:eastAsia="Times New Roman" w:hAnsi="Arial" w:cs="Arial"/>
                    <w:sz w:val="22"/>
                    <w:szCs w:val="22"/>
                  </w:rPr>
                </w:rPrChange>
              </w:rPr>
            </w:pPr>
            <w:ins w:id="1462" w:author="Microsoft Office User" w:date="2021-05-06T15:41:00Z">
              <w:r w:rsidRPr="00445ED3">
                <w:rPr>
                  <w:rFonts w:ascii="Arial" w:eastAsia="Times New Roman" w:hAnsi="Arial" w:cs="Arial"/>
                  <w:sz w:val="16"/>
                  <w:szCs w:val="16"/>
                  <w:rPrChange w:id="1463" w:author="Microsoft Office User" w:date="2021-05-07T11:11:00Z">
                    <w:rPr>
                      <w:rFonts w:ascii="Arial" w:eastAsia="Times New Roman" w:hAnsi="Arial" w:cs="Arial"/>
                      <w:sz w:val="18"/>
                      <w:szCs w:val="18"/>
                    </w:rPr>
                  </w:rPrChange>
                </w:rPr>
                <w:t>n/a</w:t>
              </w:r>
            </w:ins>
          </w:p>
        </w:tc>
        <w:tc>
          <w:tcPr>
            <w:tcW w:w="1080" w:type="dxa"/>
            <w:vMerge/>
            <w:tcPrChange w:id="1464" w:author="Microsoft Office User" w:date="2021-05-07T10:52:00Z">
              <w:tcPr>
                <w:tcW w:w="716" w:type="dxa"/>
                <w:gridSpan w:val="3"/>
                <w:vMerge/>
              </w:tcPr>
            </w:tcPrChange>
          </w:tcPr>
          <w:p w14:paraId="074F9A58" w14:textId="5D4411A9" w:rsidR="00352A0E" w:rsidRPr="00445ED3" w:rsidRDefault="00352A0E" w:rsidP="000915B5">
            <w:pPr>
              <w:rPr>
                <w:ins w:id="1465" w:author="Microsoft Office User" w:date="2021-05-06T15:27:00Z"/>
                <w:rFonts w:ascii="Arial" w:eastAsia="Times New Roman" w:hAnsi="Arial" w:cs="Arial"/>
                <w:sz w:val="16"/>
                <w:szCs w:val="16"/>
                <w:rPrChange w:id="1466" w:author="Microsoft Office User" w:date="2021-05-07T11:11:00Z">
                  <w:rPr>
                    <w:ins w:id="1467" w:author="Microsoft Office User" w:date="2021-05-06T15:27:00Z"/>
                    <w:rFonts w:ascii="Arial" w:eastAsia="Times New Roman" w:hAnsi="Arial" w:cs="Arial"/>
                    <w:sz w:val="22"/>
                    <w:szCs w:val="22"/>
                  </w:rPr>
                </w:rPrChange>
              </w:rPr>
            </w:pPr>
          </w:p>
        </w:tc>
        <w:tc>
          <w:tcPr>
            <w:tcW w:w="1595" w:type="dxa"/>
            <w:vMerge/>
            <w:tcPrChange w:id="1468" w:author="Microsoft Office User" w:date="2021-05-07T10:52:00Z">
              <w:tcPr>
                <w:tcW w:w="2203" w:type="dxa"/>
                <w:gridSpan w:val="3"/>
                <w:vMerge/>
              </w:tcPr>
            </w:tcPrChange>
          </w:tcPr>
          <w:p w14:paraId="13E0CC9B" w14:textId="3581B3A0" w:rsidR="00352A0E" w:rsidRPr="00445ED3" w:rsidRDefault="00352A0E" w:rsidP="000915B5">
            <w:pPr>
              <w:rPr>
                <w:ins w:id="1469" w:author="Microsoft Office User" w:date="2021-05-06T15:27:00Z"/>
                <w:rFonts w:ascii="Arial" w:eastAsia="Times New Roman" w:hAnsi="Arial" w:cs="Arial"/>
                <w:sz w:val="16"/>
                <w:szCs w:val="16"/>
                <w:rPrChange w:id="1470" w:author="Microsoft Office User" w:date="2021-05-07T11:11:00Z">
                  <w:rPr>
                    <w:ins w:id="1471" w:author="Microsoft Office User" w:date="2021-05-06T15:27:00Z"/>
                    <w:rFonts w:ascii="Arial" w:eastAsia="Times New Roman" w:hAnsi="Arial" w:cs="Arial"/>
                    <w:sz w:val="22"/>
                    <w:szCs w:val="22"/>
                  </w:rPr>
                </w:rPrChange>
              </w:rPr>
            </w:pPr>
          </w:p>
        </w:tc>
        <w:tc>
          <w:tcPr>
            <w:tcW w:w="1085" w:type="dxa"/>
            <w:tcPrChange w:id="1472" w:author="Microsoft Office User" w:date="2021-05-07T10:52:00Z">
              <w:tcPr>
                <w:tcW w:w="1085" w:type="dxa"/>
                <w:gridSpan w:val="2"/>
              </w:tcPr>
            </w:tcPrChange>
          </w:tcPr>
          <w:p w14:paraId="4D271310" w14:textId="77777777" w:rsidR="00352A0E" w:rsidRPr="00445ED3" w:rsidRDefault="00352A0E" w:rsidP="000915B5">
            <w:pPr>
              <w:rPr>
                <w:ins w:id="1473" w:author="Microsoft Office User" w:date="2021-05-06T15:43:00Z"/>
                <w:rFonts w:ascii="Arial" w:eastAsia="Times New Roman" w:hAnsi="Arial" w:cs="Arial"/>
                <w:sz w:val="16"/>
                <w:szCs w:val="16"/>
                <w:rPrChange w:id="1474" w:author="Microsoft Office User" w:date="2021-05-07T11:11:00Z">
                  <w:rPr>
                    <w:ins w:id="1475" w:author="Microsoft Office User" w:date="2021-05-06T15:43:00Z"/>
                    <w:rFonts w:ascii="Arial" w:eastAsia="Times New Roman" w:hAnsi="Arial" w:cs="Arial"/>
                    <w:sz w:val="18"/>
                    <w:szCs w:val="18"/>
                  </w:rPr>
                </w:rPrChange>
              </w:rPr>
            </w:pPr>
            <w:ins w:id="1476" w:author="Microsoft Office User" w:date="2021-05-06T15:43:00Z">
              <w:r w:rsidRPr="00445ED3">
                <w:rPr>
                  <w:rFonts w:ascii="Arial" w:eastAsia="Times New Roman" w:hAnsi="Arial" w:cs="Arial"/>
                  <w:sz w:val="16"/>
                  <w:szCs w:val="16"/>
                  <w:rPrChange w:id="1477" w:author="Microsoft Office User" w:date="2021-05-07T11:11:00Z">
                    <w:rPr>
                      <w:rFonts w:ascii="Arial" w:eastAsia="Times New Roman" w:hAnsi="Arial" w:cs="Arial"/>
                      <w:sz w:val="18"/>
                      <w:szCs w:val="18"/>
                    </w:rPr>
                  </w:rPrChange>
                </w:rPr>
                <w:t>Z = -4.01</w:t>
              </w:r>
            </w:ins>
          </w:p>
          <w:p w14:paraId="32161759" w14:textId="6F132573" w:rsidR="00352A0E" w:rsidRPr="00445ED3" w:rsidRDefault="00352A0E" w:rsidP="000915B5">
            <w:pPr>
              <w:rPr>
                <w:ins w:id="1478" w:author="Microsoft Office User" w:date="2021-05-06T15:27:00Z"/>
                <w:rFonts w:ascii="Arial" w:eastAsia="Times New Roman" w:hAnsi="Arial" w:cs="Arial"/>
                <w:sz w:val="16"/>
                <w:szCs w:val="16"/>
                <w:rPrChange w:id="1479" w:author="Microsoft Office User" w:date="2021-05-07T11:11:00Z">
                  <w:rPr>
                    <w:ins w:id="1480" w:author="Microsoft Office User" w:date="2021-05-06T15:27:00Z"/>
                    <w:rFonts w:ascii="Arial" w:eastAsia="Times New Roman" w:hAnsi="Arial" w:cs="Arial"/>
                    <w:sz w:val="22"/>
                    <w:szCs w:val="22"/>
                  </w:rPr>
                </w:rPrChange>
              </w:rPr>
            </w:pPr>
            <w:ins w:id="1481" w:author="Microsoft Office User" w:date="2021-05-06T15:43:00Z">
              <w:r w:rsidRPr="00445ED3">
                <w:rPr>
                  <w:rFonts w:ascii="Arial" w:eastAsia="Times New Roman" w:hAnsi="Arial" w:cs="Arial"/>
                  <w:sz w:val="16"/>
                  <w:szCs w:val="16"/>
                  <w:rPrChange w:id="1482" w:author="Microsoft Office User" w:date="2021-05-07T11:11:00Z">
                    <w:rPr>
                      <w:rFonts w:ascii="Arial" w:eastAsia="Times New Roman" w:hAnsi="Arial" w:cs="Arial"/>
                      <w:sz w:val="18"/>
                      <w:szCs w:val="18"/>
                    </w:rPr>
                  </w:rPrChange>
                </w:rPr>
                <w:t>Rank: 0</w:t>
              </w:r>
            </w:ins>
          </w:p>
        </w:tc>
        <w:tc>
          <w:tcPr>
            <w:tcW w:w="980" w:type="dxa"/>
            <w:tcPrChange w:id="1483" w:author="Microsoft Office User" w:date="2021-05-07T10:52:00Z">
              <w:tcPr>
                <w:tcW w:w="980" w:type="dxa"/>
                <w:gridSpan w:val="2"/>
              </w:tcPr>
            </w:tcPrChange>
          </w:tcPr>
          <w:p w14:paraId="148A7E49" w14:textId="32E6E602" w:rsidR="00352A0E" w:rsidRPr="00445ED3" w:rsidRDefault="00352A0E" w:rsidP="000915B5">
            <w:pPr>
              <w:rPr>
                <w:ins w:id="1484" w:author="Microsoft Office User" w:date="2021-05-06T15:27:00Z"/>
                <w:rFonts w:ascii="Arial" w:eastAsia="Times New Roman" w:hAnsi="Arial" w:cs="Arial"/>
                <w:sz w:val="16"/>
                <w:szCs w:val="16"/>
                <w:rPrChange w:id="1485" w:author="Microsoft Office User" w:date="2021-05-07T11:11:00Z">
                  <w:rPr>
                    <w:ins w:id="1486" w:author="Microsoft Office User" w:date="2021-05-06T15:27:00Z"/>
                    <w:rFonts w:ascii="Arial" w:eastAsia="Times New Roman" w:hAnsi="Arial" w:cs="Arial"/>
                    <w:sz w:val="22"/>
                    <w:szCs w:val="22"/>
                  </w:rPr>
                </w:rPrChange>
              </w:rPr>
            </w:pPr>
            <w:ins w:id="1487" w:author="Microsoft Office User" w:date="2021-05-06T15:45:00Z">
              <w:r w:rsidRPr="00445ED3">
                <w:rPr>
                  <w:rFonts w:ascii="Arial" w:eastAsia="Times New Roman" w:hAnsi="Arial" w:cs="Arial"/>
                  <w:sz w:val="16"/>
                  <w:szCs w:val="16"/>
                  <w:rPrChange w:id="1488" w:author="Microsoft Office User" w:date="2021-05-07T11:11:00Z">
                    <w:rPr>
                      <w:rFonts w:ascii="Arial" w:eastAsia="Times New Roman" w:hAnsi="Arial" w:cs="Arial"/>
                      <w:sz w:val="18"/>
                      <w:szCs w:val="18"/>
                    </w:rPr>
                  </w:rPrChange>
                </w:rPr>
                <w:t>5.</w:t>
              </w:r>
            </w:ins>
            <w:ins w:id="1489" w:author="Microsoft Office User" w:date="2021-05-07T11:04:00Z">
              <w:r w:rsidR="009153AA" w:rsidRPr="00445ED3">
                <w:rPr>
                  <w:rFonts w:ascii="Arial" w:eastAsia="Times New Roman" w:hAnsi="Arial" w:cs="Arial"/>
                  <w:sz w:val="16"/>
                  <w:szCs w:val="16"/>
                  <w:rPrChange w:id="1490" w:author="Microsoft Office User" w:date="2021-05-07T11:11:00Z">
                    <w:rPr>
                      <w:rFonts w:ascii="Arial" w:eastAsia="Times New Roman" w:hAnsi="Arial" w:cs="Arial"/>
                      <w:sz w:val="18"/>
                      <w:szCs w:val="18"/>
                    </w:rPr>
                  </w:rPrChange>
                </w:rPr>
                <w:t>96</w:t>
              </w:r>
            </w:ins>
            <w:ins w:id="1491" w:author="Microsoft Office User" w:date="2021-05-06T15:46:00Z">
              <w:r w:rsidRPr="00445ED3">
                <w:rPr>
                  <w:rFonts w:ascii="Arial" w:eastAsia="Times New Roman" w:hAnsi="Arial" w:cs="Arial"/>
                  <w:sz w:val="16"/>
                  <w:szCs w:val="16"/>
                  <w:rPrChange w:id="1492" w:author="Microsoft Office User" w:date="2021-05-07T11:11:00Z">
                    <w:rPr>
                      <w:rFonts w:ascii="Arial" w:eastAsia="Times New Roman" w:hAnsi="Arial" w:cs="Arial"/>
                      <w:sz w:val="18"/>
                      <w:szCs w:val="18"/>
                    </w:rPr>
                  </w:rPrChange>
                </w:rPr>
                <w:t>e-5</w:t>
              </w:r>
            </w:ins>
          </w:p>
        </w:tc>
      </w:tr>
      <w:tr w:rsidR="00352A0E" w14:paraId="0B3436B4" w14:textId="77777777" w:rsidTr="000915B5">
        <w:tblPrEx>
          <w:tblPrExChange w:id="1493" w:author="Microsoft Office User" w:date="2021-05-07T10:52:00Z">
            <w:tblPrEx>
              <w:tblW w:w="10795" w:type="dxa"/>
            </w:tblPrEx>
          </w:tblPrExChange>
        </w:tblPrEx>
        <w:trPr>
          <w:trHeight w:val="454"/>
          <w:ins w:id="1494" w:author="Microsoft Office User" w:date="2021-05-06T15:27:00Z"/>
          <w:trPrChange w:id="1495" w:author="Microsoft Office User" w:date="2021-05-07T10:52:00Z">
            <w:trPr>
              <w:gridAfter w:val="0"/>
              <w:trHeight w:val="454"/>
            </w:trPr>
          </w:trPrChange>
        </w:trPr>
        <w:tc>
          <w:tcPr>
            <w:tcW w:w="3014" w:type="dxa"/>
            <w:tcPrChange w:id="1496" w:author="Microsoft Office User" w:date="2021-05-07T10:52:00Z">
              <w:tcPr>
                <w:tcW w:w="3014" w:type="dxa"/>
              </w:tcPr>
            </w:tcPrChange>
          </w:tcPr>
          <w:p w14:paraId="59E0293A" w14:textId="13768A08" w:rsidR="00352A0E" w:rsidRPr="00445ED3" w:rsidRDefault="00352A0E" w:rsidP="000915B5">
            <w:pPr>
              <w:rPr>
                <w:ins w:id="1497" w:author="Microsoft Office User" w:date="2021-05-06T15:27:00Z"/>
                <w:rFonts w:ascii="Arial" w:eastAsia="Times New Roman" w:hAnsi="Arial" w:cs="Arial"/>
                <w:sz w:val="16"/>
                <w:szCs w:val="16"/>
                <w:rPrChange w:id="1498" w:author="Microsoft Office User" w:date="2021-05-07T11:11:00Z">
                  <w:rPr>
                    <w:ins w:id="1499" w:author="Microsoft Office User" w:date="2021-05-06T15:27:00Z"/>
                    <w:rFonts w:ascii="Arial" w:eastAsia="Times New Roman" w:hAnsi="Arial" w:cs="Arial"/>
                    <w:sz w:val="22"/>
                    <w:szCs w:val="22"/>
                  </w:rPr>
                </w:rPrChange>
              </w:rPr>
            </w:pPr>
            <w:ins w:id="1500" w:author="Microsoft Office User" w:date="2021-05-06T15:52:00Z">
              <w:r w:rsidRPr="00445ED3">
                <w:rPr>
                  <w:rFonts w:ascii="Arial" w:eastAsia="Times New Roman" w:hAnsi="Arial" w:cs="Arial"/>
                  <w:sz w:val="16"/>
                  <w:szCs w:val="16"/>
                  <w:rPrChange w:id="1501" w:author="Microsoft Office User" w:date="2021-05-07T11:11:00Z">
                    <w:rPr>
                      <w:rFonts w:ascii="Arial" w:eastAsia="Times New Roman" w:hAnsi="Arial" w:cs="Arial"/>
                      <w:sz w:val="18"/>
                      <w:szCs w:val="18"/>
                    </w:rPr>
                  </w:rPrChange>
                </w:rPr>
                <w:t xml:space="preserve">Behavior percent </w:t>
              </w:r>
            </w:ins>
            <w:ins w:id="1502" w:author="Microsoft Office User" w:date="2021-05-06T15:32:00Z">
              <w:r w:rsidRPr="00445ED3">
                <w:rPr>
                  <w:rFonts w:ascii="Arial" w:eastAsia="Times New Roman" w:hAnsi="Arial" w:cs="Arial"/>
                  <w:sz w:val="16"/>
                  <w:szCs w:val="16"/>
                  <w:rPrChange w:id="1503" w:author="Microsoft Office User" w:date="2021-05-07T11:11:00Z">
                    <w:rPr>
                      <w:rFonts w:ascii="Arial" w:eastAsia="Times New Roman" w:hAnsi="Arial" w:cs="Arial"/>
                      <w:sz w:val="18"/>
                      <w:szCs w:val="18"/>
                    </w:rPr>
                  </w:rPrChange>
                </w:rPr>
                <w:t xml:space="preserve">correct, </w:t>
              </w:r>
            </w:ins>
            <w:ins w:id="1504" w:author="Microsoft Office User" w:date="2021-05-06T15:33:00Z">
              <w:r w:rsidRPr="00445ED3">
                <w:rPr>
                  <w:rFonts w:ascii="Arial" w:eastAsia="Times New Roman" w:hAnsi="Arial" w:cs="Arial"/>
                  <w:sz w:val="16"/>
                  <w:szCs w:val="16"/>
                  <w:rPrChange w:id="1505" w:author="Microsoft Office User" w:date="2021-05-07T11:11:00Z">
                    <w:rPr>
                      <w:rFonts w:ascii="Arial" w:eastAsia="Times New Roman" w:hAnsi="Arial" w:cs="Arial"/>
                      <w:sz w:val="18"/>
                      <w:szCs w:val="18"/>
                    </w:rPr>
                  </w:rPrChange>
                </w:rPr>
                <w:t>high</w:t>
              </w:r>
            </w:ins>
            <w:ins w:id="1506" w:author="Microsoft Office User" w:date="2021-05-06T15:32:00Z">
              <w:r w:rsidRPr="00445ED3">
                <w:rPr>
                  <w:rFonts w:ascii="Arial" w:eastAsia="Times New Roman" w:hAnsi="Arial" w:cs="Arial"/>
                  <w:sz w:val="16"/>
                  <w:szCs w:val="16"/>
                  <w:rPrChange w:id="1507" w:author="Microsoft Office User" w:date="2021-05-07T11:11:00Z">
                    <w:rPr>
                      <w:rFonts w:ascii="Arial" w:eastAsia="Times New Roman" w:hAnsi="Arial" w:cs="Arial"/>
                      <w:sz w:val="18"/>
                      <w:szCs w:val="18"/>
                    </w:rPr>
                  </w:rPrChange>
                </w:rPr>
                <w:t xml:space="preserve"> contrast</w:t>
              </w:r>
            </w:ins>
            <w:ins w:id="1508" w:author="Microsoft Office User" w:date="2021-05-06T15:52:00Z">
              <w:r w:rsidRPr="00445ED3">
                <w:rPr>
                  <w:rFonts w:ascii="Arial" w:eastAsia="Times New Roman" w:hAnsi="Arial" w:cs="Arial"/>
                  <w:sz w:val="16"/>
                  <w:szCs w:val="16"/>
                  <w:rPrChange w:id="1509" w:author="Microsoft Office User" w:date="2021-05-07T11:11:00Z">
                    <w:rPr>
                      <w:rFonts w:ascii="Arial" w:eastAsia="Times New Roman" w:hAnsi="Arial" w:cs="Arial"/>
                      <w:sz w:val="18"/>
                      <w:szCs w:val="18"/>
                    </w:rPr>
                  </w:rPrChange>
                </w:rPr>
                <w:t>:</w:t>
              </w:r>
            </w:ins>
            <w:ins w:id="1510" w:author="Microsoft Office User" w:date="2021-05-06T15:32:00Z">
              <w:r w:rsidRPr="00445ED3">
                <w:rPr>
                  <w:rFonts w:ascii="Arial" w:eastAsia="Times New Roman" w:hAnsi="Arial" w:cs="Arial"/>
                  <w:sz w:val="16"/>
                  <w:szCs w:val="16"/>
                  <w:rPrChange w:id="1511" w:author="Microsoft Office User" w:date="2021-05-07T11:11:00Z">
                    <w:rPr>
                      <w:rFonts w:ascii="Arial" w:eastAsia="Times New Roman" w:hAnsi="Arial" w:cs="Arial"/>
                      <w:sz w:val="18"/>
                      <w:szCs w:val="18"/>
                    </w:rPr>
                  </w:rPrChange>
                </w:rPr>
                <w:t xml:space="preserve"> time 1 vs</w:t>
              </w:r>
            </w:ins>
            <w:ins w:id="1512" w:author="Microsoft Office User" w:date="2021-05-07T10:37:00Z">
              <w:r w:rsidR="0044258F" w:rsidRPr="00445ED3">
                <w:rPr>
                  <w:rFonts w:ascii="Arial" w:eastAsia="Times New Roman" w:hAnsi="Arial" w:cs="Arial"/>
                  <w:sz w:val="16"/>
                  <w:szCs w:val="16"/>
                  <w:rPrChange w:id="1513" w:author="Microsoft Office User" w:date="2021-05-07T11:11:00Z">
                    <w:rPr>
                      <w:rFonts w:ascii="Arial" w:eastAsia="Times New Roman" w:hAnsi="Arial" w:cs="Arial"/>
                      <w:sz w:val="18"/>
                      <w:szCs w:val="18"/>
                    </w:rPr>
                  </w:rPrChange>
                </w:rPr>
                <w:t>.</w:t>
              </w:r>
            </w:ins>
            <w:ins w:id="1514" w:author="Microsoft Office User" w:date="2021-05-06T15:32:00Z">
              <w:r w:rsidRPr="00445ED3">
                <w:rPr>
                  <w:rFonts w:ascii="Arial" w:eastAsia="Times New Roman" w:hAnsi="Arial" w:cs="Arial"/>
                  <w:sz w:val="16"/>
                  <w:szCs w:val="16"/>
                  <w:rPrChange w:id="1515" w:author="Microsoft Office User" w:date="2021-05-07T11:11:00Z">
                    <w:rPr>
                      <w:rFonts w:ascii="Arial" w:eastAsia="Times New Roman" w:hAnsi="Arial" w:cs="Arial"/>
                      <w:sz w:val="18"/>
                      <w:szCs w:val="18"/>
                    </w:rPr>
                  </w:rPrChange>
                </w:rPr>
                <w:t xml:space="preserve"> time 2</w:t>
              </w:r>
            </w:ins>
          </w:p>
        </w:tc>
        <w:tc>
          <w:tcPr>
            <w:tcW w:w="851" w:type="dxa"/>
            <w:vMerge/>
            <w:tcPrChange w:id="1516" w:author="Microsoft Office User" w:date="2021-05-07T10:52:00Z">
              <w:tcPr>
                <w:tcW w:w="913" w:type="dxa"/>
                <w:gridSpan w:val="2"/>
                <w:vMerge/>
              </w:tcPr>
            </w:tcPrChange>
          </w:tcPr>
          <w:p w14:paraId="079A7096" w14:textId="025A67B8" w:rsidR="00352A0E" w:rsidRPr="00445ED3" w:rsidRDefault="00352A0E" w:rsidP="000915B5">
            <w:pPr>
              <w:rPr>
                <w:ins w:id="1517" w:author="Microsoft Office User" w:date="2021-05-06T15:27:00Z"/>
                <w:rFonts w:ascii="Arial" w:eastAsia="Times New Roman" w:hAnsi="Arial" w:cs="Arial"/>
                <w:sz w:val="16"/>
                <w:szCs w:val="16"/>
                <w:rPrChange w:id="1518" w:author="Microsoft Office User" w:date="2021-05-07T11:11:00Z">
                  <w:rPr>
                    <w:ins w:id="1519" w:author="Microsoft Office User" w:date="2021-05-06T15:27:00Z"/>
                    <w:rFonts w:ascii="Arial" w:eastAsia="Times New Roman" w:hAnsi="Arial" w:cs="Arial"/>
                    <w:sz w:val="22"/>
                    <w:szCs w:val="22"/>
                  </w:rPr>
                </w:rPrChange>
              </w:rPr>
            </w:pPr>
          </w:p>
        </w:tc>
        <w:tc>
          <w:tcPr>
            <w:tcW w:w="1350" w:type="dxa"/>
            <w:tcPrChange w:id="1520" w:author="Microsoft Office User" w:date="2021-05-07T10:52:00Z">
              <w:tcPr>
                <w:tcW w:w="987" w:type="dxa"/>
                <w:gridSpan w:val="2"/>
              </w:tcPr>
            </w:tcPrChange>
          </w:tcPr>
          <w:p w14:paraId="05C9C141" w14:textId="4AED684A" w:rsidR="00352A0E" w:rsidRPr="00445ED3" w:rsidRDefault="00352A0E" w:rsidP="000915B5">
            <w:pPr>
              <w:rPr>
                <w:ins w:id="1521" w:author="Microsoft Office User" w:date="2021-05-06T15:38:00Z"/>
                <w:rFonts w:ascii="Arial" w:eastAsia="Times New Roman" w:hAnsi="Arial" w:cs="Arial"/>
                <w:sz w:val="16"/>
                <w:szCs w:val="16"/>
                <w:rPrChange w:id="1522" w:author="Microsoft Office User" w:date="2021-05-07T11:11:00Z">
                  <w:rPr>
                    <w:ins w:id="1523" w:author="Microsoft Office User" w:date="2021-05-06T15:38:00Z"/>
                    <w:rFonts w:ascii="Arial" w:eastAsia="Times New Roman" w:hAnsi="Arial" w:cs="Arial"/>
                    <w:sz w:val="18"/>
                    <w:szCs w:val="18"/>
                  </w:rPr>
                </w:rPrChange>
              </w:rPr>
            </w:pPr>
            <w:ins w:id="1524" w:author="Microsoft Office User" w:date="2021-05-06T15:38:00Z">
              <w:r w:rsidRPr="00445ED3">
                <w:rPr>
                  <w:rFonts w:ascii="Arial" w:eastAsia="Times New Roman" w:hAnsi="Arial" w:cs="Arial"/>
                  <w:sz w:val="16"/>
                  <w:szCs w:val="16"/>
                  <w:rPrChange w:id="1525" w:author="Microsoft Office User" w:date="2021-05-07T11:11:00Z">
                    <w:rPr>
                      <w:rFonts w:ascii="Arial" w:eastAsia="Times New Roman" w:hAnsi="Arial" w:cs="Arial"/>
                      <w:sz w:val="18"/>
                      <w:szCs w:val="18"/>
                    </w:rPr>
                  </w:rPrChange>
                </w:rPr>
                <w:t xml:space="preserve">T1: </w:t>
              </w:r>
            </w:ins>
            <w:ins w:id="1526" w:author="Microsoft Office User" w:date="2021-05-06T15:51:00Z">
              <w:r w:rsidRPr="00445ED3">
                <w:rPr>
                  <w:rFonts w:ascii="Arial" w:eastAsia="Times New Roman" w:hAnsi="Arial" w:cs="Arial"/>
                  <w:sz w:val="16"/>
                  <w:szCs w:val="16"/>
                  <w:rPrChange w:id="1527" w:author="Microsoft Office User" w:date="2021-05-07T11:11:00Z">
                    <w:rPr>
                      <w:rFonts w:ascii="Arial" w:eastAsia="Times New Roman" w:hAnsi="Arial" w:cs="Arial"/>
                      <w:sz w:val="18"/>
                      <w:szCs w:val="18"/>
                    </w:rPr>
                  </w:rPrChange>
                </w:rPr>
                <w:t>0</w:t>
              </w:r>
            </w:ins>
            <w:ins w:id="1528" w:author="Microsoft Office User" w:date="2021-05-06T15:38:00Z">
              <w:r w:rsidRPr="00445ED3">
                <w:rPr>
                  <w:rFonts w:ascii="Arial" w:eastAsia="Times New Roman" w:hAnsi="Arial" w:cs="Arial"/>
                  <w:sz w:val="16"/>
                  <w:szCs w:val="16"/>
                  <w:rPrChange w:id="1529" w:author="Microsoft Office User" w:date="2021-05-07T11:11:00Z">
                    <w:rPr>
                      <w:rFonts w:ascii="Arial" w:eastAsia="Times New Roman" w:hAnsi="Arial" w:cs="Arial"/>
                      <w:sz w:val="18"/>
                      <w:szCs w:val="18"/>
                    </w:rPr>
                  </w:rPrChange>
                </w:rPr>
                <w:t>.</w:t>
              </w:r>
            </w:ins>
            <w:ins w:id="1530" w:author="Microsoft Office User" w:date="2021-05-06T15:39:00Z">
              <w:r w:rsidRPr="00445ED3">
                <w:rPr>
                  <w:rFonts w:ascii="Arial" w:eastAsia="Times New Roman" w:hAnsi="Arial" w:cs="Arial"/>
                  <w:sz w:val="16"/>
                  <w:szCs w:val="16"/>
                  <w:rPrChange w:id="1531" w:author="Microsoft Office User" w:date="2021-05-07T11:11:00Z">
                    <w:rPr>
                      <w:rFonts w:ascii="Arial" w:eastAsia="Times New Roman" w:hAnsi="Arial" w:cs="Arial"/>
                      <w:sz w:val="18"/>
                      <w:szCs w:val="18"/>
                    </w:rPr>
                  </w:rPrChange>
                </w:rPr>
                <w:t>82</w:t>
              </w:r>
            </w:ins>
          </w:p>
          <w:p w14:paraId="28079E6D" w14:textId="10C6AC23" w:rsidR="00352A0E" w:rsidRPr="00445ED3" w:rsidRDefault="00352A0E" w:rsidP="000915B5">
            <w:pPr>
              <w:rPr>
                <w:ins w:id="1532" w:author="Microsoft Office User" w:date="2021-05-06T15:38:00Z"/>
                <w:rFonts w:ascii="Arial" w:eastAsia="Times New Roman" w:hAnsi="Arial" w:cs="Arial"/>
                <w:sz w:val="16"/>
                <w:szCs w:val="16"/>
                <w:rPrChange w:id="1533" w:author="Microsoft Office User" w:date="2021-05-07T11:11:00Z">
                  <w:rPr>
                    <w:ins w:id="1534" w:author="Microsoft Office User" w:date="2021-05-06T15:38:00Z"/>
                    <w:rFonts w:ascii="Arial" w:eastAsia="Times New Roman" w:hAnsi="Arial" w:cs="Arial"/>
                    <w:sz w:val="18"/>
                    <w:szCs w:val="18"/>
                  </w:rPr>
                </w:rPrChange>
              </w:rPr>
            </w:pPr>
            <w:ins w:id="1535" w:author="Microsoft Office User" w:date="2021-05-06T15:38:00Z">
              <w:r w:rsidRPr="00445ED3">
                <w:rPr>
                  <w:rFonts w:ascii="Arial" w:eastAsia="Times New Roman" w:hAnsi="Arial" w:cs="Arial"/>
                  <w:sz w:val="16"/>
                  <w:szCs w:val="16"/>
                  <w:rPrChange w:id="1536" w:author="Microsoft Office User" w:date="2021-05-07T11:11:00Z">
                    <w:rPr>
                      <w:rFonts w:ascii="Arial" w:eastAsia="Times New Roman" w:hAnsi="Arial" w:cs="Arial"/>
                      <w:sz w:val="18"/>
                      <w:szCs w:val="18"/>
                    </w:rPr>
                  </w:rPrChange>
                </w:rPr>
                <w:t xml:space="preserve">T2: </w:t>
              </w:r>
            </w:ins>
            <w:ins w:id="1537" w:author="Microsoft Office User" w:date="2021-05-06T15:51:00Z">
              <w:r w:rsidRPr="00445ED3">
                <w:rPr>
                  <w:rFonts w:ascii="Arial" w:eastAsia="Times New Roman" w:hAnsi="Arial" w:cs="Arial"/>
                  <w:sz w:val="16"/>
                  <w:szCs w:val="16"/>
                  <w:rPrChange w:id="1538" w:author="Microsoft Office User" w:date="2021-05-07T11:11:00Z">
                    <w:rPr>
                      <w:rFonts w:ascii="Arial" w:eastAsia="Times New Roman" w:hAnsi="Arial" w:cs="Arial"/>
                      <w:sz w:val="18"/>
                      <w:szCs w:val="18"/>
                    </w:rPr>
                  </w:rPrChange>
                </w:rPr>
                <w:t>0</w:t>
              </w:r>
            </w:ins>
            <w:ins w:id="1539" w:author="Microsoft Office User" w:date="2021-05-06T15:38:00Z">
              <w:r w:rsidRPr="00445ED3">
                <w:rPr>
                  <w:rFonts w:ascii="Arial" w:eastAsia="Times New Roman" w:hAnsi="Arial" w:cs="Arial"/>
                  <w:sz w:val="16"/>
                  <w:szCs w:val="16"/>
                  <w:rPrChange w:id="1540" w:author="Microsoft Office User" w:date="2021-05-07T11:11:00Z">
                    <w:rPr>
                      <w:rFonts w:ascii="Arial" w:eastAsia="Times New Roman" w:hAnsi="Arial" w:cs="Arial"/>
                      <w:sz w:val="18"/>
                      <w:szCs w:val="18"/>
                    </w:rPr>
                  </w:rPrChange>
                </w:rPr>
                <w:t>.</w:t>
              </w:r>
            </w:ins>
            <w:ins w:id="1541" w:author="Microsoft Office User" w:date="2021-05-06T15:40:00Z">
              <w:r w:rsidRPr="00445ED3">
                <w:rPr>
                  <w:rFonts w:ascii="Arial" w:eastAsia="Times New Roman" w:hAnsi="Arial" w:cs="Arial"/>
                  <w:sz w:val="16"/>
                  <w:szCs w:val="16"/>
                  <w:rPrChange w:id="1542" w:author="Microsoft Office User" w:date="2021-05-07T11:11:00Z">
                    <w:rPr>
                      <w:rFonts w:ascii="Arial" w:eastAsia="Times New Roman" w:hAnsi="Arial" w:cs="Arial"/>
                      <w:sz w:val="18"/>
                      <w:szCs w:val="18"/>
                    </w:rPr>
                  </w:rPrChange>
                </w:rPr>
                <w:t>77</w:t>
              </w:r>
            </w:ins>
          </w:p>
          <w:p w14:paraId="4ADDEE27" w14:textId="47557DD6" w:rsidR="00352A0E" w:rsidRPr="00445ED3" w:rsidRDefault="00352A0E" w:rsidP="000915B5">
            <w:pPr>
              <w:rPr>
                <w:ins w:id="1543" w:author="Microsoft Office User" w:date="2021-05-06T15:27:00Z"/>
                <w:rFonts w:ascii="Arial" w:eastAsia="Times New Roman" w:hAnsi="Arial" w:cs="Arial"/>
                <w:sz w:val="16"/>
                <w:szCs w:val="16"/>
                <w:rPrChange w:id="1544" w:author="Microsoft Office User" w:date="2021-05-07T11:11:00Z">
                  <w:rPr>
                    <w:ins w:id="1545" w:author="Microsoft Office User" w:date="2021-05-06T15:27:00Z"/>
                    <w:rFonts w:ascii="Arial" w:eastAsia="Times New Roman" w:hAnsi="Arial" w:cs="Arial"/>
                    <w:sz w:val="22"/>
                    <w:szCs w:val="22"/>
                  </w:rPr>
                </w:rPrChange>
              </w:rPr>
            </w:pPr>
            <w:ins w:id="1546" w:author="Microsoft Office User" w:date="2021-05-06T15:38:00Z">
              <w:r w:rsidRPr="00445ED3">
                <w:rPr>
                  <w:rFonts w:ascii="Arial" w:eastAsia="Times New Roman" w:hAnsi="Arial" w:cs="Arial"/>
                  <w:sz w:val="16"/>
                  <w:szCs w:val="16"/>
                  <w:rPrChange w:id="1547" w:author="Microsoft Office User" w:date="2021-05-07T11:11:00Z">
                    <w:rPr>
                      <w:rFonts w:ascii="Arial" w:eastAsia="Times New Roman" w:hAnsi="Arial" w:cs="Arial"/>
                      <w:sz w:val="18"/>
                      <w:szCs w:val="18"/>
                    </w:rPr>
                  </w:rPrChange>
                </w:rPr>
                <w:t>(median)</w:t>
              </w:r>
            </w:ins>
          </w:p>
        </w:tc>
        <w:tc>
          <w:tcPr>
            <w:tcW w:w="990" w:type="dxa"/>
            <w:tcPrChange w:id="1548" w:author="Microsoft Office User" w:date="2021-05-07T10:52:00Z">
              <w:tcPr>
                <w:tcW w:w="897" w:type="dxa"/>
                <w:gridSpan w:val="3"/>
              </w:tcPr>
            </w:tcPrChange>
          </w:tcPr>
          <w:p w14:paraId="3F0628D5" w14:textId="75E71257" w:rsidR="00352A0E" w:rsidRPr="00445ED3" w:rsidRDefault="00352A0E" w:rsidP="000915B5">
            <w:pPr>
              <w:rPr>
                <w:ins w:id="1549" w:author="Microsoft Office User" w:date="2021-05-06T15:27:00Z"/>
                <w:rFonts w:ascii="Arial" w:eastAsia="Times New Roman" w:hAnsi="Arial" w:cs="Arial"/>
                <w:sz w:val="16"/>
                <w:szCs w:val="16"/>
                <w:rPrChange w:id="1550" w:author="Microsoft Office User" w:date="2021-05-07T11:11:00Z">
                  <w:rPr>
                    <w:ins w:id="1551" w:author="Microsoft Office User" w:date="2021-05-06T15:27:00Z"/>
                    <w:rFonts w:ascii="Arial" w:eastAsia="Times New Roman" w:hAnsi="Arial" w:cs="Arial"/>
                    <w:sz w:val="22"/>
                    <w:szCs w:val="22"/>
                  </w:rPr>
                </w:rPrChange>
              </w:rPr>
            </w:pPr>
            <w:ins w:id="1552" w:author="Microsoft Office User" w:date="2021-05-06T15:41:00Z">
              <w:r w:rsidRPr="00445ED3">
                <w:rPr>
                  <w:rFonts w:ascii="Arial" w:eastAsia="Times New Roman" w:hAnsi="Arial" w:cs="Arial"/>
                  <w:sz w:val="16"/>
                  <w:szCs w:val="16"/>
                  <w:rPrChange w:id="1553" w:author="Microsoft Office User" w:date="2021-05-07T11:11:00Z">
                    <w:rPr>
                      <w:rFonts w:ascii="Arial" w:eastAsia="Times New Roman" w:hAnsi="Arial" w:cs="Arial"/>
                      <w:sz w:val="18"/>
                      <w:szCs w:val="18"/>
                    </w:rPr>
                  </w:rPrChange>
                </w:rPr>
                <w:t>n/a</w:t>
              </w:r>
            </w:ins>
          </w:p>
        </w:tc>
        <w:tc>
          <w:tcPr>
            <w:tcW w:w="1080" w:type="dxa"/>
            <w:vMerge/>
            <w:tcPrChange w:id="1554" w:author="Microsoft Office User" w:date="2021-05-07T10:52:00Z">
              <w:tcPr>
                <w:tcW w:w="716" w:type="dxa"/>
                <w:gridSpan w:val="3"/>
                <w:vMerge/>
              </w:tcPr>
            </w:tcPrChange>
          </w:tcPr>
          <w:p w14:paraId="6A5944F9" w14:textId="182EAB5B" w:rsidR="00352A0E" w:rsidRPr="00445ED3" w:rsidRDefault="00352A0E" w:rsidP="000915B5">
            <w:pPr>
              <w:rPr>
                <w:ins w:id="1555" w:author="Microsoft Office User" w:date="2021-05-06T15:27:00Z"/>
                <w:rFonts w:ascii="Arial" w:eastAsia="Times New Roman" w:hAnsi="Arial" w:cs="Arial"/>
                <w:sz w:val="16"/>
                <w:szCs w:val="16"/>
                <w:rPrChange w:id="1556" w:author="Microsoft Office User" w:date="2021-05-07T11:11:00Z">
                  <w:rPr>
                    <w:ins w:id="1557" w:author="Microsoft Office User" w:date="2021-05-06T15:27:00Z"/>
                    <w:rFonts w:ascii="Arial" w:eastAsia="Times New Roman" w:hAnsi="Arial" w:cs="Arial"/>
                    <w:sz w:val="22"/>
                    <w:szCs w:val="22"/>
                  </w:rPr>
                </w:rPrChange>
              </w:rPr>
            </w:pPr>
          </w:p>
        </w:tc>
        <w:tc>
          <w:tcPr>
            <w:tcW w:w="1595" w:type="dxa"/>
            <w:vMerge/>
            <w:tcPrChange w:id="1558" w:author="Microsoft Office User" w:date="2021-05-07T10:52:00Z">
              <w:tcPr>
                <w:tcW w:w="2203" w:type="dxa"/>
                <w:gridSpan w:val="3"/>
                <w:vMerge/>
              </w:tcPr>
            </w:tcPrChange>
          </w:tcPr>
          <w:p w14:paraId="7DB7FD3D" w14:textId="205FC79C" w:rsidR="00352A0E" w:rsidRPr="00445ED3" w:rsidRDefault="00352A0E" w:rsidP="000915B5">
            <w:pPr>
              <w:rPr>
                <w:ins w:id="1559" w:author="Microsoft Office User" w:date="2021-05-06T15:27:00Z"/>
                <w:rFonts w:ascii="Arial" w:eastAsia="Times New Roman" w:hAnsi="Arial" w:cs="Arial"/>
                <w:sz w:val="16"/>
                <w:szCs w:val="16"/>
                <w:rPrChange w:id="1560" w:author="Microsoft Office User" w:date="2021-05-07T11:11:00Z">
                  <w:rPr>
                    <w:ins w:id="1561" w:author="Microsoft Office User" w:date="2021-05-06T15:27:00Z"/>
                    <w:rFonts w:ascii="Arial" w:eastAsia="Times New Roman" w:hAnsi="Arial" w:cs="Arial"/>
                    <w:sz w:val="22"/>
                    <w:szCs w:val="22"/>
                  </w:rPr>
                </w:rPrChange>
              </w:rPr>
            </w:pPr>
          </w:p>
        </w:tc>
        <w:tc>
          <w:tcPr>
            <w:tcW w:w="1085" w:type="dxa"/>
            <w:tcPrChange w:id="1562" w:author="Microsoft Office User" w:date="2021-05-07T10:52:00Z">
              <w:tcPr>
                <w:tcW w:w="1085" w:type="dxa"/>
                <w:gridSpan w:val="2"/>
              </w:tcPr>
            </w:tcPrChange>
          </w:tcPr>
          <w:p w14:paraId="76914781" w14:textId="77777777" w:rsidR="00352A0E" w:rsidRPr="00445ED3" w:rsidRDefault="00352A0E" w:rsidP="000915B5">
            <w:pPr>
              <w:rPr>
                <w:ins w:id="1563" w:author="Microsoft Office User" w:date="2021-05-06T15:44:00Z"/>
                <w:rFonts w:ascii="Arial" w:eastAsia="Times New Roman" w:hAnsi="Arial" w:cs="Arial"/>
                <w:sz w:val="16"/>
                <w:szCs w:val="16"/>
                <w:rPrChange w:id="1564" w:author="Microsoft Office User" w:date="2021-05-07T11:11:00Z">
                  <w:rPr>
                    <w:ins w:id="1565" w:author="Microsoft Office User" w:date="2021-05-06T15:44:00Z"/>
                    <w:rFonts w:ascii="Arial" w:eastAsia="Times New Roman" w:hAnsi="Arial" w:cs="Arial"/>
                    <w:sz w:val="18"/>
                    <w:szCs w:val="18"/>
                  </w:rPr>
                </w:rPrChange>
              </w:rPr>
            </w:pPr>
            <w:ins w:id="1566" w:author="Microsoft Office User" w:date="2021-05-06T15:43:00Z">
              <w:r w:rsidRPr="00445ED3">
                <w:rPr>
                  <w:rFonts w:ascii="Arial" w:eastAsia="Times New Roman" w:hAnsi="Arial" w:cs="Arial"/>
                  <w:sz w:val="16"/>
                  <w:szCs w:val="16"/>
                  <w:rPrChange w:id="1567" w:author="Microsoft Office User" w:date="2021-05-07T11:11:00Z">
                    <w:rPr>
                      <w:rFonts w:ascii="Arial" w:eastAsia="Times New Roman" w:hAnsi="Arial" w:cs="Arial"/>
                      <w:sz w:val="18"/>
                      <w:szCs w:val="18"/>
                    </w:rPr>
                  </w:rPrChange>
                </w:rPr>
                <w:t>Z = 2.</w:t>
              </w:r>
            </w:ins>
            <w:ins w:id="1568" w:author="Microsoft Office User" w:date="2021-05-06T15:44:00Z">
              <w:r w:rsidRPr="00445ED3">
                <w:rPr>
                  <w:rFonts w:ascii="Arial" w:eastAsia="Times New Roman" w:hAnsi="Arial" w:cs="Arial"/>
                  <w:sz w:val="16"/>
                  <w:szCs w:val="16"/>
                  <w:rPrChange w:id="1569" w:author="Microsoft Office User" w:date="2021-05-07T11:11:00Z">
                    <w:rPr>
                      <w:rFonts w:ascii="Arial" w:eastAsia="Times New Roman" w:hAnsi="Arial" w:cs="Arial"/>
                      <w:sz w:val="18"/>
                      <w:szCs w:val="18"/>
                    </w:rPr>
                  </w:rPrChange>
                </w:rPr>
                <w:t>84</w:t>
              </w:r>
            </w:ins>
          </w:p>
          <w:p w14:paraId="167B05DF" w14:textId="3EF50015" w:rsidR="00352A0E" w:rsidRPr="00445ED3" w:rsidRDefault="00352A0E" w:rsidP="000915B5">
            <w:pPr>
              <w:rPr>
                <w:ins w:id="1570" w:author="Microsoft Office User" w:date="2021-05-06T15:27:00Z"/>
                <w:rFonts w:ascii="Arial" w:eastAsia="Times New Roman" w:hAnsi="Arial" w:cs="Arial"/>
                <w:sz w:val="16"/>
                <w:szCs w:val="16"/>
                <w:rPrChange w:id="1571" w:author="Microsoft Office User" w:date="2021-05-07T11:11:00Z">
                  <w:rPr>
                    <w:ins w:id="1572" w:author="Microsoft Office User" w:date="2021-05-06T15:27:00Z"/>
                    <w:rFonts w:ascii="Arial" w:eastAsia="Times New Roman" w:hAnsi="Arial" w:cs="Arial"/>
                    <w:sz w:val="22"/>
                    <w:szCs w:val="22"/>
                  </w:rPr>
                </w:rPrChange>
              </w:rPr>
            </w:pPr>
            <w:ins w:id="1573" w:author="Microsoft Office User" w:date="2021-05-06T15:44:00Z">
              <w:r w:rsidRPr="00445ED3">
                <w:rPr>
                  <w:rFonts w:ascii="Arial" w:eastAsia="Times New Roman" w:hAnsi="Arial" w:cs="Arial"/>
                  <w:sz w:val="16"/>
                  <w:szCs w:val="16"/>
                  <w:rPrChange w:id="1574" w:author="Microsoft Office User" w:date="2021-05-07T11:11:00Z">
                    <w:rPr>
                      <w:rFonts w:ascii="Arial" w:eastAsia="Times New Roman" w:hAnsi="Arial" w:cs="Arial"/>
                      <w:sz w:val="18"/>
                      <w:szCs w:val="18"/>
                    </w:rPr>
                  </w:rPrChange>
                </w:rPr>
                <w:t>Rank: 181</w:t>
              </w:r>
            </w:ins>
          </w:p>
        </w:tc>
        <w:tc>
          <w:tcPr>
            <w:tcW w:w="980" w:type="dxa"/>
            <w:tcPrChange w:id="1575" w:author="Microsoft Office User" w:date="2021-05-07T10:52:00Z">
              <w:tcPr>
                <w:tcW w:w="980" w:type="dxa"/>
                <w:gridSpan w:val="2"/>
              </w:tcPr>
            </w:tcPrChange>
          </w:tcPr>
          <w:p w14:paraId="089D0778" w14:textId="425996F1" w:rsidR="00352A0E" w:rsidRPr="00445ED3" w:rsidRDefault="00352A0E" w:rsidP="000915B5">
            <w:pPr>
              <w:rPr>
                <w:ins w:id="1576" w:author="Microsoft Office User" w:date="2021-05-06T15:27:00Z"/>
                <w:rFonts w:ascii="Arial" w:eastAsia="Times New Roman" w:hAnsi="Arial" w:cs="Arial"/>
                <w:sz w:val="16"/>
                <w:szCs w:val="16"/>
                <w:rPrChange w:id="1577" w:author="Microsoft Office User" w:date="2021-05-07T11:11:00Z">
                  <w:rPr>
                    <w:ins w:id="1578" w:author="Microsoft Office User" w:date="2021-05-06T15:27:00Z"/>
                    <w:rFonts w:ascii="Arial" w:eastAsia="Times New Roman" w:hAnsi="Arial" w:cs="Arial"/>
                    <w:sz w:val="22"/>
                    <w:szCs w:val="22"/>
                  </w:rPr>
                </w:rPrChange>
              </w:rPr>
            </w:pPr>
            <w:ins w:id="1579" w:author="Microsoft Office User" w:date="2021-05-06T15:46:00Z">
              <w:r w:rsidRPr="00445ED3">
                <w:rPr>
                  <w:rFonts w:ascii="Arial" w:eastAsia="Times New Roman" w:hAnsi="Arial" w:cs="Arial"/>
                  <w:sz w:val="16"/>
                  <w:szCs w:val="16"/>
                  <w:rPrChange w:id="1580" w:author="Microsoft Office User" w:date="2021-05-07T11:11:00Z">
                    <w:rPr>
                      <w:rFonts w:ascii="Arial" w:eastAsia="Times New Roman" w:hAnsi="Arial" w:cs="Arial"/>
                      <w:sz w:val="18"/>
                      <w:szCs w:val="18"/>
                    </w:rPr>
                  </w:rPrChange>
                </w:rPr>
                <w:t>0.005</w:t>
              </w:r>
            </w:ins>
          </w:p>
        </w:tc>
      </w:tr>
      <w:tr w:rsidR="00352A0E" w14:paraId="38C39F5A" w14:textId="77777777" w:rsidTr="000915B5">
        <w:tblPrEx>
          <w:tblPrExChange w:id="1581" w:author="Microsoft Office User" w:date="2021-05-07T10:52:00Z">
            <w:tblPrEx>
              <w:tblW w:w="10795" w:type="dxa"/>
            </w:tblPrEx>
          </w:tblPrExChange>
        </w:tblPrEx>
        <w:trPr>
          <w:trHeight w:val="482"/>
          <w:ins w:id="1582" w:author="Microsoft Office User" w:date="2021-05-06T15:27:00Z"/>
          <w:trPrChange w:id="1583" w:author="Microsoft Office User" w:date="2021-05-07T10:52:00Z">
            <w:trPr>
              <w:gridAfter w:val="0"/>
              <w:trHeight w:val="482"/>
            </w:trPr>
          </w:trPrChange>
        </w:trPr>
        <w:tc>
          <w:tcPr>
            <w:tcW w:w="3014" w:type="dxa"/>
            <w:tcPrChange w:id="1584" w:author="Microsoft Office User" w:date="2021-05-07T10:52:00Z">
              <w:tcPr>
                <w:tcW w:w="3014" w:type="dxa"/>
              </w:tcPr>
            </w:tcPrChange>
          </w:tcPr>
          <w:p w14:paraId="6D233C07" w14:textId="4DA6CF96" w:rsidR="00352A0E" w:rsidRPr="00445ED3" w:rsidRDefault="00352A0E" w:rsidP="000915B5">
            <w:pPr>
              <w:rPr>
                <w:ins w:id="1585" w:author="Microsoft Office User" w:date="2021-05-06T15:27:00Z"/>
                <w:rFonts w:ascii="Arial" w:eastAsia="Times New Roman" w:hAnsi="Arial" w:cs="Arial"/>
                <w:sz w:val="16"/>
                <w:szCs w:val="16"/>
                <w:rPrChange w:id="1586" w:author="Microsoft Office User" w:date="2021-05-07T11:11:00Z">
                  <w:rPr>
                    <w:ins w:id="1587" w:author="Microsoft Office User" w:date="2021-05-06T15:27:00Z"/>
                    <w:rFonts w:ascii="Arial" w:eastAsia="Times New Roman" w:hAnsi="Arial" w:cs="Arial"/>
                    <w:sz w:val="22"/>
                    <w:szCs w:val="22"/>
                  </w:rPr>
                </w:rPrChange>
              </w:rPr>
            </w:pPr>
            <w:ins w:id="1588" w:author="Microsoft Office User" w:date="2021-05-06T15:52:00Z">
              <w:r w:rsidRPr="00445ED3">
                <w:rPr>
                  <w:rFonts w:ascii="Arial" w:eastAsia="Times New Roman" w:hAnsi="Arial" w:cs="Arial"/>
                  <w:sz w:val="16"/>
                  <w:szCs w:val="16"/>
                  <w:rPrChange w:id="1589" w:author="Microsoft Office User" w:date="2021-05-07T11:11:00Z">
                    <w:rPr>
                      <w:rFonts w:ascii="Arial" w:eastAsia="Times New Roman" w:hAnsi="Arial" w:cs="Arial"/>
                      <w:sz w:val="18"/>
                      <w:szCs w:val="18"/>
                    </w:rPr>
                  </w:rPrChange>
                </w:rPr>
                <w:t xml:space="preserve">Behavior percent </w:t>
              </w:r>
            </w:ins>
            <w:ins w:id="1590" w:author="Microsoft Office User" w:date="2021-05-06T15:32:00Z">
              <w:r w:rsidRPr="00445ED3">
                <w:rPr>
                  <w:rFonts w:ascii="Arial" w:eastAsia="Times New Roman" w:hAnsi="Arial" w:cs="Arial"/>
                  <w:sz w:val="16"/>
                  <w:szCs w:val="16"/>
                  <w:rPrChange w:id="1591" w:author="Microsoft Office User" w:date="2021-05-07T11:11:00Z">
                    <w:rPr>
                      <w:rFonts w:ascii="Arial" w:eastAsia="Times New Roman" w:hAnsi="Arial" w:cs="Arial"/>
                      <w:sz w:val="18"/>
                      <w:szCs w:val="18"/>
                    </w:rPr>
                  </w:rPrChange>
                </w:rPr>
                <w:t xml:space="preserve">correct, </w:t>
              </w:r>
            </w:ins>
            <w:ins w:id="1592" w:author="Microsoft Office User" w:date="2021-05-06T15:33:00Z">
              <w:r w:rsidRPr="00445ED3">
                <w:rPr>
                  <w:rFonts w:ascii="Arial" w:eastAsia="Times New Roman" w:hAnsi="Arial" w:cs="Arial"/>
                  <w:sz w:val="16"/>
                  <w:szCs w:val="16"/>
                  <w:rPrChange w:id="1593" w:author="Microsoft Office User" w:date="2021-05-07T11:11:00Z">
                    <w:rPr>
                      <w:rFonts w:ascii="Arial" w:eastAsia="Times New Roman" w:hAnsi="Arial" w:cs="Arial"/>
                      <w:sz w:val="18"/>
                      <w:szCs w:val="18"/>
                    </w:rPr>
                  </w:rPrChange>
                </w:rPr>
                <w:t>high contrast</w:t>
              </w:r>
            </w:ins>
            <w:ins w:id="1594" w:author="Microsoft Office User" w:date="2021-05-06T15:52:00Z">
              <w:r w:rsidRPr="00445ED3">
                <w:rPr>
                  <w:rFonts w:ascii="Arial" w:eastAsia="Times New Roman" w:hAnsi="Arial" w:cs="Arial"/>
                  <w:sz w:val="16"/>
                  <w:szCs w:val="16"/>
                  <w:rPrChange w:id="1595" w:author="Microsoft Office User" w:date="2021-05-07T11:11:00Z">
                    <w:rPr>
                      <w:rFonts w:ascii="Arial" w:eastAsia="Times New Roman" w:hAnsi="Arial" w:cs="Arial"/>
                      <w:sz w:val="18"/>
                      <w:szCs w:val="18"/>
                    </w:rPr>
                  </w:rPrChange>
                </w:rPr>
                <w:t>:</w:t>
              </w:r>
            </w:ins>
            <w:ins w:id="1596" w:author="Microsoft Office User" w:date="2021-05-06T15:33:00Z">
              <w:r w:rsidRPr="00445ED3">
                <w:rPr>
                  <w:rFonts w:ascii="Arial" w:eastAsia="Times New Roman" w:hAnsi="Arial" w:cs="Arial"/>
                  <w:sz w:val="16"/>
                  <w:szCs w:val="16"/>
                  <w:rPrChange w:id="1597" w:author="Microsoft Office User" w:date="2021-05-07T11:11:00Z">
                    <w:rPr>
                      <w:rFonts w:ascii="Arial" w:eastAsia="Times New Roman" w:hAnsi="Arial" w:cs="Arial"/>
                      <w:sz w:val="18"/>
                      <w:szCs w:val="18"/>
                    </w:rPr>
                  </w:rPrChange>
                </w:rPr>
                <w:t xml:space="preserve"> </w:t>
              </w:r>
            </w:ins>
            <w:ins w:id="1598" w:author="Microsoft Office User" w:date="2021-05-06T15:32:00Z">
              <w:r w:rsidRPr="00445ED3">
                <w:rPr>
                  <w:rFonts w:ascii="Arial" w:eastAsia="Times New Roman" w:hAnsi="Arial" w:cs="Arial"/>
                  <w:sz w:val="16"/>
                  <w:szCs w:val="16"/>
                  <w:rPrChange w:id="1599" w:author="Microsoft Office User" w:date="2021-05-07T11:11:00Z">
                    <w:rPr>
                      <w:rFonts w:ascii="Arial" w:eastAsia="Times New Roman" w:hAnsi="Arial" w:cs="Arial"/>
                      <w:sz w:val="18"/>
                      <w:szCs w:val="18"/>
                    </w:rPr>
                  </w:rPrChange>
                </w:rPr>
                <w:t>time 1 vs</w:t>
              </w:r>
            </w:ins>
            <w:ins w:id="1600" w:author="Microsoft Office User" w:date="2021-05-07T10:37:00Z">
              <w:r w:rsidR="0044258F" w:rsidRPr="00445ED3">
                <w:rPr>
                  <w:rFonts w:ascii="Arial" w:eastAsia="Times New Roman" w:hAnsi="Arial" w:cs="Arial"/>
                  <w:sz w:val="16"/>
                  <w:szCs w:val="16"/>
                  <w:rPrChange w:id="1601" w:author="Microsoft Office User" w:date="2021-05-07T11:11:00Z">
                    <w:rPr>
                      <w:rFonts w:ascii="Arial" w:eastAsia="Times New Roman" w:hAnsi="Arial" w:cs="Arial"/>
                      <w:sz w:val="18"/>
                      <w:szCs w:val="18"/>
                    </w:rPr>
                  </w:rPrChange>
                </w:rPr>
                <w:t>.</w:t>
              </w:r>
            </w:ins>
            <w:ins w:id="1602" w:author="Microsoft Office User" w:date="2021-05-06T15:32:00Z">
              <w:r w:rsidRPr="00445ED3">
                <w:rPr>
                  <w:rFonts w:ascii="Arial" w:eastAsia="Times New Roman" w:hAnsi="Arial" w:cs="Arial"/>
                  <w:sz w:val="16"/>
                  <w:szCs w:val="16"/>
                  <w:rPrChange w:id="1603" w:author="Microsoft Office User" w:date="2021-05-07T11:11:00Z">
                    <w:rPr>
                      <w:rFonts w:ascii="Arial" w:eastAsia="Times New Roman" w:hAnsi="Arial" w:cs="Arial"/>
                      <w:sz w:val="18"/>
                      <w:szCs w:val="18"/>
                    </w:rPr>
                  </w:rPrChange>
                </w:rPr>
                <w:t xml:space="preserve"> time 3</w:t>
              </w:r>
            </w:ins>
          </w:p>
        </w:tc>
        <w:tc>
          <w:tcPr>
            <w:tcW w:w="851" w:type="dxa"/>
            <w:vMerge/>
            <w:tcPrChange w:id="1604" w:author="Microsoft Office User" w:date="2021-05-07T10:52:00Z">
              <w:tcPr>
                <w:tcW w:w="913" w:type="dxa"/>
                <w:gridSpan w:val="2"/>
                <w:vMerge/>
              </w:tcPr>
            </w:tcPrChange>
          </w:tcPr>
          <w:p w14:paraId="7BC2D1EC" w14:textId="3006F711" w:rsidR="00352A0E" w:rsidRPr="00445ED3" w:rsidRDefault="00352A0E" w:rsidP="000915B5">
            <w:pPr>
              <w:rPr>
                <w:ins w:id="1605" w:author="Microsoft Office User" w:date="2021-05-06T15:27:00Z"/>
                <w:rFonts w:ascii="Arial" w:eastAsia="Times New Roman" w:hAnsi="Arial" w:cs="Arial"/>
                <w:sz w:val="16"/>
                <w:szCs w:val="16"/>
                <w:rPrChange w:id="1606" w:author="Microsoft Office User" w:date="2021-05-07T11:11:00Z">
                  <w:rPr>
                    <w:ins w:id="1607" w:author="Microsoft Office User" w:date="2021-05-06T15:27:00Z"/>
                    <w:rFonts w:ascii="Arial" w:eastAsia="Times New Roman" w:hAnsi="Arial" w:cs="Arial"/>
                    <w:sz w:val="22"/>
                    <w:szCs w:val="22"/>
                  </w:rPr>
                </w:rPrChange>
              </w:rPr>
            </w:pPr>
          </w:p>
        </w:tc>
        <w:tc>
          <w:tcPr>
            <w:tcW w:w="1350" w:type="dxa"/>
            <w:tcPrChange w:id="1608" w:author="Microsoft Office User" w:date="2021-05-07T10:52:00Z">
              <w:tcPr>
                <w:tcW w:w="987" w:type="dxa"/>
                <w:gridSpan w:val="2"/>
              </w:tcPr>
            </w:tcPrChange>
          </w:tcPr>
          <w:p w14:paraId="23FE329C" w14:textId="30C6789B" w:rsidR="00352A0E" w:rsidRPr="00445ED3" w:rsidRDefault="00352A0E" w:rsidP="000915B5">
            <w:pPr>
              <w:rPr>
                <w:ins w:id="1609" w:author="Microsoft Office User" w:date="2021-05-06T15:39:00Z"/>
                <w:rFonts w:ascii="Arial" w:eastAsia="Times New Roman" w:hAnsi="Arial" w:cs="Arial"/>
                <w:sz w:val="16"/>
                <w:szCs w:val="16"/>
                <w:rPrChange w:id="1610" w:author="Microsoft Office User" w:date="2021-05-07T11:11:00Z">
                  <w:rPr>
                    <w:ins w:id="1611" w:author="Microsoft Office User" w:date="2021-05-06T15:39:00Z"/>
                    <w:rFonts w:ascii="Arial" w:eastAsia="Times New Roman" w:hAnsi="Arial" w:cs="Arial"/>
                    <w:sz w:val="18"/>
                    <w:szCs w:val="18"/>
                  </w:rPr>
                </w:rPrChange>
              </w:rPr>
            </w:pPr>
            <w:ins w:id="1612" w:author="Microsoft Office User" w:date="2021-05-06T15:39:00Z">
              <w:r w:rsidRPr="00445ED3">
                <w:rPr>
                  <w:rFonts w:ascii="Arial" w:eastAsia="Times New Roman" w:hAnsi="Arial" w:cs="Arial"/>
                  <w:sz w:val="16"/>
                  <w:szCs w:val="16"/>
                  <w:rPrChange w:id="1613" w:author="Microsoft Office User" w:date="2021-05-07T11:11:00Z">
                    <w:rPr>
                      <w:rFonts w:ascii="Arial" w:eastAsia="Times New Roman" w:hAnsi="Arial" w:cs="Arial"/>
                      <w:sz w:val="18"/>
                      <w:szCs w:val="18"/>
                    </w:rPr>
                  </w:rPrChange>
                </w:rPr>
                <w:t xml:space="preserve">T1: </w:t>
              </w:r>
            </w:ins>
            <w:ins w:id="1614" w:author="Microsoft Office User" w:date="2021-05-06T15:51:00Z">
              <w:r w:rsidRPr="00445ED3">
                <w:rPr>
                  <w:rFonts w:ascii="Arial" w:eastAsia="Times New Roman" w:hAnsi="Arial" w:cs="Arial"/>
                  <w:sz w:val="16"/>
                  <w:szCs w:val="16"/>
                  <w:rPrChange w:id="1615" w:author="Microsoft Office User" w:date="2021-05-07T11:11:00Z">
                    <w:rPr>
                      <w:rFonts w:ascii="Arial" w:eastAsia="Times New Roman" w:hAnsi="Arial" w:cs="Arial"/>
                      <w:sz w:val="18"/>
                      <w:szCs w:val="18"/>
                    </w:rPr>
                  </w:rPrChange>
                </w:rPr>
                <w:t>0</w:t>
              </w:r>
            </w:ins>
            <w:ins w:id="1616" w:author="Microsoft Office User" w:date="2021-05-06T15:39:00Z">
              <w:r w:rsidRPr="00445ED3">
                <w:rPr>
                  <w:rFonts w:ascii="Arial" w:eastAsia="Times New Roman" w:hAnsi="Arial" w:cs="Arial"/>
                  <w:sz w:val="16"/>
                  <w:szCs w:val="16"/>
                  <w:rPrChange w:id="1617" w:author="Microsoft Office User" w:date="2021-05-07T11:11:00Z">
                    <w:rPr>
                      <w:rFonts w:ascii="Arial" w:eastAsia="Times New Roman" w:hAnsi="Arial" w:cs="Arial"/>
                      <w:sz w:val="18"/>
                      <w:szCs w:val="18"/>
                    </w:rPr>
                  </w:rPrChange>
                </w:rPr>
                <w:t>.82</w:t>
              </w:r>
            </w:ins>
          </w:p>
          <w:p w14:paraId="69E860D6" w14:textId="490DAD7F" w:rsidR="00352A0E" w:rsidRPr="00445ED3" w:rsidRDefault="00352A0E" w:rsidP="000915B5">
            <w:pPr>
              <w:rPr>
                <w:ins w:id="1618" w:author="Microsoft Office User" w:date="2021-05-06T15:39:00Z"/>
                <w:rFonts w:ascii="Arial" w:eastAsia="Times New Roman" w:hAnsi="Arial" w:cs="Arial"/>
                <w:sz w:val="16"/>
                <w:szCs w:val="16"/>
                <w:rPrChange w:id="1619" w:author="Microsoft Office User" w:date="2021-05-07T11:11:00Z">
                  <w:rPr>
                    <w:ins w:id="1620" w:author="Microsoft Office User" w:date="2021-05-06T15:39:00Z"/>
                    <w:rFonts w:ascii="Arial" w:eastAsia="Times New Roman" w:hAnsi="Arial" w:cs="Arial"/>
                    <w:sz w:val="18"/>
                    <w:szCs w:val="18"/>
                  </w:rPr>
                </w:rPrChange>
              </w:rPr>
            </w:pPr>
            <w:ins w:id="1621" w:author="Microsoft Office User" w:date="2021-05-06T15:39:00Z">
              <w:r w:rsidRPr="00445ED3">
                <w:rPr>
                  <w:rFonts w:ascii="Arial" w:eastAsia="Times New Roman" w:hAnsi="Arial" w:cs="Arial"/>
                  <w:sz w:val="16"/>
                  <w:szCs w:val="16"/>
                  <w:rPrChange w:id="1622" w:author="Microsoft Office User" w:date="2021-05-07T11:11:00Z">
                    <w:rPr>
                      <w:rFonts w:ascii="Arial" w:eastAsia="Times New Roman" w:hAnsi="Arial" w:cs="Arial"/>
                      <w:sz w:val="18"/>
                      <w:szCs w:val="18"/>
                    </w:rPr>
                  </w:rPrChange>
                </w:rPr>
                <w:t xml:space="preserve">T2: </w:t>
              </w:r>
            </w:ins>
            <w:ins w:id="1623" w:author="Microsoft Office User" w:date="2021-05-06T15:51:00Z">
              <w:r w:rsidRPr="00445ED3">
                <w:rPr>
                  <w:rFonts w:ascii="Arial" w:eastAsia="Times New Roman" w:hAnsi="Arial" w:cs="Arial"/>
                  <w:sz w:val="16"/>
                  <w:szCs w:val="16"/>
                  <w:rPrChange w:id="1624" w:author="Microsoft Office User" w:date="2021-05-07T11:11:00Z">
                    <w:rPr>
                      <w:rFonts w:ascii="Arial" w:eastAsia="Times New Roman" w:hAnsi="Arial" w:cs="Arial"/>
                      <w:sz w:val="18"/>
                      <w:szCs w:val="18"/>
                    </w:rPr>
                  </w:rPrChange>
                </w:rPr>
                <w:t>0</w:t>
              </w:r>
            </w:ins>
            <w:ins w:id="1625" w:author="Microsoft Office User" w:date="2021-05-06T15:39:00Z">
              <w:r w:rsidRPr="00445ED3">
                <w:rPr>
                  <w:rFonts w:ascii="Arial" w:eastAsia="Times New Roman" w:hAnsi="Arial" w:cs="Arial"/>
                  <w:sz w:val="16"/>
                  <w:szCs w:val="16"/>
                  <w:rPrChange w:id="1626" w:author="Microsoft Office User" w:date="2021-05-07T11:11:00Z">
                    <w:rPr>
                      <w:rFonts w:ascii="Arial" w:eastAsia="Times New Roman" w:hAnsi="Arial" w:cs="Arial"/>
                      <w:sz w:val="18"/>
                      <w:szCs w:val="18"/>
                    </w:rPr>
                  </w:rPrChange>
                </w:rPr>
                <w:t>.</w:t>
              </w:r>
            </w:ins>
            <w:ins w:id="1627" w:author="Microsoft Office User" w:date="2021-05-06T15:40:00Z">
              <w:r w:rsidRPr="00445ED3">
                <w:rPr>
                  <w:rFonts w:ascii="Arial" w:eastAsia="Times New Roman" w:hAnsi="Arial" w:cs="Arial"/>
                  <w:sz w:val="16"/>
                  <w:szCs w:val="16"/>
                  <w:rPrChange w:id="1628" w:author="Microsoft Office User" w:date="2021-05-07T11:11:00Z">
                    <w:rPr>
                      <w:rFonts w:ascii="Arial" w:eastAsia="Times New Roman" w:hAnsi="Arial" w:cs="Arial"/>
                      <w:sz w:val="18"/>
                      <w:szCs w:val="18"/>
                    </w:rPr>
                  </w:rPrChange>
                </w:rPr>
                <w:t>77</w:t>
              </w:r>
            </w:ins>
          </w:p>
          <w:p w14:paraId="7BFC54D3" w14:textId="12D7ED9A" w:rsidR="00352A0E" w:rsidRPr="00445ED3" w:rsidRDefault="00352A0E" w:rsidP="000915B5">
            <w:pPr>
              <w:rPr>
                <w:ins w:id="1629" w:author="Microsoft Office User" w:date="2021-05-06T15:27:00Z"/>
                <w:rFonts w:ascii="Arial" w:eastAsia="Times New Roman" w:hAnsi="Arial" w:cs="Arial"/>
                <w:sz w:val="16"/>
                <w:szCs w:val="16"/>
                <w:rPrChange w:id="1630" w:author="Microsoft Office User" w:date="2021-05-07T11:11:00Z">
                  <w:rPr>
                    <w:ins w:id="1631" w:author="Microsoft Office User" w:date="2021-05-06T15:27:00Z"/>
                    <w:rFonts w:ascii="Arial" w:eastAsia="Times New Roman" w:hAnsi="Arial" w:cs="Arial"/>
                    <w:sz w:val="22"/>
                    <w:szCs w:val="22"/>
                  </w:rPr>
                </w:rPrChange>
              </w:rPr>
            </w:pPr>
            <w:ins w:id="1632" w:author="Microsoft Office User" w:date="2021-05-06T15:39:00Z">
              <w:r w:rsidRPr="00445ED3">
                <w:rPr>
                  <w:rFonts w:ascii="Arial" w:eastAsia="Times New Roman" w:hAnsi="Arial" w:cs="Arial"/>
                  <w:sz w:val="16"/>
                  <w:szCs w:val="16"/>
                  <w:rPrChange w:id="1633" w:author="Microsoft Office User" w:date="2021-05-07T11:11:00Z">
                    <w:rPr>
                      <w:rFonts w:ascii="Arial" w:eastAsia="Times New Roman" w:hAnsi="Arial" w:cs="Arial"/>
                      <w:sz w:val="18"/>
                      <w:szCs w:val="18"/>
                    </w:rPr>
                  </w:rPrChange>
                </w:rPr>
                <w:t>(median)</w:t>
              </w:r>
            </w:ins>
          </w:p>
        </w:tc>
        <w:tc>
          <w:tcPr>
            <w:tcW w:w="990" w:type="dxa"/>
            <w:tcPrChange w:id="1634" w:author="Microsoft Office User" w:date="2021-05-07T10:52:00Z">
              <w:tcPr>
                <w:tcW w:w="897" w:type="dxa"/>
                <w:gridSpan w:val="3"/>
              </w:tcPr>
            </w:tcPrChange>
          </w:tcPr>
          <w:p w14:paraId="1A4F19DE" w14:textId="3CB78C64" w:rsidR="00352A0E" w:rsidRPr="00445ED3" w:rsidRDefault="00352A0E" w:rsidP="000915B5">
            <w:pPr>
              <w:rPr>
                <w:ins w:id="1635" w:author="Microsoft Office User" w:date="2021-05-06T15:27:00Z"/>
                <w:rFonts w:ascii="Arial" w:eastAsia="Times New Roman" w:hAnsi="Arial" w:cs="Arial"/>
                <w:sz w:val="16"/>
                <w:szCs w:val="16"/>
                <w:rPrChange w:id="1636" w:author="Microsoft Office User" w:date="2021-05-07T11:11:00Z">
                  <w:rPr>
                    <w:ins w:id="1637" w:author="Microsoft Office User" w:date="2021-05-06T15:27:00Z"/>
                    <w:rFonts w:ascii="Arial" w:eastAsia="Times New Roman" w:hAnsi="Arial" w:cs="Arial"/>
                    <w:sz w:val="22"/>
                    <w:szCs w:val="22"/>
                  </w:rPr>
                </w:rPrChange>
              </w:rPr>
            </w:pPr>
            <w:ins w:id="1638" w:author="Microsoft Office User" w:date="2021-05-06T15:41:00Z">
              <w:r w:rsidRPr="00445ED3">
                <w:rPr>
                  <w:rFonts w:ascii="Arial" w:eastAsia="Times New Roman" w:hAnsi="Arial" w:cs="Arial"/>
                  <w:sz w:val="16"/>
                  <w:szCs w:val="16"/>
                  <w:rPrChange w:id="1639" w:author="Microsoft Office User" w:date="2021-05-07T11:11:00Z">
                    <w:rPr>
                      <w:rFonts w:ascii="Arial" w:eastAsia="Times New Roman" w:hAnsi="Arial" w:cs="Arial"/>
                      <w:sz w:val="18"/>
                      <w:szCs w:val="18"/>
                    </w:rPr>
                  </w:rPrChange>
                </w:rPr>
                <w:t>n/a</w:t>
              </w:r>
            </w:ins>
          </w:p>
        </w:tc>
        <w:tc>
          <w:tcPr>
            <w:tcW w:w="1080" w:type="dxa"/>
            <w:vMerge/>
            <w:tcPrChange w:id="1640" w:author="Microsoft Office User" w:date="2021-05-07T10:52:00Z">
              <w:tcPr>
                <w:tcW w:w="716" w:type="dxa"/>
                <w:gridSpan w:val="3"/>
                <w:vMerge/>
              </w:tcPr>
            </w:tcPrChange>
          </w:tcPr>
          <w:p w14:paraId="67A00CD3" w14:textId="5F64112F" w:rsidR="00352A0E" w:rsidRPr="00445ED3" w:rsidRDefault="00352A0E" w:rsidP="000915B5">
            <w:pPr>
              <w:rPr>
                <w:ins w:id="1641" w:author="Microsoft Office User" w:date="2021-05-06T15:27:00Z"/>
                <w:rFonts w:ascii="Arial" w:eastAsia="Times New Roman" w:hAnsi="Arial" w:cs="Arial"/>
                <w:sz w:val="16"/>
                <w:szCs w:val="16"/>
                <w:rPrChange w:id="1642" w:author="Microsoft Office User" w:date="2021-05-07T11:11:00Z">
                  <w:rPr>
                    <w:ins w:id="1643" w:author="Microsoft Office User" w:date="2021-05-06T15:27:00Z"/>
                    <w:rFonts w:ascii="Arial" w:eastAsia="Times New Roman" w:hAnsi="Arial" w:cs="Arial"/>
                    <w:sz w:val="22"/>
                    <w:szCs w:val="22"/>
                  </w:rPr>
                </w:rPrChange>
              </w:rPr>
            </w:pPr>
          </w:p>
        </w:tc>
        <w:tc>
          <w:tcPr>
            <w:tcW w:w="1595" w:type="dxa"/>
            <w:vMerge/>
            <w:tcPrChange w:id="1644" w:author="Microsoft Office User" w:date="2021-05-07T10:52:00Z">
              <w:tcPr>
                <w:tcW w:w="2203" w:type="dxa"/>
                <w:gridSpan w:val="3"/>
                <w:vMerge/>
              </w:tcPr>
            </w:tcPrChange>
          </w:tcPr>
          <w:p w14:paraId="0218D6D1" w14:textId="6D133E2A" w:rsidR="00352A0E" w:rsidRPr="00445ED3" w:rsidRDefault="00352A0E" w:rsidP="000915B5">
            <w:pPr>
              <w:rPr>
                <w:ins w:id="1645" w:author="Microsoft Office User" w:date="2021-05-06T15:27:00Z"/>
                <w:rFonts w:ascii="Arial" w:eastAsia="Times New Roman" w:hAnsi="Arial" w:cs="Arial"/>
                <w:sz w:val="16"/>
                <w:szCs w:val="16"/>
                <w:rPrChange w:id="1646" w:author="Microsoft Office User" w:date="2021-05-07T11:11:00Z">
                  <w:rPr>
                    <w:ins w:id="1647" w:author="Microsoft Office User" w:date="2021-05-06T15:27:00Z"/>
                    <w:rFonts w:ascii="Arial" w:eastAsia="Times New Roman" w:hAnsi="Arial" w:cs="Arial"/>
                    <w:sz w:val="22"/>
                    <w:szCs w:val="22"/>
                  </w:rPr>
                </w:rPrChange>
              </w:rPr>
            </w:pPr>
          </w:p>
        </w:tc>
        <w:tc>
          <w:tcPr>
            <w:tcW w:w="1085" w:type="dxa"/>
            <w:tcPrChange w:id="1648" w:author="Microsoft Office User" w:date="2021-05-07T10:52:00Z">
              <w:tcPr>
                <w:tcW w:w="1085" w:type="dxa"/>
                <w:gridSpan w:val="2"/>
              </w:tcPr>
            </w:tcPrChange>
          </w:tcPr>
          <w:p w14:paraId="50EAA778" w14:textId="422B5334" w:rsidR="00352A0E" w:rsidRPr="00445ED3" w:rsidRDefault="00352A0E" w:rsidP="000915B5">
            <w:pPr>
              <w:rPr>
                <w:ins w:id="1649" w:author="Microsoft Office User" w:date="2021-05-06T15:44:00Z"/>
                <w:rFonts w:ascii="Arial" w:eastAsia="Times New Roman" w:hAnsi="Arial" w:cs="Arial"/>
                <w:sz w:val="16"/>
                <w:szCs w:val="16"/>
                <w:rPrChange w:id="1650" w:author="Microsoft Office User" w:date="2021-05-07T11:11:00Z">
                  <w:rPr>
                    <w:ins w:id="1651" w:author="Microsoft Office User" w:date="2021-05-06T15:44:00Z"/>
                    <w:rFonts w:ascii="Arial" w:eastAsia="Times New Roman" w:hAnsi="Arial" w:cs="Arial"/>
                    <w:sz w:val="18"/>
                    <w:szCs w:val="18"/>
                  </w:rPr>
                </w:rPrChange>
              </w:rPr>
            </w:pPr>
            <w:ins w:id="1652" w:author="Microsoft Office User" w:date="2021-05-06T15:44:00Z">
              <w:r w:rsidRPr="00445ED3">
                <w:rPr>
                  <w:rFonts w:ascii="Arial" w:eastAsia="Times New Roman" w:hAnsi="Arial" w:cs="Arial"/>
                  <w:sz w:val="16"/>
                  <w:szCs w:val="16"/>
                  <w:rPrChange w:id="1653" w:author="Microsoft Office User" w:date="2021-05-07T11:11:00Z">
                    <w:rPr>
                      <w:rFonts w:ascii="Arial" w:eastAsia="Times New Roman" w:hAnsi="Arial" w:cs="Arial"/>
                      <w:sz w:val="18"/>
                      <w:szCs w:val="18"/>
                    </w:rPr>
                  </w:rPrChange>
                </w:rPr>
                <w:t>Z = 2.17</w:t>
              </w:r>
            </w:ins>
          </w:p>
          <w:p w14:paraId="0DF5D371" w14:textId="75E99409" w:rsidR="00352A0E" w:rsidRPr="00445ED3" w:rsidRDefault="00352A0E" w:rsidP="000915B5">
            <w:pPr>
              <w:rPr>
                <w:ins w:id="1654" w:author="Microsoft Office User" w:date="2021-05-06T15:27:00Z"/>
                <w:rFonts w:ascii="Arial" w:eastAsia="Times New Roman" w:hAnsi="Arial" w:cs="Arial"/>
                <w:sz w:val="16"/>
                <w:szCs w:val="16"/>
                <w:rPrChange w:id="1655" w:author="Microsoft Office User" w:date="2021-05-07T11:11:00Z">
                  <w:rPr>
                    <w:ins w:id="1656" w:author="Microsoft Office User" w:date="2021-05-06T15:27:00Z"/>
                    <w:rFonts w:ascii="Arial" w:eastAsia="Times New Roman" w:hAnsi="Arial" w:cs="Arial"/>
                    <w:sz w:val="22"/>
                    <w:szCs w:val="22"/>
                  </w:rPr>
                </w:rPrChange>
              </w:rPr>
            </w:pPr>
            <w:ins w:id="1657" w:author="Microsoft Office User" w:date="2021-05-06T15:44:00Z">
              <w:r w:rsidRPr="00445ED3">
                <w:rPr>
                  <w:rFonts w:ascii="Arial" w:eastAsia="Times New Roman" w:hAnsi="Arial" w:cs="Arial"/>
                  <w:sz w:val="16"/>
                  <w:szCs w:val="16"/>
                  <w:rPrChange w:id="1658" w:author="Microsoft Office User" w:date="2021-05-07T11:11:00Z">
                    <w:rPr>
                      <w:rFonts w:ascii="Arial" w:eastAsia="Times New Roman" w:hAnsi="Arial" w:cs="Arial"/>
                      <w:sz w:val="18"/>
                      <w:szCs w:val="18"/>
                    </w:rPr>
                  </w:rPrChange>
                </w:rPr>
                <w:t>Rank: 163</w:t>
              </w:r>
            </w:ins>
          </w:p>
        </w:tc>
        <w:tc>
          <w:tcPr>
            <w:tcW w:w="980" w:type="dxa"/>
            <w:tcPrChange w:id="1659" w:author="Microsoft Office User" w:date="2021-05-07T10:52:00Z">
              <w:tcPr>
                <w:tcW w:w="980" w:type="dxa"/>
                <w:gridSpan w:val="2"/>
              </w:tcPr>
            </w:tcPrChange>
          </w:tcPr>
          <w:p w14:paraId="2ABD3C6B" w14:textId="1E3C25EC" w:rsidR="00352A0E" w:rsidRPr="00445ED3" w:rsidRDefault="00352A0E" w:rsidP="000915B5">
            <w:pPr>
              <w:rPr>
                <w:ins w:id="1660" w:author="Microsoft Office User" w:date="2021-05-06T15:27:00Z"/>
                <w:rFonts w:ascii="Arial" w:eastAsia="Times New Roman" w:hAnsi="Arial" w:cs="Arial"/>
                <w:sz w:val="16"/>
                <w:szCs w:val="16"/>
                <w:rPrChange w:id="1661" w:author="Microsoft Office User" w:date="2021-05-07T11:11:00Z">
                  <w:rPr>
                    <w:ins w:id="1662" w:author="Microsoft Office User" w:date="2021-05-06T15:27:00Z"/>
                    <w:rFonts w:ascii="Arial" w:eastAsia="Times New Roman" w:hAnsi="Arial" w:cs="Arial"/>
                    <w:sz w:val="22"/>
                    <w:szCs w:val="22"/>
                  </w:rPr>
                </w:rPrChange>
              </w:rPr>
            </w:pPr>
            <w:ins w:id="1663" w:author="Microsoft Office User" w:date="2021-05-06T15:46:00Z">
              <w:r w:rsidRPr="00445ED3">
                <w:rPr>
                  <w:rFonts w:ascii="Arial" w:eastAsia="Times New Roman" w:hAnsi="Arial" w:cs="Arial"/>
                  <w:sz w:val="16"/>
                  <w:szCs w:val="16"/>
                  <w:rPrChange w:id="1664" w:author="Microsoft Office User" w:date="2021-05-07T11:11:00Z">
                    <w:rPr>
                      <w:rFonts w:ascii="Arial" w:eastAsia="Times New Roman" w:hAnsi="Arial" w:cs="Arial"/>
                      <w:sz w:val="18"/>
                      <w:szCs w:val="18"/>
                    </w:rPr>
                  </w:rPrChange>
                </w:rPr>
                <w:t>0.030</w:t>
              </w:r>
            </w:ins>
          </w:p>
        </w:tc>
      </w:tr>
      <w:tr w:rsidR="00352A0E" w14:paraId="371C38FE" w14:textId="77777777" w:rsidTr="000915B5">
        <w:tblPrEx>
          <w:tblPrExChange w:id="1665" w:author="Microsoft Office User" w:date="2021-05-07T10:52:00Z">
            <w:tblPrEx>
              <w:tblW w:w="10795" w:type="dxa"/>
            </w:tblPrEx>
          </w:tblPrExChange>
        </w:tblPrEx>
        <w:trPr>
          <w:trHeight w:val="429"/>
          <w:ins w:id="1666" w:author="Microsoft Office User" w:date="2021-05-06T15:27:00Z"/>
          <w:trPrChange w:id="1667" w:author="Microsoft Office User" w:date="2021-05-07T10:52:00Z">
            <w:trPr>
              <w:gridAfter w:val="0"/>
              <w:trHeight w:val="429"/>
            </w:trPr>
          </w:trPrChange>
        </w:trPr>
        <w:tc>
          <w:tcPr>
            <w:tcW w:w="3014" w:type="dxa"/>
            <w:tcPrChange w:id="1668" w:author="Microsoft Office User" w:date="2021-05-07T10:52:00Z">
              <w:tcPr>
                <w:tcW w:w="3014" w:type="dxa"/>
              </w:tcPr>
            </w:tcPrChange>
          </w:tcPr>
          <w:p w14:paraId="43C5084D" w14:textId="2B1E8A27" w:rsidR="00352A0E" w:rsidRPr="00445ED3" w:rsidRDefault="00352A0E" w:rsidP="000915B5">
            <w:pPr>
              <w:rPr>
                <w:ins w:id="1669" w:author="Microsoft Office User" w:date="2021-05-06T15:27:00Z"/>
                <w:rFonts w:ascii="Arial" w:eastAsia="Times New Roman" w:hAnsi="Arial" w:cs="Arial"/>
                <w:sz w:val="16"/>
                <w:szCs w:val="16"/>
                <w:rPrChange w:id="1670" w:author="Microsoft Office User" w:date="2021-05-07T11:11:00Z">
                  <w:rPr>
                    <w:ins w:id="1671" w:author="Microsoft Office User" w:date="2021-05-06T15:27:00Z"/>
                    <w:rFonts w:ascii="Arial" w:eastAsia="Times New Roman" w:hAnsi="Arial" w:cs="Arial"/>
                    <w:sz w:val="22"/>
                    <w:szCs w:val="22"/>
                  </w:rPr>
                </w:rPrChange>
              </w:rPr>
            </w:pPr>
            <w:ins w:id="1672" w:author="Microsoft Office User" w:date="2021-05-06T15:52:00Z">
              <w:r w:rsidRPr="00445ED3">
                <w:rPr>
                  <w:rFonts w:ascii="Arial" w:eastAsia="Times New Roman" w:hAnsi="Arial" w:cs="Arial"/>
                  <w:sz w:val="16"/>
                  <w:szCs w:val="16"/>
                  <w:rPrChange w:id="1673" w:author="Microsoft Office User" w:date="2021-05-07T11:11:00Z">
                    <w:rPr>
                      <w:rFonts w:ascii="Arial" w:eastAsia="Times New Roman" w:hAnsi="Arial" w:cs="Arial"/>
                      <w:sz w:val="18"/>
                      <w:szCs w:val="18"/>
                    </w:rPr>
                  </w:rPrChange>
                </w:rPr>
                <w:t xml:space="preserve">Behavior percent </w:t>
              </w:r>
            </w:ins>
            <w:ins w:id="1674" w:author="Microsoft Office User" w:date="2021-05-06T15:32:00Z">
              <w:r w:rsidRPr="00445ED3">
                <w:rPr>
                  <w:rFonts w:ascii="Arial" w:eastAsia="Times New Roman" w:hAnsi="Arial" w:cs="Arial"/>
                  <w:sz w:val="16"/>
                  <w:szCs w:val="16"/>
                  <w:rPrChange w:id="1675" w:author="Microsoft Office User" w:date="2021-05-07T11:11:00Z">
                    <w:rPr>
                      <w:rFonts w:ascii="Arial" w:eastAsia="Times New Roman" w:hAnsi="Arial" w:cs="Arial"/>
                      <w:sz w:val="18"/>
                      <w:szCs w:val="18"/>
                    </w:rPr>
                  </w:rPrChange>
                </w:rPr>
                <w:t xml:space="preserve">correct, </w:t>
              </w:r>
            </w:ins>
            <w:ins w:id="1676" w:author="Microsoft Office User" w:date="2021-05-06T15:33:00Z">
              <w:r w:rsidRPr="00445ED3">
                <w:rPr>
                  <w:rFonts w:ascii="Arial" w:eastAsia="Times New Roman" w:hAnsi="Arial" w:cs="Arial"/>
                  <w:sz w:val="16"/>
                  <w:szCs w:val="16"/>
                  <w:rPrChange w:id="1677" w:author="Microsoft Office User" w:date="2021-05-07T11:11:00Z">
                    <w:rPr>
                      <w:rFonts w:ascii="Arial" w:eastAsia="Times New Roman" w:hAnsi="Arial" w:cs="Arial"/>
                      <w:sz w:val="18"/>
                      <w:szCs w:val="18"/>
                    </w:rPr>
                  </w:rPrChange>
                </w:rPr>
                <w:t>high contrast</w:t>
              </w:r>
            </w:ins>
            <w:ins w:id="1678" w:author="Microsoft Office User" w:date="2021-05-06T15:52:00Z">
              <w:r w:rsidRPr="00445ED3">
                <w:rPr>
                  <w:rFonts w:ascii="Arial" w:eastAsia="Times New Roman" w:hAnsi="Arial" w:cs="Arial"/>
                  <w:sz w:val="16"/>
                  <w:szCs w:val="16"/>
                  <w:rPrChange w:id="1679" w:author="Microsoft Office User" w:date="2021-05-07T11:11:00Z">
                    <w:rPr>
                      <w:rFonts w:ascii="Arial" w:eastAsia="Times New Roman" w:hAnsi="Arial" w:cs="Arial"/>
                      <w:sz w:val="18"/>
                      <w:szCs w:val="18"/>
                    </w:rPr>
                  </w:rPrChange>
                </w:rPr>
                <w:t>:</w:t>
              </w:r>
            </w:ins>
            <w:ins w:id="1680" w:author="Microsoft Office User" w:date="2021-05-06T15:33:00Z">
              <w:r w:rsidRPr="00445ED3">
                <w:rPr>
                  <w:rFonts w:ascii="Arial" w:eastAsia="Times New Roman" w:hAnsi="Arial" w:cs="Arial"/>
                  <w:sz w:val="16"/>
                  <w:szCs w:val="16"/>
                  <w:rPrChange w:id="1681" w:author="Microsoft Office User" w:date="2021-05-07T11:11:00Z">
                    <w:rPr>
                      <w:rFonts w:ascii="Arial" w:eastAsia="Times New Roman" w:hAnsi="Arial" w:cs="Arial"/>
                      <w:sz w:val="18"/>
                      <w:szCs w:val="18"/>
                    </w:rPr>
                  </w:rPrChange>
                </w:rPr>
                <w:t xml:space="preserve"> </w:t>
              </w:r>
            </w:ins>
            <w:ins w:id="1682" w:author="Microsoft Office User" w:date="2021-05-06T15:32:00Z">
              <w:r w:rsidRPr="00445ED3">
                <w:rPr>
                  <w:rFonts w:ascii="Arial" w:eastAsia="Times New Roman" w:hAnsi="Arial" w:cs="Arial"/>
                  <w:sz w:val="16"/>
                  <w:szCs w:val="16"/>
                  <w:rPrChange w:id="1683" w:author="Microsoft Office User" w:date="2021-05-07T11:11:00Z">
                    <w:rPr>
                      <w:rFonts w:ascii="Arial" w:eastAsia="Times New Roman" w:hAnsi="Arial" w:cs="Arial"/>
                      <w:sz w:val="18"/>
                      <w:szCs w:val="18"/>
                    </w:rPr>
                  </w:rPrChange>
                </w:rPr>
                <w:t>time 1 vs</w:t>
              </w:r>
            </w:ins>
            <w:ins w:id="1684" w:author="Microsoft Office User" w:date="2021-05-07T10:37:00Z">
              <w:r w:rsidR="0044258F" w:rsidRPr="00445ED3">
                <w:rPr>
                  <w:rFonts w:ascii="Arial" w:eastAsia="Times New Roman" w:hAnsi="Arial" w:cs="Arial"/>
                  <w:sz w:val="16"/>
                  <w:szCs w:val="16"/>
                  <w:rPrChange w:id="1685" w:author="Microsoft Office User" w:date="2021-05-07T11:11:00Z">
                    <w:rPr>
                      <w:rFonts w:ascii="Arial" w:eastAsia="Times New Roman" w:hAnsi="Arial" w:cs="Arial"/>
                      <w:sz w:val="18"/>
                      <w:szCs w:val="18"/>
                    </w:rPr>
                  </w:rPrChange>
                </w:rPr>
                <w:t>.</w:t>
              </w:r>
            </w:ins>
            <w:ins w:id="1686" w:author="Microsoft Office User" w:date="2021-05-06T15:32:00Z">
              <w:r w:rsidRPr="00445ED3">
                <w:rPr>
                  <w:rFonts w:ascii="Arial" w:eastAsia="Times New Roman" w:hAnsi="Arial" w:cs="Arial"/>
                  <w:sz w:val="16"/>
                  <w:szCs w:val="16"/>
                  <w:rPrChange w:id="1687" w:author="Microsoft Office User" w:date="2021-05-07T11:11:00Z">
                    <w:rPr>
                      <w:rFonts w:ascii="Arial" w:eastAsia="Times New Roman" w:hAnsi="Arial" w:cs="Arial"/>
                      <w:sz w:val="18"/>
                      <w:szCs w:val="18"/>
                    </w:rPr>
                  </w:rPrChange>
                </w:rPr>
                <w:t xml:space="preserve"> time 4</w:t>
              </w:r>
            </w:ins>
          </w:p>
        </w:tc>
        <w:tc>
          <w:tcPr>
            <w:tcW w:w="851" w:type="dxa"/>
            <w:vMerge/>
            <w:tcPrChange w:id="1688" w:author="Microsoft Office User" w:date="2021-05-07T10:52:00Z">
              <w:tcPr>
                <w:tcW w:w="913" w:type="dxa"/>
                <w:gridSpan w:val="2"/>
                <w:vMerge/>
              </w:tcPr>
            </w:tcPrChange>
          </w:tcPr>
          <w:p w14:paraId="78DC4C2F" w14:textId="32C411D5" w:rsidR="00352A0E" w:rsidRPr="00445ED3" w:rsidRDefault="00352A0E" w:rsidP="000915B5">
            <w:pPr>
              <w:rPr>
                <w:ins w:id="1689" w:author="Microsoft Office User" w:date="2021-05-06T15:27:00Z"/>
                <w:rFonts w:ascii="Arial" w:eastAsia="Times New Roman" w:hAnsi="Arial" w:cs="Arial"/>
                <w:sz w:val="16"/>
                <w:szCs w:val="16"/>
                <w:rPrChange w:id="1690" w:author="Microsoft Office User" w:date="2021-05-07T11:11:00Z">
                  <w:rPr>
                    <w:ins w:id="1691" w:author="Microsoft Office User" w:date="2021-05-06T15:27:00Z"/>
                    <w:rFonts w:ascii="Arial" w:eastAsia="Times New Roman" w:hAnsi="Arial" w:cs="Arial"/>
                    <w:sz w:val="22"/>
                    <w:szCs w:val="22"/>
                  </w:rPr>
                </w:rPrChange>
              </w:rPr>
            </w:pPr>
          </w:p>
        </w:tc>
        <w:tc>
          <w:tcPr>
            <w:tcW w:w="1350" w:type="dxa"/>
            <w:tcPrChange w:id="1692" w:author="Microsoft Office User" w:date="2021-05-07T10:52:00Z">
              <w:tcPr>
                <w:tcW w:w="987" w:type="dxa"/>
                <w:gridSpan w:val="2"/>
              </w:tcPr>
            </w:tcPrChange>
          </w:tcPr>
          <w:p w14:paraId="00C2EA17" w14:textId="2CC5BD26" w:rsidR="00352A0E" w:rsidRPr="00445ED3" w:rsidRDefault="00352A0E" w:rsidP="000915B5">
            <w:pPr>
              <w:rPr>
                <w:ins w:id="1693" w:author="Microsoft Office User" w:date="2021-05-06T15:39:00Z"/>
                <w:rFonts w:ascii="Arial" w:eastAsia="Times New Roman" w:hAnsi="Arial" w:cs="Arial"/>
                <w:sz w:val="16"/>
                <w:szCs w:val="16"/>
                <w:rPrChange w:id="1694" w:author="Microsoft Office User" w:date="2021-05-07T11:11:00Z">
                  <w:rPr>
                    <w:ins w:id="1695" w:author="Microsoft Office User" w:date="2021-05-06T15:39:00Z"/>
                    <w:rFonts w:ascii="Arial" w:eastAsia="Times New Roman" w:hAnsi="Arial" w:cs="Arial"/>
                    <w:sz w:val="18"/>
                    <w:szCs w:val="18"/>
                  </w:rPr>
                </w:rPrChange>
              </w:rPr>
            </w:pPr>
            <w:ins w:id="1696" w:author="Microsoft Office User" w:date="2021-05-06T15:39:00Z">
              <w:r w:rsidRPr="00445ED3">
                <w:rPr>
                  <w:rFonts w:ascii="Arial" w:eastAsia="Times New Roman" w:hAnsi="Arial" w:cs="Arial"/>
                  <w:sz w:val="16"/>
                  <w:szCs w:val="16"/>
                  <w:rPrChange w:id="1697" w:author="Microsoft Office User" w:date="2021-05-07T11:11:00Z">
                    <w:rPr>
                      <w:rFonts w:ascii="Arial" w:eastAsia="Times New Roman" w:hAnsi="Arial" w:cs="Arial"/>
                      <w:sz w:val="18"/>
                      <w:szCs w:val="18"/>
                    </w:rPr>
                  </w:rPrChange>
                </w:rPr>
                <w:t xml:space="preserve">T1: </w:t>
              </w:r>
            </w:ins>
            <w:ins w:id="1698" w:author="Microsoft Office User" w:date="2021-05-06T15:51:00Z">
              <w:r w:rsidRPr="00445ED3">
                <w:rPr>
                  <w:rFonts w:ascii="Arial" w:eastAsia="Times New Roman" w:hAnsi="Arial" w:cs="Arial"/>
                  <w:sz w:val="16"/>
                  <w:szCs w:val="16"/>
                  <w:rPrChange w:id="1699" w:author="Microsoft Office User" w:date="2021-05-07T11:11:00Z">
                    <w:rPr>
                      <w:rFonts w:ascii="Arial" w:eastAsia="Times New Roman" w:hAnsi="Arial" w:cs="Arial"/>
                      <w:sz w:val="18"/>
                      <w:szCs w:val="18"/>
                    </w:rPr>
                  </w:rPrChange>
                </w:rPr>
                <w:t>0</w:t>
              </w:r>
            </w:ins>
            <w:ins w:id="1700" w:author="Microsoft Office User" w:date="2021-05-06T15:39:00Z">
              <w:r w:rsidRPr="00445ED3">
                <w:rPr>
                  <w:rFonts w:ascii="Arial" w:eastAsia="Times New Roman" w:hAnsi="Arial" w:cs="Arial"/>
                  <w:sz w:val="16"/>
                  <w:szCs w:val="16"/>
                  <w:rPrChange w:id="1701" w:author="Microsoft Office User" w:date="2021-05-07T11:11:00Z">
                    <w:rPr>
                      <w:rFonts w:ascii="Arial" w:eastAsia="Times New Roman" w:hAnsi="Arial" w:cs="Arial"/>
                      <w:sz w:val="18"/>
                      <w:szCs w:val="18"/>
                    </w:rPr>
                  </w:rPrChange>
                </w:rPr>
                <w:t>.82</w:t>
              </w:r>
            </w:ins>
          </w:p>
          <w:p w14:paraId="509B3039" w14:textId="38F636BE" w:rsidR="00352A0E" w:rsidRPr="00445ED3" w:rsidRDefault="00352A0E" w:rsidP="000915B5">
            <w:pPr>
              <w:rPr>
                <w:ins w:id="1702" w:author="Microsoft Office User" w:date="2021-05-06T15:39:00Z"/>
                <w:rFonts w:ascii="Arial" w:eastAsia="Times New Roman" w:hAnsi="Arial" w:cs="Arial"/>
                <w:sz w:val="16"/>
                <w:szCs w:val="16"/>
                <w:rPrChange w:id="1703" w:author="Microsoft Office User" w:date="2021-05-07T11:11:00Z">
                  <w:rPr>
                    <w:ins w:id="1704" w:author="Microsoft Office User" w:date="2021-05-06T15:39:00Z"/>
                    <w:rFonts w:ascii="Arial" w:eastAsia="Times New Roman" w:hAnsi="Arial" w:cs="Arial"/>
                    <w:sz w:val="18"/>
                    <w:szCs w:val="18"/>
                  </w:rPr>
                </w:rPrChange>
              </w:rPr>
            </w:pPr>
            <w:ins w:id="1705" w:author="Microsoft Office User" w:date="2021-05-06T15:39:00Z">
              <w:r w:rsidRPr="00445ED3">
                <w:rPr>
                  <w:rFonts w:ascii="Arial" w:eastAsia="Times New Roman" w:hAnsi="Arial" w:cs="Arial"/>
                  <w:sz w:val="16"/>
                  <w:szCs w:val="16"/>
                  <w:rPrChange w:id="1706" w:author="Microsoft Office User" w:date="2021-05-07T11:11:00Z">
                    <w:rPr>
                      <w:rFonts w:ascii="Arial" w:eastAsia="Times New Roman" w:hAnsi="Arial" w:cs="Arial"/>
                      <w:sz w:val="18"/>
                      <w:szCs w:val="18"/>
                    </w:rPr>
                  </w:rPrChange>
                </w:rPr>
                <w:t xml:space="preserve">T2: </w:t>
              </w:r>
            </w:ins>
            <w:ins w:id="1707" w:author="Microsoft Office User" w:date="2021-05-06T15:51:00Z">
              <w:r w:rsidRPr="00445ED3">
                <w:rPr>
                  <w:rFonts w:ascii="Arial" w:eastAsia="Times New Roman" w:hAnsi="Arial" w:cs="Arial"/>
                  <w:sz w:val="16"/>
                  <w:szCs w:val="16"/>
                  <w:rPrChange w:id="1708" w:author="Microsoft Office User" w:date="2021-05-07T11:11:00Z">
                    <w:rPr>
                      <w:rFonts w:ascii="Arial" w:eastAsia="Times New Roman" w:hAnsi="Arial" w:cs="Arial"/>
                      <w:sz w:val="18"/>
                      <w:szCs w:val="18"/>
                    </w:rPr>
                  </w:rPrChange>
                </w:rPr>
                <w:t>0</w:t>
              </w:r>
            </w:ins>
            <w:ins w:id="1709" w:author="Microsoft Office User" w:date="2021-05-06T15:39:00Z">
              <w:r w:rsidRPr="00445ED3">
                <w:rPr>
                  <w:rFonts w:ascii="Arial" w:eastAsia="Times New Roman" w:hAnsi="Arial" w:cs="Arial"/>
                  <w:sz w:val="16"/>
                  <w:szCs w:val="16"/>
                  <w:rPrChange w:id="1710" w:author="Microsoft Office User" w:date="2021-05-07T11:11:00Z">
                    <w:rPr>
                      <w:rFonts w:ascii="Arial" w:eastAsia="Times New Roman" w:hAnsi="Arial" w:cs="Arial"/>
                      <w:sz w:val="18"/>
                      <w:szCs w:val="18"/>
                    </w:rPr>
                  </w:rPrChange>
                </w:rPr>
                <w:t>.</w:t>
              </w:r>
            </w:ins>
            <w:ins w:id="1711" w:author="Microsoft Office User" w:date="2021-05-06T15:40:00Z">
              <w:r w:rsidRPr="00445ED3">
                <w:rPr>
                  <w:rFonts w:ascii="Arial" w:eastAsia="Times New Roman" w:hAnsi="Arial" w:cs="Arial"/>
                  <w:sz w:val="16"/>
                  <w:szCs w:val="16"/>
                  <w:rPrChange w:id="1712" w:author="Microsoft Office User" w:date="2021-05-07T11:11:00Z">
                    <w:rPr>
                      <w:rFonts w:ascii="Arial" w:eastAsia="Times New Roman" w:hAnsi="Arial" w:cs="Arial"/>
                      <w:sz w:val="18"/>
                      <w:szCs w:val="18"/>
                    </w:rPr>
                  </w:rPrChange>
                </w:rPr>
                <w:t>78</w:t>
              </w:r>
            </w:ins>
          </w:p>
          <w:p w14:paraId="36639B97" w14:textId="6C95D991" w:rsidR="00352A0E" w:rsidRPr="00445ED3" w:rsidRDefault="00352A0E" w:rsidP="000915B5">
            <w:pPr>
              <w:rPr>
                <w:ins w:id="1713" w:author="Microsoft Office User" w:date="2021-05-06T15:27:00Z"/>
                <w:rFonts w:ascii="Arial" w:eastAsia="Times New Roman" w:hAnsi="Arial" w:cs="Arial"/>
                <w:sz w:val="16"/>
                <w:szCs w:val="16"/>
                <w:rPrChange w:id="1714" w:author="Microsoft Office User" w:date="2021-05-07T11:11:00Z">
                  <w:rPr>
                    <w:ins w:id="1715" w:author="Microsoft Office User" w:date="2021-05-06T15:27:00Z"/>
                    <w:rFonts w:ascii="Arial" w:eastAsia="Times New Roman" w:hAnsi="Arial" w:cs="Arial"/>
                    <w:sz w:val="22"/>
                    <w:szCs w:val="22"/>
                  </w:rPr>
                </w:rPrChange>
              </w:rPr>
            </w:pPr>
            <w:ins w:id="1716" w:author="Microsoft Office User" w:date="2021-05-06T15:39:00Z">
              <w:r w:rsidRPr="00445ED3">
                <w:rPr>
                  <w:rFonts w:ascii="Arial" w:eastAsia="Times New Roman" w:hAnsi="Arial" w:cs="Arial"/>
                  <w:sz w:val="16"/>
                  <w:szCs w:val="16"/>
                  <w:rPrChange w:id="1717" w:author="Microsoft Office User" w:date="2021-05-07T11:11:00Z">
                    <w:rPr>
                      <w:rFonts w:ascii="Arial" w:eastAsia="Times New Roman" w:hAnsi="Arial" w:cs="Arial"/>
                      <w:sz w:val="18"/>
                      <w:szCs w:val="18"/>
                    </w:rPr>
                  </w:rPrChange>
                </w:rPr>
                <w:t>(median)</w:t>
              </w:r>
            </w:ins>
          </w:p>
        </w:tc>
        <w:tc>
          <w:tcPr>
            <w:tcW w:w="990" w:type="dxa"/>
            <w:tcPrChange w:id="1718" w:author="Microsoft Office User" w:date="2021-05-07T10:52:00Z">
              <w:tcPr>
                <w:tcW w:w="897" w:type="dxa"/>
                <w:gridSpan w:val="3"/>
              </w:tcPr>
            </w:tcPrChange>
          </w:tcPr>
          <w:p w14:paraId="2654B4B7" w14:textId="6891AAAC" w:rsidR="00352A0E" w:rsidRPr="00445ED3" w:rsidRDefault="00352A0E" w:rsidP="000915B5">
            <w:pPr>
              <w:rPr>
                <w:ins w:id="1719" w:author="Microsoft Office User" w:date="2021-05-06T15:27:00Z"/>
                <w:rFonts w:ascii="Arial" w:eastAsia="Times New Roman" w:hAnsi="Arial" w:cs="Arial"/>
                <w:sz w:val="16"/>
                <w:szCs w:val="16"/>
                <w:rPrChange w:id="1720" w:author="Microsoft Office User" w:date="2021-05-07T11:11:00Z">
                  <w:rPr>
                    <w:ins w:id="1721" w:author="Microsoft Office User" w:date="2021-05-06T15:27:00Z"/>
                    <w:rFonts w:ascii="Arial" w:eastAsia="Times New Roman" w:hAnsi="Arial" w:cs="Arial"/>
                    <w:sz w:val="22"/>
                    <w:szCs w:val="22"/>
                  </w:rPr>
                </w:rPrChange>
              </w:rPr>
            </w:pPr>
            <w:ins w:id="1722" w:author="Microsoft Office User" w:date="2021-05-06T15:41:00Z">
              <w:r w:rsidRPr="00445ED3">
                <w:rPr>
                  <w:rFonts w:ascii="Arial" w:eastAsia="Times New Roman" w:hAnsi="Arial" w:cs="Arial"/>
                  <w:sz w:val="16"/>
                  <w:szCs w:val="16"/>
                  <w:rPrChange w:id="1723" w:author="Microsoft Office User" w:date="2021-05-07T11:11:00Z">
                    <w:rPr>
                      <w:rFonts w:ascii="Arial" w:eastAsia="Times New Roman" w:hAnsi="Arial" w:cs="Arial"/>
                      <w:sz w:val="18"/>
                      <w:szCs w:val="18"/>
                    </w:rPr>
                  </w:rPrChange>
                </w:rPr>
                <w:t>n/a</w:t>
              </w:r>
            </w:ins>
          </w:p>
        </w:tc>
        <w:tc>
          <w:tcPr>
            <w:tcW w:w="1080" w:type="dxa"/>
            <w:vMerge/>
            <w:tcPrChange w:id="1724" w:author="Microsoft Office User" w:date="2021-05-07T10:52:00Z">
              <w:tcPr>
                <w:tcW w:w="716" w:type="dxa"/>
                <w:gridSpan w:val="3"/>
                <w:vMerge/>
              </w:tcPr>
            </w:tcPrChange>
          </w:tcPr>
          <w:p w14:paraId="1AA5A78D" w14:textId="02065A93" w:rsidR="00352A0E" w:rsidRPr="00445ED3" w:rsidRDefault="00352A0E" w:rsidP="000915B5">
            <w:pPr>
              <w:rPr>
                <w:ins w:id="1725" w:author="Microsoft Office User" w:date="2021-05-06T15:27:00Z"/>
                <w:rFonts w:ascii="Arial" w:eastAsia="Times New Roman" w:hAnsi="Arial" w:cs="Arial"/>
                <w:sz w:val="16"/>
                <w:szCs w:val="16"/>
                <w:rPrChange w:id="1726" w:author="Microsoft Office User" w:date="2021-05-07T11:11:00Z">
                  <w:rPr>
                    <w:ins w:id="1727" w:author="Microsoft Office User" w:date="2021-05-06T15:27:00Z"/>
                    <w:rFonts w:ascii="Arial" w:eastAsia="Times New Roman" w:hAnsi="Arial" w:cs="Arial"/>
                    <w:sz w:val="22"/>
                    <w:szCs w:val="22"/>
                  </w:rPr>
                </w:rPrChange>
              </w:rPr>
            </w:pPr>
          </w:p>
        </w:tc>
        <w:tc>
          <w:tcPr>
            <w:tcW w:w="1595" w:type="dxa"/>
            <w:vMerge/>
            <w:tcPrChange w:id="1728" w:author="Microsoft Office User" w:date="2021-05-07T10:52:00Z">
              <w:tcPr>
                <w:tcW w:w="2203" w:type="dxa"/>
                <w:gridSpan w:val="3"/>
                <w:vMerge/>
              </w:tcPr>
            </w:tcPrChange>
          </w:tcPr>
          <w:p w14:paraId="6019823F" w14:textId="4929846A" w:rsidR="00352A0E" w:rsidRPr="00445ED3" w:rsidRDefault="00352A0E" w:rsidP="000915B5">
            <w:pPr>
              <w:rPr>
                <w:ins w:id="1729" w:author="Microsoft Office User" w:date="2021-05-06T15:27:00Z"/>
                <w:rFonts w:ascii="Arial" w:eastAsia="Times New Roman" w:hAnsi="Arial" w:cs="Arial"/>
                <w:sz w:val="16"/>
                <w:szCs w:val="16"/>
                <w:rPrChange w:id="1730" w:author="Microsoft Office User" w:date="2021-05-07T11:11:00Z">
                  <w:rPr>
                    <w:ins w:id="1731" w:author="Microsoft Office User" w:date="2021-05-06T15:27:00Z"/>
                    <w:rFonts w:ascii="Arial" w:eastAsia="Times New Roman" w:hAnsi="Arial" w:cs="Arial"/>
                    <w:sz w:val="22"/>
                    <w:szCs w:val="22"/>
                  </w:rPr>
                </w:rPrChange>
              </w:rPr>
            </w:pPr>
          </w:p>
        </w:tc>
        <w:tc>
          <w:tcPr>
            <w:tcW w:w="1085" w:type="dxa"/>
            <w:tcPrChange w:id="1732" w:author="Microsoft Office User" w:date="2021-05-07T10:52:00Z">
              <w:tcPr>
                <w:tcW w:w="1085" w:type="dxa"/>
                <w:gridSpan w:val="2"/>
              </w:tcPr>
            </w:tcPrChange>
          </w:tcPr>
          <w:p w14:paraId="67125885" w14:textId="5AD66B95" w:rsidR="00352A0E" w:rsidRPr="00445ED3" w:rsidRDefault="00352A0E" w:rsidP="000915B5">
            <w:pPr>
              <w:rPr>
                <w:ins w:id="1733" w:author="Microsoft Office User" w:date="2021-05-06T15:44:00Z"/>
                <w:rFonts w:ascii="Arial" w:eastAsia="Times New Roman" w:hAnsi="Arial" w:cs="Arial"/>
                <w:sz w:val="16"/>
                <w:szCs w:val="16"/>
                <w:rPrChange w:id="1734" w:author="Microsoft Office User" w:date="2021-05-07T11:11:00Z">
                  <w:rPr>
                    <w:ins w:id="1735" w:author="Microsoft Office User" w:date="2021-05-06T15:44:00Z"/>
                    <w:rFonts w:ascii="Arial" w:eastAsia="Times New Roman" w:hAnsi="Arial" w:cs="Arial"/>
                    <w:sz w:val="18"/>
                    <w:szCs w:val="18"/>
                  </w:rPr>
                </w:rPrChange>
              </w:rPr>
            </w:pPr>
            <w:ins w:id="1736" w:author="Microsoft Office User" w:date="2021-05-06T15:44:00Z">
              <w:r w:rsidRPr="00445ED3">
                <w:rPr>
                  <w:rFonts w:ascii="Arial" w:eastAsia="Times New Roman" w:hAnsi="Arial" w:cs="Arial"/>
                  <w:sz w:val="16"/>
                  <w:szCs w:val="16"/>
                  <w:rPrChange w:id="1737" w:author="Microsoft Office User" w:date="2021-05-07T11:11:00Z">
                    <w:rPr>
                      <w:rFonts w:ascii="Arial" w:eastAsia="Times New Roman" w:hAnsi="Arial" w:cs="Arial"/>
                      <w:sz w:val="18"/>
                      <w:szCs w:val="18"/>
                    </w:rPr>
                  </w:rPrChange>
                </w:rPr>
                <w:t>Z = 3.36</w:t>
              </w:r>
            </w:ins>
          </w:p>
          <w:p w14:paraId="4DA6834D" w14:textId="6609880E" w:rsidR="00352A0E" w:rsidRPr="00445ED3" w:rsidRDefault="00352A0E" w:rsidP="000915B5">
            <w:pPr>
              <w:rPr>
                <w:ins w:id="1738" w:author="Microsoft Office User" w:date="2021-05-06T15:27:00Z"/>
                <w:rFonts w:ascii="Arial" w:eastAsia="Times New Roman" w:hAnsi="Arial" w:cs="Arial"/>
                <w:sz w:val="16"/>
                <w:szCs w:val="16"/>
                <w:rPrChange w:id="1739" w:author="Microsoft Office User" w:date="2021-05-07T11:11:00Z">
                  <w:rPr>
                    <w:ins w:id="1740" w:author="Microsoft Office User" w:date="2021-05-06T15:27:00Z"/>
                    <w:rFonts w:ascii="Arial" w:eastAsia="Times New Roman" w:hAnsi="Arial" w:cs="Arial"/>
                    <w:sz w:val="22"/>
                    <w:szCs w:val="22"/>
                  </w:rPr>
                </w:rPrChange>
              </w:rPr>
            </w:pPr>
            <w:ins w:id="1741" w:author="Microsoft Office User" w:date="2021-05-06T15:44:00Z">
              <w:r w:rsidRPr="00445ED3">
                <w:rPr>
                  <w:rFonts w:ascii="Arial" w:eastAsia="Times New Roman" w:hAnsi="Arial" w:cs="Arial"/>
                  <w:sz w:val="16"/>
                  <w:szCs w:val="16"/>
                  <w:rPrChange w:id="1742" w:author="Microsoft Office User" w:date="2021-05-07T11:11:00Z">
                    <w:rPr>
                      <w:rFonts w:ascii="Arial" w:eastAsia="Times New Roman" w:hAnsi="Arial" w:cs="Arial"/>
                      <w:sz w:val="18"/>
                      <w:szCs w:val="18"/>
                    </w:rPr>
                  </w:rPrChange>
                </w:rPr>
                <w:t>Rank: 195</w:t>
              </w:r>
            </w:ins>
          </w:p>
        </w:tc>
        <w:tc>
          <w:tcPr>
            <w:tcW w:w="980" w:type="dxa"/>
            <w:tcPrChange w:id="1743" w:author="Microsoft Office User" w:date="2021-05-07T10:52:00Z">
              <w:tcPr>
                <w:tcW w:w="980" w:type="dxa"/>
                <w:gridSpan w:val="2"/>
              </w:tcPr>
            </w:tcPrChange>
          </w:tcPr>
          <w:p w14:paraId="080807B4" w14:textId="2A82DC5D" w:rsidR="00352A0E" w:rsidRPr="00445ED3" w:rsidRDefault="00352A0E" w:rsidP="000915B5">
            <w:pPr>
              <w:rPr>
                <w:ins w:id="1744" w:author="Microsoft Office User" w:date="2021-05-06T15:27:00Z"/>
                <w:rFonts w:ascii="Arial" w:eastAsia="Times New Roman" w:hAnsi="Arial" w:cs="Arial"/>
                <w:sz w:val="16"/>
                <w:szCs w:val="16"/>
                <w:rPrChange w:id="1745" w:author="Microsoft Office User" w:date="2021-05-07T11:11:00Z">
                  <w:rPr>
                    <w:ins w:id="1746" w:author="Microsoft Office User" w:date="2021-05-06T15:27:00Z"/>
                    <w:rFonts w:ascii="Arial" w:eastAsia="Times New Roman" w:hAnsi="Arial" w:cs="Arial"/>
                    <w:sz w:val="22"/>
                    <w:szCs w:val="22"/>
                  </w:rPr>
                </w:rPrChange>
              </w:rPr>
            </w:pPr>
            <w:ins w:id="1747" w:author="Microsoft Office User" w:date="2021-05-06T15:46:00Z">
              <w:r w:rsidRPr="00445ED3">
                <w:rPr>
                  <w:rFonts w:ascii="Arial" w:eastAsia="Times New Roman" w:hAnsi="Arial" w:cs="Arial"/>
                  <w:sz w:val="16"/>
                  <w:szCs w:val="16"/>
                  <w:rPrChange w:id="1748" w:author="Microsoft Office User" w:date="2021-05-07T11:11:00Z">
                    <w:rPr>
                      <w:rFonts w:ascii="Arial" w:eastAsia="Times New Roman" w:hAnsi="Arial" w:cs="Arial"/>
                      <w:sz w:val="18"/>
                      <w:szCs w:val="18"/>
                    </w:rPr>
                  </w:rPrChange>
                </w:rPr>
                <w:t>7.</w:t>
              </w:r>
            </w:ins>
            <w:ins w:id="1749" w:author="Microsoft Office User" w:date="2021-05-07T11:04:00Z">
              <w:r w:rsidR="009153AA" w:rsidRPr="00445ED3">
                <w:rPr>
                  <w:rFonts w:ascii="Arial" w:eastAsia="Times New Roman" w:hAnsi="Arial" w:cs="Arial"/>
                  <w:sz w:val="16"/>
                  <w:szCs w:val="16"/>
                  <w:rPrChange w:id="1750" w:author="Microsoft Office User" w:date="2021-05-07T11:11:00Z">
                    <w:rPr>
                      <w:rFonts w:ascii="Arial" w:eastAsia="Times New Roman" w:hAnsi="Arial" w:cs="Arial"/>
                      <w:sz w:val="18"/>
                      <w:szCs w:val="18"/>
                    </w:rPr>
                  </w:rPrChange>
                </w:rPr>
                <w:t>80</w:t>
              </w:r>
            </w:ins>
            <w:ins w:id="1751" w:author="Microsoft Office User" w:date="2021-05-06T15:46:00Z">
              <w:r w:rsidRPr="00445ED3">
                <w:rPr>
                  <w:rFonts w:ascii="Arial" w:eastAsia="Times New Roman" w:hAnsi="Arial" w:cs="Arial"/>
                  <w:sz w:val="16"/>
                  <w:szCs w:val="16"/>
                  <w:rPrChange w:id="1752" w:author="Microsoft Office User" w:date="2021-05-07T11:11:00Z">
                    <w:rPr>
                      <w:rFonts w:ascii="Arial" w:eastAsia="Times New Roman" w:hAnsi="Arial" w:cs="Arial"/>
                      <w:sz w:val="18"/>
                      <w:szCs w:val="18"/>
                    </w:rPr>
                  </w:rPrChange>
                </w:rPr>
                <w:t>e-4</w:t>
              </w:r>
            </w:ins>
          </w:p>
        </w:tc>
      </w:tr>
      <w:tr w:rsidR="00352A0E" w14:paraId="514A64A8" w14:textId="77777777" w:rsidTr="000915B5">
        <w:tblPrEx>
          <w:tblPrExChange w:id="1753" w:author="Microsoft Office User" w:date="2021-05-07T10:52:00Z">
            <w:tblPrEx>
              <w:tblW w:w="10795" w:type="dxa"/>
            </w:tblPrEx>
          </w:tblPrExChange>
        </w:tblPrEx>
        <w:trPr>
          <w:trHeight w:val="429"/>
          <w:ins w:id="1754" w:author="Microsoft Office User" w:date="2021-05-06T15:30:00Z"/>
          <w:trPrChange w:id="1755" w:author="Microsoft Office User" w:date="2021-05-07T10:52:00Z">
            <w:trPr>
              <w:gridAfter w:val="0"/>
              <w:trHeight w:val="429"/>
            </w:trPr>
          </w:trPrChange>
        </w:trPr>
        <w:tc>
          <w:tcPr>
            <w:tcW w:w="3014" w:type="dxa"/>
            <w:tcPrChange w:id="1756" w:author="Microsoft Office User" w:date="2021-05-07T10:52:00Z">
              <w:tcPr>
                <w:tcW w:w="3014" w:type="dxa"/>
              </w:tcPr>
            </w:tcPrChange>
          </w:tcPr>
          <w:p w14:paraId="2158C75C" w14:textId="6AA3DB3C" w:rsidR="00352A0E" w:rsidRPr="00445ED3" w:rsidRDefault="00352A0E" w:rsidP="000915B5">
            <w:pPr>
              <w:rPr>
                <w:ins w:id="1757" w:author="Microsoft Office User" w:date="2021-05-06T15:30:00Z"/>
                <w:rFonts w:ascii="Arial" w:eastAsia="Times New Roman" w:hAnsi="Arial" w:cs="Arial"/>
                <w:sz w:val="16"/>
                <w:szCs w:val="16"/>
                <w:rPrChange w:id="1758" w:author="Microsoft Office User" w:date="2021-05-07T11:11:00Z">
                  <w:rPr>
                    <w:ins w:id="1759" w:author="Microsoft Office User" w:date="2021-05-06T15:30:00Z"/>
                    <w:rFonts w:ascii="Arial" w:eastAsia="Times New Roman" w:hAnsi="Arial" w:cs="Arial"/>
                    <w:sz w:val="22"/>
                    <w:szCs w:val="22"/>
                  </w:rPr>
                </w:rPrChange>
              </w:rPr>
            </w:pPr>
            <w:ins w:id="1760" w:author="Microsoft Office User" w:date="2021-05-06T15:52:00Z">
              <w:r w:rsidRPr="00445ED3">
                <w:rPr>
                  <w:rFonts w:ascii="Arial" w:eastAsia="Times New Roman" w:hAnsi="Arial" w:cs="Arial"/>
                  <w:sz w:val="16"/>
                  <w:szCs w:val="16"/>
                  <w:rPrChange w:id="1761" w:author="Microsoft Office User" w:date="2021-05-07T11:11:00Z">
                    <w:rPr>
                      <w:rFonts w:ascii="Arial" w:eastAsia="Times New Roman" w:hAnsi="Arial" w:cs="Arial"/>
                      <w:sz w:val="18"/>
                      <w:szCs w:val="18"/>
                    </w:rPr>
                  </w:rPrChange>
                </w:rPr>
                <w:t xml:space="preserve">Behavior percent </w:t>
              </w:r>
            </w:ins>
            <w:ins w:id="1762" w:author="Microsoft Office User" w:date="2021-05-06T15:32:00Z">
              <w:r w:rsidRPr="00445ED3">
                <w:rPr>
                  <w:rFonts w:ascii="Arial" w:eastAsia="Times New Roman" w:hAnsi="Arial" w:cs="Arial"/>
                  <w:sz w:val="16"/>
                  <w:szCs w:val="16"/>
                  <w:rPrChange w:id="1763" w:author="Microsoft Office User" w:date="2021-05-07T11:11:00Z">
                    <w:rPr>
                      <w:rFonts w:ascii="Arial" w:eastAsia="Times New Roman" w:hAnsi="Arial" w:cs="Arial"/>
                      <w:sz w:val="18"/>
                      <w:szCs w:val="18"/>
                    </w:rPr>
                  </w:rPrChange>
                </w:rPr>
                <w:t xml:space="preserve">correct, </w:t>
              </w:r>
            </w:ins>
            <w:ins w:id="1764" w:author="Microsoft Office User" w:date="2021-05-06T15:33:00Z">
              <w:r w:rsidRPr="00445ED3">
                <w:rPr>
                  <w:rFonts w:ascii="Arial" w:eastAsia="Times New Roman" w:hAnsi="Arial" w:cs="Arial"/>
                  <w:sz w:val="16"/>
                  <w:szCs w:val="16"/>
                  <w:rPrChange w:id="1765" w:author="Microsoft Office User" w:date="2021-05-07T11:11:00Z">
                    <w:rPr>
                      <w:rFonts w:ascii="Arial" w:eastAsia="Times New Roman" w:hAnsi="Arial" w:cs="Arial"/>
                      <w:sz w:val="18"/>
                      <w:szCs w:val="18"/>
                    </w:rPr>
                  </w:rPrChange>
                </w:rPr>
                <w:t>high contrast</w:t>
              </w:r>
            </w:ins>
            <w:ins w:id="1766" w:author="Microsoft Office User" w:date="2021-05-06T15:52:00Z">
              <w:r w:rsidRPr="00445ED3">
                <w:rPr>
                  <w:rFonts w:ascii="Arial" w:eastAsia="Times New Roman" w:hAnsi="Arial" w:cs="Arial"/>
                  <w:sz w:val="16"/>
                  <w:szCs w:val="16"/>
                  <w:rPrChange w:id="1767" w:author="Microsoft Office User" w:date="2021-05-07T11:11:00Z">
                    <w:rPr>
                      <w:rFonts w:ascii="Arial" w:eastAsia="Times New Roman" w:hAnsi="Arial" w:cs="Arial"/>
                      <w:sz w:val="18"/>
                      <w:szCs w:val="18"/>
                    </w:rPr>
                  </w:rPrChange>
                </w:rPr>
                <w:t>:</w:t>
              </w:r>
            </w:ins>
            <w:ins w:id="1768" w:author="Microsoft Office User" w:date="2021-05-06T15:33:00Z">
              <w:r w:rsidRPr="00445ED3">
                <w:rPr>
                  <w:rFonts w:ascii="Arial" w:eastAsia="Times New Roman" w:hAnsi="Arial" w:cs="Arial"/>
                  <w:sz w:val="16"/>
                  <w:szCs w:val="16"/>
                  <w:rPrChange w:id="1769" w:author="Microsoft Office User" w:date="2021-05-07T11:11:00Z">
                    <w:rPr>
                      <w:rFonts w:ascii="Arial" w:eastAsia="Times New Roman" w:hAnsi="Arial" w:cs="Arial"/>
                      <w:sz w:val="18"/>
                      <w:szCs w:val="18"/>
                    </w:rPr>
                  </w:rPrChange>
                </w:rPr>
                <w:t xml:space="preserve"> </w:t>
              </w:r>
            </w:ins>
            <w:ins w:id="1770" w:author="Microsoft Office User" w:date="2021-05-06T15:32:00Z">
              <w:r w:rsidRPr="00445ED3">
                <w:rPr>
                  <w:rFonts w:ascii="Arial" w:eastAsia="Times New Roman" w:hAnsi="Arial" w:cs="Arial"/>
                  <w:sz w:val="16"/>
                  <w:szCs w:val="16"/>
                  <w:rPrChange w:id="1771" w:author="Microsoft Office User" w:date="2021-05-07T11:11:00Z">
                    <w:rPr>
                      <w:rFonts w:ascii="Arial" w:eastAsia="Times New Roman" w:hAnsi="Arial" w:cs="Arial"/>
                      <w:sz w:val="18"/>
                      <w:szCs w:val="18"/>
                    </w:rPr>
                  </w:rPrChange>
                </w:rPr>
                <w:t>time 1 vs</w:t>
              </w:r>
            </w:ins>
            <w:ins w:id="1772" w:author="Microsoft Office User" w:date="2021-05-07T10:37:00Z">
              <w:r w:rsidR="0044258F" w:rsidRPr="00445ED3">
                <w:rPr>
                  <w:rFonts w:ascii="Arial" w:eastAsia="Times New Roman" w:hAnsi="Arial" w:cs="Arial"/>
                  <w:sz w:val="16"/>
                  <w:szCs w:val="16"/>
                  <w:rPrChange w:id="1773" w:author="Microsoft Office User" w:date="2021-05-07T11:11:00Z">
                    <w:rPr>
                      <w:rFonts w:ascii="Arial" w:eastAsia="Times New Roman" w:hAnsi="Arial" w:cs="Arial"/>
                      <w:sz w:val="18"/>
                      <w:szCs w:val="18"/>
                    </w:rPr>
                  </w:rPrChange>
                </w:rPr>
                <w:t>.</w:t>
              </w:r>
            </w:ins>
            <w:ins w:id="1774" w:author="Microsoft Office User" w:date="2021-05-06T15:32:00Z">
              <w:r w:rsidRPr="00445ED3">
                <w:rPr>
                  <w:rFonts w:ascii="Arial" w:eastAsia="Times New Roman" w:hAnsi="Arial" w:cs="Arial"/>
                  <w:sz w:val="16"/>
                  <w:szCs w:val="16"/>
                  <w:rPrChange w:id="1775" w:author="Microsoft Office User" w:date="2021-05-07T11:11:00Z">
                    <w:rPr>
                      <w:rFonts w:ascii="Arial" w:eastAsia="Times New Roman" w:hAnsi="Arial" w:cs="Arial"/>
                      <w:sz w:val="18"/>
                      <w:szCs w:val="18"/>
                    </w:rPr>
                  </w:rPrChange>
                </w:rPr>
                <w:t xml:space="preserve"> time 5</w:t>
              </w:r>
            </w:ins>
          </w:p>
        </w:tc>
        <w:tc>
          <w:tcPr>
            <w:tcW w:w="851" w:type="dxa"/>
            <w:vMerge/>
            <w:tcPrChange w:id="1776" w:author="Microsoft Office User" w:date="2021-05-07T10:52:00Z">
              <w:tcPr>
                <w:tcW w:w="913" w:type="dxa"/>
                <w:gridSpan w:val="2"/>
                <w:vMerge/>
              </w:tcPr>
            </w:tcPrChange>
          </w:tcPr>
          <w:p w14:paraId="65E4C68C" w14:textId="5E971901" w:rsidR="00352A0E" w:rsidRPr="00445ED3" w:rsidRDefault="00352A0E" w:rsidP="000915B5">
            <w:pPr>
              <w:rPr>
                <w:ins w:id="1777" w:author="Microsoft Office User" w:date="2021-05-06T15:30:00Z"/>
                <w:rFonts w:ascii="Arial" w:eastAsia="Times New Roman" w:hAnsi="Arial" w:cs="Arial"/>
                <w:sz w:val="16"/>
                <w:szCs w:val="16"/>
                <w:rPrChange w:id="1778" w:author="Microsoft Office User" w:date="2021-05-07T11:11:00Z">
                  <w:rPr>
                    <w:ins w:id="1779" w:author="Microsoft Office User" w:date="2021-05-06T15:30:00Z"/>
                    <w:rFonts w:ascii="Arial" w:eastAsia="Times New Roman" w:hAnsi="Arial" w:cs="Arial"/>
                    <w:sz w:val="22"/>
                    <w:szCs w:val="22"/>
                  </w:rPr>
                </w:rPrChange>
              </w:rPr>
            </w:pPr>
          </w:p>
        </w:tc>
        <w:tc>
          <w:tcPr>
            <w:tcW w:w="1350" w:type="dxa"/>
            <w:tcPrChange w:id="1780" w:author="Microsoft Office User" w:date="2021-05-07T10:52:00Z">
              <w:tcPr>
                <w:tcW w:w="987" w:type="dxa"/>
                <w:gridSpan w:val="2"/>
              </w:tcPr>
            </w:tcPrChange>
          </w:tcPr>
          <w:p w14:paraId="4BC87354" w14:textId="589EEBFE" w:rsidR="00352A0E" w:rsidRPr="00445ED3" w:rsidRDefault="00352A0E" w:rsidP="000915B5">
            <w:pPr>
              <w:rPr>
                <w:ins w:id="1781" w:author="Microsoft Office User" w:date="2021-05-06T15:39:00Z"/>
                <w:rFonts w:ascii="Arial" w:eastAsia="Times New Roman" w:hAnsi="Arial" w:cs="Arial"/>
                <w:sz w:val="16"/>
                <w:szCs w:val="16"/>
                <w:rPrChange w:id="1782" w:author="Microsoft Office User" w:date="2021-05-07T11:11:00Z">
                  <w:rPr>
                    <w:ins w:id="1783" w:author="Microsoft Office User" w:date="2021-05-06T15:39:00Z"/>
                    <w:rFonts w:ascii="Arial" w:eastAsia="Times New Roman" w:hAnsi="Arial" w:cs="Arial"/>
                    <w:sz w:val="18"/>
                    <w:szCs w:val="18"/>
                  </w:rPr>
                </w:rPrChange>
              </w:rPr>
            </w:pPr>
            <w:ins w:id="1784" w:author="Microsoft Office User" w:date="2021-05-06T15:39:00Z">
              <w:r w:rsidRPr="00445ED3">
                <w:rPr>
                  <w:rFonts w:ascii="Arial" w:eastAsia="Times New Roman" w:hAnsi="Arial" w:cs="Arial"/>
                  <w:sz w:val="16"/>
                  <w:szCs w:val="16"/>
                  <w:rPrChange w:id="1785" w:author="Microsoft Office User" w:date="2021-05-07T11:11:00Z">
                    <w:rPr>
                      <w:rFonts w:ascii="Arial" w:eastAsia="Times New Roman" w:hAnsi="Arial" w:cs="Arial"/>
                      <w:sz w:val="18"/>
                      <w:szCs w:val="18"/>
                    </w:rPr>
                  </w:rPrChange>
                </w:rPr>
                <w:t xml:space="preserve">T1: </w:t>
              </w:r>
            </w:ins>
            <w:ins w:id="1786" w:author="Microsoft Office User" w:date="2021-05-06T15:51:00Z">
              <w:r w:rsidRPr="00445ED3">
                <w:rPr>
                  <w:rFonts w:ascii="Arial" w:eastAsia="Times New Roman" w:hAnsi="Arial" w:cs="Arial"/>
                  <w:sz w:val="16"/>
                  <w:szCs w:val="16"/>
                  <w:rPrChange w:id="1787" w:author="Microsoft Office User" w:date="2021-05-07T11:11:00Z">
                    <w:rPr>
                      <w:rFonts w:ascii="Arial" w:eastAsia="Times New Roman" w:hAnsi="Arial" w:cs="Arial"/>
                      <w:sz w:val="18"/>
                      <w:szCs w:val="18"/>
                    </w:rPr>
                  </w:rPrChange>
                </w:rPr>
                <w:t>0</w:t>
              </w:r>
            </w:ins>
            <w:ins w:id="1788" w:author="Microsoft Office User" w:date="2021-05-06T15:39:00Z">
              <w:r w:rsidRPr="00445ED3">
                <w:rPr>
                  <w:rFonts w:ascii="Arial" w:eastAsia="Times New Roman" w:hAnsi="Arial" w:cs="Arial"/>
                  <w:sz w:val="16"/>
                  <w:szCs w:val="16"/>
                  <w:rPrChange w:id="1789" w:author="Microsoft Office User" w:date="2021-05-07T11:11:00Z">
                    <w:rPr>
                      <w:rFonts w:ascii="Arial" w:eastAsia="Times New Roman" w:hAnsi="Arial" w:cs="Arial"/>
                      <w:sz w:val="18"/>
                      <w:szCs w:val="18"/>
                    </w:rPr>
                  </w:rPrChange>
                </w:rPr>
                <w:t>.82</w:t>
              </w:r>
            </w:ins>
          </w:p>
          <w:p w14:paraId="63FD4DD5" w14:textId="63D0485C" w:rsidR="00352A0E" w:rsidRPr="00445ED3" w:rsidRDefault="00352A0E" w:rsidP="000915B5">
            <w:pPr>
              <w:rPr>
                <w:ins w:id="1790" w:author="Microsoft Office User" w:date="2021-05-06T15:39:00Z"/>
                <w:rFonts w:ascii="Arial" w:eastAsia="Times New Roman" w:hAnsi="Arial" w:cs="Arial"/>
                <w:sz w:val="16"/>
                <w:szCs w:val="16"/>
                <w:rPrChange w:id="1791" w:author="Microsoft Office User" w:date="2021-05-07T11:11:00Z">
                  <w:rPr>
                    <w:ins w:id="1792" w:author="Microsoft Office User" w:date="2021-05-06T15:39:00Z"/>
                    <w:rFonts w:ascii="Arial" w:eastAsia="Times New Roman" w:hAnsi="Arial" w:cs="Arial"/>
                    <w:sz w:val="18"/>
                    <w:szCs w:val="18"/>
                  </w:rPr>
                </w:rPrChange>
              </w:rPr>
            </w:pPr>
            <w:ins w:id="1793" w:author="Microsoft Office User" w:date="2021-05-06T15:39:00Z">
              <w:r w:rsidRPr="00445ED3">
                <w:rPr>
                  <w:rFonts w:ascii="Arial" w:eastAsia="Times New Roman" w:hAnsi="Arial" w:cs="Arial"/>
                  <w:sz w:val="16"/>
                  <w:szCs w:val="16"/>
                  <w:rPrChange w:id="1794" w:author="Microsoft Office User" w:date="2021-05-07T11:11:00Z">
                    <w:rPr>
                      <w:rFonts w:ascii="Arial" w:eastAsia="Times New Roman" w:hAnsi="Arial" w:cs="Arial"/>
                      <w:sz w:val="18"/>
                      <w:szCs w:val="18"/>
                    </w:rPr>
                  </w:rPrChange>
                </w:rPr>
                <w:t xml:space="preserve">T2: </w:t>
              </w:r>
            </w:ins>
            <w:ins w:id="1795" w:author="Microsoft Office User" w:date="2021-05-06T15:51:00Z">
              <w:r w:rsidRPr="00445ED3">
                <w:rPr>
                  <w:rFonts w:ascii="Arial" w:eastAsia="Times New Roman" w:hAnsi="Arial" w:cs="Arial"/>
                  <w:sz w:val="16"/>
                  <w:szCs w:val="16"/>
                  <w:rPrChange w:id="1796" w:author="Microsoft Office User" w:date="2021-05-07T11:11:00Z">
                    <w:rPr>
                      <w:rFonts w:ascii="Arial" w:eastAsia="Times New Roman" w:hAnsi="Arial" w:cs="Arial"/>
                      <w:sz w:val="18"/>
                      <w:szCs w:val="18"/>
                    </w:rPr>
                  </w:rPrChange>
                </w:rPr>
                <w:t>0</w:t>
              </w:r>
            </w:ins>
            <w:ins w:id="1797" w:author="Microsoft Office User" w:date="2021-05-06T15:39:00Z">
              <w:r w:rsidRPr="00445ED3">
                <w:rPr>
                  <w:rFonts w:ascii="Arial" w:eastAsia="Times New Roman" w:hAnsi="Arial" w:cs="Arial"/>
                  <w:sz w:val="16"/>
                  <w:szCs w:val="16"/>
                  <w:rPrChange w:id="1798" w:author="Microsoft Office User" w:date="2021-05-07T11:11:00Z">
                    <w:rPr>
                      <w:rFonts w:ascii="Arial" w:eastAsia="Times New Roman" w:hAnsi="Arial" w:cs="Arial"/>
                      <w:sz w:val="18"/>
                      <w:szCs w:val="18"/>
                    </w:rPr>
                  </w:rPrChange>
                </w:rPr>
                <w:t>.7</w:t>
              </w:r>
            </w:ins>
            <w:ins w:id="1799" w:author="Microsoft Office User" w:date="2021-05-06T15:40:00Z">
              <w:r w:rsidRPr="00445ED3">
                <w:rPr>
                  <w:rFonts w:ascii="Arial" w:eastAsia="Times New Roman" w:hAnsi="Arial" w:cs="Arial"/>
                  <w:sz w:val="16"/>
                  <w:szCs w:val="16"/>
                  <w:rPrChange w:id="1800" w:author="Microsoft Office User" w:date="2021-05-07T11:11:00Z">
                    <w:rPr>
                      <w:rFonts w:ascii="Arial" w:eastAsia="Times New Roman" w:hAnsi="Arial" w:cs="Arial"/>
                      <w:sz w:val="18"/>
                      <w:szCs w:val="18"/>
                    </w:rPr>
                  </w:rPrChange>
                </w:rPr>
                <w:t>9</w:t>
              </w:r>
            </w:ins>
          </w:p>
          <w:p w14:paraId="14A1D68F" w14:textId="079FC8F0" w:rsidR="00352A0E" w:rsidRPr="00445ED3" w:rsidRDefault="00352A0E" w:rsidP="000915B5">
            <w:pPr>
              <w:rPr>
                <w:ins w:id="1801" w:author="Microsoft Office User" w:date="2021-05-06T15:30:00Z"/>
                <w:rFonts w:ascii="Arial" w:eastAsia="Times New Roman" w:hAnsi="Arial" w:cs="Arial"/>
                <w:sz w:val="16"/>
                <w:szCs w:val="16"/>
                <w:rPrChange w:id="1802" w:author="Microsoft Office User" w:date="2021-05-07T11:11:00Z">
                  <w:rPr>
                    <w:ins w:id="1803" w:author="Microsoft Office User" w:date="2021-05-06T15:30:00Z"/>
                    <w:rFonts w:ascii="Arial" w:eastAsia="Times New Roman" w:hAnsi="Arial" w:cs="Arial"/>
                    <w:sz w:val="22"/>
                    <w:szCs w:val="22"/>
                  </w:rPr>
                </w:rPrChange>
              </w:rPr>
            </w:pPr>
            <w:ins w:id="1804" w:author="Microsoft Office User" w:date="2021-05-06T15:39:00Z">
              <w:r w:rsidRPr="00445ED3">
                <w:rPr>
                  <w:rFonts w:ascii="Arial" w:eastAsia="Times New Roman" w:hAnsi="Arial" w:cs="Arial"/>
                  <w:sz w:val="16"/>
                  <w:szCs w:val="16"/>
                  <w:rPrChange w:id="1805" w:author="Microsoft Office User" w:date="2021-05-07T11:11:00Z">
                    <w:rPr>
                      <w:rFonts w:ascii="Arial" w:eastAsia="Times New Roman" w:hAnsi="Arial" w:cs="Arial"/>
                      <w:sz w:val="18"/>
                      <w:szCs w:val="18"/>
                    </w:rPr>
                  </w:rPrChange>
                </w:rPr>
                <w:t>(median)</w:t>
              </w:r>
            </w:ins>
          </w:p>
        </w:tc>
        <w:tc>
          <w:tcPr>
            <w:tcW w:w="990" w:type="dxa"/>
            <w:tcPrChange w:id="1806" w:author="Microsoft Office User" w:date="2021-05-07T10:52:00Z">
              <w:tcPr>
                <w:tcW w:w="897" w:type="dxa"/>
                <w:gridSpan w:val="3"/>
              </w:tcPr>
            </w:tcPrChange>
          </w:tcPr>
          <w:p w14:paraId="1FB0DC6E" w14:textId="374D7A3A" w:rsidR="00352A0E" w:rsidRPr="00445ED3" w:rsidRDefault="00352A0E" w:rsidP="000915B5">
            <w:pPr>
              <w:rPr>
                <w:ins w:id="1807" w:author="Microsoft Office User" w:date="2021-05-06T15:30:00Z"/>
                <w:rFonts w:ascii="Arial" w:eastAsia="Times New Roman" w:hAnsi="Arial" w:cs="Arial"/>
                <w:sz w:val="16"/>
                <w:szCs w:val="16"/>
                <w:rPrChange w:id="1808" w:author="Microsoft Office User" w:date="2021-05-07T11:11:00Z">
                  <w:rPr>
                    <w:ins w:id="1809" w:author="Microsoft Office User" w:date="2021-05-06T15:30:00Z"/>
                    <w:rFonts w:ascii="Arial" w:eastAsia="Times New Roman" w:hAnsi="Arial" w:cs="Arial"/>
                    <w:sz w:val="22"/>
                    <w:szCs w:val="22"/>
                  </w:rPr>
                </w:rPrChange>
              </w:rPr>
            </w:pPr>
            <w:ins w:id="1810" w:author="Microsoft Office User" w:date="2021-05-06T15:41:00Z">
              <w:r w:rsidRPr="00445ED3">
                <w:rPr>
                  <w:rFonts w:ascii="Arial" w:eastAsia="Times New Roman" w:hAnsi="Arial" w:cs="Arial"/>
                  <w:sz w:val="16"/>
                  <w:szCs w:val="16"/>
                  <w:rPrChange w:id="1811" w:author="Microsoft Office User" w:date="2021-05-07T11:11:00Z">
                    <w:rPr>
                      <w:rFonts w:ascii="Arial" w:eastAsia="Times New Roman" w:hAnsi="Arial" w:cs="Arial"/>
                      <w:sz w:val="18"/>
                      <w:szCs w:val="18"/>
                    </w:rPr>
                  </w:rPrChange>
                </w:rPr>
                <w:t>n/a</w:t>
              </w:r>
            </w:ins>
          </w:p>
        </w:tc>
        <w:tc>
          <w:tcPr>
            <w:tcW w:w="1080" w:type="dxa"/>
            <w:vMerge/>
            <w:tcPrChange w:id="1812" w:author="Microsoft Office User" w:date="2021-05-07T10:52:00Z">
              <w:tcPr>
                <w:tcW w:w="716" w:type="dxa"/>
                <w:gridSpan w:val="3"/>
                <w:vMerge/>
              </w:tcPr>
            </w:tcPrChange>
          </w:tcPr>
          <w:p w14:paraId="5F052F71" w14:textId="03F2C693" w:rsidR="00352A0E" w:rsidRPr="00445ED3" w:rsidRDefault="00352A0E" w:rsidP="000915B5">
            <w:pPr>
              <w:rPr>
                <w:ins w:id="1813" w:author="Microsoft Office User" w:date="2021-05-06T15:30:00Z"/>
                <w:rFonts w:ascii="Arial" w:eastAsia="Times New Roman" w:hAnsi="Arial" w:cs="Arial"/>
                <w:sz w:val="16"/>
                <w:szCs w:val="16"/>
                <w:rPrChange w:id="1814" w:author="Microsoft Office User" w:date="2021-05-07T11:11:00Z">
                  <w:rPr>
                    <w:ins w:id="1815" w:author="Microsoft Office User" w:date="2021-05-06T15:30:00Z"/>
                    <w:rFonts w:ascii="Arial" w:eastAsia="Times New Roman" w:hAnsi="Arial" w:cs="Arial"/>
                    <w:sz w:val="22"/>
                    <w:szCs w:val="22"/>
                  </w:rPr>
                </w:rPrChange>
              </w:rPr>
            </w:pPr>
          </w:p>
        </w:tc>
        <w:tc>
          <w:tcPr>
            <w:tcW w:w="1595" w:type="dxa"/>
            <w:vMerge/>
            <w:tcPrChange w:id="1816" w:author="Microsoft Office User" w:date="2021-05-07T10:52:00Z">
              <w:tcPr>
                <w:tcW w:w="2203" w:type="dxa"/>
                <w:gridSpan w:val="3"/>
                <w:vMerge/>
              </w:tcPr>
            </w:tcPrChange>
          </w:tcPr>
          <w:p w14:paraId="64F9E6D4" w14:textId="35EA082B" w:rsidR="00352A0E" w:rsidRPr="00445ED3" w:rsidRDefault="00352A0E" w:rsidP="000915B5">
            <w:pPr>
              <w:rPr>
                <w:ins w:id="1817" w:author="Microsoft Office User" w:date="2021-05-06T15:30:00Z"/>
                <w:rFonts w:ascii="Arial" w:eastAsia="Times New Roman" w:hAnsi="Arial" w:cs="Arial"/>
                <w:sz w:val="16"/>
                <w:szCs w:val="16"/>
                <w:rPrChange w:id="1818" w:author="Microsoft Office User" w:date="2021-05-07T11:11:00Z">
                  <w:rPr>
                    <w:ins w:id="1819" w:author="Microsoft Office User" w:date="2021-05-06T15:30:00Z"/>
                    <w:rFonts w:ascii="Arial" w:eastAsia="Times New Roman" w:hAnsi="Arial" w:cs="Arial"/>
                    <w:sz w:val="22"/>
                    <w:szCs w:val="22"/>
                  </w:rPr>
                </w:rPrChange>
              </w:rPr>
            </w:pPr>
          </w:p>
        </w:tc>
        <w:tc>
          <w:tcPr>
            <w:tcW w:w="1085" w:type="dxa"/>
            <w:tcPrChange w:id="1820" w:author="Microsoft Office User" w:date="2021-05-07T10:52:00Z">
              <w:tcPr>
                <w:tcW w:w="1085" w:type="dxa"/>
                <w:gridSpan w:val="2"/>
              </w:tcPr>
            </w:tcPrChange>
          </w:tcPr>
          <w:p w14:paraId="78577EAB" w14:textId="28C9D0B6" w:rsidR="00352A0E" w:rsidRPr="00445ED3" w:rsidRDefault="00352A0E" w:rsidP="000915B5">
            <w:pPr>
              <w:rPr>
                <w:ins w:id="1821" w:author="Microsoft Office User" w:date="2021-05-06T15:44:00Z"/>
                <w:rFonts w:ascii="Arial" w:eastAsia="Times New Roman" w:hAnsi="Arial" w:cs="Arial"/>
                <w:sz w:val="16"/>
                <w:szCs w:val="16"/>
                <w:rPrChange w:id="1822" w:author="Microsoft Office User" w:date="2021-05-07T11:11:00Z">
                  <w:rPr>
                    <w:ins w:id="1823" w:author="Microsoft Office User" w:date="2021-05-06T15:44:00Z"/>
                    <w:rFonts w:ascii="Arial" w:eastAsia="Times New Roman" w:hAnsi="Arial" w:cs="Arial"/>
                    <w:sz w:val="18"/>
                    <w:szCs w:val="18"/>
                  </w:rPr>
                </w:rPrChange>
              </w:rPr>
            </w:pPr>
            <w:ins w:id="1824" w:author="Microsoft Office User" w:date="2021-05-06T15:44:00Z">
              <w:r w:rsidRPr="00445ED3">
                <w:rPr>
                  <w:rFonts w:ascii="Arial" w:eastAsia="Times New Roman" w:hAnsi="Arial" w:cs="Arial"/>
                  <w:sz w:val="16"/>
                  <w:szCs w:val="16"/>
                  <w:rPrChange w:id="1825" w:author="Microsoft Office User" w:date="2021-05-07T11:11:00Z">
                    <w:rPr>
                      <w:rFonts w:ascii="Arial" w:eastAsia="Times New Roman" w:hAnsi="Arial" w:cs="Arial"/>
                      <w:sz w:val="18"/>
                      <w:szCs w:val="18"/>
                    </w:rPr>
                  </w:rPrChange>
                </w:rPr>
                <w:t>Z = 1.94</w:t>
              </w:r>
            </w:ins>
          </w:p>
          <w:p w14:paraId="6219389E" w14:textId="02E324AB" w:rsidR="00352A0E" w:rsidRPr="00445ED3" w:rsidRDefault="00352A0E" w:rsidP="000915B5">
            <w:pPr>
              <w:rPr>
                <w:ins w:id="1826" w:author="Microsoft Office User" w:date="2021-05-06T15:30:00Z"/>
                <w:rFonts w:ascii="Arial" w:eastAsia="Times New Roman" w:hAnsi="Arial" w:cs="Arial"/>
                <w:sz w:val="16"/>
                <w:szCs w:val="16"/>
                <w:rPrChange w:id="1827" w:author="Microsoft Office User" w:date="2021-05-07T11:11:00Z">
                  <w:rPr>
                    <w:ins w:id="1828" w:author="Microsoft Office User" w:date="2021-05-06T15:30:00Z"/>
                    <w:rFonts w:ascii="Arial" w:eastAsia="Times New Roman" w:hAnsi="Arial" w:cs="Arial"/>
                    <w:sz w:val="22"/>
                    <w:szCs w:val="22"/>
                  </w:rPr>
                </w:rPrChange>
              </w:rPr>
            </w:pPr>
            <w:ins w:id="1829" w:author="Microsoft Office User" w:date="2021-05-06T15:44:00Z">
              <w:r w:rsidRPr="00445ED3">
                <w:rPr>
                  <w:rFonts w:ascii="Arial" w:eastAsia="Times New Roman" w:hAnsi="Arial" w:cs="Arial"/>
                  <w:sz w:val="16"/>
                  <w:szCs w:val="16"/>
                  <w:rPrChange w:id="1830" w:author="Microsoft Office User" w:date="2021-05-07T11:11:00Z">
                    <w:rPr>
                      <w:rFonts w:ascii="Arial" w:eastAsia="Times New Roman" w:hAnsi="Arial" w:cs="Arial"/>
                      <w:sz w:val="18"/>
                      <w:szCs w:val="18"/>
                    </w:rPr>
                  </w:rPrChange>
                </w:rPr>
                <w:t>Rank: 157</w:t>
              </w:r>
            </w:ins>
          </w:p>
        </w:tc>
        <w:tc>
          <w:tcPr>
            <w:tcW w:w="980" w:type="dxa"/>
            <w:tcPrChange w:id="1831" w:author="Microsoft Office User" w:date="2021-05-07T10:52:00Z">
              <w:tcPr>
                <w:tcW w:w="980" w:type="dxa"/>
                <w:gridSpan w:val="2"/>
              </w:tcPr>
            </w:tcPrChange>
          </w:tcPr>
          <w:p w14:paraId="7C9DEAEC" w14:textId="78E17E02" w:rsidR="00352A0E" w:rsidRPr="00445ED3" w:rsidRDefault="00352A0E" w:rsidP="000915B5">
            <w:pPr>
              <w:rPr>
                <w:ins w:id="1832" w:author="Microsoft Office User" w:date="2021-05-06T15:30:00Z"/>
                <w:rFonts w:ascii="Arial" w:eastAsia="Times New Roman" w:hAnsi="Arial" w:cs="Arial"/>
                <w:sz w:val="16"/>
                <w:szCs w:val="16"/>
                <w:rPrChange w:id="1833" w:author="Microsoft Office User" w:date="2021-05-07T11:11:00Z">
                  <w:rPr>
                    <w:ins w:id="1834" w:author="Microsoft Office User" w:date="2021-05-06T15:30:00Z"/>
                    <w:rFonts w:ascii="Arial" w:eastAsia="Times New Roman" w:hAnsi="Arial" w:cs="Arial"/>
                    <w:sz w:val="22"/>
                    <w:szCs w:val="22"/>
                  </w:rPr>
                </w:rPrChange>
              </w:rPr>
            </w:pPr>
            <w:ins w:id="1835" w:author="Microsoft Office User" w:date="2021-05-06T15:47:00Z">
              <w:r w:rsidRPr="00445ED3">
                <w:rPr>
                  <w:rFonts w:ascii="Arial" w:eastAsia="Times New Roman" w:hAnsi="Arial" w:cs="Arial"/>
                  <w:sz w:val="16"/>
                  <w:szCs w:val="16"/>
                  <w:rPrChange w:id="1836" w:author="Microsoft Office User" w:date="2021-05-07T11:11:00Z">
                    <w:rPr>
                      <w:rFonts w:ascii="Arial" w:eastAsia="Times New Roman" w:hAnsi="Arial" w:cs="Arial"/>
                      <w:sz w:val="18"/>
                      <w:szCs w:val="18"/>
                    </w:rPr>
                  </w:rPrChange>
                </w:rPr>
                <w:t>0.052</w:t>
              </w:r>
            </w:ins>
          </w:p>
        </w:tc>
      </w:tr>
      <w:tr w:rsidR="00D06DA1" w14:paraId="6BD39D28" w14:textId="77777777" w:rsidTr="000915B5">
        <w:trPr>
          <w:trHeight w:val="429"/>
          <w:ins w:id="1837" w:author="Microsoft Office User" w:date="2021-05-06T15:30:00Z"/>
        </w:trPr>
        <w:tc>
          <w:tcPr>
            <w:tcW w:w="3014" w:type="dxa"/>
          </w:tcPr>
          <w:p w14:paraId="6DD0435D" w14:textId="37188EFB" w:rsidR="00D06DA1" w:rsidRPr="00445ED3" w:rsidRDefault="00D06DA1" w:rsidP="000915B5">
            <w:pPr>
              <w:rPr>
                <w:ins w:id="1838" w:author="Microsoft Office User" w:date="2021-05-06T15:30:00Z"/>
                <w:rFonts w:ascii="Arial" w:eastAsia="Times New Roman" w:hAnsi="Arial" w:cs="Arial"/>
                <w:sz w:val="16"/>
                <w:szCs w:val="16"/>
                <w:rPrChange w:id="1839" w:author="Microsoft Office User" w:date="2021-05-07T11:11:00Z">
                  <w:rPr>
                    <w:ins w:id="1840" w:author="Microsoft Office User" w:date="2021-05-06T15:30:00Z"/>
                    <w:rFonts w:ascii="Arial" w:eastAsia="Times New Roman" w:hAnsi="Arial" w:cs="Arial"/>
                    <w:sz w:val="22"/>
                    <w:szCs w:val="22"/>
                  </w:rPr>
                </w:rPrChange>
              </w:rPr>
            </w:pPr>
            <w:ins w:id="1841" w:author="Microsoft Office User" w:date="2021-05-07T10:37:00Z">
              <w:r w:rsidRPr="00445ED3">
                <w:rPr>
                  <w:rFonts w:ascii="Arial" w:eastAsia="Times New Roman" w:hAnsi="Arial" w:cs="Arial"/>
                  <w:sz w:val="16"/>
                  <w:szCs w:val="16"/>
                  <w:rPrChange w:id="1842" w:author="Microsoft Office User" w:date="2021-05-07T11:11:00Z">
                    <w:rPr>
                      <w:rFonts w:ascii="Arial" w:eastAsia="Times New Roman" w:hAnsi="Arial" w:cs="Arial"/>
                      <w:sz w:val="18"/>
                      <w:szCs w:val="18"/>
                    </w:rPr>
                  </w:rPrChange>
                </w:rPr>
                <w:t xml:space="preserve">Percent correct </w:t>
              </w:r>
            </w:ins>
            <w:ins w:id="1843" w:author="Microsoft Office User" w:date="2021-05-07T10:40:00Z">
              <w:r w:rsidRPr="00445ED3">
                <w:rPr>
                  <w:rFonts w:ascii="Arial" w:eastAsia="Times New Roman" w:hAnsi="Arial" w:cs="Arial"/>
                  <w:sz w:val="16"/>
                  <w:szCs w:val="16"/>
                  <w:rPrChange w:id="1844" w:author="Microsoft Office User" w:date="2021-05-07T11:11:00Z">
                    <w:rPr>
                      <w:rFonts w:ascii="Arial" w:eastAsia="Times New Roman" w:hAnsi="Arial" w:cs="Arial"/>
                      <w:sz w:val="18"/>
                      <w:szCs w:val="18"/>
                    </w:rPr>
                  </w:rPrChange>
                </w:rPr>
                <w:t>max</w:t>
              </w:r>
            </w:ins>
            <w:ins w:id="1845" w:author="Microsoft Office User" w:date="2021-05-07T10:37:00Z">
              <w:r w:rsidRPr="00445ED3">
                <w:rPr>
                  <w:rFonts w:ascii="Arial" w:eastAsia="Times New Roman" w:hAnsi="Arial" w:cs="Arial"/>
                  <w:sz w:val="16"/>
                  <w:szCs w:val="16"/>
                  <w:rPrChange w:id="1846" w:author="Microsoft Office User" w:date="2021-05-07T11:11:00Z">
                    <w:rPr>
                      <w:rFonts w:ascii="Arial" w:eastAsia="Times New Roman" w:hAnsi="Arial" w:cs="Arial"/>
                      <w:sz w:val="18"/>
                      <w:szCs w:val="18"/>
                    </w:rPr>
                  </w:rPrChange>
                </w:rPr>
                <w:t xml:space="preserve"> dB SNR, low contrast: muscimol vs. saline</w:t>
              </w:r>
            </w:ins>
          </w:p>
        </w:tc>
        <w:tc>
          <w:tcPr>
            <w:tcW w:w="851" w:type="dxa"/>
            <w:vMerge w:val="restart"/>
          </w:tcPr>
          <w:p w14:paraId="69B54530" w14:textId="635F57B3" w:rsidR="00D06DA1" w:rsidRPr="00445ED3" w:rsidRDefault="00D06DA1">
            <w:pPr>
              <w:jc w:val="center"/>
              <w:rPr>
                <w:ins w:id="1847" w:author="Microsoft Office User" w:date="2021-05-06T15:30:00Z"/>
                <w:rFonts w:ascii="Arial" w:eastAsia="Times New Roman" w:hAnsi="Arial" w:cs="Arial"/>
                <w:sz w:val="16"/>
                <w:szCs w:val="16"/>
                <w:rPrChange w:id="1848" w:author="Microsoft Office User" w:date="2021-05-07T11:11:00Z">
                  <w:rPr>
                    <w:ins w:id="1849" w:author="Microsoft Office User" w:date="2021-05-06T15:30:00Z"/>
                    <w:rFonts w:ascii="Arial" w:eastAsia="Times New Roman" w:hAnsi="Arial" w:cs="Arial"/>
                    <w:sz w:val="22"/>
                    <w:szCs w:val="22"/>
                  </w:rPr>
                </w:rPrChange>
              </w:rPr>
              <w:pPrChange w:id="1850" w:author="Microsoft Office User" w:date="2021-05-07T10:46:00Z">
                <w:pPr>
                  <w:framePr w:hSpace="180" w:wrap="around" w:vAnchor="text" w:hAnchor="text" w:y="1"/>
                  <w:suppressOverlap/>
                </w:pPr>
              </w:pPrChange>
            </w:pPr>
            <w:ins w:id="1851" w:author="Microsoft Office User" w:date="2021-05-07T10:36:00Z">
              <w:r w:rsidRPr="00445ED3">
                <w:rPr>
                  <w:rFonts w:ascii="Arial" w:eastAsia="Times New Roman" w:hAnsi="Arial" w:cs="Arial"/>
                  <w:sz w:val="16"/>
                  <w:szCs w:val="16"/>
                  <w:rPrChange w:id="1852" w:author="Microsoft Office User" w:date="2021-05-07T11:11:00Z">
                    <w:rPr>
                      <w:rFonts w:ascii="Arial" w:eastAsia="Times New Roman" w:hAnsi="Arial" w:cs="Arial"/>
                      <w:sz w:val="18"/>
                      <w:szCs w:val="18"/>
                    </w:rPr>
                  </w:rPrChange>
                </w:rPr>
                <w:t>3c</w:t>
              </w:r>
            </w:ins>
          </w:p>
        </w:tc>
        <w:tc>
          <w:tcPr>
            <w:tcW w:w="1350" w:type="dxa"/>
          </w:tcPr>
          <w:p w14:paraId="4FD6D47E" w14:textId="481542BF" w:rsidR="00D06DA1" w:rsidRPr="00445ED3" w:rsidRDefault="00D06DA1" w:rsidP="000915B5">
            <w:pPr>
              <w:rPr>
                <w:ins w:id="1853" w:author="Microsoft Office User" w:date="2021-05-07T10:42:00Z"/>
                <w:rFonts w:ascii="Arial" w:eastAsia="Times New Roman" w:hAnsi="Arial" w:cs="Arial"/>
                <w:sz w:val="16"/>
                <w:szCs w:val="16"/>
                <w:rPrChange w:id="1854" w:author="Microsoft Office User" w:date="2021-05-07T11:11:00Z">
                  <w:rPr>
                    <w:ins w:id="1855" w:author="Microsoft Office User" w:date="2021-05-07T10:42:00Z"/>
                    <w:rFonts w:ascii="Arial" w:eastAsia="Times New Roman" w:hAnsi="Arial" w:cs="Arial"/>
                    <w:sz w:val="18"/>
                    <w:szCs w:val="18"/>
                  </w:rPr>
                </w:rPrChange>
              </w:rPr>
            </w:pPr>
            <w:proofErr w:type="spellStart"/>
            <w:ins w:id="1856" w:author="Microsoft Office User" w:date="2021-05-07T10:42:00Z">
              <w:r w:rsidRPr="00445ED3">
                <w:rPr>
                  <w:rFonts w:ascii="Arial" w:eastAsia="Times New Roman" w:hAnsi="Arial" w:cs="Arial"/>
                  <w:sz w:val="16"/>
                  <w:szCs w:val="16"/>
                  <w:rPrChange w:id="1857" w:author="Microsoft Office User" w:date="2021-05-07T11:11:00Z">
                    <w:rPr>
                      <w:rFonts w:ascii="Arial" w:eastAsia="Times New Roman" w:hAnsi="Arial" w:cs="Arial"/>
                      <w:sz w:val="18"/>
                      <w:szCs w:val="18"/>
                    </w:rPr>
                  </w:rPrChange>
                </w:rPr>
                <w:t>Musc</w:t>
              </w:r>
            </w:ins>
            <w:proofErr w:type="spellEnd"/>
            <w:ins w:id="1858" w:author="Microsoft Office User" w:date="2021-05-07T10:52:00Z">
              <w:r w:rsidRPr="00445ED3">
                <w:rPr>
                  <w:rFonts w:ascii="Arial" w:eastAsia="Times New Roman" w:hAnsi="Arial" w:cs="Arial"/>
                  <w:sz w:val="16"/>
                  <w:szCs w:val="16"/>
                  <w:rPrChange w:id="1859" w:author="Microsoft Office User" w:date="2021-05-07T11:11:00Z">
                    <w:rPr>
                      <w:rFonts w:ascii="Arial" w:eastAsia="Times New Roman" w:hAnsi="Arial" w:cs="Arial"/>
                      <w:sz w:val="18"/>
                      <w:szCs w:val="18"/>
                    </w:rPr>
                  </w:rPrChange>
                </w:rPr>
                <w:t>.</w:t>
              </w:r>
            </w:ins>
            <w:ins w:id="1860" w:author="Microsoft Office User" w:date="2021-05-07T10:42:00Z">
              <w:r w:rsidRPr="00445ED3">
                <w:rPr>
                  <w:rFonts w:ascii="Arial" w:eastAsia="Times New Roman" w:hAnsi="Arial" w:cs="Arial"/>
                  <w:sz w:val="16"/>
                  <w:szCs w:val="16"/>
                  <w:rPrChange w:id="1861" w:author="Microsoft Office User" w:date="2021-05-07T11:11:00Z">
                    <w:rPr>
                      <w:rFonts w:ascii="Arial" w:eastAsia="Times New Roman" w:hAnsi="Arial" w:cs="Arial"/>
                      <w:sz w:val="18"/>
                      <w:szCs w:val="18"/>
                    </w:rPr>
                  </w:rPrChange>
                </w:rPr>
                <w:t>:</w:t>
              </w:r>
            </w:ins>
            <w:ins w:id="1862" w:author="Microsoft Office User" w:date="2021-05-07T10:43:00Z">
              <w:r w:rsidRPr="00445ED3">
                <w:rPr>
                  <w:rFonts w:ascii="Arial" w:eastAsia="Times New Roman" w:hAnsi="Arial" w:cs="Arial"/>
                  <w:sz w:val="16"/>
                  <w:szCs w:val="16"/>
                  <w:rPrChange w:id="1863" w:author="Microsoft Office User" w:date="2021-05-07T11:11:00Z">
                    <w:rPr>
                      <w:rFonts w:ascii="Arial" w:eastAsia="Times New Roman" w:hAnsi="Arial" w:cs="Arial"/>
                      <w:sz w:val="18"/>
                      <w:szCs w:val="18"/>
                    </w:rPr>
                  </w:rPrChange>
                </w:rPr>
                <w:t xml:space="preserve"> 0.10</w:t>
              </w:r>
            </w:ins>
          </w:p>
          <w:p w14:paraId="2B304C03" w14:textId="77777777" w:rsidR="00D06DA1" w:rsidRPr="00445ED3" w:rsidRDefault="00D06DA1" w:rsidP="000915B5">
            <w:pPr>
              <w:rPr>
                <w:ins w:id="1864" w:author="Microsoft Office User" w:date="2021-05-07T10:44:00Z"/>
                <w:rFonts w:ascii="Arial" w:eastAsia="Times New Roman" w:hAnsi="Arial" w:cs="Arial"/>
                <w:sz w:val="16"/>
                <w:szCs w:val="16"/>
                <w:rPrChange w:id="1865" w:author="Microsoft Office User" w:date="2021-05-07T11:11:00Z">
                  <w:rPr>
                    <w:ins w:id="1866" w:author="Microsoft Office User" w:date="2021-05-07T10:44:00Z"/>
                    <w:rFonts w:ascii="Arial" w:eastAsia="Times New Roman" w:hAnsi="Arial" w:cs="Arial"/>
                    <w:sz w:val="18"/>
                    <w:szCs w:val="18"/>
                  </w:rPr>
                </w:rPrChange>
              </w:rPr>
            </w:pPr>
            <w:ins w:id="1867" w:author="Microsoft Office User" w:date="2021-05-07T10:42:00Z">
              <w:r w:rsidRPr="00445ED3">
                <w:rPr>
                  <w:rFonts w:ascii="Arial" w:eastAsia="Times New Roman" w:hAnsi="Arial" w:cs="Arial"/>
                  <w:sz w:val="16"/>
                  <w:szCs w:val="16"/>
                  <w:rPrChange w:id="1868" w:author="Microsoft Office User" w:date="2021-05-07T11:11:00Z">
                    <w:rPr>
                      <w:rFonts w:ascii="Arial" w:eastAsia="Times New Roman" w:hAnsi="Arial" w:cs="Arial"/>
                      <w:sz w:val="18"/>
                      <w:szCs w:val="18"/>
                    </w:rPr>
                  </w:rPrChange>
                </w:rPr>
                <w:t>Saline:</w:t>
              </w:r>
            </w:ins>
            <w:ins w:id="1869" w:author="Microsoft Office User" w:date="2021-05-07T10:44:00Z">
              <w:r w:rsidRPr="00445ED3">
                <w:rPr>
                  <w:rFonts w:ascii="Arial" w:eastAsia="Times New Roman" w:hAnsi="Arial" w:cs="Arial"/>
                  <w:sz w:val="16"/>
                  <w:szCs w:val="16"/>
                  <w:rPrChange w:id="1870" w:author="Microsoft Office User" w:date="2021-05-07T11:11:00Z">
                    <w:rPr>
                      <w:rFonts w:ascii="Arial" w:eastAsia="Times New Roman" w:hAnsi="Arial" w:cs="Arial"/>
                      <w:sz w:val="18"/>
                      <w:szCs w:val="18"/>
                    </w:rPr>
                  </w:rPrChange>
                </w:rPr>
                <w:t xml:space="preserve"> 0.85</w:t>
              </w:r>
            </w:ins>
          </w:p>
          <w:p w14:paraId="6A2C2CC2" w14:textId="3C4BA82E" w:rsidR="00D06DA1" w:rsidRPr="00445ED3" w:rsidRDefault="00D06DA1" w:rsidP="000915B5">
            <w:pPr>
              <w:rPr>
                <w:ins w:id="1871" w:author="Microsoft Office User" w:date="2021-05-06T15:30:00Z"/>
                <w:rFonts w:ascii="Arial" w:eastAsia="Times New Roman" w:hAnsi="Arial" w:cs="Arial"/>
                <w:sz w:val="16"/>
                <w:szCs w:val="16"/>
                <w:rPrChange w:id="1872" w:author="Microsoft Office User" w:date="2021-05-07T11:11:00Z">
                  <w:rPr>
                    <w:ins w:id="1873" w:author="Microsoft Office User" w:date="2021-05-06T15:30:00Z"/>
                    <w:rFonts w:ascii="Arial" w:eastAsia="Times New Roman" w:hAnsi="Arial" w:cs="Arial"/>
                    <w:sz w:val="22"/>
                    <w:szCs w:val="22"/>
                  </w:rPr>
                </w:rPrChange>
              </w:rPr>
            </w:pPr>
            <w:ins w:id="1874" w:author="Microsoft Office User" w:date="2021-05-07T10:44:00Z">
              <w:r w:rsidRPr="00445ED3">
                <w:rPr>
                  <w:rFonts w:ascii="Arial" w:eastAsia="Times New Roman" w:hAnsi="Arial" w:cs="Arial"/>
                  <w:sz w:val="16"/>
                  <w:szCs w:val="16"/>
                  <w:rPrChange w:id="1875" w:author="Microsoft Office User" w:date="2021-05-07T11:11:00Z">
                    <w:rPr>
                      <w:rFonts w:ascii="Arial" w:eastAsia="Times New Roman" w:hAnsi="Arial" w:cs="Arial"/>
                      <w:sz w:val="18"/>
                      <w:szCs w:val="18"/>
                    </w:rPr>
                  </w:rPrChange>
                </w:rPr>
                <w:t>(median)</w:t>
              </w:r>
            </w:ins>
          </w:p>
        </w:tc>
        <w:tc>
          <w:tcPr>
            <w:tcW w:w="990" w:type="dxa"/>
          </w:tcPr>
          <w:p w14:paraId="3BBE0504" w14:textId="45041FD7" w:rsidR="00D06DA1" w:rsidRPr="00445ED3" w:rsidRDefault="00D06DA1" w:rsidP="000915B5">
            <w:pPr>
              <w:rPr>
                <w:ins w:id="1876" w:author="Microsoft Office User" w:date="2021-05-06T15:30:00Z"/>
                <w:rFonts w:ascii="Arial" w:eastAsia="Times New Roman" w:hAnsi="Arial" w:cs="Arial"/>
                <w:sz w:val="16"/>
                <w:szCs w:val="16"/>
                <w:rPrChange w:id="1877" w:author="Microsoft Office User" w:date="2021-05-07T11:11:00Z">
                  <w:rPr>
                    <w:ins w:id="1878" w:author="Microsoft Office User" w:date="2021-05-06T15:30:00Z"/>
                    <w:rFonts w:ascii="Arial" w:eastAsia="Times New Roman" w:hAnsi="Arial" w:cs="Arial"/>
                    <w:sz w:val="22"/>
                    <w:szCs w:val="22"/>
                  </w:rPr>
                </w:rPrChange>
              </w:rPr>
            </w:pPr>
            <w:ins w:id="1879" w:author="Microsoft Office User" w:date="2021-05-07T10:44:00Z">
              <w:r w:rsidRPr="00445ED3">
                <w:rPr>
                  <w:rFonts w:ascii="Arial" w:eastAsia="Times New Roman" w:hAnsi="Arial" w:cs="Arial"/>
                  <w:sz w:val="16"/>
                  <w:szCs w:val="16"/>
                  <w:rPrChange w:id="1880" w:author="Microsoft Office User" w:date="2021-05-07T11:11:00Z">
                    <w:rPr>
                      <w:rFonts w:ascii="Arial" w:eastAsia="Times New Roman" w:hAnsi="Arial" w:cs="Arial"/>
                      <w:sz w:val="18"/>
                      <w:szCs w:val="18"/>
                    </w:rPr>
                  </w:rPrChange>
                </w:rPr>
                <w:t>n/a</w:t>
              </w:r>
            </w:ins>
          </w:p>
        </w:tc>
        <w:tc>
          <w:tcPr>
            <w:tcW w:w="1080" w:type="dxa"/>
            <w:vMerge w:val="restart"/>
          </w:tcPr>
          <w:p w14:paraId="03D32B92" w14:textId="46900E00" w:rsidR="00D06DA1" w:rsidRPr="00445ED3" w:rsidRDefault="00D06DA1" w:rsidP="000915B5">
            <w:pPr>
              <w:rPr>
                <w:ins w:id="1881" w:author="Microsoft Office User" w:date="2021-05-06T15:30:00Z"/>
                <w:rFonts w:ascii="Arial" w:eastAsia="Times New Roman" w:hAnsi="Arial" w:cs="Arial"/>
                <w:sz w:val="16"/>
                <w:szCs w:val="16"/>
                <w:rPrChange w:id="1882" w:author="Microsoft Office User" w:date="2021-05-07T11:11:00Z">
                  <w:rPr>
                    <w:ins w:id="1883" w:author="Microsoft Office User" w:date="2021-05-06T15:30:00Z"/>
                    <w:rFonts w:ascii="Arial" w:eastAsia="Times New Roman" w:hAnsi="Arial" w:cs="Arial"/>
                    <w:sz w:val="22"/>
                    <w:szCs w:val="22"/>
                  </w:rPr>
                </w:rPrChange>
              </w:rPr>
            </w:pPr>
            <w:ins w:id="1884" w:author="Microsoft Office User" w:date="2021-05-07T10:52:00Z">
              <w:r w:rsidRPr="00445ED3">
                <w:rPr>
                  <w:rFonts w:ascii="Arial" w:eastAsia="Times New Roman" w:hAnsi="Arial" w:cs="Arial"/>
                  <w:sz w:val="16"/>
                  <w:szCs w:val="16"/>
                  <w:rPrChange w:id="1885" w:author="Microsoft Office User" w:date="2021-05-07T11:11:00Z">
                    <w:rPr>
                      <w:rFonts w:ascii="Arial" w:eastAsia="Times New Roman" w:hAnsi="Arial" w:cs="Arial"/>
                      <w:sz w:val="18"/>
                      <w:szCs w:val="18"/>
                    </w:rPr>
                  </w:rPrChange>
                </w:rPr>
                <w:t xml:space="preserve">10 </w:t>
              </w:r>
              <w:proofErr w:type="spellStart"/>
              <w:r w:rsidRPr="00445ED3">
                <w:rPr>
                  <w:rFonts w:ascii="Arial" w:eastAsia="Times New Roman" w:hAnsi="Arial" w:cs="Arial"/>
                  <w:sz w:val="16"/>
                  <w:szCs w:val="16"/>
                  <w:rPrChange w:id="1886" w:author="Microsoft Office User" w:date="2021-05-07T11:11:00Z">
                    <w:rPr>
                      <w:rFonts w:ascii="Arial" w:eastAsia="Times New Roman" w:hAnsi="Arial" w:cs="Arial"/>
                      <w:sz w:val="18"/>
                      <w:szCs w:val="18"/>
                    </w:rPr>
                  </w:rPrChange>
                </w:rPr>
                <w:t>musc</w:t>
              </w:r>
            </w:ins>
            <w:proofErr w:type="spellEnd"/>
            <w:ins w:id="1887" w:author="Microsoft Office User" w:date="2021-05-10T11:16:00Z">
              <w:r w:rsidR="00854C11">
                <w:rPr>
                  <w:rFonts w:ascii="Arial" w:eastAsia="Times New Roman" w:hAnsi="Arial" w:cs="Arial"/>
                  <w:sz w:val="16"/>
                  <w:szCs w:val="16"/>
                </w:rPr>
                <w:t>.</w:t>
              </w:r>
            </w:ins>
            <w:ins w:id="1888" w:author="Microsoft Office User" w:date="2021-05-07T10:52:00Z">
              <w:r w:rsidRPr="00445ED3">
                <w:rPr>
                  <w:rFonts w:ascii="Arial" w:eastAsia="Times New Roman" w:hAnsi="Arial" w:cs="Arial"/>
                  <w:sz w:val="16"/>
                  <w:szCs w:val="16"/>
                  <w:rPrChange w:id="1889" w:author="Microsoft Office User" w:date="2021-05-07T11:11:00Z">
                    <w:rPr>
                      <w:rFonts w:ascii="Arial" w:eastAsia="Times New Roman" w:hAnsi="Arial" w:cs="Arial"/>
                      <w:sz w:val="18"/>
                      <w:szCs w:val="18"/>
                    </w:rPr>
                  </w:rPrChange>
                </w:rPr>
                <w:t xml:space="preserve">. sessions, 10 saline sessions </w:t>
              </w:r>
            </w:ins>
            <w:ins w:id="1890" w:author="Microsoft Office User" w:date="2021-05-07T10:55:00Z">
              <w:r w:rsidRPr="00445ED3">
                <w:rPr>
                  <w:rFonts w:ascii="Arial" w:eastAsia="Times New Roman" w:hAnsi="Arial" w:cs="Arial"/>
                  <w:sz w:val="16"/>
                  <w:szCs w:val="16"/>
                  <w:rPrChange w:id="1891" w:author="Microsoft Office User" w:date="2021-05-07T11:11:00Z">
                    <w:rPr>
                      <w:rFonts w:ascii="Arial" w:eastAsia="Times New Roman" w:hAnsi="Arial" w:cs="Arial"/>
                      <w:sz w:val="18"/>
                      <w:szCs w:val="18"/>
                    </w:rPr>
                  </w:rPrChange>
                </w:rPr>
                <w:t>(</w:t>
              </w:r>
            </w:ins>
            <w:ins w:id="1892" w:author="Microsoft Office User" w:date="2021-05-07T10:52:00Z">
              <w:r w:rsidRPr="00445ED3">
                <w:rPr>
                  <w:rFonts w:ascii="Arial" w:eastAsia="Times New Roman" w:hAnsi="Arial" w:cs="Arial"/>
                  <w:sz w:val="16"/>
                  <w:szCs w:val="16"/>
                  <w:rPrChange w:id="1893" w:author="Microsoft Office User" w:date="2021-05-07T11:11:00Z">
                    <w:rPr>
                      <w:rFonts w:ascii="Arial" w:eastAsia="Times New Roman" w:hAnsi="Arial" w:cs="Arial"/>
                      <w:sz w:val="18"/>
                      <w:szCs w:val="18"/>
                    </w:rPr>
                  </w:rPrChange>
                </w:rPr>
                <w:t>4 mice</w:t>
              </w:r>
            </w:ins>
            <w:ins w:id="1894" w:author="Microsoft Office User" w:date="2021-05-07T10:55:00Z">
              <w:r w:rsidRPr="00445ED3">
                <w:rPr>
                  <w:rFonts w:ascii="Arial" w:eastAsia="Times New Roman" w:hAnsi="Arial" w:cs="Arial"/>
                  <w:sz w:val="16"/>
                  <w:szCs w:val="16"/>
                  <w:rPrChange w:id="1895" w:author="Microsoft Office User" w:date="2021-05-07T11:11:00Z">
                    <w:rPr>
                      <w:rFonts w:ascii="Arial" w:eastAsia="Times New Roman" w:hAnsi="Arial" w:cs="Arial"/>
                      <w:sz w:val="18"/>
                      <w:szCs w:val="18"/>
                    </w:rPr>
                  </w:rPrChange>
                </w:rPr>
                <w:t>)</w:t>
              </w:r>
            </w:ins>
          </w:p>
        </w:tc>
        <w:tc>
          <w:tcPr>
            <w:tcW w:w="1595" w:type="dxa"/>
            <w:vMerge w:val="restart"/>
          </w:tcPr>
          <w:p w14:paraId="573B2D98" w14:textId="71F3774F" w:rsidR="00D06DA1" w:rsidRPr="00445ED3" w:rsidRDefault="00D06DA1" w:rsidP="000915B5">
            <w:pPr>
              <w:rPr>
                <w:ins w:id="1896" w:author="Microsoft Office User" w:date="2021-05-06T15:30:00Z"/>
                <w:rFonts w:ascii="Arial" w:eastAsia="Times New Roman" w:hAnsi="Arial" w:cs="Arial"/>
                <w:sz w:val="16"/>
                <w:szCs w:val="16"/>
                <w:rPrChange w:id="1897" w:author="Microsoft Office User" w:date="2021-05-07T11:11:00Z">
                  <w:rPr>
                    <w:ins w:id="1898" w:author="Microsoft Office User" w:date="2021-05-06T15:30:00Z"/>
                    <w:rFonts w:ascii="Arial" w:eastAsia="Times New Roman" w:hAnsi="Arial" w:cs="Arial"/>
                    <w:sz w:val="22"/>
                    <w:szCs w:val="22"/>
                  </w:rPr>
                </w:rPrChange>
              </w:rPr>
            </w:pPr>
            <w:ins w:id="1899" w:author="Microsoft Office User" w:date="2021-05-07T10:46:00Z">
              <w:r w:rsidRPr="00445ED3">
                <w:rPr>
                  <w:rFonts w:ascii="Arial" w:eastAsia="Times New Roman" w:hAnsi="Arial" w:cs="Arial"/>
                  <w:sz w:val="16"/>
                  <w:szCs w:val="16"/>
                  <w:rPrChange w:id="1900" w:author="Microsoft Office User" w:date="2021-05-07T11:11:00Z">
                    <w:rPr>
                      <w:rFonts w:ascii="Arial" w:eastAsia="Times New Roman" w:hAnsi="Arial" w:cs="Arial"/>
                      <w:sz w:val="18"/>
                      <w:szCs w:val="18"/>
                    </w:rPr>
                  </w:rPrChange>
                </w:rPr>
                <w:t>Two-tailed Wilcoxon rank-sum test</w:t>
              </w:r>
            </w:ins>
          </w:p>
        </w:tc>
        <w:tc>
          <w:tcPr>
            <w:tcW w:w="1085" w:type="dxa"/>
          </w:tcPr>
          <w:p w14:paraId="1EEE24B5" w14:textId="77777777" w:rsidR="009153AA" w:rsidRPr="00445ED3" w:rsidRDefault="009153AA" w:rsidP="000915B5">
            <w:pPr>
              <w:rPr>
                <w:ins w:id="1901" w:author="Microsoft Office User" w:date="2021-05-07T10:58:00Z"/>
                <w:rFonts w:ascii="Arial" w:eastAsia="Times New Roman" w:hAnsi="Arial" w:cs="Arial"/>
                <w:sz w:val="16"/>
                <w:szCs w:val="16"/>
                <w:rPrChange w:id="1902" w:author="Microsoft Office User" w:date="2021-05-07T11:11:00Z">
                  <w:rPr>
                    <w:ins w:id="1903" w:author="Microsoft Office User" w:date="2021-05-07T10:58:00Z"/>
                    <w:rFonts w:ascii="Arial" w:eastAsia="Times New Roman" w:hAnsi="Arial" w:cs="Arial"/>
                    <w:sz w:val="18"/>
                    <w:szCs w:val="18"/>
                  </w:rPr>
                </w:rPrChange>
              </w:rPr>
            </w:pPr>
            <w:ins w:id="1904" w:author="Microsoft Office User" w:date="2021-05-07T10:58:00Z">
              <w:r w:rsidRPr="00445ED3">
                <w:rPr>
                  <w:rFonts w:ascii="Arial" w:eastAsia="Times New Roman" w:hAnsi="Arial" w:cs="Arial"/>
                  <w:sz w:val="16"/>
                  <w:szCs w:val="16"/>
                  <w:rPrChange w:id="1905" w:author="Microsoft Office User" w:date="2021-05-07T11:11:00Z">
                    <w:rPr>
                      <w:rFonts w:ascii="Arial" w:eastAsia="Times New Roman" w:hAnsi="Arial" w:cs="Arial"/>
                      <w:sz w:val="18"/>
                      <w:szCs w:val="18"/>
                    </w:rPr>
                  </w:rPrChange>
                </w:rPr>
                <w:t>Z = -2.76</w:t>
              </w:r>
            </w:ins>
          </w:p>
          <w:p w14:paraId="14510AD8" w14:textId="3102FCF6" w:rsidR="00D06DA1" w:rsidRPr="00445ED3" w:rsidRDefault="009153AA" w:rsidP="000915B5">
            <w:pPr>
              <w:rPr>
                <w:ins w:id="1906" w:author="Microsoft Office User" w:date="2021-05-06T15:30:00Z"/>
                <w:rFonts w:ascii="Arial" w:eastAsia="Times New Roman" w:hAnsi="Arial" w:cs="Arial"/>
                <w:sz w:val="16"/>
                <w:szCs w:val="16"/>
                <w:rPrChange w:id="1907" w:author="Microsoft Office User" w:date="2021-05-07T11:11:00Z">
                  <w:rPr>
                    <w:ins w:id="1908" w:author="Microsoft Office User" w:date="2021-05-06T15:30:00Z"/>
                    <w:rFonts w:ascii="Arial" w:eastAsia="Times New Roman" w:hAnsi="Arial" w:cs="Arial"/>
                    <w:sz w:val="22"/>
                    <w:szCs w:val="22"/>
                  </w:rPr>
                </w:rPrChange>
              </w:rPr>
            </w:pPr>
            <w:ins w:id="1909" w:author="Microsoft Office User" w:date="2021-05-07T10:58:00Z">
              <w:r w:rsidRPr="00445ED3">
                <w:rPr>
                  <w:rFonts w:ascii="Arial" w:eastAsia="Times New Roman" w:hAnsi="Arial" w:cs="Arial"/>
                  <w:sz w:val="16"/>
                  <w:szCs w:val="16"/>
                  <w:rPrChange w:id="1910" w:author="Microsoft Office User" w:date="2021-05-07T11:11:00Z">
                    <w:rPr>
                      <w:rFonts w:ascii="Arial" w:eastAsia="Times New Roman" w:hAnsi="Arial" w:cs="Arial"/>
                      <w:sz w:val="18"/>
                      <w:szCs w:val="18"/>
                    </w:rPr>
                  </w:rPrChange>
                </w:rPr>
                <w:t>Rank: 68</w:t>
              </w:r>
            </w:ins>
          </w:p>
        </w:tc>
        <w:tc>
          <w:tcPr>
            <w:tcW w:w="980" w:type="dxa"/>
          </w:tcPr>
          <w:p w14:paraId="0419C628" w14:textId="642439CC" w:rsidR="00D06DA1" w:rsidRPr="00445ED3" w:rsidRDefault="009153AA" w:rsidP="000915B5">
            <w:pPr>
              <w:rPr>
                <w:ins w:id="1911" w:author="Microsoft Office User" w:date="2021-05-06T15:30:00Z"/>
                <w:rFonts w:ascii="Arial" w:eastAsia="Times New Roman" w:hAnsi="Arial" w:cs="Arial"/>
                <w:sz w:val="16"/>
                <w:szCs w:val="16"/>
                <w:rPrChange w:id="1912" w:author="Microsoft Office User" w:date="2021-05-07T11:11:00Z">
                  <w:rPr>
                    <w:ins w:id="1913" w:author="Microsoft Office User" w:date="2021-05-06T15:30:00Z"/>
                    <w:rFonts w:ascii="Arial" w:eastAsia="Times New Roman" w:hAnsi="Arial" w:cs="Arial"/>
                    <w:sz w:val="22"/>
                    <w:szCs w:val="22"/>
                  </w:rPr>
                </w:rPrChange>
              </w:rPr>
            </w:pPr>
            <w:ins w:id="1914" w:author="Microsoft Office User" w:date="2021-05-07T10:58:00Z">
              <w:r w:rsidRPr="00445ED3">
                <w:rPr>
                  <w:rFonts w:ascii="Arial" w:eastAsia="Times New Roman" w:hAnsi="Arial" w:cs="Arial"/>
                  <w:sz w:val="16"/>
                  <w:szCs w:val="16"/>
                  <w:rPrChange w:id="1915" w:author="Microsoft Office User" w:date="2021-05-07T11:11:00Z">
                    <w:rPr>
                      <w:rFonts w:ascii="Arial" w:eastAsia="Times New Roman" w:hAnsi="Arial" w:cs="Arial"/>
                      <w:sz w:val="18"/>
                      <w:szCs w:val="18"/>
                    </w:rPr>
                  </w:rPrChange>
                </w:rPr>
                <w:t>0.006</w:t>
              </w:r>
            </w:ins>
          </w:p>
        </w:tc>
      </w:tr>
      <w:tr w:rsidR="009153AA" w14:paraId="73FA7F29" w14:textId="77777777" w:rsidTr="000915B5">
        <w:trPr>
          <w:trHeight w:val="429"/>
          <w:ins w:id="1916" w:author="Microsoft Office User" w:date="2021-05-06T15:30:00Z"/>
        </w:trPr>
        <w:tc>
          <w:tcPr>
            <w:tcW w:w="3014" w:type="dxa"/>
          </w:tcPr>
          <w:p w14:paraId="3ADB4805" w14:textId="5B0C4D7C" w:rsidR="009153AA" w:rsidRPr="00445ED3" w:rsidRDefault="009153AA" w:rsidP="000915B5">
            <w:pPr>
              <w:rPr>
                <w:ins w:id="1917" w:author="Microsoft Office User" w:date="2021-05-06T15:30:00Z"/>
                <w:rFonts w:ascii="Arial" w:eastAsia="Times New Roman" w:hAnsi="Arial" w:cs="Arial"/>
                <w:sz w:val="16"/>
                <w:szCs w:val="16"/>
                <w:rPrChange w:id="1918" w:author="Microsoft Office User" w:date="2021-05-07T11:11:00Z">
                  <w:rPr>
                    <w:ins w:id="1919" w:author="Microsoft Office User" w:date="2021-05-06T15:30:00Z"/>
                    <w:rFonts w:ascii="Arial" w:eastAsia="Times New Roman" w:hAnsi="Arial" w:cs="Arial"/>
                    <w:sz w:val="22"/>
                    <w:szCs w:val="22"/>
                  </w:rPr>
                </w:rPrChange>
              </w:rPr>
            </w:pPr>
            <w:ins w:id="1920" w:author="Microsoft Office User" w:date="2021-05-07T10:50:00Z">
              <w:r w:rsidRPr="00445ED3">
                <w:rPr>
                  <w:rFonts w:ascii="Arial" w:eastAsia="Times New Roman" w:hAnsi="Arial" w:cs="Arial"/>
                  <w:sz w:val="16"/>
                  <w:szCs w:val="16"/>
                  <w:rPrChange w:id="1921" w:author="Microsoft Office User" w:date="2021-05-07T11:11:00Z">
                    <w:rPr>
                      <w:rFonts w:ascii="Arial" w:eastAsia="Times New Roman" w:hAnsi="Arial" w:cs="Arial"/>
                      <w:sz w:val="18"/>
                      <w:szCs w:val="18"/>
                    </w:rPr>
                  </w:rPrChange>
                </w:rPr>
                <w:t>Threshold (dB SNR), low contrast: muscimol vs. saline</w:t>
              </w:r>
            </w:ins>
          </w:p>
        </w:tc>
        <w:tc>
          <w:tcPr>
            <w:tcW w:w="851" w:type="dxa"/>
            <w:vMerge/>
          </w:tcPr>
          <w:p w14:paraId="0966C9AD" w14:textId="77777777" w:rsidR="009153AA" w:rsidRPr="00445ED3" w:rsidRDefault="009153AA" w:rsidP="000915B5">
            <w:pPr>
              <w:rPr>
                <w:ins w:id="1922" w:author="Microsoft Office User" w:date="2021-05-06T15:30:00Z"/>
                <w:rFonts w:ascii="Arial" w:eastAsia="Times New Roman" w:hAnsi="Arial" w:cs="Arial"/>
                <w:sz w:val="16"/>
                <w:szCs w:val="16"/>
                <w:rPrChange w:id="1923" w:author="Microsoft Office User" w:date="2021-05-07T11:11:00Z">
                  <w:rPr>
                    <w:ins w:id="1924" w:author="Microsoft Office User" w:date="2021-05-06T15:30:00Z"/>
                    <w:rFonts w:ascii="Arial" w:eastAsia="Times New Roman" w:hAnsi="Arial" w:cs="Arial"/>
                    <w:sz w:val="22"/>
                    <w:szCs w:val="22"/>
                  </w:rPr>
                </w:rPrChange>
              </w:rPr>
            </w:pPr>
          </w:p>
        </w:tc>
        <w:tc>
          <w:tcPr>
            <w:tcW w:w="1350" w:type="dxa"/>
          </w:tcPr>
          <w:p w14:paraId="152D89C6" w14:textId="0B388AE7" w:rsidR="009153AA" w:rsidRPr="00445ED3" w:rsidRDefault="009153AA" w:rsidP="000915B5">
            <w:pPr>
              <w:rPr>
                <w:ins w:id="1925" w:author="Microsoft Office User" w:date="2021-05-07T10:45:00Z"/>
                <w:rFonts w:ascii="Arial" w:eastAsia="Times New Roman" w:hAnsi="Arial" w:cs="Arial"/>
                <w:sz w:val="16"/>
                <w:szCs w:val="16"/>
                <w:rPrChange w:id="1926" w:author="Microsoft Office User" w:date="2021-05-07T11:11:00Z">
                  <w:rPr>
                    <w:ins w:id="1927" w:author="Microsoft Office User" w:date="2021-05-07T10:45:00Z"/>
                    <w:rFonts w:ascii="Arial" w:eastAsia="Times New Roman" w:hAnsi="Arial" w:cs="Arial"/>
                    <w:sz w:val="18"/>
                    <w:szCs w:val="18"/>
                  </w:rPr>
                </w:rPrChange>
              </w:rPr>
            </w:pPr>
            <w:proofErr w:type="spellStart"/>
            <w:ins w:id="1928" w:author="Microsoft Office User" w:date="2021-05-07T10:45:00Z">
              <w:r w:rsidRPr="00445ED3">
                <w:rPr>
                  <w:rFonts w:ascii="Arial" w:eastAsia="Times New Roman" w:hAnsi="Arial" w:cs="Arial"/>
                  <w:sz w:val="16"/>
                  <w:szCs w:val="16"/>
                  <w:rPrChange w:id="1929" w:author="Microsoft Office User" w:date="2021-05-07T11:11:00Z">
                    <w:rPr>
                      <w:rFonts w:ascii="Arial" w:eastAsia="Times New Roman" w:hAnsi="Arial" w:cs="Arial"/>
                      <w:sz w:val="18"/>
                      <w:szCs w:val="18"/>
                    </w:rPr>
                  </w:rPrChange>
                </w:rPr>
                <w:t>Musc</w:t>
              </w:r>
            </w:ins>
            <w:proofErr w:type="spellEnd"/>
            <w:ins w:id="1930" w:author="Microsoft Office User" w:date="2021-05-07T10:52:00Z">
              <w:r w:rsidRPr="00445ED3">
                <w:rPr>
                  <w:rFonts w:ascii="Arial" w:eastAsia="Times New Roman" w:hAnsi="Arial" w:cs="Arial"/>
                  <w:sz w:val="16"/>
                  <w:szCs w:val="16"/>
                  <w:rPrChange w:id="1931" w:author="Microsoft Office User" w:date="2021-05-07T11:11:00Z">
                    <w:rPr>
                      <w:rFonts w:ascii="Arial" w:eastAsia="Times New Roman" w:hAnsi="Arial" w:cs="Arial"/>
                      <w:sz w:val="18"/>
                      <w:szCs w:val="18"/>
                    </w:rPr>
                  </w:rPrChange>
                </w:rPr>
                <w:t>.</w:t>
              </w:r>
            </w:ins>
            <w:ins w:id="1932" w:author="Microsoft Office User" w:date="2021-05-07T10:45:00Z">
              <w:r w:rsidRPr="00445ED3">
                <w:rPr>
                  <w:rFonts w:ascii="Arial" w:eastAsia="Times New Roman" w:hAnsi="Arial" w:cs="Arial"/>
                  <w:sz w:val="16"/>
                  <w:szCs w:val="16"/>
                  <w:rPrChange w:id="1933" w:author="Microsoft Office User" w:date="2021-05-07T11:11:00Z">
                    <w:rPr>
                      <w:rFonts w:ascii="Arial" w:eastAsia="Times New Roman" w:hAnsi="Arial" w:cs="Arial"/>
                      <w:sz w:val="18"/>
                      <w:szCs w:val="18"/>
                    </w:rPr>
                  </w:rPrChange>
                </w:rPr>
                <w:t xml:space="preserve">: </w:t>
              </w:r>
            </w:ins>
            <w:ins w:id="1934" w:author="Microsoft Office User" w:date="2021-05-07T10:53:00Z">
              <w:r w:rsidRPr="00445ED3">
                <w:rPr>
                  <w:rFonts w:ascii="Arial" w:eastAsia="Times New Roman" w:hAnsi="Arial" w:cs="Arial"/>
                  <w:sz w:val="16"/>
                  <w:szCs w:val="16"/>
                  <w:rPrChange w:id="1935" w:author="Microsoft Office User" w:date="2021-05-07T11:11:00Z">
                    <w:rPr>
                      <w:rFonts w:ascii="Arial" w:eastAsia="Times New Roman" w:hAnsi="Arial" w:cs="Arial"/>
                      <w:sz w:val="18"/>
                      <w:szCs w:val="18"/>
                    </w:rPr>
                  </w:rPrChange>
                </w:rPr>
                <w:t>14.</w:t>
              </w:r>
            </w:ins>
            <w:ins w:id="1936" w:author="Microsoft Office User" w:date="2021-05-07T10:54:00Z">
              <w:r w:rsidRPr="00445ED3">
                <w:rPr>
                  <w:rFonts w:ascii="Arial" w:eastAsia="Times New Roman" w:hAnsi="Arial" w:cs="Arial"/>
                  <w:sz w:val="16"/>
                  <w:szCs w:val="16"/>
                  <w:rPrChange w:id="1937" w:author="Microsoft Office User" w:date="2021-05-07T11:11:00Z">
                    <w:rPr>
                      <w:rFonts w:ascii="Arial" w:eastAsia="Times New Roman" w:hAnsi="Arial" w:cs="Arial"/>
                      <w:sz w:val="18"/>
                      <w:szCs w:val="18"/>
                    </w:rPr>
                  </w:rPrChange>
                </w:rPr>
                <w:t>78</w:t>
              </w:r>
            </w:ins>
          </w:p>
          <w:p w14:paraId="0F0B3EDC" w14:textId="57C2A906" w:rsidR="009153AA" w:rsidRPr="00445ED3" w:rsidRDefault="009153AA" w:rsidP="000915B5">
            <w:pPr>
              <w:rPr>
                <w:ins w:id="1938" w:author="Microsoft Office User" w:date="2021-05-07T10:45:00Z"/>
                <w:rFonts w:ascii="Arial" w:eastAsia="Times New Roman" w:hAnsi="Arial" w:cs="Arial"/>
                <w:sz w:val="16"/>
                <w:szCs w:val="16"/>
                <w:rPrChange w:id="1939" w:author="Microsoft Office User" w:date="2021-05-07T11:11:00Z">
                  <w:rPr>
                    <w:ins w:id="1940" w:author="Microsoft Office User" w:date="2021-05-07T10:45:00Z"/>
                    <w:rFonts w:ascii="Arial" w:eastAsia="Times New Roman" w:hAnsi="Arial" w:cs="Arial"/>
                    <w:sz w:val="18"/>
                    <w:szCs w:val="18"/>
                  </w:rPr>
                </w:rPrChange>
              </w:rPr>
            </w:pPr>
            <w:ins w:id="1941" w:author="Microsoft Office User" w:date="2021-05-07T10:45:00Z">
              <w:r w:rsidRPr="00445ED3">
                <w:rPr>
                  <w:rFonts w:ascii="Arial" w:eastAsia="Times New Roman" w:hAnsi="Arial" w:cs="Arial"/>
                  <w:sz w:val="16"/>
                  <w:szCs w:val="16"/>
                  <w:rPrChange w:id="1942" w:author="Microsoft Office User" w:date="2021-05-07T11:11:00Z">
                    <w:rPr>
                      <w:rFonts w:ascii="Arial" w:eastAsia="Times New Roman" w:hAnsi="Arial" w:cs="Arial"/>
                      <w:sz w:val="18"/>
                      <w:szCs w:val="18"/>
                    </w:rPr>
                  </w:rPrChange>
                </w:rPr>
                <w:t xml:space="preserve">Saline: </w:t>
              </w:r>
            </w:ins>
            <w:ins w:id="1943" w:author="Microsoft Office User" w:date="2021-05-07T10:54:00Z">
              <w:r w:rsidRPr="00445ED3">
                <w:rPr>
                  <w:rFonts w:ascii="Arial" w:eastAsia="Times New Roman" w:hAnsi="Arial" w:cs="Arial"/>
                  <w:sz w:val="16"/>
                  <w:szCs w:val="16"/>
                  <w:rPrChange w:id="1944" w:author="Microsoft Office User" w:date="2021-05-07T11:11:00Z">
                    <w:rPr>
                      <w:rFonts w:ascii="Arial" w:eastAsia="Times New Roman" w:hAnsi="Arial" w:cs="Arial"/>
                      <w:sz w:val="18"/>
                      <w:szCs w:val="18"/>
                    </w:rPr>
                  </w:rPrChange>
                </w:rPr>
                <w:t>9.66</w:t>
              </w:r>
            </w:ins>
          </w:p>
          <w:p w14:paraId="4753ADDD" w14:textId="3D772DCD" w:rsidR="009153AA" w:rsidRPr="00445ED3" w:rsidRDefault="009153AA" w:rsidP="000915B5">
            <w:pPr>
              <w:rPr>
                <w:ins w:id="1945" w:author="Microsoft Office User" w:date="2021-05-06T15:30:00Z"/>
                <w:rFonts w:ascii="Arial" w:eastAsia="Times New Roman" w:hAnsi="Arial" w:cs="Arial"/>
                <w:sz w:val="16"/>
                <w:szCs w:val="16"/>
                <w:rPrChange w:id="1946" w:author="Microsoft Office User" w:date="2021-05-07T11:11:00Z">
                  <w:rPr>
                    <w:ins w:id="1947" w:author="Microsoft Office User" w:date="2021-05-06T15:30:00Z"/>
                    <w:rFonts w:ascii="Arial" w:eastAsia="Times New Roman" w:hAnsi="Arial" w:cs="Arial"/>
                    <w:sz w:val="22"/>
                    <w:szCs w:val="22"/>
                  </w:rPr>
                </w:rPrChange>
              </w:rPr>
            </w:pPr>
            <w:ins w:id="1948" w:author="Microsoft Office User" w:date="2021-05-07T10:45:00Z">
              <w:r w:rsidRPr="00445ED3">
                <w:rPr>
                  <w:rFonts w:ascii="Arial" w:eastAsia="Times New Roman" w:hAnsi="Arial" w:cs="Arial"/>
                  <w:sz w:val="16"/>
                  <w:szCs w:val="16"/>
                  <w:rPrChange w:id="1949" w:author="Microsoft Office User" w:date="2021-05-07T11:11:00Z">
                    <w:rPr>
                      <w:rFonts w:ascii="Arial" w:eastAsia="Times New Roman" w:hAnsi="Arial" w:cs="Arial"/>
                      <w:sz w:val="18"/>
                      <w:szCs w:val="18"/>
                    </w:rPr>
                  </w:rPrChange>
                </w:rPr>
                <w:t>(median)</w:t>
              </w:r>
            </w:ins>
          </w:p>
        </w:tc>
        <w:tc>
          <w:tcPr>
            <w:tcW w:w="990" w:type="dxa"/>
          </w:tcPr>
          <w:p w14:paraId="7041E414" w14:textId="5900C989" w:rsidR="009153AA" w:rsidRPr="00445ED3" w:rsidRDefault="009153AA" w:rsidP="000915B5">
            <w:pPr>
              <w:rPr>
                <w:ins w:id="1950" w:author="Microsoft Office User" w:date="2021-05-06T15:30:00Z"/>
                <w:rFonts w:ascii="Arial" w:eastAsia="Times New Roman" w:hAnsi="Arial" w:cs="Arial"/>
                <w:sz w:val="16"/>
                <w:szCs w:val="16"/>
                <w:rPrChange w:id="1951" w:author="Microsoft Office User" w:date="2021-05-07T11:11:00Z">
                  <w:rPr>
                    <w:ins w:id="1952" w:author="Microsoft Office User" w:date="2021-05-06T15:30:00Z"/>
                    <w:rFonts w:ascii="Arial" w:eastAsia="Times New Roman" w:hAnsi="Arial" w:cs="Arial"/>
                    <w:sz w:val="22"/>
                    <w:szCs w:val="22"/>
                  </w:rPr>
                </w:rPrChange>
              </w:rPr>
            </w:pPr>
            <w:ins w:id="1953" w:author="Microsoft Office User" w:date="2021-05-07T10:46:00Z">
              <w:r w:rsidRPr="00445ED3">
                <w:rPr>
                  <w:rFonts w:ascii="Arial" w:eastAsia="Times New Roman" w:hAnsi="Arial" w:cs="Arial"/>
                  <w:sz w:val="16"/>
                  <w:szCs w:val="16"/>
                  <w:rPrChange w:id="1954" w:author="Microsoft Office User" w:date="2021-05-07T11:11:00Z">
                    <w:rPr>
                      <w:rFonts w:ascii="Arial" w:eastAsia="Times New Roman" w:hAnsi="Arial" w:cs="Arial"/>
                      <w:sz w:val="18"/>
                      <w:szCs w:val="18"/>
                    </w:rPr>
                  </w:rPrChange>
                </w:rPr>
                <w:t>n/a</w:t>
              </w:r>
            </w:ins>
          </w:p>
        </w:tc>
        <w:tc>
          <w:tcPr>
            <w:tcW w:w="1080" w:type="dxa"/>
            <w:vMerge/>
          </w:tcPr>
          <w:p w14:paraId="2AD7C994" w14:textId="77777777" w:rsidR="009153AA" w:rsidRPr="00445ED3" w:rsidRDefault="009153AA" w:rsidP="000915B5">
            <w:pPr>
              <w:rPr>
                <w:ins w:id="1955" w:author="Microsoft Office User" w:date="2021-05-06T15:30:00Z"/>
                <w:rFonts w:ascii="Arial" w:eastAsia="Times New Roman" w:hAnsi="Arial" w:cs="Arial"/>
                <w:sz w:val="16"/>
                <w:szCs w:val="16"/>
                <w:rPrChange w:id="1956" w:author="Microsoft Office User" w:date="2021-05-07T11:11:00Z">
                  <w:rPr>
                    <w:ins w:id="1957" w:author="Microsoft Office User" w:date="2021-05-06T15:30:00Z"/>
                    <w:rFonts w:ascii="Arial" w:eastAsia="Times New Roman" w:hAnsi="Arial" w:cs="Arial"/>
                    <w:sz w:val="22"/>
                    <w:szCs w:val="22"/>
                  </w:rPr>
                </w:rPrChange>
              </w:rPr>
            </w:pPr>
          </w:p>
        </w:tc>
        <w:tc>
          <w:tcPr>
            <w:tcW w:w="1595" w:type="dxa"/>
            <w:vMerge/>
          </w:tcPr>
          <w:p w14:paraId="335D056A" w14:textId="77777777" w:rsidR="009153AA" w:rsidRPr="00445ED3" w:rsidRDefault="009153AA" w:rsidP="000915B5">
            <w:pPr>
              <w:rPr>
                <w:ins w:id="1958" w:author="Microsoft Office User" w:date="2021-05-06T15:30:00Z"/>
                <w:rFonts w:ascii="Arial" w:eastAsia="Times New Roman" w:hAnsi="Arial" w:cs="Arial"/>
                <w:sz w:val="16"/>
                <w:szCs w:val="16"/>
                <w:rPrChange w:id="1959" w:author="Microsoft Office User" w:date="2021-05-07T11:11:00Z">
                  <w:rPr>
                    <w:ins w:id="1960" w:author="Microsoft Office User" w:date="2021-05-06T15:30:00Z"/>
                    <w:rFonts w:ascii="Arial" w:eastAsia="Times New Roman" w:hAnsi="Arial" w:cs="Arial"/>
                    <w:sz w:val="22"/>
                    <w:szCs w:val="22"/>
                  </w:rPr>
                </w:rPrChange>
              </w:rPr>
            </w:pPr>
          </w:p>
        </w:tc>
        <w:tc>
          <w:tcPr>
            <w:tcW w:w="1085" w:type="dxa"/>
          </w:tcPr>
          <w:p w14:paraId="67324183" w14:textId="77777777" w:rsidR="009153AA" w:rsidRPr="00445ED3" w:rsidRDefault="009153AA" w:rsidP="000915B5">
            <w:pPr>
              <w:rPr>
                <w:ins w:id="1961" w:author="Microsoft Office User" w:date="2021-05-07T10:58:00Z"/>
                <w:rFonts w:ascii="Arial" w:eastAsia="Times New Roman" w:hAnsi="Arial" w:cs="Arial"/>
                <w:sz w:val="16"/>
                <w:szCs w:val="16"/>
                <w:rPrChange w:id="1962" w:author="Microsoft Office User" w:date="2021-05-07T11:11:00Z">
                  <w:rPr>
                    <w:ins w:id="1963" w:author="Microsoft Office User" w:date="2021-05-07T10:58:00Z"/>
                    <w:rFonts w:ascii="Arial" w:eastAsia="Times New Roman" w:hAnsi="Arial" w:cs="Arial"/>
                    <w:sz w:val="18"/>
                    <w:szCs w:val="18"/>
                  </w:rPr>
                </w:rPrChange>
              </w:rPr>
            </w:pPr>
            <w:ins w:id="1964" w:author="Microsoft Office User" w:date="2021-05-07T10:58:00Z">
              <w:r w:rsidRPr="00445ED3">
                <w:rPr>
                  <w:rFonts w:ascii="Arial" w:eastAsia="Times New Roman" w:hAnsi="Arial" w:cs="Arial"/>
                  <w:sz w:val="16"/>
                  <w:szCs w:val="16"/>
                  <w:rPrChange w:id="1965" w:author="Microsoft Office User" w:date="2021-05-07T11:11:00Z">
                    <w:rPr>
                      <w:rFonts w:ascii="Arial" w:eastAsia="Times New Roman" w:hAnsi="Arial" w:cs="Arial"/>
                      <w:sz w:val="18"/>
                      <w:szCs w:val="18"/>
                    </w:rPr>
                  </w:rPrChange>
                </w:rPr>
                <w:t>Z = 0.72</w:t>
              </w:r>
            </w:ins>
          </w:p>
          <w:p w14:paraId="12A57466" w14:textId="0E082193" w:rsidR="009153AA" w:rsidRPr="00445ED3" w:rsidRDefault="009153AA" w:rsidP="000915B5">
            <w:pPr>
              <w:rPr>
                <w:ins w:id="1966" w:author="Microsoft Office User" w:date="2021-05-06T15:30:00Z"/>
                <w:rFonts w:ascii="Arial" w:eastAsia="Times New Roman" w:hAnsi="Arial" w:cs="Arial"/>
                <w:sz w:val="16"/>
                <w:szCs w:val="16"/>
                <w:rPrChange w:id="1967" w:author="Microsoft Office User" w:date="2021-05-07T11:11:00Z">
                  <w:rPr>
                    <w:ins w:id="1968" w:author="Microsoft Office User" w:date="2021-05-06T15:30:00Z"/>
                    <w:rFonts w:ascii="Arial" w:eastAsia="Times New Roman" w:hAnsi="Arial" w:cs="Arial"/>
                    <w:sz w:val="22"/>
                    <w:szCs w:val="22"/>
                  </w:rPr>
                </w:rPrChange>
              </w:rPr>
            </w:pPr>
            <w:ins w:id="1969" w:author="Microsoft Office User" w:date="2021-05-07T10:58:00Z">
              <w:r w:rsidRPr="00445ED3">
                <w:rPr>
                  <w:rFonts w:ascii="Arial" w:eastAsia="Times New Roman" w:hAnsi="Arial" w:cs="Arial"/>
                  <w:sz w:val="16"/>
                  <w:szCs w:val="16"/>
                  <w:rPrChange w:id="1970" w:author="Microsoft Office User" w:date="2021-05-07T11:11:00Z">
                    <w:rPr>
                      <w:rFonts w:ascii="Arial" w:eastAsia="Times New Roman" w:hAnsi="Arial" w:cs="Arial"/>
                      <w:sz w:val="18"/>
                      <w:szCs w:val="18"/>
                    </w:rPr>
                  </w:rPrChange>
                </w:rPr>
                <w:t>Rank: 115</w:t>
              </w:r>
            </w:ins>
          </w:p>
        </w:tc>
        <w:tc>
          <w:tcPr>
            <w:tcW w:w="980" w:type="dxa"/>
          </w:tcPr>
          <w:p w14:paraId="706F2C11" w14:textId="0999690D" w:rsidR="009153AA" w:rsidRPr="00445ED3" w:rsidRDefault="009153AA" w:rsidP="000915B5">
            <w:pPr>
              <w:rPr>
                <w:ins w:id="1971" w:author="Microsoft Office User" w:date="2021-05-06T15:30:00Z"/>
                <w:rFonts w:ascii="Arial" w:eastAsia="Times New Roman" w:hAnsi="Arial" w:cs="Arial"/>
                <w:sz w:val="16"/>
                <w:szCs w:val="16"/>
                <w:rPrChange w:id="1972" w:author="Microsoft Office User" w:date="2021-05-07T11:11:00Z">
                  <w:rPr>
                    <w:ins w:id="1973" w:author="Microsoft Office User" w:date="2021-05-06T15:30:00Z"/>
                    <w:rFonts w:ascii="Arial" w:eastAsia="Times New Roman" w:hAnsi="Arial" w:cs="Arial"/>
                    <w:sz w:val="22"/>
                    <w:szCs w:val="22"/>
                  </w:rPr>
                </w:rPrChange>
              </w:rPr>
            </w:pPr>
            <w:ins w:id="1974" w:author="Microsoft Office User" w:date="2021-05-07T10:58:00Z">
              <w:r w:rsidRPr="00445ED3">
                <w:rPr>
                  <w:rFonts w:ascii="Arial" w:eastAsia="Times New Roman" w:hAnsi="Arial" w:cs="Arial"/>
                  <w:sz w:val="16"/>
                  <w:szCs w:val="16"/>
                  <w:rPrChange w:id="1975" w:author="Microsoft Office User" w:date="2021-05-07T11:11:00Z">
                    <w:rPr>
                      <w:rFonts w:ascii="Arial" w:eastAsia="Times New Roman" w:hAnsi="Arial" w:cs="Arial"/>
                      <w:sz w:val="18"/>
                      <w:szCs w:val="18"/>
                    </w:rPr>
                  </w:rPrChange>
                </w:rPr>
                <w:t>0.473</w:t>
              </w:r>
            </w:ins>
          </w:p>
        </w:tc>
      </w:tr>
      <w:tr w:rsidR="009153AA" w14:paraId="7E0F66CC" w14:textId="77777777" w:rsidTr="000915B5">
        <w:trPr>
          <w:trHeight w:val="429"/>
          <w:ins w:id="1976" w:author="Microsoft Office User" w:date="2021-05-06T15:30:00Z"/>
        </w:trPr>
        <w:tc>
          <w:tcPr>
            <w:tcW w:w="3014" w:type="dxa"/>
          </w:tcPr>
          <w:p w14:paraId="59E0B2A4" w14:textId="1B321E47" w:rsidR="009153AA" w:rsidRPr="00445ED3" w:rsidRDefault="009153AA" w:rsidP="000915B5">
            <w:pPr>
              <w:rPr>
                <w:ins w:id="1977" w:author="Microsoft Office User" w:date="2021-05-06T15:30:00Z"/>
                <w:rFonts w:ascii="Arial" w:eastAsia="Times New Roman" w:hAnsi="Arial" w:cs="Arial"/>
                <w:sz w:val="16"/>
                <w:szCs w:val="16"/>
                <w:rPrChange w:id="1978" w:author="Microsoft Office User" w:date="2021-05-07T11:11:00Z">
                  <w:rPr>
                    <w:ins w:id="1979" w:author="Microsoft Office User" w:date="2021-05-06T15:30:00Z"/>
                    <w:rFonts w:ascii="Arial" w:eastAsia="Times New Roman" w:hAnsi="Arial" w:cs="Arial"/>
                    <w:sz w:val="22"/>
                    <w:szCs w:val="22"/>
                  </w:rPr>
                </w:rPrChange>
              </w:rPr>
            </w:pPr>
            <w:ins w:id="1980" w:author="Microsoft Office User" w:date="2021-05-07T10:50:00Z">
              <w:r w:rsidRPr="00445ED3">
                <w:rPr>
                  <w:rFonts w:ascii="Arial" w:eastAsia="Times New Roman" w:hAnsi="Arial" w:cs="Arial"/>
                  <w:sz w:val="16"/>
                  <w:szCs w:val="16"/>
                  <w:rPrChange w:id="1981" w:author="Microsoft Office User" w:date="2021-05-07T11:11:00Z">
                    <w:rPr>
                      <w:rFonts w:ascii="Arial" w:eastAsia="Times New Roman" w:hAnsi="Arial" w:cs="Arial"/>
                      <w:sz w:val="18"/>
                      <w:szCs w:val="18"/>
                    </w:rPr>
                  </w:rPrChange>
                </w:rPr>
                <w:t>FA rate, low contrast: muscimol vs. saline</w:t>
              </w:r>
            </w:ins>
          </w:p>
        </w:tc>
        <w:tc>
          <w:tcPr>
            <w:tcW w:w="851" w:type="dxa"/>
            <w:vMerge/>
          </w:tcPr>
          <w:p w14:paraId="1C321CAA" w14:textId="77777777" w:rsidR="009153AA" w:rsidRPr="00445ED3" w:rsidRDefault="009153AA" w:rsidP="000915B5">
            <w:pPr>
              <w:rPr>
                <w:ins w:id="1982" w:author="Microsoft Office User" w:date="2021-05-06T15:30:00Z"/>
                <w:rFonts w:ascii="Arial" w:eastAsia="Times New Roman" w:hAnsi="Arial" w:cs="Arial"/>
                <w:sz w:val="16"/>
                <w:szCs w:val="16"/>
                <w:rPrChange w:id="1983" w:author="Microsoft Office User" w:date="2021-05-07T11:11:00Z">
                  <w:rPr>
                    <w:ins w:id="1984" w:author="Microsoft Office User" w:date="2021-05-06T15:30:00Z"/>
                    <w:rFonts w:ascii="Arial" w:eastAsia="Times New Roman" w:hAnsi="Arial" w:cs="Arial"/>
                    <w:sz w:val="22"/>
                    <w:szCs w:val="22"/>
                  </w:rPr>
                </w:rPrChange>
              </w:rPr>
            </w:pPr>
          </w:p>
        </w:tc>
        <w:tc>
          <w:tcPr>
            <w:tcW w:w="1350" w:type="dxa"/>
          </w:tcPr>
          <w:p w14:paraId="43C8C935" w14:textId="58EEECB2" w:rsidR="009153AA" w:rsidRPr="00445ED3" w:rsidRDefault="009153AA" w:rsidP="000915B5">
            <w:pPr>
              <w:rPr>
                <w:ins w:id="1985" w:author="Microsoft Office User" w:date="2021-05-07T10:45:00Z"/>
                <w:rFonts w:ascii="Arial" w:eastAsia="Times New Roman" w:hAnsi="Arial" w:cs="Arial"/>
                <w:sz w:val="16"/>
                <w:szCs w:val="16"/>
                <w:rPrChange w:id="1986" w:author="Microsoft Office User" w:date="2021-05-07T11:11:00Z">
                  <w:rPr>
                    <w:ins w:id="1987" w:author="Microsoft Office User" w:date="2021-05-07T10:45:00Z"/>
                    <w:rFonts w:ascii="Arial" w:eastAsia="Times New Roman" w:hAnsi="Arial" w:cs="Arial"/>
                    <w:sz w:val="18"/>
                    <w:szCs w:val="18"/>
                  </w:rPr>
                </w:rPrChange>
              </w:rPr>
            </w:pPr>
            <w:proofErr w:type="spellStart"/>
            <w:ins w:id="1988" w:author="Microsoft Office User" w:date="2021-05-07T10:45:00Z">
              <w:r w:rsidRPr="00445ED3">
                <w:rPr>
                  <w:rFonts w:ascii="Arial" w:eastAsia="Times New Roman" w:hAnsi="Arial" w:cs="Arial"/>
                  <w:sz w:val="16"/>
                  <w:szCs w:val="16"/>
                  <w:rPrChange w:id="1989" w:author="Microsoft Office User" w:date="2021-05-07T11:11:00Z">
                    <w:rPr>
                      <w:rFonts w:ascii="Arial" w:eastAsia="Times New Roman" w:hAnsi="Arial" w:cs="Arial"/>
                      <w:sz w:val="18"/>
                      <w:szCs w:val="18"/>
                    </w:rPr>
                  </w:rPrChange>
                </w:rPr>
                <w:t>Musc</w:t>
              </w:r>
            </w:ins>
            <w:proofErr w:type="spellEnd"/>
            <w:ins w:id="1990" w:author="Microsoft Office User" w:date="2021-05-07T10:52:00Z">
              <w:r w:rsidRPr="00445ED3">
                <w:rPr>
                  <w:rFonts w:ascii="Arial" w:eastAsia="Times New Roman" w:hAnsi="Arial" w:cs="Arial"/>
                  <w:sz w:val="16"/>
                  <w:szCs w:val="16"/>
                  <w:rPrChange w:id="1991" w:author="Microsoft Office User" w:date="2021-05-07T11:11:00Z">
                    <w:rPr>
                      <w:rFonts w:ascii="Arial" w:eastAsia="Times New Roman" w:hAnsi="Arial" w:cs="Arial"/>
                      <w:sz w:val="18"/>
                      <w:szCs w:val="18"/>
                    </w:rPr>
                  </w:rPrChange>
                </w:rPr>
                <w:t>.</w:t>
              </w:r>
            </w:ins>
            <w:ins w:id="1992" w:author="Microsoft Office User" w:date="2021-05-07T10:45:00Z">
              <w:r w:rsidRPr="00445ED3">
                <w:rPr>
                  <w:rFonts w:ascii="Arial" w:eastAsia="Times New Roman" w:hAnsi="Arial" w:cs="Arial"/>
                  <w:sz w:val="16"/>
                  <w:szCs w:val="16"/>
                  <w:rPrChange w:id="1993" w:author="Microsoft Office User" w:date="2021-05-07T11:11:00Z">
                    <w:rPr>
                      <w:rFonts w:ascii="Arial" w:eastAsia="Times New Roman" w:hAnsi="Arial" w:cs="Arial"/>
                      <w:sz w:val="18"/>
                      <w:szCs w:val="18"/>
                    </w:rPr>
                  </w:rPrChange>
                </w:rPr>
                <w:t xml:space="preserve">: </w:t>
              </w:r>
            </w:ins>
            <w:ins w:id="1994" w:author="Microsoft Office User" w:date="2021-05-07T10:57:00Z">
              <w:r w:rsidRPr="00445ED3">
                <w:rPr>
                  <w:rFonts w:ascii="Arial" w:eastAsia="Times New Roman" w:hAnsi="Arial" w:cs="Arial"/>
                  <w:sz w:val="16"/>
                  <w:szCs w:val="16"/>
                  <w:rPrChange w:id="1995" w:author="Microsoft Office User" w:date="2021-05-07T11:11:00Z">
                    <w:rPr>
                      <w:rFonts w:ascii="Arial" w:eastAsia="Times New Roman" w:hAnsi="Arial" w:cs="Arial"/>
                      <w:sz w:val="18"/>
                      <w:szCs w:val="18"/>
                    </w:rPr>
                  </w:rPrChange>
                </w:rPr>
                <w:t>0.026</w:t>
              </w:r>
            </w:ins>
          </w:p>
          <w:p w14:paraId="08DBD8DD" w14:textId="12EBC3AC" w:rsidR="009153AA" w:rsidRPr="00445ED3" w:rsidRDefault="009153AA" w:rsidP="000915B5">
            <w:pPr>
              <w:rPr>
                <w:ins w:id="1996" w:author="Microsoft Office User" w:date="2021-05-07T10:45:00Z"/>
                <w:rFonts w:ascii="Arial" w:eastAsia="Times New Roman" w:hAnsi="Arial" w:cs="Arial"/>
                <w:sz w:val="16"/>
                <w:szCs w:val="16"/>
                <w:rPrChange w:id="1997" w:author="Microsoft Office User" w:date="2021-05-07T11:11:00Z">
                  <w:rPr>
                    <w:ins w:id="1998" w:author="Microsoft Office User" w:date="2021-05-07T10:45:00Z"/>
                    <w:rFonts w:ascii="Arial" w:eastAsia="Times New Roman" w:hAnsi="Arial" w:cs="Arial"/>
                    <w:sz w:val="18"/>
                    <w:szCs w:val="18"/>
                  </w:rPr>
                </w:rPrChange>
              </w:rPr>
            </w:pPr>
            <w:ins w:id="1999" w:author="Microsoft Office User" w:date="2021-05-07T10:45:00Z">
              <w:r w:rsidRPr="00445ED3">
                <w:rPr>
                  <w:rFonts w:ascii="Arial" w:eastAsia="Times New Roman" w:hAnsi="Arial" w:cs="Arial"/>
                  <w:sz w:val="16"/>
                  <w:szCs w:val="16"/>
                  <w:rPrChange w:id="2000" w:author="Microsoft Office User" w:date="2021-05-07T11:11:00Z">
                    <w:rPr>
                      <w:rFonts w:ascii="Arial" w:eastAsia="Times New Roman" w:hAnsi="Arial" w:cs="Arial"/>
                      <w:sz w:val="18"/>
                      <w:szCs w:val="18"/>
                    </w:rPr>
                  </w:rPrChange>
                </w:rPr>
                <w:t>Saline: 0</w:t>
              </w:r>
            </w:ins>
            <w:ins w:id="2001" w:author="Microsoft Office User" w:date="2021-05-07T10:57:00Z">
              <w:r w:rsidRPr="00445ED3">
                <w:rPr>
                  <w:rFonts w:ascii="Arial" w:eastAsia="Times New Roman" w:hAnsi="Arial" w:cs="Arial"/>
                  <w:sz w:val="16"/>
                  <w:szCs w:val="16"/>
                  <w:rPrChange w:id="2002" w:author="Microsoft Office User" w:date="2021-05-07T11:11:00Z">
                    <w:rPr>
                      <w:rFonts w:ascii="Arial" w:eastAsia="Times New Roman" w:hAnsi="Arial" w:cs="Arial"/>
                      <w:sz w:val="18"/>
                      <w:szCs w:val="18"/>
                    </w:rPr>
                  </w:rPrChange>
                </w:rPr>
                <w:t>.132</w:t>
              </w:r>
            </w:ins>
          </w:p>
          <w:p w14:paraId="49826C7D" w14:textId="751B4B42" w:rsidR="009153AA" w:rsidRPr="00445ED3" w:rsidRDefault="009153AA" w:rsidP="000915B5">
            <w:pPr>
              <w:rPr>
                <w:ins w:id="2003" w:author="Microsoft Office User" w:date="2021-05-06T15:30:00Z"/>
                <w:rFonts w:ascii="Arial" w:eastAsia="Times New Roman" w:hAnsi="Arial" w:cs="Arial"/>
                <w:sz w:val="16"/>
                <w:szCs w:val="16"/>
                <w:rPrChange w:id="2004" w:author="Microsoft Office User" w:date="2021-05-07T11:11:00Z">
                  <w:rPr>
                    <w:ins w:id="2005" w:author="Microsoft Office User" w:date="2021-05-06T15:30:00Z"/>
                    <w:rFonts w:ascii="Arial" w:eastAsia="Times New Roman" w:hAnsi="Arial" w:cs="Arial"/>
                    <w:sz w:val="22"/>
                    <w:szCs w:val="22"/>
                  </w:rPr>
                </w:rPrChange>
              </w:rPr>
            </w:pPr>
            <w:ins w:id="2006" w:author="Microsoft Office User" w:date="2021-05-07T10:45:00Z">
              <w:r w:rsidRPr="00445ED3">
                <w:rPr>
                  <w:rFonts w:ascii="Arial" w:eastAsia="Times New Roman" w:hAnsi="Arial" w:cs="Arial"/>
                  <w:sz w:val="16"/>
                  <w:szCs w:val="16"/>
                  <w:rPrChange w:id="2007" w:author="Microsoft Office User" w:date="2021-05-07T11:11:00Z">
                    <w:rPr>
                      <w:rFonts w:ascii="Arial" w:eastAsia="Times New Roman" w:hAnsi="Arial" w:cs="Arial"/>
                      <w:sz w:val="18"/>
                      <w:szCs w:val="18"/>
                    </w:rPr>
                  </w:rPrChange>
                </w:rPr>
                <w:t>(median)</w:t>
              </w:r>
            </w:ins>
          </w:p>
        </w:tc>
        <w:tc>
          <w:tcPr>
            <w:tcW w:w="990" w:type="dxa"/>
          </w:tcPr>
          <w:p w14:paraId="2B88E33C" w14:textId="2F5ACCB6" w:rsidR="009153AA" w:rsidRPr="00445ED3" w:rsidRDefault="009153AA" w:rsidP="000915B5">
            <w:pPr>
              <w:rPr>
                <w:ins w:id="2008" w:author="Microsoft Office User" w:date="2021-05-06T15:30:00Z"/>
                <w:rFonts w:ascii="Arial" w:eastAsia="Times New Roman" w:hAnsi="Arial" w:cs="Arial"/>
                <w:sz w:val="16"/>
                <w:szCs w:val="16"/>
                <w:rPrChange w:id="2009" w:author="Microsoft Office User" w:date="2021-05-07T11:11:00Z">
                  <w:rPr>
                    <w:ins w:id="2010" w:author="Microsoft Office User" w:date="2021-05-06T15:30:00Z"/>
                    <w:rFonts w:ascii="Arial" w:eastAsia="Times New Roman" w:hAnsi="Arial" w:cs="Arial"/>
                    <w:sz w:val="22"/>
                    <w:szCs w:val="22"/>
                  </w:rPr>
                </w:rPrChange>
              </w:rPr>
            </w:pPr>
            <w:ins w:id="2011" w:author="Microsoft Office User" w:date="2021-05-07T10:46:00Z">
              <w:r w:rsidRPr="00445ED3">
                <w:rPr>
                  <w:rFonts w:ascii="Arial" w:eastAsia="Times New Roman" w:hAnsi="Arial" w:cs="Arial"/>
                  <w:sz w:val="16"/>
                  <w:szCs w:val="16"/>
                  <w:rPrChange w:id="2012" w:author="Microsoft Office User" w:date="2021-05-07T11:11:00Z">
                    <w:rPr>
                      <w:rFonts w:ascii="Arial" w:eastAsia="Times New Roman" w:hAnsi="Arial" w:cs="Arial"/>
                      <w:sz w:val="18"/>
                      <w:szCs w:val="18"/>
                    </w:rPr>
                  </w:rPrChange>
                </w:rPr>
                <w:t>n/a</w:t>
              </w:r>
            </w:ins>
          </w:p>
        </w:tc>
        <w:tc>
          <w:tcPr>
            <w:tcW w:w="1080" w:type="dxa"/>
            <w:vMerge/>
          </w:tcPr>
          <w:p w14:paraId="3D8236E2" w14:textId="77777777" w:rsidR="009153AA" w:rsidRPr="00445ED3" w:rsidRDefault="009153AA" w:rsidP="000915B5">
            <w:pPr>
              <w:rPr>
                <w:ins w:id="2013" w:author="Microsoft Office User" w:date="2021-05-06T15:30:00Z"/>
                <w:rFonts w:ascii="Arial" w:eastAsia="Times New Roman" w:hAnsi="Arial" w:cs="Arial"/>
                <w:sz w:val="16"/>
                <w:szCs w:val="16"/>
                <w:rPrChange w:id="2014" w:author="Microsoft Office User" w:date="2021-05-07T11:11:00Z">
                  <w:rPr>
                    <w:ins w:id="2015" w:author="Microsoft Office User" w:date="2021-05-06T15:30:00Z"/>
                    <w:rFonts w:ascii="Arial" w:eastAsia="Times New Roman" w:hAnsi="Arial" w:cs="Arial"/>
                    <w:sz w:val="22"/>
                    <w:szCs w:val="22"/>
                  </w:rPr>
                </w:rPrChange>
              </w:rPr>
            </w:pPr>
          </w:p>
        </w:tc>
        <w:tc>
          <w:tcPr>
            <w:tcW w:w="1595" w:type="dxa"/>
            <w:vMerge/>
          </w:tcPr>
          <w:p w14:paraId="47805DE2" w14:textId="77777777" w:rsidR="009153AA" w:rsidRPr="00445ED3" w:rsidRDefault="009153AA" w:rsidP="000915B5">
            <w:pPr>
              <w:rPr>
                <w:ins w:id="2016" w:author="Microsoft Office User" w:date="2021-05-06T15:30:00Z"/>
                <w:rFonts w:ascii="Arial" w:eastAsia="Times New Roman" w:hAnsi="Arial" w:cs="Arial"/>
                <w:sz w:val="16"/>
                <w:szCs w:val="16"/>
                <w:rPrChange w:id="2017" w:author="Microsoft Office User" w:date="2021-05-07T11:11:00Z">
                  <w:rPr>
                    <w:ins w:id="2018" w:author="Microsoft Office User" w:date="2021-05-06T15:30:00Z"/>
                    <w:rFonts w:ascii="Arial" w:eastAsia="Times New Roman" w:hAnsi="Arial" w:cs="Arial"/>
                    <w:sz w:val="22"/>
                    <w:szCs w:val="22"/>
                  </w:rPr>
                </w:rPrChange>
              </w:rPr>
            </w:pPr>
          </w:p>
        </w:tc>
        <w:tc>
          <w:tcPr>
            <w:tcW w:w="1085" w:type="dxa"/>
          </w:tcPr>
          <w:p w14:paraId="11AA9E54" w14:textId="77777777" w:rsidR="009153AA" w:rsidRPr="00445ED3" w:rsidRDefault="009153AA" w:rsidP="000915B5">
            <w:pPr>
              <w:rPr>
                <w:ins w:id="2019" w:author="Microsoft Office User" w:date="2021-05-07T10:57:00Z"/>
                <w:rFonts w:ascii="Arial" w:eastAsia="Times New Roman" w:hAnsi="Arial" w:cs="Arial"/>
                <w:sz w:val="16"/>
                <w:szCs w:val="16"/>
                <w:rPrChange w:id="2020" w:author="Microsoft Office User" w:date="2021-05-07T11:11:00Z">
                  <w:rPr>
                    <w:ins w:id="2021" w:author="Microsoft Office User" w:date="2021-05-07T10:57:00Z"/>
                    <w:rFonts w:ascii="Arial" w:eastAsia="Times New Roman" w:hAnsi="Arial" w:cs="Arial"/>
                    <w:sz w:val="18"/>
                    <w:szCs w:val="18"/>
                  </w:rPr>
                </w:rPrChange>
              </w:rPr>
            </w:pPr>
            <w:ins w:id="2022" w:author="Microsoft Office User" w:date="2021-05-07T10:57:00Z">
              <w:r w:rsidRPr="00445ED3">
                <w:rPr>
                  <w:rFonts w:ascii="Arial" w:eastAsia="Times New Roman" w:hAnsi="Arial" w:cs="Arial"/>
                  <w:sz w:val="16"/>
                  <w:szCs w:val="16"/>
                  <w:rPrChange w:id="2023" w:author="Microsoft Office User" w:date="2021-05-07T11:11:00Z">
                    <w:rPr>
                      <w:rFonts w:ascii="Arial" w:eastAsia="Times New Roman" w:hAnsi="Arial" w:cs="Arial"/>
                      <w:sz w:val="18"/>
                      <w:szCs w:val="18"/>
                    </w:rPr>
                  </w:rPrChange>
                </w:rPr>
                <w:t>Z = -2.91</w:t>
              </w:r>
            </w:ins>
          </w:p>
          <w:p w14:paraId="229E8284" w14:textId="2EDDB93A" w:rsidR="009153AA" w:rsidRPr="00445ED3" w:rsidRDefault="009153AA" w:rsidP="000915B5">
            <w:pPr>
              <w:rPr>
                <w:ins w:id="2024" w:author="Microsoft Office User" w:date="2021-05-06T15:30:00Z"/>
                <w:rFonts w:ascii="Arial" w:eastAsia="Times New Roman" w:hAnsi="Arial" w:cs="Arial"/>
                <w:sz w:val="16"/>
                <w:szCs w:val="16"/>
                <w:rPrChange w:id="2025" w:author="Microsoft Office User" w:date="2021-05-07T11:11:00Z">
                  <w:rPr>
                    <w:ins w:id="2026" w:author="Microsoft Office User" w:date="2021-05-06T15:30:00Z"/>
                    <w:rFonts w:ascii="Arial" w:eastAsia="Times New Roman" w:hAnsi="Arial" w:cs="Arial"/>
                    <w:sz w:val="22"/>
                    <w:szCs w:val="22"/>
                  </w:rPr>
                </w:rPrChange>
              </w:rPr>
            </w:pPr>
            <w:ins w:id="2027" w:author="Microsoft Office User" w:date="2021-05-07T10:57:00Z">
              <w:r w:rsidRPr="00445ED3">
                <w:rPr>
                  <w:rFonts w:ascii="Arial" w:eastAsia="Times New Roman" w:hAnsi="Arial" w:cs="Arial"/>
                  <w:sz w:val="16"/>
                  <w:szCs w:val="16"/>
                  <w:rPrChange w:id="2028" w:author="Microsoft Office User" w:date="2021-05-07T11:11:00Z">
                    <w:rPr>
                      <w:rFonts w:ascii="Arial" w:eastAsia="Times New Roman" w:hAnsi="Arial" w:cs="Arial"/>
                      <w:sz w:val="18"/>
                      <w:szCs w:val="18"/>
                    </w:rPr>
                  </w:rPrChange>
                </w:rPr>
                <w:t>Rank: 66</w:t>
              </w:r>
            </w:ins>
          </w:p>
        </w:tc>
        <w:tc>
          <w:tcPr>
            <w:tcW w:w="980" w:type="dxa"/>
          </w:tcPr>
          <w:p w14:paraId="3601CC82" w14:textId="373995A4" w:rsidR="009153AA" w:rsidRPr="00445ED3" w:rsidRDefault="009153AA" w:rsidP="000915B5">
            <w:pPr>
              <w:rPr>
                <w:ins w:id="2029" w:author="Microsoft Office User" w:date="2021-05-06T15:30:00Z"/>
                <w:rFonts w:ascii="Arial" w:eastAsia="Times New Roman" w:hAnsi="Arial" w:cs="Arial"/>
                <w:sz w:val="16"/>
                <w:szCs w:val="16"/>
                <w:rPrChange w:id="2030" w:author="Microsoft Office User" w:date="2021-05-07T11:11:00Z">
                  <w:rPr>
                    <w:ins w:id="2031" w:author="Microsoft Office User" w:date="2021-05-06T15:30:00Z"/>
                    <w:rFonts w:ascii="Arial" w:eastAsia="Times New Roman" w:hAnsi="Arial" w:cs="Arial"/>
                    <w:sz w:val="22"/>
                    <w:szCs w:val="22"/>
                  </w:rPr>
                </w:rPrChange>
              </w:rPr>
            </w:pPr>
            <w:ins w:id="2032" w:author="Microsoft Office User" w:date="2021-05-07T10:59:00Z">
              <w:r w:rsidRPr="00445ED3">
                <w:rPr>
                  <w:rFonts w:ascii="Arial" w:eastAsia="Times New Roman" w:hAnsi="Arial" w:cs="Arial"/>
                  <w:sz w:val="16"/>
                  <w:szCs w:val="16"/>
                  <w:rPrChange w:id="2033" w:author="Microsoft Office User" w:date="2021-05-07T11:11:00Z">
                    <w:rPr>
                      <w:rFonts w:ascii="Arial" w:eastAsia="Times New Roman" w:hAnsi="Arial" w:cs="Arial"/>
                      <w:sz w:val="18"/>
                      <w:szCs w:val="18"/>
                    </w:rPr>
                  </w:rPrChange>
                </w:rPr>
                <w:t>0.004</w:t>
              </w:r>
            </w:ins>
          </w:p>
        </w:tc>
      </w:tr>
      <w:tr w:rsidR="009153AA" w14:paraId="5A23BF36" w14:textId="77777777" w:rsidTr="000915B5">
        <w:trPr>
          <w:trHeight w:val="429"/>
          <w:ins w:id="2034" w:author="Microsoft Office User" w:date="2021-05-06T15:30:00Z"/>
        </w:trPr>
        <w:tc>
          <w:tcPr>
            <w:tcW w:w="3014" w:type="dxa"/>
          </w:tcPr>
          <w:p w14:paraId="72B4E1C4" w14:textId="0F47D883" w:rsidR="009153AA" w:rsidRPr="00445ED3" w:rsidRDefault="009153AA" w:rsidP="000915B5">
            <w:pPr>
              <w:rPr>
                <w:ins w:id="2035" w:author="Microsoft Office User" w:date="2021-05-06T15:30:00Z"/>
                <w:rFonts w:ascii="Arial" w:eastAsia="Times New Roman" w:hAnsi="Arial" w:cs="Arial"/>
                <w:sz w:val="16"/>
                <w:szCs w:val="16"/>
                <w:rPrChange w:id="2036" w:author="Microsoft Office User" w:date="2021-05-07T11:11:00Z">
                  <w:rPr>
                    <w:ins w:id="2037" w:author="Microsoft Office User" w:date="2021-05-06T15:30:00Z"/>
                    <w:rFonts w:ascii="Arial" w:eastAsia="Times New Roman" w:hAnsi="Arial" w:cs="Arial"/>
                    <w:sz w:val="22"/>
                    <w:szCs w:val="22"/>
                  </w:rPr>
                </w:rPrChange>
              </w:rPr>
            </w:pPr>
            <w:ins w:id="2038" w:author="Microsoft Office User" w:date="2021-05-07T10:51:00Z">
              <w:r w:rsidRPr="00445ED3">
                <w:rPr>
                  <w:rFonts w:ascii="Arial" w:eastAsia="Times New Roman" w:hAnsi="Arial" w:cs="Arial"/>
                  <w:sz w:val="16"/>
                  <w:szCs w:val="16"/>
                  <w:rPrChange w:id="2039" w:author="Microsoft Office User" w:date="2021-05-07T11:11:00Z">
                    <w:rPr>
                      <w:rFonts w:ascii="Arial" w:eastAsia="Times New Roman" w:hAnsi="Arial" w:cs="Arial"/>
                      <w:sz w:val="18"/>
                      <w:szCs w:val="18"/>
                    </w:rPr>
                  </w:rPrChange>
                </w:rPr>
                <w:t>Max slope</w:t>
              </w:r>
            </w:ins>
            <w:ins w:id="2040" w:author="Microsoft Office User" w:date="2021-05-07T10:56:00Z">
              <w:r w:rsidRPr="00445ED3">
                <w:rPr>
                  <w:rFonts w:ascii="Arial" w:eastAsia="Times New Roman" w:hAnsi="Arial" w:cs="Arial"/>
                  <w:sz w:val="16"/>
                  <w:szCs w:val="16"/>
                  <w:rPrChange w:id="2041" w:author="Microsoft Office User" w:date="2021-05-07T11:11:00Z">
                    <w:rPr>
                      <w:rFonts w:ascii="Arial" w:eastAsia="Times New Roman" w:hAnsi="Arial" w:cs="Arial"/>
                      <w:sz w:val="18"/>
                      <w:szCs w:val="18"/>
                    </w:rPr>
                  </w:rPrChange>
                </w:rPr>
                <w:t xml:space="preserve"> (PC/dB)</w:t>
              </w:r>
            </w:ins>
            <w:ins w:id="2042" w:author="Microsoft Office User" w:date="2021-05-07T10:51:00Z">
              <w:r w:rsidRPr="00445ED3">
                <w:rPr>
                  <w:rFonts w:ascii="Arial" w:eastAsia="Times New Roman" w:hAnsi="Arial" w:cs="Arial"/>
                  <w:sz w:val="16"/>
                  <w:szCs w:val="16"/>
                  <w:rPrChange w:id="2043" w:author="Microsoft Office User" w:date="2021-05-07T11:11:00Z">
                    <w:rPr>
                      <w:rFonts w:ascii="Arial" w:eastAsia="Times New Roman" w:hAnsi="Arial" w:cs="Arial"/>
                      <w:sz w:val="18"/>
                      <w:szCs w:val="18"/>
                    </w:rPr>
                  </w:rPrChange>
                </w:rPr>
                <w:t>, low contrast: muscimol vs. saline</w:t>
              </w:r>
            </w:ins>
          </w:p>
        </w:tc>
        <w:tc>
          <w:tcPr>
            <w:tcW w:w="851" w:type="dxa"/>
            <w:vMerge/>
          </w:tcPr>
          <w:p w14:paraId="204611C5" w14:textId="77777777" w:rsidR="009153AA" w:rsidRPr="00445ED3" w:rsidRDefault="009153AA" w:rsidP="000915B5">
            <w:pPr>
              <w:rPr>
                <w:ins w:id="2044" w:author="Microsoft Office User" w:date="2021-05-06T15:30:00Z"/>
                <w:rFonts w:ascii="Arial" w:eastAsia="Times New Roman" w:hAnsi="Arial" w:cs="Arial"/>
                <w:sz w:val="16"/>
                <w:szCs w:val="16"/>
                <w:rPrChange w:id="2045" w:author="Microsoft Office User" w:date="2021-05-07T11:11:00Z">
                  <w:rPr>
                    <w:ins w:id="2046" w:author="Microsoft Office User" w:date="2021-05-06T15:30:00Z"/>
                    <w:rFonts w:ascii="Arial" w:eastAsia="Times New Roman" w:hAnsi="Arial" w:cs="Arial"/>
                    <w:sz w:val="22"/>
                    <w:szCs w:val="22"/>
                  </w:rPr>
                </w:rPrChange>
              </w:rPr>
            </w:pPr>
          </w:p>
        </w:tc>
        <w:tc>
          <w:tcPr>
            <w:tcW w:w="1350" w:type="dxa"/>
          </w:tcPr>
          <w:p w14:paraId="62B3B3F1" w14:textId="4C75BEEC" w:rsidR="009153AA" w:rsidRPr="00445ED3" w:rsidRDefault="009153AA" w:rsidP="000915B5">
            <w:pPr>
              <w:rPr>
                <w:ins w:id="2047" w:author="Microsoft Office User" w:date="2021-05-07T10:45:00Z"/>
                <w:rFonts w:ascii="Arial" w:eastAsia="Times New Roman" w:hAnsi="Arial" w:cs="Arial"/>
                <w:sz w:val="16"/>
                <w:szCs w:val="16"/>
                <w:rPrChange w:id="2048" w:author="Microsoft Office User" w:date="2021-05-07T11:11:00Z">
                  <w:rPr>
                    <w:ins w:id="2049" w:author="Microsoft Office User" w:date="2021-05-07T10:45:00Z"/>
                    <w:rFonts w:ascii="Arial" w:eastAsia="Times New Roman" w:hAnsi="Arial" w:cs="Arial"/>
                    <w:sz w:val="18"/>
                    <w:szCs w:val="18"/>
                  </w:rPr>
                </w:rPrChange>
              </w:rPr>
            </w:pPr>
            <w:proofErr w:type="spellStart"/>
            <w:ins w:id="2050" w:author="Microsoft Office User" w:date="2021-05-07T10:45:00Z">
              <w:r w:rsidRPr="00445ED3">
                <w:rPr>
                  <w:rFonts w:ascii="Arial" w:eastAsia="Times New Roman" w:hAnsi="Arial" w:cs="Arial"/>
                  <w:sz w:val="16"/>
                  <w:szCs w:val="16"/>
                  <w:rPrChange w:id="2051" w:author="Microsoft Office User" w:date="2021-05-07T11:11:00Z">
                    <w:rPr>
                      <w:rFonts w:ascii="Arial" w:eastAsia="Times New Roman" w:hAnsi="Arial" w:cs="Arial"/>
                      <w:sz w:val="18"/>
                      <w:szCs w:val="18"/>
                    </w:rPr>
                  </w:rPrChange>
                </w:rPr>
                <w:t>Musc</w:t>
              </w:r>
            </w:ins>
            <w:proofErr w:type="spellEnd"/>
            <w:ins w:id="2052" w:author="Microsoft Office User" w:date="2021-05-07T10:52:00Z">
              <w:r w:rsidRPr="00445ED3">
                <w:rPr>
                  <w:rFonts w:ascii="Arial" w:eastAsia="Times New Roman" w:hAnsi="Arial" w:cs="Arial"/>
                  <w:sz w:val="16"/>
                  <w:szCs w:val="16"/>
                  <w:rPrChange w:id="2053" w:author="Microsoft Office User" w:date="2021-05-07T11:11:00Z">
                    <w:rPr>
                      <w:rFonts w:ascii="Arial" w:eastAsia="Times New Roman" w:hAnsi="Arial" w:cs="Arial"/>
                      <w:sz w:val="18"/>
                      <w:szCs w:val="18"/>
                    </w:rPr>
                  </w:rPrChange>
                </w:rPr>
                <w:t>.</w:t>
              </w:r>
            </w:ins>
            <w:ins w:id="2054" w:author="Microsoft Office User" w:date="2021-05-07T10:45:00Z">
              <w:r w:rsidRPr="00445ED3">
                <w:rPr>
                  <w:rFonts w:ascii="Arial" w:eastAsia="Times New Roman" w:hAnsi="Arial" w:cs="Arial"/>
                  <w:sz w:val="16"/>
                  <w:szCs w:val="16"/>
                  <w:rPrChange w:id="2055" w:author="Microsoft Office User" w:date="2021-05-07T11:11:00Z">
                    <w:rPr>
                      <w:rFonts w:ascii="Arial" w:eastAsia="Times New Roman" w:hAnsi="Arial" w:cs="Arial"/>
                      <w:sz w:val="18"/>
                      <w:szCs w:val="18"/>
                    </w:rPr>
                  </w:rPrChange>
                </w:rPr>
                <w:t xml:space="preserve">: </w:t>
              </w:r>
            </w:ins>
            <w:ins w:id="2056" w:author="Microsoft Office User" w:date="2021-05-07T10:56:00Z">
              <w:r w:rsidRPr="00445ED3">
                <w:rPr>
                  <w:rFonts w:ascii="Arial" w:eastAsia="Times New Roman" w:hAnsi="Arial" w:cs="Arial"/>
                  <w:sz w:val="16"/>
                  <w:szCs w:val="16"/>
                  <w:rPrChange w:id="2057" w:author="Microsoft Office User" w:date="2021-05-07T11:11:00Z">
                    <w:rPr>
                      <w:rFonts w:ascii="Arial" w:eastAsia="Times New Roman" w:hAnsi="Arial" w:cs="Arial"/>
                      <w:sz w:val="18"/>
                      <w:szCs w:val="18"/>
                    </w:rPr>
                  </w:rPrChange>
                </w:rPr>
                <w:t>0.026</w:t>
              </w:r>
            </w:ins>
          </w:p>
          <w:p w14:paraId="230B0835" w14:textId="2187E15D" w:rsidR="009153AA" w:rsidRPr="00445ED3" w:rsidRDefault="009153AA" w:rsidP="000915B5">
            <w:pPr>
              <w:rPr>
                <w:ins w:id="2058" w:author="Microsoft Office User" w:date="2021-05-07T10:45:00Z"/>
                <w:rFonts w:ascii="Arial" w:eastAsia="Times New Roman" w:hAnsi="Arial" w:cs="Arial"/>
                <w:sz w:val="16"/>
                <w:szCs w:val="16"/>
                <w:rPrChange w:id="2059" w:author="Microsoft Office User" w:date="2021-05-07T11:11:00Z">
                  <w:rPr>
                    <w:ins w:id="2060" w:author="Microsoft Office User" w:date="2021-05-07T10:45:00Z"/>
                    <w:rFonts w:ascii="Arial" w:eastAsia="Times New Roman" w:hAnsi="Arial" w:cs="Arial"/>
                    <w:sz w:val="18"/>
                    <w:szCs w:val="18"/>
                  </w:rPr>
                </w:rPrChange>
              </w:rPr>
            </w:pPr>
            <w:ins w:id="2061" w:author="Microsoft Office User" w:date="2021-05-07T10:45:00Z">
              <w:r w:rsidRPr="00445ED3">
                <w:rPr>
                  <w:rFonts w:ascii="Arial" w:eastAsia="Times New Roman" w:hAnsi="Arial" w:cs="Arial"/>
                  <w:sz w:val="16"/>
                  <w:szCs w:val="16"/>
                  <w:rPrChange w:id="2062" w:author="Microsoft Office User" w:date="2021-05-07T11:11:00Z">
                    <w:rPr>
                      <w:rFonts w:ascii="Arial" w:eastAsia="Times New Roman" w:hAnsi="Arial" w:cs="Arial"/>
                      <w:sz w:val="18"/>
                      <w:szCs w:val="18"/>
                    </w:rPr>
                  </w:rPrChange>
                </w:rPr>
                <w:t xml:space="preserve">Saline: </w:t>
              </w:r>
            </w:ins>
            <w:ins w:id="2063" w:author="Microsoft Office User" w:date="2021-05-07T10:56:00Z">
              <w:r w:rsidRPr="00445ED3">
                <w:rPr>
                  <w:rFonts w:ascii="Arial" w:eastAsia="Times New Roman" w:hAnsi="Arial" w:cs="Arial"/>
                  <w:sz w:val="16"/>
                  <w:szCs w:val="16"/>
                  <w:rPrChange w:id="2064" w:author="Microsoft Office User" w:date="2021-05-07T11:11:00Z">
                    <w:rPr>
                      <w:rFonts w:ascii="Arial" w:eastAsia="Times New Roman" w:hAnsi="Arial" w:cs="Arial"/>
                      <w:sz w:val="18"/>
                      <w:szCs w:val="18"/>
                    </w:rPr>
                  </w:rPrChange>
                </w:rPr>
                <w:t>0.072</w:t>
              </w:r>
            </w:ins>
          </w:p>
          <w:p w14:paraId="3B2465E5" w14:textId="7946A30E" w:rsidR="009153AA" w:rsidRPr="00445ED3" w:rsidRDefault="009153AA" w:rsidP="000915B5">
            <w:pPr>
              <w:rPr>
                <w:ins w:id="2065" w:author="Microsoft Office User" w:date="2021-05-06T15:30:00Z"/>
                <w:rFonts w:ascii="Arial" w:eastAsia="Times New Roman" w:hAnsi="Arial" w:cs="Arial"/>
                <w:sz w:val="16"/>
                <w:szCs w:val="16"/>
                <w:rPrChange w:id="2066" w:author="Microsoft Office User" w:date="2021-05-07T11:11:00Z">
                  <w:rPr>
                    <w:ins w:id="2067" w:author="Microsoft Office User" w:date="2021-05-06T15:30:00Z"/>
                    <w:rFonts w:ascii="Arial" w:eastAsia="Times New Roman" w:hAnsi="Arial" w:cs="Arial"/>
                    <w:sz w:val="22"/>
                    <w:szCs w:val="22"/>
                  </w:rPr>
                </w:rPrChange>
              </w:rPr>
            </w:pPr>
            <w:ins w:id="2068" w:author="Microsoft Office User" w:date="2021-05-07T10:45:00Z">
              <w:r w:rsidRPr="00445ED3">
                <w:rPr>
                  <w:rFonts w:ascii="Arial" w:eastAsia="Times New Roman" w:hAnsi="Arial" w:cs="Arial"/>
                  <w:sz w:val="16"/>
                  <w:szCs w:val="16"/>
                  <w:rPrChange w:id="2069" w:author="Microsoft Office User" w:date="2021-05-07T11:11:00Z">
                    <w:rPr>
                      <w:rFonts w:ascii="Arial" w:eastAsia="Times New Roman" w:hAnsi="Arial" w:cs="Arial"/>
                      <w:sz w:val="18"/>
                      <w:szCs w:val="18"/>
                    </w:rPr>
                  </w:rPrChange>
                </w:rPr>
                <w:t>(median)</w:t>
              </w:r>
            </w:ins>
          </w:p>
        </w:tc>
        <w:tc>
          <w:tcPr>
            <w:tcW w:w="990" w:type="dxa"/>
          </w:tcPr>
          <w:p w14:paraId="7E65C5EC" w14:textId="2ECFC311" w:rsidR="009153AA" w:rsidRPr="00445ED3" w:rsidRDefault="009153AA" w:rsidP="000915B5">
            <w:pPr>
              <w:rPr>
                <w:ins w:id="2070" w:author="Microsoft Office User" w:date="2021-05-06T15:30:00Z"/>
                <w:rFonts w:ascii="Arial" w:eastAsia="Times New Roman" w:hAnsi="Arial" w:cs="Arial"/>
                <w:sz w:val="16"/>
                <w:szCs w:val="16"/>
                <w:rPrChange w:id="2071" w:author="Microsoft Office User" w:date="2021-05-07T11:11:00Z">
                  <w:rPr>
                    <w:ins w:id="2072" w:author="Microsoft Office User" w:date="2021-05-06T15:30:00Z"/>
                    <w:rFonts w:ascii="Arial" w:eastAsia="Times New Roman" w:hAnsi="Arial" w:cs="Arial"/>
                    <w:sz w:val="22"/>
                    <w:szCs w:val="22"/>
                  </w:rPr>
                </w:rPrChange>
              </w:rPr>
            </w:pPr>
            <w:ins w:id="2073" w:author="Microsoft Office User" w:date="2021-05-07T10:46:00Z">
              <w:r w:rsidRPr="00445ED3">
                <w:rPr>
                  <w:rFonts w:ascii="Arial" w:eastAsia="Times New Roman" w:hAnsi="Arial" w:cs="Arial"/>
                  <w:sz w:val="16"/>
                  <w:szCs w:val="16"/>
                  <w:rPrChange w:id="2074" w:author="Microsoft Office User" w:date="2021-05-07T11:11:00Z">
                    <w:rPr>
                      <w:rFonts w:ascii="Arial" w:eastAsia="Times New Roman" w:hAnsi="Arial" w:cs="Arial"/>
                      <w:sz w:val="18"/>
                      <w:szCs w:val="18"/>
                    </w:rPr>
                  </w:rPrChange>
                </w:rPr>
                <w:t>n/a</w:t>
              </w:r>
            </w:ins>
          </w:p>
        </w:tc>
        <w:tc>
          <w:tcPr>
            <w:tcW w:w="1080" w:type="dxa"/>
            <w:vMerge/>
          </w:tcPr>
          <w:p w14:paraId="2166F6BB" w14:textId="77777777" w:rsidR="009153AA" w:rsidRPr="00445ED3" w:rsidRDefault="009153AA" w:rsidP="000915B5">
            <w:pPr>
              <w:rPr>
                <w:ins w:id="2075" w:author="Microsoft Office User" w:date="2021-05-06T15:30:00Z"/>
                <w:rFonts w:ascii="Arial" w:eastAsia="Times New Roman" w:hAnsi="Arial" w:cs="Arial"/>
                <w:sz w:val="16"/>
                <w:szCs w:val="16"/>
                <w:rPrChange w:id="2076" w:author="Microsoft Office User" w:date="2021-05-07T11:11:00Z">
                  <w:rPr>
                    <w:ins w:id="2077" w:author="Microsoft Office User" w:date="2021-05-06T15:30:00Z"/>
                    <w:rFonts w:ascii="Arial" w:eastAsia="Times New Roman" w:hAnsi="Arial" w:cs="Arial"/>
                    <w:sz w:val="22"/>
                    <w:szCs w:val="22"/>
                  </w:rPr>
                </w:rPrChange>
              </w:rPr>
            </w:pPr>
          </w:p>
        </w:tc>
        <w:tc>
          <w:tcPr>
            <w:tcW w:w="1595" w:type="dxa"/>
            <w:vMerge/>
          </w:tcPr>
          <w:p w14:paraId="0614317D" w14:textId="77777777" w:rsidR="009153AA" w:rsidRPr="00445ED3" w:rsidRDefault="009153AA" w:rsidP="000915B5">
            <w:pPr>
              <w:rPr>
                <w:ins w:id="2078" w:author="Microsoft Office User" w:date="2021-05-06T15:30:00Z"/>
                <w:rFonts w:ascii="Arial" w:eastAsia="Times New Roman" w:hAnsi="Arial" w:cs="Arial"/>
                <w:sz w:val="16"/>
                <w:szCs w:val="16"/>
                <w:rPrChange w:id="2079" w:author="Microsoft Office User" w:date="2021-05-07T11:11:00Z">
                  <w:rPr>
                    <w:ins w:id="2080" w:author="Microsoft Office User" w:date="2021-05-06T15:30:00Z"/>
                    <w:rFonts w:ascii="Arial" w:eastAsia="Times New Roman" w:hAnsi="Arial" w:cs="Arial"/>
                    <w:sz w:val="22"/>
                    <w:szCs w:val="22"/>
                  </w:rPr>
                </w:rPrChange>
              </w:rPr>
            </w:pPr>
          </w:p>
        </w:tc>
        <w:tc>
          <w:tcPr>
            <w:tcW w:w="1085" w:type="dxa"/>
          </w:tcPr>
          <w:p w14:paraId="4C2FFF73" w14:textId="77777777" w:rsidR="009153AA" w:rsidRPr="00445ED3" w:rsidRDefault="009153AA" w:rsidP="000915B5">
            <w:pPr>
              <w:rPr>
                <w:ins w:id="2081" w:author="Microsoft Office User" w:date="2021-05-07T10:56:00Z"/>
                <w:rFonts w:ascii="Arial" w:eastAsia="Times New Roman" w:hAnsi="Arial" w:cs="Arial"/>
                <w:sz w:val="16"/>
                <w:szCs w:val="16"/>
                <w:rPrChange w:id="2082" w:author="Microsoft Office User" w:date="2021-05-07T11:11:00Z">
                  <w:rPr>
                    <w:ins w:id="2083" w:author="Microsoft Office User" w:date="2021-05-07T10:56:00Z"/>
                    <w:rFonts w:ascii="Arial" w:eastAsia="Times New Roman" w:hAnsi="Arial" w:cs="Arial"/>
                    <w:sz w:val="18"/>
                    <w:szCs w:val="18"/>
                  </w:rPr>
                </w:rPrChange>
              </w:rPr>
            </w:pPr>
            <w:ins w:id="2084" w:author="Microsoft Office User" w:date="2021-05-07T10:56:00Z">
              <w:r w:rsidRPr="00445ED3">
                <w:rPr>
                  <w:rFonts w:ascii="Arial" w:eastAsia="Times New Roman" w:hAnsi="Arial" w:cs="Arial"/>
                  <w:sz w:val="16"/>
                  <w:szCs w:val="16"/>
                  <w:rPrChange w:id="2085" w:author="Microsoft Office User" w:date="2021-05-07T11:11:00Z">
                    <w:rPr>
                      <w:rFonts w:ascii="Arial" w:eastAsia="Times New Roman" w:hAnsi="Arial" w:cs="Arial"/>
                      <w:sz w:val="18"/>
                      <w:szCs w:val="18"/>
                    </w:rPr>
                  </w:rPrChange>
                </w:rPr>
                <w:t>Z: -2.68</w:t>
              </w:r>
            </w:ins>
          </w:p>
          <w:p w14:paraId="4FBB3BCF" w14:textId="33FF9E8D" w:rsidR="009153AA" w:rsidRPr="00445ED3" w:rsidRDefault="009153AA" w:rsidP="000915B5">
            <w:pPr>
              <w:rPr>
                <w:ins w:id="2086" w:author="Microsoft Office User" w:date="2021-05-06T15:30:00Z"/>
                <w:rFonts w:ascii="Arial" w:eastAsia="Times New Roman" w:hAnsi="Arial" w:cs="Arial"/>
                <w:sz w:val="16"/>
                <w:szCs w:val="16"/>
                <w:rPrChange w:id="2087" w:author="Microsoft Office User" w:date="2021-05-07T11:11:00Z">
                  <w:rPr>
                    <w:ins w:id="2088" w:author="Microsoft Office User" w:date="2021-05-06T15:30:00Z"/>
                    <w:rFonts w:ascii="Arial" w:eastAsia="Times New Roman" w:hAnsi="Arial" w:cs="Arial"/>
                    <w:sz w:val="22"/>
                    <w:szCs w:val="22"/>
                  </w:rPr>
                </w:rPrChange>
              </w:rPr>
            </w:pPr>
            <w:ins w:id="2089" w:author="Microsoft Office User" w:date="2021-05-07T10:56:00Z">
              <w:r w:rsidRPr="00445ED3">
                <w:rPr>
                  <w:rFonts w:ascii="Arial" w:eastAsia="Times New Roman" w:hAnsi="Arial" w:cs="Arial"/>
                  <w:sz w:val="16"/>
                  <w:szCs w:val="16"/>
                  <w:rPrChange w:id="2090" w:author="Microsoft Office User" w:date="2021-05-07T11:11:00Z">
                    <w:rPr>
                      <w:rFonts w:ascii="Arial" w:eastAsia="Times New Roman" w:hAnsi="Arial" w:cs="Arial"/>
                      <w:sz w:val="18"/>
                      <w:szCs w:val="18"/>
                    </w:rPr>
                  </w:rPrChange>
                </w:rPr>
                <w:t>Rank: 69</w:t>
              </w:r>
            </w:ins>
          </w:p>
        </w:tc>
        <w:tc>
          <w:tcPr>
            <w:tcW w:w="980" w:type="dxa"/>
          </w:tcPr>
          <w:p w14:paraId="5CF26544" w14:textId="2D25A277" w:rsidR="009153AA" w:rsidRPr="00445ED3" w:rsidRDefault="009153AA" w:rsidP="000915B5">
            <w:pPr>
              <w:rPr>
                <w:ins w:id="2091" w:author="Microsoft Office User" w:date="2021-05-06T15:30:00Z"/>
                <w:rFonts w:ascii="Arial" w:eastAsia="Times New Roman" w:hAnsi="Arial" w:cs="Arial"/>
                <w:sz w:val="16"/>
                <w:szCs w:val="16"/>
                <w:rPrChange w:id="2092" w:author="Microsoft Office User" w:date="2021-05-07T11:11:00Z">
                  <w:rPr>
                    <w:ins w:id="2093" w:author="Microsoft Office User" w:date="2021-05-06T15:30:00Z"/>
                    <w:rFonts w:ascii="Arial" w:eastAsia="Times New Roman" w:hAnsi="Arial" w:cs="Arial"/>
                    <w:sz w:val="22"/>
                    <w:szCs w:val="22"/>
                  </w:rPr>
                </w:rPrChange>
              </w:rPr>
            </w:pPr>
            <w:ins w:id="2094" w:author="Microsoft Office User" w:date="2021-05-07T10:55:00Z">
              <w:r w:rsidRPr="00445ED3">
                <w:rPr>
                  <w:rFonts w:ascii="Arial" w:eastAsia="Times New Roman" w:hAnsi="Arial" w:cs="Arial"/>
                  <w:sz w:val="16"/>
                  <w:szCs w:val="16"/>
                  <w:rPrChange w:id="2095" w:author="Microsoft Office User" w:date="2021-05-07T11:11:00Z">
                    <w:rPr>
                      <w:rFonts w:ascii="Arial" w:eastAsia="Times New Roman" w:hAnsi="Arial" w:cs="Arial"/>
                      <w:sz w:val="18"/>
                      <w:szCs w:val="18"/>
                    </w:rPr>
                  </w:rPrChange>
                </w:rPr>
                <w:t>0.007</w:t>
              </w:r>
            </w:ins>
          </w:p>
        </w:tc>
      </w:tr>
      <w:tr w:rsidR="009153AA" w14:paraId="5ACDA6AB" w14:textId="77777777" w:rsidTr="000915B5">
        <w:trPr>
          <w:trHeight w:val="429"/>
          <w:ins w:id="2096" w:author="Microsoft Office User" w:date="2021-05-06T15:30:00Z"/>
        </w:trPr>
        <w:tc>
          <w:tcPr>
            <w:tcW w:w="3014" w:type="dxa"/>
          </w:tcPr>
          <w:p w14:paraId="703692D7" w14:textId="52D5309A" w:rsidR="009153AA" w:rsidRPr="00445ED3" w:rsidRDefault="009153AA" w:rsidP="000915B5">
            <w:pPr>
              <w:rPr>
                <w:ins w:id="2097" w:author="Microsoft Office User" w:date="2021-05-06T15:30:00Z"/>
                <w:rFonts w:ascii="Arial" w:eastAsia="Times New Roman" w:hAnsi="Arial" w:cs="Arial"/>
                <w:sz w:val="16"/>
                <w:szCs w:val="16"/>
                <w:rPrChange w:id="2098" w:author="Microsoft Office User" w:date="2021-05-07T11:11:00Z">
                  <w:rPr>
                    <w:ins w:id="2099" w:author="Microsoft Office User" w:date="2021-05-06T15:30:00Z"/>
                    <w:rFonts w:ascii="Arial" w:eastAsia="Times New Roman" w:hAnsi="Arial" w:cs="Arial"/>
                    <w:sz w:val="22"/>
                    <w:szCs w:val="22"/>
                  </w:rPr>
                </w:rPrChange>
              </w:rPr>
            </w:pPr>
            <w:ins w:id="2100" w:author="Microsoft Office User" w:date="2021-05-07T10:51:00Z">
              <w:r w:rsidRPr="00445ED3">
                <w:rPr>
                  <w:rFonts w:ascii="Arial" w:eastAsia="Times New Roman" w:hAnsi="Arial" w:cs="Arial"/>
                  <w:sz w:val="16"/>
                  <w:szCs w:val="16"/>
                  <w:rPrChange w:id="2101" w:author="Microsoft Office User" w:date="2021-05-07T11:11:00Z">
                    <w:rPr>
                      <w:rFonts w:ascii="Arial" w:eastAsia="Times New Roman" w:hAnsi="Arial" w:cs="Arial"/>
                      <w:sz w:val="18"/>
                      <w:szCs w:val="18"/>
                    </w:rPr>
                  </w:rPrChange>
                </w:rPr>
                <w:t>Percent correct max dB SNR, high contrast: muscimol vs. saline</w:t>
              </w:r>
            </w:ins>
          </w:p>
        </w:tc>
        <w:tc>
          <w:tcPr>
            <w:tcW w:w="851" w:type="dxa"/>
            <w:vMerge/>
          </w:tcPr>
          <w:p w14:paraId="78AC3139" w14:textId="77777777" w:rsidR="009153AA" w:rsidRPr="00445ED3" w:rsidRDefault="009153AA" w:rsidP="000915B5">
            <w:pPr>
              <w:rPr>
                <w:ins w:id="2102" w:author="Microsoft Office User" w:date="2021-05-06T15:30:00Z"/>
                <w:rFonts w:ascii="Arial" w:eastAsia="Times New Roman" w:hAnsi="Arial" w:cs="Arial"/>
                <w:sz w:val="16"/>
                <w:szCs w:val="16"/>
                <w:rPrChange w:id="2103" w:author="Microsoft Office User" w:date="2021-05-07T11:11:00Z">
                  <w:rPr>
                    <w:ins w:id="2104" w:author="Microsoft Office User" w:date="2021-05-06T15:30:00Z"/>
                    <w:rFonts w:ascii="Arial" w:eastAsia="Times New Roman" w:hAnsi="Arial" w:cs="Arial"/>
                    <w:sz w:val="22"/>
                    <w:szCs w:val="22"/>
                  </w:rPr>
                </w:rPrChange>
              </w:rPr>
            </w:pPr>
          </w:p>
        </w:tc>
        <w:tc>
          <w:tcPr>
            <w:tcW w:w="1350" w:type="dxa"/>
          </w:tcPr>
          <w:p w14:paraId="289B5E1E" w14:textId="032B09B8" w:rsidR="009153AA" w:rsidRPr="00445ED3" w:rsidRDefault="009153AA" w:rsidP="000915B5">
            <w:pPr>
              <w:rPr>
                <w:ins w:id="2105" w:author="Microsoft Office User" w:date="2021-05-07T10:45:00Z"/>
                <w:rFonts w:ascii="Arial" w:eastAsia="Times New Roman" w:hAnsi="Arial" w:cs="Arial"/>
                <w:sz w:val="16"/>
                <w:szCs w:val="16"/>
                <w:rPrChange w:id="2106" w:author="Microsoft Office User" w:date="2021-05-07T11:11:00Z">
                  <w:rPr>
                    <w:ins w:id="2107" w:author="Microsoft Office User" w:date="2021-05-07T10:45:00Z"/>
                    <w:rFonts w:ascii="Arial" w:eastAsia="Times New Roman" w:hAnsi="Arial" w:cs="Arial"/>
                    <w:sz w:val="18"/>
                    <w:szCs w:val="18"/>
                  </w:rPr>
                </w:rPrChange>
              </w:rPr>
            </w:pPr>
            <w:proofErr w:type="spellStart"/>
            <w:ins w:id="2108" w:author="Microsoft Office User" w:date="2021-05-07T10:45:00Z">
              <w:r w:rsidRPr="00445ED3">
                <w:rPr>
                  <w:rFonts w:ascii="Arial" w:eastAsia="Times New Roman" w:hAnsi="Arial" w:cs="Arial"/>
                  <w:sz w:val="16"/>
                  <w:szCs w:val="16"/>
                  <w:rPrChange w:id="2109" w:author="Microsoft Office User" w:date="2021-05-07T11:11:00Z">
                    <w:rPr>
                      <w:rFonts w:ascii="Arial" w:eastAsia="Times New Roman" w:hAnsi="Arial" w:cs="Arial"/>
                      <w:sz w:val="18"/>
                      <w:szCs w:val="18"/>
                    </w:rPr>
                  </w:rPrChange>
                </w:rPr>
                <w:t>Musc</w:t>
              </w:r>
            </w:ins>
            <w:proofErr w:type="spellEnd"/>
            <w:ins w:id="2110" w:author="Microsoft Office User" w:date="2021-05-07T10:52:00Z">
              <w:r w:rsidRPr="00445ED3">
                <w:rPr>
                  <w:rFonts w:ascii="Arial" w:eastAsia="Times New Roman" w:hAnsi="Arial" w:cs="Arial"/>
                  <w:sz w:val="16"/>
                  <w:szCs w:val="16"/>
                  <w:rPrChange w:id="2111" w:author="Microsoft Office User" w:date="2021-05-07T11:11:00Z">
                    <w:rPr>
                      <w:rFonts w:ascii="Arial" w:eastAsia="Times New Roman" w:hAnsi="Arial" w:cs="Arial"/>
                      <w:sz w:val="18"/>
                      <w:szCs w:val="18"/>
                    </w:rPr>
                  </w:rPrChange>
                </w:rPr>
                <w:t>.</w:t>
              </w:r>
            </w:ins>
            <w:ins w:id="2112" w:author="Microsoft Office User" w:date="2021-05-07T10:45:00Z">
              <w:r w:rsidRPr="00445ED3">
                <w:rPr>
                  <w:rFonts w:ascii="Arial" w:eastAsia="Times New Roman" w:hAnsi="Arial" w:cs="Arial"/>
                  <w:sz w:val="16"/>
                  <w:szCs w:val="16"/>
                  <w:rPrChange w:id="2113" w:author="Microsoft Office User" w:date="2021-05-07T11:11:00Z">
                    <w:rPr>
                      <w:rFonts w:ascii="Arial" w:eastAsia="Times New Roman" w:hAnsi="Arial" w:cs="Arial"/>
                      <w:sz w:val="18"/>
                      <w:szCs w:val="18"/>
                    </w:rPr>
                  </w:rPrChange>
                </w:rPr>
                <w:t xml:space="preserve">: </w:t>
              </w:r>
            </w:ins>
            <w:ins w:id="2114" w:author="Microsoft Office User" w:date="2021-05-07T11:02:00Z">
              <w:r w:rsidRPr="00445ED3">
                <w:rPr>
                  <w:rFonts w:ascii="Arial" w:eastAsia="Times New Roman" w:hAnsi="Arial" w:cs="Arial"/>
                  <w:sz w:val="16"/>
                  <w:szCs w:val="16"/>
                  <w:rPrChange w:id="2115" w:author="Microsoft Office User" w:date="2021-05-07T11:11:00Z">
                    <w:rPr>
                      <w:rFonts w:ascii="Arial" w:eastAsia="Times New Roman" w:hAnsi="Arial" w:cs="Arial"/>
                      <w:sz w:val="18"/>
                      <w:szCs w:val="18"/>
                    </w:rPr>
                  </w:rPrChange>
                </w:rPr>
                <w:t>0.0</w:t>
              </w:r>
            </w:ins>
            <w:ins w:id="2116" w:author="Microsoft Office User" w:date="2021-05-07T11:03:00Z">
              <w:r w:rsidRPr="00445ED3">
                <w:rPr>
                  <w:rFonts w:ascii="Arial" w:eastAsia="Times New Roman" w:hAnsi="Arial" w:cs="Arial"/>
                  <w:sz w:val="16"/>
                  <w:szCs w:val="16"/>
                  <w:rPrChange w:id="2117" w:author="Microsoft Office User" w:date="2021-05-07T11:11:00Z">
                    <w:rPr>
                      <w:rFonts w:ascii="Arial" w:eastAsia="Times New Roman" w:hAnsi="Arial" w:cs="Arial"/>
                      <w:sz w:val="18"/>
                      <w:szCs w:val="18"/>
                    </w:rPr>
                  </w:rPrChange>
                </w:rPr>
                <w:t>6</w:t>
              </w:r>
            </w:ins>
          </w:p>
          <w:p w14:paraId="6B766FAD" w14:textId="6ACD2EA3" w:rsidR="009153AA" w:rsidRPr="00445ED3" w:rsidRDefault="009153AA" w:rsidP="000915B5">
            <w:pPr>
              <w:rPr>
                <w:ins w:id="2118" w:author="Microsoft Office User" w:date="2021-05-07T10:45:00Z"/>
                <w:rFonts w:ascii="Arial" w:eastAsia="Times New Roman" w:hAnsi="Arial" w:cs="Arial"/>
                <w:sz w:val="16"/>
                <w:szCs w:val="16"/>
                <w:rPrChange w:id="2119" w:author="Microsoft Office User" w:date="2021-05-07T11:11:00Z">
                  <w:rPr>
                    <w:ins w:id="2120" w:author="Microsoft Office User" w:date="2021-05-07T10:45:00Z"/>
                    <w:rFonts w:ascii="Arial" w:eastAsia="Times New Roman" w:hAnsi="Arial" w:cs="Arial"/>
                    <w:sz w:val="18"/>
                    <w:szCs w:val="18"/>
                  </w:rPr>
                </w:rPrChange>
              </w:rPr>
            </w:pPr>
            <w:ins w:id="2121" w:author="Microsoft Office User" w:date="2021-05-07T10:45:00Z">
              <w:r w:rsidRPr="00445ED3">
                <w:rPr>
                  <w:rFonts w:ascii="Arial" w:eastAsia="Times New Roman" w:hAnsi="Arial" w:cs="Arial"/>
                  <w:sz w:val="16"/>
                  <w:szCs w:val="16"/>
                  <w:rPrChange w:id="2122" w:author="Microsoft Office User" w:date="2021-05-07T11:11:00Z">
                    <w:rPr>
                      <w:rFonts w:ascii="Arial" w:eastAsia="Times New Roman" w:hAnsi="Arial" w:cs="Arial"/>
                      <w:sz w:val="18"/>
                      <w:szCs w:val="18"/>
                    </w:rPr>
                  </w:rPrChange>
                </w:rPr>
                <w:t>Saline: 0.8</w:t>
              </w:r>
            </w:ins>
            <w:ins w:id="2123" w:author="Microsoft Office User" w:date="2021-05-07T11:03:00Z">
              <w:r w:rsidRPr="00445ED3">
                <w:rPr>
                  <w:rFonts w:ascii="Arial" w:eastAsia="Times New Roman" w:hAnsi="Arial" w:cs="Arial"/>
                  <w:sz w:val="16"/>
                  <w:szCs w:val="16"/>
                  <w:rPrChange w:id="2124" w:author="Microsoft Office User" w:date="2021-05-07T11:11:00Z">
                    <w:rPr>
                      <w:rFonts w:ascii="Arial" w:eastAsia="Times New Roman" w:hAnsi="Arial" w:cs="Arial"/>
                      <w:sz w:val="18"/>
                      <w:szCs w:val="18"/>
                    </w:rPr>
                  </w:rPrChange>
                </w:rPr>
                <w:t>0</w:t>
              </w:r>
            </w:ins>
          </w:p>
          <w:p w14:paraId="00E93FF0" w14:textId="39A72454" w:rsidR="009153AA" w:rsidRPr="00445ED3" w:rsidRDefault="009153AA" w:rsidP="000915B5">
            <w:pPr>
              <w:rPr>
                <w:ins w:id="2125" w:author="Microsoft Office User" w:date="2021-05-06T15:30:00Z"/>
                <w:rFonts w:ascii="Arial" w:eastAsia="Times New Roman" w:hAnsi="Arial" w:cs="Arial"/>
                <w:sz w:val="16"/>
                <w:szCs w:val="16"/>
                <w:rPrChange w:id="2126" w:author="Microsoft Office User" w:date="2021-05-07T11:11:00Z">
                  <w:rPr>
                    <w:ins w:id="2127" w:author="Microsoft Office User" w:date="2021-05-06T15:30:00Z"/>
                    <w:rFonts w:ascii="Arial" w:eastAsia="Times New Roman" w:hAnsi="Arial" w:cs="Arial"/>
                    <w:sz w:val="22"/>
                    <w:szCs w:val="22"/>
                  </w:rPr>
                </w:rPrChange>
              </w:rPr>
            </w:pPr>
            <w:ins w:id="2128" w:author="Microsoft Office User" w:date="2021-05-07T10:45:00Z">
              <w:r w:rsidRPr="00445ED3">
                <w:rPr>
                  <w:rFonts w:ascii="Arial" w:eastAsia="Times New Roman" w:hAnsi="Arial" w:cs="Arial"/>
                  <w:sz w:val="16"/>
                  <w:szCs w:val="16"/>
                  <w:rPrChange w:id="2129" w:author="Microsoft Office User" w:date="2021-05-07T11:11:00Z">
                    <w:rPr>
                      <w:rFonts w:ascii="Arial" w:eastAsia="Times New Roman" w:hAnsi="Arial" w:cs="Arial"/>
                      <w:sz w:val="18"/>
                      <w:szCs w:val="18"/>
                    </w:rPr>
                  </w:rPrChange>
                </w:rPr>
                <w:t>(median)</w:t>
              </w:r>
            </w:ins>
          </w:p>
        </w:tc>
        <w:tc>
          <w:tcPr>
            <w:tcW w:w="990" w:type="dxa"/>
          </w:tcPr>
          <w:p w14:paraId="0F4680C7" w14:textId="303E41EA" w:rsidR="009153AA" w:rsidRPr="00445ED3" w:rsidRDefault="009153AA" w:rsidP="000915B5">
            <w:pPr>
              <w:rPr>
                <w:ins w:id="2130" w:author="Microsoft Office User" w:date="2021-05-06T15:30:00Z"/>
                <w:rFonts w:ascii="Arial" w:eastAsia="Times New Roman" w:hAnsi="Arial" w:cs="Arial"/>
                <w:sz w:val="16"/>
                <w:szCs w:val="16"/>
                <w:rPrChange w:id="2131" w:author="Microsoft Office User" w:date="2021-05-07T11:11:00Z">
                  <w:rPr>
                    <w:ins w:id="2132" w:author="Microsoft Office User" w:date="2021-05-06T15:30:00Z"/>
                    <w:rFonts w:ascii="Arial" w:eastAsia="Times New Roman" w:hAnsi="Arial" w:cs="Arial"/>
                    <w:sz w:val="22"/>
                    <w:szCs w:val="22"/>
                  </w:rPr>
                </w:rPrChange>
              </w:rPr>
            </w:pPr>
            <w:ins w:id="2133" w:author="Microsoft Office User" w:date="2021-05-07T10:46:00Z">
              <w:r w:rsidRPr="00445ED3">
                <w:rPr>
                  <w:rFonts w:ascii="Arial" w:eastAsia="Times New Roman" w:hAnsi="Arial" w:cs="Arial"/>
                  <w:sz w:val="16"/>
                  <w:szCs w:val="16"/>
                  <w:rPrChange w:id="2134" w:author="Microsoft Office User" w:date="2021-05-07T11:11:00Z">
                    <w:rPr>
                      <w:rFonts w:ascii="Arial" w:eastAsia="Times New Roman" w:hAnsi="Arial" w:cs="Arial"/>
                      <w:sz w:val="18"/>
                      <w:szCs w:val="18"/>
                    </w:rPr>
                  </w:rPrChange>
                </w:rPr>
                <w:t>n/a</w:t>
              </w:r>
            </w:ins>
          </w:p>
        </w:tc>
        <w:tc>
          <w:tcPr>
            <w:tcW w:w="1080" w:type="dxa"/>
            <w:vMerge w:val="restart"/>
          </w:tcPr>
          <w:p w14:paraId="6D10DE80" w14:textId="1C11FE4A" w:rsidR="009153AA" w:rsidRPr="00445ED3" w:rsidRDefault="009153AA" w:rsidP="000915B5">
            <w:pPr>
              <w:rPr>
                <w:ins w:id="2135" w:author="Microsoft Office User" w:date="2021-05-07T10:59:00Z"/>
                <w:rFonts w:ascii="Arial" w:eastAsia="Times New Roman" w:hAnsi="Arial" w:cs="Arial"/>
                <w:sz w:val="16"/>
                <w:szCs w:val="16"/>
                <w:rPrChange w:id="2136" w:author="Microsoft Office User" w:date="2021-05-07T11:11:00Z">
                  <w:rPr>
                    <w:ins w:id="2137" w:author="Microsoft Office User" w:date="2021-05-07T10:59:00Z"/>
                    <w:rFonts w:ascii="Arial" w:eastAsia="Times New Roman" w:hAnsi="Arial" w:cs="Arial"/>
                    <w:sz w:val="18"/>
                    <w:szCs w:val="18"/>
                  </w:rPr>
                </w:rPrChange>
              </w:rPr>
            </w:pPr>
            <w:ins w:id="2138" w:author="Microsoft Office User" w:date="2021-05-07T10:59:00Z">
              <w:r w:rsidRPr="00445ED3">
                <w:rPr>
                  <w:rFonts w:ascii="Arial" w:eastAsia="Times New Roman" w:hAnsi="Arial" w:cs="Arial"/>
                  <w:sz w:val="16"/>
                  <w:szCs w:val="16"/>
                  <w:rPrChange w:id="2139" w:author="Microsoft Office User" w:date="2021-05-07T11:11:00Z">
                    <w:rPr>
                      <w:rFonts w:ascii="Arial" w:eastAsia="Times New Roman" w:hAnsi="Arial" w:cs="Arial"/>
                      <w:sz w:val="18"/>
                      <w:szCs w:val="18"/>
                    </w:rPr>
                  </w:rPrChange>
                </w:rPr>
                <w:t xml:space="preserve">13 </w:t>
              </w:r>
              <w:proofErr w:type="spellStart"/>
              <w:r w:rsidRPr="00445ED3">
                <w:rPr>
                  <w:rFonts w:ascii="Arial" w:eastAsia="Times New Roman" w:hAnsi="Arial" w:cs="Arial"/>
                  <w:sz w:val="16"/>
                  <w:szCs w:val="16"/>
                  <w:rPrChange w:id="2140" w:author="Microsoft Office User" w:date="2021-05-07T11:11:00Z">
                    <w:rPr>
                      <w:rFonts w:ascii="Arial" w:eastAsia="Times New Roman" w:hAnsi="Arial" w:cs="Arial"/>
                      <w:sz w:val="18"/>
                      <w:szCs w:val="18"/>
                    </w:rPr>
                  </w:rPrChange>
                </w:rPr>
                <w:t>musc</w:t>
              </w:r>
            </w:ins>
            <w:proofErr w:type="spellEnd"/>
            <w:ins w:id="2141" w:author="Microsoft Office User" w:date="2021-05-10T11:16:00Z">
              <w:r w:rsidR="00854C11">
                <w:rPr>
                  <w:rFonts w:ascii="Arial" w:eastAsia="Times New Roman" w:hAnsi="Arial" w:cs="Arial"/>
                  <w:sz w:val="16"/>
                  <w:szCs w:val="16"/>
                </w:rPr>
                <w:t>.</w:t>
              </w:r>
            </w:ins>
            <w:ins w:id="2142" w:author="Microsoft Office User" w:date="2021-05-07T10:59:00Z">
              <w:r w:rsidRPr="00445ED3">
                <w:rPr>
                  <w:rFonts w:ascii="Arial" w:eastAsia="Times New Roman" w:hAnsi="Arial" w:cs="Arial"/>
                  <w:sz w:val="16"/>
                  <w:szCs w:val="16"/>
                  <w:rPrChange w:id="2143" w:author="Microsoft Office User" w:date="2021-05-07T11:11:00Z">
                    <w:rPr>
                      <w:rFonts w:ascii="Arial" w:eastAsia="Times New Roman" w:hAnsi="Arial" w:cs="Arial"/>
                      <w:sz w:val="18"/>
                      <w:szCs w:val="18"/>
                    </w:rPr>
                  </w:rPrChange>
                </w:rPr>
                <w:t>. sessions, 10 saline sessions</w:t>
              </w:r>
            </w:ins>
          </w:p>
          <w:p w14:paraId="1EC71AAD" w14:textId="7B2F5B83" w:rsidR="009153AA" w:rsidRPr="00445ED3" w:rsidRDefault="009153AA" w:rsidP="000915B5">
            <w:pPr>
              <w:rPr>
                <w:ins w:id="2144" w:author="Microsoft Office User" w:date="2021-05-06T15:30:00Z"/>
                <w:rFonts w:ascii="Arial" w:eastAsia="Times New Roman" w:hAnsi="Arial" w:cs="Arial"/>
                <w:sz w:val="16"/>
                <w:szCs w:val="16"/>
                <w:rPrChange w:id="2145" w:author="Microsoft Office User" w:date="2021-05-07T11:11:00Z">
                  <w:rPr>
                    <w:ins w:id="2146" w:author="Microsoft Office User" w:date="2021-05-06T15:30:00Z"/>
                    <w:rFonts w:ascii="Arial" w:eastAsia="Times New Roman" w:hAnsi="Arial" w:cs="Arial"/>
                    <w:sz w:val="22"/>
                    <w:szCs w:val="22"/>
                  </w:rPr>
                </w:rPrChange>
              </w:rPr>
            </w:pPr>
            <w:ins w:id="2147" w:author="Microsoft Office User" w:date="2021-05-07T10:59:00Z">
              <w:r w:rsidRPr="00445ED3">
                <w:rPr>
                  <w:rFonts w:ascii="Arial" w:eastAsia="Times New Roman" w:hAnsi="Arial" w:cs="Arial"/>
                  <w:sz w:val="16"/>
                  <w:szCs w:val="16"/>
                  <w:rPrChange w:id="2148" w:author="Microsoft Office User" w:date="2021-05-07T11:11:00Z">
                    <w:rPr>
                      <w:rFonts w:ascii="Arial" w:eastAsia="Times New Roman" w:hAnsi="Arial" w:cs="Arial"/>
                      <w:sz w:val="18"/>
                      <w:szCs w:val="18"/>
                    </w:rPr>
                  </w:rPrChange>
                </w:rPr>
                <w:t>(4 mice)</w:t>
              </w:r>
            </w:ins>
          </w:p>
        </w:tc>
        <w:tc>
          <w:tcPr>
            <w:tcW w:w="1595" w:type="dxa"/>
            <w:vMerge/>
          </w:tcPr>
          <w:p w14:paraId="57572FA8" w14:textId="77777777" w:rsidR="009153AA" w:rsidRPr="00445ED3" w:rsidRDefault="009153AA" w:rsidP="000915B5">
            <w:pPr>
              <w:rPr>
                <w:ins w:id="2149" w:author="Microsoft Office User" w:date="2021-05-06T15:30:00Z"/>
                <w:rFonts w:ascii="Arial" w:eastAsia="Times New Roman" w:hAnsi="Arial" w:cs="Arial"/>
                <w:sz w:val="16"/>
                <w:szCs w:val="16"/>
                <w:rPrChange w:id="2150" w:author="Microsoft Office User" w:date="2021-05-07T11:11:00Z">
                  <w:rPr>
                    <w:ins w:id="2151" w:author="Microsoft Office User" w:date="2021-05-06T15:30:00Z"/>
                    <w:rFonts w:ascii="Arial" w:eastAsia="Times New Roman" w:hAnsi="Arial" w:cs="Arial"/>
                    <w:sz w:val="22"/>
                    <w:szCs w:val="22"/>
                  </w:rPr>
                </w:rPrChange>
              </w:rPr>
            </w:pPr>
          </w:p>
        </w:tc>
        <w:tc>
          <w:tcPr>
            <w:tcW w:w="1085" w:type="dxa"/>
          </w:tcPr>
          <w:p w14:paraId="44E2AC78" w14:textId="77777777" w:rsidR="009153AA" w:rsidRPr="00445ED3" w:rsidRDefault="009153AA" w:rsidP="000915B5">
            <w:pPr>
              <w:rPr>
                <w:ins w:id="2152" w:author="Microsoft Office User" w:date="2021-05-07T11:03:00Z"/>
                <w:rFonts w:ascii="Arial" w:eastAsia="Times New Roman" w:hAnsi="Arial" w:cs="Arial"/>
                <w:sz w:val="16"/>
                <w:szCs w:val="16"/>
                <w:rPrChange w:id="2153" w:author="Microsoft Office User" w:date="2021-05-07T11:11:00Z">
                  <w:rPr>
                    <w:ins w:id="2154" w:author="Microsoft Office User" w:date="2021-05-07T11:03:00Z"/>
                    <w:rFonts w:ascii="Arial" w:eastAsia="Times New Roman" w:hAnsi="Arial" w:cs="Arial"/>
                    <w:sz w:val="18"/>
                    <w:szCs w:val="18"/>
                  </w:rPr>
                </w:rPrChange>
              </w:rPr>
            </w:pPr>
            <w:ins w:id="2155" w:author="Microsoft Office User" w:date="2021-05-07T11:03:00Z">
              <w:r w:rsidRPr="00445ED3">
                <w:rPr>
                  <w:rFonts w:ascii="Arial" w:eastAsia="Times New Roman" w:hAnsi="Arial" w:cs="Arial"/>
                  <w:sz w:val="16"/>
                  <w:szCs w:val="16"/>
                  <w:rPrChange w:id="2156" w:author="Microsoft Office User" w:date="2021-05-07T11:11:00Z">
                    <w:rPr>
                      <w:rFonts w:ascii="Arial" w:eastAsia="Times New Roman" w:hAnsi="Arial" w:cs="Arial"/>
                      <w:sz w:val="18"/>
                      <w:szCs w:val="18"/>
                    </w:rPr>
                  </w:rPrChange>
                </w:rPr>
                <w:t>Z = -4.06</w:t>
              </w:r>
            </w:ins>
          </w:p>
          <w:p w14:paraId="46CC2931" w14:textId="7FA40D4E" w:rsidR="009153AA" w:rsidRPr="00445ED3" w:rsidRDefault="009153AA" w:rsidP="000915B5">
            <w:pPr>
              <w:rPr>
                <w:ins w:id="2157" w:author="Microsoft Office User" w:date="2021-05-06T15:30:00Z"/>
                <w:rFonts w:ascii="Arial" w:eastAsia="Times New Roman" w:hAnsi="Arial" w:cs="Arial"/>
                <w:sz w:val="16"/>
                <w:szCs w:val="16"/>
                <w:rPrChange w:id="2158" w:author="Microsoft Office User" w:date="2021-05-07T11:11:00Z">
                  <w:rPr>
                    <w:ins w:id="2159" w:author="Microsoft Office User" w:date="2021-05-06T15:30:00Z"/>
                    <w:rFonts w:ascii="Arial" w:eastAsia="Times New Roman" w:hAnsi="Arial" w:cs="Arial"/>
                    <w:sz w:val="22"/>
                    <w:szCs w:val="22"/>
                  </w:rPr>
                </w:rPrChange>
              </w:rPr>
            </w:pPr>
            <w:ins w:id="2160" w:author="Microsoft Office User" w:date="2021-05-07T11:03:00Z">
              <w:r w:rsidRPr="00445ED3">
                <w:rPr>
                  <w:rFonts w:ascii="Arial" w:eastAsia="Times New Roman" w:hAnsi="Arial" w:cs="Arial"/>
                  <w:sz w:val="16"/>
                  <w:szCs w:val="16"/>
                  <w:rPrChange w:id="2161" w:author="Microsoft Office User" w:date="2021-05-07T11:11:00Z">
                    <w:rPr>
                      <w:rFonts w:ascii="Arial" w:eastAsia="Times New Roman" w:hAnsi="Arial" w:cs="Arial"/>
                      <w:sz w:val="18"/>
                      <w:szCs w:val="18"/>
                    </w:rPr>
                  </w:rPrChange>
                </w:rPr>
                <w:t>Rank: 92</w:t>
              </w:r>
            </w:ins>
          </w:p>
        </w:tc>
        <w:tc>
          <w:tcPr>
            <w:tcW w:w="980" w:type="dxa"/>
          </w:tcPr>
          <w:p w14:paraId="21552733" w14:textId="65A3B770" w:rsidR="009153AA" w:rsidRPr="00445ED3" w:rsidRDefault="009153AA" w:rsidP="000915B5">
            <w:pPr>
              <w:rPr>
                <w:ins w:id="2162" w:author="Microsoft Office User" w:date="2021-05-06T15:30:00Z"/>
                <w:rFonts w:ascii="Arial" w:eastAsia="Times New Roman" w:hAnsi="Arial" w:cs="Arial"/>
                <w:sz w:val="16"/>
                <w:szCs w:val="16"/>
                <w:rPrChange w:id="2163" w:author="Microsoft Office User" w:date="2021-05-07T11:11:00Z">
                  <w:rPr>
                    <w:ins w:id="2164" w:author="Microsoft Office User" w:date="2021-05-06T15:30:00Z"/>
                    <w:rFonts w:ascii="Arial" w:eastAsia="Times New Roman" w:hAnsi="Arial" w:cs="Arial"/>
                    <w:sz w:val="22"/>
                    <w:szCs w:val="22"/>
                  </w:rPr>
                </w:rPrChange>
              </w:rPr>
            </w:pPr>
            <w:ins w:id="2165" w:author="Microsoft Office User" w:date="2021-05-07T11:03:00Z">
              <w:r w:rsidRPr="00445ED3">
                <w:rPr>
                  <w:rFonts w:ascii="Arial" w:eastAsia="Times New Roman" w:hAnsi="Arial" w:cs="Arial"/>
                  <w:sz w:val="16"/>
                  <w:szCs w:val="16"/>
                  <w:rPrChange w:id="2166" w:author="Microsoft Office User" w:date="2021-05-07T11:11:00Z">
                    <w:rPr>
                      <w:rFonts w:ascii="Arial" w:eastAsia="Times New Roman" w:hAnsi="Arial" w:cs="Arial"/>
                      <w:sz w:val="18"/>
                      <w:szCs w:val="18"/>
                    </w:rPr>
                  </w:rPrChange>
                </w:rPr>
                <w:t>4.96</w:t>
              </w:r>
            </w:ins>
            <w:ins w:id="2167" w:author="Microsoft Office User" w:date="2021-05-07T11:04:00Z">
              <w:r w:rsidRPr="00445ED3">
                <w:rPr>
                  <w:rFonts w:ascii="Arial" w:eastAsia="Times New Roman" w:hAnsi="Arial" w:cs="Arial"/>
                  <w:sz w:val="16"/>
                  <w:szCs w:val="16"/>
                  <w:rPrChange w:id="2168" w:author="Microsoft Office User" w:date="2021-05-07T11:11:00Z">
                    <w:rPr>
                      <w:rFonts w:ascii="Arial" w:eastAsia="Times New Roman" w:hAnsi="Arial" w:cs="Arial"/>
                      <w:sz w:val="18"/>
                      <w:szCs w:val="18"/>
                    </w:rPr>
                  </w:rPrChange>
                </w:rPr>
                <w:t>e-5</w:t>
              </w:r>
            </w:ins>
          </w:p>
        </w:tc>
      </w:tr>
      <w:tr w:rsidR="009153AA" w14:paraId="74D5EFF7" w14:textId="77777777" w:rsidTr="000915B5">
        <w:trPr>
          <w:trHeight w:val="429"/>
          <w:ins w:id="2169" w:author="Microsoft Office User" w:date="2021-05-06T15:30:00Z"/>
        </w:trPr>
        <w:tc>
          <w:tcPr>
            <w:tcW w:w="3014" w:type="dxa"/>
          </w:tcPr>
          <w:p w14:paraId="51BB1689" w14:textId="4A519F99" w:rsidR="009153AA" w:rsidRPr="00445ED3" w:rsidRDefault="009153AA" w:rsidP="000915B5">
            <w:pPr>
              <w:rPr>
                <w:ins w:id="2170" w:author="Microsoft Office User" w:date="2021-05-06T15:30:00Z"/>
                <w:rFonts w:ascii="Arial" w:eastAsia="Times New Roman" w:hAnsi="Arial" w:cs="Arial"/>
                <w:sz w:val="16"/>
                <w:szCs w:val="16"/>
                <w:rPrChange w:id="2171" w:author="Microsoft Office User" w:date="2021-05-07T11:11:00Z">
                  <w:rPr>
                    <w:ins w:id="2172" w:author="Microsoft Office User" w:date="2021-05-06T15:30:00Z"/>
                    <w:rFonts w:ascii="Arial" w:eastAsia="Times New Roman" w:hAnsi="Arial" w:cs="Arial"/>
                    <w:sz w:val="22"/>
                    <w:szCs w:val="22"/>
                  </w:rPr>
                </w:rPrChange>
              </w:rPr>
            </w:pPr>
            <w:ins w:id="2173" w:author="Microsoft Office User" w:date="2021-05-07T10:51:00Z">
              <w:r w:rsidRPr="00445ED3">
                <w:rPr>
                  <w:rFonts w:ascii="Arial" w:eastAsia="Times New Roman" w:hAnsi="Arial" w:cs="Arial"/>
                  <w:sz w:val="16"/>
                  <w:szCs w:val="16"/>
                  <w:rPrChange w:id="2174" w:author="Microsoft Office User" w:date="2021-05-07T11:11:00Z">
                    <w:rPr>
                      <w:rFonts w:ascii="Arial" w:eastAsia="Times New Roman" w:hAnsi="Arial" w:cs="Arial"/>
                      <w:sz w:val="18"/>
                      <w:szCs w:val="18"/>
                    </w:rPr>
                  </w:rPrChange>
                </w:rPr>
                <w:t>Threshold (dB SNR), high contrast: muscimol vs. saline</w:t>
              </w:r>
            </w:ins>
          </w:p>
        </w:tc>
        <w:tc>
          <w:tcPr>
            <w:tcW w:w="851" w:type="dxa"/>
            <w:vMerge/>
          </w:tcPr>
          <w:p w14:paraId="115C580B" w14:textId="77777777" w:rsidR="009153AA" w:rsidRPr="00445ED3" w:rsidRDefault="009153AA" w:rsidP="000915B5">
            <w:pPr>
              <w:rPr>
                <w:ins w:id="2175" w:author="Microsoft Office User" w:date="2021-05-06T15:30:00Z"/>
                <w:rFonts w:ascii="Arial" w:eastAsia="Times New Roman" w:hAnsi="Arial" w:cs="Arial"/>
                <w:sz w:val="16"/>
                <w:szCs w:val="16"/>
                <w:rPrChange w:id="2176" w:author="Microsoft Office User" w:date="2021-05-07T11:11:00Z">
                  <w:rPr>
                    <w:ins w:id="2177" w:author="Microsoft Office User" w:date="2021-05-06T15:30:00Z"/>
                    <w:rFonts w:ascii="Arial" w:eastAsia="Times New Roman" w:hAnsi="Arial" w:cs="Arial"/>
                    <w:sz w:val="22"/>
                    <w:szCs w:val="22"/>
                  </w:rPr>
                </w:rPrChange>
              </w:rPr>
            </w:pPr>
          </w:p>
        </w:tc>
        <w:tc>
          <w:tcPr>
            <w:tcW w:w="1350" w:type="dxa"/>
          </w:tcPr>
          <w:p w14:paraId="3D604468" w14:textId="5366B823" w:rsidR="009153AA" w:rsidRPr="00445ED3" w:rsidRDefault="009153AA" w:rsidP="000915B5">
            <w:pPr>
              <w:rPr>
                <w:ins w:id="2178" w:author="Microsoft Office User" w:date="2021-05-07T10:45:00Z"/>
                <w:rFonts w:ascii="Arial" w:eastAsia="Times New Roman" w:hAnsi="Arial" w:cs="Arial"/>
                <w:sz w:val="16"/>
                <w:szCs w:val="16"/>
                <w:rPrChange w:id="2179" w:author="Microsoft Office User" w:date="2021-05-07T11:11:00Z">
                  <w:rPr>
                    <w:ins w:id="2180" w:author="Microsoft Office User" w:date="2021-05-07T10:45:00Z"/>
                    <w:rFonts w:ascii="Arial" w:eastAsia="Times New Roman" w:hAnsi="Arial" w:cs="Arial"/>
                    <w:sz w:val="18"/>
                    <w:szCs w:val="18"/>
                  </w:rPr>
                </w:rPrChange>
              </w:rPr>
            </w:pPr>
            <w:proofErr w:type="spellStart"/>
            <w:ins w:id="2181" w:author="Microsoft Office User" w:date="2021-05-07T10:45:00Z">
              <w:r w:rsidRPr="00445ED3">
                <w:rPr>
                  <w:rFonts w:ascii="Arial" w:eastAsia="Times New Roman" w:hAnsi="Arial" w:cs="Arial"/>
                  <w:sz w:val="16"/>
                  <w:szCs w:val="16"/>
                  <w:rPrChange w:id="2182" w:author="Microsoft Office User" w:date="2021-05-07T11:11:00Z">
                    <w:rPr>
                      <w:rFonts w:ascii="Arial" w:eastAsia="Times New Roman" w:hAnsi="Arial" w:cs="Arial"/>
                      <w:sz w:val="18"/>
                      <w:szCs w:val="18"/>
                    </w:rPr>
                  </w:rPrChange>
                </w:rPr>
                <w:t>Musc</w:t>
              </w:r>
            </w:ins>
            <w:proofErr w:type="spellEnd"/>
            <w:ins w:id="2183" w:author="Microsoft Office User" w:date="2021-05-07T10:52:00Z">
              <w:r w:rsidRPr="00445ED3">
                <w:rPr>
                  <w:rFonts w:ascii="Arial" w:eastAsia="Times New Roman" w:hAnsi="Arial" w:cs="Arial"/>
                  <w:sz w:val="16"/>
                  <w:szCs w:val="16"/>
                  <w:rPrChange w:id="2184" w:author="Microsoft Office User" w:date="2021-05-07T11:11:00Z">
                    <w:rPr>
                      <w:rFonts w:ascii="Arial" w:eastAsia="Times New Roman" w:hAnsi="Arial" w:cs="Arial"/>
                      <w:sz w:val="18"/>
                      <w:szCs w:val="18"/>
                    </w:rPr>
                  </w:rPrChange>
                </w:rPr>
                <w:t>.</w:t>
              </w:r>
            </w:ins>
            <w:ins w:id="2185" w:author="Microsoft Office User" w:date="2021-05-07T10:45:00Z">
              <w:r w:rsidRPr="00445ED3">
                <w:rPr>
                  <w:rFonts w:ascii="Arial" w:eastAsia="Times New Roman" w:hAnsi="Arial" w:cs="Arial"/>
                  <w:sz w:val="16"/>
                  <w:szCs w:val="16"/>
                  <w:rPrChange w:id="2186" w:author="Microsoft Office User" w:date="2021-05-07T11:11:00Z">
                    <w:rPr>
                      <w:rFonts w:ascii="Arial" w:eastAsia="Times New Roman" w:hAnsi="Arial" w:cs="Arial"/>
                      <w:sz w:val="18"/>
                      <w:szCs w:val="18"/>
                    </w:rPr>
                  </w:rPrChange>
                </w:rPr>
                <w:t xml:space="preserve">: </w:t>
              </w:r>
            </w:ins>
            <w:ins w:id="2187" w:author="Microsoft Office User" w:date="2021-05-07T10:59:00Z">
              <w:r w:rsidRPr="00445ED3">
                <w:rPr>
                  <w:rFonts w:ascii="Arial" w:eastAsia="Times New Roman" w:hAnsi="Arial" w:cs="Arial"/>
                  <w:sz w:val="16"/>
                  <w:szCs w:val="16"/>
                  <w:rPrChange w:id="2188" w:author="Microsoft Office User" w:date="2021-05-07T11:11:00Z">
                    <w:rPr>
                      <w:rFonts w:ascii="Arial" w:eastAsia="Times New Roman" w:hAnsi="Arial" w:cs="Arial"/>
                      <w:sz w:val="18"/>
                      <w:szCs w:val="18"/>
                    </w:rPr>
                  </w:rPrChange>
                </w:rPr>
                <w:t>16.77</w:t>
              </w:r>
            </w:ins>
          </w:p>
          <w:p w14:paraId="312D22B9" w14:textId="7E1B72F6" w:rsidR="009153AA" w:rsidRPr="00445ED3" w:rsidRDefault="009153AA" w:rsidP="000915B5">
            <w:pPr>
              <w:rPr>
                <w:ins w:id="2189" w:author="Microsoft Office User" w:date="2021-05-07T10:45:00Z"/>
                <w:rFonts w:ascii="Arial" w:eastAsia="Times New Roman" w:hAnsi="Arial" w:cs="Arial"/>
                <w:sz w:val="16"/>
                <w:szCs w:val="16"/>
                <w:rPrChange w:id="2190" w:author="Microsoft Office User" w:date="2021-05-07T11:11:00Z">
                  <w:rPr>
                    <w:ins w:id="2191" w:author="Microsoft Office User" w:date="2021-05-07T10:45:00Z"/>
                    <w:rFonts w:ascii="Arial" w:eastAsia="Times New Roman" w:hAnsi="Arial" w:cs="Arial"/>
                    <w:sz w:val="18"/>
                    <w:szCs w:val="18"/>
                  </w:rPr>
                </w:rPrChange>
              </w:rPr>
            </w:pPr>
            <w:ins w:id="2192" w:author="Microsoft Office User" w:date="2021-05-07T10:45:00Z">
              <w:r w:rsidRPr="00445ED3">
                <w:rPr>
                  <w:rFonts w:ascii="Arial" w:eastAsia="Times New Roman" w:hAnsi="Arial" w:cs="Arial"/>
                  <w:sz w:val="16"/>
                  <w:szCs w:val="16"/>
                  <w:rPrChange w:id="2193" w:author="Microsoft Office User" w:date="2021-05-07T11:11:00Z">
                    <w:rPr>
                      <w:rFonts w:ascii="Arial" w:eastAsia="Times New Roman" w:hAnsi="Arial" w:cs="Arial"/>
                      <w:sz w:val="18"/>
                      <w:szCs w:val="18"/>
                    </w:rPr>
                  </w:rPrChange>
                </w:rPr>
                <w:t xml:space="preserve">Saline: </w:t>
              </w:r>
            </w:ins>
            <w:ins w:id="2194" w:author="Microsoft Office User" w:date="2021-05-07T11:00:00Z">
              <w:r w:rsidRPr="00445ED3">
                <w:rPr>
                  <w:rFonts w:ascii="Arial" w:eastAsia="Times New Roman" w:hAnsi="Arial" w:cs="Arial"/>
                  <w:sz w:val="16"/>
                  <w:szCs w:val="16"/>
                  <w:rPrChange w:id="2195" w:author="Microsoft Office User" w:date="2021-05-07T11:11:00Z">
                    <w:rPr>
                      <w:rFonts w:ascii="Arial" w:eastAsia="Times New Roman" w:hAnsi="Arial" w:cs="Arial"/>
                      <w:sz w:val="18"/>
                      <w:szCs w:val="18"/>
                    </w:rPr>
                  </w:rPrChange>
                </w:rPr>
                <w:t>18.80</w:t>
              </w:r>
            </w:ins>
          </w:p>
          <w:p w14:paraId="1EAA6268" w14:textId="2B99DDFD" w:rsidR="009153AA" w:rsidRPr="00445ED3" w:rsidRDefault="009153AA" w:rsidP="000915B5">
            <w:pPr>
              <w:rPr>
                <w:ins w:id="2196" w:author="Microsoft Office User" w:date="2021-05-06T15:30:00Z"/>
                <w:rFonts w:ascii="Arial" w:eastAsia="Times New Roman" w:hAnsi="Arial" w:cs="Arial"/>
                <w:sz w:val="16"/>
                <w:szCs w:val="16"/>
                <w:rPrChange w:id="2197" w:author="Microsoft Office User" w:date="2021-05-07T11:11:00Z">
                  <w:rPr>
                    <w:ins w:id="2198" w:author="Microsoft Office User" w:date="2021-05-06T15:30:00Z"/>
                    <w:rFonts w:ascii="Arial" w:eastAsia="Times New Roman" w:hAnsi="Arial" w:cs="Arial"/>
                    <w:sz w:val="22"/>
                    <w:szCs w:val="22"/>
                  </w:rPr>
                </w:rPrChange>
              </w:rPr>
            </w:pPr>
            <w:ins w:id="2199" w:author="Microsoft Office User" w:date="2021-05-07T10:45:00Z">
              <w:r w:rsidRPr="00445ED3">
                <w:rPr>
                  <w:rFonts w:ascii="Arial" w:eastAsia="Times New Roman" w:hAnsi="Arial" w:cs="Arial"/>
                  <w:sz w:val="16"/>
                  <w:szCs w:val="16"/>
                  <w:rPrChange w:id="2200" w:author="Microsoft Office User" w:date="2021-05-07T11:11:00Z">
                    <w:rPr>
                      <w:rFonts w:ascii="Arial" w:eastAsia="Times New Roman" w:hAnsi="Arial" w:cs="Arial"/>
                      <w:sz w:val="18"/>
                      <w:szCs w:val="18"/>
                    </w:rPr>
                  </w:rPrChange>
                </w:rPr>
                <w:t>(median)</w:t>
              </w:r>
            </w:ins>
          </w:p>
        </w:tc>
        <w:tc>
          <w:tcPr>
            <w:tcW w:w="990" w:type="dxa"/>
          </w:tcPr>
          <w:p w14:paraId="098E0368" w14:textId="4B246F3B" w:rsidR="009153AA" w:rsidRPr="00445ED3" w:rsidRDefault="009153AA" w:rsidP="000915B5">
            <w:pPr>
              <w:rPr>
                <w:ins w:id="2201" w:author="Microsoft Office User" w:date="2021-05-06T15:30:00Z"/>
                <w:rFonts w:ascii="Arial" w:eastAsia="Times New Roman" w:hAnsi="Arial" w:cs="Arial"/>
                <w:sz w:val="16"/>
                <w:szCs w:val="16"/>
                <w:rPrChange w:id="2202" w:author="Microsoft Office User" w:date="2021-05-07T11:11:00Z">
                  <w:rPr>
                    <w:ins w:id="2203" w:author="Microsoft Office User" w:date="2021-05-06T15:30:00Z"/>
                    <w:rFonts w:ascii="Arial" w:eastAsia="Times New Roman" w:hAnsi="Arial" w:cs="Arial"/>
                    <w:sz w:val="22"/>
                    <w:szCs w:val="22"/>
                  </w:rPr>
                </w:rPrChange>
              </w:rPr>
            </w:pPr>
            <w:ins w:id="2204" w:author="Microsoft Office User" w:date="2021-05-07T10:46:00Z">
              <w:r w:rsidRPr="00445ED3">
                <w:rPr>
                  <w:rFonts w:ascii="Arial" w:eastAsia="Times New Roman" w:hAnsi="Arial" w:cs="Arial"/>
                  <w:sz w:val="16"/>
                  <w:szCs w:val="16"/>
                  <w:rPrChange w:id="2205" w:author="Microsoft Office User" w:date="2021-05-07T11:11:00Z">
                    <w:rPr>
                      <w:rFonts w:ascii="Arial" w:eastAsia="Times New Roman" w:hAnsi="Arial" w:cs="Arial"/>
                      <w:sz w:val="18"/>
                      <w:szCs w:val="18"/>
                    </w:rPr>
                  </w:rPrChange>
                </w:rPr>
                <w:t>n/a</w:t>
              </w:r>
            </w:ins>
          </w:p>
        </w:tc>
        <w:tc>
          <w:tcPr>
            <w:tcW w:w="1080" w:type="dxa"/>
            <w:vMerge/>
          </w:tcPr>
          <w:p w14:paraId="2825552B" w14:textId="77777777" w:rsidR="009153AA" w:rsidRPr="00445ED3" w:rsidRDefault="009153AA" w:rsidP="000915B5">
            <w:pPr>
              <w:rPr>
                <w:ins w:id="2206" w:author="Microsoft Office User" w:date="2021-05-06T15:30:00Z"/>
                <w:rFonts w:ascii="Arial" w:eastAsia="Times New Roman" w:hAnsi="Arial" w:cs="Arial"/>
                <w:sz w:val="16"/>
                <w:szCs w:val="16"/>
                <w:rPrChange w:id="2207" w:author="Microsoft Office User" w:date="2021-05-07T11:11:00Z">
                  <w:rPr>
                    <w:ins w:id="2208" w:author="Microsoft Office User" w:date="2021-05-06T15:30:00Z"/>
                    <w:rFonts w:ascii="Arial" w:eastAsia="Times New Roman" w:hAnsi="Arial" w:cs="Arial"/>
                    <w:sz w:val="22"/>
                    <w:szCs w:val="22"/>
                  </w:rPr>
                </w:rPrChange>
              </w:rPr>
            </w:pPr>
          </w:p>
        </w:tc>
        <w:tc>
          <w:tcPr>
            <w:tcW w:w="1595" w:type="dxa"/>
            <w:vMerge/>
          </w:tcPr>
          <w:p w14:paraId="3B4128CA" w14:textId="77777777" w:rsidR="009153AA" w:rsidRPr="00445ED3" w:rsidRDefault="009153AA" w:rsidP="000915B5">
            <w:pPr>
              <w:rPr>
                <w:ins w:id="2209" w:author="Microsoft Office User" w:date="2021-05-06T15:30:00Z"/>
                <w:rFonts w:ascii="Arial" w:eastAsia="Times New Roman" w:hAnsi="Arial" w:cs="Arial"/>
                <w:sz w:val="16"/>
                <w:szCs w:val="16"/>
                <w:rPrChange w:id="2210" w:author="Microsoft Office User" w:date="2021-05-07T11:11:00Z">
                  <w:rPr>
                    <w:ins w:id="2211" w:author="Microsoft Office User" w:date="2021-05-06T15:30:00Z"/>
                    <w:rFonts w:ascii="Arial" w:eastAsia="Times New Roman" w:hAnsi="Arial" w:cs="Arial"/>
                    <w:sz w:val="22"/>
                    <w:szCs w:val="22"/>
                  </w:rPr>
                </w:rPrChange>
              </w:rPr>
            </w:pPr>
          </w:p>
        </w:tc>
        <w:tc>
          <w:tcPr>
            <w:tcW w:w="1085" w:type="dxa"/>
          </w:tcPr>
          <w:p w14:paraId="3293BC22" w14:textId="77777777" w:rsidR="009153AA" w:rsidRPr="00445ED3" w:rsidRDefault="009153AA" w:rsidP="000915B5">
            <w:pPr>
              <w:rPr>
                <w:ins w:id="2212" w:author="Microsoft Office User" w:date="2021-05-07T11:04:00Z"/>
                <w:rFonts w:ascii="Arial" w:eastAsia="Times New Roman" w:hAnsi="Arial" w:cs="Arial"/>
                <w:sz w:val="16"/>
                <w:szCs w:val="16"/>
                <w:rPrChange w:id="2213" w:author="Microsoft Office User" w:date="2021-05-07T11:11:00Z">
                  <w:rPr>
                    <w:ins w:id="2214" w:author="Microsoft Office User" w:date="2021-05-07T11:04:00Z"/>
                    <w:rFonts w:ascii="Arial" w:eastAsia="Times New Roman" w:hAnsi="Arial" w:cs="Arial"/>
                    <w:sz w:val="18"/>
                    <w:szCs w:val="18"/>
                  </w:rPr>
                </w:rPrChange>
              </w:rPr>
            </w:pPr>
            <w:ins w:id="2215" w:author="Microsoft Office User" w:date="2021-05-07T11:00:00Z">
              <w:r w:rsidRPr="00445ED3">
                <w:rPr>
                  <w:rFonts w:ascii="Arial" w:eastAsia="Times New Roman" w:hAnsi="Arial" w:cs="Arial"/>
                  <w:sz w:val="16"/>
                  <w:szCs w:val="16"/>
                  <w:rPrChange w:id="2216" w:author="Microsoft Office User" w:date="2021-05-07T11:11:00Z">
                    <w:rPr>
                      <w:rFonts w:ascii="Arial" w:eastAsia="Times New Roman" w:hAnsi="Arial" w:cs="Arial"/>
                      <w:sz w:val="18"/>
                      <w:szCs w:val="18"/>
                    </w:rPr>
                  </w:rPrChange>
                </w:rPr>
                <w:t>Z = -0.35</w:t>
              </w:r>
            </w:ins>
          </w:p>
          <w:p w14:paraId="4DC6A2E0" w14:textId="7DC7A952" w:rsidR="009153AA" w:rsidRPr="00445ED3" w:rsidRDefault="009153AA" w:rsidP="000915B5">
            <w:pPr>
              <w:rPr>
                <w:ins w:id="2217" w:author="Microsoft Office User" w:date="2021-05-06T15:30:00Z"/>
                <w:rFonts w:ascii="Arial" w:eastAsia="Times New Roman" w:hAnsi="Arial" w:cs="Arial"/>
                <w:sz w:val="16"/>
                <w:szCs w:val="16"/>
                <w:rPrChange w:id="2218" w:author="Microsoft Office User" w:date="2021-05-07T11:11:00Z">
                  <w:rPr>
                    <w:ins w:id="2219" w:author="Microsoft Office User" w:date="2021-05-06T15:30:00Z"/>
                    <w:rFonts w:ascii="Arial" w:eastAsia="Times New Roman" w:hAnsi="Arial" w:cs="Arial"/>
                    <w:sz w:val="22"/>
                    <w:szCs w:val="22"/>
                  </w:rPr>
                </w:rPrChange>
              </w:rPr>
            </w:pPr>
            <w:ins w:id="2220" w:author="Microsoft Office User" w:date="2021-05-07T11:04:00Z">
              <w:r w:rsidRPr="00445ED3">
                <w:rPr>
                  <w:rFonts w:ascii="Arial" w:eastAsia="Times New Roman" w:hAnsi="Arial" w:cs="Arial"/>
                  <w:sz w:val="16"/>
                  <w:szCs w:val="16"/>
                  <w:rPrChange w:id="2221" w:author="Microsoft Office User" w:date="2021-05-07T11:11:00Z">
                    <w:rPr>
                      <w:rFonts w:ascii="Arial" w:eastAsia="Times New Roman" w:hAnsi="Arial" w:cs="Arial"/>
                      <w:sz w:val="18"/>
                      <w:szCs w:val="18"/>
                    </w:rPr>
                  </w:rPrChange>
                </w:rPr>
                <w:t>Rank: 156</w:t>
              </w:r>
            </w:ins>
          </w:p>
        </w:tc>
        <w:tc>
          <w:tcPr>
            <w:tcW w:w="980" w:type="dxa"/>
          </w:tcPr>
          <w:p w14:paraId="58634EE1" w14:textId="39B53DAC" w:rsidR="009153AA" w:rsidRPr="00445ED3" w:rsidRDefault="009153AA" w:rsidP="000915B5">
            <w:pPr>
              <w:rPr>
                <w:ins w:id="2222" w:author="Microsoft Office User" w:date="2021-05-06T15:30:00Z"/>
                <w:rFonts w:ascii="Arial" w:eastAsia="Times New Roman" w:hAnsi="Arial" w:cs="Arial"/>
                <w:sz w:val="16"/>
                <w:szCs w:val="16"/>
                <w:rPrChange w:id="2223" w:author="Microsoft Office User" w:date="2021-05-07T11:11:00Z">
                  <w:rPr>
                    <w:ins w:id="2224" w:author="Microsoft Office User" w:date="2021-05-06T15:30:00Z"/>
                    <w:rFonts w:ascii="Arial" w:eastAsia="Times New Roman" w:hAnsi="Arial" w:cs="Arial"/>
                    <w:sz w:val="22"/>
                    <w:szCs w:val="22"/>
                  </w:rPr>
                </w:rPrChange>
              </w:rPr>
            </w:pPr>
            <w:ins w:id="2225" w:author="Microsoft Office User" w:date="2021-05-07T11:00:00Z">
              <w:r w:rsidRPr="00445ED3">
                <w:rPr>
                  <w:rFonts w:ascii="Arial" w:eastAsia="Times New Roman" w:hAnsi="Arial" w:cs="Arial"/>
                  <w:sz w:val="16"/>
                  <w:szCs w:val="16"/>
                  <w:rPrChange w:id="2226" w:author="Microsoft Office User" w:date="2021-05-07T11:11:00Z">
                    <w:rPr>
                      <w:rFonts w:ascii="Arial" w:eastAsia="Times New Roman" w:hAnsi="Arial" w:cs="Arial"/>
                      <w:sz w:val="18"/>
                      <w:szCs w:val="18"/>
                    </w:rPr>
                  </w:rPrChange>
                </w:rPr>
                <w:t>0.728</w:t>
              </w:r>
            </w:ins>
          </w:p>
        </w:tc>
      </w:tr>
      <w:tr w:rsidR="009153AA" w14:paraId="7E9B1799" w14:textId="77777777" w:rsidTr="000915B5">
        <w:trPr>
          <w:trHeight w:val="429"/>
          <w:ins w:id="2227" w:author="Microsoft Office User" w:date="2021-05-06T15:30:00Z"/>
        </w:trPr>
        <w:tc>
          <w:tcPr>
            <w:tcW w:w="3014" w:type="dxa"/>
          </w:tcPr>
          <w:p w14:paraId="22A23E9C" w14:textId="6BE60E54" w:rsidR="009153AA" w:rsidRPr="00445ED3" w:rsidRDefault="009153AA" w:rsidP="000915B5">
            <w:pPr>
              <w:rPr>
                <w:ins w:id="2228" w:author="Microsoft Office User" w:date="2021-05-06T15:30:00Z"/>
                <w:rFonts w:ascii="Arial" w:eastAsia="Times New Roman" w:hAnsi="Arial" w:cs="Arial"/>
                <w:sz w:val="16"/>
                <w:szCs w:val="16"/>
                <w:rPrChange w:id="2229" w:author="Microsoft Office User" w:date="2021-05-07T11:11:00Z">
                  <w:rPr>
                    <w:ins w:id="2230" w:author="Microsoft Office User" w:date="2021-05-06T15:30:00Z"/>
                    <w:rFonts w:ascii="Arial" w:eastAsia="Times New Roman" w:hAnsi="Arial" w:cs="Arial"/>
                    <w:sz w:val="22"/>
                    <w:szCs w:val="22"/>
                  </w:rPr>
                </w:rPrChange>
              </w:rPr>
            </w:pPr>
            <w:ins w:id="2231" w:author="Microsoft Office User" w:date="2021-05-07T10:51:00Z">
              <w:r w:rsidRPr="00445ED3">
                <w:rPr>
                  <w:rFonts w:ascii="Arial" w:eastAsia="Times New Roman" w:hAnsi="Arial" w:cs="Arial"/>
                  <w:sz w:val="16"/>
                  <w:szCs w:val="16"/>
                  <w:rPrChange w:id="2232" w:author="Microsoft Office User" w:date="2021-05-07T11:11:00Z">
                    <w:rPr>
                      <w:rFonts w:ascii="Arial" w:eastAsia="Times New Roman" w:hAnsi="Arial" w:cs="Arial"/>
                      <w:sz w:val="18"/>
                      <w:szCs w:val="18"/>
                    </w:rPr>
                  </w:rPrChange>
                </w:rPr>
                <w:t>FA rate, low contrast: muscimol vs. saline</w:t>
              </w:r>
            </w:ins>
          </w:p>
        </w:tc>
        <w:tc>
          <w:tcPr>
            <w:tcW w:w="851" w:type="dxa"/>
            <w:vMerge/>
          </w:tcPr>
          <w:p w14:paraId="45489919" w14:textId="77777777" w:rsidR="009153AA" w:rsidRPr="00445ED3" w:rsidRDefault="009153AA" w:rsidP="000915B5">
            <w:pPr>
              <w:rPr>
                <w:ins w:id="2233" w:author="Microsoft Office User" w:date="2021-05-06T15:30:00Z"/>
                <w:rFonts w:ascii="Arial" w:eastAsia="Times New Roman" w:hAnsi="Arial" w:cs="Arial"/>
                <w:sz w:val="16"/>
                <w:szCs w:val="16"/>
                <w:rPrChange w:id="2234" w:author="Microsoft Office User" w:date="2021-05-07T11:11:00Z">
                  <w:rPr>
                    <w:ins w:id="2235" w:author="Microsoft Office User" w:date="2021-05-06T15:30:00Z"/>
                    <w:rFonts w:ascii="Arial" w:eastAsia="Times New Roman" w:hAnsi="Arial" w:cs="Arial"/>
                    <w:sz w:val="22"/>
                    <w:szCs w:val="22"/>
                  </w:rPr>
                </w:rPrChange>
              </w:rPr>
            </w:pPr>
          </w:p>
        </w:tc>
        <w:tc>
          <w:tcPr>
            <w:tcW w:w="1350" w:type="dxa"/>
          </w:tcPr>
          <w:p w14:paraId="385C6346" w14:textId="041D6B6D" w:rsidR="009153AA" w:rsidRPr="00445ED3" w:rsidRDefault="009153AA" w:rsidP="000915B5">
            <w:pPr>
              <w:rPr>
                <w:ins w:id="2236" w:author="Microsoft Office User" w:date="2021-05-07T10:45:00Z"/>
                <w:rFonts w:ascii="Arial" w:eastAsia="Times New Roman" w:hAnsi="Arial" w:cs="Arial"/>
                <w:sz w:val="16"/>
                <w:szCs w:val="16"/>
                <w:rPrChange w:id="2237" w:author="Microsoft Office User" w:date="2021-05-07T11:11:00Z">
                  <w:rPr>
                    <w:ins w:id="2238" w:author="Microsoft Office User" w:date="2021-05-07T10:45:00Z"/>
                    <w:rFonts w:ascii="Arial" w:eastAsia="Times New Roman" w:hAnsi="Arial" w:cs="Arial"/>
                    <w:sz w:val="18"/>
                    <w:szCs w:val="18"/>
                  </w:rPr>
                </w:rPrChange>
              </w:rPr>
            </w:pPr>
            <w:proofErr w:type="spellStart"/>
            <w:ins w:id="2239" w:author="Microsoft Office User" w:date="2021-05-07T10:45:00Z">
              <w:r w:rsidRPr="00445ED3">
                <w:rPr>
                  <w:rFonts w:ascii="Arial" w:eastAsia="Times New Roman" w:hAnsi="Arial" w:cs="Arial"/>
                  <w:sz w:val="16"/>
                  <w:szCs w:val="16"/>
                  <w:rPrChange w:id="2240" w:author="Microsoft Office User" w:date="2021-05-07T11:11:00Z">
                    <w:rPr>
                      <w:rFonts w:ascii="Arial" w:eastAsia="Times New Roman" w:hAnsi="Arial" w:cs="Arial"/>
                      <w:sz w:val="18"/>
                      <w:szCs w:val="18"/>
                    </w:rPr>
                  </w:rPrChange>
                </w:rPr>
                <w:t>Musc</w:t>
              </w:r>
            </w:ins>
            <w:proofErr w:type="spellEnd"/>
            <w:ins w:id="2241" w:author="Microsoft Office User" w:date="2021-05-07T10:52:00Z">
              <w:r w:rsidRPr="00445ED3">
                <w:rPr>
                  <w:rFonts w:ascii="Arial" w:eastAsia="Times New Roman" w:hAnsi="Arial" w:cs="Arial"/>
                  <w:sz w:val="16"/>
                  <w:szCs w:val="16"/>
                  <w:rPrChange w:id="2242" w:author="Microsoft Office User" w:date="2021-05-07T11:11:00Z">
                    <w:rPr>
                      <w:rFonts w:ascii="Arial" w:eastAsia="Times New Roman" w:hAnsi="Arial" w:cs="Arial"/>
                      <w:sz w:val="18"/>
                      <w:szCs w:val="18"/>
                    </w:rPr>
                  </w:rPrChange>
                </w:rPr>
                <w:t>.</w:t>
              </w:r>
            </w:ins>
            <w:ins w:id="2243" w:author="Microsoft Office User" w:date="2021-05-07T10:45:00Z">
              <w:r w:rsidRPr="00445ED3">
                <w:rPr>
                  <w:rFonts w:ascii="Arial" w:eastAsia="Times New Roman" w:hAnsi="Arial" w:cs="Arial"/>
                  <w:sz w:val="16"/>
                  <w:szCs w:val="16"/>
                  <w:rPrChange w:id="2244" w:author="Microsoft Office User" w:date="2021-05-07T11:11:00Z">
                    <w:rPr>
                      <w:rFonts w:ascii="Arial" w:eastAsia="Times New Roman" w:hAnsi="Arial" w:cs="Arial"/>
                      <w:sz w:val="18"/>
                      <w:szCs w:val="18"/>
                    </w:rPr>
                  </w:rPrChange>
                </w:rPr>
                <w:t xml:space="preserve">: </w:t>
              </w:r>
            </w:ins>
            <w:ins w:id="2245" w:author="Microsoft Office User" w:date="2021-05-07T11:05:00Z">
              <w:r w:rsidRPr="00445ED3">
                <w:rPr>
                  <w:rFonts w:ascii="Arial" w:eastAsia="Times New Roman" w:hAnsi="Arial" w:cs="Arial"/>
                  <w:sz w:val="16"/>
                  <w:szCs w:val="16"/>
                  <w:rPrChange w:id="2246" w:author="Microsoft Office User" w:date="2021-05-07T11:11:00Z">
                    <w:rPr>
                      <w:rFonts w:ascii="Arial" w:eastAsia="Times New Roman" w:hAnsi="Arial" w:cs="Arial"/>
                      <w:sz w:val="18"/>
                      <w:szCs w:val="18"/>
                    </w:rPr>
                  </w:rPrChange>
                </w:rPr>
                <w:t>0.027</w:t>
              </w:r>
            </w:ins>
          </w:p>
          <w:p w14:paraId="4B594414" w14:textId="1EA0A2F9" w:rsidR="009153AA" w:rsidRPr="00445ED3" w:rsidRDefault="009153AA" w:rsidP="000915B5">
            <w:pPr>
              <w:rPr>
                <w:ins w:id="2247" w:author="Microsoft Office User" w:date="2021-05-07T10:45:00Z"/>
                <w:rFonts w:ascii="Arial" w:eastAsia="Times New Roman" w:hAnsi="Arial" w:cs="Arial"/>
                <w:sz w:val="16"/>
                <w:szCs w:val="16"/>
                <w:rPrChange w:id="2248" w:author="Microsoft Office User" w:date="2021-05-07T11:11:00Z">
                  <w:rPr>
                    <w:ins w:id="2249" w:author="Microsoft Office User" w:date="2021-05-07T10:45:00Z"/>
                    <w:rFonts w:ascii="Arial" w:eastAsia="Times New Roman" w:hAnsi="Arial" w:cs="Arial"/>
                    <w:sz w:val="18"/>
                    <w:szCs w:val="18"/>
                  </w:rPr>
                </w:rPrChange>
              </w:rPr>
            </w:pPr>
            <w:ins w:id="2250" w:author="Microsoft Office User" w:date="2021-05-07T10:45:00Z">
              <w:r w:rsidRPr="00445ED3">
                <w:rPr>
                  <w:rFonts w:ascii="Arial" w:eastAsia="Times New Roman" w:hAnsi="Arial" w:cs="Arial"/>
                  <w:sz w:val="16"/>
                  <w:szCs w:val="16"/>
                  <w:rPrChange w:id="2251" w:author="Microsoft Office User" w:date="2021-05-07T11:11:00Z">
                    <w:rPr>
                      <w:rFonts w:ascii="Arial" w:eastAsia="Times New Roman" w:hAnsi="Arial" w:cs="Arial"/>
                      <w:sz w:val="18"/>
                      <w:szCs w:val="18"/>
                    </w:rPr>
                  </w:rPrChange>
                </w:rPr>
                <w:t xml:space="preserve">Saline: </w:t>
              </w:r>
            </w:ins>
            <w:ins w:id="2252" w:author="Microsoft Office User" w:date="2021-05-07T11:05:00Z">
              <w:r w:rsidRPr="00445ED3">
                <w:rPr>
                  <w:rFonts w:ascii="Arial" w:eastAsia="Times New Roman" w:hAnsi="Arial" w:cs="Arial"/>
                  <w:sz w:val="16"/>
                  <w:szCs w:val="16"/>
                  <w:rPrChange w:id="2253" w:author="Microsoft Office User" w:date="2021-05-07T11:11:00Z">
                    <w:rPr>
                      <w:rFonts w:ascii="Arial" w:eastAsia="Times New Roman" w:hAnsi="Arial" w:cs="Arial"/>
                      <w:sz w:val="18"/>
                      <w:szCs w:val="18"/>
                    </w:rPr>
                  </w:rPrChange>
                </w:rPr>
                <w:t>0.213</w:t>
              </w:r>
            </w:ins>
          </w:p>
          <w:p w14:paraId="0D26374A" w14:textId="3A959054" w:rsidR="009153AA" w:rsidRPr="00445ED3" w:rsidRDefault="009153AA" w:rsidP="000915B5">
            <w:pPr>
              <w:rPr>
                <w:ins w:id="2254" w:author="Microsoft Office User" w:date="2021-05-06T15:30:00Z"/>
                <w:rFonts w:ascii="Arial" w:eastAsia="Times New Roman" w:hAnsi="Arial" w:cs="Arial"/>
                <w:sz w:val="16"/>
                <w:szCs w:val="16"/>
                <w:rPrChange w:id="2255" w:author="Microsoft Office User" w:date="2021-05-07T11:11:00Z">
                  <w:rPr>
                    <w:ins w:id="2256" w:author="Microsoft Office User" w:date="2021-05-06T15:30:00Z"/>
                    <w:rFonts w:ascii="Arial" w:eastAsia="Times New Roman" w:hAnsi="Arial" w:cs="Arial"/>
                    <w:sz w:val="22"/>
                    <w:szCs w:val="22"/>
                  </w:rPr>
                </w:rPrChange>
              </w:rPr>
            </w:pPr>
            <w:ins w:id="2257" w:author="Microsoft Office User" w:date="2021-05-07T10:45:00Z">
              <w:r w:rsidRPr="00445ED3">
                <w:rPr>
                  <w:rFonts w:ascii="Arial" w:eastAsia="Times New Roman" w:hAnsi="Arial" w:cs="Arial"/>
                  <w:sz w:val="16"/>
                  <w:szCs w:val="16"/>
                  <w:rPrChange w:id="2258" w:author="Microsoft Office User" w:date="2021-05-07T11:11:00Z">
                    <w:rPr>
                      <w:rFonts w:ascii="Arial" w:eastAsia="Times New Roman" w:hAnsi="Arial" w:cs="Arial"/>
                      <w:sz w:val="18"/>
                      <w:szCs w:val="18"/>
                    </w:rPr>
                  </w:rPrChange>
                </w:rPr>
                <w:t>(median)</w:t>
              </w:r>
            </w:ins>
          </w:p>
        </w:tc>
        <w:tc>
          <w:tcPr>
            <w:tcW w:w="990" w:type="dxa"/>
          </w:tcPr>
          <w:p w14:paraId="0E23D83E" w14:textId="660EC52E" w:rsidR="009153AA" w:rsidRPr="00445ED3" w:rsidRDefault="009153AA" w:rsidP="000915B5">
            <w:pPr>
              <w:rPr>
                <w:ins w:id="2259" w:author="Microsoft Office User" w:date="2021-05-06T15:30:00Z"/>
                <w:rFonts w:ascii="Arial" w:eastAsia="Times New Roman" w:hAnsi="Arial" w:cs="Arial"/>
                <w:sz w:val="16"/>
                <w:szCs w:val="16"/>
                <w:rPrChange w:id="2260" w:author="Microsoft Office User" w:date="2021-05-07T11:11:00Z">
                  <w:rPr>
                    <w:ins w:id="2261" w:author="Microsoft Office User" w:date="2021-05-06T15:30:00Z"/>
                    <w:rFonts w:ascii="Arial" w:eastAsia="Times New Roman" w:hAnsi="Arial" w:cs="Arial"/>
                    <w:sz w:val="22"/>
                    <w:szCs w:val="22"/>
                  </w:rPr>
                </w:rPrChange>
              </w:rPr>
            </w:pPr>
            <w:ins w:id="2262" w:author="Microsoft Office User" w:date="2021-05-07T10:46:00Z">
              <w:r w:rsidRPr="00445ED3">
                <w:rPr>
                  <w:rFonts w:ascii="Arial" w:eastAsia="Times New Roman" w:hAnsi="Arial" w:cs="Arial"/>
                  <w:sz w:val="16"/>
                  <w:szCs w:val="16"/>
                  <w:rPrChange w:id="2263" w:author="Microsoft Office User" w:date="2021-05-07T11:11:00Z">
                    <w:rPr>
                      <w:rFonts w:ascii="Arial" w:eastAsia="Times New Roman" w:hAnsi="Arial" w:cs="Arial"/>
                      <w:sz w:val="18"/>
                      <w:szCs w:val="18"/>
                    </w:rPr>
                  </w:rPrChange>
                </w:rPr>
                <w:t>n/a</w:t>
              </w:r>
            </w:ins>
          </w:p>
        </w:tc>
        <w:tc>
          <w:tcPr>
            <w:tcW w:w="1080" w:type="dxa"/>
            <w:vMerge/>
          </w:tcPr>
          <w:p w14:paraId="102B8B82" w14:textId="77777777" w:rsidR="009153AA" w:rsidRPr="00445ED3" w:rsidRDefault="009153AA" w:rsidP="000915B5">
            <w:pPr>
              <w:rPr>
                <w:ins w:id="2264" w:author="Microsoft Office User" w:date="2021-05-06T15:30:00Z"/>
                <w:rFonts w:ascii="Arial" w:eastAsia="Times New Roman" w:hAnsi="Arial" w:cs="Arial"/>
                <w:sz w:val="16"/>
                <w:szCs w:val="16"/>
                <w:rPrChange w:id="2265" w:author="Microsoft Office User" w:date="2021-05-07T11:11:00Z">
                  <w:rPr>
                    <w:ins w:id="2266" w:author="Microsoft Office User" w:date="2021-05-06T15:30:00Z"/>
                    <w:rFonts w:ascii="Arial" w:eastAsia="Times New Roman" w:hAnsi="Arial" w:cs="Arial"/>
                    <w:sz w:val="22"/>
                    <w:szCs w:val="22"/>
                  </w:rPr>
                </w:rPrChange>
              </w:rPr>
            </w:pPr>
          </w:p>
        </w:tc>
        <w:tc>
          <w:tcPr>
            <w:tcW w:w="1595" w:type="dxa"/>
            <w:vMerge/>
          </w:tcPr>
          <w:p w14:paraId="7193AA8D" w14:textId="77777777" w:rsidR="009153AA" w:rsidRPr="00445ED3" w:rsidRDefault="009153AA" w:rsidP="000915B5">
            <w:pPr>
              <w:rPr>
                <w:ins w:id="2267" w:author="Microsoft Office User" w:date="2021-05-06T15:30:00Z"/>
                <w:rFonts w:ascii="Arial" w:eastAsia="Times New Roman" w:hAnsi="Arial" w:cs="Arial"/>
                <w:sz w:val="16"/>
                <w:szCs w:val="16"/>
                <w:rPrChange w:id="2268" w:author="Microsoft Office User" w:date="2021-05-07T11:11:00Z">
                  <w:rPr>
                    <w:ins w:id="2269" w:author="Microsoft Office User" w:date="2021-05-06T15:30:00Z"/>
                    <w:rFonts w:ascii="Arial" w:eastAsia="Times New Roman" w:hAnsi="Arial" w:cs="Arial"/>
                    <w:sz w:val="22"/>
                    <w:szCs w:val="22"/>
                  </w:rPr>
                </w:rPrChange>
              </w:rPr>
            </w:pPr>
          </w:p>
        </w:tc>
        <w:tc>
          <w:tcPr>
            <w:tcW w:w="1085" w:type="dxa"/>
          </w:tcPr>
          <w:p w14:paraId="4B59380B" w14:textId="77777777" w:rsidR="009153AA" w:rsidRPr="00445ED3" w:rsidRDefault="009153AA" w:rsidP="000915B5">
            <w:pPr>
              <w:rPr>
                <w:ins w:id="2270" w:author="Microsoft Office User" w:date="2021-05-07T11:05:00Z"/>
                <w:rFonts w:ascii="Arial" w:eastAsia="Times New Roman" w:hAnsi="Arial" w:cs="Arial"/>
                <w:sz w:val="16"/>
                <w:szCs w:val="16"/>
                <w:rPrChange w:id="2271" w:author="Microsoft Office User" w:date="2021-05-07T11:11:00Z">
                  <w:rPr>
                    <w:ins w:id="2272" w:author="Microsoft Office User" w:date="2021-05-07T11:05:00Z"/>
                    <w:rFonts w:ascii="Arial" w:eastAsia="Times New Roman" w:hAnsi="Arial" w:cs="Arial"/>
                    <w:sz w:val="18"/>
                    <w:szCs w:val="18"/>
                  </w:rPr>
                </w:rPrChange>
              </w:rPr>
            </w:pPr>
            <w:ins w:id="2273" w:author="Microsoft Office User" w:date="2021-05-07T11:04:00Z">
              <w:r w:rsidRPr="00445ED3">
                <w:rPr>
                  <w:rFonts w:ascii="Arial" w:eastAsia="Times New Roman" w:hAnsi="Arial" w:cs="Arial"/>
                  <w:sz w:val="16"/>
                  <w:szCs w:val="16"/>
                  <w:rPrChange w:id="2274" w:author="Microsoft Office User" w:date="2021-05-07T11:11:00Z">
                    <w:rPr>
                      <w:rFonts w:ascii="Arial" w:eastAsia="Times New Roman" w:hAnsi="Arial" w:cs="Arial"/>
                      <w:sz w:val="18"/>
                      <w:szCs w:val="18"/>
                    </w:rPr>
                  </w:rPrChange>
                </w:rPr>
                <w:t xml:space="preserve">Z = </w:t>
              </w:r>
            </w:ins>
            <w:ins w:id="2275" w:author="Microsoft Office User" w:date="2021-05-07T11:05:00Z">
              <w:r w:rsidRPr="00445ED3">
                <w:rPr>
                  <w:rFonts w:ascii="Arial" w:eastAsia="Times New Roman" w:hAnsi="Arial" w:cs="Arial"/>
                  <w:sz w:val="16"/>
                  <w:szCs w:val="16"/>
                  <w:rPrChange w:id="2276" w:author="Microsoft Office User" w:date="2021-05-07T11:11:00Z">
                    <w:rPr>
                      <w:rFonts w:ascii="Arial" w:eastAsia="Times New Roman" w:hAnsi="Arial" w:cs="Arial"/>
                      <w:sz w:val="18"/>
                      <w:szCs w:val="18"/>
                    </w:rPr>
                  </w:rPrChange>
                </w:rPr>
                <w:t>-3.19</w:t>
              </w:r>
            </w:ins>
          </w:p>
          <w:p w14:paraId="4902E97E" w14:textId="0AB1C96E" w:rsidR="009153AA" w:rsidRPr="00445ED3" w:rsidRDefault="009153AA" w:rsidP="000915B5">
            <w:pPr>
              <w:rPr>
                <w:ins w:id="2277" w:author="Microsoft Office User" w:date="2021-05-06T15:30:00Z"/>
                <w:rFonts w:ascii="Arial" w:eastAsia="Times New Roman" w:hAnsi="Arial" w:cs="Arial"/>
                <w:sz w:val="16"/>
                <w:szCs w:val="16"/>
                <w:rPrChange w:id="2278" w:author="Microsoft Office User" w:date="2021-05-07T11:11:00Z">
                  <w:rPr>
                    <w:ins w:id="2279" w:author="Microsoft Office User" w:date="2021-05-06T15:30:00Z"/>
                    <w:rFonts w:ascii="Arial" w:eastAsia="Times New Roman" w:hAnsi="Arial" w:cs="Arial"/>
                    <w:sz w:val="22"/>
                    <w:szCs w:val="22"/>
                  </w:rPr>
                </w:rPrChange>
              </w:rPr>
            </w:pPr>
            <w:ins w:id="2280" w:author="Microsoft Office User" w:date="2021-05-07T11:05:00Z">
              <w:r w:rsidRPr="00445ED3">
                <w:rPr>
                  <w:rFonts w:ascii="Arial" w:eastAsia="Times New Roman" w:hAnsi="Arial" w:cs="Arial"/>
                  <w:sz w:val="16"/>
                  <w:szCs w:val="16"/>
                  <w:rPrChange w:id="2281" w:author="Microsoft Office User" w:date="2021-05-07T11:11:00Z">
                    <w:rPr>
                      <w:rFonts w:ascii="Arial" w:eastAsia="Times New Roman" w:hAnsi="Arial" w:cs="Arial"/>
                      <w:sz w:val="18"/>
                      <w:szCs w:val="18"/>
                    </w:rPr>
                  </w:rPrChange>
                </w:rPr>
                <w:t>Rank: 107</w:t>
              </w:r>
            </w:ins>
          </w:p>
        </w:tc>
        <w:tc>
          <w:tcPr>
            <w:tcW w:w="980" w:type="dxa"/>
          </w:tcPr>
          <w:p w14:paraId="0FC473CC" w14:textId="7D48CC6C" w:rsidR="009153AA" w:rsidRPr="00445ED3" w:rsidRDefault="009153AA" w:rsidP="000915B5">
            <w:pPr>
              <w:rPr>
                <w:ins w:id="2282" w:author="Microsoft Office User" w:date="2021-05-06T15:30:00Z"/>
                <w:rFonts w:ascii="Arial" w:eastAsia="Times New Roman" w:hAnsi="Arial" w:cs="Arial"/>
                <w:sz w:val="16"/>
                <w:szCs w:val="16"/>
                <w:rPrChange w:id="2283" w:author="Microsoft Office User" w:date="2021-05-07T11:11:00Z">
                  <w:rPr>
                    <w:ins w:id="2284" w:author="Microsoft Office User" w:date="2021-05-06T15:30:00Z"/>
                    <w:rFonts w:ascii="Arial" w:eastAsia="Times New Roman" w:hAnsi="Arial" w:cs="Arial"/>
                    <w:sz w:val="22"/>
                    <w:szCs w:val="22"/>
                  </w:rPr>
                </w:rPrChange>
              </w:rPr>
            </w:pPr>
            <w:ins w:id="2285" w:author="Microsoft Office User" w:date="2021-05-07T11:05:00Z">
              <w:r w:rsidRPr="00445ED3">
                <w:rPr>
                  <w:rFonts w:ascii="Arial" w:eastAsia="Times New Roman" w:hAnsi="Arial" w:cs="Arial"/>
                  <w:sz w:val="16"/>
                  <w:szCs w:val="16"/>
                  <w:rPrChange w:id="2286" w:author="Microsoft Office User" w:date="2021-05-07T11:11:00Z">
                    <w:rPr>
                      <w:rFonts w:ascii="Arial" w:eastAsia="Times New Roman" w:hAnsi="Arial" w:cs="Arial"/>
                      <w:sz w:val="18"/>
                      <w:szCs w:val="18"/>
                    </w:rPr>
                  </w:rPrChange>
                </w:rPr>
                <w:t>0.001</w:t>
              </w:r>
            </w:ins>
          </w:p>
        </w:tc>
      </w:tr>
      <w:tr w:rsidR="009153AA" w14:paraId="452F2BA5" w14:textId="77777777" w:rsidTr="000915B5">
        <w:trPr>
          <w:trHeight w:val="429"/>
          <w:ins w:id="2287" w:author="Microsoft Office User" w:date="2021-05-06T15:30:00Z"/>
        </w:trPr>
        <w:tc>
          <w:tcPr>
            <w:tcW w:w="3014" w:type="dxa"/>
          </w:tcPr>
          <w:p w14:paraId="5284A0BA" w14:textId="524C3B05" w:rsidR="009153AA" w:rsidRPr="00445ED3" w:rsidRDefault="009153AA" w:rsidP="000915B5">
            <w:pPr>
              <w:rPr>
                <w:ins w:id="2288" w:author="Microsoft Office User" w:date="2021-05-06T15:30:00Z"/>
                <w:rFonts w:ascii="Arial" w:eastAsia="Times New Roman" w:hAnsi="Arial" w:cs="Arial"/>
                <w:sz w:val="16"/>
                <w:szCs w:val="16"/>
                <w:rPrChange w:id="2289" w:author="Microsoft Office User" w:date="2021-05-07T11:11:00Z">
                  <w:rPr>
                    <w:ins w:id="2290" w:author="Microsoft Office User" w:date="2021-05-06T15:30:00Z"/>
                    <w:rFonts w:ascii="Arial" w:eastAsia="Times New Roman" w:hAnsi="Arial" w:cs="Arial"/>
                    <w:sz w:val="22"/>
                    <w:szCs w:val="22"/>
                  </w:rPr>
                </w:rPrChange>
              </w:rPr>
            </w:pPr>
            <w:ins w:id="2291" w:author="Microsoft Office User" w:date="2021-05-07T10:42:00Z">
              <w:r w:rsidRPr="00445ED3">
                <w:rPr>
                  <w:rFonts w:ascii="Arial" w:eastAsia="Times New Roman" w:hAnsi="Arial" w:cs="Arial"/>
                  <w:sz w:val="16"/>
                  <w:szCs w:val="16"/>
                  <w:rPrChange w:id="2292" w:author="Microsoft Office User" w:date="2021-05-07T11:11:00Z">
                    <w:rPr>
                      <w:rFonts w:ascii="Arial" w:eastAsia="Times New Roman" w:hAnsi="Arial" w:cs="Arial"/>
                      <w:sz w:val="18"/>
                      <w:szCs w:val="18"/>
                    </w:rPr>
                  </w:rPrChange>
                </w:rPr>
                <w:t>Max slope</w:t>
              </w:r>
            </w:ins>
            <w:ins w:id="2293" w:author="Microsoft Office User" w:date="2021-05-07T10:56:00Z">
              <w:r w:rsidRPr="00445ED3">
                <w:rPr>
                  <w:rFonts w:ascii="Arial" w:eastAsia="Times New Roman" w:hAnsi="Arial" w:cs="Arial"/>
                  <w:sz w:val="16"/>
                  <w:szCs w:val="16"/>
                  <w:rPrChange w:id="2294" w:author="Microsoft Office User" w:date="2021-05-07T11:11:00Z">
                    <w:rPr>
                      <w:rFonts w:ascii="Arial" w:eastAsia="Times New Roman" w:hAnsi="Arial" w:cs="Arial"/>
                      <w:sz w:val="18"/>
                      <w:szCs w:val="18"/>
                    </w:rPr>
                  </w:rPrChange>
                </w:rPr>
                <w:t xml:space="preserve"> (PC/dB)</w:t>
              </w:r>
            </w:ins>
            <w:ins w:id="2295" w:author="Microsoft Office User" w:date="2021-05-07T10:41:00Z">
              <w:r w:rsidRPr="00445ED3">
                <w:rPr>
                  <w:rFonts w:ascii="Arial" w:eastAsia="Times New Roman" w:hAnsi="Arial" w:cs="Arial"/>
                  <w:sz w:val="16"/>
                  <w:szCs w:val="16"/>
                  <w:rPrChange w:id="2296" w:author="Microsoft Office User" w:date="2021-05-07T11:11:00Z">
                    <w:rPr>
                      <w:rFonts w:ascii="Arial" w:eastAsia="Times New Roman" w:hAnsi="Arial" w:cs="Arial"/>
                      <w:sz w:val="18"/>
                      <w:szCs w:val="18"/>
                    </w:rPr>
                  </w:rPrChange>
                </w:rPr>
                <w:t xml:space="preserve">, </w:t>
              </w:r>
            </w:ins>
            <w:ins w:id="2297" w:author="Microsoft Office User" w:date="2021-05-07T10:42:00Z">
              <w:r w:rsidRPr="00445ED3">
                <w:rPr>
                  <w:rFonts w:ascii="Arial" w:eastAsia="Times New Roman" w:hAnsi="Arial" w:cs="Arial"/>
                  <w:sz w:val="16"/>
                  <w:szCs w:val="16"/>
                  <w:rPrChange w:id="2298" w:author="Microsoft Office User" w:date="2021-05-07T11:11:00Z">
                    <w:rPr>
                      <w:rFonts w:ascii="Arial" w:eastAsia="Times New Roman" w:hAnsi="Arial" w:cs="Arial"/>
                      <w:sz w:val="18"/>
                      <w:szCs w:val="18"/>
                    </w:rPr>
                  </w:rPrChange>
                </w:rPr>
                <w:t>high</w:t>
              </w:r>
            </w:ins>
            <w:ins w:id="2299" w:author="Microsoft Office User" w:date="2021-05-07T10:41:00Z">
              <w:r w:rsidRPr="00445ED3">
                <w:rPr>
                  <w:rFonts w:ascii="Arial" w:eastAsia="Times New Roman" w:hAnsi="Arial" w:cs="Arial"/>
                  <w:sz w:val="16"/>
                  <w:szCs w:val="16"/>
                  <w:rPrChange w:id="2300" w:author="Microsoft Office User" w:date="2021-05-07T11:11:00Z">
                    <w:rPr>
                      <w:rFonts w:ascii="Arial" w:eastAsia="Times New Roman" w:hAnsi="Arial" w:cs="Arial"/>
                      <w:sz w:val="18"/>
                      <w:szCs w:val="18"/>
                    </w:rPr>
                  </w:rPrChange>
                </w:rPr>
                <w:t xml:space="preserve"> contrast: muscimol vs. saline</w:t>
              </w:r>
            </w:ins>
          </w:p>
        </w:tc>
        <w:tc>
          <w:tcPr>
            <w:tcW w:w="851" w:type="dxa"/>
            <w:vMerge/>
          </w:tcPr>
          <w:p w14:paraId="4516D810" w14:textId="77777777" w:rsidR="009153AA" w:rsidRPr="00445ED3" w:rsidRDefault="009153AA" w:rsidP="000915B5">
            <w:pPr>
              <w:rPr>
                <w:ins w:id="2301" w:author="Microsoft Office User" w:date="2021-05-06T15:30:00Z"/>
                <w:rFonts w:ascii="Arial" w:eastAsia="Times New Roman" w:hAnsi="Arial" w:cs="Arial"/>
                <w:sz w:val="16"/>
                <w:szCs w:val="16"/>
                <w:rPrChange w:id="2302" w:author="Microsoft Office User" w:date="2021-05-07T11:11:00Z">
                  <w:rPr>
                    <w:ins w:id="2303" w:author="Microsoft Office User" w:date="2021-05-06T15:30:00Z"/>
                    <w:rFonts w:ascii="Arial" w:eastAsia="Times New Roman" w:hAnsi="Arial" w:cs="Arial"/>
                    <w:sz w:val="22"/>
                    <w:szCs w:val="22"/>
                  </w:rPr>
                </w:rPrChange>
              </w:rPr>
            </w:pPr>
          </w:p>
        </w:tc>
        <w:tc>
          <w:tcPr>
            <w:tcW w:w="1350" w:type="dxa"/>
          </w:tcPr>
          <w:p w14:paraId="12660F60" w14:textId="73BE055D" w:rsidR="009153AA" w:rsidRPr="00445ED3" w:rsidRDefault="009153AA" w:rsidP="000915B5">
            <w:pPr>
              <w:rPr>
                <w:ins w:id="2304" w:author="Microsoft Office User" w:date="2021-05-07T10:45:00Z"/>
                <w:rFonts w:ascii="Arial" w:eastAsia="Times New Roman" w:hAnsi="Arial" w:cs="Arial"/>
                <w:sz w:val="16"/>
                <w:szCs w:val="16"/>
                <w:rPrChange w:id="2305" w:author="Microsoft Office User" w:date="2021-05-07T11:11:00Z">
                  <w:rPr>
                    <w:ins w:id="2306" w:author="Microsoft Office User" w:date="2021-05-07T10:45:00Z"/>
                    <w:rFonts w:ascii="Arial" w:eastAsia="Times New Roman" w:hAnsi="Arial" w:cs="Arial"/>
                    <w:sz w:val="18"/>
                    <w:szCs w:val="18"/>
                  </w:rPr>
                </w:rPrChange>
              </w:rPr>
            </w:pPr>
            <w:proofErr w:type="spellStart"/>
            <w:ins w:id="2307" w:author="Microsoft Office User" w:date="2021-05-07T10:45:00Z">
              <w:r w:rsidRPr="00445ED3">
                <w:rPr>
                  <w:rFonts w:ascii="Arial" w:eastAsia="Times New Roman" w:hAnsi="Arial" w:cs="Arial"/>
                  <w:sz w:val="16"/>
                  <w:szCs w:val="16"/>
                  <w:rPrChange w:id="2308" w:author="Microsoft Office User" w:date="2021-05-07T11:11:00Z">
                    <w:rPr>
                      <w:rFonts w:ascii="Arial" w:eastAsia="Times New Roman" w:hAnsi="Arial" w:cs="Arial"/>
                      <w:sz w:val="18"/>
                      <w:szCs w:val="18"/>
                    </w:rPr>
                  </w:rPrChange>
                </w:rPr>
                <w:t>Musc</w:t>
              </w:r>
            </w:ins>
            <w:proofErr w:type="spellEnd"/>
            <w:ins w:id="2309" w:author="Microsoft Office User" w:date="2021-05-07T10:52:00Z">
              <w:r w:rsidRPr="00445ED3">
                <w:rPr>
                  <w:rFonts w:ascii="Arial" w:eastAsia="Times New Roman" w:hAnsi="Arial" w:cs="Arial"/>
                  <w:sz w:val="16"/>
                  <w:szCs w:val="16"/>
                  <w:rPrChange w:id="2310" w:author="Microsoft Office User" w:date="2021-05-07T11:11:00Z">
                    <w:rPr>
                      <w:rFonts w:ascii="Arial" w:eastAsia="Times New Roman" w:hAnsi="Arial" w:cs="Arial"/>
                      <w:sz w:val="18"/>
                      <w:szCs w:val="18"/>
                    </w:rPr>
                  </w:rPrChange>
                </w:rPr>
                <w:t>.</w:t>
              </w:r>
            </w:ins>
            <w:ins w:id="2311" w:author="Microsoft Office User" w:date="2021-05-07T10:45:00Z">
              <w:r w:rsidRPr="00445ED3">
                <w:rPr>
                  <w:rFonts w:ascii="Arial" w:eastAsia="Times New Roman" w:hAnsi="Arial" w:cs="Arial"/>
                  <w:sz w:val="16"/>
                  <w:szCs w:val="16"/>
                  <w:rPrChange w:id="2312" w:author="Microsoft Office User" w:date="2021-05-07T11:11:00Z">
                    <w:rPr>
                      <w:rFonts w:ascii="Arial" w:eastAsia="Times New Roman" w:hAnsi="Arial" w:cs="Arial"/>
                      <w:sz w:val="18"/>
                      <w:szCs w:val="18"/>
                    </w:rPr>
                  </w:rPrChange>
                </w:rPr>
                <w:t xml:space="preserve">: </w:t>
              </w:r>
            </w:ins>
            <w:ins w:id="2313" w:author="Microsoft Office User" w:date="2021-05-07T11:02:00Z">
              <w:r w:rsidRPr="00445ED3">
                <w:rPr>
                  <w:rFonts w:ascii="Arial" w:eastAsia="Times New Roman" w:hAnsi="Arial" w:cs="Arial"/>
                  <w:sz w:val="16"/>
                  <w:szCs w:val="16"/>
                  <w:rPrChange w:id="2314" w:author="Microsoft Office User" w:date="2021-05-07T11:11:00Z">
                    <w:rPr>
                      <w:rFonts w:ascii="Arial" w:eastAsia="Times New Roman" w:hAnsi="Arial" w:cs="Arial"/>
                      <w:sz w:val="18"/>
                      <w:szCs w:val="18"/>
                    </w:rPr>
                  </w:rPrChange>
                </w:rPr>
                <w:t>0.012</w:t>
              </w:r>
            </w:ins>
          </w:p>
          <w:p w14:paraId="70688DD8" w14:textId="5F69A828" w:rsidR="009153AA" w:rsidRPr="00445ED3" w:rsidRDefault="009153AA" w:rsidP="000915B5">
            <w:pPr>
              <w:rPr>
                <w:ins w:id="2315" w:author="Microsoft Office User" w:date="2021-05-07T10:45:00Z"/>
                <w:rFonts w:ascii="Arial" w:eastAsia="Times New Roman" w:hAnsi="Arial" w:cs="Arial"/>
                <w:sz w:val="16"/>
                <w:szCs w:val="16"/>
                <w:rPrChange w:id="2316" w:author="Microsoft Office User" w:date="2021-05-07T11:11:00Z">
                  <w:rPr>
                    <w:ins w:id="2317" w:author="Microsoft Office User" w:date="2021-05-07T10:45:00Z"/>
                    <w:rFonts w:ascii="Arial" w:eastAsia="Times New Roman" w:hAnsi="Arial" w:cs="Arial"/>
                    <w:sz w:val="18"/>
                    <w:szCs w:val="18"/>
                  </w:rPr>
                </w:rPrChange>
              </w:rPr>
            </w:pPr>
            <w:ins w:id="2318" w:author="Microsoft Office User" w:date="2021-05-07T10:45:00Z">
              <w:r w:rsidRPr="00445ED3">
                <w:rPr>
                  <w:rFonts w:ascii="Arial" w:eastAsia="Times New Roman" w:hAnsi="Arial" w:cs="Arial"/>
                  <w:sz w:val="16"/>
                  <w:szCs w:val="16"/>
                  <w:rPrChange w:id="2319" w:author="Microsoft Office User" w:date="2021-05-07T11:11:00Z">
                    <w:rPr>
                      <w:rFonts w:ascii="Arial" w:eastAsia="Times New Roman" w:hAnsi="Arial" w:cs="Arial"/>
                      <w:sz w:val="18"/>
                      <w:szCs w:val="18"/>
                    </w:rPr>
                  </w:rPrChange>
                </w:rPr>
                <w:t xml:space="preserve">Saline: </w:t>
              </w:r>
            </w:ins>
            <w:ins w:id="2320" w:author="Microsoft Office User" w:date="2021-05-07T11:02:00Z">
              <w:r w:rsidRPr="00445ED3">
                <w:rPr>
                  <w:rFonts w:ascii="Arial" w:eastAsia="Times New Roman" w:hAnsi="Arial" w:cs="Arial"/>
                  <w:sz w:val="16"/>
                  <w:szCs w:val="16"/>
                  <w:rPrChange w:id="2321" w:author="Microsoft Office User" w:date="2021-05-07T11:11:00Z">
                    <w:rPr>
                      <w:rFonts w:ascii="Arial" w:eastAsia="Times New Roman" w:hAnsi="Arial" w:cs="Arial"/>
                      <w:sz w:val="18"/>
                      <w:szCs w:val="18"/>
                    </w:rPr>
                  </w:rPrChange>
                </w:rPr>
                <w:t>0.058</w:t>
              </w:r>
            </w:ins>
          </w:p>
          <w:p w14:paraId="186BA526" w14:textId="76168B9B" w:rsidR="009153AA" w:rsidRPr="00445ED3" w:rsidRDefault="009153AA" w:rsidP="000915B5">
            <w:pPr>
              <w:rPr>
                <w:ins w:id="2322" w:author="Microsoft Office User" w:date="2021-05-06T15:30:00Z"/>
                <w:rFonts w:ascii="Arial" w:eastAsia="Times New Roman" w:hAnsi="Arial" w:cs="Arial"/>
                <w:sz w:val="16"/>
                <w:szCs w:val="16"/>
                <w:rPrChange w:id="2323" w:author="Microsoft Office User" w:date="2021-05-07T11:11:00Z">
                  <w:rPr>
                    <w:ins w:id="2324" w:author="Microsoft Office User" w:date="2021-05-06T15:30:00Z"/>
                    <w:rFonts w:ascii="Arial" w:eastAsia="Times New Roman" w:hAnsi="Arial" w:cs="Arial"/>
                    <w:sz w:val="22"/>
                    <w:szCs w:val="22"/>
                  </w:rPr>
                </w:rPrChange>
              </w:rPr>
            </w:pPr>
            <w:ins w:id="2325" w:author="Microsoft Office User" w:date="2021-05-07T10:45:00Z">
              <w:r w:rsidRPr="00445ED3">
                <w:rPr>
                  <w:rFonts w:ascii="Arial" w:eastAsia="Times New Roman" w:hAnsi="Arial" w:cs="Arial"/>
                  <w:sz w:val="16"/>
                  <w:szCs w:val="16"/>
                  <w:rPrChange w:id="2326" w:author="Microsoft Office User" w:date="2021-05-07T11:11:00Z">
                    <w:rPr>
                      <w:rFonts w:ascii="Arial" w:eastAsia="Times New Roman" w:hAnsi="Arial" w:cs="Arial"/>
                      <w:sz w:val="18"/>
                      <w:szCs w:val="18"/>
                    </w:rPr>
                  </w:rPrChange>
                </w:rPr>
                <w:t>(median)</w:t>
              </w:r>
            </w:ins>
          </w:p>
        </w:tc>
        <w:tc>
          <w:tcPr>
            <w:tcW w:w="990" w:type="dxa"/>
          </w:tcPr>
          <w:p w14:paraId="74AB5348" w14:textId="1C0E0A67" w:rsidR="009153AA" w:rsidRPr="00445ED3" w:rsidRDefault="009153AA" w:rsidP="000915B5">
            <w:pPr>
              <w:rPr>
                <w:ins w:id="2327" w:author="Microsoft Office User" w:date="2021-05-06T15:30:00Z"/>
                <w:rFonts w:ascii="Arial" w:eastAsia="Times New Roman" w:hAnsi="Arial" w:cs="Arial"/>
                <w:sz w:val="16"/>
                <w:szCs w:val="16"/>
                <w:rPrChange w:id="2328" w:author="Microsoft Office User" w:date="2021-05-07T11:11:00Z">
                  <w:rPr>
                    <w:ins w:id="2329" w:author="Microsoft Office User" w:date="2021-05-06T15:30:00Z"/>
                    <w:rFonts w:ascii="Arial" w:eastAsia="Times New Roman" w:hAnsi="Arial" w:cs="Arial"/>
                    <w:sz w:val="22"/>
                    <w:szCs w:val="22"/>
                  </w:rPr>
                </w:rPrChange>
              </w:rPr>
            </w:pPr>
            <w:ins w:id="2330" w:author="Microsoft Office User" w:date="2021-05-07T10:46:00Z">
              <w:r w:rsidRPr="00445ED3">
                <w:rPr>
                  <w:rFonts w:ascii="Arial" w:eastAsia="Times New Roman" w:hAnsi="Arial" w:cs="Arial"/>
                  <w:sz w:val="16"/>
                  <w:szCs w:val="16"/>
                  <w:rPrChange w:id="2331" w:author="Microsoft Office User" w:date="2021-05-07T11:11:00Z">
                    <w:rPr>
                      <w:rFonts w:ascii="Arial" w:eastAsia="Times New Roman" w:hAnsi="Arial" w:cs="Arial"/>
                      <w:sz w:val="18"/>
                      <w:szCs w:val="18"/>
                    </w:rPr>
                  </w:rPrChange>
                </w:rPr>
                <w:t>n/a</w:t>
              </w:r>
            </w:ins>
          </w:p>
        </w:tc>
        <w:tc>
          <w:tcPr>
            <w:tcW w:w="1080" w:type="dxa"/>
            <w:vMerge/>
          </w:tcPr>
          <w:p w14:paraId="6BA6DF00" w14:textId="77777777" w:rsidR="009153AA" w:rsidRPr="00445ED3" w:rsidRDefault="009153AA" w:rsidP="000915B5">
            <w:pPr>
              <w:rPr>
                <w:ins w:id="2332" w:author="Microsoft Office User" w:date="2021-05-06T15:30:00Z"/>
                <w:rFonts w:ascii="Arial" w:eastAsia="Times New Roman" w:hAnsi="Arial" w:cs="Arial"/>
                <w:sz w:val="16"/>
                <w:szCs w:val="16"/>
                <w:rPrChange w:id="2333" w:author="Microsoft Office User" w:date="2021-05-07T11:11:00Z">
                  <w:rPr>
                    <w:ins w:id="2334" w:author="Microsoft Office User" w:date="2021-05-06T15:30:00Z"/>
                    <w:rFonts w:ascii="Arial" w:eastAsia="Times New Roman" w:hAnsi="Arial" w:cs="Arial"/>
                    <w:sz w:val="22"/>
                    <w:szCs w:val="22"/>
                  </w:rPr>
                </w:rPrChange>
              </w:rPr>
            </w:pPr>
          </w:p>
        </w:tc>
        <w:tc>
          <w:tcPr>
            <w:tcW w:w="1595" w:type="dxa"/>
            <w:vMerge/>
          </w:tcPr>
          <w:p w14:paraId="7BC5E7ED" w14:textId="77777777" w:rsidR="009153AA" w:rsidRPr="00445ED3" w:rsidRDefault="009153AA" w:rsidP="000915B5">
            <w:pPr>
              <w:rPr>
                <w:ins w:id="2335" w:author="Microsoft Office User" w:date="2021-05-06T15:30:00Z"/>
                <w:rFonts w:ascii="Arial" w:eastAsia="Times New Roman" w:hAnsi="Arial" w:cs="Arial"/>
                <w:sz w:val="16"/>
                <w:szCs w:val="16"/>
                <w:rPrChange w:id="2336" w:author="Microsoft Office User" w:date="2021-05-07T11:11:00Z">
                  <w:rPr>
                    <w:ins w:id="2337" w:author="Microsoft Office User" w:date="2021-05-06T15:30:00Z"/>
                    <w:rFonts w:ascii="Arial" w:eastAsia="Times New Roman" w:hAnsi="Arial" w:cs="Arial"/>
                    <w:sz w:val="22"/>
                    <w:szCs w:val="22"/>
                  </w:rPr>
                </w:rPrChange>
              </w:rPr>
            </w:pPr>
          </w:p>
        </w:tc>
        <w:tc>
          <w:tcPr>
            <w:tcW w:w="1085" w:type="dxa"/>
          </w:tcPr>
          <w:p w14:paraId="0A1DBE26" w14:textId="77777777" w:rsidR="009153AA" w:rsidRPr="00445ED3" w:rsidRDefault="009153AA" w:rsidP="000915B5">
            <w:pPr>
              <w:rPr>
                <w:ins w:id="2338" w:author="Microsoft Office User" w:date="2021-05-07T11:02:00Z"/>
                <w:rFonts w:ascii="Arial" w:eastAsia="Times New Roman" w:hAnsi="Arial" w:cs="Arial"/>
                <w:sz w:val="16"/>
                <w:szCs w:val="16"/>
                <w:rPrChange w:id="2339" w:author="Microsoft Office User" w:date="2021-05-07T11:11:00Z">
                  <w:rPr>
                    <w:ins w:id="2340" w:author="Microsoft Office User" w:date="2021-05-07T11:02:00Z"/>
                    <w:rFonts w:ascii="Arial" w:eastAsia="Times New Roman" w:hAnsi="Arial" w:cs="Arial"/>
                    <w:sz w:val="18"/>
                    <w:szCs w:val="18"/>
                  </w:rPr>
                </w:rPrChange>
              </w:rPr>
            </w:pPr>
            <w:ins w:id="2341" w:author="Microsoft Office User" w:date="2021-05-07T11:02:00Z">
              <w:r w:rsidRPr="00445ED3">
                <w:rPr>
                  <w:rFonts w:ascii="Arial" w:eastAsia="Times New Roman" w:hAnsi="Arial" w:cs="Arial"/>
                  <w:sz w:val="16"/>
                  <w:szCs w:val="16"/>
                  <w:rPrChange w:id="2342" w:author="Microsoft Office User" w:date="2021-05-07T11:11:00Z">
                    <w:rPr>
                      <w:rFonts w:ascii="Arial" w:eastAsia="Times New Roman" w:hAnsi="Arial" w:cs="Arial"/>
                      <w:sz w:val="18"/>
                      <w:szCs w:val="18"/>
                    </w:rPr>
                  </w:rPrChange>
                </w:rPr>
                <w:t>Z = -3.77</w:t>
              </w:r>
            </w:ins>
          </w:p>
          <w:p w14:paraId="725F62B6" w14:textId="32147BC4" w:rsidR="009153AA" w:rsidRPr="00445ED3" w:rsidRDefault="009153AA" w:rsidP="000915B5">
            <w:pPr>
              <w:rPr>
                <w:ins w:id="2343" w:author="Microsoft Office User" w:date="2021-05-06T15:30:00Z"/>
                <w:rFonts w:ascii="Arial" w:eastAsia="Times New Roman" w:hAnsi="Arial" w:cs="Arial"/>
                <w:sz w:val="16"/>
                <w:szCs w:val="16"/>
                <w:rPrChange w:id="2344" w:author="Microsoft Office User" w:date="2021-05-07T11:11:00Z">
                  <w:rPr>
                    <w:ins w:id="2345" w:author="Microsoft Office User" w:date="2021-05-06T15:30:00Z"/>
                    <w:rFonts w:ascii="Arial" w:eastAsia="Times New Roman" w:hAnsi="Arial" w:cs="Arial"/>
                    <w:sz w:val="22"/>
                    <w:szCs w:val="22"/>
                  </w:rPr>
                </w:rPrChange>
              </w:rPr>
            </w:pPr>
            <w:ins w:id="2346" w:author="Microsoft Office User" w:date="2021-05-07T11:02:00Z">
              <w:r w:rsidRPr="00445ED3">
                <w:rPr>
                  <w:rFonts w:ascii="Arial" w:eastAsia="Times New Roman" w:hAnsi="Arial" w:cs="Arial"/>
                  <w:sz w:val="16"/>
                  <w:szCs w:val="16"/>
                  <w:rPrChange w:id="2347" w:author="Microsoft Office User" w:date="2021-05-07T11:11:00Z">
                    <w:rPr>
                      <w:rFonts w:ascii="Arial" w:eastAsia="Times New Roman" w:hAnsi="Arial" w:cs="Arial"/>
                      <w:sz w:val="18"/>
                      <w:szCs w:val="18"/>
                    </w:rPr>
                  </w:rPrChange>
                </w:rPr>
                <w:t>Rank: 97</w:t>
              </w:r>
            </w:ins>
          </w:p>
        </w:tc>
        <w:tc>
          <w:tcPr>
            <w:tcW w:w="980" w:type="dxa"/>
          </w:tcPr>
          <w:p w14:paraId="505AC472" w14:textId="2EBB6A35" w:rsidR="009153AA" w:rsidRPr="00445ED3" w:rsidRDefault="009153AA" w:rsidP="000915B5">
            <w:pPr>
              <w:rPr>
                <w:ins w:id="2348" w:author="Microsoft Office User" w:date="2021-05-06T15:30:00Z"/>
                <w:rFonts w:ascii="Arial" w:eastAsia="Times New Roman" w:hAnsi="Arial" w:cs="Arial"/>
                <w:sz w:val="16"/>
                <w:szCs w:val="16"/>
                <w:rPrChange w:id="2349" w:author="Microsoft Office User" w:date="2021-05-07T11:11:00Z">
                  <w:rPr>
                    <w:ins w:id="2350" w:author="Microsoft Office User" w:date="2021-05-06T15:30:00Z"/>
                    <w:rFonts w:ascii="Arial" w:eastAsia="Times New Roman" w:hAnsi="Arial" w:cs="Arial"/>
                    <w:sz w:val="22"/>
                    <w:szCs w:val="22"/>
                  </w:rPr>
                </w:rPrChange>
              </w:rPr>
            </w:pPr>
            <w:ins w:id="2351" w:author="Microsoft Office User" w:date="2021-05-07T11:02:00Z">
              <w:r w:rsidRPr="00445ED3">
                <w:rPr>
                  <w:rFonts w:ascii="Arial" w:eastAsia="Times New Roman" w:hAnsi="Arial" w:cs="Arial"/>
                  <w:sz w:val="16"/>
                  <w:szCs w:val="16"/>
                  <w:rPrChange w:id="2352" w:author="Microsoft Office User" w:date="2021-05-07T11:11:00Z">
                    <w:rPr>
                      <w:rFonts w:ascii="Arial" w:eastAsia="Times New Roman" w:hAnsi="Arial" w:cs="Arial"/>
                      <w:sz w:val="18"/>
                      <w:szCs w:val="18"/>
                    </w:rPr>
                  </w:rPrChange>
                </w:rPr>
                <w:t>1.66e-4</w:t>
              </w:r>
            </w:ins>
          </w:p>
        </w:tc>
      </w:tr>
      <w:tr w:rsidR="00854C11" w14:paraId="7B22DCF0" w14:textId="77777777" w:rsidTr="000915B5">
        <w:trPr>
          <w:trHeight w:val="429"/>
          <w:ins w:id="2353" w:author="Microsoft Office User" w:date="2021-05-06T15:30:00Z"/>
        </w:trPr>
        <w:tc>
          <w:tcPr>
            <w:tcW w:w="3014" w:type="dxa"/>
          </w:tcPr>
          <w:p w14:paraId="10C598BD" w14:textId="060215CB" w:rsidR="00854C11" w:rsidRPr="00445ED3" w:rsidRDefault="00854C11" w:rsidP="000915B5">
            <w:pPr>
              <w:rPr>
                <w:ins w:id="2354" w:author="Microsoft Office User" w:date="2021-05-06T15:30:00Z"/>
                <w:rFonts w:ascii="Arial" w:eastAsia="Times New Roman" w:hAnsi="Arial" w:cs="Arial"/>
                <w:sz w:val="16"/>
                <w:szCs w:val="16"/>
                <w:rPrChange w:id="2355" w:author="Microsoft Office User" w:date="2021-05-07T11:11:00Z">
                  <w:rPr>
                    <w:ins w:id="2356" w:author="Microsoft Office User" w:date="2021-05-06T15:30:00Z"/>
                    <w:rFonts w:ascii="Arial" w:eastAsia="Times New Roman" w:hAnsi="Arial" w:cs="Arial"/>
                    <w:sz w:val="22"/>
                    <w:szCs w:val="22"/>
                  </w:rPr>
                </w:rPrChange>
              </w:rPr>
            </w:pPr>
            <w:ins w:id="2357" w:author="Microsoft Office User" w:date="2021-05-07T11:11:00Z">
              <w:r w:rsidRPr="00445ED3">
                <w:rPr>
                  <w:rFonts w:ascii="Arial" w:eastAsia="Times New Roman" w:hAnsi="Arial" w:cs="Arial"/>
                  <w:sz w:val="16"/>
                  <w:szCs w:val="16"/>
                  <w:rPrChange w:id="2358" w:author="Microsoft Office User" w:date="2021-05-07T11:11:00Z">
                    <w:rPr>
                      <w:rFonts w:ascii="Arial" w:eastAsia="Times New Roman" w:hAnsi="Arial" w:cs="Arial"/>
                      <w:sz w:val="18"/>
                      <w:szCs w:val="18"/>
                    </w:rPr>
                  </w:rPrChange>
                </w:rPr>
                <w:t xml:space="preserve">Percent correct max dB SNR, </w:t>
              </w:r>
            </w:ins>
            <w:ins w:id="2359" w:author="Microsoft Office User" w:date="2021-05-07T11:36:00Z">
              <w:r>
                <w:rPr>
                  <w:rFonts w:ascii="Arial" w:eastAsia="Times New Roman" w:hAnsi="Arial" w:cs="Arial"/>
                  <w:sz w:val="16"/>
                  <w:szCs w:val="16"/>
                </w:rPr>
                <w:t xml:space="preserve"> target in high contrast</w:t>
              </w:r>
              <w:r w:rsidRPr="002C0B65">
                <w:rPr>
                  <w:rFonts w:ascii="Arial" w:eastAsia="Times New Roman" w:hAnsi="Arial" w:cs="Arial"/>
                  <w:sz w:val="16"/>
                  <w:szCs w:val="16"/>
                </w:rPr>
                <w:t xml:space="preserve"> </w:t>
              </w:r>
            </w:ins>
            <w:ins w:id="2360" w:author="Microsoft Office User" w:date="2021-05-07T11:11:00Z">
              <w:r w:rsidRPr="00445ED3">
                <w:rPr>
                  <w:rFonts w:ascii="Arial" w:eastAsia="Times New Roman" w:hAnsi="Arial" w:cs="Arial"/>
                  <w:sz w:val="16"/>
                  <w:szCs w:val="16"/>
                  <w:rPrChange w:id="2361" w:author="Microsoft Office User" w:date="2021-05-07T11:11:00Z">
                    <w:rPr>
                      <w:rFonts w:ascii="Arial" w:eastAsia="Times New Roman" w:hAnsi="Arial" w:cs="Arial"/>
                      <w:sz w:val="18"/>
                      <w:szCs w:val="18"/>
                    </w:rPr>
                  </w:rPrChange>
                </w:rPr>
                <w:t>: muscimol vs. saline</w:t>
              </w:r>
            </w:ins>
          </w:p>
        </w:tc>
        <w:tc>
          <w:tcPr>
            <w:tcW w:w="851" w:type="dxa"/>
            <w:vMerge w:val="restart"/>
          </w:tcPr>
          <w:p w14:paraId="07814422" w14:textId="6D7AE97B" w:rsidR="00854C11" w:rsidRPr="00445ED3" w:rsidRDefault="00854C11">
            <w:pPr>
              <w:jc w:val="center"/>
              <w:rPr>
                <w:ins w:id="2362" w:author="Microsoft Office User" w:date="2021-05-06T15:30:00Z"/>
                <w:rFonts w:ascii="Arial" w:eastAsia="Times New Roman" w:hAnsi="Arial" w:cs="Arial"/>
                <w:sz w:val="16"/>
                <w:szCs w:val="16"/>
                <w:rPrChange w:id="2363" w:author="Microsoft Office User" w:date="2021-05-07T11:11:00Z">
                  <w:rPr>
                    <w:ins w:id="2364" w:author="Microsoft Office User" w:date="2021-05-06T15:30:00Z"/>
                    <w:rFonts w:ascii="Arial" w:eastAsia="Times New Roman" w:hAnsi="Arial" w:cs="Arial"/>
                    <w:sz w:val="22"/>
                    <w:szCs w:val="22"/>
                  </w:rPr>
                </w:rPrChange>
              </w:rPr>
              <w:pPrChange w:id="2365" w:author="Microsoft Office User" w:date="2021-05-07T11:12:00Z">
                <w:pPr>
                  <w:framePr w:hSpace="180" w:wrap="around" w:vAnchor="text" w:hAnchor="text" w:y="1"/>
                  <w:suppressOverlap/>
                </w:pPr>
              </w:pPrChange>
            </w:pPr>
            <w:ins w:id="2366" w:author="Microsoft Office User" w:date="2021-05-07T11:07:00Z">
              <w:r w:rsidRPr="00445ED3">
                <w:rPr>
                  <w:rFonts w:ascii="Arial" w:eastAsia="Times New Roman" w:hAnsi="Arial" w:cs="Arial"/>
                  <w:sz w:val="16"/>
                  <w:szCs w:val="16"/>
                  <w:rPrChange w:id="2367" w:author="Microsoft Office User" w:date="2021-05-07T11:11:00Z">
                    <w:rPr>
                      <w:rFonts w:ascii="Arial" w:eastAsia="Times New Roman" w:hAnsi="Arial" w:cs="Arial"/>
                      <w:sz w:val="18"/>
                      <w:szCs w:val="18"/>
                    </w:rPr>
                  </w:rPrChange>
                </w:rPr>
                <w:t>3f</w:t>
              </w:r>
            </w:ins>
          </w:p>
        </w:tc>
        <w:tc>
          <w:tcPr>
            <w:tcW w:w="1350" w:type="dxa"/>
          </w:tcPr>
          <w:p w14:paraId="366DF8DA" w14:textId="6CDB9395" w:rsidR="00854C11" w:rsidRPr="00076498" w:rsidRDefault="00854C11" w:rsidP="000915B5">
            <w:pPr>
              <w:rPr>
                <w:ins w:id="2368" w:author="Microsoft Office User" w:date="2021-05-10T11:14:00Z"/>
                <w:rFonts w:ascii="Arial" w:eastAsia="Times New Roman" w:hAnsi="Arial" w:cs="Arial"/>
                <w:sz w:val="16"/>
                <w:szCs w:val="16"/>
              </w:rPr>
            </w:pPr>
            <w:proofErr w:type="spellStart"/>
            <w:ins w:id="2369"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w:t>
              </w:r>
            </w:ins>
            <w:ins w:id="2370" w:author="Microsoft Office User" w:date="2021-05-10T11:15:00Z">
              <w:r>
                <w:rPr>
                  <w:rFonts w:ascii="Arial" w:eastAsia="Times New Roman" w:hAnsi="Arial" w:cs="Arial"/>
                  <w:sz w:val="16"/>
                  <w:szCs w:val="16"/>
                </w:rPr>
                <w:t>0</w:t>
              </w:r>
            </w:ins>
            <w:ins w:id="2371" w:author="Microsoft Office User" w:date="2021-05-10T11:24:00Z">
              <w:r>
                <w:rPr>
                  <w:rFonts w:ascii="Arial" w:eastAsia="Times New Roman" w:hAnsi="Arial" w:cs="Arial"/>
                  <w:sz w:val="16"/>
                  <w:szCs w:val="16"/>
                </w:rPr>
                <w:t>7</w:t>
              </w:r>
            </w:ins>
          </w:p>
          <w:p w14:paraId="33F0A427" w14:textId="43AEB9CC" w:rsidR="00854C11" w:rsidRPr="00076498" w:rsidRDefault="00854C11" w:rsidP="000915B5">
            <w:pPr>
              <w:rPr>
                <w:ins w:id="2372" w:author="Microsoft Office User" w:date="2021-05-10T11:14:00Z"/>
                <w:rFonts w:ascii="Arial" w:eastAsia="Times New Roman" w:hAnsi="Arial" w:cs="Arial"/>
                <w:sz w:val="16"/>
                <w:szCs w:val="16"/>
              </w:rPr>
            </w:pPr>
            <w:ins w:id="2373" w:author="Microsoft Office User" w:date="2021-05-10T11:14:00Z">
              <w:r w:rsidRPr="00076498">
                <w:rPr>
                  <w:rFonts w:ascii="Arial" w:eastAsia="Times New Roman" w:hAnsi="Arial" w:cs="Arial"/>
                  <w:sz w:val="16"/>
                  <w:szCs w:val="16"/>
                </w:rPr>
                <w:t>Saline: 0.</w:t>
              </w:r>
            </w:ins>
            <w:ins w:id="2374" w:author="Microsoft Office User" w:date="2021-05-10T11:24:00Z">
              <w:r w:rsidR="001F3D2A">
                <w:rPr>
                  <w:rFonts w:ascii="Arial" w:eastAsia="Times New Roman" w:hAnsi="Arial" w:cs="Arial"/>
                  <w:sz w:val="16"/>
                  <w:szCs w:val="16"/>
                </w:rPr>
                <w:t>82</w:t>
              </w:r>
            </w:ins>
          </w:p>
          <w:p w14:paraId="051F8C0B" w14:textId="31D647A8" w:rsidR="00854C11" w:rsidRPr="00445ED3" w:rsidRDefault="00854C11" w:rsidP="000915B5">
            <w:pPr>
              <w:rPr>
                <w:ins w:id="2375" w:author="Microsoft Office User" w:date="2021-05-06T15:30:00Z"/>
                <w:rFonts w:ascii="Arial" w:eastAsia="Times New Roman" w:hAnsi="Arial" w:cs="Arial"/>
                <w:sz w:val="16"/>
                <w:szCs w:val="16"/>
                <w:rPrChange w:id="2376" w:author="Microsoft Office User" w:date="2021-05-07T11:11:00Z">
                  <w:rPr>
                    <w:ins w:id="2377" w:author="Microsoft Office User" w:date="2021-05-06T15:30:00Z"/>
                    <w:rFonts w:ascii="Arial" w:eastAsia="Times New Roman" w:hAnsi="Arial" w:cs="Arial"/>
                    <w:sz w:val="22"/>
                    <w:szCs w:val="22"/>
                  </w:rPr>
                </w:rPrChange>
              </w:rPr>
            </w:pPr>
            <w:ins w:id="2378" w:author="Microsoft Office User" w:date="2021-05-10T11:14:00Z">
              <w:r w:rsidRPr="00076498">
                <w:rPr>
                  <w:rFonts w:ascii="Arial" w:eastAsia="Times New Roman" w:hAnsi="Arial" w:cs="Arial"/>
                  <w:sz w:val="16"/>
                  <w:szCs w:val="16"/>
                </w:rPr>
                <w:t>(median)</w:t>
              </w:r>
            </w:ins>
          </w:p>
        </w:tc>
        <w:tc>
          <w:tcPr>
            <w:tcW w:w="990" w:type="dxa"/>
          </w:tcPr>
          <w:p w14:paraId="264C449C" w14:textId="0F5465A9" w:rsidR="00854C11" w:rsidRPr="00445ED3" w:rsidRDefault="00854C11" w:rsidP="000915B5">
            <w:pPr>
              <w:rPr>
                <w:ins w:id="2379" w:author="Microsoft Office User" w:date="2021-05-06T15:30:00Z"/>
                <w:rFonts w:ascii="Arial" w:eastAsia="Times New Roman" w:hAnsi="Arial" w:cs="Arial"/>
                <w:sz w:val="16"/>
                <w:szCs w:val="16"/>
                <w:rPrChange w:id="2380" w:author="Microsoft Office User" w:date="2021-05-07T11:11:00Z">
                  <w:rPr>
                    <w:ins w:id="2381" w:author="Microsoft Office User" w:date="2021-05-06T15:30:00Z"/>
                    <w:rFonts w:ascii="Arial" w:eastAsia="Times New Roman" w:hAnsi="Arial" w:cs="Arial"/>
                    <w:sz w:val="22"/>
                    <w:szCs w:val="22"/>
                  </w:rPr>
                </w:rPrChange>
              </w:rPr>
            </w:pPr>
            <w:ins w:id="2382" w:author="Microsoft Office User" w:date="2021-05-10T11:14:00Z">
              <w:r w:rsidRPr="00076498">
                <w:rPr>
                  <w:rFonts w:ascii="Arial" w:eastAsia="Times New Roman" w:hAnsi="Arial" w:cs="Arial"/>
                  <w:sz w:val="16"/>
                  <w:szCs w:val="16"/>
                </w:rPr>
                <w:t>n/a</w:t>
              </w:r>
            </w:ins>
          </w:p>
        </w:tc>
        <w:tc>
          <w:tcPr>
            <w:tcW w:w="1080" w:type="dxa"/>
            <w:vMerge w:val="restart"/>
          </w:tcPr>
          <w:p w14:paraId="4360B17C" w14:textId="77777777" w:rsidR="00854C11" w:rsidRDefault="00854C11" w:rsidP="000915B5">
            <w:pPr>
              <w:rPr>
                <w:ins w:id="2383" w:author="Microsoft Office User" w:date="2021-05-10T11:17:00Z"/>
                <w:rFonts w:ascii="Arial" w:eastAsia="Times New Roman" w:hAnsi="Arial" w:cs="Arial"/>
                <w:sz w:val="16"/>
                <w:szCs w:val="16"/>
              </w:rPr>
            </w:pPr>
            <w:ins w:id="2384" w:author="Microsoft Office User" w:date="2021-05-10T11:17:00Z">
              <w:r>
                <w:rPr>
                  <w:rFonts w:ascii="Arial" w:eastAsia="Times New Roman" w:hAnsi="Arial" w:cs="Arial"/>
                  <w:sz w:val="16"/>
                  <w:szCs w:val="16"/>
                </w:rPr>
                <w:t>5</w:t>
              </w:r>
            </w:ins>
            <w:ins w:id="2385" w:author="Microsoft Office User" w:date="2021-05-10T11:16:00Z">
              <w:r>
                <w:rPr>
                  <w:rFonts w:ascii="Arial" w:eastAsia="Times New Roman" w:hAnsi="Arial" w:cs="Arial"/>
                  <w:sz w:val="16"/>
                  <w:szCs w:val="16"/>
                </w:rPr>
                <w:t xml:space="preserve"> </w:t>
              </w:r>
              <w:proofErr w:type="spellStart"/>
              <w:r>
                <w:rPr>
                  <w:rFonts w:ascii="Arial" w:eastAsia="Times New Roman" w:hAnsi="Arial" w:cs="Arial"/>
                  <w:sz w:val="16"/>
                  <w:szCs w:val="16"/>
                </w:rPr>
                <w:t>musc</w:t>
              </w:r>
            </w:ins>
            <w:proofErr w:type="spellEnd"/>
            <w:ins w:id="2386" w:author="Microsoft Office User" w:date="2021-05-10T11:17:00Z">
              <w:r>
                <w:rPr>
                  <w:rFonts w:ascii="Arial" w:eastAsia="Times New Roman" w:hAnsi="Arial" w:cs="Arial"/>
                  <w:sz w:val="16"/>
                  <w:szCs w:val="16"/>
                </w:rPr>
                <w:t>.</w:t>
              </w:r>
            </w:ins>
            <w:ins w:id="2387" w:author="Microsoft Office User" w:date="2021-05-10T11:16:00Z">
              <w:r>
                <w:rPr>
                  <w:rFonts w:ascii="Arial" w:eastAsia="Times New Roman" w:hAnsi="Arial" w:cs="Arial"/>
                  <w:sz w:val="16"/>
                  <w:szCs w:val="16"/>
                </w:rPr>
                <w:t xml:space="preserve"> sessions</w:t>
              </w:r>
            </w:ins>
            <w:ins w:id="2388" w:author="Microsoft Office User" w:date="2021-05-10T11:17:00Z">
              <w:r>
                <w:rPr>
                  <w:rFonts w:ascii="Arial" w:eastAsia="Times New Roman" w:hAnsi="Arial" w:cs="Arial"/>
                  <w:sz w:val="16"/>
                  <w:szCs w:val="16"/>
                </w:rPr>
                <w:t>, 5 saline sessions</w:t>
              </w:r>
            </w:ins>
          </w:p>
          <w:p w14:paraId="56F0DA81" w14:textId="5DEE7A98" w:rsidR="00854C11" w:rsidRPr="00445ED3" w:rsidRDefault="00854C11" w:rsidP="000915B5">
            <w:pPr>
              <w:rPr>
                <w:ins w:id="2389" w:author="Microsoft Office User" w:date="2021-05-06T15:30:00Z"/>
                <w:rFonts w:ascii="Arial" w:eastAsia="Times New Roman" w:hAnsi="Arial" w:cs="Arial"/>
                <w:sz w:val="16"/>
                <w:szCs w:val="16"/>
                <w:rPrChange w:id="2390" w:author="Microsoft Office User" w:date="2021-05-07T11:11:00Z">
                  <w:rPr>
                    <w:ins w:id="2391" w:author="Microsoft Office User" w:date="2021-05-06T15:30:00Z"/>
                    <w:rFonts w:ascii="Arial" w:eastAsia="Times New Roman" w:hAnsi="Arial" w:cs="Arial"/>
                    <w:sz w:val="22"/>
                    <w:szCs w:val="22"/>
                  </w:rPr>
                </w:rPrChange>
              </w:rPr>
            </w:pPr>
            <w:ins w:id="2392" w:author="Microsoft Office User" w:date="2021-05-10T11:17:00Z">
              <w:r>
                <w:rPr>
                  <w:rFonts w:ascii="Arial" w:eastAsia="Times New Roman" w:hAnsi="Arial" w:cs="Arial"/>
                  <w:sz w:val="16"/>
                  <w:szCs w:val="16"/>
                </w:rPr>
                <w:t>(2 mice)</w:t>
              </w:r>
            </w:ins>
          </w:p>
        </w:tc>
        <w:tc>
          <w:tcPr>
            <w:tcW w:w="1595" w:type="dxa"/>
            <w:vMerge w:val="restart"/>
          </w:tcPr>
          <w:p w14:paraId="70FB6BCA" w14:textId="6270DBE6" w:rsidR="00854C11" w:rsidRPr="00445ED3" w:rsidRDefault="00854C11" w:rsidP="000915B5">
            <w:pPr>
              <w:rPr>
                <w:ins w:id="2393" w:author="Microsoft Office User" w:date="2021-05-06T15:30:00Z"/>
                <w:rFonts w:ascii="Arial" w:eastAsia="Times New Roman" w:hAnsi="Arial" w:cs="Arial"/>
                <w:sz w:val="16"/>
                <w:szCs w:val="16"/>
                <w:rPrChange w:id="2394" w:author="Microsoft Office User" w:date="2021-05-07T11:11:00Z">
                  <w:rPr>
                    <w:ins w:id="2395" w:author="Microsoft Office User" w:date="2021-05-06T15:30:00Z"/>
                    <w:rFonts w:ascii="Arial" w:eastAsia="Times New Roman" w:hAnsi="Arial" w:cs="Arial"/>
                    <w:sz w:val="22"/>
                    <w:szCs w:val="22"/>
                  </w:rPr>
                </w:rPrChange>
              </w:rPr>
            </w:pPr>
            <w:ins w:id="2396" w:author="Microsoft Office User" w:date="2021-05-07T11:12:00Z">
              <w:r w:rsidRPr="00076498">
                <w:rPr>
                  <w:rFonts w:ascii="Arial" w:eastAsia="Times New Roman" w:hAnsi="Arial" w:cs="Arial"/>
                  <w:sz w:val="16"/>
                  <w:szCs w:val="16"/>
                </w:rPr>
                <w:t>Two-tailed Wilcoxon rank-sum test</w:t>
              </w:r>
            </w:ins>
          </w:p>
        </w:tc>
        <w:tc>
          <w:tcPr>
            <w:tcW w:w="1085" w:type="dxa"/>
          </w:tcPr>
          <w:p w14:paraId="52DFCBC5" w14:textId="77777777" w:rsidR="00854C11" w:rsidRDefault="00854C11" w:rsidP="000915B5">
            <w:pPr>
              <w:rPr>
                <w:ins w:id="2397" w:author="Microsoft Office User" w:date="2021-05-10T11:24:00Z"/>
                <w:rFonts w:ascii="Arial" w:eastAsia="Times New Roman" w:hAnsi="Arial" w:cs="Arial"/>
                <w:sz w:val="16"/>
                <w:szCs w:val="16"/>
              </w:rPr>
            </w:pPr>
            <w:ins w:id="2398" w:author="Microsoft Office User" w:date="2021-05-10T11:24:00Z">
              <w:r>
                <w:rPr>
                  <w:rFonts w:ascii="Arial" w:eastAsia="Times New Roman" w:hAnsi="Arial" w:cs="Arial"/>
                  <w:sz w:val="16"/>
                  <w:szCs w:val="16"/>
                </w:rPr>
                <w:t>Z = nan</w:t>
              </w:r>
            </w:ins>
          </w:p>
          <w:p w14:paraId="786317EB" w14:textId="44AD336C" w:rsidR="00854C11" w:rsidRPr="00445ED3" w:rsidRDefault="00854C11" w:rsidP="000915B5">
            <w:pPr>
              <w:rPr>
                <w:ins w:id="2399" w:author="Microsoft Office User" w:date="2021-05-06T15:30:00Z"/>
                <w:rFonts w:ascii="Arial" w:eastAsia="Times New Roman" w:hAnsi="Arial" w:cs="Arial"/>
                <w:sz w:val="16"/>
                <w:szCs w:val="16"/>
                <w:rPrChange w:id="2400" w:author="Microsoft Office User" w:date="2021-05-07T11:11:00Z">
                  <w:rPr>
                    <w:ins w:id="2401" w:author="Microsoft Office User" w:date="2021-05-06T15:30:00Z"/>
                    <w:rFonts w:ascii="Arial" w:eastAsia="Times New Roman" w:hAnsi="Arial" w:cs="Arial"/>
                    <w:sz w:val="22"/>
                    <w:szCs w:val="22"/>
                  </w:rPr>
                </w:rPrChange>
              </w:rPr>
            </w:pPr>
            <w:ins w:id="2402" w:author="Microsoft Office User" w:date="2021-05-10T11:24:00Z">
              <w:r>
                <w:rPr>
                  <w:rFonts w:ascii="Arial" w:eastAsia="Times New Roman" w:hAnsi="Arial" w:cs="Arial"/>
                  <w:sz w:val="16"/>
                  <w:szCs w:val="16"/>
                </w:rPr>
                <w:t>Rank: 15</w:t>
              </w:r>
            </w:ins>
          </w:p>
        </w:tc>
        <w:tc>
          <w:tcPr>
            <w:tcW w:w="980" w:type="dxa"/>
          </w:tcPr>
          <w:p w14:paraId="0C99962C" w14:textId="77994756" w:rsidR="00854C11" w:rsidRPr="00445ED3" w:rsidRDefault="00854C11" w:rsidP="000915B5">
            <w:pPr>
              <w:rPr>
                <w:ins w:id="2403" w:author="Microsoft Office User" w:date="2021-05-06T15:30:00Z"/>
                <w:rFonts w:ascii="Arial" w:eastAsia="Times New Roman" w:hAnsi="Arial" w:cs="Arial"/>
                <w:sz w:val="16"/>
                <w:szCs w:val="16"/>
                <w:rPrChange w:id="2404" w:author="Microsoft Office User" w:date="2021-05-07T11:11:00Z">
                  <w:rPr>
                    <w:ins w:id="2405" w:author="Microsoft Office User" w:date="2021-05-06T15:30:00Z"/>
                    <w:rFonts w:ascii="Arial" w:eastAsia="Times New Roman" w:hAnsi="Arial" w:cs="Arial"/>
                    <w:sz w:val="22"/>
                    <w:szCs w:val="22"/>
                  </w:rPr>
                </w:rPrChange>
              </w:rPr>
            </w:pPr>
            <w:ins w:id="2406" w:author="Microsoft Office User" w:date="2021-05-10T11:23:00Z">
              <w:r>
                <w:rPr>
                  <w:rFonts w:ascii="Arial" w:eastAsia="Times New Roman" w:hAnsi="Arial" w:cs="Arial"/>
                  <w:sz w:val="16"/>
                  <w:szCs w:val="16"/>
                </w:rPr>
                <w:t>0.0079</w:t>
              </w:r>
            </w:ins>
          </w:p>
        </w:tc>
      </w:tr>
      <w:tr w:rsidR="00854C11" w14:paraId="275F572A" w14:textId="77777777" w:rsidTr="000915B5">
        <w:trPr>
          <w:trHeight w:val="429"/>
          <w:ins w:id="2407" w:author="Microsoft Office User" w:date="2021-05-06T15:30:00Z"/>
        </w:trPr>
        <w:tc>
          <w:tcPr>
            <w:tcW w:w="3014" w:type="dxa"/>
          </w:tcPr>
          <w:p w14:paraId="7DA5C8BE" w14:textId="4DFDB2CB" w:rsidR="00854C11" w:rsidRPr="00445ED3" w:rsidRDefault="00854C11" w:rsidP="000915B5">
            <w:pPr>
              <w:rPr>
                <w:ins w:id="2408" w:author="Microsoft Office User" w:date="2021-05-06T15:30:00Z"/>
                <w:rFonts w:ascii="Arial" w:eastAsia="Times New Roman" w:hAnsi="Arial" w:cs="Arial"/>
                <w:sz w:val="16"/>
                <w:szCs w:val="16"/>
                <w:rPrChange w:id="2409" w:author="Microsoft Office User" w:date="2021-05-07T11:11:00Z">
                  <w:rPr>
                    <w:ins w:id="2410" w:author="Microsoft Office User" w:date="2021-05-06T15:30:00Z"/>
                    <w:rFonts w:ascii="Arial" w:eastAsia="Times New Roman" w:hAnsi="Arial" w:cs="Arial"/>
                    <w:sz w:val="22"/>
                    <w:szCs w:val="22"/>
                  </w:rPr>
                </w:rPrChange>
              </w:rPr>
            </w:pPr>
            <w:ins w:id="2411" w:author="Microsoft Office User" w:date="2021-05-10T11:15:00Z">
              <w:r>
                <w:rPr>
                  <w:rFonts w:ascii="Arial" w:eastAsia="Times New Roman" w:hAnsi="Arial" w:cs="Arial"/>
                  <w:sz w:val="16"/>
                  <w:szCs w:val="16"/>
                </w:rPr>
                <w:t>Percent correct at threshold</w:t>
              </w:r>
            </w:ins>
            <w:ins w:id="2412" w:author="Microsoft Office User" w:date="2021-05-07T11:11:00Z">
              <w:r w:rsidRPr="00445ED3">
                <w:rPr>
                  <w:rFonts w:ascii="Arial" w:eastAsia="Times New Roman" w:hAnsi="Arial" w:cs="Arial"/>
                  <w:sz w:val="16"/>
                  <w:szCs w:val="16"/>
                  <w:rPrChange w:id="2413" w:author="Microsoft Office User" w:date="2021-05-07T11:11:00Z">
                    <w:rPr>
                      <w:rFonts w:ascii="Arial" w:eastAsia="Times New Roman" w:hAnsi="Arial" w:cs="Arial"/>
                      <w:sz w:val="18"/>
                      <w:szCs w:val="18"/>
                    </w:rPr>
                  </w:rPrChange>
                </w:rPr>
                <w:t xml:space="preserve">, </w:t>
              </w:r>
            </w:ins>
            <w:ins w:id="2414" w:author="Microsoft Office User" w:date="2021-05-07T11:36:00Z">
              <w:r>
                <w:rPr>
                  <w:rFonts w:ascii="Arial" w:eastAsia="Times New Roman" w:hAnsi="Arial" w:cs="Arial"/>
                  <w:sz w:val="16"/>
                  <w:szCs w:val="16"/>
                </w:rPr>
                <w:t>target in high contrast</w:t>
              </w:r>
            </w:ins>
            <w:ins w:id="2415" w:author="Microsoft Office User" w:date="2021-05-07T11:11:00Z">
              <w:r w:rsidRPr="00445ED3">
                <w:rPr>
                  <w:rFonts w:ascii="Arial" w:eastAsia="Times New Roman" w:hAnsi="Arial" w:cs="Arial"/>
                  <w:sz w:val="16"/>
                  <w:szCs w:val="16"/>
                  <w:rPrChange w:id="2416" w:author="Microsoft Office User" w:date="2021-05-07T11:11:00Z">
                    <w:rPr>
                      <w:rFonts w:ascii="Arial" w:eastAsia="Times New Roman" w:hAnsi="Arial" w:cs="Arial"/>
                      <w:sz w:val="18"/>
                      <w:szCs w:val="18"/>
                    </w:rPr>
                  </w:rPrChange>
                </w:rPr>
                <w:t>: muscimol vs. saline</w:t>
              </w:r>
            </w:ins>
          </w:p>
        </w:tc>
        <w:tc>
          <w:tcPr>
            <w:tcW w:w="851" w:type="dxa"/>
            <w:vMerge/>
          </w:tcPr>
          <w:p w14:paraId="5C131F6D" w14:textId="77777777" w:rsidR="00854C11" w:rsidRPr="00445ED3" w:rsidRDefault="00854C11" w:rsidP="000915B5">
            <w:pPr>
              <w:rPr>
                <w:ins w:id="2417" w:author="Microsoft Office User" w:date="2021-05-06T15:30:00Z"/>
                <w:rFonts w:ascii="Arial" w:eastAsia="Times New Roman" w:hAnsi="Arial" w:cs="Arial"/>
                <w:sz w:val="16"/>
                <w:szCs w:val="16"/>
                <w:rPrChange w:id="2418" w:author="Microsoft Office User" w:date="2021-05-07T11:11:00Z">
                  <w:rPr>
                    <w:ins w:id="2419" w:author="Microsoft Office User" w:date="2021-05-06T15:30:00Z"/>
                    <w:rFonts w:ascii="Arial" w:eastAsia="Times New Roman" w:hAnsi="Arial" w:cs="Arial"/>
                    <w:sz w:val="22"/>
                    <w:szCs w:val="22"/>
                  </w:rPr>
                </w:rPrChange>
              </w:rPr>
            </w:pPr>
          </w:p>
        </w:tc>
        <w:tc>
          <w:tcPr>
            <w:tcW w:w="1350" w:type="dxa"/>
          </w:tcPr>
          <w:p w14:paraId="0980C674" w14:textId="56576E81" w:rsidR="00854C11" w:rsidRPr="00076498" w:rsidRDefault="00854C11" w:rsidP="000915B5">
            <w:pPr>
              <w:rPr>
                <w:ins w:id="2420" w:author="Microsoft Office User" w:date="2021-05-10T11:14:00Z"/>
                <w:rFonts w:ascii="Arial" w:eastAsia="Times New Roman" w:hAnsi="Arial" w:cs="Arial"/>
                <w:sz w:val="16"/>
                <w:szCs w:val="16"/>
              </w:rPr>
            </w:pPr>
            <w:proofErr w:type="spellStart"/>
            <w:ins w:id="2421"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xml:space="preserve">.: </w:t>
              </w:r>
            </w:ins>
            <w:ins w:id="2422" w:author="Microsoft Office User" w:date="2021-05-10T11:23:00Z">
              <w:r>
                <w:rPr>
                  <w:rFonts w:ascii="Arial" w:eastAsia="Times New Roman" w:hAnsi="Arial" w:cs="Arial"/>
                  <w:sz w:val="16"/>
                  <w:szCs w:val="16"/>
                </w:rPr>
                <w:t>0.03</w:t>
              </w:r>
            </w:ins>
          </w:p>
          <w:p w14:paraId="2C49FCCD" w14:textId="7F57414E" w:rsidR="00854C11" w:rsidRPr="00076498" w:rsidRDefault="00854C11" w:rsidP="000915B5">
            <w:pPr>
              <w:rPr>
                <w:ins w:id="2423" w:author="Microsoft Office User" w:date="2021-05-10T11:14:00Z"/>
                <w:rFonts w:ascii="Arial" w:eastAsia="Times New Roman" w:hAnsi="Arial" w:cs="Arial"/>
                <w:sz w:val="16"/>
                <w:szCs w:val="16"/>
              </w:rPr>
            </w:pPr>
            <w:ins w:id="2424" w:author="Microsoft Office User" w:date="2021-05-10T11:14:00Z">
              <w:r w:rsidRPr="00076498">
                <w:rPr>
                  <w:rFonts w:ascii="Arial" w:eastAsia="Times New Roman" w:hAnsi="Arial" w:cs="Arial"/>
                  <w:sz w:val="16"/>
                  <w:szCs w:val="16"/>
                </w:rPr>
                <w:t xml:space="preserve">Saline: </w:t>
              </w:r>
            </w:ins>
            <w:ins w:id="2425" w:author="Microsoft Office User" w:date="2021-05-10T11:23:00Z">
              <w:r>
                <w:rPr>
                  <w:rFonts w:ascii="Arial" w:eastAsia="Times New Roman" w:hAnsi="Arial" w:cs="Arial"/>
                  <w:sz w:val="16"/>
                  <w:szCs w:val="16"/>
                </w:rPr>
                <w:t>0.53</w:t>
              </w:r>
            </w:ins>
          </w:p>
          <w:p w14:paraId="64A982EB" w14:textId="2D7401D7" w:rsidR="00854C11" w:rsidRPr="00445ED3" w:rsidRDefault="00854C11" w:rsidP="000915B5">
            <w:pPr>
              <w:rPr>
                <w:ins w:id="2426" w:author="Microsoft Office User" w:date="2021-05-06T15:30:00Z"/>
                <w:rFonts w:ascii="Arial" w:eastAsia="Times New Roman" w:hAnsi="Arial" w:cs="Arial"/>
                <w:sz w:val="16"/>
                <w:szCs w:val="16"/>
                <w:rPrChange w:id="2427" w:author="Microsoft Office User" w:date="2021-05-07T11:11:00Z">
                  <w:rPr>
                    <w:ins w:id="2428" w:author="Microsoft Office User" w:date="2021-05-06T15:30:00Z"/>
                    <w:rFonts w:ascii="Arial" w:eastAsia="Times New Roman" w:hAnsi="Arial" w:cs="Arial"/>
                    <w:sz w:val="22"/>
                    <w:szCs w:val="22"/>
                  </w:rPr>
                </w:rPrChange>
              </w:rPr>
            </w:pPr>
            <w:ins w:id="2429" w:author="Microsoft Office User" w:date="2021-05-10T11:14:00Z">
              <w:r w:rsidRPr="00076498">
                <w:rPr>
                  <w:rFonts w:ascii="Arial" w:eastAsia="Times New Roman" w:hAnsi="Arial" w:cs="Arial"/>
                  <w:sz w:val="16"/>
                  <w:szCs w:val="16"/>
                </w:rPr>
                <w:t>(median)</w:t>
              </w:r>
            </w:ins>
          </w:p>
        </w:tc>
        <w:tc>
          <w:tcPr>
            <w:tcW w:w="990" w:type="dxa"/>
          </w:tcPr>
          <w:p w14:paraId="561067E8" w14:textId="64A2C47C" w:rsidR="00854C11" w:rsidRPr="00445ED3" w:rsidRDefault="00854C11" w:rsidP="000915B5">
            <w:pPr>
              <w:rPr>
                <w:ins w:id="2430" w:author="Microsoft Office User" w:date="2021-05-06T15:30:00Z"/>
                <w:rFonts w:ascii="Arial" w:eastAsia="Times New Roman" w:hAnsi="Arial" w:cs="Arial"/>
                <w:sz w:val="16"/>
                <w:szCs w:val="16"/>
                <w:rPrChange w:id="2431" w:author="Microsoft Office User" w:date="2021-05-07T11:11:00Z">
                  <w:rPr>
                    <w:ins w:id="2432" w:author="Microsoft Office User" w:date="2021-05-06T15:30:00Z"/>
                    <w:rFonts w:ascii="Arial" w:eastAsia="Times New Roman" w:hAnsi="Arial" w:cs="Arial"/>
                    <w:sz w:val="22"/>
                    <w:szCs w:val="22"/>
                  </w:rPr>
                </w:rPrChange>
              </w:rPr>
            </w:pPr>
            <w:ins w:id="2433" w:author="Microsoft Office User" w:date="2021-05-10T11:14:00Z">
              <w:r w:rsidRPr="00076498">
                <w:rPr>
                  <w:rFonts w:ascii="Arial" w:eastAsia="Times New Roman" w:hAnsi="Arial" w:cs="Arial"/>
                  <w:sz w:val="16"/>
                  <w:szCs w:val="16"/>
                </w:rPr>
                <w:t>n/a</w:t>
              </w:r>
            </w:ins>
          </w:p>
        </w:tc>
        <w:tc>
          <w:tcPr>
            <w:tcW w:w="1080" w:type="dxa"/>
            <w:vMerge/>
          </w:tcPr>
          <w:p w14:paraId="4E6F16C2" w14:textId="77777777" w:rsidR="00854C11" w:rsidRPr="00445ED3" w:rsidRDefault="00854C11" w:rsidP="000915B5">
            <w:pPr>
              <w:rPr>
                <w:ins w:id="2434" w:author="Microsoft Office User" w:date="2021-05-06T15:30:00Z"/>
                <w:rFonts w:ascii="Arial" w:eastAsia="Times New Roman" w:hAnsi="Arial" w:cs="Arial"/>
                <w:sz w:val="16"/>
                <w:szCs w:val="16"/>
                <w:rPrChange w:id="2435" w:author="Microsoft Office User" w:date="2021-05-07T11:11:00Z">
                  <w:rPr>
                    <w:ins w:id="2436" w:author="Microsoft Office User" w:date="2021-05-06T15:30:00Z"/>
                    <w:rFonts w:ascii="Arial" w:eastAsia="Times New Roman" w:hAnsi="Arial" w:cs="Arial"/>
                    <w:sz w:val="22"/>
                    <w:szCs w:val="22"/>
                  </w:rPr>
                </w:rPrChange>
              </w:rPr>
            </w:pPr>
          </w:p>
        </w:tc>
        <w:tc>
          <w:tcPr>
            <w:tcW w:w="1595" w:type="dxa"/>
            <w:vMerge/>
          </w:tcPr>
          <w:p w14:paraId="16C8E466" w14:textId="77777777" w:rsidR="00854C11" w:rsidRPr="00445ED3" w:rsidRDefault="00854C11" w:rsidP="000915B5">
            <w:pPr>
              <w:rPr>
                <w:ins w:id="2437" w:author="Microsoft Office User" w:date="2021-05-06T15:30:00Z"/>
                <w:rFonts w:ascii="Arial" w:eastAsia="Times New Roman" w:hAnsi="Arial" w:cs="Arial"/>
                <w:sz w:val="16"/>
                <w:szCs w:val="16"/>
                <w:rPrChange w:id="2438" w:author="Microsoft Office User" w:date="2021-05-07T11:11:00Z">
                  <w:rPr>
                    <w:ins w:id="2439" w:author="Microsoft Office User" w:date="2021-05-06T15:30:00Z"/>
                    <w:rFonts w:ascii="Arial" w:eastAsia="Times New Roman" w:hAnsi="Arial" w:cs="Arial"/>
                    <w:sz w:val="22"/>
                    <w:szCs w:val="22"/>
                  </w:rPr>
                </w:rPrChange>
              </w:rPr>
            </w:pPr>
          </w:p>
        </w:tc>
        <w:tc>
          <w:tcPr>
            <w:tcW w:w="1085" w:type="dxa"/>
          </w:tcPr>
          <w:p w14:paraId="284894FC" w14:textId="77777777" w:rsidR="00854C11" w:rsidRDefault="00854C11" w:rsidP="000915B5">
            <w:pPr>
              <w:rPr>
                <w:ins w:id="2440" w:author="Microsoft Office User" w:date="2021-05-10T11:19:00Z"/>
                <w:rFonts w:ascii="Arial" w:eastAsia="Times New Roman" w:hAnsi="Arial" w:cs="Arial"/>
                <w:sz w:val="16"/>
                <w:szCs w:val="16"/>
              </w:rPr>
            </w:pPr>
            <w:ins w:id="2441" w:author="Microsoft Office User" w:date="2021-05-10T11:19:00Z">
              <w:r>
                <w:rPr>
                  <w:rFonts w:ascii="Arial" w:eastAsia="Times New Roman" w:hAnsi="Arial" w:cs="Arial"/>
                  <w:sz w:val="16"/>
                  <w:szCs w:val="16"/>
                </w:rPr>
                <w:t>Z = nan</w:t>
              </w:r>
            </w:ins>
          </w:p>
          <w:p w14:paraId="33EEE151" w14:textId="03886117" w:rsidR="00854C11" w:rsidRPr="00445ED3" w:rsidRDefault="00854C11" w:rsidP="000915B5">
            <w:pPr>
              <w:rPr>
                <w:ins w:id="2442" w:author="Microsoft Office User" w:date="2021-05-06T15:30:00Z"/>
                <w:rFonts w:ascii="Arial" w:eastAsia="Times New Roman" w:hAnsi="Arial" w:cs="Arial"/>
                <w:sz w:val="16"/>
                <w:szCs w:val="16"/>
                <w:rPrChange w:id="2443" w:author="Microsoft Office User" w:date="2021-05-07T11:11:00Z">
                  <w:rPr>
                    <w:ins w:id="2444" w:author="Microsoft Office User" w:date="2021-05-06T15:30:00Z"/>
                    <w:rFonts w:ascii="Arial" w:eastAsia="Times New Roman" w:hAnsi="Arial" w:cs="Arial"/>
                    <w:sz w:val="22"/>
                    <w:szCs w:val="22"/>
                  </w:rPr>
                </w:rPrChange>
              </w:rPr>
            </w:pPr>
            <w:ins w:id="2445" w:author="Microsoft Office User" w:date="2021-05-10T11:19:00Z">
              <w:r>
                <w:rPr>
                  <w:rFonts w:ascii="Arial" w:eastAsia="Times New Roman" w:hAnsi="Arial" w:cs="Arial"/>
                  <w:sz w:val="16"/>
                  <w:szCs w:val="16"/>
                </w:rPr>
                <w:t>Rank: 17</w:t>
              </w:r>
            </w:ins>
          </w:p>
        </w:tc>
        <w:tc>
          <w:tcPr>
            <w:tcW w:w="980" w:type="dxa"/>
          </w:tcPr>
          <w:p w14:paraId="6E46A61B" w14:textId="6D37480B" w:rsidR="00854C11" w:rsidRPr="00445ED3" w:rsidRDefault="00854C11" w:rsidP="000915B5">
            <w:pPr>
              <w:rPr>
                <w:ins w:id="2446" w:author="Microsoft Office User" w:date="2021-05-06T15:30:00Z"/>
                <w:rFonts w:ascii="Arial" w:eastAsia="Times New Roman" w:hAnsi="Arial" w:cs="Arial"/>
                <w:sz w:val="16"/>
                <w:szCs w:val="16"/>
                <w:rPrChange w:id="2447" w:author="Microsoft Office User" w:date="2021-05-07T11:11:00Z">
                  <w:rPr>
                    <w:ins w:id="2448" w:author="Microsoft Office User" w:date="2021-05-06T15:30:00Z"/>
                    <w:rFonts w:ascii="Arial" w:eastAsia="Times New Roman" w:hAnsi="Arial" w:cs="Arial"/>
                    <w:sz w:val="22"/>
                    <w:szCs w:val="22"/>
                  </w:rPr>
                </w:rPrChange>
              </w:rPr>
            </w:pPr>
            <w:ins w:id="2449" w:author="Microsoft Office User" w:date="2021-05-10T11:19:00Z">
              <w:r>
                <w:rPr>
                  <w:rFonts w:ascii="Arial" w:eastAsia="Times New Roman" w:hAnsi="Arial" w:cs="Arial"/>
                  <w:sz w:val="16"/>
                  <w:szCs w:val="16"/>
                </w:rPr>
                <w:t>0.032</w:t>
              </w:r>
            </w:ins>
          </w:p>
        </w:tc>
      </w:tr>
      <w:tr w:rsidR="00854C11" w14:paraId="64D2208A" w14:textId="77777777" w:rsidTr="000915B5">
        <w:trPr>
          <w:trHeight w:val="429"/>
          <w:ins w:id="2450" w:author="Microsoft Office User" w:date="2021-05-06T15:31:00Z"/>
        </w:trPr>
        <w:tc>
          <w:tcPr>
            <w:tcW w:w="3014" w:type="dxa"/>
          </w:tcPr>
          <w:p w14:paraId="1F9DA2F9" w14:textId="7AB3F2E7" w:rsidR="00854C11" w:rsidRPr="00445ED3" w:rsidRDefault="00854C11" w:rsidP="000915B5">
            <w:pPr>
              <w:rPr>
                <w:ins w:id="2451" w:author="Microsoft Office User" w:date="2021-05-06T15:31:00Z"/>
                <w:rFonts w:ascii="Arial" w:eastAsia="Times New Roman" w:hAnsi="Arial" w:cs="Arial"/>
                <w:sz w:val="16"/>
                <w:szCs w:val="16"/>
                <w:rPrChange w:id="2452" w:author="Microsoft Office User" w:date="2021-05-07T11:11:00Z">
                  <w:rPr>
                    <w:ins w:id="2453" w:author="Microsoft Office User" w:date="2021-05-06T15:31:00Z"/>
                    <w:rFonts w:ascii="Arial" w:eastAsia="Times New Roman" w:hAnsi="Arial" w:cs="Arial"/>
                    <w:sz w:val="22"/>
                    <w:szCs w:val="22"/>
                  </w:rPr>
                </w:rPrChange>
              </w:rPr>
            </w:pPr>
            <w:ins w:id="2454" w:author="Microsoft Office User" w:date="2021-05-07T11:11:00Z">
              <w:r w:rsidRPr="00445ED3">
                <w:rPr>
                  <w:rFonts w:ascii="Arial" w:eastAsia="Times New Roman" w:hAnsi="Arial" w:cs="Arial"/>
                  <w:sz w:val="16"/>
                  <w:szCs w:val="16"/>
                  <w:rPrChange w:id="2455" w:author="Microsoft Office User" w:date="2021-05-07T11:11:00Z">
                    <w:rPr>
                      <w:rFonts w:ascii="Arial" w:eastAsia="Times New Roman" w:hAnsi="Arial" w:cs="Arial"/>
                      <w:sz w:val="18"/>
                      <w:szCs w:val="18"/>
                    </w:rPr>
                  </w:rPrChange>
                </w:rPr>
                <w:t xml:space="preserve">FA rate, </w:t>
              </w:r>
            </w:ins>
            <w:ins w:id="2456" w:author="Microsoft Office User" w:date="2021-05-07T11:36:00Z">
              <w:r>
                <w:rPr>
                  <w:rFonts w:ascii="Arial" w:eastAsia="Times New Roman" w:hAnsi="Arial" w:cs="Arial"/>
                  <w:sz w:val="16"/>
                  <w:szCs w:val="16"/>
                </w:rPr>
                <w:t xml:space="preserve"> target in high contrast</w:t>
              </w:r>
              <w:r w:rsidRPr="002C0B65">
                <w:rPr>
                  <w:rFonts w:ascii="Arial" w:eastAsia="Times New Roman" w:hAnsi="Arial" w:cs="Arial"/>
                  <w:sz w:val="16"/>
                  <w:szCs w:val="16"/>
                </w:rPr>
                <w:t xml:space="preserve"> </w:t>
              </w:r>
            </w:ins>
            <w:ins w:id="2457" w:author="Microsoft Office User" w:date="2021-05-07T11:11:00Z">
              <w:r w:rsidRPr="00445ED3">
                <w:rPr>
                  <w:rFonts w:ascii="Arial" w:eastAsia="Times New Roman" w:hAnsi="Arial" w:cs="Arial"/>
                  <w:sz w:val="16"/>
                  <w:szCs w:val="16"/>
                  <w:rPrChange w:id="2458" w:author="Microsoft Office User" w:date="2021-05-07T11:11:00Z">
                    <w:rPr>
                      <w:rFonts w:ascii="Arial" w:eastAsia="Times New Roman" w:hAnsi="Arial" w:cs="Arial"/>
                      <w:sz w:val="18"/>
                      <w:szCs w:val="18"/>
                    </w:rPr>
                  </w:rPrChange>
                </w:rPr>
                <w:t>: muscimol vs. saline</w:t>
              </w:r>
            </w:ins>
          </w:p>
        </w:tc>
        <w:tc>
          <w:tcPr>
            <w:tcW w:w="851" w:type="dxa"/>
            <w:vMerge/>
          </w:tcPr>
          <w:p w14:paraId="7D81ED5D" w14:textId="77777777" w:rsidR="00854C11" w:rsidRPr="00445ED3" w:rsidRDefault="00854C11" w:rsidP="000915B5">
            <w:pPr>
              <w:rPr>
                <w:ins w:id="2459" w:author="Microsoft Office User" w:date="2021-05-06T15:31:00Z"/>
                <w:rFonts w:ascii="Arial" w:eastAsia="Times New Roman" w:hAnsi="Arial" w:cs="Arial"/>
                <w:sz w:val="16"/>
                <w:szCs w:val="16"/>
                <w:rPrChange w:id="2460" w:author="Microsoft Office User" w:date="2021-05-07T11:11:00Z">
                  <w:rPr>
                    <w:ins w:id="2461" w:author="Microsoft Office User" w:date="2021-05-06T15:31:00Z"/>
                    <w:rFonts w:ascii="Arial" w:eastAsia="Times New Roman" w:hAnsi="Arial" w:cs="Arial"/>
                    <w:sz w:val="22"/>
                    <w:szCs w:val="22"/>
                  </w:rPr>
                </w:rPrChange>
              </w:rPr>
            </w:pPr>
          </w:p>
        </w:tc>
        <w:tc>
          <w:tcPr>
            <w:tcW w:w="1350" w:type="dxa"/>
          </w:tcPr>
          <w:p w14:paraId="567765E1" w14:textId="62919905" w:rsidR="00854C11" w:rsidRPr="00076498" w:rsidRDefault="00854C11" w:rsidP="000915B5">
            <w:pPr>
              <w:rPr>
                <w:ins w:id="2462" w:author="Microsoft Office User" w:date="2021-05-10T11:14:00Z"/>
                <w:rFonts w:ascii="Arial" w:eastAsia="Times New Roman" w:hAnsi="Arial" w:cs="Arial"/>
                <w:sz w:val="16"/>
                <w:szCs w:val="16"/>
              </w:rPr>
            </w:pPr>
            <w:proofErr w:type="spellStart"/>
            <w:ins w:id="2463"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w:t>
              </w:r>
            </w:ins>
            <w:ins w:id="2464" w:author="Microsoft Office User" w:date="2021-05-10T11:26:00Z">
              <w:r w:rsidR="001F3D2A">
                <w:rPr>
                  <w:rFonts w:ascii="Arial" w:eastAsia="Times New Roman" w:hAnsi="Arial" w:cs="Arial"/>
                  <w:sz w:val="16"/>
                  <w:szCs w:val="16"/>
                </w:rPr>
                <w:t>12</w:t>
              </w:r>
            </w:ins>
          </w:p>
          <w:p w14:paraId="3D8C3B3C" w14:textId="641575AE" w:rsidR="00854C11" w:rsidRPr="00076498" w:rsidRDefault="00854C11" w:rsidP="000915B5">
            <w:pPr>
              <w:rPr>
                <w:ins w:id="2465" w:author="Microsoft Office User" w:date="2021-05-10T11:14:00Z"/>
                <w:rFonts w:ascii="Arial" w:eastAsia="Times New Roman" w:hAnsi="Arial" w:cs="Arial"/>
                <w:sz w:val="16"/>
                <w:szCs w:val="16"/>
              </w:rPr>
            </w:pPr>
            <w:ins w:id="2466" w:author="Microsoft Office User" w:date="2021-05-10T11:14:00Z">
              <w:r w:rsidRPr="00076498">
                <w:rPr>
                  <w:rFonts w:ascii="Arial" w:eastAsia="Times New Roman" w:hAnsi="Arial" w:cs="Arial"/>
                  <w:sz w:val="16"/>
                  <w:szCs w:val="16"/>
                </w:rPr>
                <w:t>Saline: 0.</w:t>
              </w:r>
            </w:ins>
            <w:ins w:id="2467" w:author="Microsoft Office User" w:date="2021-05-10T11:26:00Z">
              <w:r w:rsidR="001F3D2A">
                <w:rPr>
                  <w:rFonts w:ascii="Arial" w:eastAsia="Times New Roman" w:hAnsi="Arial" w:cs="Arial"/>
                  <w:sz w:val="16"/>
                  <w:szCs w:val="16"/>
                </w:rPr>
                <w:t>23</w:t>
              </w:r>
            </w:ins>
          </w:p>
          <w:p w14:paraId="7C7C10DA" w14:textId="47C9461C" w:rsidR="00854C11" w:rsidRPr="00445ED3" w:rsidRDefault="00854C11" w:rsidP="000915B5">
            <w:pPr>
              <w:rPr>
                <w:ins w:id="2468" w:author="Microsoft Office User" w:date="2021-05-06T15:31:00Z"/>
                <w:rFonts w:ascii="Arial" w:eastAsia="Times New Roman" w:hAnsi="Arial" w:cs="Arial"/>
                <w:sz w:val="16"/>
                <w:szCs w:val="16"/>
                <w:rPrChange w:id="2469" w:author="Microsoft Office User" w:date="2021-05-07T11:11:00Z">
                  <w:rPr>
                    <w:ins w:id="2470" w:author="Microsoft Office User" w:date="2021-05-06T15:31:00Z"/>
                    <w:rFonts w:ascii="Arial" w:eastAsia="Times New Roman" w:hAnsi="Arial" w:cs="Arial"/>
                    <w:sz w:val="22"/>
                    <w:szCs w:val="22"/>
                  </w:rPr>
                </w:rPrChange>
              </w:rPr>
            </w:pPr>
            <w:ins w:id="2471" w:author="Microsoft Office User" w:date="2021-05-10T11:14:00Z">
              <w:r w:rsidRPr="00076498">
                <w:rPr>
                  <w:rFonts w:ascii="Arial" w:eastAsia="Times New Roman" w:hAnsi="Arial" w:cs="Arial"/>
                  <w:sz w:val="16"/>
                  <w:szCs w:val="16"/>
                </w:rPr>
                <w:t>(median)</w:t>
              </w:r>
            </w:ins>
          </w:p>
        </w:tc>
        <w:tc>
          <w:tcPr>
            <w:tcW w:w="990" w:type="dxa"/>
          </w:tcPr>
          <w:p w14:paraId="3E9F7601" w14:textId="5358AF2C" w:rsidR="00854C11" w:rsidRPr="00445ED3" w:rsidRDefault="00854C11" w:rsidP="000915B5">
            <w:pPr>
              <w:rPr>
                <w:ins w:id="2472" w:author="Microsoft Office User" w:date="2021-05-06T15:31:00Z"/>
                <w:rFonts w:ascii="Arial" w:eastAsia="Times New Roman" w:hAnsi="Arial" w:cs="Arial"/>
                <w:sz w:val="16"/>
                <w:szCs w:val="16"/>
                <w:rPrChange w:id="2473" w:author="Microsoft Office User" w:date="2021-05-07T11:11:00Z">
                  <w:rPr>
                    <w:ins w:id="2474" w:author="Microsoft Office User" w:date="2021-05-06T15:31:00Z"/>
                    <w:rFonts w:ascii="Arial" w:eastAsia="Times New Roman" w:hAnsi="Arial" w:cs="Arial"/>
                    <w:sz w:val="22"/>
                    <w:szCs w:val="22"/>
                  </w:rPr>
                </w:rPrChange>
              </w:rPr>
            </w:pPr>
            <w:ins w:id="2475" w:author="Microsoft Office User" w:date="2021-05-10T11:14:00Z">
              <w:r w:rsidRPr="00076498">
                <w:rPr>
                  <w:rFonts w:ascii="Arial" w:eastAsia="Times New Roman" w:hAnsi="Arial" w:cs="Arial"/>
                  <w:sz w:val="16"/>
                  <w:szCs w:val="16"/>
                </w:rPr>
                <w:t>n/a</w:t>
              </w:r>
            </w:ins>
          </w:p>
        </w:tc>
        <w:tc>
          <w:tcPr>
            <w:tcW w:w="1080" w:type="dxa"/>
            <w:vMerge/>
          </w:tcPr>
          <w:p w14:paraId="067ED31E" w14:textId="77777777" w:rsidR="00854C11" w:rsidRPr="00445ED3" w:rsidRDefault="00854C11" w:rsidP="000915B5">
            <w:pPr>
              <w:rPr>
                <w:ins w:id="2476" w:author="Microsoft Office User" w:date="2021-05-06T15:31:00Z"/>
                <w:rFonts w:ascii="Arial" w:eastAsia="Times New Roman" w:hAnsi="Arial" w:cs="Arial"/>
                <w:sz w:val="16"/>
                <w:szCs w:val="16"/>
                <w:rPrChange w:id="2477" w:author="Microsoft Office User" w:date="2021-05-07T11:11:00Z">
                  <w:rPr>
                    <w:ins w:id="2478" w:author="Microsoft Office User" w:date="2021-05-06T15:31:00Z"/>
                    <w:rFonts w:ascii="Arial" w:eastAsia="Times New Roman" w:hAnsi="Arial" w:cs="Arial"/>
                    <w:sz w:val="22"/>
                    <w:szCs w:val="22"/>
                  </w:rPr>
                </w:rPrChange>
              </w:rPr>
            </w:pPr>
          </w:p>
        </w:tc>
        <w:tc>
          <w:tcPr>
            <w:tcW w:w="1595" w:type="dxa"/>
            <w:vMerge/>
          </w:tcPr>
          <w:p w14:paraId="4A75D5B4" w14:textId="77777777" w:rsidR="00854C11" w:rsidRPr="00445ED3" w:rsidRDefault="00854C11" w:rsidP="000915B5">
            <w:pPr>
              <w:rPr>
                <w:ins w:id="2479" w:author="Microsoft Office User" w:date="2021-05-06T15:31:00Z"/>
                <w:rFonts w:ascii="Arial" w:eastAsia="Times New Roman" w:hAnsi="Arial" w:cs="Arial"/>
                <w:sz w:val="16"/>
                <w:szCs w:val="16"/>
                <w:rPrChange w:id="2480" w:author="Microsoft Office User" w:date="2021-05-07T11:11:00Z">
                  <w:rPr>
                    <w:ins w:id="2481" w:author="Microsoft Office User" w:date="2021-05-06T15:31:00Z"/>
                    <w:rFonts w:ascii="Arial" w:eastAsia="Times New Roman" w:hAnsi="Arial" w:cs="Arial"/>
                    <w:sz w:val="22"/>
                    <w:szCs w:val="22"/>
                  </w:rPr>
                </w:rPrChange>
              </w:rPr>
            </w:pPr>
          </w:p>
        </w:tc>
        <w:tc>
          <w:tcPr>
            <w:tcW w:w="1085" w:type="dxa"/>
          </w:tcPr>
          <w:p w14:paraId="58705267" w14:textId="77777777" w:rsidR="00854C11" w:rsidRDefault="001F3D2A" w:rsidP="000915B5">
            <w:pPr>
              <w:rPr>
                <w:ins w:id="2482" w:author="Microsoft Office User" w:date="2021-05-10T11:26:00Z"/>
                <w:rFonts w:ascii="Arial" w:eastAsia="Times New Roman" w:hAnsi="Arial" w:cs="Arial"/>
                <w:sz w:val="16"/>
                <w:szCs w:val="16"/>
              </w:rPr>
            </w:pPr>
            <w:ins w:id="2483" w:author="Microsoft Office User" w:date="2021-05-10T11:26:00Z">
              <w:r>
                <w:rPr>
                  <w:rFonts w:ascii="Arial" w:eastAsia="Times New Roman" w:hAnsi="Arial" w:cs="Arial"/>
                  <w:sz w:val="16"/>
                  <w:szCs w:val="16"/>
                </w:rPr>
                <w:t>Z = nan</w:t>
              </w:r>
            </w:ins>
          </w:p>
          <w:p w14:paraId="25942FE3" w14:textId="2B0515B7" w:rsidR="001F3D2A" w:rsidRPr="00445ED3" w:rsidRDefault="001F3D2A" w:rsidP="000915B5">
            <w:pPr>
              <w:rPr>
                <w:ins w:id="2484" w:author="Microsoft Office User" w:date="2021-05-06T15:31:00Z"/>
                <w:rFonts w:ascii="Arial" w:eastAsia="Times New Roman" w:hAnsi="Arial" w:cs="Arial"/>
                <w:sz w:val="16"/>
                <w:szCs w:val="16"/>
                <w:rPrChange w:id="2485" w:author="Microsoft Office User" w:date="2021-05-07T11:11:00Z">
                  <w:rPr>
                    <w:ins w:id="2486" w:author="Microsoft Office User" w:date="2021-05-06T15:31:00Z"/>
                    <w:rFonts w:ascii="Arial" w:eastAsia="Times New Roman" w:hAnsi="Arial" w:cs="Arial"/>
                    <w:sz w:val="22"/>
                    <w:szCs w:val="22"/>
                  </w:rPr>
                </w:rPrChange>
              </w:rPr>
            </w:pPr>
            <w:ins w:id="2487" w:author="Microsoft Office User" w:date="2021-05-10T11:26:00Z">
              <w:r>
                <w:rPr>
                  <w:rFonts w:ascii="Arial" w:eastAsia="Times New Roman" w:hAnsi="Arial" w:cs="Arial"/>
                  <w:sz w:val="16"/>
                  <w:szCs w:val="16"/>
                </w:rPr>
                <w:t>Rank: 21</w:t>
              </w:r>
            </w:ins>
          </w:p>
        </w:tc>
        <w:tc>
          <w:tcPr>
            <w:tcW w:w="980" w:type="dxa"/>
          </w:tcPr>
          <w:p w14:paraId="40FDD49B" w14:textId="2220FA9F" w:rsidR="00854C11" w:rsidRPr="00445ED3" w:rsidRDefault="001F3D2A" w:rsidP="000915B5">
            <w:pPr>
              <w:rPr>
                <w:ins w:id="2488" w:author="Microsoft Office User" w:date="2021-05-06T15:31:00Z"/>
                <w:rFonts w:ascii="Arial" w:eastAsia="Times New Roman" w:hAnsi="Arial" w:cs="Arial"/>
                <w:sz w:val="16"/>
                <w:szCs w:val="16"/>
                <w:rPrChange w:id="2489" w:author="Microsoft Office User" w:date="2021-05-07T11:11:00Z">
                  <w:rPr>
                    <w:ins w:id="2490" w:author="Microsoft Office User" w:date="2021-05-06T15:31:00Z"/>
                    <w:rFonts w:ascii="Arial" w:eastAsia="Times New Roman" w:hAnsi="Arial" w:cs="Arial"/>
                    <w:sz w:val="22"/>
                    <w:szCs w:val="22"/>
                  </w:rPr>
                </w:rPrChange>
              </w:rPr>
            </w:pPr>
            <w:ins w:id="2491" w:author="Microsoft Office User" w:date="2021-05-10T11:25:00Z">
              <w:r>
                <w:rPr>
                  <w:rFonts w:ascii="Arial" w:eastAsia="Times New Roman" w:hAnsi="Arial" w:cs="Arial"/>
                  <w:sz w:val="16"/>
                  <w:szCs w:val="16"/>
                </w:rPr>
                <w:t>0.</w:t>
              </w:r>
            </w:ins>
            <w:ins w:id="2492" w:author="Microsoft Office User" w:date="2021-05-10T11:26:00Z">
              <w:r>
                <w:rPr>
                  <w:rFonts w:ascii="Arial" w:eastAsia="Times New Roman" w:hAnsi="Arial" w:cs="Arial"/>
                  <w:sz w:val="16"/>
                  <w:szCs w:val="16"/>
                </w:rPr>
                <w:t>22</w:t>
              </w:r>
            </w:ins>
          </w:p>
        </w:tc>
      </w:tr>
      <w:tr w:rsidR="00854C11" w14:paraId="14162D62" w14:textId="77777777" w:rsidTr="000915B5">
        <w:trPr>
          <w:trHeight w:val="429"/>
          <w:ins w:id="2493" w:author="Microsoft Office User" w:date="2021-05-06T15:31:00Z"/>
        </w:trPr>
        <w:tc>
          <w:tcPr>
            <w:tcW w:w="3014" w:type="dxa"/>
          </w:tcPr>
          <w:p w14:paraId="6E6AE4A1" w14:textId="3F2233AB" w:rsidR="00854C11" w:rsidRPr="00445ED3" w:rsidRDefault="00854C11" w:rsidP="000915B5">
            <w:pPr>
              <w:rPr>
                <w:ins w:id="2494" w:author="Microsoft Office User" w:date="2021-05-06T15:31:00Z"/>
                <w:rFonts w:ascii="Arial" w:eastAsia="Times New Roman" w:hAnsi="Arial" w:cs="Arial"/>
                <w:sz w:val="16"/>
                <w:szCs w:val="16"/>
                <w:rPrChange w:id="2495" w:author="Microsoft Office User" w:date="2021-05-07T11:11:00Z">
                  <w:rPr>
                    <w:ins w:id="2496" w:author="Microsoft Office User" w:date="2021-05-06T15:31:00Z"/>
                    <w:rFonts w:ascii="Arial" w:eastAsia="Times New Roman" w:hAnsi="Arial" w:cs="Arial"/>
                    <w:sz w:val="22"/>
                    <w:szCs w:val="22"/>
                  </w:rPr>
                </w:rPrChange>
              </w:rPr>
            </w:pPr>
            <w:ins w:id="2497" w:author="Microsoft Office User" w:date="2021-05-07T11:11:00Z">
              <w:r w:rsidRPr="00445ED3">
                <w:rPr>
                  <w:rFonts w:ascii="Arial" w:eastAsia="Times New Roman" w:hAnsi="Arial" w:cs="Arial"/>
                  <w:sz w:val="16"/>
                  <w:szCs w:val="16"/>
                  <w:rPrChange w:id="2498" w:author="Microsoft Office User" w:date="2021-05-07T11:11:00Z">
                    <w:rPr>
                      <w:rFonts w:ascii="Arial" w:eastAsia="Times New Roman" w:hAnsi="Arial" w:cs="Arial"/>
                      <w:sz w:val="18"/>
                      <w:szCs w:val="18"/>
                    </w:rPr>
                  </w:rPrChange>
                </w:rPr>
                <w:t xml:space="preserve">Max slope (PC/dB), </w:t>
              </w:r>
            </w:ins>
            <w:ins w:id="2499" w:author="Microsoft Office User" w:date="2021-05-07T11:36:00Z">
              <w:r>
                <w:rPr>
                  <w:rFonts w:ascii="Arial" w:eastAsia="Times New Roman" w:hAnsi="Arial" w:cs="Arial"/>
                  <w:sz w:val="16"/>
                  <w:szCs w:val="16"/>
                </w:rPr>
                <w:t xml:space="preserve"> target in high contrast</w:t>
              </w:r>
              <w:r w:rsidRPr="002C0B65">
                <w:rPr>
                  <w:rFonts w:ascii="Arial" w:eastAsia="Times New Roman" w:hAnsi="Arial" w:cs="Arial"/>
                  <w:sz w:val="16"/>
                  <w:szCs w:val="16"/>
                </w:rPr>
                <w:t xml:space="preserve"> </w:t>
              </w:r>
            </w:ins>
            <w:ins w:id="2500" w:author="Microsoft Office User" w:date="2021-05-07T11:11:00Z">
              <w:r w:rsidRPr="00445ED3">
                <w:rPr>
                  <w:rFonts w:ascii="Arial" w:eastAsia="Times New Roman" w:hAnsi="Arial" w:cs="Arial"/>
                  <w:sz w:val="16"/>
                  <w:szCs w:val="16"/>
                  <w:rPrChange w:id="2501" w:author="Microsoft Office User" w:date="2021-05-07T11:11:00Z">
                    <w:rPr>
                      <w:rFonts w:ascii="Arial" w:eastAsia="Times New Roman" w:hAnsi="Arial" w:cs="Arial"/>
                      <w:sz w:val="18"/>
                      <w:szCs w:val="18"/>
                    </w:rPr>
                  </w:rPrChange>
                </w:rPr>
                <w:t>: muscimol vs. saline</w:t>
              </w:r>
            </w:ins>
          </w:p>
        </w:tc>
        <w:tc>
          <w:tcPr>
            <w:tcW w:w="851" w:type="dxa"/>
            <w:vMerge/>
          </w:tcPr>
          <w:p w14:paraId="15D1E209" w14:textId="77777777" w:rsidR="00854C11" w:rsidRPr="00445ED3" w:rsidRDefault="00854C11" w:rsidP="000915B5">
            <w:pPr>
              <w:rPr>
                <w:ins w:id="2502" w:author="Microsoft Office User" w:date="2021-05-06T15:31:00Z"/>
                <w:rFonts w:ascii="Arial" w:eastAsia="Times New Roman" w:hAnsi="Arial" w:cs="Arial"/>
                <w:sz w:val="16"/>
                <w:szCs w:val="16"/>
                <w:rPrChange w:id="2503" w:author="Microsoft Office User" w:date="2021-05-07T11:11:00Z">
                  <w:rPr>
                    <w:ins w:id="2504" w:author="Microsoft Office User" w:date="2021-05-06T15:31:00Z"/>
                    <w:rFonts w:ascii="Arial" w:eastAsia="Times New Roman" w:hAnsi="Arial" w:cs="Arial"/>
                    <w:sz w:val="22"/>
                    <w:szCs w:val="22"/>
                  </w:rPr>
                </w:rPrChange>
              </w:rPr>
            </w:pPr>
          </w:p>
        </w:tc>
        <w:tc>
          <w:tcPr>
            <w:tcW w:w="1350" w:type="dxa"/>
          </w:tcPr>
          <w:p w14:paraId="0F938DCC" w14:textId="00D5D09A" w:rsidR="00854C11" w:rsidRPr="00076498" w:rsidRDefault="00854C11" w:rsidP="000915B5">
            <w:pPr>
              <w:rPr>
                <w:ins w:id="2505" w:author="Microsoft Office User" w:date="2021-05-10T11:14:00Z"/>
                <w:rFonts w:ascii="Arial" w:eastAsia="Times New Roman" w:hAnsi="Arial" w:cs="Arial"/>
                <w:sz w:val="16"/>
                <w:szCs w:val="16"/>
              </w:rPr>
            </w:pPr>
            <w:proofErr w:type="spellStart"/>
            <w:ins w:id="2506"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0.0</w:t>
              </w:r>
            </w:ins>
            <w:ins w:id="2507" w:author="Microsoft Office User" w:date="2021-05-10T11:21:00Z">
              <w:r>
                <w:rPr>
                  <w:rFonts w:ascii="Arial" w:eastAsia="Times New Roman" w:hAnsi="Arial" w:cs="Arial"/>
                  <w:sz w:val="16"/>
                  <w:szCs w:val="16"/>
                </w:rPr>
                <w:t>38</w:t>
              </w:r>
            </w:ins>
          </w:p>
          <w:p w14:paraId="2AB3749F" w14:textId="6CA16587" w:rsidR="00854C11" w:rsidRPr="00076498" w:rsidRDefault="00854C11" w:rsidP="000915B5">
            <w:pPr>
              <w:rPr>
                <w:ins w:id="2508" w:author="Microsoft Office User" w:date="2021-05-10T11:14:00Z"/>
                <w:rFonts w:ascii="Arial" w:eastAsia="Times New Roman" w:hAnsi="Arial" w:cs="Arial"/>
                <w:sz w:val="16"/>
                <w:szCs w:val="16"/>
              </w:rPr>
            </w:pPr>
            <w:ins w:id="2509" w:author="Microsoft Office User" w:date="2021-05-10T11:14:00Z">
              <w:r w:rsidRPr="00076498">
                <w:rPr>
                  <w:rFonts w:ascii="Arial" w:eastAsia="Times New Roman" w:hAnsi="Arial" w:cs="Arial"/>
                  <w:sz w:val="16"/>
                  <w:szCs w:val="16"/>
                </w:rPr>
                <w:t>Saline: 0.0</w:t>
              </w:r>
            </w:ins>
            <w:ins w:id="2510" w:author="Microsoft Office User" w:date="2021-05-10T11:21:00Z">
              <w:r>
                <w:rPr>
                  <w:rFonts w:ascii="Arial" w:eastAsia="Times New Roman" w:hAnsi="Arial" w:cs="Arial"/>
                  <w:sz w:val="16"/>
                  <w:szCs w:val="16"/>
                </w:rPr>
                <w:t>57</w:t>
              </w:r>
            </w:ins>
          </w:p>
          <w:p w14:paraId="2FD93C53" w14:textId="418DC35D" w:rsidR="00854C11" w:rsidRPr="00445ED3" w:rsidRDefault="00854C11" w:rsidP="000915B5">
            <w:pPr>
              <w:rPr>
                <w:ins w:id="2511" w:author="Microsoft Office User" w:date="2021-05-06T15:31:00Z"/>
                <w:rFonts w:ascii="Arial" w:eastAsia="Times New Roman" w:hAnsi="Arial" w:cs="Arial"/>
                <w:sz w:val="16"/>
                <w:szCs w:val="16"/>
                <w:rPrChange w:id="2512" w:author="Microsoft Office User" w:date="2021-05-07T11:11:00Z">
                  <w:rPr>
                    <w:ins w:id="2513" w:author="Microsoft Office User" w:date="2021-05-06T15:31:00Z"/>
                    <w:rFonts w:ascii="Arial" w:eastAsia="Times New Roman" w:hAnsi="Arial" w:cs="Arial"/>
                    <w:sz w:val="22"/>
                    <w:szCs w:val="22"/>
                  </w:rPr>
                </w:rPrChange>
              </w:rPr>
            </w:pPr>
            <w:ins w:id="2514" w:author="Microsoft Office User" w:date="2021-05-10T11:14:00Z">
              <w:r w:rsidRPr="00076498">
                <w:rPr>
                  <w:rFonts w:ascii="Arial" w:eastAsia="Times New Roman" w:hAnsi="Arial" w:cs="Arial"/>
                  <w:sz w:val="16"/>
                  <w:szCs w:val="16"/>
                </w:rPr>
                <w:t>(median)</w:t>
              </w:r>
            </w:ins>
          </w:p>
        </w:tc>
        <w:tc>
          <w:tcPr>
            <w:tcW w:w="990" w:type="dxa"/>
          </w:tcPr>
          <w:p w14:paraId="3BEC19D0" w14:textId="0C451AEE" w:rsidR="00854C11" w:rsidRPr="00445ED3" w:rsidRDefault="00854C11" w:rsidP="000915B5">
            <w:pPr>
              <w:rPr>
                <w:ins w:id="2515" w:author="Microsoft Office User" w:date="2021-05-06T15:31:00Z"/>
                <w:rFonts w:ascii="Arial" w:eastAsia="Times New Roman" w:hAnsi="Arial" w:cs="Arial"/>
                <w:sz w:val="16"/>
                <w:szCs w:val="16"/>
                <w:rPrChange w:id="2516" w:author="Microsoft Office User" w:date="2021-05-07T11:11:00Z">
                  <w:rPr>
                    <w:ins w:id="2517" w:author="Microsoft Office User" w:date="2021-05-06T15:31:00Z"/>
                    <w:rFonts w:ascii="Arial" w:eastAsia="Times New Roman" w:hAnsi="Arial" w:cs="Arial"/>
                    <w:sz w:val="22"/>
                    <w:szCs w:val="22"/>
                  </w:rPr>
                </w:rPrChange>
              </w:rPr>
            </w:pPr>
            <w:ins w:id="2518" w:author="Microsoft Office User" w:date="2021-05-10T11:14:00Z">
              <w:r w:rsidRPr="00076498">
                <w:rPr>
                  <w:rFonts w:ascii="Arial" w:eastAsia="Times New Roman" w:hAnsi="Arial" w:cs="Arial"/>
                  <w:sz w:val="16"/>
                  <w:szCs w:val="16"/>
                </w:rPr>
                <w:t>n/a</w:t>
              </w:r>
            </w:ins>
          </w:p>
        </w:tc>
        <w:tc>
          <w:tcPr>
            <w:tcW w:w="1080" w:type="dxa"/>
            <w:vMerge/>
          </w:tcPr>
          <w:p w14:paraId="6BA71C59" w14:textId="77777777" w:rsidR="00854C11" w:rsidRPr="00445ED3" w:rsidRDefault="00854C11" w:rsidP="000915B5">
            <w:pPr>
              <w:rPr>
                <w:ins w:id="2519" w:author="Microsoft Office User" w:date="2021-05-06T15:31:00Z"/>
                <w:rFonts w:ascii="Arial" w:eastAsia="Times New Roman" w:hAnsi="Arial" w:cs="Arial"/>
                <w:sz w:val="16"/>
                <w:szCs w:val="16"/>
                <w:rPrChange w:id="2520" w:author="Microsoft Office User" w:date="2021-05-07T11:11:00Z">
                  <w:rPr>
                    <w:ins w:id="2521" w:author="Microsoft Office User" w:date="2021-05-06T15:31:00Z"/>
                    <w:rFonts w:ascii="Arial" w:eastAsia="Times New Roman" w:hAnsi="Arial" w:cs="Arial"/>
                    <w:sz w:val="22"/>
                    <w:szCs w:val="22"/>
                  </w:rPr>
                </w:rPrChange>
              </w:rPr>
            </w:pPr>
          </w:p>
        </w:tc>
        <w:tc>
          <w:tcPr>
            <w:tcW w:w="1595" w:type="dxa"/>
            <w:vMerge/>
          </w:tcPr>
          <w:p w14:paraId="04F76FBB" w14:textId="77777777" w:rsidR="00854C11" w:rsidRPr="00445ED3" w:rsidRDefault="00854C11" w:rsidP="000915B5">
            <w:pPr>
              <w:rPr>
                <w:ins w:id="2522" w:author="Microsoft Office User" w:date="2021-05-06T15:31:00Z"/>
                <w:rFonts w:ascii="Arial" w:eastAsia="Times New Roman" w:hAnsi="Arial" w:cs="Arial"/>
                <w:sz w:val="16"/>
                <w:szCs w:val="16"/>
                <w:rPrChange w:id="2523" w:author="Microsoft Office User" w:date="2021-05-07T11:11:00Z">
                  <w:rPr>
                    <w:ins w:id="2524" w:author="Microsoft Office User" w:date="2021-05-06T15:31:00Z"/>
                    <w:rFonts w:ascii="Arial" w:eastAsia="Times New Roman" w:hAnsi="Arial" w:cs="Arial"/>
                    <w:sz w:val="22"/>
                    <w:szCs w:val="22"/>
                  </w:rPr>
                </w:rPrChange>
              </w:rPr>
            </w:pPr>
          </w:p>
        </w:tc>
        <w:tc>
          <w:tcPr>
            <w:tcW w:w="1085" w:type="dxa"/>
          </w:tcPr>
          <w:p w14:paraId="3AC6A17C" w14:textId="77777777" w:rsidR="00854C11" w:rsidRDefault="00854C11" w:rsidP="000915B5">
            <w:pPr>
              <w:rPr>
                <w:ins w:id="2525" w:author="Microsoft Office User" w:date="2021-05-10T11:21:00Z"/>
                <w:rFonts w:ascii="Arial" w:eastAsia="Times New Roman" w:hAnsi="Arial" w:cs="Arial"/>
                <w:sz w:val="16"/>
                <w:szCs w:val="16"/>
              </w:rPr>
            </w:pPr>
            <w:commentRangeStart w:id="2526"/>
            <w:commentRangeEnd w:id="2526"/>
            <w:ins w:id="2527" w:author="Microsoft Office User" w:date="2021-05-10T11:21:00Z">
              <w:r>
                <w:rPr>
                  <w:rStyle w:val="CommentReference"/>
                </w:rPr>
                <w:commentReference w:id="2526"/>
              </w:r>
              <w:r>
                <w:rPr>
                  <w:rFonts w:ascii="Arial" w:eastAsia="Times New Roman" w:hAnsi="Arial" w:cs="Arial"/>
                  <w:sz w:val="16"/>
                  <w:szCs w:val="16"/>
                </w:rPr>
                <w:t>Z = nan</w:t>
              </w:r>
            </w:ins>
          </w:p>
          <w:p w14:paraId="238613E7" w14:textId="712DD6E7" w:rsidR="00854C11" w:rsidRPr="00445ED3" w:rsidRDefault="00854C11" w:rsidP="000915B5">
            <w:pPr>
              <w:rPr>
                <w:ins w:id="2528" w:author="Microsoft Office User" w:date="2021-05-06T15:31:00Z"/>
                <w:rFonts w:ascii="Arial" w:eastAsia="Times New Roman" w:hAnsi="Arial" w:cs="Arial"/>
                <w:sz w:val="16"/>
                <w:szCs w:val="16"/>
                <w:rPrChange w:id="2529" w:author="Microsoft Office User" w:date="2021-05-07T11:11:00Z">
                  <w:rPr>
                    <w:ins w:id="2530" w:author="Microsoft Office User" w:date="2021-05-06T15:31:00Z"/>
                    <w:rFonts w:ascii="Arial" w:eastAsia="Times New Roman" w:hAnsi="Arial" w:cs="Arial"/>
                    <w:sz w:val="22"/>
                    <w:szCs w:val="22"/>
                  </w:rPr>
                </w:rPrChange>
              </w:rPr>
            </w:pPr>
            <w:ins w:id="2531" w:author="Microsoft Office User" w:date="2021-05-10T11:21:00Z">
              <w:r>
                <w:rPr>
                  <w:rFonts w:ascii="Arial" w:eastAsia="Times New Roman" w:hAnsi="Arial" w:cs="Arial"/>
                  <w:sz w:val="16"/>
                  <w:szCs w:val="16"/>
                </w:rPr>
                <w:t>Rank: 19</w:t>
              </w:r>
            </w:ins>
          </w:p>
        </w:tc>
        <w:tc>
          <w:tcPr>
            <w:tcW w:w="980" w:type="dxa"/>
          </w:tcPr>
          <w:p w14:paraId="69B65CE2" w14:textId="65CED7AE" w:rsidR="00854C11" w:rsidRPr="00445ED3" w:rsidRDefault="00854C11" w:rsidP="000915B5">
            <w:pPr>
              <w:rPr>
                <w:ins w:id="2532" w:author="Microsoft Office User" w:date="2021-05-06T15:31:00Z"/>
                <w:rFonts w:ascii="Arial" w:eastAsia="Times New Roman" w:hAnsi="Arial" w:cs="Arial"/>
                <w:sz w:val="16"/>
                <w:szCs w:val="16"/>
                <w:rPrChange w:id="2533" w:author="Microsoft Office User" w:date="2021-05-07T11:11:00Z">
                  <w:rPr>
                    <w:ins w:id="2534" w:author="Microsoft Office User" w:date="2021-05-06T15:31:00Z"/>
                    <w:rFonts w:ascii="Arial" w:eastAsia="Times New Roman" w:hAnsi="Arial" w:cs="Arial"/>
                    <w:sz w:val="22"/>
                    <w:szCs w:val="22"/>
                  </w:rPr>
                </w:rPrChange>
              </w:rPr>
            </w:pPr>
            <w:ins w:id="2535" w:author="Microsoft Office User" w:date="2021-05-10T11:21:00Z">
              <w:r>
                <w:rPr>
                  <w:rFonts w:ascii="Arial" w:eastAsia="Times New Roman" w:hAnsi="Arial" w:cs="Arial"/>
                  <w:sz w:val="16"/>
                  <w:szCs w:val="16"/>
                </w:rPr>
                <w:t>0.095</w:t>
              </w:r>
            </w:ins>
          </w:p>
        </w:tc>
      </w:tr>
      <w:tr w:rsidR="00854C11" w14:paraId="0DC66621" w14:textId="77777777" w:rsidTr="000915B5">
        <w:trPr>
          <w:trHeight w:val="429"/>
          <w:ins w:id="2536" w:author="Microsoft Office User" w:date="2021-05-06T15:31:00Z"/>
        </w:trPr>
        <w:tc>
          <w:tcPr>
            <w:tcW w:w="3014" w:type="dxa"/>
          </w:tcPr>
          <w:p w14:paraId="5FD7E703" w14:textId="7190B12B" w:rsidR="00854C11" w:rsidRPr="00445ED3" w:rsidRDefault="00854C11" w:rsidP="000915B5">
            <w:pPr>
              <w:rPr>
                <w:ins w:id="2537" w:author="Microsoft Office User" w:date="2021-05-06T15:31:00Z"/>
                <w:rFonts w:ascii="Arial" w:eastAsia="Times New Roman" w:hAnsi="Arial" w:cs="Arial"/>
                <w:sz w:val="16"/>
                <w:szCs w:val="16"/>
                <w:rPrChange w:id="2538" w:author="Microsoft Office User" w:date="2021-05-07T11:11:00Z">
                  <w:rPr>
                    <w:ins w:id="2539" w:author="Microsoft Office User" w:date="2021-05-06T15:31:00Z"/>
                    <w:rFonts w:ascii="Arial" w:eastAsia="Times New Roman" w:hAnsi="Arial" w:cs="Arial"/>
                    <w:sz w:val="22"/>
                    <w:szCs w:val="22"/>
                  </w:rPr>
                </w:rPrChange>
              </w:rPr>
            </w:pPr>
            <w:ins w:id="2540" w:author="Microsoft Office User" w:date="2021-05-07T11:11:00Z">
              <w:r w:rsidRPr="00445ED3">
                <w:rPr>
                  <w:rFonts w:ascii="Arial" w:eastAsia="Times New Roman" w:hAnsi="Arial" w:cs="Arial"/>
                  <w:sz w:val="16"/>
                  <w:szCs w:val="16"/>
                  <w:rPrChange w:id="2541" w:author="Microsoft Office User" w:date="2021-05-07T11:11:00Z">
                    <w:rPr>
                      <w:rFonts w:ascii="Arial" w:eastAsia="Times New Roman" w:hAnsi="Arial" w:cs="Arial"/>
                      <w:sz w:val="18"/>
                      <w:szCs w:val="18"/>
                    </w:rPr>
                  </w:rPrChange>
                </w:rPr>
                <w:t xml:space="preserve">Percent correct max dB SNR, </w:t>
              </w:r>
            </w:ins>
            <w:ins w:id="2542" w:author="Microsoft Office User" w:date="2021-05-07T11:36:00Z">
              <w:r>
                <w:rPr>
                  <w:rFonts w:ascii="Arial" w:eastAsia="Times New Roman" w:hAnsi="Arial" w:cs="Arial"/>
                  <w:sz w:val="16"/>
                  <w:szCs w:val="16"/>
                </w:rPr>
                <w:t>target in silence</w:t>
              </w:r>
            </w:ins>
            <w:ins w:id="2543" w:author="Microsoft Office User" w:date="2021-05-07T11:11:00Z">
              <w:r w:rsidRPr="00445ED3">
                <w:rPr>
                  <w:rFonts w:ascii="Arial" w:eastAsia="Times New Roman" w:hAnsi="Arial" w:cs="Arial"/>
                  <w:sz w:val="16"/>
                  <w:szCs w:val="16"/>
                  <w:rPrChange w:id="2544" w:author="Microsoft Office User" w:date="2021-05-07T11:11:00Z">
                    <w:rPr>
                      <w:rFonts w:ascii="Arial" w:eastAsia="Times New Roman" w:hAnsi="Arial" w:cs="Arial"/>
                      <w:sz w:val="18"/>
                      <w:szCs w:val="18"/>
                    </w:rPr>
                  </w:rPrChange>
                </w:rPr>
                <w:t>: muscimol vs. saline</w:t>
              </w:r>
            </w:ins>
          </w:p>
        </w:tc>
        <w:tc>
          <w:tcPr>
            <w:tcW w:w="851" w:type="dxa"/>
            <w:vMerge/>
          </w:tcPr>
          <w:p w14:paraId="78C6548C" w14:textId="77777777" w:rsidR="00854C11" w:rsidRPr="00445ED3" w:rsidRDefault="00854C11" w:rsidP="000915B5">
            <w:pPr>
              <w:rPr>
                <w:ins w:id="2545" w:author="Microsoft Office User" w:date="2021-05-06T15:31:00Z"/>
                <w:rFonts w:ascii="Arial" w:eastAsia="Times New Roman" w:hAnsi="Arial" w:cs="Arial"/>
                <w:sz w:val="16"/>
                <w:szCs w:val="16"/>
                <w:rPrChange w:id="2546" w:author="Microsoft Office User" w:date="2021-05-07T11:11:00Z">
                  <w:rPr>
                    <w:ins w:id="2547" w:author="Microsoft Office User" w:date="2021-05-06T15:31:00Z"/>
                    <w:rFonts w:ascii="Arial" w:eastAsia="Times New Roman" w:hAnsi="Arial" w:cs="Arial"/>
                    <w:sz w:val="22"/>
                    <w:szCs w:val="22"/>
                  </w:rPr>
                </w:rPrChange>
              </w:rPr>
            </w:pPr>
          </w:p>
        </w:tc>
        <w:tc>
          <w:tcPr>
            <w:tcW w:w="1350" w:type="dxa"/>
          </w:tcPr>
          <w:p w14:paraId="768CAB30" w14:textId="449F3908" w:rsidR="00854C11" w:rsidRPr="00076498" w:rsidRDefault="00854C11" w:rsidP="000915B5">
            <w:pPr>
              <w:rPr>
                <w:ins w:id="2548" w:author="Microsoft Office User" w:date="2021-05-10T11:14:00Z"/>
                <w:rFonts w:ascii="Arial" w:eastAsia="Times New Roman" w:hAnsi="Arial" w:cs="Arial"/>
                <w:sz w:val="16"/>
                <w:szCs w:val="16"/>
              </w:rPr>
            </w:pPr>
            <w:proofErr w:type="spellStart"/>
            <w:ins w:id="2549"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w:t>
              </w:r>
            </w:ins>
            <w:ins w:id="2550" w:author="Microsoft Office User" w:date="2021-05-10T11:25:00Z">
              <w:r w:rsidR="001F3D2A">
                <w:rPr>
                  <w:rFonts w:ascii="Arial" w:eastAsia="Times New Roman" w:hAnsi="Arial" w:cs="Arial"/>
                  <w:sz w:val="16"/>
                  <w:szCs w:val="16"/>
                </w:rPr>
                <w:t>85</w:t>
              </w:r>
            </w:ins>
          </w:p>
          <w:p w14:paraId="0D903991" w14:textId="6C2B7A1E" w:rsidR="00854C11" w:rsidRPr="00076498" w:rsidRDefault="00854C11" w:rsidP="000915B5">
            <w:pPr>
              <w:rPr>
                <w:ins w:id="2551" w:author="Microsoft Office User" w:date="2021-05-10T11:14:00Z"/>
                <w:rFonts w:ascii="Arial" w:eastAsia="Times New Roman" w:hAnsi="Arial" w:cs="Arial"/>
                <w:sz w:val="16"/>
                <w:szCs w:val="16"/>
              </w:rPr>
            </w:pPr>
            <w:ins w:id="2552" w:author="Microsoft Office User" w:date="2021-05-10T11:14:00Z">
              <w:r w:rsidRPr="00076498">
                <w:rPr>
                  <w:rFonts w:ascii="Arial" w:eastAsia="Times New Roman" w:hAnsi="Arial" w:cs="Arial"/>
                  <w:sz w:val="16"/>
                  <w:szCs w:val="16"/>
                </w:rPr>
                <w:t>Saline: 0.</w:t>
              </w:r>
            </w:ins>
            <w:ins w:id="2553" w:author="Microsoft Office User" w:date="2021-05-10T11:25:00Z">
              <w:r w:rsidR="001F3D2A">
                <w:rPr>
                  <w:rFonts w:ascii="Arial" w:eastAsia="Times New Roman" w:hAnsi="Arial" w:cs="Arial"/>
                  <w:sz w:val="16"/>
                  <w:szCs w:val="16"/>
                </w:rPr>
                <w:t>92</w:t>
              </w:r>
            </w:ins>
          </w:p>
          <w:p w14:paraId="6BA685BA" w14:textId="70FD1D28" w:rsidR="00854C11" w:rsidRPr="00445ED3" w:rsidRDefault="00854C11" w:rsidP="000915B5">
            <w:pPr>
              <w:rPr>
                <w:ins w:id="2554" w:author="Microsoft Office User" w:date="2021-05-06T15:31:00Z"/>
                <w:rFonts w:ascii="Arial" w:eastAsia="Times New Roman" w:hAnsi="Arial" w:cs="Arial"/>
                <w:sz w:val="16"/>
                <w:szCs w:val="16"/>
                <w:rPrChange w:id="2555" w:author="Microsoft Office User" w:date="2021-05-07T11:11:00Z">
                  <w:rPr>
                    <w:ins w:id="2556" w:author="Microsoft Office User" w:date="2021-05-06T15:31:00Z"/>
                    <w:rFonts w:ascii="Arial" w:eastAsia="Times New Roman" w:hAnsi="Arial" w:cs="Arial"/>
                    <w:sz w:val="22"/>
                    <w:szCs w:val="22"/>
                  </w:rPr>
                </w:rPrChange>
              </w:rPr>
            </w:pPr>
            <w:ins w:id="2557" w:author="Microsoft Office User" w:date="2021-05-10T11:14:00Z">
              <w:r w:rsidRPr="00076498">
                <w:rPr>
                  <w:rFonts w:ascii="Arial" w:eastAsia="Times New Roman" w:hAnsi="Arial" w:cs="Arial"/>
                  <w:sz w:val="16"/>
                  <w:szCs w:val="16"/>
                </w:rPr>
                <w:t>(median)</w:t>
              </w:r>
            </w:ins>
          </w:p>
        </w:tc>
        <w:tc>
          <w:tcPr>
            <w:tcW w:w="990" w:type="dxa"/>
          </w:tcPr>
          <w:p w14:paraId="6E652EF9" w14:textId="5226DE2C" w:rsidR="00854C11" w:rsidRPr="00445ED3" w:rsidRDefault="00854C11" w:rsidP="000915B5">
            <w:pPr>
              <w:rPr>
                <w:ins w:id="2558" w:author="Microsoft Office User" w:date="2021-05-06T15:31:00Z"/>
                <w:rFonts w:ascii="Arial" w:eastAsia="Times New Roman" w:hAnsi="Arial" w:cs="Arial"/>
                <w:sz w:val="16"/>
                <w:szCs w:val="16"/>
                <w:rPrChange w:id="2559" w:author="Microsoft Office User" w:date="2021-05-07T11:11:00Z">
                  <w:rPr>
                    <w:ins w:id="2560" w:author="Microsoft Office User" w:date="2021-05-06T15:31:00Z"/>
                    <w:rFonts w:ascii="Arial" w:eastAsia="Times New Roman" w:hAnsi="Arial" w:cs="Arial"/>
                    <w:sz w:val="22"/>
                    <w:szCs w:val="22"/>
                  </w:rPr>
                </w:rPrChange>
              </w:rPr>
            </w:pPr>
            <w:ins w:id="2561" w:author="Microsoft Office User" w:date="2021-05-10T11:14:00Z">
              <w:r w:rsidRPr="00076498">
                <w:rPr>
                  <w:rFonts w:ascii="Arial" w:eastAsia="Times New Roman" w:hAnsi="Arial" w:cs="Arial"/>
                  <w:sz w:val="16"/>
                  <w:szCs w:val="16"/>
                </w:rPr>
                <w:t>n/a</w:t>
              </w:r>
            </w:ins>
          </w:p>
        </w:tc>
        <w:tc>
          <w:tcPr>
            <w:tcW w:w="1080" w:type="dxa"/>
            <w:vMerge w:val="restart"/>
          </w:tcPr>
          <w:p w14:paraId="3DEF3204" w14:textId="00826C9A" w:rsidR="00854C11" w:rsidRDefault="00854C11" w:rsidP="000915B5">
            <w:pPr>
              <w:rPr>
                <w:ins w:id="2562" w:author="Microsoft Office User" w:date="2021-05-10T11:17:00Z"/>
                <w:rFonts w:ascii="Arial" w:eastAsia="Times New Roman" w:hAnsi="Arial" w:cs="Arial"/>
                <w:sz w:val="16"/>
                <w:szCs w:val="16"/>
              </w:rPr>
            </w:pPr>
            <w:ins w:id="2563" w:author="Microsoft Office User" w:date="2021-05-10T11:17:00Z">
              <w:r>
                <w:rPr>
                  <w:rFonts w:ascii="Arial" w:eastAsia="Times New Roman" w:hAnsi="Arial" w:cs="Arial"/>
                  <w:sz w:val="16"/>
                  <w:szCs w:val="16"/>
                </w:rPr>
                <w:t xml:space="preserve">8 </w:t>
              </w:r>
              <w:proofErr w:type="spellStart"/>
              <w:r>
                <w:rPr>
                  <w:rFonts w:ascii="Arial" w:eastAsia="Times New Roman" w:hAnsi="Arial" w:cs="Arial"/>
                  <w:sz w:val="16"/>
                  <w:szCs w:val="16"/>
                </w:rPr>
                <w:t>musc</w:t>
              </w:r>
              <w:proofErr w:type="spellEnd"/>
              <w:r>
                <w:rPr>
                  <w:rFonts w:ascii="Arial" w:eastAsia="Times New Roman" w:hAnsi="Arial" w:cs="Arial"/>
                  <w:sz w:val="16"/>
                  <w:szCs w:val="16"/>
                </w:rPr>
                <w:t xml:space="preserve">. sessions, </w:t>
              </w:r>
            </w:ins>
            <w:ins w:id="2564" w:author="Microsoft Office User" w:date="2021-05-10T11:18:00Z">
              <w:r>
                <w:rPr>
                  <w:rFonts w:ascii="Arial" w:eastAsia="Times New Roman" w:hAnsi="Arial" w:cs="Arial"/>
                  <w:sz w:val="16"/>
                  <w:szCs w:val="16"/>
                </w:rPr>
                <w:t>8</w:t>
              </w:r>
            </w:ins>
            <w:ins w:id="2565" w:author="Microsoft Office User" w:date="2021-05-10T11:17:00Z">
              <w:r>
                <w:rPr>
                  <w:rFonts w:ascii="Arial" w:eastAsia="Times New Roman" w:hAnsi="Arial" w:cs="Arial"/>
                  <w:sz w:val="16"/>
                  <w:szCs w:val="16"/>
                </w:rPr>
                <w:t xml:space="preserve"> saline sessions</w:t>
              </w:r>
            </w:ins>
          </w:p>
          <w:p w14:paraId="3AC7F0C8" w14:textId="1C5E9D25" w:rsidR="00854C11" w:rsidRPr="00445ED3" w:rsidRDefault="00854C11" w:rsidP="000915B5">
            <w:pPr>
              <w:rPr>
                <w:ins w:id="2566" w:author="Microsoft Office User" w:date="2021-05-06T15:31:00Z"/>
                <w:rFonts w:ascii="Arial" w:eastAsia="Times New Roman" w:hAnsi="Arial" w:cs="Arial"/>
                <w:sz w:val="16"/>
                <w:szCs w:val="16"/>
                <w:rPrChange w:id="2567" w:author="Microsoft Office User" w:date="2021-05-07T11:11:00Z">
                  <w:rPr>
                    <w:ins w:id="2568" w:author="Microsoft Office User" w:date="2021-05-06T15:31:00Z"/>
                    <w:rFonts w:ascii="Arial" w:eastAsia="Times New Roman" w:hAnsi="Arial" w:cs="Arial"/>
                    <w:sz w:val="22"/>
                    <w:szCs w:val="22"/>
                  </w:rPr>
                </w:rPrChange>
              </w:rPr>
            </w:pPr>
            <w:ins w:id="2569" w:author="Microsoft Office User" w:date="2021-05-10T11:17:00Z">
              <w:r>
                <w:rPr>
                  <w:rFonts w:ascii="Arial" w:eastAsia="Times New Roman" w:hAnsi="Arial" w:cs="Arial"/>
                  <w:sz w:val="16"/>
                  <w:szCs w:val="16"/>
                </w:rPr>
                <w:t>(2 mice)</w:t>
              </w:r>
            </w:ins>
          </w:p>
        </w:tc>
        <w:tc>
          <w:tcPr>
            <w:tcW w:w="1595" w:type="dxa"/>
            <w:vMerge/>
          </w:tcPr>
          <w:p w14:paraId="236CF8E8" w14:textId="77777777" w:rsidR="00854C11" w:rsidRPr="00445ED3" w:rsidRDefault="00854C11" w:rsidP="000915B5">
            <w:pPr>
              <w:rPr>
                <w:ins w:id="2570" w:author="Microsoft Office User" w:date="2021-05-06T15:31:00Z"/>
                <w:rFonts w:ascii="Arial" w:eastAsia="Times New Roman" w:hAnsi="Arial" w:cs="Arial"/>
                <w:sz w:val="16"/>
                <w:szCs w:val="16"/>
                <w:rPrChange w:id="2571" w:author="Microsoft Office User" w:date="2021-05-07T11:11:00Z">
                  <w:rPr>
                    <w:ins w:id="2572" w:author="Microsoft Office User" w:date="2021-05-06T15:31:00Z"/>
                    <w:rFonts w:ascii="Arial" w:eastAsia="Times New Roman" w:hAnsi="Arial" w:cs="Arial"/>
                    <w:sz w:val="22"/>
                    <w:szCs w:val="22"/>
                  </w:rPr>
                </w:rPrChange>
              </w:rPr>
            </w:pPr>
          </w:p>
        </w:tc>
        <w:tc>
          <w:tcPr>
            <w:tcW w:w="1085" w:type="dxa"/>
          </w:tcPr>
          <w:p w14:paraId="7614B071" w14:textId="77777777" w:rsidR="00854C11" w:rsidRDefault="001F3D2A" w:rsidP="000915B5">
            <w:pPr>
              <w:rPr>
                <w:ins w:id="2573" w:author="Microsoft Office User" w:date="2021-05-10T11:25:00Z"/>
                <w:rFonts w:ascii="Arial" w:eastAsia="Times New Roman" w:hAnsi="Arial" w:cs="Arial"/>
                <w:sz w:val="16"/>
                <w:szCs w:val="16"/>
              </w:rPr>
            </w:pPr>
            <w:ins w:id="2574" w:author="Microsoft Office User" w:date="2021-05-10T11:25:00Z">
              <w:r>
                <w:rPr>
                  <w:rFonts w:ascii="Arial" w:eastAsia="Times New Roman" w:hAnsi="Arial" w:cs="Arial"/>
                  <w:sz w:val="16"/>
                  <w:szCs w:val="16"/>
                </w:rPr>
                <w:t>Z = nan</w:t>
              </w:r>
            </w:ins>
          </w:p>
          <w:p w14:paraId="2695A45D" w14:textId="6A39BDC6" w:rsidR="001F3D2A" w:rsidRPr="00445ED3" w:rsidRDefault="001F3D2A" w:rsidP="000915B5">
            <w:pPr>
              <w:rPr>
                <w:ins w:id="2575" w:author="Microsoft Office User" w:date="2021-05-06T15:31:00Z"/>
                <w:rFonts w:ascii="Arial" w:eastAsia="Times New Roman" w:hAnsi="Arial" w:cs="Arial"/>
                <w:sz w:val="16"/>
                <w:szCs w:val="16"/>
                <w:rPrChange w:id="2576" w:author="Microsoft Office User" w:date="2021-05-07T11:11:00Z">
                  <w:rPr>
                    <w:ins w:id="2577" w:author="Microsoft Office User" w:date="2021-05-06T15:31:00Z"/>
                    <w:rFonts w:ascii="Arial" w:eastAsia="Times New Roman" w:hAnsi="Arial" w:cs="Arial"/>
                    <w:sz w:val="22"/>
                    <w:szCs w:val="22"/>
                  </w:rPr>
                </w:rPrChange>
              </w:rPr>
            </w:pPr>
            <w:ins w:id="2578" w:author="Microsoft Office User" w:date="2021-05-10T11:25:00Z">
              <w:r>
                <w:rPr>
                  <w:rFonts w:ascii="Arial" w:eastAsia="Times New Roman" w:hAnsi="Arial" w:cs="Arial"/>
                  <w:sz w:val="16"/>
                  <w:szCs w:val="16"/>
                </w:rPr>
                <w:t>Rank: 53</w:t>
              </w:r>
            </w:ins>
          </w:p>
        </w:tc>
        <w:tc>
          <w:tcPr>
            <w:tcW w:w="980" w:type="dxa"/>
          </w:tcPr>
          <w:p w14:paraId="55CF5395" w14:textId="39512B78" w:rsidR="00854C11" w:rsidRPr="00445ED3" w:rsidRDefault="001F3D2A" w:rsidP="000915B5">
            <w:pPr>
              <w:rPr>
                <w:ins w:id="2579" w:author="Microsoft Office User" w:date="2021-05-06T15:31:00Z"/>
                <w:rFonts w:ascii="Arial" w:eastAsia="Times New Roman" w:hAnsi="Arial" w:cs="Arial"/>
                <w:sz w:val="16"/>
                <w:szCs w:val="16"/>
                <w:rPrChange w:id="2580" w:author="Microsoft Office User" w:date="2021-05-07T11:11:00Z">
                  <w:rPr>
                    <w:ins w:id="2581" w:author="Microsoft Office User" w:date="2021-05-06T15:31:00Z"/>
                    <w:rFonts w:ascii="Arial" w:eastAsia="Times New Roman" w:hAnsi="Arial" w:cs="Arial"/>
                    <w:sz w:val="22"/>
                    <w:szCs w:val="22"/>
                  </w:rPr>
                </w:rPrChange>
              </w:rPr>
            </w:pPr>
            <w:ins w:id="2582" w:author="Microsoft Office User" w:date="2021-05-10T11:25:00Z">
              <w:r>
                <w:rPr>
                  <w:rFonts w:ascii="Arial" w:eastAsia="Times New Roman" w:hAnsi="Arial" w:cs="Arial"/>
                  <w:sz w:val="16"/>
                  <w:szCs w:val="16"/>
                </w:rPr>
                <w:t>0.13</w:t>
              </w:r>
            </w:ins>
          </w:p>
        </w:tc>
      </w:tr>
      <w:tr w:rsidR="00854C11" w14:paraId="2E4D7741" w14:textId="77777777" w:rsidTr="000915B5">
        <w:trPr>
          <w:trHeight w:val="429"/>
          <w:ins w:id="2583" w:author="Microsoft Office User" w:date="2021-05-06T15:31:00Z"/>
        </w:trPr>
        <w:tc>
          <w:tcPr>
            <w:tcW w:w="3014" w:type="dxa"/>
          </w:tcPr>
          <w:p w14:paraId="1F1AFD4A" w14:textId="5CFCCCFE" w:rsidR="00854C11" w:rsidRPr="00445ED3" w:rsidRDefault="00854C11" w:rsidP="000915B5">
            <w:pPr>
              <w:rPr>
                <w:ins w:id="2584" w:author="Microsoft Office User" w:date="2021-05-06T15:31:00Z"/>
                <w:rFonts w:ascii="Arial" w:eastAsia="Times New Roman" w:hAnsi="Arial" w:cs="Arial"/>
                <w:sz w:val="16"/>
                <w:szCs w:val="16"/>
                <w:rPrChange w:id="2585" w:author="Microsoft Office User" w:date="2021-05-07T11:11:00Z">
                  <w:rPr>
                    <w:ins w:id="2586" w:author="Microsoft Office User" w:date="2021-05-06T15:31:00Z"/>
                    <w:rFonts w:ascii="Arial" w:eastAsia="Times New Roman" w:hAnsi="Arial" w:cs="Arial"/>
                    <w:sz w:val="22"/>
                    <w:szCs w:val="22"/>
                  </w:rPr>
                </w:rPrChange>
              </w:rPr>
            </w:pPr>
            <w:ins w:id="2587" w:author="Microsoft Office User" w:date="2021-05-10T11:15:00Z">
              <w:r>
                <w:rPr>
                  <w:rFonts w:ascii="Arial" w:eastAsia="Times New Roman" w:hAnsi="Arial" w:cs="Arial"/>
                  <w:sz w:val="16"/>
                  <w:szCs w:val="16"/>
                </w:rPr>
                <w:t>Percent correct at threshold</w:t>
              </w:r>
            </w:ins>
            <w:ins w:id="2588" w:author="Microsoft Office User" w:date="2021-05-07T11:11:00Z">
              <w:r w:rsidRPr="00445ED3">
                <w:rPr>
                  <w:rFonts w:ascii="Arial" w:eastAsia="Times New Roman" w:hAnsi="Arial" w:cs="Arial"/>
                  <w:sz w:val="16"/>
                  <w:szCs w:val="16"/>
                  <w:rPrChange w:id="2589" w:author="Microsoft Office User" w:date="2021-05-07T11:11:00Z">
                    <w:rPr>
                      <w:rFonts w:ascii="Arial" w:eastAsia="Times New Roman" w:hAnsi="Arial" w:cs="Arial"/>
                      <w:sz w:val="18"/>
                      <w:szCs w:val="18"/>
                    </w:rPr>
                  </w:rPrChange>
                </w:rPr>
                <w:t xml:space="preserve">, </w:t>
              </w:r>
            </w:ins>
            <w:ins w:id="2590" w:author="Microsoft Office User" w:date="2021-05-07T11:37:00Z">
              <w:r>
                <w:rPr>
                  <w:rFonts w:ascii="Arial" w:eastAsia="Times New Roman" w:hAnsi="Arial" w:cs="Arial"/>
                  <w:sz w:val="16"/>
                  <w:szCs w:val="16"/>
                </w:rPr>
                <w:t xml:space="preserve"> target in silence</w:t>
              </w:r>
              <w:r w:rsidRPr="002C0B65">
                <w:rPr>
                  <w:rFonts w:ascii="Arial" w:eastAsia="Times New Roman" w:hAnsi="Arial" w:cs="Arial"/>
                  <w:sz w:val="16"/>
                  <w:szCs w:val="16"/>
                </w:rPr>
                <w:t xml:space="preserve"> </w:t>
              </w:r>
            </w:ins>
            <w:ins w:id="2591" w:author="Microsoft Office User" w:date="2021-05-07T11:11:00Z">
              <w:r w:rsidRPr="00445ED3">
                <w:rPr>
                  <w:rFonts w:ascii="Arial" w:eastAsia="Times New Roman" w:hAnsi="Arial" w:cs="Arial"/>
                  <w:sz w:val="16"/>
                  <w:szCs w:val="16"/>
                  <w:rPrChange w:id="2592" w:author="Microsoft Office User" w:date="2021-05-07T11:11:00Z">
                    <w:rPr>
                      <w:rFonts w:ascii="Arial" w:eastAsia="Times New Roman" w:hAnsi="Arial" w:cs="Arial"/>
                      <w:sz w:val="18"/>
                      <w:szCs w:val="18"/>
                    </w:rPr>
                  </w:rPrChange>
                </w:rPr>
                <w:t>: muscimol vs. saline</w:t>
              </w:r>
            </w:ins>
          </w:p>
        </w:tc>
        <w:tc>
          <w:tcPr>
            <w:tcW w:w="851" w:type="dxa"/>
            <w:vMerge/>
          </w:tcPr>
          <w:p w14:paraId="6973BEE5" w14:textId="77777777" w:rsidR="00854C11" w:rsidRPr="00445ED3" w:rsidRDefault="00854C11" w:rsidP="000915B5">
            <w:pPr>
              <w:rPr>
                <w:ins w:id="2593" w:author="Microsoft Office User" w:date="2021-05-06T15:31:00Z"/>
                <w:rFonts w:ascii="Arial" w:eastAsia="Times New Roman" w:hAnsi="Arial" w:cs="Arial"/>
                <w:sz w:val="16"/>
                <w:szCs w:val="16"/>
                <w:rPrChange w:id="2594" w:author="Microsoft Office User" w:date="2021-05-07T11:11:00Z">
                  <w:rPr>
                    <w:ins w:id="2595" w:author="Microsoft Office User" w:date="2021-05-06T15:31:00Z"/>
                    <w:rFonts w:ascii="Arial" w:eastAsia="Times New Roman" w:hAnsi="Arial" w:cs="Arial"/>
                    <w:sz w:val="22"/>
                    <w:szCs w:val="22"/>
                  </w:rPr>
                </w:rPrChange>
              </w:rPr>
            </w:pPr>
          </w:p>
        </w:tc>
        <w:tc>
          <w:tcPr>
            <w:tcW w:w="1350" w:type="dxa"/>
          </w:tcPr>
          <w:p w14:paraId="39546B30" w14:textId="3E0DAB79" w:rsidR="00854C11" w:rsidRPr="00076498" w:rsidRDefault="00854C11" w:rsidP="000915B5">
            <w:pPr>
              <w:rPr>
                <w:ins w:id="2596" w:author="Microsoft Office User" w:date="2021-05-10T11:14:00Z"/>
                <w:rFonts w:ascii="Arial" w:eastAsia="Times New Roman" w:hAnsi="Arial" w:cs="Arial"/>
                <w:sz w:val="16"/>
                <w:szCs w:val="16"/>
              </w:rPr>
            </w:pPr>
            <w:proofErr w:type="spellStart"/>
            <w:ins w:id="2597"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xml:space="preserve">.: </w:t>
              </w:r>
            </w:ins>
            <w:ins w:id="2598" w:author="Microsoft Office User" w:date="2021-05-10T11:20:00Z">
              <w:r>
                <w:rPr>
                  <w:rFonts w:ascii="Arial" w:eastAsia="Times New Roman" w:hAnsi="Arial" w:cs="Arial"/>
                  <w:sz w:val="16"/>
                  <w:szCs w:val="16"/>
                </w:rPr>
                <w:t>0.11</w:t>
              </w:r>
            </w:ins>
          </w:p>
          <w:p w14:paraId="76A0DA64" w14:textId="6D54F2F2" w:rsidR="00854C11" w:rsidRPr="00076498" w:rsidRDefault="00854C11" w:rsidP="000915B5">
            <w:pPr>
              <w:rPr>
                <w:ins w:id="2599" w:author="Microsoft Office User" w:date="2021-05-10T11:14:00Z"/>
                <w:rFonts w:ascii="Arial" w:eastAsia="Times New Roman" w:hAnsi="Arial" w:cs="Arial"/>
                <w:sz w:val="16"/>
                <w:szCs w:val="16"/>
              </w:rPr>
            </w:pPr>
            <w:ins w:id="2600" w:author="Microsoft Office User" w:date="2021-05-10T11:14:00Z">
              <w:r w:rsidRPr="00076498">
                <w:rPr>
                  <w:rFonts w:ascii="Arial" w:eastAsia="Times New Roman" w:hAnsi="Arial" w:cs="Arial"/>
                  <w:sz w:val="16"/>
                  <w:szCs w:val="16"/>
                </w:rPr>
                <w:t xml:space="preserve">Saline: </w:t>
              </w:r>
            </w:ins>
            <w:ins w:id="2601" w:author="Microsoft Office User" w:date="2021-05-10T11:20:00Z">
              <w:r>
                <w:rPr>
                  <w:rFonts w:ascii="Arial" w:eastAsia="Times New Roman" w:hAnsi="Arial" w:cs="Arial"/>
                  <w:sz w:val="16"/>
                  <w:szCs w:val="16"/>
                </w:rPr>
                <w:t>0</w:t>
              </w:r>
            </w:ins>
            <w:ins w:id="2602" w:author="Microsoft Office User" w:date="2021-05-10T11:21:00Z">
              <w:r>
                <w:rPr>
                  <w:rFonts w:ascii="Arial" w:eastAsia="Times New Roman" w:hAnsi="Arial" w:cs="Arial"/>
                  <w:sz w:val="16"/>
                  <w:szCs w:val="16"/>
                </w:rPr>
                <w:t>.22</w:t>
              </w:r>
            </w:ins>
          </w:p>
          <w:p w14:paraId="186F4E2E" w14:textId="13E712E3" w:rsidR="00854C11" w:rsidRPr="00445ED3" w:rsidRDefault="00854C11" w:rsidP="000915B5">
            <w:pPr>
              <w:rPr>
                <w:ins w:id="2603" w:author="Microsoft Office User" w:date="2021-05-06T15:31:00Z"/>
                <w:rFonts w:ascii="Arial" w:eastAsia="Times New Roman" w:hAnsi="Arial" w:cs="Arial"/>
                <w:sz w:val="16"/>
                <w:szCs w:val="16"/>
                <w:rPrChange w:id="2604" w:author="Microsoft Office User" w:date="2021-05-07T11:11:00Z">
                  <w:rPr>
                    <w:ins w:id="2605" w:author="Microsoft Office User" w:date="2021-05-06T15:31:00Z"/>
                    <w:rFonts w:ascii="Arial" w:eastAsia="Times New Roman" w:hAnsi="Arial" w:cs="Arial"/>
                    <w:sz w:val="22"/>
                    <w:szCs w:val="22"/>
                  </w:rPr>
                </w:rPrChange>
              </w:rPr>
            </w:pPr>
            <w:ins w:id="2606" w:author="Microsoft Office User" w:date="2021-05-10T11:14:00Z">
              <w:r w:rsidRPr="00076498">
                <w:rPr>
                  <w:rFonts w:ascii="Arial" w:eastAsia="Times New Roman" w:hAnsi="Arial" w:cs="Arial"/>
                  <w:sz w:val="16"/>
                  <w:szCs w:val="16"/>
                </w:rPr>
                <w:t>(median)</w:t>
              </w:r>
            </w:ins>
          </w:p>
        </w:tc>
        <w:tc>
          <w:tcPr>
            <w:tcW w:w="990" w:type="dxa"/>
          </w:tcPr>
          <w:p w14:paraId="0116FF46" w14:textId="3826234A" w:rsidR="00854C11" w:rsidRPr="00445ED3" w:rsidRDefault="00854C11" w:rsidP="000915B5">
            <w:pPr>
              <w:rPr>
                <w:ins w:id="2607" w:author="Microsoft Office User" w:date="2021-05-06T15:31:00Z"/>
                <w:rFonts w:ascii="Arial" w:eastAsia="Times New Roman" w:hAnsi="Arial" w:cs="Arial"/>
                <w:sz w:val="16"/>
                <w:szCs w:val="16"/>
                <w:rPrChange w:id="2608" w:author="Microsoft Office User" w:date="2021-05-07T11:11:00Z">
                  <w:rPr>
                    <w:ins w:id="2609" w:author="Microsoft Office User" w:date="2021-05-06T15:31:00Z"/>
                    <w:rFonts w:ascii="Arial" w:eastAsia="Times New Roman" w:hAnsi="Arial" w:cs="Arial"/>
                    <w:sz w:val="22"/>
                    <w:szCs w:val="22"/>
                  </w:rPr>
                </w:rPrChange>
              </w:rPr>
            </w:pPr>
            <w:ins w:id="2610" w:author="Microsoft Office User" w:date="2021-05-10T11:14:00Z">
              <w:r w:rsidRPr="00076498">
                <w:rPr>
                  <w:rFonts w:ascii="Arial" w:eastAsia="Times New Roman" w:hAnsi="Arial" w:cs="Arial"/>
                  <w:sz w:val="16"/>
                  <w:szCs w:val="16"/>
                </w:rPr>
                <w:t>n/a</w:t>
              </w:r>
            </w:ins>
          </w:p>
        </w:tc>
        <w:tc>
          <w:tcPr>
            <w:tcW w:w="1080" w:type="dxa"/>
            <w:vMerge/>
          </w:tcPr>
          <w:p w14:paraId="6A4BDB9F" w14:textId="77777777" w:rsidR="00854C11" w:rsidRPr="00445ED3" w:rsidRDefault="00854C11" w:rsidP="000915B5">
            <w:pPr>
              <w:rPr>
                <w:ins w:id="2611" w:author="Microsoft Office User" w:date="2021-05-06T15:31:00Z"/>
                <w:rFonts w:ascii="Arial" w:eastAsia="Times New Roman" w:hAnsi="Arial" w:cs="Arial"/>
                <w:sz w:val="16"/>
                <w:szCs w:val="16"/>
                <w:rPrChange w:id="2612" w:author="Microsoft Office User" w:date="2021-05-07T11:11:00Z">
                  <w:rPr>
                    <w:ins w:id="2613" w:author="Microsoft Office User" w:date="2021-05-06T15:31:00Z"/>
                    <w:rFonts w:ascii="Arial" w:eastAsia="Times New Roman" w:hAnsi="Arial" w:cs="Arial"/>
                    <w:sz w:val="22"/>
                    <w:szCs w:val="22"/>
                  </w:rPr>
                </w:rPrChange>
              </w:rPr>
            </w:pPr>
          </w:p>
        </w:tc>
        <w:tc>
          <w:tcPr>
            <w:tcW w:w="1595" w:type="dxa"/>
            <w:vMerge/>
          </w:tcPr>
          <w:p w14:paraId="7B354FA1" w14:textId="77777777" w:rsidR="00854C11" w:rsidRPr="00445ED3" w:rsidRDefault="00854C11" w:rsidP="000915B5">
            <w:pPr>
              <w:rPr>
                <w:ins w:id="2614" w:author="Microsoft Office User" w:date="2021-05-06T15:31:00Z"/>
                <w:rFonts w:ascii="Arial" w:eastAsia="Times New Roman" w:hAnsi="Arial" w:cs="Arial"/>
                <w:sz w:val="16"/>
                <w:szCs w:val="16"/>
                <w:rPrChange w:id="2615" w:author="Microsoft Office User" w:date="2021-05-07T11:11:00Z">
                  <w:rPr>
                    <w:ins w:id="2616" w:author="Microsoft Office User" w:date="2021-05-06T15:31:00Z"/>
                    <w:rFonts w:ascii="Arial" w:eastAsia="Times New Roman" w:hAnsi="Arial" w:cs="Arial"/>
                    <w:sz w:val="22"/>
                    <w:szCs w:val="22"/>
                  </w:rPr>
                </w:rPrChange>
              </w:rPr>
            </w:pPr>
          </w:p>
        </w:tc>
        <w:tc>
          <w:tcPr>
            <w:tcW w:w="1085" w:type="dxa"/>
          </w:tcPr>
          <w:p w14:paraId="128BAE54" w14:textId="77777777" w:rsidR="00854C11" w:rsidRDefault="00854C11" w:rsidP="000915B5">
            <w:pPr>
              <w:rPr>
                <w:ins w:id="2617" w:author="Microsoft Office User" w:date="2021-05-10T11:19:00Z"/>
                <w:rFonts w:ascii="Arial" w:eastAsia="Times New Roman" w:hAnsi="Arial" w:cs="Arial"/>
                <w:sz w:val="16"/>
                <w:szCs w:val="16"/>
              </w:rPr>
            </w:pPr>
            <w:ins w:id="2618" w:author="Microsoft Office User" w:date="2021-05-10T11:19:00Z">
              <w:r>
                <w:rPr>
                  <w:rFonts w:ascii="Arial" w:eastAsia="Times New Roman" w:hAnsi="Arial" w:cs="Arial"/>
                  <w:sz w:val="16"/>
                  <w:szCs w:val="16"/>
                </w:rPr>
                <w:t>Z = nan</w:t>
              </w:r>
            </w:ins>
          </w:p>
          <w:p w14:paraId="473CDC3B" w14:textId="61C278C6" w:rsidR="00854C11" w:rsidRPr="00445ED3" w:rsidRDefault="00854C11" w:rsidP="000915B5">
            <w:pPr>
              <w:rPr>
                <w:ins w:id="2619" w:author="Microsoft Office User" w:date="2021-05-06T15:31:00Z"/>
                <w:rFonts w:ascii="Arial" w:eastAsia="Times New Roman" w:hAnsi="Arial" w:cs="Arial"/>
                <w:sz w:val="16"/>
                <w:szCs w:val="16"/>
                <w:rPrChange w:id="2620" w:author="Microsoft Office User" w:date="2021-05-07T11:11:00Z">
                  <w:rPr>
                    <w:ins w:id="2621" w:author="Microsoft Office User" w:date="2021-05-06T15:31:00Z"/>
                    <w:rFonts w:ascii="Arial" w:eastAsia="Times New Roman" w:hAnsi="Arial" w:cs="Arial"/>
                    <w:sz w:val="22"/>
                    <w:szCs w:val="22"/>
                  </w:rPr>
                </w:rPrChange>
              </w:rPr>
            </w:pPr>
            <w:ins w:id="2622" w:author="Microsoft Office User" w:date="2021-05-10T11:19:00Z">
              <w:r>
                <w:rPr>
                  <w:rFonts w:ascii="Arial" w:eastAsia="Times New Roman" w:hAnsi="Arial" w:cs="Arial"/>
                  <w:sz w:val="16"/>
                  <w:szCs w:val="16"/>
                </w:rPr>
                <w:t>Rank: 55</w:t>
              </w:r>
            </w:ins>
          </w:p>
        </w:tc>
        <w:tc>
          <w:tcPr>
            <w:tcW w:w="980" w:type="dxa"/>
          </w:tcPr>
          <w:p w14:paraId="04D9B04F" w14:textId="073CAA49" w:rsidR="00854C11" w:rsidRPr="00445ED3" w:rsidRDefault="00854C11" w:rsidP="000915B5">
            <w:pPr>
              <w:rPr>
                <w:ins w:id="2623" w:author="Microsoft Office User" w:date="2021-05-06T15:31:00Z"/>
                <w:rFonts w:ascii="Arial" w:eastAsia="Times New Roman" w:hAnsi="Arial" w:cs="Arial"/>
                <w:sz w:val="16"/>
                <w:szCs w:val="16"/>
                <w:rPrChange w:id="2624" w:author="Microsoft Office User" w:date="2021-05-07T11:11:00Z">
                  <w:rPr>
                    <w:ins w:id="2625" w:author="Microsoft Office User" w:date="2021-05-06T15:31:00Z"/>
                    <w:rFonts w:ascii="Arial" w:eastAsia="Times New Roman" w:hAnsi="Arial" w:cs="Arial"/>
                    <w:sz w:val="22"/>
                    <w:szCs w:val="22"/>
                  </w:rPr>
                </w:rPrChange>
              </w:rPr>
            </w:pPr>
            <w:ins w:id="2626" w:author="Microsoft Office User" w:date="2021-05-10T11:19:00Z">
              <w:r>
                <w:rPr>
                  <w:rFonts w:ascii="Arial" w:eastAsia="Times New Roman" w:hAnsi="Arial" w:cs="Arial"/>
                  <w:sz w:val="16"/>
                  <w:szCs w:val="16"/>
                </w:rPr>
                <w:t>0.195</w:t>
              </w:r>
            </w:ins>
          </w:p>
        </w:tc>
      </w:tr>
      <w:tr w:rsidR="00854C11" w14:paraId="64060328" w14:textId="77777777" w:rsidTr="000915B5">
        <w:trPr>
          <w:trHeight w:val="429"/>
          <w:ins w:id="2627" w:author="Microsoft Office User" w:date="2021-05-06T15:31:00Z"/>
        </w:trPr>
        <w:tc>
          <w:tcPr>
            <w:tcW w:w="3014" w:type="dxa"/>
          </w:tcPr>
          <w:p w14:paraId="30DA0E91" w14:textId="76A79978" w:rsidR="00854C11" w:rsidRPr="00445ED3" w:rsidRDefault="00854C11" w:rsidP="000915B5">
            <w:pPr>
              <w:rPr>
                <w:ins w:id="2628" w:author="Microsoft Office User" w:date="2021-05-06T15:31:00Z"/>
                <w:rFonts w:ascii="Arial" w:eastAsia="Times New Roman" w:hAnsi="Arial" w:cs="Arial"/>
                <w:sz w:val="16"/>
                <w:szCs w:val="16"/>
                <w:rPrChange w:id="2629" w:author="Microsoft Office User" w:date="2021-05-07T11:11:00Z">
                  <w:rPr>
                    <w:ins w:id="2630" w:author="Microsoft Office User" w:date="2021-05-06T15:31:00Z"/>
                    <w:rFonts w:ascii="Arial" w:eastAsia="Times New Roman" w:hAnsi="Arial" w:cs="Arial"/>
                    <w:sz w:val="22"/>
                    <w:szCs w:val="22"/>
                  </w:rPr>
                </w:rPrChange>
              </w:rPr>
            </w:pPr>
            <w:ins w:id="2631" w:author="Microsoft Office User" w:date="2021-05-07T11:11:00Z">
              <w:r w:rsidRPr="00445ED3">
                <w:rPr>
                  <w:rFonts w:ascii="Arial" w:eastAsia="Times New Roman" w:hAnsi="Arial" w:cs="Arial"/>
                  <w:sz w:val="16"/>
                  <w:szCs w:val="16"/>
                  <w:rPrChange w:id="2632" w:author="Microsoft Office User" w:date="2021-05-07T11:11:00Z">
                    <w:rPr>
                      <w:rFonts w:ascii="Arial" w:eastAsia="Times New Roman" w:hAnsi="Arial" w:cs="Arial"/>
                      <w:sz w:val="18"/>
                      <w:szCs w:val="18"/>
                    </w:rPr>
                  </w:rPrChange>
                </w:rPr>
                <w:t xml:space="preserve">FA rate, </w:t>
              </w:r>
            </w:ins>
            <w:ins w:id="2633" w:author="Microsoft Office User" w:date="2021-05-07T11:37:00Z">
              <w:r>
                <w:rPr>
                  <w:rFonts w:ascii="Arial" w:eastAsia="Times New Roman" w:hAnsi="Arial" w:cs="Arial"/>
                  <w:sz w:val="16"/>
                  <w:szCs w:val="16"/>
                </w:rPr>
                <w:t xml:space="preserve"> target in silence</w:t>
              </w:r>
              <w:r w:rsidRPr="002C0B65">
                <w:rPr>
                  <w:rFonts w:ascii="Arial" w:eastAsia="Times New Roman" w:hAnsi="Arial" w:cs="Arial"/>
                  <w:sz w:val="16"/>
                  <w:szCs w:val="16"/>
                </w:rPr>
                <w:t xml:space="preserve"> </w:t>
              </w:r>
            </w:ins>
            <w:ins w:id="2634" w:author="Microsoft Office User" w:date="2021-05-07T11:11:00Z">
              <w:r w:rsidRPr="00445ED3">
                <w:rPr>
                  <w:rFonts w:ascii="Arial" w:eastAsia="Times New Roman" w:hAnsi="Arial" w:cs="Arial"/>
                  <w:sz w:val="16"/>
                  <w:szCs w:val="16"/>
                  <w:rPrChange w:id="2635" w:author="Microsoft Office User" w:date="2021-05-07T11:11:00Z">
                    <w:rPr>
                      <w:rFonts w:ascii="Arial" w:eastAsia="Times New Roman" w:hAnsi="Arial" w:cs="Arial"/>
                      <w:sz w:val="18"/>
                      <w:szCs w:val="18"/>
                    </w:rPr>
                  </w:rPrChange>
                </w:rPr>
                <w:t>: muscimol vs. saline</w:t>
              </w:r>
            </w:ins>
          </w:p>
        </w:tc>
        <w:tc>
          <w:tcPr>
            <w:tcW w:w="851" w:type="dxa"/>
            <w:vMerge/>
          </w:tcPr>
          <w:p w14:paraId="386DA8A4" w14:textId="77777777" w:rsidR="00854C11" w:rsidRPr="00445ED3" w:rsidRDefault="00854C11" w:rsidP="000915B5">
            <w:pPr>
              <w:rPr>
                <w:ins w:id="2636" w:author="Microsoft Office User" w:date="2021-05-06T15:31:00Z"/>
                <w:rFonts w:ascii="Arial" w:eastAsia="Times New Roman" w:hAnsi="Arial" w:cs="Arial"/>
                <w:sz w:val="16"/>
                <w:szCs w:val="16"/>
                <w:rPrChange w:id="2637" w:author="Microsoft Office User" w:date="2021-05-07T11:11:00Z">
                  <w:rPr>
                    <w:ins w:id="2638" w:author="Microsoft Office User" w:date="2021-05-06T15:31:00Z"/>
                    <w:rFonts w:ascii="Arial" w:eastAsia="Times New Roman" w:hAnsi="Arial" w:cs="Arial"/>
                    <w:sz w:val="22"/>
                    <w:szCs w:val="22"/>
                  </w:rPr>
                </w:rPrChange>
              </w:rPr>
            </w:pPr>
          </w:p>
        </w:tc>
        <w:tc>
          <w:tcPr>
            <w:tcW w:w="1350" w:type="dxa"/>
          </w:tcPr>
          <w:p w14:paraId="22CC38F4" w14:textId="1FB109B1" w:rsidR="00854C11" w:rsidRPr="00076498" w:rsidRDefault="00854C11" w:rsidP="000915B5">
            <w:pPr>
              <w:rPr>
                <w:ins w:id="2639" w:author="Microsoft Office User" w:date="2021-05-10T11:14:00Z"/>
                <w:rFonts w:ascii="Arial" w:eastAsia="Times New Roman" w:hAnsi="Arial" w:cs="Arial"/>
                <w:sz w:val="16"/>
                <w:szCs w:val="16"/>
              </w:rPr>
            </w:pPr>
            <w:proofErr w:type="spellStart"/>
            <w:ins w:id="2640"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0.02</w:t>
              </w:r>
            </w:ins>
            <w:ins w:id="2641" w:author="Microsoft Office User" w:date="2021-05-10T11:27:00Z">
              <w:r w:rsidR="001F3D2A">
                <w:rPr>
                  <w:rFonts w:ascii="Arial" w:eastAsia="Times New Roman" w:hAnsi="Arial" w:cs="Arial"/>
                  <w:sz w:val="16"/>
                  <w:szCs w:val="16"/>
                </w:rPr>
                <w:t>9</w:t>
              </w:r>
            </w:ins>
          </w:p>
          <w:p w14:paraId="0FB19BBF" w14:textId="08327473" w:rsidR="00854C11" w:rsidRPr="00076498" w:rsidRDefault="00854C11" w:rsidP="000915B5">
            <w:pPr>
              <w:rPr>
                <w:ins w:id="2642" w:author="Microsoft Office User" w:date="2021-05-10T11:14:00Z"/>
                <w:rFonts w:ascii="Arial" w:eastAsia="Times New Roman" w:hAnsi="Arial" w:cs="Arial"/>
                <w:sz w:val="16"/>
                <w:szCs w:val="16"/>
              </w:rPr>
            </w:pPr>
            <w:ins w:id="2643" w:author="Microsoft Office User" w:date="2021-05-10T11:14:00Z">
              <w:r w:rsidRPr="00076498">
                <w:rPr>
                  <w:rFonts w:ascii="Arial" w:eastAsia="Times New Roman" w:hAnsi="Arial" w:cs="Arial"/>
                  <w:sz w:val="16"/>
                  <w:szCs w:val="16"/>
                </w:rPr>
                <w:t>Saline: 0.</w:t>
              </w:r>
            </w:ins>
            <w:ins w:id="2644" w:author="Microsoft Office User" w:date="2021-05-10T11:27:00Z">
              <w:r w:rsidR="001F3D2A">
                <w:rPr>
                  <w:rFonts w:ascii="Arial" w:eastAsia="Times New Roman" w:hAnsi="Arial" w:cs="Arial"/>
                  <w:sz w:val="16"/>
                  <w:szCs w:val="16"/>
                </w:rPr>
                <w:t>041</w:t>
              </w:r>
            </w:ins>
          </w:p>
          <w:p w14:paraId="61EB7EDB" w14:textId="2BB09D38" w:rsidR="00854C11" w:rsidRPr="00445ED3" w:rsidRDefault="00854C11" w:rsidP="000915B5">
            <w:pPr>
              <w:rPr>
                <w:ins w:id="2645" w:author="Microsoft Office User" w:date="2021-05-06T15:31:00Z"/>
                <w:rFonts w:ascii="Arial" w:eastAsia="Times New Roman" w:hAnsi="Arial" w:cs="Arial"/>
                <w:sz w:val="16"/>
                <w:szCs w:val="16"/>
                <w:rPrChange w:id="2646" w:author="Microsoft Office User" w:date="2021-05-07T11:11:00Z">
                  <w:rPr>
                    <w:ins w:id="2647" w:author="Microsoft Office User" w:date="2021-05-06T15:31:00Z"/>
                    <w:rFonts w:ascii="Arial" w:eastAsia="Times New Roman" w:hAnsi="Arial" w:cs="Arial"/>
                    <w:sz w:val="22"/>
                    <w:szCs w:val="22"/>
                  </w:rPr>
                </w:rPrChange>
              </w:rPr>
            </w:pPr>
            <w:ins w:id="2648" w:author="Microsoft Office User" w:date="2021-05-10T11:14:00Z">
              <w:r w:rsidRPr="00076498">
                <w:rPr>
                  <w:rFonts w:ascii="Arial" w:eastAsia="Times New Roman" w:hAnsi="Arial" w:cs="Arial"/>
                  <w:sz w:val="16"/>
                  <w:szCs w:val="16"/>
                </w:rPr>
                <w:t>(median)</w:t>
              </w:r>
            </w:ins>
          </w:p>
        </w:tc>
        <w:tc>
          <w:tcPr>
            <w:tcW w:w="990" w:type="dxa"/>
          </w:tcPr>
          <w:p w14:paraId="226E8B40" w14:textId="2A24978A" w:rsidR="00854C11" w:rsidRPr="00445ED3" w:rsidRDefault="00854C11" w:rsidP="000915B5">
            <w:pPr>
              <w:rPr>
                <w:ins w:id="2649" w:author="Microsoft Office User" w:date="2021-05-06T15:31:00Z"/>
                <w:rFonts w:ascii="Arial" w:eastAsia="Times New Roman" w:hAnsi="Arial" w:cs="Arial"/>
                <w:sz w:val="16"/>
                <w:szCs w:val="16"/>
                <w:rPrChange w:id="2650" w:author="Microsoft Office User" w:date="2021-05-07T11:11:00Z">
                  <w:rPr>
                    <w:ins w:id="2651" w:author="Microsoft Office User" w:date="2021-05-06T15:31:00Z"/>
                    <w:rFonts w:ascii="Arial" w:eastAsia="Times New Roman" w:hAnsi="Arial" w:cs="Arial"/>
                    <w:sz w:val="22"/>
                    <w:szCs w:val="22"/>
                  </w:rPr>
                </w:rPrChange>
              </w:rPr>
            </w:pPr>
            <w:ins w:id="2652" w:author="Microsoft Office User" w:date="2021-05-10T11:14:00Z">
              <w:r w:rsidRPr="00076498">
                <w:rPr>
                  <w:rFonts w:ascii="Arial" w:eastAsia="Times New Roman" w:hAnsi="Arial" w:cs="Arial"/>
                  <w:sz w:val="16"/>
                  <w:szCs w:val="16"/>
                </w:rPr>
                <w:t>n/a</w:t>
              </w:r>
            </w:ins>
          </w:p>
        </w:tc>
        <w:tc>
          <w:tcPr>
            <w:tcW w:w="1080" w:type="dxa"/>
            <w:vMerge/>
          </w:tcPr>
          <w:p w14:paraId="05E0DB1D" w14:textId="77777777" w:rsidR="00854C11" w:rsidRPr="00445ED3" w:rsidRDefault="00854C11" w:rsidP="000915B5">
            <w:pPr>
              <w:rPr>
                <w:ins w:id="2653" w:author="Microsoft Office User" w:date="2021-05-06T15:31:00Z"/>
                <w:rFonts w:ascii="Arial" w:eastAsia="Times New Roman" w:hAnsi="Arial" w:cs="Arial"/>
                <w:sz w:val="16"/>
                <w:szCs w:val="16"/>
                <w:rPrChange w:id="2654" w:author="Microsoft Office User" w:date="2021-05-07T11:11:00Z">
                  <w:rPr>
                    <w:ins w:id="2655" w:author="Microsoft Office User" w:date="2021-05-06T15:31:00Z"/>
                    <w:rFonts w:ascii="Arial" w:eastAsia="Times New Roman" w:hAnsi="Arial" w:cs="Arial"/>
                    <w:sz w:val="22"/>
                    <w:szCs w:val="22"/>
                  </w:rPr>
                </w:rPrChange>
              </w:rPr>
            </w:pPr>
          </w:p>
        </w:tc>
        <w:tc>
          <w:tcPr>
            <w:tcW w:w="1595" w:type="dxa"/>
            <w:vMerge/>
          </w:tcPr>
          <w:p w14:paraId="1E42983E" w14:textId="77777777" w:rsidR="00854C11" w:rsidRPr="00445ED3" w:rsidRDefault="00854C11" w:rsidP="000915B5">
            <w:pPr>
              <w:rPr>
                <w:ins w:id="2656" w:author="Microsoft Office User" w:date="2021-05-06T15:31:00Z"/>
                <w:rFonts w:ascii="Arial" w:eastAsia="Times New Roman" w:hAnsi="Arial" w:cs="Arial"/>
                <w:sz w:val="16"/>
                <w:szCs w:val="16"/>
                <w:rPrChange w:id="2657" w:author="Microsoft Office User" w:date="2021-05-07T11:11:00Z">
                  <w:rPr>
                    <w:ins w:id="2658" w:author="Microsoft Office User" w:date="2021-05-06T15:31:00Z"/>
                    <w:rFonts w:ascii="Arial" w:eastAsia="Times New Roman" w:hAnsi="Arial" w:cs="Arial"/>
                    <w:sz w:val="22"/>
                    <w:szCs w:val="22"/>
                  </w:rPr>
                </w:rPrChange>
              </w:rPr>
            </w:pPr>
          </w:p>
        </w:tc>
        <w:tc>
          <w:tcPr>
            <w:tcW w:w="1085" w:type="dxa"/>
          </w:tcPr>
          <w:p w14:paraId="157D4022" w14:textId="77777777" w:rsidR="00854C11" w:rsidRDefault="001F3D2A" w:rsidP="000915B5">
            <w:pPr>
              <w:rPr>
                <w:ins w:id="2659" w:author="Microsoft Office User" w:date="2021-05-10T11:26:00Z"/>
                <w:rFonts w:ascii="Arial" w:eastAsia="Times New Roman" w:hAnsi="Arial" w:cs="Arial"/>
                <w:sz w:val="16"/>
                <w:szCs w:val="16"/>
              </w:rPr>
            </w:pPr>
            <w:ins w:id="2660" w:author="Microsoft Office User" w:date="2021-05-10T11:26:00Z">
              <w:r>
                <w:rPr>
                  <w:rFonts w:ascii="Arial" w:eastAsia="Times New Roman" w:hAnsi="Arial" w:cs="Arial"/>
                  <w:sz w:val="16"/>
                  <w:szCs w:val="16"/>
                </w:rPr>
                <w:t>Z = nan</w:t>
              </w:r>
            </w:ins>
          </w:p>
          <w:p w14:paraId="7BD7388B" w14:textId="24687CAF" w:rsidR="001F3D2A" w:rsidRPr="00445ED3" w:rsidRDefault="001F3D2A" w:rsidP="000915B5">
            <w:pPr>
              <w:rPr>
                <w:ins w:id="2661" w:author="Microsoft Office User" w:date="2021-05-06T15:31:00Z"/>
                <w:rFonts w:ascii="Arial" w:eastAsia="Times New Roman" w:hAnsi="Arial" w:cs="Arial"/>
                <w:sz w:val="16"/>
                <w:szCs w:val="16"/>
                <w:rPrChange w:id="2662" w:author="Microsoft Office User" w:date="2021-05-07T11:11:00Z">
                  <w:rPr>
                    <w:ins w:id="2663" w:author="Microsoft Office User" w:date="2021-05-06T15:31:00Z"/>
                    <w:rFonts w:ascii="Arial" w:eastAsia="Times New Roman" w:hAnsi="Arial" w:cs="Arial"/>
                    <w:sz w:val="22"/>
                    <w:szCs w:val="22"/>
                  </w:rPr>
                </w:rPrChange>
              </w:rPr>
            </w:pPr>
            <w:ins w:id="2664" w:author="Microsoft Office User" w:date="2021-05-10T11:26:00Z">
              <w:r>
                <w:rPr>
                  <w:rFonts w:ascii="Arial" w:eastAsia="Times New Roman" w:hAnsi="Arial" w:cs="Arial"/>
                  <w:sz w:val="16"/>
                  <w:szCs w:val="16"/>
                </w:rPr>
                <w:t xml:space="preserve">Rank: </w:t>
              </w:r>
            </w:ins>
            <w:ins w:id="2665" w:author="Microsoft Office User" w:date="2021-05-10T11:27:00Z">
              <w:r>
                <w:rPr>
                  <w:rFonts w:ascii="Arial" w:eastAsia="Times New Roman" w:hAnsi="Arial" w:cs="Arial"/>
                  <w:sz w:val="16"/>
                  <w:szCs w:val="16"/>
                </w:rPr>
                <w:t>60</w:t>
              </w:r>
            </w:ins>
          </w:p>
        </w:tc>
        <w:tc>
          <w:tcPr>
            <w:tcW w:w="980" w:type="dxa"/>
          </w:tcPr>
          <w:p w14:paraId="0AA12B47" w14:textId="41C2EE3B" w:rsidR="00854C11" w:rsidRPr="00445ED3" w:rsidRDefault="001F3D2A" w:rsidP="000915B5">
            <w:pPr>
              <w:rPr>
                <w:ins w:id="2666" w:author="Microsoft Office User" w:date="2021-05-06T15:31:00Z"/>
                <w:rFonts w:ascii="Arial" w:eastAsia="Times New Roman" w:hAnsi="Arial" w:cs="Arial"/>
                <w:sz w:val="16"/>
                <w:szCs w:val="16"/>
                <w:rPrChange w:id="2667" w:author="Microsoft Office User" w:date="2021-05-07T11:11:00Z">
                  <w:rPr>
                    <w:ins w:id="2668" w:author="Microsoft Office User" w:date="2021-05-06T15:31:00Z"/>
                    <w:rFonts w:ascii="Arial" w:eastAsia="Times New Roman" w:hAnsi="Arial" w:cs="Arial"/>
                    <w:sz w:val="22"/>
                    <w:szCs w:val="22"/>
                  </w:rPr>
                </w:rPrChange>
              </w:rPr>
            </w:pPr>
            <w:ins w:id="2669" w:author="Microsoft Office User" w:date="2021-05-10T11:26:00Z">
              <w:r>
                <w:rPr>
                  <w:rFonts w:ascii="Arial" w:eastAsia="Times New Roman" w:hAnsi="Arial" w:cs="Arial"/>
                  <w:sz w:val="16"/>
                  <w:szCs w:val="16"/>
                </w:rPr>
                <w:t>0.44</w:t>
              </w:r>
            </w:ins>
          </w:p>
        </w:tc>
      </w:tr>
      <w:tr w:rsidR="00854C11" w14:paraId="6A3B9C22" w14:textId="77777777" w:rsidTr="000915B5">
        <w:trPr>
          <w:trHeight w:val="429"/>
          <w:ins w:id="2670" w:author="Microsoft Office User" w:date="2021-05-06T15:31:00Z"/>
        </w:trPr>
        <w:tc>
          <w:tcPr>
            <w:tcW w:w="3014" w:type="dxa"/>
          </w:tcPr>
          <w:p w14:paraId="4CA4EE23" w14:textId="36AA241F" w:rsidR="00854C11" w:rsidRPr="00445ED3" w:rsidRDefault="00854C11" w:rsidP="000915B5">
            <w:pPr>
              <w:rPr>
                <w:ins w:id="2671" w:author="Microsoft Office User" w:date="2021-05-06T15:31:00Z"/>
                <w:rFonts w:ascii="Arial" w:eastAsia="Times New Roman" w:hAnsi="Arial" w:cs="Arial"/>
                <w:sz w:val="16"/>
                <w:szCs w:val="16"/>
                <w:rPrChange w:id="2672" w:author="Microsoft Office User" w:date="2021-05-07T11:11:00Z">
                  <w:rPr>
                    <w:ins w:id="2673" w:author="Microsoft Office User" w:date="2021-05-06T15:31:00Z"/>
                    <w:rFonts w:ascii="Arial" w:eastAsia="Times New Roman" w:hAnsi="Arial" w:cs="Arial"/>
                    <w:sz w:val="22"/>
                    <w:szCs w:val="22"/>
                  </w:rPr>
                </w:rPrChange>
              </w:rPr>
            </w:pPr>
            <w:ins w:id="2674" w:author="Microsoft Office User" w:date="2021-05-07T11:11:00Z">
              <w:r w:rsidRPr="00445ED3">
                <w:rPr>
                  <w:rFonts w:ascii="Arial" w:eastAsia="Times New Roman" w:hAnsi="Arial" w:cs="Arial"/>
                  <w:sz w:val="16"/>
                  <w:szCs w:val="16"/>
                  <w:rPrChange w:id="2675" w:author="Microsoft Office User" w:date="2021-05-07T11:11:00Z">
                    <w:rPr>
                      <w:rFonts w:ascii="Arial" w:eastAsia="Times New Roman" w:hAnsi="Arial" w:cs="Arial"/>
                      <w:sz w:val="18"/>
                      <w:szCs w:val="18"/>
                    </w:rPr>
                  </w:rPrChange>
                </w:rPr>
                <w:t xml:space="preserve">Max slope (PC/dB), </w:t>
              </w:r>
            </w:ins>
            <w:ins w:id="2676" w:author="Microsoft Office User" w:date="2021-05-07T11:37:00Z">
              <w:r>
                <w:rPr>
                  <w:rFonts w:ascii="Arial" w:eastAsia="Times New Roman" w:hAnsi="Arial" w:cs="Arial"/>
                  <w:sz w:val="16"/>
                  <w:szCs w:val="16"/>
                </w:rPr>
                <w:t xml:space="preserve"> target in silence</w:t>
              </w:r>
              <w:r w:rsidRPr="002C0B65">
                <w:rPr>
                  <w:rFonts w:ascii="Arial" w:eastAsia="Times New Roman" w:hAnsi="Arial" w:cs="Arial"/>
                  <w:sz w:val="16"/>
                  <w:szCs w:val="16"/>
                </w:rPr>
                <w:t xml:space="preserve"> </w:t>
              </w:r>
            </w:ins>
            <w:ins w:id="2677" w:author="Microsoft Office User" w:date="2021-05-07T11:11:00Z">
              <w:r w:rsidRPr="00445ED3">
                <w:rPr>
                  <w:rFonts w:ascii="Arial" w:eastAsia="Times New Roman" w:hAnsi="Arial" w:cs="Arial"/>
                  <w:sz w:val="16"/>
                  <w:szCs w:val="16"/>
                  <w:rPrChange w:id="2678" w:author="Microsoft Office User" w:date="2021-05-07T11:11:00Z">
                    <w:rPr>
                      <w:rFonts w:ascii="Arial" w:eastAsia="Times New Roman" w:hAnsi="Arial" w:cs="Arial"/>
                      <w:sz w:val="18"/>
                      <w:szCs w:val="18"/>
                    </w:rPr>
                  </w:rPrChange>
                </w:rPr>
                <w:t>: muscimol vs. saline</w:t>
              </w:r>
            </w:ins>
          </w:p>
        </w:tc>
        <w:tc>
          <w:tcPr>
            <w:tcW w:w="851" w:type="dxa"/>
            <w:vMerge/>
          </w:tcPr>
          <w:p w14:paraId="6E509931" w14:textId="77777777" w:rsidR="00854C11" w:rsidRPr="00445ED3" w:rsidRDefault="00854C11" w:rsidP="000915B5">
            <w:pPr>
              <w:rPr>
                <w:ins w:id="2679" w:author="Microsoft Office User" w:date="2021-05-06T15:31:00Z"/>
                <w:rFonts w:ascii="Arial" w:eastAsia="Times New Roman" w:hAnsi="Arial" w:cs="Arial"/>
                <w:sz w:val="16"/>
                <w:szCs w:val="16"/>
                <w:rPrChange w:id="2680" w:author="Microsoft Office User" w:date="2021-05-07T11:11:00Z">
                  <w:rPr>
                    <w:ins w:id="2681" w:author="Microsoft Office User" w:date="2021-05-06T15:31:00Z"/>
                    <w:rFonts w:ascii="Arial" w:eastAsia="Times New Roman" w:hAnsi="Arial" w:cs="Arial"/>
                    <w:sz w:val="22"/>
                    <w:szCs w:val="22"/>
                  </w:rPr>
                </w:rPrChange>
              </w:rPr>
            </w:pPr>
          </w:p>
        </w:tc>
        <w:tc>
          <w:tcPr>
            <w:tcW w:w="1350" w:type="dxa"/>
          </w:tcPr>
          <w:p w14:paraId="318C34FA" w14:textId="3727911B" w:rsidR="00854C11" w:rsidRPr="00076498" w:rsidRDefault="00854C11" w:rsidP="000915B5">
            <w:pPr>
              <w:rPr>
                <w:ins w:id="2682" w:author="Microsoft Office User" w:date="2021-05-10T11:14:00Z"/>
                <w:rFonts w:ascii="Arial" w:eastAsia="Times New Roman" w:hAnsi="Arial" w:cs="Arial"/>
                <w:sz w:val="16"/>
                <w:szCs w:val="16"/>
              </w:rPr>
            </w:pPr>
            <w:proofErr w:type="spellStart"/>
            <w:ins w:id="2683" w:author="Microsoft Office User" w:date="2021-05-10T11:14:00Z">
              <w:r w:rsidRPr="00076498">
                <w:rPr>
                  <w:rFonts w:ascii="Arial" w:eastAsia="Times New Roman" w:hAnsi="Arial" w:cs="Arial"/>
                  <w:sz w:val="16"/>
                  <w:szCs w:val="16"/>
                </w:rPr>
                <w:t>Musc</w:t>
              </w:r>
              <w:proofErr w:type="spellEnd"/>
              <w:r w:rsidRPr="00076498">
                <w:rPr>
                  <w:rFonts w:ascii="Arial" w:eastAsia="Times New Roman" w:hAnsi="Arial" w:cs="Arial"/>
                  <w:sz w:val="16"/>
                  <w:szCs w:val="16"/>
                </w:rPr>
                <w:t>.: 0.0</w:t>
              </w:r>
            </w:ins>
            <w:ins w:id="2684" w:author="Microsoft Office User" w:date="2021-05-10T11:23:00Z">
              <w:r>
                <w:rPr>
                  <w:rFonts w:ascii="Arial" w:eastAsia="Times New Roman" w:hAnsi="Arial" w:cs="Arial"/>
                  <w:sz w:val="16"/>
                  <w:szCs w:val="16"/>
                </w:rPr>
                <w:t>28</w:t>
              </w:r>
            </w:ins>
          </w:p>
          <w:p w14:paraId="6AD9272C" w14:textId="12BC50DD" w:rsidR="00854C11" w:rsidRPr="00076498" w:rsidRDefault="00854C11" w:rsidP="000915B5">
            <w:pPr>
              <w:rPr>
                <w:ins w:id="2685" w:author="Microsoft Office User" w:date="2021-05-10T11:14:00Z"/>
                <w:rFonts w:ascii="Arial" w:eastAsia="Times New Roman" w:hAnsi="Arial" w:cs="Arial"/>
                <w:sz w:val="16"/>
                <w:szCs w:val="16"/>
              </w:rPr>
            </w:pPr>
            <w:ins w:id="2686" w:author="Microsoft Office User" w:date="2021-05-10T11:14:00Z">
              <w:r w:rsidRPr="00076498">
                <w:rPr>
                  <w:rFonts w:ascii="Arial" w:eastAsia="Times New Roman" w:hAnsi="Arial" w:cs="Arial"/>
                  <w:sz w:val="16"/>
                  <w:szCs w:val="16"/>
                </w:rPr>
                <w:t>Saline: 0.0</w:t>
              </w:r>
            </w:ins>
            <w:ins w:id="2687" w:author="Microsoft Office User" w:date="2021-05-10T11:23:00Z">
              <w:r>
                <w:rPr>
                  <w:rFonts w:ascii="Arial" w:eastAsia="Times New Roman" w:hAnsi="Arial" w:cs="Arial"/>
                  <w:sz w:val="16"/>
                  <w:szCs w:val="16"/>
                </w:rPr>
                <w:t>31</w:t>
              </w:r>
            </w:ins>
          </w:p>
          <w:p w14:paraId="2511DCE5" w14:textId="27C0A059" w:rsidR="00854C11" w:rsidRPr="00445ED3" w:rsidRDefault="00854C11" w:rsidP="000915B5">
            <w:pPr>
              <w:rPr>
                <w:ins w:id="2688" w:author="Microsoft Office User" w:date="2021-05-06T15:31:00Z"/>
                <w:rFonts w:ascii="Arial" w:eastAsia="Times New Roman" w:hAnsi="Arial" w:cs="Arial"/>
                <w:sz w:val="16"/>
                <w:szCs w:val="16"/>
                <w:rPrChange w:id="2689" w:author="Microsoft Office User" w:date="2021-05-07T11:11:00Z">
                  <w:rPr>
                    <w:ins w:id="2690" w:author="Microsoft Office User" w:date="2021-05-06T15:31:00Z"/>
                    <w:rFonts w:ascii="Arial" w:eastAsia="Times New Roman" w:hAnsi="Arial" w:cs="Arial"/>
                    <w:sz w:val="22"/>
                    <w:szCs w:val="22"/>
                  </w:rPr>
                </w:rPrChange>
              </w:rPr>
            </w:pPr>
            <w:ins w:id="2691" w:author="Microsoft Office User" w:date="2021-05-10T11:14:00Z">
              <w:r w:rsidRPr="00076498">
                <w:rPr>
                  <w:rFonts w:ascii="Arial" w:eastAsia="Times New Roman" w:hAnsi="Arial" w:cs="Arial"/>
                  <w:sz w:val="16"/>
                  <w:szCs w:val="16"/>
                </w:rPr>
                <w:t>(median)</w:t>
              </w:r>
            </w:ins>
          </w:p>
        </w:tc>
        <w:tc>
          <w:tcPr>
            <w:tcW w:w="990" w:type="dxa"/>
          </w:tcPr>
          <w:p w14:paraId="39540CD7" w14:textId="58D651D0" w:rsidR="00854C11" w:rsidRPr="00445ED3" w:rsidRDefault="00854C11" w:rsidP="000915B5">
            <w:pPr>
              <w:rPr>
                <w:ins w:id="2692" w:author="Microsoft Office User" w:date="2021-05-06T15:31:00Z"/>
                <w:rFonts w:ascii="Arial" w:eastAsia="Times New Roman" w:hAnsi="Arial" w:cs="Arial"/>
                <w:sz w:val="16"/>
                <w:szCs w:val="16"/>
                <w:rPrChange w:id="2693" w:author="Microsoft Office User" w:date="2021-05-07T11:11:00Z">
                  <w:rPr>
                    <w:ins w:id="2694" w:author="Microsoft Office User" w:date="2021-05-06T15:31:00Z"/>
                    <w:rFonts w:ascii="Arial" w:eastAsia="Times New Roman" w:hAnsi="Arial" w:cs="Arial"/>
                    <w:sz w:val="22"/>
                    <w:szCs w:val="22"/>
                  </w:rPr>
                </w:rPrChange>
              </w:rPr>
            </w:pPr>
            <w:ins w:id="2695" w:author="Microsoft Office User" w:date="2021-05-10T11:14:00Z">
              <w:r w:rsidRPr="00076498">
                <w:rPr>
                  <w:rFonts w:ascii="Arial" w:eastAsia="Times New Roman" w:hAnsi="Arial" w:cs="Arial"/>
                  <w:sz w:val="16"/>
                  <w:szCs w:val="16"/>
                </w:rPr>
                <w:t>n/a</w:t>
              </w:r>
            </w:ins>
          </w:p>
        </w:tc>
        <w:tc>
          <w:tcPr>
            <w:tcW w:w="1080" w:type="dxa"/>
            <w:vMerge/>
          </w:tcPr>
          <w:p w14:paraId="687D712A" w14:textId="77777777" w:rsidR="00854C11" w:rsidRPr="00445ED3" w:rsidRDefault="00854C11" w:rsidP="000915B5">
            <w:pPr>
              <w:rPr>
                <w:ins w:id="2696" w:author="Microsoft Office User" w:date="2021-05-06T15:31:00Z"/>
                <w:rFonts w:ascii="Arial" w:eastAsia="Times New Roman" w:hAnsi="Arial" w:cs="Arial"/>
                <w:sz w:val="16"/>
                <w:szCs w:val="16"/>
                <w:rPrChange w:id="2697" w:author="Microsoft Office User" w:date="2021-05-07T11:11:00Z">
                  <w:rPr>
                    <w:ins w:id="2698" w:author="Microsoft Office User" w:date="2021-05-06T15:31:00Z"/>
                    <w:rFonts w:ascii="Arial" w:eastAsia="Times New Roman" w:hAnsi="Arial" w:cs="Arial"/>
                    <w:sz w:val="22"/>
                    <w:szCs w:val="22"/>
                  </w:rPr>
                </w:rPrChange>
              </w:rPr>
            </w:pPr>
          </w:p>
        </w:tc>
        <w:tc>
          <w:tcPr>
            <w:tcW w:w="1595" w:type="dxa"/>
            <w:vMerge/>
          </w:tcPr>
          <w:p w14:paraId="2F6B4907" w14:textId="77777777" w:rsidR="00854C11" w:rsidRPr="00445ED3" w:rsidRDefault="00854C11" w:rsidP="000915B5">
            <w:pPr>
              <w:rPr>
                <w:ins w:id="2699" w:author="Microsoft Office User" w:date="2021-05-06T15:31:00Z"/>
                <w:rFonts w:ascii="Arial" w:eastAsia="Times New Roman" w:hAnsi="Arial" w:cs="Arial"/>
                <w:sz w:val="16"/>
                <w:szCs w:val="16"/>
                <w:rPrChange w:id="2700" w:author="Microsoft Office User" w:date="2021-05-07T11:11:00Z">
                  <w:rPr>
                    <w:ins w:id="2701" w:author="Microsoft Office User" w:date="2021-05-06T15:31:00Z"/>
                    <w:rFonts w:ascii="Arial" w:eastAsia="Times New Roman" w:hAnsi="Arial" w:cs="Arial"/>
                    <w:sz w:val="22"/>
                    <w:szCs w:val="22"/>
                  </w:rPr>
                </w:rPrChange>
              </w:rPr>
            </w:pPr>
          </w:p>
        </w:tc>
        <w:tc>
          <w:tcPr>
            <w:tcW w:w="1085" w:type="dxa"/>
          </w:tcPr>
          <w:p w14:paraId="67D7B7A0" w14:textId="77777777" w:rsidR="00854C11" w:rsidRDefault="00854C11" w:rsidP="000915B5">
            <w:pPr>
              <w:rPr>
                <w:ins w:id="2702" w:author="Microsoft Office User" w:date="2021-05-10T11:22:00Z"/>
                <w:rFonts w:ascii="Arial" w:eastAsia="Times New Roman" w:hAnsi="Arial" w:cs="Arial"/>
                <w:sz w:val="16"/>
                <w:szCs w:val="16"/>
              </w:rPr>
            </w:pPr>
            <w:ins w:id="2703" w:author="Microsoft Office User" w:date="2021-05-10T11:22:00Z">
              <w:r>
                <w:rPr>
                  <w:rFonts w:ascii="Arial" w:eastAsia="Times New Roman" w:hAnsi="Arial" w:cs="Arial"/>
                  <w:sz w:val="16"/>
                  <w:szCs w:val="16"/>
                </w:rPr>
                <w:t>Z = nan</w:t>
              </w:r>
            </w:ins>
          </w:p>
          <w:p w14:paraId="41DD532E" w14:textId="3370C67F" w:rsidR="00854C11" w:rsidRPr="00445ED3" w:rsidRDefault="00854C11" w:rsidP="000915B5">
            <w:pPr>
              <w:rPr>
                <w:ins w:id="2704" w:author="Microsoft Office User" w:date="2021-05-06T15:31:00Z"/>
                <w:rFonts w:ascii="Arial" w:eastAsia="Times New Roman" w:hAnsi="Arial" w:cs="Arial"/>
                <w:sz w:val="16"/>
                <w:szCs w:val="16"/>
                <w:rPrChange w:id="2705" w:author="Microsoft Office User" w:date="2021-05-07T11:11:00Z">
                  <w:rPr>
                    <w:ins w:id="2706" w:author="Microsoft Office User" w:date="2021-05-06T15:31:00Z"/>
                    <w:rFonts w:ascii="Arial" w:eastAsia="Times New Roman" w:hAnsi="Arial" w:cs="Arial"/>
                    <w:sz w:val="22"/>
                    <w:szCs w:val="22"/>
                  </w:rPr>
                </w:rPrChange>
              </w:rPr>
            </w:pPr>
            <w:ins w:id="2707" w:author="Microsoft Office User" w:date="2021-05-10T11:22:00Z">
              <w:r>
                <w:rPr>
                  <w:rFonts w:ascii="Arial" w:eastAsia="Times New Roman" w:hAnsi="Arial" w:cs="Arial"/>
                  <w:sz w:val="16"/>
                  <w:szCs w:val="16"/>
                </w:rPr>
                <w:t>Rank: 63</w:t>
              </w:r>
            </w:ins>
          </w:p>
        </w:tc>
        <w:tc>
          <w:tcPr>
            <w:tcW w:w="980" w:type="dxa"/>
          </w:tcPr>
          <w:p w14:paraId="62CCEA0B" w14:textId="056D2FDF" w:rsidR="00854C11" w:rsidRPr="00445ED3" w:rsidRDefault="00854C11" w:rsidP="000915B5">
            <w:pPr>
              <w:rPr>
                <w:ins w:id="2708" w:author="Microsoft Office User" w:date="2021-05-06T15:31:00Z"/>
                <w:rFonts w:ascii="Arial" w:eastAsia="Times New Roman" w:hAnsi="Arial" w:cs="Arial"/>
                <w:sz w:val="16"/>
                <w:szCs w:val="16"/>
                <w:rPrChange w:id="2709" w:author="Microsoft Office User" w:date="2021-05-07T11:11:00Z">
                  <w:rPr>
                    <w:ins w:id="2710" w:author="Microsoft Office User" w:date="2021-05-06T15:31:00Z"/>
                    <w:rFonts w:ascii="Arial" w:eastAsia="Times New Roman" w:hAnsi="Arial" w:cs="Arial"/>
                    <w:sz w:val="22"/>
                    <w:szCs w:val="22"/>
                  </w:rPr>
                </w:rPrChange>
              </w:rPr>
            </w:pPr>
            <w:ins w:id="2711" w:author="Microsoft Office User" w:date="2021-05-10T11:22:00Z">
              <w:r>
                <w:rPr>
                  <w:rFonts w:ascii="Arial" w:eastAsia="Times New Roman" w:hAnsi="Arial" w:cs="Arial"/>
                  <w:sz w:val="16"/>
                  <w:szCs w:val="16"/>
                </w:rPr>
                <w:t>0.645</w:t>
              </w:r>
            </w:ins>
          </w:p>
        </w:tc>
      </w:tr>
      <w:tr w:rsidR="00854C11" w14:paraId="5C76234E" w14:textId="77777777" w:rsidTr="000915B5">
        <w:trPr>
          <w:trHeight w:val="429"/>
          <w:ins w:id="2712" w:author="Microsoft Office User" w:date="2021-05-06T15:31:00Z"/>
          <w:trPrChange w:id="2713" w:author="Microsoft Office User" w:date="2021-05-07T10:52:00Z">
            <w:trPr>
              <w:trHeight w:val="429"/>
            </w:trPr>
          </w:trPrChange>
        </w:trPr>
        <w:tc>
          <w:tcPr>
            <w:tcW w:w="3014" w:type="dxa"/>
            <w:tcPrChange w:id="2714" w:author="Microsoft Office User" w:date="2021-05-07T10:52:00Z">
              <w:tcPr>
                <w:tcW w:w="3014" w:type="dxa"/>
              </w:tcPr>
            </w:tcPrChange>
          </w:tcPr>
          <w:p w14:paraId="765A3F4F" w14:textId="77777777" w:rsidR="00854C11" w:rsidRPr="00D0254B" w:rsidRDefault="00854C11" w:rsidP="000915B5">
            <w:pPr>
              <w:rPr>
                <w:ins w:id="2715" w:author="Microsoft Office User" w:date="2021-05-06T15:31:00Z"/>
                <w:rFonts w:ascii="Arial" w:eastAsia="Times New Roman" w:hAnsi="Arial" w:cs="Arial"/>
                <w:sz w:val="18"/>
                <w:szCs w:val="18"/>
                <w:rPrChange w:id="2716" w:author="Microsoft Office User" w:date="2021-05-06T15:32:00Z">
                  <w:rPr>
                    <w:ins w:id="2717" w:author="Microsoft Office User" w:date="2021-05-06T15:31:00Z"/>
                    <w:rFonts w:ascii="Arial" w:eastAsia="Times New Roman" w:hAnsi="Arial" w:cs="Arial"/>
                    <w:sz w:val="22"/>
                    <w:szCs w:val="22"/>
                  </w:rPr>
                </w:rPrChange>
              </w:rPr>
            </w:pPr>
          </w:p>
        </w:tc>
        <w:tc>
          <w:tcPr>
            <w:tcW w:w="851" w:type="dxa"/>
            <w:tcPrChange w:id="2718" w:author="Microsoft Office User" w:date="2021-05-07T10:52:00Z">
              <w:tcPr>
                <w:tcW w:w="1063" w:type="dxa"/>
                <w:gridSpan w:val="3"/>
              </w:tcPr>
            </w:tcPrChange>
          </w:tcPr>
          <w:p w14:paraId="7F3BB9E6" w14:textId="77777777" w:rsidR="00854C11" w:rsidRPr="00D0254B" w:rsidRDefault="00854C11" w:rsidP="000915B5">
            <w:pPr>
              <w:rPr>
                <w:ins w:id="2719" w:author="Microsoft Office User" w:date="2021-05-06T15:31:00Z"/>
                <w:rFonts w:ascii="Arial" w:eastAsia="Times New Roman" w:hAnsi="Arial" w:cs="Arial"/>
                <w:sz w:val="18"/>
                <w:szCs w:val="18"/>
                <w:rPrChange w:id="2720" w:author="Microsoft Office User" w:date="2021-05-06T15:32:00Z">
                  <w:rPr>
                    <w:ins w:id="2721" w:author="Microsoft Office User" w:date="2021-05-06T15:31:00Z"/>
                    <w:rFonts w:ascii="Arial" w:eastAsia="Times New Roman" w:hAnsi="Arial" w:cs="Arial"/>
                    <w:sz w:val="22"/>
                    <w:szCs w:val="22"/>
                  </w:rPr>
                </w:rPrChange>
              </w:rPr>
            </w:pPr>
          </w:p>
        </w:tc>
        <w:tc>
          <w:tcPr>
            <w:tcW w:w="1350" w:type="dxa"/>
            <w:tcPrChange w:id="2722" w:author="Microsoft Office User" w:date="2021-05-07T10:52:00Z">
              <w:tcPr>
                <w:tcW w:w="987" w:type="dxa"/>
                <w:gridSpan w:val="2"/>
              </w:tcPr>
            </w:tcPrChange>
          </w:tcPr>
          <w:p w14:paraId="3157A4AA" w14:textId="77777777" w:rsidR="00854C11" w:rsidRPr="00D0254B" w:rsidRDefault="00854C11" w:rsidP="000915B5">
            <w:pPr>
              <w:rPr>
                <w:ins w:id="2723" w:author="Microsoft Office User" w:date="2021-05-06T15:31:00Z"/>
                <w:rFonts w:ascii="Arial" w:eastAsia="Times New Roman" w:hAnsi="Arial" w:cs="Arial"/>
                <w:sz w:val="18"/>
                <w:szCs w:val="18"/>
                <w:rPrChange w:id="2724" w:author="Microsoft Office User" w:date="2021-05-06T15:32:00Z">
                  <w:rPr>
                    <w:ins w:id="2725" w:author="Microsoft Office User" w:date="2021-05-06T15:31:00Z"/>
                    <w:rFonts w:ascii="Arial" w:eastAsia="Times New Roman" w:hAnsi="Arial" w:cs="Arial"/>
                    <w:sz w:val="22"/>
                    <w:szCs w:val="22"/>
                  </w:rPr>
                </w:rPrChange>
              </w:rPr>
            </w:pPr>
          </w:p>
        </w:tc>
        <w:tc>
          <w:tcPr>
            <w:tcW w:w="990" w:type="dxa"/>
            <w:tcPrChange w:id="2726" w:author="Microsoft Office User" w:date="2021-05-07T10:52:00Z">
              <w:tcPr>
                <w:tcW w:w="897" w:type="dxa"/>
                <w:gridSpan w:val="3"/>
              </w:tcPr>
            </w:tcPrChange>
          </w:tcPr>
          <w:p w14:paraId="0A54EE32" w14:textId="77777777" w:rsidR="00854C11" w:rsidRPr="00D0254B" w:rsidRDefault="00854C11" w:rsidP="000915B5">
            <w:pPr>
              <w:rPr>
                <w:ins w:id="2727" w:author="Microsoft Office User" w:date="2021-05-06T15:31:00Z"/>
                <w:rFonts w:ascii="Arial" w:eastAsia="Times New Roman" w:hAnsi="Arial" w:cs="Arial"/>
                <w:sz w:val="18"/>
                <w:szCs w:val="18"/>
                <w:rPrChange w:id="2728" w:author="Microsoft Office User" w:date="2021-05-06T15:32:00Z">
                  <w:rPr>
                    <w:ins w:id="2729" w:author="Microsoft Office User" w:date="2021-05-06T15:31:00Z"/>
                    <w:rFonts w:ascii="Arial" w:eastAsia="Times New Roman" w:hAnsi="Arial" w:cs="Arial"/>
                    <w:sz w:val="22"/>
                    <w:szCs w:val="22"/>
                  </w:rPr>
                </w:rPrChange>
              </w:rPr>
            </w:pPr>
          </w:p>
        </w:tc>
        <w:tc>
          <w:tcPr>
            <w:tcW w:w="1080" w:type="dxa"/>
            <w:tcPrChange w:id="2730" w:author="Microsoft Office User" w:date="2021-05-07T10:52:00Z">
              <w:tcPr>
                <w:tcW w:w="716" w:type="dxa"/>
                <w:gridSpan w:val="3"/>
              </w:tcPr>
            </w:tcPrChange>
          </w:tcPr>
          <w:p w14:paraId="77429EDF" w14:textId="77777777" w:rsidR="00854C11" w:rsidRPr="00D0254B" w:rsidRDefault="00854C11" w:rsidP="000915B5">
            <w:pPr>
              <w:rPr>
                <w:ins w:id="2731" w:author="Microsoft Office User" w:date="2021-05-06T15:31:00Z"/>
                <w:rFonts w:ascii="Arial" w:eastAsia="Times New Roman" w:hAnsi="Arial" w:cs="Arial"/>
                <w:sz w:val="18"/>
                <w:szCs w:val="18"/>
                <w:rPrChange w:id="2732" w:author="Microsoft Office User" w:date="2021-05-06T15:32:00Z">
                  <w:rPr>
                    <w:ins w:id="2733" w:author="Microsoft Office User" w:date="2021-05-06T15:31:00Z"/>
                    <w:rFonts w:ascii="Arial" w:eastAsia="Times New Roman" w:hAnsi="Arial" w:cs="Arial"/>
                    <w:sz w:val="22"/>
                    <w:szCs w:val="22"/>
                  </w:rPr>
                </w:rPrChange>
              </w:rPr>
            </w:pPr>
          </w:p>
        </w:tc>
        <w:tc>
          <w:tcPr>
            <w:tcW w:w="1595" w:type="dxa"/>
            <w:tcPrChange w:id="2734" w:author="Microsoft Office User" w:date="2021-05-07T10:52:00Z">
              <w:tcPr>
                <w:tcW w:w="2203" w:type="dxa"/>
                <w:gridSpan w:val="3"/>
              </w:tcPr>
            </w:tcPrChange>
          </w:tcPr>
          <w:p w14:paraId="51D5BF61" w14:textId="77777777" w:rsidR="00854C11" w:rsidRPr="00D0254B" w:rsidRDefault="00854C11" w:rsidP="000915B5">
            <w:pPr>
              <w:rPr>
                <w:ins w:id="2735" w:author="Microsoft Office User" w:date="2021-05-06T15:31:00Z"/>
                <w:rFonts w:ascii="Arial" w:eastAsia="Times New Roman" w:hAnsi="Arial" w:cs="Arial"/>
                <w:sz w:val="18"/>
                <w:szCs w:val="18"/>
                <w:rPrChange w:id="2736" w:author="Microsoft Office User" w:date="2021-05-06T15:32:00Z">
                  <w:rPr>
                    <w:ins w:id="2737" w:author="Microsoft Office User" w:date="2021-05-06T15:31:00Z"/>
                    <w:rFonts w:ascii="Arial" w:eastAsia="Times New Roman" w:hAnsi="Arial" w:cs="Arial"/>
                    <w:sz w:val="22"/>
                    <w:szCs w:val="22"/>
                  </w:rPr>
                </w:rPrChange>
              </w:rPr>
            </w:pPr>
          </w:p>
        </w:tc>
        <w:tc>
          <w:tcPr>
            <w:tcW w:w="1085" w:type="dxa"/>
            <w:tcPrChange w:id="2738" w:author="Microsoft Office User" w:date="2021-05-07T10:52:00Z">
              <w:tcPr>
                <w:tcW w:w="1085" w:type="dxa"/>
                <w:gridSpan w:val="2"/>
              </w:tcPr>
            </w:tcPrChange>
          </w:tcPr>
          <w:p w14:paraId="101BDB83" w14:textId="77777777" w:rsidR="00854C11" w:rsidRPr="00D0254B" w:rsidRDefault="00854C11" w:rsidP="000915B5">
            <w:pPr>
              <w:rPr>
                <w:ins w:id="2739" w:author="Microsoft Office User" w:date="2021-05-06T15:31:00Z"/>
                <w:rFonts w:ascii="Arial" w:eastAsia="Times New Roman" w:hAnsi="Arial" w:cs="Arial"/>
                <w:sz w:val="18"/>
                <w:szCs w:val="18"/>
                <w:rPrChange w:id="2740" w:author="Microsoft Office User" w:date="2021-05-06T15:32:00Z">
                  <w:rPr>
                    <w:ins w:id="2741" w:author="Microsoft Office User" w:date="2021-05-06T15:31:00Z"/>
                    <w:rFonts w:ascii="Arial" w:eastAsia="Times New Roman" w:hAnsi="Arial" w:cs="Arial"/>
                    <w:sz w:val="22"/>
                    <w:szCs w:val="22"/>
                  </w:rPr>
                </w:rPrChange>
              </w:rPr>
            </w:pPr>
          </w:p>
        </w:tc>
        <w:tc>
          <w:tcPr>
            <w:tcW w:w="980" w:type="dxa"/>
            <w:tcPrChange w:id="2742" w:author="Microsoft Office User" w:date="2021-05-07T10:52:00Z">
              <w:tcPr>
                <w:tcW w:w="980" w:type="dxa"/>
                <w:gridSpan w:val="2"/>
              </w:tcPr>
            </w:tcPrChange>
          </w:tcPr>
          <w:p w14:paraId="17C0D9F4" w14:textId="77777777" w:rsidR="00854C11" w:rsidRPr="00D0254B" w:rsidRDefault="00854C11" w:rsidP="000915B5">
            <w:pPr>
              <w:rPr>
                <w:ins w:id="2743" w:author="Microsoft Office User" w:date="2021-05-06T15:31:00Z"/>
                <w:rFonts w:ascii="Arial" w:eastAsia="Times New Roman" w:hAnsi="Arial" w:cs="Arial"/>
                <w:sz w:val="18"/>
                <w:szCs w:val="18"/>
                <w:rPrChange w:id="2744" w:author="Microsoft Office User" w:date="2021-05-06T15:32:00Z">
                  <w:rPr>
                    <w:ins w:id="2745" w:author="Microsoft Office User" w:date="2021-05-06T15:31:00Z"/>
                    <w:rFonts w:ascii="Arial" w:eastAsia="Times New Roman" w:hAnsi="Arial" w:cs="Arial"/>
                    <w:sz w:val="22"/>
                    <w:szCs w:val="22"/>
                  </w:rPr>
                </w:rPrChange>
              </w:rPr>
            </w:pPr>
          </w:p>
        </w:tc>
      </w:tr>
      <w:tr w:rsidR="00854C11" w14:paraId="2B59EA84" w14:textId="77777777" w:rsidTr="000915B5">
        <w:trPr>
          <w:trHeight w:val="429"/>
          <w:ins w:id="2746" w:author="Microsoft Office User" w:date="2021-05-06T15:31:00Z"/>
          <w:trPrChange w:id="2747" w:author="Microsoft Office User" w:date="2021-05-07T10:52:00Z">
            <w:trPr>
              <w:trHeight w:val="429"/>
            </w:trPr>
          </w:trPrChange>
        </w:trPr>
        <w:tc>
          <w:tcPr>
            <w:tcW w:w="3014" w:type="dxa"/>
            <w:tcPrChange w:id="2748" w:author="Microsoft Office User" w:date="2021-05-07T10:52:00Z">
              <w:tcPr>
                <w:tcW w:w="3014" w:type="dxa"/>
              </w:tcPr>
            </w:tcPrChange>
          </w:tcPr>
          <w:p w14:paraId="184108FC" w14:textId="77777777" w:rsidR="00854C11" w:rsidRPr="00D0254B" w:rsidRDefault="00854C11" w:rsidP="000915B5">
            <w:pPr>
              <w:rPr>
                <w:ins w:id="2749" w:author="Microsoft Office User" w:date="2021-05-06T15:31:00Z"/>
                <w:rFonts w:ascii="Arial" w:eastAsia="Times New Roman" w:hAnsi="Arial" w:cs="Arial"/>
                <w:sz w:val="18"/>
                <w:szCs w:val="18"/>
                <w:rPrChange w:id="2750" w:author="Microsoft Office User" w:date="2021-05-06T15:32:00Z">
                  <w:rPr>
                    <w:ins w:id="2751" w:author="Microsoft Office User" w:date="2021-05-06T15:31:00Z"/>
                    <w:rFonts w:ascii="Arial" w:eastAsia="Times New Roman" w:hAnsi="Arial" w:cs="Arial"/>
                    <w:sz w:val="22"/>
                    <w:szCs w:val="22"/>
                  </w:rPr>
                </w:rPrChange>
              </w:rPr>
            </w:pPr>
          </w:p>
        </w:tc>
        <w:tc>
          <w:tcPr>
            <w:tcW w:w="851" w:type="dxa"/>
            <w:tcPrChange w:id="2752" w:author="Microsoft Office User" w:date="2021-05-07T10:52:00Z">
              <w:tcPr>
                <w:tcW w:w="1063" w:type="dxa"/>
                <w:gridSpan w:val="3"/>
              </w:tcPr>
            </w:tcPrChange>
          </w:tcPr>
          <w:p w14:paraId="12025AFB" w14:textId="77777777" w:rsidR="00854C11" w:rsidRPr="00D0254B" w:rsidRDefault="00854C11" w:rsidP="000915B5">
            <w:pPr>
              <w:rPr>
                <w:ins w:id="2753" w:author="Microsoft Office User" w:date="2021-05-06T15:31:00Z"/>
                <w:rFonts w:ascii="Arial" w:eastAsia="Times New Roman" w:hAnsi="Arial" w:cs="Arial"/>
                <w:sz w:val="18"/>
                <w:szCs w:val="18"/>
                <w:rPrChange w:id="2754" w:author="Microsoft Office User" w:date="2021-05-06T15:32:00Z">
                  <w:rPr>
                    <w:ins w:id="2755" w:author="Microsoft Office User" w:date="2021-05-06T15:31:00Z"/>
                    <w:rFonts w:ascii="Arial" w:eastAsia="Times New Roman" w:hAnsi="Arial" w:cs="Arial"/>
                    <w:sz w:val="22"/>
                    <w:szCs w:val="22"/>
                  </w:rPr>
                </w:rPrChange>
              </w:rPr>
            </w:pPr>
          </w:p>
        </w:tc>
        <w:tc>
          <w:tcPr>
            <w:tcW w:w="1350" w:type="dxa"/>
            <w:tcPrChange w:id="2756" w:author="Microsoft Office User" w:date="2021-05-07T10:52:00Z">
              <w:tcPr>
                <w:tcW w:w="987" w:type="dxa"/>
                <w:gridSpan w:val="2"/>
              </w:tcPr>
            </w:tcPrChange>
          </w:tcPr>
          <w:p w14:paraId="7F6901D5" w14:textId="77777777" w:rsidR="00854C11" w:rsidRPr="00D0254B" w:rsidRDefault="00854C11" w:rsidP="000915B5">
            <w:pPr>
              <w:rPr>
                <w:ins w:id="2757" w:author="Microsoft Office User" w:date="2021-05-06T15:31:00Z"/>
                <w:rFonts w:ascii="Arial" w:eastAsia="Times New Roman" w:hAnsi="Arial" w:cs="Arial"/>
                <w:sz w:val="18"/>
                <w:szCs w:val="18"/>
                <w:rPrChange w:id="2758" w:author="Microsoft Office User" w:date="2021-05-06T15:32:00Z">
                  <w:rPr>
                    <w:ins w:id="2759" w:author="Microsoft Office User" w:date="2021-05-06T15:31:00Z"/>
                    <w:rFonts w:ascii="Arial" w:eastAsia="Times New Roman" w:hAnsi="Arial" w:cs="Arial"/>
                    <w:sz w:val="22"/>
                    <w:szCs w:val="22"/>
                  </w:rPr>
                </w:rPrChange>
              </w:rPr>
            </w:pPr>
          </w:p>
        </w:tc>
        <w:tc>
          <w:tcPr>
            <w:tcW w:w="990" w:type="dxa"/>
            <w:tcPrChange w:id="2760" w:author="Microsoft Office User" w:date="2021-05-07T10:52:00Z">
              <w:tcPr>
                <w:tcW w:w="897" w:type="dxa"/>
                <w:gridSpan w:val="3"/>
              </w:tcPr>
            </w:tcPrChange>
          </w:tcPr>
          <w:p w14:paraId="7A78407C" w14:textId="77777777" w:rsidR="00854C11" w:rsidRPr="00D0254B" w:rsidRDefault="00854C11" w:rsidP="000915B5">
            <w:pPr>
              <w:rPr>
                <w:ins w:id="2761" w:author="Microsoft Office User" w:date="2021-05-06T15:31:00Z"/>
                <w:rFonts w:ascii="Arial" w:eastAsia="Times New Roman" w:hAnsi="Arial" w:cs="Arial"/>
                <w:sz w:val="18"/>
                <w:szCs w:val="18"/>
                <w:rPrChange w:id="2762" w:author="Microsoft Office User" w:date="2021-05-06T15:32:00Z">
                  <w:rPr>
                    <w:ins w:id="2763" w:author="Microsoft Office User" w:date="2021-05-06T15:31:00Z"/>
                    <w:rFonts w:ascii="Arial" w:eastAsia="Times New Roman" w:hAnsi="Arial" w:cs="Arial"/>
                    <w:sz w:val="22"/>
                    <w:szCs w:val="22"/>
                  </w:rPr>
                </w:rPrChange>
              </w:rPr>
            </w:pPr>
          </w:p>
        </w:tc>
        <w:tc>
          <w:tcPr>
            <w:tcW w:w="1080" w:type="dxa"/>
            <w:tcPrChange w:id="2764" w:author="Microsoft Office User" w:date="2021-05-07T10:52:00Z">
              <w:tcPr>
                <w:tcW w:w="716" w:type="dxa"/>
                <w:gridSpan w:val="3"/>
              </w:tcPr>
            </w:tcPrChange>
          </w:tcPr>
          <w:p w14:paraId="724EDBD7" w14:textId="77777777" w:rsidR="00854C11" w:rsidRPr="00D0254B" w:rsidRDefault="00854C11" w:rsidP="000915B5">
            <w:pPr>
              <w:rPr>
                <w:ins w:id="2765" w:author="Microsoft Office User" w:date="2021-05-06T15:31:00Z"/>
                <w:rFonts w:ascii="Arial" w:eastAsia="Times New Roman" w:hAnsi="Arial" w:cs="Arial"/>
                <w:sz w:val="18"/>
                <w:szCs w:val="18"/>
                <w:rPrChange w:id="2766" w:author="Microsoft Office User" w:date="2021-05-06T15:32:00Z">
                  <w:rPr>
                    <w:ins w:id="2767" w:author="Microsoft Office User" w:date="2021-05-06T15:31:00Z"/>
                    <w:rFonts w:ascii="Arial" w:eastAsia="Times New Roman" w:hAnsi="Arial" w:cs="Arial"/>
                    <w:sz w:val="22"/>
                    <w:szCs w:val="22"/>
                  </w:rPr>
                </w:rPrChange>
              </w:rPr>
            </w:pPr>
          </w:p>
        </w:tc>
        <w:tc>
          <w:tcPr>
            <w:tcW w:w="1595" w:type="dxa"/>
            <w:tcPrChange w:id="2768" w:author="Microsoft Office User" w:date="2021-05-07T10:52:00Z">
              <w:tcPr>
                <w:tcW w:w="2203" w:type="dxa"/>
                <w:gridSpan w:val="3"/>
              </w:tcPr>
            </w:tcPrChange>
          </w:tcPr>
          <w:p w14:paraId="5654BE9D" w14:textId="77777777" w:rsidR="00854C11" w:rsidRPr="00D0254B" w:rsidRDefault="00854C11" w:rsidP="000915B5">
            <w:pPr>
              <w:rPr>
                <w:ins w:id="2769" w:author="Microsoft Office User" w:date="2021-05-06T15:31:00Z"/>
                <w:rFonts w:ascii="Arial" w:eastAsia="Times New Roman" w:hAnsi="Arial" w:cs="Arial"/>
                <w:sz w:val="18"/>
                <w:szCs w:val="18"/>
                <w:rPrChange w:id="2770" w:author="Microsoft Office User" w:date="2021-05-06T15:32:00Z">
                  <w:rPr>
                    <w:ins w:id="2771" w:author="Microsoft Office User" w:date="2021-05-06T15:31:00Z"/>
                    <w:rFonts w:ascii="Arial" w:eastAsia="Times New Roman" w:hAnsi="Arial" w:cs="Arial"/>
                    <w:sz w:val="22"/>
                    <w:szCs w:val="22"/>
                  </w:rPr>
                </w:rPrChange>
              </w:rPr>
            </w:pPr>
          </w:p>
        </w:tc>
        <w:tc>
          <w:tcPr>
            <w:tcW w:w="1085" w:type="dxa"/>
            <w:tcPrChange w:id="2772" w:author="Microsoft Office User" w:date="2021-05-07T10:52:00Z">
              <w:tcPr>
                <w:tcW w:w="1085" w:type="dxa"/>
                <w:gridSpan w:val="2"/>
              </w:tcPr>
            </w:tcPrChange>
          </w:tcPr>
          <w:p w14:paraId="0C218274" w14:textId="77777777" w:rsidR="00854C11" w:rsidRPr="00D0254B" w:rsidRDefault="00854C11" w:rsidP="000915B5">
            <w:pPr>
              <w:rPr>
                <w:ins w:id="2773" w:author="Microsoft Office User" w:date="2021-05-06T15:31:00Z"/>
                <w:rFonts w:ascii="Arial" w:eastAsia="Times New Roman" w:hAnsi="Arial" w:cs="Arial"/>
                <w:sz w:val="18"/>
                <w:szCs w:val="18"/>
                <w:rPrChange w:id="2774" w:author="Microsoft Office User" w:date="2021-05-06T15:32:00Z">
                  <w:rPr>
                    <w:ins w:id="2775" w:author="Microsoft Office User" w:date="2021-05-06T15:31:00Z"/>
                    <w:rFonts w:ascii="Arial" w:eastAsia="Times New Roman" w:hAnsi="Arial" w:cs="Arial"/>
                    <w:sz w:val="22"/>
                    <w:szCs w:val="22"/>
                  </w:rPr>
                </w:rPrChange>
              </w:rPr>
            </w:pPr>
          </w:p>
        </w:tc>
        <w:tc>
          <w:tcPr>
            <w:tcW w:w="980" w:type="dxa"/>
            <w:tcPrChange w:id="2776" w:author="Microsoft Office User" w:date="2021-05-07T10:52:00Z">
              <w:tcPr>
                <w:tcW w:w="980" w:type="dxa"/>
                <w:gridSpan w:val="2"/>
              </w:tcPr>
            </w:tcPrChange>
          </w:tcPr>
          <w:p w14:paraId="7C964174" w14:textId="77777777" w:rsidR="00854C11" w:rsidRPr="00D0254B" w:rsidRDefault="00854C11" w:rsidP="000915B5">
            <w:pPr>
              <w:rPr>
                <w:ins w:id="2777" w:author="Microsoft Office User" w:date="2021-05-06T15:31:00Z"/>
                <w:rFonts w:ascii="Arial" w:eastAsia="Times New Roman" w:hAnsi="Arial" w:cs="Arial"/>
                <w:sz w:val="18"/>
                <w:szCs w:val="18"/>
                <w:rPrChange w:id="2778" w:author="Microsoft Office User" w:date="2021-05-06T15:32:00Z">
                  <w:rPr>
                    <w:ins w:id="2779" w:author="Microsoft Office User" w:date="2021-05-06T15:31:00Z"/>
                    <w:rFonts w:ascii="Arial" w:eastAsia="Times New Roman" w:hAnsi="Arial" w:cs="Arial"/>
                    <w:sz w:val="22"/>
                    <w:szCs w:val="22"/>
                  </w:rPr>
                </w:rPrChange>
              </w:rPr>
            </w:pPr>
          </w:p>
        </w:tc>
      </w:tr>
      <w:tr w:rsidR="00854C11" w14:paraId="17794FA7" w14:textId="77777777" w:rsidTr="000915B5">
        <w:trPr>
          <w:trHeight w:val="429"/>
          <w:ins w:id="2780" w:author="Microsoft Office User" w:date="2021-05-06T15:31:00Z"/>
          <w:trPrChange w:id="2781" w:author="Microsoft Office User" w:date="2021-05-07T10:52:00Z">
            <w:trPr>
              <w:trHeight w:val="429"/>
            </w:trPr>
          </w:trPrChange>
        </w:trPr>
        <w:tc>
          <w:tcPr>
            <w:tcW w:w="3014" w:type="dxa"/>
            <w:tcPrChange w:id="2782" w:author="Microsoft Office User" w:date="2021-05-07T10:52:00Z">
              <w:tcPr>
                <w:tcW w:w="3014" w:type="dxa"/>
              </w:tcPr>
            </w:tcPrChange>
          </w:tcPr>
          <w:p w14:paraId="1065AAE4" w14:textId="77777777" w:rsidR="00854C11" w:rsidRPr="00D0254B" w:rsidRDefault="00854C11" w:rsidP="000915B5">
            <w:pPr>
              <w:rPr>
                <w:ins w:id="2783" w:author="Microsoft Office User" w:date="2021-05-06T15:31:00Z"/>
                <w:rFonts w:ascii="Arial" w:eastAsia="Times New Roman" w:hAnsi="Arial" w:cs="Arial"/>
                <w:sz w:val="18"/>
                <w:szCs w:val="18"/>
                <w:rPrChange w:id="2784" w:author="Microsoft Office User" w:date="2021-05-06T15:32:00Z">
                  <w:rPr>
                    <w:ins w:id="2785" w:author="Microsoft Office User" w:date="2021-05-06T15:31:00Z"/>
                    <w:rFonts w:ascii="Arial" w:eastAsia="Times New Roman" w:hAnsi="Arial" w:cs="Arial"/>
                    <w:sz w:val="22"/>
                    <w:szCs w:val="22"/>
                  </w:rPr>
                </w:rPrChange>
              </w:rPr>
            </w:pPr>
          </w:p>
        </w:tc>
        <w:tc>
          <w:tcPr>
            <w:tcW w:w="851" w:type="dxa"/>
            <w:tcPrChange w:id="2786" w:author="Microsoft Office User" w:date="2021-05-07T10:52:00Z">
              <w:tcPr>
                <w:tcW w:w="1063" w:type="dxa"/>
                <w:gridSpan w:val="3"/>
              </w:tcPr>
            </w:tcPrChange>
          </w:tcPr>
          <w:p w14:paraId="2759A267" w14:textId="77777777" w:rsidR="00854C11" w:rsidRPr="00D0254B" w:rsidRDefault="00854C11" w:rsidP="000915B5">
            <w:pPr>
              <w:rPr>
                <w:ins w:id="2787" w:author="Microsoft Office User" w:date="2021-05-06T15:31:00Z"/>
                <w:rFonts w:ascii="Arial" w:eastAsia="Times New Roman" w:hAnsi="Arial" w:cs="Arial"/>
                <w:sz w:val="18"/>
                <w:szCs w:val="18"/>
                <w:rPrChange w:id="2788" w:author="Microsoft Office User" w:date="2021-05-06T15:32:00Z">
                  <w:rPr>
                    <w:ins w:id="2789" w:author="Microsoft Office User" w:date="2021-05-06T15:31:00Z"/>
                    <w:rFonts w:ascii="Arial" w:eastAsia="Times New Roman" w:hAnsi="Arial" w:cs="Arial"/>
                    <w:sz w:val="22"/>
                    <w:szCs w:val="22"/>
                  </w:rPr>
                </w:rPrChange>
              </w:rPr>
            </w:pPr>
          </w:p>
        </w:tc>
        <w:tc>
          <w:tcPr>
            <w:tcW w:w="1350" w:type="dxa"/>
            <w:tcPrChange w:id="2790" w:author="Microsoft Office User" w:date="2021-05-07T10:52:00Z">
              <w:tcPr>
                <w:tcW w:w="987" w:type="dxa"/>
                <w:gridSpan w:val="2"/>
              </w:tcPr>
            </w:tcPrChange>
          </w:tcPr>
          <w:p w14:paraId="34B81E63" w14:textId="77777777" w:rsidR="00854C11" w:rsidRPr="00D0254B" w:rsidRDefault="00854C11" w:rsidP="000915B5">
            <w:pPr>
              <w:rPr>
                <w:ins w:id="2791" w:author="Microsoft Office User" w:date="2021-05-06T15:31:00Z"/>
                <w:rFonts w:ascii="Arial" w:eastAsia="Times New Roman" w:hAnsi="Arial" w:cs="Arial"/>
                <w:sz w:val="18"/>
                <w:szCs w:val="18"/>
                <w:rPrChange w:id="2792" w:author="Microsoft Office User" w:date="2021-05-06T15:32:00Z">
                  <w:rPr>
                    <w:ins w:id="2793" w:author="Microsoft Office User" w:date="2021-05-06T15:31:00Z"/>
                    <w:rFonts w:ascii="Arial" w:eastAsia="Times New Roman" w:hAnsi="Arial" w:cs="Arial"/>
                    <w:sz w:val="22"/>
                    <w:szCs w:val="22"/>
                  </w:rPr>
                </w:rPrChange>
              </w:rPr>
            </w:pPr>
          </w:p>
        </w:tc>
        <w:tc>
          <w:tcPr>
            <w:tcW w:w="990" w:type="dxa"/>
            <w:tcPrChange w:id="2794" w:author="Microsoft Office User" w:date="2021-05-07T10:52:00Z">
              <w:tcPr>
                <w:tcW w:w="897" w:type="dxa"/>
                <w:gridSpan w:val="3"/>
              </w:tcPr>
            </w:tcPrChange>
          </w:tcPr>
          <w:p w14:paraId="1672950F" w14:textId="77777777" w:rsidR="00854C11" w:rsidRPr="00D0254B" w:rsidRDefault="00854C11" w:rsidP="000915B5">
            <w:pPr>
              <w:rPr>
                <w:ins w:id="2795" w:author="Microsoft Office User" w:date="2021-05-06T15:31:00Z"/>
                <w:rFonts w:ascii="Arial" w:eastAsia="Times New Roman" w:hAnsi="Arial" w:cs="Arial"/>
                <w:sz w:val="18"/>
                <w:szCs w:val="18"/>
                <w:rPrChange w:id="2796" w:author="Microsoft Office User" w:date="2021-05-06T15:32:00Z">
                  <w:rPr>
                    <w:ins w:id="2797" w:author="Microsoft Office User" w:date="2021-05-06T15:31:00Z"/>
                    <w:rFonts w:ascii="Arial" w:eastAsia="Times New Roman" w:hAnsi="Arial" w:cs="Arial"/>
                    <w:sz w:val="22"/>
                    <w:szCs w:val="22"/>
                  </w:rPr>
                </w:rPrChange>
              </w:rPr>
            </w:pPr>
          </w:p>
        </w:tc>
        <w:tc>
          <w:tcPr>
            <w:tcW w:w="1080" w:type="dxa"/>
            <w:tcPrChange w:id="2798" w:author="Microsoft Office User" w:date="2021-05-07T10:52:00Z">
              <w:tcPr>
                <w:tcW w:w="716" w:type="dxa"/>
                <w:gridSpan w:val="3"/>
              </w:tcPr>
            </w:tcPrChange>
          </w:tcPr>
          <w:p w14:paraId="44CD12CD" w14:textId="77777777" w:rsidR="00854C11" w:rsidRPr="00D0254B" w:rsidRDefault="00854C11" w:rsidP="000915B5">
            <w:pPr>
              <w:rPr>
                <w:ins w:id="2799" w:author="Microsoft Office User" w:date="2021-05-06T15:31:00Z"/>
                <w:rFonts w:ascii="Arial" w:eastAsia="Times New Roman" w:hAnsi="Arial" w:cs="Arial"/>
                <w:sz w:val="18"/>
                <w:szCs w:val="18"/>
                <w:rPrChange w:id="2800" w:author="Microsoft Office User" w:date="2021-05-06T15:32:00Z">
                  <w:rPr>
                    <w:ins w:id="2801" w:author="Microsoft Office User" w:date="2021-05-06T15:31:00Z"/>
                    <w:rFonts w:ascii="Arial" w:eastAsia="Times New Roman" w:hAnsi="Arial" w:cs="Arial"/>
                    <w:sz w:val="22"/>
                    <w:szCs w:val="22"/>
                  </w:rPr>
                </w:rPrChange>
              </w:rPr>
            </w:pPr>
          </w:p>
        </w:tc>
        <w:tc>
          <w:tcPr>
            <w:tcW w:w="1595" w:type="dxa"/>
            <w:tcPrChange w:id="2802" w:author="Microsoft Office User" w:date="2021-05-07T10:52:00Z">
              <w:tcPr>
                <w:tcW w:w="2203" w:type="dxa"/>
                <w:gridSpan w:val="3"/>
              </w:tcPr>
            </w:tcPrChange>
          </w:tcPr>
          <w:p w14:paraId="0A571EB7" w14:textId="77777777" w:rsidR="00854C11" w:rsidRPr="00D0254B" w:rsidRDefault="00854C11" w:rsidP="000915B5">
            <w:pPr>
              <w:rPr>
                <w:ins w:id="2803" w:author="Microsoft Office User" w:date="2021-05-06T15:31:00Z"/>
                <w:rFonts w:ascii="Arial" w:eastAsia="Times New Roman" w:hAnsi="Arial" w:cs="Arial"/>
                <w:sz w:val="18"/>
                <w:szCs w:val="18"/>
                <w:rPrChange w:id="2804" w:author="Microsoft Office User" w:date="2021-05-06T15:32:00Z">
                  <w:rPr>
                    <w:ins w:id="2805" w:author="Microsoft Office User" w:date="2021-05-06T15:31:00Z"/>
                    <w:rFonts w:ascii="Arial" w:eastAsia="Times New Roman" w:hAnsi="Arial" w:cs="Arial"/>
                    <w:sz w:val="22"/>
                    <w:szCs w:val="22"/>
                  </w:rPr>
                </w:rPrChange>
              </w:rPr>
            </w:pPr>
          </w:p>
        </w:tc>
        <w:tc>
          <w:tcPr>
            <w:tcW w:w="1085" w:type="dxa"/>
            <w:tcPrChange w:id="2806" w:author="Microsoft Office User" w:date="2021-05-07T10:52:00Z">
              <w:tcPr>
                <w:tcW w:w="1085" w:type="dxa"/>
                <w:gridSpan w:val="2"/>
              </w:tcPr>
            </w:tcPrChange>
          </w:tcPr>
          <w:p w14:paraId="4B41F698" w14:textId="77777777" w:rsidR="00854C11" w:rsidRPr="00D0254B" w:rsidRDefault="00854C11" w:rsidP="000915B5">
            <w:pPr>
              <w:rPr>
                <w:ins w:id="2807" w:author="Microsoft Office User" w:date="2021-05-06T15:31:00Z"/>
                <w:rFonts w:ascii="Arial" w:eastAsia="Times New Roman" w:hAnsi="Arial" w:cs="Arial"/>
                <w:sz w:val="18"/>
                <w:szCs w:val="18"/>
                <w:rPrChange w:id="2808" w:author="Microsoft Office User" w:date="2021-05-06T15:32:00Z">
                  <w:rPr>
                    <w:ins w:id="2809" w:author="Microsoft Office User" w:date="2021-05-06T15:31:00Z"/>
                    <w:rFonts w:ascii="Arial" w:eastAsia="Times New Roman" w:hAnsi="Arial" w:cs="Arial"/>
                    <w:sz w:val="22"/>
                    <w:szCs w:val="22"/>
                  </w:rPr>
                </w:rPrChange>
              </w:rPr>
            </w:pPr>
          </w:p>
        </w:tc>
        <w:tc>
          <w:tcPr>
            <w:tcW w:w="980" w:type="dxa"/>
            <w:tcPrChange w:id="2810" w:author="Microsoft Office User" w:date="2021-05-07T10:52:00Z">
              <w:tcPr>
                <w:tcW w:w="980" w:type="dxa"/>
                <w:gridSpan w:val="2"/>
              </w:tcPr>
            </w:tcPrChange>
          </w:tcPr>
          <w:p w14:paraId="3C9E1430" w14:textId="77777777" w:rsidR="00854C11" w:rsidRPr="00D0254B" w:rsidRDefault="00854C11" w:rsidP="000915B5">
            <w:pPr>
              <w:rPr>
                <w:ins w:id="2811" w:author="Microsoft Office User" w:date="2021-05-06T15:31:00Z"/>
                <w:rFonts w:ascii="Arial" w:eastAsia="Times New Roman" w:hAnsi="Arial" w:cs="Arial"/>
                <w:sz w:val="18"/>
                <w:szCs w:val="18"/>
                <w:rPrChange w:id="2812" w:author="Microsoft Office User" w:date="2021-05-06T15:32:00Z">
                  <w:rPr>
                    <w:ins w:id="2813" w:author="Microsoft Office User" w:date="2021-05-06T15:31:00Z"/>
                    <w:rFonts w:ascii="Arial" w:eastAsia="Times New Roman" w:hAnsi="Arial" w:cs="Arial"/>
                    <w:sz w:val="22"/>
                    <w:szCs w:val="22"/>
                  </w:rPr>
                </w:rPrChange>
              </w:rPr>
            </w:pPr>
          </w:p>
        </w:tc>
      </w:tr>
    </w:tbl>
    <w:p w14:paraId="439C3C38" w14:textId="4CD1A2FB" w:rsidR="00D0254B" w:rsidRDefault="00125C41">
      <w:pPr>
        <w:rPr>
          <w:ins w:id="2814" w:author="Microsoft Office User" w:date="2021-05-06T15:25:00Z"/>
          <w:rFonts w:ascii="Arial" w:eastAsia="Times New Roman" w:hAnsi="Arial" w:cs="Arial"/>
          <w:sz w:val="22"/>
          <w:szCs w:val="22"/>
        </w:rPr>
      </w:pPr>
      <w:ins w:id="2815" w:author="Microsoft Office User" w:date="2021-05-06T15:49:00Z">
        <w:r>
          <w:rPr>
            <w:rFonts w:ascii="Arial" w:eastAsia="Times New Roman" w:hAnsi="Arial" w:cs="Arial"/>
            <w:b/>
            <w:bCs/>
            <w:sz w:val="22"/>
            <w:szCs w:val="22"/>
          </w:rPr>
          <w:t xml:space="preserve">Table 1: </w:t>
        </w:r>
        <w:r>
          <w:rPr>
            <w:rFonts w:ascii="Arial" w:eastAsia="Times New Roman" w:hAnsi="Arial" w:cs="Arial"/>
            <w:sz w:val="22"/>
            <w:szCs w:val="22"/>
          </w:rPr>
          <w:t xml:space="preserve">Statistical tests </w:t>
        </w:r>
      </w:ins>
      <w:ins w:id="2816" w:author="Microsoft Office User" w:date="2021-05-06T15:50:00Z">
        <w:r>
          <w:rPr>
            <w:rFonts w:ascii="Arial" w:eastAsia="Times New Roman" w:hAnsi="Arial" w:cs="Arial"/>
            <w:sz w:val="22"/>
            <w:szCs w:val="22"/>
          </w:rPr>
          <w:t>(not included in main text).</w:t>
        </w:r>
      </w:ins>
      <w:ins w:id="2817" w:author="Microsoft Office User" w:date="2021-05-06T15:25:00Z">
        <w:r w:rsidR="00D0254B">
          <w:rPr>
            <w:rFonts w:ascii="Arial" w:eastAsia="Times New Roman" w:hAnsi="Arial" w:cs="Arial"/>
            <w:sz w:val="22"/>
            <w:szCs w:val="22"/>
          </w:rPr>
          <w:br w:type="page"/>
        </w:r>
      </w:ins>
    </w:p>
    <w:p w14:paraId="29E59344" w14:textId="77777777" w:rsidR="007F3B5A" w:rsidRDefault="007F3B5A" w:rsidP="00C72113">
      <w:pPr>
        <w:jc w:val="both"/>
        <w:rPr>
          <w:rFonts w:ascii="Arial" w:eastAsia="Times New Roman" w:hAnsi="Arial" w:cs="Arial"/>
          <w:sz w:val="22"/>
          <w:szCs w:val="22"/>
        </w:rPr>
      </w:pPr>
    </w:p>
    <w:p w14:paraId="36CD393D" w14:textId="3695FB62" w:rsidR="007F3B5A" w:rsidRPr="003A75F6" w:rsidRDefault="00BB3B4B" w:rsidP="000A7884">
      <w:pPr>
        <w:jc w:val="both"/>
        <w:rPr>
          <w:rFonts w:ascii="Arial" w:eastAsia="Times New Roman" w:hAnsi="Arial" w:cs="Arial"/>
          <w:sz w:val="22"/>
          <w:szCs w:val="22"/>
        </w:rPr>
      </w:pPr>
      <w:r>
        <w:rPr>
          <w:rFonts w:ascii="Arial" w:eastAsia="Times New Roman" w:hAnsi="Arial" w:cs="Arial"/>
          <w:noProof/>
          <w:sz w:val="22"/>
          <w:szCs w:val="22"/>
        </w:rPr>
        <w:drawing>
          <wp:inline distT="0" distB="0" distL="0" distR="0" wp14:anchorId="32D99FA4" wp14:editId="09F2E2D1">
            <wp:extent cx="6858000" cy="4594225"/>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4594225"/>
                    </a:xfrm>
                    <a:prstGeom prst="rect">
                      <a:avLst/>
                    </a:prstGeom>
                  </pic:spPr>
                </pic:pic>
              </a:graphicData>
            </a:graphic>
          </wp:inline>
        </w:drawing>
      </w:r>
    </w:p>
    <w:p w14:paraId="7C456BF8" w14:textId="7C22ACFB" w:rsidR="007F3B5A" w:rsidRPr="006D6A4E" w:rsidRDefault="007F3B5A" w:rsidP="007F3B5A">
      <w:pPr>
        <w:jc w:val="both"/>
        <w:rPr>
          <w:rFonts w:ascii="Arial" w:eastAsia="Times New Roman" w:hAnsi="Arial" w:cs="Arial"/>
          <w:b/>
          <w:bCs/>
          <w:color w:val="000000"/>
          <w:sz w:val="20"/>
          <w:szCs w:val="20"/>
        </w:rPr>
      </w:pPr>
      <w:r w:rsidRPr="006D6A4E">
        <w:rPr>
          <w:rFonts w:ascii="Arial" w:eastAsia="Times New Roman" w:hAnsi="Arial" w:cs="Arial"/>
          <w:b/>
          <w:bCs/>
          <w:color w:val="000000"/>
          <w:sz w:val="20"/>
          <w:szCs w:val="20"/>
        </w:rPr>
        <w:t>Supplemental Figure 1.</w:t>
      </w:r>
    </w:p>
    <w:p w14:paraId="595323F3" w14:textId="536090BD" w:rsidR="007F3B5A" w:rsidRPr="006D6A4E" w:rsidRDefault="007F3B5A" w:rsidP="007F3B5A">
      <w:pPr>
        <w:jc w:val="both"/>
        <w:rPr>
          <w:rFonts w:ascii="Arial" w:eastAsia="Times New Roman" w:hAnsi="Arial" w:cs="Arial"/>
          <w:b/>
          <w:bCs/>
          <w:color w:val="000000"/>
          <w:sz w:val="20"/>
          <w:szCs w:val="20"/>
        </w:rPr>
      </w:pPr>
    </w:p>
    <w:p w14:paraId="3F71BC2A" w14:textId="4877412B" w:rsidR="007F3B5A" w:rsidRPr="00B90F51" w:rsidRDefault="007F3B5A" w:rsidP="00B90F51">
      <w:pPr>
        <w:pStyle w:val="ListParagraph"/>
        <w:numPr>
          <w:ilvl w:val="0"/>
          <w:numId w:val="11"/>
        </w:numPr>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 xml:space="preserve">Setup schematic for acute muscimol recordings in </w:t>
      </w:r>
      <w:proofErr w:type="spellStart"/>
      <w:r w:rsidRPr="00B90F51">
        <w:rPr>
          <w:rFonts w:ascii="Arial" w:eastAsia="Times New Roman" w:hAnsi="Arial" w:cs="Arial"/>
          <w:color w:val="000000"/>
          <w:sz w:val="20"/>
          <w:szCs w:val="20"/>
        </w:rPr>
        <w:t>ACtx</w:t>
      </w:r>
      <w:proofErr w:type="spellEnd"/>
      <w:r w:rsidRPr="00B90F51">
        <w:rPr>
          <w:rFonts w:ascii="Arial" w:eastAsia="Times New Roman" w:hAnsi="Arial" w:cs="Arial"/>
          <w:color w:val="000000"/>
          <w:sz w:val="20"/>
          <w:szCs w:val="20"/>
        </w:rPr>
        <w:t>.</w:t>
      </w:r>
    </w:p>
    <w:p w14:paraId="6943067D" w14:textId="430C81A5" w:rsidR="007F3B5A" w:rsidRPr="00B90F51" w:rsidRDefault="007F3B5A" w:rsidP="00B90F51">
      <w:pPr>
        <w:pStyle w:val="ListParagraph"/>
        <w:numPr>
          <w:ilvl w:val="0"/>
          <w:numId w:val="11"/>
        </w:numPr>
        <w:ind w:left="270" w:hanging="270"/>
        <w:jc w:val="both"/>
        <w:rPr>
          <w:rFonts w:ascii="Arial" w:eastAsia="Times New Roman" w:hAnsi="Arial" w:cs="Arial"/>
          <w:color w:val="000000"/>
          <w:sz w:val="20"/>
          <w:szCs w:val="20"/>
        </w:rPr>
      </w:pPr>
      <w:r w:rsidRPr="00B90F51">
        <w:rPr>
          <w:rFonts w:ascii="Arial" w:eastAsia="Times New Roman" w:hAnsi="Arial" w:cs="Arial"/>
          <w:color w:val="000000"/>
          <w:sz w:val="20"/>
          <w:szCs w:val="20"/>
        </w:rPr>
        <w:t xml:space="preserve">Example spike </w:t>
      </w:r>
      <w:proofErr w:type="spellStart"/>
      <w:r w:rsidRPr="00B90F51">
        <w:rPr>
          <w:rFonts w:ascii="Arial" w:eastAsia="Times New Roman" w:hAnsi="Arial" w:cs="Arial"/>
          <w:color w:val="000000"/>
          <w:sz w:val="20"/>
          <w:szCs w:val="20"/>
        </w:rPr>
        <w:t>rasters</w:t>
      </w:r>
      <w:proofErr w:type="spellEnd"/>
      <w:ins w:id="2818" w:author="Microsoft Office User" w:date="2021-05-06T15:24:00Z">
        <w:r w:rsidR="00644C44">
          <w:rPr>
            <w:rFonts w:ascii="Arial" w:eastAsia="Times New Roman" w:hAnsi="Arial" w:cs="Arial"/>
            <w:color w:val="000000"/>
            <w:sz w:val="20"/>
            <w:szCs w:val="20"/>
          </w:rPr>
          <w:t xml:space="preserve"> from two different neurons</w:t>
        </w:r>
      </w:ins>
      <w:r w:rsidRPr="00B90F51">
        <w:rPr>
          <w:rFonts w:ascii="Arial" w:eastAsia="Times New Roman" w:hAnsi="Arial" w:cs="Arial"/>
          <w:color w:val="000000"/>
          <w:sz w:val="20"/>
          <w:szCs w:val="20"/>
        </w:rPr>
        <w:t xml:space="preserve"> pre- and post-muscimol</w:t>
      </w:r>
      <w:r w:rsidR="00B367C4" w:rsidRPr="00B90F51">
        <w:rPr>
          <w:rFonts w:ascii="Arial" w:eastAsia="Times New Roman" w:hAnsi="Arial" w:cs="Arial"/>
          <w:color w:val="000000"/>
          <w:sz w:val="20"/>
          <w:szCs w:val="20"/>
        </w:rPr>
        <w:t xml:space="preserve"> or saline</w:t>
      </w:r>
      <w:r w:rsidRPr="00B90F51">
        <w:rPr>
          <w:rFonts w:ascii="Arial" w:eastAsia="Times New Roman" w:hAnsi="Arial" w:cs="Arial"/>
          <w:color w:val="000000"/>
          <w:sz w:val="20"/>
          <w:szCs w:val="20"/>
        </w:rPr>
        <w:t xml:space="preserve"> application. On top of the raster is the timeline for each recording. A baseline recording of all stimuli was performed prior to muscimol application, then all stimuli were recorded again 30 minutes after application. </w:t>
      </w:r>
      <w:proofErr w:type="spellStart"/>
      <w:r w:rsidRPr="00B90F51">
        <w:rPr>
          <w:rFonts w:ascii="Arial" w:eastAsia="Times New Roman" w:hAnsi="Arial" w:cs="Arial"/>
          <w:color w:val="000000"/>
          <w:sz w:val="20"/>
          <w:szCs w:val="20"/>
        </w:rPr>
        <w:t>Rasters</w:t>
      </w:r>
      <w:proofErr w:type="spellEnd"/>
      <w:r w:rsidRPr="00B90F51">
        <w:rPr>
          <w:rFonts w:ascii="Arial" w:eastAsia="Times New Roman" w:hAnsi="Arial" w:cs="Arial"/>
          <w:color w:val="000000"/>
          <w:sz w:val="20"/>
          <w:szCs w:val="20"/>
        </w:rPr>
        <w:t xml:space="preserve"> are sorted by contrast and target volume, with color indicating low or high contrast backgrounds, color shade indicating target volume, and grey indicating noise only trials (-Inf). </w:t>
      </w:r>
      <w:r w:rsidRPr="00B90F51">
        <w:rPr>
          <w:rFonts w:ascii="Arial" w:eastAsia="Times New Roman" w:hAnsi="Arial" w:cs="Arial"/>
          <w:i/>
          <w:iCs/>
          <w:color w:val="000000"/>
          <w:sz w:val="20"/>
          <w:szCs w:val="20"/>
        </w:rPr>
        <w:t xml:space="preserve">Top left panel: </w:t>
      </w:r>
      <w:r w:rsidRPr="00B90F51">
        <w:rPr>
          <w:rFonts w:ascii="Arial" w:eastAsia="Times New Roman" w:hAnsi="Arial" w:cs="Arial"/>
          <w:color w:val="000000"/>
          <w:sz w:val="20"/>
          <w:szCs w:val="20"/>
        </w:rPr>
        <w:t xml:space="preserve">raster of target and noise responses of a representative neuron recorded prior to muscimol application. </w:t>
      </w:r>
      <w:r w:rsidRPr="00B90F51">
        <w:rPr>
          <w:rFonts w:ascii="Arial" w:eastAsia="Times New Roman" w:hAnsi="Arial" w:cs="Arial"/>
          <w:i/>
          <w:iCs/>
          <w:color w:val="000000"/>
          <w:sz w:val="20"/>
          <w:szCs w:val="20"/>
        </w:rPr>
        <w:t>Top right panel:</w:t>
      </w:r>
      <w:r w:rsidRPr="00B90F51">
        <w:rPr>
          <w:rFonts w:ascii="Arial" w:eastAsia="Times New Roman" w:hAnsi="Arial" w:cs="Arial"/>
          <w:color w:val="000000"/>
          <w:sz w:val="20"/>
          <w:szCs w:val="20"/>
        </w:rPr>
        <w:t xml:space="preserve"> raster of the same neuron 30 minutes after muscimol application. </w:t>
      </w:r>
      <w:r w:rsidRPr="00B90F51">
        <w:rPr>
          <w:rFonts w:ascii="Arial" w:eastAsia="Times New Roman" w:hAnsi="Arial" w:cs="Arial"/>
          <w:i/>
          <w:iCs/>
          <w:color w:val="000000"/>
          <w:sz w:val="20"/>
          <w:szCs w:val="20"/>
        </w:rPr>
        <w:t>Insets:</w:t>
      </w:r>
      <w:r w:rsidRPr="00B90F51">
        <w:rPr>
          <w:rFonts w:ascii="Arial" w:eastAsia="Times New Roman" w:hAnsi="Arial" w:cs="Arial"/>
          <w:color w:val="000000"/>
          <w:sz w:val="20"/>
          <w:szCs w:val="20"/>
        </w:rPr>
        <w:t xml:space="preserve"> Mean firing rate for each condition.</w:t>
      </w:r>
      <w:r w:rsidR="00B367C4" w:rsidRPr="00B90F51">
        <w:rPr>
          <w:rFonts w:ascii="Arial" w:eastAsia="Times New Roman" w:hAnsi="Arial" w:cs="Arial"/>
          <w:color w:val="000000"/>
          <w:sz w:val="20"/>
          <w:szCs w:val="20"/>
        </w:rPr>
        <w:t xml:space="preserve"> Shade indicates target volume and the scale bar indicates a firing rate of 50Hz. Error bars indicate S.E.M. across trials. </w:t>
      </w:r>
      <w:r w:rsidR="00B367C4" w:rsidRPr="00B90F51">
        <w:rPr>
          <w:rFonts w:ascii="Arial" w:eastAsia="Times New Roman" w:hAnsi="Arial" w:cs="Arial"/>
          <w:i/>
          <w:iCs/>
          <w:color w:val="000000"/>
          <w:sz w:val="20"/>
          <w:szCs w:val="20"/>
        </w:rPr>
        <w:t xml:space="preserve">Bottom panels: </w:t>
      </w:r>
      <w:r w:rsidR="00B367C4" w:rsidRPr="00B90F51">
        <w:rPr>
          <w:rFonts w:ascii="Arial" w:eastAsia="Times New Roman" w:hAnsi="Arial" w:cs="Arial"/>
          <w:color w:val="000000"/>
          <w:sz w:val="20"/>
          <w:szCs w:val="20"/>
        </w:rPr>
        <w:t>Example neuron before and after application of saline. Formatting as in top panels.</w:t>
      </w:r>
    </w:p>
    <w:p w14:paraId="15903623" w14:textId="5760F4F2" w:rsidR="006D6A4E" w:rsidRPr="00B90F51" w:rsidRDefault="00B367C4" w:rsidP="006D6A4E">
      <w:pPr>
        <w:pStyle w:val="ListParagraph"/>
        <w:numPr>
          <w:ilvl w:val="0"/>
          <w:numId w:val="11"/>
        </w:numPr>
        <w:ind w:left="270" w:hanging="270"/>
        <w:jc w:val="both"/>
        <w:rPr>
          <w:rFonts w:ascii="Arial" w:hAnsi="Arial" w:cs="Arial"/>
          <w:sz w:val="20"/>
          <w:szCs w:val="20"/>
        </w:rPr>
      </w:pPr>
      <w:commentRangeStart w:id="2819"/>
      <w:r w:rsidRPr="00B90F51">
        <w:rPr>
          <w:rFonts w:ascii="Arial" w:eastAsia="Times New Roman" w:hAnsi="Arial" w:cs="Arial"/>
          <w:color w:val="000000"/>
          <w:sz w:val="20"/>
          <w:szCs w:val="20"/>
        </w:rPr>
        <w:t>Firing rate averaged across neurons</w:t>
      </w:r>
      <w:r w:rsidR="007F3B5A" w:rsidRPr="00B90F51">
        <w:rPr>
          <w:rFonts w:ascii="Arial" w:hAnsi="Arial" w:cs="Arial"/>
          <w:sz w:val="20"/>
          <w:szCs w:val="20"/>
        </w:rPr>
        <w:t xml:space="preserve"> after drug application in muscimol and saline recording sessions. Filled circles and solid lines are responses after saline was applied while open circles and dashed lines are responses after muscimol was applied. Light shaded open and closed circles that are unconnected by lines are the responses to noise alone. Error bars indicate S.E.M. across neurons.</w:t>
      </w:r>
      <w:commentRangeEnd w:id="2819"/>
      <w:r w:rsidRPr="00B90F51">
        <w:rPr>
          <w:rStyle w:val="CommentReference"/>
          <w:rFonts w:ascii="Arial" w:hAnsi="Arial" w:cs="Arial"/>
          <w:sz w:val="20"/>
          <w:szCs w:val="20"/>
        </w:rPr>
        <w:commentReference w:id="2819"/>
      </w:r>
    </w:p>
    <w:p w14:paraId="3B745B59" w14:textId="77777777" w:rsidR="006D6A4E" w:rsidRPr="00B90F51" w:rsidRDefault="006D6A4E" w:rsidP="006D6A4E">
      <w:pPr>
        <w:pStyle w:val="ListParagraph"/>
        <w:numPr>
          <w:ilvl w:val="0"/>
          <w:numId w:val="11"/>
        </w:numPr>
        <w:ind w:left="270" w:hanging="270"/>
        <w:jc w:val="both"/>
        <w:rPr>
          <w:rFonts w:ascii="Arial" w:hAnsi="Arial" w:cs="Arial"/>
          <w:sz w:val="22"/>
          <w:szCs w:val="22"/>
        </w:rPr>
      </w:pPr>
      <w:r>
        <w:rPr>
          <w:rFonts w:ascii="Arial" w:eastAsia="Times New Roman" w:hAnsi="Arial" w:cs="Arial"/>
          <w:color w:val="000000"/>
          <w:sz w:val="20"/>
          <w:szCs w:val="20"/>
        </w:rPr>
        <w:t xml:space="preserve">Lick </w:t>
      </w:r>
      <w:r w:rsidRPr="00B90F51">
        <w:rPr>
          <w:rFonts w:ascii="Arial" w:eastAsia="Times New Roman" w:hAnsi="Arial" w:cs="Arial"/>
          <w:color w:val="000000"/>
          <w:sz w:val="20"/>
          <w:szCs w:val="20"/>
        </w:rPr>
        <w:t xml:space="preserve">probability over time during muscimol or saline sessions. Dashed vertical lines indicate trial onset (0 s) and the contrast switch (3 s). Green traces are muscimol sessions and black traces are saline sessions. The shading around each trace indicates S.E.M. across sessions. </w:t>
      </w:r>
    </w:p>
    <w:p w14:paraId="41420144" w14:textId="6112E679" w:rsidR="006D6A4E" w:rsidRPr="00B90F51" w:rsidRDefault="006D6A4E" w:rsidP="006D6A4E">
      <w:pPr>
        <w:pStyle w:val="ListParagraph"/>
        <w:numPr>
          <w:ilvl w:val="0"/>
          <w:numId w:val="11"/>
        </w:numPr>
        <w:ind w:left="270" w:hanging="270"/>
        <w:jc w:val="both"/>
        <w:rPr>
          <w:rFonts w:ascii="Arial" w:hAnsi="Arial" w:cs="Arial"/>
          <w:sz w:val="22"/>
          <w:szCs w:val="22"/>
        </w:rPr>
      </w:pPr>
      <w:r>
        <w:rPr>
          <w:rFonts w:ascii="Arial" w:eastAsia="Times New Roman" w:hAnsi="Arial" w:cs="Arial"/>
          <w:i/>
          <w:iCs/>
          <w:color w:val="000000"/>
          <w:sz w:val="20"/>
          <w:szCs w:val="20"/>
        </w:rPr>
        <w:t>L</w:t>
      </w:r>
      <w:r w:rsidRPr="00B90F51">
        <w:rPr>
          <w:rFonts w:ascii="Arial" w:eastAsia="Times New Roman" w:hAnsi="Arial" w:cs="Arial"/>
          <w:i/>
          <w:iCs/>
          <w:color w:val="000000"/>
          <w:sz w:val="20"/>
          <w:szCs w:val="20"/>
        </w:rPr>
        <w:t xml:space="preserve">eft: </w:t>
      </w:r>
      <w:r w:rsidRPr="00B90F51">
        <w:rPr>
          <w:rFonts w:ascii="Arial" w:eastAsia="Times New Roman" w:hAnsi="Arial" w:cs="Arial"/>
          <w:color w:val="000000"/>
          <w:sz w:val="20"/>
          <w:szCs w:val="20"/>
        </w:rPr>
        <w:t xml:space="preserve">comparison of lick probability during the adaptation period. </w:t>
      </w:r>
      <w:r>
        <w:rPr>
          <w:rFonts w:ascii="Arial" w:eastAsia="Times New Roman" w:hAnsi="Arial" w:cs="Arial"/>
          <w:i/>
          <w:iCs/>
          <w:color w:val="000000"/>
          <w:sz w:val="20"/>
          <w:szCs w:val="20"/>
        </w:rPr>
        <w:t>Right</w:t>
      </w:r>
      <w:r w:rsidRPr="00A917F9">
        <w:rPr>
          <w:rFonts w:ascii="Arial" w:eastAsia="Times New Roman" w:hAnsi="Arial" w:cs="Arial"/>
          <w:i/>
          <w:iCs/>
          <w:color w:val="000000"/>
          <w:sz w:val="20"/>
          <w:szCs w:val="20"/>
        </w:rPr>
        <w:t xml:space="preserve">: </w:t>
      </w:r>
      <w:r w:rsidRPr="00A917F9">
        <w:rPr>
          <w:rFonts w:ascii="Arial" w:eastAsia="Times New Roman" w:hAnsi="Arial" w:cs="Arial"/>
          <w:color w:val="000000"/>
          <w:sz w:val="20"/>
          <w:szCs w:val="20"/>
        </w:rPr>
        <w:t>comparison of lick probability during the target period.</w:t>
      </w:r>
      <w:r>
        <w:rPr>
          <w:rFonts w:ascii="Arial" w:eastAsia="Times New Roman" w:hAnsi="Arial" w:cs="Arial"/>
          <w:color w:val="000000"/>
          <w:sz w:val="20"/>
          <w:szCs w:val="20"/>
        </w:rPr>
        <w:t xml:space="preserve"> </w:t>
      </w:r>
      <w:r w:rsidRPr="00B90F51">
        <w:rPr>
          <w:rFonts w:ascii="Arial" w:eastAsia="Times New Roman" w:hAnsi="Arial" w:cs="Arial"/>
          <w:color w:val="000000"/>
          <w:sz w:val="20"/>
          <w:szCs w:val="20"/>
        </w:rPr>
        <w:t xml:space="preserve">Each circle indicates a session and color is as in </w:t>
      </w:r>
      <w:r w:rsidRPr="00B90F51">
        <w:rPr>
          <w:rFonts w:ascii="Arial" w:eastAsia="Times New Roman" w:hAnsi="Arial" w:cs="Arial"/>
          <w:b/>
          <w:bCs/>
          <w:color w:val="000000"/>
          <w:sz w:val="20"/>
          <w:szCs w:val="20"/>
        </w:rPr>
        <w:t>d)</w:t>
      </w:r>
      <w:r w:rsidRPr="00B90F51">
        <w:rPr>
          <w:rFonts w:ascii="Arial" w:eastAsia="Times New Roman" w:hAnsi="Arial" w:cs="Arial"/>
          <w:color w:val="000000"/>
          <w:sz w:val="20"/>
          <w:szCs w:val="20"/>
        </w:rPr>
        <w:t xml:space="preserve">. </w:t>
      </w:r>
    </w:p>
    <w:p w14:paraId="467B62E4" w14:textId="47AECD31" w:rsidR="006D6A4E" w:rsidRPr="00B90F51" w:rsidRDefault="006D6A4E" w:rsidP="00B90F51">
      <w:pPr>
        <w:pStyle w:val="ListParagraph"/>
        <w:numPr>
          <w:ilvl w:val="0"/>
          <w:numId w:val="11"/>
        </w:numPr>
        <w:ind w:left="270" w:hanging="270"/>
        <w:jc w:val="both"/>
        <w:rPr>
          <w:rFonts w:ascii="Arial" w:hAnsi="Arial" w:cs="Arial"/>
          <w:sz w:val="22"/>
          <w:szCs w:val="22"/>
        </w:rPr>
      </w:pPr>
      <w:r>
        <w:rPr>
          <w:rFonts w:ascii="Arial" w:eastAsia="Times New Roman" w:hAnsi="Arial" w:cs="Arial"/>
          <w:color w:val="000000"/>
          <w:sz w:val="20"/>
          <w:szCs w:val="20"/>
        </w:rPr>
        <w:t xml:space="preserve">Cumulative probability of licking throughout the trial, normalized within muscimol or saline conditions to sum to 1. Colors as in </w:t>
      </w:r>
      <w:r>
        <w:rPr>
          <w:rFonts w:ascii="Arial" w:eastAsia="Times New Roman" w:hAnsi="Arial" w:cs="Arial"/>
          <w:b/>
          <w:bCs/>
          <w:color w:val="000000"/>
          <w:sz w:val="20"/>
          <w:szCs w:val="20"/>
        </w:rPr>
        <w:t>d)</w:t>
      </w:r>
      <w:r>
        <w:rPr>
          <w:rFonts w:ascii="Arial" w:eastAsia="Times New Roman" w:hAnsi="Arial" w:cs="Arial"/>
          <w:color w:val="000000"/>
          <w:sz w:val="20"/>
          <w:szCs w:val="20"/>
        </w:rPr>
        <w:t xml:space="preserve">, </w:t>
      </w:r>
      <w:r>
        <w:rPr>
          <w:rFonts w:ascii="Arial" w:eastAsia="Times New Roman" w:hAnsi="Arial" w:cs="Arial"/>
          <w:b/>
          <w:bCs/>
          <w:color w:val="000000"/>
          <w:sz w:val="20"/>
          <w:szCs w:val="20"/>
        </w:rPr>
        <w:t>e)</w:t>
      </w:r>
      <w:r>
        <w:rPr>
          <w:rFonts w:ascii="Arial" w:eastAsia="Times New Roman" w:hAnsi="Arial" w:cs="Arial"/>
          <w:color w:val="000000"/>
          <w:sz w:val="20"/>
          <w:szCs w:val="20"/>
        </w:rPr>
        <w:t>. Shading indicates S.E.M. across sessions.</w:t>
      </w:r>
    </w:p>
    <w:p w14:paraId="23979D59" w14:textId="12902EAF" w:rsidR="00243817" w:rsidRDefault="00243817">
      <w:pPr>
        <w:rPr>
          <w:rFonts w:ascii="Arial" w:hAnsi="Arial" w:cs="Arial"/>
          <w:sz w:val="22"/>
          <w:szCs w:val="22"/>
        </w:rPr>
      </w:pPr>
      <w:r>
        <w:rPr>
          <w:rFonts w:ascii="Arial" w:hAnsi="Arial" w:cs="Arial"/>
          <w:sz w:val="22"/>
          <w:szCs w:val="22"/>
        </w:rPr>
        <w:br w:type="page"/>
      </w:r>
    </w:p>
    <w:p w14:paraId="571602E6" w14:textId="32D4876D" w:rsidR="000915B5" w:rsidRPr="000915B5" w:rsidRDefault="00243817" w:rsidP="000915B5">
      <w:pPr>
        <w:widowControl w:val="0"/>
        <w:autoSpaceDE w:val="0"/>
        <w:autoSpaceDN w:val="0"/>
        <w:adjustRightInd w:val="0"/>
        <w:ind w:left="640" w:hanging="640"/>
        <w:rPr>
          <w:rFonts w:ascii="Times New Roman" w:hAnsi="Times New Roman" w:cs="Times New Roman"/>
          <w:noProof/>
        </w:rPr>
      </w:pPr>
      <w:r>
        <w:rPr>
          <w:rFonts w:ascii="Arial" w:hAnsi="Arial" w:cs="Arial"/>
          <w:sz w:val="22"/>
          <w:szCs w:val="22"/>
        </w:rPr>
        <w:lastRenderedPageBreak/>
        <w:fldChar w:fldCharType="begin" w:fldLock="1"/>
      </w:r>
      <w:r>
        <w:rPr>
          <w:rFonts w:ascii="Arial" w:hAnsi="Arial" w:cs="Arial"/>
          <w:sz w:val="22"/>
          <w:szCs w:val="22"/>
        </w:rPr>
        <w:instrText xml:space="preserve">ADDIN Mendeley Bibliography CSL_BIBLIOGRAPHY </w:instrText>
      </w:r>
      <w:r>
        <w:rPr>
          <w:rFonts w:ascii="Arial" w:hAnsi="Arial" w:cs="Arial"/>
          <w:sz w:val="22"/>
          <w:szCs w:val="22"/>
        </w:rPr>
        <w:fldChar w:fldCharType="separate"/>
      </w:r>
      <w:r w:rsidR="000915B5" w:rsidRPr="000915B5">
        <w:rPr>
          <w:rFonts w:ascii="Times New Roman" w:hAnsi="Times New Roman" w:cs="Times New Roman"/>
          <w:noProof/>
        </w:rPr>
        <w:t xml:space="preserve">1. </w:t>
      </w:r>
      <w:r w:rsidR="000915B5" w:rsidRPr="000915B5">
        <w:rPr>
          <w:rFonts w:ascii="Times New Roman" w:hAnsi="Times New Roman" w:cs="Times New Roman"/>
          <w:noProof/>
        </w:rPr>
        <w:tab/>
        <w:t xml:space="preserve">Barlow H: </w:t>
      </w:r>
      <w:r w:rsidR="000915B5" w:rsidRPr="000915B5">
        <w:rPr>
          <w:rFonts w:ascii="Times New Roman" w:hAnsi="Times New Roman" w:cs="Times New Roman"/>
          <w:b/>
          <w:bCs/>
          <w:noProof/>
        </w:rPr>
        <w:t>Possible principles underlying the transformations of sensory messages</w:t>
      </w:r>
      <w:r w:rsidR="000915B5" w:rsidRPr="000915B5">
        <w:rPr>
          <w:rFonts w:ascii="Times New Roman" w:hAnsi="Times New Roman" w:cs="Times New Roman"/>
          <w:noProof/>
        </w:rPr>
        <w:t xml:space="preserve">. </w:t>
      </w:r>
      <w:r w:rsidR="000915B5" w:rsidRPr="000915B5">
        <w:rPr>
          <w:rFonts w:ascii="Times New Roman" w:hAnsi="Times New Roman" w:cs="Times New Roman"/>
          <w:i/>
          <w:iCs/>
          <w:noProof/>
        </w:rPr>
        <w:t>Sens Commun</w:t>
      </w:r>
      <w:r w:rsidR="000915B5" w:rsidRPr="000915B5">
        <w:rPr>
          <w:rFonts w:ascii="Times New Roman" w:hAnsi="Times New Roman" w:cs="Times New Roman"/>
          <w:noProof/>
        </w:rPr>
        <w:t xml:space="preserve"> 1961, </w:t>
      </w:r>
      <w:r w:rsidR="000915B5" w:rsidRPr="000915B5">
        <w:rPr>
          <w:rFonts w:ascii="Times New Roman" w:hAnsi="Times New Roman" w:cs="Times New Roman"/>
          <w:b/>
          <w:bCs/>
          <w:noProof/>
        </w:rPr>
        <w:t>6</w:t>
      </w:r>
      <w:r w:rsidR="000915B5" w:rsidRPr="000915B5">
        <w:rPr>
          <w:rFonts w:ascii="Times New Roman" w:hAnsi="Times New Roman" w:cs="Times New Roman"/>
          <w:noProof/>
        </w:rPr>
        <w:t>:57–58.</w:t>
      </w:r>
    </w:p>
    <w:p w14:paraId="027A171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 </w:t>
      </w:r>
      <w:r w:rsidRPr="000915B5">
        <w:rPr>
          <w:rFonts w:ascii="Times New Roman" w:hAnsi="Times New Roman" w:cs="Times New Roman"/>
          <w:noProof/>
        </w:rPr>
        <w:tab/>
        <w:t xml:space="preserve">Brenner N, Bialek W, De Ruyter Van Steveninck R: </w:t>
      </w:r>
      <w:r w:rsidRPr="000915B5">
        <w:rPr>
          <w:rFonts w:ascii="Times New Roman" w:hAnsi="Times New Roman" w:cs="Times New Roman"/>
          <w:b/>
          <w:bCs/>
          <w:noProof/>
        </w:rPr>
        <w:t>Adaptive rescaling maximizes information transmission</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2000, </w:t>
      </w:r>
      <w:r w:rsidRPr="000915B5">
        <w:rPr>
          <w:rFonts w:ascii="Times New Roman" w:hAnsi="Times New Roman" w:cs="Times New Roman"/>
          <w:b/>
          <w:bCs/>
          <w:noProof/>
        </w:rPr>
        <w:t>26</w:t>
      </w:r>
      <w:r w:rsidRPr="000915B5">
        <w:rPr>
          <w:rFonts w:ascii="Times New Roman" w:hAnsi="Times New Roman" w:cs="Times New Roman"/>
          <w:noProof/>
        </w:rPr>
        <w:t>:695–702.</w:t>
      </w:r>
    </w:p>
    <w:p w14:paraId="20D45F3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 </w:t>
      </w:r>
      <w:r w:rsidRPr="000915B5">
        <w:rPr>
          <w:rFonts w:ascii="Times New Roman" w:hAnsi="Times New Roman" w:cs="Times New Roman"/>
          <w:noProof/>
        </w:rPr>
        <w:tab/>
        <w:t xml:space="preserve">Bharioke A, Chklovskii DB: </w:t>
      </w:r>
      <w:r w:rsidRPr="000915B5">
        <w:rPr>
          <w:rFonts w:ascii="Times New Roman" w:hAnsi="Times New Roman" w:cs="Times New Roman"/>
          <w:b/>
          <w:bCs/>
          <w:noProof/>
        </w:rPr>
        <w:t>Automatic Adaptation to Fast Input Changes in a Time-Invariant Neural Circuit</w:t>
      </w:r>
      <w:r w:rsidRPr="000915B5">
        <w:rPr>
          <w:rFonts w:ascii="Times New Roman" w:hAnsi="Times New Roman" w:cs="Times New Roman"/>
          <w:noProof/>
        </w:rPr>
        <w:t xml:space="preserve">. </w:t>
      </w:r>
      <w:r w:rsidRPr="000915B5">
        <w:rPr>
          <w:rFonts w:ascii="Times New Roman" w:hAnsi="Times New Roman" w:cs="Times New Roman"/>
          <w:i/>
          <w:iCs/>
          <w:noProof/>
        </w:rPr>
        <w:t>PLoS Comput Biol</w:t>
      </w:r>
      <w:r w:rsidRPr="000915B5">
        <w:rPr>
          <w:rFonts w:ascii="Times New Roman" w:hAnsi="Times New Roman" w:cs="Times New Roman"/>
          <w:noProof/>
        </w:rPr>
        <w:t xml:space="preserve"> 2015, </w:t>
      </w:r>
      <w:r w:rsidRPr="000915B5">
        <w:rPr>
          <w:rFonts w:ascii="Times New Roman" w:hAnsi="Times New Roman" w:cs="Times New Roman"/>
          <w:b/>
          <w:bCs/>
          <w:noProof/>
        </w:rPr>
        <w:t>11</w:t>
      </w:r>
      <w:r w:rsidRPr="000915B5">
        <w:rPr>
          <w:rFonts w:ascii="Times New Roman" w:hAnsi="Times New Roman" w:cs="Times New Roman"/>
          <w:noProof/>
        </w:rPr>
        <w:t>:1004315.</w:t>
      </w:r>
    </w:p>
    <w:p w14:paraId="0E54972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 </w:t>
      </w:r>
      <w:r w:rsidRPr="000915B5">
        <w:rPr>
          <w:rFonts w:ascii="Times New Roman" w:hAnsi="Times New Roman" w:cs="Times New Roman"/>
          <w:noProof/>
        </w:rPr>
        <w:tab/>
        <w:t xml:space="preserve">Borst A, Theunissen FE: </w:t>
      </w:r>
      <w:r w:rsidRPr="000915B5">
        <w:rPr>
          <w:rFonts w:ascii="Times New Roman" w:hAnsi="Times New Roman" w:cs="Times New Roman"/>
          <w:b/>
          <w:bCs/>
          <w:noProof/>
        </w:rPr>
        <w:t>Information theory and neural coding</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1999, </w:t>
      </w:r>
      <w:r w:rsidRPr="000915B5">
        <w:rPr>
          <w:rFonts w:ascii="Times New Roman" w:hAnsi="Times New Roman" w:cs="Times New Roman"/>
          <w:b/>
          <w:bCs/>
          <w:noProof/>
        </w:rPr>
        <w:t>2</w:t>
      </w:r>
      <w:r w:rsidRPr="000915B5">
        <w:rPr>
          <w:rFonts w:ascii="Times New Roman" w:hAnsi="Times New Roman" w:cs="Times New Roman"/>
          <w:noProof/>
        </w:rPr>
        <w:t>:947–957.</w:t>
      </w:r>
    </w:p>
    <w:p w14:paraId="5E36533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 </w:t>
      </w:r>
      <w:r w:rsidRPr="000915B5">
        <w:rPr>
          <w:rFonts w:ascii="Times New Roman" w:hAnsi="Times New Roman" w:cs="Times New Roman"/>
          <w:noProof/>
        </w:rPr>
        <w:tab/>
        <w:t xml:space="preserve">Maravall M, Petersen RS, Fairhall AL, Arabzadeh E, Diamond ME: </w:t>
      </w:r>
      <w:r w:rsidRPr="000915B5">
        <w:rPr>
          <w:rFonts w:ascii="Times New Roman" w:hAnsi="Times New Roman" w:cs="Times New Roman"/>
          <w:b/>
          <w:bCs/>
          <w:noProof/>
        </w:rPr>
        <w:t>Shifts in Coding Properties and Maintenance of Information Transmission during Adaptation in Barrel Cortex</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2007, </w:t>
      </w:r>
      <w:r w:rsidRPr="000915B5">
        <w:rPr>
          <w:rFonts w:ascii="Times New Roman" w:hAnsi="Times New Roman" w:cs="Times New Roman"/>
          <w:b/>
          <w:bCs/>
          <w:noProof/>
        </w:rPr>
        <w:t>5</w:t>
      </w:r>
      <w:r w:rsidRPr="000915B5">
        <w:rPr>
          <w:rFonts w:ascii="Times New Roman" w:hAnsi="Times New Roman" w:cs="Times New Roman"/>
          <w:noProof/>
        </w:rPr>
        <w:t>:e19.</w:t>
      </w:r>
    </w:p>
    <w:p w14:paraId="6522F50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 </w:t>
      </w:r>
      <w:r w:rsidRPr="000915B5">
        <w:rPr>
          <w:rFonts w:ascii="Times New Roman" w:hAnsi="Times New Roman" w:cs="Times New Roman"/>
          <w:noProof/>
        </w:rPr>
        <w:tab/>
        <w:t xml:space="preserve">Baccus SA, Meister M: </w:t>
      </w:r>
      <w:r w:rsidRPr="000915B5">
        <w:rPr>
          <w:rFonts w:ascii="Times New Roman" w:hAnsi="Times New Roman" w:cs="Times New Roman"/>
          <w:b/>
          <w:bCs/>
          <w:noProof/>
        </w:rPr>
        <w:t>Fast and slow contrast adaptation in retinal circuitry</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2002, </w:t>
      </w:r>
      <w:r w:rsidRPr="000915B5">
        <w:rPr>
          <w:rFonts w:ascii="Times New Roman" w:hAnsi="Times New Roman" w:cs="Times New Roman"/>
          <w:b/>
          <w:bCs/>
          <w:noProof/>
        </w:rPr>
        <w:t>36</w:t>
      </w:r>
      <w:r w:rsidRPr="000915B5">
        <w:rPr>
          <w:rFonts w:ascii="Times New Roman" w:hAnsi="Times New Roman" w:cs="Times New Roman"/>
          <w:noProof/>
        </w:rPr>
        <w:t>:909–919.</w:t>
      </w:r>
    </w:p>
    <w:p w14:paraId="091E6F5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 </w:t>
      </w:r>
      <w:r w:rsidRPr="000915B5">
        <w:rPr>
          <w:rFonts w:ascii="Times New Roman" w:hAnsi="Times New Roman" w:cs="Times New Roman"/>
          <w:noProof/>
        </w:rPr>
        <w:tab/>
        <w:t xml:space="preserve">Gutnisky DA, Dragoi V: </w:t>
      </w:r>
      <w:r w:rsidRPr="000915B5">
        <w:rPr>
          <w:rFonts w:ascii="Times New Roman" w:hAnsi="Times New Roman" w:cs="Times New Roman"/>
          <w:b/>
          <w:bCs/>
          <w:noProof/>
        </w:rPr>
        <w:t>Adaptive coding of visual information in neural populations</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2008, </w:t>
      </w:r>
      <w:r w:rsidRPr="000915B5">
        <w:rPr>
          <w:rFonts w:ascii="Times New Roman" w:hAnsi="Times New Roman" w:cs="Times New Roman"/>
          <w:b/>
          <w:bCs/>
          <w:noProof/>
        </w:rPr>
        <w:t>452</w:t>
      </w:r>
      <w:r w:rsidRPr="000915B5">
        <w:rPr>
          <w:rFonts w:ascii="Times New Roman" w:hAnsi="Times New Roman" w:cs="Times New Roman"/>
          <w:noProof/>
        </w:rPr>
        <w:t>:220–224.</w:t>
      </w:r>
    </w:p>
    <w:p w14:paraId="6FA27B7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 </w:t>
      </w:r>
      <w:r w:rsidRPr="000915B5">
        <w:rPr>
          <w:rFonts w:ascii="Times New Roman" w:hAnsi="Times New Roman" w:cs="Times New Roman"/>
          <w:noProof/>
        </w:rPr>
        <w:tab/>
        <w:t xml:space="preserve">Clemens J, Ozeri-Engelhard N, Murthy M: </w:t>
      </w:r>
      <w:r w:rsidRPr="000915B5">
        <w:rPr>
          <w:rFonts w:ascii="Times New Roman" w:hAnsi="Times New Roman" w:cs="Times New Roman"/>
          <w:b/>
          <w:bCs/>
          <w:noProof/>
        </w:rPr>
        <w:t>Fast intensity adaptation enhances the encoding of sound in Drosophila</w:t>
      </w:r>
      <w:r w:rsidRPr="000915B5">
        <w:rPr>
          <w:rFonts w:ascii="Times New Roman" w:hAnsi="Times New Roman" w:cs="Times New Roman"/>
          <w:noProof/>
        </w:rPr>
        <w:t xml:space="preserve">. </w:t>
      </w:r>
      <w:r w:rsidRPr="000915B5">
        <w:rPr>
          <w:rFonts w:ascii="Times New Roman" w:hAnsi="Times New Roman" w:cs="Times New Roman"/>
          <w:i/>
          <w:iCs/>
          <w:noProof/>
        </w:rPr>
        <w:t>Nat Commun</w:t>
      </w:r>
      <w:r w:rsidRPr="000915B5">
        <w:rPr>
          <w:rFonts w:ascii="Times New Roman" w:hAnsi="Times New Roman" w:cs="Times New Roman"/>
          <w:noProof/>
        </w:rPr>
        <w:t xml:space="preserve"> 2018, </w:t>
      </w:r>
      <w:r w:rsidRPr="000915B5">
        <w:rPr>
          <w:rFonts w:ascii="Times New Roman" w:hAnsi="Times New Roman" w:cs="Times New Roman"/>
          <w:b/>
          <w:bCs/>
          <w:noProof/>
        </w:rPr>
        <w:t>9</w:t>
      </w:r>
      <w:r w:rsidRPr="000915B5">
        <w:rPr>
          <w:rFonts w:ascii="Times New Roman" w:hAnsi="Times New Roman" w:cs="Times New Roman"/>
          <w:noProof/>
        </w:rPr>
        <w:t>:1–15.</w:t>
      </w:r>
    </w:p>
    <w:p w14:paraId="4766EDF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9. </w:t>
      </w:r>
      <w:r w:rsidRPr="000915B5">
        <w:rPr>
          <w:rFonts w:ascii="Times New Roman" w:hAnsi="Times New Roman" w:cs="Times New Roman"/>
          <w:noProof/>
        </w:rPr>
        <w:tab/>
        <w:t xml:space="preserve">Clarke SE, Longtin A, Maler L: </w:t>
      </w:r>
      <w:r w:rsidRPr="000915B5">
        <w:rPr>
          <w:rFonts w:ascii="Times New Roman" w:hAnsi="Times New Roman" w:cs="Times New Roman"/>
          <w:b/>
          <w:bCs/>
          <w:noProof/>
        </w:rPr>
        <w:t>Contrast coding in the electrosensory system: Parallels with visual computation</w:t>
      </w:r>
      <w:r w:rsidRPr="000915B5">
        <w:rPr>
          <w:rFonts w:ascii="Times New Roman" w:hAnsi="Times New Roman" w:cs="Times New Roman"/>
          <w:noProof/>
        </w:rPr>
        <w:t xml:space="preserve">. </w:t>
      </w:r>
      <w:r w:rsidRPr="000915B5">
        <w:rPr>
          <w:rFonts w:ascii="Times New Roman" w:hAnsi="Times New Roman" w:cs="Times New Roman"/>
          <w:i/>
          <w:iCs/>
          <w:noProof/>
        </w:rPr>
        <w:t>Nat Rev Neurosci</w:t>
      </w:r>
      <w:r w:rsidRPr="000915B5">
        <w:rPr>
          <w:rFonts w:ascii="Times New Roman" w:hAnsi="Times New Roman" w:cs="Times New Roman"/>
          <w:noProof/>
        </w:rPr>
        <w:t xml:space="preserve"> 2015, </w:t>
      </w:r>
      <w:r w:rsidRPr="000915B5">
        <w:rPr>
          <w:rFonts w:ascii="Times New Roman" w:hAnsi="Times New Roman" w:cs="Times New Roman"/>
          <w:b/>
          <w:bCs/>
          <w:noProof/>
        </w:rPr>
        <w:t>16</w:t>
      </w:r>
      <w:r w:rsidRPr="000915B5">
        <w:rPr>
          <w:rFonts w:ascii="Times New Roman" w:hAnsi="Times New Roman" w:cs="Times New Roman"/>
          <w:noProof/>
        </w:rPr>
        <w:t>:733–744.</w:t>
      </w:r>
    </w:p>
    <w:p w14:paraId="52C46BC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10. </w:t>
      </w:r>
      <w:r w:rsidRPr="000915B5">
        <w:rPr>
          <w:rFonts w:ascii="Times New Roman" w:hAnsi="Times New Roman" w:cs="Times New Roman"/>
          <w:noProof/>
        </w:rPr>
        <w:tab/>
        <w:t xml:space="preserve">Dahmen JC, Keating P, Nodal FR, Schulz AL, King AJ: </w:t>
      </w:r>
      <w:r w:rsidRPr="000915B5">
        <w:rPr>
          <w:rFonts w:ascii="Times New Roman" w:hAnsi="Times New Roman" w:cs="Times New Roman"/>
          <w:b/>
          <w:bCs/>
          <w:noProof/>
        </w:rPr>
        <w:t>Adaptation to Stimulus Statistics in the Perception and Neural Representation of Auditory Space</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2010, </w:t>
      </w:r>
      <w:r w:rsidRPr="000915B5">
        <w:rPr>
          <w:rFonts w:ascii="Times New Roman" w:hAnsi="Times New Roman" w:cs="Times New Roman"/>
          <w:b/>
          <w:bCs/>
          <w:noProof/>
        </w:rPr>
        <w:t>66</w:t>
      </w:r>
      <w:r w:rsidRPr="000915B5">
        <w:rPr>
          <w:rFonts w:ascii="Times New Roman" w:hAnsi="Times New Roman" w:cs="Times New Roman"/>
          <w:noProof/>
        </w:rPr>
        <w:t>:937–948.</w:t>
      </w:r>
    </w:p>
    <w:p w14:paraId="5466C67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11. </w:t>
      </w:r>
      <w:r w:rsidRPr="000915B5">
        <w:rPr>
          <w:rFonts w:ascii="Times New Roman" w:hAnsi="Times New Roman" w:cs="Times New Roman"/>
          <w:noProof/>
        </w:rPr>
        <w:tab/>
        <w:t xml:space="preserve">Wen B, Wang GI, Dean I, Delgutte B: </w:t>
      </w:r>
      <w:r w:rsidRPr="000915B5">
        <w:rPr>
          <w:rFonts w:ascii="Times New Roman" w:hAnsi="Times New Roman" w:cs="Times New Roman"/>
          <w:b/>
          <w:bCs/>
          <w:noProof/>
        </w:rPr>
        <w:t>Time course of dynamic range adaptation in the auditory nerve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2012, </w:t>
      </w:r>
      <w:r w:rsidRPr="000915B5">
        <w:rPr>
          <w:rFonts w:ascii="Times New Roman" w:hAnsi="Times New Roman" w:cs="Times New Roman"/>
          <w:b/>
          <w:bCs/>
          <w:noProof/>
        </w:rPr>
        <w:t>108</w:t>
      </w:r>
      <w:r w:rsidRPr="000915B5">
        <w:rPr>
          <w:rFonts w:ascii="Times New Roman" w:hAnsi="Times New Roman" w:cs="Times New Roman"/>
          <w:noProof/>
        </w:rPr>
        <w:t>:69–82.</w:t>
      </w:r>
    </w:p>
    <w:p w14:paraId="05D7DC8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12. </w:t>
      </w:r>
      <w:r w:rsidRPr="000915B5">
        <w:rPr>
          <w:rFonts w:ascii="Times New Roman" w:hAnsi="Times New Roman" w:cs="Times New Roman"/>
          <w:noProof/>
        </w:rPr>
        <w:tab/>
        <w:t xml:space="preserve">Dean I, Harper NS, McAlpine D: </w:t>
      </w:r>
      <w:r w:rsidRPr="000915B5">
        <w:rPr>
          <w:rFonts w:ascii="Times New Roman" w:hAnsi="Times New Roman" w:cs="Times New Roman"/>
          <w:b/>
          <w:bCs/>
          <w:noProof/>
        </w:rPr>
        <w:t>Neural population coding of sound level adapts to stimulus statistics.</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2005, </w:t>
      </w:r>
      <w:r w:rsidRPr="000915B5">
        <w:rPr>
          <w:rFonts w:ascii="Times New Roman" w:hAnsi="Times New Roman" w:cs="Times New Roman"/>
          <w:b/>
          <w:bCs/>
          <w:noProof/>
        </w:rPr>
        <w:t>8</w:t>
      </w:r>
      <w:r w:rsidRPr="000915B5">
        <w:rPr>
          <w:rFonts w:ascii="Times New Roman" w:hAnsi="Times New Roman" w:cs="Times New Roman"/>
          <w:noProof/>
        </w:rPr>
        <w:t>:1684–1689.</w:t>
      </w:r>
    </w:p>
    <w:p w14:paraId="4533199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13. </w:t>
      </w:r>
      <w:r w:rsidRPr="000915B5">
        <w:rPr>
          <w:rFonts w:ascii="Times New Roman" w:hAnsi="Times New Roman" w:cs="Times New Roman"/>
          <w:noProof/>
        </w:rPr>
        <w:tab/>
        <w:t xml:space="preserve">Wen B, Wang GI, Dean I, Delgutte B: </w:t>
      </w:r>
      <w:r w:rsidRPr="000915B5">
        <w:rPr>
          <w:rFonts w:ascii="Times New Roman" w:hAnsi="Times New Roman" w:cs="Times New Roman"/>
          <w:b/>
          <w:bCs/>
          <w:noProof/>
        </w:rPr>
        <w:t>Dynamic range adaptation to sound level statistics in the auditory nerve</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2009, </w:t>
      </w:r>
      <w:r w:rsidRPr="000915B5">
        <w:rPr>
          <w:rFonts w:ascii="Times New Roman" w:hAnsi="Times New Roman" w:cs="Times New Roman"/>
          <w:b/>
          <w:bCs/>
          <w:noProof/>
        </w:rPr>
        <w:t>29</w:t>
      </w:r>
      <w:r w:rsidRPr="000915B5">
        <w:rPr>
          <w:rFonts w:ascii="Times New Roman" w:hAnsi="Times New Roman" w:cs="Times New Roman"/>
          <w:noProof/>
        </w:rPr>
        <w:t>:13797–13808.</w:t>
      </w:r>
    </w:p>
    <w:p w14:paraId="54691F0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14. </w:t>
      </w:r>
      <w:r w:rsidRPr="000915B5">
        <w:rPr>
          <w:rFonts w:ascii="Times New Roman" w:hAnsi="Times New Roman" w:cs="Times New Roman"/>
          <w:noProof/>
        </w:rPr>
        <w:tab/>
        <w:t xml:space="preserve">Rabinowitz NC, Willmore BDB, Schnupp JWH, King AJ: </w:t>
      </w:r>
      <w:r w:rsidRPr="000915B5">
        <w:rPr>
          <w:rFonts w:ascii="Times New Roman" w:hAnsi="Times New Roman" w:cs="Times New Roman"/>
          <w:b/>
          <w:bCs/>
          <w:noProof/>
        </w:rPr>
        <w:t>Contrast Gain Control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2011, </w:t>
      </w:r>
      <w:r w:rsidRPr="000915B5">
        <w:rPr>
          <w:rFonts w:ascii="Times New Roman" w:hAnsi="Times New Roman" w:cs="Times New Roman"/>
          <w:b/>
          <w:bCs/>
          <w:noProof/>
        </w:rPr>
        <w:t>70</w:t>
      </w:r>
      <w:r w:rsidRPr="000915B5">
        <w:rPr>
          <w:rFonts w:ascii="Times New Roman" w:hAnsi="Times New Roman" w:cs="Times New Roman"/>
          <w:noProof/>
        </w:rPr>
        <w:t>:1178–1191.</w:t>
      </w:r>
    </w:p>
    <w:p w14:paraId="5FD733D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15. </w:t>
      </w:r>
      <w:r w:rsidRPr="000915B5">
        <w:rPr>
          <w:rFonts w:ascii="Times New Roman" w:hAnsi="Times New Roman" w:cs="Times New Roman"/>
          <w:noProof/>
        </w:rPr>
        <w:tab/>
        <w:t xml:space="preserve">Rabinowitz NC, Willmore BDB, King AJ, Schnupp JWH: </w:t>
      </w:r>
      <w:r w:rsidRPr="000915B5">
        <w:rPr>
          <w:rFonts w:ascii="Times New Roman" w:hAnsi="Times New Roman" w:cs="Times New Roman"/>
          <w:b/>
          <w:bCs/>
          <w:noProof/>
        </w:rPr>
        <w:t>Constructing Noise-Invariant Representations of Sound in the Auditory Pathway</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2013, </w:t>
      </w:r>
      <w:r w:rsidRPr="000915B5">
        <w:rPr>
          <w:rFonts w:ascii="Times New Roman" w:hAnsi="Times New Roman" w:cs="Times New Roman"/>
          <w:b/>
          <w:bCs/>
          <w:noProof/>
        </w:rPr>
        <w:t>11</w:t>
      </w:r>
      <w:r w:rsidRPr="000915B5">
        <w:rPr>
          <w:rFonts w:ascii="Times New Roman" w:hAnsi="Times New Roman" w:cs="Times New Roman"/>
          <w:noProof/>
        </w:rPr>
        <w:t>.</w:t>
      </w:r>
    </w:p>
    <w:p w14:paraId="5DECAE1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16. </w:t>
      </w:r>
      <w:r w:rsidRPr="000915B5">
        <w:rPr>
          <w:rFonts w:ascii="Times New Roman" w:hAnsi="Times New Roman" w:cs="Times New Roman"/>
          <w:noProof/>
        </w:rPr>
        <w:tab/>
        <w:t xml:space="preserve">Willmore BDB, Cooke JE, King AJ: </w:t>
      </w:r>
      <w:r w:rsidRPr="000915B5">
        <w:rPr>
          <w:rFonts w:ascii="Times New Roman" w:hAnsi="Times New Roman" w:cs="Times New Roman"/>
          <w:b/>
          <w:bCs/>
          <w:noProof/>
        </w:rPr>
        <w:t>Hearing in noisy environments: noise invariance and contrast gain control.</w:t>
      </w:r>
      <w:r w:rsidRPr="000915B5">
        <w:rPr>
          <w:rFonts w:ascii="Times New Roman" w:hAnsi="Times New Roman" w:cs="Times New Roman"/>
          <w:noProof/>
        </w:rPr>
        <w:t xml:space="preserve"> </w:t>
      </w:r>
      <w:r w:rsidRPr="000915B5">
        <w:rPr>
          <w:rFonts w:ascii="Times New Roman" w:hAnsi="Times New Roman" w:cs="Times New Roman"/>
          <w:i/>
          <w:iCs/>
          <w:noProof/>
        </w:rPr>
        <w:t>J Physiol</w:t>
      </w:r>
      <w:r w:rsidRPr="000915B5">
        <w:rPr>
          <w:rFonts w:ascii="Times New Roman" w:hAnsi="Times New Roman" w:cs="Times New Roman"/>
          <w:noProof/>
        </w:rPr>
        <w:t xml:space="preserve"> 2014, </w:t>
      </w:r>
      <w:r w:rsidRPr="000915B5">
        <w:rPr>
          <w:rFonts w:ascii="Times New Roman" w:hAnsi="Times New Roman" w:cs="Times New Roman"/>
          <w:b/>
          <w:bCs/>
          <w:noProof/>
        </w:rPr>
        <w:t>592</w:t>
      </w:r>
      <w:r w:rsidRPr="000915B5">
        <w:rPr>
          <w:rFonts w:ascii="Times New Roman" w:hAnsi="Times New Roman" w:cs="Times New Roman"/>
          <w:noProof/>
        </w:rPr>
        <w:t>:3371–3381.</w:t>
      </w:r>
    </w:p>
    <w:p w14:paraId="5BDEE91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17. </w:t>
      </w:r>
      <w:r w:rsidRPr="000915B5">
        <w:rPr>
          <w:rFonts w:ascii="Times New Roman" w:hAnsi="Times New Roman" w:cs="Times New Roman"/>
          <w:noProof/>
        </w:rPr>
        <w:tab/>
        <w:t xml:space="preserve">Cooke JE, King AJ, Willmore BDB, Schnupp JWH: </w:t>
      </w:r>
      <w:r w:rsidRPr="000915B5">
        <w:rPr>
          <w:rFonts w:ascii="Times New Roman" w:hAnsi="Times New Roman" w:cs="Times New Roman"/>
          <w:b/>
          <w:bCs/>
          <w:noProof/>
        </w:rPr>
        <w:t>Contrast gain control in mouse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2018, </w:t>
      </w:r>
      <w:r w:rsidRPr="000915B5">
        <w:rPr>
          <w:rFonts w:ascii="Times New Roman" w:hAnsi="Times New Roman" w:cs="Times New Roman"/>
          <w:b/>
          <w:bCs/>
          <w:noProof/>
        </w:rPr>
        <w:t>120</w:t>
      </w:r>
      <w:r w:rsidRPr="000915B5">
        <w:rPr>
          <w:rFonts w:ascii="Times New Roman" w:hAnsi="Times New Roman" w:cs="Times New Roman"/>
          <w:noProof/>
        </w:rPr>
        <w:t>:1872–1884.</w:t>
      </w:r>
    </w:p>
    <w:p w14:paraId="11A1F20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18. </w:t>
      </w:r>
      <w:r w:rsidRPr="000915B5">
        <w:rPr>
          <w:rFonts w:ascii="Times New Roman" w:hAnsi="Times New Roman" w:cs="Times New Roman"/>
          <w:noProof/>
        </w:rPr>
        <w:tab/>
        <w:t xml:space="preserve">Cooke JE, Kahn MC, Mann EO, King AJ, Schnupp JWH, Willmore BDB: </w:t>
      </w:r>
      <w:r w:rsidRPr="000915B5">
        <w:rPr>
          <w:rFonts w:ascii="Times New Roman" w:hAnsi="Times New Roman" w:cs="Times New Roman"/>
          <w:b/>
          <w:bCs/>
          <w:noProof/>
        </w:rPr>
        <w:t>Contrast gain control occurs independently of both parvalbumin-positive interneuron activity and shunting inhibition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2020, </w:t>
      </w:r>
      <w:r w:rsidRPr="000915B5">
        <w:rPr>
          <w:rFonts w:ascii="Times New Roman" w:hAnsi="Times New Roman" w:cs="Times New Roman"/>
          <w:b/>
          <w:bCs/>
          <w:noProof/>
        </w:rPr>
        <w:t>123</w:t>
      </w:r>
      <w:r w:rsidRPr="000915B5">
        <w:rPr>
          <w:rFonts w:ascii="Times New Roman" w:hAnsi="Times New Roman" w:cs="Times New Roman"/>
          <w:noProof/>
        </w:rPr>
        <w:t>:1536–1551.</w:t>
      </w:r>
    </w:p>
    <w:p w14:paraId="0CCFA18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19. </w:t>
      </w:r>
      <w:r w:rsidRPr="000915B5">
        <w:rPr>
          <w:rFonts w:ascii="Times New Roman" w:hAnsi="Times New Roman" w:cs="Times New Roman"/>
          <w:noProof/>
        </w:rPr>
        <w:tab/>
        <w:t xml:space="preserve">DeWeese M, Zador A: </w:t>
      </w:r>
      <w:r w:rsidRPr="000915B5">
        <w:rPr>
          <w:rFonts w:ascii="Times New Roman" w:hAnsi="Times New Roman" w:cs="Times New Roman"/>
          <w:b/>
          <w:bCs/>
          <w:noProof/>
        </w:rPr>
        <w:t>Asymmetric Dynamics in Optimal Variance Adaptation</w:t>
      </w:r>
      <w:r w:rsidRPr="000915B5">
        <w:rPr>
          <w:rFonts w:ascii="Times New Roman" w:hAnsi="Times New Roman" w:cs="Times New Roman"/>
          <w:noProof/>
        </w:rPr>
        <w:t xml:space="preserve">. </w:t>
      </w:r>
      <w:r w:rsidRPr="000915B5">
        <w:rPr>
          <w:rFonts w:ascii="Times New Roman" w:hAnsi="Times New Roman" w:cs="Times New Roman"/>
          <w:i/>
          <w:iCs/>
          <w:noProof/>
        </w:rPr>
        <w:t>Neural Comput</w:t>
      </w:r>
      <w:r w:rsidRPr="000915B5">
        <w:rPr>
          <w:rFonts w:ascii="Times New Roman" w:hAnsi="Times New Roman" w:cs="Times New Roman"/>
          <w:noProof/>
        </w:rPr>
        <w:t xml:space="preserve"> 1998, </w:t>
      </w:r>
      <w:r w:rsidRPr="000915B5">
        <w:rPr>
          <w:rFonts w:ascii="Times New Roman" w:hAnsi="Times New Roman" w:cs="Times New Roman"/>
          <w:b/>
          <w:bCs/>
          <w:noProof/>
        </w:rPr>
        <w:t>10</w:t>
      </w:r>
      <w:r w:rsidRPr="000915B5">
        <w:rPr>
          <w:rFonts w:ascii="Times New Roman" w:hAnsi="Times New Roman" w:cs="Times New Roman"/>
          <w:noProof/>
        </w:rPr>
        <w:t>:1179–1202.</w:t>
      </w:r>
    </w:p>
    <w:p w14:paraId="1473C85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20. </w:t>
      </w:r>
      <w:r w:rsidRPr="000915B5">
        <w:rPr>
          <w:rFonts w:ascii="Times New Roman" w:hAnsi="Times New Roman" w:cs="Times New Roman"/>
          <w:noProof/>
        </w:rPr>
        <w:tab/>
        <w:t xml:space="preserve">Wen B, Wang GI, Dean I, Delgutte B: </w:t>
      </w:r>
      <w:r w:rsidRPr="000915B5">
        <w:rPr>
          <w:rFonts w:ascii="Times New Roman" w:hAnsi="Times New Roman" w:cs="Times New Roman"/>
          <w:b/>
          <w:bCs/>
          <w:noProof/>
        </w:rPr>
        <w:t>Time course of dynamic range adaptation in the auditory nerve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2012, </w:t>
      </w:r>
      <w:r w:rsidRPr="000915B5">
        <w:rPr>
          <w:rFonts w:ascii="Times New Roman" w:hAnsi="Times New Roman" w:cs="Times New Roman"/>
          <w:b/>
          <w:bCs/>
          <w:noProof/>
        </w:rPr>
        <w:t>108</w:t>
      </w:r>
      <w:r w:rsidRPr="000915B5">
        <w:rPr>
          <w:rFonts w:ascii="Times New Roman" w:hAnsi="Times New Roman" w:cs="Times New Roman"/>
          <w:noProof/>
        </w:rPr>
        <w:t>:69–82.</w:t>
      </w:r>
    </w:p>
    <w:p w14:paraId="38D8F8A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21. </w:t>
      </w:r>
      <w:r w:rsidRPr="000915B5">
        <w:rPr>
          <w:rFonts w:ascii="Times New Roman" w:hAnsi="Times New Roman" w:cs="Times New Roman"/>
          <w:noProof/>
        </w:rPr>
        <w:tab/>
        <w:t xml:space="preserve">Młynarski W, Hermundstad AM: </w:t>
      </w:r>
      <w:r w:rsidRPr="000915B5">
        <w:rPr>
          <w:rFonts w:ascii="Times New Roman" w:hAnsi="Times New Roman" w:cs="Times New Roman"/>
          <w:b/>
          <w:bCs/>
          <w:noProof/>
        </w:rPr>
        <w:t>Adaptability and efficiency in neural coding</w:t>
      </w:r>
      <w:r w:rsidRPr="000915B5">
        <w:rPr>
          <w:rFonts w:ascii="Times New Roman" w:hAnsi="Times New Roman" w:cs="Times New Roman"/>
          <w:noProof/>
        </w:rPr>
        <w:t xml:space="preserve">. </w:t>
      </w:r>
      <w:r w:rsidRPr="000915B5">
        <w:rPr>
          <w:rFonts w:ascii="Times New Roman" w:hAnsi="Times New Roman" w:cs="Times New Roman"/>
          <w:i/>
          <w:iCs/>
          <w:noProof/>
        </w:rPr>
        <w:t>bioRxiv</w:t>
      </w:r>
      <w:r w:rsidRPr="000915B5">
        <w:rPr>
          <w:rFonts w:ascii="Times New Roman" w:hAnsi="Times New Roman" w:cs="Times New Roman"/>
          <w:noProof/>
        </w:rPr>
        <w:t xml:space="preserve"> 2019, doi:10.1101/669200.</w:t>
      </w:r>
    </w:p>
    <w:p w14:paraId="76C8436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22. </w:t>
      </w:r>
      <w:r w:rsidRPr="000915B5">
        <w:rPr>
          <w:rFonts w:ascii="Times New Roman" w:hAnsi="Times New Roman" w:cs="Times New Roman"/>
          <w:noProof/>
        </w:rPr>
        <w:tab/>
        <w:t xml:space="preserve">Młynarski WF, Hermundstad AM: </w:t>
      </w:r>
      <w:r w:rsidRPr="000915B5">
        <w:rPr>
          <w:rFonts w:ascii="Times New Roman" w:hAnsi="Times New Roman" w:cs="Times New Roman"/>
          <w:b/>
          <w:bCs/>
          <w:noProof/>
        </w:rPr>
        <w:t>Adaptive coding for dynamic sensory inference</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2018, </w:t>
      </w:r>
      <w:r w:rsidRPr="000915B5">
        <w:rPr>
          <w:rFonts w:ascii="Times New Roman" w:hAnsi="Times New Roman" w:cs="Times New Roman"/>
          <w:b/>
          <w:bCs/>
          <w:noProof/>
        </w:rPr>
        <w:t>7</w:t>
      </w:r>
      <w:r w:rsidRPr="000915B5">
        <w:rPr>
          <w:rFonts w:ascii="Times New Roman" w:hAnsi="Times New Roman" w:cs="Times New Roman"/>
          <w:noProof/>
        </w:rPr>
        <w:t>.</w:t>
      </w:r>
    </w:p>
    <w:p w14:paraId="7BCFE39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23. </w:t>
      </w:r>
      <w:r w:rsidRPr="000915B5">
        <w:rPr>
          <w:rFonts w:ascii="Times New Roman" w:hAnsi="Times New Roman" w:cs="Times New Roman"/>
          <w:noProof/>
        </w:rPr>
        <w:tab/>
        <w:t xml:space="preserve">Wei X-X, Stocker AA: </w:t>
      </w:r>
      <w:r w:rsidRPr="000915B5">
        <w:rPr>
          <w:rFonts w:ascii="Times New Roman" w:hAnsi="Times New Roman" w:cs="Times New Roman"/>
          <w:b/>
          <w:bCs/>
          <w:noProof/>
        </w:rPr>
        <w:t>A Bayesian observer model constrained by efficient coding can explain “anti-Bayesian” percepts</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2015, </w:t>
      </w:r>
      <w:r w:rsidRPr="000915B5">
        <w:rPr>
          <w:rFonts w:ascii="Times New Roman" w:hAnsi="Times New Roman" w:cs="Times New Roman"/>
          <w:b/>
          <w:bCs/>
          <w:noProof/>
        </w:rPr>
        <w:t>18</w:t>
      </w:r>
      <w:r w:rsidRPr="000915B5">
        <w:rPr>
          <w:rFonts w:ascii="Times New Roman" w:hAnsi="Times New Roman" w:cs="Times New Roman"/>
          <w:noProof/>
        </w:rPr>
        <w:t>:1509–1517.</w:t>
      </w:r>
    </w:p>
    <w:p w14:paraId="715A47C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24. </w:t>
      </w:r>
      <w:r w:rsidRPr="000915B5">
        <w:rPr>
          <w:rFonts w:ascii="Times New Roman" w:hAnsi="Times New Roman" w:cs="Times New Roman"/>
          <w:noProof/>
        </w:rPr>
        <w:tab/>
        <w:t xml:space="preserve">Lohse M, Bajo VM, King AJ, Willmore BDB: </w:t>
      </w:r>
      <w:r w:rsidRPr="000915B5">
        <w:rPr>
          <w:rFonts w:ascii="Times New Roman" w:hAnsi="Times New Roman" w:cs="Times New Roman"/>
          <w:b/>
          <w:bCs/>
          <w:noProof/>
        </w:rPr>
        <w:t>Neural circuits underlying auditory contrast gain control and their perceptual implications</w:t>
      </w:r>
      <w:r w:rsidRPr="000915B5">
        <w:rPr>
          <w:rFonts w:ascii="Times New Roman" w:hAnsi="Times New Roman" w:cs="Times New Roman"/>
          <w:noProof/>
        </w:rPr>
        <w:t xml:space="preserve">. </w:t>
      </w:r>
      <w:r w:rsidRPr="000915B5">
        <w:rPr>
          <w:rFonts w:ascii="Times New Roman" w:hAnsi="Times New Roman" w:cs="Times New Roman"/>
          <w:i/>
          <w:iCs/>
          <w:noProof/>
        </w:rPr>
        <w:t>Nat Commun</w:t>
      </w:r>
      <w:r w:rsidRPr="000915B5">
        <w:rPr>
          <w:rFonts w:ascii="Times New Roman" w:hAnsi="Times New Roman" w:cs="Times New Roman"/>
          <w:noProof/>
        </w:rPr>
        <w:t xml:space="preserve"> 2020, </w:t>
      </w:r>
      <w:r w:rsidRPr="000915B5">
        <w:rPr>
          <w:rFonts w:ascii="Times New Roman" w:hAnsi="Times New Roman" w:cs="Times New Roman"/>
          <w:b/>
          <w:bCs/>
          <w:noProof/>
        </w:rPr>
        <w:t>11</w:t>
      </w:r>
      <w:r w:rsidRPr="000915B5">
        <w:rPr>
          <w:rFonts w:ascii="Times New Roman" w:hAnsi="Times New Roman" w:cs="Times New Roman"/>
          <w:noProof/>
        </w:rPr>
        <w:t>:1–13.</w:t>
      </w:r>
    </w:p>
    <w:p w14:paraId="2F7FB0B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25. </w:t>
      </w:r>
      <w:r w:rsidRPr="000915B5">
        <w:rPr>
          <w:rFonts w:ascii="Times New Roman" w:hAnsi="Times New Roman" w:cs="Times New Roman"/>
          <w:noProof/>
        </w:rPr>
        <w:tab/>
        <w:t xml:space="preserve">Rabinowitz NC, Willmore BDB, King AJ, Schnupp JWH: </w:t>
      </w:r>
      <w:r w:rsidRPr="000915B5">
        <w:rPr>
          <w:rFonts w:ascii="Times New Roman" w:hAnsi="Times New Roman" w:cs="Times New Roman"/>
          <w:b/>
          <w:bCs/>
          <w:noProof/>
        </w:rPr>
        <w:t>Constructing Noise-Invariant Representations of Sound in the Auditory Pathway</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2013, </w:t>
      </w:r>
      <w:r w:rsidRPr="000915B5">
        <w:rPr>
          <w:rFonts w:ascii="Times New Roman" w:hAnsi="Times New Roman" w:cs="Times New Roman"/>
          <w:b/>
          <w:bCs/>
          <w:noProof/>
        </w:rPr>
        <w:t>11</w:t>
      </w:r>
      <w:r w:rsidRPr="000915B5">
        <w:rPr>
          <w:rFonts w:ascii="Times New Roman" w:hAnsi="Times New Roman" w:cs="Times New Roman"/>
          <w:noProof/>
        </w:rPr>
        <w:t>:e1001710.</w:t>
      </w:r>
    </w:p>
    <w:p w14:paraId="50AB7B8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26. </w:t>
      </w:r>
      <w:r w:rsidRPr="000915B5">
        <w:rPr>
          <w:rFonts w:ascii="Times New Roman" w:hAnsi="Times New Roman" w:cs="Times New Roman"/>
          <w:noProof/>
        </w:rPr>
        <w:tab/>
        <w:t xml:space="preserve">Li N, Daie K, Svoboda K, Druckmann S: </w:t>
      </w:r>
      <w:r w:rsidRPr="000915B5">
        <w:rPr>
          <w:rFonts w:ascii="Times New Roman" w:hAnsi="Times New Roman" w:cs="Times New Roman"/>
          <w:b/>
          <w:bCs/>
          <w:noProof/>
        </w:rPr>
        <w:t>Robust neuronal dynamics in premotor cortex during motor planning</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2016, </w:t>
      </w:r>
      <w:r w:rsidRPr="000915B5">
        <w:rPr>
          <w:rFonts w:ascii="Times New Roman" w:hAnsi="Times New Roman" w:cs="Times New Roman"/>
          <w:b/>
          <w:bCs/>
          <w:noProof/>
        </w:rPr>
        <w:t>532</w:t>
      </w:r>
      <w:r w:rsidRPr="000915B5">
        <w:rPr>
          <w:rFonts w:ascii="Times New Roman" w:hAnsi="Times New Roman" w:cs="Times New Roman"/>
          <w:noProof/>
        </w:rPr>
        <w:t>:459–464.</w:t>
      </w:r>
    </w:p>
    <w:p w14:paraId="5DAFC1F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lastRenderedPageBreak/>
        <w:t xml:space="preserve">27. </w:t>
      </w:r>
      <w:r w:rsidRPr="000915B5">
        <w:rPr>
          <w:rFonts w:ascii="Times New Roman" w:hAnsi="Times New Roman" w:cs="Times New Roman"/>
          <w:noProof/>
        </w:rPr>
        <w:tab/>
        <w:t xml:space="preserve">Christison-Lagay KL, Bennur S, Cohen YE: </w:t>
      </w:r>
      <w:r w:rsidRPr="000915B5">
        <w:rPr>
          <w:rFonts w:ascii="Times New Roman" w:hAnsi="Times New Roman" w:cs="Times New Roman"/>
          <w:b/>
          <w:bCs/>
          <w:noProof/>
        </w:rPr>
        <w:t>Contribution of spiking activity in the primary auditory cortex to detection in noise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2017, </w:t>
      </w:r>
      <w:r w:rsidRPr="000915B5">
        <w:rPr>
          <w:rFonts w:ascii="Times New Roman" w:hAnsi="Times New Roman" w:cs="Times New Roman"/>
          <w:b/>
          <w:bCs/>
          <w:noProof/>
        </w:rPr>
        <w:t>118</w:t>
      </w:r>
      <w:r w:rsidRPr="000915B5">
        <w:rPr>
          <w:rFonts w:ascii="Times New Roman" w:hAnsi="Times New Roman" w:cs="Times New Roman"/>
          <w:noProof/>
        </w:rPr>
        <w:t>:3118–3131.</w:t>
      </w:r>
    </w:p>
    <w:p w14:paraId="3AB0F03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28. </w:t>
      </w:r>
      <w:r w:rsidRPr="000915B5">
        <w:rPr>
          <w:rFonts w:ascii="Times New Roman" w:hAnsi="Times New Roman" w:cs="Times New Roman"/>
          <w:noProof/>
        </w:rPr>
        <w:tab/>
        <w:t xml:space="preserve">Sahani M, Linden JF: </w:t>
      </w:r>
      <w:r w:rsidRPr="000915B5">
        <w:rPr>
          <w:rFonts w:ascii="Times New Roman" w:hAnsi="Times New Roman" w:cs="Times New Roman"/>
          <w:b/>
          <w:bCs/>
          <w:noProof/>
        </w:rPr>
        <w:t>How Linear are Auditory Cortical Responses?</w:t>
      </w:r>
      <w:r w:rsidRPr="000915B5">
        <w:rPr>
          <w:rFonts w:ascii="Times New Roman" w:hAnsi="Times New Roman" w:cs="Times New Roman"/>
          <w:noProof/>
        </w:rPr>
        <w:t xml:space="preserve"> </w:t>
      </w:r>
      <w:r w:rsidRPr="000915B5">
        <w:rPr>
          <w:rFonts w:ascii="Times New Roman" w:hAnsi="Times New Roman" w:cs="Times New Roman"/>
          <w:i/>
          <w:iCs/>
          <w:noProof/>
        </w:rPr>
        <w:t>Adv Neural Inf Process Syst</w:t>
      </w:r>
      <w:r w:rsidRPr="000915B5">
        <w:rPr>
          <w:rFonts w:ascii="Times New Roman" w:hAnsi="Times New Roman" w:cs="Times New Roman"/>
          <w:noProof/>
        </w:rPr>
        <w:t xml:space="preserve"> 2003, doi:10.1124/dmd.105.005157.concerning.</w:t>
      </w:r>
    </w:p>
    <w:p w14:paraId="30FCD68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29. </w:t>
      </w:r>
      <w:r w:rsidRPr="000915B5">
        <w:rPr>
          <w:rFonts w:ascii="Times New Roman" w:hAnsi="Times New Roman" w:cs="Times New Roman"/>
          <w:noProof/>
        </w:rPr>
        <w:tab/>
        <w:t xml:space="preserve">Barlow HB: </w:t>
      </w:r>
      <w:r w:rsidRPr="000915B5">
        <w:rPr>
          <w:rFonts w:ascii="Times New Roman" w:hAnsi="Times New Roman" w:cs="Times New Roman"/>
          <w:b/>
          <w:bCs/>
          <w:noProof/>
        </w:rPr>
        <w:t>Possible Principles Underlying the Transformations of Sensory Messages</w:t>
      </w:r>
      <w:r w:rsidRPr="000915B5">
        <w:rPr>
          <w:rFonts w:ascii="Times New Roman" w:hAnsi="Times New Roman" w:cs="Times New Roman"/>
          <w:noProof/>
        </w:rPr>
        <w:t xml:space="preserve">. In </w:t>
      </w:r>
      <w:r w:rsidRPr="000915B5">
        <w:rPr>
          <w:rFonts w:ascii="Times New Roman" w:hAnsi="Times New Roman" w:cs="Times New Roman"/>
          <w:i/>
          <w:iCs/>
          <w:noProof/>
        </w:rPr>
        <w:t>Sensory Communication</w:t>
      </w:r>
      <w:r w:rsidRPr="000915B5">
        <w:rPr>
          <w:rFonts w:ascii="Times New Roman" w:hAnsi="Times New Roman" w:cs="Times New Roman"/>
          <w:noProof/>
        </w:rPr>
        <w:t>. . 1961:216–234.</w:t>
      </w:r>
    </w:p>
    <w:p w14:paraId="6EBFFE9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30. </w:t>
      </w:r>
      <w:r w:rsidRPr="000915B5">
        <w:rPr>
          <w:rFonts w:ascii="Times New Roman" w:hAnsi="Times New Roman" w:cs="Times New Roman"/>
          <w:noProof/>
        </w:rPr>
        <w:tab/>
        <w:t xml:space="preserve">Talwar SK, Musial PG, Gerstein GL: </w:t>
      </w:r>
      <w:r w:rsidRPr="000915B5">
        <w:rPr>
          <w:rFonts w:ascii="Times New Roman" w:hAnsi="Times New Roman" w:cs="Times New Roman"/>
          <w:b/>
          <w:bCs/>
          <w:noProof/>
        </w:rPr>
        <w:t>Role of mammalian auditory cortex in the perception of elementary sound properties</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2001, </w:t>
      </w:r>
      <w:r w:rsidRPr="000915B5">
        <w:rPr>
          <w:rFonts w:ascii="Times New Roman" w:hAnsi="Times New Roman" w:cs="Times New Roman"/>
          <w:b/>
          <w:bCs/>
          <w:noProof/>
        </w:rPr>
        <w:t>85</w:t>
      </w:r>
      <w:r w:rsidRPr="000915B5">
        <w:rPr>
          <w:rFonts w:ascii="Times New Roman" w:hAnsi="Times New Roman" w:cs="Times New Roman"/>
          <w:noProof/>
        </w:rPr>
        <w:t>:2350–2358.</w:t>
      </w:r>
    </w:p>
    <w:p w14:paraId="5696F47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31. </w:t>
      </w:r>
      <w:r w:rsidRPr="000915B5">
        <w:rPr>
          <w:rFonts w:ascii="Times New Roman" w:hAnsi="Times New Roman" w:cs="Times New Roman"/>
          <w:noProof/>
        </w:rPr>
        <w:tab/>
        <w:t xml:space="preserve">Gimenez TL, Lorenc M, Jaramillo S: </w:t>
      </w:r>
      <w:r w:rsidRPr="000915B5">
        <w:rPr>
          <w:rFonts w:ascii="Times New Roman" w:hAnsi="Times New Roman" w:cs="Times New Roman"/>
          <w:b/>
          <w:bCs/>
          <w:noProof/>
        </w:rPr>
        <w:t>Adaptive categorization of sound frequency does not require the auditory cortex in rats</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2015, </w:t>
      </w:r>
      <w:r w:rsidRPr="000915B5">
        <w:rPr>
          <w:rFonts w:ascii="Times New Roman" w:hAnsi="Times New Roman" w:cs="Times New Roman"/>
          <w:b/>
          <w:bCs/>
          <w:noProof/>
        </w:rPr>
        <w:t>114</w:t>
      </w:r>
      <w:r w:rsidRPr="000915B5">
        <w:rPr>
          <w:rFonts w:ascii="Times New Roman" w:hAnsi="Times New Roman" w:cs="Times New Roman"/>
          <w:noProof/>
        </w:rPr>
        <w:t>:1137–1145.</w:t>
      </w:r>
    </w:p>
    <w:p w14:paraId="782D851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32. </w:t>
      </w:r>
      <w:r w:rsidRPr="000915B5">
        <w:rPr>
          <w:rFonts w:ascii="Times New Roman" w:hAnsi="Times New Roman" w:cs="Times New Roman"/>
          <w:noProof/>
        </w:rPr>
        <w:tab/>
        <w:t xml:space="preserve">Jaramillo S, Zador AM: </w:t>
      </w:r>
      <w:r w:rsidRPr="000915B5">
        <w:rPr>
          <w:rFonts w:ascii="Times New Roman" w:hAnsi="Times New Roman" w:cs="Times New Roman"/>
          <w:i/>
          <w:iCs/>
          <w:noProof/>
        </w:rPr>
        <w:t>Auditory cortex mediates the perceptual effects of acoustic temporal expectation</w:t>
      </w:r>
      <w:r w:rsidRPr="000915B5">
        <w:rPr>
          <w:rFonts w:ascii="Times New Roman" w:hAnsi="Times New Roman" w:cs="Times New Roman"/>
          <w:noProof/>
        </w:rPr>
        <w:t>. 2010.</w:t>
      </w:r>
    </w:p>
    <w:p w14:paraId="0558D4D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33. </w:t>
      </w:r>
      <w:r w:rsidRPr="000915B5">
        <w:rPr>
          <w:rFonts w:ascii="Times New Roman" w:hAnsi="Times New Roman" w:cs="Times New Roman"/>
          <w:noProof/>
        </w:rPr>
        <w:tab/>
        <w:t xml:space="preserve">Wood KC, Town SM, Atilgan H, Jones GP, Bizley JK: </w:t>
      </w:r>
      <w:r w:rsidRPr="000915B5">
        <w:rPr>
          <w:rFonts w:ascii="Times New Roman" w:hAnsi="Times New Roman" w:cs="Times New Roman"/>
          <w:b/>
          <w:bCs/>
          <w:noProof/>
        </w:rPr>
        <w:t>Acute inactivation of primary auditory cortex causes a sound localisation deficit in ferrets</w:t>
      </w:r>
      <w:r w:rsidRPr="000915B5">
        <w:rPr>
          <w:rFonts w:ascii="Times New Roman" w:hAnsi="Times New Roman" w:cs="Times New Roman"/>
          <w:noProof/>
        </w:rPr>
        <w:t xml:space="preserve">. </w:t>
      </w:r>
      <w:r w:rsidRPr="000915B5">
        <w:rPr>
          <w:rFonts w:ascii="Times New Roman" w:hAnsi="Times New Roman" w:cs="Times New Roman"/>
          <w:i/>
          <w:iCs/>
          <w:noProof/>
        </w:rPr>
        <w:t>PLoS One</w:t>
      </w:r>
      <w:r w:rsidRPr="000915B5">
        <w:rPr>
          <w:rFonts w:ascii="Times New Roman" w:hAnsi="Times New Roman" w:cs="Times New Roman"/>
          <w:noProof/>
        </w:rPr>
        <w:t xml:space="preserve"> 2017, </w:t>
      </w:r>
      <w:r w:rsidRPr="000915B5">
        <w:rPr>
          <w:rFonts w:ascii="Times New Roman" w:hAnsi="Times New Roman" w:cs="Times New Roman"/>
          <w:b/>
          <w:bCs/>
          <w:noProof/>
        </w:rPr>
        <w:t>12</w:t>
      </w:r>
      <w:r w:rsidRPr="000915B5">
        <w:rPr>
          <w:rFonts w:ascii="Times New Roman" w:hAnsi="Times New Roman" w:cs="Times New Roman"/>
          <w:noProof/>
        </w:rPr>
        <w:t>.</w:t>
      </w:r>
    </w:p>
    <w:p w14:paraId="3BE95F1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34. </w:t>
      </w:r>
      <w:r w:rsidRPr="000915B5">
        <w:rPr>
          <w:rFonts w:ascii="Times New Roman" w:hAnsi="Times New Roman" w:cs="Times New Roman"/>
          <w:noProof/>
        </w:rPr>
        <w:tab/>
        <w:t xml:space="preserve">Kato HK, Gillet SN, Isaacson JS: </w:t>
      </w:r>
      <w:r w:rsidRPr="000915B5">
        <w:rPr>
          <w:rFonts w:ascii="Times New Roman" w:hAnsi="Times New Roman" w:cs="Times New Roman"/>
          <w:b/>
          <w:bCs/>
          <w:noProof/>
        </w:rPr>
        <w:t>Flexible Sensory Representations in Auditory Cortex Driven by Behavioral Relevance</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2015, </w:t>
      </w:r>
      <w:r w:rsidRPr="000915B5">
        <w:rPr>
          <w:rFonts w:ascii="Times New Roman" w:hAnsi="Times New Roman" w:cs="Times New Roman"/>
          <w:b/>
          <w:bCs/>
          <w:noProof/>
        </w:rPr>
        <w:t>88</w:t>
      </w:r>
      <w:r w:rsidRPr="000915B5">
        <w:rPr>
          <w:rFonts w:ascii="Times New Roman" w:hAnsi="Times New Roman" w:cs="Times New Roman"/>
          <w:noProof/>
        </w:rPr>
        <w:t>:1027–1039.</w:t>
      </w:r>
    </w:p>
    <w:p w14:paraId="02F2F22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35. </w:t>
      </w:r>
      <w:r w:rsidRPr="000915B5">
        <w:rPr>
          <w:rFonts w:ascii="Times New Roman" w:hAnsi="Times New Roman" w:cs="Times New Roman"/>
          <w:noProof/>
        </w:rPr>
        <w:tab/>
        <w:t xml:space="preserve">Ceballo S, Piwkowska Z, Bourg J: </w:t>
      </w:r>
      <w:r w:rsidRPr="000915B5">
        <w:rPr>
          <w:rFonts w:ascii="Times New Roman" w:hAnsi="Times New Roman" w:cs="Times New Roman"/>
          <w:b/>
          <w:bCs/>
          <w:noProof/>
        </w:rPr>
        <w:t>Targeted Cortical Manipulation of Auditory Perception In Brief</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2019, </w:t>
      </w:r>
      <w:r w:rsidRPr="000915B5">
        <w:rPr>
          <w:rFonts w:ascii="Times New Roman" w:hAnsi="Times New Roman" w:cs="Times New Roman"/>
          <w:b/>
          <w:bCs/>
          <w:noProof/>
        </w:rPr>
        <w:t>104</w:t>
      </w:r>
      <w:r w:rsidRPr="000915B5">
        <w:rPr>
          <w:rFonts w:ascii="Times New Roman" w:hAnsi="Times New Roman" w:cs="Times New Roman"/>
          <w:noProof/>
        </w:rPr>
        <w:t>:1168-1179.e5.</w:t>
      </w:r>
    </w:p>
    <w:p w14:paraId="3D402CA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36. </w:t>
      </w:r>
      <w:r w:rsidRPr="000915B5">
        <w:rPr>
          <w:rFonts w:ascii="Times New Roman" w:hAnsi="Times New Roman" w:cs="Times New Roman"/>
          <w:noProof/>
        </w:rPr>
        <w:tab/>
        <w:t xml:space="preserve">Li Z, Wei JX, Zhang GW, Huang JJ, Zingg B, Wang X, Tao HW, Zhang LI: </w:t>
      </w:r>
      <w:r w:rsidRPr="000915B5">
        <w:rPr>
          <w:rFonts w:ascii="Times New Roman" w:hAnsi="Times New Roman" w:cs="Times New Roman"/>
          <w:b/>
          <w:bCs/>
          <w:noProof/>
        </w:rPr>
        <w:t>Corticostriatal control of defense behavior in mice induced by auditory looming cues</w:t>
      </w:r>
      <w:r w:rsidRPr="000915B5">
        <w:rPr>
          <w:rFonts w:ascii="Times New Roman" w:hAnsi="Times New Roman" w:cs="Times New Roman"/>
          <w:noProof/>
        </w:rPr>
        <w:t xml:space="preserve">. </w:t>
      </w:r>
      <w:r w:rsidRPr="000915B5">
        <w:rPr>
          <w:rFonts w:ascii="Times New Roman" w:hAnsi="Times New Roman" w:cs="Times New Roman"/>
          <w:i/>
          <w:iCs/>
          <w:noProof/>
        </w:rPr>
        <w:t>Nat Commun</w:t>
      </w:r>
      <w:r w:rsidRPr="000915B5">
        <w:rPr>
          <w:rFonts w:ascii="Times New Roman" w:hAnsi="Times New Roman" w:cs="Times New Roman"/>
          <w:noProof/>
        </w:rPr>
        <w:t xml:space="preserve"> 2021, </w:t>
      </w:r>
      <w:r w:rsidRPr="000915B5">
        <w:rPr>
          <w:rFonts w:ascii="Times New Roman" w:hAnsi="Times New Roman" w:cs="Times New Roman"/>
          <w:b/>
          <w:bCs/>
          <w:noProof/>
        </w:rPr>
        <w:t>12</w:t>
      </w:r>
      <w:r w:rsidRPr="000915B5">
        <w:rPr>
          <w:rFonts w:ascii="Times New Roman" w:hAnsi="Times New Roman" w:cs="Times New Roman"/>
          <w:noProof/>
        </w:rPr>
        <w:t>:1–13.</w:t>
      </w:r>
    </w:p>
    <w:p w14:paraId="61FE4A9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37. </w:t>
      </w:r>
      <w:r w:rsidRPr="000915B5">
        <w:rPr>
          <w:rFonts w:ascii="Times New Roman" w:hAnsi="Times New Roman" w:cs="Times New Roman"/>
          <w:noProof/>
        </w:rPr>
        <w:tab/>
        <w:t xml:space="preserve">Musall S, Urai AE, Sussillo D, Churchland AK: </w:t>
      </w:r>
      <w:r w:rsidRPr="000915B5">
        <w:rPr>
          <w:rFonts w:ascii="Times New Roman" w:hAnsi="Times New Roman" w:cs="Times New Roman"/>
          <w:b/>
          <w:bCs/>
          <w:noProof/>
        </w:rPr>
        <w:t>Harnessing behavioral diversity to understand neural computations for cognition</w:t>
      </w:r>
      <w:r w:rsidRPr="000915B5">
        <w:rPr>
          <w:rFonts w:ascii="Times New Roman" w:hAnsi="Times New Roman" w:cs="Times New Roman"/>
          <w:noProof/>
        </w:rPr>
        <w:t xml:space="preserve">. </w:t>
      </w:r>
      <w:r w:rsidRPr="000915B5">
        <w:rPr>
          <w:rFonts w:ascii="Times New Roman" w:hAnsi="Times New Roman" w:cs="Times New Roman"/>
          <w:i/>
          <w:iCs/>
          <w:noProof/>
        </w:rPr>
        <w:t>Curr Opin Neurobiol</w:t>
      </w:r>
      <w:r w:rsidRPr="000915B5">
        <w:rPr>
          <w:rFonts w:ascii="Times New Roman" w:hAnsi="Times New Roman" w:cs="Times New Roman"/>
          <w:noProof/>
        </w:rPr>
        <w:t xml:space="preserve"> 2019, </w:t>
      </w:r>
      <w:r w:rsidRPr="000915B5">
        <w:rPr>
          <w:rFonts w:ascii="Times New Roman" w:hAnsi="Times New Roman" w:cs="Times New Roman"/>
          <w:b/>
          <w:bCs/>
          <w:noProof/>
        </w:rPr>
        <w:t>58</w:t>
      </w:r>
      <w:r w:rsidRPr="000915B5">
        <w:rPr>
          <w:rFonts w:ascii="Times New Roman" w:hAnsi="Times New Roman" w:cs="Times New Roman"/>
          <w:noProof/>
        </w:rPr>
        <w:t>:229–238.</w:t>
      </w:r>
    </w:p>
    <w:p w14:paraId="737FF1E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38. </w:t>
      </w:r>
      <w:r w:rsidRPr="000915B5">
        <w:rPr>
          <w:rFonts w:ascii="Times New Roman" w:hAnsi="Times New Roman" w:cs="Times New Roman"/>
          <w:noProof/>
        </w:rPr>
        <w:tab/>
        <w:t xml:space="preserve">Shadlen MN, Kiani R: </w:t>
      </w:r>
      <w:r w:rsidRPr="000915B5">
        <w:rPr>
          <w:rFonts w:ascii="Times New Roman" w:hAnsi="Times New Roman" w:cs="Times New Roman"/>
          <w:b/>
          <w:bCs/>
          <w:noProof/>
        </w:rPr>
        <w:t>Decision making as a window on cognition</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2013, </w:t>
      </w:r>
      <w:r w:rsidRPr="000915B5">
        <w:rPr>
          <w:rFonts w:ascii="Times New Roman" w:hAnsi="Times New Roman" w:cs="Times New Roman"/>
          <w:b/>
          <w:bCs/>
          <w:noProof/>
        </w:rPr>
        <w:t>80</w:t>
      </w:r>
      <w:r w:rsidRPr="000915B5">
        <w:rPr>
          <w:rFonts w:ascii="Times New Roman" w:hAnsi="Times New Roman" w:cs="Times New Roman"/>
          <w:noProof/>
        </w:rPr>
        <w:t>:791–806.</w:t>
      </w:r>
    </w:p>
    <w:p w14:paraId="0E70C2A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39. </w:t>
      </w:r>
      <w:r w:rsidRPr="000915B5">
        <w:rPr>
          <w:rFonts w:ascii="Times New Roman" w:hAnsi="Times New Roman" w:cs="Times New Roman"/>
          <w:noProof/>
        </w:rPr>
        <w:tab/>
        <w:t xml:space="preserve">Newsome WT, Britten KH, Movshon JA: </w:t>
      </w:r>
      <w:r w:rsidRPr="000915B5">
        <w:rPr>
          <w:rFonts w:ascii="Times New Roman" w:hAnsi="Times New Roman" w:cs="Times New Roman"/>
          <w:b/>
          <w:bCs/>
          <w:noProof/>
        </w:rPr>
        <w:t>Neuronal correlates of a perceptual decision</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1989, </w:t>
      </w:r>
      <w:r w:rsidRPr="000915B5">
        <w:rPr>
          <w:rFonts w:ascii="Times New Roman" w:hAnsi="Times New Roman" w:cs="Times New Roman"/>
          <w:b/>
          <w:bCs/>
          <w:noProof/>
        </w:rPr>
        <w:t>341</w:t>
      </w:r>
      <w:r w:rsidRPr="000915B5">
        <w:rPr>
          <w:rFonts w:ascii="Times New Roman" w:hAnsi="Times New Roman" w:cs="Times New Roman"/>
          <w:noProof/>
        </w:rPr>
        <w:t>:52–54.</w:t>
      </w:r>
    </w:p>
    <w:p w14:paraId="16E7508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40. </w:t>
      </w:r>
      <w:r w:rsidRPr="000915B5">
        <w:rPr>
          <w:rFonts w:ascii="Times New Roman" w:hAnsi="Times New Roman" w:cs="Times New Roman"/>
          <w:noProof/>
        </w:rPr>
        <w:tab/>
        <w:t xml:space="preserve">Britten KH, Shadlen MN, Newsome WT, Movshon JA: </w:t>
      </w:r>
      <w:r w:rsidRPr="000915B5">
        <w:rPr>
          <w:rFonts w:ascii="Times New Roman" w:hAnsi="Times New Roman" w:cs="Times New Roman"/>
          <w:b/>
          <w:bCs/>
          <w:noProof/>
        </w:rPr>
        <w:t>The analysis of visual motion: A comparison of neuronal and psychophysical performance</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1992, </w:t>
      </w:r>
      <w:r w:rsidRPr="000915B5">
        <w:rPr>
          <w:rFonts w:ascii="Times New Roman" w:hAnsi="Times New Roman" w:cs="Times New Roman"/>
          <w:b/>
          <w:bCs/>
          <w:noProof/>
        </w:rPr>
        <w:t>12</w:t>
      </w:r>
      <w:r w:rsidRPr="000915B5">
        <w:rPr>
          <w:rFonts w:ascii="Times New Roman" w:hAnsi="Times New Roman" w:cs="Times New Roman"/>
          <w:noProof/>
        </w:rPr>
        <w:t>:4745–4765.</w:t>
      </w:r>
    </w:p>
    <w:p w14:paraId="43088A0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41. </w:t>
      </w:r>
      <w:r w:rsidRPr="000915B5">
        <w:rPr>
          <w:rFonts w:ascii="Times New Roman" w:hAnsi="Times New Roman" w:cs="Times New Roman"/>
          <w:noProof/>
        </w:rPr>
        <w:tab/>
        <w:t xml:space="preserve">Shadlen MN, Britten KH, Newsome WT, Movshon JA: </w:t>
      </w:r>
      <w:r w:rsidRPr="000915B5">
        <w:rPr>
          <w:rFonts w:ascii="Times New Roman" w:hAnsi="Times New Roman" w:cs="Times New Roman"/>
          <w:b/>
          <w:bCs/>
          <w:noProof/>
        </w:rPr>
        <w:t>A computational analysis of the relationship between neuronal and behavioral responses to visual motion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1996, </w:t>
      </w:r>
      <w:r w:rsidRPr="000915B5">
        <w:rPr>
          <w:rFonts w:ascii="Times New Roman" w:hAnsi="Times New Roman" w:cs="Times New Roman"/>
          <w:b/>
          <w:bCs/>
          <w:noProof/>
        </w:rPr>
        <w:t>16</w:t>
      </w:r>
      <w:r w:rsidRPr="000915B5">
        <w:rPr>
          <w:rFonts w:ascii="Times New Roman" w:hAnsi="Times New Roman" w:cs="Times New Roman"/>
          <w:noProof/>
        </w:rPr>
        <w:t>:1486–1510.</w:t>
      </w:r>
    </w:p>
    <w:p w14:paraId="39A32F1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42. </w:t>
      </w:r>
      <w:r w:rsidRPr="000915B5">
        <w:rPr>
          <w:rFonts w:ascii="Times New Roman" w:hAnsi="Times New Roman" w:cs="Times New Roman"/>
          <w:noProof/>
        </w:rPr>
        <w:tab/>
        <w:t xml:space="preserve">Nienborg H, Cumming BG: </w:t>
      </w:r>
      <w:r w:rsidRPr="000915B5">
        <w:rPr>
          <w:rFonts w:ascii="Times New Roman" w:hAnsi="Times New Roman" w:cs="Times New Roman"/>
          <w:b/>
          <w:bCs/>
          <w:noProof/>
        </w:rPr>
        <w:t>Decision-related activity in sensory neurons reflects more than a neurons causal effect</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2009, </w:t>
      </w:r>
      <w:r w:rsidRPr="000915B5">
        <w:rPr>
          <w:rFonts w:ascii="Times New Roman" w:hAnsi="Times New Roman" w:cs="Times New Roman"/>
          <w:b/>
          <w:bCs/>
          <w:noProof/>
        </w:rPr>
        <w:t>459</w:t>
      </w:r>
      <w:r w:rsidRPr="000915B5">
        <w:rPr>
          <w:rFonts w:ascii="Times New Roman" w:hAnsi="Times New Roman" w:cs="Times New Roman"/>
          <w:noProof/>
        </w:rPr>
        <w:t>:89–92.</w:t>
      </w:r>
    </w:p>
    <w:p w14:paraId="4452605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43. </w:t>
      </w:r>
      <w:r w:rsidRPr="000915B5">
        <w:rPr>
          <w:rFonts w:ascii="Times New Roman" w:hAnsi="Times New Roman" w:cs="Times New Roman"/>
          <w:noProof/>
        </w:rPr>
        <w:tab/>
        <w:t xml:space="preserve">Cumming BG, Nienborg H: </w:t>
      </w:r>
      <w:r w:rsidRPr="000915B5">
        <w:rPr>
          <w:rFonts w:ascii="Times New Roman" w:hAnsi="Times New Roman" w:cs="Times New Roman"/>
          <w:b/>
          <w:bCs/>
          <w:noProof/>
        </w:rPr>
        <w:t>Feedforward and feedback sources of choice probability in neural population responses</w:t>
      </w:r>
      <w:r w:rsidRPr="000915B5">
        <w:rPr>
          <w:rFonts w:ascii="Times New Roman" w:hAnsi="Times New Roman" w:cs="Times New Roman"/>
          <w:noProof/>
        </w:rPr>
        <w:t xml:space="preserve">. </w:t>
      </w:r>
      <w:r w:rsidRPr="000915B5">
        <w:rPr>
          <w:rFonts w:ascii="Times New Roman" w:hAnsi="Times New Roman" w:cs="Times New Roman"/>
          <w:i/>
          <w:iCs/>
          <w:noProof/>
        </w:rPr>
        <w:t>Curr Opin Neurobiol</w:t>
      </w:r>
      <w:r w:rsidRPr="000915B5">
        <w:rPr>
          <w:rFonts w:ascii="Times New Roman" w:hAnsi="Times New Roman" w:cs="Times New Roman"/>
          <w:noProof/>
        </w:rPr>
        <w:t xml:space="preserve"> 2016, </w:t>
      </w:r>
      <w:r w:rsidRPr="000915B5">
        <w:rPr>
          <w:rFonts w:ascii="Times New Roman" w:hAnsi="Times New Roman" w:cs="Times New Roman"/>
          <w:b/>
          <w:bCs/>
          <w:noProof/>
        </w:rPr>
        <w:t>37</w:t>
      </w:r>
      <w:r w:rsidRPr="000915B5">
        <w:rPr>
          <w:rFonts w:ascii="Times New Roman" w:hAnsi="Times New Roman" w:cs="Times New Roman"/>
          <w:noProof/>
        </w:rPr>
        <w:t>:126–132.</w:t>
      </w:r>
    </w:p>
    <w:p w14:paraId="2745F0E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44. </w:t>
      </w:r>
      <w:r w:rsidRPr="000915B5">
        <w:rPr>
          <w:rFonts w:ascii="Times New Roman" w:hAnsi="Times New Roman" w:cs="Times New Roman"/>
          <w:noProof/>
        </w:rPr>
        <w:tab/>
        <w:t xml:space="preserve">Tsunada J, Liu ASK, Gold JI, Cohen YE: </w:t>
      </w:r>
      <w:r w:rsidRPr="000915B5">
        <w:rPr>
          <w:rFonts w:ascii="Times New Roman" w:hAnsi="Times New Roman" w:cs="Times New Roman"/>
          <w:b/>
          <w:bCs/>
          <w:noProof/>
        </w:rPr>
        <w:t>Causal contribution of primate auditory cortex to auditory perceptual decision-making</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2015, </w:t>
      </w:r>
      <w:r w:rsidRPr="000915B5">
        <w:rPr>
          <w:rFonts w:ascii="Times New Roman" w:hAnsi="Times New Roman" w:cs="Times New Roman"/>
          <w:b/>
          <w:bCs/>
          <w:noProof/>
        </w:rPr>
        <w:t>19</w:t>
      </w:r>
      <w:r w:rsidRPr="000915B5">
        <w:rPr>
          <w:rFonts w:ascii="Times New Roman" w:hAnsi="Times New Roman" w:cs="Times New Roman"/>
          <w:noProof/>
        </w:rPr>
        <w:t>:135–142.</w:t>
      </w:r>
    </w:p>
    <w:p w14:paraId="4137697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45. </w:t>
      </w:r>
      <w:r w:rsidRPr="000915B5">
        <w:rPr>
          <w:rFonts w:ascii="Times New Roman" w:hAnsi="Times New Roman" w:cs="Times New Roman"/>
          <w:noProof/>
        </w:rPr>
        <w:tab/>
        <w:t xml:space="preserve">Steinmetz NA, Zatka-Haas P, Carandini M, Harris KD: </w:t>
      </w:r>
      <w:r w:rsidRPr="000915B5">
        <w:rPr>
          <w:rFonts w:ascii="Times New Roman" w:hAnsi="Times New Roman" w:cs="Times New Roman"/>
          <w:b/>
          <w:bCs/>
          <w:noProof/>
        </w:rPr>
        <w:t>Distributed coding of choice, action and engagement across the mouse brain</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2019, </w:t>
      </w:r>
      <w:r w:rsidRPr="000915B5">
        <w:rPr>
          <w:rFonts w:ascii="Times New Roman" w:hAnsi="Times New Roman" w:cs="Times New Roman"/>
          <w:b/>
          <w:bCs/>
          <w:noProof/>
        </w:rPr>
        <w:t>576</w:t>
      </w:r>
      <w:r w:rsidRPr="000915B5">
        <w:rPr>
          <w:rFonts w:ascii="Times New Roman" w:hAnsi="Times New Roman" w:cs="Times New Roman"/>
          <w:noProof/>
        </w:rPr>
        <w:t>:266–273.</w:t>
      </w:r>
    </w:p>
    <w:p w14:paraId="05D6DA9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46. </w:t>
      </w:r>
      <w:r w:rsidRPr="000915B5">
        <w:rPr>
          <w:rFonts w:ascii="Times New Roman" w:hAnsi="Times New Roman" w:cs="Times New Roman"/>
          <w:noProof/>
        </w:rPr>
        <w:tab/>
        <w:t xml:space="preserve">Cohen MR, Newsome WT: </w:t>
      </w:r>
      <w:r w:rsidRPr="000915B5">
        <w:rPr>
          <w:rFonts w:ascii="Times New Roman" w:hAnsi="Times New Roman" w:cs="Times New Roman"/>
          <w:b/>
          <w:bCs/>
          <w:noProof/>
        </w:rPr>
        <w:t>Context-Dependent Changes in Functional Circuitry in Visual Area MT</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2008, </w:t>
      </w:r>
      <w:r w:rsidRPr="000915B5">
        <w:rPr>
          <w:rFonts w:ascii="Times New Roman" w:hAnsi="Times New Roman" w:cs="Times New Roman"/>
          <w:b/>
          <w:bCs/>
          <w:noProof/>
        </w:rPr>
        <w:t>60</w:t>
      </w:r>
      <w:r w:rsidRPr="000915B5">
        <w:rPr>
          <w:rFonts w:ascii="Times New Roman" w:hAnsi="Times New Roman" w:cs="Times New Roman"/>
          <w:noProof/>
        </w:rPr>
        <w:t>:162–173.</w:t>
      </w:r>
    </w:p>
    <w:p w14:paraId="1E8DC30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47. </w:t>
      </w:r>
      <w:r w:rsidRPr="000915B5">
        <w:rPr>
          <w:rFonts w:ascii="Times New Roman" w:hAnsi="Times New Roman" w:cs="Times New Roman"/>
          <w:noProof/>
        </w:rPr>
        <w:tab/>
        <w:t xml:space="preserve">Cohen MR, Newsome WT: </w:t>
      </w:r>
      <w:r w:rsidRPr="000915B5">
        <w:rPr>
          <w:rFonts w:ascii="Times New Roman" w:hAnsi="Times New Roman" w:cs="Times New Roman"/>
          <w:b/>
          <w:bCs/>
          <w:noProof/>
        </w:rPr>
        <w:t>Estimates of the contribution of single neurons to perception depend on timescale and noise correlation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2009, </w:t>
      </w:r>
      <w:r w:rsidRPr="000915B5">
        <w:rPr>
          <w:rFonts w:ascii="Times New Roman" w:hAnsi="Times New Roman" w:cs="Times New Roman"/>
          <w:b/>
          <w:bCs/>
          <w:noProof/>
        </w:rPr>
        <w:t>29</w:t>
      </w:r>
      <w:r w:rsidRPr="000915B5">
        <w:rPr>
          <w:rFonts w:ascii="Times New Roman" w:hAnsi="Times New Roman" w:cs="Times New Roman"/>
          <w:noProof/>
        </w:rPr>
        <w:t>:6635–6648.</w:t>
      </w:r>
    </w:p>
    <w:p w14:paraId="3F80B9E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48. </w:t>
      </w:r>
      <w:r w:rsidRPr="000915B5">
        <w:rPr>
          <w:rFonts w:ascii="Times New Roman" w:hAnsi="Times New Roman" w:cs="Times New Roman"/>
          <w:noProof/>
        </w:rPr>
        <w:tab/>
        <w:t xml:space="preserve">Ni AM, Ruff DA, Alberts JJ, Symmonds J, Cohen MR: </w:t>
      </w:r>
      <w:r w:rsidRPr="000915B5">
        <w:rPr>
          <w:rFonts w:ascii="Times New Roman" w:hAnsi="Times New Roman" w:cs="Times New Roman"/>
          <w:b/>
          <w:bCs/>
          <w:noProof/>
        </w:rPr>
        <w:t>Learning and attention reveal a general relationship between population activity and behavior</w:t>
      </w:r>
      <w:r w:rsidRPr="000915B5">
        <w:rPr>
          <w:rFonts w:ascii="Times New Roman" w:hAnsi="Times New Roman" w:cs="Times New Roman"/>
          <w:noProof/>
        </w:rPr>
        <w:t xml:space="preserve">. </w:t>
      </w:r>
      <w:r w:rsidRPr="000915B5">
        <w:rPr>
          <w:rFonts w:ascii="Times New Roman" w:hAnsi="Times New Roman" w:cs="Times New Roman"/>
          <w:i/>
          <w:iCs/>
          <w:noProof/>
        </w:rPr>
        <w:t>Science (80- )</w:t>
      </w:r>
      <w:r w:rsidRPr="000915B5">
        <w:rPr>
          <w:rFonts w:ascii="Times New Roman" w:hAnsi="Times New Roman" w:cs="Times New Roman"/>
          <w:noProof/>
        </w:rPr>
        <w:t xml:space="preserve"> 2018, </w:t>
      </w:r>
      <w:r w:rsidRPr="000915B5">
        <w:rPr>
          <w:rFonts w:ascii="Times New Roman" w:hAnsi="Times New Roman" w:cs="Times New Roman"/>
          <w:b/>
          <w:bCs/>
          <w:noProof/>
        </w:rPr>
        <w:t>359</w:t>
      </w:r>
      <w:r w:rsidRPr="000915B5">
        <w:rPr>
          <w:rFonts w:ascii="Times New Roman" w:hAnsi="Times New Roman" w:cs="Times New Roman"/>
          <w:noProof/>
        </w:rPr>
        <w:t>:463–465.</w:t>
      </w:r>
    </w:p>
    <w:p w14:paraId="4868367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49. </w:t>
      </w:r>
      <w:r w:rsidRPr="000915B5">
        <w:rPr>
          <w:rFonts w:ascii="Times New Roman" w:hAnsi="Times New Roman" w:cs="Times New Roman"/>
          <w:noProof/>
        </w:rPr>
        <w:tab/>
        <w:t xml:space="preserve">Downer JD, Niwa M, Sutter ML: </w:t>
      </w:r>
      <w:r w:rsidRPr="000915B5">
        <w:rPr>
          <w:rFonts w:ascii="Times New Roman" w:hAnsi="Times New Roman" w:cs="Times New Roman"/>
          <w:b/>
          <w:bCs/>
          <w:noProof/>
        </w:rPr>
        <w:t>Task Engagement Selectively Modulates Neural Correlations in Primary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2015, </w:t>
      </w:r>
      <w:r w:rsidRPr="000915B5">
        <w:rPr>
          <w:rFonts w:ascii="Times New Roman" w:hAnsi="Times New Roman" w:cs="Times New Roman"/>
          <w:b/>
          <w:bCs/>
          <w:noProof/>
        </w:rPr>
        <w:t>35</w:t>
      </w:r>
      <w:r w:rsidRPr="000915B5">
        <w:rPr>
          <w:rFonts w:ascii="Times New Roman" w:hAnsi="Times New Roman" w:cs="Times New Roman"/>
          <w:noProof/>
        </w:rPr>
        <w:t>:7565–7574.</w:t>
      </w:r>
    </w:p>
    <w:p w14:paraId="60FD8C5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50. </w:t>
      </w:r>
      <w:r w:rsidRPr="000915B5">
        <w:rPr>
          <w:rFonts w:ascii="Times New Roman" w:hAnsi="Times New Roman" w:cs="Times New Roman"/>
          <w:noProof/>
        </w:rPr>
        <w:tab/>
        <w:t xml:space="preserve">Stringer C, Michaelos M, Tsyboulski D, Lindo SE, Pachitariu M: </w:t>
      </w:r>
      <w:r w:rsidRPr="000915B5">
        <w:rPr>
          <w:rFonts w:ascii="Times New Roman" w:hAnsi="Times New Roman" w:cs="Times New Roman"/>
          <w:b/>
          <w:bCs/>
          <w:noProof/>
        </w:rPr>
        <w:t>High-precision coding in visual cortex</w:t>
      </w:r>
      <w:r w:rsidRPr="000915B5">
        <w:rPr>
          <w:rFonts w:ascii="Times New Roman" w:hAnsi="Times New Roman" w:cs="Times New Roman"/>
          <w:noProof/>
        </w:rPr>
        <w:t xml:space="preserve">. </w:t>
      </w:r>
      <w:r w:rsidRPr="000915B5">
        <w:rPr>
          <w:rFonts w:ascii="Times New Roman" w:hAnsi="Times New Roman" w:cs="Times New Roman"/>
          <w:i/>
          <w:iCs/>
          <w:noProof/>
        </w:rPr>
        <w:t>Cell</w:t>
      </w:r>
      <w:r w:rsidRPr="000915B5">
        <w:rPr>
          <w:rFonts w:ascii="Times New Roman" w:hAnsi="Times New Roman" w:cs="Times New Roman"/>
          <w:noProof/>
        </w:rPr>
        <w:t xml:space="preserve"> 2021, doi:10.1016/j.cell.2021.03.042.</w:t>
      </w:r>
    </w:p>
    <w:p w14:paraId="79FE49D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51. </w:t>
      </w:r>
      <w:r w:rsidRPr="000915B5">
        <w:rPr>
          <w:rFonts w:ascii="Times New Roman" w:hAnsi="Times New Roman" w:cs="Times New Roman"/>
          <w:noProof/>
        </w:rPr>
        <w:tab/>
        <w:t xml:space="preserve">Hires SA, Gutnisky DA, Yu J, O’Connor DH, Svoboda K: </w:t>
      </w:r>
      <w:r w:rsidRPr="000915B5">
        <w:rPr>
          <w:rFonts w:ascii="Times New Roman" w:hAnsi="Times New Roman" w:cs="Times New Roman"/>
          <w:b/>
          <w:bCs/>
          <w:noProof/>
        </w:rPr>
        <w:t>Low-noise encoding of active touch by layer 4 in the somatosensory cortex</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2015, </w:t>
      </w:r>
      <w:r w:rsidRPr="000915B5">
        <w:rPr>
          <w:rFonts w:ascii="Times New Roman" w:hAnsi="Times New Roman" w:cs="Times New Roman"/>
          <w:b/>
          <w:bCs/>
          <w:noProof/>
        </w:rPr>
        <w:t>4</w:t>
      </w:r>
      <w:r w:rsidRPr="000915B5">
        <w:rPr>
          <w:rFonts w:ascii="Times New Roman" w:hAnsi="Times New Roman" w:cs="Times New Roman"/>
          <w:noProof/>
        </w:rPr>
        <w:t>.</w:t>
      </w:r>
    </w:p>
    <w:p w14:paraId="2B637B3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52. </w:t>
      </w:r>
      <w:r w:rsidRPr="000915B5">
        <w:rPr>
          <w:rFonts w:ascii="Times New Roman" w:hAnsi="Times New Roman" w:cs="Times New Roman"/>
          <w:noProof/>
        </w:rPr>
        <w:tab/>
        <w:t xml:space="preserve">Hobbs JA, Towal RB, Hartmann MJZ: </w:t>
      </w:r>
      <w:r w:rsidRPr="000915B5">
        <w:rPr>
          <w:rFonts w:ascii="Times New Roman" w:hAnsi="Times New Roman" w:cs="Times New Roman"/>
          <w:b/>
          <w:bCs/>
          <w:noProof/>
        </w:rPr>
        <w:t>Spatiotemporal patterns of contact across the rat vibrissal array during exploratory behavior</w:t>
      </w:r>
      <w:r w:rsidRPr="000915B5">
        <w:rPr>
          <w:rFonts w:ascii="Times New Roman" w:hAnsi="Times New Roman" w:cs="Times New Roman"/>
          <w:noProof/>
        </w:rPr>
        <w:t xml:space="preserve">. </w:t>
      </w:r>
      <w:r w:rsidRPr="000915B5">
        <w:rPr>
          <w:rFonts w:ascii="Times New Roman" w:hAnsi="Times New Roman" w:cs="Times New Roman"/>
          <w:i/>
          <w:iCs/>
          <w:noProof/>
        </w:rPr>
        <w:t>Front Behav Neurosci</w:t>
      </w:r>
      <w:r w:rsidRPr="000915B5">
        <w:rPr>
          <w:rFonts w:ascii="Times New Roman" w:hAnsi="Times New Roman" w:cs="Times New Roman"/>
          <w:noProof/>
        </w:rPr>
        <w:t xml:space="preserve"> 2016, </w:t>
      </w:r>
      <w:r w:rsidRPr="000915B5">
        <w:rPr>
          <w:rFonts w:ascii="Times New Roman" w:hAnsi="Times New Roman" w:cs="Times New Roman"/>
          <w:b/>
          <w:bCs/>
          <w:noProof/>
        </w:rPr>
        <w:t>9</w:t>
      </w:r>
      <w:r w:rsidRPr="000915B5">
        <w:rPr>
          <w:rFonts w:ascii="Times New Roman" w:hAnsi="Times New Roman" w:cs="Times New Roman"/>
          <w:noProof/>
        </w:rPr>
        <w:t>:356.</w:t>
      </w:r>
    </w:p>
    <w:p w14:paraId="227B0383"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53. </w:t>
      </w:r>
      <w:r w:rsidRPr="000915B5">
        <w:rPr>
          <w:rFonts w:ascii="Times New Roman" w:hAnsi="Times New Roman" w:cs="Times New Roman"/>
          <w:noProof/>
        </w:rPr>
        <w:tab/>
        <w:t xml:space="preserve">Aizenberg M, Geffen MN: </w:t>
      </w:r>
      <w:r w:rsidRPr="000915B5">
        <w:rPr>
          <w:rFonts w:ascii="Times New Roman" w:hAnsi="Times New Roman" w:cs="Times New Roman"/>
          <w:b/>
          <w:bCs/>
          <w:noProof/>
        </w:rPr>
        <w:t xml:space="preserve">Bidirectional effects of aversive learning on perceptual acuity are </w:t>
      </w:r>
      <w:r w:rsidRPr="000915B5">
        <w:rPr>
          <w:rFonts w:ascii="Times New Roman" w:hAnsi="Times New Roman" w:cs="Times New Roman"/>
          <w:b/>
          <w:bCs/>
          <w:noProof/>
        </w:rPr>
        <w:lastRenderedPageBreak/>
        <w:t>mediated by the sensory cortex</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2013, </w:t>
      </w:r>
      <w:r w:rsidRPr="000915B5">
        <w:rPr>
          <w:rFonts w:ascii="Times New Roman" w:hAnsi="Times New Roman" w:cs="Times New Roman"/>
          <w:b/>
          <w:bCs/>
          <w:noProof/>
        </w:rPr>
        <w:t>16</w:t>
      </w:r>
      <w:r w:rsidRPr="000915B5">
        <w:rPr>
          <w:rFonts w:ascii="Times New Roman" w:hAnsi="Times New Roman" w:cs="Times New Roman"/>
          <w:noProof/>
        </w:rPr>
        <w:t>:994–996.</w:t>
      </w:r>
    </w:p>
    <w:p w14:paraId="64428F3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54. </w:t>
      </w:r>
      <w:r w:rsidRPr="000915B5">
        <w:rPr>
          <w:rFonts w:ascii="Times New Roman" w:hAnsi="Times New Roman" w:cs="Times New Roman"/>
          <w:noProof/>
        </w:rPr>
        <w:tab/>
        <w:t xml:space="preserve">Aizenberg M, Mwilambwe-Tshilobo L, Briguglio JJ, Natan RG, Geffen MN: </w:t>
      </w:r>
      <w:r w:rsidRPr="000915B5">
        <w:rPr>
          <w:rFonts w:ascii="Times New Roman" w:hAnsi="Times New Roman" w:cs="Times New Roman"/>
          <w:b/>
          <w:bCs/>
          <w:noProof/>
        </w:rPr>
        <w:t>Bidirectional Regulation of Innate and Learned Behaviors That Rely on Frequency Discrimination by Cortical Inhibitory Neurons</w:t>
      </w:r>
      <w:r w:rsidRPr="000915B5">
        <w:rPr>
          <w:rFonts w:ascii="Times New Roman" w:hAnsi="Times New Roman" w:cs="Times New Roman"/>
          <w:noProof/>
        </w:rPr>
        <w:t xml:space="preserve">. </w:t>
      </w:r>
      <w:r w:rsidRPr="000915B5">
        <w:rPr>
          <w:rFonts w:ascii="Times New Roman" w:hAnsi="Times New Roman" w:cs="Times New Roman"/>
          <w:i/>
          <w:iCs/>
          <w:noProof/>
        </w:rPr>
        <w:t>PLOS Biol</w:t>
      </w:r>
      <w:r w:rsidRPr="000915B5">
        <w:rPr>
          <w:rFonts w:ascii="Times New Roman" w:hAnsi="Times New Roman" w:cs="Times New Roman"/>
          <w:noProof/>
        </w:rPr>
        <w:t xml:space="preserve"> 2015, </w:t>
      </w:r>
      <w:r w:rsidRPr="000915B5">
        <w:rPr>
          <w:rFonts w:ascii="Times New Roman" w:hAnsi="Times New Roman" w:cs="Times New Roman"/>
          <w:b/>
          <w:bCs/>
          <w:noProof/>
        </w:rPr>
        <w:t>13</w:t>
      </w:r>
      <w:r w:rsidRPr="000915B5">
        <w:rPr>
          <w:rFonts w:ascii="Times New Roman" w:hAnsi="Times New Roman" w:cs="Times New Roman"/>
          <w:noProof/>
        </w:rPr>
        <w:t>:e1002308.</w:t>
      </w:r>
    </w:p>
    <w:p w14:paraId="687CBD31"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55. </w:t>
      </w:r>
      <w:r w:rsidRPr="000915B5">
        <w:rPr>
          <w:rFonts w:ascii="Times New Roman" w:hAnsi="Times New Roman" w:cs="Times New Roman"/>
          <w:noProof/>
        </w:rPr>
        <w:tab/>
        <w:t xml:space="preserve">Wood KC, Angeloni CF, Oxman K, Clopath C, Geffen MN: </w:t>
      </w:r>
      <w:r w:rsidRPr="000915B5">
        <w:rPr>
          <w:rFonts w:ascii="Times New Roman" w:hAnsi="Times New Roman" w:cs="Times New Roman"/>
          <w:b/>
          <w:bCs/>
          <w:noProof/>
        </w:rPr>
        <w:t>Neuronal activity in sensory cortex predicts the specificity of learning</w:t>
      </w:r>
      <w:r w:rsidRPr="000915B5">
        <w:rPr>
          <w:rFonts w:ascii="Times New Roman" w:hAnsi="Times New Roman" w:cs="Times New Roman"/>
          <w:noProof/>
        </w:rPr>
        <w:t xml:space="preserve">. </w:t>
      </w:r>
      <w:r w:rsidRPr="000915B5">
        <w:rPr>
          <w:rFonts w:ascii="Times New Roman" w:hAnsi="Times New Roman" w:cs="Times New Roman"/>
          <w:i/>
          <w:iCs/>
          <w:noProof/>
        </w:rPr>
        <w:t>bioRxiv</w:t>
      </w:r>
      <w:r w:rsidRPr="000915B5">
        <w:rPr>
          <w:rFonts w:ascii="Times New Roman" w:hAnsi="Times New Roman" w:cs="Times New Roman"/>
          <w:noProof/>
        </w:rPr>
        <w:t xml:space="preserve"> 2020, doi:10.1101/2020.06.02.128702.</w:t>
      </w:r>
    </w:p>
    <w:p w14:paraId="1472F1F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56. </w:t>
      </w:r>
      <w:r w:rsidRPr="000915B5">
        <w:rPr>
          <w:rFonts w:ascii="Times New Roman" w:hAnsi="Times New Roman" w:cs="Times New Roman"/>
          <w:noProof/>
        </w:rPr>
        <w:tab/>
        <w:t xml:space="preserve">Briguglio JJ, Aizenberg M, Balasubramanian V, Geffen MN: </w:t>
      </w:r>
      <w:r w:rsidRPr="000915B5">
        <w:rPr>
          <w:rFonts w:ascii="Times New Roman" w:hAnsi="Times New Roman" w:cs="Times New Roman"/>
          <w:b/>
          <w:bCs/>
          <w:noProof/>
        </w:rPr>
        <w:t>Cortical neural activity predicts sensory acuity under optogenetic manipulation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2018, </w:t>
      </w:r>
      <w:r w:rsidRPr="000915B5">
        <w:rPr>
          <w:rFonts w:ascii="Times New Roman" w:hAnsi="Times New Roman" w:cs="Times New Roman"/>
          <w:b/>
          <w:bCs/>
          <w:noProof/>
        </w:rPr>
        <w:t>38</w:t>
      </w:r>
      <w:r w:rsidRPr="000915B5">
        <w:rPr>
          <w:rFonts w:ascii="Times New Roman" w:hAnsi="Times New Roman" w:cs="Times New Roman"/>
          <w:noProof/>
        </w:rPr>
        <w:t>:2094–2105.</w:t>
      </w:r>
    </w:p>
    <w:p w14:paraId="18B88F0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57. </w:t>
      </w:r>
      <w:r w:rsidRPr="000915B5">
        <w:rPr>
          <w:rFonts w:ascii="Times New Roman" w:hAnsi="Times New Roman" w:cs="Times New Roman"/>
          <w:noProof/>
        </w:rPr>
        <w:tab/>
        <w:t xml:space="preserve">Ulanovsky N, Las L, Nelken I: </w:t>
      </w:r>
      <w:r w:rsidRPr="000915B5">
        <w:rPr>
          <w:rFonts w:ascii="Times New Roman" w:hAnsi="Times New Roman" w:cs="Times New Roman"/>
          <w:b/>
          <w:bCs/>
          <w:noProof/>
        </w:rPr>
        <w:t>Processing of low-probability sounds by cortical neurons</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2003, </w:t>
      </w:r>
      <w:r w:rsidRPr="000915B5">
        <w:rPr>
          <w:rFonts w:ascii="Times New Roman" w:hAnsi="Times New Roman" w:cs="Times New Roman"/>
          <w:b/>
          <w:bCs/>
          <w:noProof/>
        </w:rPr>
        <w:t>6</w:t>
      </w:r>
      <w:r w:rsidRPr="000915B5">
        <w:rPr>
          <w:rFonts w:ascii="Times New Roman" w:hAnsi="Times New Roman" w:cs="Times New Roman"/>
          <w:noProof/>
        </w:rPr>
        <w:t>:391–398.</w:t>
      </w:r>
    </w:p>
    <w:p w14:paraId="7B53EFA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58. </w:t>
      </w:r>
      <w:r w:rsidRPr="000915B5">
        <w:rPr>
          <w:rFonts w:ascii="Times New Roman" w:hAnsi="Times New Roman" w:cs="Times New Roman"/>
          <w:noProof/>
        </w:rPr>
        <w:tab/>
        <w:t xml:space="preserve">Natan RG, Carruthers IM, Mwilambwe-Tshilobo L, Geffen MN: </w:t>
      </w:r>
      <w:r w:rsidRPr="000915B5">
        <w:rPr>
          <w:rFonts w:ascii="Times New Roman" w:hAnsi="Times New Roman" w:cs="Times New Roman"/>
          <w:b/>
          <w:bCs/>
          <w:noProof/>
        </w:rPr>
        <w:t>Gain Control in the Auditory Cortex Evoked by Changing Temporal Correlation of Sounds</w:t>
      </w:r>
      <w:r w:rsidRPr="000915B5">
        <w:rPr>
          <w:rFonts w:ascii="Times New Roman" w:hAnsi="Times New Roman" w:cs="Times New Roman"/>
          <w:noProof/>
        </w:rPr>
        <w:t xml:space="preserve">. </w:t>
      </w:r>
      <w:r w:rsidRPr="000915B5">
        <w:rPr>
          <w:rFonts w:ascii="Times New Roman" w:hAnsi="Times New Roman" w:cs="Times New Roman"/>
          <w:i/>
          <w:iCs/>
          <w:noProof/>
        </w:rPr>
        <w:t>Cereb Cortex</w:t>
      </w:r>
      <w:r w:rsidRPr="000915B5">
        <w:rPr>
          <w:rFonts w:ascii="Times New Roman" w:hAnsi="Times New Roman" w:cs="Times New Roman"/>
          <w:noProof/>
        </w:rPr>
        <w:t xml:space="preserve"> 2017, </w:t>
      </w:r>
      <w:r w:rsidRPr="000915B5">
        <w:rPr>
          <w:rFonts w:ascii="Times New Roman" w:hAnsi="Times New Roman" w:cs="Times New Roman"/>
          <w:b/>
          <w:bCs/>
          <w:noProof/>
        </w:rPr>
        <w:t>27</w:t>
      </w:r>
      <w:r w:rsidRPr="000915B5">
        <w:rPr>
          <w:rFonts w:ascii="Times New Roman" w:hAnsi="Times New Roman" w:cs="Times New Roman"/>
          <w:noProof/>
        </w:rPr>
        <w:t>:2385–2402.</w:t>
      </w:r>
    </w:p>
    <w:p w14:paraId="5E1D0FD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59. </w:t>
      </w:r>
      <w:r w:rsidRPr="000915B5">
        <w:rPr>
          <w:rFonts w:ascii="Times New Roman" w:hAnsi="Times New Roman" w:cs="Times New Roman"/>
          <w:noProof/>
        </w:rPr>
        <w:tab/>
        <w:t xml:space="preserve">Pennington JR, David S V.: </w:t>
      </w:r>
      <w:r w:rsidRPr="000915B5">
        <w:rPr>
          <w:rFonts w:ascii="Times New Roman" w:hAnsi="Times New Roman" w:cs="Times New Roman"/>
          <w:b/>
          <w:bCs/>
          <w:noProof/>
        </w:rPr>
        <w:t>Complementary effects of adaptation and gain control on sound encoding in primary auditory cortex</w:t>
      </w:r>
      <w:r w:rsidRPr="000915B5">
        <w:rPr>
          <w:rFonts w:ascii="Times New Roman" w:hAnsi="Times New Roman" w:cs="Times New Roman"/>
          <w:noProof/>
        </w:rPr>
        <w:t xml:space="preserve">. </w:t>
      </w:r>
      <w:r w:rsidRPr="000915B5">
        <w:rPr>
          <w:rFonts w:ascii="Times New Roman" w:hAnsi="Times New Roman" w:cs="Times New Roman"/>
          <w:i/>
          <w:iCs/>
          <w:noProof/>
        </w:rPr>
        <w:t>eNeuro</w:t>
      </w:r>
      <w:r w:rsidRPr="000915B5">
        <w:rPr>
          <w:rFonts w:ascii="Times New Roman" w:hAnsi="Times New Roman" w:cs="Times New Roman"/>
          <w:noProof/>
        </w:rPr>
        <w:t xml:space="preserve"> 2020, </w:t>
      </w:r>
      <w:r w:rsidRPr="000915B5">
        <w:rPr>
          <w:rFonts w:ascii="Times New Roman" w:hAnsi="Times New Roman" w:cs="Times New Roman"/>
          <w:b/>
          <w:bCs/>
          <w:noProof/>
        </w:rPr>
        <w:t>7</w:t>
      </w:r>
      <w:r w:rsidRPr="000915B5">
        <w:rPr>
          <w:rFonts w:ascii="Times New Roman" w:hAnsi="Times New Roman" w:cs="Times New Roman"/>
          <w:noProof/>
        </w:rPr>
        <w:t>:1–17.</w:t>
      </w:r>
    </w:p>
    <w:p w14:paraId="1BF66E6C"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60. </w:t>
      </w:r>
      <w:r w:rsidRPr="000915B5">
        <w:rPr>
          <w:rFonts w:ascii="Times New Roman" w:hAnsi="Times New Roman" w:cs="Times New Roman"/>
          <w:noProof/>
        </w:rPr>
        <w:tab/>
        <w:t xml:space="preserve">Espejo ML, Schwartz ZP, David S V.: </w:t>
      </w:r>
      <w:r w:rsidRPr="000915B5">
        <w:rPr>
          <w:rFonts w:ascii="Times New Roman" w:hAnsi="Times New Roman" w:cs="Times New Roman"/>
          <w:b/>
          <w:bCs/>
          <w:noProof/>
        </w:rPr>
        <w:t>Spectral tuning of adaptation supports coding of sensory context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PLoS Comput Biol</w:t>
      </w:r>
      <w:r w:rsidRPr="000915B5">
        <w:rPr>
          <w:rFonts w:ascii="Times New Roman" w:hAnsi="Times New Roman" w:cs="Times New Roman"/>
          <w:noProof/>
        </w:rPr>
        <w:t xml:space="preserve"> 2019, </w:t>
      </w:r>
      <w:r w:rsidRPr="000915B5">
        <w:rPr>
          <w:rFonts w:ascii="Times New Roman" w:hAnsi="Times New Roman" w:cs="Times New Roman"/>
          <w:b/>
          <w:bCs/>
          <w:noProof/>
        </w:rPr>
        <w:t>15</w:t>
      </w:r>
      <w:r w:rsidRPr="000915B5">
        <w:rPr>
          <w:rFonts w:ascii="Times New Roman" w:hAnsi="Times New Roman" w:cs="Times New Roman"/>
          <w:noProof/>
        </w:rPr>
        <w:t>:e1007430.</w:t>
      </w:r>
    </w:p>
    <w:p w14:paraId="57F6F69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61. </w:t>
      </w:r>
      <w:r w:rsidRPr="000915B5">
        <w:rPr>
          <w:rFonts w:ascii="Times New Roman" w:hAnsi="Times New Roman" w:cs="Times New Roman"/>
          <w:noProof/>
        </w:rPr>
        <w:tab/>
        <w:t xml:space="preserve">Fritz J, Shamma S, Elhilali M, Klein D: </w:t>
      </w:r>
      <w:r w:rsidRPr="000915B5">
        <w:rPr>
          <w:rFonts w:ascii="Times New Roman" w:hAnsi="Times New Roman" w:cs="Times New Roman"/>
          <w:b/>
          <w:bCs/>
          <w:noProof/>
        </w:rPr>
        <w:t>Rapid task-related plasticity of spectrotemporal receptive fields in primary auditory cortex.</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2003, </w:t>
      </w:r>
      <w:r w:rsidRPr="000915B5">
        <w:rPr>
          <w:rFonts w:ascii="Times New Roman" w:hAnsi="Times New Roman" w:cs="Times New Roman"/>
          <w:b/>
          <w:bCs/>
          <w:noProof/>
        </w:rPr>
        <w:t>6</w:t>
      </w:r>
      <w:r w:rsidRPr="000915B5">
        <w:rPr>
          <w:rFonts w:ascii="Times New Roman" w:hAnsi="Times New Roman" w:cs="Times New Roman"/>
          <w:noProof/>
        </w:rPr>
        <w:t>:1216–1223.</w:t>
      </w:r>
    </w:p>
    <w:p w14:paraId="385F7C3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62. </w:t>
      </w:r>
      <w:r w:rsidRPr="000915B5">
        <w:rPr>
          <w:rFonts w:ascii="Times New Roman" w:hAnsi="Times New Roman" w:cs="Times New Roman"/>
          <w:noProof/>
        </w:rPr>
        <w:tab/>
        <w:t xml:space="preserve">Mesgarani N, Fritz J, Shamma S: </w:t>
      </w:r>
      <w:r w:rsidRPr="000915B5">
        <w:rPr>
          <w:rFonts w:ascii="Times New Roman" w:hAnsi="Times New Roman" w:cs="Times New Roman"/>
          <w:b/>
          <w:bCs/>
          <w:noProof/>
        </w:rPr>
        <w:t>A computational model of rapid task-related plasticity of auditory cortical receptive fields</w:t>
      </w:r>
      <w:r w:rsidRPr="000915B5">
        <w:rPr>
          <w:rFonts w:ascii="Times New Roman" w:hAnsi="Times New Roman" w:cs="Times New Roman"/>
          <w:noProof/>
        </w:rPr>
        <w:t xml:space="preserve">. </w:t>
      </w:r>
      <w:r w:rsidRPr="000915B5">
        <w:rPr>
          <w:rFonts w:ascii="Times New Roman" w:hAnsi="Times New Roman" w:cs="Times New Roman"/>
          <w:i/>
          <w:iCs/>
          <w:noProof/>
        </w:rPr>
        <w:t>J Comput Neurosci</w:t>
      </w:r>
      <w:r w:rsidRPr="000915B5">
        <w:rPr>
          <w:rFonts w:ascii="Times New Roman" w:hAnsi="Times New Roman" w:cs="Times New Roman"/>
          <w:noProof/>
        </w:rPr>
        <w:t xml:space="preserve"> 2010, </w:t>
      </w:r>
      <w:r w:rsidRPr="000915B5">
        <w:rPr>
          <w:rFonts w:ascii="Times New Roman" w:hAnsi="Times New Roman" w:cs="Times New Roman"/>
          <w:b/>
          <w:bCs/>
          <w:noProof/>
        </w:rPr>
        <w:t>28</w:t>
      </w:r>
      <w:r w:rsidRPr="000915B5">
        <w:rPr>
          <w:rFonts w:ascii="Times New Roman" w:hAnsi="Times New Roman" w:cs="Times New Roman"/>
          <w:noProof/>
        </w:rPr>
        <w:t>:19–27.</w:t>
      </w:r>
    </w:p>
    <w:p w14:paraId="422C1C2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63. </w:t>
      </w:r>
      <w:r w:rsidRPr="000915B5">
        <w:rPr>
          <w:rFonts w:ascii="Times New Roman" w:hAnsi="Times New Roman" w:cs="Times New Roman"/>
          <w:noProof/>
        </w:rPr>
        <w:tab/>
        <w:t xml:space="preserve">David S V., Fritz JB, Shamma SA: </w:t>
      </w:r>
      <w:r w:rsidRPr="000915B5">
        <w:rPr>
          <w:rFonts w:ascii="Times New Roman" w:hAnsi="Times New Roman" w:cs="Times New Roman"/>
          <w:b/>
          <w:bCs/>
          <w:noProof/>
        </w:rPr>
        <w:t>Task reward structure shapes rapid receptive field plasticity in auditory cortex</w:t>
      </w:r>
      <w:r w:rsidRPr="000915B5">
        <w:rPr>
          <w:rFonts w:ascii="Times New Roman" w:hAnsi="Times New Roman" w:cs="Times New Roman"/>
          <w:noProof/>
        </w:rPr>
        <w:t xml:space="preserve">. </w:t>
      </w:r>
      <w:r w:rsidRPr="000915B5">
        <w:rPr>
          <w:rFonts w:ascii="Times New Roman" w:hAnsi="Times New Roman" w:cs="Times New Roman"/>
          <w:i/>
          <w:iCs/>
          <w:noProof/>
        </w:rPr>
        <w:t>Proc Natl Acad Sci U S A</w:t>
      </w:r>
      <w:r w:rsidRPr="000915B5">
        <w:rPr>
          <w:rFonts w:ascii="Times New Roman" w:hAnsi="Times New Roman" w:cs="Times New Roman"/>
          <w:noProof/>
        </w:rPr>
        <w:t xml:space="preserve"> 2012, </w:t>
      </w:r>
      <w:r w:rsidRPr="000915B5">
        <w:rPr>
          <w:rFonts w:ascii="Times New Roman" w:hAnsi="Times New Roman" w:cs="Times New Roman"/>
          <w:b/>
          <w:bCs/>
          <w:noProof/>
        </w:rPr>
        <w:t>109</w:t>
      </w:r>
      <w:r w:rsidRPr="000915B5">
        <w:rPr>
          <w:rFonts w:ascii="Times New Roman" w:hAnsi="Times New Roman" w:cs="Times New Roman"/>
          <w:noProof/>
        </w:rPr>
        <w:t>:2144–2149.</w:t>
      </w:r>
    </w:p>
    <w:p w14:paraId="3140A80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64. </w:t>
      </w:r>
      <w:r w:rsidRPr="000915B5">
        <w:rPr>
          <w:rFonts w:ascii="Times New Roman" w:hAnsi="Times New Roman" w:cs="Times New Roman"/>
          <w:noProof/>
        </w:rPr>
        <w:tab/>
        <w:t xml:space="preserve">Yin P, Fritz JB, Shamma SA: </w:t>
      </w:r>
      <w:r w:rsidRPr="000915B5">
        <w:rPr>
          <w:rFonts w:ascii="Times New Roman" w:hAnsi="Times New Roman" w:cs="Times New Roman"/>
          <w:b/>
          <w:bCs/>
          <w:noProof/>
        </w:rPr>
        <w:t>Rapid spectrotemporal plasticity in primary auditory cortex during behavior.</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2014, </w:t>
      </w:r>
      <w:r w:rsidRPr="000915B5">
        <w:rPr>
          <w:rFonts w:ascii="Times New Roman" w:hAnsi="Times New Roman" w:cs="Times New Roman"/>
          <w:b/>
          <w:bCs/>
          <w:noProof/>
        </w:rPr>
        <w:t>34</w:t>
      </w:r>
      <w:r w:rsidRPr="000915B5">
        <w:rPr>
          <w:rFonts w:ascii="Times New Roman" w:hAnsi="Times New Roman" w:cs="Times New Roman"/>
          <w:noProof/>
        </w:rPr>
        <w:t>:4396–408.</w:t>
      </w:r>
    </w:p>
    <w:p w14:paraId="187C218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65. </w:t>
      </w:r>
      <w:r w:rsidRPr="000915B5">
        <w:rPr>
          <w:rFonts w:ascii="Times New Roman" w:hAnsi="Times New Roman" w:cs="Times New Roman"/>
          <w:noProof/>
        </w:rPr>
        <w:tab/>
        <w:t xml:space="preserve">Niwa M, Johnson JS, O’Connor KN, Sutter ML: </w:t>
      </w:r>
      <w:r w:rsidRPr="000915B5">
        <w:rPr>
          <w:rFonts w:ascii="Times New Roman" w:hAnsi="Times New Roman" w:cs="Times New Roman"/>
          <w:b/>
          <w:bCs/>
          <w:noProof/>
        </w:rPr>
        <w:t>Active Engagement Improves Primary Auditory Cortical Neurons’ Ability to Discriminate Temporal Modulation</w:t>
      </w:r>
      <w:r w:rsidRPr="000915B5">
        <w:rPr>
          <w:rFonts w:ascii="Times New Roman" w:hAnsi="Times New Roman" w:cs="Times New Roman"/>
          <w:noProof/>
        </w:rPr>
        <w:t xml:space="preserve">. </w:t>
      </w:r>
      <w:r w:rsidRPr="000915B5">
        <w:rPr>
          <w:rFonts w:ascii="Times New Roman" w:hAnsi="Times New Roman" w:cs="Times New Roman"/>
          <w:i/>
          <w:iCs/>
          <w:noProof/>
        </w:rPr>
        <w:t>J Neurosci</w:t>
      </w:r>
      <w:r w:rsidRPr="000915B5">
        <w:rPr>
          <w:rFonts w:ascii="Times New Roman" w:hAnsi="Times New Roman" w:cs="Times New Roman"/>
          <w:noProof/>
        </w:rPr>
        <w:t xml:space="preserve"> 2012, </w:t>
      </w:r>
      <w:r w:rsidRPr="000915B5">
        <w:rPr>
          <w:rFonts w:ascii="Times New Roman" w:hAnsi="Times New Roman" w:cs="Times New Roman"/>
          <w:b/>
          <w:bCs/>
          <w:noProof/>
        </w:rPr>
        <w:t>32</w:t>
      </w:r>
      <w:r w:rsidRPr="000915B5">
        <w:rPr>
          <w:rFonts w:ascii="Times New Roman" w:hAnsi="Times New Roman" w:cs="Times New Roman"/>
          <w:noProof/>
        </w:rPr>
        <w:t>:9323–9334.</w:t>
      </w:r>
    </w:p>
    <w:p w14:paraId="6D1E852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66. </w:t>
      </w:r>
      <w:r w:rsidRPr="000915B5">
        <w:rPr>
          <w:rFonts w:ascii="Times New Roman" w:hAnsi="Times New Roman" w:cs="Times New Roman"/>
          <w:noProof/>
        </w:rPr>
        <w:tab/>
        <w:t xml:space="preserve">Fritz JB, Elhilali M, Shamma SA: </w:t>
      </w:r>
      <w:r w:rsidRPr="000915B5">
        <w:rPr>
          <w:rFonts w:ascii="Times New Roman" w:hAnsi="Times New Roman" w:cs="Times New Roman"/>
          <w:b/>
          <w:bCs/>
          <w:noProof/>
        </w:rPr>
        <w:t>Adaptive changes in cortical receptive fields induced by attention to complex sounds.</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2007, </w:t>
      </w:r>
      <w:r w:rsidRPr="000915B5">
        <w:rPr>
          <w:rFonts w:ascii="Times New Roman" w:hAnsi="Times New Roman" w:cs="Times New Roman"/>
          <w:b/>
          <w:bCs/>
          <w:noProof/>
        </w:rPr>
        <w:t>98</w:t>
      </w:r>
      <w:r w:rsidRPr="000915B5">
        <w:rPr>
          <w:rFonts w:ascii="Times New Roman" w:hAnsi="Times New Roman" w:cs="Times New Roman"/>
          <w:noProof/>
        </w:rPr>
        <w:t>:2337–46.</w:t>
      </w:r>
    </w:p>
    <w:p w14:paraId="46E78FA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67. </w:t>
      </w:r>
      <w:r w:rsidRPr="000915B5">
        <w:rPr>
          <w:rFonts w:ascii="Times New Roman" w:hAnsi="Times New Roman" w:cs="Times New Roman"/>
          <w:noProof/>
        </w:rPr>
        <w:tab/>
        <w:t xml:space="preserve">Simoncelli EP, Paninski L, Pillow J, Schwartz O: </w:t>
      </w:r>
      <w:r w:rsidRPr="000915B5">
        <w:rPr>
          <w:rFonts w:ascii="Times New Roman" w:hAnsi="Times New Roman" w:cs="Times New Roman"/>
          <w:i/>
          <w:iCs/>
          <w:noProof/>
        </w:rPr>
        <w:t>Characterization of Neural Responses with Stochastic Stimuli</w:t>
      </w:r>
      <w:r w:rsidRPr="000915B5">
        <w:rPr>
          <w:rFonts w:ascii="Times New Roman" w:hAnsi="Times New Roman" w:cs="Times New Roman"/>
          <w:noProof/>
        </w:rPr>
        <w:t>. MIT Press; 2004.</w:t>
      </w:r>
    </w:p>
    <w:p w14:paraId="3C7EA2A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68. </w:t>
      </w:r>
      <w:r w:rsidRPr="000915B5">
        <w:rPr>
          <w:rFonts w:ascii="Times New Roman" w:hAnsi="Times New Roman" w:cs="Times New Roman"/>
          <w:noProof/>
        </w:rPr>
        <w:tab/>
        <w:t xml:space="preserve">Paninski L, Pillow J, Lewi J: </w:t>
      </w:r>
      <w:r w:rsidRPr="000915B5">
        <w:rPr>
          <w:rFonts w:ascii="Times New Roman" w:hAnsi="Times New Roman" w:cs="Times New Roman"/>
          <w:b/>
          <w:bCs/>
          <w:noProof/>
        </w:rPr>
        <w:t>Statistical models for neural encoding, decoding, and optimal stimulus design</w:t>
      </w:r>
      <w:r w:rsidRPr="000915B5">
        <w:rPr>
          <w:rFonts w:ascii="Times New Roman" w:hAnsi="Times New Roman" w:cs="Times New Roman"/>
          <w:noProof/>
        </w:rPr>
        <w:t xml:space="preserve">. </w:t>
      </w:r>
      <w:r w:rsidRPr="000915B5">
        <w:rPr>
          <w:rFonts w:ascii="Times New Roman" w:hAnsi="Times New Roman" w:cs="Times New Roman"/>
          <w:i/>
          <w:iCs/>
          <w:noProof/>
        </w:rPr>
        <w:t>Prog Brain Res</w:t>
      </w:r>
      <w:r w:rsidRPr="000915B5">
        <w:rPr>
          <w:rFonts w:ascii="Times New Roman" w:hAnsi="Times New Roman" w:cs="Times New Roman"/>
          <w:noProof/>
        </w:rPr>
        <w:t xml:space="preserve"> 2007, </w:t>
      </w:r>
      <w:r w:rsidRPr="000915B5">
        <w:rPr>
          <w:rFonts w:ascii="Times New Roman" w:hAnsi="Times New Roman" w:cs="Times New Roman"/>
          <w:b/>
          <w:bCs/>
          <w:noProof/>
        </w:rPr>
        <w:t>165</w:t>
      </w:r>
      <w:r w:rsidRPr="000915B5">
        <w:rPr>
          <w:rFonts w:ascii="Times New Roman" w:hAnsi="Times New Roman" w:cs="Times New Roman"/>
          <w:noProof/>
        </w:rPr>
        <w:t>:493–507.</w:t>
      </w:r>
    </w:p>
    <w:p w14:paraId="6132C83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69. </w:t>
      </w:r>
      <w:r w:rsidRPr="000915B5">
        <w:rPr>
          <w:rFonts w:ascii="Times New Roman" w:hAnsi="Times New Roman" w:cs="Times New Roman"/>
          <w:noProof/>
        </w:rPr>
        <w:tab/>
        <w:t xml:space="preserve">Park IM, Meister MLR, Huk AC, Pillow JW: </w:t>
      </w:r>
      <w:r w:rsidRPr="000915B5">
        <w:rPr>
          <w:rFonts w:ascii="Times New Roman" w:hAnsi="Times New Roman" w:cs="Times New Roman"/>
          <w:b/>
          <w:bCs/>
          <w:noProof/>
        </w:rPr>
        <w:t>Encoding and decoding in parietal cortex during sensorimotor decision-making</w:t>
      </w:r>
      <w:r w:rsidRPr="000915B5">
        <w:rPr>
          <w:rFonts w:ascii="Times New Roman" w:hAnsi="Times New Roman" w:cs="Times New Roman"/>
          <w:noProof/>
        </w:rPr>
        <w:t xml:space="preserve">. </w:t>
      </w:r>
      <w:r w:rsidRPr="000915B5">
        <w:rPr>
          <w:rFonts w:ascii="Times New Roman" w:hAnsi="Times New Roman" w:cs="Times New Roman"/>
          <w:i/>
          <w:iCs/>
          <w:noProof/>
        </w:rPr>
        <w:t>Nat Neurosci</w:t>
      </w:r>
      <w:r w:rsidRPr="000915B5">
        <w:rPr>
          <w:rFonts w:ascii="Times New Roman" w:hAnsi="Times New Roman" w:cs="Times New Roman"/>
          <w:noProof/>
        </w:rPr>
        <w:t xml:space="preserve"> 2014, </w:t>
      </w:r>
      <w:r w:rsidRPr="000915B5">
        <w:rPr>
          <w:rFonts w:ascii="Times New Roman" w:hAnsi="Times New Roman" w:cs="Times New Roman"/>
          <w:b/>
          <w:bCs/>
          <w:noProof/>
        </w:rPr>
        <w:t>17</w:t>
      </w:r>
      <w:r w:rsidRPr="000915B5">
        <w:rPr>
          <w:rFonts w:ascii="Times New Roman" w:hAnsi="Times New Roman" w:cs="Times New Roman"/>
          <w:noProof/>
        </w:rPr>
        <w:t>:1395–1403.</w:t>
      </w:r>
    </w:p>
    <w:p w14:paraId="7437E73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70. </w:t>
      </w:r>
      <w:r w:rsidRPr="000915B5">
        <w:rPr>
          <w:rFonts w:ascii="Times New Roman" w:hAnsi="Times New Roman" w:cs="Times New Roman"/>
          <w:noProof/>
        </w:rPr>
        <w:tab/>
        <w:t xml:space="preserve">Eggermont JJ, Johannesma PIM, Aertsen AMHJ: </w:t>
      </w:r>
      <w:r w:rsidRPr="000915B5">
        <w:rPr>
          <w:rFonts w:ascii="Times New Roman" w:hAnsi="Times New Roman" w:cs="Times New Roman"/>
          <w:b/>
          <w:bCs/>
          <w:noProof/>
        </w:rPr>
        <w:t>Reverse-correlation methods in auditory research</w:t>
      </w:r>
      <w:r w:rsidRPr="000915B5">
        <w:rPr>
          <w:rFonts w:ascii="Times New Roman" w:hAnsi="Times New Roman" w:cs="Times New Roman"/>
          <w:noProof/>
        </w:rPr>
        <w:t xml:space="preserve">. </w:t>
      </w:r>
      <w:r w:rsidRPr="000915B5">
        <w:rPr>
          <w:rFonts w:ascii="Times New Roman" w:hAnsi="Times New Roman" w:cs="Times New Roman"/>
          <w:i/>
          <w:iCs/>
          <w:noProof/>
        </w:rPr>
        <w:t>Q Rev Biophys</w:t>
      </w:r>
      <w:r w:rsidRPr="000915B5">
        <w:rPr>
          <w:rFonts w:ascii="Times New Roman" w:hAnsi="Times New Roman" w:cs="Times New Roman"/>
          <w:noProof/>
        </w:rPr>
        <w:t xml:space="preserve"> 1983, </w:t>
      </w:r>
      <w:r w:rsidRPr="000915B5">
        <w:rPr>
          <w:rFonts w:ascii="Times New Roman" w:hAnsi="Times New Roman" w:cs="Times New Roman"/>
          <w:b/>
          <w:bCs/>
          <w:noProof/>
        </w:rPr>
        <w:t>16</w:t>
      </w:r>
      <w:r w:rsidRPr="000915B5">
        <w:rPr>
          <w:rFonts w:ascii="Times New Roman" w:hAnsi="Times New Roman" w:cs="Times New Roman"/>
          <w:noProof/>
        </w:rPr>
        <w:t>:341–414.</w:t>
      </w:r>
    </w:p>
    <w:p w14:paraId="1FAEA8F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71. </w:t>
      </w:r>
      <w:r w:rsidRPr="000915B5">
        <w:rPr>
          <w:rFonts w:ascii="Times New Roman" w:hAnsi="Times New Roman" w:cs="Times New Roman"/>
          <w:noProof/>
        </w:rPr>
        <w:tab/>
        <w:t xml:space="preserve">Natan RG, Briguglio JJ, Mwilambwe-Tshilobo L, Jones SI, Aizenberg M, Goldberg EM, Geffen MN: </w:t>
      </w:r>
      <w:r w:rsidRPr="000915B5">
        <w:rPr>
          <w:rFonts w:ascii="Times New Roman" w:hAnsi="Times New Roman" w:cs="Times New Roman"/>
          <w:b/>
          <w:bCs/>
          <w:noProof/>
        </w:rPr>
        <w:t>Complementary control of sensory adaptation by two types of cortical interneurons</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2015, </w:t>
      </w:r>
      <w:r w:rsidRPr="000915B5">
        <w:rPr>
          <w:rFonts w:ascii="Times New Roman" w:hAnsi="Times New Roman" w:cs="Times New Roman"/>
          <w:b/>
          <w:bCs/>
          <w:noProof/>
        </w:rPr>
        <w:t>4</w:t>
      </w:r>
      <w:r w:rsidRPr="000915B5">
        <w:rPr>
          <w:rFonts w:ascii="Times New Roman" w:hAnsi="Times New Roman" w:cs="Times New Roman"/>
          <w:noProof/>
        </w:rPr>
        <w:t>.</w:t>
      </w:r>
    </w:p>
    <w:p w14:paraId="0A93C54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72. </w:t>
      </w:r>
      <w:r w:rsidRPr="000915B5">
        <w:rPr>
          <w:rFonts w:ascii="Times New Roman" w:hAnsi="Times New Roman" w:cs="Times New Roman"/>
          <w:noProof/>
        </w:rPr>
        <w:tab/>
        <w:t xml:space="preserve">Natan RG, Rao W, Geffen MN: </w:t>
      </w:r>
      <w:r w:rsidRPr="000915B5">
        <w:rPr>
          <w:rFonts w:ascii="Times New Roman" w:hAnsi="Times New Roman" w:cs="Times New Roman"/>
          <w:b/>
          <w:bCs/>
          <w:noProof/>
        </w:rPr>
        <w:t>Cortical Interneurons Differentially Shape Frequency Tuning following Adaptation</w:t>
      </w:r>
      <w:r w:rsidRPr="000915B5">
        <w:rPr>
          <w:rFonts w:ascii="Times New Roman" w:hAnsi="Times New Roman" w:cs="Times New Roman"/>
          <w:noProof/>
        </w:rPr>
        <w:t xml:space="preserve">. </w:t>
      </w:r>
      <w:r w:rsidRPr="000915B5">
        <w:rPr>
          <w:rFonts w:ascii="Times New Roman" w:hAnsi="Times New Roman" w:cs="Times New Roman"/>
          <w:i/>
          <w:iCs/>
          <w:noProof/>
        </w:rPr>
        <w:t>Cell Rep</w:t>
      </w:r>
      <w:r w:rsidRPr="000915B5">
        <w:rPr>
          <w:rFonts w:ascii="Times New Roman" w:hAnsi="Times New Roman" w:cs="Times New Roman"/>
          <w:noProof/>
        </w:rPr>
        <w:t xml:space="preserve"> 2017, </w:t>
      </w:r>
      <w:r w:rsidRPr="000915B5">
        <w:rPr>
          <w:rFonts w:ascii="Times New Roman" w:hAnsi="Times New Roman" w:cs="Times New Roman"/>
          <w:b/>
          <w:bCs/>
          <w:noProof/>
        </w:rPr>
        <w:t>21</w:t>
      </w:r>
      <w:r w:rsidRPr="000915B5">
        <w:rPr>
          <w:rFonts w:ascii="Times New Roman" w:hAnsi="Times New Roman" w:cs="Times New Roman"/>
          <w:noProof/>
        </w:rPr>
        <w:t>:878–890.</w:t>
      </w:r>
    </w:p>
    <w:p w14:paraId="6202D55B"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73. </w:t>
      </w:r>
      <w:r w:rsidRPr="000915B5">
        <w:rPr>
          <w:rFonts w:ascii="Times New Roman" w:hAnsi="Times New Roman" w:cs="Times New Roman"/>
          <w:noProof/>
        </w:rPr>
        <w:tab/>
        <w:t xml:space="preserve">Atallah B V., Bruns W, Carandini M, Scanziani M: </w:t>
      </w:r>
      <w:r w:rsidRPr="000915B5">
        <w:rPr>
          <w:rFonts w:ascii="Times New Roman" w:hAnsi="Times New Roman" w:cs="Times New Roman"/>
          <w:b/>
          <w:bCs/>
          <w:noProof/>
        </w:rPr>
        <w:t>Parvalbumin-Expressing Interneurons Linearly Transform Cortical Responses to Visual Stimuli</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2012, </w:t>
      </w:r>
      <w:r w:rsidRPr="000915B5">
        <w:rPr>
          <w:rFonts w:ascii="Times New Roman" w:hAnsi="Times New Roman" w:cs="Times New Roman"/>
          <w:b/>
          <w:bCs/>
          <w:noProof/>
        </w:rPr>
        <w:t>73</w:t>
      </w:r>
      <w:r w:rsidRPr="000915B5">
        <w:rPr>
          <w:rFonts w:ascii="Times New Roman" w:hAnsi="Times New Roman" w:cs="Times New Roman"/>
          <w:noProof/>
        </w:rPr>
        <w:t>:159–170.</w:t>
      </w:r>
    </w:p>
    <w:p w14:paraId="21BFEB3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74. </w:t>
      </w:r>
      <w:r w:rsidRPr="000915B5">
        <w:rPr>
          <w:rFonts w:ascii="Times New Roman" w:hAnsi="Times New Roman" w:cs="Times New Roman"/>
          <w:noProof/>
        </w:rPr>
        <w:tab/>
        <w:t xml:space="preserve">Wilson NR, Runyan CA, Wang FL, Sur M: </w:t>
      </w:r>
      <w:r w:rsidRPr="000915B5">
        <w:rPr>
          <w:rFonts w:ascii="Times New Roman" w:hAnsi="Times New Roman" w:cs="Times New Roman"/>
          <w:b/>
          <w:bCs/>
          <w:noProof/>
        </w:rPr>
        <w:t>Division and subtraction by distinct cortical inhibitory networks in vivo</w:t>
      </w:r>
      <w:r w:rsidRPr="000915B5">
        <w:rPr>
          <w:rFonts w:ascii="Times New Roman" w:hAnsi="Times New Roman" w:cs="Times New Roman"/>
          <w:noProof/>
        </w:rPr>
        <w:t xml:space="preserve">. </w:t>
      </w:r>
      <w:r w:rsidRPr="000915B5">
        <w:rPr>
          <w:rFonts w:ascii="Times New Roman" w:hAnsi="Times New Roman" w:cs="Times New Roman"/>
          <w:i/>
          <w:iCs/>
          <w:noProof/>
        </w:rPr>
        <w:t>Nature</w:t>
      </w:r>
      <w:r w:rsidRPr="000915B5">
        <w:rPr>
          <w:rFonts w:ascii="Times New Roman" w:hAnsi="Times New Roman" w:cs="Times New Roman"/>
          <w:noProof/>
        </w:rPr>
        <w:t xml:space="preserve"> 2012, </w:t>
      </w:r>
      <w:r w:rsidRPr="000915B5">
        <w:rPr>
          <w:rFonts w:ascii="Times New Roman" w:hAnsi="Times New Roman" w:cs="Times New Roman"/>
          <w:b/>
          <w:bCs/>
          <w:noProof/>
        </w:rPr>
        <w:t>488</w:t>
      </w:r>
      <w:r w:rsidRPr="000915B5">
        <w:rPr>
          <w:rFonts w:ascii="Times New Roman" w:hAnsi="Times New Roman" w:cs="Times New Roman"/>
          <w:noProof/>
        </w:rPr>
        <w:t>:343–348.</w:t>
      </w:r>
    </w:p>
    <w:p w14:paraId="5AB03B35"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75. </w:t>
      </w:r>
      <w:r w:rsidRPr="000915B5">
        <w:rPr>
          <w:rFonts w:ascii="Times New Roman" w:hAnsi="Times New Roman" w:cs="Times New Roman"/>
          <w:noProof/>
        </w:rPr>
        <w:tab/>
        <w:t xml:space="preserve">Seybold B a, Phillips E a K, Schreiner CE, Hasenstaub AR: </w:t>
      </w:r>
      <w:r w:rsidRPr="000915B5">
        <w:rPr>
          <w:rFonts w:ascii="Times New Roman" w:hAnsi="Times New Roman" w:cs="Times New Roman"/>
          <w:b/>
          <w:bCs/>
          <w:noProof/>
        </w:rPr>
        <w:t>Inhibitory Actions Unified by Network Integration</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2015, </w:t>
      </w:r>
      <w:r w:rsidRPr="000915B5">
        <w:rPr>
          <w:rFonts w:ascii="Times New Roman" w:hAnsi="Times New Roman" w:cs="Times New Roman"/>
          <w:b/>
          <w:bCs/>
          <w:noProof/>
        </w:rPr>
        <w:t>87</w:t>
      </w:r>
      <w:r w:rsidRPr="000915B5">
        <w:rPr>
          <w:rFonts w:ascii="Times New Roman" w:hAnsi="Times New Roman" w:cs="Times New Roman"/>
          <w:noProof/>
        </w:rPr>
        <w:t>:1181–1192.</w:t>
      </w:r>
    </w:p>
    <w:p w14:paraId="35DC3500"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76. </w:t>
      </w:r>
      <w:r w:rsidRPr="000915B5">
        <w:rPr>
          <w:rFonts w:ascii="Times New Roman" w:hAnsi="Times New Roman" w:cs="Times New Roman"/>
          <w:noProof/>
        </w:rPr>
        <w:tab/>
        <w:t xml:space="preserve">Phillips EAK, Hasenstaub AR: </w:t>
      </w:r>
      <w:r w:rsidRPr="000915B5">
        <w:rPr>
          <w:rFonts w:ascii="Times New Roman" w:hAnsi="Times New Roman" w:cs="Times New Roman"/>
          <w:b/>
          <w:bCs/>
          <w:noProof/>
        </w:rPr>
        <w:t>Asymmetric effects of activating and inactivating cortical interneurons</w:t>
      </w:r>
      <w:r w:rsidRPr="000915B5">
        <w:rPr>
          <w:rFonts w:ascii="Times New Roman" w:hAnsi="Times New Roman" w:cs="Times New Roman"/>
          <w:noProof/>
        </w:rPr>
        <w:t xml:space="preserve">. </w:t>
      </w:r>
      <w:r w:rsidRPr="000915B5">
        <w:rPr>
          <w:rFonts w:ascii="Times New Roman" w:hAnsi="Times New Roman" w:cs="Times New Roman"/>
          <w:i/>
          <w:iCs/>
          <w:noProof/>
        </w:rPr>
        <w:t>Elife</w:t>
      </w:r>
      <w:r w:rsidRPr="000915B5">
        <w:rPr>
          <w:rFonts w:ascii="Times New Roman" w:hAnsi="Times New Roman" w:cs="Times New Roman"/>
          <w:noProof/>
        </w:rPr>
        <w:t xml:space="preserve"> 2016, </w:t>
      </w:r>
      <w:r w:rsidRPr="000915B5">
        <w:rPr>
          <w:rFonts w:ascii="Times New Roman" w:hAnsi="Times New Roman" w:cs="Times New Roman"/>
          <w:b/>
          <w:bCs/>
          <w:noProof/>
        </w:rPr>
        <w:t>5</w:t>
      </w:r>
      <w:r w:rsidRPr="000915B5">
        <w:rPr>
          <w:rFonts w:ascii="Times New Roman" w:hAnsi="Times New Roman" w:cs="Times New Roman"/>
          <w:noProof/>
        </w:rPr>
        <w:t>:e18383.</w:t>
      </w:r>
    </w:p>
    <w:p w14:paraId="5BEA052F"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77. </w:t>
      </w:r>
      <w:r w:rsidRPr="000915B5">
        <w:rPr>
          <w:rFonts w:ascii="Times New Roman" w:hAnsi="Times New Roman" w:cs="Times New Roman"/>
          <w:noProof/>
        </w:rPr>
        <w:tab/>
        <w:t xml:space="preserve">Attneave F: </w:t>
      </w:r>
      <w:r w:rsidRPr="000915B5">
        <w:rPr>
          <w:rFonts w:ascii="Times New Roman" w:hAnsi="Times New Roman" w:cs="Times New Roman"/>
          <w:b/>
          <w:bCs/>
          <w:noProof/>
        </w:rPr>
        <w:t>Some informational aspects of visual perception</w:t>
      </w:r>
      <w:r w:rsidRPr="000915B5">
        <w:rPr>
          <w:rFonts w:ascii="Times New Roman" w:hAnsi="Times New Roman" w:cs="Times New Roman"/>
          <w:noProof/>
        </w:rPr>
        <w:t xml:space="preserve">. </w:t>
      </w:r>
      <w:r w:rsidRPr="000915B5">
        <w:rPr>
          <w:rFonts w:ascii="Times New Roman" w:hAnsi="Times New Roman" w:cs="Times New Roman"/>
          <w:i/>
          <w:iCs/>
          <w:noProof/>
        </w:rPr>
        <w:t>Psychol Rev</w:t>
      </w:r>
      <w:r w:rsidRPr="000915B5">
        <w:rPr>
          <w:rFonts w:ascii="Times New Roman" w:hAnsi="Times New Roman" w:cs="Times New Roman"/>
          <w:noProof/>
        </w:rPr>
        <w:t xml:space="preserve"> 1954, </w:t>
      </w:r>
      <w:r w:rsidRPr="000915B5">
        <w:rPr>
          <w:rFonts w:ascii="Times New Roman" w:hAnsi="Times New Roman" w:cs="Times New Roman"/>
          <w:b/>
          <w:bCs/>
          <w:noProof/>
        </w:rPr>
        <w:t>61</w:t>
      </w:r>
      <w:r w:rsidRPr="000915B5">
        <w:rPr>
          <w:rFonts w:ascii="Times New Roman" w:hAnsi="Times New Roman" w:cs="Times New Roman"/>
          <w:noProof/>
        </w:rPr>
        <w:t>:183–193.</w:t>
      </w:r>
    </w:p>
    <w:p w14:paraId="3BD5C127"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78. </w:t>
      </w:r>
      <w:r w:rsidRPr="000915B5">
        <w:rPr>
          <w:rFonts w:ascii="Times New Roman" w:hAnsi="Times New Roman" w:cs="Times New Roman"/>
          <w:noProof/>
        </w:rPr>
        <w:tab/>
        <w:t xml:space="preserve">Simoncelli EP, Olshausen BA: </w:t>
      </w:r>
      <w:r w:rsidRPr="000915B5">
        <w:rPr>
          <w:rFonts w:ascii="Times New Roman" w:hAnsi="Times New Roman" w:cs="Times New Roman"/>
          <w:b/>
          <w:bCs/>
          <w:noProof/>
        </w:rPr>
        <w:t>Natural image statistics and neural representation</w:t>
      </w:r>
      <w:r w:rsidRPr="000915B5">
        <w:rPr>
          <w:rFonts w:ascii="Times New Roman" w:hAnsi="Times New Roman" w:cs="Times New Roman"/>
          <w:noProof/>
        </w:rPr>
        <w:t xml:space="preserve">. </w:t>
      </w:r>
      <w:r w:rsidRPr="000915B5">
        <w:rPr>
          <w:rFonts w:ascii="Times New Roman" w:hAnsi="Times New Roman" w:cs="Times New Roman"/>
          <w:i/>
          <w:iCs/>
          <w:noProof/>
        </w:rPr>
        <w:t>Annu Rev Neurosci</w:t>
      </w:r>
      <w:r w:rsidRPr="000915B5">
        <w:rPr>
          <w:rFonts w:ascii="Times New Roman" w:hAnsi="Times New Roman" w:cs="Times New Roman"/>
          <w:noProof/>
        </w:rPr>
        <w:t xml:space="preserve"> 2001, </w:t>
      </w:r>
      <w:r w:rsidRPr="000915B5">
        <w:rPr>
          <w:rFonts w:ascii="Times New Roman" w:hAnsi="Times New Roman" w:cs="Times New Roman"/>
          <w:b/>
          <w:bCs/>
          <w:noProof/>
        </w:rPr>
        <w:t>24</w:t>
      </w:r>
      <w:r w:rsidRPr="000915B5">
        <w:rPr>
          <w:rFonts w:ascii="Times New Roman" w:hAnsi="Times New Roman" w:cs="Times New Roman"/>
          <w:noProof/>
        </w:rPr>
        <w:t>:1193–1216.</w:t>
      </w:r>
    </w:p>
    <w:p w14:paraId="125FD049"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79. </w:t>
      </w:r>
      <w:r w:rsidRPr="000915B5">
        <w:rPr>
          <w:rFonts w:ascii="Times New Roman" w:hAnsi="Times New Roman" w:cs="Times New Roman"/>
          <w:noProof/>
        </w:rPr>
        <w:tab/>
        <w:t xml:space="preserve">Simoncelli EP: </w:t>
      </w:r>
      <w:r w:rsidRPr="000915B5">
        <w:rPr>
          <w:rFonts w:ascii="Times New Roman" w:hAnsi="Times New Roman" w:cs="Times New Roman"/>
          <w:b/>
          <w:bCs/>
          <w:noProof/>
        </w:rPr>
        <w:t>Vision and the statistics of the visual environment</w:t>
      </w:r>
      <w:r w:rsidRPr="000915B5">
        <w:rPr>
          <w:rFonts w:ascii="Times New Roman" w:hAnsi="Times New Roman" w:cs="Times New Roman"/>
          <w:noProof/>
        </w:rPr>
        <w:t xml:space="preserve">. </w:t>
      </w:r>
      <w:r w:rsidRPr="000915B5">
        <w:rPr>
          <w:rFonts w:ascii="Times New Roman" w:hAnsi="Times New Roman" w:cs="Times New Roman"/>
          <w:i/>
          <w:iCs/>
          <w:noProof/>
        </w:rPr>
        <w:t>Curr Opin Neurobiol</w:t>
      </w:r>
      <w:r w:rsidRPr="000915B5">
        <w:rPr>
          <w:rFonts w:ascii="Times New Roman" w:hAnsi="Times New Roman" w:cs="Times New Roman"/>
          <w:noProof/>
        </w:rPr>
        <w:t xml:space="preserve"> 2003, </w:t>
      </w:r>
      <w:r w:rsidRPr="000915B5">
        <w:rPr>
          <w:rFonts w:ascii="Times New Roman" w:hAnsi="Times New Roman" w:cs="Times New Roman"/>
          <w:b/>
          <w:bCs/>
          <w:noProof/>
        </w:rPr>
        <w:lastRenderedPageBreak/>
        <w:t>13</w:t>
      </w:r>
      <w:r w:rsidRPr="000915B5">
        <w:rPr>
          <w:rFonts w:ascii="Times New Roman" w:hAnsi="Times New Roman" w:cs="Times New Roman"/>
          <w:noProof/>
        </w:rPr>
        <w:t>:144–149.</w:t>
      </w:r>
    </w:p>
    <w:p w14:paraId="00C62F3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80. </w:t>
      </w:r>
      <w:r w:rsidRPr="000915B5">
        <w:rPr>
          <w:rFonts w:ascii="Times New Roman" w:hAnsi="Times New Roman" w:cs="Times New Roman"/>
          <w:noProof/>
        </w:rPr>
        <w:tab/>
        <w:t xml:space="preserve">Młynarski W, Hledík M, Sokolowski TR, Tkačik G: </w:t>
      </w:r>
      <w:r w:rsidRPr="000915B5">
        <w:rPr>
          <w:rFonts w:ascii="Times New Roman" w:hAnsi="Times New Roman" w:cs="Times New Roman"/>
          <w:b/>
          <w:bCs/>
          <w:noProof/>
        </w:rPr>
        <w:t>Statistical analysis and optimality of neural systems</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2021, </w:t>
      </w:r>
      <w:r w:rsidRPr="000915B5">
        <w:rPr>
          <w:rFonts w:ascii="Times New Roman" w:hAnsi="Times New Roman" w:cs="Times New Roman"/>
          <w:b/>
          <w:bCs/>
          <w:noProof/>
        </w:rPr>
        <w:t>109</w:t>
      </w:r>
      <w:r w:rsidRPr="000915B5">
        <w:rPr>
          <w:rFonts w:ascii="Times New Roman" w:hAnsi="Times New Roman" w:cs="Times New Roman"/>
          <w:noProof/>
        </w:rPr>
        <w:t>:1227-1241.e5.</w:t>
      </w:r>
    </w:p>
    <w:p w14:paraId="4E0D979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81. </w:t>
      </w:r>
      <w:r w:rsidRPr="000915B5">
        <w:rPr>
          <w:rFonts w:ascii="Times New Roman" w:hAnsi="Times New Roman" w:cs="Times New Roman"/>
          <w:noProof/>
        </w:rPr>
        <w:tab/>
        <w:t xml:space="preserve">Guo Z V., Hires SA, Li N, O’Connor DH, Komiyama T, Ophir E, Huber D, Bonardi C, Morandell K, Gutnisky D, et al.: </w:t>
      </w:r>
      <w:r w:rsidRPr="000915B5">
        <w:rPr>
          <w:rFonts w:ascii="Times New Roman" w:hAnsi="Times New Roman" w:cs="Times New Roman"/>
          <w:b/>
          <w:bCs/>
          <w:noProof/>
        </w:rPr>
        <w:t>Procedures for behavioral experiments in head-fixed mice</w:t>
      </w:r>
      <w:r w:rsidRPr="000915B5">
        <w:rPr>
          <w:rFonts w:ascii="Times New Roman" w:hAnsi="Times New Roman" w:cs="Times New Roman"/>
          <w:noProof/>
        </w:rPr>
        <w:t xml:space="preserve">. </w:t>
      </w:r>
      <w:r w:rsidRPr="000915B5">
        <w:rPr>
          <w:rFonts w:ascii="Times New Roman" w:hAnsi="Times New Roman" w:cs="Times New Roman"/>
          <w:i/>
          <w:iCs/>
          <w:noProof/>
        </w:rPr>
        <w:t>PLoS One</w:t>
      </w:r>
      <w:r w:rsidRPr="000915B5">
        <w:rPr>
          <w:rFonts w:ascii="Times New Roman" w:hAnsi="Times New Roman" w:cs="Times New Roman"/>
          <w:noProof/>
        </w:rPr>
        <w:t xml:space="preserve"> 2014, </w:t>
      </w:r>
      <w:r w:rsidRPr="000915B5">
        <w:rPr>
          <w:rFonts w:ascii="Times New Roman" w:hAnsi="Times New Roman" w:cs="Times New Roman"/>
          <w:b/>
          <w:bCs/>
          <w:noProof/>
        </w:rPr>
        <w:t>9</w:t>
      </w:r>
      <w:r w:rsidRPr="000915B5">
        <w:rPr>
          <w:rFonts w:ascii="Times New Roman" w:hAnsi="Times New Roman" w:cs="Times New Roman"/>
          <w:noProof/>
        </w:rPr>
        <w:t>.</w:t>
      </w:r>
    </w:p>
    <w:p w14:paraId="7A7D2A1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82. </w:t>
      </w:r>
      <w:r w:rsidRPr="000915B5">
        <w:rPr>
          <w:rFonts w:ascii="Times New Roman" w:hAnsi="Times New Roman" w:cs="Times New Roman"/>
          <w:noProof/>
        </w:rPr>
        <w:tab/>
        <w:t xml:space="preserve">Isett BR, Feasel SH, Lane MA, Feldman DE: </w:t>
      </w:r>
      <w:r w:rsidRPr="000915B5">
        <w:rPr>
          <w:rFonts w:ascii="Times New Roman" w:hAnsi="Times New Roman" w:cs="Times New Roman"/>
          <w:b/>
          <w:bCs/>
          <w:noProof/>
        </w:rPr>
        <w:t>Slip-Based Coding of Local Shape and Texture in Mouse S1</w:t>
      </w:r>
      <w:r w:rsidRPr="000915B5">
        <w:rPr>
          <w:rFonts w:ascii="Times New Roman" w:hAnsi="Times New Roman" w:cs="Times New Roman"/>
          <w:noProof/>
        </w:rPr>
        <w:t xml:space="preserve">. </w:t>
      </w:r>
      <w:r w:rsidRPr="000915B5">
        <w:rPr>
          <w:rFonts w:ascii="Times New Roman" w:hAnsi="Times New Roman" w:cs="Times New Roman"/>
          <w:i/>
          <w:iCs/>
          <w:noProof/>
        </w:rPr>
        <w:t>Neuron</w:t>
      </w:r>
      <w:r w:rsidRPr="000915B5">
        <w:rPr>
          <w:rFonts w:ascii="Times New Roman" w:hAnsi="Times New Roman" w:cs="Times New Roman"/>
          <w:noProof/>
        </w:rPr>
        <w:t xml:space="preserve"> 2018, </w:t>
      </w:r>
      <w:r w:rsidRPr="000915B5">
        <w:rPr>
          <w:rFonts w:ascii="Times New Roman" w:hAnsi="Times New Roman" w:cs="Times New Roman"/>
          <w:b/>
          <w:bCs/>
          <w:noProof/>
        </w:rPr>
        <w:t>97</w:t>
      </w:r>
      <w:r w:rsidRPr="000915B5">
        <w:rPr>
          <w:rFonts w:ascii="Times New Roman" w:hAnsi="Times New Roman" w:cs="Times New Roman"/>
          <w:noProof/>
        </w:rPr>
        <w:t>:418-433.e5.</w:t>
      </w:r>
    </w:p>
    <w:p w14:paraId="2EC47612"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83. </w:t>
      </w:r>
      <w:r w:rsidRPr="000915B5">
        <w:rPr>
          <w:rFonts w:ascii="Times New Roman" w:hAnsi="Times New Roman" w:cs="Times New Roman"/>
          <w:noProof/>
        </w:rPr>
        <w:tab/>
        <w:t xml:space="preserve">Carruthers IM, Natan RG, Geffen MN: </w:t>
      </w:r>
      <w:r w:rsidRPr="000915B5">
        <w:rPr>
          <w:rFonts w:ascii="Times New Roman" w:hAnsi="Times New Roman" w:cs="Times New Roman"/>
          <w:b/>
          <w:bCs/>
          <w:noProof/>
        </w:rPr>
        <w:t>Encoding of ultrasonic vocalizations in the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2013, </w:t>
      </w:r>
      <w:r w:rsidRPr="000915B5">
        <w:rPr>
          <w:rFonts w:ascii="Times New Roman" w:hAnsi="Times New Roman" w:cs="Times New Roman"/>
          <w:b/>
          <w:bCs/>
          <w:noProof/>
        </w:rPr>
        <w:t>109</w:t>
      </w:r>
      <w:r w:rsidRPr="000915B5">
        <w:rPr>
          <w:rFonts w:ascii="Times New Roman" w:hAnsi="Times New Roman" w:cs="Times New Roman"/>
          <w:noProof/>
        </w:rPr>
        <w:t>:1912–1927.</w:t>
      </w:r>
    </w:p>
    <w:p w14:paraId="41F24F8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84. </w:t>
      </w:r>
      <w:r w:rsidRPr="000915B5">
        <w:rPr>
          <w:rFonts w:ascii="Times New Roman" w:hAnsi="Times New Roman" w:cs="Times New Roman"/>
          <w:noProof/>
        </w:rPr>
        <w:tab/>
        <w:t xml:space="preserve">Carruthers IM, Laplagne D a., Jaegle A, Briguglio J, Mwilambwe-Tshilobo L, Natan RG, Geffen MN: </w:t>
      </w:r>
      <w:r w:rsidRPr="000915B5">
        <w:rPr>
          <w:rFonts w:ascii="Times New Roman" w:hAnsi="Times New Roman" w:cs="Times New Roman"/>
          <w:b/>
          <w:bCs/>
          <w:noProof/>
        </w:rPr>
        <w:t>Emergence of invariant representation of vocalizations in the auditory cortex.</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2015, doi:10.1152/jn.00095.2015.</w:t>
      </w:r>
    </w:p>
    <w:p w14:paraId="07E2CB36"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85. </w:t>
      </w:r>
      <w:r w:rsidRPr="000915B5">
        <w:rPr>
          <w:rFonts w:ascii="Times New Roman" w:hAnsi="Times New Roman" w:cs="Times New Roman"/>
          <w:noProof/>
        </w:rPr>
        <w:tab/>
        <w:t xml:space="preserve">Voigts J, Siegle J, Pritchett DL, Moore CI: </w:t>
      </w:r>
      <w:r w:rsidRPr="000915B5">
        <w:rPr>
          <w:rFonts w:ascii="Times New Roman" w:hAnsi="Times New Roman" w:cs="Times New Roman"/>
          <w:b/>
          <w:bCs/>
          <w:noProof/>
        </w:rPr>
        <w:t>The flexDrive: An ultra-light implant for optical control and highly parallel chronic recording of neuronal ensembles in freely moving mice</w:t>
      </w:r>
      <w:r w:rsidRPr="000915B5">
        <w:rPr>
          <w:rFonts w:ascii="Times New Roman" w:hAnsi="Times New Roman" w:cs="Times New Roman"/>
          <w:noProof/>
        </w:rPr>
        <w:t xml:space="preserve">. </w:t>
      </w:r>
      <w:r w:rsidRPr="000915B5">
        <w:rPr>
          <w:rFonts w:ascii="Times New Roman" w:hAnsi="Times New Roman" w:cs="Times New Roman"/>
          <w:i/>
          <w:iCs/>
          <w:noProof/>
        </w:rPr>
        <w:t>Front Syst Neurosci</w:t>
      </w:r>
      <w:r w:rsidRPr="000915B5">
        <w:rPr>
          <w:rFonts w:ascii="Times New Roman" w:hAnsi="Times New Roman" w:cs="Times New Roman"/>
          <w:noProof/>
        </w:rPr>
        <w:t xml:space="preserve"> 2013, </w:t>
      </w:r>
      <w:r w:rsidRPr="000915B5">
        <w:rPr>
          <w:rFonts w:ascii="Times New Roman" w:hAnsi="Times New Roman" w:cs="Times New Roman"/>
          <w:b/>
          <w:bCs/>
          <w:noProof/>
        </w:rPr>
        <w:t>7</w:t>
      </w:r>
      <w:r w:rsidRPr="000915B5">
        <w:rPr>
          <w:rFonts w:ascii="Times New Roman" w:hAnsi="Times New Roman" w:cs="Times New Roman"/>
          <w:noProof/>
        </w:rPr>
        <w:t>:8.</w:t>
      </w:r>
    </w:p>
    <w:p w14:paraId="229A9B2E"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86. </w:t>
      </w:r>
      <w:r w:rsidRPr="000915B5">
        <w:rPr>
          <w:rFonts w:ascii="Times New Roman" w:hAnsi="Times New Roman" w:cs="Times New Roman"/>
          <w:noProof/>
        </w:rPr>
        <w:tab/>
        <w:t xml:space="preserve">Voigts J, Voigts J, Newman JP, Newman JP, Wilson MA, Wilson MA, Harnett MT, Harnett MT: </w:t>
      </w:r>
      <w:r w:rsidRPr="000915B5">
        <w:rPr>
          <w:rFonts w:ascii="Times New Roman" w:hAnsi="Times New Roman" w:cs="Times New Roman"/>
          <w:b/>
          <w:bCs/>
          <w:noProof/>
        </w:rPr>
        <w:t>An easy-to-assemble, robust, and lightweight drive implant for chronic tetrode recordings in freely moving animals</w:t>
      </w:r>
      <w:r w:rsidRPr="000915B5">
        <w:rPr>
          <w:rFonts w:ascii="Times New Roman" w:hAnsi="Times New Roman" w:cs="Times New Roman"/>
          <w:noProof/>
        </w:rPr>
        <w:t xml:space="preserve">. </w:t>
      </w:r>
      <w:r w:rsidRPr="000915B5">
        <w:rPr>
          <w:rFonts w:ascii="Times New Roman" w:hAnsi="Times New Roman" w:cs="Times New Roman"/>
          <w:i/>
          <w:iCs/>
          <w:noProof/>
        </w:rPr>
        <w:t>J Neural Eng</w:t>
      </w:r>
      <w:r w:rsidRPr="000915B5">
        <w:rPr>
          <w:rFonts w:ascii="Times New Roman" w:hAnsi="Times New Roman" w:cs="Times New Roman"/>
          <w:noProof/>
        </w:rPr>
        <w:t xml:space="preserve"> 2020, </w:t>
      </w:r>
      <w:r w:rsidRPr="000915B5">
        <w:rPr>
          <w:rFonts w:ascii="Times New Roman" w:hAnsi="Times New Roman" w:cs="Times New Roman"/>
          <w:b/>
          <w:bCs/>
          <w:noProof/>
        </w:rPr>
        <w:t>17</w:t>
      </w:r>
      <w:r w:rsidRPr="000915B5">
        <w:rPr>
          <w:rFonts w:ascii="Times New Roman" w:hAnsi="Times New Roman" w:cs="Times New Roman"/>
          <w:noProof/>
        </w:rPr>
        <w:t>:26044.</w:t>
      </w:r>
    </w:p>
    <w:p w14:paraId="203FEEE8"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87. </w:t>
      </w:r>
      <w:r w:rsidRPr="000915B5">
        <w:rPr>
          <w:rFonts w:ascii="Times New Roman" w:hAnsi="Times New Roman" w:cs="Times New Roman"/>
          <w:noProof/>
        </w:rPr>
        <w:tab/>
        <w:t xml:space="preserve">Pachitariu M, Steinmetz N, Kadir S, Carandini M, Harris K: </w:t>
      </w:r>
      <w:r w:rsidRPr="000915B5">
        <w:rPr>
          <w:rFonts w:ascii="Times New Roman" w:hAnsi="Times New Roman" w:cs="Times New Roman"/>
          <w:i/>
          <w:iCs/>
          <w:noProof/>
        </w:rPr>
        <w:t>Fast and accurate spike sorting of high-channel count probes with KiloSort</w:t>
      </w:r>
      <w:r w:rsidRPr="000915B5">
        <w:rPr>
          <w:rFonts w:ascii="Times New Roman" w:hAnsi="Times New Roman" w:cs="Times New Roman"/>
          <w:noProof/>
        </w:rPr>
        <w:t>. [date unknown].</w:t>
      </w:r>
    </w:p>
    <w:p w14:paraId="4FBD00CA"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88. </w:t>
      </w:r>
      <w:r w:rsidRPr="000915B5">
        <w:rPr>
          <w:rFonts w:ascii="Times New Roman" w:hAnsi="Times New Roman" w:cs="Times New Roman"/>
          <w:noProof/>
        </w:rPr>
        <w:tab/>
        <w:t xml:space="preserve">Stanislaw H, Todorov N: </w:t>
      </w:r>
      <w:r w:rsidRPr="000915B5">
        <w:rPr>
          <w:rFonts w:ascii="Times New Roman" w:hAnsi="Times New Roman" w:cs="Times New Roman"/>
          <w:i/>
          <w:iCs/>
          <w:noProof/>
        </w:rPr>
        <w:t>Calculation of signal detection theory measures</w:t>
      </w:r>
      <w:r w:rsidRPr="000915B5">
        <w:rPr>
          <w:rFonts w:ascii="Times New Roman" w:hAnsi="Times New Roman" w:cs="Times New Roman"/>
          <w:noProof/>
        </w:rPr>
        <w:t>. 1999.</w:t>
      </w:r>
    </w:p>
    <w:p w14:paraId="20D41C4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89. </w:t>
      </w:r>
      <w:r w:rsidRPr="000915B5">
        <w:rPr>
          <w:rFonts w:ascii="Times New Roman" w:hAnsi="Times New Roman" w:cs="Times New Roman"/>
          <w:noProof/>
        </w:rPr>
        <w:tab/>
        <w:t xml:space="preserve">Rocchi F, Ramachandran R: </w:t>
      </w:r>
      <w:r w:rsidRPr="000915B5">
        <w:rPr>
          <w:rFonts w:ascii="Times New Roman" w:hAnsi="Times New Roman" w:cs="Times New Roman"/>
          <w:b/>
          <w:bCs/>
          <w:noProof/>
        </w:rPr>
        <w:t>Neuronal adaptation to sound statistics in the inferior colliculus of behaving macaques does not reduce the effectiveness of the masking noise</w:t>
      </w:r>
      <w:r w:rsidRPr="000915B5">
        <w:rPr>
          <w:rFonts w:ascii="Times New Roman" w:hAnsi="Times New Roman" w:cs="Times New Roman"/>
          <w:noProof/>
        </w:rPr>
        <w:t xml:space="preserve">. </w:t>
      </w:r>
      <w:r w:rsidRPr="000915B5">
        <w:rPr>
          <w:rFonts w:ascii="Times New Roman" w:hAnsi="Times New Roman" w:cs="Times New Roman"/>
          <w:i/>
          <w:iCs/>
          <w:noProof/>
        </w:rPr>
        <w:t>J Neurophysiol</w:t>
      </w:r>
      <w:r w:rsidRPr="000915B5">
        <w:rPr>
          <w:rFonts w:ascii="Times New Roman" w:hAnsi="Times New Roman" w:cs="Times New Roman"/>
          <w:noProof/>
        </w:rPr>
        <w:t xml:space="preserve"> 2018, </w:t>
      </w:r>
      <w:r w:rsidRPr="000915B5">
        <w:rPr>
          <w:rFonts w:ascii="Times New Roman" w:hAnsi="Times New Roman" w:cs="Times New Roman"/>
          <w:b/>
          <w:bCs/>
          <w:noProof/>
        </w:rPr>
        <w:t>120</w:t>
      </w:r>
      <w:r w:rsidRPr="000915B5">
        <w:rPr>
          <w:rFonts w:ascii="Times New Roman" w:hAnsi="Times New Roman" w:cs="Times New Roman"/>
          <w:noProof/>
        </w:rPr>
        <w:t>:2819–2833.</w:t>
      </w:r>
    </w:p>
    <w:p w14:paraId="044E846D"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90. </w:t>
      </w:r>
      <w:r w:rsidRPr="000915B5">
        <w:rPr>
          <w:rFonts w:ascii="Times New Roman" w:hAnsi="Times New Roman" w:cs="Times New Roman"/>
          <w:noProof/>
        </w:rPr>
        <w:tab/>
        <w:t xml:space="preserve">Hautus MJ: </w:t>
      </w:r>
      <w:r w:rsidRPr="000915B5">
        <w:rPr>
          <w:rFonts w:ascii="Times New Roman" w:hAnsi="Times New Roman" w:cs="Times New Roman"/>
          <w:i/>
          <w:iCs/>
          <w:noProof/>
        </w:rPr>
        <w:t>Corrections for extreme proportions and their biasing effects on estimated values of d’</w:t>
      </w:r>
      <w:r w:rsidRPr="000915B5">
        <w:rPr>
          <w:rFonts w:ascii="Times New Roman" w:hAnsi="Times New Roman" w:cs="Times New Roman"/>
          <w:noProof/>
        </w:rPr>
        <w:t>. 1995.</w:t>
      </w:r>
    </w:p>
    <w:p w14:paraId="533B03E4" w14:textId="77777777" w:rsidR="000915B5" w:rsidRPr="000915B5" w:rsidRDefault="000915B5" w:rsidP="000915B5">
      <w:pPr>
        <w:widowControl w:val="0"/>
        <w:autoSpaceDE w:val="0"/>
        <w:autoSpaceDN w:val="0"/>
        <w:adjustRightInd w:val="0"/>
        <w:ind w:left="640" w:hanging="640"/>
        <w:rPr>
          <w:rFonts w:ascii="Times New Roman" w:hAnsi="Times New Roman" w:cs="Times New Roman"/>
          <w:noProof/>
        </w:rPr>
      </w:pPr>
      <w:r w:rsidRPr="000915B5">
        <w:rPr>
          <w:rFonts w:ascii="Times New Roman" w:hAnsi="Times New Roman" w:cs="Times New Roman"/>
          <w:noProof/>
        </w:rPr>
        <w:t xml:space="preserve">91. </w:t>
      </w:r>
      <w:r w:rsidRPr="000915B5">
        <w:rPr>
          <w:rFonts w:ascii="Times New Roman" w:hAnsi="Times New Roman" w:cs="Times New Roman"/>
          <w:noProof/>
        </w:rPr>
        <w:tab/>
        <w:t xml:space="preserve">Benjamini Y, Hochberg Y: </w:t>
      </w:r>
      <w:r w:rsidRPr="000915B5">
        <w:rPr>
          <w:rFonts w:ascii="Times New Roman" w:hAnsi="Times New Roman" w:cs="Times New Roman"/>
          <w:b/>
          <w:bCs/>
          <w:noProof/>
        </w:rPr>
        <w:t>Controlling the False Discovery Rate: A Practical and Powerful Approach to Multiple Testing</w:t>
      </w:r>
      <w:r w:rsidRPr="000915B5">
        <w:rPr>
          <w:rFonts w:ascii="Times New Roman" w:hAnsi="Times New Roman" w:cs="Times New Roman"/>
          <w:noProof/>
        </w:rPr>
        <w:t xml:space="preserve">. </w:t>
      </w:r>
      <w:r w:rsidRPr="000915B5">
        <w:rPr>
          <w:rFonts w:ascii="Times New Roman" w:hAnsi="Times New Roman" w:cs="Times New Roman"/>
          <w:i/>
          <w:iCs/>
          <w:noProof/>
        </w:rPr>
        <w:t>J R Stat Soc Ser B</w:t>
      </w:r>
      <w:r w:rsidRPr="000915B5">
        <w:rPr>
          <w:rFonts w:ascii="Times New Roman" w:hAnsi="Times New Roman" w:cs="Times New Roman"/>
          <w:noProof/>
        </w:rPr>
        <w:t xml:space="preserve"> 1995, </w:t>
      </w:r>
      <w:r w:rsidRPr="000915B5">
        <w:rPr>
          <w:rFonts w:ascii="Times New Roman" w:hAnsi="Times New Roman" w:cs="Times New Roman"/>
          <w:b/>
          <w:bCs/>
          <w:noProof/>
        </w:rPr>
        <w:t>57</w:t>
      </w:r>
      <w:r w:rsidRPr="000915B5">
        <w:rPr>
          <w:rFonts w:ascii="Times New Roman" w:hAnsi="Times New Roman" w:cs="Times New Roman"/>
          <w:noProof/>
        </w:rPr>
        <w:t>:289–300.</w:t>
      </w:r>
    </w:p>
    <w:p w14:paraId="405B98DC" w14:textId="1A1127CF" w:rsidR="006D6A4E" w:rsidRPr="00B90F51" w:rsidRDefault="00243817" w:rsidP="000915B5">
      <w:pPr>
        <w:widowControl w:val="0"/>
        <w:autoSpaceDE w:val="0"/>
        <w:autoSpaceDN w:val="0"/>
        <w:adjustRightInd w:val="0"/>
        <w:ind w:left="640" w:hanging="640"/>
        <w:rPr>
          <w:rFonts w:ascii="Arial" w:hAnsi="Arial" w:cs="Arial"/>
          <w:sz w:val="22"/>
          <w:szCs w:val="22"/>
        </w:rPr>
      </w:pPr>
      <w:r>
        <w:rPr>
          <w:rFonts w:ascii="Arial" w:hAnsi="Arial" w:cs="Arial"/>
          <w:sz w:val="22"/>
          <w:szCs w:val="22"/>
        </w:rPr>
        <w:fldChar w:fldCharType="end"/>
      </w:r>
    </w:p>
    <w:p w14:paraId="3A9D9035" w14:textId="2E5A8A0F" w:rsidR="007F3B5A" w:rsidRPr="00B90F51" w:rsidRDefault="007F3B5A" w:rsidP="007F3B5A">
      <w:pPr>
        <w:jc w:val="both"/>
        <w:rPr>
          <w:rFonts w:ascii="Arial" w:eastAsia="Times New Roman" w:hAnsi="Arial" w:cs="Arial"/>
          <w:b/>
          <w:bCs/>
          <w:color w:val="000000"/>
          <w:sz w:val="20"/>
          <w:szCs w:val="20"/>
        </w:rPr>
      </w:pPr>
    </w:p>
    <w:p w14:paraId="608D626E" w14:textId="411E713D" w:rsidR="001B69AD" w:rsidRPr="003A75F6" w:rsidRDefault="001B69AD" w:rsidP="000A7884">
      <w:pPr>
        <w:jc w:val="both"/>
        <w:rPr>
          <w:rFonts w:ascii="Arial" w:hAnsi="Arial" w:cs="Arial"/>
          <w:sz w:val="22"/>
          <w:szCs w:val="22"/>
        </w:rPr>
      </w:pPr>
    </w:p>
    <w:sectPr w:rsidR="001B69AD" w:rsidRPr="003A75F6"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ia Neimark Geffen" w:date="2021-04-20T15:09:00Z" w:initials="MNG">
    <w:p w14:paraId="7D414BE8" w14:textId="3FA765B8" w:rsidR="00453FED" w:rsidRDefault="00453FED">
      <w:pPr>
        <w:pStyle w:val="CommentText"/>
      </w:pPr>
      <w:r>
        <w:rPr>
          <w:rStyle w:val="CommentReference"/>
        </w:rPr>
        <w:annotationRef/>
      </w:r>
      <w:r>
        <w:t>150 words. – need to be reduced further</w:t>
      </w:r>
    </w:p>
  </w:comment>
  <w:comment w:id="1" w:author="Maria Neimark Geffen" w:date="2021-05-03T11:12:00Z" w:initials="MNG">
    <w:p w14:paraId="7F5A38BC" w14:textId="49BFFEAD" w:rsidR="00453FED" w:rsidRDefault="00453FED">
      <w:pPr>
        <w:pStyle w:val="CommentText"/>
      </w:pPr>
      <w:r>
        <w:rPr>
          <w:rStyle w:val="CommentReference"/>
        </w:rPr>
        <w:annotationRef/>
      </w:r>
      <w:r>
        <w:t>unclear</w:t>
      </w:r>
    </w:p>
  </w:comment>
  <w:comment w:id="2" w:author="Ben Geffen" w:date="2021-04-20T15:05:00Z" w:initials="BDG">
    <w:p w14:paraId="6B42D9B0" w14:textId="77777777" w:rsidR="00453FED" w:rsidRPr="00C16C6F" w:rsidRDefault="00453FED" w:rsidP="00C16C6F">
      <w:pPr>
        <w:pStyle w:val="NormalWeb"/>
      </w:pPr>
      <w:r>
        <w:rPr>
          <w:rStyle w:val="CommentReference"/>
        </w:rPr>
        <w:annotationRef/>
      </w:r>
      <w:r w:rsidRPr="00C16C6F">
        <w:t>An Article is a novel and in-depth study that presents a major advance of broad interest, often employing several techniques or approaches. The main text (excluding abstract, online Methods, references and figure legends) is up to 4,500 words. The abstract is up to 150 words, unreferenced. Articles have no more than 8 display items (which includes both figures and tables). An Introduction is followed by Results, Discussion and Online Methods. The Results and Online Methods should be divided by topical subheadings; the Discussion may contain subheadings at the editors' discretion. Articles allow up to 50 references (excluding Methods-only references).</w:t>
      </w:r>
    </w:p>
    <w:p w14:paraId="21CF7E25" w14:textId="7EA63523" w:rsidR="00453FED" w:rsidRDefault="00453FED">
      <w:pPr>
        <w:pStyle w:val="CommentText"/>
      </w:pPr>
    </w:p>
  </w:comment>
  <w:comment w:id="3" w:author="Maria Neimark Geffen" w:date="2021-05-03T11:12:00Z" w:initials="MNG">
    <w:p w14:paraId="033A14FB" w14:textId="0BED9BB4" w:rsidR="00453FED" w:rsidRDefault="00453FED">
      <w:pPr>
        <w:pStyle w:val="CommentText"/>
      </w:pPr>
      <w:r>
        <w:rPr>
          <w:rStyle w:val="CommentReference"/>
        </w:rPr>
        <w:annotationRef/>
      </w:r>
      <w:r>
        <w:t>Here, we need a sentence with an auditory example.</w:t>
      </w:r>
    </w:p>
  </w:comment>
  <w:comment w:id="8" w:author="Maria Neimark Geffen" w:date="2021-05-03T11:14:00Z" w:initials="MNG">
    <w:p w14:paraId="6EBFA616" w14:textId="496A02FD" w:rsidR="00453FED" w:rsidRDefault="00453FED">
      <w:pPr>
        <w:pStyle w:val="CommentText"/>
      </w:pPr>
      <w:r>
        <w:rPr>
          <w:rStyle w:val="CommentReference"/>
        </w:rPr>
        <w:annotationRef/>
      </w:r>
      <w:r>
        <w:t>Need a little more intro here</w:t>
      </w:r>
    </w:p>
  </w:comment>
  <w:comment w:id="12" w:author="Maria Neimark Geffen" w:date="2021-05-03T11:37:00Z" w:initials="MNG">
    <w:p w14:paraId="588B1718" w14:textId="67B0DE98" w:rsidR="00453FED" w:rsidRDefault="00453FED">
      <w:pPr>
        <w:pStyle w:val="CommentText"/>
      </w:pPr>
      <w:r>
        <w:rPr>
          <w:rStyle w:val="CommentReference"/>
        </w:rPr>
        <w:annotationRef/>
      </w:r>
      <w:r>
        <w:t>Stronger phrasing? + Introduce normative models</w:t>
      </w:r>
    </w:p>
  </w:comment>
  <w:comment w:id="75" w:author="Geffen, Maria" w:date="2020-11-20T17:07:00Z" w:initials="GM">
    <w:p w14:paraId="7469D575" w14:textId="77777777" w:rsidR="00453FED" w:rsidRDefault="00453FED">
      <w:pPr>
        <w:pStyle w:val="CommentText"/>
      </w:pPr>
      <w:r>
        <w:rPr>
          <w:noProof/>
        </w:rPr>
        <w:t>this statement needs more careful statistics.</w:t>
      </w:r>
      <w:r>
        <w:rPr>
          <w:rStyle w:val="CommentReference"/>
        </w:rPr>
        <w:annotationRef/>
      </w:r>
    </w:p>
  </w:comment>
  <w:comment w:id="81" w:author="Maria Neimark Geffen" w:date="2021-05-03T11:39:00Z" w:initials="MNG">
    <w:p w14:paraId="0CDA67A9" w14:textId="228D4918" w:rsidR="00453FED" w:rsidRDefault="00453FED">
      <w:pPr>
        <w:pStyle w:val="CommentText"/>
      </w:pPr>
      <w:r>
        <w:rPr>
          <w:rStyle w:val="CommentReference"/>
        </w:rPr>
        <w:annotationRef/>
      </w:r>
      <w:r>
        <w:t>This is a separate result from previous statement. Should be a paragraph to itself.</w:t>
      </w:r>
    </w:p>
  </w:comment>
  <w:comment w:id="108" w:author="Microsoft Office User" w:date="2021-04-28T11:30:00Z" w:initials="MOU">
    <w:p w14:paraId="713C8628" w14:textId="0086B79B" w:rsidR="00453FED" w:rsidRDefault="00453FED">
      <w:pPr>
        <w:pStyle w:val="CommentText"/>
      </w:pPr>
      <w:r>
        <w:rPr>
          <w:rStyle w:val="CommentReference"/>
        </w:rPr>
        <w:annotationRef/>
      </w:r>
      <w:r>
        <w:t>Should we do stats for this?</w:t>
      </w:r>
    </w:p>
  </w:comment>
  <w:comment w:id="109" w:author="Maria Neimark Geffen" w:date="2021-05-03T11:40:00Z" w:initials="MNG">
    <w:p w14:paraId="1208A489" w14:textId="002AAC02" w:rsidR="00453FED" w:rsidRDefault="00453FED">
      <w:pPr>
        <w:pStyle w:val="CommentText"/>
      </w:pPr>
      <w:r>
        <w:rPr>
          <w:rStyle w:val="CommentReference"/>
        </w:rPr>
        <w:annotationRef/>
      </w:r>
      <w:r>
        <w:t xml:space="preserve">Yes, and this should </w:t>
      </w:r>
      <w:proofErr w:type="spellStart"/>
      <w:r>
        <w:t>probabl</w:t>
      </w:r>
      <w:proofErr w:type="spellEnd"/>
    </w:p>
  </w:comment>
  <w:comment w:id="741" w:author="Microsoft Office User" w:date="2021-04-28T13:15:00Z" w:initials="MOU">
    <w:p w14:paraId="01B368A6" w14:textId="77777777" w:rsidR="00453FED" w:rsidRDefault="00453FED" w:rsidP="009152CD">
      <w:pPr>
        <w:pStyle w:val="CommentText"/>
      </w:pPr>
      <w:r>
        <w:rPr>
          <w:rStyle w:val="CommentReference"/>
        </w:rPr>
        <w:annotationRef/>
      </w:r>
      <w:r>
        <w:t xml:space="preserve">Motivate this more towards mechanisms: ‘While we have demonstrated that efficient control of neuronal gain shapes behavioral performance, the neuronal mechanisms of gain control in the auditory system are unknown.’ </w:t>
      </w:r>
    </w:p>
  </w:comment>
  <w:comment w:id="762" w:author="Geffen, Maria" w:date="2021-05-06T17:21:00Z" w:initials="GM">
    <w:p w14:paraId="5AC26BD0" w14:textId="77777777" w:rsidR="00453FED" w:rsidRPr="00D62363" w:rsidRDefault="00453FED" w:rsidP="009152CD">
      <w:pPr>
        <w:rPr>
          <w:rFonts w:ascii="Times New Roman" w:eastAsia="Times New Roman" w:hAnsi="Times New Roman" w:cs="Times New Roman"/>
        </w:rPr>
      </w:pPr>
      <w:r>
        <w:rPr>
          <w:rStyle w:val="CommentReference"/>
        </w:rPr>
        <w:annotationRef/>
      </w:r>
      <w:r w:rsidRPr="00D62363">
        <w:rPr>
          <w:rFonts w:ascii="Times New Roman" w:eastAsia="Times New Roman" w:hAnsi="Symbol" w:cs="Times New Roman"/>
        </w:rPr>
        <w:t></w:t>
      </w:r>
      <w:r w:rsidRPr="00D62363">
        <w:rPr>
          <w:rFonts w:ascii="Times New Roman" w:eastAsia="Times New Roman" w:hAnsi="Times New Roman" w:cs="Times New Roman"/>
        </w:rPr>
        <w:t xml:space="preserve">  Barlow, H. (1961) "Possible principles underlying the transformation of sensory messages" in </w:t>
      </w:r>
      <w:r w:rsidRPr="00D62363">
        <w:rPr>
          <w:rFonts w:ascii="Times New Roman" w:eastAsia="Times New Roman" w:hAnsi="Times New Roman" w:cs="Times New Roman"/>
          <w:i/>
          <w:iCs/>
        </w:rPr>
        <w:t>Sensory Communication</w:t>
      </w:r>
      <w:r w:rsidRPr="00D62363">
        <w:rPr>
          <w:rFonts w:ascii="Times New Roman" w:eastAsia="Times New Roman" w:hAnsi="Times New Roman" w:cs="Times New Roman"/>
        </w:rPr>
        <w:t xml:space="preserve">, MIT Press </w:t>
      </w:r>
    </w:p>
    <w:p w14:paraId="6FAEFDA7" w14:textId="77777777" w:rsidR="00453FED" w:rsidRPr="00D62363" w:rsidRDefault="00453FED"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Attneave</w:t>
      </w:r>
      <w:proofErr w:type="spellEnd"/>
      <w:r w:rsidRPr="00D62363">
        <w:rPr>
          <w:rFonts w:ascii="Times New Roman" w:eastAsia="Times New Roman" w:hAnsi="Times New Roman" w:cs="Times New Roman"/>
          <w:i/>
          <w:iCs/>
        </w:rPr>
        <w:t xml:space="preserve">, Fred (1954). "Some informational aspects of visual perception". Psychological Review. </w:t>
      </w:r>
      <w:r w:rsidRPr="00D62363">
        <w:rPr>
          <w:rFonts w:ascii="Times New Roman" w:eastAsia="Times New Roman" w:hAnsi="Times New Roman" w:cs="Times New Roman"/>
          <w:b/>
          <w:bCs/>
          <w:i/>
          <w:iCs/>
        </w:rPr>
        <w:t>61</w:t>
      </w:r>
      <w:r w:rsidRPr="00D62363">
        <w:rPr>
          <w:rFonts w:ascii="Times New Roman" w:eastAsia="Times New Roman" w:hAnsi="Times New Roman" w:cs="Times New Roman"/>
          <w:i/>
          <w:iCs/>
        </w:rPr>
        <w:t xml:space="preserve"> (3): 183–93. </w:t>
      </w:r>
      <w:hyperlink r:id="rId1"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2" w:history="1">
        <w:r w:rsidRPr="00D62363">
          <w:rPr>
            <w:rFonts w:ascii="Times New Roman" w:eastAsia="Times New Roman" w:hAnsi="Times New Roman" w:cs="Times New Roman"/>
            <w:i/>
            <w:iCs/>
            <w:color w:val="0000FF"/>
            <w:u w:val="single"/>
          </w:rPr>
          <w:t>10.1037/h0054663</w:t>
        </w:r>
      </w:hyperlink>
      <w:r w:rsidRPr="00D62363">
        <w:rPr>
          <w:rFonts w:ascii="Times New Roman" w:eastAsia="Times New Roman" w:hAnsi="Times New Roman" w:cs="Times New Roman"/>
          <w:i/>
          <w:iCs/>
        </w:rPr>
        <w:t xml:space="preserve">. </w:t>
      </w:r>
      <w:hyperlink r:id="rId3"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4" w:history="1">
        <w:r w:rsidRPr="00D62363">
          <w:rPr>
            <w:rFonts w:ascii="Times New Roman" w:eastAsia="Times New Roman" w:hAnsi="Times New Roman" w:cs="Times New Roman"/>
            <w:i/>
            <w:iCs/>
            <w:color w:val="0000FF"/>
            <w:u w:val="single"/>
          </w:rPr>
          <w:t>13167245</w:t>
        </w:r>
      </w:hyperlink>
      <w:r w:rsidRPr="00D62363">
        <w:rPr>
          <w:rFonts w:ascii="Times New Roman" w:eastAsia="Times New Roman" w:hAnsi="Times New Roman" w:cs="Times New Roman"/>
          <w:i/>
          <w:iCs/>
        </w:rPr>
        <w:t>.</w:t>
      </w:r>
      <w:r w:rsidRPr="00D62363">
        <w:rPr>
          <w:rFonts w:ascii="Times New Roman" w:eastAsia="Times New Roman" w:hAnsi="Times New Roman" w:cs="Times New Roman"/>
        </w:rPr>
        <w:t xml:space="preserve"> </w:t>
      </w:r>
    </w:p>
    <w:p w14:paraId="2745E083" w14:textId="77777777" w:rsidR="00453FED" w:rsidRPr="00D62363" w:rsidRDefault="00453FED"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Olshausen</w:t>
      </w:r>
      <w:proofErr w:type="spellEnd"/>
      <w:r w:rsidRPr="00D62363">
        <w:rPr>
          <w:rFonts w:ascii="Times New Roman" w:eastAsia="Times New Roman" w:hAnsi="Times New Roman" w:cs="Times New Roman"/>
          <w:i/>
          <w:iCs/>
        </w:rPr>
        <w:t xml:space="preserve">, B. A.; Field, D.J. (1997). "Sparse coding with an overcomplete basis set: A strategy employed by V1?". Vision Research. </w:t>
      </w:r>
      <w:r w:rsidRPr="00D62363">
        <w:rPr>
          <w:rFonts w:ascii="Times New Roman" w:eastAsia="Times New Roman" w:hAnsi="Times New Roman" w:cs="Times New Roman"/>
          <w:b/>
          <w:bCs/>
          <w:i/>
          <w:iCs/>
        </w:rPr>
        <w:t>37</w:t>
      </w:r>
      <w:r w:rsidRPr="00D62363">
        <w:rPr>
          <w:rFonts w:ascii="Times New Roman" w:eastAsia="Times New Roman" w:hAnsi="Times New Roman" w:cs="Times New Roman"/>
          <w:i/>
          <w:iCs/>
        </w:rPr>
        <w:t xml:space="preserve"> (23): 3311–3325. </w:t>
      </w:r>
      <w:hyperlink r:id="rId5"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6" w:history="1">
        <w:r w:rsidRPr="00D62363">
          <w:rPr>
            <w:rFonts w:ascii="Times New Roman" w:eastAsia="Times New Roman" w:hAnsi="Times New Roman" w:cs="Times New Roman"/>
            <w:i/>
            <w:iCs/>
            <w:color w:val="0000FF"/>
            <w:u w:val="single"/>
          </w:rPr>
          <w:t>10.1016/s0042-6989(97)00169-7</w:t>
        </w:r>
      </w:hyperlink>
      <w:r w:rsidRPr="00D62363">
        <w:rPr>
          <w:rFonts w:ascii="Times New Roman" w:eastAsia="Times New Roman" w:hAnsi="Times New Roman" w:cs="Times New Roman"/>
          <w:i/>
          <w:iCs/>
        </w:rPr>
        <w:t xml:space="preserve">. </w:t>
      </w:r>
      <w:hyperlink r:id="rId7"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8" w:history="1">
        <w:r w:rsidRPr="00D62363">
          <w:rPr>
            <w:rFonts w:ascii="Times New Roman" w:eastAsia="Times New Roman" w:hAnsi="Times New Roman" w:cs="Times New Roman"/>
            <w:i/>
            <w:iCs/>
            <w:color w:val="0000FF"/>
            <w:u w:val="single"/>
          </w:rPr>
          <w:t>9425546</w:t>
        </w:r>
      </w:hyperlink>
      <w:r w:rsidRPr="00D62363">
        <w:rPr>
          <w:rFonts w:ascii="Times New Roman" w:eastAsia="Times New Roman" w:hAnsi="Times New Roman" w:cs="Times New Roman"/>
          <w:i/>
          <w:iCs/>
        </w:rPr>
        <w:t>.</w:t>
      </w:r>
      <w:r w:rsidRPr="00D62363">
        <w:rPr>
          <w:rFonts w:ascii="Times New Roman" w:eastAsia="Times New Roman" w:hAnsi="Times New Roman" w:cs="Times New Roman"/>
        </w:rPr>
        <w:t xml:space="preserve"> </w:t>
      </w:r>
    </w:p>
    <w:p w14:paraId="3EC2CA58" w14:textId="77777777" w:rsidR="00453FED" w:rsidRDefault="00453FED" w:rsidP="009152CD">
      <w:pPr>
        <w:rPr>
          <w:rFonts w:ascii="Times New Roman" w:eastAsia="Times New Roman" w:hAnsi="Times New Roman" w:cs="Times New Roman"/>
          <w:i/>
          <w:iCs/>
          <w:noProof/>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r w:rsidRPr="00D62363">
        <w:rPr>
          <w:rFonts w:ascii="Times New Roman" w:eastAsia="Times New Roman" w:hAnsi="Times New Roman" w:cs="Times New Roman"/>
          <w:i/>
          <w:iCs/>
        </w:rPr>
        <w:t xml:space="preserve">Lewicki, M.S. (2002). "Efficient coding of natural sounds". Nature Neuroscience. </w:t>
      </w:r>
      <w:r w:rsidRPr="00D62363">
        <w:rPr>
          <w:rFonts w:ascii="Times New Roman" w:eastAsia="Times New Roman" w:hAnsi="Times New Roman" w:cs="Times New Roman"/>
          <w:b/>
          <w:bCs/>
          <w:i/>
          <w:iCs/>
        </w:rPr>
        <w:t>5</w:t>
      </w:r>
      <w:r w:rsidRPr="00D62363">
        <w:rPr>
          <w:rFonts w:ascii="Times New Roman" w:eastAsia="Times New Roman" w:hAnsi="Times New Roman" w:cs="Times New Roman"/>
          <w:i/>
          <w:iCs/>
        </w:rPr>
        <w:t xml:space="preserve"> (4): 356–363. </w:t>
      </w:r>
      <w:hyperlink r:id="rId9" w:tooltip="CiteSeerX (identifier)" w:history="1">
        <w:proofErr w:type="spellStart"/>
        <w:r w:rsidRPr="00D62363">
          <w:rPr>
            <w:rFonts w:ascii="Times New Roman" w:eastAsia="Times New Roman" w:hAnsi="Times New Roman" w:cs="Times New Roman"/>
            <w:i/>
            <w:iCs/>
            <w:color w:val="0000FF"/>
            <w:u w:val="single"/>
          </w:rPr>
          <w:t>CiteSeerX</w:t>
        </w:r>
        <w:proofErr w:type="spellEnd"/>
      </w:hyperlink>
      <w:r w:rsidRPr="00D62363">
        <w:rPr>
          <w:rFonts w:ascii="Times New Roman" w:eastAsia="Times New Roman" w:hAnsi="Times New Roman" w:cs="Times New Roman"/>
          <w:i/>
          <w:iCs/>
        </w:rPr>
        <w:t> </w:t>
      </w:r>
      <w:hyperlink r:id="rId10" w:history="1">
        <w:r w:rsidRPr="00D62363">
          <w:rPr>
            <w:rFonts w:ascii="Times New Roman" w:eastAsia="Times New Roman" w:hAnsi="Times New Roman" w:cs="Times New Roman"/>
            <w:i/>
            <w:iCs/>
            <w:color w:val="0000FF"/>
            <w:u w:val="single"/>
          </w:rPr>
          <w:t>10.1.1.386.3036</w:t>
        </w:r>
      </w:hyperlink>
      <w:r w:rsidRPr="00D62363">
        <w:rPr>
          <w:rFonts w:ascii="Times New Roman" w:eastAsia="Times New Roman" w:hAnsi="Times New Roman" w:cs="Times New Roman"/>
          <w:i/>
          <w:iCs/>
        </w:rPr>
        <w:t xml:space="preserve">. </w:t>
      </w:r>
      <w:hyperlink r:id="rId11"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12" w:history="1">
        <w:r w:rsidRPr="00D62363">
          <w:rPr>
            <w:rFonts w:ascii="Times New Roman" w:eastAsia="Times New Roman" w:hAnsi="Times New Roman" w:cs="Times New Roman"/>
            <w:i/>
            <w:iCs/>
            <w:color w:val="0000FF"/>
            <w:u w:val="single"/>
          </w:rPr>
          <w:t>10.1038/nn831</w:t>
        </w:r>
      </w:hyperlink>
      <w:r w:rsidRPr="00D62363">
        <w:rPr>
          <w:rFonts w:ascii="Times New Roman" w:eastAsia="Times New Roman" w:hAnsi="Times New Roman" w:cs="Times New Roman"/>
          <w:i/>
          <w:iCs/>
        </w:rPr>
        <w:t xml:space="preserve">. </w:t>
      </w:r>
      <w:hyperlink r:id="rId13"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14" w:history="1">
        <w:r w:rsidRPr="00D62363">
          <w:rPr>
            <w:rFonts w:ascii="Times New Roman" w:eastAsia="Times New Roman" w:hAnsi="Times New Roman" w:cs="Times New Roman"/>
            <w:i/>
            <w:iCs/>
            <w:color w:val="0000FF"/>
            <w:u w:val="single"/>
          </w:rPr>
          <w:t>11896400</w:t>
        </w:r>
      </w:hyperlink>
      <w:r w:rsidRPr="00D62363">
        <w:rPr>
          <w:rFonts w:ascii="Times New Roman" w:eastAsia="Times New Roman" w:hAnsi="Times New Roman" w:cs="Times New Roman"/>
          <w:i/>
          <w:iCs/>
        </w:rPr>
        <w:t>.</w:t>
      </w:r>
    </w:p>
    <w:p w14:paraId="51D97A1E" w14:textId="77777777" w:rsidR="00453FED" w:rsidRPr="00D62363" w:rsidRDefault="00453FED"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Simoncelli</w:t>
      </w:r>
      <w:proofErr w:type="spellEnd"/>
      <w:r w:rsidRPr="00D62363">
        <w:rPr>
          <w:rFonts w:ascii="Times New Roman" w:eastAsia="Times New Roman" w:hAnsi="Times New Roman" w:cs="Times New Roman"/>
          <w:i/>
          <w:iCs/>
        </w:rPr>
        <w:t xml:space="preserve">, </w:t>
      </w:r>
      <w:proofErr w:type="spellStart"/>
      <w:r w:rsidRPr="00D62363">
        <w:rPr>
          <w:rFonts w:ascii="Times New Roman" w:eastAsia="Times New Roman" w:hAnsi="Times New Roman" w:cs="Times New Roman"/>
          <w:i/>
          <w:iCs/>
        </w:rPr>
        <w:t>Eero</w:t>
      </w:r>
      <w:proofErr w:type="spellEnd"/>
      <w:r w:rsidRPr="00D62363">
        <w:rPr>
          <w:rFonts w:ascii="Times New Roman" w:eastAsia="Times New Roman" w:hAnsi="Times New Roman" w:cs="Times New Roman"/>
          <w:i/>
          <w:iCs/>
        </w:rPr>
        <w:t xml:space="preserve"> P. (2003). "Vision and the statistics of the visual environment". Current Opinion in Neurobiology. </w:t>
      </w:r>
      <w:r w:rsidRPr="00D62363">
        <w:rPr>
          <w:rFonts w:ascii="Times New Roman" w:eastAsia="Times New Roman" w:hAnsi="Times New Roman" w:cs="Times New Roman"/>
          <w:b/>
          <w:bCs/>
          <w:i/>
          <w:iCs/>
        </w:rPr>
        <w:t>13</w:t>
      </w:r>
      <w:r w:rsidRPr="00D62363">
        <w:rPr>
          <w:rFonts w:ascii="Times New Roman" w:eastAsia="Times New Roman" w:hAnsi="Times New Roman" w:cs="Times New Roman"/>
          <w:i/>
          <w:iCs/>
        </w:rPr>
        <w:t xml:space="preserve"> (2): 144–149. </w:t>
      </w:r>
      <w:hyperlink r:id="rId15" w:tooltip="CiteSeerX (identifier)" w:history="1">
        <w:proofErr w:type="spellStart"/>
        <w:r w:rsidRPr="00D62363">
          <w:rPr>
            <w:rFonts w:ascii="Times New Roman" w:eastAsia="Times New Roman" w:hAnsi="Times New Roman" w:cs="Times New Roman"/>
            <w:i/>
            <w:iCs/>
            <w:color w:val="0000FF"/>
            <w:u w:val="single"/>
          </w:rPr>
          <w:t>CiteSeerX</w:t>
        </w:r>
        <w:proofErr w:type="spellEnd"/>
      </w:hyperlink>
      <w:r w:rsidRPr="00D62363">
        <w:rPr>
          <w:rFonts w:ascii="Times New Roman" w:eastAsia="Times New Roman" w:hAnsi="Times New Roman" w:cs="Times New Roman"/>
          <w:i/>
          <w:iCs/>
        </w:rPr>
        <w:t> </w:t>
      </w:r>
      <w:hyperlink r:id="rId16" w:history="1">
        <w:r w:rsidRPr="00D62363">
          <w:rPr>
            <w:rFonts w:ascii="Times New Roman" w:eastAsia="Times New Roman" w:hAnsi="Times New Roman" w:cs="Times New Roman"/>
            <w:i/>
            <w:iCs/>
            <w:color w:val="0000FF"/>
            <w:u w:val="single"/>
          </w:rPr>
          <w:t>10.1.1.8.2800</w:t>
        </w:r>
      </w:hyperlink>
      <w:r w:rsidRPr="00D62363">
        <w:rPr>
          <w:rFonts w:ascii="Times New Roman" w:eastAsia="Times New Roman" w:hAnsi="Times New Roman" w:cs="Times New Roman"/>
          <w:i/>
          <w:iCs/>
        </w:rPr>
        <w:t xml:space="preserve">. </w:t>
      </w:r>
      <w:hyperlink r:id="rId17" w:tooltip="Doi (identifier)" w:history="1">
        <w:r w:rsidRPr="00D62363">
          <w:rPr>
            <w:rFonts w:ascii="Times New Roman" w:eastAsia="Times New Roman" w:hAnsi="Times New Roman" w:cs="Times New Roman"/>
            <w:i/>
            <w:iCs/>
            <w:color w:val="0000FF"/>
            <w:u w:val="single"/>
          </w:rPr>
          <w:t>doi</w:t>
        </w:r>
      </w:hyperlink>
      <w:r w:rsidRPr="00D62363">
        <w:rPr>
          <w:rFonts w:ascii="Times New Roman" w:eastAsia="Times New Roman" w:hAnsi="Times New Roman" w:cs="Times New Roman"/>
          <w:i/>
          <w:iCs/>
        </w:rPr>
        <w:t>:</w:t>
      </w:r>
      <w:hyperlink r:id="rId18" w:history="1">
        <w:r w:rsidRPr="00D62363">
          <w:rPr>
            <w:rFonts w:ascii="Times New Roman" w:eastAsia="Times New Roman" w:hAnsi="Times New Roman" w:cs="Times New Roman"/>
            <w:i/>
            <w:iCs/>
            <w:color w:val="0000FF"/>
            <w:u w:val="single"/>
          </w:rPr>
          <w:t>10.1016/S0959-4388(03)00047-3</w:t>
        </w:r>
      </w:hyperlink>
      <w:r w:rsidRPr="00D62363">
        <w:rPr>
          <w:rFonts w:ascii="Times New Roman" w:eastAsia="Times New Roman" w:hAnsi="Times New Roman" w:cs="Times New Roman"/>
          <w:i/>
          <w:iCs/>
        </w:rPr>
        <w:t xml:space="preserve">. </w:t>
      </w:r>
      <w:hyperlink r:id="rId19" w:tooltip="PMID (identifier)" w:history="1">
        <w:r w:rsidRPr="00D62363">
          <w:rPr>
            <w:rFonts w:ascii="Times New Roman" w:eastAsia="Times New Roman" w:hAnsi="Times New Roman" w:cs="Times New Roman"/>
            <w:i/>
            <w:iCs/>
            <w:color w:val="0000FF"/>
            <w:u w:val="single"/>
          </w:rPr>
          <w:t>PMID</w:t>
        </w:r>
      </w:hyperlink>
      <w:r w:rsidRPr="00D62363">
        <w:rPr>
          <w:rFonts w:ascii="Times New Roman" w:eastAsia="Times New Roman" w:hAnsi="Times New Roman" w:cs="Times New Roman"/>
          <w:i/>
          <w:iCs/>
        </w:rPr>
        <w:t> </w:t>
      </w:r>
      <w:hyperlink r:id="rId20" w:history="1">
        <w:r w:rsidRPr="00D62363">
          <w:rPr>
            <w:rFonts w:ascii="Times New Roman" w:eastAsia="Times New Roman" w:hAnsi="Times New Roman" w:cs="Times New Roman"/>
            <w:i/>
            <w:iCs/>
            <w:color w:val="0000FF"/>
            <w:u w:val="single"/>
          </w:rPr>
          <w:t>12744966</w:t>
        </w:r>
      </w:hyperlink>
      <w:r w:rsidRPr="00D62363">
        <w:rPr>
          <w:rFonts w:ascii="Times New Roman" w:eastAsia="Times New Roman" w:hAnsi="Times New Roman" w:cs="Times New Roman"/>
          <w:i/>
          <w:iCs/>
        </w:rPr>
        <w:t>.</w:t>
      </w:r>
      <w:r w:rsidRPr="00D62363">
        <w:rPr>
          <w:rFonts w:ascii="Times New Roman" w:eastAsia="Times New Roman" w:hAnsi="Times New Roman" w:cs="Times New Roman"/>
        </w:rPr>
        <w:t xml:space="preserve"> </w:t>
      </w:r>
    </w:p>
    <w:p w14:paraId="1F2EBD2C" w14:textId="77777777" w:rsidR="00453FED" w:rsidRPr="00D62363" w:rsidRDefault="00453FED" w:rsidP="009152CD">
      <w:pPr>
        <w:rPr>
          <w:rFonts w:ascii="Times New Roman" w:eastAsia="Times New Roman" w:hAnsi="Times New Roman" w:cs="Times New Roman"/>
        </w:rPr>
      </w:pPr>
      <w:r w:rsidRPr="00D62363">
        <w:rPr>
          <w:rFonts w:ascii="Times New Roman" w:eastAsia="Times New Roman" w:hAnsi="Symbol" w:cs="Times New Roman"/>
        </w:rPr>
        <w:t></w:t>
      </w:r>
      <w:r w:rsidRPr="00D62363">
        <w:rPr>
          <w:rFonts w:ascii="Times New Roman" w:eastAsia="Times New Roman" w:hAnsi="Times New Roman" w:cs="Times New Roman"/>
        </w:rPr>
        <w:t xml:space="preserve">  </w:t>
      </w:r>
      <w:proofErr w:type="spellStart"/>
      <w:r w:rsidRPr="00D62363">
        <w:rPr>
          <w:rFonts w:ascii="Times New Roman" w:eastAsia="Times New Roman" w:hAnsi="Times New Roman" w:cs="Times New Roman"/>
          <w:i/>
          <w:iCs/>
        </w:rPr>
        <w:t>Simoncelli</w:t>
      </w:r>
      <w:proofErr w:type="spellEnd"/>
      <w:r w:rsidRPr="00D62363">
        <w:rPr>
          <w:rFonts w:ascii="Times New Roman" w:eastAsia="Times New Roman" w:hAnsi="Times New Roman" w:cs="Times New Roman"/>
          <w:i/>
          <w:iCs/>
        </w:rPr>
        <w:t xml:space="preserve">, E.P.; </w:t>
      </w:r>
      <w:proofErr w:type="spellStart"/>
      <w:r w:rsidRPr="00D62363">
        <w:rPr>
          <w:rFonts w:ascii="Times New Roman" w:eastAsia="Times New Roman" w:hAnsi="Times New Roman" w:cs="Times New Roman"/>
          <w:i/>
          <w:iCs/>
        </w:rPr>
        <w:t>Olshausen</w:t>
      </w:r>
      <w:proofErr w:type="spellEnd"/>
      <w:r w:rsidRPr="00D62363">
        <w:rPr>
          <w:rFonts w:ascii="Times New Roman" w:eastAsia="Times New Roman" w:hAnsi="Times New Roman" w:cs="Times New Roman"/>
          <w:i/>
          <w:iCs/>
        </w:rPr>
        <w:t xml:space="preserve">, B.A. (2001). "Natural image statistics and neural representation". Annual Review of Neuroscience. </w:t>
      </w:r>
      <w:r w:rsidRPr="00D62363">
        <w:rPr>
          <w:rFonts w:ascii="Times New Roman" w:eastAsia="Times New Roman" w:hAnsi="Times New Roman" w:cs="Times New Roman"/>
          <w:b/>
          <w:bCs/>
          <w:i/>
          <w:iCs/>
        </w:rPr>
        <w:t>24</w:t>
      </w:r>
      <w:r w:rsidRPr="00D62363">
        <w:rPr>
          <w:rFonts w:ascii="Times New Roman" w:eastAsia="Times New Roman" w:hAnsi="Times New Roman" w:cs="Times New Roman"/>
          <w:i/>
          <w:iCs/>
        </w:rPr>
        <w:t xml:space="preserve">: 1193–1216. </w:t>
      </w:r>
    </w:p>
    <w:p w14:paraId="5F1C0684" w14:textId="77777777" w:rsidR="00453FED" w:rsidRDefault="00453FED" w:rsidP="009152CD">
      <w:pPr>
        <w:pStyle w:val="CommentText"/>
      </w:pPr>
    </w:p>
  </w:comment>
  <w:comment w:id="765" w:author="Geffen, Maria" w:date="2021-05-06T17:21:00Z" w:initials="GM">
    <w:p w14:paraId="5132E55F" w14:textId="77777777" w:rsidR="00453FED" w:rsidRDefault="00453FED" w:rsidP="009152CD">
      <w:pPr>
        <w:pStyle w:val="CommentText"/>
      </w:pPr>
      <w:r>
        <w:rPr>
          <w:rStyle w:val="CommentReference"/>
        </w:rPr>
        <w:annotationRef/>
      </w:r>
      <w:r>
        <w:rPr>
          <w:noProof/>
        </w:rPr>
        <w:t>refs</w:t>
      </w:r>
    </w:p>
  </w:comment>
  <w:comment w:id="768" w:author="Geffen, Maria" w:date="2021-05-06T17:21:00Z" w:initials="GM">
    <w:p w14:paraId="28964B2D" w14:textId="77777777" w:rsidR="00453FED" w:rsidRDefault="00453FED" w:rsidP="009152CD">
      <w:pPr>
        <w:pStyle w:val="CommentText"/>
      </w:pPr>
      <w:r>
        <w:rPr>
          <w:rStyle w:val="CommentReference"/>
        </w:rPr>
        <w:annotationRef/>
      </w:r>
      <w:r>
        <w:rPr>
          <w:noProof/>
        </w:rPr>
        <w:t>refs</w:t>
      </w:r>
    </w:p>
  </w:comment>
  <w:comment w:id="811" w:author="Maria Neimark Geffen" w:date="2021-04-27T12:25:00Z" w:initials="MNG">
    <w:p w14:paraId="0783224B" w14:textId="77777777" w:rsidR="00453FED" w:rsidRDefault="00453FED" w:rsidP="005B538C">
      <w:r>
        <w:rPr>
          <w:rStyle w:val="CommentReference"/>
        </w:rPr>
        <w:annotationRef/>
      </w:r>
    </w:p>
    <w:p w14:paraId="4CC73CC9" w14:textId="77777777" w:rsidR="00453FED" w:rsidRDefault="00453FED" w:rsidP="005B538C">
      <w:r>
        <w:t xml:space="preserve">N. </w:t>
      </w:r>
      <w:proofErr w:type="spellStart"/>
      <w:r>
        <w:t>Ulanovsky</w:t>
      </w:r>
      <w:proofErr w:type="spellEnd"/>
      <w:r>
        <w:t xml:space="preserve">, L. Las, I. </w:t>
      </w:r>
      <w:proofErr w:type="spellStart"/>
      <w:r>
        <w:t>Nelken</w:t>
      </w:r>
      <w:proofErr w:type="spellEnd"/>
    </w:p>
    <w:p w14:paraId="1273C4F0" w14:textId="77777777" w:rsidR="00453FED" w:rsidRDefault="00453FED" w:rsidP="005B538C">
      <w:r>
        <w:t>Processing of low-probability sounds by cortical neurons</w:t>
      </w:r>
    </w:p>
    <w:p w14:paraId="7E56DD76" w14:textId="77777777" w:rsidR="00453FED" w:rsidRDefault="00453FED" w:rsidP="005B538C">
      <w:r>
        <w:t xml:space="preserve">Nat. </w:t>
      </w:r>
      <w:proofErr w:type="spellStart"/>
      <w:r>
        <w:t>Neurosci</w:t>
      </w:r>
      <w:proofErr w:type="spellEnd"/>
      <w:r>
        <w:t>., 6 (2003), pp. 391-398</w:t>
      </w:r>
    </w:p>
    <w:p w14:paraId="657AF37F" w14:textId="77777777" w:rsidR="00453FED" w:rsidRDefault="00453FED" w:rsidP="005B538C"/>
    <w:p w14:paraId="38DC4440" w14:textId="77777777" w:rsidR="00453FED" w:rsidRDefault="00453FED" w:rsidP="005B538C">
      <w:r w:rsidRPr="00692AC1">
        <w:t xml:space="preserve">Pennington JR, David SV. Complementary Effects of Adaptation and Gain Control on Sound Encoding in Primary Auditory Cortex. </w:t>
      </w:r>
      <w:proofErr w:type="spellStart"/>
      <w:r w:rsidRPr="00692AC1">
        <w:t>eNeuro</w:t>
      </w:r>
      <w:proofErr w:type="spellEnd"/>
      <w:r w:rsidRPr="00692AC1">
        <w:t>. 2020 Nov 13;7(6):ENEURO.0205-20.2020.</w:t>
      </w:r>
    </w:p>
    <w:p w14:paraId="7533216A" w14:textId="77777777" w:rsidR="00453FED" w:rsidRDefault="00453FED" w:rsidP="005B538C"/>
    <w:p w14:paraId="4595DB5D" w14:textId="77777777" w:rsidR="00453FED" w:rsidRDefault="00453FED" w:rsidP="005B538C">
      <w:r w:rsidRPr="0047314E">
        <w:t xml:space="preserve">Fritz J, </w:t>
      </w:r>
      <w:proofErr w:type="spellStart"/>
      <w:r w:rsidRPr="0047314E">
        <w:t>Shamma</w:t>
      </w:r>
      <w:proofErr w:type="spellEnd"/>
      <w:r w:rsidRPr="0047314E">
        <w:t xml:space="preserve"> S, </w:t>
      </w:r>
      <w:proofErr w:type="spellStart"/>
      <w:r w:rsidRPr="0047314E">
        <w:t>Elhilali</w:t>
      </w:r>
      <w:proofErr w:type="spellEnd"/>
      <w:r w:rsidRPr="0047314E">
        <w:t xml:space="preserve"> M, Klein D. Rapid task-related plasticity of spectrotemporal receptive fields in primary auditory cortex. Nat </w:t>
      </w:r>
      <w:proofErr w:type="spellStart"/>
      <w:r w:rsidRPr="0047314E">
        <w:t>Neurosci</w:t>
      </w:r>
      <w:proofErr w:type="spellEnd"/>
      <w:r w:rsidRPr="0047314E">
        <w:t xml:space="preserve">. 2003 Nov;6(11):1216-23. </w:t>
      </w:r>
      <w:proofErr w:type="spellStart"/>
      <w:r w:rsidRPr="0047314E">
        <w:t>doi</w:t>
      </w:r>
      <w:proofErr w:type="spellEnd"/>
      <w:r w:rsidRPr="0047314E">
        <w:t xml:space="preserve">: 10.1038/nn1141. </w:t>
      </w:r>
      <w:proofErr w:type="spellStart"/>
      <w:r w:rsidRPr="0047314E">
        <w:t>Epub</w:t>
      </w:r>
      <w:proofErr w:type="spellEnd"/>
      <w:r w:rsidRPr="0047314E">
        <w:t xml:space="preserve"> 2003 Oct 28. PMID: 14583754.</w:t>
      </w:r>
    </w:p>
    <w:p w14:paraId="210D625E" w14:textId="77777777" w:rsidR="00453FED" w:rsidRDefault="00453FED" w:rsidP="005B538C"/>
    <w:p w14:paraId="198372FD" w14:textId="77777777" w:rsidR="00453FED" w:rsidRDefault="00453FED" w:rsidP="005B538C">
      <w:proofErr w:type="spellStart"/>
      <w:r w:rsidRPr="0047314E">
        <w:t>Mesgarani</w:t>
      </w:r>
      <w:proofErr w:type="spellEnd"/>
      <w:r w:rsidRPr="0047314E">
        <w:t xml:space="preserve">, N., Fritz, J.B., </w:t>
      </w:r>
      <w:proofErr w:type="spellStart"/>
      <w:r w:rsidRPr="0047314E">
        <w:t>Shamma</w:t>
      </w:r>
      <w:proofErr w:type="spellEnd"/>
      <w:r w:rsidRPr="0047314E">
        <w:t>, S.A., 2010. A computational model of rapid task-related plasticity of auditory cortical receptive</w:t>
      </w:r>
      <w:r>
        <w:t xml:space="preserve"> </w:t>
      </w:r>
      <w:r w:rsidRPr="0047314E">
        <w:t xml:space="preserve">fields. J. </w:t>
      </w:r>
      <w:proofErr w:type="spellStart"/>
      <w:r w:rsidRPr="0047314E">
        <w:t>Comput</w:t>
      </w:r>
      <w:proofErr w:type="spellEnd"/>
      <w:r w:rsidRPr="0047314E">
        <w:t xml:space="preserve">. </w:t>
      </w:r>
      <w:proofErr w:type="spellStart"/>
      <w:r w:rsidRPr="0047314E">
        <w:t>Neurosci</w:t>
      </w:r>
      <w:proofErr w:type="spellEnd"/>
      <w:r w:rsidRPr="0047314E">
        <w:t>. 28,19e27.</w:t>
      </w:r>
    </w:p>
    <w:p w14:paraId="62DF0849" w14:textId="77777777" w:rsidR="00453FED" w:rsidRDefault="00453FED" w:rsidP="005B538C"/>
    <w:p w14:paraId="214DB116" w14:textId="77777777" w:rsidR="00453FED" w:rsidRDefault="00453FED" w:rsidP="005B538C">
      <w:r w:rsidRPr="00692AC1">
        <w:t xml:space="preserve">Lopez Espejo M, Schwartz ZP, David SV. Spectral tuning of adaptation supports coding of sensory context in auditory cortex. </w:t>
      </w:r>
      <w:proofErr w:type="spellStart"/>
      <w:r w:rsidRPr="00692AC1">
        <w:t>PLoS</w:t>
      </w:r>
      <w:proofErr w:type="spellEnd"/>
      <w:r w:rsidRPr="00692AC1">
        <w:t xml:space="preserve"> </w:t>
      </w:r>
      <w:proofErr w:type="spellStart"/>
      <w:r w:rsidRPr="00692AC1">
        <w:t>Comput</w:t>
      </w:r>
      <w:proofErr w:type="spellEnd"/>
      <w:r w:rsidRPr="00692AC1">
        <w:t xml:space="preserve"> Biol. 2019 Oct 18;15(10):e1007430.</w:t>
      </w:r>
    </w:p>
    <w:p w14:paraId="3C8F674B" w14:textId="77777777" w:rsidR="00453FED" w:rsidRDefault="00453FED" w:rsidP="005B538C">
      <w:pPr>
        <w:pStyle w:val="CommentText"/>
      </w:pPr>
    </w:p>
  </w:comment>
  <w:comment w:id="813" w:author="Maria Neimark Geffen" w:date="2021-04-27T12:21:00Z" w:initials="MNG">
    <w:p w14:paraId="31EF6E7F" w14:textId="77777777" w:rsidR="00453FED" w:rsidRDefault="00453FED" w:rsidP="006626B3">
      <w:r>
        <w:rPr>
          <w:rStyle w:val="CommentReference"/>
        </w:rPr>
        <w:annotationRef/>
      </w:r>
      <w:r>
        <w:t xml:space="preserve">I. Dean, N.S. Harper, D. McAlpine. Neural population coding of sound level adapts to stimulus statistics. Nat. </w:t>
      </w:r>
      <w:proofErr w:type="spellStart"/>
      <w:r>
        <w:t>Neurosci</w:t>
      </w:r>
      <w:proofErr w:type="spellEnd"/>
      <w:r>
        <w:t>., 8 (2005), pp. 1684-1689.</w:t>
      </w:r>
    </w:p>
    <w:p w14:paraId="496ECF95" w14:textId="77777777" w:rsidR="00453FED" w:rsidRDefault="00453FED" w:rsidP="006626B3">
      <w:r>
        <w:t xml:space="preserve">N.C. Rabinowitz, B.D.B. Willmore, J.W.H. </w:t>
      </w:r>
      <w:proofErr w:type="spellStart"/>
      <w:r>
        <w:t>Schnupp</w:t>
      </w:r>
      <w:proofErr w:type="spellEnd"/>
      <w:r>
        <w:t>, A.J. King. Contrast gain control in auditory cortex. Neuron, 70 (2011), 1178-1191</w:t>
      </w:r>
    </w:p>
    <w:p w14:paraId="3B1E71FA" w14:textId="77777777" w:rsidR="00453FED" w:rsidRDefault="00453FED" w:rsidP="006626B3">
      <w:r w:rsidRPr="006005CD">
        <w:t xml:space="preserve">Rabinowitz NC, Willmore BD, </w:t>
      </w:r>
      <w:proofErr w:type="spellStart"/>
      <w:r w:rsidRPr="006005CD">
        <w:t>Schnupp</w:t>
      </w:r>
      <w:proofErr w:type="spellEnd"/>
      <w:r w:rsidRPr="006005CD">
        <w:t xml:space="preserve"> JW, King AJ. Spectrotemporal contrast kernels for neurons in primary auditory cortex. J </w:t>
      </w:r>
      <w:proofErr w:type="spellStart"/>
      <w:r w:rsidRPr="006005CD">
        <w:t>Neurosci</w:t>
      </w:r>
      <w:proofErr w:type="spellEnd"/>
      <w:r w:rsidRPr="006005CD">
        <w:t>. 2012 Aug 15;32(33):11271-84.</w:t>
      </w:r>
    </w:p>
    <w:p w14:paraId="1A075E69" w14:textId="77777777" w:rsidR="00453FED" w:rsidRPr="00692AC1" w:rsidRDefault="00453FED" w:rsidP="006626B3">
      <w:r w:rsidRPr="00692AC1">
        <w:t>Willmore BD, Cooke JE, King AJ. Hearing in noisy environments: noise invariance and contrast gain control. J Physiol. 2014 Aug 15;592(16):3371-81</w:t>
      </w:r>
    </w:p>
    <w:p w14:paraId="27BDACC6" w14:textId="77777777" w:rsidR="00453FED" w:rsidRPr="00692AC1" w:rsidRDefault="00453FED" w:rsidP="006626B3">
      <w:r w:rsidRPr="00692AC1">
        <w:t xml:space="preserve">Lohse M, Bajo VM, King AJ, Willmore BDB. Neural circuits underlying auditory contrast gain control and their perceptual implications. Nat </w:t>
      </w:r>
      <w:proofErr w:type="spellStart"/>
      <w:r w:rsidRPr="00692AC1">
        <w:t>Commun</w:t>
      </w:r>
      <w:proofErr w:type="spellEnd"/>
      <w:r w:rsidRPr="00692AC1">
        <w:t>. 2020 Jan 16;11(1):324.</w:t>
      </w:r>
    </w:p>
    <w:p w14:paraId="3299FE79" w14:textId="77777777" w:rsidR="00453FED" w:rsidRDefault="00453FED" w:rsidP="006626B3">
      <w:r w:rsidRPr="00692AC1">
        <w:t xml:space="preserve">Cooke JE, King AJ, Willmore BDB, </w:t>
      </w:r>
      <w:proofErr w:type="spellStart"/>
      <w:r w:rsidRPr="00692AC1">
        <w:t>Schnupp</w:t>
      </w:r>
      <w:proofErr w:type="spellEnd"/>
      <w:r w:rsidRPr="00692AC1">
        <w:t xml:space="preserve"> JWH. Contrast gain control in mouse auditory cortex. J </w:t>
      </w:r>
      <w:proofErr w:type="spellStart"/>
      <w:r w:rsidRPr="00692AC1">
        <w:t>Neurophysiol</w:t>
      </w:r>
      <w:proofErr w:type="spellEnd"/>
      <w:r w:rsidRPr="00692AC1">
        <w:t>. 2018 Oct 1;120(4):1872-1884</w:t>
      </w:r>
    </w:p>
    <w:p w14:paraId="58C439ED" w14:textId="77777777" w:rsidR="00453FED" w:rsidRDefault="00453FED" w:rsidP="006626B3">
      <w:pPr>
        <w:pStyle w:val="CommentText"/>
      </w:pPr>
    </w:p>
  </w:comment>
  <w:comment w:id="865" w:author="Microsoft Office User" w:date="2021-04-29T16:47:00Z" w:initials="MOU">
    <w:p w14:paraId="6FAAF6BE" w14:textId="77777777" w:rsidR="00453FED" w:rsidRDefault="00453FED" w:rsidP="008133D7">
      <w:pPr>
        <w:pStyle w:val="CommentText"/>
      </w:pPr>
      <w:r>
        <w:rPr>
          <w:rStyle w:val="CommentReference"/>
        </w:rPr>
        <w:annotationRef/>
      </w:r>
      <w:r>
        <w:t>Make this sentence flow better</w:t>
      </w:r>
    </w:p>
  </w:comment>
  <w:comment w:id="899" w:author="Microsoft Office User" w:date="2021-04-29T16:47:00Z" w:initials="MOU">
    <w:p w14:paraId="4DC5B4C3" w14:textId="5FA5443A" w:rsidR="00453FED" w:rsidRDefault="00453FED">
      <w:pPr>
        <w:pStyle w:val="CommentText"/>
      </w:pPr>
      <w:r>
        <w:rPr>
          <w:rStyle w:val="CommentReference"/>
        </w:rPr>
        <w:annotationRef/>
      </w:r>
      <w:r>
        <w:t>Make this sentence flow better</w:t>
      </w:r>
    </w:p>
  </w:comment>
  <w:comment w:id="990" w:author="Microsoft Office User" w:date="2021-04-28T13:15:00Z" w:initials="MOU">
    <w:p w14:paraId="4C85546F" w14:textId="0498A42B" w:rsidR="00453FED" w:rsidRDefault="00453FED">
      <w:pPr>
        <w:pStyle w:val="CommentText"/>
      </w:pPr>
      <w:r>
        <w:rPr>
          <w:rStyle w:val="CommentReference"/>
        </w:rPr>
        <w:annotationRef/>
      </w:r>
      <w:r>
        <w:t xml:space="preserve">Motivate this more towards mechanisms: ‘While we have demonstrated that efficient control of neuronal gain shapes behavioral performance, the neuronal mechanisms of gain control in the auditory system are unknown.’ </w:t>
      </w:r>
    </w:p>
  </w:comment>
  <w:comment w:id="2526" w:author="Microsoft Office User" w:date="2021-05-07T11:39:00Z" w:initials="MOU">
    <w:p w14:paraId="069A595A" w14:textId="77777777" w:rsidR="00453FED" w:rsidRDefault="00453FED">
      <w:pPr>
        <w:pStyle w:val="CommentText"/>
      </w:pPr>
      <w:r>
        <w:rPr>
          <w:rStyle w:val="CommentReference"/>
        </w:rPr>
        <w:annotationRef/>
      </w:r>
      <w:r>
        <w:t>For all of these tests, consider a better approach: maybe make a score across all outcomes, then do a non-parametric ANOVA to test for effect of muscimol &amp; task condition + interaction</w:t>
      </w:r>
    </w:p>
  </w:comment>
  <w:comment w:id="2819" w:author="Microsoft Office User" w:date="2021-04-28T10:22:00Z" w:initials="MOU">
    <w:p w14:paraId="243BD38A" w14:textId="6F2658BF" w:rsidR="00453FED" w:rsidRDefault="00453FED">
      <w:pPr>
        <w:pStyle w:val="CommentText"/>
      </w:pPr>
      <w:r>
        <w:rPr>
          <w:rStyle w:val="CommentReference"/>
        </w:rPr>
        <w:annotationRef/>
      </w:r>
      <w:r>
        <w:t>This needs more quantification! Maybe compute ROC plots for the neurons, get n for each session, compute statistics, etc. Also might be misleading to plot saline and muscimol on the same plot, as they are different neural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414BE8" w15:done="1"/>
  <w15:commentEx w15:paraId="7F5A38BC" w15:done="0"/>
  <w15:commentEx w15:paraId="21CF7E25" w15:done="0"/>
  <w15:commentEx w15:paraId="033A14FB" w15:done="0"/>
  <w15:commentEx w15:paraId="6EBFA616" w15:done="0"/>
  <w15:commentEx w15:paraId="588B1718" w15:done="0"/>
  <w15:commentEx w15:paraId="7469D575" w15:done="0"/>
  <w15:commentEx w15:paraId="0CDA67A9" w15:done="0"/>
  <w15:commentEx w15:paraId="713C8628" w15:done="0"/>
  <w15:commentEx w15:paraId="1208A489" w15:paraIdParent="713C8628" w15:done="0"/>
  <w15:commentEx w15:paraId="01B368A6" w15:done="0"/>
  <w15:commentEx w15:paraId="5F1C0684" w15:done="0"/>
  <w15:commentEx w15:paraId="5132E55F" w15:done="0"/>
  <w15:commentEx w15:paraId="28964B2D" w15:done="0"/>
  <w15:commentEx w15:paraId="3C8F674B" w15:done="0"/>
  <w15:commentEx w15:paraId="58C439ED" w15:done="0"/>
  <w15:commentEx w15:paraId="6FAAF6BE" w15:done="0"/>
  <w15:commentEx w15:paraId="4DC5B4C3" w15:done="0"/>
  <w15:commentEx w15:paraId="4C85546F" w15:done="0"/>
  <w15:commentEx w15:paraId="069A595A" w15:done="0"/>
  <w15:commentEx w15:paraId="243BD3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96D45" w16cex:dateUtc="2021-04-20T19:09:00Z"/>
  <w16cex:commentExtensible w16cex:durableId="243A590E" w16cex:dateUtc="2021-05-03T15:12:00Z"/>
  <w16cex:commentExtensible w16cex:durableId="24296C51" w16cex:dateUtc="2021-04-20T19:05:00Z"/>
  <w16cex:commentExtensible w16cex:durableId="243A5919" w16cex:dateUtc="2021-05-03T15:12:00Z"/>
  <w16cex:commentExtensible w16cex:durableId="243A598C" w16cex:dateUtc="2021-05-03T15:14:00Z"/>
  <w16cex:commentExtensible w16cex:durableId="243A5EDE" w16cex:dateUtc="2021-05-03T15:37:00Z"/>
  <w16cex:commentExtensible w16cex:durableId="2362766B" w16cex:dateUtc="2020-11-20T22:07:00Z"/>
  <w16cex:commentExtensible w16cex:durableId="243A5F69" w16cex:dateUtc="2021-05-03T15:39:00Z"/>
  <w16cex:commentExtensible w16cex:durableId="2433C5C1" w16cex:dateUtc="2021-04-28T15:30:00Z"/>
  <w16cex:commentExtensible w16cex:durableId="243A5FA3" w16cex:dateUtc="2021-05-03T15:40:00Z"/>
  <w16cex:commentExtensible w16cex:durableId="243EAA49" w16cex:dateUtc="2021-04-28T17:15:00Z"/>
  <w16cex:commentExtensible w16cex:durableId="243EA41A" w16cex:dateUtc="2021-05-06T21:21:00Z"/>
  <w16cex:commentExtensible w16cex:durableId="243EA422" w16cex:dateUtc="2021-05-06T21:21:00Z"/>
  <w16cex:commentExtensible w16cex:durableId="243EA431" w16cex:dateUtc="2021-05-06T21:21:00Z"/>
  <w16cex:commentExtensible w16cex:durableId="2432812B" w16cex:dateUtc="2021-04-27T16:25:00Z"/>
  <w16cex:commentExtensible w16cex:durableId="24355CC0" w16cex:dateUtc="2021-04-27T16:21:00Z"/>
  <w16cex:commentExtensible w16cex:durableId="243BE132" w16cex:dateUtc="2021-04-29T20:47:00Z"/>
  <w16cex:commentExtensible w16cex:durableId="2435618E" w16cex:dateUtc="2021-04-29T20:47:00Z"/>
  <w16cex:commentExtensible w16cex:durableId="2433DE5F" w16cex:dateUtc="2021-04-28T17:15:00Z"/>
  <w16cex:commentExtensible w16cex:durableId="243FA556" w16cex:dateUtc="2021-05-07T15:39:00Z"/>
  <w16cex:commentExtensible w16cex:durableId="2433B5D8" w16cex:dateUtc="2021-04-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414BE8" w16cid:durableId="24296D45"/>
  <w16cid:commentId w16cid:paraId="7F5A38BC" w16cid:durableId="243A590E"/>
  <w16cid:commentId w16cid:paraId="21CF7E25" w16cid:durableId="24296C51"/>
  <w16cid:commentId w16cid:paraId="033A14FB" w16cid:durableId="243A5919"/>
  <w16cid:commentId w16cid:paraId="6EBFA616" w16cid:durableId="243A598C"/>
  <w16cid:commentId w16cid:paraId="588B1718" w16cid:durableId="243A5EDE"/>
  <w16cid:commentId w16cid:paraId="7469D575" w16cid:durableId="2362766B"/>
  <w16cid:commentId w16cid:paraId="0CDA67A9" w16cid:durableId="243A5F69"/>
  <w16cid:commentId w16cid:paraId="713C8628" w16cid:durableId="2433C5C1"/>
  <w16cid:commentId w16cid:paraId="1208A489" w16cid:durableId="243A5FA3"/>
  <w16cid:commentId w16cid:paraId="01B368A6" w16cid:durableId="243EAA49"/>
  <w16cid:commentId w16cid:paraId="5F1C0684" w16cid:durableId="243EA41A"/>
  <w16cid:commentId w16cid:paraId="5132E55F" w16cid:durableId="243EA422"/>
  <w16cid:commentId w16cid:paraId="28964B2D" w16cid:durableId="243EA431"/>
  <w16cid:commentId w16cid:paraId="3C8F674B" w16cid:durableId="2432812B"/>
  <w16cid:commentId w16cid:paraId="58C439ED" w16cid:durableId="24355CC0"/>
  <w16cid:commentId w16cid:paraId="6FAAF6BE" w16cid:durableId="243BE132"/>
  <w16cid:commentId w16cid:paraId="4DC5B4C3" w16cid:durableId="2435618E"/>
  <w16cid:commentId w16cid:paraId="4C85546F" w16cid:durableId="2433DE5F"/>
  <w16cid:commentId w16cid:paraId="069A595A" w16cid:durableId="243FA556"/>
  <w16cid:commentId w16cid:paraId="243BD38A" w16cid:durableId="2433B5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AEEA5" w14:textId="77777777" w:rsidR="008C3520" w:rsidRDefault="008C3520" w:rsidP="003A75F6">
      <w:r>
        <w:separator/>
      </w:r>
    </w:p>
  </w:endnote>
  <w:endnote w:type="continuationSeparator" w:id="0">
    <w:p w14:paraId="5EF9869B" w14:textId="77777777" w:rsidR="008C3520" w:rsidRDefault="008C3520"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6829D8" w14:textId="77777777" w:rsidR="008C3520" w:rsidRDefault="008C3520" w:rsidP="003A75F6">
      <w:r>
        <w:separator/>
      </w:r>
    </w:p>
  </w:footnote>
  <w:footnote w:type="continuationSeparator" w:id="0">
    <w:p w14:paraId="3C78D628" w14:textId="77777777" w:rsidR="008C3520" w:rsidRDefault="008C3520"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9"/>
  </w:num>
  <w:num w:numId="3">
    <w:abstractNumId w:val="4"/>
  </w:num>
  <w:num w:numId="4">
    <w:abstractNumId w:val="5"/>
  </w:num>
  <w:num w:numId="5">
    <w:abstractNumId w:val="3"/>
  </w:num>
  <w:num w:numId="6">
    <w:abstractNumId w:val="10"/>
  </w:num>
  <w:num w:numId="7">
    <w:abstractNumId w:val="0"/>
  </w:num>
  <w:num w:numId="8">
    <w:abstractNumId w:val="2"/>
  </w:num>
  <w:num w:numId="9">
    <w:abstractNumId w:val="6"/>
  </w:num>
  <w:num w:numId="10">
    <w:abstractNumId w:val="8"/>
  </w:num>
  <w:num w:numId="11">
    <w:abstractNumId w:val="1"/>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Geffen, Maria">
    <w15:presenceInfo w15:providerId="AD" w15:userId="S::mgeffen@pennmedicine.upenn.edu::95843fb0-5f22-4058-b4f3-dfd089b5d6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545D"/>
    <w:rsid w:val="00007007"/>
    <w:rsid w:val="000338CA"/>
    <w:rsid w:val="00041A74"/>
    <w:rsid w:val="00043363"/>
    <w:rsid w:val="0004791C"/>
    <w:rsid w:val="00060506"/>
    <w:rsid w:val="00062EBD"/>
    <w:rsid w:val="0007020D"/>
    <w:rsid w:val="0008595A"/>
    <w:rsid w:val="000915B5"/>
    <w:rsid w:val="000A7884"/>
    <w:rsid w:val="000B343A"/>
    <w:rsid w:val="000B5FD6"/>
    <w:rsid w:val="000B79DE"/>
    <w:rsid w:val="000D05A1"/>
    <w:rsid w:val="000D3D0B"/>
    <w:rsid w:val="000D45EC"/>
    <w:rsid w:val="000F1B3D"/>
    <w:rsid w:val="000F4D81"/>
    <w:rsid w:val="00111178"/>
    <w:rsid w:val="0012173D"/>
    <w:rsid w:val="00125C41"/>
    <w:rsid w:val="00136515"/>
    <w:rsid w:val="00137023"/>
    <w:rsid w:val="00142B3A"/>
    <w:rsid w:val="00143746"/>
    <w:rsid w:val="00155027"/>
    <w:rsid w:val="00171B3E"/>
    <w:rsid w:val="00185250"/>
    <w:rsid w:val="00191F9B"/>
    <w:rsid w:val="001935CF"/>
    <w:rsid w:val="0019642E"/>
    <w:rsid w:val="001A3033"/>
    <w:rsid w:val="001B69AD"/>
    <w:rsid w:val="001C1334"/>
    <w:rsid w:val="001D6D31"/>
    <w:rsid w:val="001E1B38"/>
    <w:rsid w:val="001E22A2"/>
    <w:rsid w:val="001E6978"/>
    <w:rsid w:val="001F3D2A"/>
    <w:rsid w:val="002120D3"/>
    <w:rsid w:val="00214F06"/>
    <w:rsid w:val="00220C38"/>
    <w:rsid w:val="00224193"/>
    <w:rsid w:val="00225349"/>
    <w:rsid w:val="00225FA3"/>
    <w:rsid w:val="002373E5"/>
    <w:rsid w:val="002420F7"/>
    <w:rsid w:val="0024252F"/>
    <w:rsid w:val="00243817"/>
    <w:rsid w:val="00247E70"/>
    <w:rsid w:val="00283ABC"/>
    <w:rsid w:val="00286498"/>
    <w:rsid w:val="00290F81"/>
    <w:rsid w:val="0029141E"/>
    <w:rsid w:val="00292D46"/>
    <w:rsid w:val="002A6675"/>
    <w:rsid w:val="002B46BE"/>
    <w:rsid w:val="002C0B65"/>
    <w:rsid w:val="002C1323"/>
    <w:rsid w:val="002C1CCB"/>
    <w:rsid w:val="002C27AF"/>
    <w:rsid w:val="002D4145"/>
    <w:rsid w:val="002E626F"/>
    <w:rsid w:val="002F191E"/>
    <w:rsid w:val="003037C0"/>
    <w:rsid w:val="0031158D"/>
    <w:rsid w:val="003205F3"/>
    <w:rsid w:val="00322A79"/>
    <w:rsid w:val="00324B86"/>
    <w:rsid w:val="00335FFA"/>
    <w:rsid w:val="00350418"/>
    <w:rsid w:val="0035199D"/>
    <w:rsid w:val="00352A0E"/>
    <w:rsid w:val="00353080"/>
    <w:rsid w:val="00356448"/>
    <w:rsid w:val="00362753"/>
    <w:rsid w:val="00362F61"/>
    <w:rsid w:val="00373899"/>
    <w:rsid w:val="00384D55"/>
    <w:rsid w:val="00390749"/>
    <w:rsid w:val="00392CB5"/>
    <w:rsid w:val="003A27B0"/>
    <w:rsid w:val="003A3139"/>
    <w:rsid w:val="003A75F6"/>
    <w:rsid w:val="003C75FD"/>
    <w:rsid w:val="003D2E35"/>
    <w:rsid w:val="003D73CB"/>
    <w:rsid w:val="003F675E"/>
    <w:rsid w:val="0040034C"/>
    <w:rsid w:val="00415D84"/>
    <w:rsid w:val="00420686"/>
    <w:rsid w:val="00421973"/>
    <w:rsid w:val="00426E85"/>
    <w:rsid w:val="00435193"/>
    <w:rsid w:val="0044258F"/>
    <w:rsid w:val="00445ED3"/>
    <w:rsid w:val="00453FED"/>
    <w:rsid w:val="004625CD"/>
    <w:rsid w:val="00481A68"/>
    <w:rsid w:val="00494657"/>
    <w:rsid w:val="004A2238"/>
    <w:rsid w:val="004B1F71"/>
    <w:rsid w:val="004B6FDF"/>
    <w:rsid w:val="004D2BF6"/>
    <w:rsid w:val="004E45B6"/>
    <w:rsid w:val="00501744"/>
    <w:rsid w:val="0050263E"/>
    <w:rsid w:val="005130BC"/>
    <w:rsid w:val="00526203"/>
    <w:rsid w:val="00532CF4"/>
    <w:rsid w:val="00544076"/>
    <w:rsid w:val="00553CFB"/>
    <w:rsid w:val="00556D0F"/>
    <w:rsid w:val="00561876"/>
    <w:rsid w:val="0059217F"/>
    <w:rsid w:val="00592E32"/>
    <w:rsid w:val="005A2B58"/>
    <w:rsid w:val="005A3A78"/>
    <w:rsid w:val="005A58EB"/>
    <w:rsid w:val="005B17FA"/>
    <w:rsid w:val="005B538C"/>
    <w:rsid w:val="005C303E"/>
    <w:rsid w:val="005C526F"/>
    <w:rsid w:val="005D7786"/>
    <w:rsid w:val="005E4C1C"/>
    <w:rsid w:val="005E7BBD"/>
    <w:rsid w:val="005F2B2D"/>
    <w:rsid w:val="00605730"/>
    <w:rsid w:val="00611D11"/>
    <w:rsid w:val="006344DD"/>
    <w:rsid w:val="00637DB3"/>
    <w:rsid w:val="00644C44"/>
    <w:rsid w:val="0064651D"/>
    <w:rsid w:val="006512E7"/>
    <w:rsid w:val="00651894"/>
    <w:rsid w:val="0065509F"/>
    <w:rsid w:val="006577C0"/>
    <w:rsid w:val="006626B3"/>
    <w:rsid w:val="006670B4"/>
    <w:rsid w:val="0068329E"/>
    <w:rsid w:val="006923AF"/>
    <w:rsid w:val="00696C0D"/>
    <w:rsid w:val="006A087A"/>
    <w:rsid w:val="006A589A"/>
    <w:rsid w:val="006B34AD"/>
    <w:rsid w:val="006D0B5D"/>
    <w:rsid w:val="006D66F0"/>
    <w:rsid w:val="006D6A4E"/>
    <w:rsid w:val="006D783C"/>
    <w:rsid w:val="006E67B1"/>
    <w:rsid w:val="006E79F5"/>
    <w:rsid w:val="00713AC8"/>
    <w:rsid w:val="007221F0"/>
    <w:rsid w:val="00741167"/>
    <w:rsid w:val="00746465"/>
    <w:rsid w:val="007464BD"/>
    <w:rsid w:val="00747CC2"/>
    <w:rsid w:val="00752512"/>
    <w:rsid w:val="007861D4"/>
    <w:rsid w:val="00790B0D"/>
    <w:rsid w:val="007B350C"/>
    <w:rsid w:val="007B566A"/>
    <w:rsid w:val="007D3839"/>
    <w:rsid w:val="007D3D70"/>
    <w:rsid w:val="007D3E69"/>
    <w:rsid w:val="007D691E"/>
    <w:rsid w:val="007F3B5A"/>
    <w:rsid w:val="007F6CC3"/>
    <w:rsid w:val="007F729D"/>
    <w:rsid w:val="0080342C"/>
    <w:rsid w:val="008062EA"/>
    <w:rsid w:val="0081089C"/>
    <w:rsid w:val="008133D7"/>
    <w:rsid w:val="008214AD"/>
    <w:rsid w:val="00821F06"/>
    <w:rsid w:val="00821F36"/>
    <w:rsid w:val="008334D6"/>
    <w:rsid w:val="00854C11"/>
    <w:rsid w:val="00865FD6"/>
    <w:rsid w:val="00867A77"/>
    <w:rsid w:val="0087106C"/>
    <w:rsid w:val="00876887"/>
    <w:rsid w:val="00883DFF"/>
    <w:rsid w:val="008855F0"/>
    <w:rsid w:val="008857DC"/>
    <w:rsid w:val="008903FF"/>
    <w:rsid w:val="00894825"/>
    <w:rsid w:val="008949ED"/>
    <w:rsid w:val="00895662"/>
    <w:rsid w:val="008A0AA7"/>
    <w:rsid w:val="008A3F40"/>
    <w:rsid w:val="008A4890"/>
    <w:rsid w:val="008A6946"/>
    <w:rsid w:val="008C3520"/>
    <w:rsid w:val="008C68CF"/>
    <w:rsid w:val="008D2908"/>
    <w:rsid w:val="008D68A8"/>
    <w:rsid w:val="008E2783"/>
    <w:rsid w:val="008E526F"/>
    <w:rsid w:val="008F1DC2"/>
    <w:rsid w:val="008F3209"/>
    <w:rsid w:val="008F510E"/>
    <w:rsid w:val="008F6E4F"/>
    <w:rsid w:val="009007AA"/>
    <w:rsid w:val="00902E1C"/>
    <w:rsid w:val="00907CD0"/>
    <w:rsid w:val="009152CD"/>
    <w:rsid w:val="009153AA"/>
    <w:rsid w:val="0091773A"/>
    <w:rsid w:val="00930849"/>
    <w:rsid w:val="00941972"/>
    <w:rsid w:val="00945636"/>
    <w:rsid w:val="00950B58"/>
    <w:rsid w:val="009537D6"/>
    <w:rsid w:val="00954664"/>
    <w:rsid w:val="00954C1F"/>
    <w:rsid w:val="009561FC"/>
    <w:rsid w:val="00956FC7"/>
    <w:rsid w:val="009578AF"/>
    <w:rsid w:val="009635BC"/>
    <w:rsid w:val="00982EBF"/>
    <w:rsid w:val="00995BCB"/>
    <w:rsid w:val="00996654"/>
    <w:rsid w:val="009A0397"/>
    <w:rsid w:val="009A04F5"/>
    <w:rsid w:val="009A6393"/>
    <w:rsid w:val="009C2665"/>
    <w:rsid w:val="009D1EC1"/>
    <w:rsid w:val="009D3E37"/>
    <w:rsid w:val="009D6E22"/>
    <w:rsid w:val="009E0C9F"/>
    <w:rsid w:val="009F2E3A"/>
    <w:rsid w:val="00A00BBC"/>
    <w:rsid w:val="00A02BD8"/>
    <w:rsid w:val="00A07D9A"/>
    <w:rsid w:val="00A16734"/>
    <w:rsid w:val="00A35436"/>
    <w:rsid w:val="00A4192F"/>
    <w:rsid w:val="00A65BC3"/>
    <w:rsid w:val="00A675FC"/>
    <w:rsid w:val="00A73676"/>
    <w:rsid w:val="00A87DBC"/>
    <w:rsid w:val="00A901FE"/>
    <w:rsid w:val="00A92435"/>
    <w:rsid w:val="00A9352F"/>
    <w:rsid w:val="00A95162"/>
    <w:rsid w:val="00A969DB"/>
    <w:rsid w:val="00AB3F90"/>
    <w:rsid w:val="00AB4ACC"/>
    <w:rsid w:val="00AC3BBA"/>
    <w:rsid w:val="00AF393A"/>
    <w:rsid w:val="00AF3AF5"/>
    <w:rsid w:val="00B02D47"/>
    <w:rsid w:val="00B12E24"/>
    <w:rsid w:val="00B367C4"/>
    <w:rsid w:val="00B411AF"/>
    <w:rsid w:val="00B50EC7"/>
    <w:rsid w:val="00B81869"/>
    <w:rsid w:val="00B843A4"/>
    <w:rsid w:val="00B90F51"/>
    <w:rsid w:val="00BA3B7D"/>
    <w:rsid w:val="00BB1DF4"/>
    <w:rsid w:val="00BB29F5"/>
    <w:rsid w:val="00BB3B4B"/>
    <w:rsid w:val="00BC6C40"/>
    <w:rsid w:val="00BC78DD"/>
    <w:rsid w:val="00BD2146"/>
    <w:rsid w:val="00BE2DDF"/>
    <w:rsid w:val="00C0363D"/>
    <w:rsid w:val="00C0632E"/>
    <w:rsid w:val="00C11B89"/>
    <w:rsid w:val="00C13489"/>
    <w:rsid w:val="00C153BA"/>
    <w:rsid w:val="00C16C6F"/>
    <w:rsid w:val="00C211CE"/>
    <w:rsid w:val="00C32530"/>
    <w:rsid w:val="00C33DA5"/>
    <w:rsid w:val="00C34127"/>
    <w:rsid w:val="00C41270"/>
    <w:rsid w:val="00C70DC0"/>
    <w:rsid w:val="00C7139A"/>
    <w:rsid w:val="00C72113"/>
    <w:rsid w:val="00C72815"/>
    <w:rsid w:val="00C805A8"/>
    <w:rsid w:val="00CA4356"/>
    <w:rsid w:val="00CB0EA1"/>
    <w:rsid w:val="00CB2BDA"/>
    <w:rsid w:val="00CC6FE0"/>
    <w:rsid w:val="00CC7F3C"/>
    <w:rsid w:val="00CE025F"/>
    <w:rsid w:val="00CE16CA"/>
    <w:rsid w:val="00CE3824"/>
    <w:rsid w:val="00CF51F0"/>
    <w:rsid w:val="00D00C3A"/>
    <w:rsid w:val="00D01A57"/>
    <w:rsid w:val="00D0254B"/>
    <w:rsid w:val="00D060D9"/>
    <w:rsid w:val="00D06DA1"/>
    <w:rsid w:val="00D12F7E"/>
    <w:rsid w:val="00D14D4C"/>
    <w:rsid w:val="00D17F55"/>
    <w:rsid w:val="00D24F86"/>
    <w:rsid w:val="00D278B3"/>
    <w:rsid w:val="00D60E7B"/>
    <w:rsid w:val="00D63B13"/>
    <w:rsid w:val="00D72CA5"/>
    <w:rsid w:val="00D80F68"/>
    <w:rsid w:val="00D82165"/>
    <w:rsid w:val="00D86796"/>
    <w:rsid w:val="00DA586F"/>
    <w:rsid w:val="00DE0D84"/>
    <w:rsid w:val="00DE4500"/>
    <w:rsid w:val="00E0521B"/>
    <w:rsid w:val="00E07A9C"/>
    <w:rsid w:val="00E10A1D"/>
    <w:rsid w:val="00E13397"/>
    <w:rsid w:val="00E30301"/>
    <w:rsid w:val="00E46AAE"/>
    <w:rsid w:val="00E47BA2"/>
    <w:rsid w:val="00E52637"/>
    <w:rsid w:val="00E53D12"/>
    <w:rsid w:val="00E56240"/>
    <w:rsid w:val="00E63E32"/>
    <w:rsid w:val="00E650D8"/>
    <w:rsid w:val="00E7641F"/>
    <w:rsid w:val="00E77EFF"/>
    <w:rsid w:val="00EA2653"/>
    <w:rsid w:val="00ED4F63"/>
    <w:rsid w:val="00ED5B37"/>
    <w:rsid w:val="00EF2304"/>
    <w:rsid w:val="00EF50BC"/>
    <w:rsid w:val="00F0254F"/>
    <w:rsid w:val="00F23BFC"/>
    <w:rsid w:val="00F269BE"/>
    <w:rsid w:val="00F324DD"/>
    <w:rsid w:val="00F32A63"/>
    <w:rsid w:val="00F35A83"/>
    <w:rsid w:val="00F6100F"/>
    <w:rsid w:val="00F70576"/>
    <w:rsid w:val="00F75149"/>
    <w:rsid w:val="00F829C6"/>
    <w:rsid w:val="00F87B96"/>
    <w:rsid w:val="00F94590"/>
    <w:rsid w:val="00F9703F"/>
    <w:rsid w:val="00FA271D"/>
    <w:rsid w:val="00FA3D69"/>
    <w:rsid w:val="00FB7F9F"/>
    <w:rsid w:val="00FC64EB"/>
    <w:rsid w:val="00FD0863"/>
    <w:rsid w:val="00FE084E"/>
    <w:rsid w:val="00FE0BDE"/>
    <w:rsid w:val="00FE3703"/>
    <w:rsid w:val="00FE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pubmed.ncbi.nlm.nih.gov/9425546" TargetMode="External"/><Relationship Id="rId13" Type="http://schemas.openxmlformats.org/officeDocument/2006/relationships/hyperlink" Target="https://en.wikipedia.org/wiki/PMID_(identifier)" TargetMode="External"/><Relationship Id="rId18" Type="http://schemas.openxmlformats.org/officeDocument/2006/relationships/hyperlink" Target="https://doi.org/10.1016%2FS0959-4388%2803%2900047-3" TargetMode="External"/><Relationship Id="rId3" Type="http://schemas.openxmlformats.org/officeDocument/2006/relationships/hyperlink" Target="https://en.wikipedia.org/wiki/PMID_(identifier)" TargetMode="External"/><Relationship Id="rId7" Type="http://schemas.openxmlformats.org/officeDocument/2006/relationships/hyperlink" Target="https://en.wikipedia.org/wiki/PMID_(identifier)" TargetMode="External"/><Relationship Id="rId12" Type="http://schemas.openxmlformats.org/officeDocument/2006/relationships/hyperlink" Target="https://doi.org/10.1038%2Fnn831" TargetMode="External"/><Relationship Id="rId17" Type="http://schemas.openxmlformats.org/officeDocument/2006/relationships/hyperlink" Target="https://en.wikipedia.org/wiki/Doi_(identifier)" TargetMode="External"/><Relationship Id="rId2" Type="http://schemas.openxmlformats.org/officeDocument/2006/relationships/hyperlink" Target="https://doi.org/10.1037%2Fh0054663" TargetMode="External"/><Relationship Id="rId16" Type="http://schemas.openxmlformats.org/officeDocument/2006/relationships/hyperlink" Target="https://citeseerx.ist.psu.edu/viewdoc/summary?doi=10.1.1.8.2800" TargetMode="External"/><Relationship Id="rId20" Type="http://schemas.openxmlformats.org/officeDocument/2006/relationships/hyperlink" Target="https://pubmed.ncbi.nlm.nih.gov/12744966" TargetMode="External"/><Relationship Id="rId1" Type="http://schemas.openxmlformats.org/officeDocument/2006/relationships/hyperlink" Target="https://en.wikipedia.org/wiki/Doi_(identifier)" TargetMode="External"/><Relationship Id="rId6" Type="http://schemas.openxmlformats.org/officeDocument/2006/relationships/hyperlink" Target="https://doi.org/10.1016%2Fs0042-6989%2897%2900169-7" TargetMode="External"/><Relationship Id="rId11" Type="http://schemas.openxmlformats.org/officeDocument/2006/relationships/hyperlink" Target="https://en.wikipedia.org/wiki/Doi_(identifier)" TargetMode="External"/><Relationship Id="rId5" Type="http://schemas.openxmlformats.org/officeDocument/2006/relationships/hyperlink" Target="https://en.wikipedia.org/wiki/Doi_(identifier)" TargetMode="External"/><Relationship Id="rId15" Type="http://schemas.openxmlformats.org/officeDocument/2006/relationships/hyperlink" Target="https://en.wikipedia.org/wiki/CiteSeerX_(identifier)" TargetMode="External"/><Relationship Id="rId10" Type="http://schemas.openxmlformats.org/officeDocument/2006/relationships/hyperlink" Target="https://citeseerx.ist.psu.edu/viewdoc/summary?doi=10.1.1.386.3036" TargetMode="External"/><Relationship Id="rId19" Type="http://schemas.openxmlformats.org/officeDocument/2006/relationships/hyperlink" Target="https://en.wikipedia.org/wiki/PMID_(identifier)" TargetMode="External"/><Relationship Id="rId4" Type="http://schemas.openxmlformats.org/officeDocument/2006/relationships/hyperlink" Target="https://pubmed.ncbi.nlm.nih.gov/13167245" TargetMode="External"/><Relationship Id="rId9" Type="http://schemas.openxmlformats.org/officeDocument/2006/relationships/hyperlink" Target="https://en.wikipedia.org/wiki/CiteSeerX_(identifier)" TargetMode="External"/><Relationship Id="rId14" Type="http://schemas.openxmlformats.org/officeDocument/2006/relationships/hyperlink" Target="https://pubmed.ncbi.nlm.nih.gov/11896400"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29</Pages>
  <Words>85948</Words>
  <Characters>489910</Characters>
  <Application>Microsoft Office Word</Application>
  <DocSecurity>0</DocSecurity>
  <Lines>4082</Lines>
  <Paragraphs>1149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2021-05-10T20:00:00Z</cp:lastPrinted>
  <dcterms:created xsi:type="dcterms:W3CDTF">2021-05-14T18:54:00Z</dcterms:created>
  <dcterms:modified xsi:type="dcterms:W3CDTF">2021-05-17T18:44:00Z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http://www.zotero.org/styles/current-opinion-in-neurobiology</vt:lpwstr>
  </property>
  <property fmtid="{D5CDD505-2E9C-101B-9397-08002B2CF9AE}" pid="13" name="Mendeley Recent Style Name 5_1">
    <vt:lpwstr>Current Opinion in Neurobiology</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http://www.zotero.org/styles/current-opinion-in-neurobiology</vt:lpwstr>
  </property>
</Properties>
</file>